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DDC10" w14:textId="77777777" w:rsidR="0043283A" w:rsidRDefault="0043283A" w:rsidP="0043283A">
      <w:bookmarkStart w:id="0" w:name="_Hlk484156686"/>
      <w:bookmarkStart w:id="1" w:name="_Toc479345473"/>
      <w:bookmarkEnd w:id="0"/>
      <w:r>
        <w:rPr>
          <w:b/>
          <w:bCs/>
          <w:sz w:val="26"/>
        </w:rPr>
        <w:t>p</w:t>
      </w:r>
      <w:r w:rsidR="0075469C">
        <w:rPr>
          <w:b/>
          <w:bCs/>
          <w:sz w:val="26"/>
        </w:rPr>
        <w:t>rostep ivip</w:t>
      </w:r>
      <w:r w:rsidR="00CC2815">
        <w:rPr>
          <w:b/>
          <w:bCs/>
          <w:sz w:val="26"/>
        </w:rPr>
        <w:t xml:space="preserve"> </w:t>
      </w:r>
      <w:r>
        <w:rPr>
          <w:b/>
          <w:bCs/>
          <w:sz w:val="26"/>
        </w:rPr>
        <w:t>/</w:t>
      </w:r>
      <w:r w:rsidR="00CC2815">
        <w:rPr>
          <w:b/>
          <w:bCs/>
          <w:sz w:val="26"/>
        </w:rPr>
        <w:t xml:space="preserve"> </w:t>
      </w:r>
      <w:r>
        <w:rPr>
          <w:b/>
          <w:bCs/>
          <w:sz w:val="26"/>
        </w:rPr>
        <w:t>VDA Recommendation</w:t>
      </w:r>
    </w:p>
    <w:p w14:paraId="448015D9" w14:textId="77777777" w:rsidR="0043283A" w:rsidRDefault="0043283A" w:rsidP="0043283A"/>
    <w:p w14:paraId="00D2FCFA" w14:textId="77777777" w:rsidR="0043283A" w:rsidRDefault="0043283A" w:rsidP="0043283A"/>
    <w:p w14:paraId="393FBFD0" w14:textId="77777777" w:rsidR="0043283A" w:rsidRDefault="0043283A" w:rsidP="0043283A">
      <w:pPr>
        <w:pStyle w:val="Verzeichnis1"/>
      </w:pPr>
    </w:p>
    <w:p w14:paraId="5DAE62DB" w14:textId="77777777" w:rsidR="0043283A" w:rsidRPr="00C35DAF" w:rsidRDefault="00617B3E" w:rsidP="0043283A">
      <w:pPr>
        <w:pStyle w:val="Verzeichnis1"/>
        <w:rPr>
          <w:b/>
          <w:bCs/>
          <w:sz w:val="40"/>
        </w:rPr>
      </w:pPr>
      <w:r w:rsidRPr="00617B3E">
        <w:rPr>
          <w:b/>
          <w:bCs/>
          <w:sz w:val="40"/>
        </w:rPr>
        <w:t>Vehicle Electric Container (VEC)</w:t>
      </w:r>
    </w:p>
    <w:p w14:paraId="06135E21" w14:textId="77777777" w:rsidR="0043283A" w:rsidRPr="00C35DAF" w:rsidRDefault="0043283A" w:rsidP="0043283A"/>
    <w:p w14:paraId="300EC10D" w14:textId="77777777" w:rsidR="0043283A" w:rsidRPr="00C35DAF" w:rsidRDefault="0043283A" w:rsidP="0043283A"/>
    <w:p w14:paraId="4110D7E1" w14:textId="77777777" w:rsidR="0043283A" w:rsidRPr="00C35DAF" w:rsidRDefault="0043283A" w:rsidP="0043283A"/>
    <w:p w14:paraId="3E36A981" w14:textId="77777777" w:rsidR="0043283A" w:rsidRPr="0043283A" w:rsidRDefault="0043283A" w:rsidP="0043283A">
      <w:r>
        <w:t xml:space="preserve">Version </w:t>
      </w:r>
      <w:r w:rsidR="00617B3E">
        <w:t>1.2</w:t>
      </w:r>
    </w:p>
    <w:p w14:paraId="5211A0BD" w14:textId="3B95EAB3" w:rsidR="0043283A" w:rsidRPr="0043283A" w:rsidRDefault="008D5B4E" w:rsidP="0043283A">
      <w:r>
        <w:t xml:space="preserve">Status: </w:t>
      </w:r>
      <w:r w:rsidR="00617B3E">
        <w:t>RC</w:t>
      </w:r>
      <w:r w:rsidR="00725808">
        <w:t>2</w:t>
      </w:r>
    </w:p>
    <w:p w14:paraId="09505B90" w14:textId="77777777" w:rsidR="0043283A" w:rsidRPr="0043283A" w:rsidRDefault="0043283A" w:rsidP="0043283A"/>
    <w:p w14:paraId="6AD5622D" w14:textId="77777777" w:rsidR="0043283A" w:rsidRPr="0043283A" w:rsidRDefault="0043283A" w:rsidP="0043283A"/>
    <w:p w14:paraId="17244166" w14:textId="77777777" w:rsidR="0043283A" w:rsidRPr="0043283A" w:rsidRDefault="0043283A" w:rsidP="0043283A"/>
    <w:p w14:paraId="64EDB301" w14:textId="77777777" w:rsidR="0043283A" w:rsidRDefault="0043283A" w:rsidP="0043283A">
      <w:bookmarkStart w:id="2" w:name="_GoBack"/>
      <w:bookmarkEnd w:id="2"/>
      <w:r w:rsidRPr="00F4236D">
        <w:rPr>
          <w:noProof/>
        </w:rPr>
        <w:drawing>
          <wp:anchor distT="0" distB="0" distL="114300" distR="114300" simplePos="0" relativeHeight="251663360" behindDoc="0" locked="0" layoutInCell="1" allowOverlap="1" wp14:anchorId="604079E4" wp14:editId="24910A14">
            <wp:simplePos x="898497" y="4858247"/>
            <wp:positionH relativeFrom="column">
              <wp:align>left</wp:align>
            </wp:positionH>
            <wp:positionV relativeFrom="paragraph">
              <wp:align>top</wp:align>
            </wp:positionV>
            <wp:extent cx="2695575" cy="1456699"/>
            <wp:effectExtent l="0" t="0" r="0" b="0"/>
            <wp:wrapSquare wrapText="bothSides"/>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tep_iViP-Logo-neu_100mm"/>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695575" cy="1456699"/>
                    </a:xfrm>
                    <a:prstGeom prst="rect">
                      <a:avLst/>
                    </a:prstGeom>
                    <a:noFill/>
                    <a:ln>
                      <a:noFill/>
                    </a:ln>
                  </pic:spPr>
                </pic:pic>
              </a:graphicData>
            </a:graphic>
          </wp:anchor>
        </w:drawing>
      </w:r>
      <w:r w:rsidR="00765A1F">
        <w:br w:type="textWrapping" w:clear="all"/>
      </w:r>
    </w:p>
    <w:p w14:paraId="0DF91C1C" w14:textId="77777777" w:rsidR="0043283A" w:rsidRDefault="0043283A" w:rsidP="0043283A">
      <w:r w:rsidRPr="00F4236D">
        <w:rPr>
          <w:noProof/>
        </w:rPr>
        <w:drawing>
          <wp:inline distT="0" distB="0" distL="0" distR="0" wp14:anchorId="6B3C6A78" wp14:editId="07CD6932">
            <wp:extent cx="5383530" cy="1335405"/>
            <wp:effectExtent l="0" t="0" r="7620"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3530" cy="1335405"/>
                    </a:xfrm>
                    <a:prstGeom prst="rect">
                      <a:avLst/>
                    </a:prstGeom>
                    <a:noFill/>
                  </pic:spPr>
                </pic:pic>
              </a:graphicData>
            </a:graphic>
          </wp:inline>
        </w:drawing>
      </w:r>
    </w:p>
    <w:p w14:paraId="28B8237B" w14:textId="77777777" w:rsidR="0043283A" w:rsidRDefault="0043283A" w:rsidP="0043283A"/>
    <w:p w14:paraId="3B360033" w14:textId="77777777" w:rsidR="005500F8" w:rsidRDefault="0043283A" w:rsidP="0043283A">
      <w:r>
        <w:t>© prostep ivip Association</w:t>
      </w:r>
      <w:bookmarkStart w:id="3" w:name="_Hlk484156248"/>
      <w:bookmarkEnd w:id="1"/>
      <w:r>
        <w:t xml:space="preserve"> </w:t>
      </w:r>
      <w:bookmarkEnd w:id="3"/>
      <w:r w:rsidR="001A28CC">
        <w:t>/ VDA</w:t>
      </w:r>
      <w:r>
        <w:br w:type="page"/>
      </w:r>
    </w:p>
    <w:p w14:paraId="21B26831" w14:textId="77777777" w:rsidR="002816F4" w:rsidRPr="00EF04CB" w:rsidRDefault="002816F4" w:rsidP="00ED432A">
      <w:pPr>
        <w:pStyle w:val="berschrift1ohneNummer"/>
        <w:tabs>
          <w:tab w:val="left" w:pos="7315"/>
        </w:tabs>
      </w:pPr>
      <w:bookmarkStart w:id="4" w:name="_Toc33620261"/>
      <w:r w:rsidRPr="00EF04CB">
        <w:lastRenderedPageBreak/>
        <w:t>Disclaimer</w:t>
      </w:r>
      <w:bookmarkEnd w:id="4"/>
      <w:r w:rsidR="00ED432A">
        <w:tab/>
      </w:r>
    </w:p>
    <w:p w14:paraId="5453D41A" w14:textId="77777777" w:rsidR="002816F4" w:rsidRDefault="002816F4" w:rsidP="002816F4">
      <w:pPr>
        <w:spacing w:line="240" w:lineRule="auto"/>
        <w:rPr>
          <w:rFonts w:ascii="Imago-Light" w:hAnsi="Imago-Light" w:cs="Imago-Light"/>
          <w:color w:val="231F20"/>
          <w:sz w:val="18"/>
          <w:szCs w:val="18"/>
        </w:rPr>
      </w:pPr>
    </w:p>
    <w:p w14:paraId="2EFCBB0B" w14:textId="77777777" w:rsidR="002816F4" w:rsidRDefault="002816F4" w:rsidP="008D5B4E">
      <w:r w:rsidRPr="00EF04CB">
        <w:t>VDA</w:t>
      </w:r>
      <w:r w:rsidR="00CC2815">
        <w:t xml:space="preserve"> </w:t>
      </w:r>
      <w:r w:rsidRPr="00EF04CB">
        <w:t>/</w:t>
      </w:r>
      <w:r w:rsidR="00CC2815">
        <w:t xml:space="preserve"> </w:t>
      </w:r>
      <w:r>
        <w:t>prostep ivip</w:t>
      </w:r>
      <w:r w:rsidRPr="00EF04CB">
        <w:t xml:space="preserve"> Recommendations (VDA</w:t>
      </w:r>
      <w:r w:rsidR="00CC2815">
        <w:t xml:space="preserve"> </w:t>
      </w:r>
      <w:r w:rsidRPr="00EF04CB">
        <w:t>/</w:t>
      </w:r>
      <w:r w:rsidR="00CC2815">
        <w:t xml:space="preserve"> </w:t>
      </w:r>
      <w:r w:rsidRPr="00EF04CB">
        <w:t>PSI Recommendations) are recommendations that are available for general use. Anyone using</w:t>
      </w:r>
      <w:r>
        <w:t xml:space="preserve"> </w:t>
      </w:r>
      <w:r w:rsidRPr="00EF04CB">
        <w:t>these recommendations is responsible for ensuring that they are used correctly.</w:t>
      </w:r>
      <w:r>
        <w:t xml:space="preserve"> </w:t>
      </w:r>
      <w:r w:rsidRPr="00EF04CB">
        <w:t>This VDA</w:t>
      </w:r>
      <w:r w:rsidR="00CC2815">
        <w:t xml:space="preserve"> </w:t>
      </w:r>
      <w:r w:rsidRPr="00EF04CB">
        <w:t>/</w:t>
      </w:r>
      <w:r w:rsidR="00CC2815">
        <w:t xml:space="preserve"> </w:t>
      </w:r>
      <w:r w:rsidRPr="00EF04CB">
        <w:t>PSI Recommendation gives due consideration to the prevailing state-of-the-art at the time of p</w:t>
      </w:r>
      <w:r>
        <w:t>ublication. Anyone using VDA</w:t>
      </w:r>
      <w:r w:rsidR="00CC2815">
        <w:t xml:space="preserve"> </w:t>
      </w:r>
      <w:r>
        <w:t>/</w:t>
      </w:r>
      <w:r w:rsidR="00CC2815">
        <w:t xml:space="preserve"> </w:t>
      </w:r>
      <w:r>
        <w:t xml:space="preserve">PSI </w:t>
      </w:r>
      <w:r w:rsidRPr="00EF04CB">
        <w:t xml:space="preserve">Recommendations must assume responsibility for his or her actions and acts at her/his own risk. The </w:t>
      </w:r>
      <w:r>
        <w:t>prostep ivip</w:t>
      </w:r>
      <w:r w:rsidRPr="00EF04CB">
        <w:t xml:space="preserve"> Association, the VDA and</w:t>
      </w:r>
      <w:r>
        <w:t xml:space="preserve"> </w:t>
      </w:r>
      <w:r w:rsidRPr="00EF04CB">
        <w:t>the parties involved in drawing up the VDA</w:t>
      </w:r>
      <w:r w:rsidR="00CC2815">
        <w:t xml:space="preserve"> </w:t>
      </w:r>
      <w:r w:rsidRPr="00EF04CB">
        <w:t>/</w:t>
      </w:r>
      <w:r w:rsidR="00CC2815">
        <w:t xml:space="preserve"> </w:t>
      </w:r>
      <w:r w:rsidRPr="00EF04CB">
        <w:t>PSI Recommendation assume no liability whatsoever. We request that anyone encountering an</w:t>
      </w:r>
      <w:r>
        <w:t xml:space="preserve"> </w:t>
      </w:r>
      <w:r w:rsidRPr="00EF04CB">
        <w:t>error or the possibility of an incorrect interpretation when using the VDA</w:t>
      </w:r>
      <w:r w:rsidR="00CC2815">
        <w:t xml:space="preserve"> </w:t>
      </w:r>
      <w:r w:rsidRPr="00EF04CB">
        <w:t>/</w:t>
      </w:r>
      <w:r w:rsidR="00CC2815">
        <w:t xml:space="preserve"> </w:t>
      </w:r>
      <w:r w:rsidRPr="00EF04CB">
        <w:t xml:space="preserve">PSI Recommendation should contact the </w:t>
      </w:r>
      <w:r>
        <w:t>prostep ivip</w:t>
      </w:r>
      <w:r w:rsidRPr="00EF04CB">
        <w:t xml:space="preserve"> Association</w:t>
      </w:r>
      <w:r>
        <w:t xml:space="preserve"> </w:t>
      </w:r>
      <w:r w:rsidRPr="00EF04CB">
        <w:t>(psiissues@prostep.com) immediately so that any errors can be rectified.</w:t>
      </w:r>
    </w:p>
    <w:p w14:paraId="30A0676B" w14:textId="77777777" w:rsidR="002816F4" w:rsidRDefault="002816F4" w:rsidP="002816F4">
      <w:pPr>
        <w:spacing w:line="240" w:lineRule="auto"/>
        <w:rPr>
          <w:rFonts w:ascii="Imago-Light" w:hAnsi="Imago-Light" w:cs="Imago-Light"/>
          <w:color w:val="231F20"/>
          <w:sz w:val="18"/>
          <w:szCs w:val="18"/>
        </w:rPr>
      </w:pPr>
    </w:p>
    <w:p w14:paraId="14AC4638" w14:textId="77777777" w:rsidR="002816F4" w:rsidRDefault="002816F4" w:rsidP="002816F4">
      <w:pPr>
        <w:spacing w:line="240" w:lineRule="auto"/>
        <w:rPr>
          <w:rFonts w:ascii="Imago-Light" w:hAnsi="Imago-Light" w:cs="Imago-Light"/>
          <w:color w:val="231F20"/>
          <w:sz w:val="48"/>
          <w:szCs w:val="48"/>
        </w:rPr>
      </w:pPr>
    </w:p>
    <w:p w14:paraId="300E9DB9" w14:textId="77777777" w:rsidR="002816F4" w:rsidRPr="00EF04CB" w:rsidRDefault="002816F4" w:rsidP="008D5B4E">
      <w:pPr>
        <w:pStyle w:val="berschrift1ohneNummer"/>
      </w:pPr>
      <w:bookmarkStart w:id="5" w:name="_Toc33620262"/>
      <w:r w:rsidRPr="00EF04CB">
        <w:t>Copyright</w:t>
      </w:r>
      <w:bookmarkEnd w:id="5"/>
    </w:p>
    <w:p w14:paraId="3BC591B5" w14:textId="77777777" w:rsidR="00C92EEB" w:rsidRDefault="002816F4" w:rsidP="00D50625">
      <w:pPr>
        <w:pStyle w:val="Listenabsatz"/>
        <w:numPr>
          <w:ilvl w:val="0"/>
          <w:numId w:val="16"/>
        </w:numPr>
      </w:pPr>
      <w:r w:rsidRPr="00EF04CB">
        <w:t>All rights to this VDA/PSI Recommendation, in particular the copyright rights of use, and sale such as the right to duplicate, distribute or</w:t>
      </w:r>
      <w:r>
        <w:t xml:space="preserve"> </w:t>
      </w:r>
      <w:r w:rsidRPr="00EF04CB">
        <w:t xml:space="preserve">publish the recommendation, remain exclusively with the </w:t>
      </w:r>
      <w:r>
        <w:t>prostep ivip</w:t>
      </w:r>
      <w:r w:rsidRPr="00EF04CB">
        <w:t xml:space="preserve"> Association and the VDA as well as their members.</w:t>
      </w:r>
      <w:r>
        <w:t xml:space="preserve"> </w:t>
      </w:r>
    </w:p>
    <w:p w14:paraId="25739BE1" w14:textId="77777777" w:rsidR="00703506" w:rsidRDefault="002816F4" w:rsidP="00D50625">
      <w:pPr>
        <w:pStyle w:val="Listenabsatz"/>
        <w:numPr>
          <w:ilvl w:val="0"/>
          <w:numId w:val="16"/>
        </w:numPr>
      </w:pPr>
      <w:r w:rsidRPr="00EF04CB">
        <w:t>This VDA/PSI Recommendation may be duplicated and distributed unchanged, for instance for use in the context of creating software or</w:t>
      </w:r>
      <w:r>
        <w:t xml:space="preserve"> </w:t>
      </w:r>
      <w:r w:rsidRPr="00EF04CB">
        <w:t>services.</w:t>
      </w:r>
    </w:p>
    <w:p w14:paraId="5F2FD962" w14:textId="77777777" w:rsidR="00703506" w:rsidRDefault="002816F4" w:rsidP="00D50625">
      <w:pPr>
        <w:pStyle w:val="Listenabsatz"/>
        <w:numPr>
          <w:ilvl w:val="0"/>
          <w:numId w:val="16"/>
        </w:numPr>
      </w:pPr>
      <w:r w:rsidRPr="00EF04CB">
        <w:t>It is not permitted to change or edit this VDA/PSI Recommendation.</w:t>
      </w:r>
      <w:r>
        <w:t xml:space="preserve"> </w:t>
      </w:r>
    </w:p>
    <w:p w14:paraId="49B36BDA" w14:textId="77777777" w:rsidR="002816F4" w:rsidRPr="00EF04CB" w:rsidRDefault="002816F4" w:rsidP="00D50625">
      <w:pPr>
        <w:pStyle w:val="Listenabsatz"/>
        <w:numPr>
          <w:ilvl w:val="0"/>
          <w:numId w:val="16"/>
        </w:numPr>
      </w:pPr>
      <w:r w:rsidRPr="00EF04CB">
        <w:t>A suitable notice indicating the copyright owner and the restrictions on use must always appear.</w:t>
      </w:r>
    </w:p>
    <w:p w14:paraId="033D6F94" w14:textId="77777777" w:rsidR="002816F4" w:rsidRPr="00E1633C" w:rsidRDefault="002816F4" w:rsidP="002816F4">
      <w:r w:rsidRPr="00E1633C">
        <w:br w:type="page"/>
      </w:r>
    </w:p>
    <w:p w14:paraId="66EE2B06" w14:textId="77777777" w:rsidR="00A86B51" w:rsidRPr="00A86B51" w:rsidRDefault="00A86B51" w:rsidP="39E4993C">
      <w:pPr>
        <w:pStyle w:val="berschrift1ohneNummer"/>
        <w:ind w:left="0" w:firstLine="0"/>
      </w:pPr>
      <w:bookmarkStart w:id="6" w:name="_Toc33620263"/>
      <w:r>
        <w:lastRenderedPageBreak/>
        <w:t>Contents</w:t>
      </w:r>
      <w:bookmarkEnd w:id="6"/>
    </w:p>
    <w:p w14:paraId="49C74A99" w14:textId="3736CE9B" w:rsidR="004714EB" w:rsidRDefault="00324477">
      <w:pPr>
        <w:pStyle w:val="Verzeichnis1"/>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\o "1-2" \h \z \u </w:instrText>
      </w:r>
      <w:r>
        <w:fldChar w:fldCharType="separate"/>
      </w:r>
      <w:hyperlink w:anchor="_Toc33620261" w:history="1">
        <w:r w:rsidR="004714EB" w:rsidRPr="00426729">
          <w:rPr>
            <w:rStyle w:val="Hyperlink"/>
            <w:noProof/>
          </w:rPr>
          <w:t>Disclaimer</w:t>
        </w:r>
        <w:r w:rsidR="004714EB">
          <w:rPr>
            <w:noProof/>
            <w:webHidden/>
          </w:rPr>
          <w:tab/>
        </w:r>
        <w:r w:rsidR="004714EB">
          <w:rPr>
            <w:noProof/>
            <w:webHidden/>
          </w:rPr>
          <w:fldChar w:fldCharType="begin"/>
        </w:r>
        <w:r w:rsidR="004714EB">
          <w:rPr>
            <w:noProof/>
            <w:webHidden/>
          </w:rPr>
          <w:instrText xml:space="preserve"> PAGEREF _Toc33620261 \h </w:instrText>
        </w:r>
        <w:r w:rsidR="004714EB">
          <w:rPr>
            <w:noProof/>
            <w:webHidden/>
          </w:rPr>
        </w:r>
        <w:r w:rsidR="004714EB">
          <w:rPr>
            <w:noProof/>
            <w:webHidden/>
          </w:rPr>
          <w:fldChar w:fldCharType="separate"/>
        </w:r>
        <w:r w:rsidR="004714EB">
          <w:rPr>
            <w:noProof/>
            <w:webHidden/>
          </w:rPr>
          <w:t>2</w:t>
        </w:r>
        <w:r w:rsidR="004714EB">
          <w:rPr>
            <w:noProof/>
            <w:webHidden/>
          </w:rPr>
          <w:fldChar w:fldCharType="end"/>
        </w:r>
      </w:hyperlink>
    </w:p>
    <w:p w14:paraId="7D859C28" w14:textId="2C2087E7" w:rsidR="004714EB" w:rsidRDefault="004714EB">
      <w:pPr>
        <w:pStyle w:val="Verzeichnis1"/>
        <w:tabs>
          <w:tab w:val="right" w:leader="dot" w:pos="9062"/>
        </w:tabs>
        <w:rPr>
          <w:rFonts w:asciiTheme="minorHAnsi" w:eastAsiaTheme="minorEastAsia" w:hAnsiTheme="minorHAnsi" w:cstheme="minorBidi"/>
          <w:noProof/>
          <w:color w:val="auto"/>
          <w:sz w:val="22"/>
          <w:szCs w:val="22"/>
          <w:lang w:val="de-DE"/>
        </w:rPr>
      </w:pPr>
      <w:hyperlink w:anchor="_Toc33620262" w:history="1">
        <w:r w:rsidRPr="00426729">
          <w:rPr>
            <w:rStyle w:val="Hyperlink"/>
            <w:noProof/>
          </w:rPr>
          <w:t>Copyright</w:t>
        </w:r>
        <w:r>
          <w:rPr>
            <w:noProof/>
            <w:webHidden/>
          </w:rPr>
          <w:tab/>
        </w:r>
        <w:r>
          <w:rPr>
            <w:noProof/>
            <w:webHidden/>
          </w:rPr>
          <w:fldChar w:fldCharType="begin"/>
        </w:r>
        <w:r>
          <w:rPr>
            <w:noProof/>
            <w:webHidden/>
          </w:rPr>
          <w:instrText xml:space="preserve"> PAGEREF _Toc33620262 \h </w:instrText>
        </w:r>
        <w:r>
          <w:rPr>
            <w:noProof/>
            <w:webHidden/>
          </w:rPr>
        </w:r>
        <w:r>
          <w:rPr>
            <w:noProof/>
            <w:webHidden/>
          </w:rPr>
          <w:fldChar w:fldCharType="separate"/>
        </w:r>
        <w:r>
          <w:rPr>
            <w:noProof/>
            <w:webHidden/>
          </w:rPr>
          <w:t>2</w:t>
        </w:r>
        <w:r>
          <w:rPr>
            <w:noProof/>
            <w:webHidden/>
          </w:rPr>
          <w:fldChar w:fldCharType="end"/>
        </w:r>
      </w:hyperlink>
    </w:p>
    <w:p w14:paraId="09C49CCD" w14:textId="5DC789F9" w:rsidR="004714EB" w:rsidRDefault="004714EB">
      <w:pPr>
        <w:pStyle w:val="Verzeichnis1"/>
        <w:tabs>
          <w:tab w:val="right" w:leader="dot" w:pos="9062"/>
        </w:tabs>
        <w:rPr>
          <w:rFonts w:asciiTheme="minorHAnsi" w:eastAsiaTheme="minorEastAsia" w:hAnsiTheme="minorHAnsi" w:cstheme="minorBidi"/>
          <w:noProof/>
          <w:color w:val="auto"/>
          <w:sz w:val="22"/>
          <w:szCs w:val="22"/>
          <w:lang w:val="de-DE"/>
        </w:rPr>
      </w:pPr>
      <w:hyperlink w:anchor="_Toc33620263" w:history="1">
        <w:r w:rsidRPr="00426729">
          <w:rPr>
            <w:rStyle w:val="Hyperlink"/>
            <w:noProof/>
          </w:rPr>
          <w:t>Contents</w:t>
        </w:r>
        <w:r>
          <w:rPr>
            <w:noProof/>
            <w:webHidden/>
          </w:rPr>
          <w:tab/>
        </w:r>
        <w:r>
          <w:rPr>
            <w:noProof/>
            <w:webHidden/>
          </w:rPr>
          <w:fldChar w:fldCharType="begin"/>
        </w:r>
        <w:r>
          <w:rPr>
            <w:noProof/>
            <w:webHidden/>
          </w:rPr>
          <w:instrText xml:space="preserve"> PAGEREF _Toc33620263 \h </w:instrText>
        </w:r>
        <w:r>
          <w:rPr>
            <w:noProof/>
            <w:webHidden/>
          </w:rPr>
        </w:r>
        <w:r>
          <w:rPr>
            <w:noProof/>
            <w:webHidden/>
          </w:rPr>
          <w:fldChar w:fldCharType="separate"/>
        </w:r>
        <w:r>
          <w:rPr>
            <w:noProof/>
            <w:webHidden/>
          </w:rPr>
          <w:t>3</w:t>
        </w:r>
        <w:r>
          <w:rPr>
            <w:noProof/>
            <w:webHidden/>
          </w:rPr>
          <w:fldChar w:fldCharType="end"/>
        </w:r>
      </w:hyperlink>
    </w:p>
    <w:p w14:paraId="56C01819" w14:textId="431B957D" w:rsidR="004714EB" w:rsidRDefault="004714EB">
      <w:pPr>
        <w:pStyle w:val="Verzeichnis1"/>
        <w:tabs>
          <w:tab w:val="right" w:leader="dot" w:pos="9062"/>
        </w:tabs>
        <w:rPr>
          <w:rFonts w:asciiTheme="minorHAnsi" w:eastAsiaTheme="minorEastAsia" w:hAnsiTheme="minorHAnsi" w:cstheme="minorBidi"/>
          <w:noProof/>
          <w:color w:val="auto"/>
          <w:sz w:val="22"/>
          <w:szCs w:val="22"/>
          <w:lang w:val="de-DE"/>
        </w:rPr>
      </w:pPr>
      <w:hyperlink w:anchor="_Toc33620264" w:history="1">
        <w:r w:rsidRPr="00426729">
          <w:rPr>
            <w:rStyle w:val="Hyperlink"/>
            <w:noProof/>
          </w:rPr>
          <w:t>List of figures</w:t>
        </w:r>
        <w:r>
          <w:rPr>
            <w:noProof/>
            <w:webHidden/>
          </w:rPr>
          <w:tab/>
        </w:r>
        <w:r>
          <w:rPr>
            <w:noProof/>
            <w:webHidden/>
          </w:rPr>
          <w:fldChar w:fldCharType="begin"/>
        </w:r>
        <w:r>
          <w:rPr>
            <w:noProof/>
            <w:webHidden/>
          </w:rPr>
          <w:instrText xml:space="preserve"> PAGEREF _Toc33620264 \h </w:instrText>
        </w:r>
        <w:r>
          <w:rPr>
            <w:noProof/>
            <w:webHidden/>
          </w:rPr>
        </w:r>
        <w:r>
          <w:rPr>
            <w:noProof/>
            <w:webHidden/>
          </w:rPr>
          <w:fldChar w:fldCharType="separate"/>
        </w:r>
        <w:r>
          <w:rPr>
            <w:noProof/>
            <w:webHidden/>
          </w:rPr>
          <w:t>5</w:t>
        </w:r>
        <w:r>
          <w:rPr>
            <w:noProof/>
            <w:webHidden/>
          </w:rPr>
          <w:fldChar w:fldCharType="end"/>
        </w:r>
      </w:hyperlink>
    </w:p>
    <w:p w14:paraId="226956B1" w14:textId="20072AB5" w:rsidR="004714EB" w:rsidRDefault="004714EB">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3620265" w:history="1">
        <w:r w:rsidRPr="00426729">
          <w:rPr>
            <w:rStyle w:val="Hyperlink"/>
            <w:noProof/>
            <w:lang w:val="en-GB"/>
          </w:rPr>
          <w:t>1</w:t>
        </w:r>
        <w:r>
          <w:rPr>
            <w:rFonts w:asciiTheme="minorHAnsi" w:eastAsiaTheme="minorEastAsia" w:hAnsiTheme="minorHAnsi" w:cstheme="minorBidi"/>
            <w:noProof/>
            <w:color w:val="auto"/>
            <w:sz w:val="22"/>
            <w:szCs w:val="22"/>
            <w:lang w:val="de-DE"/>
          </w:rPr>
          <w:tab/>
        </w:r>
        <w:r w:rsidRPr="00426729">
          <w:rPr>
            <w:rStyle w:val="Hyperlink"/>
            <w:noProof/>
            <w:lang w:val="en-GB"/>
          </w:rPr>
          <w:t>General</w:t>
        </w:r>
        <w:r>
          <w:rPr>
            <w:noProof/>
            <w:webHidden/>
          </w:rPr>
          <w:tab/>
        </w:r>
        <w:r>
          <w:rPr>
            <w:noProof/>
            <w:webHidden/>
          </w:rPr>
          <w:fldChar w:fldCharType="begin"/>
        </w:r>
        <w:r>
          <w:rPr>
            <w:noProof/>
            <w:webHidden/>
          </w:rPr>
          <w:instrText xml:space="preserve"> PAGEREF _Toc33620265 \h </w:instrText>
        </w:r>
        <w:r>
          <w:rPr>
            <w:noProof/>
            <w:webHidden/>
          </w:rPr>
        </w:r>
        <w:r>
          <w:rPr>
            <w:noProof/>
            <w:webHidden/>
          </w:rPr>
          <w:fldChar w:fldCharType="separate"/>
        </w:r>
        <w:r>
          <w:rPr>
            <w:noProof/>
            <w:webHidden/>
          </w:rPr>
          <w:t>9</w:t>
        </w:r>
        <w:r>
          <w:rPr>
            <w:noProof/>
            <w:webHidden/>
          </w:rPr>
          <w:fldChar w:fldCharType="end"/>
        </w:r>
      </w:hyperlink>
    </w:p>
    <w:p w14:paraId="3E2F9573" w14:textId="521E5CE0"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66" w:history="1">
        <w:r w:rsidRPr="00426729">
          <w:rPr>
            <w:rStyle w:val="Hyperlink"/>
            <w:noProof/>
            <w:lang w:val="en-GB"/>
          </w:rPr>
          <w:t>1.1</w:t>
        </w:r>
        <w:r>
          <w:rPr>
            <w:rFonts w:asciiTheme="minorHAnsi" w:eastAsiaTheme="minorEastAsia" w:hAnsiTheme="minorHAnsi" w:cstheme="minorBidi"/>
            <w:noProof/>
            <w:color w:val="auto"/>
            <w:sz w:val="22"/>
            <w:szCs w:val="22"/>
            <w:lang w:val="de-DE"/>
          </w:rPr>
          <w:tab/>
        </w:r>
        <w:r w:rsidRPr="00426729">
          <w:rPr>
            <w:rStyle w:val="Hyperlink"/>
            <w:noProof/>
            <w:lang w:val="en-GB"/>
          </w:rPr>
          <w:t>Preamble</w:t>
        </w:r>
        <w:r>
          <w:rPr>
            <w:noProof/>
            <w:webHidden/>
          </w:rPr>
          <w:tab/>
        </w:r>
        <w:r>
          <w:rPr>
            <w:noProof/>
            <w:webHidden/>
          </w:rPr>
          <w:fldChar w:fldCharType="begin"/>
        </w:r>
        <w:r>
          <w:rPr>
            <w:noProof/>
            <w:webHidden/>
          </w:rPr>
          <w:instrText xml:space="preserve"> PAGEREF _Toc33620266 \h </w:instrText>
        </w:r>
        <w:r>
          <w:rPr>
            <w:noProof/>
            <w:webHidden/>
          </w:rPr>
        </w:r>
        <w:r>
          <w:rPr>
            <w:noProof/>
            <w:webHidden/>
          </w:rPr>
          <w:fldChar w:fldCharType="separate"/>
        </w:r>
        <w:r>
          <w:rPr>
            <w:noProof/>
            <w:webHidden/>
          </w:rPr>
          <w:t>9</w:t>
        </w:r>
        <w:r>
          <w:rPr>
            <w:noProof/>
            <w:webHidden/>
          </w:rPr>
          <w:fldChar w:fldCharType="end"/>
        </w:r>
      </w:hyperlink>
    </w:p>
    <w:p w14:paraId="42852BC0" w14:textId="41E2E784"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68" w:history="1">
        <w:r w:rsidRPr="00426729">
          <w:rPr>
            <w:rStyle w:val="Hyperlink"/>
            <w:noProof/>
            <w:lang w:val="en-GB"/>
          </w:rPr>
          <w:t>1.2</w:t>
        </w:r>
        <w:r>
          <w:rPr>
            <w:rFonts w:asciiTheme="minorHAnsi" w:eastAsiaTheme="minorEastAsia" w:hAnsiTheme="minorHAnsi" w:cstheme="minorBidi"/>
            <w:noProof/>
            <w:color w:val="auto"/>
            <w:sz w:val="22"/>
            <w:szCs w:val="22"/>
            <w:lang w:val="de-DE"/>
          </w:rPr>
          <w:tab/>
        </w:r>
        <w:r w:rsidRPr="00426729">
          <w:rPr>
            <w:rStyle w:val="Hyperlink"/>
            <w:noProof/>
            <w:lang w:val="en-GB"/>
          </w:rPr>
          <w:t>Objectives of the recommendation</w:t>
        </w:r>
        <w:r>
          <w:rPr>
            <w:noProof/>
            <w:webHidden/>
          </w:rPr>
          <w:tab/>
        </w:r>
        <w:r>
          <w:rPr>
            <w:noProof/>
            <w:webHidden/>
          </w:rPr>
          <w:fldChar w:fldCharType="begin"/>
        </w:r>
        <w:r>
          <w:rPr>
            <w:noProof/>
            <w:webHidden/>
          </w:rPr>
          <w:instrText xml:space="preserve"> PAGEREF _Toc33620268 \h </w:instrText>
        </w:r>
        <w:r>
          <w:rPr>
            <w:noProof/>
            <w:webHidden/>
          </w:rPr>
        </w:r>
        <w:r>
          <w:rPr>
            <w:noProof/>
            <w:webHidden/>
          </w:rPr>
          <w:fldChar w:fldCharType="separate"/>
        </w:r>
        <w:r>
          <w:rPr>
            <w:noProof/>
            <w:webHidden/>
          </w:rPr>
          <w:t>9</w:t>
        </w:r>
        <w:r>
          <w:rPr>
            <w:noProof/>
            <w:webHidden/>
          </w:rPr>
          <w:fldChar w:fldCharType="end"/>
        </w:r>
      </w:hyperlink>
    </w:p>
    <w:p w14:paraId="09EC4FD3" w14:textId="7F716412"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69" w:history="1">
        <w:r w:rsidRPr="00426729">
          <w:rPr>
            <w:rStyle w:val="Hyperlink"/>
            <w:noProof/>
            <w:lang w:val="en-GB"/>
          </w:rPr>
          <w:t>1.3</w:t>
        </w:r>
        <w:r>
          <w:rPr>
            <w:rFonts w:asciiTheme="minorHAnsi" w:eastAsiaTheme="minorEastAsia" w:hAnsiTheme="minorHAnsi" w:cstheme="minorBidi"/>
            <w:noProof/>
            <w:color w:val="auto"/>
            <w:sz w:val="22"/>
            <w:szCs w:val="22"/>
            <w:lang w:val="de-DE"/>
          </w:rPr>
          <w:tab/>
        </w:r>
        <w:r w:rsidRPr="00426729">
          <w:rPr>
            <w:rStyle w:val="Hyperlink"/>
            <w:noProof/>
            <w:lang w:val="en-GB"/>
          </w:rPr>
          <w:t>Changes to preceding versions</w:t>
        </w:r>
        <w:r>
          <w:rPr>
            <w:noProof/>
            <w:webHidden/>
          </w:rPr>
          <w:tab/>
        </w:r>
        <w:r>
          <w:rPr>
            <w:noProof/>
            <w:webHidden/>
          </w:rPr>
          <w:fldChar w:fldCharType="begin"/>
        </w:r>
        <w:r>
          <w:rPr>
            <w:noProof/>
            <w:webHidden/>
          </w:rPr>
          <w:instrText xml:space="preserve"> PAGEREF _Toc33620269 \h </w:instrText>
        </w:r>
        <w:r>
          <w:rPr>
            <w:noProof/>
            <w:webHidden/>
          </w:rPr>
        </w:r>
        <w:r>
          <w:rPr>
            <w:noProof/>
            <w:webHidden/>
          </w:rPr>
          <w:fldChar w:fldCharType="separate"/>
        </w:r>
        <w:r>
          <w:rPr>
            <w:noProof/>
            <w:webHidden/>
          </w:rPr>
          <w:t>10</w:t>
        </w:r>
        <w:r>
          <w:rPr>
            <w:noProof/>
            <w:webHidden/>
          </w:rPr>
          <w:fldChar w:fldCharType="end"/>
        </w:r>
      </w:hyperlink>
    </w:p>
    <w:p w14:paraId="49BF1AC8" w14:textId="15BBA976"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70" w:history="1">
        <w:r w:rsidRPr="00426729">
          <w:rPr>
            <w:rStyle w:val="Hyperlink"/>
            <w:noProof/>
            <w:lang w:val="en-GB"/>
          </w:rPr>
          <w:t>1.4</w:t>
        </w:r>
        <w:r>
          <w:rPr>
            <w:rFonts w:asciiTheme="minorHAnsi" w:eastAsiaTheme="minorEastAsia" w:hAnsiTheme="minorHAnsi" w:cstheme="minorBidi"/>
            <w:noProof/>
            <w:color w:val="auto"/>
            <w:sz w:val="22"/>
            <w:szCs w:val="22"/>
            <w:lang w:val="de-DE"/>
          </w:rPr>
          <w:tab/>
        </w:r>
        <w:r w:rsidRPr="00426729">
          <w:rPr>
            <w:rStyle w:val="Hyperlink"/>
            <w:noProof/>
            <w:lang w:val="en-GB"/>
          </w:rPr>
          <w:t>Compatibility to preceding versions</w:t>
        </w:r>
        <w:r>
          <w:rPr>
            <w:noProof/>
            <w:webHidden/>
          </w:rPr>
          <w:tab/>
        </w:r>
        <w:r>
          <w:rPr>
            <w:noProof/>
            <w:webHidden/>
          </w:rPr>
          <w:fldChar w:fldCharType="begin"/>
        </w:r>
        <w:r>
          <w:rPr>
            <w:noProof/>
            <w:webHidden/>
          </w:rPr>
          <w:instrText xml:space="preserve"> PAGEREF _Toc33620270 \h </w:instrText>
        </w:r>
        <w:r>
          <w:rPr>
            <w:noProof/>
            <w:webHidden/>
          </w:rPr>
        </w:r>
        <w:r>
          <w:rPr>
            <w:noProof/>
            <w:webHidden/>
          </w:rPr>
          <w:fldChar w:fldCharType="separate"/>
        </w:r>
        <w:r>
          <w:rPr>
            <w:noProof/>
            <w:webHidden/>
          </w:rPr>
          <w:t>12</w:t>
        </w:r>
        <w:r>
          <w:rPr>
            <w:noProof/>
            <w:webHidden/>
          </w:rPr>
          <w:fldChar w:fldCharType="end"/>
        </w:r>
      </w:hyperlink>
    </w:p>
    <w:p w14:paraId="43734F49" w14:textId="034EA327"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71" w:history="1">
        <w:r w:rsidRPr="00426729">
          <w:rPr>
            <w:rStyle w:val="Hyperlink"/>
            <w:noProof/>
            <w:lang w:val="en-GB"/>
          </w:rPr>
          <w:t>1.5</w:t>
        </w:r>
        <w:r>
          <w:rPr>
            <w:rFonts w:asciiTheme="minorHAnsi" w:eastAsiaTheme="minorEastAsia" w:hAnsiTheme="minorHAnsi" w:cstheme="minorBidi"/>
            <w:noProof/>
            <w:color w:val="auto"/>
            <w:sz w:val="22"/>
            <w:szCs w:val="22"/>
            <w:lang w:val="de-DE"/>
          </w:rPr>
          <w:tab/>
        </w:r>
        <w:r w:rsidRPr="00426729">
          <w:rPr>
            <w:rStyle w:val="Hyperlink"/>
            <w:noProof/>
            <w:lang w:val="en-GB"/>
          </w:rPr>
          <w:t>Document structure</w:t>
        </w:r>
        <w:r>
          <w:rPr>
            <w:noProof/>
            <w:webHidden/>
          </w:rPr>
          <w:tab/>
        </w:r>
        <w:r>
          <w:rPr>
            <w:noProof/>
            <w:webHidden/>
          </w:rPr>
          <w:fldChar w:fldCharType="begin"/>
        </w:r>
        <w:r>
          <w:rPr>
            <w:noProof/>
            <w:webHidden/>
          </w:rPr>
          <w:instrText xml:space="preserve"> PAGEREF _Toc33620271 \h </w:instrText>
        </w:r>
        <w:r>
          <w:rPr>
            <w:noProof/>
            <w:webHidden/>
          </w:rPr>
        </w:r>
        <w:r>
          <w:rPr>
            <w:noProof/>
            <w:webHidden/>
          </w:rPr>
          <w:fldChar w:fldCharType="separate"/>
        </w:r>
        <w:r>
          <w:rPr>
            <w:noProof/>
            <w:webHidden/>
          </w:rPr>
          <w:t>13</w:t>
        </w:r>
        <w:r>
          <w:rPr>
            <w:noProof/>
            <w:webHidden/>
          </w:rPr>
          <w:fldChar w:fldCharType="end"/>
        </w:r>
      </w:hyperlink>
    </w:p>
    <w:p w14:paraId="39B57B30" w14:textId="2B29153F"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72" w:history="1">
        <w:r w:rsidRPr="00426729">
          <w:rPr>
            <w:rStyle w:val="Hyperlink"/>
            <w:noProof/>
            <w:lang w:val="en-GB"/>
          </w:rPr>
          <w:t>1.6</w:t>
        </w:r>
        <w:r>
          <w:rPr>
            <w:rFonts w:asciiTheme="minorHAnsi" w:eastAsiaTheme="minorEastAsia" w:hAnsiTheme="minorHAnsi" w:cstheme="minorBidi"/>
            <w:noProof/>
            <w:color w:val="auto"/>
            <w:sz w:val="22"/>
            <w:szCs w:val="22"/>
            <w:lang w:val="de-DE"/>
          </w:rPr>
          <w:tab/>
        </w:r>
        <w:r w:rsidRPr="00426729">
          <w:rPr>
            <w:rStyle w:val="Hyperlink"/>
            <w:noProof/>
            <w:lang w:val="en-GB"/>
          </w:rPr>
          <w:t>Abbreviations, terms and definitions</w:t>
        </w:r>
        <w:r>
          <w:rPr>
            <w:noProof/>
            <w:webHidden/>
          </w:rPr>
          <w:tab/>
        </w:r>
        <w:r>
          <w:rPr>
            <w:noProof/>
            <w:webHidden/>
          </w:rPr>
          <w:fldChar w:fldCharType="begin"/>
        </w:r>
        <w:r>
          <w:rPr>
            <w:noProof/>
            <w:webHidden/>
          </w:rPr>
          <w:instrText xml:space="preserve"> PAGEREF _Toc33620272 \h </w:instrText>
        </w:r>
        <w:r>
          <w:rPr>
            <w:noProof/>
            <w:webHidden/>
          </w:rPr>
        </w:r>
        <w:r>
          <w:rPr>
            <w:noProof/>
            <w:webHidden/>
          </w:rPr>
          <w:fldChar w:fldCharType="separate"/>
        </w:r>
        <w:r>
          <w:rPr>
            <w:noProof/>
            <w:webHidden/>
          </w:rPr>
          <w:t>13</w:t>
        </w:r>
        <w:r>
          <w:rPr>
            <w:noProof/>
            <w:webHidden/>
          </w:rPr>
          <w:fldChar w:fldCharType="end"/>
        </w:r>
      </w:hyperlink>
    </w:p>
    <w:p w14:paraId="0243A7D9" w14:textId="04F7601F"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73" w:history="1">
        <w:r w:rsidRPr="00426729">
          <w:rPr>
            <w:rStyle w:val="Hyperlink"/>
            <w:noProof/>
            <w:lang w:val="en-GB"/>
          </w:rPr>
          <w:t>1.7</w:t>
        </w:r>
        <w:r>
          <w:rPr>
            <w:rFonts w:asciiTheme="minorHAnsi" w:eastAsiaTheme="minorEastAsia" w:hAnsiTheme="minorHAnsi" w:cstheme="minorBidi"/>
            <w:noProof/>
            <w:color w:val="auto"/>
            <w:sz w:val="22"/>
            <w:szCs w:val="22"/>
            <w:lang w:val="de-DE"/>
          </w:rPr>
          <w:tab/>
        </w:r>
        <w:r w:rsidRPr="00426729">
          <w:rPr>
            <w:rStyle w:val="Hyperlink"/>
            <w:noProof/>
            <w:lang w:val="en-GB"/>
          </w:rPr>
          <w:t>Reference</w:t>
        </w:r>
        <w:r>
          <w:rPr>
            <w:noProof/>
            <w:webHidden/>
          </w:rPr>
          <w:tab/>
        </w:r>
        <w:r>
          <w:rPr>
            <w:noProof/>
            <w:webHidden/>
          </w:rPr>
          <w:fldChar w:fldCharType="begin"/>
        </w:r>
        <w:r>
          <w:rPr>
            <w:noProof/>
            <w:webHidden/>
          </w:rPr>
          <w:instrText xml:space="preserve"> PAGEREF _Toc33620273 \h </w:instrText>
        </w:r>
        <w:r>
          <w:rPr>
            <w:noProof/>
            <w:webHidden/>
          </w:rPr>
        </w:r>
        <w:r>
          <w:rPr>
            <w:noProof/>
            <w:webHidden/>
          </w:rPr>
          <w:fldChar w:fldCharType="separate"/>
        </w:r>
        <w:r>
          <w:rPr>
            <w:noProof/>
            <w:webHidden/>
          </w:rPr>
          <w:t>13</w:t>
        </w:r>
        <w:r>
          <w:rPr>
            <w:noProof/>
            <w:webHidden/>
          </w:rPr>
          <w:fldChar w:fldCharType="end"/>
        </w:r>
      </w:hyperlink>
    </w:p>
    <w:p w14:paraId="788AE747" w14:textId="7679C0EE" w:rsidR="004714EB" w:rsidRDefault="004714EB">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3620274" w:history="1">
        <w:r w:rsidRPr="00426729">
          <w:rPr>
            <w:rStyle w:val="Hyperlink"/>
            <w:rFonts w:eastAsia="MS Mincho"/>
            <w:noProof/>
          </w:rPr>
          <w:t>2</w:t>
        </w:r>
        <w:r>
          <w:rPr>
            <w:rFonts w:asciiTheme="minorHAnsi" w:eastAsiaTheme="minorEastAsia" w:hAnsiTheme="minorHAnsi" w:cstheme="minorBidi"/>
            <w:noProof/>
            <w:color w:val="auto"/>
            <w:sz w:val="22"/>
            <w:szCs w:val="22"/>
            <w:lang w:val="de-DE"/>
          </w:rPr>
          <w:tab/>
        </w:r>
        <w:r w:rsidRPr="00426729">
          <w:rPr>
            <w:rStyle w:val="Hyperlink"/>
            <w:noProof/>
            <w:lang w:val="en-GB"/>
          </w:rPr>
          <w:t>Exemplary business use cases</w:t>
        </w:r>
        <w:r>
          <w:rPr>
            <w:noProof/>
            <w:webHidden/>
          </w:rPr>
          <w:tab/>
        </w:r>
        <w:r>
          <w:rPr>
            <w:noProof/>
            <w:webHidden/>
          </w:rPr>
          <w:fldChar w:fldCharType="begin"/>
        </w:r>
        <w:r>
          <w:rPr>
            <w:noProof/>
            <w:webHidden/>
          </w:rPr>
          <w:instrText xml:space="preserve"> PAGEREF _Toc33620274 \h </w:instrText>
        </w:r>
        <w:r>
          <w:rPr>
            <w:noProof/>
            <w:webHidden/>
          </w:rPr>
        </w:r>
        <w:r>
          <w:rPr>
            <w:noProof/>
            <w:webHidden/>
          </w:rPr>
          <w:fldChar w:fldCharType="separate"/>
        </w:r>
        <w:r>
          <w:rPr>
            <w:noProof/>
            <w:webHidden/>
          </w:rPr>
          <w:t>14</w:t>
        </w:r>
        <w:r>
          <w:rPr>
            <w:noProof/>
            <w:webHidden/>
          </w:rPr>
          <w:fldChar w:fldCharType="end"/>
        </w:r>
      </w:hyperlink>
    </w:p>
    <w:p w14:paraId="03D77886" w14:textId="7FD4F7CD"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75" w:history="1">
        <w:r w:rsidRPr="00426729">
          <w:rPr>
            <w:rStyle w:val="Hyperlink"/>
            <w:noProof/>
            <w:lang w:val="en-GB"/>
          </w:rPr>
          <w:t>2.1</w:t>
        </w:r>
        <w:r>
          <w:rPr>
            <w:rFonts w:asciiTheme="minorHAnsi" w:eastAsiaTheme="minorEastAsia" w:hAnsiTheme="minorHAnsi" w:cstheme="minorBidi"/>
            <w:noProof/>
            <w:color w:val="auto"/>
            <w:sz w:val="22"/>
            <w:szCs w:val="22"/>
            <w:lang w:val="de-DE"/>
          </w:rPr>
          <w:tab/>
        </w:r>
        <w:r w:rsidRPr="00426729">
          <w:rPr>
            <w:rStyle w:val="Hyperlink"/>
            <w:noProof/>
            <w:lang w:val="en-GB"/>
          </w:rPr>
          <w:t>UC1: Exchange of components data (part master data)</w:t>
        </w:r>
        <w:r>
          <w:rPr>
            <w:noProof/>
            <w:webHidden/>
          </w:rPr>
          <w:tab/>
        </w:r>
        <w:r>
          <w:rPr>
            <w:noProof/>
            <w:webHidden/>
          </w:rPr>
          <w:fldChar w:fldCharType="begin"/>
        </w:r>
        <w:r>
          <w:rPr>
            <w:noProof/>
            <w:webHidden/>
          </w:rPr>
          <w:instrText xml:space="preserve"> PAGEREF _Toc33620275 \h </w:instrText>
        </w:r>
        <w:r>
          <w:rPr>
            <w:noProof/>
            <w:webHidden/>
          </w:rPr>
        </w:r>
        <w:r>
          <w:rPr>
            <w:noProof/>
            <w:webHidden/>
          </w:rPr>
          <w:fldChar w:fldCharType="separate"/>
        </w:r>
        <w:r>
          <w:rPr>
            <w:noProof/>
            <w:webHidden/>
          </w:rPr>
          <w:t>14</w:t>
        </w:r>
        <w:r>
          <w:rPr>
            <w:noProof/>
            <w:webHidden/>
          </w:rPr>
          <w:fldChar w:fldCharType="end"/>
        </w:r>
      </w:hyperlink>
    </w:p>
    <w:p w14:paraId="7C375C1B" w14:textId="7FA46856"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76" w:history="1">
        <w:r w:rsidRPr="00426729">
          <w:rPr>
            <w:rStyle w:val="Hyperlink"/>
            <w:noProof/>
            <w:lang w:val="en-GB"/>
          </w:rPr>
          <w:t>2.2</w:t>
        </w:r>
        <w:r>
          <w:rPr>
            <w:rFonts w:asciiTheme="minorHAnsi" w:eastAsiaTheme="minorEastAsia" w:hAnsiTheme="minorHAnsi" w:cstheme="minorBidi"/>
            <w:noProof/>
            <w:color w:val="auto"/>
            <w:sz w:val="22"/>
            <w:szCs w:val="22"/>
            <w:lang w:val="de-DE"/>
          </w:rPr>
          <w:tab/>
        </w:r>
        <w:r w:rsidRPr="00426729">
          <w:rPr>
            <w:rStyle w:val="Hyperlink"/>
            <w:noProof/>
            <w:lang w:val="en-GB"/>
          </w:rPr>
          <w:t>UC2: Exchange of connectivity data</w:t>
        </w:r>
        <w:r>
          <w:rPr>
            <w:noProof/>
            <w:webHidden/>
          </w:rPr>
          <w:tab/>
        </w:r>
        <w:r>
          <w:rPr>
            <w:noProof/>
            <w:webHidden/>
          </w:rPr>
          <w:fldChar w:fldCharType="begin"/>
        </w:r>
        <w:r>
          <w:rPr>
            <w:noProof/>
            <w:webHidden/>
          </w:rPr>
          <w:instrText xml:space="preserve"> PAGEREF _Toc33620276 \h </w:instrText>
        </w:r>
        <w:r>
          <w:rPr>
            <w:noProof/>
            <w:webHidden/>
          </w:rPr>
        </w:r>
        <w:r>
          <w:rPr>
            <w:noProof/>
            <w:webHidden/>
          </w:rPr>
          <w:fldChar w:fldCharType="separate"/>
        </w:r>
        <w:r>
          <w:rPr>
            <w:noProof/>
            <w:webHidden/>
          </w:rPr>
          <w:t>14</w:t>
        </w:r>
        <w:r>
          <w:rPr>
            <w:noProof/>
            <w:webHidden/>
          </w:rPr>
          <w:fldChar w:fldCharType="end"/>
        </w:r>
      </w:hyperlink>
    </w:p>
    <w:p w14:paraId="72D5772F" w14:textId="3312BECF"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77" w:history="1">
        <w:r w:rsidRPr="00426729">
          <w:rPr>
            <w:rStyle w:val="Hyperlink"/>
            <w:noProof/>
            <w:lang w:val="en-GB"/>
          </w:rPr>
          <w:t>2.3</w:t>
        </w:r>
        <w:r>
          <w:rPr>
            <w:rFonts w:asciiTheme="minorHAnsi" w:eastAsiaTheme="minorEastAsia" w:hAnsiTheme="minorHAnsi" w:cstheme="minorBidi"/>
            <w:noProof/>
            <w:color w:val="auto"/>
            <w:sz w:val="22"/>
            <w:szCs w:val="22"/>
            <w:lang w:val="de-DE"/>
          </w:rPr>
          <w:tab/>
        </w:r>
        <w:r w:rsidRPr="00426729">
          <w:rPr>
            <w:rStyle w:val="Hyperlink"/>
            <w:noProof/>
            <w:lang w:val="en-GB"/>
          </w:rPr>
          <w:t>UC3: Exchange of geometry data</w:t>
        </w:r>
        <w:r>
          <w:rPr>
            <w:noProof/>
            <w:webHidden/>
          </w:rPr>
          <w:tab/>
        </w:r>
        <w:r>
          <w:rPr>
            <w:noProof/>
            <w:webHidden/>
          </w:rPr>
          <w:fldChar w:fldCharType="begin"/>
        </w:r>
        <w:r>
          <w:rPr>
            <w:noProof/>
            <w:webHidden/>
          </w:rPr>
          <w:instrText xml:space="preserve"> PAGEREF _Toc33620277 \h </w:instrText>
        </w:r>
        <w:r>
          <w:rPr>
            <w:noProof/>
            <w:webHidden/>
          </w:rPr>
        </w:r>
        <w:r>
          <w:rPr>
            <w:noProof/>
            <w:webHidden/>
          </w:rPr>
          <w:fldChar w:fldCharType="separate"/>
        </w:r>
        <w:r>
          <w:rPr>
            <w:noProof/>
            <w:webHidden/>
          </w:rPr>
          <w:t>15</w:t>
        </w:r>
        <w:r>
          <w:rPr>
            <w:noProof/>
            <w:webHidden/>
          </w:rPr>
          <w:fldChar w:fldCharType="end"/>
        </w:r>
      </w:hyperlink>
    </w:p>
    <w:p w14:paraId="024A3E30" w14:textId="69F2DC5B"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78" w:history="1">
        <w:r w:rsidRPr="00426729">
          <w:rPr>
            <w:rStyle w:val="Hyperlink"/>
            <w:noProof/>
            <w:lang w:val="en-GB"/>
          </w:rPr>
          <w:t>2.4</w:t>
        </w:r>
        <w:r>
          <w:rPr>
            <w:rFonts w:asciiTheme="minorHAnsi" w:eastAsiaTheme="minorEastAsia" w:hAnsiTheme="minorHAnsi" w:cstheme="minorBidi"/>
            <w:noProof/>
            <w:color w:val="auto"/>
            <w:sz w:val="22"/>
            <w:szCs w:val="22"/>
            <w:lang w:val="de-DE"/>
          </w:rPr>
          <w:tab/>
        </w:r>
        <w:r w:rsidRPr="00426729">
          <w:rPr>
            <w:rStyle w:val="Hyperlink"/>
            <w:noProof/>
            <w:lang w:val="en-GB"/>
          </w:rPr>
          <w:t>UC4: Exchange of wiring harness data</w:t>
        </w:r>
        <w:r>
          <w:rPr>
            <w:noProof/>
            <w:webHidden/>
          </w:rPr>
          <w:tab/>
        </w:r>
        <w:r>
          <w:rPr>
            <w:noProof/>
            <w:webHidden/>
          </w:rPr>
          <w:fldChar w:fldCharType="begin"/>
        </w:r>
        <w:r>
          <w:rPr>
            <w:noProof/>
            <w:webHidden/>
          </w:rPr>
          <w:instrText xml:space="preserve"> PAGEREF _Toc33620278 \h </w:instrText>
        </w:r>
        <w:r>
          <w:rPr>
            <w:noProof/>
            <w:webHidden/>
          </w:rPr>
        </w:r>
        <w:r>
          <w:rPr>
            <w:noProof/>
            <w:webHidden/>
          </w:rPr>
          <w:fldChar w:fldCharType="separate"/>
        </w:r>
        <w:r>
          <w:rPr>
            <w:noProof/>
            <w:webHidden/>
          </w:rPr>
          <w:t>16</w:t>
        </w:r>
        <w:r>
          <w:rPr>
            <w:noProof/>
            <w:webHidden/>
          </w:rPr>
          <w:fldChar w:fldCharType="end"/>
        </w:r>
      </w:hyperlink>
    </w:p>
    <w:p w14:paraId="75407181" w14:textId="34C78AA9"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79" w:history="1">
        <w:r w:rsidRPr="00426729">
          <w:rPr>
            <w:rStyle w:val="Hyperlink"/>
            <w:noProof/>
            <w:lang w:val="en-GB"/>
          </w:rPr>
          <w:t>2.5</w:t>
        </w:r>
        <w:r>
          <w:rPr>
            <w:rFonts w:asciiTheme="minorHAnsi" w:eastAsiaTheme="minorEastAsia" w:hAnsiTheme="minorHAnsi" w:cstheme="minorBidi"/>
            <w:noProof/>
            <w:color w:val="auto"/>
            <w:sz w:val="22"/>
            <w:szCs w:val="22"/>
            <w:lang w:val="de-DE"/>
          </w:rPr>
          <w:tab/>
        </w:r>
        <w:r w:rsidRPr="00426729">
          <w:rPr>
            <w:rStyle w:val="Hyperlink"/>
            <w:noProof/>
            <w:lang w:val="en-GB"/>
          </w:rPr>
          <w:t>UC5: Exchange of an integrated model of a complete vehicle network</w:t>
        </w:r>
        <w:r>
          <w:rPr>
            <w:noProof/>
            <w:webHidden/>
          </w:rPr>
          <w:tab/>
        </w:r>
        <w:r>
          <w:rPr>
            <w:noProof/>
            <w:webHidden/>
          </w:rPr>
          <w:fldChar w:fldCharType="begin"/>
        </w:r>
        <w:r>
          <w:rPr>
            <w:noProof/>
            <w:webHidden/>
          </w:rPr>
          <w:instrText xml:space="preserve"> PAGEREF _Toc33620279 \h </w:instrText>
        </w:r>
        <w:r>
          <w:rPr>
            <w:noProof/>
            <w:webHidden/>
          </w:rPr>
        </w:r>
        <w:r>
          <w:rPr>
            <w:noProof/>
            <w:webHidden/>
          </w:rPr>
          <w:fldChar w:fldCharType="separate"/>
        </w:r>
        <w:r>
          <w:rPr>
            <w:noProof/>
            <w:webHidden/>
          </w:rPr>
          <w:t>16</w:t>
        </w:r>
        <w:r>
          <w:rPr>
            <w:noProof/>
            <w:webHidden/>
          </w:rPr>
          <w:fldChar w:fldCharType="end"/>
        </w:r>
      </w:hyperlink>
    </w:p>
    <w:p w14:paraId="444F594D" w14:textId="6FE97770" w:rsidR="004714EB" w:rsidRDefault="004714EB">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3620280" w:history="1">
        <w:r w:rsidRPr="00426729">
          <w:rPr>
            <w:rStyle w:val="Hyperlink"/>
            <w:noProof/>
            <w:lang w:val="en-GB"/>
          </w:rPr>
          <w:t>3</w:t>
        </w:r>
        <w:r>
          <w:rPr>
            <w:rFonts w:asciiTheme="minorHAnsi" w:eastAsiaTheme="minorEastAsia" w:hAnsiTheme="minorHAnsi" w:cstheme="minorBidi"/>
            <w:noProof/>
            <w:color w:val="auto"/>
            <w:sz w:val="22"/>
            <w:szCs w:val="22"/>
            <w:lang w:val="de-DE"/>
          </w:rPr>
          <w:tab/>
        </w:r>
        <w:r w:rsidRPr="00426729">
          <w:rPr>
            <w:rStyle w:val="Hyperlink"/>
            <w:noProof/>
            <w:lang w:val="en-GB"/>
          </w:rPr>
          <w:t>Requirements on the VEC</w:t>
        </w:r>
        <w:r>
          <w:rPr>
            <w:noProof/>
            <w:webHidden/>
          </w:rPr>
          <w:tab/>
        </w:r>
        <w:r>
          <w:rPr>
            <w:noProof/>
            <w:webHidden/>
          </w:rPr>
          <w:fldChar w:fldCharType="begin"/>
        </w:r>
        <w:r>
          <w:rPr>
            <w:noProof/>
            <w:webHidden/>
          </w:rPr>
          <w:instrText xml:space="preserve"> PAGEREF _Toc33620280 \h </w:instrText>
        </w:r>
        <w:r>
          <w:rPr>
            <w:noProof/>
            <w:webHidden/>
          </w:rPr>
        </w:r>
        <w:r>
          <w:rPr>
            <w:noProof/>
            <w:webHidden/>
          </w:rPr>
          <w:fldChar w:fldCharType="separate"/>
        </w:r>
        <w:r>
          <w:rPr>
            <w:noProof/>
            <w:webHidden/>
          </w:rPr>
          <w:t>18</w:t>
        </w:r>
        <w:r>
          <w:rPr>
            <w:noProof/>
            <w:webHidden/>
          </w:rPr>
          <w:fldChar w:fldCharType="end"/>
        </w:r>
      </w:hyperlink>
    </w:p>
    <w:p w14:paraId="3321BE0F" w14:textId="3F1D8B4A"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81" w:history="1">
        <w:r w:rsidRPr="00426729">
          <w:rPr>
            <w:rStyle w:val="Hyperlink"/>
            <w:noProof/>
            <w:lang w:val="en-GB"/>
          </w:rPr>
          <w:t>3.1</w:t>
        </w:r>
        <w:r>
          <w:rPr>
            <w:rFonts w:asciiTheme="minorHAnsi" w:eastAsiaTheme="minorEastAsia" w:hAnsiTheme="minorHAnsi" w:cstheme="minorBidi"/>
            <w:noProof/>
            <w:color w:val="auto"/>
            <w:sz w:val="22"/>
            <w:szCs w:val="22"/>
            <w:lang w:val="de-DE"/>
          </w:rPr>
          <w:tab/>
        </w:r>
        <w:r w:rsidRPr="00426729">
          <w:rPr>
            <w:rStyle w:val="Hyperlink"/>
            <w:noProof/>
            <w:lang w:val="en-GB"/>
          </w:rPr>
          <w:t>Requirements in the PDM context / addressing PDM data</w:t>
        </w:r>
        <w:r>
          <w:rPr>
            <w:noProof/>
            <w:webHidden/>
          </w:rPr>
          <w:tab/>
        </w:r>
        <w:r>
          <w:rPr>
            <w:noProof/>
            <w:webHidden/>
          </w:rPr>
          <w:fldChar w:fldCharType="begin"/>
        </w:r>
        <w:r>
          <w:rPr>
            <w:noProof/>
            <w:webHidden/>
          </w:rPr>
          <w:instrText xml:space="preserve"> PAGEREF _Toc33620281 \h </w:instrText>
        </w:r>
        <w:r>
          <w:rPr>
            <w:noProof/>
            <w:webHidden/>
          </w:rPr>
        </w:r>
        <w:r>
          <w:rPr>
            <w:noProof/>
            <w:webHidden/>
          </w:rPr>
          <w:fldChar w:fldCharType="separate"/>
        </w:r>
        <w:r>
          <w:rPr>
            <w:noProof/>
            <w:webHidden/>
          </w:rPr>
          <w:t>18</w:t>
        </w:r>
        <w:r>
          <w:rPr>
            <w:noProof/>
            <w:webHidden/>
          </w:rPr>
          <w:fldChar w:fldCharType="end"/>
        </w:r>
      </w:hyperlink>
    </w:p>
    <w:p w14:paraId="30850C2F" w14:textId="28C731D9" w:rsidR="004714EB" w:rsidRDefault="004714EB">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33620282" w:history="1">
        <w:r w:rsidRPr="00426729">
          <w:rPr>
            <w:rStyle w:val="Hyperlink"/>
            <w:noProof/>
            <w:lang w:val="en-GB"/>
          </w:rPr>
          <w:t>3.1.8</w:t>
        </w:r>
        <w:r>
          <w:rPr>
            <w:rFonts w:asciiTheme="minorHAnsi" w:eastAsiaTheme="minorEastAsia" w:hAnsiTheme="minorHAnsi" w:cstheme="minorBidi"/>
            <w:noProof/>
            <w:color w:val="auto"/>
            <w:sz w:val="22"/>
            <w:szCs w:val="22"/>
            <w:lang w:val="de-DE"/>
          </w:rPr>
          <w:tab/>
        </w:r>
        <w:r w:rsidRPr="00426729">
          <w:rPr>
            <w:rStyle w:val="Hyperlink"/>
            <w:noProof/>
            <w:lang w:val="en-GB"/>
          </w:rPr>
          <w:t>Baselines</w:t>
        </w:r>
        <w:r>
          <w:rPr>
            <w:noProof/>
            <w:webHidden/>
          </w:rPr>
          <w:tab/>
        </w:r>
        <w:r>
          <w:rPr>
            <w:noProof/>
            <w:webHidden/>
          </w:rPr>
          <w:fldChar w:fldCharType="begin"/>
        </w:r>
        <w:r>
          <w:rPr>
            <w:noProof/>
            <w:webHidden/>
          </w:rPr>
          <w:instrText xml:space="preserve"> PAGEREF _Toc33620282 \h </w:instrText>
        </w:r>
        <w:r>
          <w:rPr>
            <w:noProof/>
            <w:webHidden/>
          </w:rPr>
        </w:r>
        <w:r>
          <w:rPr>
            <w:noProof/>
            <w:webHidden/>
          </w:rPr>
          <w:fldChar w:fldCharType="separate"/>
        </w:r>
        <w:r>
          <w:rPr>
            <w:noProof/>
            <w:webHidden/>
          </w:rPr>
          <w:t>20</w:t>
        </w:r>
        <w:r>
          <w:rPr>
            <w:noProof/>
            <w:webHidden/>
          </w:rPr>
          <w:fldChar w:fldCharType="end"/>
        </w:r>
      </w:hyperlink>
    </w:p>
    <w:p w14:paraId="7B312C88" w14:textId="4B75A437"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83" w:history="1">
        <w:r w:rsidRPr="00426729">
          <w:rPr>
            <w:rStyle w:val="Hyperlink"/>
            <w:noProof/>
            <w:lang w:val="en-GB"/>
          </w:rPr>
          <w:t>3.2</w:t>
        </w:r>
        <w:r>
          <w:rPr>
            <w:rFonts w:asciiTheme="minorHAnsi" w:eastAsiaTheme="minorEastAsia" w:hAnsiTheme="minorHAnsi" w:cstheme="minorBidi"/>
            <w:noProof/>
            <w:color w:val="auto"/>
            <w:sz w:val="22"/>
            <w:szCs w:val="22"/>
            <w:lang w:val="de-DE"/>
          </w:rPr>
          <w:tab/>
        </w:r>
        <w:r w:rsidRPr="00426729">
          <w:rPr>
            <w:rStyle w:val="Hyperlink"/>
            <w:noProof/>
            <w:lang w:val="en-GB"/>
          </w:rPr>
          <w:t>Requirements addressing variance information</w:t>
        </w:r>
        <w:r>
          <w:rPr>
            <w:noProof/>
            <w:webHidden/>
          </w:rPr>
          <w:tab/>
        </w:r>
        <w:r>
          <w:rPr>
            <w:noProof/>
            <w:webHidden/>
          </w:rPr>
          <w:fldChar w:fldCharType="begin"/>
        </w:r>
        <w:r>
          <w:rPr>
            <w:noProof/>
            <w:webHidden/>
          </w:rPr>
          <w:instrText xml:space="preserve"> PAGEREF _Toc33620283 \h </w:instrText>
        </w:r>
        <w:r>
          <w:rPr>
            <w:noProof/>
            <w:webHidden/>
          </w:rPr>
        </w:r>
        <w:r>
          <w:rPr>
            <w:noProof/>
            <w:webHidden/>
          </w:rPr>
          <w:fldChar w:fldCharType="separate"/>
        </w:r>
        <w:r>
          <w:rPr>
            <w:noProof/>
            <w:webHidden/>
          </w:rPr>
          <w:t>20</w:t>
        </w:r>
        <w:r>
          <w:rPr>
            <w:noProof/>
            <w:webHidden/>
          </w:rPr>
          <w:fldChar w:fldCharType="end"/>
        </w:r>
      </w:hyperlink>
    </w:p>
    <w:p w14:paraId="288645DC" w14:textId="0E427C4C"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84" w:history="1">
        <w:r w:rsidRPr="00426729">
          <w:rPr>
            <w:rStyle w:val="Hyperlink"/>
            <w:noProof/>
            <w:lang w:val="en-GB"/>
          </w:rPr>
          <w:t>3.3</w:t>
        </w:r>
        <w:r>
          <w:rPr>
            <w:rFonts w:asciiTheme="minorHAnsi" w:eastAsiaTheme="minorEastAsia" w:hAnsiTheme="minorHAnsi" w:cstheme="minorBidi"/>
            <w:noProof/>
            <w:color w:val="auto"/>
            <w:sz w:val="22"/>
            <w:szCs w:val="22"/>
            <w:lang w:val="de-DE"/>
          </w:rPr>
          <w:tab/>
        </w:r>
        <w:r w:rsidRPr="00426729">
          <w:rPr>
            <w:rStyle w:val="Hyperlink"/>
            <w:noProof/>
            <w:lang w:val="en-GB"/>
          </w:rPr>
          <w:t>Requirements out of the physical harness perspective</w:t>
        </w:r>
        <w:r>
          <w:rPr>
            <w:noProof/>
            <w:webHidden/>
          </w:rPr>
          <w:tab/>
        </w:r>
        <w:r>
          <w:rPr>
            <w:noProof/>
            <w:webHidden/>
          </w:rPr>
          <w:fldChar w:fldCharType="begin"/>
        </w:r>
        <w:r>
          <w:rPr>
            <w:noProof/>
            <w:webHidden/>
          </w:rPr>
          <w:instrText xml:space="preserve"> PAGEREF _Toc33620284 \h </w:instrText>
        </w:r>
        <w:r>
          <w:rPr>
            <w:noProof/>
            <w:webHidden/>
          </w:rPr>
        </w:r>
        <w:r>
          <w:rPr>
            <w:noProof/>
            <w:webHidden/>
          </w:rPr>
          <w:fldChar w:fldCharType="separate"/>
        </w:r>
        <w:r>
          <w:rPr>
            <w:noProof/>
            <w:webHidden/>
          </w:rPr>
          <w:t>21</w:t>
        </w:r>
        <w:r>
          <w:rPr>
            <w:noProof/>
            <w:webHidden/>
          </w:rPr>
          <w:fldChar w:fldCharType="end"/>
        </w:r>
      </w:hyperlink>
    </w:p>
    <w:p w14:paraId="4232C47D" w14:textId="62CBA149" w:rsidR="004714EB" w:rsidRDefault="004714EB">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33620285" w:history="1">
        <w:r w:rsidRPr="00426729">
          <w:rPr>
            <w:rStyle w:val="Hyperlink"/>
            <w:noProof/>
            <w:lang w:val="en-GB"/>
          </w:rPr>
          <w:t>3.3.11</w:t>
        </w:r>
        <w:r>
          <w:rPr>
            <w:rFonts w:asciiTheme="minorHAnsi" w:eastAsiaTheme="minorEastAsia" w:hAnsiTheme="minorHAnsi" w:cstheme="minorBidi"/>
            <w:noProof/>
            <w:color w:val="auto"/>
            <w:sz w:val="22"/>
            <w:szCs w:val="22"/>
            <w:lang w:val="de-DE"/>
          </w:rPr>
          <w:tab/>
        </w:r>
        <w:r w:rsidRPr="00426729">
          <w:rPr>
            <w:rStyle w:val="Hyperlink"/>
            <w:noProof/>
            <w:lang w:val="en-GB"/>
          </w:rPr>
          <w:t>Definition and reuse of complex parts</w:t>
        </w:r>
        <w:r>
          <w:rPr>
            <w:noProof/>
            <w:webHidden/>
          </w:rPr>
          <w:tab/>
        </w:r>
        <w:r>
          <w:rPr>
            <w:noProof/>
            <w:webHidden/>
          </w:rPr>
          <w:fldChar w:fldCharType="begin"/>
        </w:r>
        <w:r>
          <w:rPr>
            <w:noProof/>
            <w:webHidden/>
          </w:rPr>
          <w:instrText xml:space="preserve"> PAGEREF _Toc33620285 \h </w:instrText>
        </w:r>
        <w:r>
          <w:rPr>
            <w:noProof/>
            <w:webHidden/>
          </w:rPr>
        </w:r>
        <w:r>
          <w:rPr>
            <w:noProof/>
            <w:webHidden/>
          </w:rPr>
          <w:fldChar w:fldCharType="separate"/>
        </w:r>
        <w:r>
          <w:rPr>
            <w:noProof/>
            <w:webHidden/>
          </w:rPr>
          <w:t>25</w:t>
        </w:r>
        <w:r>
          <w:rPr>
            <w:noProof/>
            <w:webHidden/>
          </w:rPr>
          <w:fldChar w:fldCharType="end"/>
        </w:r>
      </w:hyperlink>
    </w:p>
    <w:p w14:paraId="30A8D8C3" w14:textId="2044E8E2"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86" w:history="1">
        <w:r w:rsidRPr="00426729">
          <w:rPr>
            <w:rStyle w:val="Hyperlink"/>
            <w:noProof/>
            <w:lang w:val="en-GB"/>
          </w:rPr>
          <w:t>3.4</w:t>
        </w:r>
        <w:r>
          <w:rPr>
            <w:rFonts w:asciiTheme="minorHAnsi" w:eastAsiaTheme="minorEastAsia" w:hAnsiTheme="minorHAnsi" w:cstheme="minorBidi"/>
            <w:noProof/>
            <w:color w:val="auto"/>
            <w:sz w:val="22"/>
            <w:szCs w:val="22"/>
            <w:lang w:val="de-DE"/>
          </w:rPr>
          <w:tab/>
        </w:r>
        <w:r w:rsidRPr="00426729">
          <w:rPr>
            <w:rStyle w:val="Hyperlink"/>
            <w:noProof/>
            <w:lang w:val="en-GB"/>
          </w:rPr>
          <w:t>Additional requirements out of the component description perspective</w:t>
        </w:r>
        <w:r>
          <w:rPr>
            <w:noProof/>
            <w:webHidden/>
          </w:rPr>
          <w:tab/>
        </w:r>
        <w:r>
          <w:rPr>
            <w:noProof/>
            <w:webHidden/>
          </w:rPr>
          <w:fldChar w:fldCharType="begin"/>
        </w:r>
        <w:r>
          <w:rPr>
            <w:noProof/>
            <w:webHidden/>
          </w:rPr>
          <w:instrText xml:space="preserve"> PAGEREF _Toc33620286 \h </w:instrText>
        </w:r>
        <w:r>
          <w:rPr>
            <w:noProof/>
            <w:webHidden/>
          </w:rPr>
        </w:r>
        <w:r>
          <w:rPr>
            <w:noProof/>
            <w:webHidden/>
          </w:rPr>
          <w:fldChar w:fldCharType="separate"/>
        </w:r>
        <w:r>
          <w:rPr>
            <w:noProof/>
            <w:webHidden/>
          </w:rPr>
          <w:t>25</w:t>
        </w:r>
        <w:r>
          <w:rPr>
            <w:noProof/>
            <w:webHidden/>
          </w:rPr>
          <w:fldChar w:fldCharType="end"/>
        </w:r>
      </w:hyperlink>
    </w:p>
    <w:p w14:paraId="58907326" w14:textId="6992FF23"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87" w:history="1">
        <w:r w:rsidRPr="00426729">
          <w:rPr>
            <w:rStyle w:val="Hyperlink"/>
            <w:noProof/>
            <w:lang w:val="en-GB"/>
          </w:rPr>
          <w:t>3.5</w:t>
        </w:r>
        <w:r>
          <w:rPr>
            <w:rFonts w:asciiTheme="minorHAnsi" w:eastAsiaTheme="minorEastAsia" w:hAnsiTheme="minorHAnsi" w:cstheme="minorBidi"/>
            <w:noProof/>
            <w:color w:val="auto"/>
            <w:sz w:val="22"/>
            <w:szCs w:val="22"/>
            <w:lang w:val="de-DE"/>
          </w:rPr>
          <w:tab/>
        </w:r>
        <w:r w:rsidRPr="00426729">
          <w:rPr>
            <w:rStyle w:val="Hyperlink"/>
            <w:noProof/>
            <w:lang w:val="en-GB"/>
          </w:rPr>
          <w:t>Additional requirements out of the geometry/topology perspective</w:t>
        </w:r>
        <w:r>
          <w:rPr>
            <w:noProof/>
            <w:webHidden/>
          </w:rPr>
          <w:tab/>
        </w:r>
        <w:r>
          <w:rPr>
            <w:noProof/>
            <w:webHidden/>
          </w:rPr>
          <w:fldChar w:fldCharType="begin"/>
        </w:r>
        <w:r>
          <w:rPr>
            <w:noProof/>
            <w:webHidden/>
          </w:rPr>
          <w:instrText xml:space="preserve"> PAGEREF _Toc33620287 \h </w:instrText>
        </w:r>
        <w:r>
          <w:rPr>
            <w:noProof/>
            <w:webHidden/>
          </w:rPr>
        </w:r>
        <w:r>
          <w:rPr>
            <w:noProof/>
            <w:webHidden/>
          </w:rPr>
          <w:fldChar w:fldCharType="separate"/>
        </w:r>
        <w:r>
          <w:rPr>
            <w:noProof/>
            <w:webHidden/>
          </w:rPr>
          <w:t>27</w:t>
        </w:r>
        <w:r>
          <w:rPr>
            <w:noProof/>
            <w:webHidden/>
          </w:rPr>
          <w:fldChar w:fldCharType="end"/>
        </w:r>
      </w:hyperlink>
    </w:p>
    <w:p w14:paraId="389E6F7E" w14:textId="1E34A861"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88" w:history="1">
        <w:r w:rsidRPr="00426729">
          <w:rPr>
            <w:rStyle w:val="Hyperlink"/>
            <w:noProof/>
            <w:lang w:val="en-GB"/>
          </w:rPr>
          <w:t>3.6</w:t>
        </w:r>
        <w:r>
          <w:rPr>
            <w:rFonts w:asciiTheme="minorHAnsi" w:eastAsiaTheme="minorEastAsia" w:hAnsiTheme="minorHAnsi" w:cstheme="minorBidi"/>
            <w:noProof/>
            <w:color w:val="auto"/>
            <w:sz w:val="22"/>
            <w:szCs w:val="22"/>
            <w:lang w:val="de-DE"/>
          </w:rPr>
          <w:tab/>
        </w:r>
        <w:r w:rsidRPr="00426729">
          <w:rPr>
            <w:rStyle w:val="Hyperlink"/>
            <w:noProof/>
            <w:lang w:val="en-GB"/>
          </w:rPr>
          <w:t>Additional requirements out of the connectivity perspective</w:t>
        </w:r>
        <w:r>
          <w:rPr>
            <w:noProof/>
            <w:webHidden/>
          </w:rPr>
          <w:tab/>
        </w:r>
        <w:r>
          <w:rPr>
            <w:noProof/>
            <w:webHidden/>
          </w:rPr>
          <w:fldChar w:fldCharType="begin"/>
        </w:r>
        <w:r>
          <w:rPr>
            <w:noProof/>
            <w:webHidden/>
          </w:rPr>
          <w:instrText xml:space="preserve"> PAGEREF _Toc33620288 \h </w:instrText>
        </w:r>
        <w:r>
          <w:rPr>
            <w:noProof/>
            <w:webHidden/>
          </w:rPr>
        </w:r>
        <w:r>
          <w:rPr>
            <w:noProof/>
            <w:webHidden/>
          </w:rPr>
          <w:fldChar w:fldCharType="separate"/>
        </w:r>
        <w:r>
          <w:rPr>
            <w:noProof/>
            <w:webHidden/>
          </w:rPr>
          <w:t>29</w:t>
        </w:r>
        <w:r>
          <w:rPr>
            <w:noProof/>
            <w:webHidden/>
          </w:rPr>
          <w:fldChar w:fldCharType="end"/>
        </w:r>
      </w:hyperlink>
    </w:p>
    <w:p w14:paraId="312803D3" w14:textId="42456393"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89" w:history="1">
        <w:r w:rsidRPr="00426729">
          <w:rPr>
            <w:rStyle w:val="Hyperlink"/>
            <w:noProof/>
            <w:lang w:val="en-GB"/>
          </w:rPr>
          <w:t>3.7</w:t>
        </w:r>
        <w:r>
          <w:rPr>
            <w:rFonts w:asciiTheme="minorHAnsi" w:eastAsiaTheme="minorEastAsia" w:hAnsiTheme="minorHAnsi" w:cstheme="minorBidi"/>
            <w:noProof/>
            <w:color w:val="auto"/>
            <w:sz w:val="22"/>
            <w:szCs w:val="22"/>
            <w:lang w:val="de-DE"/>
          </w:rPr>
          <w:tab/>
        </w:r>
        <w:r w:rsidRPr="00426729">
          <w:rPr>
            <w:rStyle w:val="Hyperlink"/>
            <w:noProof/>
            <w:lang w:val="en-GB"/>
          </w:rPr>
          <w:t>Cross-sectional requirements</w:t>
        </w:r>
        <w:r>
          <w:rPr>
            <w:noProof/>
            <w:webHidden/>
          </w:rPr>
          <w:tab/>
        </w:r>
        <w:r>
          <w:rPr>
            <w:noProof/>
            <w:webHidden/>
          </w:rPr>
          <w:fldChar w:fldCharType="begin"/>
        </w:r>
        <w:r>
          <w:rPr>
            <w:noProof/>
            <w:webHidden/>
          </w:rPr>
          <w:instrText xml:space="preserve"> PAGEREF _Toc33620289 \h </w:instrText>
        </w:r>
        <w:r>
          <w:rPr>
            <w:noProof/>
            <w:webHidden/>
          </w:rPr>
        </w:r>
        <w:r>
          <w:rPr>
            <w:noProof/>
            <w:webHidden/>
          </w:rPr>
          <w:fldChar w:fldCharType="separate"/>
        </w:r>
        <w:r>
          <w:rPr>
            <w:noProof/>
            <w:webHidden/>
          </w:rPr>
          <w:t>32</w:t>
        </w:r>
        <w:r>
          <w:rPr>
            <w:noProof/>
            <w:webHidden/>
          </w:rPr>
          <w:fldChar w:fldCharType="end"/>
        </w:r>
      </w:hyperlink>
    </w:p>
    <w:p w14:paraId="67278154" w14:textId="1EC230C6" w:rsidR="004714EB" w:rsidRDefault="004714EB">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33620290" w:history="1">
        <w:r w:rsidRPr="00426729">
          <w:rPr>
            <w:rStyle w:val="Hyperlink"/>
            <w:noProof/>
            <w:lang w:val="en-GB"/>
          </w:rPr>
          <w:t>3.7.4</w:t>
        </w:r>
        <w:r>
          <w:rPr>
            <w:rFonts w:asciiTheme="minorHAnsi" w:eastAsiaTheme="minorEastAsia" w:hAnsiTheme="minorHAnsi" w:cstheme="minorBidi"/>
            <w:noProof/>
            <w:color w:val="auto"/>
            <w:sz w:val="22"/>
            <w:szCs w:val="22"/>
            <w:lang w:val="de-DE"/>
          </w:rPr>
          <w:tab/>
        </w:r>
        <w:r w:rsidRPr="00426729">
          <w:rPr>
            <w:rStyle w:val="Hyperlink"/>
            <w:noProof/>
            <w:lang w:val="en-GB"/>
          </w:rPr>
          <w:t>Orthogonal grouping concept</w:t>
        </w:r>
        <w:r>
          <w:rPr>
            <w:noProof/>
            <w:webHidden/>
          </w:rPr>
          <w:tab/>
        </w:r>
        <w:r>
          <w:rPr>
            <w:noProof/>
            <w:webHidden/>
          </w:rPr>
          <w:fldChar w:fldCharType="begin"/>
        </w:r>
        <w:r>
          <w:rPr>
            <w:noProof/>
            <w:webHidden/>
          </w:rPr>
          <w:instrText xml:space="preserve"> PAGEREF _Toc33620290 \h </w:instrText>
        </w:r>
        <w:r>
          <w:rPr>
            <w:noProof/>
            <w:webHidden/>
          </w:rPr>
        </w:r>
        <w:r>
          <w:rPr>
            <w:noProof/>
            <w:webHidden/>
          </w:rPr>
          <w:fldChar w:fldCharType="separate"/>
        </w:r>
        <w:r>
          <w:rPr>
            <w:noProof/>
            <w:webHidden/>
          </w:rPr>
          <w:t>32</w:t>
        </w:r>
        <w:r>
          <w:rPr>
            <w:noProof/>
            <w:webHidden/>
          </w:rPr>
          <w:fldChar w:fldCharType="end"/>
        </w:r>
      </w:hyperlink>
    </w:p>
    <w:p w14:paraId="71995EE3" w14:textId="1E4A92CA" w:rsidR="004714EB" w:rsidRDefault="004714EB">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33620291" w:history="1">
        <w:r w:rsidRPr="00426729">
          <w:rPr>
            <w:rStyle w:val="Hyperlink"/>
            <w:noProof/>
            <w:lang w:val="en-GB"/>
          </w:rPr>
          <w:t>3.7.5</w:t>
        </w:r>
        <w:r>
          <w:rPr>
            <w:rFonts w:asciiTheme="minorHAnsi" w:eastAsiaTheme="minorEastAsia" w:hAnsiTheme="minorHAnsi" w:cstheme="minorBidi"/>
            <w:noProof/>
            <w:color w:val="auto"/>
            <w:sz w:val="22"/>
            <w:szCs w:val="22"/>
            <w:lang w:val="de-DE"/>
          </w:rPr>
          <w:tab/>
        </w:r>
        <w:r w:rsidRPr="00426729">
          <w:rPr>
            <w:rStyle w:val="Hyperlink"/>
            <w:noProof/>
            <w:lang w:val="en-GB"/>
          </w:rPr>
          <w:t>Application Constraints</w:t>
        </w:r>
        <w:r>
          <w:rPr>
            <w:noProof/>
            <w:webHidden/>
          </w:rPr>
          <w:tab/>
        </w:r>
        <w:r>
          <w:rPr>
            <w:noProof/>
            <w:webHidden/>
          </w:rPr>
          <w:fldChar w:fldCharType="begin"/>
        </w:r>
        <w:r>
          <w:rPr>
            <w:noProof/>
            <w:webHidden/>
          </w:rPr>
          <w:instrText xml:space="preserve"> PAGEREF _Toc33620291 \h </w:instrText>
        </w:r>
        <w:r>
          <w:rPr>
            <w:noProof/>
            <w:webHidden/>
          </w:rPr>
        </w:r>
        <w:r>
          <w:rPr>
            <w:noProof/>
            <w:webHidden/>
          </w:rPr>
          <w:fldChar w:fldCharType="separate"/>
        </w:r>
        <w:r>
          <w:rPr>
            <w:noProof/>
            <w:webHidden/>
          </w:rPr>
          <w:t>32</w:t>
        </w:r>
        <w:r>
          <w:rPr>
            <w:noProof/>
            <w:webHidden/>
          </w:rPr>
          <w:fldChar w:fldCharType="end"/>
        </w:r>
      </w:hyperlink>
    </w:p>
    <w:p w14:paraId="23DA0F78" w14:textId="36589E36"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92" w:history="1">
        <w:r w:rsidRPr="00426729">
          <w:rPr>
            <w:rStyle w:val="Hyperlink"/>
            <w:noProof/>
            <w:lang w:val="en-GB"/>
          </w:rPr>
          <w:t>3.8</w:t>
        </w:r>
        <w:r>
          <w:rPr>
            <w:rFonts w:asciiTheme="minorHAnsi" w:eastAsiaTheme="minorEastAsia" w:hAnsiTheme="minorHAnsi" w:cstheme="minorBidi"/>
            <w:noProof/>
            <w:color w:val="auto"/>
            <w:sz w:val="22"/>
            <w:szCs w:val="22"/>
            <w:lang w:val="de-DE"/>
          </w:rPr>
          <w:tab/>
        </w:r>
        <w:r w:rsidRPr="00426729">
          <w:rPr>
            <w:rStyle w:val="Hyperlink"/>
            <w:noProof/>
            <w:lang w:val="en-GB"/>
          </w:rPr>
          <w:t>Other / technical requirements</w:t>
        </w:r>
        <w:r>
          <w:rPr>
            <w:noProof/>
            <w:webHidden/>
          </w:rPr>
          <w:tab/>
        </w:r>
        <w:r>
          <w:rPr>
            <w:noProof/>
            <w:webHidden/>
          </w:rPr>
          <w:fldChar w:fldCharType="begin"/>
        </w:r>
        <w:r>
          <w:rPr>
            <w:noProof/>
            <w:webHidden/>
          </w:rPr>
          <w:instrText xml:space="preserve"> PAGEREF _Toc33620292 \h </w:instrText>
        </w:r>
        <w:r>
          <w:rPr>
            <w:noProof/>
            <w:webHidden/>
          </w:rPr>
        </w:r>
        <w:r>
          <w:rPr>
            <w:noProof/>
            <w:webHidden/>
          </w:rPr>
          <w:fldChar w:fldCharType="separate"/>
        </w:r>
        <w:r>
          <w:rPr>
            <w:noProof/>
            <w:webHidden/>
          </w:rPr>
          <w:t>33</w:t>
        </w:r>
        <w:r>
          <w:rPr>
            <w:noProof/>
            <w:webHidden/>
          </w:rPr>
          <w:fldChar w:fldCharType="end"/>
        </w:r>
      </w:hyperlink>
    </w:p>
    <w:p w14:paraId="7F9042BC" w14:textId="6CF25DF6" w:rsidR="004714EB" w:rsidRDefault="004714EB">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3620293" w:history="1">
        <w:r w:rsidRPr="00426729">
          <w:rPr>
            <w:rStyle w:val="Hyperlink"/>
            <w:noProof/>
            <w:lang w:val="en-GB"/>
          </w:rPr>
          <w:t>4</w:t>
        </w:r>
        <w:r>
          <w:rPr>
            <w:rFonts w:asciiTheme="minorHAnsi" w:eastAsiaTheme="minorEastAsia" w:hAnsiTheme="minorHAnsi" w:cstheme="minorBidi"/>
            <w:noProof/>
            <w:color w:val="auto"/>
            <w:sz w:val="22"/>
            <w:szCs w:val="22"/>
            <w:lang w:val="de-DE"/>
          </w:rPr>
          <w:tab/>
        </w:r>
        <w:r w:rsidRPr="00426729">
          <w:rPr>
            <w:rStyle w:val="Hyperlink"/>
            <w:noProof/>
            <w:lang w:val="en-GB"/>
          </w:rPr>
          <w:t>General Guidelines</w:t>
        </w:r>
        <w:r>
          <w:rPr>
            <w:noProof/>
            <w:webHidden/>
          </w:rPr>
          <w:tab/>
        </w:r>
        <w:r>
          <w:rPr>
            <w:noProof/>
            <w:webHidden/>
          </w:rPr>
          <w:fldChar w:fldCharType="begin"/>
        </w:r>
        <w:r>
          <w:rPr>
            <w:noProof/>
            <w:webHidden/>
          </w:rPr>
          <w:instrText xml:space="preserve"> PAGEREF _Toc33620293 \h </w:instrText>
        </w:r>
        <w:r>
          <w:rPr>
            <w:noProof/>
            <w:webHidden/>
          </w:rPr>
        </w:r>
        <w:r>
          <w:rPr>
            <w:noProof/>
            <w:webHidden/>
          </w:rPr>
          <w:fldChar w:fldCharType="separate"/>
        </w:r>
        <w:r>
          <w:rPr>
            <w:noProof/>
            <w:webHidden/>
          </w:rPr>
          <w:t>35</w:t>
        </w:r>
        <w:r>
          <w:rPr>
            <w:noProof/>
            <w:webHidden/>
          </w:rPr>
          <w:fldChar w:fldCharType="end"/>
        </w:r>
      </w:hyperlink>
    </w:p>
    <w:p w14:paraId="5C5D25D3" w14:textId="0CB21C38"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94" w:history="1">
        <w:r w:rsidRPr="00426729">
          <w:rPr>
            <w:rStyle w:val="Hyperlink"/>
            <w:noProof/>
            <w:lang w:val="en-GB"/>
          </w:rPr>
          <w:t>4.1</w:t>
        </w:r>
        <w:r>
          <w:rPr>
            <w:rFonts w:asciiTheme="minorHAnsi" w:eastAsiaTheme="minorEastAsia" w:hAnsiTheme="minorHAnsi" w:cstheme="minorBidi"/>
            <w:noProof/>
            <w:color w:val="auto"/>
            <w:sz w:val="22"/>
            <w:szCs w:val="22"/>
            <w:lang w:val="de-DE"/>
          </w:rPr>
          <w:tab/>
        </w:r>
        <w:r w:rsidRPr="00426729">
          <w:rPr>
            <w:rStyle w:val="Hyperlink"/>
            <w:noProof/>
            <w:lang w:val="en-GB"/>
          </w:rPr>
          <w:t>Handling of Identifiers</w:t>
        </w:r>
        <w:r>
          <w:rPr>
            <w:noProof/>
            <w:webHidden/>
          </w:rPr>
          <w:tab/>
        </w:r>
        <w:r>
          <w:rPr>
            <w:noProof/>
            <w:webHidden/>
          </w:rPr>
          <w:fldChar w:fldCharType="begin"/>
        </w:r>
        <w:r>
          <w:rPr>
            <w:noProof/>
            <w:webHidden/>
          </w:rPr>
          <w:instrText xml:space="preserve"> PAGEREF _Toc33620294 \h </w:instrText>
        </w:r>
        <w:r>
          <w:rPr>
            <w:noProof/>
            <w:webHidden/>
          </w:rPr>
        </w:r>
        <w:r>
          <w:rPr>
            <w:noProof/>
            <w:webHidden/>
          </w:rPr>
          <w:fldChar w:fldCharType="separate"/>
        </w:r>
        <w:r>
          <w:rPr>
            <w:noProof/>
            <w:webHidden/>
          </w:rPr>
          <w:t>35</w:t>
        </w:r>
        <w:r>
          <w:rPr>
            <w:noProof/>
            <w:webHidden/>
          </w:rPr>
          <w:fldChar w:fldCharType="end"/>
        </w:r>
      </w:hyperlink>
    </w:p>
    <w:p w14:paraId="7C80EF7B" w14:textId="5344FA12"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95" w:history="1">
        <w:r w:rsidRPr="00426729">
          <w:rPr>
            <w:rStyle w:val="Hyperlink"/>
            <w:noProof/>
            <w:lang w:val="en-GB"/>
          </w:rPr>
          <w:t>4.2</w:t>
        </w:r>
        <w:r>
          <w:rPr>
            <w:rFonts w:asciiTheme="minorHAnsi" w:eastAsiaTheme="minorEastAsia" w:hAnsiTheme="minorHAnsi" w:cstheme="minorBidi"/>
            <w:noProof/>
            <w:color w:val="auto"/>
            <w:sz w:val="22"/>
            <w:szCs w:val="22"/>
            <w:lang w:val="de-DE"/>
          </w:rPr>
          <w:tab/>
        </w:r>
        <w:r w:rsidRPr="00426729">
          <w:rPr>
            <w:rStyle w:val="Hyperlink"/>
            <w:noProof/>
            <w:lang w:val="en-GB"/>
          </w:rPr>
          <w:t>Extension Mechanisms</w:t>
        </w:r>
        <w:r>
          <w:rPr>
            <w:noProof/>
            <w:webHidden/>
          </w:rPr>
          <w:tab/>
        </w:r>
        <w:r>
          <w:rPr>
            <w:noProof/>
            <w:webHidden/>
          </w:rPr>
          <w:fldChar w:fldCharType="begin"/>
        </w:r>
        <w:r>
          <w:rPr>
            <w:noProof/>
            <w:webHidden/>
          </w:rPr>
          <w:instrText xml:space="preserve"> PAGEREF _Toc33620295 \h </w:instrText>
        </w:r>
        <w:r>
          <w:rPr>
            <w:noProof/>
            <w:webHidden/>
          </w:rPr>
        </w:r>
        <w:r>
          <w:rPr>
            <w:noProof/>
            <w:webHidden/>
          </w:rPr>
          <w:fldChar w:fldCharType="separate"/>
        </w:r>
        <w:r>
          <w:rPr>
            <w:noProof/>
            <w:webHidden/>
          </w:rPr>
          <w:t>36</w:t>
        </w:r>
        <w:r>
          <w:rPr>
            <w:noProof/>
            <w:webHidden/>
          </w:rPr>
          <w:fldChar w:fldCharType="end"/>
        </w:r>
      </w:hyperlink>
    </w:p>
    <w:p w14:paraId="79704E19" w14:textId="4CAF4EB2"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96" w:history="1">
        <w:r w:rsidRPr="00426729">
          <w:rPr>
            <w:rStyle w:val="Hyperlink"/>
            <w:noProof/>
            <w:lang w:val="en-GB"/>
          </w:rPr>
          <w:t>4.3</w:t>
        </w:r>
        <w:r>
          <w:rPr>
            <w:rFonts w:asciiTheme="minorHAnsi" w:eastAsiaTheme="minorEastAsia" w:hAnsiTheme="minorHAnsi" w:cstheme="minorBidi"/>
            <w:noProof/>
            <w:color w:val="auto"/>
            <w:sz w:val="22"/>
            <w:szCs w:val="22"/>
            <w:lang w:val="de-DE"/>
          </w:rPr>
          <w:tab/>
        </w:r>
        <w:r w:rsidRPr="00426729">
          <w:rPr>
            <w:rStyle w:val="Hyperlink"/>
            <w:noProof/>
            <w:lang w:val="en-GB"/>
          </w:rPr>
          <w:t>Type Inheritance</w:t>
        </w:r>
        <w:r>
          <w:rPr>
            <w:noProof/>
            <w:webHidden/>
          </w:rPr>
          <w:tab/>
        </w:r>
        <w:r>
          <w:rPr>
            <w:noProof/>
            <w:webHidden/>
          </w:rPr>
          <w:fldChar w:fldCharType="begin"/>
        </w:r>
        <w:r>
          <w:rPr>
            <w:noProof/>
            <w:webHidden/>
          </w:rPr>
          <w:instrText xml:space="preserve"> PAGEREF _Toc33620296 \h </w:instrText>
        </w:r>
        <w:r>
          <w:rPr>
            <w:noProof/>
            <w:webHidden/>
          </w:rPr>
        </w:r>
        <w:r>
          <w:rPr>
            <w:noProof/>
            <w:webHidden/>
          </w:rPr>
          <w:fldChar w:fldCharType="separate"/>
        </w:r>
        <w:r>
          <w:rPr>
            <w:noProof/>
            <w:webHidden/>
          </w:rPr>
          <w:t>36</w:t>
        </w:r>
        <w:r>
          <w:rPr>
            <w:noProof/>
            <w:webHidden/>
          </w:rPr>
          <w:fldChar w:fldCharType="end"/>
        </w:r>
      </w:hyperlink>
    </w:p>
    <w:p w14:paraId="6470FE34" w14:textId="0452FB26"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97" w:history="1">
        <w:r w:rsidRPr="00426729">
          <w:rPr>
            <w:rStyle w:val="Hyperlink"/>
            <w:noProof/>
            <w:lang w:val="en-GB"/>
          </w:rPr>
          <w:t>4.4</w:t>
        </w:r>
        <w:r>
          <w:rPr>
            <w:rFonts w:asciiTheme="minorHAnsi" w:eastAsiaTheme="minorEastAsia" w:hAnsiTheme="minorHAnsi" w:cstheme="minorBidi"/>
            <w:noProof/>
            <w:color w:val="auto"/>
            <w:sz w:val="22"/>
            <w:szCs w:val="22"/>
            <w:lang w:val="de-DE"/>
          </w:rPr>
          <w:tab/>
        </w:r>
        <w:r w:rsidRPr="00426729">
          <w:rPr>
            <w:rStyle w:val="Hyperlink"/>
            <w:noProof/>
            <w:lang w:val="en-GB"/>
          </w:rPr>
          <w:t>Default- and Missing-Value Handling</w:t>
        </w:r>
        <w:r>
          <w:rPr>
            <w:noProof/>
            <w:webHidden/>
          </w:rPr>
          <w:tab/>
        </w:r>
        <w:r>
          <w:rPr>
            <w:noProof/>
            <w:webHidden/>
          </w:rPr>
          <w:fldChar w:fldCharType="begin"/>
        </w:r>
        <w:r>
          <w:rPr>
            <w:noProof/>
            <w:webHidden/>
          </w:rPr>
          <w:instrText xml:space="preserve"> PAGEREF _Toc33620297 \h </w:instrText>
        </w:r>
        <w:r>
          <w:rPr>
            <w:noProof/>
            <w:webHidden/>
          </w:rPr>
        </w:r>
        <w:r>
          <w:rPr>
            <w:noProof/>
            <w:webHidden/>
          </w:rPr>
          <w:fldChar w:fldCharType="separate"/>
        </w:r>
        <w:r>
          <w:rPr>
            <w:noProof/>
            <w:webHidden/>
          </w:rPr>
          <w:t>36</w:t>
        </w:r>
        <w:r>
          <w:rPr>
            <w:noProof/>
            <w:webHidden/>
          </w:rPr>
          <w:fldChar w:fldCharType="end"/>
        </w:r>
      </w:hyperlink>
    </w:p>
    <w:p w14:paraId="5DD50B19" w14:textId="092F304D"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98" w:history="1">
        <w:r w:rsidRPr="00426729">
          <w:rPr>
            <w:rStyle w:val="Hyperlink"/>
            <w:noProof/>
            <w:lang w:val="en-GB"/>
          </w:rPr>
          <w:t>4.5</w:t>
        </w:r>
        <w:r>
          <w:rPr>
            <w:rFonts w:asciiTheme="minorHAnsi" w:eastAsiaTheme="minorEastAsia" w:hAnsiTheme="minorHAnsi" w:cstheme="minorBidi"/>
            <w:noProof/>
            <w:color w:val="auto"/>
            <w:sz w:val="22"/>
            <w:szCs w:val="22"/>
            <w:lang w:val="de-DE"/>
          </w:rPr>
          <w:tab/>
        </w:r>
        <w:r w:rsidRPr="00426729">
          <w:rPr>
            <w:rStyle w:val="Hyperlink"/>
            <w:noProof/>
            <w:lang w:val="en-GB"/>
          </w:rPr>
          <w:t>Instantiation of Model Structures</w:t>
        </w:r>
        <w:r>
          <w:rPr>
            <w:noProof/>
            <w:webHidden/>
          </w:rPr>
          <w:tab/>
        </w:r>
        <w:r>
          <w:rPr>
            <w:noProof/>
            <w:webHidden/>
          </w:rPr>
          <w:fldChar w:fldCharType="begin"/>
        </w:r>
        <w:r>
          <w:rPr>
            <w:noProof/>
            <w:webHidden/>
          </w:rPr>
          <w:instrText xml:space="preserve"> PAGEREF _Toc33620298 \h </w:instrText>
        </w:r>
        <w:r>
          <w:rPr>
            <w:noProof/>
            <w:webHidden/>
          </w:rPr>
        </w:r>
        <w:r>
          <w:rPr>
            <w:noProof/>
            <w:webHidden/>
          </w:rPr>
          <w:fldChar w:fldCharType="separate"/>
        </w:r>
        <w:r>
          <w:rPr>
            <w:noProof/>
            <w:webHidden/>
          </w:rPr>
          <w:t>37</w:t>
        </w:r>
        <w:r>
          <w:rPr>
            <w:noProof/>
            <w:webHidden/>
          </w:rPr>
          <w:fldChar w:fldCharType="end"/>
        </w:r>
      </w:hyperlink>
    </w:p>
    <w:p w14:paraId="5117A1BC" w14:textId="10A43F7C"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299" w:history="1">
        <w:r w:rsidRPr="00426729">
          <w:rPr>
            <w:rStyle w:val="Hyperlink"/>
            <w:noProof/>
            <w:lang w:val="en-GB"/>
          </w:rPr>
          <w:t>4.6</w:t>
        </w:r>
        <w:r>
          <w:rPr>
            <w:rFonts w:asciiTheme="minorHAnsi" w:eastAsiaTheme="minorEastAsia" w:hAnsiTheme="minorHAnsi" w:cstheme="minorBidi"/>
            <w:noProof/>
            <w:color w:val="auto"/>
            <w:sz w:val="22"/>
            <w:szCs w:val="22"/>
            <w:lang w:val="de-DE"/>
          </w:rPr>
          <w:tab/>
        </w:r>
        <w:r w:rsidRPr="00426729">
          <w:rPr>
            <w:rStyle w:val="Hyperlink"/>
            <w:noProof/>
            <w:lang w:val="en-GB"/>
          </w:rPr>
          <w:t>VEC-Package</w:t>
        </w:r>
        <w:r>
          <w:rPr>
            <w:noProof/>
            <w:webHidden/>
          </w:rPr>
          <w:tab/>
        </w:r>
        <w:r>
          <w:rPr>
            <w:noProof/>
            <w:webHidden/>
          </w:rPr>
          <w:fldChar w:fldCharType="begin"/>
        </w:r>
        <w:r>
          <w:rPr>
            <w:noProof/>
            <w:webHidden/>
          </w:rPr>
          <w:instrText xml:space="preserve"> PAGEREF _Toc33620299 \h </w:instrText>
        </w:r>
        <w:r>
          <w:rPr>
            <w:noProof/>
            <w:webHidden/>
          </w:rPr>
        </w:r>
        <w:r>
          <w:rPr>
            <w:noProof/>
            <w:webHidden/>
          </w:rPr>
          <w:fldChar w:fldCharType="separate"/>
        </w:r>
        <w:r>
          <w:rPr>
            <w:noProof/>
            <w:webHidden/>
          </w:rPr>
          <w:t>38</w:t>
        </w:r>
        <w:r>
          <w:rPr>
            <w:noProof/>
            <w:webHidden/>
          </w:rPr>
          <w:fldChar w:fldCharType="end"/>
        </w:r>
      </w:hyperlink>
    </w:p>
    <w:p w14:paraId="12A49978" w14:textId="6A0B3FCB" w:rsidR="004714EB" w:rsidRDefault="004714EB">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3620300" w:history="1">
        <w:r w:rsidRPr="00426729">
          <w:rPr>
            <w:rStyle w:val="Hyperlink"/>
            <w:noProof/>
            <w:lang w:val="en-GB"/>
          </w:rPr>
          <w:t>5</w:t>
        </w:r>
        <w:r>
          <w:rPr>
            <w:rFonts w:asciiTheme="minorHAnsi" w:eastAsiaTheme="minorEastAsia" w:hAnsiTheme="minorHAnsi" w:cstheme="minorBidi"/>
            <w:noProof/>
            <w:color w:val="auto"/>
            <w:sz w:val="22"/>
            <w:szCs w:val="22"/>
            <w:lang w:val="de-DE"/>
          </w:rPr>
          <w:tab/>
        </w:r>
        <w:r w:rsidRPr="00426729">
          <w:rPr>
            <w:rStyle w:val="Hyperlink"/>
            <w:noProof/>
            <w:lang w:val="en-GB"/>
          </w:rPr>
          <w:t>VEC Model Description and XML Representation</w:t>
        </w:r>
        <w:r>
          <w:rPr>
            <w:noProof/>
            <w:webHidden/>
          </w:rPr>
          <w:tab/>
        </w:r>
        <w:r>
          <w:rPr>
            <w:noProof/>
            <w:webHidden/>
          </w:rPr>
          <w:fldChar w:fldCharType="begin"/>
        </w:r>
        <w:r>
          <w:rPr>
            <w:noProof/>
            <w:webHidden/>
          </w:rPr>
          <w:instrText xml:space="preserve"> PAGEREF _Toc33620300 \h </w:instrText>
        </w:r>
        <w:r>
          <w:rPr>
            <w:noProof/>
            <w:webHidden/>
          </w:rPr>
        </w:r>
        <w:r>
          <w:rPr>
            <w:noProof/>
            <w:webHidden/>
          </w:rPr>
          <w:fldChar w:fldCharType="separate"/>
        </w:r>
        <w:r>
          <w:rPr>
            <w:noProof/>
            <w:webHidden/>
          </w:rPr>
          <w:t>40</w:t>
        </w:r>
        <w:r>
          <w:rPr>
            <w:noProof/>
            <w:webHidden/>
          </w:rPr>
          <w:fldChar w:fldCharType="end"/>
        </w:r>
      </w:hyperlink>
    </w:p>
    <w:p w14:paraId="4FA040D9" w14:textId="27A9CB68"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01" w:history="1">
        <w:r w:rsidRPr="00426729">
          <w:rPr>
            <w:rStyle w:val="Hyperlink"/>
            <w:noProof/>
          </w:rPr>
          <w:t>5.1</w:t>
        </w:r>
        <w:r>
          <w:rPr>
            <w:rFonts w:asciiTheme="minorHAnsi" w:eastAsiaTheme="minorEastAsia" w:hAnsiTheme="minorHAnsi" w:cstheme="minorBidi"/>
            <w:noProof/>
            <w:color w:val="auto"/>
            <w:sz w:val="22"/>
            <w:szCs w:val="22"/>
            <w:lang w:val="de-DE"/>
          </w:rPr>
          <w:tab/>
        </w:r>
        <w:r w:rsidRPr="00426729">
          <w:rPr>
            <w:rStyle w:val="Hyperlink"/>
            <w:noProof/>
          </w:rPr>
          <w:t>Key Concepts</w:t>
        </w:r>
        <w:r>
          <w:rPr>
            <w:noProof/>
            <w:webHidden/>
          </w:rPr>
          <w:tab/>
        </w:r>
        <w:r>
          <w:rPr>
            <w:noProof/>
            <w:webHidden/>
          </w:rPr>
          <w:fldChar w:fldCharType="begin"/>
        </w:r>
        <w:r>
          <w:rPr>
            <w:noProof/>
            <w:webHidden/>
          </w:rPr>
          <w:instrText xml:space="preserve"> PAGEREF _Toc33620301 \h </w:instrText>
        </w:r>
        <w:r>
          <w:rPr>
            <w:noProof/>
            <w:webHidden/>
          </w:rPr>
        </w:r>
        <w:r>
          <w:rPr>
            <w:noProof/>
            <w:webHidden/>
          </w:rPr>
          <w:fldChar w:fldCharType="separate"/>
        </w:r>
        <w:r>
          <w:rPr>
            <w:noProof/>
            <w:webHidden/>
          </w:rPr>
          <w:t>40</w:t>
        </w:r>
        <w:r>
          <w:rPr>
            <w:noProof/>
            <w:webHidden/>
          </w:rPr>
          <w:fldChar w:fldCharType="end"/>
        </w:r>
      </w:hyperlink>
    </w:p>
    <w:p w14:paraId="51E49DC5" w14:textId="1E0387DF"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02" w:history="1">
        <w:r w:rsidRPr="00426729">
          <w:rPr>
            <w:rStyle w:val="Hyperlink"/>
            <w:noProof/>
          </w:rPr>
          <w:t>5.2</w:t>
        </w:r>
        <w:r>
          <w:rPr>
            <w:rFonts w:asciiTheme="minorHAnsi" w:eastAsiaTheme="minorEastAsia" w:hAnsiTheme="minorHAnsi" w:cstheme="minorBidi"/>
            <w:noProof/>
            <w:color w:val="auto"/>
            <w:sz w:val="22"/>
            <w:szCs w:val="22"/>
            <w:lang w:val="de-DE"/>
          </w:rPr>
          <w:tab/>
        </w:r>
        <w:r w:rsidRPr="00426729">
          <w:rPr>
            <w:rStyle w:val="Hyperlink"/>
            <w:noProof/>
          </w:rPr>
          <w:t>Basic Datatypes</w:t>
        </w:r>
        <w:r>
          <w:rPr>
            <w:noProof/>
            <w:webHidden/>
          </w:rPr>
          <w:tab/>
        </w:r>
        <w:r>
          <w:rPr>
            <w:noProof/>
            <w:webHidden/>
          </w:rPr>
          <w:fldChar w:fldCharType="begin"/>
        </w:r>
        <w:r>
          <w:rPr>
            <w:noProof/>
            <w:webHidden/>
          </w:rPr>
          <w:instrText xml:space="preserve"> PAGEREF _Toc33620302 \h </w:instrText>
        </w:r>
        <w:r>
          <w:rPr>
            <w:noProof/>
            <w:webHidden/>
          </w:rPr>
        </w:r>
        <w:r>
          <w:rPr>
            <w:noProof/>
            <w:webHidden/>
          </w:rPr>
          <w:fldChar w:fldCharType="separate"/>
        </w:r>
        <w:r>
          <w:rPr>
            <w:noProof/>
            <w:webHidden/>
          </w:rPr>
          <w:t>47</w:t>
        </w:r>
        <w:r>
          <w:rPr>
            <w:noProof/>
            <w:webHidden/>
          </w:rPr>
          <w:fldChar w:fldCharType="end"/>
        </w:r>
      </w:hyperlink>
    </w:p>
    <w:p w14:paraId="4A857FB5" w14:textId="661E07D2"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03" w:history="1">
        <w:r w:rsidRPr="00426729">
          <w:rPr>
            <w:rStyle w:val="Hyperlink"/>
            <w:noProof/>
          </w:rPr>
          <w:t>5.3</w:t>
        </w:r>
        <w:r>
          <w:rPr>
            <w:rFonts w:asciiTheme="minorHAnsi" w:eastAsiaTheme="minorEastAsia" w:hAnsiTheme="minorHAnsi" w:cstheme="minorBidi"/>
            <w:noProof/>
            <w:color w:val="auto"/>
            <w:sz w:val="22"/>
            <w:szCs w:val="22"/>
            <w:lang w:val="de-DE"/>
          </w:rPr>
          <w:tab/>
        </w:r>
        <w:r w:rsidRPr="00426729">
          <w:rPr>
            <w:rStyle w:val="Hyperlink"/>
            <w:noProof/>
          </w:rPr>
          <w:t>PDM Information</w:t>
        </w:r>
        <w:r>
          <w:rPr>
            <w:noProof/>
            <w:webHidden/>
          </w:rPr>
          <w:tab/>
        </w:r>
        <w:r>
          <w:rPr>
            <w:noProof/>
            <w:webHidden/>
          </w:rPr>
          <w:fldChar w:fldCharType="begin"/>
        </w:r>
        <w:r>
          <w:rPr>
            <w:noProof/>
            <w:webHidden/>
          </w:rPr>
          <w:instrText xml:space="preserve"> PAGEREF _Toc33620303 \h </w:instrText>
        </w:r>
        <w:r>
          <w:rPr>
            <w:noProof/>
            <w:webHidden/>
          </w:rPr>
        </w:r>
        <w:r>
          <w:rPr>
            <w:noProof/>
            <w:webHidden/>
          </w:rPr>
          <w:fldChar w:fldCharType="separate"/>
        </w:r>
        <w:r>
          <w:rPr>
            <w:noProof/>
            <w:webHidden/>
          </w:rPr>
          <w:t>54</w:t>
        </w:r>
        <w:r>
          <w:rPr>
            <w:noProof/>
            <w:webHidden/>
          </w:rPr>
          <w:fldChar w:fldCharType="end"/>
        </w:r>
      </w:hyperlink>
    </w:p>
    <w:p w14:paraId="7E81273B" w14:textId="515EEDC5"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04" w:history="1">
        <w:r w:rsidRPr="00426729">
          <w:rPr>
            <w:rStyle w:val="Hyperlink"/>
            <w:noProof/>
          </w:rPr>
          <w:t>5.4</w:t>
        </w:r>
        <w:r>
          <w:rPr>
            <w:rFonts w:asciiTheme="minorHAnsi" w:eastAsiaTheme="minorEastAsia" w:hAnsiTheme="minorHAnsi" w:cstheme="minorBidi"/>
            <w:noProof/>
            <w:color w:val="auto"/>
            <w:sz w:val="22"/>
            <w:szCs w:val="22"/>
            <w:lang w:val="de-DE"/>
          </w:rPr>
          <w:tab/>
        </w:r>
        <w:r w:rsidRPr="00426729">
          <w:rPr>
            <w:rStyle w:val="Hyperlink"/>
            <w:noProof/>
          </w:rPr>
          <w:t>General Component Data</w:t>
        </w:r>
        <w:r>
          <w:rPr>
            <w:noProof/>
            <w:webHidden/>
          </w:rPr>
          <w:tab/>
        </w:r>
        <w:r>
          <w:rPr>
            <w:noProof/>
            <w:webHidden/>
          </w:rPr>
          <w:fldChar w:fldCharType="begin"/>
        </w:r>
        <w:r>
          <w:rPr>
            <w:noProof/>
            <w:webHidden/>
          </w:rPr>
          <w:instrText xml:space="preserve"> PAGEREF _Toc33620304 \h </w:instrText>
        </w:r>
        <w:r>
          <w:rPr>
            <w:noProof/>
            <w:webHidden/>
          </w:rPr>
        </w:r>
        <w:r>
          <w:rPr>
            <w:noProof/>
            <w:webHidden/>
          </w:rPr>
          <w:fldChar w:fldCharType="separate"/>
        </w:r>
        <w:r>
          <w:rPr>
            <w:noProof/>
            <w:webHidden/>
          </w:rPr>
          <w:t>57</w:t>
        </w:r>
        <w:r>
          <w:rPr>
            <w:noProof/>
            <w:webHidden/>
          </w:rPr>
          <w:fldChar w:fldCharType="end"/>
        </w:r>
      </w:hyperlink>
    </w:p>
    <w:p w14:paraId="3BCAF287" w14:textId="3E09D98D"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05" w:history="1">
        <w:r w:rsidRPr="00426729">
          <w:rPr>
            <w:rStyle w:val="Hyperlink"/>
            <w:noProof/>
          </w:rPr>
          <w:t>5.5</w:t>
        </w:r>
        <w:r>
          <w:rPr>
            <w:rFonts w:asciiTheme="minorHAnsi" w:eastAsiaTheme="minorEastAsia" w:hAnsiTheme="minorHAnsi" w:cstheme="minorBidi"/>
            <w:noProof/>
            <w:color w:val="auto"/>
            <w:sz w:val="22"/>
            <w:szCs w:val="22"/>
            <w:lang w:val="de-DE"/>
          </w:rPr>
          <w:tab/>
        </w:r>
        <w:r w:rsidRPr="00426729">
          <w:rPr>
            <w:rStyle w:val="Hyperlink"/>
            <w:noProof/>
          </w:rPr>
          <w:t>Component Characteristics</w:t>
        </w:r>
        <w:r>
          <w:rPr>
            <w:noProof/>
            <w:webHidden/>
          </w:rPr>
          <w:tab/>
        </w:r>
        <w:r>
          <w:rPr>
            <w:noProof/>
            <w:webHidden/>
          </w:rPr>
          <w:fldChar w:fldCharType="begin"/>
        </w:r>
        <w:r>
          <w:rPr>
            <w:noProof/>
            <w:webHidden/>
          </w:rPr>
          <w:instrText xml:space="preserve"> PAGEREF _Toc33620305 \h </w:instrText>
        </w:r>
        <w:r>
          <w:rPr>
            <w:noProof/>
            <w:webHidden/>
          </w:rPr>
        </w:r>
        <w:r>
          <w:rPr>
            <w:noProof/>
            <w:webHidden/>
          </w:rPr>
          <w:fldChar w:fldCharType="separate"/>
        </w:r>
        <w:r>
          <w:rPr>
            <w:noProof/>
            <w:webHidden/>
          </w:rPr>
          <w:t>66</w:t>
        </w:r>
        <w:r>
          <w:rPr>
            <w:noProof/>
            <w:webHidden/>
          </w:rPr>
          <w:fldChar w:fldCharType="end"/>
        </w:r>
      </w:hyperlink>
    </w:p>
    <w:p w14:paraId="73C6F4B0" w14:textId="7FD05B31"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06" w:history="1">
        <w:r w:rsidRPr="00426729">
          <w:rPr>
            <w:rStyle w:val="Hyperlink"/>
            <w:noProof/>
          </w:rPr>
          <w:t>5.6</w:t>
        </w:r>
        <w:r>
          <w:rPr>
            <w:rFonts w:asciiTheme="minorHAnsi" w:eastAsiaTheme="minorEastAsia" w:hAnsiTheme="minorHAnsi" w:cstheme="minorBidi"/>
            <w:noProof/>
            <w:color w:val="auto"/>
            <w:sz w:val="22"/>
            <w:szCs w:val="22"/>
            <w:lang w:val="de-DE"/>
          </w:rPr>
          <w:tab/>
        </w:r>
        <w:r w:rsidRPr="00426729">
          <w:rPr>
            <w:rStyle w:val="Hyperlink"/>
            <w:noProof/>
          </w:rPr>
          <w:t>EE-Components</w:t>
        </w:r>
        <w:r>
          <w:rPr>
            <w:noProof/>
            <w:webHidden/>
          </w:rPr>
          <w:tab/>
        </w:r>
        <w:r>
          <w:rPr>
            <w:noProof/>
            <w:webHidden/>
          </w:rPr>
          <w:fldChar w:fldCharType="begin"/>
        </w:r>
        <w:r>
          <w:rPr>
            <w:noProof/>
            <w:webHidden/>
          </w:rPr>
          <w:instrText xml:space="preserve"> PAGEREF _Toc33620306 \h </w:instrText>
        </w:r>
        <w:r>
          <w:rPr>
            <w:noProof/>
            <w:webHidden/>
          </w:rPr>
        </w:r>
        <w:r>
          <w:rPr>
            <w:noProof/>
            <w:webHidden/>
          </w:rPr>
          <w:fldChar w:fldCharType="separate"/>
        </w:r>
        <w:r>
          <w:rPr>
            <w:noProof/>
            <w:webHidden/>
          </w:rPr>
          <w:t>75</w:t>
        </w:r>
        <w:r>
          <w:rPr>
            <w:noProof/>
            <w:webHidden/>
          </w:rPr>
          <w:fldChar w:fldCharType="end"/>
        </w:r>
      </w:hyperlink>
    </w:p>
    <w:p w14:paraId="32A6075D" w14:textId="70CC0140"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07" w:history="1">
        <w:r w:rsidRPr="00426729">
          <w:rPr>
            <w:rStyle w:val="Hyperlink"/>
            <w:noProof/>
          </w:rPr>
          <w:t>5.7</w:t>
        </w:r>
        <w:r>
          <w:rPr>
            <w:rFonts w:asciiTheme="minorHAnsi" w:eastAsiaTheme="minorEastAsia" w:hAnsiTheme="minorHAnsi" w:cstheme="minorBidi"/>
            <w:noProof/>
            <w:color w:val="auto"/>
            <w:sz w:val="22"/>
            <w:szCs w:val="22"/>
            <w:lang w:val="de-DE"/>
          </w:rPr>
          <w:tab/>
        </w:r>
        <w:r w:rsidRPr="00426729">
          <w:rPr>
            <w:rStyle w:val="Hyperlink"/>
            <w:noProof/>
          </w:rPr>
          <w:t>Instances of Components</w:t>
        </w:r>
        <w:r>
          <w:rPr>
            <w:noProof/>
            <w:webHidden/>
          </w:rPr>
          <w:tab/>
        </w:r>
        <w:r>
          <w:rPr>
            <w:noProof/>
            <w:webHidden/>
          </w:rPr>
          <w:fldChar w:fldCharType="begin"/>
        </w:r>
        <w:r>
          <w:rPr>
            <w:noProof/>
            <w:webHidden/>
          </w:rPr>
          <w:instrText xml:space="preserve"> PAGEREF _Toc33620307 \h </w:instrText>
        </w:r>
        <w:r>
          <w:rPr>
            <w:noProof/>
            <w:webHidden/>
          </w:rPr>
        </w:r>
        <w:r>
          <w:rPr>
            <w:noProof/>
            <w:webHidden/>
          </w:rPr>
          <w:fldChar w:fldCharType="separate"/>
        </w:r>
        <w:r>
          <w:rPr>
            <w:noProof/>
            <w:webHidden/>
          </w:rPr>
          <w:t>78</w:t>
        </w:r>
        <w:r>
          <w:rPr>
            <w:noProof/>
            <w:webHidden/>
          </w:rPr>
          <w:fldChar w:fldCharType="end"/>
        </w:r>
      </w:hyperlink>
    </w:p>
    <w:p w14:paraId="26754557" w14:textId="669E3B14"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08" w:history="1">
        <w:r w:rsidRPr="00426729">
          <w:rPr>
            <w:rStyle w:val="Hyperlink"/>
            <w:noProof/>
          </w:rPr>
          <w:t>5.8</w:t>
        </w:r>
        <w:r>
          <w:rPr>
            <w:rFonts w:asciiTheme="minorHAnsi" w:eastAsiaTheme="minorEastAsia" w:hAnsiTheme="minorHAnsi" w:cstheme="minorBidi"/>
            <w:noProof/>
            <w:color w:val="auto"/>
            <w:sz w:val="22"/>
            <w:szCs w:val="22"/>
            <w:lang w:val="de-DE"/>
          </w:rPr>
          <w:tab/>
        </w:r>
        <w:r w:rsidRPr="00426729">
          <w:rPr>
            <w:rStyle w:val="Hyperlink"/>
            <w:noProof/>
          </w:rPr>
          <w:t>Composite Part Descriptions</w:t>
        </w:r>
        <w:r>
          <w:rPr>
            <w:noProof/>
            <w:webHidden/>
          </w:rPr>
          <w:tab/>
        </w:r>
        <w:r>
          <w:rPr>
            <w:noProof/>
            <w:webHidden/>
          </w:rPr>
          <w:fldChar w:fldCharType="begin"/>
        </w:r>
        <w:r>
          <w:rPr>
            <w:noProof/>
            <w:webHidden/>
          </w:rPr>
          <w:instrText xml:space="preserve"> PAGEREF _Toc33620308 \h </w:instrText>
        </w:r>
        <w:r>
          <w:rPr>
            <w:noProof/>
            <w:webHidden/>
          </w:rPr>
        </w:r>
        <w:r>
          <w:rPr>
            <w:noProof/>
            <w:webHidden/>
          </w:rPr>
          <w:fldChar w:fldCharType="separate"/>
        </w:r>
        <w:r>
          <w:rPr>
            <w:noProof/>
            <w:webHidden/>
          </w:rPr>
          <w:t>87</w:t>
        </w:r>
        <w:r>
          <w:rPr>
            <w:noProof/>
            <w:webHidden/>
          </w:rPr>
          <w:fldChar w:fldCharType="end"/>
        </w:r>
      </w:hyperlink>
    </w:p>
    <w:p w14:paraId="7BF1EA2D" w14:textId="677AA904"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09" w:history="1">
        <w:r w:rsidRPr="00426729">
          <w:rPr>
            <w:rStyle w:val="Hyperlink"/>
            <w:noProof/>
          </w:rPr>
          <w:t>5.9</w:t>
        </w:r>
        <w:r>
          <w:rPr>
            <w:rFonts w:asciiTheme="minorHAnsi" w:eastAsiaTheme="minorEastAsia" w:hAnsiTheme="minorHAnsi" w:cstheme="minorBidi"/>
            <w:noProof/>
            <w:color w:val="auto"/>
            <w:sz w:val="22"/>
            <w:szCs w:val="22"/>
            <w:lang w:val="de-DE"/>
          </w:rPr>
          <w:tab/>
        </w:r>
        <w:r w:rsidRPr="00426729">
          <w:rPr>
            <w:rStyle w:val="Hyperlink"/>
            <w:noProof/>
          </w:rPr>
          <w:t>Topology and Geometry</w:t>
        </w:r>
        <w:r>
          <w:rPr>
            <w:noProof/>
            <w:webHidden/>
          </w:rPr>
          <w:tab/>
        </w:r>
        <w:r>
          <w:rPr>
            <w:noProof/>
            <w:webHidden/>
          </w:rPr>
          <w:fldChar w:fldCharType="begin"/>
        </w:r>
        <w:r>
          <w:rPr>
            <w:noProof/>
            <w:webHidden/>
          </w:rPr>
          <w:instrText xml:space="preserve"> PAGEREF _Toc33620309 \h </w:instrText>
        </w:r>
        <w:r>
          <w:rPr>
            <w:noProof/>
            <w:webHidden/>
          </w:rPr>
        </w:r>
        <w:r>
          <w:rPr>
            <w:noProof/>
            <w:webHidden/>
          </w:rPr>
          <w:fldChar w:fldCharType="separate"/>
        </w:r>
        <w:r>
          <w:rPr>
            <w:noProof/>
            <w:webHidden/>
          </w:rPr>
          <w:t>93</w:t>
        </w:r>
        <w:r>
          <w:rPr>
            <w:noProof/>
            <w:webHidden/>
          </w:rPr>
          <w:fldChar w:fldCharType="end"/>
        </w:r>
      </w:hyperlink>
    </w:p>
    <w:p w14:paraId="0AB1BCCF" w14:textId="5D3A82D7"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10" w:history="1">
        <w:r w:rsidRPr="00426729">
          <w:rPr>
            <w:rStyle w:val="Hyperlink"/>
            <w:noProof/>
          </w:rPr>
          <w:t>5.10</w:t>
        </w:r>
        <w:r>
          <w:rPr>
            <w:rFonts w:asciiTheme="minorHAnsi" w:eastAsiaTheme="minorEastAsia" w:hAnsiTheme="minorHAnsi" w:cstheme="minorBidi"/>
            <w:noProof/>
            <w:color w:val="auto"/>
            <w:sz w:val="22"/>
            <w:szCs w:val="22"/>
            <w:lang w:val="de-DE"/>
          </w:rPr>
          <w:tab/>
        </w:r>
        <w:r w:rsidRPr="00426729">
          <w:rPr>
            <w:rStyle w:val="Hyperlink"/>
            <w:noProof/>
          </w:rPr>
          <w:t>Connectivity</w:t>
        </w:r>
        <w:r>
          <w:rPr>
            <w:noProof/>
            <w:webHidden/>
          </w:rPr>
          <w:tab/>
        </w:r>
        <w:r>
          <w:rPr>
            <w:noProof/>
            <w:webHidden/>
          </w:rPr>
          <w:fldChar w:fldCharType="begin"/>
        </w:r>
        <w:r>
          <w:rPr>
            <w:noProof/>
            <w:webHidden/>
          </w:rPr>
          <w:instrText xml:space="preserve"> PAGEREF _Toc33620310 \h </w:instrText>
        </w:r>
        <w:r>
          <w:rPr>
            <w:noProof/>
            <w:webHidden/>
          </w:rPr>
        </w:r>
        <w:r>
          <w:rPr>
            <w:noProof/>
            <w:webHidden/>
          </w:rPr>
          <w:fldChar w:fldCharType="separate"/>
        </w:r>
        <w:r>
          <w:rPr>
            <w:noProof/>
            <w:webHidden/>
          </w:rPr>
          <w:t>108</w:t>
        </w:r>
        <w:r>
          <w:rPr>
            <w:noProof/>
            <w:webHidden/>
          </w:rPr>
          <w:fldChar w:fldCharType="end"/>
        </w:r>
      </w:hyperlink>
    </w:p>
    <w:p w14:paraId="5FA4F96F" w14:textId="1E646E17"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11" w:history="1">
        <w:r w:rsidRPr="00426729">
          <w:rPr>
            <w:rStyle w:val="Hyperlink"/>
            <w:noProof/>
          </w:rPr>
          <w:t>5.11</w:t>
        </w:r>
        <w:r>
          <w:rPr>
            <w:rFonts w:asciiTheme="minorHAnsi" w:eastAsiaTheme="minorEastAsia" w:hAnsiTheme="minorHAnsi" w:cstheme="minorBidi"/>
            <w:noProof/>
            <w:color w:val="auto"/>
            <w:sz w:val="22"/>
            <w:szCs w:val="22"/>
            <w:lang w:val="de-DE"/>
          </w:rPr>
          <w:tab/>
        </w:r>
        <w:r w:rsidRPr="00426729">
          <w:rPr>
            <w:rStyle w:val="Hyperlink"/>
            <w:noProof/>
          </w:rPr>
          <w:t>External Mapping</w:t>
        </w:r>
        <w:r>
          <w:rPr>
            <w:noProof/>
            <w:webHidden/>
          </w:rPr>
          <w:tab/>
        </w:r>
        <w:r>
          <w:rPr>
            <w:noProof/>
            <w:webHidden/>
          </w:rPr>
          <w:fldChar w:fldCharType="begin"/>
        </w:r>
        <w:r>
          <w:rPr>
            <w:noProof/>
            <w:webHidden/>
          </w:rPr>
          <w:instrText xml:space="preserve"> PAGEREF _Toc33620311 \h </w:instrText>
        </w:r>
        <w:r>
          <w:rPr>
            <w:noProof/>
            <w:webHidden/>
          </w:rPr>
        </w:r>
        <w:r>
          <w:rPr>
            <w:noProof/>
            <w:webHidden/>
          </w:rPr>
          <w:fldChar w:fldCharType="separate"/>
        </w:r>
        <w:r>
          <w:rPr>
            <w:noProof/>
            <w:webHidden/>
          </w:rPr>
          <w:t>116</w:t>
        </w:r>
        <w:r>
          <w:rPr>
            <w:noProof/>
            <w:webHidden/>
          </w:rPr>
          <w:fldChar w:fldCharType="end"/>
        </w:r>
      </w:hyperlink>
    </w:p>
    <w:p w14:paraId="570205EB" w14:textId="15111415"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12" w:history="1">
        <w:r w:rsidRPr="00426729">
          <w:rPr>
            <w:rStyle w:val="Hyperlink"/>
            <w:noProof/>
          </w:rPr>
          <w:t>5.12</w:t>
        </w:r>
        <w:r>
          <w:rPr>
            <w:rFonts w:asciiTheme="minorHAnsi" w:eastAsiaTheme="minorEastAsia" w:hAnsiTheme="minorHAnsi" w:cstheme="minorBidi"/>
            <w:noProof/>
            <w:color w:val="auto"/>
            <w:sz w:val="22"/>
            <w:szCs w:val="22"/>
            <w:lang w:val="de-DE"/>
          </w:rPr>
          <w:tab/>
        </w:r>
        <w:r w:rsidRPr="00426729">
          <w:rPr>
            <w:rStyle w:val="Hyperlink"/>
            <w:noProof/>
          </w:rPr>
          <w:t>XML Representation of the Model</w:t>
        </w:r>
        <w:r>
          <w:rPr>
            <w:noProof/>
            <w:webHidden/>
          </w:rPr>
          <w:tab/>
        </w:r>
        <w:r>
          <w:rPr>
            <w:noProof/>
            <w:webHidden/>
          </w:rPr>
          <w:fldChar w:fldCharType="begin"/>
        </w:r>
        <w:r>
          <w:rPr>
            <w:noProof/>
            <w:webHidden/>
          </w:rPr>
          <w:instrText xml:space="preserve"> PAGEREF _Toc33620312 \h </w:instrText>
        </w:r>
        <w:r>
          <w:rPr>
            <w:noProof/>
            <w:webHidden/>
          </w:rPr>
        </w:r>
        <w:r>
          <w:rPr>
            <w:noProof/>
            <w:webHidden/>
          </w:rPr>
          <w:fldChar w:fldCharType="separate"/>
        </w:r>
        <w:r>
          <w:rPr>
            <w:noProof/>
            <w:webHidden/>
          </w:rPr>
          <w:t>118</w:t>
        </w:r>
        <w:r>
          <w:rPr>
            <w:noProof/>
            <w:webHidden/>
          </w:rPr>
          <w:fldChar w:fldCharType="end"/>
        </w:r>
      </w:hyperlink>
    </w:p>
    <w:p w14:paraId="03A9E61C" w14:textId="3CB8C2C4" w:rsidR="004714EB" w:rsidRDefault="004714EB">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3620313" w:history="1">
        <w:r w:rsidRPr="00426729">
          <w:rPr>
            <w:rStyle w:val="Hyperlink"/>
            <w:noProof/>
            <w:lang w:val="en-GB"/>
          </w:rPr>
          <w:t>6</w:t>
        </w:r>
        <w:r>
          <w:rPr>
            <w:rFonts w:asciiTheme="minorHAnsi" w:eastAsiaTheme="minorEastAsia" w:hAnsiTheme="minorHAnsi" w:cstheme="minorBidi"/>
            <w:noProof/>
            <w:color w:val="auto"/>
            <w:sz w:val="22"/>
            <w:szCs w:val="22"/>
            <w:lang w:val="de-DE"/>
          </w:rPr>
          <w:tab/>
        </w:r>
        <w:r w:rsidRPr="00426729">
          <w:rPr>
            <w:rStyle w:val="Hyperlink"/>
            <w:noProof/>
            <w:lang w:val="en-GB"/>
          </w:rPr>
          <w:t>Appendix A: Glossary</w:t>
        </w:r>
        <w:r>
          <w:rPr>
            <w:noProof/>
            <w:webHidden/>
          </w:rPr>
          <w:tab/>
        </w:r>
        <w:r>
          <w:rPr>
            <w:noProof/>
            <w:webHidden/>
          </w:rPr>
          <w:fldChar w:fldCharType="begin"/>
        </w:r>
        <w:r>
          <w:rPr>
            <w:noProof/>
            <w:webHidden/>
          </w:rPr>
          <w:instrText xml:space="preserve"> PAGEREF _Toc33620313 \h </w:instrText>
        </w:r>
        <w:r>
          <w:rPr>
            <w:noProof/>
            <w:webHidden/>
          </w:rPr>
        </w:r>
        <w:r>
          <w:rPr>
            <w:noProof/>
            <w:webHidden/>
          </w:rPr>
          <w:fldChar w:fldCharType="separate"/>
        </w:r>
        <w:r>
          <w:rPr>
            <w:noProof/>
            <w:webHidden/>
          </w:rPr>
          <w:t>121</w:t>
        </w:r>
        <w:r>
          <w:rPr>
            <w:noProof/>
            <w:webHidden/>
          </w:rPr>
          <w:fldChar w:fldCharType="end"/>
        </w:r>
      </w:hyperlink>
    </w:p>
    <w:p w14:paraId="27ED7C91" w14:textId="3750B615" w:rsidR="004714EB" w:rsidRDefault="004714EB">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3620314" w:history="1">
        <w:r w:rsidRPr="00426729">
          <w:rPr>
            <w:rStyle w:val="Hyperlink"/>
            <w:noProof/>
          </w:rPr>
          <w:t>7</w:t>
        </w:r>
        <w:r>
          <w:rPr>
            <w:rFonts w:asciiTheme="minorHAnsi" w:eastAsiaTheme="minorEastAsia" w:hAnsiTheme="minorHAnsi" w:cstheme="minorBidi"/>
            <w:noProof/>
            <w:color w:val="auto"/>
            <w:sz w:val="22"/>
            <w:szCs w:val="22"/>
            <w:lang w:val="de-DE"/>
          </w:rPr>
          <w:tab/>
        </w:r>
        <w:r w:rsidRPr="00426729">
          <w:rPr>
            <w:rStyle w:val="Hyperlink"/>
            <w:noProof/>
          </w:rPr>
          <w:t>Appendix B: Data Model Description</w:t>
        </w:r>
        <w:r>
          <w:rPr>
            <w:noProof/>
            <w:webHidden/>
          </w:rPr>
          <w:tab/>
        </w:r>
        <w:r>
          <w:rPr>
            <w:noProof/>
            <w:webHidden/>
          </w:rPr>
          <w:fldChar w:fldCharType="begin"/>
        </w:r>
        <w:r>
          <w:rPr>
            <w:noProof/>
            <w:webHidden/>
          </w:rPr>
          <w:instrText xml:space="preserve"> PAGEREF _Toc33620314 \h </w:instrText>
        </w:r>
        <w:r>
          <w:rPr>
            <w:noProof/>
            <w:webHidden/>
          </w:rPr>
        </w:r>
        <w:r>
          <w:rPr>
            <w:noProof/>
            <w:webHidden/>
          </w:rPr>
          <w:fldChar w:fldCharType="separate"/>
        </w:r>
        <w:r>
          <w:rPr>
            <w:noProof/>
            <w:webHidden/>
          </w:rPr>
          <w:t>122</w:t>
        </w:r>
        <w:r>
          <w:rPr>
            <w:noProof/>
            <w:webHidden/>
          </w:rPr>
          <w:fldChar w:fldCharType="end"/>
        </w:r>
      </w:hyperlink>
    </w:p>
    <w:p w14:paraId="5CD08996" w14:textId="546027EF"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15" w:history="1">
        <w:r w:rsidRPr="00426729">
          <w:rPr>
            <w:rStyle w:val="Hyperlink"/>
            <w:noProof/>
            <w:lang w:val="en-GB"/>
          </w:rPr>
          <w:t>7.1</w:t>
        </w:r>
        <w:r>
          <w:rPr>
            <w:rFonts w:asciiTheme="minorHAnsi" w:eastAsiaTheme="minorEastAsia" w:hAnsiTheme="minorHAnsi" w:cstheme="minorBidi"/>
            <w:noProof/>
            <w:color w:val="auto"/>
            <w:sz w:val="22"/>
            <w:szCs w:val="22"/>
            <w:lang w:val="de-DE"/>
          </w:rPr>
          <w:tab/>
        </w:r>
        <w:r w:rsidRPr="00426729">
          <w:rPr>
            <w:rStyle w:val="Hyperlink"/>
            <w:noProof/>
            <w:lang w:val="en-GB"/>
          </w:rPr>
          <w:t>Module assignment_groups</w:t>
        </w:r>
        <w:r>
          <w:rPr>
            <w:noProof/>
            <w:webHidden/>
          </w:rPr>
          <w:tab/>
        </w:r>
        <w:r>
          <w:rPr>
            <w:noProof/>
            <w:webHidden/>
          </w:rPr>
          <w:fldChar w:fldCharType="begin"/>
        </w:r>
        <w:r>
          <w:rPr>
            <w:noProof/>
            <w:webHidden/>
          </w:rPr>
          <w:instrText xml:space="preserve"> PAGEREF _Toc33620315 \h </w:instrText>
        </w:r>
        <w:r>
          <w:rPr>
            <w:noProof/>
            <w:webHidden/>
          </w:rPr>
        </w:r>
        <w:r>
          <w:rPr>
            <w:noProof/>
            <w:webHidden/>
          </w:rPr>
          <w:fldChar w:fldCharType="separate"/>
        </w:r>
        <w:r>
          <w:rPr>
            <w:noProof/>
            <w:webHidden/>
          </w:rPr>
          <w:t>122</w:t>
        </w:r>
        <w:r>
          <w:rPr>
            <w:noProof/>
            <w:webHidden/>
          </w:rPr>
          <w:fldChar w:fldCharType="end"/>
        </w:r>
      </w:hyperlink>
    </w:p>
    <w:p w14:paraId="473B2133" w14:textId="3352108B"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16" w:history="1">
        <w:r w:rsidRPr="00426729">
          <w:rPr>
            <w:rStyle w:val="Hyperlink"/>
            <w:noProof/>
            <w:lang w:val="en-GB"/>
          </w:rPr>
          <w:t>7.2</w:t>
        </w:r>
        <w:r>
          <w:rPr>
            <w:rFonts w:asciiTheme="minorHAnsi" w:eastAsiaTheme="minorEastAsia" w:hAnsiTheme="minorHAnsi" w:cstheme="minorBidi"/>
            <w:noProof/>
            <w:color w:val="auto"/>
            <w:sz w:val="22"/>
            <w:szCs w:val="22"/>
            <w:lang w:val="de-DE"/>
          </w:rPr>
          <w:tab/>
        </w:r>
        <w:r w:rsidRPr="00426729">
          <w:rPr>
            <w:rStyle w:val="Hyperlink"/>
            <w:noProof/>
            <w:lang w:val="en-GB"/>
          </w:rPr>
          <w:t>Module compatibility</w:t>
        </w:r>
        <w:r>
          <w:rPr>
            <w:noProof/>
            <w:webHidden/>
          </w:rPr>
          <w:tab/>
        </w:r>
        <w:r>
          <w:rPr>
            <w:noProof/>
            <w:webHidden/>
          </w:rPr>
          <w:fldChar w:fldCharType="begin"/>
        </w:r>
        <w:r>
          <w:rPr>
            <w:noProof/>
            <w:webHidden/>
          </w:rPr>
          <w:instrText xml:space="preserve"> PAGEREF _Toc33620316 \h </w:instrText>
        </w:r>
        <w:r>
          <w:rPr>
            <w:noProof/>
            <w:webHidden/>
          </w:rPr>
        </w:r>
        <w:r>
          <w:rPr>
            <w:noProof/>
            <w:webHidden/>
          </w:rPr>
          <w:fldChar w:fldCharType="separate"/>
        </w:r>
        <w:r>
          <w:rPr>
            <w:noProof/>
            <w:webHidden/>
          </w:rPr>
          <w:t>125</w:t>
        </w:r>
        <w:r>
          <w:rPr>
            <w:noProof/>
            <w:webHidden/>
          </w:rPr>
          <w:fldChar w:fldCharType="end"/>
        </w:r>
      </w:hyperlink>
    </w:p>
    <w:p w14:paraId="427575F9" w14:textId="600A79D9"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17" w:history="1">
        <w:r w:rsidRPr="00426729">
          <w:rPr>
            <w:rStyle w:val="Hyperlink"/>
            <w:noProof/>
            <w:lang w:val="en-GB"/>
          </w:rPr>
          <w:t>7.3</w:t>
        </w:r>
        <w:r>
          <w:rPr>
            <w:rFonts w:asciiTheme="minorHAnsi" w:eastAsiaTheme="minorEastAsia" w:hAnsiTheme="minorHAnsi" w:cstheme="minorBidi"/>
            <w:noProof/>
            <w:color w:val="auto"/>
            <w:sz w:val="22"/>
            <w:szCs w:val="22"/>
            <w:lang w:val="de-DE"/>
          </w:rPr>
          <w:tab/>
        </w:r>
        <w:r w:rsidRPr="00426729">
          <w:rPr>
            <w:rStyle w:val="Hyperlink"/>
            <w:noProof/>
            <w:lang w:val="en-GB"/>
          </w:rPr>
          <w:t>Module contacting</w:t>
        </w:r>
        <w:r>
          <w:rPr>
            <w:noProof/>
            <w:webHidden/>
          </w:rPr>
          <w:tab/>
        </w:r>
        <w:r>
          <w:rPr>
            <w:noProof/>
            <w:webHidden/>
          </w:rPr>
          <w:fldChar w:fldCharType="begin"/>
        </w:r>
        <w:r>
          <w:rPr>
            <w:noProof/>
            <w:webHidden/>
          </w:rPr>
          <w:instrText xml:space="preserve"> PAGEREF _Toc33620317 \h </w:instrText>
        </w:r>
        <w:r>
          <w:rPr>
            <w:noProof/>
            <w:webHidden/>
          </w:rPr>
        </w:r>
        <w:r>
          <w:rPr>
            <w:noProof/>
            <w:webHidden/>
          </w:rPr>
          <w:fldChar w:fldCharType="separate"/>
        </w:r>
        <w:r>
          <w:rPr>
            <w:noProof/>
            <w:webHidden/>
          </w:rPr>
          <w:t>125</w:t>
        </w:r>
        <w:r>
          <w:rPr>
            <w:noProof/>
            <w:webHidden/>
          </w:rPr>
          <w:fldChar w:fldCharType="end"/>
        </w:r>
      </w:hyperlink>
    </w:p>
    <w:p w14:paraId="2F3BA022" w14:textId="071DEE9E"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18" w:history="1">
        <w:r w:rsidRPr="00426729">
          <w:rPr>
            <w:rStyle w:val="Hyperlink"/>
            <w:noProof/>
            <w:lang w:val="en-GB"/>
          </w:rPr>
          <w:t>7.4</w:t>
        </w:r>
        <w:r>
          <w:rPr>
            <w:rFonts w:asciiTheme="minorHAnsi" w:eastAsiaTheme="minorEastAsia" w:hAnsiTheme="minorHAnsi" w:cstheme="minorBidi"/>
            <w:noProof/>
            <w:color w:val="auto"/>
            <w:sz w:val="22"/>
            <w:szCs w:val="22"/>
            <w:lang w:val="de-DE"/>
          </w:rPr>
          <w:tab/>
        </w:r>
        <w:r w:rsidRPr="00426729">
          <w:rPr>
            <w:rStyle w:val="Hyperlink"/>
            <w:noProof/>
            <w:lang w:val="en-GB"/>
          </w:rPr>
          <w:t>Module core</w:t>
        </w:r>
        <w:r>
          <w:rPr>
            <w:noProof/>
            <w:webHidden/>
          </w:rPr>
          <w:tab/>
        </w:r>
        <w:r>
          <w:rPr>
            <w:noProof/>
            <w:webHidden/>
          </w:rPr>
          <w:fldChar w:fldCharType="begin"/>
        </w:r>
        <w:r>
          <w:rPr>
            <w:noProof/>
            <w:webHidden/>
          </w:rPr>
          <w:instrText xml:space="preserve"> PAGEREF _Toc33620318 \h </w:instrText>
        </w:r>
        <w:r>
          <w:rPr>
            <w:noProof/>
            <w:webHidden/>
          </w:rPr>
        </w:r>
        <w:r>
          <w:rPr>
            <w:noProof/>
            <w:webHidden/>
          </w:rPr>
          <w:fldChar w:fldCharType="separate"/>
        </w:r>
        <w:r>
          <w:rPr>
            <w:noProof/>
            <w:webHidden/>
          </w:rPr>
          <w:t>128</w:t>
        </w:r>
        <w:r>
          <w:rPr>
            <w:noProof/>
            <w:webHidden/>
          </w:rPr>
          <w:fldChar w:fldCharType="end"/>
        </w:r>
      </w:hyperlink>
    </w:p>
    <w:p w14:paraId="1D7B078E" w14:textId="3C69FB3D"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19" w:history="1">
        <w:r w:rsidRPr="00426729">
          <w:rPr>
            <w:rStyle w:val="Hyperlink"/>
            <w:noProof/>
            <w:lang w:val="en-GB"/>
          </w:rPr>
          <w:t>7.5</w:t>
        </w:r>
        <w:r>
          <w:rPr>
            <w:rFonts w:asciiTheme="minorHAnsi" w:eastAsiaTheme="minorEastAsia" w:hAnsiTheme="minorHAnsi" w:cstheme="minorBidi"/>
            <w:noProof/>
            <w:color w:val="auto"/>
            <w:sz w:val="22"/>
            <w:szCs w:val="22"/>
            <w:lang w:val="de-DE"/>
          </w:rPr>
          <w:tab/>
        </w:r>
        <w:r w:rsidRPr="00426729">
          <w:rPr>
            <w:rStyle w:val="Hyperlink"/>
            <w:noProof/>
            <w:lang w:val="en-GB"/>
          </w:rPr>
          <w:t>Module coupling</w:t>
        </w:r>
        <w:r>
          <w:rPr>
            <w:noProof/>
            <w:webHidden/>
          </w:rPr>
          <w:tab/>
        </w:r>
        <w:r>
          <w:rPr>
            <w:noProof/>
            <w:webHidden/>
          </w:rPr>
          <w:fldChar w:fldCharType="begin"/>
        </w:r>
        <w:r>
          <w:rPr>
            <w:noProof/>
            <w:webHidden/>
          </w:rPr>
          <w:instrText xml:space="preserve"> PAGEREF _Toc33620319 \h </w:instrText>
        </w:r>
        <w:r>
          <w:rPr>
            <w:noProof/>
            <w:webHidden/>
          </w:rPr>
        </w:r>
        <w:r>
          <w:rPr>
            <w:noProof/>
            <w:webHidden/>
          </w:rPr>
          <w:fldChar w:fldCharType="separate"/>
        </w:r>
        <w:r>
          <w:rPr>
            <w:noProof/>
            <w:webHidden/>
          </w:rPr>
          <w:t>151</w:t>
        </w:r>
        <w:r>
          <w:rPr>
            <w:noProof/>
            <w:webHidden/>
          </w:rPr>
          <w:fldChar w:fldCharType="end"/>
        </w:r>
      </w:hyperlink>
    </w:p>
    <w:p w14:paraId="13DD85D7" w14:textId="409E85D6"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20" w:history="1">
        <w:r w:rsidRPr="00426729">
          <w:rPr>
            <w:rStyle w:val="Hyperlink"/>
            <w:noProof/>
            <w:lang w:val="en-GB"/>
          </w:rPr>
          <w:t>7.6</w:t>
        </w:r>
        <w:r>
          <w:rPr>
            <w:rFonts w:asciiTheme="minorHAnsi" w:eastAsiaTheme="minorEastAsia" w:hAnsiTheme="minorHAnsi" w:cstheme="minorBidi"/>
            <w:noProof/>
            <w:color w:val="auto"/>
            <w:sz w:val="22"/>
            <w:szCs w:val="22"/>
            <w:lang w:val="de-DE"/>
          </w:rPr>
          <w:tab/>
        </w:r>
        <w:r w:rsidRPr="00426729">
          <w:rPr>
            <w:rStyle w:val="Hyperlink"/>
            <w:noProof/>
            <w:lang w:val="en-GB"/>
          </w:rPr>
          <w:t>Module custom_properties</w:t>
        </w:r>
        <w:r>
          <w:rPr>
            <w:noProof/>
            <w:webHidden/>
          </w:rPr>
          <w:tab/>
        </w:r>
        <w:r>
          <w:rPr>
            <w:noProof/>
            <w:webHidden/>
          </w:rPr>
          <w:fldChar w:fldCharType="begin"/>
        </w:r>
        <w:r>
          <w:rPr>
            <w:noProof/>
            <w:webHidden/>
          </w:rPr>
          <w:instrText xml:space="preserve"> PAGEREF _Toc33620320 \h </w:instrText>
        </w:r>
        <w:r>
          <w:rPr>
            <w:noProof/>
            <w:webHidden/>
          </w:rPr>
        </w:r>
        <w:r>
          <w:rPr>
            <w:noProof/>
            <w:webHidden/>
          </w:rPr>
          <w:fldChar w:fldCharType="separate"/>
        </w:r>
        <w:r>
          <w:rPr>
            <w:noProof/>
            <w:webHidden/>
          </w:rPr>
          <w:t>155</w:t>
        </w:r>
        <w:r>
          <w:rPr>
            <w:noProof/>
            <w:webHidden/>
          </w:rPr>
          <w:fldChar w:fldCharType="end"/>
        </w:r>
      </w:hyperlink>
    </w:p>
    <w:p w14:paraId="346445E0" w14:textId="256C6874"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21" w:history="1">
        <w:r w:rsidRPr="00426729">
          <w:rPr>
            <w:rStyle w:val="Hyperlink"/>
            <w:noProof/>
            <w:lang w:val="en-GB"/>
          </w:rPr>
          <w:t>7.7</w:t>
        </w:r>
        <w:r>
          <w:rPr>
            <w:rFonts w:asciiTheme="minorHAnsi" w:eastAsiaTheme="minorEastAsia" w:hAnsiTheme="minorHAnsi" w:cstheme="minorBidi"/>
            <w:noProof/>
            <w:color w:val="auto"/>
            <w:sz w:val="22"/>
            <w:szCs w:val="22"/>
            <w:lang w:val="de-DE"/>
          </w:rPr>
          <w:tab/>
        </w:r>
        <w:r w:rsidRPr="00426729">
          <w:rPr>
            <w:rStyle w:val="Hyperlink"/>
            <w:noProof/>
            <w:lang w:val="en-GB"/>
          </w:rPr>
          <w:t>Module electrical_parts</w:t>
        </w:r>
        <w:r>
          <w:rPr>
            <w:noProof/>
            <w:webHidden/>
          </w:rPr>
          <w:tab/>
        </w:r>
        <w:r>
          <w:rPr>
            <w:noProof/>
            <w:webHidden/>
          </w:rPr>
          <w:fldChar w:fldCharType="begin"/>
        </w:r>
        <w:r>
          <w:rPr>
            <w:noProof/>
            <w:webHidden/>
          </w:rPr>
          <w:instrText xml:space="preserve"> PAGEREF _Toc33620321 \h </w:instrText>
        </w:r>
        <w:r>
          <w:rPr>
            <w:noProof/>
            <w:webHidden/>
          </w:rPr>
        </w:r>
        <w:r>
          <w:rPr>
            <w:noProof/>
            <w:webHidden/>
          </w:rPr>
          <w:fldChar w:fldCharType="separate"/>
        </w:r>
        <w:r>
          <w:rPr>
            <w:noProof/>
            <w:webHidden/>
          </w:rPr>
          <w:t>158</w:t>
        </w:r>
        <w:r>
          <w:rPr>
            <w:noProof/>
            <w:webHidden/>
          </w:rPr>
          <w:fldChar w:fldCharType="end"/>
        </w:r>
      </w:hyperlink>
    </w:p>
    <w:p w14:paraId="05D961C5" w14:textId="51EF3D6A"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22" w:history="1">
        <w:r w:rsidRPr="00426729">
          <w:rPr>
            <w:rStyle w:val="Hyperlink"/>
            <w:noProof/>
            <w:lang w:val="en-GB"/>
          </w:rPr>
          <w:t>7.8</w:t>
        </w:r>
        <w:r>
          <w:rPr>
            <w:rFonts w:asciiTheme="minorHAnsi" w:eastAsiaTheme="minorEastAsia" w:hAnsiTheme="minorHAnsi" w:cstheme="minorBidi"/>
            <w:noProof/>
            <w:color w:val="auto"/>
            <w:sz w:val="22"/>
            <w:szCs w:val="22"/>
            <w:lang w:val="de-DE"/>
          </w:rPr>
          <w:tab/>
        </w:r>
        <w:r w:rsidRPr="00426729">
          <w:rPr>
            <w:rStyle w:val="Hyperlink"/>
            <w:noProof/>
            <w:lang w:val="en-GB"/>
          </w:rPr>
          <w:t>Module external_mapping</w:t>
        </w:r>
        <w:r>
          <w:rPr>
            <w:noProof/>
            <w:webHidden/>
          </w:rPr>
          <w:tab/>
        </w:r>
        <w:r>
          <w:rPr>
            <w:noProof/>
            <w:webHidden/>
          </w:rPr>
          <w:fldChar w:fldCharType="begin"/>
        </w:r>
        <w:r>
          <w:rPr>
            <w:noProof/>
            <w:webHidden/>
          </w:rPr>
          <w:instrText xml:space="preserve"> PAGEREF _Toc33620322 \h </w:instrText>
        </w:r>
        <w:r>
          <w:rPr>
            <w:noProof/>
            <w:webHidden/>
          </w:rPr>
        </w:r>
        <w:r>
          <w:rPr>
            <w:noProof/>
            <w:webHidden/>
          </w:rPr>
          <w:fldChar w:fldCharType="separate"/>
        </w:r>
        <w:r>
          <w:rPr>
            <w:noProof/>
            <w:webHidden/>
          </w:rPr>
          <w:t>211</w:t>
        </w:r>
        <w:r>
          <w:rPr>
            <w:noProof/>
            <w:webHidden/>
          </w:rPr>
          <w:fldChar w:fldCharType="end"/>
        </w:r>
      </w:hyperlink>
    </w:p>
    <w:p w14:paraId="7F88694D" w14:textId="2C15C609"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23" w:history="1">
        <w:r w:rsidRPr="00426729">
          <w:rPr>
            <w:rStyle w:val="Hyperlink"/>
            <w:noProof/>
            <w:lang w:val="en-GB"/>
          </w:rPr>
          <w:t>7.9</w:t>
        </w:r>
        <w:r>
          <w:rPr>
            <w:rFonts w:asciiTheme="minorHAnsi" w:eastAsiaTheme="minorEastAsia" w:hAnsiTheme="minorHAnsi" w:cstheme="minorBidi"/>
            <w:noProof/>
            <w:color w:val="auto"/>
            <w:sz w:val="22"/>
            <w:szCs w:val="22"/>
            <w:lang w:val="de-DE"/>
          </w:rPr>
          <w:tab/>
        </w:r>
        <w:r w:rsidRPr="00426729">
          <w:rPr>
            <w:rStyle w:val="Hyperlink"/>
            <w:noProof/>
            <w:lang w:val="en-GB"/>
          </w:rPr>
          <w:t>Module geo_2d</w:t>
        </w:r>
        <w:r>
          <w:rPr>
            <w:noProof/>
            <w:webHidden/>
          </w:rPr>
          <w:tab/>
        </w:r>
        <w:r>
          <w:rPr>
            <w:noProof/>
            <w:webHidden/>
          </w:rPr>
          <w:fldChar w:fldCharType="begin"/>
        </w:r>
        <w:r>
          <w:rPr>
            <w:noProof/>
            <w:webHidden/>
          </w:rPr>
          <w:instrText xml:space="preserve"> PAGEREF _Toc33620323 \h </w:instrText>
        </w:r>
        <w:r>
          <w:rPr>
            <w:noProof/>
            <w:webHidden/>
          </w:rPr>
        </w:r>
        <w:r>
          <w:rPr>
            <w:noProof/>
            <w:webHidden/>
          </w:rPr>
          <w:fldChar w:fldCharType="separate"/>
        </w:r>
        <w:r>
          <w:rPr>
            <w:noProof/>
            <w:webHidden/>
          </w:rPr>
          <w:t>212</w:t>
        </w:r>
        <w:r>
          <w:rPr>
            <w:noProof/>
            <w:webHidden/>
          </w:rPr>
          <w:fldChar w:fldCharType="end"/>
        </w:r>
      </w:hyperlink>
    </w:p>
    <w:p w14:paraId="2F3CABA8" w14:textId="438E2D6F"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24" w:history="1">
        <w:r w:rsidRPr="00426729">
          <w:rPr>
            <w:rStyle w:val="Hyperlink"/>
            <w:noProof/>
            <w:lang w:val="en-GB"/>
          </w:rPr>
          <w:t>7.10</w:t>
        </w:r>
        <w:r>
          <w:rPr>
            <w:rFonts w:asciiTheme="minorHAnsi" w:eastAsiaTheme="minorEastAsia" w:hAnsiTheme="minorHAnsi" w:cstheme="minorBidi"/>
            <w:noProof/>
            <w:color w:val="auto"/>
            <w:sz w:val="22"/>
            <w:szCs w:val="22"/>
            <w:lang w:val="de-DE"/>
          </w:rPr>
          <w:tab/>
        </w:r>
        <w:r w:rsidRPr="00426729">
          <w:rPr>
            <w:rStyle w:val="Hyperlink"/>
            <w:noProof/>
            <w:lang w:val="en-GB"/>
          </w:rPr>
          <w:t>Module geo_3d</w:t>
        </w:r>
        <w:r>
          <w:rPr>
            <w:noProof/>
            <w:webHidden/>
          </w:rPr>
          <w:tab/>
        </w:r>
        <w:r>
          <w:rPr>
            <w:noProof/>
            <w:webHidden/>
          </w:rPr>
          <w:fldChar w:fldCharType="begin"/>
        </w:r>
        <w:r>
          <w:rPr>
            <w:noProof/>
            <w:webHidden/>
          </w:rPr>
          <w:instrText xml:space="preserve"> PAGEREF _Toc33620324 \h </w:instrText>
        </w:r>
        <w:r>
          <w:rPr>
            <w:noProof/>
            <w:webHidden/>
          </w:rPr>
        </w:r>
        <w:r>
          <w:rPr>
            <w:noProof/>
            <w:webHidden/>
          </w:rPr>
          <w:fldChar w:fldCharType="separate"/>
        </w:r>
        <w:r>
          <w:rPr>
            <w:noProof/>
            <w:webHidden/>
          </w:rPr>
          <w:t>218</w:t>
        </w:r>
        <w:r>
          <w:rPr>
            <w:noProof/>
            <w:webHidden/>
          </w:rPr>
          <w:fldChar w:fldCharType="end"/>
        </w:r>
      </w:hyperlink>
    </w:p>
    <w:p w14:paraId="45920919" w14:textId="55B84737"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25" w:history="1">
        <w:r w:rsidRPr="00426729">
          <w:rPr>
            <w:rStyle w:val="Hyperlink"/>
            <w:noProof/>
            <w:lang w:val="en-GB"/>
          </w:rPr>
          <w:t>7.11</w:t>
        </w:r>
        <w:r>
          <w:rPr>
            <w:rFonts w:asciiTheme="minorHAnsi" w:eastAsiaTheme="minorEastAsia" w:hAnsiTheme="minorHAnsi" w:cstheme="minorBidi"/>
            <w:noProof/>
            <w:color w:val="auto"/>
            <w:sz w:val="22"/>
            <w:szCs w:val="22"/>
            <w:lang w:val="de-DE"/>
          </w:rPr>
          <w:tab/>
        </w:r>
        <w:r w:rsidRPr="00426729">
          <w:rPr>
            <w:rStyle w:val="Hyperlink"/>
            <w:noProof/>
            <w:lang w:val="en-GB"/>
          </w:rPr>
          <w:t>Module instancing</w:t>
        </w:r>
        <w:r>
          <w:rPr>
            <w:noProof/>
            <w:webHidden/>
          </w:rPr>
          <w:tab/>
        </w:r>
        <w:r>
          <w:rPr>
            <w:noProof/>
            <w:webHidden/>
          </w:rPr>
          <w:fldChar w:fldCharType="begin"/>
        </w:r>
        <w:r>
          <w:rPr>
            <w:noProof/>
            <w:webHidden/>
          </w:rPr>
          <w:instrText xml:space="preserve"> PAGEREF _Toc33620325 \h </w:instrText>
        </w:r>
        <w:r>
          <w:rPr>
            <w:noProof/>
            <w:webHidden/>
          </w:rPr>
        </w:r>
        <w:r>
          <w:rPr>
            <w:noProof/>
            <w:webHidden/>
          </w:rPr>
          <w:fldChar w:fldCharType="separate"/>
        </w:r>
        <w:r>
          <w:rPr>
            <w:noProof/>
            <w:webHidden/>
          </w:rPr>
          <w:t>226</w:t>
        </w:r>
        <w:r>
          <w:rPr>
            <w:noProof/>
            <w:webHidden/>
          </w:rPr>
          <w:fldChar w:fldCharType="end"/>
        </w:r>
      </w:hyperlink>
    </w:p>
    <w:p w14:paraId="0E73DF59" w14:textId="295BDD4F"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26" w:history="1">
        <w:r w:rsidRPr="00426729">
          <w:rPr>
            <w:rStyle w:val="Hyperlink"/>
            <w:noProof/>
            <w:lang w:val="en-GB"/>
          </w:rPr>
          <w:t>7.12</w:t>
        </w:r>
        <w:r>
          <w:rPr>
            <w:rFonts w:asciiTheme="minorHAnsi" w:eastAsiaTheme="minorEastAsia" w:hAnsiTheme="minorHAnsi" w:cstheme="minorBidi"/>
            <w:noProof/>
            <w:color w:val="auto"/>
            <w:sz w:val="22"/>
            <w:szCs w:val="22"/>
            <w:lang w:val="de-DE"/>
          </w:rPr>
          <w:tab/>
        </w:r>
        <w:r w:rsidRPr="00426729">
          <w:rPr>
            <w:rStyle w:val="Hyperlink"/>
            <w:noProof/>
            <w:lang w:val="en-GB"/>
          </w:rPr>
          <w:t>Module instancing_electrical_parts</w:t>
        </w:r>
        <w:r>
          <w:rPr>
            <w:noProof/>
            <w:webHidden/>
          </w:rPr>
          <w:tab/>
        </w:r>
        <w:r>
          <w:rPr>
            <w:noProof/>
            <w:webHidden/>
          </w:rPr>
          <w:fldChar w:fldCharType="begin"/>
        </w:r>
        <w:r>
          <w:rPr>
            <w:noProof/>
            <w:webHidden/>
          </w:rPr>
          <w:instrText xml:space="preserve"> PAGEREF _Toc33620326 \h </w:instrText>
        </w:r>
        <w:r>
          <w:rPr>
            <w:noProof/>
            <w:webHidden/>
          </w:rPr>
        </w:r>
        <w:r>
          <w:rPr>
            <w:noProof/>
            <w:webHidden/>
          </w:rPr>
          <w:fldChar w:fldCharType="separate"/>
        </w:r>
        <w:r>
          <w:rPr>
            <w:noProof/>
            <w:webHidden/>
          </w:rPr>
          <w:t>229</w:t>
        </w:r>
        <w:r>
          <w:rPr>
            <w:noProof/>
            <w:webHidden/>
          </w:rPr>
          <w:fldChar w:fldCharType="end"/>
        </w:r>
      </w:hyperlink>
    </w:p>
    <w:p w14:paraId="0E4C15F4" w14:textId="6C49FB8C"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27" w:history="1">
        <w:r w:rsidRPr="00426729">
          <w:rPr>
            <w:rStyle w:val="Hyperlink"/>
            <w:noProof/>
            <w:lang w:val="en-GB"/>
          </w:rPr>
          <w:t>7.13</w:t>
        </w:r>
        <w:r>
          <w:rPr>
            <w:rFonts w:asciiTheme="minorHAnsi" w:eastAsiaTheme="minorEastAsia" w:hAnsiTheme="minorHAnsi" w:cstheme="minorBidi"/>
            <w:noProof/>
            <w:color w:val="auto"/>
            <w:sz w:val="22"/>
            <w:szCs w:val="22"/>
            <w:lang w:val="de-DE"/>
          </w:rPr>
          <w:tab/>
        </w:r>
        <w:r w:rsidRPr="00426729">
          <w:rPr>
            <w:rStyle w:val="Hyperlink"/>
            <w:noProof/>
            <w:lang w:val="en-GB"/>
          </w:rPr>
          <w:t>Module instancing_non_electrical_parts</w:t>
        </w:r>
        <w:r>
          <w:rPr>
            <w:noProof/>
            <w:webHidden/>
          </w:rPr>
          <w:tab/>
        </w:r>
        <w:r>
          <w:rPr>
            <w:noProof/>
            <w:webHidden/>
          </w:rPr>
          <w:fldChar w:fldCharType="begin"/>
        </w:r>
        <w:r>
          <w:rPr>
            <w:noProof/>
            <w:webHidden/>
          </w:rPr>
          <w:instrText xml:space="preserve"> PAGEREF _Toc33620327 \h </w:instrText>
        </w:r>
        <w:r>
          <w:rPr>
            <w:noProof/>
            <w:webHidden/>
          </w:rPr>
        </w:r>
        <w:r>
          <w:rPr>
            <w:noProof/>
            <w:webHidden/>
          </w:rPr>
          <w:fldChar w:fldCharType="separate"/>
        </w:r>
        <w:r>
          <w:rPr>
            <w:noProof/>
            <w:webHidden/>
          </w:rPr>
          <w:t>246</w:t>
        </w:r>
        <w:r>
          <w:rPr>
            <w:noProof/>
            <w:webHidden/>
          </w:rPr>
          <w:fldChar w:fldCharType="end"/>
        </w:r>
      </w:hyperlink>
    </w:p>
    <w:p w14:paraId="17F2E319" w14:textId="338B02F9"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28" w:history="1">
        <w:r w:rsidRPr="00426729">
          <w:rPr>
            <w:rStyle w:val="Hyperlink"/>
            <w:noProof/>
            <w:lang w:val="en-GB"/>
          </w:rPr>
          <w:t>7.14</w:t>
        </w:r>
        <w:r>
          <w:rPr>
            <w:rFonts w:asciiTheme="minorHAnsi" w:eastAsiaTheme="minorEastAsia" w:hAnsiTheme="minorHAnsi" w:cstheme="minorBidi"/>
            <w:noProof/>
            <w:color w:val="auto"/>
            <w:sz w:val="22"/>
            <w:szCs w:val="22"/>
            <w:lang w:val="de-DE"/>
          </w:rPr>
          <w:tab/>
        </w:r>
        <w:r w:rsidRPr="00426729">
          <w:rPr>
            <w:rStyle w:val="Hyperlink"/>
            <w:noProof/>
            <w:lang w:val="en-GB"/>
          </w:rPr>
          <w:t>Module instructions</w:t>
        </w:r>
        <w:r>
          <w:rPr>
            <w:noProof/>
            <w:webHidden/>
          </w:rPr>
          <w:tab/>
        </w:r>
        <w:r>
          <w:rPr>
            <w:noProof/>
            <w:webHidden/>
          </w:rPr>
          <w:fldChar w:fldCharType="begin"/>
        </w:r>
        <w:r>
          <w:rPr>
            <w:noProof/>
            <w:webHidden/>
          </w:rPr>
          <w:instrText xml:space="preserve"> PAGEREF _Toc33620328 \h </w:instrText>
        </w:r>
        <w:r>
          <w:rPr>
            <w:noProof/>
            <w:webHidden/>
          </w:rPr>
        </w:r>
        <w:r>
          <w:rPr>
            <w:noProof/>
            <w:webHidden/>
          </w:rPr>
          <w:fldChar w:fldCharType="separate"/>
        </w:r>
        <w:r>
          <w:rPr>
            <w:noProof/>
            <w:webHidden/>
          </w:rPr>
          <w:t>251</w:t>
        </w:r>
        <w:r>
          <w:rPr>
            <w:noProof/>
            <w:webHidden/>
          </w:rPr>
          <w:fldChar w:fldCharType="end"/>
        </w:r>
      </w:hyperlink>
    </w:p>
    <w:p w14:paraId="5BFEE510" w14:textId="43C5894D"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29" w:history="1">
        <w:r w:rsidRPr="00426729">
          <w:rPr>
            <w:rStyle w:val="Hyperlink"/>
            <w:noProof/>
            <w:lang w:val="en-GB"/>
          </w:rPr>
          <w:t>7.15</w:t>
        </w:r>
        <w:r>
          <w:rPr>
            <w:rFonts w:asciiTheme="minorHAnsi" w:eastAsiaTheme="minorEastAsia" w:hAnsiTheme="minorHAnsi" w:cstheme="minorBidi"/>
            <w:noProof/>
            <w:color w:val="auto"/>
            <w:sz w:val="22"/>
            <w:szCs w:val="22"/>
            <w:lang w:val="de-DE"/>
          </w:rPr>
          <w:tab/>
        </w:r>
        <w:r w:rsidRPr="00426729">
          <w:rPr>
            <w:rStyle w:val="Hyperlink"/>
            <w:noProof/>
            <w:lang w:val="en-GB"/>
          </w:rPr>
          <w:t>Module local_geometry</w:t>
        </w:r>
        <w:r>
          <w:rPr>
            <w:noProof/>
            <w:webHidden/>
          </w:rPr>
          <w:tab/>
        </w:r>
        <w:r>
          <w:rPr>
            <w:noProof/>
            <w:webHidden/>
          </w:rPr>
          <w:fldChar w:fldCharType="begin"/>
        </w:r>
        <w:r>
          <w:rPr>
            <w:noProof/>
            <w:webHidden/>
          </w:rPr>
          <w:instrText xml:space="preserve"> PAGEREF _Toc33620329 \h </w:instrText>
        </w:r>
        <w:r>
          <w:rPr>
            <w:noProof/>
            <w:webHidden/>
          </w:rPr>
        </w:r>
        <w:r>
          <w:rPr>
            <w:noProof/>
            <w:webHidden/>
          </w:rPr>
          <w:fldChar w:fldCharType="separate"/>
        </w:r>
        <w:r>
          <w:rPr>
            <w:noProof/>
            <w:webHidden/>
          </w:rPr>
          <w:t>252</w:t>
        </w:r>
        <w:r>
          <w:rPr>
            <w:noProof/>
            <w:webHidden/>
          </w:rPr>
          <w:fldChar w:fldCharType="end"/>
        </w:r>
      </w:hyperlink>
    </w:p>
    <w:p w14:paraId="5CA66C61" w14:textId="36DAE628"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30" w:history="1">
        <w:r w:rsidRPr="00426729">
          <w:rPr>
            <w:rStyle w:val="Hyperlink"/>
            <w:noProof/>
            <w:lang w:val="en-GB"/>
          </w:rPr>
          <w:t>7.16</w:t>
        </w:r>
        <w:r>
          <w:rPr>
            <w:rFonts w:asciiTheme="minorHAnsi" w:eastAsiaTheme="minorEastAsia" w:hAnsiTheme="minorHAnsi" w:cstheme="minorBidi"/>
            <w:noProof/>
            <w:color w:val="auto"/>
            <w:sz w:val="22"/>
            <w:szCs w:val="22"/>
            <w:lang w:val="de-DE"/>
          </w:rPr>
          <w:tab/>
        </w:r>
        <w:r w:rsidRPr="00426729">
          <w:rPr>
            <w:rStyle w:val="Hyperlink"/>
            <w:noProof/>
            <w:lang w:val="en-GB"/>
          </w:rPr>
          <w:t>Module mapping</w:t>
        </w:r>
        <w:r>
          <w:rPr>
            <w:noProof/>
            <w:webHidden/>
          </w:rPr>
          <w:tab/>
        </w:r>
        <w:r>
          <w:rPr>
            <w:noProof/>
            <w:webHidden/>
          </w:rPr>
          <w:fldChar w:fldCharType="begin"/>
        </w:r>
        <w:r>
          <w:rPr>
            <w:noProof/>
            <w:webHidden/>
          </w:rPr>
          <w:instrText xml:space="preserve"> PAGEREF _Toc33620330 \h </w:instrText>
        </w:r>
        <w:r>
          <w:rPr>
            <w:noProof/>
            <w:webHidden/>
          </w:rPr>
        </w:r>
        <w:r>
          <w:rPr>
            <w:noProof/>
            <w:webHidden/>
          </w:rPr>
          <w:fldChar w:fldCharType="separate"/>
        </w:r>
        <w:r>
          <w:rPr>
            <w:noProof/>
            <w:webHidden/>
          </w:rPr>
          <w:t>254</w:t>
        </w:r>
        <w:r>
          <w:rPr>
            <w:noProof/>
            <w:webHidden/>
          </w:rPr>
          <w:fldChar w:fldCharType="end"/>
        </w:r>
      </w:hyperlink>
    </w:p>
    <w:p w14:paraId="7798AFB5" w14:textId="67D5298A"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31" w:history="1">
        <w:r w:rsidRPr="00426729">
          <w:rPr>
            <w:rStyle w:val="Hyperlink"/>
            <w:noProof/>
            <w:lang w:val="en-GB"/>
          </w:rPr>
          <w:t>7.17</w:t>
        </w:r>
        <w:r>
          <w:rPr>
            <w:rFonts w:asciiTheme="minorHAnsi" w:eastAsiaTheme="minorEastAsia" w:hAnsiTheme="minorHAnsi" w:cstheme="minorBidi"/>
            <w:noProof/>
            <w:color w:val="auto"/>
            <w:sz w:val="22"/>
            <w:szCs w:val="22"/>
            <w:lang w:val="de-DE"/>
          </w:rPr>
          <w:tab/>
        </w:r>
        <w:r w:rsidRPr="00426729">
          <w:rPr>
            <w:rStyle w:val="Hyperlink"/>
            <w:noProof/>
            <w:lang w:val="en-GB"/>
          </w:rPr>
          <w:t>Module modules</w:t>
        </w:r>
        <w:r>
          <w:rPr>
            <w:noProof/>
            <w:webHidden/>
          </w:rPr>
          <w:tab/>
        </w:r>
        <w:r>
          <w:rPr>
            <w:noProof/>
            <w:webHidden/>
          </w:rPr>
          <w:fldChar w:fldCharType="begin"/>
        </w:r>
        <w:r>
          <w:rPr>
            <w:noProof/>
            <w:webHidden/>
          </w:rPr>
          <w:instrText xml:space="preserve"> PAGEREF _Toc33620331 \h </w:instrText>
        </w:r>
        <w:r>
          <w:rPr>
            <w:noProof/>
            <w:webHidden/>
          </w:rPr>
        </w:r>
        <w:r>
          <w:rPr>
            <w:noProof/>
            <w:webHidden/>
          </w:rPr>
          <w:fldChar w:fldCharType="separate"/>
        </w:r>
        <w:r>
          <w:rPr>
            <w:noProof/>
            <w:webHidden/>
          </w:rPr>
          <w:t>256</w:t>
        </w:r>
        <w:r>
          <w:rPr>
            <w:noProof/>
            <w:webHidden/>
          </w:rPr>
          <w:fldChar w:fldCharType="end"/>
        </w:r>
      </w:hyperlink>
    </w:p>
    <w:p w14:paraId="3799B73A" w14:textId="437FA350"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32" w:history="1">
        <w:r w:rsidRPr="00426729">
          <w:rPr>
            <w:rStyle w:val="Hyperlink"/>
            <w:noProof/>
            <w:lang w:val="en-GB"/>
          </w:rPr>
          <w:t>7.18</w:t>
        </w:r>
        <w:r>
          <w:rPr>
            <w:rFonts w:asciiTheme="minorHAnsi" w:eastAsiaTheme="minorEastAsia" w:hAnsiTheme="minorHAnsi" w:cstheme="minorBidi"/>
            <w:noProof/>
            <w:color w:val="auto"/>
            <w:sz w:val="22"/>
            <w:szCs w:val="22"/>
            <w:lang w:val="de-DE"/>
          </w:rPr>
          <w:tab/>
        </w:r>
        <w:r w:rsidRPr="00426729">
          <w:rPr>
            <w:rStyle w:val="Hyperlink"/>
            <w:noProof/>
            <w:lang w:val="en-GB"/>
          </w:rPr>
          <w:t>Module net</w:t>
        </w:r>
        <w:r>
          <w:rPr>
            <w:noProof/>
            <w:webHidden/>
          </w:rPr>
          <w:tab/>
        </w:r>
        <w:r>
          <w:rPr>
            <w:noProof/>
            <w:webHidden/>
          </w:rPr>
          <w:fldChar w:fldCharType="begin"/>
        </w:r>
        <w:r>
          <w:rPr>
            <w:noProof/>
            <w:webHidden/>
          </w:rPr>
          <w:instrText xml:space="preserve"> PAGEREF _Toc33620332 \h </w:instrText>
        </w:r>
        <w:r>
          <w:rPr>
            <w:noProof/>
            <w:webHidden/>
          </w:rPr>
        </w:r>
        <w:r>
          <w:rPr>
            <w:noProof/>
            <w:webHidden/>
          </w:rPr>
          <w:fldChar w:fldCharType="separate"/>
        </w:r>
        <w:r>
          <w:rPr>
            <w:noProof/>
            <w:webHidden/>
          </w:rPr>
          <w:t>258</w:t>
        </w:r>
        <w:r>
          <w:rPr>
            <w:noProof/>
            <w:webHidden/>
          </w:rPr>
          <w:fldChar w:fldCharType="end"/>
        </w:r>
      </w:hyperlink>
    </w:p>
    <w:p w14:paraId="1F170B4E" w14:textId="6B8C8E69"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33" w:history="1">
        <w:r w:rsidRPr="00426729">
          <w:rPr>
            <w:rStyle w:val="Hyperlink"/>
            <w:noProof/>
            <w:lang w:val="en-GB"/>
          </w:rPr>
          <w:t>7.19</w:t>
        </w:r>
        <w:r>
          <w:rPr>
            <w:rFonts w:asciiTheme="minorHAnsi" w:eastAsiaTheme="minorEastAsia" w:hAnsiTheme="minorHAnsi" w:cstheme="minorBidi"/>
            <w:noProof/>
            <w:color w:val="auto"/>
            <w:sz w:val="22"/>
            <w:szCs w:val="22"/>
            <w:lang w:val="de-DE"/>
          </w:rPr>
          <w:tab/>
        </w:r>
        <w:r w:rsidRPr="00426729">
          <w:rPr>
            <w:rStyle w:val="Hyperlink"/>
            <w:noProof/>
            <w:lang w:val="en-GB"/>
          </w:rPr>
          <w:t>Module non_electrical_parts</w:t>
        </w:r>
        <w:r>
          <w:rPr>
            <w:noProof/>
            <w:webHidden/>
          </w:rPr>
          <w:tab/>
        </w:r>
        <w:r>
          <w:rPr>
            <w:noProof/>
            <w:webHidden/>
          </w:rPr>
          <w:fldChar w:fldCharType="begin"/>
        </w:r>
        <w:r>
          <w:rPr>
            <w:noProof/>
            <w:webHidden/>
          </w:rPr>
          <w:instrText xml:space="preserve"> PAGEREF _Toc33620333 \h </w:instrText>
        </w:r>
        <w:r>
          <w:rPr>
            <w:noProof/>
            <w:webHidden/>
          </w:rPr>
        </w:r>
        <w:r>
          <w:rPr>
            <w:noProof/>
            <w:webHidden/>
          </w:rPr>
          <w:fldChar w:fldCharType="separate"/>
        </w:r>
        <w:r>
          <w:rPr>
            <w:noProof/>
            <w:webHidden/>
          </w:rPr>
          <w:t>263</w:t>
        </w:r>
        <w:r>
          <w:rPr>
            <w:noProof/>
            <w:webHidden/>
          </w:rPr>
          <w:fldChar w:fldCharType="end"/>
        </w:r>
      </w:hyperlink>
    </w:p>
    <w:p w14:paraId="52198401" w14:textId="3477021F"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34" w:history="1">
        <w:r w:rsidRPr="00426729">
          <w:rPr>
            <w:rStyle w:val="Hyperlink"/>
            <w:noProof/>
            <w:lang w:val="en-GB"/>
          </w:rPr>
          <w:t>7.20</w:t>
        </w:r>
        <w:r>
          <w:rPr>
            <w:rFonts w:asciiTheme="minorHAnsi" w:eastAsiaTheme="minorEastAsia" w:hAnsiTheme="minorHAnsi" w:cstheme="minorBidi"/>
            <w:noProof/>
            <w:color w:val="auto"/>
            <w:sz w:val="22"/>
            <w:szCs w:val="22"/>
            <w:lang w:val="de-DE"/>
          </w:rPr>
          <w:tab/>
        </w:r>
        <w:r w:rsidRPr="00426729">
          <w:rPr>
            <w:rStyle w:val="Hyperlink"/>
            <w:noProof/>
            <w:lang w:val="en-GB"/>
          </w:rPr>
          <w:t>Module part_structure</w:t>
        </w:r>
        <w:r>
          <w:rPr>
            <w:noProof/>
            <w:webHidden/>
          </w:rPr>
          <w:tab/>
        </w:r>
        <w:r>
          <w:rPr>
            <w:noProof/>
            <w:webHidden/>
          </w:rPr>
          <w:fldChar w:fldCharType="begin"/>
        </w:r>
        <w:r>
          <w:rPr>
            <w:noProof/>
            <w:webHidden/>
          </w:rPr>
          <w:instrText xml:space="preserve"> PAGEREF _Toc33620334 \h </w:instrText>
        </w:r>
        <w:r>
          <w:rPr>
            <w:noProof/>
            <w:webHidden/>
          </w:rPr>
        </w:r>
        <w:r>
          <w:rPr>
            <w:noProof/>
            <w:webHidden/>
          </w:rPr>
          <w:fldChar w:fldCharType="separate"/>
        </w:r>
        <w:r>
          <w:rPr>
            <w:noProof/>
            <w:webHidden/>
          </w:rPr>
          <w:t>275</w:t>
        </w:r>
        <w:r>
          <w:rPr>
            <w:noProof/>
            <w:webHidden/>
          </w:rPr>
          <w:fldChar w:fldCharType="end"/>
        </w:r>
      </w:hyperlink>
    </w:p>
    <w:p w14:paraId="37E9FDF2" w14:textId="22A8E051"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35" w:history="1">
        <w:r w:rsidRPr="00426729">
          <w:rPr>
            <w:rStyle w:val="Hyperlink"/>
            <w:noProof/>
            <w:lang w:val="en-GB"/>
          </w:rPr>
          <w:t>7.21</w:t>
        </w:r>
        <w:r>
          <w:rPr>
            <w:rFonts w:asciiTheme="minorHAnsi" w:eastAsiaTheme="minorEastAsia" w:hAnsiTheme="minorHAnsi" w:cstheme="minorBidi"/>
            <w:noProof/>
            <w:color w:val="auto"/>
            <w:sz w:val="22"/>
            <w:szCs w:val="22"/>
            <w:lang w:val="de-DE"/>
          </w:rPr>
          <w:tab/>
        </w:r>
        <w:r w:rsidRPr="00426729">
          <w:rPr>
            <w:rStyle w:val="Hyperlink"/>
            <w:noProof/>
            <w:lang w:val="en-GB"/>
          </w:rPr>
          <w:t>Module part_usage</w:t>
        </w:r>
        <w:r>
          <w:rPr>
            <w:noProof/>
            <w:webHidden/>
          </w:rPr>
          <w:tab/>
        </w:r>
        <w:r>
          <w:rPr>
            <w:noProof/>
            <w:webHidden/>
          </w:rPr>
          <w:fldChar w:fldCharType="begin"/>
        </w:r>
        <w:r>
          <w:rPr>
            <w:noProof/>
            <w:webHidden/>
          </w:rPr>
          <w:instrText xml:space="preserve"> PAGEREF _Toc33620335 \h </w:instrText>
        </w:r>
        <w:r>
          <w:rPr>
            <w:noProof/>
            <w:webHidden/>
          </w:rPr>
        </w:r>
        <w:r>
          <w:rPr>
            <w:noProof/>
            <w:webHidden/>
          </w:rPr>
          <w:fldChar w:fldCharType="separate"/>
        </w:r>
        <w:r>
          <w:rPr>
            <w:noProof/>
            <w:webHidden/>
          </w:rPr>
          <w:t>276</w:t>
        </w:r>
        <w:r>
          <w:rPr>
            <w:noProof/>
            <w:webHidden/>
          </w:rPr>
          <w:fldChar w:fldCharType="end"/>
        </w:r>
      </w:hyperlink>
    </w:p>
    <w:p w14:paraId="26BFEFC1" w14:textId="4D627003"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36" w:history="1">
        <w:r w:rsidRPr="00426729">
          <w:rPr>
            <w:rStyle w:val="Hyperlink"/>
            <w:noProof/>
            <w:lang w:val="en-GB"/>
          </w:rPr>
          <w:t>7.22</w:t>
        </w:r>
        <w:r>
          <w:rPr>
            <w:rFonts w:asciiTheme="minorHAnsi" w:eastAsiaTheme="minorEastAsia" w:hAnsiTheme="minorHAnsi" w:cstheme="minorBidi"/>
            <w:noProof/>
            <w:color w:val="auto"/>
            <w:sz w:val="22"/>
            <w:szCs w:val="22"/>
            <w:lang w:val="de-DE"/>
          </w:rPr>
          <w:tab/>
        </w:r>
        <w:r w:rsidRPr="00426729">
          <w:rPr>
            <w:rStyle w:val="Hyperlink"/>
            <w:noProof/>
            <w:lang w:val="en-GB"/>
          </w:rPr>
          <w:t>Module pdm</w:t>
        </w:r>
        <w:r>
          <w:rPr>
            <w:noProof/>
            <w:webHidden/>
          </w:rPr>
          <w:tab/>
        </w:r>
        <w:r>
          <w:rPr>
            <w:noProof/>
            <w:webHidden/>
          </w:rPr>
          <w:fldChar w:fldCharType="begin"/>
        </w:r>
        <w:r>
          <w:rPr>
            <w:noProof/>
            <w:webHidden/>
          </w:rPr>
          <w:instrText xml:space="preserve"> PAGEREF _Toc33620336 \h </w:instrText>
        </w:r>
        <w:r>
          <w:rPr>
            <w:noProof/>
            <w:webHidden/>
          </w:rPr>
        </w:r>
        <w:r>
          <w:rPr>
            <w:noProof/>
            <w:webHidden/>
          </w:rPr>
          <w:fldChar w:fldCharType="separate"/>
        </w:r>
        <w:r>
          <w:rPr>
            <w:noProof/>
            <w:webHidden/>
          </w:rPr>
          <w:t>277</w:t>
        </w:r>
        <w:r>
          <w:rPr>
            <w:noProof/>
            <w:webHidden/>
          </w:rPr>
          <w:fldChar w:fldCharType="end"/>
        </w:r>
      </w:hyperlink>
    </w:p>
    <w:p w14:paraId="2C5D737D" w14:textId="676FCF78"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37" w:history="1">
        <w:r w:rsidRPr="00426729">
          <w:rPr>
            <w:rStyle w:val="Hyperlink"/>
            <w:noProof/>
            <w:lang w:val="en-GB"/>
          </w:rPr>
          <w:t>7.23</w:t>
        </w:r>
        <w:r>
          <w:rPr>
            <w:rFonts w:asciiTheme="minorHAnsi" w:eastAsiaTheme="minorEastAsia" w:hAnsiTheme="minorHAnsi" w:cstheme="minorBidi"/>
            <w:noProof/>
            <w:color w:val="auto"/>
            <w:sz w:val="22"/>
            <w:szCs w:val="22"/>
            <w:lang w:val="de-DE"/>
          </w:rPr>
          <w:tab/>
        </w:r>
        <w:r w:rsidRPr="00426729">
          <w:rPr>
            <w:rStyle w:val="Hyperlink"/>
            <w:noProof/>
            <w:lang w:val="en-GB"/>
          </w:rPr>
          <w:t>Module physical_information</w:t>
        </w:r>
        <w:r>
          <w:rPr>
            <w:noProof/>
            <w:webHidden/>
          </w:rPr>
          <w:tab/>
        </w:r>
        <w:r>
          <w:rPr>
            <w:noProof/>
            <w:webHidden/>
          </w:rPr>
          <w:fldChar w:fldCharType="begin"/>
        </w:r>
        <w:r>
          <w:rPr>
            <w:noProof/>
            <w:webHidden/>
          </w:rPr>
          <w:instrText xml:space="preserve"> PAGEREF _Toc33620337 \h </w:instrText>
        </w:r>
        <w:r>
          <w:rPr>
            <w:noProof/>
            <w:webHidden/>
          </w:rPr>
        </w:r>
        <w:r>
          <w:rPr>
            <w:noProof/>
            <w:webHidden/>
          </w:rPr>
          <w:fldChar w:fldCharType="separate"/>
        </w:r>
        <w:r>
          <w:rPr>
            <w:noProof/>
            <w:webHidden/>
          </w:rPr>
          <w:t>286</w:t>
        </w:r>
        <w:r>
          <w:rPr>
            <w:noProof/>
            <w:webHidden/>
          </w:rPr>
          <w:fldChar w:fldCharType="end"/>
        </w:r>
      </w:hyperlink>
    </w:p>
    <w:p w14:paraId="18245AFA" w14:textId="17AC7E14"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38" w:history="1">
        <w:r w:rsidRPr="00426729">
          <w:rPr>
            <w:rStyle w:val="Hyperlink"/>
            <w:noProof/>
            <w:lang w:val="en-GB"/>
          </w:rPr>
          <w:t>7.24</w:t>
        </w:r>
        <w:r>
          <w:rPr>
            <w:rFonts w:asciiTheme="minorHAnsi" w:eastAsiaTheme="minorEastAsia" w:hAnsiTheme="minorHAnsi" w:cstheme="minorBidi"/>
            <w:noProof/>
            <w:color w:val="auto"/>
            <w:sz w:val="22"/>
            <w:szCs w:val="22"/>
            <w:lang w:val="de-DE"/>
          </w:rPr>
          <w:tab/>
        </w:r>
        <w:r w:rsidRPr="00426729">
          <w:rPr>
            <w:rStyle w:val="Hyperlink"/>
            <w:noProof/>
            <w:lang w:val="en-GB"/>
          </w:rPr>
          <w:t>Module pin_wire_mapping</w:t>
        </w:r>
        <w:r>
          <w:rPr>
            <w:noProof/>
            <w:webHidden/>
          </w:rPr>
          <w:tab/>
        </w:r>
        <w:r>
          <w:rPr>
            <w:noProof/>
            <w:webHidden/>
          </w:rPr>
          <w:fldChar w:fldCharType="begin"/>
        </w:r>
        <w:r>
          <w:rPr>
            <w:noProof/>
            <w:webHidden/>
          </w:rPr>
          <w:instrText xml:space="preserve"> PAGEREF _Toc33620338 \h </w:instrText>
        </w:r>
        <w:r>
          <w:rPr>
            <w:noProof/>
            <w:webHidden/>
          </w:rPr>
        </w:r>
        <w:r>
          <w:rPr>
            <w:noProof/>
            <w:webHidden/>
          </w:rPr>
          <w:fldChar w:fldCharType="separate"/>
        </w:r>
        <w:r>
          <w:rPr>
            <w:noProof/>
            <w:webHidden/>
          </w:rPr>
          <w:t>302</w:t>
        </w:r>
        <w:r>
          <w:rPr>
            <w:noProof/>
            <w:webHidden/>
          </w:rPr>
          <w:fldChar w:fldCharType="end"/>
        </w:r>
      </w:hyperlink>
    </w:p>
    <w:p w14:paraId="45C2F71F" w14:textId="3749C2BB"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39" w:history="1">
        <w:r w:rsidRPr="00426729">
          <w:rPr>
            <w:rStyle w:val="Hyperlink"/>
            <w:noProof/>
            <w:lang w:val="en-GB"/>
          </w:rPr>
          <w:t>7.25</w:t>
        </w:r>
        <w:r>
          <w:rPr>
            <w:rFonts w:asciiTheme="minorHAnsi" w:eastAsiaTheme="minorEastAsia" w:hAnsiTheme="minorHAnsi" w:cstheme="minorBidi"/>
            <w:noProof/>
            <w:color w:val="auto"/>
            <w:sz w:val="22"/>
            <w:szCs w:val="22"/>
            <w:lang w:val="de-DE"/>
          </w:rPr>
          <w:tab/>
        </w:r>
        <w:r w:rsidRPr="00426729">
          <w:rPr>
            <w:rStyle w:val="Hyperlink"/>
            <w:noProof/>
            <w:lang w:val="en-GB"/>
          </w:rPr>
          <w:t>Module placeable_element</w:t>
        </w:r>
        <w:r>
          <w:rPr>
            <w:noProof/>
            <w:webHidden/>
          </w:rPr>
          <w:tab/>
        </w:r>
        <w:r>
          <w:rPr>
            <w:noProof/>
            <w:webHidden/>
          </w:rPr>
          <w:fldChar w:fldCharType="begin"/>
        </w:r>
        <w:r>
          <w:rPr>
            <w:noProof/>
            <w:webHidden/>
          </w:rPr>
          <w:instrText xml:space="preserve"> PAGEREF _Toc33620339 \h </w:instrText>
        </w:r>
        <w:r>
          <w:rPr>
            <w:noProof/>
            <w:webHidden/>
          </w:rPr>
        </w:r>
        <w:r>
          <w:rPr>
            <w:noProof/>
            <w:webHidden/>
          </w:rPr>
          <w:fldChar w:fldCharType="separate"/>
        </w:r>
        <w:r>
          <w:rPr>
            <w:noProof/>
            <w:webHidden/>
          </w:rPr>
          <w:t>303</w:t>
        </w:r>
        <w:r>
          <w:rPr>
            <w:noProof/>
            <w:webHidden/>
          </w:rPr>
          <w:fldChar w:fldCharType="end"/>
        </w:r>
      </w:hyperlink>
    </w:p>
    <w:p w14:paraId="638F32FB" w14:textId="5FA782EC"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40" w:history="1">
        <w:r w:rsidRPr="00426729">
          <w:rPr>
            <w:rStyle w:val="Hyperlink"/>
            <w:noProof/>
            <w:lang w:val="en-GB"/>
          </w:rPr>
          <w:t>7.26</w:t>
        </w:r>
        <w:r>
          <w:rPr>
            <w:rFonts w:asciiTheme="minorHAnsi" w:eastAsiaTheme="minorEastAsia" w:hAnsiTheme="minorHAnsi" w:cstheme="minorBidi"/>
            <w:noProof/>
            <w:color w:val="auto"/>
            <w:sz w:val="22"/>
            <w:szCs w:val="22"/>
            <w:lang w:val="de-DE"/>
          </w:rPr>
          <w:tab/>
        </w:r>
        <w:r w:rsidRPr="00426729">
          <w:rPr>
            <w:rStyle w:val="Hyperlink"/>
            <w:noProof/>
            <w:lang w:val="en-GB"/>
          </w:rPr>
          <w:t>Module placement</w:t>
        </w:r>
        <w:r>
          <w:rPr>
            <w:noProof/>
            <w:webHidden/>
          </w:rPr>
          <w:tab/>
        </w:r>
        <w:r>
          <w:rPr>
            <w:noProof/>
            <w:webHidden/>
          </w:rPr>
          <w:fldChar w:fldCharType="begin"/>
        </w:r>
        <w:r>
          <w:rPr>
            <w:noProof/>
            <w:webHidden/>
          </w:rPr>
          <w:instrText xml:space="preserve"> PAGEREF _Toc33620340 \h </w:instrText>
        </w:r>
        <w:r>
          <w:rPr>
            <w:noProof/>
            <w:webHidden/>
          </w:rPr>
        </w:r>
        <w:r>
          <w:rPr>
            <w:noProof/>
            <w:webHidden/>
          </w:rPr>
          <w:fldChar w:fldCharType="separate"/>
        </w:r>
        <w:r>
          <w:rPr>
            <w:noProof/>
            <w:webHidden/>
          </w:rPr>
          <w:t>305</w:t>
        </w:r>
        <w:r>
          <w:rPr>
            <w:noProof/>
            <w:webHidden/>
          </w:rPr>
          <w:fldChar w:fldCharType="end"/>
        </w:r>
      </w:hyperlink>
    </w:p>
    <w:p w14:paraId="07A3B568" w14:textId="364277C0"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41" w:history="1">
        <w:r w:rsidRPr="00426729">
          <w:rPr>
            <w:rStyle w:val="Hyperlink"/>
            <w:noProof/>
            <w:lang w:val="en-GB"/>
          </w:rPr>
          <w:t>7.27</w:t>
        </w:r>
        <w:r>
          <w:rPr>
            <w:rFonts w:asciiTheme="minorHAnsi" w:eastAsiaTheme="minorEastAsia" w:hAnsiTheme="minorHAnsi" w:cstheme="minorBidi"/>
            <w:noProof/>
            <w:color w:val="auto"/>
            <w:sz w:val="22"/>
            <w:szCs w:val="22"/>
            <w:lang w:val="de-DE"/>
          </w:rPr>
          <w:tab/>
        </w:r>
        <w:r w:rsidRPr="00426729">
          <w:rPr>
            <w:rStyle w:val="Hyperlink"/>
            <w:noProof/>
            <w:lang w:val="en-GB"/>
          </w:rPr>
          <w:t>Module requirements_conformance</w:t>
        </w:r>
        <w:r>
          <w:rPr>
            <w:noProof/>
            <w:webHidden/>
          </w:rPr>
          <w:tab/>
        </w:r>
        <w:r>
          <w:rPr>
            <w:noProof/>
            <w:webHidden/>
          </w:rPr>
          <w:fldChar w:fldCharType="begin"/>
        </w:r>
        <w:r>
          <w:rPr>
            <w:noProof/>
            <w:webHidden/>
          </w:rPr>
          <w:instrText xml:space="preserve"> PAGEREF _Toc33620341 \h </w:instrText>
        </w:r>
        <w:r>
          <w:rPr>
            <w:noProof/>
            <w:webHidden/>
          </w:rPr>
        </w:r>
        <w:r>
          <w:rPr>
            <w:noProof/>
            <w:webHidden/>
          </w:rPr>
          <w:fldChar w:fldCharType="separate"/>
        </w:r>
        <w:r>
          <w:rPr>
            <w:noProof/>
            <w:webHidden/>
          </w:rPr>
          <w:t>311</w:t>
        </w:r>
        <w:r>
          <w:rPr>
            <w:noProof/>
            <w:webHidden/>
          </w:rPr>
          <w:fldChar w:fldCharType="end"/>
        </w:r>
      </w:hyperlink>
    </w:p>
    <w:p w14:paraId="2E7311AD" w14:textId="228ABA12"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42" w:history="1">
        <w:r w:rsidRPr="00426729">
          <w:rPr>
            <w:rStyle w:val="Hyperlink"/>
            <w:noProof/>
            <w:lang w:val="en-GB"/>
          </w:rPr>
          <w:t>7.28</w:t>
        </w:r>
        <w:r>
          <w:rPr>
            <w:rFonts w:asciiTheme="minorHAnsi" w:eastAsiaTheme="minorEastAsia" w:hAnsiTheme="minorHAnsi" w:cstheme="minorBidi"/>
            <w:noProof/>
            <w:color w:val="auto"/>
            <w:sz w:val="22"/>
            <w:szCs w:val="22"/>
            <w:lang w:val="de-DE"/>
          </w:rPr>
          <w:tab/>
        </w:r>
        <w:r w:rsidRPr="00426729">
          <w:rPr>
            <w:rStyle w:val="Hyperlink"/>
            <w:noProof/>
            <w:lang w:val="en-GB"/>
          </w:rPr>
          <w:t>Module routing</w:t>
        </w:r>
        <w:r>
          <w:rPr>
            <w:noProof/>
            <w:webHidden/>
          </w:rPr>
          <w:tab/>
        </w:r>
        <w:r>
          <w:rPr>
            <w:noProof/>
            <w:webHidden/>
          </w:rPr>
          <w:fldChar w:fldCharType="begin"/>
        </w:r>
        <w:r>
          <w:rPr>
            <w:noProof/>
            <w:webHidden/>
          </w:rPr>
          <w:instrText xml:space="preserve"> PAGEREF _Toc33620342 \h </w:instrText>
        </w:r>
        <w:r>
          <w:rPr>
            <w:noProof/>
            <w:webHidden/>
          </w:rPr>
        </w:r>
        <w:r>
          <w:rPr>
            <w:noProof/>
            <w:webHidden/>
          </w:rPr>
          <w:fldChar w:fldCharType="separate"/>
        </w:r>
        <w:r>
          <w:rPr>
            <w:noProof/>
            <w:webHidden/>
          </w:rPr>
          <w:t>312</w:t>
        </w:r>
        <w:r>
          <w:rPr>
            <w:noProof/>
            <w:webHidden/>
          </w:rPr>
          <w:fldChar w:fldCharType="end"/>
        </w:r>
      </w:hyperlink>
    </w:p>
    <w:p w14:paraId="0F79EAD9" w14:textId="5A8A08BC"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43" w:history="1">
        <w:r w:rsidRPr="00426729">
          <w:rPr>
            <w:rStyle w:val="Hyperlink"/>
            <w:noProof/>
            <w:lang w:val="en-GB"/>
          </w:rPr>
          <w:t>7.29</w:t>
        </w:r>
        <w:r>
          <w:rPr>
            <w:rFonts w:asciiTheme="minorHAnsi" w:eastAsiaTheme="minorEastAsia" w:hAnsiTheme="minorHAnsi" w:cstheme="minorBidi"/>
            <w:noProof/>
            <w:color w:val="auto"/>
            <w:sz w:val="22"/>
            <w:szCs w:val="22"/>
            <w:lang w:val="de-DE"/>
          </w:rPr>
          <w:tab/>
        </w:r>
        <w:r w:rsidRPr="00426729">
          <w:rPr>
            <w:rStyle w:val="Hyperlink"/>
            <w:noProof/>
            <w:lang w:val="en-GB"/>
          </w:rPr>
          <w:t>Module schematic</w:t>
        </w:r>
        <w:r>
          <w:rPr>
            <w:noProof/>
            <w:webHidden/>
          </w:rPr>
          <w:tab/>
        </w:r>
        <w:r>
          <w:rPr>
            <w:noProof/>
            <w:webHidden/>
          </w:rPr>
          <w:fldChar w:fldCharType="begin"/>
        </w:r>
        <w:r>
          <w:rPr>
            <w:noProof/>
            <w:webHidden/>
          </w:rPr>
          <w:instrText xml:space="preserve"> PAGEREF _Toc33620343 \h </w:instrText>
        </w:r>
        <w:r>
          <w:rPr>
            <w:noProof/>
            <w:webHidden/>
          </w:rPr>
        </w:r>
        <w:r>
          <w:rPr>
            <w:noProof/>
            <w:webHidden/>
          </w:rPr>
          <w:fldChar w:fldCharType="separate"/>
        </w:r>
        <w:r>
          <w:rPr>
            <w:noProof/>
            <w:webHidden/>
          </w:rPr>
          <w:t>313</w:t>
        </w:r>
        <w:r>
          <w:rPr>
            <w:noProof/>
            <w:webHidden/>
          </w:rPr>
          <w:fldChar w:fldCharType="end"/>
        </w:r>
      </w:hyperlink>
    </w:p>
    <w:p w14:paraId="533347DE" w14:textId="5F7DEEAD"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44" w:history="1">
        <w:r w:rsidRPr="00426729">
          <w:rPr>
            <w:rStyle w:val="Hyperlink"/>
            <w:noProof/>
            <w:lang w:val="en-GB"/>
          </w:rPr>
          <w:t>7.30</w:t>
        </w:r>
        <w:r>
          <w:rPr>
            <w:rFonts w:asciiTheme="minorHAnsi" w:eastAsiaTheme="minorEastAsia" w:hAnsiTheme="minorHAnsi" w:cstheme="minorBidi"/>
            <w:noProof/>
            <w:color w:val="auto"/>
            <w:sz w:val="22"/>
            <w:szCs w:val="22"/>
            <w:lang w:val="de-DE"/>
          </w:rPr>
          <w:tab/>
        </w:r>
        <w:r w:rsidRPr="00426729">
          <w:rPr>
            <w:rStyle w:val="Hyperlink"/>
            <w:noProof/>
            <w:lang w:val="en-GB"/>
          </w:rPr>
          <w:t>Module signal</w:t>
        </w:r>
        <w:r>
          <w:rPr>
            <w:noProof/>
            <w:webHidden/>
          </w:rPr>
          <w:tab/>
        </w:r>
        <w:r>
          <w:rPr>
            <w:noProof/>
            <w:webHidden/>
          </w:rPr>
          <w:fldChar w:fldCharType="begin"/>
        </w:r>
        <w:r>
          <w:rPr>
            <w:noProof/>
            <w:webHidden/>
          </w:rPr>
          <w:instrText xml:space="preserve"> PAGEREF _Toc33620344 \h </w:instrText>
        </w:r>
        <w:r>
          <w:rPr>
            <w:noProof/>
            <w:webHidden/>
          </w:rPr>
        </w:r>
        <w:r>
          <w:rPr>
            <w:noProof/>
            <w:webHidden/>
          </w:rPr>
          <w:fldChar w:fldCharType="separate"/>
        </w:r>
        <w:r>
          <w:rPr>
            <w:noProof/>
            <w:webHidden/>
          </w:rPr>
          <w:t>321</w:t>
        </w:r>
        <w:r>
          <w:rPr>
            <w:noProof/>
            <w:webHidden/>
          </w:rPr>
          <w:fldChar w:fldCharType="end"/>
        </w:r>
      </w:hyperlink>
    </w:p>
    <w:p w14:paraId="715902F6" w14:textId="27B50973"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45" w:history="1">
        <w:r w:rsidRPr="00426729">
          <w:rPr>
            <w:rStyle w:val="Hyperlink"/>
            <w:noProof/>
            <w:lang w:val="en-GB"/>
          </w:rPr>
          <w:t>7.31</w:t>
        </w:r>
        <w:r>
          <w:rPr>
            <w:rFonts w:asciiTheme="minorHAnsi" w:eastAsiaTheme="minorEastAsia" w:hAnsiTheme="minorHAnsi" w:cstheme="minorBidi"/>
            <w:noProof/>
            <w:color w:val="auto"/>
            <w:sz w:val="22"/>
            <w:szCs w:val="22"/>
            <w:lang w:val="de-DE"/>
          </w:rPr>
          <w:tab/>
        </w:r>
        <w:r w:rsidRPr="00426729">
          <w:rPr>
            <w:rStyle w:val="Hyperlink"/>
            <w:noProof/>
            <w:lang w:val="en-GB"/>
          </w:rPr>
          <w:t>Module terminal_pairing</w:t>
        </w:r>
        <w:r>
          <w:rPr>
            <w:noProof/>
            <w:webHidden/>
          </w:rPr>
          <w:tab/>
        </w:r>
        <w:r>
          <w:rPr>
            <w:noProof/>
            <w:webHidden/>
          </w:rPr>
          <w:fldChar w:fldCharType="begin"/>
        </w:r>
        <w:r>
          <w:rPr>
            <w:noProof/>
            <w:webHidden/>
          </w:rPr>
          <w:instrText xml:space="preserve"> PAGEREF _Toc33620345 \h </w:instrText>
        </w:r>
        <w:r>
          <w:rPr>
            <w:noProof/>
            <w:webHidden/>
          </w:rPr>
        </w:r>
        <w:r>
          <w:rPr>
            <w:noProof/>
            <w:webHidden/>
          </w:rPr>
          <w:fldChar w:fldCharType="separate"/>
        </w:r>
        <w:r>
          <w:rPr>
            <w:noProof/>
            <w:webHidden/>
          </w:rPr>
          <w:t>325</w:t>
        </w:r>
        <w:r>
          <w:rPr>
            <w:noProof/>
            <w:webHidden/>
          </w:rPr>
          <w:fldChar w:fldCharType="end"/>
        </w:r>
      </w:hyperlink>
    </w:p>
    <w:p w14:paraId="7ED3861C" w14:textId="5B507840"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46" w:history="1">
        <w:r w:rsidRPr="00426729">
          <w:rPr>
            <w:rStyle w:val="Hyperlink"/>
            <w:noProof/>
            <w:lang w:val="en-GB"/>
          </w:rPr>
          <w:t>7.32</w:t>
        </w:r>
        <w:r>
          <w:rPr>
            <w:rFonts w:asciiTheme="minorHAnsi" w:eastAsiaTheme="minorEastAsia" w:hAnsiTheme="minorHAnsi" w:cstheme="minorBidi"/>
            <w:noProof/>
            <w:color w:val="auto"/>
            <w:sz w:val="22"/>
            <w:szCs w:val="22"/>
            <w:lang w:val="de-DE"/>
          </w:rPr>
          <w:tab/>
        </w:r>
        <w:r w:rsidRPr="00426729">
          <w:rPr>
            <w:rStyle w:val="Hyperlink"/>
            <w:noProof/>
            <w:lang w:val="en-GB"/>
          </w:rPr>
          <w:t>Module topology</w:t>
        </w:r>
        <w:r>
          <w:rPr>
            <w:noProof/>
            <w:webHidden/>
          </w:rPr>
          <w:tab/>
        </w:r>
        <w:r>
          <w:rPr>
            <w:noProof/>
            <w:webHidden/>
          </w:rPr>
          <w:fldChar w:fldCharType="begin"/>
        </w:r>
        <w:r>
          <w:rPr>
            <w:noProof/>
            <w:webHidden/>
          </w:rPr>
          <w:instrText xml:space="preserve"> PAGEREF _Toc33620346 \h </w:instrText>
        </w:r>
        <w:r>
          <w:rPr>
            <w:noProof/>
            <w:webHidden/>
          </w:rPr>
        </w:r>
        <w:r>
          <w:rPr>
            <w:noProof/>
            <w:webHidden/>
          </w:rPr>
          <w:fldChar w:fldCharType="separate"/>
        </w:r>
        <w:r>
          <w:rPr>
            <w:noProof/>
            <w:webHidden/>
          </w:rPr>
          <w:t>327</w:t>
        </w:r>
        <w:r>
          <w:rPr>
            <w:noProof/>
            <w:webHidden/>
          </w:rPr>
          <w:fldChar w:fldCharType="end"/>
        </w:r>
      </w:hyperlink>
    </w:p>
    <w:p w14:paraId="13CCCBFF" w14:textId="14E3AF4C"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47" w:history="1">
        <w:r w:rsidRPr="00426729">
          <w:rPr>
            <w:rStyle w:val="Hyperlink"/>
            <w:noProof/>
            <w:lang w:val="en-GB"/>
          </w:rPr>
          <w:t>7.33</w:t>
        </w:r>
        <w:r>
          <w:rPr>
            <w:rFonts w:asciiTheme="minorHAnsi" w:eastAsiaTheme="minorEastAsia" w:hAnsiTheme="minorHAnsi" w:cstheme="minorBidi"/>
            <w:noProof/>
            <w:color w:val="auto"/>
            <w:sz w:val="22"/>
            <w:szCs w:val="22"/>
            <w:lang w:val="de-DE"/>
          </w:rPr>
          <w:tab/>
        </w:r>
        <w:r w:rsidRPr="00426729">
          <w:rPr>
            <w:rStyle w:val="Hyperlink"/>
            <w:noProof/>
            <w:lang w:val="en-GB"/>
          </w:rPr>
          <w:t>Module usage_constraint</w:t>
        </w:r>
        <w:r>
          <w:rPr>
            <w:noProof/>
            <w:webHidden/>
          </w:rPr>
          <w:tab/>
        </w:r>
        <w:r>
          <w:rPr>
            <w:noProof/>
            <w:webHidden/>
          </w:rPr>
          <w:fldChar w:fldCharType="begin"/>
        </w:r>
        <w:r>
          <w:rPr>
            <w:noProof/>
            <w:webHidden/>
          </w:rPr>
          <w:instrText xml:space="preserve"> PAGEREF _Toc33620347 \h </w:instrText>
        </w:r>
        <w:r>
          <w:rPr>
            <w:noProof/>
            <w:webHidden/>
          </w:rPr>
        </w:r>
        <w:r>
          <w:rPr>
            <w:noProof/>
            <w:webHidden/>
          </w:rPr>
          <w:fldChar w:fldCharType="separate"/>
        </w:r>
        <w:r>
          <w:rPr>
            <w:noProof/>
            <w:webHidden/>
          </w:rPr>
          <w:t>342</w:t>
        </w:r>
        <w:r>
          <w:rPr>
            <w:noProof/>
            <w:webHidden/>
          </w:rPr>
          <w:fldChar w:fldCharType="end"/>
        </w:r>
      </w:hyperlink>
    </w:p>
    <w:p w14:paraId="32BAB7CD" w14:textId="3762B887"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48" w:history="1">
        <w:r w:rsidRPr="00426729">
          <w:rPr>
            <w:rStyle w:val="Hyperlink"/>
            <w:noProof/>
            <w:lang w:val="en-GB"/>
          </w:rPr>
          <w:t>7.34</w:t>
        </w:r>
        <w:r>
          <w:rPr>
            <w:rFonts w:asciiTheme="minorHAnsi" w:eastAsiaTheme="minorEastAsia" w:hAnsiTheme="minorHAnsi" w:cstheme="minorBidi"/>
            <w:noProof/>
            <w:color w:val="auto"/>
            <w:sz w:val="22"/>
            <w:szCs w:val="22"/>
            <w:lang w:val="de-DE"/>
          </w:rPr>
          <w:tab/>
        </w:r>
        <w:r w:rsidRPr="00426729">
          <w:rPr>
            <w:rStyle w:val="Hyperlink"/>
            <w:noProof/>
            <w:lang w:val="en-GB"/>
          </w:rPr>
          <w:t>Module usage_node</w:t>
        </w:r>
        <w:r>
          <w:rPr>
            <w:noProof/>
            <w:webHidden/>
          </w:rPr>
          <w:tab/>
        </w:r>
        <w:r>
          <w:rPr>
            <w:noProof/>
            <w:webHidden/>
          </w:rPr>
          <w:fldChar w:fldCharType="begin"/>
        </w:r>
        <w:r>
          <w:rPr>
            <w:noProof/>
            <w:webHidden/>
          </w:rPr>
          <w:instrText xml:space="preserve"> PAGEREF _Toc33620348 \h </w:instrText>
        </w:r>
        <w:r>
          <w:rPr>
            <w:noProof/>
            <w:webHidden/>
          </w:rPr>
        </w:r>
        <w:r>
          <w:rPr>
            <w:noProof/>
            <w:webHidden/>
          </w:rPr>
          <w:fldChar w:fldCharType="separate"/>
        </w:r>
        <w:r>
          <w:rPr>
            <w:noProof/>
            <w:webHidden/>
          </w:rPr>
          <w:t>344</w:t>
        </w:r>
        <w:r>
          <w:rPr>
            <w:noProof/>
            <w:webHidden/>
          </w:rPr>
          <w:fldChar w:fldCharType="end"/>
        </w:r>
      </w:hyperlink>
    </w:p>
    <w:p w14:paraId="4029F5DC" w14:textId="64293386" w:rsidR="004714EB" w:rsidRDefault="004714EB">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3620349" w:history="1">
        <w:r w:rsidRPr="00426729">
          <w:rPr>
            <w:rStyle w:val="Hyperlink"/>
            <w:noProof/>
            <w:lang w:val="en-GB"/>
          </w:rPr>
          <w:t>7.35</w:t>
        </w:r>
        <w:r>
          <w:rPr>
            <w:rFonts w:asciiTheme="minorHAnsi" w:eastAsiaTheme="minorEastAsia" w:hAnsiTheme="minorHAnsi" w:cstheme="minorBidi"/>
            <w:noProof/>
            <w:color w:val="auto"/>
            <w:sz w:val="22"/>
            <w:szCs w:val="22"/>
            <w:lang w:val="de-DE"/>
          </w:rPr>
          <w:tab/>
        </w:r>
        <w:r w:rsidRPr="00426729">
          <w:rPr>
            <w:rStyle w:val="Hyperlink"/>
            <w:noProof/>
            <w:lang w:val="en-GB"/>
          </w:rPr>
          <w:t>Module variants</w:t>
        </w:r>
        <w:r>
          <w:rPr>
            <w:noProof/>
            <w:webHidden/>
          </w:rPr>
          <w:tab/>
        </w:r>
        <w:r>
          <w:rPr>
            <w:noProof/>
            <w:webHidden/>
          </w:rPr>
          <w:fldChar w:fldCharType="begin"/>
        </w:r>
        <w:r>
          <w:rPr>
            <w:noProof/>
            <w:webHidden/>
          </w:rPr>
          <w:instrText xml:space="preserve"> PAGEREF _Toc33620349 \h </w:instrText>
        </w:r>
        <w:r>
          <w:rPr>
            <w:noProof/>
            <w:webHidden/>
          </w:rPr>
        </w:r>
        <w:r>
          <w:rPr>
            <w:noProof/>
            <w:webHidden/>
          </w:rPr>
          <w:fldChar w:fldCharType="separate"/>
        </w:r>
        <w:r>
          <w:rPr>
            <w:noProof/>
            <w:webHidden/>
          </w:rPr>
          <w:t>346</w:t>
        </w:r>
        <w:r>
          <w:rPr>
            <w:noProof/>
            <w:webHidden/>
          </w:rPr>
          <w:fldChar w:fldCharType="end"/>
        </w:r>
      </w:hyperlink>
    </w:p>
    <w:p w14:paraId="1241B9E7" w14:textId="24C9D037" w:rsidR="00D01A0D" w:rsidRDefault="00324477" w:rsidP="009F2ADF">
      <w:r>
        <w:fldChar w:fldCharType="end"/>
      </w:r>
    </w:p>
    <w:p w14:paraId="7E857D06" w14:textId="77777777" w:rsidR="00D01A0D" w:rsidRPr="006B74B5" w:rsidRDefault="00D01A0D" w:rsidP="0487D4A8">
      <w:pPr>
        <w:pStyle w:val="berschrift1ohneNummer"/>
        <w:ind w:left="0" w:firstLine="0"/>
      </w:pPr>
      <w:bookmarkStart w:id="7" w:name="_Toc33620264"/>
      <w:r w:rsidRPr="006B74B5">
        <w:t>List of figures</w:t>
      </w:r>
      <w:bookmarkEnd w:id="7"/>
    </w:p>
    <w:p w14:paraId="23FCCACC" w14:textId="3B316119" w:rsidR="004714EB" w:rsidRDefault="00FD096A">
      <w:pPr>
        <w:pStyle w:val="Abbildungsverzeichnis"/>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\h \z \c "Figure" </w:instrText>
      </w:r>
      <w:r>
        <w:fldChar w:fldCharType="separate"/>
      </w:r>
      <w:hyperlink w:anchor="_Toc33620350" w:history="1">
        <w:r w:rsidR="004714EB" w:rsidRPr="00FB73C0">
          <w:rPr>
            <w:rStyle w:val="Hyperlink"/>
            <w:rFonts w:eastAsiaTheme="majorEastAsia"/>
            <w:noProof/>
            <w:lang w:val="en-GB"/>
          </w:rPr>
          <w:t>Figure 1: Parts and Documents</w:t>
        </w:r>
        <w:r w:rsidR="004714EB">
          <w:rPr>
            <w:noProof/>
            <w:webHidden/>
          </w:rPr>
          <w:tab/>
        </w:r>
        <w:r w:rsidR="004714EB">
          <w:rPr>
            <w:noProof/>
            <w:webHidden/>
          </w:rPr>
          <w:fldChar w:fldCharType="begin"/>
        </w:r>
        <w:r w:rsidR="004714EB">
          <w:rPr>
            <w:noProof/>
            <w:webHidden/>
          </w:rPr>
          <w:instrText xml:space="preserve"> PAGEREF _Toc33620350 \h </w:instrText>
        </w:r>
        <w:r w:rsidR="004714EB">
          <w:rPr>
            <w:noProof/>
            <w:webHidden/>
          </w:rPr>
        </w:r>
        <w:r w:rsidR="004714EB">
          <w:rPr>
            <w:noProof/>
            <w:webHidden/>
          </w:rPr>
          <w:fldChar w:fldCharType="separate"/>
        </w:r>
        <w:r w:rsidR="004714EB">
          <w:rPr>
            <w:noProof/>
            <w:webHidden/>
          </w:rPr>
          <w:t>40</w:t>
        </w:r>
        <w:r w:rsidR="004714EB">
          <w:rPr>
            <w:noProof/>
            <w:webHidden/>
          </w:rPr>
          <w:fldChar w:fldCharType="end"/>
        </w:r>
      </w:hyperlink>
    </w:p>
    <w:p w14:paraId="33FCC15D" w14:textId="45782128"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51" w:history="1">
        <w:r w:rsidRPr="00FB73C0">
          <w:rPr>
            <w:rStyle w:val="Hyperlink"/>
            <w:rFonts w:eastAsiaTheme="majorEastAsia"/>
            <w:noProof/>
            <w:lang w:val="en-GB"/>
          </w:rPr>
          <w:t>Figure 1: Assignment Group</w:t>
        </w:r>
        <w:r>
          <w:rPr>
            <w:noProof/>
            <w:webHidden/>
          </w:rPr>
          <w:tab/>
        </w:r>
        <w:r>
          <w:rPr>
            <w:noProof/>
            <w:webHidden/>
          </w:rPr>
          <w:fldChar w:fldCharType="begin"/>
        </w:r>
        <w:r>
          <w:rPr>
            <w:noProof/>
            <w:webHidden/>
          </w:rPr>
          <w:instrText xml:space="preserve"> PAGEREF _Toc33620351 \h </w:instrText>
        </w:r>
        <w:r>
          <w:rPr>
            <w:noProof/>
            <w:webHidden/>
          </w:rPr>
        </w:r>
        <w:r>
          <w:rPr>
            <w:noProof/>
            <w:webHidden/>
          </w:rPr>
          <w:fldChar w:fldCharType="separate"/>
        </w:r>
        <w:r>
          <w:rPr>
            <w:noProof/>
            <w:webHidden/>
          </w:rPr>
          <w:t>43</w:t>
        </w:r>
        <w:r>
          <w:rPr>
            <w:noProof/>
            <w:webHidden/>
          </w:rPr>
          <w:fldChar w:fldCharType="end"/>
        </w:r>
      </w:hyperlink>
    </w:p>
    <w:p w14:paraId="0292CAAE" w14:textId="68DA1878"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52" w:history="1">
        <w:r w:rsidRPr="00FB73C0">
          <w:rPr>
            <w:rStyle w:val="Hyperlink"/>
            <w:rFonts w:eastAsiaTheme="majorEastAsia"/>
            <w:noProof/>
            <w:lang w:val="en-GB"/>
          </w:rPr>
          <w:t>Figure 1: Variants</w:t>
        </w:r>
        <w:r>
          <w:rPr>
            <w:noProof/>
            <w:webHidden/>
          </w:rPr>
          <w:tab/>
        </w:r>
        <w:r>
          <w:rPr>
            <w:noProof/>
            <w:webHidden/>
          </w:rPr>
          <w:fldChar w:fldCharType="begin"/>
        </w:r>
        <w:r>
          <w:rPr>
            <w:noProof/>
            <w:webHidden/>
          </w:rPr>
          <w:instrText xml:space="preserve"> PAGEREF _Toc33620352 \h </w:instrText>
        </w:r>
        <w:r>
          <w:rPr>
            <w:noProof/>
            <w:webHidden/>
          </w:rPr>
        </w:r>
        <w:r>
          <w:rPr>
            <w:noProof/>
            <w:webHidden/>
          </w:rPr>
          <w:fldChar w:fldCharType="separate"/>
        </w:r>
        <w:r>
          <w:rPr>
            <w:noProof/>
            <w:webHidden/>
          </w:rPr>
          <w:t>44</w:t>
        </w:r>
        <w:r>
          <w:rPr>
            <w:noProof/>
            <w:webHidden/>
          </w:rPr>
          <w:fldChar w:fldCharType="end"/>
        </w:r>
      </w:hyperlink>
    </w:p>
    <w:p w14:paraId="54762A09" w14:textId="776D13D0"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53" w:history="1">
        <w:r w:rsidRPr="00FB73C0">
          <w:rPr>
            <w:rStyle w:val="Hyperlink"/>
            <w:rFonts w:eastAsiaTheme="majorEastAsia"/>
            <w:noProof/>
            <w:lang w:val="en-GB"/>
          </w:rPr>
          <w:t>Figure 1: Variant Structure</w:t>
        </w:r>
        <w:r>
          <w:rPr>
            <w:noProof/>
            <w:webHidden/>
          </w:rPr>
          <w:tab/>
        </w:r>
        <w:r>
          <w:rPr>
            <w:noProof/>
            <w:webHidden/>
          </w:rPr>
          <w:fldChar w:fldCharType="begin"/>
        </w:r>
        <w:r>
          <w:rPr>
            <w:noProof/>
            <w:webHidden/>
          </w:rPr>
          <w:instrText xml:space="preserve"> PAGEREF _Toc33620353 \h </w:instrText>
        </w:r>
        <w:r>
          <w:rPr>
            <w:noProof/>
            <w:webHidden/>
          </w:rPr>
        </w:r>
        <w:r>
          <w:rPr>
            <w:noProof/>
            <w:webHidden/>
          </w:rPr>
          <w:fldChar w:fldCharType="separate"/>
        </w:r>
        <w:r>
          <w:rPr>
            <w:noProof/>
            <w:webHidden/>
          </w:rPr>
          <w:t>45</w:t>
        </w:r>
        <w:r>
          <w:rPr>
            <w:noProof/>
            <w:webHidden/>
          </w:rPr>
          <w:fldChar w:fldCharType="end"/>
        </w:r>
      </w:hyperlink>
    </w:p>
    <w:p w14:paraId="54377748" w14:textId="070B60FE"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54" w:history="1">
        <w:r w:rsidRPr="00FB73C0">
          <w:rPr>
            <w:rStyle w:val="Hyperlink"/>
            <w:rFonts w:eastAsiaTheme="majorEastAsia"/>
            <w:noProof/>
            <w:lang w:val="en-GB"/>
          </w:rPr>
          <w:t>Figure 1: Usage Node</w:t>
        </w:r>
        <w:r>
          <w:rPr>
            <w:noProof/>
            <w:webHidden/>
          </w:rPr>
          <w:tab/>
        </w:r>
        <w:r>
          <w:rPr>
            <w:noProof/>
            <w:webHidden/>
          </w:rPr>
          <w:fldChar w:fldCharType="begin"/>
        </w:r>
        <w:r>
          <w:rPr>
            <w:noProof/>
            <w:webHidden/>
          </w:rPr>
          <w:instrText xml:space="preserve"> PAGEREF _Toc33620354 \h </w:instrText>
        </w:r>
        <w:r>
          <w:rPr>
            <w:noProof/>
            <w:webHidden/>
          </w:rPr>
        </w:r>
        <w:r>
          <w:rPr>
            <w:noProof/>
            <w:webHidden/>
          </w:rPr>
          <w:fldChar w:fldCharType="separate"/>
        </w:r>
        <w:r>
          <w:rPr>
            <w:noProof/>
            <w:webHidden/>
          </w:rPr>
          <w:t>46</w:t>
        </w:r>
        <w:r>
          <w:rPr>
            <w:noProof/>
            <w:webHidden/>
          </w:rPr>
          <w:fldChar w:fldCharType="end"/>
        </w:r>
      </w:hyperlink>
    </w:p>
    <w:p w14:paraId="6EE7F818" w14:textId="5B253EB1"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55" w:history="1">
        <w:r w:rsidRPr="00FB73C0">
          <w:rPr>
            <w:rStyle w:val="Hyperlink"/>
            <w:rFonts w:eastAsiaTheme="majorEastAsia"/>
            <w:noProof/>
            <w:lang w:val="en-GB"/>
          </w:rPr>
          <w:t>Figure 1: Usage Constraints</w:t>
        </w:r>
        <w:r>
          <w:rPr>
            <w:noProof/>
            <w:webHidden/>
          </w:rPr>
          <w:tab/>
        </w:r>
        <w:r>
          <w:rPr>
            <w:noProof/>
            <w:webHidden/>
          </w:rPr>
          <w:fldChar w:fldCharType="begin"/>
        </w:r>
        <w:r>
          <w:rPr>
            <w:noProof/>
            <w:webHidden/>
          </w:rPr>
          <w:instrText xml:space="preserve"> PAGEREF _Toc33620355 \h </w:instrText>
        </w:r>
        <w:r>
          <w:rPr>
            <w:noProof/>
            <w:webHidden/>
          </w:rPr>
        </w:r>
        <w:r>
          <w:rPr>
            <w:noProof/>
            <w:webHidden/>
          </w:rPr>
          <w:fldChar w:fldCharType="separate"/>
        </w:r>
        <w:r>
          <w:rPr>
            <w:noProof/>
            <w:webHidden/>
          </w:rPr>
          <w:t>47</w:t>
        </w:r>
        <w:r>
          <w:rPr>
            <w:noProof/>
            <w:webHidden/>
          </w:rPr>
          <w:fldChar w:fldCharType="end"/>
        </w:r>
      </w:hyperlink>
    </w:p>
    <w:p w14:paraId="5425A2FC" w14:textId="0AC7C9A1"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56" w:history="1">
        <w:r w:rsidRPr="00FB73C0">
          <w:rPr>
            <w:rStyle w:val="Hyperlink"/>
            <w:rFonts w:eastAsiaTheme="majorEastAsia"/>
            <w:noProof/>
            <w:lang w:val="en-GB"/>
          </w:rPr>
          <w:t>Figure 1: Localization of Strings</w:t>
        </w:r>
        <w:r>
          <w:rPr>
            <w:noProof/>
            <w:webHidden/>
          </w:rPr>
          <w:tab/>
        </w:r>
        <w:r>
          <w:rPr>
            <w:noProof/>
            <w:webHidden/>
          </w:rPr>
          <w:fldChar w:fldCharType="begin"/>
        </w:r>
        <w:r>
          <w:rPr>
            <w:noProof/>
            <w:webHidden/>
          </w:rPr>
          <w:instrText xml:space="preserve"> PAGEREF _Toc33620356 \h </w:instrText>
        </w:r>
        <w:r>
          <w:rPr>
            <w:noProof/>
            <w:webHidden/>
          </w:rPr>
        </w:r>
        <w:r>
          <w:rPr>
            <w:noProof/>
            <w:webHidden/>
          </w:rPr>
          <w:fldChar w:fldCharType="separate"/>
        </w:r>
        <w:r>
          <w:rPr>
            <w:noProof/>
            <w:webHidden/>
          </w:rPr>
          <w:t>48</w:t>
        </w:r>
        <w:r>
          <w:rPr>
            <w:noProof/>
            <w:webHidden/>
          </w:rPr>
          <w:fldChar w:fldCharType="end"/>
        </w:r>
      </w:hyperlink>
    </w:p>
    <w:p w14:paraId="42EA7789" w14:textId="4387231B"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57" w:history="1">
        <w:r w:rsidRPr="00FB73C0">
          <w:rPr>
            <w:rStyle w:val="Hyperlink"/>
            <w:rFonts w:eastAsiaTheme="majorEastAsia"/>
            <w:noProof/>
            <w:lang w:val="en-GB"/>
          </w:rPr>
          <w:t>Figure 1: Numerical Values &amp; Units</w:t>
        </w:r>
        <w:r>
          <w:rPr>
            <w:noProof/>
            <w:webHidden/>
          </w:rPr>
          <w:tab/>
        </w:r>
        <w:r>
          <w:rPr>
            <w:noProof/>
            <w:webHidden/>
          </w:rPr>
          <w:fldChar w:fldCharType="begin"/>
        </w:r>
        <w:r>
          <w:rPr>
            <w:noProof/>
            <w:webHidden/>
          </w:rPr>
          <w:instrText xml:space="preserve"> PAGEREF _Toc33620357 \h </w:instrText>
        </w:r>
        <w:r>
          <w:rPr>
            <w:noProof/>
            <w:webHidden/>
          </w:rPr>
        </w:r>
        <w:r>
          <w:rPr>
            <w:noProof/>
            <w:webHidden/>
          </w:rPr>
          <w:fldChar w:fldCharType="separate"/>
        </w:r>
        <w:r>
          <w:rPr>
            <w:noProof/>
            <w:webHidden/>
          </w:rPr>
          <w:t>49</w:t>
        </w:r>
        <w:r>
          <w:rPr>
            <w:noProof/>
            <w:webHidden/>
          </w:rPr>
          <w:fldChar w:fldCharType="end"/>
        </w:r>
      </w:hyperlink>
    </w:p>
    <w:p w14:paraId="37F8A261" w14:textId="2704F83C"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58" w:history="1">
        <w:r w:rsidRPr="00FB73C0">
          <w:rPr>
            <w:rStyle w:val="Hyperlink"/>
            <w:rFonts w:eastAsiaTheme="majorEastAsia"/>
            <w:noProof/>
            <w:lang w:val="en-GB"/>
          </w:rPr>
          <w:t>Figure 1: Extensibility with Custom Properties</w:t>
        </w:r>
        <w:r>
          <w:rPr>
            <w:noProof/>
            <w:webHidden/>
          </w:rPr>
          <w:tab/>
        </w:r>
        <w:r>
          <w:rPr>
            <w:noProof/>
            <w:webHidden/>
          </w:rPr>
          <w:fldChar w:fldCharType="begin"/>
        </w:r>
        <w:r>
          <w:rPr>
            <w:noProof/>
            <w:webHidden/>
          </w:rPr>
          <w:instrText xml:space="preserve"> PAGEREF _Toc33620358 \h </w:instrText>
        </w:r>
        <w:r>
          <w:rPr>
            <w:noProof/>
            <w:webHidden/>
          </w:rPr>
        </w:r>
        <w:r>
          <w:rPr>
            <w:noProof/>
            <w:webHidden/>
          </w:rPr>
          <w:fldChar w:fldCharType="separate"/>
        </w:r>
        <w:r>
          <w:rPr>
            <w:noProof/>
            <w:webHidden/>
          </w:rPr>
          <w:t>50</w:t>
        </w:r>
        <w:r>
          <w:rPr>
            <w:noProof/>
            <w:webHidden/>
          </w:rPr>
          <w:fldChar w:fldCharType="end"/>
        </w:r>
      </w:hyperlink>
    </w:p>
    <w:p w14:paraId="587A3462" w14:textId="6851A5D7"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59" w:history="1">
        <w:r w:rsidRPr="00FB73C0">
          <w:rPr>
            <w:rStyle w:val="Hyperlink"/>
            <w:rFonts w:eastAsiaTheme="majorEastAsia"/>
            <w:noProof/>
            <w:lang w:val="en-GB"/>
          </w:rPr>
          <w:t>Figure 1: Foundation Classes for Physical Properties</w:t>
        </w:r>
        <w:r>
          <w:rPr>
            <w:noProof/>
            <w:webHidden/>
          </w:rPr>
          <w:tab/>
        </w:r>
        <w:r>
          <w:rPr>
            <w:noProof/>
            <w:webHidden/>
          </w:rPr>
          <w:fldChar w:fldCharType="begin"/>
        </w:r>
        <w:r>
          <w:rPr>
            <w:noProof/>
            <w:webHidden/>
          </w:rPr>
          <w:instrText xml:space="preserve"> PAGEREF _Toc33620359 \h </w:instrText>
        </w:r>
        <w:r>
          <w:rPr>
            <w:noProof/>
            <w:webHidden/>
          </w:rPr>
        </w:r>
        <w:r>
          <w:rPr>
            <w:noProof/>
            <w:webHidden/>
          </w:rPr>
          <w:fldChar w:fldCharType="separate"/>
        </w:r>
        <w:r>
          <w:rPr>
            <w:noProof/>
            <w:webHidden/>
          </w:rPr>
          <w:t>51</w:t>
        </w:r>
        <w:r>
          <w:rPr>
            <w:noProof/>
            <w:webHidden/>
          </w:rPr>
          <w:fldChar w:fldCharType="end"/>
        </w:r>
      </w:hyperlink>
    </w:p>
    <w:p w14:paraId="633888F0" w14:textId="2432B3D2"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60" w:history="1">
        <w:r w:rsidRPr="00FB73C0">
          <w:rPr>
            <w:rStyle w:val="Hyperlink"/>
            <w:rFonts w:eastAsiaTheme="majorEastAsia"/>
            <w:noProof/>
            <w:lang w:val="en-GB"/>
          </w:rPr>
          <w:t>Figure 1: Alias Identifications</w:t>
        </w:r>
        <w:r>
          <w:rPr>
            <w:noProof/>
            <w:webHidden/>
          </w:rPr>
          <w:tab/>
        </w:r>
        <w:r>
          <w:rPr>
            <w:noProof/>
            <w:webHidden/>
          </w:rPr>
          <w:fldChar w:fldCharType="begin"/>
        </w:r>
        <w:r>
          <w:rPr>
            <w:noProof/>
            <w:webHidden/>
          </w:rPr>
          <w:instrText xml:space="preserve"> PAGEREF _Toc33620360 \h </w:instrText>
        </w:r>
        <w:r>
          <w:rPr>
            <w:noProof/>
            <w:webHidden/>
          </w:rPr>
        </w:r>
        <w:r>
          <w:rPr>
            <w:noProof/>
            <w:webHidden/>
          </w:rPr>
          <w:fldChar w:fldCharType="separate"/>
        </w:r>
        <w:r>
          <w:rPr>
            <w:noProof/>
            <w:webHidden/>
          </w:rPr>
          <w:t>52</w:t>
        </w:r>
        <w:r>
          <w:rPr>
            <w:noProof/>
            <w:webHidden/>
          </w:rPr>
          <w:fldChar w:fldCharType="end"/>
        </w:r>
      </w:hyperlink>
    </w:p>
    <w:p w14:paraId="0AEA4A43" w14:textId="7DB5417C"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61" w:history="1">
        <w:r w:rsidRPr="00FB73C0">
          <w:rPr>
            <w:rStyle w:val="Hyperlink"/>
            <w:rFonts w:eastAsiaTheme="majorEastAsia"/>
            <w:noProof/>
            <w:lang w:val="en-GB"/>
          </w:rPr>
          <w:t>Figure 1: Open and Closed Enumerations</w:t>
        </w:r>
        <w:r>
          <w:rPr>
            <w:noProof/>
            <w:webHidden/>
          </w:rPr>
          <w:tab/>
        </w:r>
        <w:r>
          <w:rPr>
            <w:noProof/>
            <w:webHidden/>
          </w:rPr>
          <w:fldChar w:fldCharType="begin"/>
        </w:r>
        <w:r>
          <w:rPr>
            <w:noProof/>
            <w:webHidden/>
          </w:rPr>
          <w:instrText xml:space="preserve"> PAGEREF _Toc33620361 \h </w:instrText>
        </w:r>
        <w:r>
          <w:rPr>
            <w:noProof/>
            <w:webHidden/>
          </w:rPr>
        </w:r>
        <w:r>
          <w:rPr>
            <w:noProof/>
            <w:webHidden/>
          </w:rPr>
          <w:fldChar w:fldCharType="separate"/>
        </w:r>
        <w:r>
          <w:rPr>
            <w:noProof/>
            <w:webHidden/>
          </w:rPr>
          <w:t>52</w:t>
        </w:r>
        <w:r>
          <w:rPr>
            <w:noProof/>
            <w:webHidden/>
          </w:rPr>
          <w:fldChar w:fldCharType="end"/>
        </w:r>
      </w:hyperlink>
    </w:p>
    <w:p w14:paraId="592FB578" w14:textId="29262815"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62" w:history="1">
        <w:r w:rsidRPr="00FB73C0">
          <w:rPr>
            <w:rStyle w:val="Hyperlink"/>
            <w:rFonts w:eastAsiaTheme="majorEastAsia"/>
            <w:noProof/>
            <w:lang w:val="en-GB"/>
          </w:rPr>
          <w:t>Figure 1: Open and Closed Pattern Restrictions</w:t>
        </w:r>
        <w:r>
          <w:rPr>
            <w:noProof/>
            <w:webHidden/>
          </w:rPr>
          <w:tab/>
        </w:r>
        <w:r>
          <w:rPr>
            <w:noProof/>
            <w:webHidden/>
          </w:rPr>
          <w:fldChar w:fldCharType="begin"/>
        </w:r>
        <w:r>
          <w:rPr>
            <w:noProof/>
            <w:webHidden/>
          </w:rPr>
          <w:instrText xml:space="preserve"> PAGEREF _Toc33620362 \h </w:instrText>
        </w:r>
        <w:r>
          <w:rPr>
            <w:noProof/>
            <w:webHidden/>
          </w:rPr>
        </w:r>
        <w:r>
          <w:rPr>
            <w:noProof/>
            <w:webHidden/>
          </w:rPr>
          <w:fldChar w:fldCharType="separate"/>
        </w:r>
        <w:r>
          <w:rPr>
            <w:noProof/>
            <w:webHidden/>
          </w:rPr>
          <w:t>53</w:t>
        </w:r>
        <w:r>
          <w:rPr>
            <w:noProof/>
            <w:webHidden/>
          </w:rPr>
          <w:fldChar w:fldCharType="end"/>
        </w:r>
      </w:hyperlink>
    </w:p>
    <w:p w14:paraId="1651A13A" w14:textId="5F8DCD9C"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63" w:history="1">
        <w:r w:rsidRPr="00FB73C0">
          <w:rPr>
            <w:rStyle w:val="Hyperlink"/>
            <w:rFonts w:eastAsiaTheme="majorEastAsia"/>
            <w:noProof/>
            <w:lang w:val="en-GB"/>
          </w:rPr>
          <w:t>Figure 1: Lifecycle Information</w:t>
        </w:r>
        <w:r>
          <w:rPr>
            <w:noProof/>
            <w:webHidden/>
          </w:rPr>
          <w:tab/>
        </w:r>
        <w:r>
          <w:rPr>
            <w:noProof/>
            <w:webHidden/>
          </w:rPr>
          <w:fldChar w:fldCharType="begin"/>
        </w:r>
        <w:r>
          <w:rPr>
            <w:noProof/>
            <w:webHidden/>
          </w:rPr>
          <w:instrText xml:space="preserve"> PAGEREF _Toc33620363 \h </w:instrText>
        </w:r>
        <w:r>
          <w:rPr>
            <w:noProof/>
            <w:webHidden/>
          </w:rPr>
        </w:r>
        <w:r>
          <w:rPr>
            <w:noProof/>
            <w:webHidden/>
          </w:rPr>
          <w:fldChar w:fldCharType="separate"/>
        </w:r>
        <w:r>
          <w:rPr>
            <w:noProof/>
            <w:webHidden/>
          </w:rPr>
          <w:t>54</w:t>
        </w:r>
        <w:r>
          <w:rPr>
            <w:noProof/>
            <w:webHidden/>
          </w:rPr>
          <w:fldChar w:fldCharType="end"/>
        </w:r>
      </w:hyperlink>
    </w:p>
    <w:p w14:paraId="54A2DF5F" w14:textId="3ACB4570"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64" w:history="1">
        <w:r w:rsidRPr="00FB73C0">
          <w:rPr>
            <w:rStyle w:val="Hyperlink"/>
            <w:rFonts w:eastAsiaTheme="majorEastAsia"/>
            <w:noProof/>
            <w:lang w:val="en-GB"/>
          </w:rPr>
          <w:t>Figure 1: Baselines</w:t>
        </w:r>
        <w:r>
          <w:rPr>
            <w:noProof/>
            <w:webHidden/>
          </w:rPr>
          <w:tab/>
        </w:r>
        <w:r>
          <w:rPr>
            <w:noProof/>
            <w:webHidden/>
          </w:rPr>
          <w:fldChar w:fldCharType="begin"/>
        </w:r>
        <w:r>
          <w:rPr>
            <w:noProof/>
            <w:webHidden/>
          </w:rPr>
          <w:instrText xml:space="preserve"> PAGEREF _Toc33620364 \h </w:instrText>
        </w:r>
        <w:r>
          <w:rPr>
            <w:noProof/>
            <w:webHidden/>
          </w:rPr>
        </w:r>
        <w:r>
          <w:rPr>
            <w:noProof/>
            <w:webHidden/>
          </w:rPr>
          <w:fldChar w:fldCharType="separate"/>
        </w:r>
        <w:r>
          <w:rPr>
            <w:noProof/>
            <w:webHidden/>
          </w:rPr>
          <w:t>55</w:t>
        </w:r>
        <w:r>
          <w:rPr>
            <w:noProof/>
            <w:webHidden/>
          </w:rPr>
          <w:fldChar w:fldCharType="end"/>
        </w:r>
      </w:hyperlink>
    </w:p>
    <w:p w14:paraId="07602D49" w14:textId="3858BA58"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65" w:history="1">
        <w:r w:rsidRPr="00FB73C0">
          <w:rPr>
            <w:rStyle w:val="Hyperlink"/>
            <w:rFonts w:eastAsiaTheme="majorEastAsia"/>
            <w:noProof/>
            <w:lang w:val="en-GB"/>
          </w:rPr>
          <w:t>Figure 1: Item History</w:t>
        </w:r>
        <w:r>
          <w:rPr>
            <w:noProof/>
            <w:webHidden/>
          </w:rPr>
          <w:tab/>
        </w:r>
        <w:r>
          <w:rPr>
            <w:noProof/>
            <w:webHidden/>
          </w:rPr>
          <w:fldChar w:fldCharType="begin"/>
        </w:r>
        <w:r>
          <w:rPr>
            <w:noProof/>
            <w:webHidden/>
          </w:rPr>
          <w:instrText xml:space="preserve"> PAGEREF _Toc33620365 \h </w:instrText>
        </w:r>
        <w:r>
          <w:rPr>
            <w:noProof/>
            <w:webHidden/>
          </w:rPr>
        </w:r>
        <w:r>
          <w:rPr>
            <w:noProof/>
            <w:webHidden/>
          </w:rPr>
          <w:fldChar w:fldCharType="separate"/>
        </w:r>
        <w:r>
          <w:rPr>
            <w:noProof/>
            <w:webHidden/>
          </w:rPr>
          <w:t>56</w:t>
        </w:r>
        <w:r>
          <w:rPr>
            <w:noProof/>
            <w:webHidden/>
          </w:rPr>
          <w:fldChar w:fldCharType="end"/>
        </w:r>
      </w:hyperlink>
    </w:p>
    <w:p w14:paraId="0FB600F8" w14:textId="0D65AB1F"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66" w:history="1">
        <w:r w:rsidRPr="00FB73C0">
          <w:rPr>
            <w:rStyle w:val="Hyperlink"/>
            <w:rFonts w:eastAsiaTheme="majorEastAsia"/>
            <w:noProof/>
            <w:lang w:val="en-GB"/>
          </w:rPr>
          <w:t>Figure 1: Item Equivalence</w:t>
        </w:r>
        <w:r>
          <w:rPr>
            <w:noProof/>
            <w:webHidden/>
          </w:rPr>
          <w:tab/>
        </w:r>
        <w:r>
          <w:rPr>
            <w:noProof/>
            <w:webHidden/>
          </w:rPr>
          <w:fldChar w:fldCharType="begin"/>
        </w:r>
        <w:r>
          <w:rPr>
            <w:noProof/>
            <w:webHidden/>
          </w:rPr>
          <w:instrText xml:space="preserve"> PAGEREF _Toc33620366 \h </w:instrText>
        </w:r>
        <w:r>
          <w:rPr>
            <w:noProof/>
            <w:webHidden/>
          </w:rPr>
        </w:r>
        <w:r>
          <w:rPr>
            <w:noProof/>
            <w:webHidden/>
          </w:rPr>
          <w:fldChar w:fldCharType="separate"/>
        </w:r>
        <w:r>
          <w:rPr>
            <w:noProof/>
            <w:webHidden/>
          </w:rPr>
          <w:t>57</w:t>
        </w:r>
        <w:r>
          <w:rPr>
            <w:noProof/>
            <w:webHidden/>
          </w:rPr>
          <w:fldChar w:fldCharType="end"/>
        </w:r>
      </w:hyperlink>
    </w:p>
    <w:p w14:paraId="544FED74" w14:textId="2301DD70"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67" w:history="1">
        <w:r w:rsidRPr="00FB73C0">
          <w:rPr>
            <w:rStyle w:val="Hyperlink"/>
            <w:rFonts w:eastAsiaTheme="majorEastAsia"/>
            <w:noProof/>
            <w:lang w:val="en-GB"/>
          </w:rPr>
          <w:t>Figure 1: Description of Parts</w:t>
        </w:r>
        <w:r>
          <w:rPr>
            <w:noProof/>
            <w:webHidden/>
          </w:rPr>
          <w:tab/>
        </w:r>
        <w:r>
          <w:rPr>
            <w:noProof/>
            <w:webHidden/>
          </w:rPr>
          <w:fldChar w:fldCharType="begin"/>
        </w:r>
        <w:r>
          <w:rPr>
            <w:noProof/>
            <w:webHidden/>
          </w:rPr>
          <w:instrText xml:space="preserve"> PAGEREF _Toc33620367 \h </w:instrText>
        </w:r>
        <w:r>
          <w:rPr>
            <w:noProof/>
            <w:webHidden/>
          </w:rPr>
        </w:r>
        <w:r>
          <w:rPr>
            <w:noProof/>
            <w:webHidden/>
          </w:rPr>
          <w:fldChar w:fldCharType="separate"/>
        </w:r>
        <w:r>
          <w:rPr>
            <w:noProof/>
            <w:webHidden/>
          </w:rPr>
          <w:t>58</w:t>
        </w:r>
        <w:r>
          <w:rPr>
            <w:noProof/>
            <w:webHidden/>
          </w:rPr>
          <w:fldChar w:fldCharType="end"/>
        </w:r>
      </w:hyperlink>
    </w:p>
    <w:p w14:paraId="1955604C" w14:textId="533969DF"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68" w:history="1">
        <w:r w:rsidRPr="00FB73C0">
          <w:rPr>
            <w:rStyle w:val="Hyperlink"/>
            <w:rFonts w:eastAsiaTheme="majorEastAsia"/>
            <w:noProof/>
            <w:lang w:val="en-GB"/>
          </w:rPr>
          <w:t>Figure 1: General Technical Part</w:t>
        </w:r>
        <w:r>
          <w:rPr>
            <w:noProof/>
            <w:webHidden/>
          </w:rPr>
          <w:tab/>
        </w:r>
        <w:r>
          <w:rPr>
            <w:noProof/>
            <w:webHidden/>
          </w:rPr>
          <w:fldChar w:fldCharType="begin"/>
        </w:r>
        <w:r>
          <w:rPr>
            <w:noProof/>
            <w:webHidden/>
          </w:rPr>
          <w:instrText xml:space="preserve"> PAGEREF _Toc33620368 \h </w:instrText>
        </w:r>
        <w:r>
          <w:rPr>
            <w:noProof/>
            <w:webHidden/>
          </w:rPr>
        </w:r>
        <w:r>
          <w:rPr>
            <w:noProof/>
            <w:webHidden/>
          </w:rPr>
          <w:fldChar w:fldCharType="separate"/>
        </w:r>
        <w:r>
          <w:rPr>
            <w:noProof/>
            <w:webHidden/>
          </w:rPr>
          <w:t>59</w:t>
        </w:r>
        <w:r>
          <w:rPr>
            <w:noProof/>
            <w:webHidden/>
          </w:rPr>
          <w:fldChar w:fldCharType="end"/>
        </w:r>
      </w:hyperlink>
    </w:p>
    <w:p w14:paraId="7B5BFF53" w14:textId="11277073"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69" w:history="1">
        <w:r w:rsidRPr="00FB73C0">
          <w:rPr>
            <w:rStyle w:val="Hyperlink"/>
            <w:rFonts w:eastAsiaTheme="majorEastAsia"/>
            <w:noProof/>
            <w:lang w:val="en-GB"/>
          </w:rPr>
          <w:t>Figure 1: Supplementary Parts</w:t>
        </w:r>
        <w:r>
          <w:rPr>
            <w:noProof/>
            <w:webHidden/>
          </w:rPr>
          <w:tab/>
        </w:r>
        <w:r>
          <w:rPr>
            <w:noProof/>
            <w:webHidden/>
          </w:rPr>
          <w:fldChar w:fldCharType="begin"/>
        </w:r>
        <w:r>
          <w:rPr>
            <w:noProof/>
            <w:webHidden/>
          </w:rPr>
          <w:instrText xml:space="preserve"> PAGEREF _Toc33620369 \h </w:instrText>
        </w:r>
        <w:r>
          <w:rPr>
            <w:noProof/>
            <w:webHidden/>
          </w:rPr>
        </w:r>
        <w:r>
          <w:rPr>
            <w:noProof/>
            <w:webHidden/>
          </w:rPr>
          <w:fldChar w:fldCharType="separate"/>
        </w:r>
        <w:r>
          <w:rPr>
            <w:noProof/>
            <w:webHidden/>
          </w:rPr>
          <w:t>60</w:t>
        </w:r>
        <w:r>
          <w:rPr>
            <w:noProof/>
            <w:webHidden/>
          </w:rPr>
          <w:fldChar w:fldCharType="end"/>
        </w:r>
      </w:hyperlink>
    </w:p>
    <w:p w14:paraId="135F0A71" w14:textId="059D13D2"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70" w:history="1">
        <w:r w:rsidRPr="00FB73C0">
          <w:rPr>
            <w:rStyle w:val="Hyperlink"/>
            <w:rFonts w:eastAsiaTheme="majorEastAsia"/>
            <w:noProof/>
            <w:lang w:val="en-GB"/>
          </w:rPr>
          <w:t>Figure 1: Placeable Elements</w:t>
        </w:r>
        <w:r>
          <w:rPr>
            <w:noProof/>
            <w:webHidden/>
          </w:rPr>
          <w:tab/>
        </w:r>
        <w:r>
          <w:rPr>
            <w:noProof/>
            <w:webHidden/>
          </w:rPr>
          <w:fldChar w:fldCharType="begin"/>
        </w:r>
        <w:r>
          <w:rPr>
            <w:noProof/>
            <w:webHidden/>
          </w:rPr>
          <w:instrText xml:space="preserve"> PAGEREF _Toc33620370 \h </w:instrText>
        </w:r>
        <w:r>
          <w:rPr>
            <w:noProof/>
            <w:webHidden/>
          </w:rPr>
        </w:r>
        <w:r>
          <w:rPr>
            <w:noProof/>
            <w:webHidden/>
          </w:rPr>
          <w:fldChar w:fldCharType="separate"/>
        </w:r>
        <w:r>
          <w:rPr>
            <w:noProof/>
            <w:webHidden/>
          </w:rPr>
          <w:t>61</w:t>
        </w:r>
        <w:r>
          <w:rPr>
            <w:noProof/>
            <w:webHidden/>
          </w:rPr>
          <w:fldChar w:fldCharType="end"/>
        </w:r>
      </w:hyperlink>
    </w:p>
    <w:p w14:paraId="40204B1F" w14:textId="671B9D91"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71" w:history="1">
        <w:r w:rsidRPr="00FB73C0">
          <w:rPr>
            <w:rStyle w:val="Hyperlink"/>
            <w:rFonts w:eastAsiaTheme="majorEastAsia"/>
            <w:noProof/>
            <w:lang w:val="en-GB"/>
          </w:rPr>
          <w:t>Figure 1: Coordinate Systems of Components</w:t>
        </w:r>
        <w:r>
          <w:rPr>
            <w:noProof/>
            <w:webHidden/>
          </w:rPr>
          <w:tab/>
        </w:r>
        <w:r>
          <w:rPr>
            <w:noProof/>
            <w:webHidden/>
          </w:rPr>
          <w:fldChar w:fldCharType="begin"/>
        </w:r>
        <w:r>
          <w:rPr>
            <w:noProof/>
            <w:webHidden/>
          </w:rPr>
          <w:instrText xml:space="preserve"> PAGEREF _Toc33620371 \h </w:instrText>
        </w:r>
        <w:r>
          <w:rPr>
            <w:noProof/>
            <w:webHidden/>
          </w:rPr>
        </w:r>
        <w:r>
          <w:rPr>
            <w:noProof/>
            <w:webHidden/>
          </w:rPr>
          <w:fldChar w:fldCharType="separate"/>
        </w:r>
        <w:r>
          <w:rPr>
            <w:noProof/>
            <w:webHidden/>
          </w:rPr>
          <w:t>62</w:t>
        </w:r>
        <w:r>
          <w:rPr>
            <w:noProof/>
            <w:webHidden/>
          </w:rPr>
          <w:fldChar w:fldCharType="end"/>
        </w:r>
      </w:hyperlink>
    </w:p>
    <w:p w14:paraId="31EEB556" w14:textId="46CC1C23"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72" w:history="1">
        <w:r w:rsidRPr="00FB73C0">
          <w:rPr>
            <w:rStyle w:val="Hyperlink"/>
            <w:rFonts w:eastAsiaTheme="majorEastAsia"/>
            <w:noProof/>
            <w:lang w:val="en-GB"/>
          </w:rPr>
          <w:t>Figure 1: Part Substitutions</w:t>
        </w:r>
        <w:r>
          <w:rPr>
            <w:noProof/>
            <w:webHidden/>
          </w:rPr>
          <w:tab/>
        </w:r>
        <w:r>
          <w:rPr>
            <w:noProof/>
            <w:webHidden/>
          </w:rPr>
          <w:fldChar w:fldCharType="begin"/>
        </w:r>
        <w:r>
          <w:rPr>
            <w:noProof/>
            <w:webHidden/>
          </w:rPr>
          <w:instrText xml:space="preserve"> PAGEREF _Toc33620372 \h </w:instrText>
        </w:r>
        <w:r>
          <w:rPr>
            <w:noProof/>
            <w:webHidden/>
          </w:rPr>
        </w:r>
        <w:r>
          <w:rPr>
            <w:noProof/>
            <w:webHidden/>
          </w:rPr>
          <w:fldChar w:fldCharType="separate"/>
        </w:r>
        <w:r>
          <w:rPr>
            <w:noProof/>
            <w:webHidden/>
          </w:rPr>
          <w:t>64</w:t>
        </w:r>
        <w:r>
          <w:rPr>
            <w:noProof/>
            <w:webHidden/>
          </w:rPr>
          <w:fldChar w:fldCharType="end"/>
        </w:r>
      </w:hyperlink>
    </w:p>
    <w:p w14:paraId="2DAF6C40" w14:textId="589A85C9"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73" w:history="1">
        <w:r w:rsidRPr="00FB73C0">
          <w:rPr>
            <w:rStyle w:val="Hyperlink"/>
            <w:rFonts w:eastAsiaTheme="majorEastAsia"/>
            <w:noProof/>
            <w:lang w:val="en-GB"/>
          </w:rPr>
          <w:t>Figure 1: Conformance to Requirements</w:t>
        </w:r>
        <w:r>
          <w:rPr>
            <w:noProof/>
            <w:webHidden/>
          </w:rPr>
          <w:tab/>
        </w:r>
        <w:r>
          <w:rPr>
            <w:noProof/>
            <w:webHidden/>
          </w:rPr>
          <w:fldChar w:fldCharType="begin"/>
        </w:r>
        <w:r>
          <w:rPr>
            <w:noProof/>
            <w:webHidden/>
          </w:rPr>
          <w:instrText xml:space="preserve"> PAGEREF _Toc33620373 \h </w:instrText>
        </w:r>
        <w:r>
          <w:rPr>
            <w:noProof/>
            <w:webHidden/>
          </w:rPr>
        </w:r>
        <w:r>
          <w:rPr>
            <w:noProof/>
            <w:webHidden/>
          </w:rPr>
          <w:fldChar w:fldCharType="separate"/>
        </w:r>
        <w:r>
          <w:rPr>
            <w:noProof/>
            <w:webHidden/>
          </w:rPr>
          <w:t>65</w:t>
        </w:r>
        <w:r>
          <w:rPr>
            <w:noProof/>
            <w:webHidden/>
          </w:rPr>
          <w:fldChar w:fldCharType="end"/>
        </w:r>
      </w:hyperlink>
    </w:p>
    <w:p w14:paraId="3DD89C15" w14:textId="21B17C8A"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74" w:history="1">
        <w:r w:rsidRPr="00FB73C0">
          <w:rPr>
            <w:rStyle w:val="Hyperlink"/>
            <w:rFonts w:eastAsiaTheme="majorEastAsia"/>
            <w:noProof/>
            <w:lang w:val="en-GB"/>
          </w:rPr>
          <w:t>Figure 1: Wire</w:t>
        </w:r>
        <w:r>
          <w:rPr>
            <w:noProof/>
            <w:webHidden/>
          </w:rPr>
          <w:tab/>
        </w:r>
        <w:r>
          <w:rPr>
            <w:noProof/>
            <w:webHidden/>
          </w:rPr>
          <w:fldChar w:fldCharType="begin"/>
        </w:r>
        <w:r>
          <w:rPr>
            <w:noProof/>
            <w:webHidden/>
          </w:rPr>
          <w:instrText xml:space="preserve"> PAGEREF _Toc33620374 \h </w:instrText>
        </w:r>
        <w:r>
          <w:rPr>
            <w:noProof/>
            <w:webHidden/>
          </w:rPr>
        </w:r>
        <w:r>
          <w:rPr>
            <w:noProof/>
            <w:webHidden/>
          </w:rPr>
          <w:fldChar w:fldCharType="separate"/>
        </w:r>
        <w:r>
          <w:rPr>
            <w:noProof/>
            <w:webHidden/>
          </w:rPr>
          <w:t>66</w:t>
        </w:r>
        <w:r>
          <w:rPr>
            <w:noProof/>
            <w:webHidden/>
          </w:rPr>
          <w:fldChar w:fldCharType="end"/>
        </w:r>
      </w:hyperlink>
    </w:p>
    <w:p w14:paraId="39E89A63" w14:textId="004AC4EC"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75" w:history="1">
        <w:r w:rsidRPr="00FB73C0">
          <w:rPr>
            <w:rStyle w:val="Hyperlink"/>
            <w:rFonts w:eastAsiaTheme="majorEastAsia"/>
            <w:noProof/>
            <w:lang w:val="en-GB"/>
          </w:rPr>
          <w:t>Figure 1: Terminals</w:t>
        </w:r>
        <w:r>
          <w:rPr>
            <w:noProof/>
            <w:webHidden/>
          </w:rPr>
          <w:tab/>
        </w:r>
        <w:r>
          <w:rPr>
            <w:noProof/>
            <w:webHidden/>
          </w:rPr>
          <w:fldChar w:fldCharType="begin"/>
        </w:r>
        <w:r>
          <w:rPr>
            <w:noProof/>
            <w:webHidden/>
          </w:rPr>
          <w:instrText xml:space="preserve"> PAGEREF _Toc33620375 \h </w:instrText>
        </w:r>
        <w:r>
          <w:rPr>
            <w:noProof/>
            <w:webHidden/>
          </w:rPr>
        </w:r>
        <w:r>
          <w:rPr>
            <w:noProof/>
            <w:webHidden/>
          </w:rPr>
          <w:fldChar w:fldCharType="separate"/>
        </w:r>
        <w:r>
          <w:rPr>
            <w:noProof/>
            <w:webHidden/>
          </w:rPr>
          <w:t>68</w:t>
        </w:r>
        <w:r>
          <w:rPr>
            <w:noProof/>
            <w:webHidden/>
          </w:rPr>
          <w:fldChar w:fldCharType="end"/>
        </w:r>
      </w:hyperlink>
    </w:p>
    <w:p w14:paraId="2B7789C1" w14:textId="04B5D4E2"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76" w:history="1">
        <w:r w:rsidRPr="00FB73C0">
          <w:rPr>
            <w:rStyle w:val="Hyperlink"/>
            <w:rFonts w:eastAsiaTheme="majorEastAsia"/>
            <w:noProof/>
            <w:lang w:val="en-GB"/>
          </w:rPr>
          <w:t>Figure 1: Wire End Accessory</w:t>
        </w:r>
        <w:r>
          <w:rPr>
            <w:noProof/>
            <w:webHidden/>
          </w:rPr>
          <w:tab/>
        </w:r>
        <w:r>
          <w:rPr>
            <w:noProof/>
            <w:webHidden/>
          </w:rPr>
          <w:fldChar w:fldCharType="begin"/>
        </w:r>
        <w:r>
          <w:rPr>
            <w:noProof/>
            <w:webHidden/>
          </w:rPr>
          <w:instrText xml:space="preserve"> PAGEREF _Toc33620376 \h </w:instrText>
        </w:r>
        <w:r>
          <w:rPr>
            <w:noProof/>
            <w:webHidden/>
          </w:rPr>
        </w:r>
        <w:r>
          <w:rPr>
            <w:noProof/>
            <w:webHidden/>
          </w:rPr>
          <w:fldChar w:fldCharType="separate"/>
        </w:r>
        <w:r>
          <w:rPr>
            <w:noProof/>
            <w:webHidden/>
          </w:rPr>
          <w:t>68</w:t>
        </w:r>
        <w:r>
          <w:rPr>
            <w:noProof/>
            <w:webHidden/>
          </w:rPr>
          <w:fldChar w:fldCharType="end"/>
        </w:r>
      </w:hyperlink>
    </w:p>
    <w:p w14:paraId="23EC7706" w14:textId="3AFCC6BD"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77" w:history="1">
        <w:r w:rsidRPr="00FB73C0">
          <w:rPr>
            <w:rStyle w:val="Hyperlink"/>
            <w:rFonts w:eastAsiaTheme="majorEastAsia"/>
            <w:noProof/>
            <w:lang w:val="en-GB"/>
          </w:rPr>
          <w:t>Figure 1: Terminal Pairing</w:t>
        </w:r>
        <w:r>
          <w:rPr>
            <w:noProof/>
            <w:webHidden/>
          </w:rPr>
          <w:tab/>
        </w:r>
        <w:r>
          <w:rPr>
            <w:noProof/>
            <w:webHidden/>
          </w:rPr>
          <w:fldChar w:fldCharType="begin"/>
        </w:r>
        <w:r>
          <w:rPr>
            <w:noProof/>
            <w:webHidden/>
          </w:rPr>
          <w:instrText xml:space="preserve"> PAGEREF _Toc33620377 \h </w:instrText>
        </w:r>
        <w:r>
          <w:rPr>
            <w:noProof/>
            <w:webHidden/>
          </w:rPr>
        </w:r>
        <w:r>
          <w:rPr>
            <w:noProof/>
            <w:webHidden/>
          </w:rPr>
          <w:fldChar w:fldCharType="separate"/>
        </w:r>
        <w:r>
          <w:rPr>
            <w:noProof/>
            <w:webHidden/>
          </w:rPr>
          <w:t>69</w:t>
        </w:r>
        <w:r>
          <w:rPr>
            <w:noProof/>
            <w:webHidden/>
          </w:rPr>
          <w:fldChar w:fldCharType="end"/>
        </w:r>
      </w:hyperlink>
    </w:p>
    <w:p w14:paraId="419EE6B7" w14:textId="535F5D01"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78" w:history="1">
        <w:r w:rsidRPr="00FB73C0">
          <w:rPr>
            <w:rStyle w:val="Hyperlink"/>
            <w:rFonts w:eastAsiaTheme="majorEastAsia"/>
            <w:noProof/>
            <w:lang w:val="en-GB"/>
          </w:rPr>
          <w:t>Figure 1: Connector Housings</w:t>
        </w:r>
        <w:r>
          <w:rPr>
            <w:noProof/>
            <w:webHidden/>
          </w:rPr>
          <w:tab/>
        </w:r>
        <w:r>
          <w:rPr>
            <w:noProof/>
            <w:webHidden/>
          </w:rPr>
          <w:fldChar w:fldCharType="begin"/>
        </w:r>
        <w:r>
          <w:rPr>
            <w:noProof/>
            <w:webHidden/>
          </w:rPr>
          <w:instrText xml:space="preserve"> PAGEREF _Toc33620378 \h </w:instrText>
        </w:r>
        <w:r>
          <w:rPr>
            <w:noProof/>
            <w:webHidden/>
          </w:rPr>
        </w:r>
        <w:r>
          <w:rPr>
            <w:noProof/>
            <w:webHidden/>
          </w:rPr>
          <w:fldChar w:fldCharType="separate"/>
        </w:r>
        <w:r>
          <w:rPr>
            <w:noProof/>
            <w:webHidden/>
          </w:rPr>
          <w:t>70</w:t>
        </w:r>
        <w:r>
          <w:rPr>
            <w:noProof/>
            <w:webHidden/>
          </w:rPr>
          <w:fldChar w:fldCharType="end"/>
        </w:r>
      </w:hyperlink>
    </w:p>
    <w:p w14:paraId="0805C38A" w14:textId="5A3DD463"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79" w:history="1">
        <w:r w:rsidRPr="00FB73C0">
          <w:rPr>
            <w:rStyle w:val="Hyperlink"/>
            <w:rFonts w:eastAsiaTheme="majorEastAsia"/>
            <w:noProof/>
            <w:lang w:val="en-GB"/>
          </w:rPr>
          <w:t>Figure 1: Cavity Mapping</w:t>
        </w:r>
        <w:r>
          <w:rPr>
            <w:noProof/>
            <w:webHidden/>
          </w:rPr>
          <w:tab/>
        </w:r>
        <w:r>
          <w:rPr>
            <w:noProof/>
            <w:webHidden/>
          </w:rPr>
          <w:fldChar w:fldCharType="begin"/>
        </w:r>
        <w:r>
          <w:rPr>
            <w:noProof/>
            <w:webHidden/>
          </w:rPr>
          <w:instrText xml:space="preserve"> PAGEREF _Toc33620379 \h </w:instrText>
        </w:r>
        <w:r>
          <w:rPr>
            <w:noProof/>
            <w:webHidden/>
          </w:rPr>
        </w:r>
        <w:r>
          <w:rPr>
            <w:noProof/>
            <w:webHidden/>
          </w:rPr>
          <w:fldChar w:fldCharType="separate"/>
        </w:r>
        <w:r>
          <w:rPr>
            <w:noProof/>
            <w:webHidden/>
          </w:rPr>
          <w:t>71</w:t>
        </w:r>
        <w:r>
          <w:rPr>
            <w:noProof/>
            <w:webHidden/>
          </w:rPr>
          <w:fldChar w:fldCharType="end"/>
        </w:r>
      </w:hyperlink>
    </w:p>
    <w:p w14:paraId="602B3C6E" w14:textId="238BF50A"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80" w:history="1">
        <w:r w:rsidRPr="00FB73C0">
          <w:rPr>
            <w:rStyle w:val="Hyperlink"/>
            <w:rFonts w:eastAsiaTheme="majorEastAsia"/>
            <w:noProof/>
            <w:lang w:val="en-GB"/>
          </w:rPr>
          <w:t>Figure 1: Cavity Seals and Cavity Plugs</w:t>
        </w:r>
        <w:r>
          <w:rPr>
            <w:noProof/>
            <w:webHidden/>
          </w:rPr>
          <w:tab/>
        </w:r>
        <w:r>
          <w:rPr>
            <w:noProof/>
            <w:webHidden/>
          </w:rPr>
          <w:fldChar w:fldCharType="begin"/>
        </w:r>
        <w:r>
          <w:rPr>
            <w:noProof/>
            <w:webHidden/>
          </w:rPr>
          <w:instrText xml:space="preserve"> PAGEREF _Toc33620380 \h </w:instrText>
        </w:r>
        <w:r>
          <w:rPr>
            <w:noProof/>
            <w:webHidden/>
          </w:rPr>
        </w:r>
        <w:r>
          <w:rPr>
            <w:noProof/>
            <w:webHidden/>
          </w:rPr>
          <w:fldChar w:fldCharType="separate"/>
        </w:r>
        <w:r>
          <w:rPr>
            <w:noProof/>
            <w:webHidden/>
          </w:rPr>
          <w:t>72</w:t>
        </w:r>
        <w:r>
          <w:rPr>
            <w:noProof/>
            <w:webHidden/>
          </w:rPr>
          <w:fldChar w:fldCharType="end"/>
        </w:r>
      </w:hyperlink>
    </w:p>
    <w:p w14:paraId="75BA23BF" w14:textId="64C197F1"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81" w:history="1">
        <w:r w:rsidRPr="00FB73C0">
          <w:rPr>
            <w:rStyle w:val="Hyperlink"/>
            <w:rFonts w:eastAsiaTheme="majorEastAsia"/>
            <w:noProof/>
            <w:lang w:val="en-GB"/>
          </w:rPr>
          <w:t>Figure 1: Wire Protections</w:t>
        </w:r>
        <w:r>
          <w:rPr>
            <w:noProof/>
            <w:webHidden/>
          </w:rPr>
          <w:tab/>
        </w:r>
        <w:r>
          <w:rPr>
            <w:noProof/>
            <w:webHidden/>
          </w:rPr>
          <w:fldChar w:fldCharType="begin"/>
        </w:r>
        <w:r>
          <w:rPr>
            <w:noProof/>
            <w:webHidden/>
          </w:rPr>
          <w:instrText xml:space="preserve"> PAGEREF _Toc33620381 \h </w:instrText>
        </w:r>
        <w:r>
          <w:rPr>
            <w:noProof/>
            <w:webHidden/>
          </w:rPr>
        </w:r>
        <w:r>
          <w:rPr>
            <w:noProof/>
            <w:webHidden/>
          </w:rPr>
          <w:fldChar w:fldCharType="separate"/>
        </w:r>
        <w:r>
          <w:rPr>
            <w:noProof/>
            <w:webHidden/>
          </w:rPr>
          <w:t>72</w:t>
        </w:r>
        <w:r>
          <w:rPr>
            <w:noProof/>
            <w:webHidden/>
          </w:rPr>
          <w:fldChar w:fldCharType="end"/>
        </w:r>
      </w:hyperlink>
    </w:p>
    <w:p w14:paraId="00FA43C9" w14:textId="1FFD0737"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82" w:history="1">
        <w:r w:rsidRPr="00FB73C0">
          <w:rPr>
            <w:rStyle w:val="Hyperlink"/>
            <w:rFonts w:eastAsiaTheme="majorEastAsia"/>
            <w:noProof/>
            <w:lang w:val="en-GB"/>
          </w:rPr>
          <w:t>Figure 1: Fixings, Cable Ducts, Cable Ties and Similar</w:t>
        </w:r>
        <w:r>
          <w:rPr>
            <w:noProof/>
            <w:webHidden/>
          </w:rPr>
          <w:tab/>
        </w:r>
        <w:r>
          <w:rPr>
            <w:noProof/>
            <w:webHidden/>
          </w:rPr>
          <w:fldChar w:fldCharType="begin"/>
        </w:r>
        <w:r>
          <w:rPr>
            <w:noProof/>
            <w:webHidden/>
          </w:rPr>
          <w:instrText xml:space="preserve"> PAGEREF _Toc33620382 \h </w:instrText>
        </w:r>
        <w:r>
          <w:rPr>
            <w:noProof/>
            <w:webHidden/>
          </w:rPr>
        </w:r>
        <w:r>
          <w:rPr>
            <w:noProof/>
            <w:webHidden/>
          </w:rPr>
          <w:fldChar w:fldCharType="separate"/>
        </w:r>
        <w:r>
          <w:rPr>
            <w:noProof/>
            <w:webHidden/>
          </w:rPr>
          <w:t>73</w:t>
        </w:r>
        <w:r>
          <w:rPr>
            <w:noProof/>
            <w:webHidden/>
          </w:rPr>
          <w:fldChar w:fldCharType="end"/>
        </w:r>
      </w:hyperlink>
    </w:p>
    <w:p w14:paraId="1C0730FE" w14:textId="3D4AF660"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83" w:history="1">
        <w:r w:rsidRPr="00FB73C0">
          <w:rPr>
            <w:rStyle w:val="Hyperlink"/>
            <w:rFonts w:eastAsiaTheme="majorEastAsia"/>
            <w:noProof/>
            <w:lang w:val="en-GB"/>
          </w:rPr>
          <w:t>Figure 1: Grommets</w:t>
        </w:r>
        <w:r>
          <w:rPr>
            <w:noProof/>
            <w:webHidden/>
          </w:rPr>
          <w:tab/>
        </w:r>
        <w:r>
          <w:rPr>
            <w:noProof/>
            <w:webHidden/>
          </w:rPr>
          <w:fldChar w:fldCharType="begin"/>
        </w:r>
        <w:r>
          <w:rPr>
            <w:noProof/>
            <w:webHidden/>
          </w:rPr>
          <w:instrText xml:space="preserve"> PAGEREF _Toc33620383 \h </w:instrText>
        </w:r>
        <w:r>
          <w:rPr>
            <w:noProof/>
            <w:webHidden/>
          </w:rPr>
        </w:r>
        <w:r>
          <w:rPr>
            <w:noProof/>
            <w:webHidden/>
          </w:rPr>
          <w:fldChar w:fldCharType="separate"/>
        </w:r>
        <w:r>
          <w:rPr>
            <w:noProof/>
            <w:webHidden/>
          </w:rPr>
          <w:t>74</w:t>
        </w:r>
        <w:r>
          <w:rPr>
            <w:noProof/>
            <w:webHidden/>
          </w:rPr>
          <w:fldChar w:fldCharType="end"/>
        </w:r>
      </w:hyperlink>
    </w:p>
    <w:p w14:paraId="5AEF31E0" w14:textId="6DFA3A61"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84" w:history="1">
        <w:r w:rsidRPr="00FB73C0">
          <w:rPr>
            <w:rStyle w:val="Hyperlink"/>
            <w:rFonts w:eastAsiaTheme="majorEastAsia"/>
            <w:noProof/>
            <w:lang w:val="en-GB"/>
          </w:rPr>
          <w:t>Figure 1: EE-Components</w:t>
        </w:r>
        <w:r>
          <w:rPr>
            <w:noProof/>
            <w:webHidden/>
          </w:rPr>
          <w:tab/>
        </w:r>
        <w:r>
          <w:rPr>
            <w:noProof/>
            <w:webHidden/>
          </w:rPr>
          <w:fldChar w:fldCharType="begin"/>
        </w:r>
        <w:r>
          <w:rPr>
            <w:noProof/>
            <w:webHidden/>
          </w:rPr>
          <w:instrText xml:space="preserve"> PAGEREF _Toc33620384 \h </w:instrText>
        </w:r>
        <w:r>
          <w:rPr>
            <w:noProof/>
            <w:webHidden/>
          </w:rPr>
        </w:r>
        <w:r>
          <w:rPr>
            <w:noProof/>
            <w:webHidden/>
          </w:rPr>
          <w:fldChar w:fldCharType="separate"/>
        </w:r>
        <w:r>
          <w:rPr>
            <w:noProof/>
            <w:webHidden/>
          </w:rPr>
          <w:t>75</w:t>
        </w:r>
        <w:r>
          <w:rPr>
            <w:noProof/>
            <w:webHidden/>
          </w:rPr>
          <w:fldChar w:fldCharType="end"/>
        </w:r>
      </w:hyperlink>
    </w:p>
    <w:p w14:paraId="25594D29" w14:textId="316EFFE9"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85" w:history="1">
        <w:r w:rsidRPr="00FB73C0">
          <w:rPr>
            <w:rStyle w:val="Hyperlink"/>
            <w:rFonts w:eastAsiaTheme="majorEastAsia"/>
            <w:noProof/>
            <w:lang w:val="en-GB"/>
          </w:rPr>
          <w:t>Figure 1: EE-Component subclasses</w:t>
        </w:r>
        <w:r>
          <w:rPr>
            <w:noProof/>
            <w:webHidden/>
          </w:rPr>
          <w:tab/>
        </w:r>
        <w:r>
          <w:rPr>
            <w:noProof/>
            <w:webHidden/>
          </w:rPr>
          <w:fldChar w:fldCharType="begin"/>
        </w:r>
        <w:r>
          <w:rPr>
            <w:noProof/>
            <w:webHidden/>
          </w:rPr>
          <w:instrText xml:space="preserve"> PAGEREF _Toc33620385 \h </w:instrText>
        </w:r>
        <w:r>
          <w:rPr>
            <w:noProof/>
            <w:webHidden/>
          </w:rPr>
        </w:r>
        <w:r>
          <w:rPr>
            <w:noProof/>
            <w:webHidden/>
          </w:rPr>
          <w:fldChar w:fldCharType="separate"/>
        </w:r>
        <w:r>
          <w:rPr>
            <w:noProof/>
            <w:webHidden/>
          </w:rPr>
          <w:t>76</w:t>
        </w:r>
        <w:r>
          <w:rPr>
            <w:noProof/>
            <w:webHidden/>
          </w:rPr>
          <w:fldChar w:fldCharType="end"/>
        </w:r>
      </w:hyperlink>
    </w:p>
    <w:p w14:paraId="6DF1D38A" w14:textId="4A0E71DD"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86" w:history="1">
        <w:r w:rsidRPr="00FB73C0">
          <w:rPr>
            <w:rStyle w:val="Hyperlink"/>
            <w:rFonts w:eastAsiaTheme="majorEastAsia"/>
            <w:noProof/>
            <w:lang w:val="en-GB"/>
          </w:rPr>
          <w:t>Figure 1: Multi Fuse</w:t>
        </w:r>
        <w:r>
          <w:rPr>
            <w:noProof/>
            <w:webHidden/>
          </w:rPr>
          <w:tab/>
        </w:r>
        <w:r>
          <w:rPr>
            <w:noProof/>
            <w:webHidden/>
          </w:rPr>
          <w:fldChar w:fldCharType="begin"/>
        </w:r>
        <w:r>
          <w:rPr>
            <w:noProof/>
            <w:webHidden/>
          </w:rPr>
          <w:instrText xml:space="preserve"> PAGEREF _Toc33620386 \h </w:instrText>
        </w:r>
        <w:r>
          <w:rPr>
            <w:noProof/>
            <w:webHidden/>
          </w:rPr>
        </w:r>
        <w:r>
          <w:rPr>
            <w:noProof/>
            <w:webHidden/>
          </w:rPr>
          <w:fldChar w:fldCharType="separate"/>
        </w:r>
        <w:r>
          <w:rPr>
            <w:noProof/>
            <w:webHidden/>
          </w:rPr>
          <w:t>76</w:t>
        </w:r>
        <w:r>
          <w:rPr>
            <w:noProof/>
            <w:webHidden/>
          </w:rPr>
          <w:fldChar w:fldCharType="end"/>
        </w:r>
      </w:hyperlink>
    </w:p>
    <w:p w14:paraId="714D576E" w14:textId="18E15D7B"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87" w:history="1">
        <w:r w:rsidRPr="00FB73C0">
          <w:rPr>
            <w:rStyle w:val="Hyperlink"/>
            <w:rFonts w:eastAsiaTheme="majorEastAsia"/>
            <w:noProof/>
            <w:lang w:val="en-GB"/>
          </w:rPr>
          <w:t>Figure 1: Pinning Information &amp; Pinning Variance</w:t>
        </w:r>
        <w:r>
          <w:rPr>
            <w:noProof/>
            <w:webHidden/>
          </w:rPr>
          <w:tab/>
        </w:r>
        <w:r>
          <w:rPr>
            <w:noProof/>
            <w:webHidden/>
          </w:rPr>
          <w:fldChar w:fldCharType="begin"/>
        </w:r>
        <w:r>
          <w:rPr>
            <w:noProof/>
            <w:webHidden/>
          </w:rPr>
          <w:instrText xml:space="preserve"> PAGEREF _Toc33620387 \h </w:instrText>
        </w:r>
        <w:r>
          <w:rPr>
            <w:noProof/>
            <w:webHidden/>
          </w:rPr>
        </w:r>
        <w:r>
          <w:rPr>
            <w:noProof/>
            <w:webHidden/>
          </w:rPr>
          <w:fldChar w:fldCharType="separate"/>
        </w:r>
        <w:r>
          <w:rPr>
            <w:noProof/>
            <w:webHidden/>
          </w:rPr>
          <w:t>77</w:t>
        </w:r>
        <w:r>
          <w:rPr>
            <w:noProof/>
            <w:webHidden/>
          </w:rPr>
          <w:fldChar w:fldCharType="end"/>
        </w:r>
      </w:hyperlink>
    </w:p>
    <w:p w14:paraId="3F20125E" w14:textId="3810B736"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88" w:history="1">
        <w:r w:rsidRPr="00FB73C0">
          <w:rPr>
            <w:rStyle w:val="Hyperlink"/>
            <w:rFonts w:eastAsiaTheme="majorEastAsia"/>
            <w:noProof/>
            <w:lang w:val="en-GB"/>
          </w:rPr>
          <w:t>Figure 1: Instantiation of Components</w:t>
        </w:r>
        <w:r>
          <w:rPr>
            <w:noProof/>
            <w:webHidden/>
          </w:rPr>
          <w:tab/>
        </w:r>
        <w:r>
          <w:rPr>
            <w:noProof/>
            <w:webHidden/>
          </w:rPr>
          <w:fldChar w:fldCharType="begin"/>
        </w:r>
        <w:r>
          <w:rPr>
            <w:noProof/>
            <w:webHidden/>
          </w:rPr>
          <w:instrText xml:space="preserve"> PAGEREF _Toc33620388 \h </w:instrText>
        </w:r>
        <w:r>
          <w:rPr>
            <w:noProof/>
            <w:webHidden/>
          </w:rPr>
        </w:r>
        <w:r>
          <w:rPr>
            <w:noProof/>
            <w:webHidden/>
          </w:rPr>
          <w:fldChar w:fldCharType="separate"/>
        </w:r>
        <w:r>
          <w:rPr>
            <w:noProof/>
            <w:webHidden/>
          </w:rPr>
          <w:t>78</w:t>
        </w:r>
        <w:r>
          <w:rPr>
            <w:noProof/>
            <w:webHidden/>
          </w:rPr>
          <w:fldChar w:fldCharType="end"/>
        </w:r>
      </w:hyperlink>
    </w:p>
    <w:p w14:paraId="4C6D8048" w14:textId="12C48889"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89" w:history="1">
        <w:r w:rsidRPr="00FB73C0">
          <w:rPr>
            <w:rStyle w:val="Hyperlink"/>
            <w:rFonts w:eastAsiaTheme="majorEastAsia"/>
            <w:noProof/>
            <w:lang w:val="en-GB"/>
          </w:rPr>
          <w:t>Figure 1: Instances of Wires</w:t>
        </w:r>
        <w:r>
          <w:rPr>
            <w:noProof/>
            <w:webHidden/>
          </w:rPr>
          <w:tab/>
        </w:r>
        <w:r>
          <w:rPr>
            <w:noProof/>
            <w:webHidden/>
          </w:rPr>
          <w:fldChar w:fldCharType="begin"/>
        </w:r>
        <w:r>
          <w:rPr>
            <w:noProof/>
            <w:webHidden/>
          </w:rPr>
          <w:instrText xml:space="preserve"> PAGEREF _Toc33620389 \h </w:instrText>
        </w:r>
        <w:r>
          <w:rPr>
            <w:noProof/>
            <w:webHidden/>
          </w:rPr>
        </w:r>
        <w:r>
          <w:rPr>
            <w:noProof/>
            <w:webHidden/>
          </w:rPr>
          <w:fldChar w:fldCharType="separate"/>
        </w:r>
        <w:r>
          <w:rPr>
            <w:noProof/>
            <w:webHidden/>
          </w:rPr>
          <w:t>80</w:t>
        </w:r>
        <w:r>
          <w:rPr>
            <w:noProof/>
            <w:webHidden/>
          </w:rPr>
          <w:fldChar w:fldCharType="end"/>
        </w:r>
      </w:hyperlink>
    </w:p>
    <w:p w14:paraId="1FDF25B9" w14:textId="202E89AB"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90" w:history="1">
        <w:r w:rsidRPr="00FB73C0">
          <w:rPr>
            <w:rStyle w:val="Hyperlink"/>
            <w:rFonts w:eastAsiaTheme="majorEastAsia"/>
            <w:noProof/>
            <w:lang w:val="en-GB"/>
          </w:rPr>
          <w:t>Figure 1: Instances of Terminals</w:t>
        </w:r>
        <w:r>
          <w:rPr>
            <w:noProof/>
            <w:webHidden/>
          </w:rPr>
          <w:tab/>
        </w:r>
        <w:r>
          <w:rPr>
            <w:noProof/>
            <w:webHidden/>
          </w:rPr>
          <w:fldChar w:fldCharType="begin"/>
        </w:r>
        <w:r>
          <w:rPr>
            <w:noProof/>
            <w:webHidden/>
          </w:rPr>
          <w:instrText xml:space="preserve"> PAGEREF _Toc33620390 \h </w:instrText>
        </w:r>
        <w:r>
          <w:rPr>
            <w:noProof/>
            <w:webHidden/>
          </w:rPr>
        </w:r>
        <w:r>
          <w:rPr>
            <w:noProof/>
            <w:webHidden/>
          </w:rPr>
          <w:fldChar w:fldCharType="separate"/>
        </w:r>
        <w:r>
          <w:rPr>
            <w:noProof/>
            <w:webHidden/>
          </w:rPr>
          <w:t>81</w:t>
        </w:r>
        <w:r>
          <w:rPr>
            <w:noProof/>
            <w:webHidden/>
          </w:rPr>
          <w:fldChar w:fldCharType="end"/>
        </w:r>
      </w:hyperlink>
    </w:p>
    <w:p w14:paraId="4EB6DC55" w14:textId="39C2A226"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91" w:history="1">
        <w:r w:rsidRPr="00FB73C0">
          <w:rPr>
            <w:rStyle w:val="Hyperlink"/>
            <w:rFonts w:eastAsiaTheme="majorEastAsia"/>
            <w:noProof/>
            <w:lang w:val="en-GB"/>
          </w:rPr>
          <w:t>Figure 1: Instances of Connector Housings</w:t>
        </w:r>
        <w:r>
          <w:rPr>
            <w:noProof/>
            <w:webHidden/>
          </w:rPr>
          <w:tab/>
        </w:r>
        <w:r>
          <w:rPr>
            <w:noProof/>
            <w:webHidden/>
          </w:rPr>
          <w:fldChar w:fldCharType="begin"/>
        </w:r>
        <w:r>
          <w:rPr>
            <w:noProof/>
            <w:webHidden/>
          </w:rPr>
          <w:instrText xml:space="preserve"> PAGEREF _Toc33620391 \h </w:instrText>
        </w:r>
        <w:r>
          <w:rPr>
            <w:noProof/>
            <w:webHidden/>
          </w:rPr>
        </w:r>
        <w:r>
          <w:rPr>
            <w:noProof/>
            <w:webHidden/>
          </w:rPr>
          <w:fldChar w:fldCharType="separate"/>
        </w:r>
        <w:r>
          <w:rPr>
            <w:noProof/>
            <w:webHidden/>
          </w:rPr>
          <w:t>81</w:t>
        </w:r>
        <w:r>
          <w:rPr>
            <w:noProof/>
            <w:webHidden/>
          </w:rPr>
          <w:fldChar w:fldCharType="end"/>
        </w:r>
      </w:hyperlink>
    </w:p>
    <w:p w14:paraId="582F9693" w14:textId="0C3F11E0"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92" w:history="1">
        <w:r w:rsidRPr="00FB73C0">
          <w:rPr>
            <w:rStyle w:val="Hyperlink"/>
            <w:rFonts w:eastAsiaTheme="majorEastAsia"/>
            <w:noProof/>
            <w:lang w:val="en-GB"/>
          </w:rPr>
          <w:t>Figure 1: Instances of Cavity Seals and Cavity Plugs</w:t>
        </w:r>
        <w:r>
          <w:rPr>
            <w:noProof/>
            <w:webHidden/>
          </w:rPr>
          <w:tab/>
        </w:r>
        <w:r>
          <w:rPr>
            <w:noProof/>
            <w:webHidden/>
          </w:rPr>
          <w:fldChar w:fldCharType="begin"/>
        </w:r>
        <w:r>
          <w:rPr>
            <w:noProof/>
            <w:webHidden/>
          </w:rPr>
          <w:instrText xml:space="preserve"> PAGEREF _Toc33620392 \h </w:instrText>
        </w:r>
        <w:r>
          <w:rPr>
            <w:noProof/>
            <w:webHidden/>
          </w:rPr>
        </w:r>
        <w:r>
          <w:rPr>
            <w:noProof/>
            <w:webHidden/>
          </w:rPr>
          <w:fldChar w:fldCharType="separate"/>
        </w:r>
        <w:r>
          <w:rPr>
            <w:noProof/>
            <w:webHidden/>
          </w:rPr>
          <w:t>82</w:t>
        </w:r>
        <w:r>
          <w:rPr>
            <w:noProof/>
            <w:webHidden/>
          </w:rPr>
          <w:fldChar w:fldCharType="end"/>
        </w:r>
      </w:hyperlink>
    </w:p>
    <w:p w14:paraId="34B05C3F" w14:textId="72F97E46"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93" w:history="1">
        <w:r w:rsidRPr="00FB73C0">
          <w:rPr>
            <w:rStyle w:val="Hyperlink"/>
            <w:rFonts w:eastAsiaTheme="majorEastAsia"/>
            <w:noProof/>
            <w:lang w:val="en-GB"/>
          </w:rPr>
          <w:t>Figure 1: Instances of EE-Components</w:t>
        </w:r>
        <w:r>
          <w:rPr>
            <w:noProof/>
            <w:webHidden/>
          </w:rPr>
          <w:tab/>
        </w:r>
        <w:r>
          <w:rPr>
            <w:noProof/>
            <w:webHidden/>
          </w:rPr>
          <w:fldChar w:fldCharType="begin"/>
        </w:r>
        <w:r>
          <w:rPr>
            <w:noProof/>
            <w:webHidden/>
          </w:rPr>
          <w:instrText xml:space="preserve"> PAGEREF _Toc33620393 \h </w:instrText>
        </w:r>
        <w:r>
          <w:rPr>
            <w:noProof/>
            <w:webHidden/>
          </w:rPr>
        </w:r>
        <w:r>
          <w:rPr>
            <w:noProof/>
            <w:webHidden/>
          </w:rPr>
          <w:fldChar w:fldCharType="separate"/>
        </w:r>
        <w:r>
          <w:rPr>
            <w:noProof/>
            <w:webHidden/>
          </w:rPr>
          <w:t>82</w:t>
        </w:r>
        <w:r>
          <w:rPr>
            <w:noProof/>
            <w:webHidden/>
          </w:rPr>
          <w:fldChar w:fldCharType="end"/>
        </w:r>
      </w:hyperlink>
    </w:p>
    <w:p w14:paraId="6CCFA45E" w14:textId="1F84B5A7"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94" w:history="1">
        <w:r w:rsidRPr="00FB73C0">
          <w:rPr>
            <w:rStyle w:val="Hyperlink"/>
            <w:rFonts w:eastAsiaTheme="majorEastAsia"/>
            <w:noProof/>
            <w:lang w:val="en-GB"/>
          </w:rPr>
          <w:t>Figure 1: Instances of Wire Protections</w:t>
        </w:r>
        <w:r>
          <w:rPr>
            <w:noProof/>
            <w:webHidden/>
          </w:rPr>
          <w:tab/>
        </w:r>
        <w:r>
          <w:rPr>
            <w:noProof/>
            <w:webHidden/>
          </w:rPr>
          <w:fldChar w:fldCharType="begin"/>
        </w:r>
        <w:r>
          <w:rPr>
            <w:noProof/>
            <w:webHidden/>
          </w:rPr>
          <w:instrText xml:space="preserve"> PAGEREF _Toc33620394 \h </w:instrText>
        </w:r>
        <w:r>
          <w:rPr>
            <w:noProof/>
            <w:webHidden/>
          </w:rPr>
        </w:r>
        <w:r>
          <w:rPr>
            <w:noProof/>
            <w:webHidden/>
          </w:rPr>
          <w:fldChar w:fldCharType="separate"/>
        </w:r>
        <w:r>
          <w:rPr>
            <w:noProof/>
            <w:webHidden/>
          </w:rPr>
          <w:t>83</w:t>
        </w:r>
        <w:r>
          <w:rPr>
            <w:noProof/>
            <w:webHidden/>
          </w:rPr>
          <w:fldChar w:fldCharType="end"/>
        </w:r>
      </w:hyperlink>
    </w:p>
    <w:p w14:paraId="74E18EED" w14:textId="636770FD"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95" w:history="1">
        <w:r w:rsidRPr="00FB73C0">
          <w:rPr>
            <w:rStyle w:val="Hyperlink"/>
            <w:rFonts w:eastAsiaTheme="majorEastAsia"/>
            <w:noProof/>
            <w:lang w:val="en-GB"/>
          </w:rPr>
          <w:t>Figure 1: Instances of Fixings, Cable Ducts, Cable Ties and Similar</w:t>
        </w:r>
        <w:r>
          <w:rPr>
            <w:noProof/>
            <w:webHidden/>
          </w:rPr>
          <w:tab/>
        </w:r>
        <w:r>
          <w:rPr>
            <w:noProof/>
            <w:webHidden/>
          </w:rPr>
          <w:fldChar w:fldCharType="begin"/>
        </w:r>
        <w:r>
          <w:rPr>
            <w:noProof/>
            <w:webHidden/>
          </w:rPr>
          <w:instrText xml:space="preserve"> PAGEREF _Toc33620395 \h </w:instrText>
        </w:r>
        <w:r>
          <w:rPr>
            <w:noProof/>
            <w:webHidden/>
          </w:rPr>
        </w:r>
        <w:r>
          <w:rPr>
            <w:noProof/>
            <w:webHidden/>
          </w:rPr>
          <w:fldChar w:fldCharType="separate"/>
        </w:r>
        <w:r>
          <w:rPr>
            <w:noProof/>
            <w:webHidden/>
          </w:rPr>
          <w:t>83</w:t>
        </w:r>
        <w:r>
          <w:rPr>
            <w:noProof/>
            <w:webHidden/>
          </w:rPr>
          <w:fldChar w:fldCharType="end"/>
        </w:r>
      </w:hyperlink>
    </w:p>
    <w:p w14:paraId="0C34FFC7" w14:textId="744584A0"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96" w:history="1">
        <w:r w:rsidRPr="00FB73C0">
          <w:rPr>
            <w:rStyle w:val="Hyperlink"/>
            <w:rFonts w:eastAsiaTheme="majorEastAsia"/>
            <w:noProof/>
          </w:rPr>
          <w:t>Figure 1: Instances of Grommets</w:t>
        </w:r>
        <w:r>
          <w:rPr>
            <w:noProof/>
            <w:webHidden/>
          </w:rPr>
          <w:tab/>
        </w:r>
        <w:r>
          <w:rPr>
            <w:noProof/>
            <w:webHidden/>
          </w:rPr>
          <w:fldChar w:fldCharType="begin"/>
        </w:r>
        <w:r>
          <w:rPr>
            <w:noProof/>
            <w:webHidden/>
          </w:rPr>
          <w:instrText xml:space="preserve"> PAGEREF _Toc33620396 \h </w:instrText>
        </w:r>
        <w:r>
          <w:rPr>
            <w:noProof/>
            <w:webHidden/>
          </w:rPr>
        </w:r>
        <w:r>
          <w:rPr>
            <w:noProof/>
            <w:webHidden/>
          </w:rPr>
          <w:fldChar w:fldCharType="separate"/>
        </w:r>
        <w:r>
          <w:rPr>
            <w:noProof/>
            <w:webHidden/>
          </w:rPr>
          <w:t>84</w:t>
        </w:r>
        <w:r>
          <w:rPr>
            <w:noProof/>
            <w:webHidden/>
          </w:rPr>
          <w:fldChar w:fldCharType="end"/>
        </w:r>
      </w:hyperlink>
    </w:p>
    <w:p w14:paraId="68453B80" w14:textId="1121CB14"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97" w:history="1">
        <w:r w:rsidRPr="00FB73C0">
          <w:rPr>
            <w:rStyle w:val="Hyperlink"/>
            <w:rFonts w:eastAsiaTheme="majorEastAsia"/>
            <w:noProof/>
            <w:lang w:val="en-GB"/>
          </w:rPr>
          <w:t>Figure 1: Instances of undefined Components</w:t>
        </w:r>
        <w:r>
          <w:rPr>
            <w:noProof/>
            <w:webHidden/>
          </w:rPr>
          <w:tab/>
        </w:r>
        <w:r>
          <w:rPr>
            <w:noProof/>
            <w:webHidden/>
          </w:rPr>
          <w:fldChar w:fldCharType="begin"/>
        </w:r>
        <w:r>
          <w:rPr>
            <w:noProof/>
            <w:webHidden/>
          </w:rPr>
          <w:instrText xml:space="preserve"> PAGEREF _Toc33620397 \h </w:instrText>
        </w:r>
        <w:r>
          <w:rPr>
            <w:noProof/>
            <w:webHidden/>
          </w:rPr>
        </w:r>
        <w:r>
          <w:rPr>
            <w:noProof/>
            <w:webHidden/>
          </w:rPr>
          <w:fldChar w:fldCharType="separate"/>
        </w:r>
        <w:r>
          <w:rPr>
            <w:noProof/>
            <w:webHidden/>
          </w:rPr>
          <w:t>84</w:t>
        </w:r>
        <w:r>
          <w:rPr>
            <w:noProof/>
            <w:webHidden/>
          </w:rPr>
          <w:fldChar w:fldCharType="end"/>
        </w:r>
      </w:hyperlink>
    </w:p>
    <w:p w14:paraId="43087EE8" w14:textId="5037661A"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98" w:history="1">
        <w:r w:rsidRPr="00FB73C0">
          <w:rPr>
            <w:rStyle w:val="Hyperlink"/>
            <w:rFonts w:eastAsiaTheme="majorEastAsia"/>
            <w:noProof/>
            <w:lang w:val="en-GB"/>
          </w:rPr>
          <w:t>Figure 1: Instances of Placeable Components</w:t>
        </w:r>
        <w:r>
          <w:rPr>
            <w:noProof/>
            <w:webHidden/>
          </w:rPr>
          <w:tab/>
        </w:r>
        <w:r>
          <w:rPr>
            <w:noProof/>
            <w:webHidden/>
          </w:rPr>
          <w:fldChar w:fldCharType="begin"/>
        </w:r>
        <w:r>
          <w:rPr>
            <w:noProof/>
            <w:webHidden/>
          </w:rPr>
          <w:instrText xml:space="preserve"> PAGEREF _Toc33620398 \h </w:instrText>
        </w:r>
        <w:r>
          <w:rPr>
            <w:noProof/>
            <w:webHidden/>
          </w:rPr>
        </w:r>
        <w:r>
          <w:rPr>
            <w:noProof/>
            <w:webHidden/>
          </w:rPr>
          <w:fldChar w:fldCharType="separate"/>
        </w:r>
        <w:r>
          <w:rPr>
            <w:noProof/>
            <w:webHidden/>
          </w:rPr>
          <w:t>85</w:t>
        </w:r>
        <w:r>
          <w:rPr>
            <w:noProof/>
            <w:webHidden/>
          </w:rPr>
          <w:fldChar w:fldCharType="end"/>
        </w:r>
      </w:hyperlink>
    </w:p>
    <w:p w14:paraId="37F96937" w14:textId="04EAEE53"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399" w:history="1">
        <w:r w:rsidRPr="00FB73C0">
          <w:rPr>
            <w:rStyle w:val="Hyperlink"/>
            <w:rFonts w:eastAsiaTheme="majorEastAsia"/>
            <w:noProof/>
            <w:lang w:val="en-GB"/>
          </w:rPr>
          <w:t>Figure 1: Installation Instructions</w:t>
        </w:r>
        <w:r>
          <w:rPr>
            <w:noProof/>
            <w:webHidden/>
          </w:rPr>
          <w:tab/>
        </w:r>
        <w:r>
          <w:rPr>
            <w:noProof/>
            <w:webHidden/>
          </w:rPr>
          <w:fldChar w:fldCharType="begin"/>
        </w:r>
        <w:r>
          <w:rPr>
            <w:noProof/>
            <w:webHidden/>
          </w:rPr>
          <w:instrText xml:space="preserve"> PAGEREF _Toc33620399 \h </w:instrText>
        </w:r>
        <w:r>
          <w:rPr>
            <w:noProof/>
            <w:webHidden/>
          </w:rPr>
        </w:r>
        <w:r>
          <w:rPr>
            <w:noProof/>
            <w:webHidden/>
          </w:rPr>
          <w:fldChar w:fldCharType="separate"/>
        </w:r>
        <w:r>
          <w:rPr>
            <w:noProof/>
            <w:webHidden/>
          </w:rPr>
          <w:t>86</w:t>
        </w:r>
        <w:r>
          <w:rPr>
            <w:noProof/>
            <w:webHidden/>
          </w:rPr>
          <w:fldChar w:fldCharType="end"/>
        </w:r>
      </w:hyperlink>
    </w:p>
    <w:p w14:paraId="76464223" w14:textId="1E05CEAD"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00" w:history="1">
        <w:r w:rsidRPr="00FB73C0">
          <w:rPr>
            <w:rStyle w:val="Hyperlink"/>
            <w:rFonts w:eastAsiaTheme="majorEastAsia"/>
            <w:noProof/>
            <w:lang w:val="en-GB"/>
          </w:rPr>
          <w:t>Figure 1: Multi-level Part Structure</w:t>
        </w:r>
        <w:r>
          <w:rPr>
            <w:noProof/>
            <w:webHidden/>
          </w:rPr>
          <w:tab/>
        </w:r>
        <w:r>
          <w:rPr>
            <w:noProof/>
            <w:webHidden/>
          </w:rPr>
          <w:fldChar w:fldCharType="begin"/>
        </w:r>
        <w:r>
          <w:rPr>
            <w:noProof/>
            <w:webHidden/>
          </w:rPr>
          <w:instrText xml:space="preserve"> PAGEREF _Toc33620400 \h </w:instrText>
        </w:r>
        <w:r>
          <w:rPr>
            <w:noProof/>
            <w:webHidden/>
          </w:rPr>
        </w:r>
        <w:r>
          <w:rPr>
            <w:noProof/>
            <w:webHidden/>
          </w:rPr>
          <w:fldChar w:fldCharType="separate"/>
        </w:r>
        <w:r>
          <w:rPr>
            <w:noProof/>
            <w:webHidden/>
          </w:rPr>
          <w:t>87</w:t>
        </w:r>
        <w:r>
          <w:rPr>
            <w:noProof/>
            <w:webHidden/>
          </w:rPr>
          <w:fldChar w:fldCharType="end"/>
        </w:r>
      </w:hyperlink>
    </w:p>
    <w:p w14:paraId="00642CC8" w14:textId="337065E3"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01" w:history="1">
        <w:r w:rsidRPr="00FB73C0">
          <w:rPr>
            <w:rStyle w:val="Hyperlink"/>
            <w:rFonts w:eastAsiaTheme="majorEastAsia"/>
            <w:noProof/>
            <w:lang w:val="en-GB"/>
          </w:rPr>
          <w:t>Figure 1: Assemblies, Modules and Harness (Configurations)</w:t>
        </w:r>
        <w:r>
          <w:rPr>
            <w:noProof/>
            <w:webHidden/>
          </w:rPr>
          <w:tab/>
        </w:r>
        <w:r>
          <w:rPr>
            <w:noProof/>
            <w:webHidden/>
          </w:rPr>
          <w:fldChar w:fldCharType="begin"/>
        </w:r>
        <w:r>
          <w:rPr>
            <w:noProof/>
            <w:webHidden/>
          </w:rPr>
          <w:instrText xml:space="preserve"> PAGEREF _Toc33620401 \h </w:instrText>
        </w:r>
        <w:r>
          <w:rPr>
            <w:noProof/>
            <w:webHidden/>
          </w:rPr>
        </w:r>
        <w:r>
          <w:rPr>
            <w:noProof/>
            <w:webHidden/>
          </w:rPr>
          <w:fldChar w:fldCharType="separate"/>
        </w:r>
        <w:r>
          <w:rPr>
            <w:noProof/>
            <w:webHidden/>
          </w:rPr>
          <w:t>89</w:t>
        </w:r>
        <w:r>
          <w:rPr>
            <w:noProof/>
            <w:webHidden/>
          </w:rPr>
          <w:fldChar w:fldCharType="end"/>
        </w:r>
      </w:hyperlink>
    </w:p>
    <w:p w14:paraId="1E16B612" w14:textId="3B7C62CD"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02" w:history="1">
        <w:r w:rsidRPr="00FB73C0">
          <w:rPr>
            <w:rStyle w:val="Hyperlink"/>
            <w:rFonts w:eastAsiaTheme="majorEastAsia"/>
            <w:noProof/>
            <w:lang w:val="en-GB"/>
          </w:rPr>
          <w:t>Figure 1: Instantiation Approaches</w:t>
        </w:r>
        <w:r>
          <w:rPr>
            <w:noProof/>
            <w:webHidden/>
          </w:rPr>
          <w:tab/>
        </w:r>
        <w:r>
          <w:rPr>
            <w:noProof/>
            <w:webHidden/>
          </w:rPr>
          <w:fldChar w:fldCharType="begin"/>
        </w:r>
        <w:r>
          <w:rPr>
            <w:noProof/>
            <w:webHidden/>
          </w:rPr>
          <w:instrText xml:space="preserve"> PAGEREF _Toc33620402 \h </w:instrText>
        </w:r>
        <w:r>
          <w:rPr>
            <w:noProof/>
            <w:webHidden/>
          </w:rPr>
        </w:r>
        <w:r>
          <w:rPr>
            <w:noProof/>
            <w:webHidden/>
          </w:rPr>
          <w:fldChar w:fldCharType="separate"/>
        </w:r>
        <w:r>
          <w:rPr>
            <w:noProof/>
            <w:webHidden/>
          </w:rPr>
          <w:t>91</w:t>
        </w:r>
        <w:r>
          <w:rPr>
            <w:noProof/>
            <w:webHidden/>
          </w:rPr>
          <w:fldChar w:fldCharType="end"/>
        </w:r>
      </w:hyperlink>
    </w:p>
    <w:p w14:paraId="685399F8" w14:textId="5E82351E"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03" w:history="1">
        <w:r w:rsidRPr="00FB73C0">
          <w:rPr>
            <w:rStyle w:val="Hyperlink"/>
            <w:rFonts w:eastAsiaTheme="majorEastAsia"/>
            <w:noProof/>
            <w:lang w:val="en-GB"/>
          </w:rPr>
          <w:t>Figure 1: Harness and Variants</w:t>
        </w:r>
        <w:r>
          <w:rPr>
            <w:noProof/>
            <w:webHidden/>
          </w:rPr>
          <w:tab/>
        </w:r>
        <w:r>
          <w:rPr>
            <w:noProof/>
            <w:webHidden/>
          </w:rPr>
          <w:fldChar w:fldCharType="begin"/>
        </w:r>
        <w:r>
          <w:rPr>
            <w:noProof/>
            <w:webHidden/>
          </w:rPr>
          <w:instrText xml:space="preserve"> PAGEREF _Toc33620403 \h </w:instrText>
        </w:r>
        <w:r>
          <w:rPr>
            <w:noProof/>
            <w:webHidden/>
          </w:rPr>
        </w:r>
        <w:r>
          <w:rPr>
            <w:noProof/>
            <w:webHidden/>
          </w:rPr>
          <w:fldChar w:fldCharType="separate"/>
        </w:r>
        <w:r>
          <w:rPr>
            <w:noProof/>
            <w:webHidden/>
          </w:rPr>
          <w:t>93</w:t>
        </w:r>
        <w:r>
          <w:rPr>
            <w:noProof/>
            <w:webHidden/>
          </w:rPr>
          <w:fldChar w:fldCharType="end"/>
        </w:r>
      </w:hyperlink>
    </w:p>
    <w:p w14:paraId="6A46A79E" w14:textId="43A46854"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04" w:history="1">
        <w:r w:rsidRPr="00FB73C0">
          <w:rPr>
            <w:rStyle w:val="Hyperlink"/>
            <w:rFonts w:eastAsiaTheme="majorEastAsia"/>
            <w:noProof/>
            <w:lang w:val="en-GB"/>
          </w:rPr>
          <w:t>Figure 1: Topology- and Topology Group Specification</w:t>
        </w:r>
        <w:r>
          <w:rPr>
            <w:noProof/>
            <w:webHidden/>
          </w:rPr>
          <w:tab/>
        </w:r>
        <w:r>
          <w:rPr>
            <w:noProof/>
            <w:webHidden/>
          </w:rPr>
          <w:fldChar w:fldCharType="begin"/>
        </w:r>
        <w:r>
          <w:rPr>
            <w:noProof/>
            <w:webHidden/>
          </w:rPr>
          <w:instrText xml:space="preserve"> PAGEREF _Toc33620404 \h </w:instrText>
        </w:r>
        <w:r>
          <w:rPr>
            <w:noProof/>
            <w:webHidden/>
          </w:rPr>
        </w:r>
        <w:r>
          <w:rPr>
            <w:noProof/>
            <w:webHidden/>
          </w:rPr>
          <w:fldChar w:fldCharType="separate"/>
        </w:r>
        <w:r>
          <w:rPr>
            <w:noProof/>
            <w:webHidden/>
          </w:rPr>
          <w:t>94</w:t>
        </w:r>
        <w:r>
          <w:rPr>
            <w:noProof/>
            <w:webHidden/>
          </w:rPr>
          <w:fldChar w:fldCharType="end"/>
        </w:r>
      </w:hyperlink>
    </w:p>
    <w:p w14:paraId="33994126" w14:textId="67D61ED8"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05" w:history="1">
        <w:r w:rsidRPr="00FB73C0">
          <w:rPr>
            <w:rStyle w:val="Hyperlink"/>
            <w:rFonts w:eastAsiaTheme="majorEastAsia"/>
            <w:noProof/>
            <w:lang w:val="en-GB"/>
          </w:rPr>
          <w:t>Figure 1: Topology Zones</w:t>
        </w:r>
        <w:r>
          <w:rPr>
            <w:noProof/>
            <w:webHidden/>
          </w:rPr>
          <w:tab/>
        </w:r>
        <w:r>
          <w:rPr>
            <w:noProof/>
            <w:webHidden/>
          </w:rPr>
          <w:fldChar w:fldCharType="begin"/>
        </w:r>
        <w:r>
          <w:rPr>
            <w:noProof/>
            <w:webHidden/>
          </w:rPr>
          <w:instrText xml:space="preserve"> PAGEREF _Toc33620405 \h </w:instrText>
        </w:r>
        <w:r>
          <w:rPr>
            <w:noProof/>
            <w:webHidden/>
          </w:rPr>
        </w:r>
        <w:r>
          <w:rPr>
            <w:noProof/>
            <w:webHidden/>
          </w:rPr>
          <w:fldChar w:fldCharType="separate"/>
        </w:r>
        <w:r>
          <w:rPr>
            <w:noProof/>
            <w:webHidden/>
          </w:rPr>
          <w:t>95</w:t>
        </w:r>
        <w:r>
          <w:rPr>
            <w:noProof/>
            <w:webHidden/>
          </w:rPr>
          <w:fldChar w:fldCharType="end"/>
        </w:r>
      </w:hyperlink>
    </w:p>
    <w:p w14:paraId="19652619" w14:textId="492B0C85"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06" w:history="1">
        <w:r w:rsidRPr="00FB73C0">
          <w:rPr>
            <w:rStyle w:val="Hyperlink"/>
            <w:rFonts w:eastAsiaTheme="majorEastAsia"/>
            <w:noProof/>
            <w:lang w:val="en-GB"/>
          </w:rPr>
          <w:t>Figure 1: Hierarchical Topologies</w:t>
        </w:r>
        <w:r>
          <w:rPr>
            <w:noProof/>
            <w:webHidden/>
          </w:rPr>
          <w:tab/>
        </w:r>
        <w:r>
          <w:rPr>
            <w:noProof/>
            <w:webHidden/>
          </w:rPr>
          <w:fldChar w:fldCharType="begin"/>
        </w:r>
        <w:r>
          <w:rPr>
            <w:noProof/>
            <w:webHidden/>
          </w:rPr>
          <w:instrText xml:space="preserve"> PAGEREF _Toc33620406 \h </w:instrText>
        </w:r>
        <w:r>
          <w:rPr>
            <w:noProof/>
            <w:webHidden/>
          </w:rPr>
        </w:r>
        <w:r>
          <w:rPr>
            <w:noProof/>
            <w:webHidden/>
          </w:rPr>
          <w:fldChar w:fldCharType="separate"/>
        </w:r>
        <w:r>
          <w:rPr>
            <w:noProof/>
            <w:webHidden/>
          </w:rPr>
          <w:t>96</w:t>
        </w:r>
        <w:r>
          <w:rPr>
            <w:noProof/>
            <w:webHidden/>
          </w:rPr>
          <w:fldChar w:fldCharType="end"/>
        </w:r>
      </w:hyperlink>
    </w:p>
    <w:p w14:paraId="58735802" w14:textId="556A0A53"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07" w:history="1">
        <w:r w:rsidRPr="00FB73C0">
          <w:rPr>
            <w:rStyle w:val="Hyperlink"/>
            <w:rFonts w:eastAsiaTheme="majorEastAsia"/>
            <w:noProof/>
            <w:lang w:val="en-GB"/>
          </w:rPr>
          <w:t>Figure 1: Bending Restrictions</w:t>
        </w:r>
        <w:r>
          <w:rPr>
            <w:noProof/>
            <w:webHidden/>
          </w:rPr>
          <w:tab/>
        </w:r>
        <w:r>
          <w:rPr>
            <w:noProof/>
            <w:webHidden/>
          </w:rPr>
          <w:fldChar w:fldCharType="begin"/>
        </w:r>
        <w:r>
          <w:rPr>
            <w:noProof/>
            <w:webHidden/>
          </w:rPr>
          <w:instrText xml:space="preserve"> PAGEREF _Toc33620407 \h </w:instrText>
        </w:r>
        <w:r>
          <w:rPr>
            <w:noProof/>
            <w:webHidden/>
          </w:rPr>
        </w:r>
        <w:r>
          <w:rPr>
            <w:noProof/>
            <w:webHidden/>
          </w:rPr>
          <w:fldChar w:fldCharType="separate"/>
        </w:r>
        <w:r>
          <w:rPr>
            <w:noProof/>
            <w:webHidden/>
          </w:rPr>
          <w:t>98</w:t>
        </w:r>
        <w:r>
          <w:rPr>
            <w:noProof/>
            <w:webHidden/>
          </w:rPr>
          <w:fldChar w:fldCharType="end"/>
        </w:r>
      </w:hyperlink>
    </w:p>
    <w:p w14:paraId="5C043724" w14:textId="3734854B"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08" w:history="1">
        <w:r w:rsidRPr="00FB73C0">
          <w:rPr>
            <w:rStyle w:val="Hyperlink"/>
            <w:rFonts w:eastAsiaTheme="majorEastAsia"/>
            <w:noProof/>
            <w:lang w:val="en-GB"/>
          </w:rPr>
          <w:t>Figure 1: 2D-Geometry</w:t>
        </w:r>
        <w:r>
          <w:rPr>
            <w:noProof/>
            <w:webHidden/>
          </w:rPr>
          <w:tab/>
        </w:r>
        <w:r>
          <w:rPr>
            <w:noProof/>
            <w:webHidden/>
          </w:rPr>
          <w:fldChar w:fldCharType="begin"/>
        </w:r>
        <w:r>
          <w:rPr>
            <w:noProof/>
            <w:webHidden/>
          </w:rPr>
          <w:instrText xml:space="preserve"> PAGEREF _Toc33620408 \h </w:instrText>
        </w:r>
        <w:r>
          <w:rPr>
            <w:noProof/>
            <w:webHidden/>
          </w:rPr>
        </w:r>
        <w:r>
          <w:rPr>
            <w:noProof/>
            <w:webHidden/>
          </w:rPr>
          <w:fldChar w:fldCharType="separate"/>
        </w:r>
        <w:r>
          <w:rPr>
            <w:noProof/>
            <w:webHidden/>
          </w:rPr>
          <w:t>99</w:t>
        </w:r>
        <w:r>
          <w:rPr>
            <w:noProof/>
            <w:webHidden/>
          </w:rPr>
          <w:fldChar w:fldCharType="end"/>
        </w:r>
      </w:hyperlink>
    </w:p>
    <w:p w14:paraId="28C447EE" w14:textId="68181E60"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09" w:history="1">
        <w:r w:rsidRPr="00FB73C0">
          <w:rPr>
            <w:rStyle w:val="Hyperlink"/>
            <w:rFonts w:eastAsiaTheme="majorEastAsia"/>
            <w:noProof/>
            <w:lang w:val="en-GB"/>
          </w:rPr>
          <w:t>Figure 1: 3D-Geometry</w:t>
        </w:r>
        <w:r>
          <w:rPr>
            <w:noProof/>
            <w:webHidden/>
          </w:rPr>
          <w:tab/>
        </w:r>
        <w:r>
          <w:rPr>
            <w:noProof/>
            <w:webHidden/>
          </w:rPr>
          <w:fldChar w:fldCharType="begin"/>
        </w:r>
        <w:r>
          <w:rPr>
            <w:noProof/>
            <w:webHidden/>
          </w:rPr>
          <w:instrText xml:space="preserve"> PAGEREF _Toc33620409 \h </w:instrText>
        </w:r>
        <w:r>
          <w:rPr>
            <w:noProof/>
            <w:webHidden/>
          </w:rPr>
        </w:r>
        <w:r>
          <w:rPr>
            <w:noProof/>
            <w:webHidden/>
          </w:rPr>
          <w:fldChar w:fldCharType="separate"/>
        </w:r>
        <w:r>
          <w:rPr>
            <w:noProof/>
            <w:webHidden/>
          </w:rPr>
          <w:t>101</w:t>
        </w:r>
        <w:r>
          <w:rPr>
            <w:noProof/>
            <w:webHidden/>
          </w:rPr>
          <w:fldChar w:fldCharType="end"/>
        </w:r>
      </w:hyperlink>
    </w:p>
    <w:p w14:paraId="0D0845DD" w14:textId="4B9557E3"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10" w:history="1">
        <w:r w:rsidRPr="00FB73C0">
          <w:rPr>
            <w:rStyle w:val="Hyperlink"/>
            <w:rFonts w:eastAsiaTheme="majorEastAsia"/>
            <w:noProof/>
            <w:lang w:val="en-GB"/>
          </w:rPr>
          <w:t>Figure 1: 3D Curves</w:t>
        </w:r>
        <w:r>
          <w:rPr>
            <w:noProof/>
            <w:webHidden/>
          </w:rPr>
          <w:tab/>
        </w:r>
        <w:r>
          <w:rPr>
            <w:noProof/>
            <w:webHidden/>
          </w:rPr>
          <w:fldChar w:fldCharType="begin"/>
        </w:r>
        <w:r>
          <w:rPr>
            <w:noProof/>
            <w:webHidden/>
          </w:rPr>
          <w:instrText xml:space="preserve"> PAGEREF _Toc33620410 \h </w:instrText>
        </w:r>
        <w:r>
          <w:rPr>
            <w:noProof/>
            <w:webHidden/>
          </w:rPr>
        </w:r>
        <w:r>
          <w:rPr>
            <w:noProof/>
            <w:webHidden/>
          </w:rPr>
          <w:fldChar w:fldCharType="separate"/>
        </w:r>
        <w:r>
          <w:rPr>
            <w:noProof/>
            <w:webHidden/>
          </w:rPr>
          <w:t>103</w:t>
        </w:r>
        <w:r>
          <w:rPr>
            <w:noProof/>
            <w:webHidden/>
          </w:rPr>
          <w:fldChar w:fldCharType="end"/>
        </w:r>
      </w:hyperlink>
    </w:p>
    <w:p w14:paraId="116CDEF1" w14:textId="6649179F"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11" w:history="1">
        <w:r w:rsidRPr="00FB73C0">
          <w:rPr>
            <w:rStyle w:val="Hyperlink"/>
            <w:rFonts w:eastAsiaTheme="majorEastAsia"/>
            <w:noProof/>
            <w:lang w:val="en-GB"/>
          </w:rPr>
          <w:t>Figure 1: Locations</w:t>
        </w:r>
        <w:r>
          <w:rPr>
            <w:noProof/>
            <w:webHidden/>
          </w:rPr>
          <w:tab/>
        </w:r>
        <w:r>
          <w:rPr>
            <w:noProof/>
            <w:webHidden/>
          </w:rPr>
          <w:fldChar w:fldCharType="begin"/>
        </w:r>
        <w:r>
          <w:rPr>
            <w:noProof/>
            <w:webHidden/>
          </w:rPr>
          <w:instrText xml:space="preserve"> PAGEREF _Toc33620411 \h </w:instrText>
        </w:r>
        <w:r>
          <w:rPr>
            <w:noProof/>
            <w:webHidden/>
          </w:rPr>
        </w:r>
        <w:r>
          <w:rPr>
            <w:noProof/>
            <w:webHidden/>
          </w:rPr>
          <w:fldChar w:fldCharType="separate"/>
        </w:r>
        <w:r>
          <w:rPr>
            <w:noProof/>
            <w:webHidden/>
          </w:rPr>
          <w:t>103</w:t>
        </w:r>
        <w:r>
          <w:rPr>
            <w:noProof/>
            <w:webHidden/>
          </w:rPr>
          <w:fldChar w:fldCharType="end"/>
        </w:r>
      </w:hyperlink>
    </w:p>
    <w:p w14:paraId="18B18B1C" w14:textId="640EB15B"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12" w:history="1">
        <w:r w:rsidRPr="00FB73C0">
          <w:rPr>
            <w:rStyle w:val="Hyperlink"/>
            <w:rFonts w:eastAsiaTheme="majorEastAsia"/>
            <w:noProof/>
            <w:lang w:val="en-GB"/>
          </w:rPr>
          <w:t>Figure 1: Placement and Dimensions</w:t>
        </w:r>
        <w:r>
          <w:rPr>
            <w:noProof/>
            <w:webHidden/>
          </w:rPr>
          <w:tab/>
        </w:r>
        <w:r>
          <w:rPr>
            <w:noProof/>
            <w:webHidden/>
          </w:rPr>
          <w:fldChar w:fldCharType="begin"/>
        </w:r>
        <w:r>
          <w:rPr>
            <w:noProof/>
            <w:webHidden/>
          </w:rPr>
          <w:instrText xml:space="preserve"> PAGEREF _Toc33620412 \h </w:instrText>
        </w:r>
        <w:r>
          <w:rPr>
            <w:noProof/>
            <w:webHidden/>
          </w:rPr>
        </w:r>
        <w:r>
          <w:rPr>
            <w:noProof/>
            <w:webHidden/>
          </w:rPr>
          <w:fldChar w:fldCharType="separate"/>
        </w:r>
        <w:r>
          <w:rPr>
            <w:noProof/>
            <w:webHidden/>
          </w:rPr>
          <w:t>104</w:t>
        </w:r>
        <w:r>
          <w:rPr>
            <w:noProof/>
            <w:webHidden/>
          </w:rPr>
          <w:fldChar w:fldCharType="end"/>
        </w:r>
      </w:hyperlink>
    </w:p>
    <w:p w14:paraId="6E32768E" w14:textId="5562BB69"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13" w:history="1">
        <w:r w:rsidRPr="00FB73C0">
          <w:rPr>
            <w:rStyle w:val="Hyperlink"/>
            <w:rFonts w:eastAsiaTheme="majorEastAsia"/>
            <w:noProof/>
            <w:lang w:val="en-GB"/>
          </w:rPr>
          <w:t>Figure 1: Default Dimensions</w:t>
        </w:r>
        <w:r>
          <w:rPr>
            <w:noProof/>
            <w:webHidden/>
          </w:rPr>
          <w:tab/>
        </w:r>
        <w:r>
          <w:rPr>
            <w:noProof/>
            <w:webHidden/>
          </w:rPr>
          <w:fldChar w:fldCharType="begin"/>
        </w:r>
        <w:r>
          <w:rPr>
            <w:noProof/>
            <w:webHidden/>
          </w:rPr>
          <w:instrText xml:space="preserve"> PAGEREF _Toc33620413 \h </w:instrText>
        </w:r>
        <w:r>
          <w:rPr>
            <w:noProof/>
            <w:webHidden/>
          </w:rPr>
        </w:r>
        <w:r>
          <w:rPr>
            <w:noProof/>
            <w:webHidden/>
          </w:rPr>
          <w:fldChar w:fldCharType="separate"/>
        </w:r>
        <w:r>
          <w:rPr>
            <w:noProof/>
            <w:webHidden/>
          </w:rPr>
          <w:t>106</w:t>
        </w:r>
        <w:r>
          <w:rPr>
            <w:noProof/>
            <w:webHidden/>
          </w:rPr>
          <w:fldChar w:fldCharType="end"/>
        </w:r>
      </w:hyperlink>
    </w:p>
    <w:p w14:paraId="20FB0712" w14:textId="156B82A4"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14" w:history="1">
        <w:r w:rsidRPr="00FB73C0">
          <w:rPr>
            <w:rStyle w:val="Hyperlink"/>
            <w:rFonts w:eastAsiaTheme="majorEastAsia"/>
            <w:noProof/>
            <w:lang w:val="en-GB"/>
          </w:rPr>
          <w:t>Figure 1: Routing</w:t>
        </w:r>
        <w:r>
          <w:rPr>
            <w:noProof/>
            <w:webHidden/>
          </w:rPr>
          <w:tab/>
        </w:r>
        <w:r>
          <w:rPr>
            <w:noProof/>
            <w:webHidden/>
          </w:rPr>
          <w:fldChar w:fldCharType="begin"/>
        </w:r>
        <w:r>
          <w:rPr>
            <w:noProof/>
            <w:webHidden/>
          </w:rPr>
          <w:instrText xml:space="preserve"> PAGEREF _Toc33620414 \h </w:instrText>
        </w:r>
        <w:r>
          <w:rPr>
            <w:noProof/>
            <w:webHidden/>
          </w:rPr>
        </w:r>
        <w:r>
          <w:rPr>
            <w:noProof/>
            <w:webHidden/>
          </w:rPr>
          <w:fldChar w:fldCharType="separate"/>
        </w:r>
        <w:r>
          <w:rPr>
            <w:noProof/>
            <w:webHidden/>
          </w:rPr>
          <w:t>107</w:t>
        </w:r>
        <w:r>
          <w:rPr>
            <w:noProof/>
            <w:webHidden/>
          </w:rPr>
          <w:fldChar w:fldCharType="end"/>
        </w:r>
      </w:hyperlink>
    </w:p>
    <w:p w14:paraId="594AFD27" w14:textId="44E0A7AD"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15" w:history="1">
        <w:r w:rsidRPr="00FB73C0">
          <w:rPr>
            <w:rStyle w:val="Hyperlink"/>
            <w:rFonts w:eastAsiaTheme="majorEastAsia"/>
            <w:noProof/>
            <w:lang w:val="en-GB"/>
          </w:rPr>
          <w:t>Figure 1: Signal Specification</w:t>
        </w:r>
        <w:r>
          <w:rPr>
            <w:noProof/>
            <w:webHidden/>
          </w:rPr>
          <w:tab/>
        </w:r>
        <w:r>
          <w:rPr>
            <w:noProof/>
            <w:webHidden/>
          </w:rPr>
          <w:fldChar w:fldCharType="begin"/>
        </w:r>
        <w:r>
          <w:rPr>
            <w:noProof/>
            <w:webHidden/>
          </w:rPr>
          <w:instrText xml:space="preserve"> PAGEREF _Toc33620415 \h </w:instrText>
        </w:r>
        <w:r>
          <w:rPr>
            <w:noProof/>
            <w:webHidden/>
          </w:rPr>
        </w:r>
        <w:r>
          <w:rPr>
            <w:noProof/>
            <w:webHidden/>
          </w:rPr>
          <w:fldChar w:fldCharType="separate"/>
        </w:r>
        <w:r>
          <w:rPr>
            <w:noProof/>
            <w:webHidden/>
          </w:rPr>
          <w:t>108</w:t>
        </w:r>
        <w:r>
          <w:rPr>
            <w:noProof/>
            <w:webHidden/>
          </w:rPr>
          <w:fldChar w:fldCharType="end"/>
        </w:r>
      </w:hyperlink>
    </w:p>
    <w:p w14:paraId="2CDEA32D" w14:textId="48E3FC0C"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16" w:history="1">
        <w:r w:rsidRPr="00FB73C0">
          <w:rPr>
            <w:rStyle w:val="Hyperlink"/>
            <w:rFonts w:eastAsiaTheme="majorEastAsia"/>
            <w:noProof/>
            <w:lang w:val="en-GB"/>
          </w:rPr>
          <w:t>Figure 1: Net Specification</w:t>
        </w:r>
        <w:r>
          <w:rPr>
            <w:noProof/>
            <w:webHidden/>
          </w:rPr>
          <w:tab/>
        </w:r>
        <w:r>
          <w:rPr>
            <w:noProof/>
            <w:webHidden/>
          </w:rPr>
          <w:fldChar w:fldCharType="begin"/>
        </w:r>
        <w:r>
          <w:rPr>
            <w:noProof/>
            <w:webHidden/>
          </w:rPr>
          <w:instrText xml:space="preserve"> PAGEREF _Toc33620416 \h </w:instrText>
        </w:r>
        <w:r>
          <w:rPr>
            <w:noProof/>
            <w:webHidden/>
          </w:rPr>
        </w:r>
        <w:r>
          <w:rPr>
            <w:noProof/>
            <w:webHidden/>
          </w:rPr>
          <w:fldChar w:fldCharType="separate"/>
        </w:r>
        <w:r>
          <w:rPr>
            <w:noProof/>
            <w:webHidden/>
          </w:rPr>
          <w:t>109</w:t>
        </w:r>
        <w:r>
          <w:rPr>
            <w:noProof/>
            <w:webHidden/>
          </w:rPr>
          <w:fldChar w:fldCharType="end"/>
        </w:r>
      </w:hyperlink>
    </w:p>
    <w:p w14:paraId="7426BF4D" w14:textId="4C24CFBC"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17" w:history="1">
        <w:r w:rsidRPr="00FB73C0">
          <w:rPr>
            <w:rStyle w:val="Hyperlink"/>
            <w:rFonts w:eastAsiaTheme="majorEastAsia"/>
            <w:noProof/>
            <w:lang w:val="en-GB"/>
          </w:rPr>
          <w:t>Figure 1: Connection Specification</w:t>
        </w:r>
        <w:r>
          <w:rPr>
            <w:noProof/>
            <w:webHidden/>
          </w:rPr>
          <w:tab/>
        </w:r>
        <w:r>
          <w:rPr>
            <w:noProof/>
            <w:webHidden/>
          </w:rPr>
          <w:fldChar w:fldCharType="begin"/>
        </w:r>
        <w:r>
          <w:rPr>
            <w:noProof/>
            <w:webHidden/>
          </w:rPr>
          <w:instrText xml:space="preserve"> PAGEREF _Toc33620417 \h </w:instrText>
        </w:r>
        <w:r>
          <w:rPr>
            <w:noProof/>
            <w:webHidden/>
          </w:rPr>
        </w:r>
        <w:r>
          <w:rPr>
            <w:noProof/>
            <w:webHidden/>
          </w:rPr>
          <w:fldChar w:fldCharType="separate"/>
        </w:r>
        <w:r>
          <w:rPr>
            <w:noProof/>
            <w:webHidden/>
          </w:rPr>
          <w:t>110</w:t>
        </w:r>
        <w:r>
          <w:rPr>
            <w:noProof/>
            <w:webHidden/>
          </w:rPr>
          <w:fldChar w:fldCharType="end"/>
        </w:r>
      </w:hyperlink>
    </w:p>
    <w:p w14:paraId="0D85D188" w14:textId="73143FA8"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18" w:history="1">
        <w:r w:rsidRPr="00FB73C0">
          <w:rPr>
            <w:rStyle w:val="Hyperlink"/>
            <w:rFonts w:eastAsiaTheme="majorEastAsia"/>
            <w:noProof/>
            <w:lang w:val="en-GB"/>
          </w:rPr>
          <w:t>Figure 1: Wiring Specification</w:t>
        </w:r>
        <w:r>
          <w:rPr>
            <w:noProof/>
            <w:webHidden/>
          </w:rPr>
          <w:tab/>
        </w:r>
        <w:r>
          <w:rPr>
            <w:noProof/>
            <w:webHidden/>
          </w:rPr>
          <w:fldChar w:fldCharType="begin"/>
        </w:r>
        <w:r>
          <w:rPr>
            <w:noProof/>
            <w:webHidden/>
          </w:rPr>
          <w:instrText xml:space="preserve"> PAGEREF _Toc33620418 \h </w:instrText>
        </w:r>
        <w:r>
          <w:rPr>
            <w:noProof/>
            <w:webHidden/>
          </w:rPr>
        </w:r>
        <w:r>
          <w:rPr>
            <w:noProof/>
            <w:webHidden/>
          </w:rPr>
          <w:fldChar w:fldCharType="separate"/>
        </w:r>
        <w:r>
          <w:rPr>
            <w:noProof/>
            <w:webHidden/>
          </w:rPr>
          <w:t>112</w:t>
        </w:r>
        <w:r>
          <w:rPr>
            <w:noProof/>
            <w:webHidden/>
          </w:rPr>
          <w:fldChar w:fldCharType="end"/>
        </w:r>
      </w:hyperlink>
    </w:p>
    <w:p w14:paraId="61C3F8E4" w14:textId="27E3DA93"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19" w:history="1">
        <w:r w:rsidRPr="00FB73C0">
          <w:rPr>
            <w:rStyle w:val="Hyperlink"/>
            <w:rFonts w:eastAsiaTheme="majorEastAsia"/>
            <w:noProof/>
            <w:lang w:val="en-GB"/>
          </w:rPr>
          <w:t>Figure 1: Contacting Specification</w:t>
        </w:r>
        <w:r>
          <w:rPr>
            <w:noProof/>
            <w:webHidden/>
          </w:rPr>
          <w:tab/>
        </w:r>
        <w:r>
          <w:rPr>
            <w:noProof/>
            <w:webHidden/>
          </w:rPr>
          <w:fldChar w:fldCharType="begin"/>
        </w:r>
        <w:r>
          <w:rPr>
            <w:noProof/>
            <w:webHidden/>
          </w:rPr>
          <w:instrText xml:space="preserve"> PAGEREF _Toc33620419 \h </w:instrText>
        </w:r>
        <w:r>
          <w:rPr>
            <w:noProof/>
            <w:webHidden/>
          </w:rPr>
        </w:r>
        <w:r>
          <w:rPr>
            <w:noProof/>
            <w:webHidden/>
          </w:rPr>
          <w:fldChar w:fldCharType="separate"/>
        </w:r>
        <w:r>
          <w:rPr>
            <w:noProof/>
            <w:webHidden/>
          </w:rPr>
          <w:t>113</w:t>
        </w:r>
        <w:r>
          <w:rPr>
            <w:noProof/>
            <w:webHidden/>
          </w:rPr>
          <w:fldChar w:fldCharType="end"/>
        </w:r>
      </w:hyperlink>
    </w:p>
    <w:p w14:paraId="36301C4B" w14:textId="36F95341"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20" w:history="1">
        <w:r w:rsidRPr="00FB73C0">
          <w:rPr>
            <w:rStyle w:val="Hyperlink"/>
            <w:rFonts w:eastAsiaTheme="majorEastAsia"/>
            <w:noProof/>
            <w:lang w:val="en-GB"/>
          </w:rPr>
          <w:t>Figure 1: Coupling Specification</w:t>
        </w:r>
        <w:r>
          <w:rPr>
            <w:noProof/>
            <w:webHidden/>
          </w:rPr>
          <w:tab/>
        </w:r>
        <w:r>
          <w:rPr>
            <w:noProof/>
            <w:webHidden/>
          </w:rPr>
          <w:fldChar w:fldCharType="begin"/>
        </w:r>
        <w:r>
          <w:rPr>
            <w:noProof/>
            <w:webHidden/>
          </w:rPr>
          <w:instrText xml:space="preserve"> PAGEREF _Toc33620420 \h </w:instrText>
        </w:r>
        <w:r>
          <w:rPr>
            <w:noProof/>
            <w:webHidden/>
          </w:rPr>
        </w:r>
        <w:r>
          <w:rPr>
            <w:noProof/>
            <w:webHidden/>
          </w:rPr>
          <w:fldChar w:fldCharType="separate"/>
        </w:r>
        <w:r>
          <w:rPr>
            <w:noProof/>
            <w:webHidden/>
          </w:rPr>
          <w:t>114</w:t>
        </w:r>
        <w:r>
          <w:rPr>
            <w:noProof/>
            <w:webHidden/>
          </w:rPr>
          <w:fldChar w:fldCharType="end"/>
        </w:r>
      </w:hyperlink>
    </w:p>
    <w:p w14:paraId="6EBA3E70" w14:textId="1D1835E9"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21" w:history="1">
        <w:r w:rsidRPr="00FB73C0">
          <w:rPr>
            <w:rStyle w:val="Hyperlink"/>
            <w:rFonts w:eastAsiaTheme="majorEastAsia"/>
            <w:noProof/>
            <w:lang w:val="en-GB"/>
          </w:rPr>
          <w:t>Figure 1: Wire Grouping Specification</w:t>
        </w:r>
        <w:r>
          <w:rPr>
            <w:noProof/>
            <w:webHidden/>
          </w:rPr>
          <w:tab/>
        </w:r>
        <w:r>
          <w:rPr>
            <w:noProof/>
            <w:webHidden/>
          </w:rPr>
          <w:fldChar w:fldCharType="begin"/>
        </w:r>
        <w:r>
          <w:rPr>
            <w:noProof/>
            <w:webHidden/>
          </w:rPr>
          <w:instrText xml:space="preserve"> PAGEREF _Toc33620421 \h </w:instrText>
        </w:r>
        <w:r>
          <w:rPr>
            <w:noProof/>
            <w:webHidden/>
          </w:rPr>
        </w:r>
        <w:r>
          <w:rPr>
            <w:noProof/>
            <w:webHidden/>
          </w:rPr>
          <w:fldChar w:fldCharType="separate"/>
        </w:r>
        <w:r>
          <w:rPr>
            <w:noProof/>
            <w:webHidden/>
          </w:rPr>
          <w:t>115</w:t>
        </w:r>
        <w:r>
          <w:rPr>
            <w:noProof/>
            <w:webHidden/>
          </w:rPr>
          <w:fldChar w:fldCharType="end"/>
        </w:r>
      </w:hyperlink>
    </w:p>
    <w:p w14:paraId="79FA3CAE" w14:textId="13D019E0"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22" w:history="1">
        <w:r w:rsidRPr="00FB73C0">
          <w:rPr>
            <w:rStyle w:val="Hyperlink"/>
            <w:rFonts w:eastAsiaTheme="majorEastAsia"/>
            <w:noProof/>
            <w:lang w:val="en-GB"/>
          </w:rPr>
          <w:t>Figure 1: Pin Wire Mapping</w:t>
        </w:r>
        <w:r>
          <w:rPr>
            <w:noProof/>
            <w:webHidden/>
          </w:rPr>
          <w:tab/>
        </w:r>
        <w:r>
          <w:rPr>
            <w:noProof/>
            <w:webHidden/>
          </w:rPr>
          <w:fldChar w:fldCharType="begin"/>
        </w:r>
        <w:r>
          <w:rPr>
            <w:noProof/>
            <w:webHidden/>
          </w:rPr>
          <w:instrText xml:space="preserve"> PAGEREF _Toc33620422 \h </w:instrText>
        </w:r>
        <w:r>
          <w:rPr>
            <w:noProof/>
            <w:webHidden/>
          </w:rPr>
        </w:r>
        <w:r>
          <w:rPr>
            <w:noProof/>
            <w:webHidden/>
          </w:rPr>
          <w:fldChar w:fldCharType="separate"/>
        </w:r>
        <w:r>
          <w:rPr>
            <w:noProof/>
            <w:webHidden/>
          </w:rPr>
          <w:t>116</w:t>
        </w:r>
        <w:r>
          <w:rPr>
            <w:noProof/>
            <w:webHidden/>
          </w:rPr>
          <w:fldChar w:fldCharType="end"/>
        </w:r>
      </w:hyperlink>
    </w:p>
    <w:p w14:paraId="0FF6D1EE" w14:textId="552FAA57"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23" w:history="1">
        <w:r w:rsidRPr="00FB73C0">
          <w:rPr>
            <w:rStyle w:val="Hyperlink"/>
            <w:rFonts w:eastAsiaTheme="majorEastAsia"/>
            <w:noProof/>
            <w:lang w:val="en-GB"/>
          </w:rPr>
          <w:t>Figure 1: External Mapping</w:t>
        </w:r>
        <w:r>
          <w:rPr>
            <w:noProof/>
            <w:webHidden/>
          </w:rPr>
          <w:tab/>
        </w:r>
        <w:r>
          <w:rPr>
            <w:noProof/>
            <w:webHidden/>
          </w:rPr>
          <w:fldChar w:fldCharType="begin"/>
        </w:r>
        <w:r>
          <w:rPr>
            <w:noProof/>
            <w:webHidden/>
          </w:rPr>
          <w:instrText xml:space="preserve"> PAGEREF _Toc33620423 \h </w:instrText>
        </w:r>
        <w:r>
          <w:rPr>
            <w:noProof/>
            <w:webHidden/>
          </w:rPr>
        </w:r>
        <w:r>
          <w:rPr>
            <w:noProof/>
            <w:webHidden/>
          </w:rPr>
          <w:fldChar w:fldCharType="separate"/>
        </w:r>
        <w:r>
          <w:rPr>
            <w:noProof/>
            <w:webHidden/>
          </w:rPr>
          <w:t>117</w:t>
        </w:r>
        <w:r>
          <w:rPr>
            <w:noProof/>
            <w:webHidden/>
          </w:rPr>
          <w:fldChar w:fldCharType="end"/>
        </w:r>
      </w:hyperlink>
    </w:p>
    <w:p w14:paraId="0AE04E89" w14:textId="4BEFA0CD" w:rsidR="004714EB" w:rsidRDefault="004714EB">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3620424" w:history="1">
        <w:r w:rsidRPr="00FB73C0">
          <w:rPr>
            <w:rStyle w:val="Hyperlink"/>
            <w:rFonts w:eastAsiaTheme="majorEastAsia"/>
            <w:noProof/>
            <w:lang w:val="en-GB"/>
          </w:rPr>
          <w:t>Figure 1: VEC-Root</w:t>
        </w:r>
        <w:r>
          <w:rPr>
            <w:noProof/>
            <w:webHidden/>
          </w:rPr>
          <w:tab/>
        </w:r>
        <w:r>
          <w:rPr>
            <w:noProof/>
            <w:webHidden/>
          </w:rPr>
          <w:fldChar w:fldCharType="begin"/>
        </w:r>
        <w:r>
          <w:rPr>
            <w:noProof/>
            <w:webHidden/>
          </w:rPr>
          <w:instrText xml:space="preserve"> PAGEREF _Toc33620424 \h </w:instrText>
        </w:r>
        <w:r>
          <w:rPr>
            <w:noProof/>
            <w:webHidden/>
          </w:rPr>
        </w:r>
        <w:r>
          <w:rPr>
            <w:noProof/>
            <w:webHidden/>
          </w:rPr>
          <w:fldChar w:fldCharType="separate"/>
        </w:r>
        <w:r>
          <w:rPr>
            <w:noProof/>
            <w:webHidden/>
          </w:rPr>
          <w:t>118</w:t>
        </w:r>
        <w:r>
          <w:rPr>
            <w:noProof/>
            <w:webHidden/>
          </w:rPr>
          <w:fldChar w:fldCharType="end"/>
        </w:r>
      </w:hyperlink>
    </w:p>
    <w:p w14:paraId="50600756" w14:textId="5A31A4A7" w:rsidR="00D01A0D" w:rsidRPr="00216633" w:rsidRDefault="00FD096A" w:rsidP="009F2ADF">
      <w:pPr>
        <w:rPr>
          <w:lang w:val="de-DE"/>
        </w:rPr>
      </w:pPr>
      <w:r>
        <w:fldChar w:fldCharType="end"/>
      </w:r>
    </w:p>
    <w:p w14:paraId="0F063DBF" w14:textId="77777777" w:rsidR="004E1B00" w:rsidRPr="00216633" w:rsidRDefault="004E1B00" w:rsidP="009F2ADF">
      <w:pPr>
        <w:rPr>
          <w:lang w:val="de-DE"/>
        </w:rPr>
        <w:sectPr w:rsidR="004E1B00" w:rsidRPr="00216633" w:rsidSect="0042025B">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134" w:left="1417" w:header="708" w:footer="708" w:gutter="0"/>
          <w:cols w:space="720"/>
          <w:titlePg/>
          <w:docGrid w:linePitch="326"/>
        </w:sectPr>
      </w:pPr>
    </w:p>
    <w:p w14:paraId="7D7B7125"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12" w:name="_Toc181766014"/>
      <w:bookmarkStart w:id="13" w:name="_Toc373509013"/>
      <w:bookmarkStart w:id="14" w:name="_Toc27668573"/>
      <w:bookmarkStart w:id="15" w:name="_Toc33620265"/>
      <w:r w:rsidRPr="00E93F3D">
        <w:rPr>
          <w:lang w:val="en-GB"/>
        </w:rPr>
        <w:lastRenderedPageBreak/>
        <w:t>General</w:t>
      </w:r>
      <w:bookmarkEnd w:id="12"/>
      <w:bookmarkEnd w:id="13"/>
      <w:bookmarkEnd w:id="14"/>
      <w:bookmarkEnd w:id="15"/>
    </w:p>
    <w:p w14:paraId="03B09174"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16" w:name="_Toc181766015"/>
      <w:bookmarkStart w:id="17" w:name="_Toc373509014"/>
      <w:bookmarkStart w:id="18" w:name="_Toc27668574"/>
      <w:bookmarkStart w:id="19" w:name="_Toc33620266"/>
      <w:r w:rsidRPr="00E93F3D">
        <w:rPr>
          <w:lang w:val="en-GB"/>
        </w:rPr>
        <w:t>Preamble</w:t>
      </w:r>
      <w:bookmarkEnd w:id="16"/>
      <w:bookmarkEnd w:id="17"/>
      <w:bookmarkEnd w:id="18"/>
      <w:bookmarkEnd w:id="19"/>
    </w:p>
    <w:p w14:paraId="27C8D01B" w14:textId="77777777" w:rsidR="002C65AC" w:rsidRPr="008E2802" w:rsidRDefault="002C65AC" w:rsidP="002C65AC">
      <w:pPr>
        <w:pStyle w:val="VDABlocktext"/>
      </w:pPr>
      <w:r w:rsidRPr="008E2802">
        <w:t>The complexity of today's vehicle electrical systems is constantly growing. A vast variety of options is on the market. Firmly organized and integrated cross-company development processes are essential, combined with powerful, integrated IT infrastructures to support all cross</w:t>
      </w:r>
      <w:r>
        <w:t xml:space="preserve"> </w:t>
      </w:r>
      <w:r w:rsidRPr="008E2802">
        <w:t>stakeholders.</w:t>
      </w:r>
    </w:p>
    <w:p w14:paraId="5DE461CA" w14:textId="63AAC4EA" w:rsidR="002C65AC" w:rsidRPr="008E2802" w:rsidRDefault="002C65AC" w:rsidP="002C65AC">
      <w:pPr>
        <w:pStyle w:val="VDABlocktext"/>
      </w:pPr>
      <w:r w:rsidRPr="008E2802">
        <w:t xml:space="preserve">Against this background, </w:t>
      </w:r>
      <w:r w:rsidRPr="00527243">
        <w:t xml:space="preserve">the </w:t>
      </w:r>
      <w:r w:rsidR="002F6AB6">
        <w:t xml:space="preserve">prostep ivip </w:t>
      </w:r>
      <w:r w:rsidRPr="00527243">
        <w:t>project group</w:t>
      </w:r>
      <w:r w:rsidR="002F6AB6">
        <w:t xml:space="preserve"> “Vehicle Electrical Systems Workflow Forum” </w:t>
      </w:r>
      <w:r w:rsidR="005E5636">
        <w:t xml:space="preserve">and its predecessors have </w:t>
      </w:r>
      <w:r w:rsidRPr="008E2802">
        <w:t>developed standardised data formats for the uniform</w:t>
      </w:r>
      <w:r>
        <w:t xml:space="preserve"> </w:t>
      </w:r>
      <w:r w:rsidRPr="008E2802">
        <w:t xml:space="preserve">description of wiring harnesses and related data. Providing the Harness Description List (KBL, </w:t>
      </w:r>
      <w:r w:rsidR="005E5636">
        <w:t>PSI</w:t>
      </w:r>
      <w:r w:rsidR="006A5B4A">
        <w:t xml:space="preserve"> </w:t>
      </w:r>
      <w:r w:rsidR="005E5636">
        <w:t>19/</w:t>
      </w:r>
      <w:r w:rsidRPr="008E2802">
        <w:t>VDA 4964) and supplementing schemas was a</w:t>
      </w:r>
      <w:r>
        <w:t xml:space="preserve"> </w:t>
      </w:r>
      <w:r w:rsidRPr="008E2802">
        <w:t xml:space="preserve">leap forward </w:t>
      </w:r>
      <w:del w:id="20" w:author="Johannes Becker" w:date="2020-02-19T12:13:00Z">
        <w:r w:rsidRPr="008E2802" w:rsidDel="00521FF1">
          <w:delText>with regard to</w:delText>
        </w:r>
      </w:del>
      <w:ins w:id="21" w:author="Johannes Becker" w:date="2020-02-19T12:13:00Z">
        <w:r w:rsidR="00521FF1" w:rsidRPr="008E2802">
          <w:t>regarding</w:t>
        </w:r>
      </w:ins>
      <w:r w:rsidRPr="008E2802">
        <w:t xml:space="preserve"> the improvement of car electric development</w:t>
      </w:r>
      <w:r>
        <w:t xml:space="preserve"> </w:t>
      </w:r>
      <w:r w:rsidRPr="008E2802">
        <w:t>processes and their integration in the development processes for</w:t>
      </w:r>
      <w:r>
        <w:t xml:space="preserve"> </w:t>
      </w:r>
      <w:r w:rsidRPr="008E2802">
        <w:t>complete vehicles.</w:t>
      </w:r>
    </w:p>
    <w:p w14:paraId="1D887540" w14:textId="1BFB11FD" w:rsidR="002C65AC" w:rsidRPr="004161B7" w:rsidRDefault="002C65AC" w:rsidP="002C65AC">
      <w:pPr>
        <w:pStyle w:val="VDABlocktext"/>
      </w:pPr>
      <w:del w:id="22" w:author="Johannes Becker" w:date="2020-02-19T12:13:00Z">
        <w:r w:rsidRPr="004161B7" w:rsidDel="00521FF1">
          <w:delText xml:space="preserve">But for </w:delText>
        </w:r>
      </w:del>
      <w:ins w:id="23" w:author="Johannes Becker" w:date="2020-02-19T12:13:00Z">
        <w:r w:rsidR="00521FF1">
          <w:t xml:space="preserve">However, </w:t>
        </w:r>
      </w:ins>
      <w:r w:rsidRPr="004161B7">
        <w:t xml:space="preserve">supporting the whole </w:t>
      </w:r>
      <w:del w:id="24" w:author="Johannes Becker" w:date="2020-02-19T12:14:00Z">
        <w:r w:rsidRPr="004161B7" w:rsidDel="00521FF1">
          <w:delText xml:space="preserve">car </w:delText>
        </w:r>
      </w:del>
      <w:r w:rsidRPr="004161B7">
        <w:t xml:space="preserve">electric development processes </w:t>
      </w:r>
      <w:ins w:id="25" w:author="Johannes Becker" w:date="2020-02-19T12:14:00Z">
        <w:r w:rsidR="00521FF1">
          <w:t xml:space="preserve">and </w:t>
        </w:r>
      </w:ins>
      <w:ins w:id="26" w:author="Johannes Becker" w:date="2020-02-19T12:15:00Z">
        <w:r w:rsidR="00521FF1">
          <w:t xml:space="preserve">providing an integrated view on the complete electrical network of a vehicle was not </w:t>
        </w:r>
      </w:ins>
      <w:ins w:id="27" w:author="Johannes Becker" w:date="2020-02-19T12:16:00Z">
        <w:r w:rsidR="00521FF1">
          <w:t xml:space="preserve">in the scope of the </w:t>
        </w:r>
      </w:ins>
      <w:del w:id="28" w:author="Johannes Becker" w:date="2020-02-19T12:16:00Z">
        <w:r w:rsidRPr="004161B7" w:rsidDel="00521FF1">
          <w:delText xml:space="preserve">the </w:delText>
        </w:r>
      </w:del>
      <w:r w:rsidRPr="004161B7">
        <w:t>provided specifications</w:t>
      </w:r>
      <w:del w:id="29" w:author="Johannes Becker" w:date="2020-02-19T12:16:00Z">
        <w:r w:rsidRPr="004161B7" w:rsidDel="00521FF1">
          <w:delText xml:space="preserve"> were not sufficient</w:delText>
        </w:r>
      </w:del>
      <w:r w:rsidRPr="004161B7">
        <w:t xml:space="preserve">. </w:t>
      </w:r>
      <w:del w:id="30" w:author="Johannes Becker" w:date="2020-02-19T12:16:00Z">
        <w:r w:rsidR="00E30B51" w:rsidRPr="004161B7" w:rsidDel="00521FF1">
          <w:delText>Therefore,</w:delText>
        </w:r>
        <w:r w:rsidRPr="004161B7" w:rsidDel="00521FF1">
          <w:delText xml:space="preserve"> a</w:delText>
        </w:r>
      </w:del>
      <w:ins w:id="31" w:author="Johannes Becker" w:date="2020-02-19T12:16:00Z">
        <w:r w:rsidR="00521FF1">
          <w:t>A</w:t>
        </w:r>
      </w:ins>
      <w:r w:rsidRPr="004161B7">
        <w:t xml:space="preserve">dditional use cases </w:t>
      </w:r>
      <w:del w:id="32" w:author="Johannes Becker" w:date="2020-02-19T12:18:00Z">
        <w:r w:rsidRPr="004161B7" w:rsidDel="00521FF1">
          <w:delText>have to</w:delText>
        </w:r>
      </w:del>
      <w:ins w:id="33" w:author="Johannes Becker" w:date="2020-02-19T12:18:00Z">
        <w:r w:rsidR="00521FF1" w:rsidRPr="004161B7">
          <w:t>must</w:t>
        </w:r>
      </w:ins>
      <w:r w:rsidRPr="004161B7">
        <w:t xml:space="preserve"> be addressed. The objective of the </w:t>
      </w:r>
      <w:r w:rsidR="002F6AB6">
        <w:t xml:space="preserve">prostep ivip </w:t>
      </w:r>
      <w:r w:rsidR="002F6AB6" w:rsidRPr="00527243">
        <w:t>project group</w:t>
      </w:r>
      <w:r w:rsidR="002F6AB6">
        <w:t xml:space="preserve"> “Vehicle Electrical Systems Workflow Forum”</w:t>
      </w:r>
      <w:ins w:id="34" w:author="Johannes Becker" w:date="2020-02-19T12:17:00Z">
        <w:r w:rsidR="00521FF1">
          <w:t xml:space="preserve"> is</w:t>
        </w:r>
      </w:ins>
      <w:r w:rsidR="002F6AB6">
        <w:t xml:space="preserve"> </w:t>
      </w:r>
      <w:del w:id="35" w:author="Johannes Becker" w:date="2020-02-19T12:17:00Z">
        <w:r w:rsidRPr="004161B7" w:rsidDel="00521FF1">
          <w:delText xml:space="preserve">was against this background </w:delText>
        </w:r>
      </w:del>
      <w:r w:rsidRPr="004161B7">
        <w:t xml:space="preserve">to </w:t>
      </w:r>
      <w:del w:id="36" w:author="Johannes Becker" w:date="2020-02-19T12:17:00Z">
        <w:r w:rsidRPr="004161B7" w:rsidDel="00521FF1">
          <w:delText xml:space="preserve">name </w:delText>
        </w:r>
      </w:del>
      <w:ins w:id="37" w:author="Johannes Becker" w:date="2020-02-19T12:18:00Z">
        <w:r w:rsidR="00521FF1">
          <w:t>collect</w:t>
        </w:r>
      </w:ins>
      <w:ins w:id="38" w:author="Johannes Becker" w:date="2020-02-19T12:17:00Z">
        <w:r w:rsidR="00521FF1" w:rsidRPr="004161B7">
          <w:t xml:space="preserve"> </w:t>
        </w:r>
      </w:ins>
      <w:r w:rsidRPr="004161B7">
        <w:t xml:space="preserve">these use cases and </w:t>
      </w:r>
      <w:del w:id="39" w:author="Johannes Becker" w:date="2020-02-19T12:18:00Z">
        <w:r w:rsidRPr="004161B7" w:rsidDel="00521FF1">
          <w:delText xml:space="preserve">on that basis </w:delText>
        </w:r>
      </w:del>
      <w:r w:rsidRPr="004161B7">
        <w:t>specify the Vehicle Electric Container (VEC)</w:t>
      </w:r>
      <w:ins w:id="40" w:author="Johannes Becker" w:date="2020-02-19T12:18:00Z">
        <w:r w:rsidR="00521FF1">
          <w:t xml:space="preserve"> based on t</w:t>
        </w:r>
      </w:ins>
      <w:ins w:id="41" w:author="Johannes Becker" w:date="2020-02-19T12:19:00Z">
        <w:r w:rsidR="00521FF1">
          <w:t>hem</w:t>
        </w:r>
      </w:ins>
      <w:r w:rsidRPr="004161B7">
        <w:t xml:space="preserve"> as the required standardised data format in this context. </w:t>
      </w:r>
    </w:p>
    <w:p w14:paraId="1706DD30" w14:textId="0EB7ECBC" w:rsidR="002C65AC" w:rsidRDefault="002C65AC" w:rsidP="002C65AC">
      <w:pPr>
        <w:pStyle w:val="VDABlocktext"/>
      </w:pPr>
      <w:del w:id="42" w:author="Johannes Becker" w:date="2020-02-19T12:19:00Z">
        <w:r w:rsidDel="00521FF1">
          <w:delText>In the end, the</w:delText>
        </w:r>
      </w:del>
      <w:ins w:id="43" w:author="Johannes Becker" w:date="2020-02-19T12:19:00Z">
        <w:r w:rsidR="00521FF1">
          <w:t>The</w:t>
        </w:r>
      </w:ins>
      <w:r>
        <w:t xml:space="preserve"> VEC data format</w:t>
      </w:r>
      <w:r w:rsidRPr="008E2802">
        <w:t xml:space="preserve"> specification harmonizes and integrates the already existing solutions with the newly gathered requirements. The VEC </w:t>
      </w:r>
      <w:r>
        <w:t>data format</w:t>
      </w:r>
      <w:r w:rsidRPr="008E2802">
        <w:t xml:space="preserve"> specification addresses </w:t>
      </w:r>
      <w:r>
        <w:t xml:space="preserve">a </w:t>
      </w:r>
      <w:r w:rsidRPr="008E2802">
        <w:t xml:space="preserve">significantly extended </w:t>
      </w:r>
      <w:del w:id="44" w:author="Johannes Becker" w:date="2020-02-19T12:19:00Z">
        <w:r w:rsidRPr="008E2802" w:rsidDel="00521FF1">
          <w:delText>field of application</w:delText>
        </w:r>
      </w:del>
      <w:ins w:id="45" w:author="Johannes Becker" w:date="2020-02-19T12:19:00Z">
        <w:r w:rsidR="00521FF1">
          <w:t>amount of use cases</w:t>
        </w:r>
      </w:ins>
      <w:r w:rsidRPr="008E2802">
        <w:t>, focussing not only on one</w:t>
      </w:r>
      <w:r>
        <w:t xml:space="preserve"> </w:t>
      </w:r>
      <w:r w:rsidRPr="008E2802">
        <w:t xml:space="preserve">single wiring harness but on </w:t>
      </w:r>
      <w:del w:id="46" w:author="Johannes Becker" w:date="2020-02-19T12:20:00Z">
        <w:r w:rsidRPr="008E2802" w:rsidDel="00521FF1">
          <w:delText xml:space="preserve">the whole </w:delText>
        </w:r>
      </w:del>
      <w:r w:rsidRPr="008E2802">
        <w:t>electric system</w:t>
      </w:r>
      <w:ins w:id="47" w:author="Johannes Becker" w:date="2020-02-19T12:20:00Z">
        <w:r w:rsidR="00521FF1">
          <w:t xml:space="preserve"> as a whole</w:t>
        </w:r>
      </w:ins>
      <w:r w:rsidRPr="008E2802">
        <w:t xml:space="preserve">. The VEC </w:t>
      </w:r>
      <w:r>
        <w:t>data format</w:t>
      </w:r>
      <w:r w:rsidRPr="008E2802">
        <w:t xml:space="preserve"> specification </w:t>
      </w:r>
      <w:del w:id="48" w:author="Johannes Becker" w:date="2020-02-19T12:20:00Z">
        <w:r w:rsidRPr="008E2802" w:rsidDel="00521FF1">
          <w:delText>is capable of supporting</w:delText>
        </w:r>
      </w:del>
      <w:ins w:id="49" w:author="Johannes Becker" w:date="2020-02-19T12:20:00Z">
        <w:r w:rsidR="00521FF1">
          <w:t>supports</w:t>
        </w:r>
      </w:ins>
      <w:r w:rsidRPr="008E2802">
        <w:t xml:space="preserve"> a </w:t>
      </w:r>
      <w:del w:id="50" w:author="Johannes Becker" w:date="2020-02-19T12:20:00Z">
        <w:r w:rsidRPr="008E2802" w:rsidDel="00521FF1">
          <w:delText>huge amount</w:delText>
        </w:r>
      </w:del>
      <w:ins w:id="51" w:author="Johannes Becker" w:date="2020-02-19T12:20:00Z">
        <w:r w:rsidR="00521FF1">
          <w:t>great varie</w:t>
        </w:r>
      </w:ins>
      <w:ins w:id="52" w:author="Johannes Becker" w:date="2020-02-19T12:21:00Z">
        <w:r w:rsidR="00521FF1">
          <w:t>ty</w:t>
        </w:r>
      </w:ins>
      <w:r w:rsidRPr="008E2802">
        <w:t xml:space="preserve"> of data exchange use cases all along the</w:t>
      </w:r>
      <w:r>
        <w:t xml:space="preserve"> </w:t>
      </w:r>
      <w:r w:rsidRPr="008E2802">
        <w:t>electric system development process.</w:t>
      </w:r>
      <w:r>
        <w:t xml:space="preserve"> </w:t>
      </w:r>
    </w:p>
    <w:p w14:paraId="18E6A251" w14:textId="59402AAF" w:rsidR="001511CF" w:rsidRDefault="001511CF" w:rsidP="002C65AC">
      <w:pPr>
        <w:pStyle w:val="VDABlocktext"/>
        <w:rPr>
          <w:ins w:id="53" w:author="Johannes Becker" w:date="2020-02-19T12:21:00Z"/>
        </w:rPr>
      </w:pPr>
      <w:ins w:id="54" w:author="Johannes Becker" w:date="2020-02-19T12:21:00Z">
        <w:r>
          <w:t xml:space="preserve">The definition of the </w:t>
        </w:r>
      </w:ins>
      <w:ins w:id="55" w:author="Johannes Becker" w:date="2020-02-19T12:22:00Z">
        <w:r>
          <w:t xml:space="preserve">VEC was done with a focus on the requirements of the automotive industry. However, it is not explicitly limited to this domain and it </w:t>
        </w:r>
      </w:ins>
      <w:ins w:id="56" w:author="Johannes Becker" w:date="2020-02-19T12:23:00Z">
        <w:r>
          <w:t xml:space="preserve">is expected that the VEC specification is applicable in </w:t>
        </w:r>
      </w:ins>
      <w:ins w:id="57" w:author="Johannes Becker" w:date="2020-02-19T12:24:00Z">
        <w:r>
          <w:t>aerospace industry and others as well.</w:t>
        </w:r>
      </w:ins>
    </w:p>
    <w:p w14:paraId="7D60321B" w14:textId="56D8B569" w:rsidR="002C65AC" w:rsidDel="001511CF" w:rsidRDefault="002C65AC" w:rsidP="002C65AC">
      <w:pPr>
        <w:pStyle w:val="VDABlocktext"/>
        <w:rPr>
          <w:del w:id="58" w:author="Johannes Becker" w:date="2020-02-19T12:24:00Z"/>
        </w:rPr>
      </w:pPr>
      <w:del w:id="59" w:author="Johannes Becker" w:date="2020-02-19T12:24:00Z">
        <w:r w:rsidRPr="008E2802" w:rsidDel="001511CF">
          <w:delText>Focus within the VEC specification was to address automotive requirements. But it is also expected</w:delText>
        </w:r>
        <w:r w:rsidDel="001511CF">
          <w:delText xml:space="preserve"> </w:delText>
        </w:r>
        <w:r w:rsidRPr="008E2802" w:rsidDel="001511CF">
          <w:delText xml:space="preserve">that the available VEC specification addresses the needs of the aerospace industry </w:delText>
        </w:r>
        <w:r w:rsidR="005E5636" w:rsidDel="001511CF">
          <w:delText xml:space="preserve">and others </w:delText>
        </w:r>
        <w:r w:rsidRPr="008E2802" w:rsidDel="001511CF">
          <w:delText>as well.</w:delText>
        </w:r>
        <w:bookmarkStart w:id="60" w:name="_Toc33620267"/>
        <w:bookmarkEnd w:id="60"/>
      </w:del>
    </w:p>
    <w:p w14:paraId="6E6F346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1" w:name="_Toc181766016"/>
      <w:bookmarkStart w:id="62" w:name="_Toc373509015"/>
      <w:bookmarkStart w:id="63" w:name="_Toc27668575"/>
      <w:bookmarkStart w:id="64" w:name="_Toc33620268"/>
      <w:r w:rsidRPr="00F107FB">
        <w:rPr>
          <w:lang w:val="en-GB"/>
        </w:rPr>
        <w:t xml:space="preserve">Objectives of the </w:t>
      </w:r>
      <w:r>
        <w:rPr>
          <w:lang w:val="en-GB"/>
        </w:rPr>
        <w:t>r</w:t>
      </w:r>
      <w:r w:rsidRPr="00F107FB">
        <w:rPr>
          <w:lang w:val="en-GB"/>
        </w:rPr>
        <w:t>ecommendation</w:t>
      </w:r>
      <w:bookmarkEnd w:id="61"/>
      <w:bookmarkEnd w:id="62"/>
      <w:bookmarkEnd w:id="63"/>
      <w:bookmarkEnd w:id="64"/>
    </w:p>
    <w:p w14:paraId="3B3B85A1" w14:textId="77777777" w:rsidR="002C65AC" w:rsidRDefault="002C65AC" w:rsidP="002C65AC">
      <w:pPr>
        <w:pStyle w:val="VDABlocktext"/>
      </w:pPr>
      <w:r>
        <w:t>This Recommendation contains the specification of the VEC data format with the objective to</w:t>
      </w:r>
    </w:p>
    <w:p w14:paraId="54079713" w14:textId="4D92AF95" w:rsidR="001511CF" w:rsidRDefault="001511CF" w:rsidP="002C65AC">
      <w:pPr>
        <w:pStyle w:val="VDABlocktext"/>
        <w:numPr>
          <w:ilvl w:val="0"/>
          <w:numId w:val="10"/>
        </w:numPr>
        <w:rPr>
          <w:ins w:id="65" w:author="Johannes Becker" w:date="2020-02-19T12:26:00Z"/>
        </w:rPr>
      </w:pPr>
      <w:ins w:id="66" w:author="Johannes Becker" w:date="2020-02-19T12:27:00Z">
        <w:r>
          <w:t>Define a common</w:t>
        </w:r>
      </w:ins>
      <w:ins w:id="67" w:author="Johannes Becker" w:date="2020-02-19T12:29:00Z">
        <w:r>
          <w:t>ly</w:t>
        </w:r>
      </w:ins>
      <w:ins w:id="68" w:author="Johannes Becker" w:date="2020-02-19T12:27:00Z">
        <w:r>
          <w:t xml:space="preserve"> agreed vocabulary and </w:t>
        </w:r>
      </w:ins>
      <w:ins w:id="69" w:author="Johannes Becker" w:date="2020-02-19T12:29:00Z">
        <w:r>
          <w:t xml:space="preserve">object </w:t>
        </w:r>
      </w:ins>
      <w:ins w:id="70" w:author="Johannes Becker" w:date="2020-02-19T12:27:00Z">
        <w:r>
          <w:t>sema</w:t>
        </w:r>
      </w:ins>
      <w:ins w:id="71" w:author="Johannes Becker" w:date="2020-02-19T12:28:00Z">
        <w:r>
          <w:t>ntics for the domain of the electrical design process in vehicles</w:t>
        </w:r>
      </w:ins>
    </w:p>
    <w:p w14:paraId="75823C57" w14:textId="76F299EA" w:rsidR="002C65AC" w:rsidRDefault="002C65AC" w:rsidP="002C65AC">
      <w:pPr>
        <w:pStyle w:val="VDABlocktext"/>
        <w:numPr>
          <w:ilvl w:val="0"/>
          <w:numId w:val="10"/>
        </w:numPr>
      </w:pPr>
      <w:r>
        <w:t xml:space="preserve">Facilitate data exchange between development and </w:t>
      </w:r>
      <w:r w:rsidR="005E5636">
        <w:t xml:space="preserve">business </w:t>
      </w:r>
      <w:r>
        <w:t>partners in the context of physical electric system development and production planning</w:t>
      </w:r>
    </w:p>
    <w:p w14:paraId="2051C10E" w14:textId="77777777" w:rsidR="002C65AC" w:rsidRDefault="002C65AC" w:rsidP="002C65AC">
      <w:pPr>
        <w:pStyle w:val="VDABlocktext"/>
        <w:numPr>
          <w:ilvl w:val="0"/>
          <w:numId w:val="10"/>
        </w:numPr>
      </w:pPr>
      <w:r>
        <w:t>Facilitate tool integration as well as tool-spanning traceability and tool-spanning change management</w:t>
      </w:r>
    </w:p>
    <w:p w14:paraId="7B67FBD7" w14:textId="77777777" w:rsidR="002C65AC" w:rsidRDefault="002C65AC" w:rsidP="002C65AC">
      <w:pPr>
        <w:pStyle w:val="VDABlocktext"/>
        <w:numPr>
          <w:ilvl w:val="0"/>
          <w:numId w:val="10"/>
        </w:numPr>
      </w:pPr>
      <w:r>
        <w:t xml:space="preserve">Reduce complexity and at the same time increase flexibility by better </w:t>
      </w:r>
      <w:r w:rsidRPr="00AB7A90">
        <w:t>decoupling</w:t>
      </w:r>
      <w:r>
        <w:t xml:space="preserve"> tools and data</w:t>
      </w:r>
    </w:p>
    <w:p w14:paraId="5F356B6D" w14:textId="77777777" w:rsidR="002C65AC" w:rsidRDefault="002C65AC" w:rsidP="002C65AC">
      <w:pPr>
        <w:pStyle w:val="VDABlocktext"/>
        <w:numPr>
          <w:ilvl w:val="0"/>
          <w:numId w:val="10"/>
        </w:numPr>
      </w:pPr>
      <w:r>
        <w:t>Provide the perspective in direction to paperless processes</w:t>
      </w:r>
    </w:p>
    <w:p w14:paraId="1F672C69" w14:textId="77777777" w:rsidR="002C65AC" w:rsidRDefault="002C65AC" w:rsidP="002C65AC">
      <w:pPr>
        <w:pStyle w:val="VDABlocktext"/>
        <w:numPr>
          <w:ilvl w:val="0"/>
          <w:numId w:val="10"/>
        </w:numPr>
      </w:pPr>
      <w:r>
        <w:t xml:space="preserve">Provide a perspective for a solution for requirement in the context of </w:t>
      </w:r>
      <w:r w:rsidRPr="00AB7A90">
        <w:t>long-term preservation</w:t>
      </w:r>
    </w:p>
    <w:p w14:paraId="541F7CA1" w14:textId="77777777" w:rsidR="002C65AC" w:rsidRDefault="002C65AC" w:rsidP="002C65AC">
      <w:pPr>
        <w:pStyle w:val="VDABlocktext"/>
      </w:pPr>
      <w:r>
        <w:t>Concrete use cases are described in chapter 2.</w:t>
      </w:r>
    </w:p>
    <w:p w14:paraId="56FD0713" w14:textId="1C425CFC" w:rsidR="002C65AC" w:rsidRDefault="002C65AC" w:rsidP="002C65AC">
      <w:pPr>
        <w:pStyle w:val="VDABlocktext"/>
      </w:pPr>
      <w:r>
        <w:lastRenderedPageBreak/>
        <w:t>Note: The VEC data format definition is explicitly not intended to be interpreted as a recommendation for the definition of the internal database structure of the one or other software tool.</w:t>
      </w:r>
    </w:p>
    <w:p w14:paraId="440554E5"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72" w:name="_Toc181766017"/>
      <w:bookmarkStart w:id="73" w:name="_Toc373509016"/>
      <w:bookmarkStart w:id="74" w:name="_Toc27668576"/>
      <w:bookmarkStart w:id="75" w:name="_Ref33099937"/>
      <w:bookmarkStart w:id="76" w:name="_Hlk27730719"/>
      <w:bookmarkStart w:id="77" w:name="_Toc33620269"/>
      <w:r w:rsidRPr="000A1EAD">
        <w:rPr>
          <w:lang w:val="en-GB"/>
        </w:rPr>
        <w:t>Changes to preceding versions</w:t>
      </w:r>
      <w:bookmarkEnd w:id="72"/>
      <w:bookmarkEnd w:id="73"/>
      <w:bookmarkEnd w:id="74"/>
      <w:bookmarkEnd w:id="75"/>
      <w:bookmarkEnd w:id="77"/>
    </w:p>
    <w:bookmarkEnd w:id="76"/>
    <w:p w14:paraId="1B96ABBC" w14:textId="5CDBD80E" w:rsidR="002C65AC" w:rsidRDefault="009E2FCB" w:rsidP="002C65AC">
      <w:pPr>
        <w:pStyle w:val="VDABlocktext"/>
        <w:rPr>
          <w:ins w:id="78" w:author="Johannes Becker" w:date="2020-02-19T12:40:00Z"/>
        </w:rPr>
      </w:pPr>
      <w:ins w:id="79" w:author="Johannes Becker" w:date="2020-02-19T12:32:00Z">
        <w:r>
          <w:t xml:space="preserve">Between this Version </w:t>
        </w:r>
      </w:ins>
      <w:ins w:id="80" w:author="Johannes Becker" w:date="2020-02-19T12:33:00Z">
        <w:r>
          <w:t xml:space="preserve">(1.2) and the direct predecessor (Version 1.1) over 190 </w:t>
        </w:r>
      </w:ins>
      <w:ins w:id="81" w:author="Johannes Becker" w:date="2020-02-19T12:34:00Z">
        <w:r>
          <w:t xml:space="preserve">individual issues have been addressed. </w:t>
        </w:r>
      </w:ins>
      <w:r w:rsidR="002C65AC">
        <w:t>The following section lists the main subjects that have been changed, improved or added. A complete and detailed change history is available</w:t>
      </w:r>
      <w:r w:rsidR="00C005D6">
        <w:t xml:space="preserve"> in the </w:t>
      </w:r>
      <w:r w:rsidR="00A8795D" w:rsidRPr="00A8795D">
        <w:t>ECAD Wiki</w:t>
      </w:r>
      <w:r w:rsidR="002C65AC">
        <w:t xml:space="preserve"> </w:t>
      </w:r>
      <w:r w:rsidR="00C005D6">
        <w:t xml:space="preserve">and </w:t>
      </w:r>
      <w:r w:rsidR="002C65AC">
        <w:t xml:space="preserve">in the </w:t>
      </w:r>
      <w:r w:rsidR="00A8795D" w:rsidRPr="00A8795D">
        <w:t>issue tracking system</w:t>
      </w:r>
      <w:r w:rsidR="002C65AC">
        <w:t>.</w:t>
      </w:r>
    </w:p>
    <w:p w14:paraId="78FC89F1" w14:textId="5B058B6A" w:rsidR="009E2FCB" w:rsidRDefault="009E2FCB" w:rsidP="002C65AC">
      <w:pPr>
        <w:pStyle w:val="VDABlocktext"/>
        <w:rPr>
          <w:ins w:id="82" w:author="Johannes Becker" w:date="2020-02-19T12:35:00Z"/>
        </w:rPr>
      </w:pPr>
      <w:ins w:id="83" w:author="Johannes Becker" w:date="2020-02-19T12:40:00Z">
        <w:r>
          <w:t xml:space="preserve">Changes that affect the resulting </w:t>
        </w:r>
      </w:ins>
      <w:ins w:id="84" w:author="Johannes Becker" w:date="2020-02-19T12:41:00Z">
        <w:r>
          <w:t>s</w:t>
        </w:r>
      </w:ins>
      <w:ins w:id="85" w:author="Johannes Becker" w:date="2020-02-19T12:40:00Z">
        <w:r>
          <w:t xml:space="preserve">chema in an incompatible </w:t>
        </w:r>
      </w:ins>
      <w:ins w:id="86" w:author="Johannes Becker" w:date="2020-02-19T12:41:00Z">
        <w:r>
          <w:t xml:space="preserve">way are marked with a “X” in the last column. For more details on compatibility see Chapter </w:t>
        </w:r>
      </w:ins>
      <w:ins w:id="87" w:author="Johannes Becker" w:date="2020-02-19T12:42:00Z">
        <w:r>
          <w:fldChar w:fldCharType="begin"/>
        </w:r>
        <w:r>
          <w:instrText xml:space="preserve"> REF _Ref33008547 \r \h </w:instrText>
        </w:r>
      </w:ins>
      <w:r>
        <w:fldChar w:fldCharType="separate"/>
      </w:r>
      <w:r w:rsidR="004714EB">
        <w:t>1.4</w:t>
      </w:r>
      <w:ins w:id="88" w:author="Johannes Becker" w:date="2020-02-19T12:42:00Z">
        <w:r>
          <w:fldChar w:fldCharType="end"/>
        </w:r>
        <w:r>
          <w:t>.</w:t>
        </w:r>
      </w:ins>
    </w:p>
    <w:p w14:paraId="00BC8F63" w14:textId="77777777" w:rsidR="009E2FCB" w:rsidRPr="00EA62AF" w:rsidRDefault="009E2FCB" w:rsidP="002C65AC">
      <w:pPr>
        <w:pStyle w:val="VDABlocktext"/>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B285E" w:rsidRPr="00E93F3D" w14:paraId="2B571DE9" w14:textId="4EE5B62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93AAEF8" w14:textId="77777777" w:rsidR="005B285E" w:rsidRPr="00E93F3D" w:rsidRDefault="005B285E" w:rsidP="00617B3E">
            <w:pPr>
              <w:pStyle w:val="VDABlocktext"/>
              <w:rPr>
                <w:sz w:val="20"/>
                <w:szCs w:val="20"/>
              </w:rPr>
            </w:pPr>
            <w:r w:rsidRPr="00E93F3D">
              <w:t>Change</w:t>
            </w:r>
          </w:p>
        </w:tc>
        <w:tc>
          <w:tcPr>
            <w:tcW w:w="567" w:type="dxa"/>
            <w:tcBorders>
              <w:top w:val="single" w:sz="4" w:space="0" w:color="000000"/>
              <w:left w:val="single" w:sz="4" w:space="0" w:color="000000"/>
              <w:bottom w:val="single" w:sz="4" w:space="0" w:color="000000"/>
              <w:right w:val="single" w:sz="4" w:space="0" w:color="000000"/>
            </w:tcBorders>
          </w:tcPr>
          <w:p w14:paraId="5D8907F2" w14:textId="4CACA5F2" w:rsidR="005B285E" w:rsidRPr="00E93F3D" w:rsidRDefault="005B285E" w:rsidP="00617B3E">
            <w:pPr>
              <w:pStyle w:val="VDABlocktext"/>
            </w:pPr>
            <w:ins w:id="89" w:author="Johannes Becker" w:date="2020-02-19T12:38:00Z">
              <w:r>
                <w:t>Inc.</w:t>
              </w:r>
            </w:ins>
          </w:p>
        </w:tc>
      </w:tr>
      <w:tr w:rsidR="005B285E" w:rsidRPr="00E93F3D" w14:paraId="76A3E96E" w14:textId="6D02C7B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C88C96C" w14:textId="57C16F8E" w:rsidR="005B285E" w:rsidRPr="00E93F3D" w:rsidRDefault="005B285E" w:rsidP="00617B3E">
            <w:pPr>
              <w:rPr>
                <w:lang w:val="en-GB"/>
              </w:rPr>
            </w:pPr>
            <w:ins w:id="90" w:author="Johannes Becker" w:date="2020-02-19T12:44:00Z">
              <w:r>
                <w:rPr>
                  <w:lang w:val="en-GB"/>
                </w:rPr>
                <w:t xml:space="preserve">Reorganization of the Model Outline </w:t>
              </w:r>
            </w:ins>
            <w:ins w:id="91" w:author="Johannes Becker" w:date="2020-02-19T12:45:00Z">
              <w:r>
                <w:rPr>
                  <w:lang w:val="en-GB"/>
                </w:rPr>
                <w:t xml:space="preserve">(Chapter </w:t>
              </w:r>
              <w:r>
                <w:rPr>
                  <w:lang w:val="en-GB"/>
                </w:rPr>
                <w:fldChar w:fldCharType="begin"/>
              </w:r>
              <w:r>
                <w:rPr>
                  <w:lang w:val="en-GB"/>
                </w:rPr>
                <w:instrText xml:space="preserve"> REF _Ref33008767 \r \h </w:instrText>
              </w:r>
            </w:ins>
            <w:r>
              <w:rPr>
                <w:lang w:val="en-GB"/>
              </w:rPr>
            </w:r>
            <w:r>
              <w:rPr>
                <w:lang w:val="en-GB"/>
              </w:rPr>
              <w:fldChar w:fldCharType="separate"/>
            </w:r>
            <w:r w:rsidR="004714EB">
              <w:rPr>
                <w:lang w:val="en-GB"/>
              </w:rPr>
              <w:t>5</w:t>
            </w:r>
            <w:ins w:id="92" w:author="Johannes Becker" w:date="2020-02-19T12:45:00Z">
              <w:r>
                <w:rPr>
                  <w:lang w:val="en-GB"/>
                </w:rPr>
                <w:fldChar w:fldCharType="end"/>
              </w:r>
              <w:r>
                <w:rPr>
                  <w:lang w:val="en-GB"/>
                </w:rPr>
                <w:t>)</w:t>
              </w:r>
            </w:ins>
            <w:del w:id="93" w:author="Johannes Becker" w:date="2020-02-19T12:42:00Z">
              <w:r w:rsidDel="005B285E">
                <w:rPr>
                  <w:lang w:val="en-GB"/>
                </w:rPr>
                <w:delText>Restructuring of Chapter 4 “Model of the VEC Data Format”.</w:delText>
              </w:r>
            </w:del>
          </w:p>
        </w:tc>
        <w:tc>
          <w:tcPr>
            <w:tcW w:w="567" w:type="dxa"/>
            <w:tcBorders>
              <w:top w:val="single" w:sz="4" w:space="0" w:color="000000"/>
              <w:left w:val="single" w:sz="4" w:space="0" w:color="000000"/>
              <w:bottom w:val="single" w:sz="4" w:space="0" w:color="000000"/>
              <w:right w:val="single" w:sz="4" w:space="0" w:color="000000"/>
            </w:tcBorders>
          </w:tcPr>
          <w:p w14:paraId="1EB3F060" w14:textId="6DA1558F" w:rsidR="005B285E" w:rsidRDefault="005B285E" w:rsidP="00617B3E">
            <w:pPr>
              <w:rPr>
                <w:lang w:val="en-GB"/>
              </w:rPr>
            </w:pPr>
          </w:p>
        </w:tc>
      </w:tr>
      <w:tr w:rsidR="005B285E" w:rsidRPr="00E93F3D" w14:paraId="034706B1" w14:textId="78195E5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5B45C55" w14:textId="718B30F7" w:rsidR="005B285E" w:rsidRDefault="005B285E" w:rsidP="00617B3E">
            <w:pPr>
              <w:rPr>
                <w:lang w:val="en-GB"/>
              </w:rPr>
            </w:pPr>
            <w:ins w:id="94" w:author="Johannes Becker" w:date="2020-02-19T12:45:00Z">
              <w:r>
                <w:rPr>
                  <w:lang w:val="en-GB"/>
                </w:rPr>
                <w:t>Add</w:t>
              </w:r>
            </w:ins>
            <w:ins w:id="95" w:author="Johannes Becker" w:date="2020-02-19T12:46:00Z">
              <w:r>
                <w:rPr>
                  <w:lang w:val="en-GB"/>
                </w:rPr>
                <w:t>ed “</w:t>
              </w:r>
              <w:r>
                <w:rPr>
                  <w:lang w:val="en-GB"/>
                </w:rPr>
                <w:fldChar w:fldCharType="begin"/>
              </w:r>
              <w:r>
                <w:rPr>
                  <w:lang w:val="en-GB"/>
                </w:rPr>
                <w:instrText xml:space="preserve"> REF _Ref33008795 \h </w:instrText>
              </w:r>
            </w:ins>
            <w:r>
              <w:rPr>
                <w:lang w:val="en-GB"/>
              </w:rPr>
            </w:r>
            <w:r>
              <w:rPr>
                <w:lang w:val="en-GB"/>
              </w:rPr>
              <w:fldChar w:fldCharType="separate"/>
            </w:r>
            <w:r w:rsidR="004714EB">
              <w:rPr>
                <w:lang w:val="en-GB"/>
              </w:rPr>
              <w:t>General Guidelines</w:t>
            </w:r>
            <w:ins w:id="96" w:author="Johannes Becker" w:date="2020-02-19T12:46:00Z">
              <w:r>
                <w:rPr>
                  <w:lang w:val="en-GB"/>
                </w:rPr>
                <w:fldChar w:fldCharType="end"/>
              </w:r>
              <w:r>
                <w:rPr>
                  <w:lang w:val="en-GB"/>
                </w:rPr>
                <w:t xml:space="preserve">” </w:t>
              </w:r>
            </w:ins>
            <w:ins w:id="97" w:author="Johannes Becker" w:date="2020-02-19T12:47:00Z">
              <w:r>
                <w:rPr>
                  <w:lang w:val="en-GB"/>
                </w:rPr>
                <w:t>for requirements on VEC implementations that are not strictly related to the model structure</w:t>
              </w:r>
            </w:ins>
            <w:ins w:id="98" w:author="Johannes Becker" w:date="2020-02-19T12:46:00Z">
              <w:r>
                <w:rPr>
                  <w:lang w:val="en-GB"/>
                </w:rPr>
                <w:t xml:space="preserve"> (Chapter </w:t>
              </w:r>
              <w:r>
                <w:rPr>
                  <w:lang w:val="en-GB"/>
                </w:rPr>
                <w:fldChar w:fldCharType="begin"/>
              </w:r>
              <w:r>
                <w:rPr>
                  <w:lang w:val="en-GB"/>
                </w:rPr>
                <w:instrText xml:space="preserve"> REF _Ref33008804 \r \h </w:instrText>
              </w:r>
            </w:ins>
            <w:r>
              <w:rPr>
                <w:lang w:val="en-GB"/>
              </w:rPr>
            </w:r>
            <w:r>
              <w:rPr>
                <w:lang w:val="en-GB"/>
              </w:rPr>
              <w:fldChar w:fldCharType="separate"/>
            </w:r>
            <w:r w:rsidR="004714EB">
              <w:rPr>
                <w:lang w:val="en-GB"/>
              </w:rPr>
              <w:t>4</w:t>
            </w:r>
            <w:ins w:id="99" w:author="Johannes Becker" w:date="2020-02-19T12:46:00Z">
              <w:r>
                <w:rPr>
                  <w:lang w:val="en-GB"/>
                </w:rPr>
                <w:fldChar w:fldCharType="end"/>
              </w:r>
            </w:ins>
            <w:del w:id="100" w:author="Johannes Becker" w:date="2020-02-19T12:42:00Z">
              <w:r w:rsidDel="005B285E">
                <w:rPr>
                  <w:lang w:val="en-GB"/>
                </w:rPr>
                <w:delText>Improvements and Change Request required by implementations in the area of part master data management.</w:delText>
              </w:r>
            </w:del>
            <w:ins w:id="101" w:author="Johannes Becker" w:date="2020-02-19T12:46:00Z">
              <w:r>
                <w:rPr>
                  <w:lang w:val="en-GB"/>
                </w:rPr>
                <w:t>)</w:t>
              </w:r>
            </w:ins>
            <w:ins w:id="102" w:author="Johannes Becker" w:date="2020-02-19T12:47:00Z">
              <w:r>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004492FD" w14:textId="77777777" w:rsidR="005B285E" w:rsidRDefault="005B285E" w:rsidP="00617B3E">
            <w:pPr>
              <w:rPr>
                <w:lang w:val="en-GB"/>
              </w:rPr>
            </w:pPr>
          </w:p>
        </w:tc>
      </w:tr>
      <w:tr w:rsidR="00D60E73" w:rsidRPr="00E93F3D" w14:paraId="75E3434C" w14:textId="77777777" w:rsidTr="005B285E">
        <w:trPr>
          <w:ins w:id="103" w:author="Johannes Becker" w:date="2020-02-20T11:01:00Z"/>
        </w:trPr>
        <w:tc>
          <w:tcPr>
            <w:tcW w:w="8425" w:type="dxa"/>
            <w:tcBorders>
              <w:top w:val="single" w:sz="4" w:space="0" w:color="000000"/>
              <w:left w:val="single" w:sz="4" w:space="0" w:color="000000"/>
              <w:bottom w:val="single" w:sz="4" w:space="0" w:color="000000"/>
              <w:right w:val="single" w:sz="4" w:space="0" w:color="000000"/>
            </w:tcBorders>
            <w:vAlign w:val="center"/>
          </w:tcPr>
          <w:p w14:paraId="0B32D0E5" w14:textId="35F1E667" w:rsidR="00D60E73" w:rsidRDefault="00D60E73" w:rsidP="00617B3E">
            <w:pPr>
              <w:rPr>
                <w:ins w:id="104" w:author="Johannes Becker" w:date="2020-02-20T11:01:00Z"/>
                <w:lang w:val="en-GB"/>
              </w:rPr>
            </w:pPr>
            <w:ins w:id="105" w:author="Johannes Becker" w:date="2020-02-20T11:01:00Z">
              <w:r>
                <w:rPr>
                  <w:lang w:val="en-GB"/>
                </w:rPr>
                <w:t>Added model documentation to the generated XML Schema files.</w:t>
              </w:r>
            </w:ins>
          </w:p>
        </w:tc>
        <w:tc>
          <w:tcPr>
            <w:tcW w:w="567" w:type="dxa"/>
            <w:tcBorders>
              <w:top w:val="single" w:sz="4" w:space="0" w:color="000000"/>
              <w:left w:val="single" w:sz="4" w:space="0" w:color="000000"/>
              <w:bottom w:val="single" w:sz="4" w:space="0" w:color="000000"/>
              <w:right w:val="single" w:sz="4" w:space="0" w:color="000000"/>
            </w:tcBorders>
          </w:tcPr>
          <w:p w14:paraId="37849F62" w14:textId="77777777" w:rsidR="00D60E73" w:rsidRDefault="00D60E73" w:rsidP="00617B3E">
            <w:pPr>
              <w:rPr>
                <w:ins w:id="106" w:author="Johannes Becker" w:date="2020-02-20T11:01:00Z"/>
                <w:lang w:val="en-GB"/>
              </w:rPr>
            </w:pPr>
          </w:p>
        </w:tc>
      </w:tr>
      <w:tr w:rsidR="005B285E" w:rsidRPr="00E93F3D" w14:paraId="6D24BAF1" w14:textId="61C798B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73738D" w14:textId="3ACFAA96" w:rsidR="005B285E" w:rsidRDefault="005B285E" w:rsidP="00617B3E">
            <w:pPr>
              <w:rPr>
                <w:lang w:val="en-GB"/>
              </w:rPr>
            </w:pPr>
            <w:ins w:id="107" w:author="Johannes Becker" w:date="2020-02-19T12:48:00Z">
              <w:r>
                <w:rPr>
                  <w:lang w:val="en-GB"/>
                </w:rPr>
                <w:t>General orthogonal grouping concept to represent functional mappings and requirements (</w:t>
              </w:r>
            </w:ins>
            <w:ins w:id="108" w:author="Johannes Becker" w:date="2020-02-20T10:26:00Z">
              <w:r w:rsidR="00FE06F9">
                <w:rPr>
                  <w:lang w:val="en-GB"/>
                </w:rPr>
                <w:t xml:space="preserve">see </w:t>
              </w:r>
            </w:ins>
            <w:ins w:id="109" w:author="Johannes Becker" w:date="2020-02-19T12:48:00Z">
              <w:r>
                <w:rPr>
                  <w:lang w:val="en-GB"/>
                </w:rPr>
                <w:t>AssignmentGroup)</w:t>
              </w:r>
            </w:ins>
            <w:del w:id="110" w:author="Johannes Becker" w:date="2020-02-19T12:42:00Z">
              <w:r w:rsidDel="005B285E">
                <w:rPr>
                  <w:lang w:val="en-GB"/>
                </w:rPr>
                <w:delText xml:space="preserve">Modularization of the schema to support tailoring of the data model for concrete interfaces. </w:delText>
              </w:r>
            </w:del>
          </w:p>
        </w:tc>
        <w:tc>
          <w:tcPr>
            <w:tcW w:w="567" w:type="dxa"/>
            <w:tcBorders>
              <w:top w:val="single" w:sz="4" w:space="0" w:color="000000"/>
              <w:left w:val="single" w:sz="4" w:space="0" w:color="000000"/>
              <w:bottom w:val="single" w:sz="4" w:space="0" w:color="000000"/>
              <w:right w:val="single" w:sz="4" w:space="0" w:color="000000"/>
            </w:tcBorders>
          </w:tcPr>
          <w:p w14:paraId="4139EBFC" w14:textId="77777777" w:rsidR="005B285E" w:rsidRDefault="005B285E" w:rsidP="00617B3E">
            <w:pPr>
              <w:rPr>
                <w:lang w:val="en-GB"/>
              </w:rPr>
            </w:pPr>
          </w:p>
        </w:tc>
      </w:tr>
      <w:tr w:rsidR="005B285E" w:rsidRPr="00E93F3D" w14:paraId="32E2FA04" w14:textId="77777777" w:rsidTr="005B285E">
        <w:trPr>
          <w:ins w:id="111" w:author="Johannes Becker" w:date="2020-02-19T12:51:00Z"/>
        </w:trPr>
        <w:tc>
          <w:tcPr>
            <w:tcW w:w="8425" w:type="dxa"/>
            <w:tcBorders>
              <w:top w:val="single" w:sz="4" w:space="0" w:color="000000"/>
              <w:left w:val="single" w:sz="4" w:space="0" w:color="000000"/>
              <w:bottom w:val="single" w:sz="4" w:space="0" w:color="000000"/>
              <w:right w:val="single" w:sz="4" w:space="0" w:color="000000"/>
            </w:tcBorders>
            <w:vAlign w:val="center"/>
          </w:tcPr>
          <w:p w14:paraId="29A4E07E" w14:textId="36915B7D" w:rsidR="005B285E" w:rsidRDefault="00FE06F9" w:rsidP="00617B3E">
            <w:pPr>
              <w:rPr>
                <w:ins w:id="112" w:author="Johannes Becker" w:date="2020-02-19T12:51:00Z"/>
                <w:lang w:val="en-GB"/>
              </w:rPr>
            </w:pPr>
            <w:ins w:id="113" w:author="Johannes Becker" w:date="2020-02-20T10:28:00Z">
              <w:r>
                <w:rPr>
                  <w:lang w:val="en-GB"/>
                </w:rPr>
                <w:t>Added c</w:t>
              </w:r>
            </w:ins>
            <w:ins w:id="114" w:author="Johannes Becker" w:date="2020-02-19T12:51:00Z">
              <w:r w:rsidR="005B285E">
                <w:rPr>
                  <w:lang w:val="en-GB"/>
                </w:rPr>
                <w:t xml:space="preserve">oncept for the instantiation of </w:t>
              </w:r>
            </w:ins>
            <w:ins w:id="115" w:author="Johannes Becker" w:date="2020-02-19T12:52:00Z">
              <w:r w:rsidR="005B285E">
                <w:rPr>
                  <w:lang w:val="en-GB"/>
                </w:rPr>
                <w:t>topologies.</w:t>
              </w:r>
            </w:ins>
          </w:p>
        </w:tc>
        <w:tc>
          <w:tcPr>
            <w:tcW w:w="567" w:type="dxa"/>
            <w:tcBorders>
              <w:top w:val="single" w:sz="4" w:space="0" w:color="000000"/>
              <w:left w:val="single" w:sz="4" w:space="0" w:color="000000"/>
              <w:bottom w:val="single" w:sz="4" w:space="0" w:color="000000"/>
              <w:right w:val="single" w:sz="4" w:space="0" w:color="000000"/>
            </w:tcBorders>
          </w:tcPr>
          <w:p w14:paraId="3544FE77" w14:textId="77777777" w:rsidR="005B285E" w:rsidRDefault="005B285E" w:rsidP="00617B3E">
            <w:pPr>
              <w:rPr>
                <w:ins w:id="116" w:author="Johannes Becker" w:date="2020-02-19T12:51:00Z"/>
                <w:lang w:val="en-GB"/>
              </w:rPr>
            </w:pPr>
          </w:p>
        </w:tc>
      </w:tr>
      <w:tr w:rsidR="00FE06F9" w:rsidRPr="00E93F3D" w14:paraId="51D2BB50" w14:textId="77777777" w:rsidTr="005B285E">
        <w:trPr>
          <w:ins w:id="117" w:author="Johannes Becker" w:date="2020-02-20T10:29:00Z"/>
        </w:trPr>
        <w:tc>
          <w:tcPr>
            <w:tcW w:w="8425" w:type="dxa"/>
            <w:tcBorders>
              <w:top w:val="single" w:sz="4" w:space="0" w:color="000000"/>
              <w:left w:val="single" w:sz="4" w:space="0" w:color="000000"/>
              <w:bottom w:val="single" w:sz="4" w:space="0" w:color="000000"/>
              <w:right w:val="single" w:sz="4" w:space="0" w:color="000000"/>
            </w:tcBorders>
            <w:vAlign w:val="center"/>
          </w:tcPr>
          <w:p w14:paraId="662EFB0D" w14:textId="779CEE0D" w:rsidR="00FE06F9" w:rsidRDefault="00FE06F9" w:rsidP="00617B3E">
            <w:pPr>
              <w:rPr>
                <w:ins w:id="118" w:author="Johannes Becker" w:date="2020-02-20T10:29:00Z"/>
                <w:lang w:val="en-GB"/>
              </w:rPr>
            </w:pPr>
            <w:ins w:id="119" w:author="Johannes Becker" w:date="2020-02-20T10:29:00Z">
              <w:r>
                <w:rPr>
                  <w:lang w:val="en-GB"/>
                </w:rPr>
                <w:t xml:space="preserve">Added concept for hierarchical topologies support multiple use case (e.g. better traceability between geometry and harness </w:t>
              </w:r>
            </w:ins>
            <w:ins w:id="120" w:author="Johannes Becker" w:date="2020-02-20T10:30:00Z">
              <w:r>
                <w:rPr>
                  <w:lang w:val="en-GB"/>
                </w:rPr>
                <w:t xml:space="preserve">process, </w:t>
              </w:r>
            </w:ins>
            <w:ins w:id="121" w:author="Johannes Becker" w:date="2020-02-20T10:31:00Z">
              <w:r>
                <w:rPr>
                  <w:lang w:val="en-GB"/>
                </w:rPr>
                <w:t xml:space="preserve">splice position optimization, </w:t>
              </w:r>
            </w:ins>
            <w:ins w:id="122" w:author="Johannes Becker" w:date="2020-02-20T10:32:00Z">
              <w:r>
                <w:rPr>
                  <w:lang w:val="en-GB"/>
                </w:rPr>
                <w:t xml:space="preserve">layered </w:t>
              </w:r>
            </w:ins>
            <w:ins w:id="123" w:author="Johannes Becker" w:date="2020-02-20T10:31:00Z">
              <w:r>
                <w:rPr>
                  <w:lang w:val="en-GB"/>
                </w:rPr>
                <w:t>segment</w:t>
              </w:r>
            </w:ins>
            <w:ins w:id="124" w:author="Johannes Becker" w:date="2020-02-20T10:32:00Z">
              <w:r>
                <w:rPr>
                  <w:lang w:val="en-GB"/>
                </w:rPr>
                <w:t>s</w:t>
              </w:r>
            </w:ins>
            <w:ins w:id="125" w:author="Johannes Becker" w:date="2020-02-20T10:31:00Z">
              <w:r>
                <w:rPr>
                  <w:lang w:val="en-GB"/>
                </w:rPr>
                <w:t xml:space="preserve"> with a defined inner structure</w:t>
              </w:r>
            </w:ins>
            <w:ins w:id="126" w:author="Johannes Becker" w:date="2020-02-20T10:32:00Z">
              <w:r>
                <w:rPr>
                  <w:lang w:val="en-GB"/>
                </w:rPr>
                <w:t>, composite segments, …)</w:t>
              </w:r>
            </w:ins>
          </w:p>
        </w:tc>
        <w:tc>
          <w:tcPr>
            <w:tcW w:w="567" w:type="dxa"/>
            <w:tcBorders>
              <w:top w:val="single" w:sz="4" w:space="0" w:color="000000"/>
              <w:left w:val="single" w:sz="4" w:space="0" w:color="000000"/>
              <w:bottom w:val="single" w:sz="4" w:space="0" w:color="000000"/>
              <w:right w:val="single" w:sz="4" w:space="0" w:color="000000"/>
            </w:tcBorders>
          </w:tcPr>
          <w:p w14:paraId="33620125" w14:textId="77777777" w:rsidR="00FE06F9" w:rsidRDefault="00FE06F9" w:rsidP="00617B3E">
            <w:pPr>
              <w:rPr>
                <w:ins w:id="127" w:author="Johannes Becker" w:date="2020-02-20T10:29:00Z"/>
                <w:lang w:val="en-GB"/>
              </w:rPr>
            </w:pPr>
          </w:p>
        </w:tc>
      </w:tr>
      <w:tr w:rsidR="00360033" w:rsidRPr="00E93F3D" w14:paraId="042DF995" w14:textId="77777777" w:rsidTr="005B285E">
        <w:trPr>
          <w:ins w:id="128" w:author="Johannes Becker" w:date="2020-02-20T13:49:00Z"/>
        </w:trPr>
        <w:tc>
          <w:tcPr>
            <w:tcW w:w="8425" w:type="dxa"/>
            <w:tcBorders>
              <w:top w:val="single" w:sz="4" w:space="0" w:color="000000"/>
              <w:left w:val="single" w:sz="4" w:space="0" w:color="000000"/>
              <w:bottom w:val="single" w:sz="4" w:space="0" w:color="000000"/>
              <w:right w:val="single" w:sz="4" w:space="0" w:color="000000"/>
            </w:tcBorders>
            <w:vAlign w:val="center"/>
          </w:tcPr>
          <w:p w14:paraId="4EC25114" w14:textId="7CCDFFAD" w:rsidR="00360033" w:rsidRDefault="00360033" w:rsidP="00617B3E">
            <w:pPr>
              <w:rPr>
                <w:ins w:id="129" w:author="Johannes Becker" w:date="2020-02-20T13:49:00Z"/>
                <w:lang w:val="en-GB"/>
              </w:rPr>
            </w:pPr>
            <w:ins w:id="130" w:author="Johannes Becker" w:date="2020-02-20T13:49:00Z">
              <w:r>
                <w:rPr>
                  <w:lang w:val="en-GB"/>
                </w:rPr>
                <w:t xml:space="preserve">Added concept for </w:t>
              </w:r>
            </w:ins>
            <w:ins w:id="131" w:author="Johannes Becker" w:date="2020-02-20T13:50:00Z">
              <w:r>
                <w:rPr>
                  <w:lang w:val="en-GB"/>
                </w:rPr>
                <w:t>assigning topologies to zones.</w:t>
              </w:r>
            </w:ins>
          </w:p>
        </w:tc>
        <w:tc>
          <w:tcPr>
            <w:tcW w:w="567" w:type="dxa"/>
            <w:tcBorders>
              <w:top w:val="single" w:sz="4" w:space="0" w:color="000000"/>
              <w:left w:val="single" w:sz="4" w:space="0" w:color="000000"/>
              <w:bottom w:val="single" w:sz="4" w:space="0" w:color="000000"/>
              <w:right w:val="single" w:sz="4" w:space="0" w:color="000000"/>
            </w:tcBorders>
          </w:tcPr>
          <w:p w14:paraId="0FAD3DF1" w14:textId="77777777" w:rsidR="00360033" w:rsidRDefault="00360033" w:rsidP="00617B3E">
            <w:pPr>
              <w:rPr>
                <w:ins w:id="132" w:author="Johannes Becker" w:date="2020-02-20T13:49:00Z"/>
                <w:lang w:val="en-GB"/>
              </w:rPr>
            </w:pPr>
          </w:p>
        </w:tc>
      </w:tr>
      <w:tr w:rsidR="008D6EA7" w:rsidRPr="00E93F3D" w14:paraId="3397CC28" w14:textId="77777777" w:rsidTr="005B285E">
        <w:trPr>
          <w:ins w:id="133" w:author="Johannes Becker" w:date="2020-02-20T13:44:00Z"/>
        </w:trPr>
        <w:tc>
          <w:tcPr>
            <w:tcW w:w="8425" w:type="dxa"/>
            <w:tcBorders>
              <w:top w:val="single" w:sz="4" w:space="0" w:color="000000"/>
              <w:left w:val="single" w:sz="4" w:space="0" w:color="000000"/>
              <w:bottom w:val="single" w:sz="4" w:space="0" w:color="000000"/>
              <w:right w:val="single" w:sz="4" w:space="0" w:color="000000"/>
            </w:tcBorders>
            <w:vAlign w:val="center"/>
          </w:tcPr>
          <w:p w14:paraId="4160F7CF" w14:textId="38DD8135" w:rsidR="008D6EA7" w:rsidRDefault="008D6EA7" w:rsidP="00617B3E">
            <w:pPr>
              <w:rPr>
                <w:ins w:id="134" w:author="Johannes Becker" w:date="2020-02-20T13:44:00Z"/>
                <w:lang w:val="en-GB"/>
              </w:rPr>
            </w:pPr>
            <w:ins w:id="135" w:author="Johannes Becker" w:date="2020-02-20T13:44:00Z">
              <w:r>
                <w:rPr>
                  <w:lang w:val="en-GB"/>
                </w:rPr>
                <w:t>Completely revised the interpretation of Net- &amp; ConnectionSpecification (Architectural Layer &amp; System Schematic)</w:t>
              </w:r>
            </w:ins>
          </w:p>
        </w:tc>
        <w:tc>
          <w:tcPr>
            <w:tcW w:w="567" w:type="dxa"/>
            <w:tcBorders>
              <w:top w:val="single" w:sz="4" w:space="0" w:color="000000"/>
              <w:left w:val="single" w:sz="4" w:space="0" w:color="000000"/>
              <w:bottom w:val="single" w:sz="4" w:space="0" w:color="000000"/>
              <w:right w:val="single" w:sz="4" w:space="0" w:color="000000"/>
            </w:tcBorders>
          </w:tcPr>
          <w:p w14:paraId="400FA773" w14:textId="24B2A5D9" w:rsidR="008D6EA7" w:rsidRDefault="008D6EA7" w:rsidP="00617B3E">
            <w:pPr>
              <w:rPr>
                <w:ins w:id="136" w:author="Johannes Becker" w:date="2020-02-20T13:44:00Z"/>
                <w:lang w:val="en-GB"/>
              </w:rPr>
            </w:pPr>
            <w:ins w:id="137" w:author="Johannes Becker" w:date="2020-02-20T13:44:00Z">
              <w:r>
                <w:rPr>
                  <w:lang w:val="en-GB"/>
                </w:rPr>
                <w:t>X</w:t>
              </w:r>
            </w:ins>
          </w:p>
        </w:tc>
      </w:tr>
      <w:tr w:rsidR="0052740F" w:rsidRPr="00E93F3D" w14:paraId="1FB9865E" w14:textId="77777777" w:rsidTr="005B285E">
        <w:trPr>
          <w:ins w:id="138" w:author="Johannes Becker" w:date="2020-02-19T12:52:00Z"/>
        </w:trPr>
        <w:tc>
          <w:tcPr>
            <w:tcW w:w="8425" w:type="dxa"/>
            <w:tcBorders>
              <w:top w:val="single" w:sz="4" w:space="0" w:color="000000"/>
              <w:left w:val="single" w:sz="4" w:space="0" w:color="000000"/>
              <w:bottom w:val="single" w:sz="4" w:space="0" w:color="000000"/>
              <w:right w:val="single" w:sz="4" w:space="0" w:color="000000"/>
            </w:tcBorders>
            <w:vAlign w:val="center"/>
          </w:tcPr>
          <w:p w14:paraId="0E5927FA" w14:textId="01987A2D" w:rsidR="0052740F" w:rsidRDefault="0052740F" w:rsidP="0052740F">
            <w:pPr>
              <w:rPr>
                <w:ins w:id="139" w:author="Johannes Becker" w:date="2020-02-19T12:52:00Z"/>
                <w:lang w:val="en-GB"/>
              </w:rPr>
            </w:pPr>
            <w:ins w:id="140" w:author="Johannes Becker" w:date="2020-02-19T12:52:00Z">
              <w:r>
                <w:rPr>
                  <w:lang w:val="en-GB"/>
                </w:rPr>
                <w:t>Refactoring of the multi-core representation</w:t>
              </w:r>
            </w:ins>
          </w:p>
        </w:tc>
        <w:tc>
          <w:tcPr>
            <w:tcW w:w="567" w:type="dxa"/>
            <w:tcBorders>
              <w:top w:val="single" w:sz="4" w:space="0" w:color="000000"/>
              <w:left w:val="single" w:sz="4" w:space="0" w:color="000000"/>
              <w:bottom w:val="single" w:sz="4" w:space="0" w:color="000000"/>
              <w:right w:val="single" w:sz="4" w:space="0" w:color="000000"/>
            </w:tcBorders>
          </w:tcPr>
          <w:p w14:paraId="0D5F652F" w14:textId="5815BDA8" w:rsidR="0052740F" w:rsidRDefault="00343F6F" w:rsidP="0052740F">
            <w:pPr>
              <w:rPr>
                <w:ins w:id="141" w:author="Johannes Becker" w:date="2020-02-19T12:52:00Z"/>
                <w:lang w:val="en-GB"/>
              </w:rPr>
            </w:pPr>
            <w:ins w:id="142" w:author="Johannes Becker" w:date="2020-02-19T12:52:00Z">
              <w:r>
                <w:rPr>
                  <w:lang w:val="en-GB"/>
                </w:rPr>
                <w:t>X</w:t>
              </w:r>
            </w:ins>
          </w:p>
        </w:tc>
      </w:tr>
      <w:tr w:rsidR="00343F6F" w:rsidRPr="00E93F3D" w14:paraId="6946948D" w14:textId="77777777" w:rsidTr="005B285E">
        <w:trPr>
          <w:ins w:id="143" w:author="Johannes Becker" w:date="2020-02-19T12:53:00Z"/>
        </w:trPr>
        <w:tc>
          <w:tcPr>
            <w:tcW w:w="8425" w:type="dxa"/>
            <w:tcBorders>
              <w:top w:val="single" w:sz="4" w:space="0" w:color="000000"/>
              <w:left w:val="single" w:sz="4" w:space="0" w:color="000000"/>
              <w:bottom w:val="single" w:sz="4" w:space="0" w:color="000000"/>
              <w:right w:val="single" w:sz="4" w:space="0" w:color="000000"/>
            </w:tcBorders>
            <w:vAlign w:val="center"/>
          </w:tcPr>
          <w:p w14:paraId="16899D8D" w14:textId="3D988423" w:rsidR="00343F6F" w:rsidRDefault="00343F6F" w:rsidP="0052740F">
            <w:pPr>
              <w:rPr>
                <w:ins w:id="144" w:author="Johannes Becker" w:date="2020-02-19T12:53:00Z"/>
                <w:lang w:val="en-GB"/>
              </w:rPr>
            </w:pPr>
            <w:ins w:id="145" w:author="Johannes Becker" w:date="2020-02-19T12:53:00Z">
              <w:r>
                <w:rPr>
                  <w:lang w:val="en-GB"/>
                </w:rPr>
                <w:t>Added support for FIT-Rates for components</w:t>
              </w:r>
            </w:ins>
          </w:p>
        </w:tc>
        <w:tc>
          <w:tcPr>
            <w:tcW w:w="567" w:type="dxa"/>
            <w:tcBorders>
              <w:top w:val="single" w:sz="4" w:space="0" w:color="000000"/>
              <w:left w:val="single" w:sz="4" w:space="0" w:color="000000"/>
              <w:bottom w:val="single" w:sz="4" w:space="0" w:color="000000"/>
              <w:right w:val="single" w:sz="4" w:space="0" w:color="000000"/>
            </w:tcBorders>
          </w:tcPr>
          <w:p w14:paraId="386DD9BA" w14:textId="77777777" w:rsidR="00343F6F" w:rsidRDefault="00343F6F" w:rsidP="0052740F">
            <w:pPr>
              <w:rPr>
                <w:ins w:id="146" w:author="Johannes Becker" w:date="2020-02-19T12:53:00Z"/>
                <w:lang w:val="en-GB"/>
              </w:rPr>
            </w:pPr>
          </w:p>
        </w:tc>
      </w:tr>
      <w:tr w:rsidR="00343F6F" w:rsidRPr="00E93F3D" w14:paraId="5506C0F4" w14:textId="77777777" w:rsidTr="005B285E">
        <w:trPr>
          <w:ins w:id="147" w:author="Johannes Becker" w:date="2020-02-19T12:53:00Z"/>
        </w:trPr>
        <w:tc>
          <w:tcPr>
            <w:tcW w:w="8425" w:type="dxa"/>
            <w:tcBorders>
              <w:top w:val="single" w:sz="4" w:space="0" w:color="000000"/>
              <w:left w:val="single" w:sz="4" w:space="0" w:color="000000"/>
              <w:bottom w:val="single" w:sz="4" w:space="0" w:color="000000"/>
              <w:right w:val="single" w:sz="4" w:space="0" w:color="000000"/>
            </w:tcBorders>
            <w:vAlign w:val="center"/>
          </w:tcPr>
          <w:p w14:paraId="52C3A99A" w14:textId="4BD01043" w:rsidR="00343F6F" w:rsidRDefault="00343F6F" w:rsidP="0052740F">
            <w:pPr>
              <w:rPr>
                <w:ins w:id="148" w:author="Johannes Becker" w:date="2020-02-19T12:53:00Z"/>
                <w:lang w:val="en-GB"/>
              </w:rPr>
            </w:pPr>
            <w:ins w:id="149" w:author="Johannes Becker" w:date="2020-02-19T12:54:00Z">
              <w:r>
                <w:rPr>
                  <w:lang w:val="en-GB"/>
                </w:rPr>
                <w:t>Added concept to express conformance with requirements</w:t>
              </w:r>
            </w:ins>
            <w:ins w:id="150" w:author="Johannes Becker" w:date="2020-02-20T10:24:00Z">
              <w:r w:rsidR="00FE06F9">
                <w:rPr>
                  <w:lang w:val="en-GB"/>
                </w:rPr>
                <w:t xml:space="preserve"> (see R</w:t>
              </w:r>
            </w:ins>
            <w:ins w:id="151" w:author="Johannes Becker" w:date="2020-02-20T10:25:00Z">
              <w:r w:rsidR="00FE06F9">
                <w:rPr>
                  <w:lang w:val="en-GB"/>
                </w:rPr>
                <w:t>equirement</w:t>
              </w:r>
            </w:ins>
            <w:ins w:id="152" w:author="Johannes Becker" w:date="2020-02-20T10:26:00Z">
              <w:r w:rsidR="00FE06F9">
                <w:rPr>
                  <w:lang w:val="en-GB"/>
                </w:rPr>
                <w:t>s</w:t>
              </w:r>
            </w:ins>
            <w:ins w:id="153" w:author="Johannes Becker" w:date="2020-02-20T10:25:00Z">
              <w:r w:rsidR="00FE06F9">
                <w:rPr>
                  <w:lang w:val="en-GB"/>
                </w:rPr>
                <w:t>ConformanceSpecification)</w:t>
              </w:r>
            </w:ins>
          </w:p>
        </w:tc>
        <w:tc>
          <w:tcPr>
            <w:tcW w:w="567" w:type="dxa"/>
            <w:tcBorders>
              <w:top w:val="single" w:sz="4" w:space="0" w:color="000000"/>
              <w:left w:val="single" w:sz="4" w:space="0" w:color="000000"/>
              <w:bottom w:val="single" w:sz="4" w:space="0" w:color="000000"/>
              <w:right w:val="single" w:sz="4" w:space="0" w:color="000000"/>
            </w:tcBorders>
          </w:tcPr>
          <w:p w14:paraId="374E61B2" w14:textId="77777777" w:rsidR="00343F6F" w:rsidRDefault="00343F6F" w:rsidP="0052740F">
            <w:pPr>
              <w:rPr>
                <w:ins w:id="154" w:author="Johannes Becker" w:date="2020-02-19T12:53:00Z"/>
                <w:lang w:val="en-GB"/>
              </w:rPr>
            </w:pPr>
          </w:p>
        </w:tc>
      </w:tr>
      <w:tr w:rsidR="00FE06F9" w:rsidRPr="00E93F3D" w14:paraId="5F549F30" w14:textId="77777777" w:rsidTr="005B285E">
        <w:trPr>
          <w:ins w:id="155" w:author="Johannes Becker" w:date="2020-02-20T10:24:00Z"/>
        </w:trPr>
        <w:tc>
          <w:tcPr>
            <w:tcW w:w="8425" w:type="dxa"/>
            <w:tcBorders>
              <w:top w:val="single" w:sz="4" w:space="0" w:color="000000"/>
              <w:left w:val="single" w:sz="4" w:space="0" w:color="000000"/>
              <w:bottom w:val="single" w:sz="4" w:space="0" w:color="000000"/>
              <w:right w:val="single" w:sz="4" w:space="0" w:color="000000"/>
            </w:tcBorders>
            <w:vAlign w:val="center"/>
          </w:tcPr>
          <w:p w14:paraId="2B7A6778" w14:textId="5163FAD8" w:rsidR="00FE06F9" w:rsidRDefault="00FE06F9" w:rsidP="0052740F">
            <w:pPr>
              <w:rPr>
                <w:ins w:id="156" w:author="Johannes Becker" w:date="2020-02-20T10:24:00Z"/>
                <w:lang w:val="en-GB"/>
              </w:rPr>
            </w:pPr>
            <w:ins w:id="157" w:author="Johannes Becker" w:date="2020-02-20T10:24:00Z">
              <w:r>
                <w:rPr>
                  <w:lang w:val="en-GB"/>
                </w:rPr>
                <w:t>Added concept to define application constraints on instances (e.g. component nodes) (see ApplicationConstraint)</w:t>
              </w:r>
            </w:ins>
          </w:p>
        </w:tc>
        <w:tc>
          <w:tcPr>
            <w:tcW w:w="567" w:type="dxa"/>
            <w:tcBorders>
              <w:top w:val="single" w:sz="4" w:space="0" w:color="000000"/>
              <w:left w:val="single" w:sz="4" w:space="0" w:color="000000"/>
              <w:bottom w:val="single" w:sz="4" w:space="0" w:color="000000"/>
              <w:right w:val="single" w:sz="4" w:space="0" w:color="000000"/>
            </w:tcBorders>
          </w:tcPr>
          <w:p w14:paraId="11E02769" w14:textId="77777777" w:rsidR="00FE06F9" w:rsidRDefault="00FE06F9" w:rsidP="0052740F">
            <w:pPr>
              <w:rPr>
                <w:ins w:id="158" w:author="Johannes Becker" w:date="2020-02-20T10:24:00Z"/>
                <w:lang w:val="en-GB"/>
              </w:rPr>
            </w:pPr>
          </w:p>
        </w:tc>
      </w:tr>
      <w:tr w:rsidR="00FE06F9" w:rsidRPr="00E93F3D" w14:paraId="37D4C225" w14:textId="77777777" w:rsidTr="005B285E">
        <w:trPr>
          <w:ins w:id="159" w:author="Johannes Becker" w:date="2020-02-20T10:26:00Z"/>
        </w:trPr>
        <w:tc>
          <w:tcPr>
            <w:tcW w:w="8425" w:type="dxa"/>
            <w:tcBorders>
              <w:top w:val="single" w:sz="4" w:space="0" w:color="000000"/>
              <w:left w:val="single" w:sz="4" w:space="0" w:color="000000"/>
              <w:bottom w:val="single" w:sz="4" w:space="0" w:color="000000"/>
              <w:right w:val="single" w:sz="4" w:space="0" w:color="000000"/>
            </w:tcBorders>
            <w:vAlign w:val="center"/>
          </w:tcPr>
          <w:p w14:paraId="3B99B2D6" w14:textId="53BB9182" w:rsidR="00FE06F9" w:rsidRDefault="00FE06F9" w:rsidP="0052740F">
            <w:pPr>
              <w:rPr>
                <w:ins w:id="160" w:author="Johannes Becker" w:date="2020-02-20T10:26:00Z"/>
                <w:lang w:val="en-GB"/>
              </w:rPr>
            </w:pPr>
            <w:ins w:id="161" w:author="Johannes Becker" w:date="2020-02-20T10:26:00Z">
              <w:r>
                <w:rPr>
                  <w:lang w:val="en-GB"/>
                </w:rPr>
                <w:t>Added concept for common variant configurations (base in</w:t>
              </w:r>
            </w:ins>
            <w:ins w:id="162" w:author="Johannes Becker" w:date="2020-02-20T10:27:00Z">
              <w:r>
                <w:rPr>
                  <w:lang w:val="en-GB"/>
                </w:rPr>
                <w:t>clusion)</w:t>
              </w:r>
            </w:ins>
          </w:p>
        </w:tc>
        <w:tc>
          <w:tcPr>
            <w:tcW w:w="567" w:type="dxa"/>
            <w:tcBorders>
              <w:top w:val="single" w:sz="4" w:space="0" w:color="000000"/>
              <w:left w:val="single" w:sz="4" w:space="0" w:color="000000"/>
              <w:bottom w:val="single" w:sz="4" w:space="0" w:color="000000"/>
              <w:right w:val="single" w:sz="4" w:space="0" w:color="000000"/>
            </w:tcBorders>
          </w:tcPr>
          <w:p w14:paraId="126E9848" w14:textId="77777777" w:rsidR="00FE06F9" w:rsidRDefault="00FE06F9" w:rsidP="0052740F">
            <w:pPr>
              <w:rPr>
                <w:ins w:id="163" w:author="Johannes Becker" w:date="2020-02-20T10:26:00Z"/>
                <w:lang w:val="en-GB"/>
              </w:rPr>
            </w:pPr>
          </w:p>
        </w:tc>
      </w:tr>
      <w:tr w:rsidR="00FE06F9" w:rsidRPr="00E93F3D" w14:paraId="31222397" w14:textId="77777777" w:rsidTr="005B285E">
        <w:trPr>
          <w:ins w:id="164" w:author="Johannes Becker" w:date="2020-02-20T10:27:00Z"/>
        </w:trPr>
        <w:tc>
          <w:tcPr>
            <w:tcW w:w="8425" w:type="dxa"/>
            <w:tcBorders>
              <w:top w:val="single" w:sz="4" w:space="0" w:color="000000"/>
              <w:left w:val="single" w:sz="4" w:space="0" w:color="000000"/>
              <w:bottom w:val="single" w:sz="4" w:space="0" w:color="000000"/>
              <w:right w:val="single" w:sz="4" w:space="0" w:color="000000"/>
            </w:tcBorders>
            <w:vAlign w:val="center"/>
          </w:tcPr>
          <w:p w14:paraId="394EEEB3" w14:textId="15D64BF1" w:rsidR="00FE06F9" w:rsidRDefault="00FE06F9" w:rsidP="0052740F">
            <w:pPr>
              <w:rPr>
                <w:ins w:id="165" w:author="Johannes Becker" w:date="2020-02-20T10:27:00Z"/>
                <w:lang w:val="en-GB"/>
              </w:rPr>
            </w:pPr>
            <w:ins w:id="166" w:author="Johannes Becker" w:date="2020-02-20T10:27:00Z">
              <w:r>
                <w:rPr>
                  <w:lang w:val="en-GB"/>
                </w:rPr>
                <w:t xml:space="preserve">Added concept to define system schematic traceability for directly mated </w:t>
              </w:r>
            </w:ins>
            <w:ins w:id="167" w:author="Johannes Becker" w:date="2020-02-20T10:28:00Z">
              <w:r>
                <w:rPr>
                  <w:lang w:val="en-GB"/>
                </w:rPr>
                <w:t>E/E components.</w:t>
              </w:r>
            </w:ins>
          </w:p>
        </w:tc>
        <w:tc>
          <w:tcPr>
            <w:tcW w:w="567" w:type="dxa"/>
            <w:tcBorders>
              <w:top w:val="single" w:sz="4" w:space="0" w:color="000000"/>
              <w:left w:val="single" w:sz="4" w:space="0" w:color="000000"/>
              <w:bottom w:val="single" w:sz="4" w:space="0" w:color="000000"/>
              <w:right w:val="single" w:sz="4" w:space="0" w:color="000000"/>
            </w:tcBorders>
          </w:tcPr>
          <w:p w14:paraId="242817B4" w14:textId="77777777" w:rsidR="00FE06F9" w:rsidRDefault="00FE06F9" w:rsidP="0052740F">
            <w:pPr>
              <w:rPr>
                <w:ins w:id="168" w:author="Johannes Becker" w:date="2020-02-20T10:27:00Z"/>
                <w:lang w:val="en-GB"/>
              </w:rPr>
            </w:pPr>
          </w:p>
        </w:tc>
      </w:tr>
      <w:tr w:rsidR="00FE06F9" w:rsidRPr="00E93F3D" w14:paraId="7B747639" w14:textId="77777777" w:rsidTr="005B285E">
        <w:trPr>
          <w:ins w:id="169" w:author="Johannes Becker" w:date="2020-02-20T10:28:00Z"/>
        </w:trPr>
        <w:tc>
          <w:tcPr>
            <w:tcW w:w="8425" w:type="dxa"/>
            <w:tcBorders>
              <w:top w:val="single" w:sz="4" w:space="0" w:color="000000"/>
              <w:left w:val="single" w:sz="4" w:space="0" w:color="000000"/>
              <w:bottom w:val="single" w:sz="4" w:space="0" w:color="000000"/>
              <w:right w:val="single" w:sz="4" w:space="0" w:color="000000"/>
            </w:tcBorders>
            <w:vAlign w:val="center"/>
          </w:tcPr>
          <w:p w14:paraId="132DCB0F" w14:textId="52AE1776" w:rsidR="00FE06F9" w:rsidRDefault="00FE06F9" w:rsidP="0052740F">
            <w:pPr>
              <w:rPr>
                <w:ins w:id="170" w:author="Johannes Becker" w:date="2020-02-20T10:28:00Z"/>
                <w:lang w:val="en-GB"/>
              </w:rPr>
            </w:pPr>
            <w:ins w:id="171" w:author="Johannes Becker" w:date="2020-02-20T10:28:00Z">
              <w:r>
                <w:rPr>
                  <w:lang w:val="en-GB"/>
                </w:rPr>
                <w:t>Added concept to define multicores in their usage (similar to twisted pairs)</w:t>
              </w:r>
            </w:ins>
          </w:p>
        </w:tc>
        <w:tc>
          <w:tcPr>
            <w:tcW w:w="567" w:type="dxa"/>
            <w:tcBorders>
              <w:top w:val="single" w:sz="4" w:space="0" w:color="000000"/>
              <w:left w:val="single" w:sz="4" w:space="0" w:color="000000"/>
              <w:bottom w:val="single" w:sz="4" w:space="0" w:color="000000"/>
              <w:right w:val="single" w:sz="4" w:space="0" w:color="000000"/>
            </w:tcBorders>
          </w:tcPr>
          <w:p w14:paraId="5ED3B931" w14:textId="77777777" w:rsidR="00FE06F9" w:rsidRDefault="00FE06F9" w:rsidP="0052740F">
            <w:pPr>
              <w:rPr>
                <w:ins w:id="172" w:author="Johannes Becker" w:date="2020-02-20T10:28:00Z"/>
                <w:lang w:val="en-GB"/>
              </w:rPr>
            </w:pPr>
          </w:p>
        </w:tc>
      </w:tr>
      <w:tr w:rsidR="00944185" w:rsidRPr="00E93F3D" w14:paraId="3ADD5478" w14:textId="77777777" w:rsidTr="005B285E">
        <w:trPr>
          <w:ins w:id="173" w:author="Johannes Becker" w:date="2020-02-20T10:40:00Z"/>
        </w:trPr>
        <w:tc>
          <w:tcPr>
            <w:tcW w:w="8425" w:type="dxa"/>
            <w:tcBorders>
              <w:top w:val="single" w:sz="4" w:space="0" w:color="000000"/>
              <w:left w:val="single" w:sz="4" w:space="0" w:color="000000"/>
              <w:bottom w:val="single" w:sz="4" w:space="0" w:color="000000"/>
              <w:right w:val="single" w:sz="4" w:space="0" w:color="000000"/>
            </w:tcBorders>
            <w:vAlign w:val="center"/>
          </w:tcPr>
          <w:p w14:paraId="71FB0030" w14:textId="44459529" w:rsidR="00944185" w:rsidRDefault="00944185" w:rsidP="0052740F">
            <w:pPr>
              <w:rPr>
                <w:ins w:id="174" w:author="Johannes Becker" w:date="2020-02-20T10:40:00Z"/>
                <w:lang w:val="en-GB"/>
              </w:rPr>
            </w:pPr>
            <w:ins w:id="175" w:author="Johannes Becker" w:date="2020-02-20T10:40:00Z">
              <w:r>
                <w:rPr>
                  <w:lang w:val="en-GB"/>
                </w:rPr>
                <w:t>Added concept for traceability between wires and their respective fusing.</w:t>
              </w:r>
            </w:ins>
          </w:p>
        </w:tc>
        <w:tc>
          <w:tcPr>
            <w:tcW w:w="567" w:type="dxa"/>
            <w:tcBorders>
              <w:top w:val="single" w:sz="4" w:space="0" w:color="000000"/>
              <w:left w:val="single" w:sz="4" w:space="0" w:color="000000"/>
              <w:bottom w:val="single" w:sz="4" w:space="0" w:color="000000"/>
              <w:right w:val="single" w:sz="4" w:space="0" w:color="000000"/>
            </w:tcBorders>
          </w:tcPr>
          <w:p w14:paraId="45431DDC" w14:textId="77777777" w:rsidR="00944185" w:rsidRDefault="00944185" w:rsidP="0052740F">
            <w:pPr>
              <w:rPr>
                <w:ins w:id="176" w:author="Johannes Becker" w:date="2020-02-20T10:40:00Z"/>
                <w:lang w:val="en-GB"/>
              </w:rPr>
            </w:pPr>
          </w:p>
        </w:tc>
      </w:tr>
      <w:tr w:rsidR="00944185" w:rsidRPr="00E93F3D" w14:paraId="5B6B6856" w14:textId="77777777" w:rsidTr="005B285E">
        <w:trPr>
          <w:ins w:id="177" w:author="Johannes Becker" w:date="2020-02-20T10:41:00Z"/>
        </w:trPr>
        <w:tc>
          <w:tcPr>
            <w:tcW w:w="8425" w:type="dxa"/>
            <w:tcBorders>
              <w:top w:val="single" w:sz="4" w:space="0" w:color="000000"/>
              <w:left w:val="single" w:sz="4" w:space="0" w:color="000000"/>
              <w:bottom w:val="single" w:sz="4" w:space="0" w:color="000000"/>
              <w:right w:val="single" w:sz="4" w:space="0" w:color="000000"/>
            </w:tcBorders>
            <w:vAlign w:val="center"/>
          </w:tcPr>
          <w:p w14:paraId="2C6E4D7B" w14:textId="0881008C" w:rsidR="00944185" w:rsidRDefault="00944185" w:rsidP="0052740F">
            <w:pPr>
              <w:rPr>
                <w:ins w:id="178" w:author="Johannes Becker" w:date="2020-02-20T10:41:00Z"/>
                <w:lang w:val="en-GB"/>
              </w:rPr>
            </w:pPr>
            <w:ins w:id="179" w:author="Johannes Becker" w:date="2020-02-20T10:41:00Z">
              <w:r>
                <w:rPr>
                  <w:lang w:val="en-GB"/>
                </w:rPr>
                <w:lastRenderedPageBreak/>
                <w:t>Added concept to define bending restrictions on topologies.</w:t>
              </w:r>
            </w:ins>
          </w:p>
        </w:tc>
        <w:tc>
          <w:tcPr>
            <w:tcW w:w="567" w:type="dxa"/>
            <w:tcBorders>
              <w:top w:val="single" w:sz="4" w:space="0" w:color="000000"/>
              <w:left w:val="single" w:sz="4" w:space="0" w:color="000000"/>
              <w:bottom w:val="single" w:sz="4" w:space="0" w:color="000000"/>
              <w:right w:val="single" w:sz="4" w:space="0" w:color="000000"/>
            </w:tcBorders>
          </w:tcPr>
          <w:p w14:paraId="1E9F2C18" w14:textId="77777777" w:rsidR="00944185" w:rsidRDefault="00944185" w:rsidP="0052740F">
            <w:pPr>
              <w:rPr>
                <w:ins w:id="180" w:author="Johannes Becker" w:date="2020-02-20T10:41:00Z"/>
                <w:lang w:val="en-GB"/>
              </w:rPr>
            </w:pPr>
          </w:p>
        </w:tc>
      </w:tr>
      <w:tr w:rsidR="00944185" w:rsidRPr="00E93F3D" w14:paraId="108A3131" w14:textId="77777777" w:rsidTr="005B285E">
        <w:trPr>
          <w:ins w:id="181" w:author="Johannes Becker" w:date="2020-02-20T10:41:00Z"/>
        </w:trPr>
        <w:tc>
          <w:tcPr>
            <w:tcW w:w="8425" w:type="dxa"/>
            <w:tcBorders>
              <w:top w:val="single" w:sz="4" w:space="0" w:color="000000"/>
              <w:left w:val="single" w:sz="4" w:space="0" w:color="000000"/>
              <w:bottom w:val="single" w:sz="4" w:space="0" w:color="000000"/>
              <w:right w:val="single" w:sz="4" w:space="0" w:color="000000"/>
            </w:tcBorders>
            <w:vAlign w:val="center"/>
          </w:tcPr>
          <w:p w14:paraId="64AC8F46" w14:textId="6197EABD" w:rsidR="00944185" w:rsidRDefault="00944185" w:rsidP="0052740F">
            <w:pPr>
              <w:rPr>
                <w:ins w:id="182" w:author="Johannes Becker" w:date="2020-02-20T10:41:00Z"/>
                <w:lang w:val="en-GB"/>
              </w:rPr>
            </w:pPr>
            <w:ins w:id="183" w:author="Johannes Becker" w:date="2020-02-20T10:41:00Z">
              <w:r>
                <w:rPr>
                  <w:lang w:val="en-GB"/>
                </w:rPr>
                <w:t xml:space="preserve">Added concept to define baselines </w:t>
              </w:r>
            </w:ins>
            <w:ins w:id="184" w:author="Johannes Becker" w:date="2020-02-20T10:42:00Z">
              <w:r>
                <w:rPr>
                  <w:lang w:val="en-GB"/>
                </w:rPr>
                <w:t>(well defined sets of ItemVersions)</w:t>
              </w:r>
            </w:ins>
          </w:p>
        </w:tc>
        <w:tc>
          <w:tcPr>
            <w:tcW w:w="567" w:type="dxa"/>
            <w:tcBorders>
              <w:top w:val="single" w:sz="4" w:space="0" w:color="000000"/>
              <w:left w:val="single" w:sz="4" w:space="0" w:color="000000"/>
              <w:bottom w:val="single" w:sz="4" w:space="0" w:color="000000"/>
              <w:right w:val="single" w:sz="4" w:space="0" w:color="000000"/>
            </w:tcBorders>
          </w:tcPr>
          <w:p w14:paraId="4B016B9D" w14:textId="77777777" w:rsidR="00944185" w:rsidRDefault="00944185" w:rsidP="0052740F">
            <w:pPr>
              <w:rPr>
                <w:ins w:id="185" w:author="Johannes Becker" w:date="2020-02-20T10:41:00Z"/>
                <w:lang w:val="en-GB"/>
              </w:rPr>
            </w:pPr>
          </w:p>
        </w:tc>
      </w:tr>
      <w:tr w:rsidR="004409AA" w:rsidRPr="00E93F3D" w14:paraId="28B5DCA3" w14:textId="77777777" w:rsidTr="005B285E">
        <w:trPr>
          <w:ins w:id="186" w:author="Johannes Becker" w:date="2020-02-20T10:43:00Z"/>
        </w:trPr>
        <w:tc>
          <w:tcPr>
            <w:tcW w:w="8425" w:type="dxa"/>
            <w:tcBorders>
              <w:top w:val="single" w:sz="4" w:space="0" w:color="000000"/>
              <w:left w:val="single" w:sz="4" w:space="0" w:color="000000"/>
              <w:bottom w:val="single" w:sz="4" w:space="0" w:color="000000"/>
              <w:right w:val="single" w:sz="4" w:space="0" w:color="000000"/>
            </w:tcBorders>
            <w:vAlign w:val="center"/>
          </w:tcPr>
          <w:p w14:paraId="6D001B6F" w14:textId="4BEA6CE1" w:rsidR="004409AA" w:rsidRDefault="004409AA" w:rsidP="0052740F">
            <w:pPr>
              <w:rPr>
                <w:ins w:id="187" w:author="Johannes Becker" w:date="2020-02-20T10:43:00Z"/>
                <w:lang w:val="en-GB"/>
              </w:rPr>
            </w:pPr>
            <w:ins w:id="188" w:author="Johannes Becker" w:date="2020-02-20T10:43:00Z">
              <w:r>
                <w:rPr>
                  <w:lang w:val="en-GB"/>
                </w:rPr>
                <w:t xml:space="preserve">Added concept to </w:t>
              </w:r>
            </w:ins>
            <w:ins w:id="189" w:author="Johannes Becker" w:date="2020-02-20T10:44:00Z">
              <w:r>
                <w:rPr>
                  <w:lang w:val="en-GB"/>
                </w:rPr>
                <w:t xml:space="preserve">integrate with the 3D geometries of individual components (e.g. bounding box, </w:t>
              </w:r>
            </w:ins>
          </w:p>
        </w:tc>
        <w:tc>
          <w:tcPr>
            <w:tcW w:w="567" w:type="dxa"/>
            <w:tcBorders>
              <w:top w:val="single" w:sz="4" w:space="0" w:color="000000"/>
              <w:left w:val="single" w:sz="4" w:space="0" w:color="000000"/>
              <w:bottom w:val="single" w:sz="4" w:space="0" w:color="000000"/>
              <w:right w:val="single" w:sz="4" w:space="0" w:color="000000"/>
            </w:tcBorders>
          </w:tcPr>
          <w:p w14:paraId="38296FE1" w14:textId="77777777" w:rsidR="004409AA" w:rsidRDefault="004409AA" w:rsidP="0052740F">
            <w:pPr>
              <w:rPr>
                <w:ins w:id="190" w:author="Johannes Becker" w:date="2020-02-20T10:43:00Z"/>
                <w:lang w:val="en-GB"/>
              </w:rPr>
            </w:pPr>
          </w:p>
        </w:tc>
      </w:tr>
      <w:tr w:rsidR="00360033" w:rsidRPr="00E93F3D" w14:paraId="077C1ECF" w14:textId="77777777" w:rsidTr="005B285E">
        <w:trPr>
          <w:ins w:id="191" w:author="Johannes Becker" w:date="2020-02-20T13:48:00Z"/>
        </w:trPr>
        <w:tc>
          <w:tcPr>
            <w:tcW w:w="8425" w:type="dxa"/>
            <w:tcBorders>
              <w:top w:val="single" w:sz="4" w:space="0" w:color="000000"/>
              <w:left w:val="single" w:sz="4" w:space="0" w:color="000000"/>
              <w:bottom w:val="single" w:sz="4" w:space="0" w:color="000000"/>
              <w:right w:val="single" w:sz="4" w:space="0" w:color="000000"/>
            </w:tcBorders>
            <w:vAlign w:val="center"/>
          </w:tcPr>
          <w:p w14:paraId="73A0C06D" w14:textId="14143B65" w:rsidR="00360033" w:rsidRDefault="00360033" w:rsidP="0052740F">
            <w:pPr>
              <w:rPr>
                <w:ins w:id="192" w:author="Johannes Becker" w:date="2020-02-20T13:48:00Z"/>
                <w:lang w:val="en-GB"/>
              </w:rPr>
            </w:pPr>
            <w:ins w:id="193" w:author="Johannes Becker" w:date="2020-02-20T13:48:00Z">
              <w:r>
                <w:rPr>
                  <w:lang w:val="en-GB"/>
                </w:rPr>
                <w:t>Added concept for default tolerance definitions</w:t>
              </w:r>
            </w:ins>
          </w:p>
        </w:tc>
        <w:tc>
          <w:tcPr>
            <w:tcW w:w="567" w:type="dxa"/>
            <w:tcBorders>
              <w:top w:val="single" w:sz="4" w:space="0" w:color="000000"/>
              <w:left w:val="single" w:sz="4" w:space="0" w:color="000000"/>
              <w:bottom w:val="single" w:sz="4" w:space="0" w:color="000000"/>
              <w:right w:val="single" w:sz="4" w:space="0" w:color="000000"/>
            </w:tcBorders>
          </w:tcPr>
          <w:p w14:paraId="79031CFD" w14:textId="77777777" w:rsidR="00360033" w:rsidRDefault="00360033" w:rsidP="0052740F">
            <w:pPr>
              <w:rPr>
                <w:ins w:id="194" w:author="Johannes Becker" w:date="2020-02-20T13:48:00Z"/>
                <w:lang w:val="en-GB"/>
              </w:rPr>
            </w:pPr>
          </w:p>
        </w:tc>
      </w:tr>
      <w:tr w:rsidR="00360033" w:rsidRPr="00E93F3D" w14:paraId="16ADFF5E" w14:textId="77777777" w:rsidTr="005B285E">
        <w:trPr>
          <w:ins w:id="195" w:author="Johannes Becker" w:date="2020-02-20T13:48:00Z"/>
        </w:trPr>
        <w:tc>
          <w:tcPr>
            <w:tcW w:w="8425" w:type="dxa"/>
            <w:tcBorders>
              <w:top w:val="single" w:sz="4" w:space="0" w:color="000000"/>
              <w:left w:val="single" w:sz="4" w:space="0" w:color="000000"/>
              <w:bottom w:val="single" w:sz="4" w:space="0" w:color="000000"/>
              <w:right w:val="single" w:sz="4" w:space="0" w:color="000000"/>
            </w:tcBorders>
            <w:vAlign w:val="center"/>
          </w:tcPr>
          <w:p w14:paraId="45D8C806" w14:textId="7D92513A" w:rsidR="00360033" w:rsidRDefault="00360033" w:rsidP="0052740F">
            <w:pPr>
              <w:rPr>
                <w:ins w:id="196" w:author="Johannes Becker" w:date="2020-02-20T13:48:00Z"/>
                <w:lang w:val="en-GB"/>
              </w:rPr>
            </w:pPr>
            <w:ins w:id="197" w:author="Johannes Becker" w:date="2020-02-20T13:49:00Z">
              <w:r>
                <w:rPr>
                  <w:lang w:val="en-GB"/>
                </w:rPr>
                <w:t>Added concept for wire addons in connectors.</w:t>
              </w:r>
            </w:ins>
          </w:p>
        </w:tc>
        <w:tc>
          <w:tcPr>
            <w:tcW w:w="567" w:type="dxa"/>
            <w:tcBorders>
              <w:top w:val="single" w:sz="4" w:space="0" w:color="000000"/>
              <w:left w:val="single" w:sz="4" w:space="0" w:color="000000"/>
              <w:bottom w:val="single" w:sz="4" w:space="0" w:color="000000"/>
              <w:right w:val="single" w:sz="4" w:space="0" w:color="000000"/>
            </w:tcBorders>
          </w:tcPr>
          <w:p w14:paraId="287E7728" w14:textId="77777777" w:rsidR="00360033" w:rsidRDefault="00360033" w:rsidP="0052740F">
            <w:pPr>
              <w:rPr>
                <w:ins w:id="198" w:author="Johannes Becker" w:date="2020-02-20T13:48:00Z"/>
                <w:lang w:val="en-GB"/>
              </w:rPr>
            </w:pPr>
          </w:p>
        </w:tc>
      </w:tr>
      <w:tr w:rsidR="008D6EA7" w:rsidRPr="00E93F3D" w14:paraId="46A339C4" w14:textId="77777777" w:rsidTr="005B285E">
        <w:trPr>
          <w:ins w:id="199" w:author="Johannes Becker" w:date="2020-02-20T13:42:00Z"/>
        </w:trPr>
        <w:tc>
          <w:tcPr>
            <w:tcW w:w="8425" w:type="dxa"/>
            <w:tcBorders>
              <w:top w:val="single" w:sz="4" w:space="0" w:color="000000"/>
              <w:left w:val="single" w:sz="4" w:space="0" w:color="000000"/>
              <w:bottom w:val="single" w:sz="4" w:space="0" w:color="000000"/>
              <w:right w:val="single" w:sz="4" w:space="0" w:color="000000"/>
            </w:tcBorders>
            <w:vAlign w:val="center"/>
          </w:tcPr>
          <w:p w14:paraId="2663C2DB" w14:textId="21955416" w:rsidR="008D6EA7" w:rsidRDefault="008D6EA7" w:rsidP="0052740F">
            <w:pPr>
              <w:rPr>
                <w:ins w:id="200" w:author="Johannes Becker" w:date="2020-02-20T13:42:00Z"/>
                <w:lang w:val="en-GB"/>
              </w:rPr>
            </w:pPr>
            <w:ins w:id="201" w:author="Johannes Becker" w:date="2020-02-20T13:42:00Z">
              <w:r>
                <w:rPr>
                  <w:lang w:val="en-GB"/>
                </w:rPr>
                <w:t xml:space="preserve">Allowed </w:t>
              </w:r>
            </w:ins>
            <w:ins w:id="202" w:author="Johannes Becker" w:date="2020-02-20T13:43:00Z">
              <w:r>
                <w:rPr>
                  <w:lang w:val="en-GB"/>
                </w:rPr>
                <w:t>part usage (component instances without part</w:t>
              </w:r>
            </w:ins>
            <w:ins w:id="203" w:author="Johannes Becker" w:date="2020-02-20T13:44:00Z">
              <w:r>
                <w:rPr>
                  <w:lang w:val="en-GB"/>
                </w:rPr>
                <w:t xml:space="preserve"> number)</w:t>
              </w:r>
            </w:ins>
            <w:ins w:id="204" w:author="Johannes Becker" w:date="2020-02-20T13:43:00Z">
              <w:r>
                <w:rPr>
                  <w:lang w:val="en-GB"/>
                </w:rPr>
                <w:t xml:space="preserve"> in the bill of material.</w:t>
              </w:r>
            </w:ins>
          </w:p>
        </w:tc>
        <w:tc>
          <w:tcPr>
            <w:tcW w:w="567" w:type="dxa"/>
            <w:tcBorders>
              <w:top w:val="single" w:sz="4" w:space="0" w:color="000000"/>
              <w:left w:val="single" w:sz="4" w:space="0" w:color="000000"/>
              <w:bottom w:val="single" w:sz="4" w:space="0" w:color="000000"/>
              <w:right w:val="single" w:sz="4" w:space="0" w:color="000000"/>
            </w:tcBorders>
          </w:tcPr>
          <w:p w14:paraId="5C370AB9" w14:textId="77777777" w:rsidR="008D6EA7" w:rsidRDefault="008D6EA7" w:rsidP="0052740F">
            <w:pPr>
              <w:rPr>
                <w:ins w:id="205" w:author="Johannes Becker" w:date="2020-02-20T13:42:00Z"/>
                <w:lang w:val="en-GB"/>
              </w:rPr>
            </w:pPr>
          </w:p>
        </w:tc>
      </w:tr>
      <w:tr w:rsidR="005C20E9" w:rsidRPr="00E93F3D" w14:paraId="135FCF94" w14:textId="77777777" w:rsidTr="005B285E">
        <w:trPr>
          <w:ins w:id="206" w:author="Johannes Becker" w:date="2020-02-20T13:53:00Z"/>
        </w:trPr>
        <w:tc>
          <w:tcPr>
            <w:tcW w:w="8425" w:type="dxa"/>
            <w:tcBorders>
              <w:top w:val="single" w:sz="4" w:space="0" w:color="000000"/>
              <w:left w:val="single" w:sz="4" w:space="0" w:color="000000"/>
              <w:bottom w:val="single" w:sz="4" w:space="0" w:color="000000"/>
              <w:right w:val="single" w:sz="4" w:space="0" w:color="000000"/>
            </w:tcBorders>
            <w:vAlign w:val="center"/>
          </w:tcPr>
          <w:p w14:paraId="604393CC" w14:textId="3D683D23" w:rsidR="005C20E9" w:rsidRDefault="005C20E9" w:rsidP="0052740F">
            <w:pPr>
              <w:rPr>
                <w:ins w:id="207" w:author="Johannes Becker" w:date="2020-02-20T13:53:00Z"/>
                <w:lang w:val="en-GB"/>
              </w:rPr>
            </w:pPr>
            <w:ins w:id="208" w:author="Johannes Becker" w:date="2020-02-20T13:53:00Z">
              <w:r>
                <w:rPr>
                  <w:lang w:val="en-GB"/>
                </w:rPr>
                <w:t>Added support for component selection tables.</w:t>
              </w:r>
            </w:ins>
          </w:p>
        </w:tc>
        <w:tc>
          <w:tcPr>
            <w:tcW w:w="567" w:type="dxa"/>
            <w:tcBorders>
              <w:top w:val="single" w:sz="4" w:space="0" w:color="000000"/>
              <w:left w:val="single" w:sz="4" w:space="0" w:color="000000"/>
              <w:bottom w:val="single" w:sz="4" w:space="0" w:color="000000"/>
              <w:right w:val="single" w:sz="4" w:space="0" w:color="000000"/>
            </w:tcBorders>
          </w:tcPr>
          <w:p w14:paraId="1B89DFEA" w14:textId="77777777" w:rsidR="005C20E9" w:rsidRDefault="005C20E9" w:rsidP="0052740F">
            <w:pPr>
              <w:rPr>
                <w:ins w:id="209" w:author="Johannes Becker" w:date="2020-02-20T13:53:00Z"/>
                <w:lang w:val="en-GB"/>
              </w:rPr>
            </w:pPr>
          </w:p>
        </w:tc>
      </w:tr>
      <w:tr w:rsidR="008D6EA7" w:rsidRPr="00E93F3D" w14:paraId="634A58FE" w14:textId="77777777" w:rsidTr="005B285E">
        <w:trPr>
          <w:ins w:id="210"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3A6484C9" w14:textId="50D72889" w:rsidR="008D6EA7" w:rsidRDefault="008D6EA7" w:rsidP="0052740F">
            <w:pPr>
              <w:rPr>
                <w:ins w:id="211" w:author="Johannes Becker" w:date="2020-02-20T13:39:00Z"/>
                <w:lang w:val="en-GB"/>
              </w:rPr>
            </w:pPr>
            <w:ins w:id="212" w:author="Johannes Becker" w:date="2020-02-20T13:39:00Z">
              <w:r>
                <w:rPr>
                  <w:lang w:val="en-GB"/>
                </w:rPr>
                <w:t>Added concepts to</w:t>
              </w:r>
            </w:ins>
            <w:ins w:id="213" w:author="Johannes Becker" w:date="2020-02-20T13:40:00Z">
              <w:r>
                <w:rPr>
                  <w:lang w:val="en-GB"/>
                </w:rPr>
                <w:t xml:space="preserve"> support 150% E/E component definitions.</w:t>
              </w:r>
            </w:ins>
          </w:p>
        </w:tc>
        <w:tc>
          <w:tcPr>
            <w:tcW w:w="567" w:type="dxa"/>
            <w:tcBorders>
              <w:top w:val="single" w:sz="4" w:space="0" w:color="000000"/>
              <w:left w:val="single" w:sz="4" w:space="0" w:color="000000"/>
              <w:bottom w:val="single" w:sz="4" w:space="0" w:color="000000"/>
              <w:right w:val="single" w:sz="4" w:space="0" w:color="000000"/>
            </w:tcBorders>
          </w:tcPr>
          <w:p w14:paraId="3D46E19F" w14:textId="77777777" w:rsidR="008D6EA7" w:rsidRDefault="008D6EA7" w:rsidP="0052740F">
            <w:pPr>
              <w:rPr>
                <w:ins w:id="214" w:author="Johannes Becker" w:date="2020-02-20T13:39:00Z"/>
                <w:lang w:val="en-GB"/>
              </w:rPr>
            </w:pPr>
          </w:p>
        </w:tc>
      </w:tr>
      <w:tr w:rsidR="008D6EA7" w:rsidRPr="00E93F3D" w14:paraId="7CA51CF3" w14:textId="77777777" w:rsidTr="005B285E">
        <w:trPr>
          <w:ins w:id="215" w:author="Johannes Becker" w:date="2020-02-20T13:46:00Z"/>
        </w:trPr>
        <w:tc>
          <w:tcPr>
            <w:tcW w:w="8425" w:type="dxa"/>
            <w:tcBorders>
              <w:top w:val="single" w:sz="4" w:space="0" w:color="000000"/>
              <w:left w:val="single" w:sz="4" w:space="0" w:color="000000"/>
              <w:bottom w:val="single" w:sz="4" w:space="0" w:color="000000"/>
              <w:right w:val="single" w:sz="4" w:space="0" w:color="000000"/>
            </w:tcBorders>
            <w:vAlign w:val="center"/>
          </w:tcPr>
          <w:p w14:paraId="622011FB" w14:textId="77777777" w:rsidR="008D6EA7" w:rsidRDefault="008D6EA7" w:rsidP="0052740F">
            <w:pPr>
              <w:rPr>
                <w:ins w:id="216" w:author="Johannes Becker" w:date="2020-02-20T13:47:00Z"/>
                <w:lang w:val="en-GB"/>
              </w:rPr>
            </w:pPr>
            <w:ins w:id="217" w:author="Johannes Becker" w:date="2020-02-20T13:46:00Z">
              <w:r>
                <w:rPr>
                  <w:lang w:val="en-GB"/>
                </w:rPr>
                <w:t xml:space="preserve">Added concepts for the description of </w:t>
              </w:r>
            </w:ins>
            <w:ins w:id="218" w:author="Johannes Becker" w:date="2020-02-20T13:47:00Z">
              <w:r>
                <w:rPr>
                  <w:lang w:val="en-GB"/>
                </w:rPr>
                <w:t>fuse boxes and other E/E-Components</w:t>
              </w:r>
            </w:ins>
          </w:p>
          <w:p w14:paraId="602E3BE7" w14:textId="5B9843D3" w:rsidR="008D6EA7" w:rsidRDefault="008D6EA7" w:rsidP="003C2502">
            <w:pPr>
              <w:pStyle w:val="Listenabsatz"/>
              <w:numPr>
                <w:ilvl w:val="0"/>
                <w:numId w:val="57"/>
              </w:numPr>
              <w:rPr>
                <w:ins w:id="219" w:author="Johannes Becker" w:date="2020-02-20T13:47:00Z"/>
                <w:lang w:val="en-GB"/>
              </w:rPr>
            </w:pPr>
            <w:ins w:id="220" w:author="Johannes Becker" w:date="2020-02-20T13:47:00Z">
              <w:r>
                <w:rPr>
                  <w:lang w:val="en-GB"/>
                </w:rPr>
                <w:t>internal connectivit</w:t>
              </w:r>
            </w:ins>
            <w:ins w:id="221" w:author="Johannes Becker" w:date="2020-02-20T13:49:00Z">
              <w:r w:rsidR="00360033">
                <w:rPr>
                  <w:lang w:val="en-GB"/>
                </w:rPr>
                <w:t>y</w:t>
              </w:r>
            </w:ins>
          </w:p>
          <w:p w14:paraId="183FB195" w14:textId="77777777" w:rsidR="008D6EA7" w:rsidRDefault="008D6EA7" w:rsidP="003C2502">
            <w:pPr>
              <w:pStyle w:val="Listenabsatz"/>
              <w:numPr>
                <w:ilvl w:val="0"/>
                <w:numId w:val="57"/>
              </w:numPr>
              <w:rPr>
                <w:ins w:id="222" w:author="Johannes Becker" w:date="2020-02-20T13:48:00Z"/>
                <w:lang w:val="en-GB"/>
              </w:rPr>
            </w:pPr>
            <w:ins w:id="223" w:author="Johannes Becker" w:date="2020-02-20T13:47:00Z">
              <w:r>
                <w:rPr>
                  <w:lang w:val="en-GB"/>
                </w:rPr>
                <w:t>variance of internal c</w:t>
              </w:r>
            </w:ins>
            <w:ins w:id="224" w:author="Johannes Becker" w:date="2020-02-20T13:48:00Z">
              <w:r>
                <w:rPr>
                  <w:lang w:val="en-GB"/>
                </w:rPr>
                <w:t>onnectivity</w:t>
              </w:r>
            </w:ins>
          </w:p>
          <w:p w14:paraId="09FC28C0" w14:textId="45BF75B2" w:rsidR="008D6EA7" w:rsidRPr="008D6EA7" w:rsidRDefault="008D6EA7" w:rsidP="003C2502">
            <w:pPr>
              <w:pStyle w:val="Listenabsatz"/>
              <w:numPr>
                <w:ilvl w:val="0"/>
                <w:numId w:val="57"/>
              </w:numPr>
              <w:rPr>
                <w:ins w:id="225" w:author="Johannes Becker" w:date="2020-02-20T13:46:00Z"/>
                <w:lang w:val="en-GB"/>
              </w:rPr>
            </w:pPr>
            <w:ins w:id="226" w:author="Johannes Becker" w:date="2020-02-20T13:48:00Z">
              <w:r>
                <w:rPr>
                  <w:lang w:val="en-GB"/>
                </w:rPr>
                <w:t>modularity</w:t>
              </w:r>
            </w:ins>
          </w:p>
        </w:tc>
        <w:tc>
          <w:tcPr>
            <w:tcW w:w="567" w:type="dxa"/>
            <w:tcBorders>
              <w:top w:val="single" w:sz="4" w:space="0" w:color="000000"/>
              <w:left w:val="single" w:sz="4" w:space="0" w:color="000000"/>
              <w:bottom w:val="single" w:sz="4" w:space="0" w:color="000000"/>
              <w:right w:val="single" w:sz="4" w:space="0" w:color="000000"/>
            </w:tcBorders>
          </w:tcPr>
          <w:p w14:paraId="29B41562" w14:textId="77777777" w:rsidR="008D6EA7" w:rsidRDefault="008D6EA7" w:rsidP="0052740F">
            <w:pPr>
              <w:rPr>
                <w:ins w:id="227" w:author="Johannes Becker" w:date="2020-02-20T13:46:00Z"/>
                <w:lang w:val="en-GB"/>
              </w:rPr>
            </w:pPr>
          </w:p>
        </w:tc>
      </w:tr>
      <w:tr w:rsidR="00944185" w:rsidRPr="00E93F3D" w14:paraId="1899A598" w14:textId="77777777" w:rsidTr="005B285E">
        <w:trPr>
          <w:ins w:id="228" w:author="Johannes Becker" w:date="2020-02-20T10:42:00Z"/>
        </w:trPr>
        <w:tc>
          <w:tcPr>
            <w:tcW w:w="8425" w:type="dxa"/>
            <w:tcBorders>
              <w:top w:val="single" w:sz="4" w:space="0" w:color="000000"/>
              <w:left w:val="single" w:sz="4" w:space="0" w:color="000000"/>
              <w:bottom w:val="single" w:sz="4" w:space="0" w:color="000000"/>
              <w:right w:val="single" w:sz="4" w:space="0" w:color="000000"/>
            </w:tcBorders>
            <w:vAlign w:val="center"/>
          </w:tcPr>
          <w:p w14:paraId="2777DD55" w14:textId="76D46F58" w:rsidR="00944185" w:rsidRDefault="00944185" w:rsidP="0052740F">
            <w:pPr>
              <w:rPr>
                <w:ins w:id="229" w:author="Johannes Becker" w:date="2020-02-20T10:42:00Z"/>
                <w:lang w:val="en-GB"/>
              </w:rPr>
            </w:pPr>
            <w:ins w:id="230" w:author="Johannes Becker" w:date="2020-02-20T10:42:00Z">
              <w:r>
                <w:rPr>
                  <w:lang w:val="en-GB"/>
                </w:rPr>
                <w:t>Improved modification tracking / change detection for the digital representation of documents (</w:t>
              </w:r>
            </w:ins>
            <w:ins w:id="231" w:author="Johannes Becker" w:date="2020-02-20T10:43:00Z">
              <w:r>
                <w:rPr>
                  <w:lang w:val="en-GB"/>
                </w:rPr>
                <w:t>independent from the approval process in the domain)</w:t>
              </w:r>
            </w:ins>
          </w:p>
        </w:tc>
        <w:tc>
          <w:tcPr>
            <w:tcW w:w="567" w:type="dxa"/>
            <w:tcBorders>
              <w:top w:val="single" w:sz="4" w:space="0" w:color="000000"/>
              <w:left w:val="single" w:sz="4" w:space="0" w:color="000000"/>
              <w:bottom w:val="single" w:sz="4" w:space="0" w:color="000000"/>
              <w:right w:val="single" w:sz="4" w:space="0" w:color="000000"/>
            </w:tcBorders>
          </w:tcPr>
          <w:p w14:paraId="3C72BBC1" w14:textId="77777777" w:rsidR="00944185" w:rsidRDefault="00944185" w:rsidP="0052740F">
            <w:pPr>
              <w:rPr>
                <w:ins w:id="232" w:author="Johannes Becker" w:date="2020-02-20T10:42:00Z"/>
                <w:lang w:val="en-GB"/>
              </w:rPr>
            </w:pPr>
          </w:p>
        </w:tc>
      </w:tr>
      <w:tr w:rsidR="00FE06F9" w:rsidRPr="00E93F3D" w14:paraId="44F14B05" w14:textId="77777777" w:rsidTr="005B285E">
        <w:trPr>
          <w:ins w:id="233" w:author="Johannes Becker" w:date="2020-02-20T10:33:00Z"/>
        </w:trPr>
        <w:tc>
          <w:tcPr>
            <w:tcW w:w="8425" w:type="dxa"/>
            <w:tcBorders>
              <w:top w:val="single" w:sz="4" w:space="0" w:color="000000"/>
              <w:left w:val="single" w:sz="4" w:space="0" w:color="000000"/>
              <w:bottom w:val="single" w:sz="4" w:space="0" w:color="000000"/>
              <w:right w:val="single" w:sz="4" w:space="0" w:color="000000"/>
            </w:tcBorders>
            <w:vAlign w:val="center"/>
          </w:tcPr>
          <w:p w14:paraId="25E7F027" w14:textId="611742DC" w:rsidR="00FE06F9" w:rsidRDefault="00FE06F9" w:rsidP="0052740F">
            <w:pPr>
              <w:rPr>
                <w:ins w:id="234" w:author="Johannes Becker" w:date="2020-02-20T10:33:00Z"/>
                <w:lang w:val="en-GB"/>
              </w:rPr>
            </w:pPr>
            <w:ins w:id="235" w:author="Johannes Becker" w:date="2020-02-20T10:33:00Z">
              <w:r>
                <w:rPr>
                  <w:lang w:val="en-GB"/>
                </w:rPr>
                <w:t xml:space="preserve">Refactored 3D representation of segments. </w:t>
              </w:r>
              <w:r w:rsidR="00944185">
                <w:rPr>
                  <w:lang w:val="en-GB"/>
                </w:rPr>
                <w:t xml:space="preserve">Dropped current 3D-curve </w:t>
              </w:r>
            </w:ins>
            <w:ins w:id="236" w:author="Johannes Becker" w:date="2020-02-20T10:34:00Z">
              <w:r w:rsidR="00944185">
                <w:rPr>
                  <w:lang w:val="en-GB"/>
                </w:rPr>
                <w:t xml:space="preserve">model and replaced it by </w:t>
              </w:r>
            </w:ins>
            <w:ins w:id="237" w:author="Johannes Becker" w:date="2020-02-20T10:35:00Z">
              <w:r w:rsidR="00944185">
                <w:rPr>
                  <w:lang w:val="en-GB"/>
                </w:rPr>
                <w:t>complete representation of NURBS</w:t>
              </w:r>
            </w:ins>
            <w:ins w:id="238" w:author="Johannes Becker" w:date="2020-02-20T10:36:00Z">
              <w:r w:rsidR="00944185">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4DF4D737" w14:textId="546CEA7B" w:rsidR="00FE06F9" w:rsidRDefault="00944185" w:rsidP="0052740F">
            <w:pPr>
              <w:rPr>
                <w:ins w:id="239" w:author="Johannes Becker" w:date="2020-02-20T10:33:00Z"/>
                <w:lang w:val="en-GB"/>
              </w:rPr>
            </w:pPr>
            <w:ins w:id="240" w:author="Johannes Becker" w:date="2020-02-20T10:36:00Z">
              <w:r>
                <w:rPr>
                  <w:lang w:val="en-GB"/>
                </w:rPr>
                <w:t>X</w:t>
              </w:r>
            </w:ins>
          </w:p>
        </w:tc>
      </w:tr>
      <w:tr w:rsidR="008D6EA7" w:rsidRPr="00E93F3D" w14:paraId="4AAF0D3B" w14:textId="77777777" w:rsidTr="005B285E">
        <w:trPr>
          <w:ins w:id="241" w:author="Johannes Becker" w:date="2020-02-20T13:38:00Z"/>
        </w:trPr>
        <w:tc>
          <w:tcPr>
            <w:tcW w:w="8425" w:type="dxa"/>
            <w:tcBorders>
              <w:top w:val="single" w:sz="4" w:space="0" w:color="000000"/>
              <w:left w:val="single" w:sz="4" w:space="0" w:color="000000"/>
              <w:bottom w:val="single" w:sz="4" w:space="0" w:color="000000"/>
              <w:right w:val="single" w:sz="4" w:space="0" w:color="000000"/>
            </w:tcBorders>
            <w:vAlign w:val="center"/>
          </w:tcPr>
          <w:p w14:paraId="1DE5833A" w14:textId="685F776B" w:rsidR="008D6EA7" w:rsidRDefault="008D6EA7" w:rsidP="0052740F">
            <w:pPr>
              <w:rPr>
                <w:ins w:id="242" w:author="Johannes Becker" w:date="2020-02-20T13:38:00Z"/>
                <w:lang w:val="en-GB"/>
              </w:rPr>
            </w:pPr>
            <w:ins w:id="243" w:author="Johannes Becker" w:date="2020-02-20T13:38:00Z">
              <w:r>
                <w:rPr>
                  <w:lang w:val="en-GB"/>
                </w:rPr>
                <w:t>Added concept for integrated terminals and supplementary components in different contacting situations (e.g. wire fixations)</w:t>
              </w:r>
            </w:ins>
          </w:p>
        </w:tc>
        <w:tc>
          <w:tcPr>
            <w:tcW w:w="567" w:type="dxa"/>
            <w:tcBorders>
              <w:top w:val="single" w:sz="4" w:space="0" w:color="000000"/>
              <w:left w:val="single" w:sz="4" w:space="0" w:color="000000"/>
              <w:bottom w:val="single" w:sz="4" w:space="0" w:color="000000"/>
              <w:right w:val="single" w:sz="4" w:space="0" w:color="000000"/>
            </w:tcBorders>
          </w:tcPr>
          <w:p w14:paraId="08E81660" w14:textId="77777777" w:rsidR="008D6EA7" w:rsidRDefault="008D6EA7" w:rsidP="0052740F">
            <w:pPr>
              <w:rPr>
                <w:ins w:id="244" w:author="Johannes Becker" w:date="2020-02-20T13:38:00Z"/>
                <w:lang w:val="en-GB"/>
              </w:rPr>
            </w:pPr>
          </w:p>
        </w:tc>
      </w:tr>
      <w:tr w:rsidR="008D6EA7" w:rsidRPr="00E93F3D" w14:paraId="65BE79CA" w14:textId="77777777" w:rsidTr="005B285E">
        <w:trPr>
          <w:ins w:id="245"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4A906F9F" w14:textId="3E95783E" w:rsidR="008D6EA7" w:rsidRDefault="008D6EA7" w:rsidP="0052740F">
            <w:pPr>
              <w:rPr>
                <w:ins w:id="246" w:author="Johannes Becker" w:date="2020-02-20T13:39:00Z"/>
                <w:lang w:val="en-GB"/>
              </w:rPr>
            </w:pPr>
            <w:ins w:id="247" w:author="Johannes Becker" w:date="2020-02-20T13:39:00Z">
              <w:r>
                <w:rPr>
                  <w:lang w:val="en-GB"/>
                </w:rPr>
                <w:t>Clarification that contact points are free of variance.</w:t>
              </w:r>
            </w:ins>
          </w:p>
        </w:tc>
        <w:tc>
          <w:tcPr>
            <w:tcW w:w="567" w:type="dxa"/>
            <w:tcBorders>
              <w:top w:val="single" w:sz="4" w:space="0" w:color="000000"/>
              <w:left w:val="single" w:sz="4" w:space="0" w:color="000000"/>
              <w:bottom w:val="single" w:sz="4" w:space="0" w:color="000000"/>
              <w:right w:val="single" w:sz="4" w:space="0" w:color="000000"/>
            </w:tcBorders>
          </w:tcPr>
          <w:p w14:paraId="2216F4EA" w14:textId="77777777" w:rsidR="008D6EA7" w:rsidRDefault="008D6EA7" w:rsidP="0052740F">
            <w:pPr>
              <w:rPr>
                <w:ins w:id="248" w:author="Johannes Becker" w:date="2020-02-20T13:39:00Z"/>
                <w:lang w:val="en-GB"/>
              </w:rPr>
            </w:pPr>
          </w:p>
        </w:tc>
      </w:tr>
      <w:tr w:rsidR="00343F6F" w:rsidRPr="00E93F3D" w14:paraId="41EC0596" w14:textId="77777777" w:rsidTr="005B285E">
        <w:trPr>
          <w:ins w:id="249" w:author="Johannes Becker" w:date="2020-02-19T12:54:00Z"/>
        </w:trPr>
        <w:tc>
          <w:tcPr>
            <w:tcW w:w="8425" w:type="dxa"/>
            <w:tcBorders>
              <w:top w:val="single" w:sz="4" w:space="0" w:color="000000"/>
              <w:left w:val="single" w:sz="4" w:space="0" w:color="000000"/>
              <w:bottom w:val="single" w:sz="4" w:space="0" w:color="000000"/>
              <w:right w:val="single" w:sz="4" w:space="0" w:color="000000"/>
            </w:tcBorders>
            <w:vAlign w:val="center"/>
          </w:tcPr>
          <w:p w14:paraId="66DAFB09" w14:textId="0D1A48F1" w:rsidR="00343F6F" w:rsidRDefault="008D6EA7" w:rsidP="0052740F">
            <w:pPr>
              <w:rPr>
                <w:ins w:id="250" w:author="Johannes Becker" w:date="2020-02-19T12:54:00Z"/>
                <w:lang w:val="en-GB"/>
              </w:rPr>
            </w:pPr>
            <w:ins w:id="251" w:author="Johannes Becker" w:date="2020-02-20T13:40:00Z">
              <w:r>
                <w:rPr>
                  <w:lang w:val="en-GB"/>
                </w:rPr>
                <w:t>Refactored attributes for compatibility definitions between termin</w:t>
              </w:r>
            </w:ins>
            <w:ins w:id="252" w:author="Johannes Becker" w:date="2020-02-20T13:41:00Z">
              <w:r>
                <w:rPr>
                  <w:lang w:val="en-GB"/>
                </w:rPr>
                <w:t>als, plugs, cavities, seals and wires.</w:t>
              </w:r>
            </w:ins>
          </w:p>
        </w:tc>
        <w:tc>
          <w:tcPr>
            <w:tcW w:w="567" w:type="dxa"/>
            <w:tcBorders>
              <w:top w:val="single" w:sz="4" w:space="0" w:color="000000"/>
              <w:left w:val="single" w:sz="4" w:space="0" w:color="000000"/>
              <w:bottom w:val="single" w:sz="4" w:space="0" w:color="000000"/>
              <w:right w:val="single" w:sz="4" w:space="0" w:color="000000"/>
            </w:tcBorders>
          </w:tcPr>
          <w:p w14:paraId="79DD82B3" w14:textId="446CEE89" w:rsidR="00343F6F" w:rsidRDefault="008D6EA7" w:rsidP="0052740F">
            <w:pPr>
              <w:rPr>
                <w:ins w:id="253" w:author="Johannes Becker" w:date="2020-02-19T12:54:00Z"/>
                <w:lang w:val="en-GB"/>
              </w:rPr>
            </w:pPr>
            <w:ins w:id="254" w:author="Johannes Becker" w:date="2020-02-20T13:41:00Z">
              <w:r>
                <w:rPr>
                  <w:lang w:val="en-GB"/>
                </w:rPr>
                <w:t>X</w:t>
              </w:r>
            </w:ins>
          </w:p>
        </w:tc>
      </w:tr>
      <w:tr w:rsidR="008D6EA7" w:rsidRPr="00E93F3D" w14:paraId="07F469D8" w14:textId="77777777" w:rsidTr="005B285E">
        <w:trPr>
          <w:ins w:id="255"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241F34C9" w14:textId="468D45C8" w:rsidR="008D6EA7" w:rsidRDefault="008D6EA7" w:rsidP="0052740F">
            <w:pPr>
              <w:rPr>
                <w:ins w:id="256" w:author="Johannes Becker" w:date="2020-02-20T13:39:00Z"/>
                <w:lang w:val="en-GB"/>
              </w:rPr>
            </w:pPr>
            <w:ins w:id="257" w:author="Johannes Becker" w:date="2020-02-20T13:39:00Z">
              <w:r>
                <w:rPr>
                  <w:lang w:val="en-GB"/>
                </w:rPr>
                <w:t>Added concept for flat band wires and flat cores.</w:t>
              </w:r>
            </w:ins>
          </w:p>
        </w:tc>
        <w:tc>
          <w:tcPr>
            <w:tcW w:w="567" w:type="dxa"/>
            <w:tcBorders>
              <w:top w:val="single" w:sz="4" w:space="0" w:color="000000"/>
              <w:left w:val="single" w:sz="4" w:space="0" w:color="000000"/>
              <w:bottom w:val="single" w:sz="4" w:space="0" w:color="000000"/>
              <w:right w:val="single" w:sz="4" w:space="0" w:color="000000"/>
            </w:tcBorders>
          </w:tcPr>
          <w:p w14:paraId="5C38BE96" w14:textId="77777777" w:rsidR="008D6EA7" w:rsidRDefault="008D6EA7" w:rsidP="0052740F">
            <w:pPr>
              <w:rPr>
                <w:ins w:id="258" w:author="Johannes Becker" w:date="2020-02-20T13:39:00Z"/>
                <w:lang w:val="en-GB"/>
              </w:rPr>
            </w:pPr>
          </w:p>
        </w:tc>
      </w:tr>
      <w:tr w:rsidR="0052740F" w:rsidRPr="00E93F3D" w14:paraId="2962A286" w14:textId="661F0C6B"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8C56FE6" w14:textId="2C97408E" w:rsidR="0052740F" w:rsidRDefault="0052740F" w:rsidP="0052740F">
            <w:pPr>
              <w:rPr>
                <w:lang w:val="en-GB"/>
              </w:rPr>
            </w:pPr>
            <w:ins w:id="259" w:author="Johannes Becker" w:date="2020-02-19T12:49:00Z">
              <w:r>
                <w:rPr>
                  <w:lang w:val="en-GB"/>
                </w:rPr>
                <w:t>Dropped support for conformance classes.</w:t>
              </w:r>
            </w:ins>
            <w:del w:id="260" w:author="Johannes Becker" w:date="2020-02-19T12:42:00Z">
              <w:r w:rsidDel="005B285E">
                <w:rPr>
                  <w:lang w:val="en-GB"/>
                </w:rPr>
                <w:delText>Definition of a packaging mechanism to exchange VEC data together with supplementary</w:delText>
              </w:r>
              <w:r w:rsidRPr="007E6EA9" w:rsidDel="005B285E">
                <w:delText xml:space="preserve"> resources</w:delText>
              </w:r>
              <w:r w:rsidDel="005B285E">
                <w:rPr>
                  <w:lang w:val="en-GB"/>
                </w:rPr>
                <w:delText>.</w:delText>
              </w:r>
            </w:del>
          </w:p>
        </w:tc>
        <w:tc>
          <w:tcPr>
            <w:tcW w:w="567" w:type="dxa"/>
            <w:tcBorders>
              <w:top w:val="single" w:sz="4" w:space="0" w:color="000000"/>
              <w:left w:val="single" w:sz="4" w:space="0" w:color="000000"/>
              <w:bottom w:val="single" w:sz="4" w:space="0" w:color="000000"/>
              <w:right w:val="single" w:sz="4" w:space="0" w:color="000000"/>
            </w:tcBorders>
          </w:tcPr>
          <w:p w14:paraId="502C57F6" w14:textId="5098D821" w:rsidR="0052740F" w:rsidRDefault="0052740F" w:rsidP="0052740F">
            <w:pPr>
              <w:rPr>
                <w:lang w:val="en-GB"/>
              </w:rPr>
            </w:pPr>
            <w:ins w:id="261" w:author="Johannes Becker" w:date="2020-02-19T12:49:00Z">
              <w:r>
                <w:rPr>
                  <w:lang w:val="en-GB"/>
                </w:rPr>
                <w:t>X</w:t>
              </w:r>
            </w:ins>
          </w:p>
        </w:tc>
      </w:tr>
      <w:tr w:rsidR="008D6EA7" w:rsidRPr="00E93F3D" w14:paraId="2EF50D96" w14:textId="77777777" w:rsidTr="005B285E">
        <w:trPr>
          <w:ins w:id="262" w:author="Johannes Becker" w:date="2020-02-20T13:41:00Z"/>
        </w:trPr>
        <w:tc>
          <w:tcPr>
            <w:tcW w:w="8425" w:type="dxa"/>
            <w:tcBorders>
              <w:top w:val="single" w:sz="4" w:space="0" w:color="000000"/>
              <w:left w:val="single" w:sz="4" w:space="0" w:color="000000"/>
              <w:bottom w:val="single" w:sz="4" w:space="0" w:color="000000"/>
              <w:right w:val="single" w:sz="4" w:space="0" w:color="000000"/>
            </w:tcBorders>
            <w:vAlign w:val="center"/>
          </w:tcPr>
          <w:p w14:paraId="15E4B45A" w14:textId="22ABCDAD" w:rsidR="008D6EA7" w:rsidRDefault="008D6EA7" w:rsidP="0052740F">
            <w:pPr>
              <w:rPr>
                <w:ins w:id="263" w:author="Johannes Becker" w:date="2020-02-20T13:41:00Z"/>
                <w:lang w:val="en-GB"/>
              </w:rPr>
            </w:pPr>
            <w:ins w:id="264" w:author="Johannes Becker" w:date="2020-02-20T13:41:00Z">
              <w:r>
                <w:rPr>
                  <w:lang w:val="en-GB"/>
                </w:rPr>
                <w:t xml:space="preserve">Added support for grouping </w:t>
              </w:r>
            </w:ins>
            <w:ins w:id="265" w:author="Johannes Becker" w:date="2020-02-20T13:43:00Z">
              <w:r>
                <w:rPr>
                  <w:lang w:val="en-GB"/>
                </w:rPr>
                <w:t>component</w:t>
              </w:r>
            </w:ins>
            <w:ins w:id="266" w:author="Johannes Becker" w:date="2020-02-20T13:41:00Z">
              <w:r>
                <w:rPr>
                  <w:lang w:val="en-GB"/>
                </w:rPr>
                <w:t xml:space="preserve"> ports </w:t>
              </w:r>
            </w:ins>
            <w:ins w:id="267" w:author="Johannes Becker" w:date="2020-02-20T13:43:00Z">
              <w:r>
                <w:rPr>
                  <w:lang w:val="en-GB"/>
                </w:rPr>
                <w:t>by connector.</w:t>
              </w:r>
            </w:ins>
          </w:p>
        </w:tc>
        <w:tc>
          <w:tcPr>
            <w:tcW w:w="567" w:type="dxa"/>
            <w:tcBorders>
              <w:top w:val="single" w:sz="4" w:space="0" w:color="000000"/>
              <w:left w:val="single" w:sz="4" w:space="0" w:color="000000"/>
              <w:bottom w:val="single" w:sz="4" w:space="0" w:color="000000"/>
              <w:right w:val="single" w:sz="4" w:space="0" w:color="000000"/>
            </w:tcBorders>
          </w:tcPr>
          <w:p w14:paraId="01E7A6C2" w14:textId="33FE3B1E" w:rsidR="008D6EA7" w:rsidRDefault="008D6EA7" w:rsidP="0052740F">
            <w:pPr>
              <w:rPr>
                <w:ins w:id="268" w:author="Johannes Becker" w:date="2020-02-20T13:41:00Z"/>
                <w:lang w:val="en-GB"/>
              </w:rPr>
            </w:pPr>
            <w:ins w:id="269" w:author="Johannes Becker" w:date="2020-02-20T13:43:00Z">
              <w:r>
                <w:rPr>
                  <w:lang w:val="en-GB"/>
                </w:rPr>
                <w:t>X</w:t>
              </w:r>
            </w:ins>
          </w:p>
        </w:tc>
      </w:tr>
      <w:tr w:rsidR="0052740F" w:rsidRPr="00E93F3D" w14:paraId="1E548482" w14:textId="50375235"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320D9E9" w14:textId="5D334915" w:rsidR="0052740F" w:rsidRDefault="0052740F" w:rsidP="0052740F">
            <w:pPr>
              <w:rPr>
                <w:lang w:val="en-GB"/>
              </w:rPr>
            </w:pPr>
            <w:ins w:id="270" w:author="Johannes Becker" w:date="2020-02-19T12:50:00Z">
              <w:r>
                <w:rPr>
                  <w:lang w:val="en-GB"/>
                </w:rPr>
                <w:t>Definition of complex part relations</w:t>
              </w:r>
            </w:ins>
            <w:del w:id="271" w:author="Johannes Becker" w:date="2020-02-19T12:42:00Z">
              <w:r w:rsidDel="005B285E">
                <w:rPr>
                  <w:lang w:val="en-GB"/>
                </w:rPr>
                <w:delText>Definition of a mapping mechanism to link VEC data with external data sources.</w:delText>
              </w:r>
            </w:del>
          </w:p>
        </w:tc>
        <w:tc>
          <w:tcPr>
            <w:tcW w:w="567" w:type="dxa"/>
            <w:tcBorders>
              <w:top w:val="single" w:sz="4" w:space="0" w:color="000000"/>
              <w:left w:val="single" w:sz="4" w:space="0" w:color="000000"/>
              <w:bottom w:val="single" w:sz="4" w:space="0" w:color="000000"/>
              <w:right w:val="single" w:sz="4" w:space="0" w:color="000000"/>
            </w:tcBorders>
          </w:tcPr>
          <w:p w14:paraId="75598CEC" w14:textId="77777777" w:rsidR="0052740F" w:rsidRDefault="0052740F" w:rsidP="0052740F">
            <w:pPr>
              <w:rPr>
                <w:lang w:val="en-GB"/>
              </w:rPr>
            </w:pPr>
          </w:p>
        </w:tc>
      </w:tr>
      <w:tr w:rsidR="0052740F" w:rsidRPr="00E93F3D" w14:paraId="3EEBDA8B" w14:textId="0780397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E11E0D9" w14:textId="11761261" w:rsidR="0052740F" w:rsidRDefault="00343F6F" w:rsidP="0052740F">
            <w:pPr>
              <w:rPr>
                <w:lang w:val="en-GB"/>
              </w:rPr>
            </w:pPr>
            <w:ins w:id="272" w:author="Johannes Becker" w:date="2020-02-19T12:53:00Z">
              <w:r>
                <w:rPr>
                  <w:lang w:val="en-GB"/>
                </w:rPr>
                <w:t>Support for complex custom properties</w:t>
              </w:r>
            </w:ins>
            <w:ins w:id="273" w:author="Johannes Becker" w:date="2020-02-20T13:48:00Z">
              <w:r w:rsidR="00360033">
                <w:rPr>
                  <w:lang w:val="en-GB"/>
                </w:rPr>
                <w:t xml:space="preserve"> und multiple primitive types.</w:t>
              </w:r>
            </w:ins>
            <w:del w:id="274" w:author="Johannes Becker" w:date="2020-02-19T12:42:00Z">
              <w:r w:rsidR="0052740F" w:rsidDel="005B285E">
                <w:rPr>
                  <w:lang w:val="en-GB"/>
                </w:rPr>
                <w:delText>Support for extendable (“open”) enumerations.</w:delText>
              </w:r>
            </w:del>
          </w:p>
        </w:tc>
        <w:tc>
          <w:tcPr>
            <w:tcW w:w="567" w:type="dxa"/>
            <w:tcBorders>
              <w:top w:val="single" w:sz="4" w:space="0" w:color="000000"/>
              <w:left w:val="single" w:sz="4" w:space="0" w:color="000000"/>
              <w:bottom w:val="single" w:sz="4" w:space="0" w:color="000000"/>
              <w:right w:val="single" w:sz="4" w:space="0" w:color="000000"/>
            </w:tcBorders>
          </w:tcPr>
          <w:p w14:paraId="5D2A3EB5" w14:textId="03FD0E2F" w:rsidR="0052740F" w:rsidRDefault="0052740F" w:rsidP="0052740F">
            <w:pPr>
              <w:rPr>
                <w:lang w:val="en-GB"/>
              </w:rPr>
            </w:pPr>
          </w:p>
        </w:tc>
      </w:tr>
      <w:tr w:rsidR="0052740F" w:rsidRPr="00E93F3D" w14:paraId="2EAD4A6E" w14:textId="38B49ED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55AFD1F" w14:textId="11B3B213" w:rsidR="0052740F" w:rsidRDefault="00944185" w:rsidP="0052740F">
            <w:pPr>
              <w:rPr>
                <w:lang w:val="en-GB"/>
              </w:rPr>
            </w:pPr>
            <w:ins w:id="275" w:author="Johannes Becker" w:date="2020-02-20T10:36:00Z">
              <w:r>
                <w:rPr>
                  <w:lang w:val="en-GB"/>
                </w:rPr>
                <w:t xml:space="preserve">Added support for hierarchical </w:t>
              </w:r>
            </w:ins>
            <w:ins w:id="276" w:author="Johannes Becker" w:date="2020-02-20T10:37:00Z">
              <w:r>
                <w:rPr>
                  <w:lang w:val="en-GB"/>
                </w:rPr>
                <w:t xml:space="preserve">structures </w:t>
              </w:r>
            </w:ins>
            <w:ins w:id="277" w:author="Johannes Becker" w:date="2020-02-20T10:38:00Z">
              <w:r>
                <w:rPr>
                  <w:lang w:val="en-GB"/>
                </w:rPr>
                <w:t>on</w:t>
              </w:r>
            </w:ins>
            <w:ins w:id="278" w:author="Johannes Becker" w:date="2020-02-20T10:37:00Z">
              <w:r>
                <w:rPr>
                  <w:lang w:val="en-GB"/>
                </w:rPr>
                <w:t xml:space="preserve"> variant groups </w:t>
              </w:r>
            </w:ins>
            <w:del w:id="279" w:author="Johannes Becker" w:date="2020-02-19T12:42:00Z">
              <w:r w:rsidR="0052740F" w:rsidDel="005B285E">
                <w:rPr>
                  <w:lang w:val="en-GB"/>
                </w:rPr>
                <w:delText>Support for components (incl. connectors) with multiple bundle position points.</w:delText>
              </w:r>
            </w:del>
            <w:ins w:id="280" w:author="Johannes Becker" w:date="2020-02-20T10:38:00Z">
              <w:r>
                <w:rPr>
                  <w:lang w:val="en-GB"/>
                </w:rPr>
                <w:t>and added multiple attributes to the classes in the variant configur</w:t>
              </w:r>
            </w:ins>
            <w:ins w:id="281" w:author="Johannes Becker" w:date="2020-02-20T10:39:00Z">
              <w:r>
                <w:rPr>
                  <w:lang w:val="en-GB"/>
                </w:rPr>
                <w:t>ation scope.</w:t>
              </w:r>
            </w:ins>
          </w:p>
        </w:tc>
        <w:tc>
          <w:tcPr>
            <w:tcW w:w="567" w:type="dxa"/>
            <w:tcBorders>
              <w:top w:val="single" w:sz="4" w:space="0" w:color="000000"/>
              <w:left w:val="single" w:sz="4" w:space="0" w:color="000000"/>
              <w:bottom w:val="single" w:sz="4" w:space="0" w:color="000000"/>
              <w:right w:val="single" w:sz="4" w:space="0" w:color="000000"/>
            </w:tcBorders>
          </w:tcPr>
          <w:p w14:paraId="043E65F7" w14:textId="77777777" w:rsidR="0052740F" w:rsidRDefault="0052740F" w:rsidP="0052740F">
            <w:pPr>
              <w:rPr>
                <w:lang w:val="en-GB"/>
              </w:rPr>
            </w:pPr>
          </w:p>
        </w:tc>
      </w:tr>
      <w:tr w:rsidR="0052740F" w:rsidRPr="00E93F3D" w14:paraId="244683D1" w14:textId="68DA6F9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A50AE97" w14:textId="76C554C5" w:rsidR="0052740F" w:rsidRDefault="00944185" w:rsidP="0052740F">
            <w:pPr>
              <w:rPr>
                <w:lang w:val="en-GB"/>
              </w:rPr>
            </w:pPr>
            <w:ins w:id="282" w:author="Johannes Becker" w:date="2020-02-20T10:39:00Z">
              <w:r>
                <w:rPr>
                  <w:lang w:val="en-GB"/>
                </w:rPr>
                <w:t>Added support for grommets sealed with additional single wire seals.</w:t>
              </w:r>
            </w:ins>
            <w:del w:id="283" w:author="Johannes Becker" w:date="2020-02-19T12:42:00Z">
              <w:r w:rsidR="0052740F" w:rsidDel="005B285E">
                <w:rPr>
                  <w:lang w:val="en-GB"/>
                </w:rPr>
                <w:delText>Integration of usage nodes</w:delText>
              </w:r>
            </w:del>
          </w:p>
        </w:tc>
        <w:tc>
          <w:tcPr>
            <w:tcW w:w="567" w:type="dxa"/>
            <w:tcBorders>
              <w:top w:val="single" w:sz="4" w:space="0" w:color="000000"/>
              <w:left w:val="single" w:sz="4" w:space="0" w:color="000000"/>
              <w:bottom w:val="single" w:sz="4" w:space="0" w:color="000000"/>
              <w:right w:val="single" w:sz="4" w:space="0" w:color="000000"/>
            </w:tcBorders>
          </w:tcPr>
          <w:p w14:paraId="1EF91E20" w14:textId="77777777" w:rsidR="0052740F" w:rsidRDefault="0052740F" w:rsidP="0052740F">
            <w:pPr>
              <w:rPr>
                <w:lang w:val="en-GB"/>
              </w:rPr>
            </w:pPr>
          </w:p>
        </w:tc>
      </w:tr>
      <w:tr w:rsidR="0052740F" w:rsidRPr="00E93F3D" w14:paraId="08C015A0" w14:textId="560572A9"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D4EE20" w14:textId="3CEA3D74" w:rsidR="0052740F" w:rsidRDefault="00944185" w:rsidP="0052740F">
            <w:pPr>
              <w:rPr>
                <w:lang w:val="en-GB"/>
              </w:rPr>
            </w:pPr>
            <w:ins w:id="284" w:author="Johannes Becker" w:date="2020-02-20T10:40:00Z">
              <w:r>
                <w:rPr>
                  <w:lang w:val="en-GB"/>
                </w:rPr>
                <w:t>Refactored concept for supplem</w:t>
              </w:r>
            </w:ins>
            <w:ins w:id="285" w:author="Johannes Becker" w:date="2020-02-20T10:41:00Z">
              <w:r>
                <w:rPr>
                  <w:lang w:val="en-GB"/>
                </w:rPr>
                <w:t>entary parts of components in specified locations (e.g. Slots)</w:t>
              </w:r>
            </w:ins>
            <w:del w:id="286" w:author="Johannes Becker" w:date="2020-02-19T12:42:00Z">
              <w:r w:rsidR="0052740F" w:rsidDel="005B285E">
                <w:rPr>
                  <w:lang w:val="en-GB"/>
                </w:rPr>
                <w:delText>Support for modular connector housings.</w:delText>
              </w:r>
            </w:del>
          </w:p>
        </w:tc>
        <w:tc>
          <w:tcPr>
            <w:tcW w:w="567" w:type="dxa"/>
            <w:tcBorders>
              <w:top w:val="single" w:sz="4" w:space="0" w:color="000000"/>
              <w:left w:val="single" w:sz="4" w:space="0" w:color="000000"/>
              <w:bottom w:val="single" w:sz="4" w:space="0" w:color="000000"/>
              <w:right w:val="single" w:sz="4" w:space="0" w:color="000000"/>
            </w:tcBorders>
          </w:tcPr>
          <w:p w14:paraId="2A0CB0B6" w14:textId="014472D8" w:rsidR="0052740F" w:rsidRDefault="00944185" w:rsidP="0052740F">
            <w:pPr>
              <w:rPr>
                <w:lang w:val="en-GB"/>
              </w:rPr>
            </w:pPr>
            <w:ins w:id="287" w:author="Johannes Becker" w:date="2020-02-20T10:41:00Z">
              <w:r>
                <w:rPr>
                  <w:lang w:val="en-GB"/>
                </w:rPr>
                <w:t>X</w:t>
              </w:r>
            </w:ins>
          </w:p>
        </w:tc>
      </w:tr>
      <w:tr w:rsidR="0052740F" w:rsidRPr="00E93F3D" w14:paraId="4D374D1C" w14:textId="43E3FE7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045B4D6" w14:textId="22AFF147" w:rsidR="0052740F" w:rsidRDefault="00944185" w:rsidP="0052740F">
            <w:pPr>
              <w:rPr>
                <w:lang w:val="en-GB"/>
              </w:rPr>
            </w:pPr>
            <w:ins w:id="288" w:author="Johannes Becker" w:date="2020-02-20T10:43:00Z">
              <w:r>
                <w:rPr>
                  <w:lang w:val="en-GB"/>
                </w:rPr>
                <w:lastRenderedPageBreak/>
                <w:t xml:space="preserve">Added support for </w:t>
              </w:r>
            </w:ins>
            <w:ins w:id="289" w:author="Johannes Becker" w:date="2020-02-20T13:45:00Z">
              <w:r w:rsidR="008D6EA7">
                <w:rPr>
                  <w:lang w:val="en-GB"/>
                </w:rPr>
                <w:t>d</w:t>
              </w:r>
            </w:ins>
            <w:ins w:id="290" w:author="Johannes Becker" w:date="2020-02-20T10:43:00Z">
              <w:r>
                <w:rPr>
                  <w:lang w:val="en-GB"/>
                </w:rPr>
                <w:t>iodes</w:t>
              </w:r>
            </w:ins>
            <w:del w:id="291" w:author="Johannes Becker" w:date="2020-02-19T12:42:00Z">
              <w:r w:rsidR="0052740F" w:rsidDel="005B285E">
                <w:rPr>
                  <w:lang w:val="en-GB"/>
                </w:rPr>
                <w:delText>Support for a detailed description of the electrical interface of EE-Components.</w:delText>
              </w:r>
            </w:del>
          </w:p>
        </w:tc>
        <w:tc>
          <w:tcPr>
            <w:tcW w:w="567" w:type="dxa"/>
            <w:tcBorders>
              <w:top w:val="single" w:sz="4" w:space="0" w:color="000000"/>
              <w:left w:val="single" w:sz="4" w:space="0" w:color="000000"/>
              <w:bottom w:val="single" w:sz="4" w:space="0" w:color="000000"/>
              <w:right w:val="single" w:sz="4" w:space="0" w:color="000000"/>
            </w:tcBorders>
          </w:tcPr>
          <w:p w14:paraId="1CA739D0" w14:textId="77777777" w:rsidR="0052740F" w:rsidRDefault="0052740F" w:rsidP="0052740F">
            <w:pPr>
              <w:rPr>
                <w:lang w:val="en-GB"/>
              </w:rPr>
            </w:pPr>
          </w:p>
        </w:tc>
      </w:tr>
      <w:tr w:rsidR="0052740F" w:rsidRPr="00E93F3D" w14:paraId="3566DAD2" w14:textId="566194B6"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E1A6378" w14:textId="282C6AC8" w:rsidR="0052740F" w:rsidRDefault="008D6EA7" w:rsidP="0052740F">
            <w:pPr>
              <w:rPr>
                <w:lang w:val="en-GB"/>
              </w:rPr>
            </w:pPr>
            <w:ins w:id="292" w:author="Johannes Becker" w:date="2020-02-20T13:45:00Z">
              <w:r>
                <w:rPr>
                  <w:lang w:val="en-GB"/>
                </w:rPr>
                <w:t>Added support for cable</w:t>
              </w:r>
            </w:ins>
            <w:del w:id="293" w:author="Johannes Becker" w:date="2020-02-19T12:42:00Z">
              <w:r w:rsidR="0052740F" w:rsidDel="005B285E">
                <w:rPr>
                  <w:lang w:val="en-GB"/>
                </w:rPr>
                <w:delText>Improved data model for the representation of special wires.</w:delText>
              </w:r>
            </w:del>
            <w:ins w:id="294" w:author="Johannes Becker" w:date="2020-02-20T13:45:00Z">
              <w:r>
                <w:rPr>
                  <w:lang w:val="en-GB"/>
                </w:rPr>
                <w:t xml:space="preserve"> ties</w:t>
              </w:r>
            </w:ins>
          </w:p>
        </w:tc>
        <w:tc>
          <w:tcPr>
            <w:tcW w:w="567" w:type="dxa"/>
            <w:tcBorders>
              <w:top w:val="single" w:sz="4" w:space="0" w:color="000000"/>
              <w:left w:val="single" w:sz="4" w:space="0" w:color="000000"/>
              <w:bottom w:val="single" w:sz="4" w:space="0" w:color="000000"/>
              <w:right w:val="single" w:sz="4" w:space="0" w:color="000000"/>
            </w:tcBorders>
          </w:tcPr>
          <w:p w14:paraId="7892F423" w14:textId="77777777" w:rsidR="0052740F" w:rsidRDefault="0052740F" w:rsidP="0052740F">
            <w:pPr>
              <w:rPr>
                <w:lang w:val="en-GB"/>
              </w:rPr>
            </w:pPr>
          </w:p>
        </w:tc>
      </w:tr>
      <w:tr w:rsidR="0052740F" w:rsidRPr="00E93F3D" w14:paraId="5D9F18B3" w14:textId="38ACE3B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F196E09" w14:textId="20A653AB" w:rsidR="0052740F" w:rsidRDefault="0052740F" w:rsidP="0052740F">
            <w:pPr>
              <w:rPr>
                <w:lang w:val="en-GB"/>
              </w:rPr>
            </w:pPr>
            <w:del w:id="295" w:author="Johannes Becker" w:date="2020-02-19T12:42:00Z">
              <w:r w:rsidDel="005B285E">
                <w:rPr>
                  <w:lang w:val="en-GB"/>
                </w:rPr>
                <w:delText>Improved data model for the representation of units.</w:delText>
              </w:r>
            </w:del>
            <w:ins w:id="296" w:author="Johannes Becker" w:date="2020-02-20T13:45:00Z">
              <w:r w:rsidR="008D6EA7">
                <w:rPr>
                  <w:lang w:val="en-GB"/>
                </w:rPr>
                <w:t>Added support for mul</w:t>
              </w:r>
            </w:ins>
            <w:ins w:id="297" w:author="Johannes Becker" w:date="2020-02-20T13:46:00Z">
              <w:r w:rsidR="008D6EA7">
                <w:rPr>
                  <w:lang w:val="en-GB"/>
                </w:rPr>
                <w:t>ti-fuses</w:t>
              </w:r>
            </w:ins>
          </w:p>
        </w:tc>
        <w:tc>
          <w:tcPr>
            <w:tcW w:w="567" w:type="dxa"/>
            <w:tcBorders>
              <w:top w:val="single" w:sz="4" w:space="0" w:color="000000"/>
              <w:left w:val="single" w:sz="4" w:space="0" w:color="000000"/>
              <w:bottom w:val="single" w:sz="4" w:space="0" w:color="000000"/>
              <w:right w:val="single" w:sz="4" w:space="0" w:color="000000"/>
            </w:tcBorders>
          </w:tcPr>
          <w:p w14:paraId="5BA9C1C5" w14:textId="77777777" w:rsidR="0052740F" w:rsidRDefault="0052740F" w:rsidP="0052740F">
            <w:pPr>
              <w:rPr>
                <w:lang w:val="en-GB"/>
              </w:rPr>
            </w:pPr>
          </w:p>
        </w:tc>
      </w:tr>
    </w:tbl>
    <w:p w14:paraId="5FEE4D0A" w14:textId="0C7F539C" w:rsidR="005C20E9" w:rsidRDefault="005C20E9" w:rsidP="002C65AC">
      <w:pPr>
        <w:pStyle w:val="VDABlocktext"/>
        <w:rPr>
          <w:ins w:id="298" w:author="Johannes Becker" w:date="2020-02-20T13:56:00Z"/>
        </w:rPr>
      </w:pPr>
      <w:bookmarkStart w:id="299" w:name="_Toc181766018"/>
      <w:ins w:id="300" w:author="Johannes Becker" w:date="2020-02-20T13:55:00Z">
        <w:r>
          <w:t xml:space="preserve">The </w:t>
        </w:r>
      </w:ins>
      <w:ins w:id="301" w:author="Johannes Becker" w:date="2020-02-20T13:56:00Z">
        <w:r>
          <w:t>following list contains all minor changes, that affected schema compatibility.</w:t>
        </w:r>
      </w:ins>
    </w:p>
    <w:p w14:paraId="0BB746EB" w14:textId="77777777" w:rsidR="005C20E9" w:rsidRDefault="005C20E9" w:rsidP="002C65AC">
      <w:pPr>
        <w:pStyle w:val="VDABlocktext"/>
        <w:rPr>
          <w:ins w:id="302" w:author="Johannes Becker" w:date="2020-02-20T13:55:00Z"/>
        </w:rPr>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C20E9" w14:paraId="16B07A83" w14:textId="77777777" w:rsidTr="005F04A8">
        <w:trPr>
          <w:ins w:id="303" w:author="Johannes Becker" w:date="2020-02-20T13:55:00Z"/>
        </w:trPr>
        <w:tc>
          <w:tcPr>
            <w:tcW w:w="8425" w:type="dxa"/>
            <w:tcBorders>
              <w:top w:val="single" w:sz="4" w:space="0" w:color="000000"/>
              <w:left w:val="single" w:sz="4" w:space="0" w:color="000000"/>
              <w:bottom w:val="single" w:sz="4" w:space="0" w:color="000000"/>
              <w:right w:val="single" w:sz="4" w:space="0" w:color="000000"/>
            </w:tcBorders>
            <w:vAlign w:val="center"/>
          </w:tcPr>
          <w:p w14:paraId="475BF971" w14:textId="77777777" w:rsidR="005C20E9" w:rsidDel="005B285E" w:rsidRDefault="005C20E9" w:rsidP="005F04A8">
            <w:pPr>
              <w:rPr>
                <w:ins w:id="304" w:author="Johannes Becker" w:date="2020-02-20T13:55:00Z"/>
                <w:lang w:val="en-GB"/>
              </w:rPr>
            </w:pPr>
            <w:ins w:id="305" w:author="Johannes Becker" w:date="2020-02-20T13:55:00Z">
              <w:r>
                <w:rPr>
                  <w:lang w:val="en-GB"/>
                </w:rPr>
                <w:t>Refactored and renamed “ContactSystem” to TerminalPairing</w:t>
              </w:r>
            </w:ins>
          </w:p>
        </w:tc>
        <w:tc>
          <w:tcPr>
            <w:tcW w:w="567" w:type="dxa"/>
            <w:tcBorders>
              <w:top w:val="single" w:sz="4" w:space="0" w:color="000000"/>
              <w:left w:val="single" w:sz="4" w:space="0" w:color="000000"/>
              <w:bottom w:val="single" w:sz="4" w:space="0" w:color="000000"/>
              <w:right w:val="single" w:sz="4" w:space="0" w:color="000000"/>
            </w:tcBorders>
          </w:tcPr>
          <w:p w14:paraId="2E7D4443" w14:textId="77777777" w:rsidR="005C20E9" w:rsidRDefault="005C20E9" w:rsidP="005F04A8">
            <w:pPr>
              <w:rPr>
                <w:ins w:id="306" w:author="Johannes Becker" w:date="2020-02-20T13:55:00Z"/>
                <w:lang w:val="en-GB"/>
              </w:rPr>
            </w:pPr>
            <w:ins w:id="307" w:author="Johannes Becker" w:date="2020-02-20T13:55:00Z">
              <w:r>
                <w:rPr>
                  <w:lang w:val="en-GB"/>
                </w:rPr>
                <w:t>X</w:t>
              </w:r>
            </w:ins>
          </w:p>
        </w:tc>
      </w:tr>
      <w:tr w:rsidR="005C20E9" w14:paraId="3A621434" w14:textId="77777777" w:rsidTr="005F04A8">
        <w:trPr>
          <w:ins w:id="308" w:author="Johannes Becker" w:date="2020-02-20T13:55:00Z"/>
        </w:trPr>
        <w:tc>
          <w:tcPr>
            <w:tcW w:w="8425" w:type="dxa"/>
            <w:tcBorders>
              <w:top w:val="single" w:sz="4" w:space="0" w:color="000000"/>
              <w:left w:val="single" w:sz="4" w:space="0" w:color="000000"/>
              <w:bottom w:val="single" w:sz="4" w:space="0" w:color="000000"/>
              <w:right w:val="single" w:sz="4" w:space="0" w:color="000000"/>
            </w:tcBorders>
            <w:vAlign w:val="center"/>
          </w:tcPr>
          <w:p w14:paraId="0B58A199" w14:textId="77777777" w:rsidR="005C20E9" w:rsidRDefault="005C20E9" w:rsidP="005F04A8">
            <w:pPr>
              <w:rPr>
                <w:ins w:id="309" w:author="Johannes Becker" w:date="2020-02-20T13:55:00Z"/>
                <w:lang w:val="en-GB"/>
              </w:rPr>
            </w:pPr>
            <w:ins w:id="310" w:author="Johannes Becker" w:date="2020-02-20T13:55:00Z">
              <w:r>
                <w:rPr>
                  <w:lang w:val="en-GB"/>
                </w:rPr>
                <w:t>Path mistakenly inherited from ConfigurableElement</w:t>
              </w:r>
            </w:ins>
          </w:p>
        </w:tc>
        <w:tc>
          <w:tcPr>
            <w:tcW w:w="567" w:type="dxa"/>
            <w:tcBorders>
              <w:top w:val="single" w:sz="4" w:space="0" w:color="000000"/>
              <w:left w:val="single" w:sz="4" w:space="0" w:color="000000"/>
              <w:bottom w:val="single" w:sz="4" w:space="0" w:color="000000"/>
              <w:right w:val="single" w:sz="4" w:space="0" w:color="000000"/>
            </w:tcBorders>
          </w:tcPr>
          <w:p w14:paraId="623C3249" w14:textId="77777777" w:rsidR="005C20E9" w:rsidRDefault="005C20E9" w:rsidP="005F04A8">
            <w:pPr>
              <w:rPr>
                <w:ins w:id="311" w:author="Johannes Becker" w:date="2020-02-20T13:55:00Z"/>
                <w:lang w:val="en-GB"/>
              </w:rPr>
            </w:pPr>
            <w:ins w:id="312" w:author="Johannes Becker" w:date="2020-02-20T13:55:00Z">
              <w:r>
                <w:rPr>
                  <w:lang w:val="en-GB"/>
                </w:rPr>
                <w:t>X</w:t>
              </w:r>
            </w:ins>
          </w:p>
        </w:tc>
      </w:tr>
      <w:tr w:rsidR="005C20E9" w14:paraId="7F6B3A91" w14:textId="77777777" w:rsidTr="005F04A8">
        <w:trPr>
          <w:ins w:id="313" w:author="Johannes Becker" w:date="2020-02-20T13:56:00Z"/>
        </w:trPr>
        <w:tc>
          <w:tcPr>
            <w:tcW w:w="8425" w:type="dxa"/>
            <w:tcBorders>
              <w:top w:val="single" w:sz="4" w:space="0" w:color="000000"/>
              <w:left w:val="single" w:sz="4" w:space="0" w:color="000000"/>
              <w:bottom w:val="single" w:sz="4" w:space="0" w:color="000000"/>
              <w:right w:val="single" w:sz="4" w:space="0" w:color="000000"/>
            </w:tcBorders>
            <w:vAlign w:val="center"/>
          </w:tcPr>
          <w:p w14:paraId="644EC164" w14:textId="01FDADAF" w:rsidR="005C20E9" w:rsidRDefault="005C20E9" w:rsidP="005F04A8">
            <w:pPr>
              <w:rPr>
                <w:ins w:id="314" w:author="Johannes Becker" w:date="2020-02-20T13:56:00Z"/>
                <w:lang w:val="en-GB"/>
              </w:rPr>
            </w:pPr>
            <w:ins w:id="315" w:author="Johannes Becker" w:date="2020-02-20T13:56:00Z">
              <w:r>
                <w:rPr>
                  <w:lang w:val="en-GB"/>
                </w:rPr>
                <w:t>Moved “referenceElement” Association</w:t>
              </w:r>
            </w:ins>
            <w:ins w:id="316" w:author="Johannes Becker" w:date="2020-02-20T13:57:00Z">
              <w:r>
                <w:rPr>
                  <w:lang w:val="en-GB"/>
                </w:rPr>
                <w:t xml:space="preserve"> from PartOccurrence to OccurrenceOrUsage</w:t>
              </w:r>
            </w:ins>
          </w:p>
        </w:tc>
        <w:tc>
          <w:tcPr>
            <w:tcW w:w="567" w:type="dxa"/>
            <w:tcBorders>
              <w:top w:val="single" w:sz="4" w:space="0" w:color="000000"/>
              <w:left w:val="single" w:sz="4" w:space="0" w:color="000000"/>
              <w:bottom w:val="single" w:sz="4" w:space="0" w:color="000000"/>
              <w:right w:val="single" w:sz="4" w:space="0" w:color="000000"/>
            </w:tcBorders>
          </w:tcPr>
          <w:p w14:paraId="3C5E0ED1" w14:textId="7BFCBA5C" w:rsidR="005C20E9" w:rsidRDefault="005C20E9" w:rsidP="005F04A8">
            <w:pPr>
              <w:rPr>
                <w:ins w:id="317" w:author="Johannes Becker" w:date="2020-02-20T13:56:00Z"/>
                <w:lang w:val="en-GB"/>
              </w:rPr>
            </w:pPr>
            <w:ins w:id="318" w:author="Johannes Becker" w:date="2020-02-20T13:57:00Z">
              <w:r>
                <w:rPr>
                  <w:lang w:val="en-GB"/>
                </w:rPr>
                <w:t>X</w:t>
              </w:r>
            </w:ins>
          </w:p>
        </w:tc>
      </w:tr>
      <w:tr w:rsidR="005C20E9" w14:paraId="0B269417" w14:textId="77777777" w:rsidTr="005F04A8">
        <w:trPr>
          <w:ins w:id="319" w:author="Johannes Becker" w:date="2020-02-20T13:57:00Z"/>
        </w:trPr>
        <w:tc>
          <w:tcPr>
            <w:tcW w:w="8425" w:type="dxa"/>
            <w:tcBorders>
              <w:top w:val="single" w:sz="4" w:space="0" w:color="000000"/>
              <w:left w:val="single" w:sz="4" w:space="0" w:color="000000"/>
              <w:bottom w:val="single" w:sz="4" w:space="0" w:color="000000"/>
              <w:right w:val="single" w:sz="4" w:space="0" w:color="000000"/>
            </w:tcBorders>
            <w:vAlign w:val="center"/>
          </w:tcPr>
          <w:p w14:paraId="1682BA65" w14:textId="483E8BDE" w:rsidR="005C20E9" w:rsidRDefault="005C20E9" w:rsidP="005F04A8">
            <w:pPr>
              <w:rPr>
                <w:ins w:id="320" w:author="Johannes Becker" w:date="2020-02-20T13:57:00Z"/>
                <w:lang w:val="en-GB"/>
              </w:rPr>
            </w:pPr>
            <w:ins w:id="321" w:author="Johannes Becker" w:date="2020-02-20T13:57:00Z">
              <w:r>
                <w:rPr>
                  <w:lang w:val="en-GB"/>
                </w:rPr>
                <w:t>Refactoring of WireProtectionRole, introduction of TapeRole</w:t>
              </w:r>
            </w:ins>
          </w:p>
        </w:tc>
        <w:tc>
          <w:tcPr>
            <w:tcW w:w="567" w:type="dxa"/>
            <w:tcBorders>
              <w:top w:val="single" w:sz="4" w:space="0" w:color="000000"/>
              <w:left w:val="single" w:sz="4" w:space="0" w:color="000000"/>
              <w:bottom w:val="single" w:sz="4" w:space="0" w:color="000000"/>
              <w:right w:val="single" w:sz="4" w:space="0" w:color="000000"/>
            </w:tcBorders>
          </w:tcPr>
          <w:p w14:paraId="30356313" w14:textId="22889A58" w:rsidR="005C20E9" w:rsidRDefault="005C20E9" w:rsidP="005F04A8">
            <w:pPr>
              <w:rPr>
                <w:ins w:id="322" w:author="Johannes Becker" w:date="2020-02-20T13:57:00Z"/>
                <w:lang w:val="en-GB"/>
              </w:rPr>
            </w:pPr>
            <w:ins w:id="323" w:author="Johannes Becker" w:date="2020-02-20T13:57:00Z">
              <w:r>
                <w:rPr>
                  <w:lang w:val="en-GB"/>
                </w:rPr>
                <w:t>X</w:t>
              </w:r>
            </w:ins>
          </w:p>
        </w:tc>
      </w:tr>
      <w:tr w:rsidR="005C20E9" w14:paraId="7EF2FD8B" w14:textId="77777777" w:rsidTr="005F04A8">
        <w:trPr>
          <w:ins w:id="324" w:author="Johannes Becker" w:date="2020-02-20T13:57:00Z"/>
        </w:trPr>
        <w:tc>
          <w:tcPr>
            <w:tcW w:w="8425" w:type="dxa"/>
            <w:tcBorders>
              <w:top w:val="single" w:sz="4" w:space="0" w:color="000000"/>
              <w:left w:val="single" w:sz="4" w:space="0" w:color="000000"/>
              <w:bottom w:val="single" w:sz="4" w:space="0" w:color="000000"/>
              <w:right w:val="single" w:sz="4" w:space="0" w:color="000000"/>
            </w:tcBorders>
            <w:vAlign w:val="center"/>
          </w:tcPr>
          <w:p w14:paraId="5D63CE99" w14:textId="1725AD31" w:rsidR="005C20E9" w:rsidRDefault="005C20E9" w:rsidP="005F04A8">
            <w:pPr>
              <w:rPr>
                <w:ins w:id="325" w:author="Johannes Becker" w:date="2020-02-20T13:57:00Z"/>
                <w:lang w:val="en-GB"/>
              </w:rPr>
            </w:pPr>
            <w:ins w:id="326" w:author="Johannes Becker" w:date="2020-02-20T13:57:00Z">
              <w:r>
                <w:rPr>
                  <w:lang w:val="en-GB"/>
                </w:rPr>
                <w:t>Redefined sema</w:t>
              </w:r>
            </w:ins>
            <w:ins w:id="327" w:author="Johannes Becker" w:date="2020-02-20T13:58:00Z">
              <w:r>
                <w:rPr>
                  <w:lang w:val="en-GB"/>
                </w:rPr>
                <w:t>ntics for ConnectionGroup and NetGroup</w:t>
              </w:r>
            </w:ins>
          </w:p>
        </w:tc>
        <w:tc>
          <w:tcPr>
            <w:tcW w:w="567" w:type="dxa"/>
            <w:tcBorders>
              <w:top w:val="single" w:sz="4" w:space="0" w:color="000000"/>
              <w:left w:val="single" w:sz="4" w:space="0" w:color="000000"/>
              <w:bottom w:val="single" w:sz="4" w:space="0" w:color="000000"/>
              <w:right w:val="single" w:sz="4" w:space="0" w:color="000000"/>
            </w:tcBorders>
          </w:tcPr>
          <w:p w14:paraId="58F9B71F" w14:textId="1B71E986" w:rsidR="005C20E9" w:rsidRDefault="005C20E9" w:rsidP="005F04A8">
            <w:pPr>
              <w:rPr>
                <w:ins w:id="328" w:author="Johannes Becker" w:date="2020-02-20T13:57:00Z"/>
                <w:lang w:val="en-GB"/>
              </w:rPr>
            </w:pPr>
            <w:ins w:id="329" w:author="Johannes Becker" w:date="2020-02-20T13:58:00Z">
              <w:r>
                <w:rPr>
                  <w:lang w:val="en-GB"/>
                </w:rPr>
                <w:t>X</w:t>
              </w:r>
            </w:ins>
          </w:p>
        </w:tc>
      </w:tr>
      <w:tr w:rsidR="005B43DA" w14:paraId="6CD181ED" w14:textId="77777777" w:rsidTr="005F04A8">
        <w:trPr>
          <w:ins w:id="330" w:author="Johannes Becker" w:date="2020-02-20T13:58:00Z"/>
        </w:trPr>
        <w:tc>
          <w:tcPr>
            <w:tcW w:w="8425" w:type="dxa"/>
            <w:tcBorders>
              <w:top w:val="single" w:sz="4" w:space="0" w:color="000000"/>
              <w:left w:val="single" w:sz="4" w:space="0" w:color="000000"/>
              <w:bottom w:val="single" w:sz="4" w:space="0" w:color="000000"/>
              <w:right w:val="single" w:sz="4" w:space="0" w:color="000000"/>
            </w:tcBorders>
            <w:vAlign w:val="center"/>
          </w:tcPr>
          <w:p w14:paraId="49481255" w14:textId="7094DF39" w:rsidR="005B43DA" w:rsidRDefault="005B43DA" w:rsidP="005F04A8">
            <w:pPr>
              <w:rPr>
                <w:ins w:id="331" w:author="Johannes Becker" w:date="2020-02-20T13:58:00Z"/>
                <w:lang w:val="en-GB"/>
              </w:rPr>
            </w:pPr>
            <w:ins w:id="332" w:author="Johannes Becker" w:date="2020-02-20T13:58:00Z">
              <w:r>
                <w:rPr>
                  <w:lang w:val="en-GB"/>
                </w:rPr>
                <w:t>Removed SealingClass and AbrasionResistanceClass (replaced by general concept RobustnessProperties</w:t>
              </w:r>
            </w:ins>
            <w:ins w:id="333" w:author="Johannes Becker" w:date="2020-02-20T13:59:00Z">
              <w:r>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6CF42237" w14:textId="1A448166" w:rsidR="005B43DA" w:rsidRDefault="005B43DA" w:rsidP="005F04A8">
            <w:pPr>
              <w:rPr>
                <w:ins w:id="334" w:author="Johannes Becker" w:date="2020-02-20T13:58:00Z"/>
                <w:lang w:val="en-GB"/>
              </w:rPr>
            </w:pPr>
            <w:ins w:id="335" w:author="Johannes Becker" w:date="2020-02-20T13:59:00Z">
              <w:r>
                <w:rPr>
                  <w:lang w:val="en-GB"/>
                </w:rPr>
                <w:t>X</w:t>
              </w:r>
            </w:ins>
          </w:p>
        </w:tc>
      </w:tr>
      <w:tr w:rsidR="005B43DA" w14:paraId="69B2CC55" w14:textId="77777777" w:rsidTr="005F04A8">
        <w:trPr>
          <w:ins w:id="336" w:author="Johannes Becker" w:date="2020-02-20T13:59:00Z"/>
        </w:trPr>
        <w:tc>
          <w:tcPr>
            <w:tcW w:w="8425" w:type="dxa"/>
            <w:tcBorders>
              <w:top w:val="single" w:sz="4" w:space="0" w:color="000000"/>
              <w:left w:val="single" w:sz="4" w:space="0" w:color="000000"/>
              <w:bottom w:val="single" w:sz="4" w:space="0" w:color="000000"/>
              <w:right w:val="single" w:sz="4" w:space="0" w:color="000000"/>
            </w:tcBorders>
            <w:vAlign w:val="center"/>
          </w:tcPr>
          <w:p w14:paraId="24A4B74A" w14:textId="3CFE2B6C" w:rsidR="005B43DA" w:rsidRDefault="005B43DA" w:rsidP="005F04A8">
            <w:pPr>
              <w:rPr>
                <w:ins w:id="337" w:author="Johannes Becker" w:date="2020-02-20T13:59:00Z"/>
                <w:lang w:val="en-GB"/>
              </w:rPr>
            </w:pPr>
            <w:ins w:id="338" w:author="Johannes Becker" w:date="2020-02-20T13:59:00Z">
              <w:r>
                <w:rPr>
                  <w:lang w:val="en-GB"/>
                </w:rPr>
                <w:t>Removed CompatibilityStatement &amp; CompatibilitySpecification</w:t>
              </w:r>
            </w:ins>
          </w:p>
        </w:tc>
        <w:tc>
          <w:tcPr>
            <w:tcW w:w="567" w:type="dxa"/>
            <w:tcBorders>
              <w:top w:val="single" w:sz="4" w:space="0" w:color="000000"/>
              <w:left w:val="single" w:sz="4" w:space="0" w:color="000000"/>
              <w:bottom w:val="single" w:sz="4" w:space="0" w:color="000000"/>
              <w:right w:val="single" w:sz="4" w:space="0" w:color="000000"/>
            </w:tcBorders>
          </w:tcPr>
          <w:p w14:paraId="5E186A4C" w14:textId="7DD49C75" w:rsidR="005B43DA" w:rsidRDefault="005B43DA" w:rsidP="005F04A8">
            <w:pPr>
              <w:rPr>
                <w:ins w:id="339" w:author="Johannes Becker" w:date="2020-02-20T13:59:00Z"/>
                <w:lang w:val="en-GB"/>
              </w:rPr>
            </w:pPr>
            <w:ins w:id="340" w:author="Johannes Becker" w:date="2020-02-20T13:59:00Z">
              <w:r>
                <w:rPr>
                  <w:lang w:val="en-GB"/>
                </w:rPr>
                <w:t>X</w:t>
              </w:r>
            </w:ins>
          </w:p>
        </w:tc>
      </w:tr>
      <w:tr w:rsidR="005B43DA" w14:paraId="36C9B78E" w14:textId="77777777" w:rsidTr="005F04A8">
        <w:trPr>
          <w:ins w:id="341" w:author="Johannes Becker" w:date="2020-02-20T13:59:00Z"/>
        </w:trPr>
        <w:tc>
          <w:tcPr>
            <w:tcW w:w="8425" w:type="dxa"/>
            <w:tcBorders>
              <w:top w:val="single" w:sz="4" w:space="0" w:color="000000"/>
              <w:left w:val="single" w:sz="4" w:space="0" w:color="000000"/>
              <w:bottom w:val="single" w:sz="4" w:space="0" w:color="000000"/>
              <w:right w:val="single" w:sz="4" w:space="0" w:color="000000"/>
            </w:tcBorders>
            <w:vAlign w:val="center"/>
          </w:tcPr>
          <w:p w14:paraId="432D15D0" w14:textId="551C3858" w:rsidR="005B43DA" w:rsidRDefault="005B43DA" w:rsidP="005F04A8">
            <w:pPr>
              <w:rPr>
                <w:ins w:id="342" w:author="Johannes Becker" w:date="2020-02-20T13:59:00Z"/>
                <w:lang w:val="en-GB"/>
              </w:rPr>
            </w:pPr>
            <w:ins w:id="343" w:author="Johannes Becker" w:date="2020-02-20T13:59:00Z">
              <w:r>
                <w:rPr>
                  <w:lang w:val="en-GB"/>
                </w:rPr>
                <w:t>Refactored mo</w:t>
              </w:r>
            </w:ins>
            <w:ins w:id="344" w:author="Johannes Becker" w:date="2020-02-20T14:00:00Z">
              <w:r>
                <w:rPr>
                  <w:lang w:val="en-GB"/>
                </w:rPr>
                <w:t>dular slot definition (now using indirect references with PartVersion)</w:t>
              </w:r>
            </w:ins>
          </w:p>
        </w:tc>
        <w:tc>
          <w:tcPr>
            <w:tcW w:w="567" w:type="dxa"/>
            <w:tcBorders>
              <w:top w:val="single" w:sz="4" w:space="0" w:color="000000"/>
              <w:left w:val="single" w:sz="4" w:space="0" w:color="000000"/>
              <w:bottom w:val="single" w:sz="4" w:space="0" w:color="000000"/>
              <w:right w:val="single" w:sz="4" w:space="0" w:color="000000"/>
            </w:tcBorders>
          </w:tcPr>
          <w:p w14:paraId="33AAB40A" w14:textId="36AA7883" w:rsidR="005B43DA" w:rsidRDefault="005B43DA" w:rsidP="005F04A8">
            <w:pPr>
              <w:rPr>
                <w:ins w:id="345" w:author="Johannes Becker" w:date="2020-02-20T13:59:00Z"/>
                <w:lang w:val="en-GB"/>
              </w:rPr>
            </w:pPr>
            <w:ins w:id="346" w:author="Johannes Becker" w:date="2020-02-20T14:00:00Z">
              <w:r>
                <w:rPr>
                  <w:lang w:val="en-GB"/>
                </w:rPr>
                <w:t>X</w:t>
              </w:r>
            </w:ins>
          </w:p>
        </w:tc>
      </w:tr>
      <w:tr w:rsidR="005B43DA" w14:paraId="53A7B64B" w14:textId="77777777" w:rsidTr="005F04A8">
        <w:trPr>
          <w:ins w:id="347" w:author="Johannes Becker" w:date="2020-02-20T14:00:00Z"/>
        </w:trPr>
        <w:tc>
          <w:tcPr>
            <w:tcW w:w="8425" w:type="dxa"/>
            <w:tcBorders>
              <w:top w:val="single" w:sz="4" w:space="0" w:color="000000"/>
              <w:left w:val="single" w:sz="4" w:space="0" w:color="000000"/>
              <w:bottom w:val="single" w:sz="4" w:space="0" w:color="000000"/>
              <w:right w:val="single" w:sz="4" w:space="0" w:color="000000"/>
            </w:tcBorders>
            <w:vAlign w:val="center"/>
          </w:tcPr>
          <w:p w14:paraId="3CDACA15" w14:textId="4FAAE7FA" w:rsidR="005B43DA" w:rsidRDefault="005B43DA" w:rsidP="005F04A8">
            <w:pPr>
              <w:rPr>
                <w:ins w:id="348" w:author="Johannes Becker" w:date="2020-02-20T14:00:00Z"/>
                <w:lang w:val="en-GB"/>
              </w:rPr>
            </w:pPr>
            <w:ins w:id="349" w:author="Johannes Becker" w:date="2020-02-20T14:00:00Z">
              <w:r>
                <w:rPr>
                  <w:lang w:val="en-GB"/>
                </w:rPr>
                <w:t>Re</w:t>
              </w:r>
            </w:ins>
            <w:ins w:id="350" w:author="Johannes Becker" w:date="2020-02-20T14:01:00Z">
              <w:r>
                <w:rPr>
                  <w:lang w:val="en-GB"/>
                </w:rPr>
                <w:t>factored CopyrightInformation</w:t>
              </w:r>
            </w:ins>
          </w:p>
        </w:tc>
        <w:tc>
          <w:tcPr>
            <w:tcW w:w="567" w:type="dxa"/>
            <w:tcBorders>
              <w:top w:val="single" w:sz="4" w:space="0" w:color="000000"/>
              <w:left w:val="single" w:sz="4" w:space="0" w:color="000000"/>
              <w:bottom w:val="single" w:sz="4" w:space="0" w:color="000000"/>
              <w:right w:val="single" w:sz="4" w:space="0" w:color="000000"/>
            </w:tcBorders>
          </w:tcPr>
          <w:p w14:paraId="30875A80" w14:textId="6A924FAA" w:rsidR="005B43DA" w:rsidRDefault="005B43DA" w:rsidP="005F04A8">
            <w:pPr>
              <w:rPr>
                <w:ins w:id="351" w:author="Johannes Becker" w:date="2020-02-20T14:00:00Z"/>
                <w:lang w:val="en-GB"/>
              </w:rPr>
            </w:pPr>
            <w:ins w:id="352" w:author="Johannes Becker" w:date="2020-02-20T14:01:00Z">
              <w:r>
                <w:rPr>
                  <w:lang w:val="en-GB"/>
                </w:rPr>
                <w:t>X</w:t>
              </w:r>
            </w:ins>
          </w:p>
        </w:tc>
      </w:tr>
      <w:tr w:rsidR="005B43DA" w14:paraId="6313147B" w14:textId="77777777" w:rsidTr="005F04A8">
        <w:trPr>
          <w:ins w:id="353" w:author="Johannes Becker" w:date="2020-02-20T14:01:00Z"/>
        </w:trPr>
        <w:tc>
          <w:tcPr>
            <w:tcW w:w="8425" w:type="dxa"/>
            <w:tcBorders>
              <w:top w:val="single" w:sz="4" w:space="0" w:color="000000"/>
              <w:left w:val="single" w:sz="4" w:space="0" w:color="000000"/>
              <w:bottom w:val="single" w:sz="4" w:space="0" w:color="000000"/>
              <w:right w:val="single" w:sz="4" w:space="0" w:color="000000"/>
            </w:tcBorders>
            <w:vAlign w:val="center"/>
          </w:tcPr>
          <w:p w14:paraId="3287140A" w14:textId="08DD39D3" w:rsidR="005B43DA" w:rsidRDefault="005B43DA" w:rsidP="005F04A8">
            <w:pPr>
              <w:rPr>
                <w:ins w:id="354" w:author="Johannes Becker" w:date="2020-02-20T14:01:00Z"/>
                <w:lang w:val="en-GB"/>
              </w:rPr>
            </w:pPr>
            <w:ins w:id="355" w:author="Johannes Becker" w:date="2020-02-20T14:01:00Z">
              <w:r>
                <w:rPr>
                  <w:lang w:val="en-GB"/>
                </w:rPr>
                <w:t>Moved attribute TerminalSpecification.angle to WireReception</w:t>
              </w:r>
            </w:ins>
          </w:p>
        </w:tc>
        <w:tc>
          <w:tcPr>
            <w:tcW w:w="567" w:type="dxa"/>
            <w:tcBorders>
              <w:top w:val="single" w:sz="4" w:space="0" w:color="000000"/>
              <w:left w:val="single" w:sz="4" w:space="0" w:color="000000"/>
              <w:bottom w:val="single" w:sz="4" w:space="0" w:color="000000"/>
              <w:right w:val="single" w:sz="4" w:space="0" w:color="000000"/>
            </w:tcBorders>
          </w:tcPr>
          <w:p w14:paraId="0318A232" w14:textId="6027F4D9" w:rsidR="005B43DA" w:rsidRDefault="005B43DA" w:rsidP="005F04A8">
            <w:pPr>
              <w:rPr>
                <w:ins w:id="356" w:author="Johannes Becker" w:date="2020-02-20T14:01:00Z"/>
                <w:lang w:val="en-GB"/>
              </w:rPr>
            </w:pPr>
            <w:ins w:id="357" w:author="Johannes Becker" w:date="2020-02-20T14:01:00Z">
              <w:r>
                <w:rPr>
                  <w:lang w:val="en-GB"/>
                </w:rPr>
                <w:t>X</w:t>
              </w:r>
            </w:ins>
          </w:p>
        </w:tc>
      </w:tr>
      <w:tr w:rsidR="005B43DA" w14:paraId="7A96096B" w14:textId="77777777" w:rsidTr="005F04A8">
        <w:trPr>
          <w:ins w:id="358"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28A6ADE3" w14:textId="68E33064" w:rsidR="005B43DA" w:rsidRDefault="005B43DA" w:rsidP="005F04A8">
            <w:pPr>
              <w:rPr>
                <w:ins w:id="359" w:author="Johannes Becker" w:date="2020-02-20T14:02:00Z"/>
                <w:lang w:val="en-GB"/>
              </w:rPr>
            </w:pPr>
            <w:ins w:id="360" w:author="Johannes Becker" w:date="2020-02-20T14:02:00Z">
              <w:r>
                <w:rPr>
                  <w:lang w:val="en-GB"/>
                </w:rPr>
                <w:t>Removed Signal from Net-Layer</w:t>
              </w:r>
            </w:ins>
          </w:p>
        </w:tc>
        <w:tc>
          <w:tcPr>
            <w:tcW w:w="567" w:type="dxa"/>
            <w:tcBorders>
              <w:top w:val="single" w:sz="4" w:space="0" w:color="000000"/>
              <w:left w:val="single" w:sz="4" w:space="0" w:color="000000"/>
              <w:bottom w:val="single" w:sz="4" w:space="0" w:color="000000"/>
              <w:right w:val="single" w:sz="4" w:space="0" w:color="000000"/>
            </w:tcBorders>
          </w:tcPr>
          <w:p w14:paraId="1D69B01D" w14:textId="6EC455F9" w:rsidR="005B43DA" w:rsidRDefault="005B43DA" w:rsidP="005F04A8">
            <w:pPr>
              <w:rPr>
                <w:ins w:id="361" w:author="Johannes Becker" w:date="2020-02-20T14:02:00Z"/>
                <w:lang w:val="en-GB"/>
              </w:rPr>
            </w:pPr>
            <w:ins w:id="362" w:author="Johannes Becker" w:date="2020-02-20T14:02:00Z">
              <w:r>
                <w:rPr>
                  <w:lang w:val="en-GB"/>
                </w:rPr>
                <w:t>X</w:t>
              </w:r>
            </w:ins>
          </w:p>
        </w:tc>
      </w:tr>
      <w:tr w:rsidR="005B43DA" w14:paraId="46AE5E2A" w14:textId="77777777" w:rsidTr="005F04A8">
        <w:trPr>
          <w:ins w:id="363"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682E2D2B" w14:textId="3BB4164E" w:rsidR="005B43DA" w:rsidRDefault="005B43DA" w:rsidP="005F04A8">
            <w:pPr>
              <w:rPr>
                <w:ins w:id="364" w:author="Johannes Becker" w:date="2020-02-20T14:02:00Z"/>
                <w:lang w:val="en-GB"/>
              </w:rPr>
            </w:pPr>
            <w:ins w:id="365" w:author="Johannes Becker" w:date="2020-02-20T14:02:00Z">
              <w:r>
                <w:rPr>
                  <w:lang w:val="en-GB"/>
                </w:rPr>
                <w:t>Refactoring of SheetOrChapter</w:t>
              </w:r>
            </w:ins>
          </w:p>
        </w:tc>
        <w:tc>
          <w:tcPr>
            <w:tcW w:w="567" w:type="dxa"/>
            <w:tcBorders>
              <w:top w:val="single" w:sz="4" w:space="0" w:color="000000"/>
              <w:left w:val="single" w:sz="4" w:space="0" w:color="000000"/>
              <w:bottom w:val="single" w:sz="4" w:space="0" w:color="000000"/>
              <w:right w:val="single" w:sz="4" w:space="0" w:color="000000"/>
            </w:tcBorders>
          </w:tcPr>
          <w:p w14:paraId="4E87B16C" w14:textId="06C88EFF" w:rsidR="005B43DA" w:rsidRDefault="005B43DA" w:rsidP="005F04A8">
            <w:pPr>
              <w:rPr>
                <w:ins w:id="366" w:author="Johannes Becker" w:date="2020-02-20T14:02:00Z"/>
                <w:lang w:val="en-GB"/>
              </w:rPr>
            </w:pPr>
            <w:ins w:id="367" w:author="Johannes Becker" w:date="2020-02-20T14:02:00Z">
              <w:r>
                <w:rPr>
                  <w:lang w:val="en-GB"/>
                </w:rPr>
                <w:t>X</w:t>
              </w:r>
            </w:ins>
          </w:p>
        </w:tc>
      </w:tr>
      <w:tr w:rsidR="005B43DA" w14:paraId="20F2DB27" w14:textId="77777777" w:rsidTr="005F04A8">
        <w:trPr>
          <w:ins w:id="368"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27B28EEF" w14:textId="0DA8542D" w:rsidR="005B43DA" w:rsidRDefault="005B43DA" w:rsidP="005F04A8">
            <w:pPr>
              <w:rPr>
                <w:ins w:id="369" w:author="Johannes Becker" w:date="2020-02-20T14:02:00Z"/>
                <w:lang w:val="en-GB"/>
              </w:rPr>
            </w:pPr>
            <w:ins w:id="370" w:author="Johannes Becker" w:date="2020-02-20T14:02:00Z">
              <w:r>
                <w:rPr>
                  <w:lang w:val="en-GB"/>
                </w:rPr>
                <w:t>Deprecation of CavityDesi</w:t>
              </w:r>
            </w:ins>
            <w:ins w:id="371" w:author="Johannes Becker" w:date="2020-02-20T14:03:00Z">
              <w:r>
                <w:rPr>
                  <w:lang w:val="en-GB"/>
                </w:rPr>
                <w:t>gn in TerminalReceptionSpecification and CavitySpecification</w:t>
              </w:r>
            </w:ins>
          </w:p>
        </w:tc>
        <w:tc>
          <w:tcPr>
            <w:tcW w:w="567" w:type="dxa"/>
            <w:tcBorders>
              <w:top w:val="single" w:sz="4" w:space="0" w:color="000000"/>
              <w:left w:val="single" w:sz="4" w:space="0" w:color="000000"/>
              <w:bottom w:val="single" w:sz="4" w:space="0" w:color="000000"/>
              <w:right w:val="single" w:sz="4" w:space="0" w:color="000000"/>
            </w:tcBorders>
          </w:tcPr>
          <w:p w14:paraId="08222505" w14:textId="0DB20663" w:rsidR="005B43DA" w:rsidRDefault="005B43DA" w:rsidP="005F04A8">
            <w:pPr>
              <w:rPr>
                <w:ins w:id="372" w:author="Johannes Becker" w:date="2020-02-20T14:02:00Z"/>
                <w:lang w:val="en-GB"/>
              </w:rPr>
            </w:pPr>
            <w:ins w:id="373" w:author="Johannes Becker" w:date="2020-02-20T14:03:00Z">
              <w:r>
                <w:rPr>
                  <w:lang w:val="en-GB"/>
                </w:rPr>
                <w:t>X</w:t>
              </w:r>
            </w:ins>
          </w:p>
        </w:tc>
      </w:tr>
    </w:tbl>
    <w:p w14:paraId="1023C57D" w14:textId="77777777" w:rsidR="005C20E9" w:rsidRDefault="005C20E9" w:rsidP="002C65AC">
      <w:pPr>
        <w:pStyle w:val="VDABlocktext"/>
      </w:pPr>
    </w:p>
    <w:p w14:paraId="3ACCE9CE"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374" w:name="_Toc373509017"/>
      <w:bookmarkStart w:id="375" w:name="_Toc27668577"/>
      <w:bookmarkStart w:id="376" w:name="_Ref33008547"/>
      <w:bookmarkStart w:id="377" w:name="_Hlk27730720"/>
      <w:bookmarkStart w:id="378" w:name="_Toc33620270"/>
      <w:r w:rsidRPr="000A1EAD">
        <w:rPr>
          <w:lang w:val="en-GB"/>
        </w:rPr>
        <w:t>Compatibility to preceding versions</w:t>
      </w:r>
      <w:bookmarkEnd w:id="299"/>
      <w:bookmarkEnd w:id="374"/>
      <w:bookmarkEnd w:id="375"/>
      <w:bookmarkEnd w:id="376"/>
      <w:bookmarkEnd w:id="378"/>
    </w:p>
    <w:bookmarkEnd w:id="377"/>
    <w:p w14:paraId="337A2B48" w14:textId="77777777" w:rsidR="00E52E18" w:rsidRDefault="00EE16E5" w:rsidP="005E33F9">
      <w:pPr>
        <w:pStyle w:val="VDABlocktext"/>
        <w:rPr>
          <w:ins w:id="379" w:author="Johannes Becker" w:date="2020-02-20T14:10:00Z"/>
        </w:rPr>
      </w:pPr>
      <w:r>
        <w:t xml:space="preserve">Version 1.2 </w:t>
      </w:r>
      <w:r w:rsidR="008D508B">
        <w:t>is a</w:t>
      </w:r>
      <w:ins w:id="380" w:author="Johannes Becker" w:date="2020-02-20T14:09:00Z">
        <w:r w:rsidR="00E52E18">
          <w:t xml:space="preserve">n </w:t>
        </w:r>
      </w:ins>
      <w:del w:id="381" w:author="Johannes Becker" w:date="2020-02-20T14:09:00Z">
        <w:r w:rsidR="008D508B" w:rsidDel="00E52E18">
          <w:delText xml:space="preserve"> scope </w:delText>
        </w:r>
      </w:del>
      <w:r w:rsidR="008D508B">
        <w:t xml:space="preserve">extension of version 1.1. </w:t>
      </w:r>
      <w:r w:rsidR="008D508B" w:rsidRPr="008D508B">
        <w:t xml:space="preserve">Model changes and extensions are </w:t>
      </w:r>
      <w:r w:rsidR="00D11F6B">
        <w:t>guided by</w:t>
      </w:r>
      <w:r w:rsidR="008D508B" w:rsidRPr="008D508B">
        <w:t xml:space="preserve"> the fundamental principle of keeping already implemented concepts downward compatible as far as possible.</w:t>
      </w:r>
      <w:r w:rsidR="008D508B">
        <w:t xml:space="preserve"> However, this </w:t>
      </w:r>
      <w:r w:rsidR="00B144E9">
        <w:t>was</w:t>
      </w:r>
      <w:r w:rsidR="008D508B">
        <w:t xml:space="preserve"> not possible in all cases. </w:t>
      </w:r>
    </w:p>
    <w:p w14:paraId="2A93962D" w14:textId="3C61E217" w:rsidR="00B90FA9" w:rsidDel="005E33F9" w:rsidRDefault="00E52E18" w:rsidP="00E52E18">
      <w:pPr>
        <w:pStyle w:val="VDABlocktext"/>
        <w:rPr>
          <w:del w:id="382" w:author="Johannes Becker" w:date="2020-02-20T14:04:00Z"/>
        </w:rPr>
      </w:pPr>
      <w:ins w:id="383" w:author="Johannes Becker" w:date="2020-02-20T14:10:00Z">
        <w:r>
          <w:t>Compatibility</w:t>
        </w:r>
      </w:ins>
      <w:ins w:id="384" w:author="Johannes Becker" w:date="2020-02-20T14:11:00Z">
        <w:r>
          <w:t xml:space="preserve"> is defined in the context of this document as the possibility that </w:t>
        </w:r>
      </w:ins>
      <w:ins w:id="385" w:author="Johannes Becker" w:date="2020-02-20T14:12:00Z">
        <w:r>
          <w:t>XML documents that are created for version 1.1 are still (schema) valid version 1.2 documents.</w:t>
        </w:r>
      </w:ins>
      <w:ins w:id="386" w:author="Johannes Becker" w:date="2020-02-20T14:14:00Z">
        <w:r>
          <w:t xml:space="preserve"> In that sense, incompatible changes will result in </w:t>
        </w:r>
      </w:ins>
      <w:ins w:id="387" w:author="Johannes Becker" w:date="2020-02-20T14:15:00Z">
        <w:r>
          <w:t>schema validation errors if the version 1.1 file uses the affected model elements.</w:t>
        </w:r>
      </w:ins>
      <w:ins w:id="388" w:author="Johannes Becker" w:date="2020-02-20T14:16:00Z">
        <w:r>
          <w:t xml:space="preserve"> Such changes</w:t>
        </w:r>
      </w:ins>
      <w:del w:id="389" w:author="Johannes Becker" w:date="2020-02-20T14:16:00Z">
        <w:r w:rsidR="008D508B" w:rsidDel="00E52E18">
          <w:delText xml:space="preserve">The modelling and the XML representation </w:delText>
        </w:r>
        <w:r w:rsidR="00D11F6B" w:rsidDel="00E52E18">
          <w:delText>have</w:delText>
        </w:r>
        <w:r w:rsidR="008D508B" w:rsidDel="00E52E18">
          <w:delText xml:space="preserve"> changed </w:delText>
        </w:r>
        <w:r w:rsidR="00B144E9" w:rsidDel="00E52E18">
          <w:delText xml:space="preserve">for version 1.2 </w:delText>
        </w:r>
        <w:r w:rsidR="008D508B" w:rsidDel="00E52E18">
          <w:delText xml:space="preserve">in some areas </w:delText>
        </w:r>
        <w:r w:rsidR="00B144E9" w:rsidDel="00E52E18">
          <w:delText>in a not downward compatible</w:delText>
        </w:r>
      </w:del>
      <w:del w:id="390" w:author="Johannes Becker" w:date="2020-02-20T14:03:00Z">
        <w:r w:rsidR="00B144E9" w:rsidDel="005E33F9">
          <w:delText xml:space="preserve"> way</w:delText>
        </w:r>
        <w:r w:rsidR="00B90FA9" w:rsidDel="005E33F9">
          <w:delText>:</w:delText>
        </w:r>
      </w:del>
    </w:p>
    <w:p w14:paraId="11DA3182" w14:textId="1D6778F6" w:rsidR="005E33F9" w:rsidRDefault="005E33F9" w:rsidP="00E52E18">
      <w:pPr>
        <w:pStyle w:val="VDABlocktext"/>
        <w:rPr>
          <w:ins w:id="391" w:author="Johannes Becker" w:date="2020-02-20T14:16:00Z"/>
        </w:rPr>
      </w:pPr>
      <w:ins w:id="392" w:author="Johannes Becker" w:date="2020-02-20T14:04:00Z">
        <w:r>
          <w:t xml:space="preserve"> are listed in Chapter </w:t>
        </w:r>
      </w:ins>
      <w:ins w:id="393" w:author="Johannes Becker" w:date="2020-02-20T14:05:00Z">
        <w:r w:rsidR="00310D73">
          <w:fldChar w:fldCharType="begin"/>
        </w:r>
        <w:r w:rsidR="00310D73">
          <w:instrText xml:space="preserve"> REF _Ref33099937 \r \h </w:instrText>
        </w:r>
      </w:ins>
      <w:r w:rsidR="00310D73">
        <w:fldChar w:fldCharType="separate"/>
      </w:r>
      <w:r w:rsidR="004714EB">
        <w:t>1.3</w:t>
      </w:r>
      <w:ins w:id="394" w:author="Johannes Becker" w:date="2020-02-20T14:05:00Z">
        <w:r w:rsidR="00310D73">
          <w:fldChar w:fldCharType="end"/>
        </w:r>
        <w:r w:rsidR="00310D73">
          <w:t xml:space="preserve"> explicitly.</w:t>
        </w:r>
      </w:ins>
    </w:p>
    <w:p w14:paraId="242DC5F8" w14:textId="5AD233D3" w:rsidR="00B90FA9" w:rsidDel="00E52E18" w:rsidRDefault="00E52E18" w:rsidP="00B90FA9">
      <w:pPr>
        <w:pStyle w:val="VDABlocktext"/>
        <w:numPr>
          <w:ilvl w:val="0"/>
          <w:numId w:val="6"/>
        </w:numPr>
        <w:jc w:val="left"/>
        <w:rPr>
          <w:del w:id="395" w:author="Johannes Becker" w:date="2020-02-20T14:16:00Z"/>
        </w:rPr>
      </w:pPr>
      <w:ins w:id="396" w:author="Johannes Becker" w:date="2020-02-20T14:19:00Z">
        <w:r>
          <w:t>Additionally,</w:t>
        </w:r>
      </w:ins>
      <w:ins w:id="397" w:author="Johannes Becker" w:date="2020-02-20T14:16:00Z">
        <w:r>
          <w:t xml:space="preserve"> </w:t>
        </w:r>
      </w:ins>
      <w:ins w:id="398" w:author="Johannes Becker" w:date="2020-02-20T14:17:00Z">
        <w:r>
          <w:t>version 1.2</w:t>
        </w:r>
      </w:ins>
      <w:del w:id="399" w:author="Johannes Becker" w:date="2020-02-20T14:16:00Z">
        <w:r w:rsidR="00B90FA9" w:rsidDel="00E52E18">
          <w:delText>Restructuring of the multi-core representation</w:delText>
        </w:r>
      </w:del>
    </w:p>
    <w:p w14:paraId="281DDDE9" w14:textId="16F5FBB1" w:rsidR="00B90FA9" w:rsidDel="00E52E18" w:rsidRDefault="006C2F4E" w:rsidP="00B90FA9">
      <w:pPr>
        <w:pStyle w:val="VDABlocktext"/>
        <w:numPr>
          <w:ilvl w:val="0"/>
          <w:numId w:val="6"/>
        </w:numPr>
        <w:jc w:val="left"/>
        <w:rPr>
          <w:del w:id="400" w:author="Johannes Becker" w:date="2020-02-20T14:16:00Z"/>
        </w:rPr>
      </w:pPr>
      <w:del w:id="401" w:author="Johannes Becker" w:date="2020-02-20T14:16:00Z">
        <w:r w:rsidDel="00E52E18">
          <w:delText>Removal of CompatibilitySpecification</w:delText>
        </w:r>
      </w:del>
    </w:p>
    <w:p w14:paraId="46BFD498" w14:textId="4326EAD5" w:rsidR="006C2F4E" w:rsidDel="00E52E18" w:rsidRDefault="006C2F4E" w:rsidP="00B90FA9">
      <w:pPr>
        <w:pStyle w:val="VDABlocktext"/>
        <w:numPr>
          <w:ilvl w:val="0"/>
          <w:numId w:val="6"/>
        </w:numPr>
        <w:jc w:val="left"/>
        <w:rPr>
          <w:del w:id="402" w:author="Johannes Becker" w:date="2020-02-20T14:16:00Z"/>
        </w:rPr>
      </w:pPr>
      <w:del w:id="403" w:author="Johannes Becker" w:date="2020-02-20T14:16:00Z">
        <w:r w:rsidDel="00E52E18">
          <w:delText>New enumerations</w:delText>
        </w:r>
      </w:del>
    </w:p>
    <w:p w14:paraId="6EA5DC5D" w14:textId="4D1B1033" w:rsidR="00EE16E5" w:rsidRDefault="006C2F4E" w:rsidP="002C65AC">
      <w:pPr>
        <w:pStyle w:val="VDABlocktext"/>
        <w:rPr>
          <w:ins w:id="404" w:author="Johannes Becker" w:date="2020-02-20T14:19:00Z"/>
        </w:rPr>
      </w:pPr>
      <w:del w:id="405" w:author="Johannes Becker" w:date="2020-02-20T14:16:00Z">
        <w:r w:rsidDel="00E52E18">
          <w:delText xml:space="preserve">Issues resulting in not downward compatible </w:delText>
        </w:r>
        <w:r w:rsidR="0035304A" w:rsidDel="00E52E18">
          <w:delText>changes are labelled with “SCHEMA” in the issue tracking system.</w:delText>
        </w:r>
      </w:del>
      <w:ins w:id="406" w:author="Johannes Becker" w:date="2020-02-20T14:17:00Z">
        <w:r w:rsidR="00E52E18">
          <w:t xml:space="preserve"> introduces a large amount of open enumerations. As this reduce</w:t>
        </w:r>
      </w:ins>
      <w:ins w:id="407" w:author="Johannes Becker" w:date="2020-02-20T14:18:00Z">
        <w:r w:rsidR="00E52E18">
          <w:t>s the degree of freedom in the model it is very likely that version 1.1 VEC files will not validate against the 1.2 strict schema</w:t>
        </w:r>
      </w:ins>
      <w:ins w:id="408" w:author="Johannes Becker" w:date="2020-02-20T14:19:00Z">
        <w:r w:rsidR="00E52E18">
          <w:t>.</w:t>
        </w:r>
      </w:ins>
    </w:p>
    <w:p w14:paraId="2249599C" w14:textId="5A485F80" w:rsidR="00E52E18" w:rsidRDefault="009A5C99" w:rsidP="002C65AC">
      <w:pPr>
        <w:pStyle w:val="VDABlocktext"/>
        <w:rPr>
          <w:ins w:id="409" w:author="Johannes Becker" w:date="2020-02-20T14:21:00Z"/>
        </w:rPr>
      </w:pPr>
      <w:ins w:id="410" w:author="Johannes Becker" w:date="2020-02-20T14:19:00Z">
        <w:r>
          <w:lastRenderedPageBreak/>
          <w:t>Other changes that might be interpreted as incompatible</w:t>
        </w:r>
      </w:ins>
      <w:ins w:id="411" w:author="Johannes Becker" w:date="2020-02-20T14:20:00Z">
        <w:r>
          <w:t>, even without producing schema validation errors, are all improved or clarified documentations, as it might oc</w:t>
        </w:r>
      </w:ins>
      <w:ins w:id="412" w:author="Johannes Becker" w:date="2020-02-20T14:21:00Z">
        <w:r>
          <w:t>cur that earlier interpretations are now explicitly invalid model interpretations.</w:t>
        </w:r>
      </w:ins>
    </w:p>
    <w:p w14:paraId="258488A5" w14:textId="0474116A" w:rsidR="009A5C99" w:rsidRDefault="009A5C99" w:rsidP="002C65AC">
      <w:pPr>
        <w:pStyle w:val="VDABlocktext"/>
      </w:pPr>
      <w:ins w:id="413" w:author="Johannes Becker" w:date="2020-02-20T14:21:00Z">
        <w:r>
          <w:t xml:space="preserve">All </w:t>
        </w:r>
      </w:ins>
      <w:ins w:id="414" w:author="Johannes Becker" w:date="2020-02-20T14:22:00Z">
        <w:r>
          <w:t xml:space="preserve">VEC implementations that currently use custom properties for elements that have now (introduced with this version) explicit concepts </w:t>
        </w:r>
      </w:ins>
      <w:ins w:id="415" w:author="Johannes Becker" w:date="2020-02-20T14:32:00Z">
        <w:r w:rsidR="00482FF1">
          <w:t xml:space="preserve">should be changed accordingly. </w:t>
        </w:r>
      </w:ins>
    </w:p>
    <w:p w14:paraId="3EB6E4B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16" w:name="_Toc181766019"/>
      <w:bookmarkStart w:id="417" w:name="_Toc373509018"/>
      <w:bookmarkStart w:id="418" w:name="_Toc27668578"/>
      <w:bookmarkStart w:id="419" w:name="_Toc33620271"/>
      <w:r w:rsidRPr="00E93F3D">
        <w:rPr>
          <w:lang w:val="en-GB"/>
        </w:rPr>
        <w:t>Document structure</w:t>
      </w:r>
      <w:bookmarkEnd w:id="416"/>
      <w:bookmarkEnd w:id="417"/>
      <w:bookmarkEnd w:id="418"/>
      <w:bookmarkEnd w:id="419"/>
    </w:p>
    <w:p w14:paraId="0972576B" w14:textId="5BC23CDA" w:rsidR="002C65AC" w:rsidRDefault="002C65AC" w:rsidP="002C65AC">
      <w:pPr>
        <w:pStyle w:val="VDABlocktext"/>
      </w:pPr>
      <w:r>
        <w:t>Chapter </w:t>
      </w:r>
      <w:r w:rsidR="00534C2B">
        <w:fldChar w:fldCharType="begin"/>
      </w:r>
      <w:r w:rsidR="00534C2B">
        <w:instrText xml:space="preserve"> REF _Ref293413051 \n \h </w:instrText>
      </w:r>
      <w:r w:rsidR="00534C2B">
        <w:fldChar w:fldCharType="separate"/>
      </w:r>
      <w:r w:rsidR="004714EB">
        <w:t>2</w:t>
      </w:r>
      <w:r w:rsidR="00534C2B">
        <w:fldChar w:fldCharType="end"/>
      </w:r>
      <w:r>
        <w:t xml:space="preserve"> describes some exemplary use cases for the application of the VEC data format.</w:t>
      </w:r>
    </w:p>
    <w:p w14:paraId="02906A28" w14:textId="73FCE29A" w:rsidR="002C65AC" w:rsidRDefault="002C65AC" w:rsidP="002C65AC">
      <w:pPr>
        <w:pStyle w:val="VDABlocktext"/>
      </w:pPr>
      <w:r>
        <w:t>Chapter </w:t>
      </w:r>
      <w:r w:rsidR="00534C2B">
        <w:fldChar w:fldCharType="begin"/>
      </w:r>
      <w:r w:rsidR="00534C2B">
        <w:instrText xml:space="preserve"> REF _Ref27733211 \n \h </w:instrText>
      </w:r>
      <w:r w:rsidR="00534C2B">
        <w:fldChar w:fldCharType="separate"/>
      </w:r>
      <w:r w:rsidR="004714EB">
        <w:t>3</w:t>
      </w:r>
      <w:r w:rsidR="00534C2B">
        <w:fldChar w:fldCharType="end"/>
      </w:r>
      <w:r>
        <w:t xml:space="preserve"> breaks down the requirements that the VEC data format specification has to meet.</w:t>
      </w:r>
    </w:p>
    <w:p w14:paraId="7945428A" w14:textId="30518A62" w:rsidR="00534C2B" w:rsidRDefault="00534C2B" w:rsidP="00534C2B">
      <w:pPr>
        <w:pStyle w:val="VDABlocktext"/>
      </w:pPr>
      <w:r>
        <w:t>Chapter </w:t>
      </w:r>
      <w:r>
        <w:fldChar w:fldCharType="begin"/>
      </w:r>
      <w:r>
        <w:instrText xml:space="preserve"> REF _Ref27733285 \n \h </w:instrText>
      </w:r>
      <w:r>
        <w:fldChar w:fldCharType="separate"/>
      </w:r>
      <w:r w:rsidR="004714EB">
        <w:t>4</w:t>
      </w:r>
      <w:r>
        <w:fldChar w:fldCharType="end"/>
      </w:r>
      <w:r>
        <w:t xml:space="preserve"> explains general concepts and guidelines that apply in a more cross-sectional way and </w:t>
      </w:r>
      <w:r w:rsidR="006A5B4A">
        <w:t>cannot</w:t>
      </w:r>
      <w:r>
        <w:t xml:space="preserve"> be linked to a specific individual model element.</w:t>
      </w:r>
    </w:p>
    <w:p w14:paraId="7116A94F" w14:textId="227E89AF" w:rsidR="00534C2B" w:rsidRDefault="00534C2B" w:rsidP="00534C2B">
      <w:pPr>
        <w:pStyle w:val="VDABlocktext"/>
      </w:pPr>
      <w:r>
        <w:t>Chapter </w:t>
      </w:r>
      <w:r>
        <w:fldChar w:fldCharType="begin"/>
      </w:r>
      <w:r>
        <w:instrText xml:space="preserve"> REF _Ref27733321 \n \h </w:instrText>
      </w:r>
      <w:r>
        <w:fldChar w:fldCharType="separate"/>
      </w:r>
      <w:r w:rsidR="004714EB">
        <w:t>5</w:t>
      </w:r>
      <w:r>
        <w:fldChar w:fldCharType="end"/>
      </w:r>
      <w:r>
        <w:t xml:space="preserve"> explains the meta model of the VEC data format and</w:t>
      </w:r>
      <w:r w:rsidDel="008A399B">
        <w:t xml:space="preserve"> </w:t>
      </w:r>
      <w:r>
        <w:t>explains the concrete XML-based syntax of the VEC data format.</w:t>
      </w:r>
    </w:p>
    <w:p w14:paraId="0D6A3250" w14:textId="77777777" w:rsidR="002C65AC" w:rsidRDefault="002C65AC" w:rsidP="002C65AC">
      <w:pPr>
        <w:pStyle w:val="VDABlocktext"/>
      </w:pPr>
      <w:bookmarkStart w:id="420" w:name="_Toc181766020"/>
      <w:r>
        <w:t>Appendix A contains a glossary for the most common abbreviations.</w:t>
      </w:r>
    </w:p>
    <w:p w14:paraId="3E18EF38" w14:textId="77777777" w:rsidR="002C65AC" w:rsidRDefault="002C65AC" w:rsidP="002C65AC">
      <w:pPr>
        <w:pStyle w:val="VDABlocktext"/>
      </w:pPr>
      <w:r>
        <w:t xml:space="preserve">Appendix B contains the detailed meta model specification with a definition of all classes, attributes and relationships in </w:t>
      </w:r>
      <w:r w:rsidRPr="000135A2">
        <w:t>alphabetical arrangement</w:t>
      </w:r>
      <w:r>
        <w:t>.</w:t>
      </w:r>
    </w:p>
    <w:p w14:paraId="5D9E0E1C"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421" w:name="_Toc373509019"/>
      <w:bookmarkStart w:id="422" w:name="_Toc27668579"/>
      <w:bookmarkStart w:id="423" w:name="_Toc33620272"/>
      <w:r w:rsidRPr="00E93F3D">
        <w:rPr>
          <w:lang w:val="en-GB"/>
        </w:rPr>
        <w:t>Abbreviations, terms and definitions</w:t>
      </w:r>
      <w:bookmarkEnd w:id="420"/>
      <w:bookmarkEnd w:id="421"/>
      <w:bookmarkEnd w:id="422"/>
      <w:bookmarkEnd w:id="423"/>
    </w:p>
    <w:p w14:paraId="13902F0D" w14:textId="77777777" w:rsidR="002C65AC" w:rsidRDefault="002C65AC" w:rsidP="002C65AC">
      <w:pPr>
        <w:pStyle w:val="VDABlocktext"/>
      </w:pPr>
      <w:r w:rsidRPr="009E6111">
        <w:t>See Appendix A for a list of relevant abbreviations, terms and definitions.</w:t>
      </w:r>
    </w:p>
    <w:p w14:paraId="1D69C84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24" w:name="_Toc181766021"/>
      <w:bookmarkStart w:id="425" w:name="_Ref293411335"/>
      <w:bookmarkStart w:id="426" w:name="_Ref293420651"/>
      <w:bookmarkStart w:id="427" w:name="_Toc373509020"/>
      <w:bookmarkStart w:id="428" w:name="_Toc27668580"/>
      <w:bookmarkStart w:id="429" w:name="_Toc33620273"/>
      <w:r w:rsidRPr="00E93F3D">
        <w:rPr>
          <w:lang w:val="en-GB"/>
        </w:rPr>
        <w:t>Reference</w:t>
      </w:r>
      <w:bookmarkEnd w:id="424"/>
      <w:bookmarkEnd w:id="425"/>
      <w:bookmarkEnd w:id="426"/>
      <w:bookmarkEnd w:id="427"/>
      <w:bookmarkEnd w:id="428"/>
      <w:bookmarkEnd w:id="429"/>
    </w:p>
    <w:p w14:paraId="7E347134" w14:textId="77777777" w:rsidR="002C65AC" w:rsidRPr="00B93B83" w:rsidRDefault="002C65AC" w:rsidP="002C65AC">
      <w:pPr>
        <w:pStyle w:val="VDABlocktext"/>
      </w:pPr>
      <w:r>
        <w:t>Further information about this recommendation and related documents and specifications (e.g. the VEC.xsd) are available from</w:t>
      </w:r>
    </w:p>
    <w:p w14:paraId="3CE7C0F1" w14:textId="77777777" w:rsidR="002C65AC" w:rsidRDefault="002C65AC" w:rsidP="002C65AC">
      <w:pPr>
        <w:pStyle w:val="VDABlocktext"/>
        <w:numPr>
          <w:ilvl w:val="0"/>
          <w:numId w:val="6"/>
        </w:numPr>
        <w:jc w:val="left"/>
      </w:pPr>
      <w:r>
        <w:t xml:space="preserve">The VDA and its working party PLM (see </w:t>
      </w:r>
      <w:r w:rsidRPr="00B344BE">
        <w:t>http://www.vda.de</w:t>
      </w:r>
      <w:r>
        <w:t>)</w:t>
      </w:r>
    </w:p>
    <w:p w14:paraId="21E1AA81" w14:textId="785DBD31" w:rsidR="002C65AC" w:rsidRDefault="002C65AC" w:rsidP="002C65AC">
      <w:pPr>
        <w:pStyle w:val="VDABlocktext"/>
        <w:numPr>
          <w:ilvl w:val="0"/>
          <w:numId w:val="6"/>
        </w:numPr>
        <w:jc w:val="left"/>
      </w:pPr>
      <w:r>
        <w:t xml:space="preserve">The </w:t>
      </w:r>
      <w:r w:rsidR="00E30B51">
        <w:t>prostep ivip</w:t>
      </w:r>
      <w:r>
        <w:t xml:space="preserve"> respectively the project group</w:t>
      </w:r>
      <w:r w:rsidR="00E30B51">
        <w:t>s</w:t>
      </w:r>
      <w:r>
        <w:t xml:space="preserve"> </w:t>
      </w:r>
      <w:r w:rsidR="00E30B51">
        <w:t xml:space="preserve">VES Workflow Forum and </w:t>
      </w:r>
      <w:r>
        <w:t xml:space="preserve">ECAD-implementer forum </w:t>
      </w:r>
      <w:r w:rsidR="00E30B51">
        <w:t>(</w:t>
      </w:r>
      <w:r>
        <w:t xml:space="preserve">see </w:t>
      </w:r>
      <w:hyperlink r:id="rId16" w:history="1">
        <w:r w:rsidR="005102BD">
          <w:rPr>
            <w:rStyle w:val="Hyperlink"/>
            <w:rFonts w:eastAsiaTheme="majorEastAsia"/>
          </w:rPr>
          <w:t>https://www.prostep.org/en/medialibrary/publications</w:t>
        </w:r>
      </w:hyperlink>
      <w:r w:rsidR="005102BD">
        <w:t xml:space="preserve">, </w:t>
      </w:r>
      <w:hyperlink r:id="rId17" w:history="1">
        <w:r w:rsidR="00E30B51">
          <w:rPr>
            <w:rStyle w:val="Hyperlink"/>
            <w:rFonts w:eastAsiaTheme="majorEastAsia"/>
          </w:rPr>
          <w:t>http://ecad-wiki.prostep.org/</w:t>
        </w:r>
      </w:hyperlink>
      <w:r>
        <w:t>)</w:t>
      </w:r>
    </w:p>
    <w:p w14:paraId="6956DF3E" w14:textId="33CCADF9" w:rsidR="00E30B51" w:rsidRDefault="002C65AC" w:rsidP="002C65AC">
      <w:pPr>
        <w:pStyle w:val="VDABlocktext"/>
      </w:pPr>
      <w:r>
        <w:t xml:space="preserve">In addition to that, special reference goes to the </w:t>
      </w:r>
      <w:r w:rsidR="00E30B51">
        <w:t xml:space="preserve">recommendation </w:t>
      </w:r>
      <w:r w:rsidR="00E30B51" w:rsidRPr="00E30B51">
        <w:t xml:space="preserve">PSI </w:t>
      </w:r>
      <w:r w:rsidR="00E30B51">
        <w:t>19</w:t>
      </w:r>
      <w:r w:rsidR="00E30B51" w:rsidRPr="00E30B51">
        <w:t xml:space="preserve"> / VDA 4964 Harness Description List (KBL)</w:t>
      </w:r>
      <w:r w:rsidR="00E30B51">
        <w:t xml:space="preserve"> </w:t>
      </w:r>
      <w:r>
        <w:t>as previous recommendation</w:t>
      </w:r>
      <w:r w:rsidR="00E30B51">
        <w:t>.</w:t>
      </w:r>
    </w:p>
    <w:p w14:paraId="44BF3932" w14:textId="77777777" w:rsidR="002C65AC" w:rsidRPr="004C1239" w:rsidRDefault="002C65AC" w:rsidP="002C65AC">
      <w:pPr>
        <w:pStyle w:val="berschrift1"/>
        <w:keepLines w:val="0"/>
        <w:numPr>
          <w:ilvl w:val="0"/>
          <w:numId w:val="2"/>
        </w:numPr>
        <w:autoSpaceDE/>
        <w:autoSpaceDN/>
        <w:adjustRightInd/>
        <w:spacing w:before="240" w:after="60" w:line="240" w:lineRule="auto"/>
        <w:contextualSpacing w:val="0"/>
        <w:rPr>
          <w:rFonts w:eastAsia="MS Mincho"/>
        </w:rPr>
      </w:pPr>
      <w:bookmarkStart w:id="430" w:name="_Ref179959861"/>
      <w:bookmarkStart w:id="431" w:name="_Toc181766022"/>
      <w:r>
        <w:rPr>
          <w:lang w:val="en-GB"/>
        </w:rPr>
        <w:br w:type="page"/>
      </w:r>
      <w:bookmarkStart w:id="432" w:name="_Ref293413051"/>
      <w:bookmarkStart w:id="433" w:name="_Toc373509021"/>
      <w:bookmarkStart w:id="434" w:name="_Toc27668581"/>
      <w:bookmarkStart w:id="435" w:name="_Toc33620274"/>
      <w:r>
        <w:rPr>
          <w:lang w:val="en-GB"/>
        </w:rPr>
        <w:lastRenderedPageBreak/>
        <w:t>Exemplary b</w:t>
      </w:r>
      <w:r w:rsidRPr="00E93F3D">
        <w:rPr>
          <w:lang w:val="en-GB"/>
        </w:rPr>
        <w:t>usiness use cases</w:t>
      </w:r>
      <w:bookmarkEnd w:id="430"/>
      <w:bookmarkEnd w:id="431"/>
      <w:bookmarkEnd w:id="432"/>
      <w:bookmarkEnd w:id="433"/>
      <w:bookmarkEnd w:id="434"/>
      <w:bookmarkEnd w:id="435"/>
    </w:p>
    <w:p w14:paraId="77020DAD" w14:textId="722BFACE" w:rsidR="002C65AC" w:rsidRDefault="002C65AC" w:rsidP="002C65AC">
      <w:pPr>
        <w:pStyle w:val="VDABlocktext"/>
      </w:pPr>
      <w:r w:rsidRPr="00EA62AF">
        <w:t xml:space="preserve">This chapter </w:t>
      </w:r>
      <w:r>
        <w:t xml:space="preserve">describes some exemplary </w:t>
      </w:r>
      <w:r w:rsidRPr="00EA62AF">
        <w:t xml:space="preserve">business use cases </w:t>
      </w:r>
      <w:r>
        <w:t>for the application of the VEC data format</w:t>
      </w:r>
      <w:r w:rsidRPr="00EA62AF">
        <w:t>.</w:t>
      </w:r>
      <w:ins w:id="436" w:author="Johannes Becker" w:date="2020-02-20T14:56:00Z">
        <w:r w:rsidR="008C7DFC">
          <w:t xml:space="preserve"> The VEC has been designed with these business cases in mind. </w:t>
        </w:r>
      </w:ins>
      <w:ins w:id="437" w:author="Johannes Becker" w:date="2020-02-20T14:57:00Z">
        <w:r w:rsidR="008C7DFC">
          <w:t xml:space="preserve">However, this list shall not be considered as complete </w:t>
        </w:r>
      </w:ins>
      <w:ins w:id="438" w:author="Johannes Becker" w:date="2020-02-20T14:58:00Z">
        <w:r w:rsidR="008C7DFC">
          <w:t>or as a restriction of the usage of the VEC.</w:t>
        </w:r>
      </w:ins>
    </w:p>
    <w:p w14:paraId="24D38FE0"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39" w:name="_Toc373509022"/>
      <w:bookmarkStart w:id="440" w:name="_Toc27668582"/>
      <w:bookmarkStart w:id="441" w:name="_Toc33620275"/>
      <w:r>
        <w:rPr>
          <w:lang w:val="en-GB"/>
        </w:rPr>
        <w:t xml:space="preserve">UC1: </w:t>
      </w:r>
      <w:r w:rsidRPr="00E667B8">
        <w:rPr>
          <w:lang w:val="en-GB"/>
        </w:rPr>
        <w:t xml:space="preserve">Exchange of </w:t>
      </w:r>
      <w:r>
        <w:rPr>
          <w:lang w:val="en-GB"/>
        </w:rPr>
        <w:t>components data (part master data)</w:t>
      </w:r>
      <w:bookmarkEnd w:id="439"/>
      <w:bookmarkEnd w:id="440"/>
      <w:bookmarkEnd w:id="441"/>
    </w:p>
    <w:p w14:paraId="634338C0" w14:textId="561418B3" w:rsidR="002C65AC" w:rsidRPr="000E264F" w:rsidRDefault="002C65AC" w:rsidP="002C65AC">
      <w:pPr>
        <w:pStyle w:val="VDABlocktext"/>
      </w:pPr>
      <w:r>
        <w:t xml:space="preserve">The VEC data format specification must have a scalable concept for the exchange of part master data. This includes at least the following sub use cases which can </w:t>
      </w:r>
      <w:del w:id="442" w:author="Johannes Becker" w:date="2020-02-20T14:59:00Z">
        <w:r w:rsidDel="008C7DFC">
          <w:delText xml:space="preserve">possibly </w:delText>
        </w:r>
      </w:del>
      <w:r>
        <w:t xml:space="preserve">appear </w:t>
      </w:r>
      <w:del w:id="443" w:author="Johannes Becker" w:date="2020-02-20T15:01:00Z">
        <w:r w:rsidDel="00F1227C">
          <w:delText xml:space="preserve">in separated </w:delText>
        </w:r>
      </w:del>
      <w:ins w:id="444" w:author="Johannes Becker" w:date="2020-02-20T15:01:00Z">
        <w:r w:rsidR="00F1227C">
          <w:t xml:space="preserve">separately </w:t>
        </w:r>
      </w:ins>
      <w:r>
        <w:t xml:space="preserve">or </w:t>
      </w:r>
      <w:del w:id="445" w:author="Johannes Becker" w:date="2020-02-20T15:01:00Z">
        <w:r w:rsidDel="00F1227C">
          <w:delText>in common</w:delText>
        </w:r>
      </w:del>
      <w:ins w:id="446" w:author="Johannes Becker" w:date="2020-02-20T15:01:00Z">
        <w:r w:rsidR="00F1227C">
          <w:t>together</w:t>
        </w:r>
      </w:ins>
      <w:r>
        <w:t>:</w:t>
      </w:r>
    </w:p>
    <w:p w14:paraId="24E4F651" w14:textId="77777777" w:rsidR="002C65AC" w:rsidRDefault="002C65AC" w:rsidP="002C65AC">
      <w:pPr>
        <w:pStyle w:val="VDABlocktext"/>
        <w:numPr>
          <w:ilvl w:val="0"/>
          <w:numId w:val="6"/>
        </w:numPr>
        <w:jc w:val="left"/>
      </w:pPr>
      <w:r w:rsidRPr="008110F1">
        <w:t>UC1.1</w:t>
      </w:r>
      <w:r>
        <w:t>:</w:t>
      </w:r>
      <w:r w:rsidRPr="008110F1">
        <w:t xml:space="preserve"> </w:t>
      </w:r>
      <w:r>
        <w:t>Exchange of components data (part master data) with focus on their technical features</w:t>
      </w:r>
    </w:p>
    <w:p w14:paraId="7ECA4FB9" w14:textId="77777777" w:rsidR="002C65AC"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 technical perspective</w:t>
      </w:r>
    </w:p>
    <w:p w14:paraId="3261654B" w14:textId="77777777" w:rsidR="002C65AC" w:rsidRDefault="002C65AC" w:rsidP="002C65AC">
      <w:pPr>
        <w:pStyle w:val="VDABlocktext"/>
        <w:numPr>
          <w:ilvl w:val="0"/>
          <w:numId w:val="6"/>
        </w:numPr>
        <w:jc w:val="left"/>
      </w:pPr>
      <w:r>
        <w:t>UC1.2: Exchange of components data (part master data) with focus on meta data</w:t>
      </w:r>
    </w:p>
    <w:p w14:paraId="5D77B61A" w14:textId="77777777" w:rsidR="002C65AC" w:rsidRPr="008110F1"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an organisational perspective (e.g. considering approval information, existence of certain usage constraints, …)</w:t>
      </w:r>
    </w:p>
    <w:p w14:paraId="5491E4B4" w14:textId="77777777" w:rsidR="002C65AC" w:rsidRDefault="002C65AC" w:rsidP="002C65AC">
      <w:pPr>
        <w:pStyle w:val="VDABlocktext"/>
        <w:numPr>
          <w:ilvl w:val="0"/>
          <w:numId w:val="6"/>
        </w:numPr>
        <w:jc w:val="left"/>
      </w:pPr>
      <w:r>
        <w:t>UC1.3: Exchange of components data (part master data) with focus on relational data</w:t>
      </w:r>
    </w:p>
    <w:p w14:paraId="7BFF9E63" w14:textId="7E63963E" w:rsidR="002C65AC" w:rsidRDefault="002C65AC" w:rsidP="002C65AC">
      <w:pPr>
        <w:pStyle w:val="VDABlocktext"/>
        <w:numPr>
          <w:ilvl w:val="1"/>
          <w:numId w:val="6"/>
        </w:numPr>
        <w:jc w:val="left"/>
      </w:pPr>
      <w:r>
        <w:t xml:space="preserve">Example: components data exchange between OEM and a development partner for the definition which cavities, terminals, cavity seals, cavity </w:t>
      </w:r>
      <w:r w:rsidR="006A5B4A">
        <w:t>plugs,</w:t>
      </w:r>
      <w:r>
        <w:t xml:space="preserve"> and wires are compatible respectively approved</w:t>
      </w:r>
    </w:p>
    <w:p w14:paraId="186C235E" w14:textId="77777777" w:rsidR="002C65AC" w:rsidRDefault="002C65AC" w:rsidP="002C65AC">
      <w:pPr>
        <w:pStyle w:val="VDABlocktext"/>
        <w:numPr>
          <w:ilvl w:val="1"/>
          <w:numId w:val="6"/>
        </w:numPr>
        <w:jc w:val="left"/>
      </w:pPr>
      <w:r>
        <w:t>Example: Supply tools with data that produce the final wiring harness definition (in combination with a geometry and a connectivity specification as well as inclusive steps like automatic terminal calculation)</w:t>
      </w:r>
    </w:p>
    <w:p w14:paraId="07959A1B" w14:textId="77777777" w:rsidR="002C65AC" w:rsidRDefault="002C65AC" w:rsidP="002C65AC">
      <w:pPr>
        <w:pStyle w:val="VDABlocktext"/>
        <w:numPr>
          <w:ilvl w:val="0"/>
          <w:numId w:val="6"/>
        </w:numPr>
        <w:jc w:val="left"/>
      </w:pPr>
      <w:r>
        <w:t>UC1.4: Exchange of components data (part master data) as far as needed for the understanding of a wiring harness description</w:t>
      </w:r>
    </w:p>
    <w:p w14:paraId="11459FD4" w14:textId="77777777" w:rsidR="002C65AC" w:rsidRDefault="002C65AC" w:rsidP="002C65AC">
      <w:pPr>
        <w:pStyle w:val="VDABlocktext"/>
        <w:numPr>
          <w:ilvl w:val="1"/>
          <w:numId w:val="6"/>
        </w:numPr>
        <w:jc w:val="left"/>
      </w:pPr>
      <w:r>
        <w:t>Example: The KBL case</w:t>
      </w:r>
    </w:p>
    <w:p w14:paraId="37114D5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47" w:name="_Toc373509023"/>
      <w:bookmarkStart w:id="448" w:name="_Toc27668583"/>
      <w:bookmarkStart w:id="449" w:name="_Toc33620276"/>
      <w:r>
        <w:rPr>
          <w:lang w:val="en-GB"/>
        </w:rPr>
        <w:t>UC2: Exchange of connectivity data</w:t>
      </w:r>
      <w:bookmarkEnd w:id="447"/>
      <w:bookmarkEnd w:id="448"/>
      <w:bookmarkEnd w:id="449"/>
    </w:p>
    <w:p w14:paraId="2DD043AB" w14:textId="77777777" w:rsidR="002C65AC" w:rsidRPr="000E264F" w:rsidRDefault="002C65AC" w:rsidP="002C65AC">
      <w:pPr>
        <w:pStyle w:val="VDABlocktext"/>
      </w:pPr>
      <w:r>
        <w:t>The VEC data format specification must have a scalable concept for the exchange of (normally configuration based) connectivity data in the context of the car electric system. This includes at least the following sub use cases which can possibly appear in separated or in common:</w:t>
      </w:r>
    </w:p>
    <w:p w14:paraId="29C0BAC8" w14:textId="094AC23B" w:rsidR="002C65AC" w:rsidRDefault="002C65AC" w:rsidP="002C65AC">
      <w:pPr>
        <w:pStyle w:val="VDABlocktext"/>
        <w:numPr>
          <w:ilvl w:val="0"/>
          <w:numId w:val="6"/>
        </w:numPr>
        <w:jc w:val="left"/>
      </w:pPr>
      <w:r>
        <w:t>UC2</w:t>
      </w:r>
      <w:r w:rsidRPr="008110F1">
        <w:t>.1</w:t>
      </w:r>
      <w:r>
        <w:t>:</w:t>
      </w:r>
      <w:r w:rsidRPr="008110F1">
        <w:t xml:space="preserve"> </w:t>
      </w:r>
      <w:r>
        <w:t xml:space="preserve">Exchange of </w:t>
      </w:r>
      <w:del w:id="450" w:author="Johannes Becker" w:date="2020-02-20T15:09:00Z">
        <w:r w:rsidDel="00854937">
          <w:delText>net list</w:delText>
        </w:r>
      </w:del>
      <w:ins w:id="451" w:author="Johannes Becker" w:date="2020-02-20T15:09:00Z">
        <w:r w:rsidR="00854937">
          <w:t>architectural</w:t>
        </w:r>
      </w:ins>
      <w:r>
        <w:t xml:space="preserve"> data</w:t>
      </w:r>
    </w:p>
    <w:p w14:paraId="61CA6551" w14:textId="77777777" w:rsidR="002C65AC" w:rsidRDefault="002C65AC" w:rsidP="002C65AC">
      <w:pPr>
        <w:pStyle w:val="VDABlocktext"/>
        <w:numPr>
          <w:ilvl w:val="1"/>
          <w:numId w:val="6"/>
        </w:numPr>
        <w:jc w:val="left"/>
      </w:pPr>
      <w:r w:rsidRPr="009F3A5C">
        <w:t xml:space="preserve">Example: </w:t>
      </w:r>
      <w:r>
        <w:t>F</w:t>
      </w:r>
      <w:r w:rsidRPr="009F3A5C">
        <w:t xml:space="preserve">or seamless traceability </w:t>
      </w:r>
      <w:r>
        <w:t xml:space="preserve">up to an abstract function </w:t>
      </w:r>
      <w:r w:rsidRPr="009F3A5C">
        <w:t>level</w:t>
      </w:r>
    </w:p>
    <w:p w14:paraId="2C9DCC63" w14:textId="77777777" w:rsidR="002C65AC" w:rsidRPr="009F3A5C" w:rsidRDefault="002C65AC" w:rsidP="002C65AC">
      <w:pPr>
        <w:pStyle w:val="VDABlocktext"/>
        <w:numPr>
          <w:ilvl w:val="1"/>
          <w:numId w:val="6"/>
        </w:numPr>
        <w:jc w:val="left"/>
      </w:pPr>
      <w:r>
        <w:t>Example: Abstract description of necessary system connections</w:t>
      </w:r>
    </w:p>
    <w:p w14:paraId="3CB6C463" w14:textId="77777777" w:rsidR="002C65AC" w:rsidRDefault="002C65AC" w:rsidP="002C65AC">
      <w:pPr>
        <w:pStyle w:val="VDABlocktext"/>
        <w:numPr>
          <w:ilvl w:val="1"/>
          <w:numId w:val="6"/>
        </w:numPr>
        <w:jc w:val="left"/>
      </w:pPr>
      <w:r w:rsidRPr="00BF71B2">
        <w:t>Example: Supply schematics design tools with data</w:t>
      </w:r>
      <w:r>
        <w:t xml:space="preserve"> in order to facilitate the schematics design process</w:t>
      </w:r>
    </w:p>
    <w:p w14:paraId="4A98DC50" w14:textId="77777777" w:rsidR="002C65AC" w:rsidRDefault="002C65AC" w:rsidP="002C65AC">
      <w:pPr>
        <w:pStyle w:val="VDABlocktext"/>
        <w:numPr>
          <w:ilvl w:val="0"/>
          <w:numId w:val="6"/>
        </w:numPr>
        <w:jc w:val="left"/>
      </w:pPr>
      <w:r>
        <w:t>UC2.2:</w:t>
      </w:r>
      <w:r w:rsidRPr="008110F1">
        <w:t xml:space="preserve"> </w:t>
      </w:r>
      <w:r>
        <w:t>Exchange of schematics data</w:t>
      </w:r>
    </w:p>
    <w:p w14:paraId="6548B470" w14:textId="77777777" w:rsidR="002C65AC" w:rsidRPr="006B33A7" w:rsidRDefault="002C65AC" w:rsidP="002C65AC">
      <w:pPr>
        <w:pStyle w:val="VDABlocktext"/>
        <w:numPr>
          <w:ilvl w:val="1"/>
          <w:numId w:val="6"/>
        </w:numPr>
        <w:jc w:val="left"/>
      </w:pPr>
      <w:r>
        <w:lastRenderedPageBreak/>
        <w:t>Example: Exchange of schematics data between tools for concept tools (tools that allow the evaluation of different electric architectures) and conventional schematics design tools.</w:t>
      </w:r>
    </w:p>
    <w:p w14:paraId="313F228D" w14:textId="77777777" w:rsidR="002C65AC" w:rsidRPr="00BF71B2" w:rsidRDefault="002C65AC" w:rsidP="002C65AC">
      <w:pPr>
        <w:pStyle w:val="VDABlocktext"/>
        <w:numPr>
          <w:ilvl w:val="1"/>
          <w:numId w:val="6"/>
        </w:numPr>
        <w:jc w:val="left"/>
      </w:pPr>
      <w:r w:rsidRPr="00BF71B2">
        <w:t>Example: Supply schematics design tools with data</w:t>
      </w:r>
      <w:r>
        <w:t xml:space="preserve"> in order to facilitate the wiring design process</w:t>
      </w:r>
    </w:p>
    <w:p w14:paraId="5E1D4A58" w14:textId="77777777" w:rsidR="002C65AC" w:rsidRDefault="002C65AC" w:rsidP="002C65AC">
      <w:pPr>
        <w:pStyle w:val="VDABlocktext"/>
        <w:numPr>
          <w:ilvl w:val="1"/>
          <w:numId w:val="6"/>
        </w:numPr>
        <w:jc w:val="left"/>
      </w:pPr>
      <w:r>
        <w:t>Example: Supply routing tools with data (in combination with a geometry specification)</w:t>
      </w:r>
    </w:p>
    <w:p w14:paraId="24BA0AFB" w14:textId="77777777" w:rsidR="002C65AC" w:rsidRDefault="002C65AC" w:rsidP="002C65AC">
      <w:pPr>
        <w:pStyle w:val="VDABlocktext"/>
        <w:numPr>
          <w:ilvl w:val="0"/>
          <w:numId w:val="6"/>
        </w:numPr>
        <w:jc w:val="left"/>
      </w:pPr>
      <w:r w:rsidRPr="00331A27">
        <w:t>UC2.3 E</w:t>
      </w:r>
      <w:r>
        <w:t>x</w:t>
      </w:r>
      <w:r w:rsidRPr="00331A27">
        <w:t xml:space="preserve">change of </w:t>
      </w:r>
      <w:r>
        <w:t>w</w:t>
      </w:r>
      <w:r w:rsidRPr="00331A27">
        <w:t>iring data</w:t>
      </w:r>
    </w:p>
    <w:p w14:paraId="10440013" w14:textId="77777777" w:rsidR="002C65AC" w:rsidRDefault="002C65AC" w:rsidP="002C65AC">
      <w:pPr>
        <w:pStyle w:val="VDABlocktext"/>
        <w:numPr>
          <w:ilvl w:val="1"/>
          <w:numId w:val="6"/>
        </w:numPr>
        <w:jc w:val="left"/>
      </w:pPr>
      <w:r>
        <w:t>Example: Support data exchange between OEM and a development partner that can be either requested to complete a wiring definition or alternatively provide a final wiring harness definition</w:t>
      </w:r>
    </w:p>
    <w:p w14:paraId="1BC397EB"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geometry specification as well as inclusive steps like automatic terminal calculation)</w:t>
      </w:r>
    </w:p>
    <w:p w14:paraId="39A7E2FF" w14:textId="77777777" w:rsidR="002C65AC" w:rsidRDefault="002C65AC" w:rsidP="002C65AC">
      <w:pPr>
        <w:pStyle w:val="VDABlocktext"/>
        <w:numPr>
          <w:ilvl w:val="1"/>
          <w:numId w:val="6"/>
        </w:numPr>
        <w:jc w:val="left"/>
      </w:pPr>
      <w:r>
        <w:t>Example: Supply routing tools with data (in combination with a geometry specification)</w:t>
      </w:r>
    </w:p>
    <w:p w14:paraId="78BC1531" w14:textId="77777777" w:rsidR="002C65AC" w:rsidRPr="0048251B" w:rsidRDefault="002C65AC" w:rsidP="002C65AC">
      <w:pPr>
        <w:pStyle w:val="VDABlocktext"/>
        <w:numPr>
          <w:ilvl w:val="1"/>
          <w:numId w:val="6"/>
        </w:numPr>
        <w:jc w:val="left"/>
      </w:pPr>
      <w:r>
        <w:t>Example: Supply tools with data that support the tracing of energy paths</w:t>
      </w:r>
    </w:p>
    <w:p w14:paraId="628600B8" w14:textId="77777777" w:rsidR="002C65AC" w:rsidRDefault="002C65AC" w:rsidP="002C65AC">
      <w:pPr>
        <w:pStyle w:val="VDABlocktext"/>
        <w:numPr>
          <w:ilvl w:val="1"/>
          <w:numId w:val="6"/>
        </w:numPr>
        <w:jc w:val="left"/>
      </w:pPr>
      <w:r>
        <w:t>Example: Supply tools with data that support the service documentation process</w:t>
      </w:r>
    </w:p>
    <w:p w14:paraId="49D67FD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52" w:name="_Toc373509024"/>
      <w:bookmarkStart w:id="453" w:name="_Toc27668584"/>
      <w:bookmarkStart w:id="454" w:name="_Ref179960153"/>
      <w:bookmarkStart w:id="455" w:name="_Toc181766027"/>
      <w:bookmarkStart w:id="456" w:name="_Toc33620277"/>
      <w:r>
        <w:rPr>
          <w:lang w:val="en-GB"/>
        </w:rPr>
        <w:t>UC3: Exchange of geometry data</w:t>
      </w:r>
      <w:bookmarkEnd w:id="452"/>
      <w:bookmarkEnd w:id="453"/>
      <w:bookmarkEnd w:id="456"/>
    </w:p>
    <w:p w14:paraId="44F42623" w14:textId="77777777" w:rsidR="002C65AC" w:rsidRPr="000E264F" w:rsidRDefault="002C65AC" w:rsidP="002C65AC">
      <w:pPr>
        <w:pStyle w:val="VDABlocktext"/>
      </w:pPr>
      <w:r>
        <w:t>The VEC data format specification must have a scalable concept for the exchange of (normally configuration based) geometry data in the context of the car electric system. This includes at least the following sub use cases which can possibly appear in separated or in common:</w:t>
      </w:r>
    </w:p>
    <w:p w14:paraId="6567F949" w14:textId="77777777" w:rsidR="002C65AC" w:rsidRDefault="002C65AC" w:rsidP="002C65AC">
      <w:pPr>
        <w:pStyle w:val="VDABlocktext"/>
        <w:numPr>
          <w:ilvl w:val="0"/>
          <w:numId w:val="6"/>
        </w:numPr>
        <w:jc w:val="left"/>
      </w:pPr>
      <w:r>
        <w:t>UC3</w:t>
      </w:r>
      <w:r w:rsidRPr="008110F1">
        <w:t>.1</w:t>
      </w:r>
      <w:r>
        <w:t>:</w:t>
      </w:r>
      <w:r w:rsidRPr="008110F1">
        <w:t xml:space="preserve"> </w:t>
      </w:r>
      <w:r>
        <w:t>Exchange of topology and relating part placement information</w:t>
      </w:r>
    </w:p>
    <w:p w14:paraId="60D346ED" w14:textId="77777777" w:rsidR="002C65AC" w:rsidRDefault="002C65AC" w:rsidP="002C65AC">
      <w:pPr>
        <w:pStyle w:val="VDABlocktext"/>
        <w:numPr>
          <w:ilvl w:val="1"/>
          <w:numId w:val="6"/>
        </w:numPr>
        <w:jc w:val="left"/>
      </w:pPr>
      <w:r>
        <w:t>Example: Support data exchange between OEM and a development partner who can be either requested to a geometry description or alternatively provide a final wiring harness definition</w:t>
      </w:r>
    </w:p>
    <w:p w14:paraId="2454D109"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connectivity specification as well as inclusive steps like automatic terminal calculation)</w:t>
      </w:r>
    </w:p>
    <w:p w14:paraId="64E3FF10" w14:textId="77777777" w:rsidR="002C65AC" w:rsidRDefault="002C65AC" w:rsidP="002C65AC">
      <w:pPr>
        <w:pStyle w:val="VDABlocktext"/>
        <w:numPr>
          <w:ilvl w:val="1"/>
          <w:numId w:val="6"/>
        </w:numPr>
        <w:jc w:val="left"/>
      </w:pPr>
      <w:r>
        <w:t>Example: Supply routing tools with data (in combination with a connectivity specification)</w:t>
      </w:r>
    </w:p>
    <w:p w14:paraId="19BCFCE1" w14:textId="77777777" w:rsidR="002C65AC" w:rsidRDefault="002C65AC" w:rsidP="002C65AC">
      <w:pPr>
        <w:pStyle w:val="VDABlocktext"/>
        <w:numPr>
          <w:ilvl w:val="1"/>
          <w:numId w:val="6"/>
        </w:numPr>
        <w:jc w:val="left"/>
      </w:pPr>
      <w:r>
        <w:t>Example: Supply tools with data that support the service documentation process</w:t>
      </w:r>
    </w:p>
    <w:p w14:paraId="023E0514" w14:textId="77777777" w:rsidR="002C65AC" w:rsidRDefault="002C65AC" w:rsidP="002C65AC">
      <w:pPr>
        <w:pStyle w:val="VDABlocktext"/>
        <w:numPr>
          <w:ilvl w:val="1"/>
          <w:numId w:val="6"/>
        </w:numPr>
        <w:jc w:val="left"/>
      </w:pPr>
      <w:r>
        <w:t>Example: Supply concept tools with geometry data (tools that allow the evaluation of different electric architectures)</w:t>
      </w:r>
    </w:p>
    <w:p w14:paraId="205592BB" w14:textId="77777777" w:rsidR="002C65AC" w:rsidRDefault="002C65AC" w:rsidP="002C65AC">
      <w:pPr>
        <w:pStyle w:val="VDABlocktext"/>
        <w:numPr>
          <w:ilvl w:val="0"/>
          <w:numId w:val="6"/>
        </w:numPr>
        <w:jc w:val="left"/>
      </w:pPr>
      <w:r>
        <w:t>UC3</w:t>
      </w:r>
      <w:r w:rsidRPr="008110F1">
        <w:t>.</w:t>
      </w:r>
      <w:r>
        <w:t>2:</w:t>
      </w:r>
      <w:r w:rsidRPr="008110F1">
        <w:t xml:space="preserve"> </w:t>
      </w:r>
      <w:r>
        <w:t>Exchange of 2D harness drawing data</w:t>
      </w:r>
    </w:p>
    <w:p w14:paraId="0DEAC7D6" w14:textId="77777777" w:rsidR="002C65AC" w:rsidRDefault="002C65AC" w:rsidP="002C65AC">
      <w:pPr>
        <w:pStyle w:val="VDABlocktext"/>
        <w:numPr>
          <w:ilvl w:val="1"/>
          <w:numId w:val="6"/>
        </w:numPr>
        <w:jc w:val="left"/>
      </w:pPr>
      <w:r>
        <w:t>Example: Support layout-based discussions between OEM and a development partner</w:t>
      </w:r>
    </w:p>
    <w:p w14:paraId="03011431" w14:textId="77777777" w:rsidR="002C65AC" w:rsidRPr="00331A27" w:rsidRDefault="002C65AC" w:rsidP="002C65AC">
      <w:pPr>
        <w:pStyle w:val="VDABlocktext"/>
        <w:numPr>
          <w:ilvl w:val="1"/>
          <w:numId w:val="6"/>
        </w:numPr>
        <w:jc w:val="left"/>
      </w:pPr>
      <w:r>
        <w:lastRenderedPageBreak/>
        <w:t>Example: Supply tools with data that have to visualise topology data</w:t>
      </w:r>
    </w:p>
    <w:p w14:paraId="5B705F29" w14:textId="77777777" w:rsidR="002C65AC" w:rsidRDefault="002C65AC" w:rsidP="002C65AC">
      <w:pPr>
        <w:pStyle w:val="VDABlocktext"/>
        <w:numPr>
          <w:ilvl w:val="0"/>
          <w:numId w:val="6"/>
        </w:numPr>
        <w:jc w:val="left"/>
      </w:pPr>
      <w:r>
        <w:t>UC3.3:</w:t>
      </w:r>
      <w:r w:rsidRPr="008110F1">
        <w:t xml:space="preserve"> </w:t>
      </w:r>
      <w:r>
        <w:t>Exchange of 3D wiring harness geometry data</w:t>
      </w:r>
    </w:p>
    <w:p w14:paraId="00FF8D0E" w14:textId="77777777" w:rsidR="002C65AC" w:rsidRDefault="002C65AC" w:rsidP="002C65AC">
      <w:pPr>
        <w:pStyle w:val="VDABlocktext"/>
        <w:numPr>
          <w:ilvl w:val="1"/>
          <w:numId w:val="6"/>
        </w:numPr>
        <w:jc w:val="left"/>
      </w:pPr>
      <w:r>
        <w:t>Example: Support data exchange between OEM and a development partner respectively harness manufacturer</w:t>
      </w:r>
    </w:p>
    <w:p w14:paraId="66D2FE71" w14:textId="77777777" w:rsidR="002C65AC" w:rsidRPr="00331A27" w:rsidRDefault="002C65AC" w:rsidP="002C65AC">
      <w:pPr>
        <w:pStyle w:val="VDABlocktext"/>
        <w:numPr>
          <w:ilvl w:val="1"/>
          <w:numId w:val="6"/>
        </w:numPr>
        <w:jc w:val="left"/>
      </w:pPr>
      <w:r>
        <w:t>Example: Supply 2D harness drawing tools with data</w:t>
      </w:r>
    </w:p>
    <w:p w14:paraId="47782345" w14:textId="5CCD72C1" w:rsidR="002C65AC" w:rsidRDefault="002C65AC" w:rsidP="002C65AC">
      <w:pPr>
        <w:pStyle w:val="berschrift2"/>
        <w:keepLines w:val="0"/>
        <w:numPr>
          <w:ilvl w:val="1"/>
          <w:numId w:val="2"/>
        </w:numPr>
        <w:autoSpaceDE/>
        <w:autoSpaceDN/>
        <w:adjustRightInd/>
        <w:spacing w:before="240" w:after="60" w:line="240" w:lineRule="auto"/>
        <w:rPr>
          <w:ins w:id="457" w:author="Johannes Becker" w:date="2020-02-20T15:13:00Z"/>
          <w:lang w:val="en-GB"/>
        </w:rPr>
      </w:pPr>
      <w:bookmarkStart w:id="458" w:name="_Toc373509025"/>
      <w:bookmarkStart w:id="459" w:name="_Toc27668585"/>
      <w:bookmarkStart w:id="460" w:name="_Toc33620278"/>
      <w:r>
        <w:rPr>
          <w:lang w:val="en-GB"/>
        </w:rPr>
        <w:t>UC4: Exchange of wiring harness data</w:t>
      </w:r>
      <w:bookmarkEnd w:id="458"/>
      <w:bookmarkEnd w:id="459"/>
      <w:bookmarkEnd w:id="460"/>
    </w:p>
    <w:p w14:paraId="5E2E4394" w14:textId="6F001FC4" w:rsidR="00C93101" w:rsidDel="00C93101" w:rsidRDefault="00C93101" w:rsidP="00C93101">
      <w:pPr>
        <w:pStyle w:val="berschrift2"/>
        <w:keepLines w:val="0"/>
        <w:numPr>
          <w:ilvl w:val="0"/>
          <w:numId w:val="0"/>
        </w:numPr>
        <w:autoSpaceDE/>
        <w:autoSpaceDN/>
        <w:adjustRightInd/>
        <w:spacing w:before="240" w:after="60" w:line="240" w:lineRule="auto"/>
        <w:rPr>
          <w:del w:id="461" w:author="Johannes Becker" w:date="2020-02-20T15:13:00Z"/>
          <w:lang w:val="en-GB"/>
        </w:rPr>
      </w:pPr>
    </w:p>
    <w:p w14:paraId="66EDFAC9" w14:textId="77777777" w:rsidR="002C65AC" w:rsidRDefault="002C65AC" w:rsidP="002C65AC">
      <w:pPr>
        <w:pStyle w:val="VDABlocktext"/>
      </w:pPr>
      <w:r>
        <w:t xml:space="preserve">The VEC data format specification must have a scalable concept for the exchange of (normally configuration dependent) wiring harness data. This includes </w:t>
      </w:r>
    </w:p>
    <w:p w14:paraId="52BAE05D" w14:textId="77777777" w:rsidR="002C65AC" w:rsidRDefault="002C65AC" w:rsidP="00D50625">
      <w:pPr>
        <w:pStyle w:val="VDABlocktext"/>
        <w:numPr>
          <w:ilvl w:val="0"/>
          <w:numId w:val="43"/>
        </w:numPr>
      </w:pPr>
      <w:r>
        <w:t>The relevant part master data (compare UC1.4)</w:t>
      </w:r>
    </w:p>
    <w:p w14:paraId="663E267A" w14:textId="77777777" w:rsidR="002C65AC" w:rsidRDefault="002C65AC" w:rsidP="00D50625">
      <w:pPr>
        <w:pStyle w:val="VDABlocktext"/>
        <w:numPr>
          <w:ilvl w:val="0"/>
          <w:numId w:val="43"/>
        </w:numPr>
      </w:pPr>
      <w:r>
        <w:t>The relevant wiring data (compare UC2.3)</w:t>
      </w:r>
    </w:p>
    <w:p w14:paraId="7956F63A" w14:textId="77777777" w:rsidR="002C65AC" w:rsidRDefault="002C65AC" w:rsidP="00D50625">
      <w:pPr>
        <w:pStyle w:val="VDABlocktext"/>
        <w:numPr>
          <w:ilvl w:val="0"/>
          <w:numId w:val="43"/>
        </w:numPr>
      </w:pPr>
      <w:r>
        <w:t>The relevant geometry data (compare UC3.1 - UC3.3)</w:t>
      </w:r>
    </w:p>
    <w:p w14:paraId="1830FC18" w14:textId="77777777" w:rsidR="002C65AC" w:rsidRDefault="002C65AC" w:rsidP="002C65AC">
      <w:pPr>
        <w:pStyle w:val="VDABlocktext"/>
        <w:ind w:left="284"/>
      </w:pPr>
    </w:p>
    <w:p w14:paraId="2A43E349" w14:textId="77777777" w:rsidR="002C65AC" w:rsidRDefault="002C65AC" w:rsidP="00F4236D">
      <w:pPr>
        <w:pStyle w:val="VDABlocktext"/>
      </w:pPr>
      <w:r>
        <w:t>At least the following sub-use cases have to be supported:</w:t>
      </w:r>
    </w:p>
    <w:p w14:paraId="097334B3" w14:textId="77777777" w:rsidR="002C65AC" w:rsidRDefault="002C65AC" w:rsidP="002C65AC">
      <w:pPr>
        <w:pStyle w:val="VDABlocktext"/>
        <w:numPr>
          <w:ilvl w:val="0"/>
          <w:numId w:val="6"/>
        </w:numPr>
        <w:jc w:val="left"/>
      </w:pPr>
      <w:r>
        <w:t>UC4</w:t>
      </w:r>
      <w:r w:rsidRPr="008110F1">
        <w:t>.1</w:t>
      </w:r>
      <w:r>
        <w:t>:</w:t>
      </w:r>
      <w:r w:rsidRPr="008110F1">
        <w:t xml:space="preserve"> </w:t>
      </w:r>
      <w:r>
        <w:t>Exchange of bill of material data (e.g. module-based)</w:t>
      </w:r>
    </w:p>
    <w:p w14:paraId="23B96DF4" w14:textId="77777777" w:rsidR="002C65AC" w:rsidRDefault="002C65AC" w:rsidP="002C65AC">
      <w:pPr>
        <w:pStyle w:val="VDABlocktext"/>
        <w:numPr>
          <w:ilvl w:val="1"/>
          <w:numId w:val="6"/>
        </w:numPr>
        <w:jc w:val="left"/>
      </w:pPr>
      <w:r>
        <w:t>Example: Supply tool for cost and/or weight calculation with data</w:t>
      </w:r>
    </w:p>
    <w:p w14:paraId="1BBBE297" w14:textId="77777777" w:rsidR="002C65AC" w:rsidRDefault="002C65AC" w:rsidP="002C65AC">
      <w:pPr>
        <w:pStyle w:val="VDABlocktext"/>
        <w:numPr>
          <w:ilvl w:val="0"/>
          <w:numId w:val="6"/>
        </w:numPr>
        <w:jc w:val="left"/>
      </w:pPr>
      <w:r>
        <w:t>UC4</w:t>
      </w:r>
      <w:r w:rsidRPr="008110F1">
        <w:t>.</w:t>
      </w:r>
      <w:r>
        <w:t>2:</w:t>
      </w:r>
      <w:r w:rsidRPr="008110F1">
        <w:t xml:space="preserve"> </w:t>
      </w:r>
      <w:r>
        <w:t>Exchange of connection list data (e.g. module-based)</w:t>
      </w:r>
    </w:p>
    <w:p w14:paraId="11F07022" w14:textId="77777777" w:rsidR="002C65AC" w:rsidRDefault="002C65AC" w:rsidP="002C65AC">
      <w:pPr>
        <w:pStyle w:val="VDABlocktext"/>
        <w:numPr>
          <w:ilvl w:val="1"/>
          <w:numId w:val="6"/>
        </w:numPr>
        <w:jc w:val="left"/>
      </w:pPr>
      <w:r>
        <w:t>Example: Supply tools for test application development</w:t>
      </w:r>
    </w:p>
    <w:p w14:paraId="500A8172" w14:textId="77777777" w:rsidR="002C65AC" w:rsidRDefault="002C65AC" w:rsidP="002C65AC">
      <w:pPr>
        <w:pStyle w:val="VDABlocktext"/>
        <w:numPr>
          <w:ilvl w:val="0"/>
          <w:numId w:val="6"/>
        </w:numPr>
        <w:jc w:val="left"/>
      </w:pPr>
      <w:r>
        <w:t>UC4</w:t>
      </w:r>
      <w:r w:rsidRPr="008110F1">
        <w:t>.</w:t>
      </w:r>
      <w:r>
        <w:t>3:</w:t>
      </w:r>
      <w:r w:rsidRPr="008110F1">
        <w:t xml:space="preserve"> </w:t>
      </w:r>
      <w:r>
        <w:t>Exchange of complete 150% wiring harness data</w:t>
      </w:r>
    </w:p>
    <w:p w14:paraId="3E14DBFD" w14:textId="77777777" w:rsidR="002C65AC" w:rsidRDefault="002C65AC" w:rsidP="002C65AC">
      <w:pPr>
        <w:pStyle w:val="VDABlocktext"/>
        <w:numPr>
          <w:ilvl w:val="1"/>
          <w:numId w:val="6"/>
        </w:numPr>
        <w:jc w:val="left"/>
      </w:pPr>
      <w:r>
        <w:t>Example: Support data exchange between OEM and harness manufacturer in the context of the processes cost calculation, production planning and change management</w:t>
      </w:r>
    </w:p>
    <w:p w14:paraId="41485020" w14:textId="77777777" w:rsidR="002C65AC" w:rsidRDefault="002C65AC" w:rsidP="002C65AC">
      <w:pPr>
        <w:pStyle w:val="VDABlocktext"/>
        <w:numPr>
          <w:ilvl w:val="1"/>
          <w:numId w:val="6"/>
        </w:numPr>
        <w:jc w:val="left"/>
      </w:pPr>
      <w:r>
        <w:t>Example: Supply reporting tools with data</w:t>
      </w:r>
    </w:p>
    <w:p w14:paraId="0E36C5F4" w14:textId="793CBDB8" w:rsidR="002C65AC" w:rsidRDefault="002C65AC" w:rsidP="002C65AC">
      <w:pPr>
        <w:pStyle w:val="VDABlocktext"/>
        <w:numPr>
          <w:ilvl w:val="1"/>
          <w:numId w:val="6"/>
        </w:numPr>
        <w:jc w:val="left"/>
        <w:rPr>
          <w:ins w:id="462" w:author="Johannes Becker" w:date="2020-02-20T15:11:00Z"/>
        </w:rPr>
      </w:pPr>
      <w:r>
        <w:t>Example: Supply EMC-simulation tools with data</w:t>
      </w:r>
    </w:p>
    <w:p w14:paraId="232E9A9A" w14:textId="70CC91F1" w:rsidR="00C93101" w:rsidRDefault="005574A3" w:rsidP="00C93101">
      <w:pPr>
        <w:pStyle w:val="berschrift2"/>
        <w:keepLines w:val="0"/>
        <w:numPr>
          <w:ilvl w:val="1"/>
          <w:numId w:val="2"/>
        </w:numPr>
        <w:autoSpaceDE/>
        <w:autoSpaceDN/>
        <w:adjustRightInd/>
        <w:spacing w:before="240" w:after="60" w:line="240" w:lineRule="auto"/>
        <w:rPr>
          <w:ins w:id="463" w:author="Johannes Becker" w:date="2020-02-20T15:13:00Z"/>
          <w:lang w:val="en-GB"/>
        </w:rPr>
      </w:pPr>
      <w:bookmarkStart w:id="464" w:name="_Toc33620279"/>
      <w:ins w:id="465" w:author="Johannes Becker" w:date="2020-02-21T08:22:00Z">
        <w:r>
          <w:rPr>
            <w:lang w:val="en-GB"/>
          </w:rPr>
          <w:t>UC5: Exchange of an integrated model of a complete vehicle network</w:t>
        </w:r>
      </w:ins>
      <w:bookmarkEnd w:id="464"/>
    </w:p>
    <w:p w14:paraId="4BFB6DA8" w14:textId="11FDAE5D" w:rsidR="00C93101" w:rsidRDefault="005574A3" w:rsidP="005574A3">
      <w:pPr>
        <w:rPr>
          <w:ins w:id="466" w:author="Johannes Becker" w:date="2020-02-21T08:34:00Z"/>
          <w:rFonts w:cs="Times New Roman"/>
          <w:color w:val="auto"/>
          <w:szCs w:val="24"/>
          <w:lang w:val="en-GB"/>
        </w:rPr>
      </w:pPr>
      <w:ins w:id="467" w:author="Johannes Becker" w:date="2020-02-21T08:25:00Z">
        <w:r w:rsidRPr="005574A3">
          <w:rPr>
            <w:rFonts w:cs="Times New Roman"/>
            <w:color w:val="auto"/>
            <w:szCs w:val="24"/>
            <w:lang w:val="en-GB"/>
          </w:rPr>
          <w:t xml:space="preserve">The VEC </w:t>
        </w:r>
      </w:ins>
      <w:ins w:id="468" w:author="Johannes Becker" w:date="2020-02-21T08:26:00Z">
        <w:r>
          <w:rPr>
            <w:rFonts w:cs="Times New Roman"/>
            <w:color w:val="auto"/>
            <w:szCs w:val="24"/>
            <w:lang w:val="en-GB"/>
          </w:rPr>
          <w:t xml:space="preserve">data format specification </w:t>
        </w:r>
      </w:ins>
      <w:ins w:id="469" w:author="Johannes Becker" w:date="2020-02-21T08:25:00Z">
        <w:r w:rsidRPr="005574A3">
          <w:rPr>
            <w:rFonts w:cs="Times New Roman"/>
            <w:color w:val="auto"/>
            <w:szCs w:val="24"/>
            <w:lang w:val="en-GB"/>
          </w:rPr>
          <w:t xml:space="preserve">must offer a concept for </w:t>
        </w:r>
      </w:ins>
      <w:ins w:id="470" w:author="Johannes Becker" w:date="2020-02-21T08:33:00Z">
        <w:r w:rsidR="006914A8">
          <w:rPr>
            <w:rFonts w:cs="Times New Roman"/>
            <w:color w:val="auto"/>
            <w:szCs w:val="24"/>
            <w:lang w:val="en-GB"/>
          </w:rPr>
          <w:t>the</w:t>
        </w:r>
      </w:ins>
      <w:ins w:id="471" w:author="Johannes Becker" w:date="2020-02-21T08:26:00Z">
        <w:r>
          <w:rPr>
            <w:rFonts w:cs="Times New Roman"/>
            <w:color w:val="auto"/>
            <w:szCs w:val="24"/>
            <w:lang w:val="en-GB"/>
          </w:rPr>
          <w:t xml:space="preserve"> data exchange </w:t>
        </w:r>
      </w:ins>
      <w:ins w:id="472" w:author="Johannes Becker" w:date="2020-02-21T08:27:00Z">
        <w:r>
          <w:rPr>
            <w:rFonts w:cs="Times New Roman"/>
            <w:color w:val="auto"/>
            <w:szCs w:val="24"/>
            <w:lang w:val="en-GB"/>
          </w:rPr>
          <w:t xml:space="preserve">of </w:t>
        </w:r>
      </w:ins>
      <w:ins w:id="473" w:author="Johannes Becker" w:date="2020-02-21T08:25:00Z">
        <w:r w:rsidRPr="005574A3">
          <w:rPr>
            <w:rFonts w:cs="Times New Roman"/>
            <w:color w:val="auto"/>
            <w:szCs w:val="24"/>
            <w:lang w:val="en-GB"/>
          </w:rPr>
          <w:t xml:space="preserve">the above-mentioned use cases in an integrated </w:t>
        </w:r>
      </w:ins>
      <w:ins w:id="474" w:author="Johannes Becker" w:date="2020-02-21T08:27:00Z">
        <w:r>
          <w:rPr>
            <w:rFonts w:cs="Times New Roman"/>
            <w:color w:val="auto"/>
            <w:szCs w:val="24"/>
            <w:lang w:val="en-GB"/>
          </w:rPr>
          <w:t>way</w:t>
        </w:r>
      </w:ins>
      <w:ins w:id="475" w:author="Johannes Becker" w:date="2020-02-21T08:25:00Z">
        <w:r w:rsidRPr="005574A3">
          <w:rPr>
            <w:rFonts w:cs="Times New Roman"/>
            <w:color w:val="auto"/>
            <w:szCs w:val="24"/>
            <w:lang w:val="en-GB"/>
          </w:rPr>
          <w:t>.</w:t>
        </w:r>
      </w:ins>
      <w:ins w:id="476" w:author="Johannes Becker" w:date="2020-02-21T08:33:00Z">
        <w:r w:rsidR="006914A8">
          <w:rPr>
            <w:rFonts w:cs="Times New Roman"/>
            <w:color w:val="auto"/>
            <w:szCs w:val="24"/>
            <w:lang w:val="en-GB"/>
          </w:rPr>
          <w:t xml:space="preserve"> </w:t>
        </w:r>
      </w:ins>
      <w:ins w:id="477" w:author="Johannes Becker" w:date="2020-02-21T08:34:00Z">
        <w:r w:rsidR="006914A8">
          <w:rPr>
            <w:rFonts w:cs="Times New Roman"/>
            <w:color w:val="auto"/>
            <w:szCs w:val="24"/>
            <w:lang w:val="en-GB"/>
          </w:rPr>
          <w:t>This includes traceability links between the different sections of the model.</w:t>
        </w:r>
      </w:ins>
    </w:p>
    <w:p w14:paraId="4C16F163" w14:textId="07D69C33" w:rsidR="006914A8" w:rsidRDefault="006914A8" w:rsidP="003C2502">
      <w:pPr>
        <w:pStyle w:val="Listenabsatz"/>
        <w:numPr>
          <w:ilvl w:val="0"/>
          <w:numId w:val="58"/>
        </w:numPr>
        <w:rPr>
          <w:ins w:id="478" w:author="Johannes Becker" w:date="2020-02-21T08:44:00Z"/>
          <w:rFonts w:cs="Times New Roman"/>
          <w:color w:val="auto"/>
          <w:szCs w:val="24"/>
          <w:lang w:val="en-GB"/>
        </w:rPr>
      </w:pPr>
      <w:ins w:id="479" w:author="Johannes Becker" w:date="2020-02-21T08:38:00Z">
        <w:r>
          <w:rPr>
            <w:rFonts w:cs="Times New Roman"/>
            <w:color w:val="auto"/>
            <w:szCs w:val="24"/>
            <w:lang w:val="en-GB"/>
          </w:rPr>
          <w:t xml:space="preserve">UC5.1: </w:t>
        </w:r>
      </w:ins>
      <w:ins w:id="480" w:author="Johannes Becker" w:date="2020-02-21T08:39:00Z">
        <w:r>
          <w:rPr>
            <w:rFonts w:cs="Times New Roman"/>
            <w:color w:val="auto"/>
            <w:szCs w:val="24"/>
            <w:lang w:val="en-GB"/>
          </w:rPr>
          <w:t xml:space="preserve">Exchange of </w:t>
        </w:r>
      </w:ins>
      <w:ins w:id="481" w:author="Johannes Becker" w:date="2020-02-21T08:40:00Z">
        <w:r>
          <w:rPr>
            <w:rFonts w:cs="Times New Roman"/>
            <w:color w:val="auto"/>
            <w:szCs w:val="24"/>
            <w:lang w:val="en-GB"/>
          </w:rPr>
          <w:t>all wiring harnesses of a vehicle together.</w:t>
        </w:r>
      </w:ins>
    </w:p>
    <w:p w14:paraId="4F32FA43" w14:textId="2D533234" w:rsidR="00A32938" w:rsidRDefault="00A32938" w:rsidP="003C2502">
      <w:pPr>
        <w:pStyle w:val="Listenabsatz"/>
        <w:numPr>
          <w:ilvl w:val="1"/>
          <w:numId w:val="58"/>
        </w:numPr>
        <w:rPr>
          <w:ins w:id="482" w:author="Johannes Becker" w:date="2020-02-21T08:45:00Z"/>
          <w:rFonts w:cs="Times New Roman"/>
          <w:color w:val="auto"/>
          <w:szCs w:val="24"/>
          <w:lang w:val="en-GB"/>
        </w:rPr>
      </w:pPr>
      <w:ins w:id="483" w:author="Johannes Becker" w:date="2020-02-21T08:44:00Z">
        <w:r>
          <w:rPr>
            <w:rFonts w:cs="Times New Roman"/>
            <w:color w:val="auto"/>
            <w:szCs w:val="24"/>
            <w:lang w:val="en-GB"/>
          </w:rPr>
          <w:t>Example: Supp</w:t>
        </w:r>
      </w:ins>
      <w:ins w:id="484" w:author="Johannes Becker" w:date="2020-02-21T08:45:00Z">
        <w:r>
          <w:rPr>
            <w:rFonts w:cs="Times New Roman"/>
            <w:color w:val="auto"/>
            <w:szCs w:val="24"/>
            <w:lang w:val="en-GB"/>
          </w:rPr>
          <w:t>ly customer service diagnosis with relevant information to localize failures.</w:t>
        </w:r>
      </w:ins>
    </w:p>
    <w:p w14:paraId="6BB9B9D3" w14:textId="3FBF8DFB" w:rsidR="00A32938" w:rsidRDefault="00A32938" w:rsidP="003C2502">
      <w:pPr>
        <w:pStyle w:val="Listenabsatz"/>
        <w:numPr>
          <w:ilvl w:val="1"/>
          <w:numId w:val="58"/>
        </w:numPr>
        <w:rPr>
          <w:ins w:id="485" w:author="Johannes Becker" w:date="2020-02-21T08:40:00Z"/>
          <w:rFonts w:cs="Times New Roman"/>
          <w:color w:val="auto"/>
          <w:szCs w:val="24"/>
          <w:lang w:val="en-GB"/>
        </w:rPr>
      </w:pPr>
      <w:ins w:id="486" w:author="Johannes Becker" w:date="2020-02-21T08:45:00Z">
        <w:r>
          <w:rPr>
            <w:rFonts w:cs="Times New Roman"/>
            <w:color w:val="auto"/>
            <w:szCs w:val="24"/>
            <w:lang w:val="en-GB"/>
          </w:rPr>
          <w:t>E</w:t>
        </w:r>
      </w:ins>
      <w:ins w:id="487" w:author="Johannes Becker" w:date="2020-02-21T08:46:00Z">
        <w:r>
          <w:rPr>
            <w:rFonts w:cs="Times New Roman"/>
            <w:color w:val="auto"/>
            <w:szCs w:val="24"/>
            <w:lang w:val="en-GB"/>
          </w:rPr>
          <w:t>xample: Perform simulations related to the complete vehicle network (e.g. voltage drops</w:t>
        </w:r>
      </w:ins>
      <w:ins w:id="488" w:author="Johannes Becker" w:date="2020-02-21T08:47:00Z">
        <w:r>
          <w:rPr>
            <w:rFonts w:cs="Times New Roman"/>
            <w:color w:val="auto"/>
            <w:szCs w:val="24"/>
            <w:lang w:val="en-GB"/>
          </w:rPr>
          <w:t>)</w:t>
        </w:r>
      </w:ins>
    </w:p>
    <w:p w14:paraId="0DC3E89C" w14:textId="32B6A77B" w:rsidR="006914A8" w:rsidRDefault="006914A8" w:rsidP="003C2502">
      <w:pPr>
        <w:pStyle w:val="Listenabsatz"/>
        <w:numPr>
          <w:ilvl w:val="0"/>
          <w:numId w:val="58"/>
        </w:numPr>
        <w:rPr>
          <w:ins w:id="489" w:author="Johannes Becker" w:date="2020-02-21T08:47:00Z"/>
          <w:rFonts w:cs="Times New Roman"/>
          <w:color w:val="auto"/>
          <w:szCs w:val="24"/>
          <w:lang w:val="en-GB"/>
        </w:rPr>
      </w:pPr>
      <w:ins w:id="490" w:author="Johannes Becker" w:date="2020-02-21T08:40:00Z">
        <w:r>
          <w:rPr>
            <w:rFonts w:cs="Times New Roman"/>
            <w:color w:val="auto"/>
            <w:szCs w:val="24"/>
            <w:lang w:val="en-GB"/>
          </w:rPr>
          <w:t xml:space="preserve">UC5.2: </w:t>
        </w:r>
      </w:ins>
      <w:ins w:id="491" w:author="Johannes Becker" w:date="2020-02-21T08:41:00Z">
        <w:r w:rsidR="00A32938">
          <w:rPr>
            <w:rFonts w:cs="Times New Roman"/>
            <w:color w:val="auto"/>
            <w:szCs w:val="24"/>
            <w:lang w:val="en-GB"/>
          </w:rPr>
          <w:t xml:space="preserve">Exchange of wiring harness data together with its different geometrical views (e.g. 3D </w:t>
        </w:r>
      </w:ins>
      <w:ins w:id="492" w:author="Johannes Becker" w:date="2020-02-21T08:42:00Z">
        <w:r w:rsidR="00A32938">
          <w:rPr>
            <w:rFonts w:cs="Times New Roman"/>
            <w:color w:val="auto"/>
            <w:szCs w:val="24"/>
            <w:lang w:val="en-GB"/>
          </w:rPr>
          <w:t>mounting position, form board)</w:t>
        </w:r>
      </w:ins>
    </w:p>
    <w:p w14:paraId="2443F699" w14:textId="3C90CCBA" w:rsidR="00A32938" w:rsidRDefault="00A32938" w:rsidP="003C2502">
      <w:pPr>
        <w:pStyle w:val="Listenabsatz"/>
        <w:numPr>
          <w:ilvl w:val="1"/>
          <w:numId w:val="58"/>
        </w:numPr>
        <w:rPr>
          <w:ins w:id="493" w:author="Johannes Becker" w:date="2020-02-21T08:48:00Z"/>
          <w:rFonts w:cs="Times New Roman"/>
          <w:color w:val="auto"/>
          <w:szCs w:val="24"/>
          <w:lang w:val="en-GB"/>
        </w:rPr>
      </w:pPr>
      <w:ins w:id="494" w:author="Johannes Becker" w:date="2020-02-21T08:47:00Z">
        <w:r>
          <w:rPr>
            <w:rFonts w:cs="Times New Roman"/>
            <w:color w:val="auto"/>
            <w:szCs w:val="24"/>
            <w:lang w:val="en-GB"/>
          </w:rPr>
          <w:t>Example: Generate 100% variants of the harness ge</w:t>
        </w:r>
      </w:ins>
      <w:ins w:id="495" w:author="Johannes Becker" w:date="2020-02-21T08:48:00Z">
        <w:r>
          <w:rPr>
            <w:rFonts w:cs="Times New Roman"/>
            <w:color w:val="auto"/>
            <w:szCs w:val="24"/>
            <w:lang w:val="en-GB"/>
          </w:rPr>
          <w:t>ometry to support collision detection in the DMU.</w:t>
        </w:r>
      </w:ins>
    </w:p>
    <w:p w14:paraId="1A0ADFFA" w14:textId="3626E369" w:rsidR="00A32938" w:rsidRDefault="00A32938" w:rsidP="003C2502">
      <w:pPr>
        <w:pStyle w:val="Listenabsatz"/>
        <w:numPr>
          <w:ilvl w:val="1"/>
          <w:numId w:val="58"/>
        </w:numPr>
        <w:rPr>
          <w:ins w:id="496" w:author="Johannes Becker" w:date="2020-02-21T08:51:00Z"/>
          <w:rFonts w:cs="Times New Roman"/>
          <w:color w:val="auto"/>
          <w:szCs w:val="24"/>
          <w:lang w:val="en-GB"/>
        </w:rPr>
      </w:pPr>
      <w:ins w:id="497" w:author="Johannes Becker" w:date="2020-02-21T08:48:00Z">
        <w:r>
          <w:rPr>
            <w:rFonts w:cs="Times New Roman"/>
            <w:color w:val="auto"/>
            <w:szCs w:val="24"/>
            <w:lang w:val="en-GB"/>
          </w:rPr>
          <w:t xml:space="preserve">Example: </w:t>
        </w:r>
      </w:ins>
      <w:ins w:id="498" w:author="Johannes Becker" w:date="2020-02-21T08:49:00Z">
        <w:r>
          <w:rPr>
            <w:rFonts w:cs="Times New Roman"/>
            <w:color w:val="auto"/>
            <w:szCs w:val="24"/>
            <w:lang w:val="en-GB"/>
          </w:rPr>
          <w:t xml:space="preserve">Support the </w:t>
        </w:r>
      </w:ins>
      <w:ins w:id="499" w:author="Johannes Becker" w:date="2020-02-21T08:50:00Z">
        <w:r>
          <w:rPr>
            <w:rFonts w:cs="Times New Roman"/>
            <w:color w:val="auto"/>
            <w:szCs w:val="24"/>
            <w:lang w:val="en-GB"/>
          </w:rPr>
          <w:t>inclusion of environment aspects (e.g. heat, crash) in automated validation al</w:t>
        </w:r>
      </w:ins>
      <w:ins w:id="500" w:author="Johannes Becker" w:date="2020-02-21T08:51:00Z">
        <w:r>
          <w:rPr>
            <w:rFonts w:cs="Times New Roman"/>
            <w:color w:val="auto"/>
            <w:szCs w:val="24"/>
            <w:lang w:val="en-GB"/>
          </w:rPr>
          <w:t>gorithms.</w:t>
        </w:r>
      </w:ins>
    </w:p>
    <w:p w14:paraId="52381161" w14:textId="2A5AE34C" w:rsidR="00A32938" w:rsidRDefault="00A32938" w:rsidP="003C2502">
      <w:pPr>
        <w:pStyle w:val="Listenabsatz"/>
        <w:numPr>
          <w:ilvl w:val="0"/>
          <w:numId w:val="58"/>
        </w:numPr>
        <w:rPr>
          <w:ins w:id="501" w:author="Johannes Becker" w:date="2020-02-21T08:52:00Z"/>
          <w:rFonts w:cs="Times New Roman"/>
          <w:color w:val="auto"/>
          <w:szCs w:val="24"/>
          <w:lang w:val="en-GB"/>
        </w:rPr>
      </w:pPr>
      <w:ins w:id="502" w:author="Johannes Becker" w:date="2020-02-21T08:42:00Z">
        <w:r>
          <w:rPr>
            <w:rFonts w:cs="Times New Roman"/>
            <w:color w:val="auto"/>
            <w:szCs w:val="24"/>
            <w:lang w:val="en-GB"/>
          </w:rPr>
          <w:lastRenderedPageBreak/>
          <w:t>UC5.3: Exchange of wiring harness data together with it</w:t>
        </w:r>
      </w:ins>
      <w:ins w:id="503" w:author="Johannes Becker" w:date="2020-02-21T08:43:00Z">
        <w:r>
          <w:rPr>
            <w:rFonts w:cs="Times New Roman"/>
            <w:color w:val="auto"/>
            <w:szCs w:val="24"/>
            <w:lang w:val="en-GB"/>
          </w:rPr>
          <w:t>s</w:t>
        </w:r>
      </w:ins>
      <w:ins w:id="504" w:author="Johannes Becker" w:date="2020-02-21T08:42:00Z">
        <w:r>
          <w:rPr>
            <w:rFonts w:cs="Times New Roman"/>
            <w:color w:val="auto"/>
            <w:szCs w:val="24"/>
            <w:lang w:val="en-GB"/>
          </w:rPr>
          <w:t xml:space="preserve"> c</w:t>
        </w:r>
      </w:ins>
      <w:ins w:id="505" w:author="Johannes Becker" w:date="2020-02-21T08:43:00Z">
        <w:r>
          <w:rPr>
            <w:rFonts w:cs="Times New Roman"/>
            <w:color w:val="auto"/>
            <w:szCs w:val="24"/>
            <w:lang w:val="en-GB"/>
          </w:rPr>
          <w:t xml:space="preserve">orresponding system schematic. </w:t>
        </w:r>
      </w:ins>
    </w:p>
    <w:p w14:paraId="7BCEA815" w14:textId="44ED12C9" w:rsidR="00BA3AC9" w:rsidRDefault="00BA3AC9" w:rsidP="003C2502">
      <w:pPr>
        <w:pStyle w:val="Listenabsatz"/>
        <w:numPr>
          <w:ilvl w:val="1"/>
          <w:numId w:val="58"/>
        </w:numPr>
        <w:rPr>
          <w:ins w:id="506" w:author="Johannes Becker" w:date="2020-02-21T08:54:00Z"/>
          <w:rFonts w:cs="Times New Roman"/>
          <w:color w:val="auto"/>
          <w:szCs w:val="24"/>
          <w:lang w:val="en-GB"/>
        </w:rPr>
      </w:pPr>
      <w:ins w:id="507" w:author="Johannes Becker" w:date="2020-02-21T08:52:00Z">
        <w:r>
          <w:rPr>
            <w:rFonts w:cs="Times New Roman"/>
            <w:color w:val="auto"/>
            <w:szCs w:val="24"/>
            <w:lang w:val="en-GB"/>
          </w:rPr>
          <w:t>Example: Supply simulations tools (</w:t>
        </w:r>
      </w:ins>
      <w:ins w:id="508" w:author="Johannes Becker" w:date="2020-02-21T08:53:00Z">
        <w:r>
          <w:rPr>
            <w:rFonts w:cs="Times New Roman"/>
            <w:color w:val="auto"/>
            <w:szCs w:val="24"/>
            <w:lang w:val="en-GB"/>
          </w:rPr>
          <w:t xml:space="preserve">e.g. EMC) with information </w:t>
        </w:r>
      </w:ins>
      <w:ins w:id="509" w:author="Johannes Becker" w:date="2020-02-21T08:54:00Z">
        <w:r>
          <w:rPr>
            <w:rFonts w:cs="Times New Roman"/>
            <w:color w:val="auto"/>
            <w:szCs w:val="24"/>
            <w:lang w:val="en-GB"/>
          </w:rPr>
          <w:t>about signals and system relevance of concrete wires.</w:t>
        </w:r>
      </w:ins>
    </w:p>
    <w:p w14:paraId="55F67273" w14:textId="774E4337" w:rsidR="00BA3AC9" w:rsidRPr="006914A8" w:rsidRDefault="00BA3AC9" w:rsidP="003C2502">
      <w:pPr>
        <w:pStyle w:val="Listenabsatz"/>
        <w:numPr>
          <w:ilvl w:val="1"/>
          <w:numId w:val="58"/>
        </w:numPr>
        <w:rPr>
          <w:rFonts w:cs="Times New Roman"/>
          <w:color w:val="auto"/>
          <w:szCs w:val="24"/>
          <w:lang w:val="en-GB"/>
        </w:rPr>
      </w:pPr>
      <w:ins w:id="510" w:author="Johannes Becker" w:date="2020-02-21T08:54:00Z">
        <w:r>
          <w:rPr>
            <w:rFonts w:cs="Times New Roman"/>
            <w:color w:val="auto"/>
            <w:szCs w:val="24"/>
            <w:lang w:val="en-GB"/>
          </w:rPr>
          <w:t>Example: Supply engineers a</w:t>
        </w:r>
      </w:ins>
      <w:ins w:id="511" w:author="Johannes Becker" w:date="2020-02-21T08:55:00Z">
        <w:r>
          <w:rPr>
            <w:rFonts w:cs="Times New Roman"/>
            <w:color w:val="auto"/>
            <w:szCs w:val="24"/>
            <w:lang w:val="en-GB"/>
          </w:rPr>
          <w:t xml:space="preserve">nd workshop personal with information to allow a better understanding of </w:t>
        </w:r>
      </w:ins>
      <w:ins w:id="512" w:author="Johannes Becker" w:date="2020-02-21T08:56:00Z">
        <w:r>
          <w:rPr>
            <w:rFonts w:cs="Times New Roman"/>
            <w:color w:val="auto"/>
            <w:szCs w:val="24"/>
            <w:lang w:val="en-GB"/>
          </w:rPr>
          <w:t xml:space="preserve">the </w:t>
        </w:r>
      </w:ins>
      <w:ins w:id="513" w:author="Johannes Becker" w:date="2020-02-21T08:57:00Z">
        <w:r>
          <w:rPr>
            <w:rFonts w:cs="Times New Roman"/>
            <w:color w:val="auto"/>
            <w:szCs w:val="24"/>
            <w:lang w:val="en-GB"/>
          </w:rPr>
          <w:t>role</w:t>
        </w:r>
      </w:ins>
      <w:ins w:id="514" w:author="Johannes Becker" w:date="2020-02-21T08:56:00Z">
        <w:r>
          <w:rPr>
            <w:rFonts w:cs="Times New Roman"/>
            <w:color w:val="auto"/>
            <w:szCs w:val="24"/>
            <w:lang w:val="en-GB"/>
          </w:rPr>
          <w:t xml:space="preserve"> of specific harness elements </w:t>
        </w:r>
      </w:ins>
      <w:ins w:id="515" w:author="Johannes Becker" w:date="2020-02-21T08:57:00Z">
        <w:r>
          <w:rPr>
            <w:rFonts w:cs="Times New Roman"/>
            <w:color w:val="auto"/>
            <w:szCs w:val="24"/>
            <w:lang w:val="en-GB"/>
          </w:rPr>
          <w:t>in the context of the overall system.</w:t>
        </w:r>
      </w:ins>
    </w:p>
    <w:p w14:paraId="6654CB73"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r>
        <w:rPr>
          <w:lang w:val="en-GB"/>
        </w:rPr>
        <w:br w:type="page"/>
      </w:r>
      <w:bookmarkStart w:id="516" w:name="_Toc373509026"/>
      <w:bookmarkStart w:id="517" w:name="_Toc27668586"/>
      <w:bookmarkStart w:id="518" w:name="_Ref27733211"/>
      <w:bookmarkStart w:id="519" w:name="_Toc33620280"/>
      <w:r w:rsidRPr="00E93F3D">
        <w:rPr>
          <w:lang w:val="en-GB"/>
        </w:rPr>
        <w:lastRenderedPageBreak/>
        <w:t xml:space="preserve">Requirements </w:t>
      </w:r>
      <w:r>
        <w:rPr>
          <w:lang w:val="en-GB"/>
        </w:rPr>
        <w:t>on the VEC</w:t>
      </w:r>
      <w:bookmarkEnd w:id="454"/>
      <w:bookmarkEnd w:id="455"/>
      <w:bookmarkEnd w:id="516"/>
      <w:bookmarkEnd w:id="517"/>
      <w:bookmarkEnd w:id="518"/>
      <w:bookmarkEnd w:id="519"/>
    </w:p>
    <w:p w14:paraId="5E0DE240" w14:textId="77777777" w:rsidR="002C65AC" w:rsidRDefault="002C65AC" w:rsidP="002C65AC">
      <w:pPr>
        <w:pStyle w:val="VDABlocktext"/>
      </w:pPr>
      <w:bookmarkStart w:id="520" w:name="_Ref179960306"/>
      <w:bookmarkStart w:id="521" w:name="_Toc181766060"/>
      <w:r w:rsidRPr="007B234A">
        <w:t>This chapter summari</w:t>
      </w:r>
      <w:r>
        <w:t>s</w:t>
      </w:r>
      <w:r w:rsidRPr="007B234A">
        <w:t xml:space="preserve">es the requirements for </w:t>
      </w:r>
      <w:r>
        <w:t>the VEC data format</w:t>
      </w:r>
      <w:r w:rsidRPr="007B234A">
        <w:t>.</w:t>
      </w:r>
    </w:p>
    <w:p w14:paraId="55ADAB88"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22" w:name="_Ref287526142"/>
      <w:bookmarkStart w:id="523" w:name="_Toc373509027"/>
      <w:bookmarkStart w:id="524" w:name="_Toc27668587"/>
      <w:bookmarkStart w:id="525" w:name="_Toc33620281"/>
      <w:r>
        <w:rPr>
          <w:lang w:val="en-GB"/>
        </w:rPr>
        <w:t>Requirements in the PDM context / addressing PDM data</w:t>
      </w:r>
      <w:bookmarkEnd w:id="522"/>
      <w:bookmarkEnd w:id="523"/>
      <w:bookmarkEnd w:id="524"/>
      <w:bookmarkEnd w:id="525"/>
    </w:p>
    <w:p w14:paraId="029A6B0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26" w:name="_Toc373509028"/>
      <w:r>
        <w:rPr>
          <w:lang w:val="en-GB"/>
        </w:rPr>
        <w:t>Project reference</w:t>
      </w:r>
      <w:bookmarkEnd w:id="526"/>
    </w:p>
    <w:p w14:paraId="7908D796" w14:textId="2D408590" w:rsidR="002C65AC" w:rsidRDefault="002C65AC" w:rsidP="002C65AC">
      <w:pPr>
        <w:pStyle w:val="VDABlocktext"/>
      </w:pPr>
      <w:r>
        <w:t>Each part / part version description (not part instance description) must be able to express a project reference respectively a special model series reference</w:t>
      </w:r>
      <w:del w:id="527" w:author="Johannes Becker" w:date="2020-02-21T08:59:00Z">
        <w:r w:rsidDel="00AA6F61">
          <w:delText xml:space="preserve"> (compare KBL::Project_number / KBL::Car_classification_level2-4)</w:delText>
        </w:r>
      </w:del>
      <w:r>
        <w:t>. The reference is meant to specify the project respectively the model series for which the part has been / is going to be developed.</w:t>
      </w:r>
    </w:p>
    <w:p w14:paraId="634392D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28" w:name="_Toc373509029"/>
      <w:bookmarkStart w:id="529" w:name="_Ref33178310"/>
      <w:r>
        <w:rPr>
          <w:lang w:val="en-GB"/>
        </w:rPr>
        <w:t>Part Usage Constraints</w:t>
      </w:r>
      <w:bookmarkEnd w:id="528"/>
      <w:bookmarkEnd w:id="529"/>
    </w:p>
    <w:p w14:paraId="32657B41" w14:textId="77777777" w:rsidR="002C65AC" w:rsidRDefault="002C65AC" w:rsidP="002C65AC">
      <w:pPr>
        <w:pStyle w:val="VDABlocktext"/>
      </w:pPr>
      <w:r>
        <w:t>Each part / part version description must be able to optionally express one or more dedicated constraints about the permitted usage of that part. These constraints are meant to be independent of approval information and can address the following aspects</w:t>
      </w:r>
    </w:p>
    <w:p w14:paraId="7A364015" w14:textId="77777777" w:rsidR="002C65AC" w:rsidRDefault="002C65AC" w:rsidP="00D50625">
      <w:pPr>
        <w:pStyle w:val="VDABlocktext"/>
        <w:numPr>
          <w:ilvl w:val="0"/>
          <w:numId w:val="21"/>
        </w:numPr>
      </w:pPr>
      <w:r>
        <w:t>Vehicle</w:t>
      </w:r>
    </w:p>
    <w:p w14:paraId="0E454CCF" w14:textId="77777777" w:rsidR="002C65AC" w:rsidRDefault="002C65AC" w:rsidP="00D50625">
      <w:pPr>
        <w:pStyle w:val="VDABlocktext"/>
        <w:numPr>
          <w:ilvl w:val="1"/>
          <w:numId w:val="21"/>
        </w:numPr>
      </w:pPr>
      <w:r>
        <w:t>Vehicle project / model series (CarClassificationLevel2)</w:t>
      </w:r>
    </w:p>
    <w:p w14:paraId="13A05953" w14:textId="77777777" w:rsidR="002C65AC" w:rsidRDefault="002C65AC" w:rsidP="00D50625">
      <w:pPr>
        <w:pStyle w:val="VDABlocktext"/>
        <w:numPr>
          <w:ilvl w:val="1"/>
          <w:numId w:val="21"/>
        </w:numPr>
      </w:pPr>
      <w:r>
        <w:t xml:space="preserve">Vehicle </w:t>
      </w:r>
      <w:r w:rsidRPr="000B39C3">
        <w:t>derivative</w:t>
      </w:r>
      <w:r>
        <w:t xml:space="preserve"> (CarClassificationLevel3)</w:t>
      </w:r>
    </w:p>
    <w:p w14:paraId="098F7A81" w14:textId="77777777" w:rsidR="002C65AC" w:rsidRDefault="002C65AC" w:rsidP="00D50625">
      <w:pPr>
        <w:pStyle w:val="VDABlocktext"/>
        <w:numPr>
          <w:ilvl w:val="1"/>
          <w:numId w:val="21"/>
        </w:numPr>
      </w:pPr>
      <w:r>
        <w:t>Vehicle model (CarClassificationLevel4)</w:t>
      </w:r>
    </w:p>
    <w:p w14:paraId="605B66ED" w14:textId="77777777" w:rsidR="002C65AC" w:rsidRDefault="002C65AC" w:rsidP="00D50625">
      <w:pPr>
        <w:pStyle w:val="VDABlocktext"/>
        <w:numPr>
          <w:ilvl w:val="0"/>
          <w:numId w:val="21"/>
        </w:numPr>
      </w:pPr>
      <w:r w:rsidRPr="000B39C3">
        <w:t>Technical Equipment (by option code, e.g. countr</w:t>
      </w:r>
      <w:r>
        <w:t>y code, for special-purpose vehicles)</w:t>
      </w:r>
    </w:p>
    <w:p w14:paraId="2D88778D" w14:textId="77777777" w:rsidR="002C65AC" w:rsidRDefault="002C65AC" w:rsidP="00D50625">
      <w:pPr>
        <w:pStyle w:val="VDABlocktext"/>
        <w:numPr>
          <w:ilvl w:val="0"/>
          <w:numId w:val="21"/>
        </w:numPr>
      </w:pPr>
      <w:r>
        <w:t>Time constraints</w:t>
      </w:r>
    </w:p>
    <w:p w14:paraId="675F33D0" w14:textId="77777777" w:rsidR="002C65AC" w:rsidRDefault="002C65AC" w:rsidP="00D50625">
      <w:pPr>
        <w:pStyle w:val="VDABlocktext"/>
        <w:numPr>
          <w:ilvl w:val="1"/>
          <w:numId w:val="21"/>
        </w:numPr>
      </w:pPr>
      <w:r>
        <w:t>Absolute time constraints</w:t>
      </w:r>
    </w:p>
    <w:p w14:paraId="4A53995D" w14:textId="77777777" w:rsidR="002C65AC" w:rsidRDefault="002C65AC" w:rsidP="00D50625">
      <w:pPr>
        <w:pStyle w:val="VDABlocktext"/>
        <w:numPr>
          <w:ilvl w:val="1"/>
          <w:numId w:val="21"/>
        </w:numPr>
      </w:pPr>
      <w:r>
        <w:t>Constraints addressing the construction phase / model year</w:t>
      </w:r>
    </w:p>
    <w:p w14:paraId="042F66B8" w14:textId="77777777" w:rsidR="002C65AC" w:rsidRDefault="002C65AC" w:rsidP="00D50625">
      <w:pPr>
        <w:pStyle w:val="VDABlocktext"/>
        <w:numPr>
          <w:ilvl w:val="1"/>
          <w:numId w:val="21"/>
        </w:numPr>
      </w:pPr>
      <w:r>
        <w:t>Constraints addressing the serial number</w:t>
      </w:r>
    </w:p>
    <w:p w14:paraId="56F6A4B0" w14:textId="77777777" w:rsidR="002C65AC" w:rsidRDefault="002C65AC" w:rsidP="00D50625">
      <w:pPr>
        <w:pStyle w:val="VDABlocktext"/>
        <w:numPr>
          <w:ilvl w:val="0"/>
          <w:numId w:val="21"/>
        </w:numPr>
      </w:pPr>
      <w:r>
        <w:t>Point of use in the context of the electric system</w:t>
      </w:r>
    </w:p>
    <w:p w14:paraId="4F18EAA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30" w:name="_Toc373509030"/>
      <w:bookmarkStart w:id="531" w:name="_Toc235801640"/>
      <w:bookmarkStart w:id="532" w:name="_Toc276891720"/>
      <w:r>
        <w:rPr>
          <w:lang w:val="en-GB"/>
        </w:rPr>
        <w:t>Approval information (stating a general permission for use)</w:t>
      </w:r>
      <w:bookmarkEnd w:id="530"/>
    </w:p>
    <w:p w14:paraId="09EDCB2E" w14:textId="77777777" w:rsidR="002C65AC" w:rsidRDefault="002C65AC" w:rsidP="002C65AC">
      <w:pPr>
        <w:pStyle w:val="VDABlocktext"/>
      </w:pPr>
      <w:r>
        <w:t>For each item / item version (item: part or document), the VEC data format specification must have a concept to optionally express the status of approval. The following values are cross-company agreed:</w:t>
      </w:r>
    </w:p>
    <w:p w14:paraId="02984908" w14:textId="77777777" w:rsidR="002C65AC" w:rsidRDefault="002C65AC" w:rsidP="00D50625">
      <w:pPr>
        <w:pStyle w:val="VDABlocktext"/>
        <w:numPr>
          <w:ilvl w:val="0"/>
          <w:numId w:val="22"/>
        </w:numPr>
      </w:pPr>
      <w:r>
        <w:t>NotYetApproved</w:t>
      </w:r>
    </w:p>
    <w:p w14:paraId="2736568E" w14:textId="77777777" w:rsidR="002C65AC" w:rsidRDefault="002C65AC" w:rsidP="00D50625">
      <w:pPr>
        <w:pStyle w:val="VDABlocktext"/>
        <w:numPr>
          <w:ilvl w:val="0"/>
          <w:numId w:val="22"/>
        </w:numPr>
      </w:pPr>
      <w:r>
        <w:t>Approved</w:t>
      </w:r>
    </w:p>
    <w:p w14:paraId="6AA3443A" w14:textId="77777777" w:rsidR="002C65AC" w:rsidRDefault="002C65AC" w:rsidP="00D50625">
      <w:pPr>
        <w:pStyle w:val="VDABlocktext"/>
        <w:numPr>
          <w:ilvl w:val="0"/>
          <w:numId w:val="22"/>
        </w:numPr>
      </w:pPr>
      <w:r>
        <w:t>Withdrawn</w:t>
      </w:r>
    </w:p>
    <w:p w14:paraId="147D5039" w14:textId="77777777" w:rsidR="002C65AC" w:rsidRDefault="002C65AC" w:rsidP="002C65AC">
      <w:pPr>
        <w:pStyle w:val="VDABlocktext"/>
      </w:pPr>
      <w:r>
        <w:t>Beyond that, the VEC data format specification must have a concept to cope with company specific values concerning the approval level. Finally, the VEC data format specification must have a concept to express further details of a certain approval</w:t>
      </w:r>
    </w:p>
    <w:p w14:paraId="267B4472" w14:textId="77777777" w:rsidR="002C65AC" w:rsidRDefault="002C65AC" w:rsidP="00D50625">
      <w:pPr>
        <w:pStyle w:val="VDABlocktext"/>
        <w:numPr>
          <w:ilvl w:val="0"/>
          <w:numId w:val="23"/>
        </w:numPr>
      </w:pPr>
      <w:r>
        <w:t>A certain identification</w:t>
      </w:r>
    </w:p>
    <w:p w14:paraId="61FD838F" w14:textId="77777777" w:rsidR="002C65AC" w:rsidRDefault="002C65AC" w:rsidP="00D50625">
      <w:pPr>
        <w:pStyle w:val="VDABlocktext"/>
        <w:numPr>
          <w:ilvl w:val="0"/>
          <w:numId w:val="23"/>
        </w:numPr>
      </w:pPr>
      <w:r>
        <w:t>The person (name, company and department) who approved the part</w:t>
      </w:r>
    </w:p>
    <w:p w14:paraId="55ACDCFD" w14:textId="77777777" w:rsidR="002C65AC" w:rsidRDefault="002C65AC" w:rsidP="00D50625">
      <w:pPr>
        <w:pStyle w:val="VDABlocktext"/>
        <w:numPr>
          <w:ilvl w:val="0"/>
          <w:numId w:val="23"/>
        </w:numPr>
      </w:pPr>
      <w:r>
        <w:t>The date of approval</w:t>
      </w:r>
    </w:p>
    <w:p w14:paraId="63A6C028"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533" w:name="_Toc373509031"/>
      <w:r w:rsidRPr="00DC4AF6">
        <w:rPr>
          <w:lang w:val="en-GB"/>
        </w:rPr>
        <w:lastRenderedPageBreak/>
        <w:t>Change history</w:t>
      </w:r>
      <w:bookmarkEnd w:id="533"/>
    </w:p>
    <w:p w14:paraId="0F26AE1A" w14:textId="77777777" w:rsidR="002C65AC" w:rsidRDefault="002C65AC" w:rsidP="002C65AC">
      <w:pPr>
        <w:pStyle w:val="VDABlocktext"/>
      </w:pPr>
      <w:r>
        <w:t>For each item / item version (item: part or document), t</w:t>
      </w:r>
      <w:r w:rsidRPr="008152DD">
        <w:t xml:space="preserve">he VEC </w:t>
      </w:r>
      <w:r>
        <w:t xml:space="preserve">data format specification </w:t>
      </w:r>
      <w:r w:rsidRPr="008152DD">
        <w:t xml:space="preserve">must be able to express the </w:t>
      </w:r>
      <w:r>
        <w:t xml:space="preserve">complete </w:t>
      </w:r>
      <w:r w:rsidRPr="008152DD">
        <w:t xml:space="preserve">change history. </w:t>
      </w:r>
      <w:r>
        <w:t>This addresses the following aspects</w:t>
      </w:r>
    </w:p>
    <w:p w14:paraId="59F1E0AE" w14:textId="77777777" w:rsidR="002C65AC" w:rsidRDefault="002C65AC" w:rsidP="00D50625">
      <w:pPr>
        <w:pStyle w:val="VDABlocktext"/>
        <w:numPr>
          <w:ilvl w:val="0"/>
          <w:numId w:val="24"/>
        </w:numPr>
      </w:pPr>
      <w:r>
        <w:t>Creation information</w:t>
      </w:r>
    </w:p>
    <w:p w14:paraId="2F4546C2" w14:textId="77777777" w:rsidR="002C65AC" w:rsidRDefault="002C65AC" w:rsidP="00D50625">
      <w:pPr>
        <w:pStyle w:val="VDABlocktext"/>
        <w:numPr>
          <w:ilvl w:val="1"/>
          <w:numId w:val="24"/>
        </w:numPr>
      </w:pPr>
      <w:r>
        <w:t>The person (name, company and department) who created the item</w:t>
      </w:r>
    </w:p>
    <w:p w14:paraId="0FB84843" w14:textId="77777777" w:rsidR="002C65AC" w:rsidRDefault="002C65AC" w:rsidP="00D50625">
      <w:pPr>
        <w:pStyle w:val="VDABlocktext"/>
        <w:numPr>
          <w:ilvl w:val="1"/>
          <w:numId w:val="24"/>
        </w:numPr>
      </w:pPr>
      <w:r>
        <w:t>The creation date</w:t>
      </w:r>
    </w:p>
    <w:p w14:paraId="2BB8E644" w14:textId="77777777" w:rsidR="002C65AC" w:rsidRDefault="002C65AC" w:rsidP="00D50625">
      <w:pPr>
        <w:pStyle w:val="VDABlocktext"/>
        <w:numPr>
          <w:ilvl w:val="0"/>
          <w:numId w:val="24"/>
        </w:numPr>
      </w:pPr>
      <w:r>
        <w:t>Version / Version history information</w:t>
      </w:r>
    </w:p>
    <w:p w14:paraId="6F6693D2" w14:textId="77777777" w:rsidR="002C65AC" w:rsidRDefault="002C65AC" w:rsidP="00D50625">
      <w:pPr>
        <w:pStyle w:val="VDABlocktext"/>
        <w:numPr>
          <w:ilvl w:val="1"/>
          <w:numId w:val="24"/>
        </w:numPr>
      </w:pPr>
      <w:r>
        <w:t>The version index of each item version</w:t>
      </w:r>
    </w:p>
    <w:p w14:paraId="4D41C651" w14:textId="77777777" w:rsidR="002C65AC" w:rsidRDefault="002C65AC" w:rsidP="00D50625">
      <w:pPr>
        <w:pStyle w:val="VDABlocktext"/>
        <w:numPr>
          <w:ilvl w:val="1"/>
          <w:numId w:val="24"/>
        </w:numPr>
      </w:pPr>
      <w:r>
        <w:t>The direct predecessor item versions (by item number and item version) regarding the two agreed item version types “Derivation” and “Sequence”</w:t>
      </w:r>
    </w:p>
    <w:p w14:paraId="6F61E1F9" w14:textId="77777777" w:rsidR="002C65AC" w:rsidRDefault="002C65AC" w:rsidP="00D50625">
      <w:pPr>
        <w:pStyle w:val="VDABlocktext"/>
        <w:numPr>
          <w:ilvl w:val="0"/>
          <w:numId w:val="24"/>
        </w:numPr>
      </w:pPr>
      <w:r>
        <w:t>Change information</w:t>
      </w:r>
    </w:p>
    <w:p w14:paraId="1926F16A" w14:textId="77777777" w:rsidR="002C65AC" w:rsidRDefault="002C65AC" w:rsidP="00D50625">
      <w:pPr>
        <w:pStyle w:val="VDABlocktext"/>
        <w:numPr>
          <w:ilvl w:val="1"/>
          <w:numId w:val="24"/>
        </w:numPr>
      </w:pPr>
      <w:r>
        <w:t>The one or more change descriptions each specifying one or more of the following aspects</w:t>
      </w:r>
    </w:p>
    <w:p w14:paraId="06082EFA" w14:textId="77777777" w:rsidR="002C65AC" w:rsidRDefault="002C65AC" w:rsidP="00D50625">
      <w:pPr>
        <w:pStyle w:val="VDABlocktext"/>
        <w:numPr>
          <w:ilvl w:val="2"/>
          <w:numId w:val="24"/>
        </w:numPr>
      </w:pPr>
      <w:r>
        <w:t>The change description in comparison to the direct predecessor-version(s) in an informal way</w:t>
      </w:r>
    </w:p>
    <w:p w14:paraId="02FEDA88" w14:textId="77777777" w:rsidR="002C65AC" w:rsidRDefault="002C65AC" w:rsidP="00D50625">
      <w:pPr>
        <w:pStyle w:val="VDABlocktext"/>
        <w:numPr>
          <w:ilvl w:val="2"/>
          <w:numId w:val="24"/>
        </w:numPr>
      </w:pPr>
      <w:r>
        <w:t>A certain label (relevant for drawings)</w:t>
      </w:r>
    </w:p>
    <w:p w14:paraId="06123F3E" w14:textId="77777777" w:rsidR="002C65AC" w:rsidRDefault="002C65AC" w:rsidP="00D50625">
      <w:pPr>
        <w:pStyle w:val="VDABlocktext"/>
        <w:numPr>
          <w:ilvl w:val="2"/>
          <w:numId w:val="24"/>
        </w:numPr>
      </w:pPr>
      <w:r>
        <w:t>The change date</w:t>
      </w:r>
    </w:p>
    <w:p w14:paraId="0510EAF9" w14:textId="77777777" w:rsidR="002C65AC" w:rsidRDefault="002C65AC" w:rsidP="00D50625">
      <w:pPr>
        <w:pStyle w:val="VDABlocktext"/>
        <w:numPr>
          <w:ilvl w:val="2"/>
          <w:numId w:val="24"/>
        </w:numPr>
      </w:pPr>
      <w:r>
        <w:t>The responsible designer</w:t>
      </w:r>
    </w:p>
    <w:p w14:paraId="7512F476" w14:textId="77777777" w:rsidR="002C65AC" w:rsidRDefault="002C65AC" w:rsidP="00D50625">
      <w:pPr>
        <w:pStyle w:val="VDABlocktext"/>
        <w:numPr>
          <w:ilvl w:val="2"/>
          <w:numId w:val="24"/>
        </w:numPr>
      </w:pPr>
      <w:r>
        <w:t>The related change order</w:t>
      </w:r>
    </w:p>
    <w:p w14:paraId="733955A4" w14:textId="77777777" w:rsidR="002C65AC" w:rsidRDefault="002C65AC" w:rsidP="00D50625">
      <w:pPr>
        <w:pStyle w:val="VDABlocktext"/>
        <w:numPr>
          <w:ilvl w:val="2"/>
          <w:numId w:val="24"/>
        </w:numPr>
      </w:pPr>
      <w:r>
        <w:t>The related change requests</w:t>
      </w:r>
    </w:p>
    <w:p w14:paraId="79977AC6" w14:textId="77777777" w:rsidR="002C65AC" w:rsidRPr="00EA0D83" w:rsidRDefault="002C65AC" w:rsidP="00D50625">
      <w:pPr>
        <w:pStyle w:val="VDABlocktext"/>
        <w:numPr>
          <w:ilvl w:val="2"/>
          <w:numId w:val="24"/>
        </w:numPr>
      </w:pPr>
      <w:r w:rsidRPr="00EA0D83">
        <w:t>The approver of the change</w:t>
      </w:r>
    </w:p>
    <w:p w14:paraId="434DE40F" w14:textId="77777777" w:rsidR="002C65AC" w:rsidRDefault="002C65AC" w:rsidP="002C65AC">
      <w:pPr>
        <w:pStyle w:val="VDABlocktext"/>
      </w:pPr>
      <w:r w:rsidRPr="00CC74A5">
        <w:t xml:space="preserve">Note: The VEC </w:t>
      </w:r>
      <w:r>
        <w:t xml:space="preserve">data format specification </w:t>
      </w:r>
      <w:r w:rsidRPr="00CC74A5">
        <w:t xml:space="preserve">must </w:t>
      </w:r>
      <w:r>
        <w:t>have a concept</w:t>
      </w:r>
      <w:r w:rsidRPr="00CC74A5">
        <w:t xml:space="preserve"> to </w:t>
      </w:r>
      <w:r>
        <w:t>express change history information as specified completely in separate which means without any further technical details.</w:t>
      </w:r>
    </w:p>
    <w:p w14:paraId="73B2ED74" w14:textId="6232FB25" w:rsidR="003F5371" w:rsidRDefault="003F5371" w:rsidP="002C65AC">
      <w:pPr>
        <w:pStyle w:val="berschrift3"/>
        <w:keepLines w:val="0"/>
        <w:numPr>
          <w:ilvl w:val="2"/>
          <w:numId w:val="2"/>
        </w:numPr>
        <w:autoSpaceDE/>
        <w:autoSpaceDN/>
        <w:adjustRightInd/>
        <w:spacing w:before="240" w:after="60" w:line="240" w:lineRule="auto"/>
        <w:rPr>
          <w:ins w:id="534" w:author="Johannes Becker" w:date="2020-02-21T11:33:00Z"/>
          <w:lang w:val="en-GB"/>
        </w:rPr>
      </w:pPr>
      <w:bookmarkStart w:id="535" w:name="_Toc373509032"/>
      <w:ins w:id="536" w:author="Johannes Becker" w:date="2020-02-21T11:33:00Z">
        <w:r>
          <w:rPr>
            <w:lang w:val="en-GB"/>
          </w:rPr>
          <w:t>Conformance with Requirements</w:t>
        </w:r>
      </w:ins>
    </w:p>
    <w:p w14:paraId="58D9964D" w14:textId="2BB12243" w:rsidR="003F5371" w:rsidRPr="003F5371" w:rsidRDefault="003F5371" w:rsidP="003F5371">
      <w:pPr>
        <w:rPr>
          <w:ins w:id="537" w:author="Johannes Becker" w:date="2020-02-21T11:33:00Z"/>
          <w:lang w:val="en-GB"/>
        </w:rPr>
      </w:pPr>
      <w:ins w:id="538" w:author="Johannes Becker" w:date="2020-02-21T11:33:00Z">
        <w:r>
          <w:t xml:space="preserve">The VEC data format specification must have a concept to </w:t>
        </w:r>
      </w:ins>
      <w:ins w:id="539" w:author="Johannes Becker" w:date="2020-02-21T11:34:00Z">
        <w:r>
          <w:t>express conformity (or non-conformity) of part</w:t>
        </w:r>
      </w:ins>
      <w:ins w:id="540" w:author="Johannes Becker" w:date="2020-02-21T11:36:00Z">
        <w:r>
          <w:t>s</w:t>
        </w:r>
      </w:ins>
      <w:ins w:id="541" w:author="Johannes Becker" w:date="2020-02-21T11:34:00Z">
        <w:r>
          <w:t xml:space="preserve"> with </w:t>
        </w:r>
      </w:ins>
      <w:ins w:id="542" w:author="Johannes Becker" w:date="2020-02-21T11:36:00Z">
        <w:r>
          <w:t xml:space="preserve">certain </w:t>
        </w:r>
      </w:ins>
      <w:ins w:id="543" w:author="Johannes Becker" w:date="2020-02-21T11:35:00Z">
        <w:r>
          <w:t xml:space="preserve">requirements or specifications. There are various use cases where </w:t>
        </w:r>
      </w:ins>
      <w:ins w:id="544" w:author="Johannes Becker" w:date="2020-02-21T11:36:00Z">
        <w:r>
          <w:t xml:space="preserve">parts / components are qualified against specific </w:t>
        </w:r>
      </w:ins>
      <w:ins w:id="545" w:author="Johannes Becker" w:date="2020-02-21T11:37:00Z">
        <w:r>
          <w:t>requirements or specifications</w:t>
        </w:r>
      </w:ins>
      <w:ins w:id="546" w:author="Johannes Becker" w:date="2020-02-21T11:40:00Z">
        <w:r>
          <w:t xml:space="preserve"> (e.g. type-examinations, suitability for certain areas of application</w:t>
        </w:r>
      </w:ins>
      <w:ins w:id="547" w:author="Johannes Becker" w:date="2020-02-21T11:45:00Z">
        <w:r w:rsidR="00F16DB4">
          <w:t xml:space="preserve"> or manufacturing methods</w:t>
        </w:r>
      </w:ins>
      <w:ins w:id="548" w:author="Johannes Becker" w:date="2020-02-21T11:40:00Z">
        <w:r>
          <w:t>)</w:t>
        </w:r>
      </w:ins>
      <w:ins w:id="549" w:author="Johannes Becker" w:date="2020-02-21T11:37:00Z">
        <w:r>
          <w:t xml:space="preserve">. </w:t>
        </w:r>
      </w:ins>
      <w:ins w:id="550" w:author="Johannes Becker" w:date="2020-02-21T11:39:00Z">
        <w:r w:rsidRPr="003F5371">
          <w:t>The result is a</w:t>
        </w:r>
      </w:ins>
      <w:ins w:id="551" w:author="Johannes Becker" w:date="2020-02-21T11:45:00Z">
        <w:r w:rsidR="004C2AF8">
          <w:t>n explicit</w:t>
        </w:r>
      </w:ins>
      <w:ins w:id="552" w:author="Johannes Becker" w:date="2020-02-21T11:39:00Z">
        <w:r w:rsidRPr="003F5371">
          <w:t xml:space="preserve"> statement about the </w:t>
        </w:r>
      </w:ins>
      <w:ins w:id="553" w:author="Johannes Becker" w:date="2020-02-21T11:46:00Z">
        <w:r w:rsidR="004C2AF8">
          <w:t xml:space="preserve">conformity (or non-conformity) </w:t>
        </w:r>
      </w:ins>
      <w:ins w:id="554" w:author="Johannes Becker" w:date="2020-02-21T11:39:00Z">
        <w:r w:rsidRPr="003F5371">
          <w:t>of the component</w:t>
        </w:r>
      </w:ins>
    </w:p>
    <w:p w14:paraId="1E32DD1B" w14:textId="4CBFC344"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r>
        <w:rPr>
          <w:lang w:val="en-GB"/>
        </w:rPr>
        <w:t>External References</w:t>
      </w:r>
      <w:bookmarkEnd w:id="535"/>
    </w:p>
    <w:p w14:paraId="20591D7E" w14:textId="77777777" w:rsidR="002C65AC" w:rsidRDefault="002C65AC" w:rsidP="002C65AC">
      <w:pPr>
        <w:pStyle w:val="VDABlocktext"/>
      </w:pPr>
      <w:r>
        <w:t xml:space="preserve">For each part the VEC must be able to specify a </w:t>
      </w:r>
      <w:r w:rsidRPr="002B35B1">
        <w:t>document reference</w:t>
      </w:r>
      <w:r>
        <w:t xml:space="preserve"> (by referring document number and version). Normally, such references can be resolved over a period of several years (which is better than a combination of a file path and file name).</w:t>
      </w:r>
    </w:p>
    <w:p w14:paraId="15CD2598" w14:textId="45BB91A8" w:rsidR="002C65AC" w:rsidRDefault="002C65AC" w:rsidP="002C65AC">
      <w:pPr>
        <w:pStyle w:val="VDABlocktext"/>
      </w:pPr>
      <w:r>
        <w:t xml:space="preserve">In addition, for selective content/elements the VEC must be able to explicitly refer external files. This can be helpful e.g. for files containing graphically </w:t>
      </w:r>
      <w:r w:rsidR="00CA1874">
        <w:t>represented installation</w:t>
      </w:r>
      <w:r>
        <w:t xml:space="preserve"> instructions.</w:t>
      </w:r>
    </w:p>
    <w:p w14:paraId="7A28023F"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555" w:name="_Toc373509033"/>
      <w:r>
        <w:rPr>
          <w:lang w:val="en-GB"/>
        </w:rPr>
        <w:lastRenderedPageBreak/>
        <w:t>VEC file-spanning correlations</w:t>
      </w:r>
      <w:bookmarkEnd w:id="555"/>
    </w:p>
    <w:p w14:paraId="6BEB1668" w14:textId="77777777" w:rsidR="002C65AC" w:rsidRDefault="002C65AC" w:rsidP="002C65AC">
      <w:pPr>
        <w:pStyle w:val="VDABlocktext"/>
      </w:pPr>
      <w:r>
        <w:t>The VEC data format specification must have a transparent concept that makes it easy for analysing tools to unambiguously calculate correlations between one VEC file (received at a time A) and another VEC file (received at a different time B). Thereby, the following types of correlation are required to be recognisable</w:t>
      </w:r>
    </w:p>
    <w:p w14:paraId="34C786CC" w14:textId="77777777" w:rsidR="002C65AC" w:rsidRDefault="002C65AC" w:rsidP="00D50625">
      <w:pPr>
        <w:pStyle w:val="VDABlocktext"/>
        <w:numPr>
          <w:ilvl w:val="0"/>
          <w:numId w:val="25"/>
        </w:numPr>
      </w:pPr>
      <w:r>
        <w:t xml:space="preserve">No correlation </w:t>
      </w:r>
    </w:p>
    <w:p w14:paraId="658B130E" w14:textId="77777777" w:rsidR="002C65AC" w:rsidRDefault="002C65AC" w:rsidP="00D50625">
      <w:pPr>
        <w:pStyle w:val="VDABlocktext"/>
        <w:numPr>
          <w:ilvl w:val="0"/>
          <w:numId w:val="25"/>
        </w:numPr>
      </w:pPr>
      <w:r>
        <w:t>Extension of information</w:t>
      </w:r>
    </w:p>
    <w:p w14:paraId="2366DCD9" w14:textId="77777777" w:rsidR="002C65AC" w:rsidRDefault="002C65AC" w:rsidP="00D50625">
      <w:pPr>
        <w:pStyle w:val="VDABlocktext"/>
        <w:numPr>
          <w:ilvl w:val="0"/>
          <w:numId w:val="25"/>
        </w:numPr>
      </w:pPr>
      <w:r>
        <w:t>Changes</w:t>
      </w:r>
    </w:p>
    <w:p w14:paraId="0376D07F" w14:textId="156C6CE5" w:rsidR="00F61442" w:rsidRDefault="00F61442" w:rsidP="00F61442">
      <w:pPr>
        <w:pStyle w:val="berschrift2"/>
        <w:keepLines w:val="0"/>
        <w:numPr>
          <w:ilvl w:val="2"/>
          <w:numId w:val="2"/>
        </w:numPr>
        <w:autoSpaceDE/>
        <w:autoSpaceDN/>
        <w:adjustRightInd/>
        <w:spacing w:before="240" w:after="60" w:line="240" w:lineRule="auto"/>
        <w:rPr>
          <w:ins w:id="556" w:author="Johannes Becker" w:date="2020-02-21T12:09:00Z"/>
          <w:lang w:val="en-GB"/>
        </w:rPr>
      </w:pPr>
      <w:bookmarkStart w:id="557" w:name="_Toc373509034"/>
      <w:bookmarkStart w:id="558" w:name="_Toc27668588"/>
      <w:bookmarkStart w:id="559" w:name="_Toc33620282"/>
      <w:ins w:id="560" w:author="Johannes Becker" w:date="2020-02-21T12:09:00Z">
        <w:r>
          <w:rPr>
            <w:lang w:val="en-GB"/>
          </w:rPr>
          <w:t>Baselines</w:t>
        </w:r>
        <w:bookmarkEnd w:id="559"/>
      </w:ins>
    </w:p>
    <w:p w14:paraId="7B9A435C" w14:textId="6E2A56C9" w:rsidR="00F61442" w:rsidRPr="00F61442" w:rsidRDefault="00F61442" w:rsidP="00F61442">
      <w:pPr>
        <w:rPr>
          <w:ins w:id="561" w:author="Johannes Becker" w:date="2020-02-21T12:07:00Z"/>
          <w:lang w:val="en-GB"/>
        </w:rPr>
      </w:pPr>
      <w:ins w:id="562" w:author="Johannes Becker" w:date="2020-02-21T12:09:00Z">
        <w:r>
          <w:rPr>
            <w:lang w:val="en-GB"/>
          </w:rPr>
          <w:t xml:space="preserve">The VEC data format specification must have a concept to group versioned elements (parts &amp; documents) to a valid baseline. </w:t>
        </w:r>
      </w:ins>
    </w:p>
    <w:p w14:paraId="3C3345BA" w14:textId="4B5B2A69"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63" w:name="_Toc33620283"/>
      <w:r>
        <w:rPr>
          <w:lang w:val="en-GB"/>
        </w:rPr>
        <w:t>Requirements addressing variance information</w:t>
      </w:r>
      <w:bookmarkEnd w:id="557"/>
      <w:bookmarkEnd w:id="558"/>
      <w:bookmarkEnd w:id="563"/>
    </w:p>
    <w:p w14:paraId="1606C2B2" w14:textId="77777777" w:rsidR="002C65AC" w:rsidRDefault="002C65AC" w:rsidP="002C65AC">
      <w:pPr>
        <w:pStyle w:val="VDABlocktext"/>
      </w:pPr>
      <w:r>
        <w:t>The VEC data format specification must have a concept to express 150%-content for dedicated technical aspects. This requires the possibility to specify variant configuration terms (KBL::logistic_control_information) on the relevant configurable elements which means dedicated construction elements such as part occurrences (which can be alternatively instances of atomic parts or instances of assemblies / modules) and part usages.</w:t>
      </w:r>
      <w:bookmarkStart w:id="564" w:name="_Toc235801645"/>
      <w:bookmarkStart w:id="565" w:name="_Toc276891724"/>
      <w:bookmarkEnd w:id="531"/>
      <w:bookmarkEnd w:id="532"/>
    </w:p>
    <w:p w14:paraId="1C67DD24" w14:textId="77777777" w:rsidR="002C65AC" w:rsidRDefault="002C65AC" w:rsidP="002C65AC">
      <w:pPr>
        <w:pStyle w:val="VDABlocktext"/>
      </w:pPr>
      <w:r>
        <w:t>Variant configuration terms normally are based on a certain set of properties/features that together with certain interrelationships determine the variety. The VEC does neither restrict the amount nor the naming of these properties/features. This is also true for the interrelationships. Examples for such properties/features are: the vehicle model, the right- or left-hand-driving, the motor fuel type, the car body type as well as different equipment features such as seat heating, air conditioning or ABS brake.</w:t>
      </w:r>
    </w:p>
    <w:p w14:paraId="579B6393" w14:textId="77777777" w:rsidR="002C65AC" w:rsidRDefault="002C65AC" w:rsidP="002C65AC">
      <w:pPr>
        <w:pStyle w:val="VDABlocktext"/>
      </w:pPr>
      <w:r>
        <w:t>In addition to that, the VEC data format specification must have a concept to express variance-free as well as variance-comprising contents. The identifying feature of a variance-free content</w:t>
      </w:r>
      <w:r w:rsidRPr="00CB7C6D">
        <w:t xml:space="preserve"> </w:t>
      </w:r>
      <w:r>
        <w:t>is, that if it is selected in a certain configuration, it appears as a whole. An example is a harness module which is itself configuration dependent but if it is part of a certain configuration it appears together with all its subordinate elements. In contrast to that a 150% harness description is a variance-comprising content as concrete configurations (100%) normally imply only a certain fraction of the whole.</w:t>
      </w:r>
    </w:p>
    <w:p w14:paraId="7F47F2C3" w14:textId="1392984F" w:rsidR="002C65AC" w:rsidRDefault="002C65AC" w:rsidP="002C65AC">
      <w:pPr>
        <w:pStyle w:val="VDABlocktext"/>
      </w:pPr>
      <w:r>
        <w:t>The following chapters specify some further general requirements concerning the expression of variance information. In addition, the subchapters of the</w:t>
      </w:r>
      <w:r w:rsidR="005102BD">
        <w:t xml:space="preserve"> physical harness, component description, topology/geometry, and connecti</w:t>
      </w:r>
      <w:r w:rsidR="00D84877">
        <w:t>vity perspectives</w:t>
      </w:r>
      <w:r>
        <w:t xml:space="preserve"> specify</w:t>
      </w:r>
    </w:p>
    <w:p w14:paraId="0639266B" w14:textId="79E9D3DB" w:rsidR="002C65AC" w:rsidRDefault="002C65AC" w:rsidP="00D50625">
      <w:pPr>
        <w:pStyle w:val="VDABlocktext"/>
        <w:numPr>
          <w:ilvl w:val="0"/>
          <w:numId w:val="26"/>
        </w:numPr>
      </w:pPr>
      <w:r>
        <w:t>For which concrete elements the VEC needs to be able to specify variant configuration terms</w:t>
      </w:r>
      <w:r w:rsidR="00D84877">
        <w:t>.</w:t>
      </w:r>
    </w:p>
    <w:p w14:paraId="598388D9" w14:textId="1A716B80" w:rsidR="002C65AC" w:rsidRDefault="002C65AC" w:rsidP="00D50625">
      <w:pPr>
        <w:pStyle w:val="VDABlocktext"/>
        <w:numPr>
          <w:ilvl w:val="0"/>
          <w:numId w:val="26"/>
        </w:numPr>
      </w:pPr>
      <w:r>
        <w:t>How and for which elements the VEC needs to be able to express variance-free content respectively variance-comprising content</w:t>
      </w:r>
      <w:r w:rsidR="00D84877">
        <w:t>.</w:t>
      </w:r>
    </w:p>
    <w:p w14:paraId="2625CC98"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66" w:name="_Toc373509035"/>
      <w:r>
        <w:rPr>
          <w:lang w:val="en-GB"/>
        </w:rPr>
        <w:t>Variant configuration terms</w:t>
      </w:r>
      <w:bookmarkEnd w:id="566"/>
    </w:p>
    <w:p w14:paraId="13269BF1" w14:textId="77777777" w:rsidR="002C65AC" w:rsidRDefault="002C65AC" w:rsidP="002C65AC">
      <w:pPr>
        <w:pStyle w:val="VDABlocktext"/>
      </w:pPr>
      <w:r>
        <w:t>It is required that the VEC data format specification has a unified concept for the assignment of variant configuration terms. Elements for which the appearance in a configuration is dependent on the same motivation shall be able to refer the same variant configuration term instance.</w:t>
      </w:r>
    </w:p>
    <w:p w14:paraId="4B393348" w14:textId="77777777" w:rsidR="002C65AC" w:rsidRDefault="002C65AC" w:rsidP="002C65AC">
      <w:pPr>
        <w:pStyle w:val="VDABlocktext"/>
      </w:pPr>
      <w:r>
        <w:lastRenderedPageBreak/>
        <w:t>The VEC data format specification is required to offer two alternative ways for the expression of a variant configuration term which are equivalent out of the standardisation perspective.</w:t>
      </w:r>
    </w:p>
    <w:p w14:paraId="6C713CFA" w14:textId="77777777" w:rsidR="002C65AC" w:rsidRPr="009E78F9" w:rsidRDefault="002C65AC" w:rsidP="00D50625">
      <w:pPr>
        <w:pStyle w:val="VDABlocktext"/>
        <w:numPr>
          <w:ilvl w:val="0"/>
          <w:numId w:val="26"/>
        </w:numPr>
      </w:pPr>
      <w:r w:rsidRPr="009E78F9">
        <w:t>Expression as a character string that meets a standardised syntax that is either directly defined by the VEC data format specification or by related documents like conformance class definitions.</w:t>
      </w:r>
    </w:p>
    <w:p w14:paraId="4F3D2B45" w14:textId="77777777" w:rsidR="002C65AC" w:rsidRPr="009E78F9" w:rsidRDefault="002C65AC" w:rsidP="00D50625">
      <w:pPr>
        <w:pStyle w:val="VDABlocktext"/>
        <w:numPr>
          <w:ilvl w:val="0"/>
          <w:numId w:val="26"/>
        </w:numPr>
      </w:pPr>
      <w:r w:rsidRPr="009E78F9">
        <w:t>Expression as a character string without any limitations by the VEC data format specification</w:t>
      </w:r>
      <w:r>
        <w:t>.</w:t>
      </w:r>
    </w:p>
    <w:p w14:paraId="62F5CDC2" w14:textId="4EF076DE" w:rsidR="007A4ACE" w:rsidRDefault="007A4ACE" w:rsidP="002C65AC">
      <w:pPr>
        <w:pStyle w:val="berschrift3"/>
        <w:keepLines w:val="0"/>
        <w:numPr>
          <w:ilvl w:val="2"/>
          <w:numId w:val="2"/>
        </w:numPr>
        <w:autoSpaceDE/>
        <w:autoSpaceDN/>
        <w:adjustRightInd/>
        <w:spacing w:before="240" w:after="60" w:line="240" w:lineRule="auto"/>
        <w:rPr>
          <w:ins w:id="567" w:author="Johannes Becker" w:date="2020-02-21T12:00:00Z"/>
          <w:lang w:val="en-GB"/>
        </w:rPr>
      </w:pPr>
      <w:bookmarkStart w:id="568" w:name="_Toc373509036"/>
      <w:ins w:id="569" w:author="Johannes Becker" w:date="2020-02-21T12:00:00Z">
        <w:r>
          <w:rPr>
            <w:lang w:val="en-GB"/>
          </w:rPr>
          <w:t>Inheritance of variant configuration terms</w:t>
        </w:r>
      </w:ins>
    </w:p>
    <w:p w14:paraId="7A0CFE48" w14:textId="0159AF52" w:rsidR="007A4ACE" w:rsidRPr="007A4ACE" w:rsidRDefault="007A4ACE" w:rsidP="007A4ACE">
      <w:pPr>
        <w:rPr>
          <w:ins w:id="570" w:author="Johannes Becker" w:date="2020-02-21T12:00:00Z"/>
          <w:lang w:val="en-GB"/>
        </w:rPr>
      </w:pPr>
      <w:ins w:id="571" w:author="Johannes Becker" w:date="2020-02-21T12:00:00Z">
        <w:r>
          <w:rPr>
            <w:lang w:val="en-GB"/>
          </w:rPr>
          <w:t xml:space="preserve">The VEC data format specification </w:t>
        </w:r>
      </w:ins>
      <w:ins w:id="572" w:author="Johannes Becker" w:date="2020-02-21T12:01:00Z">
        <w:r>
          <w:rPr>
            <w:lang w:val="en-GB"/>
          </w:rPr>
          <w:t>must have a concept to define variant configuration terms that</w:t>
        </w:r>
      </w:ins>
      <w:ins w:id="573" w:author="Johannes Becker" w:date="2020-02-21T12:04:00Z">
        <w:r w:rsidR="00A61C9C">
          <w:rPr>
            <w:lang w:val="en-GB"/>
          </w:rPr>
          <w:t xml:space="preserve"> are in</w:t>
        </w:r>
      </w:ins>
      <w:ins w:id="574" w:author="Johannes Becker" w:date="2020-02-21T12:01:00Z">
        <w:r>
          <w:rPr>
            <w:lang w:val="en-GB"/>
          </w:rPr>
          <w:t xml:space="preserve"> common for a set </w:t>
        </w:r>
      </w:ins>
      <w:ins w:id="575" w:author="Johannes Becker" w:date="2020-02-21T12:04:00Z">
        <w:r w:rsidR="00A61C9C">
          <w:rPr>
            <w:lang w:val="en-GB"/>
          </w:rPr>
          <w:t xml:space="preserve">of </w:t>
        </w:r>
      </w:ins>
      <w:ins w:id="576" w:author="Johannes Becker" w:date="2020-02-21T12:01:00Z">
        <w:r>
          <w:rPr>
            <w:lang w:val="en-GB"/>
          </w:rPr>
          <w:t xml:space="preserve">elements </w:t>
        </w:r>
      </w:ins>
      <w:ins w:id="577" w:author="Johannes Becker" w:date="2020-02-21T12:02:00Z">
        <w:r>
          <w:rPr>
            <w:lang w:val="en-GB"/>
          </w:rPr>
          <w:t xml:space="preserve">and </w:t>
        </w:r>
      </w:ins>
      <w:ins w:id="578" w:author="Johannes Becker" w:date="2020-02-21T12:04:00Z">
        <w:r w:rsidR="00A61C9C">
          <w:rPr>
            <w:lang w:val="en-GB"/>
          </w:rPr>
          <w:t xml:space="preserve">that are </w:t>
        </w:r>
      </w:ins>
      <w:ins w:id="579" w:author="Johannes Becker" w:date="2020-02-21T12:02:00Z">
        <w:r>
          <w:rPr>
            <w:lang w:val="en-GB"/>
          </w:rPr>
          <w:t>extend</w:t>
        </w:r>
      </w:ins>
      <w:ins w:id="580" w:author="Johannes Becker" w:date="2020-02-21T12:04:00Z">
        <w:r w:rsidR="00A61C9C">
          <w:rPr>
            <w:lang w:val="en-GB"/>
          </w:rPr>
          <w:t>able</w:t>
        </w:r>
      </w:ins>
      <w:ins w:id="581" w:author="Johannes Becker" w:date="2020-02-21T12:02:00Z">
        <w:r>
          <w:rPr>
            <w:lang w:val="en-GB"/>
          </w:rPr>
          <w:t xml:space="preserve"> for specific elements. E.g. all elements in a system schematic share a common base variant configuration term</w:t>
        </w:r>
      </w:ins>
      <w:ins w:id="582" w:author="Johannes Becker" w:date="2020-02-21T12:03:00Z">
        <w:r>
          <w:rPr>
            <w:lang w:val="en-GB"/>
          </w:rPr>
          <w:t>. However, some elements can have more restrictive variant configuration terms.</w:t>
        </w:r>
      </w:ins>
    </w:p>
    <w:p w14:paraId="78B1D7FF" w14:textId="17D1B412"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Vocabulary of variant configuration terms</w:t>
      </w:r>
      <w:bookmarkEnd w:id="568"/>
    </w:p>
    <w:p w14:paraId="59B83AFC" w14:textId="77777777" w:rsidR="002C65AC" w:rsidRDefault="002C65AC" w:rsidP="002C65AC">
      <w:pPr>
        <w:pStyle w:val="VDABlocktext"/>
      </w:pPr>
      <w:r>
        <w:t>The VEC data format specification must have a concept that allows the separate (which means independent) expression of the vocabulary (which means the amount of identifiers) on which the specification of variant configuration terms is based. This concept must be free of constraints concerning the number of identifiers as well as the naming of the identifiers. Furthermore, the concept is required to allow the specification of the complete vocabulary or alternatively a selected fraction.</w:t>
      </w:r>
    </w:p>
    <w:p w14:paraId="0BBBBE60" w14:textId="77777777" w:rsidR="002C65AC" w:rsidRDefault="002C65AC" w:rsidP="002C65AC">
      <w:pPr>
        <w:pStyle w:val="VDABlocktext"/>
      </w:pPr>
      <w:r>
        <w:t>Note: The VEC data format specification is not wanted to standardise the vocabulary itself respectively any identifiers.</w:t>
      </w:r>
    </w:p>
    <w:p w14:paraId="3C8320C6" w14:textId="77777777" w:rsidR="002C65AC" w:rsidRDefault="002C65AC" w:rsidP="002C65AC">
      <w:pPr>
        <w:pStyle w:val="VDABlocktext"/>
      </w:pPr>
      <w:r>
        <w:t>The concept for the specification of the vocabulary must allow the definition of identifiers for elementary elements as well as identifiers for grouping elements. Some examples for elementary elements are: “LL” (left-hand drive vehicle), “CAB” (cabriolet) and “ESC” (electronic stability control). Grouping elements must be able to refer various elementary elements. Thereby, the grouping type must be able to be defined. Some examples for an aggregating grouping are: “series” (definition of the properties/features that are included in the standard configuration) and “winter” (a certain equipment package). An example for an exclusive grouping is the vehicle driving type which can be either right-hand driving or left-hand driving.</w:t>
      </w:r>
    </w:p>
    <w:p w14:paraId="0D8D12BE" w14:textId="4056D0EB"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83" w:name="_Toc373509037"/>
      <w:bookmarkStart w:id="584" w:name="_Toc27668589"/>
      <w:bookmarkStart w:id="585" w:name="_Toc33620284"/>
      <w:r>
        <w:rPr>
          <w:lang w:val="en-GB"/>
        </w:rPr>
        <w:t xml:space="preserve">Requirements out of the </w:t>
      </w:r>
      <w:r w:rsidR="00DD1D20">
        <w:rPr>
          <w:lang w:val="en-GB"/>
        </w:rPr>
        <w:t xml:space="preserve">physical harness </w:t>
      </w:r>
      <w:r>
        <w:rPr>
          <w:lang w:val="en-GB"/>
        </w:rPr>
        <w:t>perspective</w:t>
      </w:r>
      <w:bookmarkEnd w:id="583"/>
      <w:bookmarkEnd w:id="584"/>
      <w:bookmarkEnd w:id="585"/>
    </w:p>
    <w:p w14:paraId="7814A915" w14:textId="77777777" w:rsidR="002C65AC" w:rsidRDefault="002C65AC" w:rsidP="002C65AC">
      <w:pPr>
        <w:pStyle w:val="VDABlocktext"/>
      </w:pPr>
      <w:r>
        <w:t>Out of the KBL-perspective, the VEC data format specification must enable the description of all data that a manufacturer needs to plan the wiring harness production. This includes the description of single wiring harnesses as well as so called 150%-harness descriptions that may be furthermore structured in several potentially overlapping modules.</w:t>
      </w:r>
    </w:p>
    <w:p w14:paraId="4BA79552"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86" w:name="_Ref287525632"/>
      <w:bookmarkStart w:id="587" w:name="_Toc373509038"/>
      <w:r>
        <w:rPr>
          <w:lang w:val="en-GB"/>
        </w:rPr>
        <w:t>Part descriptions</w:t>
      </w:r>
      <w:bookmarkEnd w:id="586"/>
      <w:bookmarkEnd w:id="587"/>
    </w:p>
    <w:p w14:paraId="77184D04" w14:textId="1CECC380" w:rsidR="002C65AC" w:rsidRDefault="002C65AC" w:rsidP="002C65AC">
      <w:pPr>
        <w:pStyle w:val="VDABlocktext"/>
      </w:pPr>
      <w:r>
        <w:t>The VEC data format description must have a concept which allows the specification of the relevant part master data. This includes</w:t>
      </w:r>
      <w:ins w:id="588" w:author="Johannes Becker" w:date="2020-02-21T11:31:00Z">
        <w:r w:rsidR="004E519D">
          <w:t>, b</w:t>
        </w:r>
      </w:ins>
      <w:ins w:id="589" w:author="Johannes Becker" w:date="2020-02-21T11:32:00Z">
        <w:r w:rsidR="004E519D">
          <w:t>ut is not restricted to:</w:t>
        </w:r>
      </w:ins>
    </w:p>
    <w:p w14:paraId="7A4F97AC" w14:textId="77777777" w:rsidR="002C65AC" w:rsidRDefault="002C65AC" w:rsidP="00D50625">
      <w:pPr>
        <w:pStyle w:val="VDABlocktext"/>
        <w:numPr>
          <w:ilvl w:val="0"/>
          <w:numId w:val="27"/>
        </w:numPr>
      </w:pPr>
      <w:r>
        <w:t>Identification</w:t>
      </w:r>
    </w:p>
    <w:p w14:paraId="5A7AA030" w14:textId="77777777" w:rsidR="002C65AC" w:rsidRDefault="002C65AC" w:rsidP="00D50625">
      <w:pPr>
        <w:pStyle w:val="VDABlocktext"/>
        <w:numPr>
          <w:ilvl w:val="1"/>
          <w:numId w:val="27"/>
        </w:numPr>
      </w:pPr>
      <w:r>
        <w:lastRenderedPageBreak/>
        <w:t>Part number</w:t>
      </w:r>
    </w:p>
    <w:p w14:paraId="2D603146" w14:textId="77777777" w:rsidR="002C65AC" w:rsidRDefault="002C65AC" w:rsidP="00D50625">
      <w:pPr>
        <w:pStyle w:val="VDABlocktext"/>
        <w:numPr>
          <w:ilvl w:val="1"/>
          <w:numId w:val="27"/>
        </w:numPr>
      </w:pPr>
      <w:r>
        <w:t>Version identification</w:t>
      </w:r>
    </w:p>
    <w:p w14:paraId="5E4F0A1E" w14:textId="77777777" w:rsidR="002C65AC" w:rsidRDefault="002C65AC" w:rsidP="00D50625">
      <w:pPr>
        <w:pStyle w:val="VDABlocktext"/>
        <w:numPr>
          <w:ilvl w:val="1"/>
          <w:numId w:val="27"/>
        </w:numPr>
      </w:pPr>
      <w:r>
        <w:t>Company reference</w:t>
      </w:r>
    </w:p>
    <w:p w14:paraId="194409E0" w14:textId="77777777" w:rsidR="002C65AC" w:rsidRPr="005D298D" w:rsidRDefault="002C65AC" w:rsidP="00D50625">
      <w:pPr>
        <w:pStyle w:val="VDABlocktext"/>
        <w:numPr>
          <w:ilvl w:val="0"/>
          <w:numId w:val="27"/>
        </w:numPr>
      </w:pPr>
      <w:r w:rsidRPr="005D298D">
        <w:t xml:space="preserve">Reference to relevant </w:t>
      </w:r>
      <w:r w:rsidR="00E30B51" w:rsidRPr="005D298D">
        <w:t>documents (</w:t>
      </w:r>
      <w:r w:rsidRPr="005D298D">
        <w:t>e.g. drawings, requirements specifications, …)</w:t>
      </w:r>
    </w:p>
    <w:p w14:paraId="623B9C35" w14:textId="77777777" w:rsidR="002C65AC" w:rsidRDefault="002C65AC" w:rsidP="00D50625">
      <w:pPr>
        <w:pStyle w:val="VDABlocktext"/>
        <w:numPr>
          <w:ilvl w:val="0"/>
          <w:numId w:val="27"/>
        </w:numPr>
      </w:pPr>
      <w:r>
        <w:t>Abbreviation (e.g. a certain string that is generated out of certain attributes)</w:t>
      </w:r>
    </w:p>
    <w:p w14:paraId="23E4822F" w14:textId="77777777" w:rsidR="002C65AC" w:rsidRDefault="002C65AC" w:rsidP="00D50625">
      <w:pPr>
        <w:pStyle w:val="VDABlocktext"/>
        <w:numPr>
          <w:ilvl w:val="0"/>
          <w:numId w:val="27"/>
        </w:numPr>
      </w:pPr>
      <w:r>
        <w:t>Description (e.g. “Connector Housing 5-pin”)</w:t>
      </w:r>
    </w:p>
    <w:p w14:paraId="10631241" w14:textId="77777777" w:rsidR="002C65AC" w:rsidRDefault="002C65AC" w:rsidP="00D50625">
      <w:pPr>
        <w:pStyle w:val="VDABlocktext"/>
        <w:numPr>
          <w:ilvl w:val="0"/>
          <w:numId w:val="27"/>
        </w:numPr>
      </w:pPr>
      <w:r>
        <w:t>Material together with a reference to the relevant material reference system (e.g. DIN, VDE, …)</w:t>
      </w:r>
    </w:p>
    <w:p w14:paraId="43BFFE89" w14:textId="77777777" w:rsidR="002C65AC" w:rsidRDefault="002C65AC" w:rsidP="00D50625">
      <w:pPr>
        <w:pStyle w:val="VDABlocktext"/>
        <w:numPr>
          <w:ilvl w:val="0"/>
          <w:numId w:val="27"/>
        </w:numPr>
      </w:pPr>
      <w:r>
        <w:t>Colour information together with a reference to the relevant colour reference system</w:t>
      </w:r>
    </w:p>
    <w:p w14:paraId="3794AD14" w14:textId="77777777" w:rsidR="002C65AC" w:rsidRDefault="002C65AC" w:rsidP="00D50625">
      <w:pPr>
        <w:pStyle w:val="VDABlocktext"/>
        <w:numPr>
          <w:ilvl w:val="0"/>
          <w:numId w:val="27"/>
        </w:numPr>
      </w:pPr>
      <w:r>
        <w:t>Mass information (together with the corresponding unit)</w:t>
      </w:r>
    </w:p>
    <w:p w14:paraId="77FC47FB" w14:textId="2232C500" w:rsidR="004E519D" w:rsidRDefault="004E519D" w:rsidP="00D50625">
      <w:pPr>
        <w:pStyle w:val="VDABlocktext"/>
        <w:numPr>
          <w:ilvl w:val="0"/>
          <w:numId w:val="27"/>
        </w:numPr>
        <w:rPr>
          <w:ins w:id="590" w:author="Johannes Becker" w:date="2020-02-21T11:31:00Z"/>
        </w:rPr>
      </w:pPr>
      <w:ins w:id="591" w:author="Johannes Becker" w:date="2020-02-21T11:31:00Z">
        <w:r>
          <w:t>FIT rates</w:t>
        </w:r>
      </w:ins>
    </w:p>
    <w:p w14:paraId="5DC0B3E7" w14:textId="304C3E3C" w:rsidR="002C65AC" w:rsidRDefault="002C65AC" w:rsidP="00D50625">
      <w:pPr>
        <w:pStyle w:val="VDABlocktext"/>
        <w:numPr>
          <w:ilvl w:val="0"/>
          <w:numId w:val="27"/>
        </w:numPr>
      </w:pPr>
      <w:r>
        <w:t>In case of wires</w:t>
      </w:r>
    </w:p>
    <w:p w14:paraId="44C28460" w14:textId="77777777" w:rsidR="002C65AC" w:rsidRDefault="002C65AC" w:rsidP="00D50625">
      <w:pPr>
        <w:pStyle w:val="VDABlocktext"/>
        <w:numPr>
          <w:ilvl w:val="1"/>
          <w:numId w:val="27"/>
        </w:numPr>
      </w:pPr>
      <w:r>
        <w:t>Cross section area</w:t>
      </w:r>
    </w:p>
    <w:p w14:paraId="755D4072" w14:textId="77777777" w:rsidR="002C65AC" w:rsidRDefault="002C65AC" w:rsidP="00D50625">
      <w:pPr>
        <w:pStyle w:val="VDABlocktext"/>
        <w:numPr>
          <w:ilvl w:val="1"/>
          <w:numId w:val="27"/>
        </w:numPr>
      </w:pPr>
      <w:r>
        <w:t>Wire type</w:t>
      </w:r>
    </w:p>
    <w:p w14:paraId="157E52FF" w14:textId="77777777" w:rsidR="002C65AC" w:rsidRDefault="002C65AC" w:rsidP="00D50625">
      <w:pPr>
        <w:pStyle w:val="VDABlocktext"/>
        <w:numPr>
          <w:ilvl w:val="1"/>
          <w:numId w:val="27"/>
        </w:numPr>
      </w:pPr>
      <w:r>
        <w:t>In case of multi core wires an identification for each of the single cores</w:t>
      </w:r>
    </w:p>
    <w:p w14:paraId="2A42C499" w14:textId="77777777" w:rsidR="002C65AC" w:rsidRDefault="002C65AC" w:rsidP="00D50625">
      <w:pPr>
        <w:pStyle w:val="VDABlocktext"/>
        <w:numPr>
          <w:ilvl w:val="1"/>
          <w:numId w:val="27"/>
        </w:numPr>
      </w:pPr>
      <w:r>
        <w:t>Wire groupings (together with the relevant twisting specification)</w:t>
      </w:r>
    </w:p>
    <w:p w14:paraId="5E7CF1C1" w14:textId="77777777" w:rsidR="002C65AC" w:rsidRDefault="002C65AC" w:rsidP="00D50625">
      <w:pPr>
        <w:pStyle w:val="VDABlocktext"/>
        <w:numPr>
          <w:ilvl w:val="0"/>
          <w:numId w:val="27"/>
        </w:numPr>
      </w:pPr>
      <w:r>
        <w:t>In case of connector housings</w:t>
      </w:r>
    </w:p>
    <w:p w14:paraId="7A536096" w14:textId="77777777" w:rsidR="002C65AC" w:rsidRDefault="002C65AC" w:rsidP="00D50625">
      <w:pPr>
        <w:pStyle w:val="VDABlocktext"/>
        <w:numPr>
          <w:ilvl w:val="1"/>
          <w:numId w:val="27"/>
        </w:numPr>
      </w:pPr>
      <w:r>
        <w:t>Coding</w:t>
      </w:r>
    </w:p>
    <w:p w14:paraId="6BAD54C6" w14:textId="77777777" w:rsidR="002C65AC" w:rsidRDefault="002C65AC" w:rsidP="00D50625">
      <w:pPr>
        <w:pStyle w:val="VDABlocktext"/>
        <w:numPr>
          <w:ilvl w:val="1"/>
          <w:numId w:val="27"/>
        </w:numPr>
      </w:pPr>
      <w:r>
        <w:t>Structure</w:t>
      </w:r>
    </w:p>
    <w:p w14:paraId="739A1A8D" w14:textId="77777777" w:rsidR="002C65AC" w:rsidRDefault="002C65AC" w:rsidP="00D50625">
      <w:pPr>
        <w:pStyle w:val="VDABlocktext"/>
        <w:numPr>
          <w:ilvl w:val="2"/>
          <w:numId w:val="27"/>
        </w:numPr>
      </w:pPr>
      <w:r>
        <w:t>Slots together with an identification for each slot</w:t>
      </w:r>
    </w:p>
    <w:p w14:paraId="79F97F57" w14:textId="77777777" w:rsidR="002C65AC" w:rsidRDefault="002C65AC" w:rsidP="00D50625">
      <w:pPr>
        <w:pStyle w:val="VDABlocktext"/>
        <w:numPr>
          <w:ilvl w:val="2"/>
          <w:numId w:val="27"/>
        </w:numPr>
      </w:pPr>
      <w:r>
        <w:t>Cavities together with an identification for each cavity</w:t>
      </w:r>
    </w:p>
    <w:p w14:paraId="043673AA" w14:textId="4911EB2F" w:rsidR="00682B7F" w:rsidRDefault="002C65AC" w:rsidP="00D50625">
      <w:pPr>
        <w:pStyle w:val="VDABlocktext"/>
        <w:numPr>
          <w:ilvl w:val="1"/>
          <w:numId w:val="27"/>
        </w:numPr>
        <w:rPr>
          <w:ins w:id="592" w:author="Johannes Becker" w:date="2020-02-21T12:11:00Z"/>
        </w:rPr>
      </w:pPr>
      <w:r>
        <w:t xml:space="preserve">Modular </w:t>
      </w:r>
      <w:ins w:id="593" w:author="Johannes Becker" w:date="2020-02-21T12:12:00Z">
        <w:r w:rsidR="00682B7F">
          <w:t>c</w:t>
        </w:r>
      </w:ins>
      <w:del w:id="594" w:author="Johannes Becker" w:date="2020-02-21T12:12:00Z">
        <w:r w:rsidDel="00682B7F">
          <w:delText>C</w:delText>
        </w:r>
      </w:del>
      <w:r>
        <w:t>onnectors</w:t>
      </w:r>
    </w:p>
    <w:p w14:paraId="73973100" w14:textId="097ADA35" w:rsidR="002C65AC" w:rsidRDefault="00682B7F" w:rsidP="00D50625">
      <w:pPr>
        <w:pStyle w:val="VDABlocktext"/>
        <w:numPr>
          <w:ilvl w:val="1"/>
          <w:numId w:val="27"/>
        </w:numPr>
      </w:pPr>
      <w:ins w:id="595" w:author="Johannes Becker" w:date="2020-02-21T12:11:00Z">
        <w:r>
          <w:t>Required addons for wires</w:t>
        </w:r>
      </w:ins>
      <w:r w:rsidR="002C65AC">
        <w:t xml:space="preserve"> </w:t>
      </w:r>
    </w:p>
    <w:p w14:paraId="0A3FCBB5" w14:textId="77777777" w:rsidR="002C65AC" w:rsidRDefault="002C65AC" w:rsidP="00D50625">
      <w:pPr>
        <w:pStyle w:val="VDABlocktext"/>
        <w:numPr>
          <w:ilvl w:val="0"/>
          <w:numId w:val="27"/>
        </w:numPr>
      </w:pPr>
      <w:r>
        <w:t>In case of terminals</w:t>
      </w:r>
    </w:p>
    <w:p w14:paraId="4C769839" w14:textId="77777777" w:rsidR="002C65AC" w:rsidRDefault="002C65AC" w:rsidP="00D50625">
      <w:pPr>
        <w:pStyle w:val="VDABlocktext"/>
        <w:numPr>
          <w:ilvl w:val="1"/>
          <w:numId w:val="27"/>
        </w:numPr>
      </w:pPr>
      <w:r>
        <w:t>Terminal type</w:t>
      </w:r>
    </w:p>
    <w:p w14:paraId="7CBAA8C2" w14:textId="77777777" w:rsidR="002C65AC" w:rsidRDefault="002C65AC" w:rsidP="00D50625">
      <w:pPr>
        <w:pStyle w:val="VDABlocktext"/>
        <w:numPr>
          <w:ilvl w:val="1"/>
          <w:numId w:val="27"/>
        </w:numPr>
      </w:pPr>
      <w:r>
        <w:t>Nominal size</w:t>
      </w:r>
    </w:p>
    <w:p w14:paraId="28FDAD79" w14:textId="779ACD8F" w:rsidR="00F07DB7" w:rsidRDefault="00F07DB7" w:rsidP="002C65AC">
      <w:pPr>
        <w:pStyle w:val="berschrift3"/>
        <w:keepLines w:val="0"/>
        <w:numPr>
          <w:ilvl w:val="2"/>
          <w:numId w:val="2"/>
        </w:numPr>
        <w:autoSpaceDE/>
        <w:autoSpaceDN/>
        <w:adjustRightInd/>
        <w:spacing w:before="240" w:after="60" w:line="240" w:lineRule="auto"/>
        <w:rPr>
          <w:ins w:id="596" w:author="Johannes Becker" w:date="2020-02-21T12:13:00Z"/>
          <w:lang w:val="en-GB"/>
        </w:rPr>
      </w:pPr>
      <w:bookmarkStart w:id="597" w:name="_Toc373509039"/>
      <w:ins w:id="598" w:author="Johannes Becker" w:date="2020-02-21T12:13:00Z">
        <w:r>
          <w:rPr>
            <w:lang w:val="en-GB"/>
          </w:rPr>
          <w:t>E/E component interfaces</w:t>
        </w:r>
      </w:ins>
    </w:p>
    <w:p w14:paraId="08CCE55B" w14:textId="33B01585" w:rsidR="00F07DB7" w:rsidRDefault="00F07DB7" w:rsidP="00F07DB7">
      <w:pPr>
        <w:rPr>
          <w:ins w:id="599" w:author="Johannes Becker" w:date="2020-02-21T12:16:00Z"/>
          <w:lang w:val="en-GB"/>
        </w:rPr>
      </w:pPr>
      <w:ins w:id="600" w:author="Johannes Becker" w:date="2020-02-21T12:13:00Z">
        <w:r>
          <w:rPr>
            <w:lang w:val="en-GB"/>
          </w:rPr>
          <w:t>The VEC format specification must have concept to descr</w:t>
        </w:r>
      </w:ins>
      <w:ins w:id="601" w:author="Johannes Becker" w:date="2020-02-21T12:14:00Z">
        <w:r>
          <w:rPr>
            <w:lang w:val="en-GB"/>
          </w:rPr>
          <w:t>ibe the interfaces of E/E</w:t>
        </w:r>
      </w:ins>
      <w:r w:rsidR="000C7E16">
        <w:rPr>
          <w:lang w:val="en-GB"/>
        </w:rPr>
        <w:t xml:space="preserve"> </w:t>
      </w:r>
      <w:ins w:id="602" w:author="Ungerer, Max" w:date="2020-02-26T13:56:00Z">
        <w:r w:rsidR="000C7E16">
          <w:rPr>
            <w:lang w:val="en-GB"/>
          </w:rPr>
          <w:t xml:space="preserve">components </w:t>
        </w:r>
      </w:ins>
      <w:ins w:id="603" w:author="Johannes Becker" w:date="2020-02-21T12:15:00Z">
        <w:r>
          <w:rPr>
            <w:lang w:val="en-GB"/>
          </w:rPr>
          <w:t>with information that is req</w:t>
        </w:r>
      </w:ins>
      <w:ins w:id="604" w:author="Johannes Becker" w:date="2020-02-21T12:16:00Z">
        <w:r>
          <w:rPr>
            <w:lang w:val="en-GB"/>
          </w:rPr>
          <w:t>uired within the scope. This includes, but is not restricted to:</w:t>
        </w:r>
      </w:ins>
    </w:p>
    <w:p w14:paraId="44FF88FA" w14:textId="77777777" w:rsidR="00F07DB7" w:rsidRDefault="00F07DB7" w:rsidP="003C2502">
      <w:pPr>
        <w:pStyle w:val="Listenabsatz"/>
        <w:numPr>
          <w:ilvl w:val="0"/>
          <w:numId w:val="60"/>
        </w:numPr>
        <w:rPr>
          <w:ins w:id="605" w:author="Johannes Becker" w:date="2020-02-21T12:19:00Z"/>
          <w:lang w:val="en-GB"/>
        </w:rPr>
      </w:pPr>
      <w:ins w:id="606" w:author="Johannes Becker" w:date="2020-02-21T12:18:00Z">
        <w:r>
          <w:rPr>
            <w:lang w:val="en-GB"/>
          </w:rPr>
          <w:t>Mechanical</w:t>
        </w:r>
      </w:ins>
      <w:ins w:id="607" w:author="Johannes Becker" w:date="2020-02-21T12:19:00Z">
        <w:r>
          <w:rPr>
            <w:lang w:val="en-GB"/>
          </w:rPr>
          <w:t xml:space="preserve"> / physical</w:t>
        </w:r>
      </w:ins>
      <w:ins w:id="608" w:author="Johannes Becker" w:date="2020-02-21T12:18:00Z">
        <w:r>
          <w:rPr>
            <w:lang w:val="en-GB"/>
          </w:rPr>
          <w:t xml:space="preserve"> interface</w:t>
        </w:r>
      </w:ins>
    </w:p>
    <w:p w14:paraId="486DD8B7" w14:textId="44BEAFE5" w:rsidR="00F07DB7" w:rsidRDefault="00F07DB7" w:rsidP="003C2502">
      <w:pPr>
        <w:pStyle w:val="Listenabsatz"/>
        <w:numPr>
          <w:ilvl w:val="1"/>
          <w:numId w:val="60"/>
        </w:numPr>
        <w:rPr>
          <w:ins w:id="609" w:author="Johannes Becker" w:date="2020-02-21T12:19:00Z"/>
          <w:lang w:val="en-GB"/>
        </w:rPr>
      </w:pPr>
      <w:ins w:id="610" w:author="Johannes Becker" w:date="2020-02-21T12:19:00Z">
        <w:r>
          <w:rPr>
            <w:lang w:val="en-GB"/>
          </w:rPr>
          <w:t>C</w:t>
        </w:r>
      </w:ins>
      <w:ins w:id="611" w:author="Johannes Becker" w:date="2020-02-21T12:18:00Z">
        <w:r>
          <w:rPr>
            <w:lang w:val="en-GB"/>
          </w:rPr>
          <w:t>onnector geometry</w:t>
        </w:r>
      </w:ins>
    </w:p>
    <w:p w14:paraId="626ECE5D" w14:textId="3FC14FD9" w:rsidR="00F07DB7" w:rsidRDefault="00F07DB7" w:rsidP="003C2502">
      <w:pPr>
        <w:pStyle w:val="Listenabsatz"/>
        <w:numPr>
          <w:ilvl w:val="1"/>
          <w:numId w:val="60"/>
        </w:numPr>
        <w:rPr>
          <w:ins w:id="612" w:author="Johannes Becker" w:date="2020-02-21T12:18:00Z"/>
          <w:lang w:val="en-GB"/>
        </w:rPr>
      </w:pPr>
      <w:ins w:id="613" w:author="Johannes Becker" w:date="2020-02-21T12:20:00Z">
        <w:r>
          <w:rPr>
            <w:lang w:val="en-GB"/>
          </w:rPr>
          <w:t>Pin properties (e.g. plating material)</w:t>
        </w:r>
      </w:ins>
    </w:p>
    <w:p w14:paraId="4343FB7F" w14:textId="2E716881" w:rsidR="00F07DB7" w:rsidRDefault="00F07DB7" w:rsidP="003C2502">
      <w:pPr>
        <w:pStyle w:val="Listenabsatz"/>
        <w:numPr>
          <w:ilvl w:val="0"/>
          <w:numId w:val="60"/>
        </w:numPr>
        <w:rPr>
          <w:ins w:id="614" w:author="Johannes Becker" w:date="2020-02-21T12:20:00Z"/>
          <w:lang w:val="en-GB"/>
        </w:rPr>
      </w:pPr>
      <w:ins w:id="615" w:author="Johannes Becker" w:date="2020-02-21T12:20:00Z">
        <w:r>
          <w:rPr>
            <w:lang w:val="en-GB"/>
          </w:rPr>
          <w:t>Electrical Interface</w:t>
        </w:r>
      </w:ins>
    </w:p>
    <w:p w14:paraId="4FC2DB94" w14:textId="05364F62" w:rsidR="00F07DB7" w:rsidRDefault="00F07DB7" w:rsidP="003C2502">
      <w:pPr>
        <w:pStyle w:val="Listenabsatz"/>
        <w:numPr>
          <w:ilvl w:val="1"/>
          <w:numId w:val="60"/>
        </w:numPr>
        <w:rPr>
          <w:ins w:id="616" w:author="Johannes Becker" w:date="2020-02-21T12:20:00Z"/>
          <w:lang w:val="en-GB"/>
        </w:rPr>
      </w:pPr>
      <w:ins w:id="617" w:author="Johannes Becker" w:date="2020-02-21T12:20:00Z">
        <w:r>
          <w:rPr>
            <w:lang w:val="en-GB"/>
          </w:rPr>
          <w:t xml:space="preserve">Voltage </w:t>
        </w:r>
      </w:ins>
      <w:ins w:id="618" w:author="Ungerer, Max" w:date="2020-02-26T13:57:00Z">
        <w:r w:rsidR="000C7E16">
          <w:rPr>
            <w:lang w:val="en-GB"/>
          </w:rPr>
          <w:t>l</w:t>
        </w:r>
      </w:ins>
      <w:ins w:id="619" w:author="Johannes Becker" w:date="2020-02-21T12:20:00Z">
        <w:del w:id="620" w:author="Ungerer, Max" w:date="2020-02-26T13:57:00Z">
          <w:r w:rsidDel="000C7E16">
            <w:rPr>
              <w:lang w:val="en-GB"/>
            </w:rPr>
            <w:delText>L</w:delText>
          </w:r>
        </w:del>
        <w:r>
          <w:rPr>
            <w:lang w:val="en-GB"/>
          </w:rPr>
          <w:t>evel (variant dependant)</w:t>
        </w:r>
      </w:ins>
    </w:p>
    <w:p w14:paraId="4FFA2F1C" w14:textId="0F9021B2" w:rsidR="00F07DB7" w:rsidRDefault="00F07DB7" w:rsidP="003C2502">
      <w:pPr>
        <w:pStyle w:val="Listenabsatz"/>
        <w:numPr>
          <w:ilvl w:val="1"/>
          <w:numId w:val="60"/>
        </w:numPr>
        <w:rPr>
          <w:ins w:id="621" w:author="Johannes Becker" w:date="2020-02-21T12:21:00Z"/>
          <w:lang w:val="en-GB"/>
        </w:rPr>
      </w:pPr>
      <w:ins w:id="622" w:author="Johannes Becker" w:date="2020-02-21T12:20:00Z">
        <w:r>
          <w:rPr>
            <w:lang w:val="en-GB"/>
          </w:rPr>
          <w:t xml:space="preserve">Current </w:t>
        </w:r>
      </w:ins>
      <w:ins w:id="623" w:author="Ungerer, Max" w:date="2020-02-26T13:57:00Z">
        <w:r w:rsidR="000C7E16">
          <w:rPr>
            <w:lang w:val="en-GB"/>
          </w:rPr>
          <w:t>p</w:t>
        </w:r>
      </w:ins>
      <w:ins w:id="624" w:author="Johannes Becker" w:date="2020-02-21T12:20:00Z">
        <w:del w:id="625" w:author="Ungerer, Max" w:date="2020-02-26T13:57:00Z">
          <w:r w:rsidDel="000C7E16">
            <w:rPr>
              <w:lang w:val="en-GB"/>
            </w:rPr>
            <w:delText>P</w:delText>
          </w:r>
        </w:del>
        <w:r>
          <w:rPr>
            <w:lang w:val="en-GB"/>
          </w:rPr>
          <w:t>rofiles (variant dependan</w:t>
        </w:r>
      </w:ins>
      <w:ins w:id="626" w:author="Johannes Becker" w:date="2020-02-21T12:21:00Z">
        <w:r>
          <w:rPr>
            <w:lang w:val="en-GB"/>
          </w:rPr>
          <w:t>t)</w:t>
        </w:r>
      </w:ins>
    </w:p>
    <w:p w14:paraId="1ACF83EE" w14:textId="27695AE5" w:rsidR="00F07DB7" w:rsidRDefault="004C7513" w:rsidP="003C2502">
      <w:pPr>
        <w:pStyle w:val="Listenabsatz"/>
        <w:numPr>
          <w:ilvl w:val="1"/>
          <w:numId w:val="60"/>
        </w:numPr>
        <w:rPr>
          <w:ins w:id="627" w:author="Johannes Becker" w:date="2020-02-21T12:22:00Z"/>
          <w:lang w:val="en-GB"/>
        </w:rPr>
      </w:pPr>
      <w:ins w:id="628" w:author="Johannes Becker" w:date="2020-02-21T12:21:00Z">
        <w:r>
          <w:rPr>
            <w:lang w:val="en-GB"/>
          </w:rPr>
          <w:lastRenderedPageBreak/>
          <w:t xml:space="preserve">Internal </w:t>
        </w:r>
      </w:ins>
      <w:ins w:id="629" w:author="Ungerer, Max" w:date="2020-02-26T13:57:00Z">
        <w:r w:rsidR="000C7E16">
          <w:rPr>
            <w:lang w:val="en-GB"/>
          </w:rPr>
          <w:t>c</w:t>
        </w:r>
      </w:ins>
      <w:ins w:id="630" w:author="Johannes Becker" w:date="2020-02-21T12:21:00Z">
        <w:del w:id="631" w:author="Ungerer, Max" w:date="2020-02-26T13:57:00Z">
          <w:r w:rsidDel="000C7E16">
            <w:rPr>
              <w:lang w:val="en-GB"/>
            </w:rPr>
            <w:delText>C</w:delText>
          </w:r>
        </w:del>
        <w:r>
          <w:rPr>
            <w:lang w:val="en-GB"/>
          </w:rPr>
          <w:t xml:space="preserve">onnectivity (variant dependant, but </w:t>
        </w:r>
      </w:ins>
      <w:ins w:id="632" w:author="Johannes Becker" w:date="2020-02-21T12:22:00Z">
        <w:r>
          <w:rPr>
            <w:lang w:val="en-GB"/>
          </w:rPr>
          <w:t>not software controlled)</w:t>
        </w:r>
      </w:ins>
    </w:p>
    <w:p w14:paraId="0A7FC2A2" w14:textId="647B1862" w:rsidR="004C7513" w:rsidRDefault="004C7513" w:rsidP="003C2502">
      <w:pPr>
        <w:pStyle w:val="Listenabsatz"/>
        <w:numPr>
          <w:ilvl w:val="0"/>
          <w:numId w:val="60"/>
        </w:numPr>
        <w:rPr>
          <w:ins w:id="633" w:author="Johannes Becker" w:date="2020-02-21T12:23:00Z"/>
          <w:lang w:val="en-GB"/>
        </w:rPr>
      </w:pPr>
      <w:ins w:id="634" w:author="Johannes Becker" w:date="2020-02-21T12:22:00Z">
        <w:r>
          <w:rPr>
            <w:lang w:val="en-GB"/>
          </w:rPr>
          <w:t>Pluggab</w:t>
        </w:r>
      </w:ins>
      <w:ins w:id="635" w:author="Johannes Becker" w:date="2020-02-21T12:23:00Z">
        <w:r>
          <w:rPr>
            <w:lang w:val="en-GB"/>
          </w:rPr>
          <w:t>ility</w:t>
        </w:r>
      </w:ins>
    </w:p>
    <w:p w14:paraId="61635F56" w14:textId="112336B4" w:rsidR="004C7513" w:rsidRDefault="004C7513" w:rsidP="003C2502">
      <w:pPr>
        <w:pStyle w:val="Listenabsatz"/>
        <w:numPr>
          <w:ilvl w:val="1"/>
          <w:numId w:val="60"/>
        </w:numPr>
        <w:rPr>
          <w:ins w:id="636" w:author="Johannes Becker" w:date="2020-02-21T12:23:00Z"/>
          <w:lang w:val="en-GB"/>
        </w:rPr>
      </w:pPr>
      <w:ins w:id="637" w:author="Johannes Becker" w:date="2020-02-21T12:23:00Z">
        <w:r>
          <w:rPr>
            <w:lang w:val="en-GB"/>
          </w:rPr>
          <w:t xml:space="preserve">with the </w:t>
        </w:r>
      </w:ins>
      <w:ins w:id="638" w:author="Johannes Becker" w:date="2020-02-21T12:24:00Z">
        <w:r>
          <w:rPr>
            <w:lang w:val="en-GB"/>
          </w:rPr>
          <w:t>w</w:t>
        </w:r>
      </w:ins>
      <w:ins w:id="639" w:author="Johannes Becker" w:date="2020-02-21T12:23:00Z">
        <w:r>
          <w:rPr>
            <w:lang w:val="en-GB"/>
          </w:rPr>
          <w:t xml:space="preserve">iring </w:t>
        </w:r>
      </w:ins>
      <w:ins w:id="640" w:author="Johannes Becker" w:date="2020-02-21T12:24:00Z">
        <w:r>
          <w:rPr>
            <w:lang w:val="en-GB"/>
          </w:rPr>
          <w:t>h</w:t>
        </w:r>
      </w:ins>
      <w:ins w:id="641" w:author="Johannes Becker" w:date="2020-02-21T12:23:00Z">
        <w:r>
          <w:rPr>
            <w:lang w:val="en-GB"/>
          </w:rPr>
          <w:t>arness</w:t>
        </w:r>
      </w:ins>
    </w:p>
    <w:p w14:paraId="656B4B79" w14:textId="337C1227" w:rsidR="004C7513" w:rsidRPr="004C7513" w:rsidRDefault="004C7513" w:rsidP="003C2502">
      <w:pPr>
        <w:pStyle w:val="Listenabsatz"/>
        <w:numPr>
          <w:ilvl w:val="1"/>
          <w:numId w:val="60"/>
        </w:numPr>
        <w:rPr>
          <w:ins w:id="642" w:author="Johannes Becker" w:date="2020-02-21T12:13:00Z"/>
          <w:lang w:val="en-GB"/>
        </w:rPr>
      </w:pPr>
      <w:ins w:id="643" w:author="Johannes Becker" w:date="2020-02-21T12:23:00Z">
        <w:r w:rsidRPr="004C7513">
          <w:rPr>
            <w:lang w:val="en-GB"/>
          </w:rPr>
          <w:t xml:space="preserve">between E/E components </w:t>
        </w:r>
      </w:ins>
      <w:ins w:id="644" w:author="Johannes Becker" w:date="2020-02-21T12:24:00Z">
        <w:r w:rsidRPr="004C7513">
          <w:rPr>
            <w:lang w:val="en-GB"/>
          </w:rPr>
          <w:t xml:space="preserve">(e.g. </w:t>
        </w:r>
        <w:r>
          <w:rPr>
            <w:lang w:val="en-GB"/>
          </w:rPr>
          <w:t>fuse box &amp; fuse)</w:t>
        </w:r>
      </w:ins>
    </w:p>
    <w:p w14:paraId="1FE90374" w14:textId="6D5C8A40"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Assembly / harness module / harness configuration set parts list</w:t>
      </w:r>
      <w:bookmarkEnd w:id="597"/>
    </w:p>
    <w:p w14:paraId="49363F0C" w14:textId="77777777" w:rsidR="002C65AC" w:rsidRDefault="002C65AC" w:rsidP="002C65AC">
      <w:pPr>
        <w:pStyle w:val="VDABlocktext"/>
      </w:pPr>
      <w:r>
        <w:t>The VEC format specification must have a uniform concept for the unambiguous specification of parts lists (addressing all associated subparts like connector housings, terminals, wires optionally together with the length information for each core, wire protections, fixings, grommets, and their quantity). This is equally relevant for simple assemblies as well as harness modules and complete harness configuration sets. The parts lists have to be version precise.</w:t>
      </w:r>
    </w:p>
    <w:p w14:paraId="411D9B42" w14:textId="10F2F25E"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645" w:name="_Toc373509040"/>
      <w:r>
        <w:rPr>
          <w:lang w:val="en-GB"/>
        </w:rPr>
        <w:t>Wire list and c</w:t>
      </w:r>
      <w:r w:rsidRPr="00926DB6">
        <w:rPr>
          <w:lang w:val="en-GB"/>
        </w:rPr>
        <w:t>onnection list</w:t>
      </w:r>
      <w:bookmarkEnd w:id="645"/>
    </w:p>
    <w:p w14:paraId="27D9FC09" w14:textId="77777777" w:rsidR="002C65AC" w:rsidRDefault="002C65AC" w:rsidP="002C65AC">
      <w:pPr>
        <w:pStyle w:val="VDABlocktext"/>
      </w:pPr>
      <w:r>
        <w:t xml:space="preserve">For each wire instance (KBL::Wire_occurrence, KBL::Core_occurrence), the VEC data </w:t>
      </w:r>
      <w:r w:rsidRPr="00B76822">
        <w:t>format</w:t>
      </w:r>
      <w:r>
        <w:t xml:space="preserve"> specification must allow the definition of</w:t>
      </w:r>
    </w:p>
    <w:p w14:paraId="70A69C90" w14:textId="77777777" w:rsidR="002C65AC" w:rsidRDefault="002C65AC" w:rsidP="00D50625">
      <w:pPr>
        <w:pStyle w:val="VDABlocktext"/>
        <w:numPr>
          <w:ilvl w:val="0"/>
          <w:numId w:val="27"/>
        </w:numPr>
      </w:pPr>
      <w:r>
        <w:t>The relevant part master data both for the whole wire and for each core</w:t>
      </w:r>
    </w:p>
    <w:p w14:paraId="42D14277" w14:textId="77777777" w:rsidR="002C65AC" w:rsidRDefault="002C65AC" w:rsidP="00D50625">
      <w:pPr>
        <w:pStyle w:val="VDABlocktext"/>
        <w:numPr>
          <w:ilvl w:val="0"/>
          <w:numId w:val="27"/>
        </w:numPr>
      </w:pPr>
      <w:r>
        <w:t>The wire instance number</w:t>
      </w:r>
    </w:p>
    <w:p w14:paraId="70EF9656" w14:textId="77777777" w:rsidR="002C65AC" w:rsidRPr="00AD3077" w:rsidRDefault="002C65AC" w:rsidP="00D50625">
      <w:pPr>
        <w:pStyle w:val="VDABlocktext"/>
        <w:numPr>
          <w:ilvl w:val="0"/>
          <w:numId w:val="27"/>
        </w:numPr>
      </w:pPr>
      <w:r w:rsidRPr="00AD3077">
        <w:t xml:space="preserve">The contact points </w:t>
      </w:r>
      <w:r>
        <w:t>the cores</w:t>
      </w:r>
      <w:r w:rsidRPr="00AD3077">
        <w:t xml:space="preserve"> inter</w:t>
      </w:r>
      <w:r>
        <w:t xml:space="preserve">connect (regarding the contacted pluggable terminal, splice terminal or ring terminal, optionally in combination with a contacted cavity) </w:t>
      </w:r>
    </w:p>
    <w:p w14:paraId="3267498B" w14:textId="77777777" w:rsidR="002C65AC" w:rsidRDefault="002C65AC" w:rsidP="00D50625">
      <w:pPr>
        <w:pStyle w:val="VDABlocktext"/>
        <w:numPr>
          <w:ilvl w:val="0"/>
          <w:numId w:val="27"/>
        </w:numPr>
      </w:pPr>
      <w:r>
        <w:t>The length information for each core together with a length type (e.g. the DMU-length)</w:t>
      </w:r>
    </w:p>
    <w:p w14:paraId="3F7D2D57" w14:textId="77777777" w:rsidR="002C65AC" w:rsidRDefault="002C65AC" w:rsidP="00D50625">
      <w:pPr>
        <w:pStyle w:val="VDABlocktext"/>
        <w:numPr>
          <w:ilvl w:val="0"/>
          <w:numId w:val="27"/>
        </w:numPr>
      </w:pPr>
      <w:r>
        <w:t>The connections (KBL::connection) the cores realise</w:t>
      </w:r>
    </w:p>
    <w:p w14:paraId="40414643" w14:textId="77777777" w:rsidR="002C65AC" w:rsidRDefault="002C65AC" w:rsidP="00D50625">
      <w:pPr>
        <w:pStyle w:val="VDABlocktext"/>
        <w:numPr>
          <w:ilvl w:val="0"/>
          <w:numId w:val="27"/>
        </w:numPr>
      </w:pPr>
      <w:r>
        <w:t>A signal name for each core respectively connection</w:t>
      </w:r>
    </w:p>
    <w:p w14:paraId="233142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46" w:name="_Toc373509041"/>
      <w:bookmarkStart w:id="647" w:name="_Toc235801649"/>
      <w:bookmarkStart w:id="648" w:name="_Toc276891731"/>
      <w:bookmarkEnd w:id="564"/>
      <w:bookmarkEnd w:id="565"/>
      <w:r>
        <w:rPr>
          <w:lang w:val="en-GB"/>
        </w:rPr>
        <w:t>Cavity equipment</w:t>
      </w:r>
      <w:bookmarkEnd w:id="646"/>
    </w:p>
    <w:p w14:paraId="33C35C0F" w14:textId="77777777" w:rsidR="002C65AC" w:rsidRDefault="002C65AC" w:rsidP="002C65AC">
      <w:pPr>
        <w:pStyle w:val="VDABlocktext"/>
      </w:pPr>
      <w:r>
        <w:t>The VEC concept for 150% wiring harness descriptions must ensure that for concrete configurations the cavity equipment for each cavity of the included connectors can be unambiguously calculated. This addresses the following information</w:t>
      </w:r>
    </w:p>
    <w:p w14:paraId="68AF8463" w14:textId="0CE0C6C1" w:rsidR="002C65AC" w:rsidRDefault="002C65AC" w:rsidP="00D50625">
      <w:pPr>
        <w:pStyle w:val="VDABlocktext"/>
        <w:numPr>
          <w:ilvl w:val="0"/>
          <w:numId w:val="28"/>
        </w:numPr>
      </w:pPr>
      <w:r>
        <w:t xml:space="preserve">What cavities are equipped with which terminal(s) and optionally together with which cavity seals. Which wires / cores are </w:t>
      </w:r>
      <w:r w:rsidR="007F6543">
        <w:t>connected?</w:t>
      </w:r>
    </w:p>
    <w:p w14:paraId="3076BB1C" w14:textId="67168498" w:rsidR="002C65AC" w:rsidRDefault="002C65AC" w:rsidP="00D50625">
      <w:pPr>
        <w:pStyle w:val="VDABlocktext"/>
        <w:numPr>
          <w:ilvl w:val="0"/>
          <w:numId w:val="28"/>
        </w:numPr>
      </w:pPr>
      <w:r>
        <w:t xml:space="preserve">What cavities are non-plugged or plugged </w:t>
      </w:r>
      <w:r w:rsidR="007F6543">
        <w:t>and, in this case,</w:t>
      </w:r>
      <w:r>
        <w:t xml:space="preserve"> plugged with which plugs</w:t>
      </w:r>
      <w:r w:rsidR="007F6543">
        <w:t>?</w:t>
      </w:r>
    </w:p>
    <w:p w14:paraId="55F4DF4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49" w:name="_Toc373509042"/>
      <w:r>
        <w:rPr>
          <w:lang w:val="en-GB"/>
        </w:rPr>
        <w:t>Replacements</w:t>
      </w:r>
      <w:bookmarkEnd w:id="649"/>
    </w:p>
    <w:p w14:paraId="2E26E39D" w14:textId="77777777" w:rsidR="002C65AC" w:rsidRDefault="002C65AC" w:rsidP="002C65AC">
      <w:pPr>
        <w:pStyle w:val="VDABlocktext"/>
      </w:pPr>
      <w:r>
        <w:t>The VEC data format specification must have a concept which allows the definition of configuration dependant cavity plug replacements. The cavity plug replacement is e.g. needed in the case that a certain configuration results in a certain combination of modules where at least one module defines an equipment for a cavity that belongs to a plugged connector which is part of another module.</w:t>
      </w:r>
    </w:p>
    <w:p w14:paraId="24F6CDB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50" w:name="_Ref288492053"/>
      <w:bookmarkStart w:id="651" w:name="_Toc373509043"/>
      <w:r>
        <w:rPr>
          <w:lang w:val="en-GB"/>
        </w:rPr>
        <w:lastRenderedPageBreak/>
        <w:t>Topology and Routing</w:t>
      </w:r>
      <w:bookmarkEnd w:id="650"/>
      <w:bookmarkEnd w:id="651"/>
    </w:p>
    <w:p w14:paraId="2B3D8FA3" w14:textId="77777777" w:rsidR="002C65AC" w:rsidRDefault="002C65AC" w:rsidP="002C65AC">
      <w:pPr>
        <w:pStyle w:val="VDABlocktext"/>
      </w:pPr>
      <w:r>
        <w:t>The VEC data format specification must have a concept that allows the definition of the harness topology. Furthermore, for each connection (KBL::connection) or wire instance (KBL::Wire_occurrence, KBL::Core_occurrence) it must be possible to define a routing which means an obligatory path through the topology. Comparably, it must be possible to specify the placement of all other part instances (fixings, grommets, …) as a defined location on the topology. The VEC must support components that are attached to multiple locations in the topology (e.g. cable ducts, grommets, connectors).</w:t>
      </w:r>
    </w:p>
    <w:p w14:paraId="73BC2A9E" w14:textId="77777777" w:rsidR="002C65AC" w:rsidRDefault="002C65AC" w:rsidP="002C65AC">
      <w:pPr>
        <w:pStyle w:val="VDABlocktext"/>
      </w:pPr>
      <w:r>
        <w:t>The routing definition concept must offer the possibility to specify the segments that are mandatory even in the case of a calculation of a new routing. In addition to that, the routing concept must offer the possibility to mark certain routing definitions as special. This is intended to offer for instance an optional marking mechanism to enable the distinguishing of man-made routing definitions and calculated ones.</w:t>
      </w:r>
      <w:bookmarkEnd w:id="647"/>
      <w:bookmarkEnd w:id="648"/>
    </w:p>
    <w:p w14:paraId="14BBD767" w14:textId="0C35D98E" w:rsidR="002C65AC" w:rsidRDefault="002C65AC" w:rsidP="002C65AC">
      <w:pPr>
        <w:pStyle w:val="VDABlocktext"/>
      </w:pPr>
      <w:r>
        <w:t>The VEC must provide all information necessary for routing algorithm to create an automatic routing to and from connectors with multiple bundle position points (e.g. HV-connectors). This includes the information which cavity is reachable from which bundle position point.</w:t>
      </w:r>
    </w:p>
    <w:p w14:paraId="0543426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52" w:name="_Toc373509044"/>
      <w:r>
        <w:rPr>
          <w:lang w:val="en-GB"/>
        </w:rPr>
        <w:t>Wire and core lengths</w:t>
      </w:r>
      <w:bookmarkEnd w:id="652"/>
    </w:p>
    <w:p w14:paraId="0056C41C" w14:textId="77777777" w:rsidR="002C65AC" w:rsidRDefault="002C65AC" w:rsidP="002C65AC">
      <w:pPr>
        <w:pStyle w:val="VDABlocktext"/>
      </w:pPr>
      <w:r>
        <w:t>The VEC data format specification must have a concept which allows for each wire and core instance the definition of dedicated lengths information each of it in combination with the relevant length type (e.g. the calculated DMU length, a measured value, …)</w:t>
      </w:r>
    </w:p>
    <w:p w14:paraId="1BAE081E" w14:textId="611BB74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653" w:name="_Toc373509045"/>
      <w:r w:rsidRPr="00926DB6">
        <w:rPr>
          <w:lang w:val="en-GB"/>
        </w:rPr>
        <w:t>Modules and Harness configuration sets</w:t>
      </w:r>
      <w:bookmarkEnd w:id="653"/>
    </w:p>
    <w:p w14:paraId="7E7A253D" w14:textId="77777777" w:rsidR="002C65AC" w:rsidRPr="00926DB6" w:rsidRDefault="002C65AC" w:rsidP="002C65AC">
      <w:pPr>
        <w:pStyle w:val="VDABlocktext"/>
      </w:pPr>
      <w:r w:rsidRPr="00926DB6">
        <w:t>The VEC data format specification must have a concept that allows the definition of modules (KBL::Module) and complete harness configuration sets (KBL::</w:t>
      </w:r>
      <w:r>
        <w:t>H</w:t>
      </w:r>
      <w:r w:rsidRPr="00926DB6">
        <w:t>arness_configuration) on the basis of a common 150% wiring harness description. Thereby, the definition of harness configuration sets must be alternatively able to base on the aggregation of elementary part instances (like connector housings) or modules or a combination of both.</w:t>
      </w:r>
    </w:p>
    <w:p w14:paraId="2EF3822F" w14:textId="77777777" w:rsidR="002C65AC" w:rsidRPr="00926DB6" w:rsidRDefault="002C65AC" w:rsidP="002C65AC">
      <w:pPr>
        <w:pStyle w:val="VDABlocktext"/>
      </w:pPr>
      <w:r w:rsidRPr="00926DB6">
        <w:t>Modules and Harness configuration sets have parts character which means they have a part number, version index and optionally all kinds of PDM information like any other part.</w:t>
      </w:r>
    </w:p>
    <w:p w14:paraId="4ED603A4"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654" w:name="_Toc373509046"/>
      <w:r w:rsidRPr="00926DB6">
        <w:rPr>
          <w:lang w:val="en-GB"/>
        </w:rPr>
        <w:t>Extra requirements addressing variance information</w:t>
      </w:r>
      <w:bookmarkEnd w:id="654"/>
    </w:p>
    <w:p w14:paraId="035677C2" w14:textId="77777777" w:rsidR="002C65AC" w:rsidRDefault="002C65AC" w:rsidP="002C65AC">
      <w:pPr>
        <w:pStyle w:val="VDABlocktext"/>
      </w:pPr>
      <w:r>
        <w:t>The VEC data format specification must have a concept that enables the assignment of every occurrence, every module (instance) and every harness configuration set (instance) in the context of a 150% wiring harness description with a certain variant configuration term.</w:t>
      </w:r>
    </w:p>
    <w:p w14:paraId="273D0467" w14:textId="77777777" w:rsidR="002C65AC" w:rsidRDefault="002C65AC" w:rsidP="002C65AC">
      <w:pPr>
        <w:pStyle w:val="VDABlocktext"/>
      </w:pPr>
      <w:r>
        <w:t>Furthermore, the VEC data format specification must have a concept to describe exclusive modules as part of a module family (KBL – module family concept).</w:t>
      </w:r>
    </w:p>
    <w:p w14:paraId="6ADE9C5C" w14:textId="76713046" w:rsidR="002C65AC" w:rsidRDefault="002C65AC" w:rsidP="002C65AC">
      <w:pPr>
        <w:pStyle w:val="VDABlocktext"/>
        <w:rPr>
          <w:ins w:id="655" w:author="Johannes Becker" w:date="2020-02-21T09:19:00Z"/>
        </w:rPr>
      </w:pPr>
      <w:r>
        <w:t xml:space="preserve">Finally, the VEC data format specification must have a concept to describe certain occurrences as mandatory completion parts in dependency of the existence of one </w:t>
      </w:r>
      <w:r w:rsidRPr="008F535A">
        <w:t>or more related modules (KBL - module list concept).</w:t>
      </w:r>
    </w:p>
    <w:p w14:paraId="6F55E52A" w14:textId="77777777" w:rsidR="0076516D" w:rsidRDefault="0076516D" w:rsidP="002C65AC">
      <w:pPr>
        <w:pStyle w:val="VDABlocktext"/>
      </w:pPr>
    </w:p>
    <w:p w14:paraId="798BBD3D" w14:textId="25E23FA7" w:rsidR="0076516D" w:rsidRDefault="0037457B" w:rsidP="0076516D">
      <w:pPr>
        <w:pStyle w:val="berschrift2"/>
        <w:keepLines w:val="0"/>
        <w:numPr>
          <w:ilvl w:val="2"/>
          <w:numId w:val="2"/>
        </w:numPr>
        <w:autoSpaceDE/>
        <w:autoSpaceDN/>
        <w:adjustRightInd/>
        <w:spacing w:before="240" w:after="60" w:line="240" w:lineRule="auto"/>
        <w:rPr>
          <w:ins w:id="656" w:author="Johannes Becker" w:date="2020-02-21T09:21:00Z"/>
          <w:lang w:val="en-GB"/>
        </w:rPr>
      </w:pPr>
      <w:bookmarkStart w:id="657" w:name="_Toc373509047"/>
      <w:bookmarkStart w:id="658" w:name="_Toc27668590"/>
      <w:bookmarkStart w:id="659" w:name="_Toc33620285"/>
      <w:ins w:id="660" w:author="Johannes Becker" w:date="2020-02-21T10:38:00Z">
        <w:r>
          <w:rPr>
            <w:lang w:val="en-GB"/>
          </w:rPr>
          <w:lastRenderedPageBreak/>
          <w:t xml:space="preserve">Definition and </w:t>
        </w:r>
      </w:ins>
      <w:ins w:id="661" w:author="Johannes Becker" w:date="2020-02-21T10:42:00Z">
        <w:r>
          <w:rPr>
            <w:lang w:val="en-GB"/>
          </w:rPr>
          <w:t>re</w:t>
        </w:r>
      </w:ins>
      <w:ins w:id="662" w:author="Johannes Becker" w:date="2020-02-21T10:38:00Z">
        <w:r>
          <w:rPr>
            <w:lang w:val="en-GB"/>
          </w:rPr>
          <w:t>use of complex parts</w:t>
        </w:r>
      </w:ins>
      <w:bookmarkEnd w:id="659"/>
    </w:p>
    <w:p w14:paraId="53010DF2" w14:textId="5EB555D6" w:rsidR="0076516D" w:rsidRDefault="009C0DDA" w:rsidP="0076516D">
      <w:pPr>
        <w:rPr>
          <w:ins w:id="663" w:author="Johannes Becker" w:date="2020-02-21T11:12:00Z"/>
          <w:lang w:val="en-GB"/>
        </w:rPr>
      </w:pPr>
      <w:ins w:id="664" w:author="Johannes Becker" w:date="2020-02-21T11:01:00Z">
        <w:r>
          <w:rPr>
            <w:lang w:val="en-GB"/>
          </w:rPr>
          <w:t xml:space="preserve">The VEC data format specification must have a concept </w:t>
        </w:r>
      </w:ins>
      <w:ins w:id="665" w:author="Johannes Becker" w:date="2020-02-21T11:02:00Z">
        <w:r>
          <w:rPr>
            <w:lang w:val="en-GB"/>
          </w:rPr>
          <w:t xml:space="preserve">to define complex parts and reuse them in different positions. </w:t>
        </w:r>
      </w:ins>
      <w:ins w:id="666" w:author="Johannes Becker" w:date="2020-02-21T11:03:00Z">
        <w:r w:rsidRPr="009C0DDA">
          <w:rPr>
            <w:lang w:val="en-GB"/>
          </w:rPr>
          <w:t>Wiring harnesses do not exclusively consist of simple components</w:t>
        </w:r>
        <w:r>
          <w:rPr>
            <w:lang w:val="en-GB"/>
          </w:rPr>
          <w:t xml:space="preserve">, but also </w:t>
        </w:r>
      </w:ins>
      <w:ins w:id="667" w:author="Johannes Becker" w:date="2020-02-21T11:04:00Z">
        <w:r>
          <w:rPr>
            <w:lang w:val="en-GB"/>
          </w:rPr>
          <w:t xml:space="preserve">of parts </w:t>
        </w:r>
      </w:ins>
      <w:ins w:id="668" w:author="Johannes Becker" w:date="2020-02-21T11:05:00Z">
        <w:r>
          <w:rPr>
            <w:lang w:val="en-GB"/>
          </w:rPr>
          <w:t xml:space="preserve">that are assembled themselves. This can </w:t>
        </w:r>
      </w:ins>
      <w:ins w:id="669" w:author="Johannes Becker" w:date="2020-02-21T11:06:00Z">
        <w:r>
          <w:rPr>
            <w:lang w:val="en-GB"/>
          </w:rPr>
          <w:t xml:space="preserve">range from </w:t>
        </w:r>
      </w:ins>
      <w:ins w:id="670" w:author="Johannes Becker" w:date="2020-02-21T11:07:00Z">
        <w:r>
          <w:rPr>
            <w:lang w:val="en-GB"/>
          </w:rPr>
          <w:t xml:space="preserve">ready-made cables (e.g. antenna or USB cables) </w:t>
        </w:r>
      </w:ins>
      <w:ins w:id="671" w:author="Johannes Becker" w:date="2020-02-21T11:10:00Z">
        <w:r>
          <w:rPr>
            <w:lang w:val="en-GB"/>
          </w:rPr>
          <w:t xml:space="preserve">up to complete (sub) harnesses (e.g. </w:t>
        </w:r>
      </w:ins>
      <w:ins w:id="672" w:author="Johannes Becker" w:date="2020-02-21T11:11:00Z">
        <w:r>
          <w:rPr>
            <w:lang w:val="en-GB"/>
          </w:rPr>
          <w:t xml:space="preserve">automatically manufactured modules or door harnesses used in the left and right door in the same </w:t>
        </w:r>
        <w:r w:rsidR="00742420">
          <w:rPr>
            <w:lang w:val="en-GB"/>
          </w:rPr>
          <w:t>ma</w:t>
        </w:r>
      </w:ins>
      <w:ins w:id="673" w:author="Johannes Becker" w:date="2020-02-21T11:12:00Z">
        <w:r w:rsidR="00742420">
          <w:rPr>
            <w:lang w:val="en-GB"/>
          </w:rPr>
          <w:t>nufactured way</w:t>
        </w:r>
      </w:ins>
      <w:ins w:id="674" w:author="Johannes Becker" w:date="2020-02-21T11:11:00Z">
        <w:r>
          <w:rPr>
            <w:lang w:val="en-GB"/>
          </w:rPr>
          <w:t>).</w:t>
        </w:r>
      </w:ins>
    </w:p>
    <w:p w14:paraId="6DAADF3C" w14:textId="6676DD05" w:rsidR="00742420" w:rsidRDefault="00742420" w:rsidP="0076516D">
      <w:pPr>
        <w:rPr>
          <w:ins w:id="675" w:author="Johannes Becker" w:date="2020-02-21T11:12:00Z"/>
          <w:lang w:val="en-GB"/>
        </w:rPr>
      </w:pPr>
      <w:ins w:id="676" w:author="Johannes Becker" w:date="2020-02-21T11:12:00Z">
        <w:r>
          <w:rPr>
            <w:lang w:val="en-GB"/>
          </w:rPr>
          <w:t xml:space="preserve">The reuse concept </w:t>
        </w:r>
      </w:ins>
      <w:ins w:id="677" w:author="Johannes Becker" w:date="2020-02-21T11:13:00Z">
        <w:r>
          <w:rPr>
            <w:lang w:val="en-GB"/>
          </w:rPr>
          <w:t>shall</w:t>
        </w:r>
      </w:ins>
      <w:ins w:id="678" w:author="Johannes Becker" w:date="2020-02-21T11:12:00Z">
        <w:r>
          <w:rPr>
            <w:lang w:val="en-GB"/>
          </w:rPr>
          <w:t xml:space="preserve"> support at least the following aspects:</w:t>
        </w:r>
      </w:ins>
    </w:p>
    <w:p w14:paraId="3D301FF7" w14:textId="5A7090DE" w:rsidR="00742420" w:rsidRDefault="00742420" w:rsidP="003C2502">
      <w:pPr>
        <w:pStyle w:val="Listenabsatz"/>
        <w:numPr>
          <w:ilvl w:val="0"/>
          <w:numId w:val="59"/>
        </w:numPr>
        <w:rPr>
          <w:ins w:id="679" w:author="Johannes Becker" w:date="2020-02-21T11:13:00Z"/>
          <w:lang w:val="en-GB"/>
        </w:rPr>
      </w:pPr>
      <w:ins w:id="680" w:author="Johannes Becker" w:date="2020-02-21T11:13:00Z">
        <w:r>
          <w:rPr>
            <w:lang w:val="en-GB"/>
          </w:rPr>
          <w:t>Renaming in the context of usage (e.g. connector names, wire numbers)</w:t>
        </w:r>
      </w:ins>
    </w:p>
    <w:p w14:paraId="2B727801" w14:textId="19BFEA60" w:rsidR="00742420" w:rsidRDefault="00742420" w:rsidP="003C2502">
      <w:pPr>
        <w:pStyle w:val="Listenabsatz"/>
        <w:numPr>
          <w:ilvl w:val="0"/>
          <w:numId w:val="59"/>
        </w:numPr>
        <w:rPr>
          <w:ins w:id="681" w:author="Johannes Becker" w:date="2020-02-21T11:14:00Z"/>
          <w:lang w:val="en-GB"/>
        </w:rPr>
      </w:pPr>
      <w:ins w:id="682" w:author="Johannes Becker" w:date="2020-02-21T11:13:00Z">
        <w:r>
          <w:rPr>
            <w:lang w:val="en-GB"/>
          </w:rPr>
          <w:t>Mapping into the topology / geometry of the usage (e.g. right</w:t>
        </w:r>
      </w:ins>
      <w:ins w:id="683" w:author="Johannes Becker" w:date="2020-02-21T11:14:00Z">
        <w:r>
          <w:rPr>
            <w:lang w:val="en-GB"/>
          </w:rPr>
          <w:t xml:space="preserve"> door / left door)</w:t>
        </w:r>
      </w:ins>
    </w:p>
    <w:p w14:paraId="728F2EFA" w14:textId="1EBF0F94" w:rsidR="00742420" w:rsidRDefault="00742420" w:rsidP="003C2502">
      <w:pPr>
        <w:pStyle w:val="Listenabsatz"/>
        <w:numPr>
          <w:ilvl w:val="0"/>
          <w:numId w:val="59"/>
        </w:numPr>
        <w:rPr>
          <w:ins w:id="684" w:author="Johannes Becker" w:date="2020-02-21T11:16:00Z"/>
          <w:lang w:val="en-GB"/>
        </w:rPr>
      </w:pPr>
      <w:ins w:id="685" w:author="Johannes Becker" w:date="2020-02-21T11:14:00Z">
        <w:r>
          <w:rPr>
            <w:lang w:val="en-GB"/>
          </w:rPr>
          <w:t xml:space="preserve">Correct electrological mapping in the context of </w:t>
        </w:r>
      </w:ins>
      <w:ins w:id="686" w:author="Johannes Becker" w:date="2020-02-21T11:15:00Z">
        <w:r>
          <w:rPr>
            <w:lang w:val="en-GB"/>
          </w:rPr>
          <w:t xml:space="preserve">the </w:t>
        </w:r>
      </w:ins>
      <w:ins w:id="687" w:author="Johannes Becker" w:date="2020-02-21T11:14:00Z">
        <w:r>
          <w:rPr>
            <w:lang w:val="en-GB"/>
          </w:rPr>
          <w:t>usage (e.g.</w:t>
        </w:r>
      </w:ins>
      <w:ins w:id="688" w:author="Johannes Becker" w:date="2020-02-21T11:15:00Z">
        <w:r>
          <w:rPr>
            <w:lang w:val="en-GB"/>
          </w:rPr>
          <w:t xml:space="preserve"> realized </w:t>
        </w:r>
      </w:ins>
      <w:ins w:id="689" w:author="Johannes Becker" w:date="2020-02-21T11:16:00Z">
        <w:r>
          <w:rPr>
            <w:lang w:val="en-GB"/>
          </w:rPr>
          <w:t xml:space="preserve">schematic </w:t>
        </w:r>
      </w:ins>
      <w:ins w:id="690" w:author="Johannes Becker" w:date="2020-02-21T11:15:00Z">
        <w:r>
          <w:rPr>
            <w:lang w:val="en-GB"/>
          </w:rPr>
          <w:t>connections &amp; sign</w:t>
        </w:r>
      </w:ins>
      <w:ins w:id="691" w:author="Johannes Becker" w:date="2020-02-21T11:16:00Z">
        <w:r>
          <w:rPr>
            <w:lang w:val="en-GB"/>
          </w:rPr>
          <w:t>als are usage dependant).</w:t>
        </w:r>
      </w:ins>
    </w:p>
    <w:p w14:paraId="22C5537F" w14:textId="7B90C917" w:rsidR="00742420" w:rsidRDefault="00742420" w:rsidP="003C2502">
      <w:pPr>
        <w:pStyle w:val="Listenabsatz"/>
        <w:numPr>
          <w:ilvl w:val="0"/>
          <w:numId w:val="59"/>
        </w:numPr>
        <w:rPr>
          <w:ins w:id="692" w:author="Johannes Becker" w:date="2020-02-21T11:18:00Z"/>
          <w:lang w:val="en-GB"/>
        </w:rPr>
      </w:pPr>
      <w:ins w:id="693" w:author="Johannes Becker" w:date="2020-02-21T11:16:00Z">
        <w:r>
          <w:rPr>
            <w:lang w:val="en-GB"/>
          </w:rPr>
          <w:t>Redefinition of properties in the context of the usage (e.g.</w:t>
        </w:r>
      </w:ins>
      <w:ins w:id="694" w:author="Johannes Becker" w:date="2020-02-21T11:17:00Z">
        <w:r>
          <w:rPr>
            <w:lang w:val="en-GB"/>
          </w:rPr>
          <w:t xml:space="preserve"> some</w:t>
        </w:r>
      </w:ins>
      <w:ins w:id="695" w:author="Johannes Becker" w:date="2020-02-21T11:16:00Z">
        <w:r>
          <w:rPr>
            <w:lang w:val="en-GB"/>
          </w:rPr>
          <w:t xml:space="preserve"> read</w:t>
        </w:r>
      </w:ins>
      <w:ins w:id="696" w:author="Johannes Becker" w:date="2020-02-21T11:17:00Z">
        <w:r>
          <w:rPr>
            <w:lang w:val="en-GB"/>
          </w:rPr>
          <w:t xml:space="preserve">y-made cables with connectors on only one </w:t>
        </w:r>
      </w:ins>
      <w:ins w:id="697" w:author="Johannes Becker" w:date="2020-02-21T11:18:00Z">
        <w:r>
          <w:rPr>
            <w:lang w:val="en-GB"/>
          </w:rPr>
          <w:t>side</w:t>
        </w:r>
      </w:ins>
      <w:ins w:id="698" w:author="Johannes Becker" w:date="2020-02-21T11:17:00Z">
        <w:r>
          <w:rPr>
            <w:lang w:val="en-GB"/>
          </w:rPr>
          <w:t xml:space="preserve"> might have a fixed length and are cut to the correct length in the concrete usage).</w:t>
        </w:r>
      </w:ins>
    </w:p>
    <w:p w14:paraId="7C7F8065" w14:textId="64E46662" w:rsidR="00742420" w:rsidRPr="00742420" w:rsidRDefault="00742420" w:rsidP="003C2502">
      <w:pPr>
        <w:pStyle w:val="Listenabsatz"/>
        <w:numPr>
          <w:ilvl w:val="0"/>
          <w:numId w:val="59"/>
        </w:numPr>
        <w:rPr>
          <w:ins w:id="699" w:author="Johannes Becker" w:date="2020-02-21T09:20:00Z"/>
          <w:lang w:val="en-GB"/>
        </w:rPr>
      </w:pPr>
      <w:ins w:id="700" w:author="Johannes Becker" w:date="2020-02-21T11:18:00Z">
        <w:r>
          <w:rPr>
            <w:lang w:val="en-GB"/>
          </w:rPr>
          <w:t>Definition of the installation in the con</w:t>
        </w:r>
      </w:ins>
      <w:ins w:id="701" w:author="Johannes Becker" w:date="2020-02-21T11:19:00Z">
        <w:r>
          <w:rPr>
            <w:lang w:val="en-GB"/>
          </w:rPr>
          <w:t>crete usage (e.g. positioning of connectors, routing of cables)</w:t>
        </w:r>
      </w:ins>
    </w:p>
    <w:p w14:paraId="7921776B" w14:textId="4D456049"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702" w:name="_Toc33620286"/>
      <w:r>
        <w:rPr>
          <w:lang w:val="en-GB"/>
        </w:rPr>
        <w:t xml:space="preserve">Additional requirements out of the </w:t>
      </w:r>
      <w:r w:rsidR="00DD1D20">
        <w:rPr>
          <w:lang w:val="en-GB"/>
        </w:rPr>
        <w:t>component description</w:t>
      </w:r>
      <w:r>
        <w:rPr>
          <w:lang w:val="en-GB"/>
        </w:rPr>
        <w:t xml:space="preserve"> perspective</w:t>
      </w:r>
      <w:bookmarkEnd w:id="657"/>
      <w:bookmarkEnd w:id="658"/>
      <w:bookmarkEnd w:id="702"/>
    </w:p>
    <w:p w14:paraId="13EF49C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03" w:name="_Toc373509048"/>
      <w:bookmarkStart w:id="704" w:name="_Ref304475997"/>
      <w:bookmarkStart w:id="705" w:name="_Toc235801660"/>
      <w:bookmarkStart w:id="706" w:name="_Toc276891739"/>
      <w:r>
        <w:rPr>
          <w:lang w:val="en-GB"/>
        </w:rPr>
        <w:t>Usage Nodes</w:t>
      </w:r>
      <w:bookmarkEnd w:id="703"/>
    </w:p>
    <w:p w14:paraId="5DEDD4D2" w14:textId="77777777" w:rsidR="002C65AC" w:rsidRPr="00D01269" w:rsidRDefault="002C65AC" w:rsidP="002C65AC">
      <w:pPr>
        <w:rPr>
          <w:lang w:val="en-GB"/>
        </w:rPr>
      </w:pPr>
      <w:r>
        <w:rPr>
          <w:lang w:val="en-GB"/>
        </w:rPr>
        <w:t>The VEC must provide a concept to support usage nodes. Usage nodes are a representation of an abstract position in a vehicle, independent from the concrete perspective (ELOG, GEO, …). Usage nodes are used to provide a consistent naming over different electrical systems and different development branches.</w:t>
      </w:r>
    </w:p>
    <w:p w14:paraId="080A565B"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07" w:name="_Toc373509049"/>
      <w:r w:rsidRPr="001976D0">
        <w:rPr>
          <w:lang w:val="en-GB"/>
        </w:rPr>
        <w:t>Support</w:t>
      </w:r>
      <w:r>
        <w:rPr>
          <w:lang w:val="en-GB"/>
        </w:rPr>
        <w:t>ing the</w:t>
      </w:r>
      <w:r w:rsidRPr="001976D0">
        <w:rPr>
          <w:lang w:val="en-GB"/>
        </w:rPr>
        <w:t xml:space="preserve"> selection</w:t>
      </w:r>
      <w:r>
        <w:rPr>
          <w:lang w:val="en-GB"/>
        </w:rPr>
        <w:t xml:space="preserve"> of terminals and related parts</w:t>
      </w:r>
      <w:bookmarkEnd w:id="704"/>
      <w:bookmarkEnd w:id="707"/>
    </w:p>
    <w:p w14:paraId="0F9FA147" w14:textId="77777777" w:rsidR="002C65AC" w:rsidRDefault="002C65AC" w:rsidP="002C65AC">
      <w:pPr>
        <w:pStyle w:val="VDABlocktext"/>
      </w:pPr>
      <w:r w:rsidRPr="00757E09">
        <w:t>In many companies, the selection process of concrete terminals, cavity seals and cavity plugs is done automatically on the basis of an abstract contacting specification and a components</w:t>
      </w:r>
      <w:r>
        <w:t xml:space="preserve"> library. Against this background, the </w:t>
      </w:r>
      <w:r w:rsidRPr="00256769">
        <w:t xml:space="preserve">VEC data format specification must </w:t>
      </w:r>
      <w:r>
        <w:t>enable the description of all data those component libraries typically contain. At least, the following information must be able to be described:</w:t>
      </w:r>
    </w:p>
    <w:p w14:paraId="79FAC774" w14:textId="77777777" w:rsidR="002C65AC" w:rsidRDefault="002C65AC" w:rsidP="00D50625">
      <w:pPr>
        <w:pStyle w:val="VDABlocktext"/>
        <w:numPr>
          <w:ilvl w:val="0"/>
          <w:numId w:val="29"/>
        </w:numPr>
      </w:pPr>
      <w:r>
        <w:t>Existing compatibility between cavity and terminal</w:t>
      </w:r>
    </w:p>
    <w:p w14:paraId="24C2A2DB" w14:textId="77777777" w:rsidR="002C65AC" w:rsidRDefault="002C65AC" w:rsidP="00D50625">
      <w:pPr>
        <w:pStyle w:val="VDABlocktext"/>
        <w:numPr>
          <w:ilvl w:val="0"/>
          <w:numId w:val="29"/>
        </w:numPr>
      </w:pPr>
      <w:r>
        <w:t>Existing compatibility between cavity and cavity plug</w:t>
      </w:r>
    </w:p>
    <w:p w14:paraId="59EE6CD2" w14:textId="77777777" w:rsidR="002C65AC" w:rsidRDefault="002C65AC" w:rsidP="00D50625">
      <w:pPr>
        <w:pStyle w:val="VDABlocktext"/>
        <w:numPr>
          <w:ilvl w:val="0"/>
          <w:numId w:val="29"/>
        </w:numPr>
      </w:pPr>
      <w:r>
        <w:t>Existing compatibility between cavity and wire (type)</w:t>
      </w:r>
    </w:p>
    <w:p w14:paraId="2AD19626" w14:textId="77777777" w:rsidR="002C65AC" w:rsidRDefault="002C65AC" w:rsidP="00D50625">
      <w:pPr>
        <w:pStyle w:val="VDABlocktext"/>
        <w:numPr>
          <w:ilvl w:val="0"/>
          <w:numId w:val="29"/>
        </w:numPr>
      </w:pPr>
      <w:r>
        <w:t>Existing compatibility between terminal and wire (regarding core and insulation)</w:t>
      </w:r>
    </w:p>
    <w:p w14:paraId="4579EBD2" w14:textId="77777777" w:rsidR="002C65AC" w:rsidRDefault="002C65AC" w:rsidP="00D50625">
      <w:pPr>
        <w:pStyle w:val="VDABlocktext"/>
        <w:numPr>
          <w:ilvl w:val="0"/>
          <w:numId w:val="29"/>
        </w:numPr>
      </w:pPr>
      <w:r>
        <w:t>Classification of a terminal as multi crimp able</w:t>
      </w:r>
    </w:p>
    <w:p w14:paraId="7158C415" w14:textId="77777777" w:rsidR="002C65AC" w:rsidRDefault="002C65AC" w:rsidP="00D50625">
      <w:pPr>
        <w:pStyle w:val="VDABlocktext"/>
        <w:numPr>
          <w:ilvl w:val="0"/>
          <w:numId w:val="29"/>
        </w:numPr>
      </w:pPr>
      <w:r>
        <w:t>Material information of terminals (basic material, plating material of terminal reception and wire reception)</w:t>
      </w:r>
    </w:p>
    <w:p w14:paraId="75674FF0" w14:textId="77777777" w:rsidR="002C65AC" w:rsidRPr="00E941EE" w:rsidRDefault="002C65AC" w:rsidP="00D50625">
      <w:pPr>
        <w:pStyle w:val="VDABlocktext"/>
        <w:numPr>
          <w:ilvl w:val="0"/>
          <w:numId w:val="29"/>
        </w:numPr>
      </w:pPr>
      <w:r w:rsidRPr="00E941EE">
        <w:t>Compatibility of a cavity seal in dependency of cavity, terminal and wire</w:t>
      </w:r>
    </w:p>
    <w:p w14:paraId="1772A333" w14:textId="77777777" w:rsidR="002C65AC" w:rsidRPr="00E941EE" w:rsidRDefault="002C65AC" w:rsidP="00D50625">
      <w:pPr>
        <w:pStyle w:val="VDABlocktext"/>
        <w:numPr>
          <w:ilvl w:val="0"/>
          <w:numId w:val="29"/>
        </w:numPr>
      </w:pPr>
      <w:r w:rsidRPr="00E941EE">
        <w:t>The suited contacting method (crimp, weld, …)</w:t>
      </w:r>
    </w:p>
    <w:p w14:paraId="23EB9C7E" w14:textId="77777777" w:rsidR="002C65AC" w:rsidRPr="00E941EE" w:rsidRDefault="002C65AC" w:rsidP="002C65AC">
      <w:pPr>
        <w:pStyle w:val="VDABlocktext"/>
      </w:pPr>
      <w:r w:rsidRPr="00E941EE">
        <w:lastRenderedPageBreak/>
        <w:t>Note: The VEC data format specification must enable compatibility relationships to be explicitly defined (a</w:t>
      </w:r>
      <w:r>
        <w:t>lternatively by instances-based or grouping-type-</w:t>
      </w:r>
      <w:r w:rsidRPr="00E941EE">
        <w:t xml:space="preserve">based </w:t>
      </w:r>
      <w:r>
        <w:t>compatibility statements</w:t>
      </w:r>
      <w:r w:rsidRPr="00E941EE">
        <w:t>) as well as implicitly by type specific (cavity, terminal, …) attributes and its values.</w:t>
      </w:r>
    </w:p>
    <w:p w14:paraId="20DF53C2" w14:textId="77777777" w:rsidR="002C65AC" w:rsidRPr="00E941EE" w:rsidRDefault="002C65AC" w:rsidP="002C65AC">
      <w:pPr>
        <w:pStyle w:val="berschrift3"/>
        <w:keepLines w:val="0"/>
        <w:numPr>
          <w:ilvl w:val="2"/>
          <w:numId w:val="2"/>
        </w:numPr>
        <w:autoSpaceDE/>
        <w:autoSpaceDN/>
        <w:adjustRightInd/>
        <w:spacing w:before="240" w:after="60" w:line="240" w:lineRule="auto"/>
        <w:rPr>
          <w:lang w:val="en-GB"/>
        </w:rPr>
      </w:pPr>
      <w:bookmarkStart w:id="708" w:name="_Toc373509050"/>
      <w:r>
        <w:rPr>
          <w:lang w:val="en-GB"/>
        </w:rPr>
        <w:t>Design</w:t>
      </w:r>
      <w:r w:rsidRPr="00E941EE">
        <w:rPr>
          <w:lang w:val="en-GB"/>
        </w:rPr>
        <w:t xml:space="preserve"> relevant attributes</w:t>
      </w:r>
      <w:bookmarkEnd w:id="708"/>
    </w:p>
    <w:p w14:paraId="329D05FB" w14:textId="77777777" w:rsidR="002C65AC" w:rsidRDefault="002C65AC" w:rsidP="002C65AC">
      <w:pPr>
        <w:pStyle w:val="VDABlocktext"/>
      </w:pPr>
      <w:r>
        <w:t>In many companies, the part descriptions within component libraries contain some technical detail information that are relevant for a designer when he has to search and chose a dedicated part with dedicated technical properties. Against this background, the VEC data format specification must enable the description of the most common technical properties that are typically needed for this purpose.</w:t>
      </w:r>
    </w:p>
    <w:p w14:paraId="4CFB331E" w14:textId="1720BC86" w:rsidR="002C65AC" w:rsidRDefault="002C65AC" w:rsidP="002C65AC">
      <w:pPr>
        <w:pStyle w:val="VDABlocktext"/>
      </w:pPr>
      <w:r>
        <w:t>Afterwards, some examples of such properties are listed. The list contains only properties in addition to the chapters </w:t>
      </w:r>
      <w:r>
        <w:fldChar w:fldCharType="begin"/>
      </w:r>
      <w:r>
        <w:instrText xml:space="preserve"> REF _Ref287526142 \r \h </w:instrText>
      </w:r>
      <w:r>
        <w:fldChar w:fldCharType="separate"/>
      </w:r>
      <w:r w:rsidR="004714EB">
        <w:t>3.1</w:t>
      </w:r>
      <w:r>
        <w:fldChar w:fldCharType="end"/>
      </w:r>
      <w:r>
        <w:t>, </w:t>
      </w:r>
      <w:r>
        <w:fldChar w:fldCharType="begin"/>
      </w:r>
      <w:r>
        <w:instrText xml:space="preserve"> REF _Ref287525632 \r \h </w:instrText>
      </w:r>
      <w:r>
        <w:fldChar w:fldCharType="separate"/>
      </w:r>
      <w:r w:rsidR="004714EB">
        <w:t>3.3.1</w:t>
      </w:r>
      <w:r>
        <w:fldChar w:fldCharType="end"/>
      </w:r>
      <w:r>
        <w:t xml:space="preserve"> and </w:t>
      </w:r>
      <w:r>
        <w:fldChar w:fldCharType="begin"/>
      </w:r>
      <w:r>
        <w:instrText xml:space="preserve"> REF _Ref304475997 \r \h </w:instrText>
      </w:r>
      <w:r>
        <w:fldChar w:fldCharType="separate"/>
      </w:r>
      <w:r w:rsidR="004714EB">
        <w:t>3.4.1</w:t>
      </w:r>
      <w:r>
        <w:fldChar w:fldCharType="end"/>
      </w:r>
      <w:r>
        <w:t>.</w:t>
      </w:r>
    </w:p>
    <w:p w14:paraId="5BE4E3EF" w14:textId="77777777" w:rsidR="002C65AC" w:rsidRDefault="002C65AC" w:rsidP="00D50625">
      <w:pPr>
        <w:pStyle w:val="VDABlocktext"/>
        <w:numPr>
          <w:ilvl w:val="0"/>
          <w:numId w:val="30"/>
        </w:numPr>
      </w:pPr>
      <w:r>
        <w:t>All parts concerning</w:t>
      </w:r>
    </w:p>
    <w:p w14:paraId="77092016" w14:textId="77777777" w:rsidR="002C65AC" w:rsidRDefault="002C65AC" w:rsidP="00D50625">
      <w:pPr>
        <w:pStyle w:val="VDABlocktext"/>
        <w:numPr>
          <w:ilvl w:val="1"/>
          <w:numId w:val="30"/>
        </w:numPr>
      </w:pPr>
      <w:r>
        <w:t>The robustness against water, oil, petrol, …</w:t>
      </w:r>
    </w:p>
    <w:p w14:paraId="3420EB26" w14:textId="213072E3" w:rsidR="002C65AC" w:rsidRDefault="002C65AC" w:rsidP="00D50625">
      <w:pPr>
        <w:pStyle w:val="VDABlocktext"/>
        <w:numPr>
          <w:ilvl w:val="1"/>
          <w:numId w:val="30"/>
        </w:numPr>
      </w:pPr>
      <w:r>
        <w:t>The permitted temperature range</w:t>
      </w:r>
    </w:p>
    <w:p w14:paraId="6DE9CDB8" w14:textId="77777777" w:rsidR="002C65AC" w:rsidRDefault="002C65AC" w:rsidP="00D50625">
      <w:pPr>
        <w:pStyle w:val="VDABlocktext"/>
        <w:numPr>
          <w:ilvl w:val="1"/>
          <w:numId w:val="30"/>
        </w:numPr>
      </w:pPr>
      <w:r>
        <w:t>…</w:t>
      </w:r>
    </w:p>
    <w:p w14:paraId="3D85FF89" w14:textId="77777777" w:rsidR="002C65AC" w:rsidRDefault="002C65AC" w:rsidP="00D50625">
      <w:pPr>
        <w:pStyle w:val="VDABlocktext"/>
        <w:numPr>
          <w:ilvl w:val="0"/>
          <w:numId w:val="30"/>
        </w:numPr>
      </w:pPr>
      <w:r>
        <w:t>In case of wires respectively cores</w:t>
      </w:r>
    </w:p>
    <w:p w14:paraId="58A8EFA1" w14:textId="77777777" w:rsidR="002C65AC" w:rsidRDefault="002C65AC" w:rsidP="00D50625">
      <w:pPr>
        <w:pStyle w:val="VDABlocktext"/>
        <w:numPr>
          <w:ilvl w:val="1"/>
          <w:numId w:val="30"/>
        </w:numPr>
      </w:pPr>
      <w:r>
        <w:t>The minimum bend radius</w:t>
      </w:r>
    </w:p>
    <w:p w14:paraId="63FDCA8E" w14:textId="5AB43C04" w:rsidR="002C65AC" w:rsidRDefault="002C65AC" w:rsidP="00D50625">
      <w:pPr>
        <w:pStyle w:val="VDABlocktext"/>
        <w:numPr>
          <w:ilvl w:val="1"/>
          <w:numId w:val="30"/>
        </w:numPr>
      </w:pPr>
      <w:r>
        <w:t>The permitted voltage range</w:t>
      </w:r>
    </w:p>
    <w:p w14:paraId="1A5085FA" w14:textId="77777777" w:rsidR="002C65AC" w:rsidRDefault="002C65AC" w:rsidP="00D50625">
      <w:pPr>
        <w:pStyle w:val="VDABlocktext"/>
        <w:numPr>
          <w:ilvl w:val="1"/>
          <w:numId w:val="30"/>
        </w:numPr>
      </w:pPr>
      <w:r>
        <w:t>The insulation material and thickness</w:t>
      </w:r>
    </w:p>
    <w:p w14:paraId="1E3079E0" w14:textId="77777777" w:rsidR="002C65AC" w:rsidRDefault="002C65AC" w:rsidP="00D50625">
      <w:pPr>
        <w:pStyle w:val="VDABlocktext"/>
        <w:numPr>
          <w:ilvl w:val="1"/>
          <w:numId w:val="30"/>
        </w:numPr>
      </w:pPr>
      <w:r>
        <w:t>…</w:t>
      </w:r>
    </w:p>
    <w:p w14:paraId="44C046BD" w14:textId="77777777" w:rsidR="002C65AC" w:rsidRDefault="002C65AC" w:rsidP="00D50625">
      <w:pPr>
        <w:pStyle w:val="VDABlocktext"/>
        <w:numPr>
          <w:ilvl w:val="0"/>
          <w:numId w:val="30"/>
        </w:numPr>
      </w:pPr>
      <w:r>
        <w:t>In case of terminals</w:t>
      </w:r>
    </w:p>
    <w:p w14:paraId="1F669BA0" w14:textId="77777777" w:rsidR="002C65AC" w:rsidRDefault="002C65AC" w:rsidP="00D50625">
      <w:pPr>
        <w:pStyle w:val="VDABlocktext"/>
        <w:numPr>
          <w:ilvl w:val="1"/>
          <w:numId w:val="30"/>
        </w:numPr>
      </w:pPr>
      <w:r>
        <w:t>The gender</w:t>
      </w:r>
    </w:p>
    <w:p w14:paraId="3E6D103B" w14:textId="08E7DE14" w:rsidR="002C65AC" w:rsidRDefault="002C65AC" w:rsidP="00D50625">
      <w:pPr>
        <w:pStyle w:val="VDABlocktext"/>
        <w:numPr>
          <w:ilvl w:val="1"/>
          <w:numId w:val="30"/>
        </w:numPr>
      </w:pPr>
      <w:r>
        <w:t xml:space="preserve">The </w:t>
      </w:r>
      <w:r w:rsidR="007F6543">
        <w:t>pull-out</w:t>
      </w:r>
      <w:r>
        <w:t xml:space="preserve"> force</w:t>
      </w:r>
    </w:p>
    <w:p w14:paraId="79148FBB" w14:textId="77777777" w:rsidR="002C65AC" w:rsidRDefault="002C65AC" w:rsidP="00D50625">
      <w:pPr>
        <w:pStyle w:val="VDABlocktext"/>
        <w:numPr>
          <w:ilvl w:val="1"/>
          <w:numId w:val="30"/>
        </w:numPr>
      </w:pPr>
      <w:r>
        <w:t>The permitted current range information in dependency of nominal voltage and core cross section area</w:t>
      </w:r>
    </w:p>
    <w:p w14:paraId="24DAF3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09" w:name="_Toc373509051"/>
      <w:r>
        <w:rPr>
          <w:lang w:val="en-GB"/>
        </w:rPr>
        <w:t>Parts classification</w:t>
      </w:r>
      <w:bookmarkEnd w:id="709"/>
    </w:p>
    <w:p w14:paraId="7EAE8FCE" w14:textId="77777777" w:rsidR="002C65AC" w:rsidRDefault="002C65AC" w:rsidP="002C65AC">
      <w:pPr>
        <w:pStyle w:val="VDABlocktext"/>
      </w:pPr>
      <w:r>
        <w:t>The VEC data format specification must have a dedicated parts classification concept which allows a parts type specific description of technical properties. Unlike the KBL the VEC data format specification shall allow parts to be member of more than just one parts classification.</w:t>
      </w:r>
    </w:p>
    <w:p w14:paraId="09CFC8FA" w14:textId="77777777" w:rsidR="002C65AC" w:rsidRPr="00757E09" w:rsidRDefault="002C65AC" w:rsidP="002C65AC">
      <w:pPr>
        <w:pStyle w:val="VDABlocktext"/>
      </w:pPr>
      <w:r>
        <w:t>Afterwards, some examples of parts are listed that must be considered by the VEC parts classification concept.</w:t>
      </w:r>
    </w:p>
    <w:p w14:paraId="035DCB1B" w14:textId="77777777" w:rsidR="002C65AC" w:rsidRDefault="002C65AC" w:rsidP="00D50625">
      <w:pPr>
        <w:pStyle w:val="VDABlocktext"/>
        <w:numPr>
          <w:ilvl w:val="0"/>
          <w:numId w:val="30"/>
        </w:numPr>
        <w:tabs>
          <w:tab w:val="left" w:pos="3060"/>
        </w:tabs>
        <w:ind w:left="3060" w:hanging="2776"/>
      </w:pPr>
      <w:r>
        <w:t>Connector housings:</w:t>
      </w:r>
      <w:r>
        <w:tab/>
        <w:t>female / male and mixed housings, pin connector sockets</w:t>
      </w:r>
    </w:p>
    <w:p w14:paraId="40458BB2" w14:textId="11D212FE" w:rsidR="002C65AC" w:rsidRDefault="002C65AC" w:rsidP="00D50625">
      <w:pPr>
        <w:pStyle w:val="VDABlocktext"/>
        <w:numPr>
          <w:ilvl w:val="0"/>
          <w:numId w:val="30"/>
        </w:numPr>
        <w:ind w:left="3060" w:hanging="2776"/>
      </w:pPr>
      <w:r>
        <w:t xml:space="preserve">Terminals: </w:t>
      </w:r>
      <w:r>
        <w:tab/>
        <w:t xml:space="preserve">female and male pluggable terminals, ring terminals, battery terminals, coaxial terminals, contact bridges, </w:t>
      </w:r>
      <w:r w:rsidRPr="0059534C">
        <w:t>bifurcated contact</w:t>
      </w:r>
      <w:r>
        <w:t>s, optical fibre contact, end-to-end connectors (core separating</w:t>
      </w:r>
      <w:r w:rsidR="007F6543">
        <w:t>),</w:t>
      </w:r>
      <w:r>
        <w:t xml:space="preserve"> Insulation displacement connectors (</w:t>
      </w:r>
      <w:r w:rsidR="007F6543">
        <w:t>non-core</w:t>
      </w:r>
      <w:r>
        <w:t xml:space="preserve"> separating), comb connector</w:t>
      </w:r>
    </w:p>
    <w:p w14:paraId="470D110B" w14:textId="77777777" w:rsidR="002C65AC" w:rsidRDefault="002C65AC" w:rsidP="00D50625">
      <w:pPr>
        <w:pStyle w:val="VDABlocktext"/>
        <w:numPr>
          <w:ilvl w:val="0"/>
          <w:numId w:val="30"/>
        </w:numPr>
        <w:ind w:left="3060" w:hanging="2776"/>
      </w:pPr>
      <w:r>
        <w:t>Wires:</w:t>
      </w:r>
      <w:r>
        <w:tab/>
        <w:t>single core wires, multi core wires (regarding possible twisting and shielding)</w:t>
      </w:r>
    </w:p>
    <w:p w14:paraId="5B53A39E" w14:textId="77777777" w:rsidR="002C65AC" w:rsidRDefault="002C65AC" w:rsidP="00D50625">
      <w:pPr>
        <w:pStyle w:val="VDABlocktext"/>
        <w:numPr>
          <w:ilvl w:val="0"/>
          <w:numId w:val="30"/>
        </w:numPr>
        <w:ind w:left="3060" w:hanging="2776"/>
      </w:pPr>
      <w:r>
        <w:lastRenderedPageBreak/>
        <w:t>Wire protections:</w:t>
      </w:r>
      <w:r>
        <w:tab/>
        <w:t>tapes, sleeves and tubes, fittings</w:t>
      </w:r>
    </w:p>
    <w:p w14:paraId="32B8CF52" w14:textId="0A9C7F58" w:rsidR="002C65AC" w:rsidRDefault="002C65AC" w:rsidP="00D50625">
      <w:pPr>
        <w:pStyle w:val="VDABlocktext"/>
        <w:numPr>
          <w:ilvl w:val="0"/>
          <w:numId w:val="30"/>
        </w:numPr>
        <w:ind w:left="3060" w:hanging="2776"/>
      </w:pPr>
      <w:r>
        <w:t>Seals:</w:t>
      </w:r>
      <w:r>
        <w:tab/>
        <w:t>cavity seals, cavity plugs</w:t>
      </w:r>
      <w:r w:rsidR="00D84877">
        <w:t>,</w:t>
      </w:r>
      <w:r>
        <w:t xml:space="preserve"> and sealing mats</w:t>
      </w:r>
    </w:p>
    <w:p w14:paraId="76F65E58" w14:textId="77777777" w:rsidR="002C65AC" w:rsidRDefault="002C65AC" w:rsidP="00D50625">
      <w:pPr>
        <w:pStyle w:val="VDABlocktext"/>
        <w:numPr>
          <w:ilvl w:val="0"/>
          <w:numId w:val="30"/>
        </w:numPr>
        <w:ind w:left="3060" w:hanging="2776"/>
      </w:pPr>
      <w:r>
        <w:t>Fixings:</w:t>
      </w:r>
      <w:r>
        <w:tab/>
        <w:t>clips and binders</w:t>
      </w:r>
    </w:p>
    <w:p w14:paraId="648E42D6" w14:textId="45F70B1F" w:rsidR="002C65AC" w:rsidRDefault="002C65AC" w:rsidP="00D50625">
      <w:pPr>
        <w:pStyle w:val="VDABlocktext"/>
        <w:numPr>
          <w:ilvl w:val="0"/>
          <w:numId w:val="30"/>
        </w:numPr>
        <w:ind w:left="3060" w:hanging="2776"/>
      </w:pPr>
      <w:r w:rsidRPr="00436D75">
        <w:t>Grommets:</w:t>
      </w:r>
      <w:r w:rsidRPr="00436D75">
        <w:tab/>
        <w:t>bend prot</w:t>
      </w:r>
      <w:r>
        <w:t>ection sleeves, rubber funnels</w:t>
      </w:r>
    </w:p>
    <w:p w14:paraId="2EFF046B" w14:textId="23FBB6B2" w:rsidR="00A533D2" w:rsidRDefault="00A533D2" w:rsidP="00D50625">
      <w:pPr>
        <w:pStyle w:val="VDABlocktext"/>
        <w:numPr>
          <w:ilvl w:val="0"/>
          <w:numId w:val="30"/>
        </w:numPr>
        <w:ind w:left="3060" w:hanging="2776"/>
      </w:pPr>
      <w:bookmarkStart w:id="710" w:name="_Toc373509052"/>
      <w:r>
        <w:t>E/E-Components:</w:t>
      </w:r>
      <w:r>
        <w:tab/>
      </w:r>
      <w:r w:rsidRPr="007F6543">
        <w:t>ECU</w:t>
      </w:r>
      <w:r>
        <w:t>s</w:t>
      </w:r>
      <w:r w:rsidRPr="007F6543">
        <w:t>, sensor</w:t>
      </w:r>
      <w:r>
        <w:t>s</w:t>
      </w:r>
      <w:r w:rsidRPr="007F6543">
        <w:t>, relay</w:t>
      </w:r>
      <w:r>
        <w:t>s</w:t>
      </w:r>
      <w:r w:rsidRPr="007F6543">
        <w:t>, antenna</w:t>
      </w:r>
      <w:r>
        <w:t>s</w:t>
      </w:r>
      <w:r w:rsidRPr="007F6543">
        <w:t>, batter</w:t>
      </w:r>
      <w:r>
        <w:t>ies</w:t>
      </w:r>
      <w:r w:rsidRPr="007F6543">
        <w:t>, fuse</w:t>
      </w:r>
      <w:r>
        <w:t xml:space="preserve">s, </w:t>
      </w:r>
      <w:r w:rsidR="00D84877">
        <w:t>and</w:t>
      </w:r>
      <w:r>
        <w:t>component boxes</w:t>
      </w:r>
    </w:p>
    <w:p w14:paraId="6314D980" w14:textId="77777777" w:rsidR="002C65AC" w:rsidRPr="00237EA2" w:rsidRDefault="002C65AC" w:rsidP="002C65AC">
      <w:pPr>
        <w:pStyle w:val="berschrift3"/>
        <w:keepLines w:val="0"/>
        <w:numPr>
          <w:ilvl w:val="2"/>
          <w:numId w:val="2"/>
        </w:numPr>
        <w:autoSpaceDE/>
        <w:autoSpaceDN/>
        <w:adjustRightInd/>
        <w:spacing w:before="240" w:after="60" w:line="240" w:lineRule="auto"/>
        <w:rPr>
          <w:lang w:val="en-GB"/>
        </w:rPr>
      </w:pPr>
      <w:r w:rsidRPr="00237EA2">
        <w:rPr>
          <w:lang w:val="en-GB"/>
        </w:rPr>
        <w:t xml:space="preserve">Description of OEM-parts </w:t>
      </w:r>
      <w:r>
        <w:rPr>
          <w:lang w:val="en-GB"/>
        </w:rPr>
        <w:t>interrelated with its components supplier(s) and manufacturer(s)</w:t>
      </w:r>
      <w:bookmarkEnd w:id="710"/>
    </w:p>
    <w:p w14:paraId="31E8E00A" w14:textId="77777777" w:rsidR="002C65AC" w:rsidRDefault="002C65AC" w:rsidP="002C65AC">
      <w:pPr>
        <w:pStyle w:val="VDABlocktext"/>
      </w:pPr>
      <w:r>
        <w:t>The VEC data format specification must allow the description of OEM parts interrelated with its components supplier(s) and manufacturer(s). For this, it must be possible to describe a mapping of the relevant part numbers. However, for some special cases, the VEC data format specification must allow the definition of mappings that consider further details as well.</w:t>
      </w:r>
    </w:p>
    <w:p w14:paraId="4DE79F9F" w14:textId="561906CF"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711" w:name="_Toc373509053"/>
      <w:bookmarkStart w:id="712" w:name="_Toc27668591"/>
      <w:bookmarkStart w:id="713" w:name="_Toc33620287"/>
      <w:r>
        <w:rPr>
          <w:lang w:val="en-GB"/>
        </w:rPr>
        <w:t xml:space="preserve">Additional requirements out of the </w:t>
      </w:r>
      <w:r w:rsidR="00DD1D20">
        <w:rPr>
          <w:lang w:val="en-GB"/>
        </w:rPr>
        <w:t xml:space="preserve">geometry/topology </w:t>
      </w:r>
      <w:r>
        <w:rPr>
          <w:lang w:val="en-GB"/>
        </w:rPr>
        <w:t>perspective</w:t>
      </w:r>
      <w:bookmarkEnd w:id="711"/>
      <w:bookmarkEnd w:id="712"/>
      <w:bookmarkEnd w:id="713"/>
    </w:p>
    <w:p w14:paraId="49E3753F"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14" w:name="_Toc373509054"/>
      <w:r>
        <w:rPr>
          <w:lang w:val="en-GB"/>
        </w:rPr>
        <w:t>Topology</w:t>
      </w:r>
      <w:bookmarkEnd w:id="714"/>
    </w:p>
    <w:p w14:paraId="3615CD9A" w14:textId="77777777" w:rsidR="002C65AC" w:rsidRDefault="002C65AC" w:rsidP="002C65AC">
      <w:pPr>
        <w:pStyle w:val="VDABlocktext"/>
      </w:pPr>
      <w:r>
        <w:t>The VEC data format specification must have a concept to describe topology. This concept must consider</w:t>
      </w:r>
    </w:p>
    <w:p w14:paraId="7D7D4D01" w14:textId="77777777" w:rsidR="002C65AC" w:rsidRDefault="002C65AC" w:rsidP="00D50625">
      <w:pPr>
        <w:pStyle w:val="VDABlocktext"/>
        <w:numPr>
          <w:ilvl w:val="0"/>
          <w:numId w:val="31"/>
        </w:numPr>
      </w:pPr>
      <w:r>
        <w:t>Topology nodes (without coordinates)</w:t>
      </w:r>
    </w:p>
    <w:p w14:paraId="4B002B2E" w14:textId="77777777" w:rsidR="002C65AC" w:rsidRDefault="002C65AC" w:rsidP="00D50625">
      <w:pPr>
        <w:pStyle w:val="VDABlocktext"/>
        <w:numPr>
          <w:ilvl w:val="0"/>
          <w:numId w:val="31"/>
        </w:numPr>
      </w:pPr>
      <w:r>
        <w:t>Directed topology segments which are related to the topology nodes</w:t>
      </w:r>
    </w:p>
    <w:p w14:paraId="60855B73" w14:textId="77777777" w:rsidR="002C65AC" w:rsidRPr="00E746F7" w:rsidRDefault="002C65AC" w:rsidP="00D50625">
      <w:pPr>
        <w:pStyle w:val="VDABlocktext"/>
        <w:numPr>
          <w:ilvl w:val="0"/>
          <w:numId w:val="31"/>
        </w:numPr>
      </w:pPr>
      <w:r>
        <w:t>Further data like segment length and segment cross section area</w:t>
      </w:r>
    </w:p>
    <w:p w14:paraId="77123F83" w14:textId="77777777" w:rsidR="002C65AC" w:rsidRDefault="002C65AC" w:rsidP="002C65AC">
      <w:pPr>
        <w:pStyle w:val="VDABlocktext"/>
      </w:pPr>
      <w:r>
        <w:t>The topology concept must be designed as the interrelating element between 2D and 3D views.</w:t>
      </w:r>
    </w:p>
    <w:p w14:paraId="121B84A5" w14:textId="77777777" w:rsidR="002C65AC" w:rsidRDefault="002C65AC" w:rsidP="002C65AC">
      <w:pPr>
        <w:pStyle w:val="VDABlocktext"/>
      </w:pPr>
      <w:r>
        <w:t>The topology concept must enable a stand-alone description of topology information as well a description in combination with relating part placement information as well a description in combination with relating geometry views (2D and/or 3D).</w:t>
      </w:r>
    </w:p>
    <w:p w14:paraId="44BC71C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15" w:name="_Toc373509055"/>
      <w:r w:rsidRPr="000023DA">
        <w:rPr>
          <w:lang w:val="en-GB"/>
        </w:rPr>
        <w:t>Partitioning</w:t>
      </w:r>
      <w:r>
        <w:rPr>
          <w:lang w:val="en-GB"/>
        </w:rPr>
        <w:t xml:space="preserve"> and mapping of topology</w:t>
      </w:r>
      <w:bookmarkEnd w:id="715"/>
    </w:p>
    <w:p w14:paraId="0C64BB5A" w14:textId="77777777" w:rsidR="002C65AC" w:rsidRDefault="002C65AC" w:rsidP="002C65AC">
      <w:pPr>
        <w:pStyle w:val="VDABlocktext"/>
      </w:pPr>
      <w:r>
        <w:t>The VEC data format specification must have a partitioning respectively grouping concept for topology.</w:t>
      </w:r>
    </w:p>
    <w:p w14:paraId="0F74350E" w14:textId="54985430" w:rsidR="002C65AC" w:rsidRDefault="002C65AC" w:rsidP="002C65AC">
      <w:pPr>
        <w:pStyle w:val="VDABlocktext"/>
      </w:pPr>
      <w:r>
        <w:t>Furthermore, the topology concept must have a mechanism in order to describe mappings respectively topology embeddings. This can be relevant e.g. for a part with an own topology specification being integrated into the topology of a wiring harness.</w:t>
      </w:r>
    </w:p>
    <w:p w14:paraId="406F0045" w14:textId="784BBA4C" w:rsidR="001F6DC8" w:rsidRDefault="001F6DC8" w:rsidP="002C65AC">
      <w:pPr>
        <w:pStyle w:val="VDABlocktext"/>
      </w:pPr>
      <w:r>
        <w:t xml:space="preserve">A harness definition </w:t>
      </w:r>
      <w:r w:rsidRPr="001F6DC8">
        <w:t>including topology</w:t>
      </w:r>
      <w:r>
        <w:t xml:space="preserve"> might be </w:t>
      </w:r>
      <w:r w:rsidRPr="001F6DC8">
        <w:t>used twice in the vehicle</w:t>
      </w:r>
      <w:r>
        <w:t xml:space="preserve"> </w:t>
      </w:r>
      <w:r w:rsidRPr="001F6DC8">
        <w:t>(e.g. left and right rear door)</w:t>
      </w:r>
      <w:r>
        <w:t>. The topology concept</w:t>
      </w:r>
      <w:r w:rsidRPr="001F6DC8">
        <w:t xml:space="preserve"> </w:t>
      </w:r>
      <w:r>
        <w:t>must have a mechanism</w:t>
      </w:r>
      <w:r w:rsidRPr="001F6DC8">
        <w:t xml:space="preserve"> to express that the topology of both wiring harness instances obey the same product definition</w:t>
      </w:r>
      <w:r>
        <w:t>.</w:t>
      </w:r>
    </w:p>
    <w:p w14:paraId="782406E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16" w:name="_Ref288477854"/>
      <w:bookmarkStart w:id="717" w:name="_Toc373509056"/>
      <w:bookmarkStart w:id="718" w:name="_Toc276891748"/>
      <w:bookmarkStart w:id="719" w:name="_Toc235801666"/>
      <w:bookmarkEnd w:id="705"/>
      <w:bookmarkEnd w:id="706"/>
      <w:r>
        <w:rPr>
          <w:lang w:val="en-GB"/>
        </w:rPr>
        <w:t>Placement</w:t>
      </w:r>
      <w:bookmarkEnd w:id="716"/>
      <w:bookmarkEnd w:id="717"/>
    </w:p>
    <w:p w14:paraId="19294A7F" w14:textId="77777777" w:rsidR="002C65AC" w:rsidRDefault="002C65AC" w:rsidP="002C65AC">
      <w:pPr>
        <w:pStyle w:val="VDABlocktext"/>
      </w:pPr>
      <w:r>
        <w:t xml:space="preserve">The VEC data format specification must have a placement concept which allows the </w:t>
      </w:r>
      <w:r w:rsidRPr="00F433B0">
        <w:t xml:space="preserve">description where part instances </w:t>
      </w:r>
      <w:r>
        <w:t>or</w:t>
      </w:r>
      <w:r w:rsidRPr="00F433B0">
        <w:t xml:space="preserve"> part usages </w:t>
      </w:r>
      <w:r>
        <w:t xml:space="preserve">(a kind of placeholder for a concrete part instance respectively a set of concrete part instances representing configuration dependent alternatives) </w:t>
      </w:r>
      <w:r w:rsidRPr="00F433B0">
        <w:t>are located</w:t>
      </w:r>
      <w:r>
        <w:t xml:space="preserve"> on the topology. The placement concept must consider placements that are either defined by one or more reference points (e.g. for the </w:t>
      </w:r>
      <w:r>
        <w:lastRenderedPageBreak/>
        <w:t>placement of a cable channel) or a dedicated route (e.g. for the placement definition of a winding). In case of overlaps the required layering must be able to be specified.</w:t>
      </w:r>
    </w:p>
    <w:p w14:paraId="7E72150D" w14:textId="3350983E" w:rsidR="00742420" w:rsidRDefault="00742420" w:rsidP="002C65AC">
      <w:pPr>
        <w:pStyle w:val="berschrift3"/>
        <w:keepLines w:val="0"/>
        <w:numPr>
          <w:ilvl w:val="2"/>
          <w:numId w:val="2"/>
        </w:numPr>
        <w:autoSpaceDE/>
        <w:autoSpaceDN/>
        <w:adjustRightInd/>
        <w:spacing w:before="240" w:after="60" w:line="240" w:lineRule="auto"/>
        <w:rPr>
          <w:ins w:id="720" w:author="Johannes Becker" w:date="2020-02-21T11:21:00Z"/>
          <w:lang w:val="en-GB"/>
        </w:rPr>
      </w:pPr>
      <w:bookmarkStart w:id="721" w:name="_Toc373509057"/>
      <w:ins w:id="722" w:author="Johannes Becker" w:date="2020-02-21T11:20:00Z">
        <w:r>
          <w:rPr>
            <w:lang w:val="en-GB"/>
          </w:rPr>
          <w:t xml:space="preserve">Hierarchical </w:t>
        </w:r>
      </w:ins>
      <w:ins w:id="723" w:author="Johannes Becker" w:date="2020-02-21T11:21:00Z">
        <w:r>
          <w:rPr>
            <w:lang w:val="en-GB"/>
          </w:rPr>
          <w:t>Structuring</w:t>
        </w:r>
      </w:ins>
    </w:p>
    <w:p w14:paraId="35ED4A28" w14:textId="56EDD96B" w:rsidR="00742420" w:rsidRDefault="00742420" w:rsidP="00742420">
      <w:pPr>
        <w:rPr>
          <w:ins w:id="724" w:author="Johannes Becker" w:date="2020-02-21T11:25:00Z"/>
          <w:lang w:val="en-GB"/>
        </w:rPr>
      </w:pPr>
      <w:ins w:id="725" w:author="Johannes Becker" w:date="2020-02-21T11:21:00Z">
        <w:r>
          <w:rPr>
            <w:lang w:val="en-GB"/>
          </w:rPr>
          <w:t xml:space="preserve">The VEC data format specification must have a concept </w:t>
        </w:r>
      </w:ins>
      <w:ins w:id="726" w:author="Johannes Becker" w:date="2020-02-21T11:22:00Z">
        <w:r w:rsidR="00761983">
          <w:rPr>
            <w:lang w:val="en-GB"/>
          </w:rPr>
          <w:t>which allows the definition of hierarchical</w:t>
        </w:r>
      </w:ins>
      <w:ins w:id="727" w:author="Ungerer, Max" w:date="2020-02-26T14:01:00Z">
        <w:r w:rsidR="000C7E16">
          <w:rPr>
            <w:lang w:val="en-GB"/>
          </w:rPr>
          <w:t>ly</w:t>
        </w:r>
      </w:ins>
      <w:ins w:id="728" w:author="Johannes Becker" w:date="2020-02-21T11:22:00Z">
        <w:r w:rsidR="00761983">
          <w:rPr>
            <w:lang w:val="en-GB"/>
          </w:rPr>
          <w:t xml:space="preserve"> structured segments. </w:t>
        </w:r>
      </w:ins>
      <w:ins w:id="729" w:author="Johannes Becker" w:date="2020-02-21T11:23:00Z">
        <w:r w:rsidR="00761983">
          <w:rPr>
            <w:lang w:val="en-GB"/>
          </w:rPr>
          <w:t>There are areas of application where the inner structure of a segment matters (e.g. some wires are taped together</w:t>
        </w:r>
      </w:ins>
      <w:ins w:id="730" w:author="Johannes Becker" w:date="2020-02-21T11:24:00Z">
        <w:r w:rsidR="00761983">
          <w:rPr>
            <w:lang w:val="en-GB"/>
          </w:rPr>
          <w:t xml:space="preserve"> with another group of wires that are placed in a tube and around all of them a fixing is placed).</w:t>
        </w:r>
      </w:ins>
    </w:p>
    <w:p w14:paraId="244DFF10" w14:textId="2620D36E" w:rsidR="00761983" w:rsidRDefault="00761983" w:rsidP="002C65AC">
      <w:pPr>
        <w:pStyle w:val="berschrift3"/>
        <w:keepLines w:val="0"/>
        <w:numPr>
          <w:ilvl w:val="2"/>
          <w:numId w:val="2"/>
        </w:numPr>
        <w:autoSpaceDE/>
        <w:autoSpaceDN/>
        <w:adjustRightInd/>
        <w:spacing w:before="240" w:after="60" w:line="240" w:lineRule="auto"/>
        <w:rPr>
          <w:ins w:id="731" w:author="Johannes Becker" w:date="2020-02-21T11:25:00Z"/>
          <w:lang w:val="en-GB"/>
        </w:rPr>
      </w:pPr>
      <w:ins w:id="732" w:author="Johannes Becker" w:date="2020-02-21T11:25:00Z">
        <w:r>
          <w:rPr>
            <w:lang w:val="en-GB"/>
          </w:rPr>
          <w:t>Topology zones</w:t>
        </w:r>
      </w:ins>
    </w:p>
    <w:p w14:paraId="545BE45F" w14:textId="4CBB01B0" w:rsidR="00761983" w:rsidRPr="00761983" w:rsidRDefault="00761983" w:rsidP="00761983">
      <w:pPr>
        <w:rPr>
          <w:ins w:id="733" w:author="Johannes Becker" w:date="2020-02-21T11:25:00Z"/>
          <w:lang w:val="en-GB"/>
        </w:rPr>
      </w:pPr>
      <w:ins w:id="734" w:author="Johannes Becker" w:date="2020-02-21T11:26:00Z">
        <w:r>
          <w:rPr>
            <w:lang w:val="en-GB"/>
          </w:rPr>
          <w:t xml:space="preserve">The VEC data format specification must have a concept to assign topology nodes and segments to specific zones </w:t>
        </w:r>
      </w:ins>
      <w:ins w:id="735" w:author="Johannes Becker" w:date="2020-02-21T11:28:00Z">
        <w:r>
          <w:rPr>
            <w:lang w:val="en-GB"/>
          </w:rPr>
          <w:t>that can be associated with properties or requirements (</w:t>
        </w:r>
      </w:ins>
      <w:ins w:id="736" w:author="Johannes Becker" w:date="2020-02-21T11:29:00Z">
        <w:r>
          <w:rPr>
            <w:lang w:val="en-GB"/>
          </w:rPr>
          <w:t xml:space="preserve">e.g. hot or wet areas, crash zones). </w:t>
        </w:r>
      </w:ins>
      <w:ins w:id="737" w:author="Johannes Becker" w:date="2020-02-21T11:30:00Z">
        <w:r>
          <w:rPr>
            <w:lang w:val="en-GB"/>
          </w:rPr>
          <w:t>It is possible that segments are not completely in or out of zones.</w:t>
        </w:r>
      </w:ins>
    </w:p>
    <w:p w14:paraId="601BB2BE" w14:textId="0189F378"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Dimensioning and tolerance specification</w:t>
      </w:r>
      <w:bookmarkEnd w:id="721"/>
    </w:p>
    <w:p w14:paraId="21A4FD3D" w14:textId="77777777" w:rsidR="002C65AC" w:rsidRDefault="002C65AC" w:rsidP="002C65AC">
      <w:pPr>
        <w:pStyle w:val="VDABlocktext"/>
      </w:pPr>
      <w:r>
        <w:t>The VEC data format specification must have a concept which allows explicit dimension definitions between in each case two dedicated locations on the topology (specifying the length of the centre line). For this, it must be possible to address the following elements as dimension anchor points:</w:t>
      </w:r>
    </w:p>
    <w:p w14:paraId="5193DB4F" w14:textId="77777777" w:rsidR="002C65AC" w:rsidRDefault="002C65AC" w:rsidP="00D50625">
      <w:pPr>
        <w:pStyle w:val="VDABlocktext"/>
        <w:numPr>
          <w:ilvl w:val="0"/>
          <w:numId w:val="34"/>
        </w:numPr>
      </w:pPr>
      <w:r>
        <w:t>Topology nodes</w:t>
      </w:r>
    </w:p>
    <w:p w14:paraId="305150D9" w14:textId="77777777" w:rsidR="002C65AC" w:rsidRDefault="002C65AC" w:rsidP="00D50625">
      <w:pPr>
        <w:pStyle w:val="VDABlocktext"/>
        <w:numPr>
          <w:ilvl w:val="0"/>
          <w:numId w:val="34"/>
        </w:numPr>
      </w:pPr>
      <w:r>
        <w:t xml:space="preserve">The reference points that are used for the placement specification of part instance or a part usage. This includes the start and end point of routes </w:t>
      </w:r>
      <w:r>
        <w:br/>
        <w:t>(e.g. taping routes) as well.</w:t>
      </w:r>
    </w:p>
    <w:p w14:paraId="3A9764EE" w14:textId="77777777" w:rsidR="002C65AC" w:rsidRDefault="002C65AC" w:rsidP="002C65AC">
      <w:pPr>
        <w:pStyle w:val="VDABlocktext"/>
      </w:pPr>
      <w:r>
        <w:t>In case of dimensions between two anchor points which allow ambiguous route interpretations (because of two or more possible paths) the required path must be able to be specified.</w:t>
      </w:r>
    </w:p>
    <w:p w14:paraId="5D07DEF8" w14:textId="77777777" w:rsidR="002C65AC" w:rsidRDefault="002C65AC" w:rsidP="002C65AC">
      <w:pPr>
        <w:pStyle w:val="VDABlocktext"/>
      </w:pPr>
      <w:r>
        <w:t>Each dimension definition must offer the possibility to specify a nominal value as well as an upper and lower boundary as tolerance specification.</w:t>
      </w:r>
    </w:p>
    <w:p w14:paraId="1201A823"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738" w:name="_Toc259439826"/>
      <w:bookmarkStart w:id="739" w:name="_Toc373509058"/>
      <w:bookmarkEnd w:id="738"/>
      <w:r>
        <w:rPr>
          <w:lang w:val="en-GB"/>
        </w:rPr>
        <w:t>General requirements concerning geometry views</w:t>
      </w:r>
      <w:bookmarkEnd w:id="739"/>
    </w:p>
    <w:p w14:paraId="649C0A99" w14:textId="0C36FAC3" w:rsidR="002C65AC" w:rsidRPr="00AB38BC" w:rsidRDefault="002C65AC" w:rsidP="002C65AC">
      <w:pPr>
        <w:pStyle w:val="VDABlocktext"/>
      </w:pPr>
      <w:r w:rsidRPr="00AB38BC">
        <w:t xml:space="preserve">The VEC data format specification must have a geometry view concept. The same </w:t>
      </w:r>
      <w:r w:rsidR="009D25F6">
        <w:t>topology</w:t>
      </w:r>
      <w:r w:rsidR="009D25F6" w:rsidRPr="00AB38BC">
        <w:t xml:space="preserve"> </w:t>
      </w:r>
      <w:r w:rsidRPr="00AB38BC">
        <w:t xml:space="preserve">must be able to be described in several </w:t>
      </w:r>
      <w:r w:rsidR="009D25F6">
        <w:t xml:space="preserve">geometric </w:t>
      </w:r>
      <w:r w:rsidRPr="00AB38BC">
        <w:t>views. This includes</w:t>
      </w:r>
    </w:p>
    <w:p w14:paraId="514F7F26" w14:textId="77777777" w:rsidR="002C65AC" w:rsidRPr="00AB38BC" w:rsidRDefault="002C65AC" w:rsidP="00D50625">
      <w:pPr>
        <w:pStyle w:val="VDABlocktext"/>
        <w:numPr>
          <w:ilvl w:val="0"/>
          <w:numId w:val="32"/>
        </w:numPr>
      </w:pPr>
      <w:r>
        <w:t>3D views (which normally show</w:t>
      </w:r>
      <w:r w:rsidRPr="00AB38BC">
        <w:t xml:space="preserve"> the target-installation of the wiring harness)</w:t>
      </w:r>
    </w:p>
    <w:p w14:paraId="71CDC066" w14:textId="77777777" w:rsidR="002C65AC" w:rsidRPr="00AB38BC" w:rsidRDefault="002C65AC" w:rsidP="00D50625">
      <w:pPr>
        <w:pStyle w:val="VDABlocktext"/>
        <w:numPr>
          <w:ilvl w:val="0"/>
          <w:numId w:val="32"/>
        </w:numPr>
      </w:pPr>
      <w:r>
        <w:t>2D views (which normally present</w:t>
      </w:r>
      <w:r w:rsidRPr="00AB38BC">
        <w:t xml:space="preserve"> a dimensional drawing)</w:t>
      </w:r>
    </w:p>
    <w:p w14:paraId="7D5B02F6" w14:textId="343EB5C6" w:rsidR="002C65AC" w:rsidRPr="00AB38BC" w:rsidRDefault="002C65AC" w:rsidP="002C65AC">
      <w:pPr>
        <w:pStyle w:val="VDABlocktext"/>
      </w:pPr>
      <w:r w:rsidRPr="00AB38BC">
        <w:t xml:space="preserve">The geometry view concept must allow each topology relevant view element to unambiguously relate </w:t>
      </w:r>
      <w:r>
        <w:t xml:space="preserve">to </w:t>
      </w:r>
      <w:r w:rsidRPr="00AB38BC">
        <w:t>its corresponding topology counterpart element.</w:t>
      </w:r>
    </w:p>
    <w:p w14:paraId="278D8597" w14:textId="77777777" w:rsidR="002C65AC" w:rsidRDefault="002C65AC" w:rsidP="002C65AC">
      <w:pPr>
        <w:pStyle w:val="VDABlocktext"/>
      </w:pPr>
      <w:r w:rsidRPr="00AB38BC">
        <w:t>Analogously for topology, the VEC geometry view concept must include a partitioning concept. This means the description of a geometry view must be able to be separated in several partitions. At the same time, it must be possible for each of these partitions to be referred by several geometry views. An example use case for the latter could be one 2D drawing for a right-hand-drive vehicle and another 2D drawing for a left-hand-drive car referring (which means sharing) the same partition for the elements that belong to the rear.</w:t>
      </w:r>
    </w:p>
    <w:p w14:paraId="7B4AACD2"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740" w:name="_Toc373509059"/>
      <w:r>
        <w:rPr>
          <w:lang w:val="en-GB"/>
        </w:rPr>
        <w:lastRenderedPageBreak/>
        <w:t>3D view</w:t>
      </w:r>
      <w:bookmarkEnd w:id="740"/>
    </w:p>
    <w:p w14:paraId="7AD4F29D" w14:textId="77777777" w:rsidR="002C65AC" w:rsidRPr="00AB38BC" w:rsidRDefault="002C65AC" w:rsidP="002C65AC">
      <w:pPr>
        <w:pStyle w:val="VDABlocktext"/>
      </w:pPr>
      <w:r w:rsidRPr="00AB38BC">
        <w:t xml:space="preserve">The VEC geometry view concept must </w:t>
      </w:r>
      <w:r>
        <w:t xml:space="preserve">enable the description of </w:t>
      </w:r>
      <w:r w:rsidRPr="00AB38BC">
        <w:t xml:space="preserve">3D views of wiring harnesses without further external documents </w:t>
      </w:r>
      <w:r>
        <w:t>(e.g. </w:t>
      </w:r>
      <w:r w:rsidRPr="00AB38BC">
        <w:t xml:space="preserve">3D-PDF). </w:t>
      </w:r>
      <w:r>
        <w:t>The</w:t>
      </w:r>
      <w:r w:rsidRPr="00AB38BC">
        <w:t xml:space="preserve"> following information must be able to be described:</w:t>
      </w:r>
    </w:p>
    <w:p w14:paraId="566C7AD4" w14:textId="77777777" w:rsidR="002C65AC" w:rsidRPr="00AB38BC" w:rsidRDefault="002C65AC" w:rsidP="00D50625">
      <w:pPr>
        <w:pStyle w:val="VDABlocktext"/>
        <w:numPr>
          <w:ilvl w:val="0"/>
          <w:numId w:val="33"/>
        </w:numPr>
      </w:pPr>
      <w:r w:rsidRPr="00AB38BC">
        <w:t xml:space="preserve">3D geometry nodes together with their </w:t>
      </w:r>
      <w:r>
        <w:t>3D-coordinates</w:t>
      </w:r>
      <w:r w:rsidRPr="00AB38BC">
        <w:t xml:space="preserve"> (e.g. </w:t>
      </w:r>
      <w:r>
        <w:t xml:space="preserve">the </w:t>
      </w:r>
      <w:r w:rsidRPr="00AB38BC">
        <w:t>coordinates addressing the target-installation of the wiring harness)</w:t>
      </w:r>
    </w:p>
    <w:p w14:paraId="1AB0F25B" w14:textId="77777777" w:rsidR="002C65AC" w:rsidRDefault="002C65AC" w:rsidP="00D50625">
      <w:pPr>
        <w:pStyle w:val="VDABlocktext"/>
        <w:numPr>
          <w:ilvl w:val="0"/>
          <w:numId w:val="33"/>
        </w:numPr>
      </w:pPr>
      <w:r>
        <w:t>3D geometry segments each referring their start- and end 3D geometry node, the tangent vectors at these nodes and the definition of the centre line (BSpline). Further details (segment length and cross section area) must be able to be unambiguously assigned in combination with a related topology description.</w:t>
      </w:r>
    </w:p>
    <w:p w14:paraId="114E50A6" w14:textId="6C75A554" w:rsidR="002C65AC" w:rsidRDefault="002C65AC" w:rsidP="00D50625">
      <w:pPr>
        <w:pStyle w:val="VDABlocktext"/>
        <w:numPr>
          <w:ilvl w:val="0"/>
          <w:numId w:val="33"/>
        </w:numPr>
      </w:pPr>
      <w:r>
        <w:t>Position and orientation of part instances or part usages (connector housings, fixings, …). Note: As the required placement concept as specified in chapter </w:t>
      </w:r>
      <w:r>
        <w:fldChar w:fldCharType="begin"/>
      </w:r>
      <w:r>
        <w:instrText xml:space="preserve"> REF _Ref288477854 \r \h </w:instrText>
      </w:r>
      <w:r>
        <w:fldChar w:fldCharType="separate"/>
      </w:r>
      <w:r w:rsidR="004714EB">
        <w:t>3.5.3</w:t>
      </w:r>
      <w:r>
        <w:fldChar w:fldCharType="end"/>
      </w:r>
      <w:r>
        <w:t xml:space="preserve"> is demanded to be based on the coordinates-less topology information it can only describe axial information which means placements in relation to the centre line. This means the placement concept will be neither capable to express radial orientation information of placed parts nor translations between bundle position point and the origin of the placed element. </w:t>
      </w:r>
    </w:p>
    <w:p w14:paraId="04789DA4" w14:textId="77777777" w:rsidR="002C65AC" w:rsidRPr="001F3F0A" w:rsidRDefault="002C65AC" w:rsidP="002C65AC">
      <w:pPr>
        <w:pStyle w:val="berschrift3"/>
        <w:keepLines w:val="0"/>
        <w:numPr>
          <w:ilvl w:val="2"/>
          <w:numId w:val="2"/>
        </w:numPr>
        <w:autoSpaceDE/>
        <w:autoSpaceDN/>
        <w:adjustRightInd/>
        <w:spacing w:before="240" w:after="60" w:line="240" w:lineRule="auto"/>
      </w:pPr>
      <w:bookmarkStart w:id="741" w:name="_Toc373509060"/>
      <w:r>
        <w:t>2</w:t>
      </w:r>
      <w:r w:rsidRPr="001F3F0A">
        <w:t xml:space="preserve">D </w:t>
      </w:r>
      <w:r>
        <w:t>v</w:t>
      </w:r>
      <w:r w:rsidRPr="001F3F0A">
        <w:t>iew</w:t>
      </w:r>
      <w:bookmarkEnd w:id="741"/>
    </w:p>
    <w:p w14:paraId="22444BEF" w14:textId="77777777" w:rsidR="002C65AC" w:rsidRDefault="002C65AC" w:rsidP="002C65AC">
      <w:pPr>
        <w:pStyle w:val="VDABlocktext"/>
      </w:pPr>
      <w:r w:rsidRPr="00AB38BC">
        <w:t xml:space="preserve">The VEC geometry view concept must </w:t>
      </w:r>
      <w:r>
        <w:t>enable the description of basic 2</w:t>
      </w:r>
      <w:r w:rsidRPr="00AB38BC">
        <w:t xml:space="preserve">D views of wiring harnesses without further external documents (e.g. </w:t>
      </w:r>
      <w:r>
        <w:t>SVG</w:t>
      </w:r>
      <w:r w:rsidRPr="00AB38BC">
        <w:t>).</w:t>
      </w:r>
      <w:r>
        <w:t xml:space="preserve"> The</w:t>
      </w:r>
      <w:r w:rsidRPr="00AB38BC">
        <w:t xml:space="preserve"> following information must be able to be described:</w:t>
      </w:r>
    </w:p>
    <w:p w14:paraId="3121E1DF" w14:textId="77777777" w:rsidR="002C65AC" w:rsidRDefault="002C65AC" w:rsidP="00D50625">
      <w:pPr>
        <w:pStyle w:val="VDABlocktext"/>
        <w:numPr>
          <w:ilvl w:val="0"/>
          <w:numId w:val="35"/>
        </w:numPr>
      </w:pPr>
      <w:r>
        <w:t>2D geometry nodes together with their 2D-coordinates and optionally a sheet reference</w:t>
      </w:r>
    </w:p>
    <w:p w14:paraId="7BE2FDE0" w14:textId="77777777" w:rsidR="002C65AC" w:rsidRDefault="002C65AC" w:rsidP="00D50625">
      <w:pPr>
        <w:pStyle w:val="VDABlocktext"/>
        <w:numPr>
          <w:ilvl w:val="0"/>
          <w:numId w:val="35"/>
        </w:numPr>
      </w:pPr>
      <w:r>
        <w:t>2D geometry segments each referring their start- and end 2D geometry node and giving a rough definition of the connecting line</w:t>
      </w:r>
    </w:p>
    <w:p w14:paraId="4E3280B9" w14:textId="77777777" w:rsidR="002C65AC" w:rsidRPr="00926DB6" w:rsidRDefault="002C65AC" w:rsidP="00D50625">
      <w:pPr>
        <w:pStyle w:val="VDABlocktext"/>
        <w:numPr>
          <w:ilvl w:val="0"/>
          <w:numId w:val="35"/>
        </w:numPr>
      </w:pPr>
      <w:r w:rsidRPr="00926DB6">
        <w:t>Position and orientation of part instances or part usages representing view items</w:t>
      </w:r>
    </w:p>
    <w:p w14:paraId="028106E9"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742" w:name="_Toc373509061"/>
      <w:bookmarkEnd w:id="718"/>
      <w:r>
        <w:rPr>
          <w:lang w:val="en-GB"/>
        </w:rPr>
        <w:t>Extra</w:t>
      </w:r>
      <w:r w:rsidRPr="00210F03">
        <w:rPr>
          <w:lang w:val="en-GB"/>
        </w:rPr>
        <w:t xml:space="preserve"> requirements </w:t>
      </w:r>
      <w:r>
        <w:rPr>
          <w:lang w:val="en-GB"/>
        </w:rPr>
        <w:t>addressing variance</w:t>
      </w:r>
      <w:r w:rsidRPr="00210F03">
        <w:rPr>
          <w:lang w:val="en-GB"/>
        </w:rPr>
        <w:t xml:space="preserve"> information</w:t>
      </w:r>
      <w:bookmarkEnd w:id="742"/>
    </w:p>
    <w:p w14:paraId="2AF2D9FC" w14:textId="77777777" w:rsidR="002C65AC" w:rsidRDefault="002C65AC" w:rsidP="002C65AC">
      <w:pPr>
        <w:pStyle w:val="VDABlocktext"/>
      </w:pPr>
      <w:r>
        <w:t>Out of the GEO-perspective, at least the following elements must be able to express variance dependency by referring to a certain variant configuration term</w:t>
      </w:r>
    </w:p>
    <w:p w14:paraId="41A15B03" w14:textId="77777777" w:rsidR="002C65AC" w:rsidRDefault="002C65AC" w:rsidP="00D50625">
      <w:pPr>
        <w:pStyle w:val="VDABlocktext"/>
        <w:numPr>
          <w:ilvl w:val="0"/>
          <w:numId w:val="36"/>
        </w:numPr>
      </w:pPr>
      <w:r>
        <w:t>Topology and geometry nodes and segments</w:t>
      </w:r>
    </w:p>
    <w:p w14:paraId="662D50FD" w14:textId="77777777" w:rsidR="002C65AC" w:rsidRDefault="002C65AC" w:rsidP="00D50625">
      <w:pPr>
        <w:pStyle w:val="VDABlocktext"/>
        <w:numPr>
          <w:ilvl w:val="0"/>
          <w:numId w:val="36"/>
        </w:numPr>
      </w:pPr>
      <w:r>
        <w:t>Part instances and part usages</w:t>
      </w:r>
    </w:p>
    <w:p w14:paraId="7388DE03" w14:textId="77777777" w:rsidR="002C65AC" w:rsidRDefault="002C65AC" w:rsidP="00D50625">
      <w:pPr>
        <w:pStyle w:val="VDABlocktext"/>
        <w:numPr>
          <w:ilvl w:val="0"/>
          <w:numId w:val="36"/>
        </w:numPr>
      </w:pPr>
      <w:r>
        <w:t>Placement and dimension specifications</w:t>
      </w:r>
    </w:p>
    <w:p w14:paraId="64BA0CB4" w14:textId="77777777" w:rsidR="002C65AC" w:rsidRDefault="002C65AC" w:rsidP="00D50625">
      <w:pPr>
        <w:pStyle w:val="VDABlocktext"/>
        <w:numPr>
          <w:ilvl w:val="0"/>
          <w:numId w:val="36"/>
        </w:numPr>
      </w:pPr>
      <w:r>
        <w:t xml:space="preserve">In case of a </w:t>
      </w:r>
      <w:r w:rsidRPr="00AB38BC">
        <w:t>geometry view</w:t>
      </w:r>
      <w:r>
        <w:t xml:space="preserve"> divided into partitions each of those partitions</w:t>
      </w:r>
    </w:p>
    <w:p w14:paraId="508639B8" w14:textId="4FDB34F5"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743" w:name="_Toc373509062"/>
      <w:bookmarkStart w:id="744" w:name="_Toc27668592"/>
      <w:bookmarkStart w:id="745" w:name="_Toc33620288"/>
      <w:r>
        <w:rPr>
          <w:lang w:val="en-GB"/>
        </w:rPr>
        <w:t xml:space="preserve">Additional requirements out of the </w:t>
      </w:r>
      <w:r w:rsidR="00DD1D20">
        <w:rPr>
          <w:lang w:val="en-GB"/>
        </w:rPr>
        <w:t xml:space="preserve">connectivity </w:t>
      </w:r>
      <w:r>
        <w:rPr>
          <w:lang w:val="en-GB"/>
        </w:rPr>
        <w:t>perspective</w:t>
      </w:r>
      <w:bookmarkEnd w:id="743"/>
      <w:bookmarkEnd w:id="744"/>
      <w:bookmarkEnd w:id="745"/>
    </w:p>
    <w:p w14:paraId="48612A0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46" w:name="_Toc373509063"/>
      <w:r>
        <w:rPr>
          <w:lang w:val="en-GB"/>
        </w:rPr>
        <w:t>Abstraction layers</w:t>
      </w:r>
      <w:bookmarkEnd w:id="746"/>
    </w:p>
    <w:p w14:paraId="529519E4" w14:textId="77777777" w:rsidR="002C65AC" w:rsidRDefault="002C65AC" w:rsidP="002C65AC">
      <w:pPr>
        <w:pStyle w:val="VDABlocktext"/>
      </w:pPr>
      <w:r>
        <w:t>The VEC data format specification must have a concept for the following three abstraction layers</w:t>
      </w:r>
    </w:p>
    <w:p w14:paraId="3D0F1C24" w14:textId="64456BC3" w:rsidR="002C65AC" w:rsidRDefault="002C65AC" w:rsidP="00D50625">
      <w:pPr>
        <w:pStyle w:val="VDABlocktext"/>
        <w:numPr>
          <w:ilvl w:val="0"/>
          <w:numId w:val="37"/>
        </w:numPr>
      </w:pPr>
      <w:del w:id="747" w:author="Ungerer, Max" w:date="2020-02-10T17:08:00Z">
        <w:r w:rsidDel="00DD1D20">
          <w:delText>Net list</w:delText>
        </w:r>
      </w:del>
      <w:ins w:id="748" w:author="Ungerer, Max" w:date="2020-02-10T17:08:00Z">
        <w:r w:rsidR="00DD1D20">
          <w:t>Architecture</w:t>
        </w:r>
      </w:ins>
    </w:p>
    <w:p w14:paraId="07B76287" w14:textId="77777777" w:rsidR="002C65AC" w:rsidRDefault="002C65AC" w:rsidP="00D50625">
      <w:pPr>
        <w:pStyle w:val="VDABlocktext"/>
        <w:numPr>
          <w:ilvl w:val="0"/>
          <w:numId w:val="37"/>
        </w:numPr>
      </w:pPr>
      <w:r>
        <w:t>Schematics</w:t>
      </w:r>
    </w:p>
    <w:p w14:paraId="214B9988" w14:textId="77777777" w:rsidR="002C65AC" w:rsidRDefault="002C65AC" w:rsidP="00D50625">
      <w:pPr>
        <w:pStyle w:val="VDABlocktext"/>
        <w:numPr>
          <w:ilvl w:val="0"/>
          <w:numId w:val="37"/>
        </w:numPr>
      </w:pPr>
      <w:r>
        <w:t>Wiring</w:t>
      </w:r>
    </w:p>
    <w:p w14:paraId="6C4DAAA1" w14:textId="77777777" w:rsidR="002C65AC" w:rsidRDefault="002C65AC" w:rsidP="002C65AC">
      <w:pPr>
        <w:pStyle w:val="VDABlocktext"/>
      </w:pPr>
      <w:bookmarkStart w:id="749" w:name="_Toc276891754"/>
      <w:r>
        <w:lastRenderedPageBreak/>
        <w:t>Concerning the data related to one of these abstraction layers, the concept must enable the description both stand-alone and together with the existing interdependencies.</w:t>
      </w:r>
    </w:p>
    <w:p w14:paraId="7A97D37A" w14:textId="20C4724D"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50" w:name="_Toc373509064"/>
      <w:del w:id="751" w:author="Ungerer, Max" w:date="2020-02-10T17:26:00Z">
        <w:r w:rsidDel="0042768D">
          <w:rPr>
            <w:lang w:val="en-GB"/>
          </w:rPr>
          <w:delText>Net list</w:delText>
        </w:r>
      </w:del>
      <w:bookmarkEnd w:id="750"/>
      <w:ins w:id="752" w:author="Ungerer, Max" w:date="2020-02-10T17:26:00Z">
        <w:r w:rsidR="0042768D">
          <w:rPr>
            <w:lang w:val="en-GB"/>
          </w:rPr>
          <w:t>Architecture</w:t>
        </w:r>
      </w:ins>
    </w:p>
    <w:p w14:paraId="2D98EC3A" w14:textId="77777777" w:rsidR="002C65AC" w:rsidRDefault="002C65AC" w:rsidP="002C65AC">
      <w:pPr>
        <w:pStyle w:val="VDABlocktext"/>
      </w:pPr>
      <w:r>
        <w:t>The</w:t>
      </w:r>
      <w:r w:rsidRPr="00AB38BC">
        <w:t xml:space="preserve"> following information must be able to be described:</w:t>
      </w:r>
    </w:p>
    <w:p w14:paraId="5EAB3F1E" w14:textId="77777777" w:rsidR="002C65AC" w:rsidRDefault="002C65AC" w:rsidP="00D50625">
      <w:pPr>
        <w:pStyle w:val="VDABlocktext"/>
        <w:numPr>
          <w:ilvl w:val="0"/>
          <w:numId w:val="38"/>
        </w:numPr>
      </w:pPr>
      <w:r>
        <w:t>Network nodes: representatives for actors in the electric system, e.g. actuators, sensors and ECUs</w:t>
      </w:r>
    </w:p>
    <w:p w14:paraId="6AA137C4" w14:textId="77777777" w:rsidR="002C65AC" w:rsidRDefault="002C65AC" w:rsidP="00D50625">
      <w:pPr>
        <w:pStyle w:val="VDABlocktext"/>
        <w:numPr>
          <w:ilvl w:val="0"/>
          <w:numId w:val="38"/>
        </w:numPr>
      </w:pPr>
      <w:r>
        <w:t>Network ports: representatives for the pins of a network node</w:t>
      </w:r>
    </w:p>
    <w:p w14:paraId="45E53A30" w14:textId="46D40EBA" w:rsidR="002C65AC" w:rsidRPr="00926DB6" w:rsidRDefault="002C65AC" w:rsidP="00D50625">
      <w:pPr>
        <w:pStyle w:val="VDABlocktext"/>
        <w:numPr>
          <w:ilvl w:val="0"/>
          <w:numId w:val="38"/>
        </w:numPr>
      </w:pPr>
      <w:r>
        <w:t xml:space="preserve">Nets: representatives of a </w:t>
      </w:r>
      <w:del w:id="753" w:author="Ungerer, Max" w:date="2020-02-10T17:28:00Z">
        <w:r w:rsidDel="0042768D">
          <w:delText xml:space="preserve">direct </w:delText>
        </w:r>
      </w:del>
      <w:r>
        <w:t xml:space="preserve">electrically conducting connection between the related </w:t>
      </w:r>
      <w:r w:rsidRPr="00926DB6">
        <w:t xml:space="preserve">network </w:t>
      </w:r>
      <w:r>
        <w:t>ports</w:t>
      </w:r>
      <w:r w:rsidRPr="00926DB6">
        <w:t xml:space="preserve"> which means without further electric consumer or transformer in between. </w:t>
      </w:r>
      <w:ins w:id="754" w:author="Ungerer, Max" w:date="2020-02-10T17:30:00Z">
        <w:r w:rsidR="00FB2F4A">
          <w:t xml:space="preserve">Nets shall not make any </w:t>
        </w:r>
      </w:ins>
      <w:ins w:id="755" w:author="Ungerer, Max" w:date="2020-02-10T17:35:00Z">
        <w:r w:rsidR="00FB2F4A">
          <w:t>assumptions</w:t>
        </w:r>
      </w:ins>
      <w:ins w:id="756" w:author="Ungerer, Max" w:date="2020-02-10T17:31:00Z">
        <w:r w:rsidR="00FB2F4A">
          <w:t xml:space="preserve"> about the physical realization of the connection and about the topolo</w:t>
        </w:r>
      </w:ins>
      <w:ins w:id="757" w:author="Ungerer, Max" w:date="2020-02-10T17:32:00Z">
        <w:r w:rsidR="00FB2F4A">
          <w:t xml:space="preserve">gy. </w:t>
        </w:r>
      </w:ins>
      <w:r w:rsidRPr="00926DB6">
        <w:t>On the basis of nets, it must be possible to define net groups.</w:t>
      </w:r>
    </w:p>
    <w:p w14:paraId="05F61111"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758" w:name="_Toc373509065"/>
      <w:r w:rsidRPr="00926DB6">
        <w:rPr>
          <w:lang w:val="en-GB"/>
        </w:rPr>
        <w:t>Schematics</w:t>
      </w:r>
      <w:bookmarkEnd w:id="758"/>
    </w:p>
    <w:p w14:paraId="4BF9738B" w14:textId="77777777" w:rsidR="002C65AC" w:rsidRPr="00926DB6" w:rsidRDefault="002C65AC" w:rsidP="002C65AC">
      <w:pPr>
        <w:pStyle w:val="VDABlocktext"/>
      </w:pPr>
      <w:r w:rsidRPr="00926DB6">
        <w:t>The following information must be able to be described:</w:t>
      </w:r>
    </w:p>
    <w:p w14:paraId="3BD28871" w14:textId="3F412BEA" w:rsidR="002C65AC" w:rsidRPr="00926DB6" w:rsidRDefault="002C65AC" w:rsidP="00D50625">
      <w:pPr>
        <w:pStyle w:val="VDABlocktext"/>
        <w:numPr>
          <w:ilvl w:val="0"/>
          <w:numId w:val="38"/>
        </w:numPr>
      </w:pPr>
      <w:r w:rsidRPr="00926DB6">
        <w:t>Component nodes: representatives for elemen</w:t>
      </w:r>
      <w:r>
        <w:t>ts in the electric system, e.g. </w:t>
      </w:r>
      <w:r w:rsidRPr="00926DB6">
        <w:t xml:space="preserve">actuators, sensors, ECUs </w:t>
      </w:r>
      <w:r w:rsidR="00150802" w:rsidRPr="00926DB6">
        <w:t>and in comparison</w:t>
      </w:r>
      <w:ins w:id="759" w:author="Ungerer, Max" w:date="2020-01-24T17:04:00Z">
        <w:r w:rsidR="00150802" w:rsidRPr="00926DB6">
          <w:t>,</w:t>
        </w:r>
      </w:ins>
      <w:r w:rsidR="00150802" w:rsidRPr="00926DB6">
        <w:t xml:space="preserve"> </w:t>
      </w:r>
      <w:r w:rsidRPr="00926DB6">
        <w:t>with network nodes additionally inliner</w:t>
      </w:r>
      <w:r>
        <w:t>s</w:t>
      </w:r>
      <w:r w:rsidRPr="00926DB6">
        <w:t xml:space="preserve"> and splices. Furthermore, there must </w:t>
      </w:r>
      <w:r>
        <w:t>b</w:t>
      </w:r>
      <w:r w:rsidRPr="00926DB6">
        <w:t>e a concept for the rough description of the internal architecture of a component node.</w:t>
      </w:r>
    </w:p>
    <w:p w14:paraId="16C934F0" w14:textId="77777777" w:rsidR="002C65AC" w:rsidRPr="00926DB6" w:rsidRDefault="002C65AC" w:rsidP="00D50625">
      <w:pPr>
        <w:pStyle w:val="VDABlocktext"/>
        <w:numPr>
          <w:ilvl w:val="0"/>
          <w:numId w:val="38"/>
        </w:numPr>
      </w:pPr>
      <w:r w:rsidRPr="00926DB6">
        <w:t>Component ports: representatives for the pins of the component node</w:t>
      </w:r>
    </w:p>
    <w:p w14:paraId="4000A584" w14:textId="5BCDE7B3" w:rsidR="002C65AC" w:rsidRPr="00926DB6" w:rsidRDefault="002C65AC" w:rsidP="00D50625">
      <w:pPr>
        <w:pStyle w:val="VDABlocktext"/>
        <w:numPr>
          <w:ilvl w:val="0"/>
          <w:numId w:val="38"/>
        </w:numPr>
      </w:pPr>
      <w:r w:rsidRPr="00926DB6">
        <w:t xml:space="preserve">Connections: representative of a direct electrically conducting connection between the related component ports out of the perspective of a single core wire connection. </w:t>
      </w:r>
      <w:ins w:id="760" w:author="Ungerer, Max" w:date="2020-02-10T17:33:00Z">
        <w:r w:rsidR="00FB2F4A">
          <w:t xml:space="preserve">Connections shall not make any </w:t>
        </w:r>
      </w:ins>
      <w:ins w:id="761" w:author="Ungerer, Max" w:date="2020-02-10T17:35:00Z">
        <w:r w:rsidR="00FB2F4A">
          <w:t>assumptions</w:t>
        </w:r>
      </w:ins>
      <w:ins w:id="762" w:author="Ungerer, Max" w:date="2020-02-10T17:33:00Z">
        <w:r w:rsidR="00FB2F4A">
          <w:t xml:space="preserve"> about the</w:t>
        </w:r>
      </w:ins>
      <w:ins w:id="763" w:author="Ungerer, Max" w:date="2020-02-10T17:35:00Z">
        <w:r w:rsidR="00FB2F4A">
          <w:t xml:space="preserve"> topological </w:t>
        </w:r>
      </w:ins>
      <w:ins w:id="764" w:author="Ungerer, Max" w:date="2020-02-10T17:36:00Z">
        <w:r w:rsidR="00FB2F4A">
          <w:t>representation.</w:t>
        </w:r>
      </w:ins>
      <w:ins w:id="765" w:author="Ungerer, Max" w:date="2020-02-10T17:33:00Z">
        <w:r w:rsidR="00FB2F4A">
          <w:t xml:space="preserve"> </w:t>
        </w:r>
      </w:ins>
      <w:r w:rsidRPr="00926DB6">
        <w:t>On the basis of connections, it must be possible to define connection groups and routing definitions (see chapter </w:t>
      </w:r>
      <w:r w:rsidRPr="00926DB6">
        <w:fldChar w:fldCharType="begin"/>
      </w:r>
      <w:r w:rsidRPr="00926DB6">
        <w:instrText xml:space="preserve"> REF _Ref288492053 \r \h </w:instrText>
      </w:r>
      <w:r>
        <w:instrText xml:space="preserve"> \* MERGEFORMAT </w:instrText>
      </w:r>
      <w:r w:rsidRPr="00926DB6">
        <w:fldChar w:fldCharType="separate"/>
      </w:r>
      <w:r w:rsidR="004714EB">
        <w:t>3.3.7</w:t>
      </w:r>
      <w:r w:rsidRPr="00926DB6">
        <w:fldChar w:fldCharType="end"/>
      </w:r>
      <w:r w:rsidRPr="00926DB6">
        <w:t>).</w:t>
      </w:r>
    </w:p>
    <w:p w14:paraId="73DA99FC" w14:textId="77777777" w:rsidR="002C65AC" w:rsidRPr="00787264" w:rsidRDefault="002C65AC" w:rsidP="002C65AC">
      <w:pPr>
        <w:pStyle w:val="berschrift3"/>
        <w:keepLines w:val="0"/>
        <w:numPr>
          <w:ilvl w:val="2"/>
          <w:numId w:val="2"/>
        </w:numPr>
        <w:autoSpaceDE/>
        <w:autoSpaceDN/>
        <w:adjustRightInd/>
        <w:spacing w:before="240" w:after="60" w:line="240" w:lineRule="auto"/>
        <w:rPr>
          <w:lang w:val="en-GB"/>
        </w:rPr>
      </w:pPr>
      <w:bookmarkStart w:id="766" w:name="_Toc373509066"/>
      <w:bookmarkEnd w:id="749"/>
      <w:r w:rsidRPr="00787264">
        <w:rPr>
          <w:lang w:val="en-GB"/>
        </w:rPr>
        <w:t>Wiring</w:t>
      </w:r>
      <w:bookmarkEnd w:id="766"/>
    </w:p>
    <w:p w14:paraId="24523B01" w14:textId="77777777" w:rsidR="002C65AC" w:rsidRDefault="002C65AC" w:rsidP="002C65AC">
      <w:pPr>
        <w:pStyle w:val="VDABlocktext"/>
      </w:pPr>
      <w:r>
        <w:t>With regard to the development process, the wiring is the immediate predecessor of the wiring harness definition. With regard to content, the wiring does normally not yet consider geometry aspects.</w:t>
      </w:r>
    </w:p>
    <w:p w14:paraId="01AE62EB" w14:textId="77777777" w:rsidR="002C65AC" w:rsidRDefault="002C65AC" w:rsidP="002C65AC">
      <w:pPr>
        <w:pStyle w:val="VDABlocktext"/>
      </w:pPr>
      <w:r>
        <w:t>Behind this background, the VEC wiring concept must enable the definition of all necessary requirements that in the end enable together with a corresponding geometry definition the determination of the concrete part instances (in terms of the KBL “occurrences”). Afterwards, some examples are listed the VEC wiring concept must consider at least. However, which pieces of information are regarded as necessary requirements in detail are normally process specific and the VEC wiring concept must be flexible enough to cope with that.</w:t>
      </w:r>
    </w:p>
    <w:p w14:paraId="1A1584C6" w14:textId="77777777" w:rsidR="002C65AC" w:rsidRDefault="002C65AC" w:rsidP="00D50625">
      <w:pPr>
        <w:pStyle w:val="VDABlocktext"/>
        <w:numPr>
          <w:ilvl w:val="0"/>
          <w:numId w:val="40"/>
        </w:numPr>
      </w:pPr>
      <w:r>
        <w:t>EE components: e.g. existing housing and pin components</w:t>
      </w:r>
    </w:p>
    <w:p w14:paraId="46936AA3" w14:textId="77777777" w:rsidR="002C65AC" w:rsidRDefault="002C65AC" w:rsidP="00D50625">
      <w:pPr>
        <w:pStyle w:val="VDABlocktext"/>
        <w:numPr>
          <w:ilvl w:val="0"/>
          <w:numId w:val="40"/>
        </w:numPr>
      </w:pPr>
      <w:r>
        <w:t>Connector housings: e.g. number of slots and cavities</w:t>
      </w:r>
    </w:p>
    <w:p w14:paraId="206EBD5E" w14:textId="77777777" w:rsidR="002C65AC" w:rsidRDefault="002C65AC" w:rsidP="00D50625">
      <w:pPr>
        <w:pStyle w:val="VDABlocktext"/>
        <w:numPr>
          <w:ilvl w:val="0"/>
          <w:numId w:val="40"/>
        </w:numPr>
      </w:pPr>
      <w:r>
        <w:t>Terminals: e.g. special pin properties, definition of co-axial terminals</w:t>
      </w:r>
    </w:p>
    <w:p w14:paraId="536383EF" w14:textId="77777777" w:rsidR="002C65AC" w:rsidRDefault="002C65AC" w:rsidP="00D50625">
      <w:pPr>
        <w:pStyle w:val="VDABlocktext"/>
        <w:numPr>
          <w:ilvl w:val="0"/>
          <w:numId w:val="40"/>
        </w:numPr>
      </w:pPr>
      <w:r>
        <w:t>Wires: e.g. core cross section area, insulation thickness, colour</w:t>
      </w:r>
    </w:p>
    <w:p w14:paraId="2BC937ED" w14:textId="4DC7EC26" w:rsidR="002C65AC" w:rsidRDefault="002C65AC" w:rsidP="00D50625">
      <w:pPr>
        <w:pStyle w:val="VDABlocktext"/>
        <w:numPr>
          <w:ilvl w:val="0"/>
          <w:numId w:val="40"/>
        </w:numPr>
      </w:pPr>
      <w:r>
        <w:t>Contacting: e.g. the type of contacting, see chapter </w:t>
      </w:r>
      <w:r>
        <w:fldChar w:fldCharType="begin"/>
      </w:r>
      <w:r>
        <w:instrText xml:space="preserve"> REF _Ref288554472 \r \h </w:instrText>
      </w:r>
      <w:r>
        <w:fldChar w:fldCharType="separate"/>
      </w:r>
      <w:r w:rsidR="004714EB">
        <w:t>3.6.5</w:t>
      </w:r>
      <w:r>
        <w:fldChar w:fldCharType="end"/>
      </w:r>
    </w:p>
    <w:p w14:paraId="6173393E" w14:textId="6EF22B0B" w:rsidR="002C65AC" w:rsidRDefault="002C65AC" w:rsidP="00D50625">
      <w:pPr>
        <w:pStyle w:val="VDABlocktext"/>
        <w:numPr>
          <w:ilvl w:val="0"/>
          <w:numId w:val="40"/>
        </w:numPr>
      </w:pPr>
      <w:r>
        <w:t>Cavity mounting: the assignment of terminals to cavities, see chapter </w:t>
      </w:r>
      <w:r>
        <w:fldChar w:fldCharType="begin"/>
      </w:r>
      <w:r>
        <w:instrText xml:space="preserve"> REF _Ref288554546 \r \h </w:instrText>
      </w:r>
      <w:r>
        <w:fldChar w:fldCharType="separate"/>
      </w:r>
      <w:r w:rsidR="004714EB">
        <w:t>3.6.6</w:t>
      </w:r>
      <w:r>
        <w:fldChar w:fldCharType="end"/>
      </w:r>
    </w:p>
    <w:p w14:paraId="1C67D791" w14:textId="16B409DD" w:rsidR="002C65AC" w:rsidRDefault="002C65AC" w:rsidP="00D50625">
      <w:pPr>
        <w:pStyle w:val="VDABlocktext"/>
        <w:numPr>
          <w:ilvl w:val="0"/>
          <w:numId w:val="40"/>
        </w:numPr>
      </w:pPr>
      <w:r>
        <w:lastRenderedPageBreak/>
        <w:t>Mating: the relationship between pin and contrary pin, see chapter </w:t>
      </w:r>
      <w:r>
        <w:fldChar w:fldCharType="begin"/>
      </w:r>
      <w:r>
        <w:instrText xml:space="preserve"> REF _Ref288554572 \r \h </w:instrText>
      </w:r>
      <w:r>
        <w:fldChar w:fldCharType="separate"/>
      </w:r>
      <w:r w:rsidR="004714EB">
        <w:t>3.6.7</w:t>
      </w:r>
      <w:r>
        <w:fldChar w:fldCharType="end"/>
      </w:r>
    </w:p>
    <w:p w14:paraId="56C5998F"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767" w:name="_Ref288554472"/>
      <w:bookmarkStart w:id="768" w:name="_Toc373509067"/>
      <w:r w:rsidRPr="000C38F6">
        <w:rPr>
          <w:lang w:val="en-GB"/>
        </w:rPr>
        <w:t>Contacting</w:t>
      </w:r>
      <w:bookmarkEnd w:id="767"/>
      <w:bookmarkEnd w:id="768"/>
    </w:p>
    <w:p w14:paraId="75A0F284" w14:textId="77777777" w:rsidR="002C65AC" w:rsidRDefault="002C65AC" w:rsidP="002C65AC">
      <w:pPr>
        <w:pStyle w:val="VDABlocktext"/>
      </w:pPr>
      <w:r>
        <w:t xml:space="preserve">The VEC data format specification must have a concept that considers the following types of contacting </w:t>
      </w:r>
    </w:p>
    <w:p w14:paraId="3A849D8D" w14:textId="3EA9936F" w:rsidR="002C65AC" w:rsidRDefault="002C65AC" w:rsidP="00D50625">
      <w:pPr>
        <w:pStyle w:val="VDABlocktext"/>
        <w:numPr>
          <w:ilvl w:val="0"/>
          <w:numId w:val="39"/>
        </w:numPr>
      </w:pPr>
      <w:r>
        <w:t>Simple contact: assignment of a terminal (wire reception) to one wire end, in case of pluggable terminals mostly in combination with a cavity mounting definition (see chapter </w:t>
      </w:r>
      <w:r>
        <w:fldChar w:fldCharType="begin"/>
      </w:r>
      <w:r>
        <w:instrText xml:space="preserve"> REF _Ref288554546 \r \h </w:instrText>
      </w:r>
      <w:r>
        <w:fldChar w:fldCharType="separate"/>
      </w:r>
      <w:r w:rsidR="004714EB">
        <w:t>3.6.6</w:t>
      </w:r>
      <w:r>
        <w:fldChar w:fldCharType="end"/>
      </w:r>
      <w:r>
        <w:t>)</w:t>
      </w:r>
    </w:p>
    <w:p w14:paraId="0C9CFDC5" w14:textId="63DD1675" w:rsidR="002C65AC" w:rsidRDefault="002C65AC" w:rsidP="00D50625">
      <w:pPr>
        <w:pStyle w:val="VDABlocktext"/>
        <w:numPr>
          <w:ilvl w:val="0"/>
          <w:numId w:val="39"/>
        </w:numPr>
      </w:pPr>
      <w:r>
        <w:t>Multi contact: assignment of a terminal (wire reception) to more than one wire ends, in case of pluggable terminals mostly in combination with a cavity mounting definition (see chapter </w:t>
      </w:r>
      <w:r>
        <w:fldChar w:fldCharType="begin"/>
      </w:r>
      <w:r>
        <w:instrText xml:space="preserve"> REF _Ref288554546 \r \h </w:instrText>
      </w:r>
      <w:r>
        <w:fldChar w:fldCharType="separate"/>
      </w:r>
      <w:r w:rsidR="004714EB">
        <w:t>3.6.6</w:t>
      </w:r>
      <w:r>
        <w:fldChar w:fldCharType="end"/>
      </w:r>
      <w:r>
        <w:t>)+</w:t>
      </w:r>
    </w:p>
    <w:p w14:paraId="7DC03658" w14:textId="77777777" w:rsidR="002C65AC" w:rsidRDefault="002C65AC" w:rsidP="00D50625">
      <w:pPr>
        <w:pStyle w:val="VDABlocktext"/>
        <w:numPr>
          <w:ilvl w:val="0"/>
          <w:numId w:val="39"/>
        </w:numPr>
      </w:pPr>
      <w:r>
        <w:t>Open wire end: definition of no contacting</w:t>
      </w:r>
    </w:p>
    <w:p w14:paraId="51F1CE9F" w14:textId="4DA74549" w:rsidR="002C65AC" w:rsidRDefault="002C65AC" w:rsidP="00D50625">
      <w:pPr>
        <w:pStyle w:val="VDABlocktext"/>
        <w:numPr>
          <w:ilvl w:val="0"/>
          <w:numId w:val="39"/>
        </w:numPr>
      </w:pPr>
      <w:r>
        <w:t>Inliner: a special disconnection point between two or more</w:t>
      </w:r>
      <w:ins w:id="769" w:author="Johannes Becker" w:date="2020-02-21T12:34:00Z">
        <w:r w:rsidR="005F04A8">
          <w:t xml:space="preserve"> wiring harnesses</w:t>
        </w:r>
      </w:ins>
      <w:del w:id="770" w:author="Johannes Becker" w:date="2020-02-21T12:34:00Z">
        <w:r w:rsidDel="005F04A8">
          <w:delText xml:space="preserve"> EE components</w:delText>
        </w:r>
      </w:del>
      <w:r>
        <w:t>.</w:t>
      </w:r>
    </w:p>
    <w:p w14:paraId="44907EF5" w14:textId="77777777" w:rsidR="002C65AC" w:rsidRDefault="002C65AC" w:rsidP="00D50625">
      <w:pPr>
        <w:pStyle w:val="VDABlocktext"/>
        <w:numPr>
          <w:ilvl w:val="0"/>
          <w:numId w:val="39"/>
        </w:numPr>
      </w:pPr>
      <w:r>
        <w:t>IDC (insulation displacement connector): connection between two or more EE components that is realised by one physical wire</w:t>
      </w:r>
    </w:p>
    <w:p w14:paraId="766344A2" w14:textId="77777777" w:rsidR="002C65AC" w:rsidRPr="0022337F" w:rsidRDefault="002C65AC" w:rsidP="00D50625">
      <w:pPr>
        <w:pStyle w:val="VDABlocktext"/>
        <w:numPr>
          <w:ilvl w:val="0"/>
          <w:numId w:val="39"/>
        </w:numPr>
      </w:pPr>
      <w:r w:rsidRPr="0022337F">
        <w:t>Splice: a connection of two or more wire ends without connector housing or EE component</w:t>
      </w:r>
    </w:p>
    <w:p w14:paraId="594CED91"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771" w:name="_Ref288554546"/>
      <w:bookmarkStart w:id="772" w:name="_Toc373509068"/>
      <w:r w:rsidRPr="0022337F">
        <w:rPr>
          <w:lang w:val="en-GB"/>
        </w:rPr>
        <w:t>Cavity Mounting</w:t>
      </w:r>
      <w:bookmarkEnd w:id="771"/>
      <w:bookmarkEnd w:id="772"/>
    </w:p>
    <w:p w14:paraId="7742B11C" w14:textId="77777777" w:rsidR="002C65AC" w:rsidRPr="0022337F" w:rsidRDefault="002C65AC" w:rsidP="002C65AC">
      <w:pPr>
        <w:pStyle w:val="VDABlocktext"/>
      </w:pPr>
      <w:r w:rsidRPr="0022337F">
        <w:t xml:space="preserve">The VEC data format specification must have a </w:t>
      </w:r>
      <w:r>
        <w:t xml:space="preserve">cavity </w:t>
      </w:r>
      <w:r w:rsidRPr="0022337F">
        <w:t>mounting concept in order to describe</w:t>
      </w:r>
    </w:p>
    <w:p w14:paraId="54916C6B" w14:textId="77777777" w:rsidR="002C65AC" w:rsidRPr="0022337F" w:rsidRDefault="002C65AC" w:rsidP="00D50625">
      <w:pPr>
        <w:pStyle w:val="VDABlocktext"/>
        <w:numPr>
          <w:ilvl w:val="0"/>
          <w:numId w:val="42"/>
        </w:numPr>
      </w:pPr>
      <w:r w:rsidRPr="0022337F">
        <w:t>Simple mountings: assignment of a terminal (terminal reception) to one cavity</w:t>
      </w:r>
    </w:p>
    <w:p w14:paraId="69F9186A" w14:textId="77777777" w:rsidR="002C65AC" w:rsidRPr="0022337F" w:rsidRDefault="002C65AC" w:rsidP="00D50625">
      <w:pPr>
        <w:pStyle w:val="VDABlocktext"/>
        <w:numPr>
          <w:ilvl w:val="0"/>
          <w:numId w:val="42"/>
        </w:numPr>
      </w:pPr>
      <w:r w:rsidRPr="0022337F">
        <w:t>Contact bridge: Assignment of a terminal (terminal reception) to more than one cavity</w:t>
      </w:r>
    </w:p>
    <w:p w14:paraId="142A88A8" w14:textId="77777777" w:rsidR="002C65AC" w:rsidRPr="0022337F" w:rsidRDefault="002C65AC" w:rsidP="00D50625">
      <w:pPr>
        <w:pStyle w:val="VDABlocktext"/>
        <w:numPr>
          <w:ilvl w:val="0"/>
          <w:numId w:val="42"/>
        </w:numPr>
      </w:pPr>
      <w:r w:rsidRPr="0022337F">
        <w:t>Plug-in bridge: Assignment of a terminal (terminal reception) to more than one cavity that is itself not connected to a wire.</w:t>
      </w:r>
    </w:p>
    <w:p w14:paraId="3EC948F5" w14:textId="77777777" w:rsidR="002C65AC" w:rsidRPr="0022337F" w:rsidRDefault="002C65AC" w:rsidP="00D50625">
      <w:pPr>
        <w:pStyle w:val="VDABlocktext"/>
        <w:numPr>
          <w:ilvl w:val="0"/>
          <w:numId w:val="42"/>
        </w:numPr>
      </w:pPr>
      <w:r w:rsidRPr="0022337F">
        <w:t>Line bridge: Two terminals that are each assigned to one cavity and at the same time are interconnected by a short wire.</w:t>
      </w:r>
    </w:p>
    <w:p w14:paraId="4B00B41F" w14:textId="075DD549" w:rsidR="002C65AC" w:rsidRPr="0022337F" w:rsidRDefault="002C65AC" w:rsidP="00D50625">
      <w:pPr>
        <w:pStyle w:val="VDABlocktext"/>
        <w:numPr>
          <w:ilvl w:val="0"/>
          <w:numId w:val="42"/>
        </w:numPr>
      </w:pPr>
      <w:r w:rsidRPr="0022337F">
        <w:t>No cavity mounting: e.g. in case of a pluggable terminal that is directly connected with its counterpart terminal (see chapter </w:t>
      </w:r>
      <w:r w:rsidRPr="0022337F">
        <w:fldChar w:fldCharType="begin"/>
      </w:r>
      <w:r w:rsidRPr="0022337F">
        <w:instrText xml:space="preserve"> REF _Ref288554572 \r \h </w:instrText>
      </w:r>
      <w:r w:rsidRPr="0022337F">
        <w:fldChar w:fldCharType="separate"/>
      </w:r>
      <w:r w:rsidR="004714EB">
        <w:t>3.6.7</w:t>
      </w:r>
      <w:r w:rsidRPr="0022337F">
        <w:fldChar w:fldCharType="end"/>
      </w:r>
      <w:r w:rsidRPr="0022337F">
        <w:t>).</w:t>
      </w:r>
    </w:p>
    <w:p w14:paraId="750AF049"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773" w:name="_Ref288554572"/>
      <w:bookmarkStart w:id="774" w:name="_Toc373509069"/>
      <w:r w:rsidRPr="0022337F">
        <w:rPr>
          <w:lang w:val="en-GB"/>
        </w:rPr>
        <w:t>Mating</w:t>
      </w:r>
      <w:bookmarkEnd w:id="773"/>
      <w:bookmarkEnd w:id="774"/>
    </w:p>
    <w:p w14:paraId="3FB1175B" w14:textId="77777777" w:rsidR="002C65AC" w:rsidRPr="0022337F" w:rsidRDefault="002C65AC" w:rsidP="002C65AC">
      <w:pPr>
        <w:pStyle w:val="VDABlocktext"/>
      </w:pPr>
      <w:r w:rsidRPr="0022337F">
        <w:t>The VEC data format specification must have a mating concept in order to describe the (normally pluggable) connectivity between</w:t>
      </w:r>
    </w:p>
    <w:p w14:paraId="07D9DB33" w14:textId="77777777" w:rsidR="002C65AC" w:rsidRDefault="002C65AC" w:rsidP="00D50625">
      <w:pPr>
        <w:pStyle w:val="VDABlocktext"/>
        <w:numPr>
          <w:ilvl w:val="0"/>
          <w:numId w:val="41"/>
        </w:numPr>
      </w:pPr>
      <w:r w:rsidRPr="0022337F">
        <w:t>The pins/terminals (in case of coax-terminal</w:t>
      </w:r>
      <w:r>
        <w:t>s</w:t>
      </w:r>
      <w:r w:rsidRPr="0022337F">
        <w:t xml:space="preserve"> and</w:t>
      </w:r>
      <w:r>
        <w:t xml:space="preserve"> piggyback terminals</w:t>
      </w:r>
      <w:r w:rsidRPr="0022337F">
        <w:t xml:space="preserve"> even the</w:t>
      </w:r>
      <w:r>
        <w:t xml:space="preserve"> relevant terminal receptions) </w:t>
      </w:r>
      <w:r w:rsidRPr="003D4C2F">
        <w:t>of an E</w:t>
      </w:r>
      <w:r>
        <w:t>E component and the contrary pins/terminals</w:t>
      </w:r>
      <w:r w:rsidRPr="003D4C2F">
        <w:t xml:space="preserve"> of the harness connec</w:t>
      </w:r>
      <w:r>
        <w:t>tor</w:t>
      </w:r>
    </w:p>
    <w:p w14:paraId="4BBADE89" w14:textId="77777777" w:rsidR="002C65AC" w:rsidRDefault="002C65AC" w:rsidP="00D50625">
      <w:pPr>
        <w:pStyle w:val="VDABlocktext"/>
        <w:numPr>
          <w:ilvl w:val="0"/>
          <w:numId w:val="41"/>
        </w:numPr>
      </w:pPr>
      <w:r>
        <w:t>T</w:t>
      </w:r>
      <w:r w:rsidRPr="003D4C2F">
        <w:t>he pin</w:t>
      </w:r>
      <w:r>
        <w:t>s/terminals</w:t>
      </w:r>
      <w:r w:rsidRPr="003D4C2F">
        <w:t xml:space="preserve"> </w:t>
      </w:r>
      <w:r>
        <w:t>(in case of a coax-terminal even the relevant terminal receptions) within the two connector housings of an inliner</w:t>
      </w:r>
    </w:p>
    <w:p w14:paraId="5AF811A6" w14:textId="77777777" w:rsidR="002C65AC" w:rsidRDefault="002C65AC" w:rsidP="00D50625">
      <w:pPr>
        <w:pStyle w:val="VDABlocktext"/>
        <w:numPr>
          <w:ilvl w:val="0"/>
          <w:numId w:val="41"/>
        </w:numPr>
      </w:pPr>
      <w:r>
        <w:t>Bolts and ring terminals</w:t>
      </w:r>
    </w:p>
    <w:p w14:paraId="79C9EC03"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775" w:name="_Toc373509070"/>
      <w:r>
        <w:rPr>
          <w:lang w:val="en-GB"/>
        </w:rPr>
        <w:t>Extra</w:t>
      </w:r>
      <w:r w:rsidRPr="00210F03">
        <w:rPr>
          <w:lang w:val="en-GB"/>
        </w:rPr>
        <w:t xml:space="preserve"> requirements </w:t>
      </w:r>
      <w:r>
        <w:rPr>
          <w:lang w:val="en-GB"/>
        </w:rPr>
        <w:t>addressing variance</w:t>
      </w:r>
      <w:r w:rsidRPr="00210F03">
        <w:rPr>
          <w:lang w:val="en-GB"/>
        </w:rPr>
        <w:t xml:space="preserve"> information</w:t>
      </w:r>
      <w:bookmarkEnd w:id="775"/>
    </w:p>
    <w:p w14:paraId="52701FB5" w14:textId="77777777" w:rsidR="002C65AC" w:rsidRDefault="002C65AC" w:rsidP="002C65AC">
      <w:pPr>
        <w:pStyle w:val="VDABlocktext"/>
      </w:pPr>
      <w:r>
        <w:t>Out of the ELOG-perspective, at least the following elements must be able to express variance dependency by referring to a certain variant configuration term</w:t>
      </w:r>
    </w:p>
    <w:p w14:paraId="327D3CE5" w14:textId="0FBE7632" w:rsidR="002C65AC" w:rsidRDefault="002C65AC" w:rsidP="00D50625">
      <w:pPr>
        <w:pStyle w:val="VDABlocktext"/>
        <w:numPr>
          <w:ilvl w:val="0"/>
          <w:numId w:val="36"/>
        </w:numPr>
      </w:pPr>
      <w:r>
        <w:lastRenderedPageBreak/>
        <w:t xml:space="preserve">All elements of the abstraction layer </w:t>
      </w:r>
      <w:r w:rsidR="00F4236D">
        <w:t>architecture</w:t>
      </w:r>
    </w:p>
    <w:p w14:paraId="0995E460" w14:textId="18C9114A" w:rsidR="002C65AC" w:rsidRPr="001C419A" w:rsidRDefault="002C65AC" w:rsidP="00D50625">
      <w:pPr>
        <w:pStyle w:val="VDABlocktext"/>
        <w:numPr>
          <w:ilvl w:val="0"/>
          <w:numId w:val="36"/>
        </w:numPr>
      </w:pPr>
      <w:r w:rsidRPr="001C419A">
        <w:t xml:space="preserve">All elements of the abstraction layer </w:t>
      </w:r>
      <w:r w:rsidR="00F4236D">
        <w:t>schematics</w:t>
      </w:r>
    </w:p>
    <w:p w14:paraId="5666FFC7" w14:textId="77777777" w:rsidR="002C65AC" w:rsidRDefault="002C65AC" w:rsidP="00D50625">
      <w:pPr>
        <w:pStyle w:val="VDABlocktext"/>
        <w:numPr>
          <w:ilvl w:val="0"/>
          <w:numId w:val="36"/>
        </w:numPr>
      </w:pPr>
      <w:r w:rsidRPr="001C419A">
        <w:t>All elements of the abstraction layer wiring including usages of EE components, connector housing</w:t>
      </w:r>
      <w:r>
        <w:t>s</w:t>
      </w:r>
      <w:r w:rsidRPr="001C419A">
        <w:t>, terminals and wires as well as contacting</w:t>
      </w:r>
      <w:r>
        <w:t>-</w:t>
      </w:r>
      <w:r w:rsidRPr="001C419A">
        <w:t>, cavity mounting</w:t>
      </w:r>
      <w:r>
        <w:t>-</w:t>
      </w:r>
      <w:r w:rsidRPr="001C419A">
        <w:t xml:space="preserve"> </w:t>
      </w:r>
      <w:r>
        <w:t>and mating-definitions.</w:t>
      </w:r>
    </w:p>
    <w:p w14:paraId="486F6B61"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76" w:name="_Toc373509071"/>
      <w:r>
        <w:rPr>
          <w:lang w:val="en-GB"/>
        </w:rPr>
        <w:t>Pinning Information</w:t>
      </w:r>
      <w:bookmarkEnd w:id="776"/>
    </w:p>
    <w:p w14:paraId="75774C44" w14:textId="77777777" w:rsidR="002C65AC" w:rsidRDefault="002C65AC" w:rsidP="002C65AC">
      <w:pPr>
        <w:rPr>
          <w:lang w:val="en-GB"/>
        </w:rPr>
      </w:pPr>
      <w:r>
        <w:rPr>
          <w:lang w:val="en-GB"/>
        </w:rPr>
        <w:t>The VEC must provide the possibility to describe electrical interface of EE components. This includes:</w:t>
      </w:r>
    </w:p>
    <w:p w14:paraId="7CB5B959" w14:textId="77777777" w:rsidR="002C65AC" w:rsidRDefault="002C65AC" w:rsidP="00D50625">
      <w:pPr>
        <w:pStyle w:val="VDABlocktext"/>
        <w:numPr>
          <w:ilvl w:val="0"/>
          <w:numId w:val="41"/>
        </w:numPr>
      </w:pPr>
      <w:r>
        <w:t>Signals supported by a pin</w:t>
      </w:r>
    </w:p>
    <w:p w14:paraId="629473DB" w14:textId="77777777" w:rsidR="002C65AC" w:rsidRDefault="002C65AC" w:rsidP="00D50625">
      <w:pPr>
        <w:pStyle w:val="VDABlocktext"/>
        <w:numPr>
          <w:ilvl w:val="0"/>
          <w:numId w:val="41"/>
        </w:numPr>
      </w:pPr>
      <w:r>
        <w:t>Voltage and current values of a Pin for different types and times.</w:t>
      </w:r>
    </w:p>
    <w:p w14:paraId="742D8161" w14:textId="77777777" w:rsidR="002C65AC" w:rsidRPr="006C1896" w:rsidRDefault="002C65AC" w:rsidP="00D50625">
      <w:pPr>
        <w:pStyle w:val="VDABlocktext"/>
        <w:numPr>
          <w:ilvl w:val="0"/>
          <w:numId w:val="41"/>
        </w:numPr>
      </w:pPr>
      <w:r>
        <w:t>Variant dependant behaviour of the pin due to the software deployed on an ECU.</w:t>
      </w:r>
    </w:p>
    <w:p w14:paraId="2F186F40" w14:textId="5161191A" w:rsidR="00EB6F4E" w:rsidRDefault="00EB6F4E" w:rsidP="002C65AC">
      <w:pPr>
        <w:pStyle w:val="berschrift2"/>
        <w:keepLines w:val="0"/>
        <w:numPr>
          <w:ilvl w:val="1"/>
          <w:numId w:val="2"/>
        </w:numPr>
        <w:autoSpaceDE/>
        <w:autoSpaceDN/>
        <w:adjustRightInd/>
        <w:spacing w:before="240" w:after="60" w:line="240" w:lineRule="auto"/>
        <w:rPr>
          <w:ins w:id="777" w:author="Johannes Becker" w:date="2020-02-21T11:48:00Z"/>
          <w:lang w:val="en-GB"/>
        </w:rPr>
      </w:pPr>
      <w:bookmarkStart w:id="778" w:name="_Toc373509078"/>
      <w:bookmarkStart w:id="779" w:name="_Toc27668594"/>
      <w:bookmarkStart w:id="780" w:name="_Toc276891761"/>
      <w:bookmarkStart w:id="781" w:name="_Toc33620289"/>
      <w:ins w:id="782" w:author="Johannes Becker" w:date="2020-02-21T11:48:00Z">
        <w:r>
          <w:rPr>
            <w:lang w:val="en-GB"/>
          </w:rPr>
          <w:t>Cross-sectional requirements</w:t>
        </w:r>
        <w:bookmarkEnd w:id="781"/>
      </w:ins>
    </w:p>
    <w:p w14:paraId="66A16070" w14:textId="77777777" w:rsidR="00EB6F4E" w:rsidRDefault="00EB6F4E" w:rsidP="00EB6F4E">
      <w:pPr>
        <w:pStyle w:val="berschrift3"/>
        <w:keepLines w:val="0"/>
        <w:numPr>
          <w:ilvl w:val="2"/>
          <w:numId w:val="2"/>
        </w:numPr>
        <w:autoSpaceDE/>
        <w:autoSpaceDN/>
        <w:adjustRightInd/>
        <w:spacing w:before="240" w:after="60" w:line="240" w:lineRule="auto"/>
        <w:rPr>
          <w:moveTo w:id="783" w:author="Johannes Becker" w:date="2020-02-21T11:48:00Z"/>
          <w:lang w:val="en-GB"/>
        </w:rPr>
      </w:pPr>
      <w:moveToRangeStart w:id="784" w:author="Johannes Becker" w:date="2020-02-21T11:48:00Z" w:name="move33178146"/>
      <w:moveTo w:id="785" w:author="Johannes Becker" w:date="2020-02-21T11:48:00Z">
        <w:r>
          <w:rPr>
            <w:lang w:val="en-GB"/>
          </w:rPr>
          <w:t>Process specific information</w:t>
        </w:r>
      </w:moveTo>
    </w:p>
    <w:p w14:paraId="57FDA598" w14:textId="11C31F10" w:rsidR="00EB6F4E" w:rsidRDefault="00EB6F4E" w:rsidP="00EB6F4E">
      <w:pPr>
        <w:pStyle w:val="VDABlocktext"/>
        <w:rPr>
          <w:moveTo w:id="786" w:author="Johannes Becker" w:date="2020-02-21T11:48:00Z"/>
        </w:rPr>
      </w:pPr>
      <w:moveTo w:id="787" w:author="Johannes Becker" w:date="2020-02-21T11:48:00Z">
        <w:r>
          <w:t>The VEC data format specification must have a concept which describes how to enrich a VEC compliant file with process specific data. For this, each VEC element is requested to be capable to be extended with user</w:t>
        </w:r>
      </w:moveTo>
      <w:ins w:id="788" w:author="Ungerer, Max" w:date="2020-02-26T14:03:00Z">
        <w:r w:rsidR="00C94812">
          <w:t>-</w:t>
        </w:r>
      </w:ins>
      <w:moveTo w:id="789" w:author="Johannes Becker" w:date="2020-02-21T11:48:00Z">
        <w:del w:id="790" w:author="Ungerer, Max" w:date="2020-02-26T14:03:00Z">
          <w:r w:rsidDel="00C94812">
            <w:delText xml:space="preserve"> </w:delText>
          </w:r>
        </w:del>
        <w:r>
          <w:t>defined attributes.</w:t>
        </w:r>
      </w:moveTo>
    </w:p>
    <w:p w14:paraId="38C68A31" w14:textId="77777777" w:rsidR="00EB6F4E" w:rsidRDefault="00EB6F4E" w:rsidP="00EB6F4E">
      <w:pPr>
        <w:pStyle w:val="berschrift3"/>
        <w:keepLines w:val="0"/>
        <w:numPr>
          <w:ilvl w:val="2"/>
          <w:numId w:val="2"/>
        </w:numPr>
        <w:autoSpaceDE/>
        <w:autoSpaceDN/>
        <w:adjustRightInd/>
        <w:spacing w:before="240" w:after="60" w:line="240" w:lineRule="auto"/>
        <w:rPr>
          <w:moveTo w:id="791" w:author="Johannes Becker" w:date="2020-02-21T11:48:00Z"/>
          <w:lang w:val="en-GB"/>
        </w:rPr>
      </w:pPr>
      <w:moveTo w:id="792" w:author="Johannes Becker" w:date="2020-02-21T11:48:00Z">
        <w:r>
          <w:rPr>
            <w:lang w:val="en-GB"/>
          </w:rPr>
          <w:t>Multi-language support for descriptions</w:t>
        </w:r>
      </w:moveTo>
    </w:p>
    <w:p w14:paraId="33B048B4" w14:textId="77777777" w:rsidR="00EB6F4E" w:rsidRDefault="00EB6F4E" w:rsidP="00EB6F4E">
      <w:pPr>
        <w:pStyle w:val="VDABlocktext"/>
        <w:rPr>
          <w:moveTo w:id="793" w:author="Johannes Becker" w:date="2020-02-21T11:48:00Z"/>
        </w:rPr>
      </w:pPr>
      <w:moveTo w:id="794" w:author="Johannes Becker" w:date="2020-02-21T11:48:00Z">
        <w:r>
          <w:t>For attributes, that carry non-identifying informal text (normally descriptions), the VEC data format specification must have a concept for multi-language support. The language code must be compliant to ISO-639.</w:t>
        </w:r>
      </w:moveTo>
    </w:p>
    <w:p w14:paraId="0CE1DF23" w14:textId="77777777" w:rsidR="00EB6F4E" w:rsidRDefault="00EB6F4E" w:rsidP="00EB6F4E">
      <w:pPr>
        <w:pStyle w:val="berschrift3"/>
        <w:keepLines w:val="0"/>
        <w:numPr>
          <w:ilvl w:val="2"/>
          <w:numId w:val="2"/>
        </w:numPr>
        <w:autoSpaceDE/>
        <w:autoSpaceDN/>
        <w:adjustRightInd/>
        <w:spacing w:before="240" w:after="60" w:line="240" w:lineRule="auto"/>
        <w:rPr>
          <w:moveTo w:id="795" w:author="Johannes Becker" w:date="2020-02-21T11:48:00Z"/>
          <w:lang w:val="en-GB"/>
        </w:rPr>
      </w:pPr>
      <w:moveTo w:id="796" w:author="Johannes Becker" w:date="2020-02-21T11:48:00Z">
        <w:r>
          <w:rPr>
            <w:lang w:val="en-GB"/>
          </w:rPr>
          <w:t>Free choice of measurement units for dimensional quantities</w:t>
        </w:r>
      </w:moveTo>
    </w:p>
    <w:p w14:paraId="5039E89A" w14:textId="77777777" w:rsidR="00EB6F4E" w:rsidRDefault="00EB6F4E" w:rsidP="00EB6F4E">
      <w:pPr>
        <w:pStyle w:val="VDABlocktext"/>
        <w:rPr>
          <w:moveTo w:id="797" w:author="Johannes Becker" w:date="2020-02-21T11:48:00Z"/>
        </w:rPr>
      </w:pPr>
      <w:moveTo w:id="798" w:author="Johannes Becker" w:date="2020-02-21T11:48:00Z">
        <w:r>
          <w:t>For attributes, that carry dimensional quantities, the VEC data format specification must permit free choice of measurement units. In order to ease the data import, the VEC data format specification must have a special concept for SI data units (like metre – m) and scaled units (like millimetre – mm) as well as combined units (like kg per metre – kg/m).</w:t>
        </w:r>
      </w:moveTo>
    </w:p>
    <w:p w14:paraId="29247B97" w14:textId="77777777" w:rsidR="00EB6F4E" w:rsidRDefault="00EB6F4E" w:rsidP="00EB6F4E">
      <w:pPr>
        <w:pStyle w:val="berschrift2"/>
        <w:keepLines w:val="0"/>
        <w:numPr>
          <w:ilvl w:val="2"/>
          <w:numId w:val="2"/>
        </w:numPr>
        <w:autoSpaceDE/>
        <w:autoSpaceDN/>
        <w:adjustRightInd/>
        <w:spacing w:before="240" w:after="60" w:line="240" w:lineRule="auto"/>
        <w:rPr>
          <w:ins w:id="799" w:author="Johannes Becker" w:date="2020-02-21T11:48:00Z"/>
          <w:lang w:val="en-GB"/>
        </w:rPr>
      </w:pPr>
      <w:bookmarkStart w:id="800" w:name="_Toc33620290"/>
      <w:moveToRangeEnd w:id="784"/>
      <w:ins w:id="801" w:author="Johannes Becker" w:date="2020-02-21T11:48:00Z">
        <w:r>
          <w:rPr>
            <w:lang w:val="en-GB"/>
          </w:rPr>
          <w:t>Orthogonal grouping concept</w:t>
        </w:r>
        <w:bookmarkEnd w:id="800"/>
      </w:ins>
    </w:p>
    <w:p w14:paraId="77A60A39" w14:textId="77777777" w:rsidR="00EB6F4E" w:rsidRDefault="00EB6F4E" w:rsidP="00EB6F4E">
      <w:pPr>
        <w:rPr>
          <w:ins w:id="802" w:author="Johannes Becker" w:date="2020-02-21T11:48:00Z"/>
          <w:lang w:val="en-GB"/>
        </w:rPr>
      </w:pPr>
      <w:ins w:id="803" w:author="Johannes Becker" w:date="2020-02-21T11:48:00Z">
        <w:r>
          <w:rPr>
            <w:lang w:val="en-GB"/>
          </w:rPr>
          <w:t>The VEC supports information objects from different domains within the development process (e.g. system schematic, component data, wiring harness data, geometry). To support general traceability use cases the VEC shall provide a concept to assign information objects from different domains to groups (e.g. all elements that relate to a specific customer function, a safety relevant requirement).</w:t>
        </w:r>
      </w:ins>
    </w:p>
    <w:p w14:paraId="150CDA6E" w14:textId="69EA7AAC" w:rsidR="00EB6F4E" w:rsidRPr="00EB6F4E" w:rsidRDefault="00EB6F4E" w:rsidP="00EB6F4E">
      <w:pPr>
        <w:rPr>
          <w:ins w:id="804" w:author="Johannes Becker" w:date="2020-02-21T11:48:00Z"/>
          <w:lang w:val="en-GB"/>
        </w:rPr>
      </w:pPr>
      <w:ins w:id="805" w:author="Johannes Becker" w:date="2020-02-21T11:48:00Z">
        <w:r w:rsidRPr="00753A6A">
          <w:rPr>
            <w:lang w:val="en-GB"/>
          </w:rPr>
          <w:t xml:space="preserve">This concept </w:t>
        </w:r>
        <w:r>
          <w:rPr>
            <w:lang w:val="en-GB"/>
          </w:rPr>
          <w:t>shall</w:t>
        </w:r>
        <w:r w:rsidRPr="00753A6A">
          <w:rPr>
            <w:lang w:val="en-GB"/>
          </w:rPr>
          <w:t xml:space="preserve"> be independent</w:t>
        </w:r>
        <w:r>
          <w:rPr>
            <w:lang w:val="en-GB"/>
          </w:rPr>
          <w:t xml:space="preserve"> (orthogonal to)</w:t>
        </w:r>
        <w:r w:rsidRPr="00753A6A">
          <w:rPr>
            <w:lang w:val="en-GB"/>
          </w:rPr>
          <w:t xml:space="preserve"> of the domain-oriented structure of the model.</w:t>
        </w:r>
      </w:ins>
    </w:p>
    <w:p w14:paraId="011B3429" w14:textId="16817E8A" w:rsidR="00EB6F4E" w:rsidRDefault="00EB6F4E" w:rsidP="00EB6F4E">
      <w:pPr>
        <w:pStyle w:val="berschrift2"/>
        <w:keepLines w:val="0"/>
        <w:numPr>
          <w:ilvl w:val="2"/>
          <w:numId w:val="2"/>
        </w:numPr>
        <w:autoSpaceDE/>
        <w:autoSpaceDN/>
        <w:adjustRightInd/>
        <w:spacing w:before="240" w:after="60" w:line="240" w:lineRule="auto"/>
        <w:rPr>
          <w:ins w:id="806" w:author="Johannes Becker" w:date="2020-02-21T11:50:00Z"/>
          <w:lang w:val="en-GB"/>
        </w:rPr>
      </w:pPr>
      <w:bookmarkStart w:id="807" w:name="_Toc33620291"/>
      <w:ins w:id="808" w:author="Johannes Becker" w:date="2020-02-21T11:50:00Z">
        <w:r>
          <w:rPr>
            <w:lang w:val="en-GB"/>
          </w:rPr>
          <w:t>Application Constraints</w:t>
        </w:r>
        <w:bookmarkEnd w:id="807"/>
      </w:ins>
    </w:p>
    <w:p w14:paraId="00E03EB1" w14:textId="6FBA52DD" w:rsidR="00EB6F4E" w:rsidRPr="00EB6F4E" w:rsidRDefault="00EB6F4E" w:rsidP="00EB6F4E">
      <w:pPr>
        <w:rPr>
          <w:ins w:id="809" w:author="Johannes Becker" w:date="2020-02-21T11:49:00Z"/>
          <w:lang w:val="en-GB"/>
        </w:rPr>
      </w:pPr>
      <w:ins w:id="810" w:author="Johannes Becker" w:date="2020-02-21T11:52:00Z">
        <w:r>
          <w:rPr>
            <w:lang w:val="en-GB"/>
          </w:rPr>
          <w:t>The VEC data format specification must have concept to apply con</w:t>
        </w:r>
      </w:ins>
      <w:ins w:id="811" w:author="Johannes Becker" w:date="2020-02-21T11:53:00Z">
        <w:r>
          <w:rPr>
            <w:lang w:val="en-GB"/>
          </w:rPr>
          <w:t xml:space="preserve">straints on the application / usage of specific elements </w:t>
        </w:r>
      </w:ins>
      <w:ins w:id="812" w:author="Johannes Becker" w:date="2020-02-21T11:54:00Z">
        <w:r>
          <w:rPr>
            <w:lang w:val="en-GB"/>
          </w:rPr>
          <w:t>defined in the VEC. This concept must</w:t>
        </w:r>
      </w:ins>
      <w:ins w:id="813" w:author="Johannes Becker" w:date="2020-02-21T11:55:00Z">
        <w:r w:rsidR="00031556">
          <w:rPr>
            <w:lang w:val="en-GB"/>
          </w:rPr>
          <w:t xml:space="preserve"> be based </w:t>
        </w:r>
        <w:r w:rsidR="00031556">
          <w:rPr>
            <w:lang w:val="en-GB"/>
          </w:rPr>
          <w:lastRenderedPageBreak/>
          <w:t>on instances (e.g. component nodes in a system schematic</w:t>
        </w:r>
      </w:ins>
      <w:ins w:id="814" w:author="Johannes Becker" w:date="2020-02-21T11:56:00Z">
        <w:r w:rsidR="00031556">
          <w:rPr>
            <w:lang w:val="en-GB"/>
          </w:rPr>
          <w:t xml:space="preserve"> or occurrences of a connector in a wiring harness). </w:t>
        </w:r>
      </w:ins>
      <w:ins w:id="815" w:author="Johannes Becker" w:date="2020-02-21T11:57:00Z">
        <w:r w:rsidR="00031556">
          <w:rPr>
            <w:lang w:val="en-GB"/>
          </w:rPr>
          <w:t xml:space="preserve">It is required to define the scope of validity of a certain design / construction and </w:t>
        </w:r>
      </w:ins>
      <w:ins w:id="816" w:author="Ungerer, Max" w:date="2020-02-26T14:07:00Z">
        <w:r w:rsidR="00C94812">
          <w:rPr>
            <w:lang w:val="en-GB"/>
          </w:rPr>
          <w:t xml:space="preserve">to </w:t>
        </w:r>
      </w:ins>
      <w:ins w:id="817" w:author="Johannes Becker" w:date="2020-02-21T11:57:00Z">
        <w:del w:id="818" w:author="Ungerer, Max" w:date="2020-02-26T14:06:00Z">
          <w:r w:rsidR="00031556" w:rsidDel="00C94812">
            <w:rPr>
              <w:lang w:val="en-GB"/>
            </w:rPr>
            <w:delText>is</w:delText>
          </w:r>
        </w:del>
      </w:ins>
      <w:ins w:id="819" w:author="Ungerer, Max" w:date="2020-02-26T14:06:00Z">
        <w:r w:rsidR="00C94812">
          <w:rPr>
            <w:lang w:val="en-GB"/>
          </w:rPr>
          <w:t>be</w:t>
        </w:r>
      </w:ins>
      <w:ins w:id="820" w:author="Johannes Becker" w:date="2020-02-21T11:57:00Z">
        <w:r w:rsidR="00031556">
          <w:rPr>
            <w:lang w:val="en-GB"/>
          </w:rPr>
          <w:t xml:space="preserve"> </w:t>
        </w:r>
      </w:ins>
      <w:ins w:id="821" w:author="Johannes Becker" w:date="2020-02-21T11:58:00Z">
        <w:r w:rsidR="00031556">
          <w:rPr>
            <w:lang w:val="en-GB"/>
          </w:rPr>
          <w:t xml:space="preserve">complementary to the requirement mentioned in </w:t>
        </w:r>
      </w:ins>
      <w:ins w:id="822" w:author="Johannes Becker" w:date="2020-02-21T11:51:00Z">
        <w:del w:id="823" w:author="Ungerer, Max" w:date="2020-02-26T14:06:00Z">
          <w:r w:rsidDel="00C94812">
            <w:rPr>
              <w:lang w:val="en-GB"/>
            </w:rPr>
            <w:delText>C</w:delText>
          </w:r>
        </w:del>
      </w:ins>
      <w:ins w:id="824" w:author="Ungerer, Max" w:date="2020-02-26T14:06:00Z">
        <w:r w:rsidR="00C94812">
          <w:rPr>
            <w:lang w:val="en-GB"/>
          </w:rPr>
          <w:t>c</w:t>
        </w:r>
      </w:ins>
      <w:ins w:id="825" w:author="Johannes Becker" w:date="2020-02-21T11:51:00Z">
        <w:r>
          <w:rPr>
            <w:lang w:val="en-GB"/>
          </w:rPr>
          <w:t>hapter</w:t>
        </w:r>
      </w:ins>
      <w:ins w:id="826" w:author="Johannes Becker" w:date="2020-02-21T11:50:00Z">
        <w:r>
          <w:rPr>
            <w:lang w:val="en-GB"/>
          </w:rPr>
          <w:t xml:space="preserve"> </w:t>
        </w:r>
      </w:ins>
      <w:ins w:id="827" w:author="Johannes Becker" w:date="2020-02-21T11:51:00Z">
        <w:r>
          <w:rPr>
            <w:lang w:val="en-GB"/>
          </w:rPr>
          <w:fldChar w:fldCharType="begin"/>
        </w:r>
        <w:r>
          <w:rPr>
            <w:lang w:val="en-GB"/>
          </w:rPr>
          <w:instrText xml:space="preserve"> REF _Ref33178310 \r \h </w:instrText>
        </w:r>
      </w:ins>
      <w:r>
        <w:rPr>
          <w:lang w:val="en-GB"/>
        </w:rPr>
      </w:r>
      <w:r>
        <w:rPr>
          <w:lang w:val="en-GB"/>
        </w:rPr>
        <w:fldChar w:fldCharType="separate"/>
      </w:r>
      <w:r w:rsidR="004714EB">
        <w:rPr>
          <w:lang w:val="en-GB"/>
        </w:rPr>
        <w:t>3.1.2</w:t>
      </w:r>
      <w:ins w:id="828" w:author="Johannes Becker" w:date="2020-02-21T11:51:00Z">
        <w:r>
          <w:rPr>
            <w:lang w:val="en-GB"/>
          </w:rPr>
          <w:fldChar w:fldCharType="end"/>
        </w:r>
      </w:ins>
      <w:ins w:id="829" w:author="Johannes Becker" w:date="2020-02-21T11:58:00Z">
        <w:r w:rsidR="00031556">
          <w:rPr>
            <w:lang w:val="en-GB"/>
          </w:rPr>
          <w:t xml:space="preserve">. However, </w:t>
        </w:r>
      </w:ins>
      <w:ins w:id="830" w:author="Johannes Becker" w:date="2020-02-21T11:59:00Z">
        <w:r w:rsidR="00031556">
          <w:rPr>
            <w:lang w:val="en-GB"/>
          </w:rPr>
          <w:t>the information required to define the constraints are the same.</w:t>
        </w:r>
      </w:ins>
    </w:p>
    <w:p w14:paraId="2032DC83" w14:textId="63710009" w:rsidR="002C65AC" w:rsidRPr="000C38F6" w:rsidRDefault="002C65AC" w:rsidP="002C65AC">
      <w:pPr>
        <w:pStyle w:val="berschrift2"/>
        <w:keepLines w:val="0"/>
        <w:numPr>
          <w:ilvl w:val="1"/>
          <w:numId w:val="2"/>
        </w:numPr>
        <w:autoSpaceDE/>
        <w:autoSpaceDN/>
        <w:adjustRightInd/>
        <w:spacing w:before="240" w:after="60" w:line="240" w:lineRule="auto"/>
        <w:rPr>
          <w:lang w:val="en-GB"/>
        </w:rPr>
      </w:pPr>
      <w:bookmarkStart w:id="831" w:name="_Toc33620292"/>
      <w:r w:rsidRPr="000C38F6">
        <w:rPr>
          <w:lang w:val="en-GB"/>
        </w:rPr>
        <w:t>Other</w:t>
      </w:r>
      <w:ins w:id="832" w:author="Johannes Becker" w:date="2020-02-21T11:49:00Z">
        <w:r w:rsidR="00EB6F4E">
          <w:rPr>
            <w:lang w:val="en-GB"/>
          </w:rPr>
          <w:t xml:space="preserve"> / technical</w:t>
        </w:r>
      </w:ins>
      <w:r w:rsidRPr="000C38F6">
        <w:rPr>
          <w:lang w:val="en-GB"/>
        </w:rPr>
        <w:t xml:space="preserve"> requirements</w:t>
      </w:r>
      <w:bookmarkEnd w:id="778"/>
      <w:bookmarkEnd w:id="779"/>
      <w:bookmarkEnd w:id="831"/>
    </w:p>
    <w:p w14:paraId="5A4261F5"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833" w:name="_Ref293401463"/>
      <w:bookmarkStart w:id="834" w:name="_Toc373509079"/>
      <w:r w:rsidRPr="000C38F6">
        <w:rPr>
          <w:lang w:val="en-GB"/>
        </w:rPr>
        <w:t>Data format</w:t>
      </w:r>
      <w:bookmarkEnd w:id="833"/>
      <w:bookmarkEnd w:id="834"/>
    </w:p>
    <w:p w14:paraId="3FB4E213" w14:textId="520079D9" w:rsidR="002C65AC" w:rsidRDefault="002C65AC" w:rsidP="002C65AC">
      <w:pPr>
        <w:pStyle w:val="VDABlocktext"/>
      </w:pPr>
      <w:del w:id="835" w:author="Johannes Becker" w:date="2020-02-21T11:52:00Z">
        <w:r w:rsidRPr="008D6700" w:rsidDel="00EB6F4E">
          <w:delText>Like the KBL</w:delText>
        </w:r>
        <w:r w:rsidDel="00EB6F4E">
          <w:delText>,</w:delText>
        </w:r>
        <w:r w:rsidRPr="008D6700" w:rsidDel="00EB6F4E">
          <w:delText xml:space="preserve"> the</w:delText>
        </w:r>
      </w:del>
      <w:ins w:id="836" w:author="Johannes Becker" w:date="2020-02-21T11:52:00Z">
        <w:r w:rsidR="00EB6F4E">
          <w:t>The</w:t>
        </w:r>
      </w:ins>
      <w:r w:rsidRPr="008D6700">
        <w:t xml:space="preserve"> VEC data format i</w:t>
      </w:r>
      <w:r>
        <w:t xml:space="preserve">s </w:t>
      </w:r>
      <w:del w:id="837" w:author="Johannes Becker" w:date="2020-02-21T11:52:00Z">
        <w:r w:rsidR="009D0A97" w:rsidDel="00EB6F4E">
          <w:delText>requested</w:delText>
        </w:r>
        <w:r w:rsidDel="00EB6F4E">
          <w:delText xml:space="preserve"> </w:delText>
        </w:r>
      </w:del>
      <w:ins w:id="838" w:author="Johannes Becker" w:date="2020-02-21T11:52:00Z">
        <w:r w:rsidR="00EB6F4E">
          <w:t xml:space="preserve">required </w:t>
        </w:r>
      </w:ins>
      <w:r>
        <w:t xml:space="preserve">to be </w:t>
      </w:r>
      <w:r w:rsidR="009D0A97">
        <w:t>an</w:t>
      </w:r>
      <w:r>
        <w:t xml:space="preserve"> XML based </w:t>
      </w:r>
      <w:r w:rsidRPr="008D6700">
        <w:t xml:space="preserve">format. </w:t>
      </w:r>
      <w:r>
        <w:t xml:space="preserve">Behind this background, the VEC data format specification must include </w:t>
      </w:r>
      <w:r w:rsidR="009D0A97">
        <w:t>an</w:t>
      </w:r>
      <w:r>
        <w:t xml:space="preserve"> XML schema definition. The VEC.XSD must define UNICODE-coding in order to enable special characters to be exchanged.</w:t>
      </w:r>
    </w:p>
    <w:p w14:paraId="1951C63A" w14:textId="6E5A089F" w:rsidR="002C65AC" w:rsidDel="00EB6F4E" w:rsidRDefault="002C65AC" w:rsidP="002C65AC">
      <w:pPr>
        <w:pStyle w:val="berschrift3"/>
        <w:keepLines w:val="0"/>
        <w:numPr>
          <w:ilvl w:val="2"/>
          <w:numId w:val="2"/>
        </w:numPr>
        <w:autoSpaceDE/>
        <w:autoSpaceDN/>
        <w:adjustRightInd/>
        <w:spacing w:before="240" w:after="60" w:line="240" w:lineRule="auto"/>
        <w:rPr>
          <w:moveFrom w:id="839" w:author="Johannes Becker" w:date="2020-02-21T11:48:00Z"/>
          <w:lang w:val="en-GB"/>
        </w:rPr>
      </w:pPr>
      <w:bookmarkStart w:id="840" w:name="_Toc373509080"/>
      <w:moveFromRangeStart w:id="841" w:author="Johannes Becker" w:date="2020-02-21T11:48:00Z" w:name="move33178146"/>
      <w:moveFrom w:id="842" w:author="Johannes Becker" w:date="2020-02-21T11:48:00Z">
        <w:r w:rsidDel="00EB6F4E">
          <w:rPr>
            <w:lang w:val="en-GB"/>
          </w:rPr>
          <w:t>Process specific information</w:t>
        </w:r>
        <w:bookmarkEnd w:id="840"/>
      </w:moveFrom>
    </w:p>
    <w:p w14:paraId="712E51F2" w14:textId="1132090F" w:rsidR="002C65AC" w:rsidDel="00EB6F4E" w:rsidRDefault="002C65AC" w:rsidP="002C65AC">
      <w:pPr>
        <w:pStyle w:val="VDABlocktext"/>
        <w:rPr>
          <w:moveFrom w:id="843" w:author="Johannes Becker" w:date="2020-02-21T11:48:00Z"/>
        </w:rPr>
      </w:pPr>
      <w:moveFrom w:id="844" w:author="Johannes Becker" w:date="2020-02-21T11:48:00Z">
        <w:r w:rsidDel="00EB6F4E">
          <w:t xml:space="preserve">The VEC data format specification must have a concept which describes how to enrich a VEC compliant file with process specific data. For this, each VEC element is </w:t>
        </w:r>
        <w:r w:rsidR="009D0A97" w:rsidDel="00EB6F4E">
          <w:t>requested</w:t>
        </w:r>
        <w:r w:rsidDel="00EB6F4E">
          <w:t xml:space="preserve"> </w:t>
        </w:r>
        <w:r w:rsidR="009D0A97" w:rsidDel="00EB6F4E">
          <w:t>to be</w:t>
        </w:r>
        <w:r w:rsidDel="00EB6F4E">
          <w:t xml:space="preserve"> capable to be extended with user defined attributes.</w:t>
        </w:r>
        <w:bookmarkEnd w:id="719"/>
        <w:bookmarkEnd w:id="780"/>
      </w:moveFrom>
    </w:p>
    <w:p w14:paraId="190A9792" w14:textId="4E7150D7" w:rsidR="002C65AC" w:rsidDel="00EB6F4E" w:rsidRDefault="002C65AC" w:rsidP="002C65AC">
      <w:pPr>
        <w:pStyle w:val="berschrift3"/>
        <w:keepLines w:val="0"/>
        <w:numPr>
          <w:ilvl w:val="2"/>
          <w:numId w:val="2"/>
        </w:numPr>
        <w:autoSpaceDE/>
        <w:autoSpaceDN/>
        <w:adjustRightInd/>
        <w:spacing w:before="240" w:after="60" w:line="240" w:lineRule="auto"/>
        <w:rPr>
          <w:moveFrom w:id="845" w:author="Johannes Becker" w:date="2020-02-21T11:48:00Z"/>
          <w:lang w:val="en-GB"/>
        </w:rPr>
      </w:pPr>
      <w:bookmarkStart w:id="846" w:name="_Toc373509081"/>
      <w:moveFrom w:id="847" w:author="Johannes Becker" w:date="2020-02-21T11:48:00Z">
        <w:r w:rsidDel="00EB6F4E">
          <w:rPr>
            <w:lang w:val="en-GB"/>
          </w:rPr>
          <w:t xml:space="preserve">Multi-language </w:t>
        </w:r>
        <w:r w:rsidR="009D0A97" w:rsidDel="00EB6F4E">
          <w:rPr>
            <w:lang w:val="en-GB"/>
          </w:rPr>
          <w:t>support</w:t>
        </w:r>
        <w:r w:rsidDel="00EB6F4E">
          <w:rPr>
            <w:lang w:val="en-GB"/>
          </w:rPr>
          <w:t xml:space="preserve"> for descriptions</w:t>
        </w:r>
        <w:bookmarkEnd w:id="846"/>
      </w:moveFrom>
    </w:p>
    <w:p w14:paraId="466569D2" w14:textId="7A9F3B60" w:rsidR="002C65AC" w:rsidDel="00EB6F4E" w:rsidRDefault="002C65AC" w:rsidP="002C65AC">
      <w:pPr>
        <w:pStyle w:val="VDABlocktext"/>
        <w:rPr>
          <w:moveFrom w:id="848" w:author="Johannes Becker" w:date="2020-02-21T11:48:00Z"/>
        </w:rPr>
      </w:pPr>
      <w:moveFrom w:id="849" w:author="Johannes Becker" w:date="2020-02-21T11:48:00Z">
        <w:r w:rsidDel="00EB6F4E">
          <w:t xml:space="preserve">For attributes, that carry non-identifying informal text (normally descriptions), the VEC data format specification must have a concept for multi-language </w:t>
        </w:r>
        <w:r w:rsidR="009D0A97" w:rsidDel="00EB6F4E">
          <w:t>support</w:t>
        </w:r>
        <w:r w:rsidDel="00EB6F4E">
          <w:t>. The language code must be compliant to ISO-639.</w:t>
        </w:r>
      </w:moveFrom>
    </w:p>
    <w:p w14:paraId="3B997674" w14:textId="672D14BE" w:rsidR="002C65AC" w:rsidDel="00EB6F4E" w:rsidRDefault="002C65AC" w:rsidP="002C65AC">
      <w:pPr>
        <w:pStyle w:val="berschrift3"/>
        <w:keepLines w:val="0"/>
        <w:numPr>
          <w:ilvl w:val="2"/>
          <w:numId w:val="2"/>
        </w:numPr>
        <w:autoSpaceDE/>
        <w:autoSpaceDN/>
        <w:adjustRightInd/>
        <w:spacing w:before="240" w:after="60" w:line="240" w:lineRule="auto"/>
        <w:rPr>
          <w:moveFrom w:id="850" w:author="Johannes Becker" w:date="2020-02-21T11:48:00Z"/>
          <w:lang w:val="en-GB"/>
        </w:rPr>
      </w:pPr>
      <w:bookmarkStart w:id="851" w:name="_Toc373509082"/>
      <w:moveFrom w:id="852" w:author="Johannes Becker" w:date="2020-02-21T11:48:00Z">
        <w:r w:rsidDel="00EB6F4E">
          <w:rPr>
            <w:lang w:val="en-GB"/>
          </w:rPr>
          <w:t>Free choice of measurement units for dimension</w:t>
        </w:r>
        <w:r w:rsidR="00AB40E7" w:rsidDel="00EB6F4E">
          <w:rPr>
            <w:lang w:val="en-GB"/>
          </w:rPr>
          <w:t>al</w:t>
        </w:r>
        <w:r w:rsidDel="00EB6F4E">
          <w:rPr>
            <w:lang w:val="en-GB"/>
          </w:rPr>
          <w:t xml:space="preserve"> quantities</w:t>
        </w:r>
        <w:bookmarkEnd w:id="851"/>
      </w:moveFrom>
    </w:p>
    <w:p w14:paraId="09621FD4" w14:textId="3657F010" w:rsidR="002C65AC" w:rsidDel="00EB6F4E" w:rsidRDefault="002C65AC" w:rsidP="002C65AC">
      <w:pPr>
        <w:pStyle w:val="VDABlocktext"/>
        <w:rPr>
          <w:moveFrom w:id="853" w:author="Johannes Becker" w:date="2020-02-21T11:48:00Z"/>
        </w:rPr>
      </w:pPr>
      <w:moveFrom w:id="854" w:author="Johannes Becker" w:date="2020-02-21T11:48:00Z">
        <w:r w:rsidDel="00EB6F4E">
          <w:t>For attributes, that carry dimension</w:t>
        </w:r>
        <w:r w:rsidR="00AB40E7" w:rsidDel="00EB6F4E">
          <w:t>al</w:t>
        </w:r>
        <w:r w:rsidDel="00EB6F4E">
          <w:t xml:space="preserve"> quantities, the VEC data format specification must permit free choice of measurement units. In order to ease the data import, the VEC data format specification must have a special concept for SI data units (like metre – m) and scaled units (like millimetre – mm) as well as combined units (like kg per metre – kg/m).</w:t>
        </w:r>
        <w:bookmarkEnd w:id="520"/>
        <w:bookmarkEnd w:id="521"/>
      </w:moveFrom>
    </w:p>
    <w:p w14:paraId="146BB9C5" w14:textId="6A35FE98"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855" w:name="_Toc373509083"/>
      <w:moveFromRangeEnd w:id="841"/>
      <w:r>
        <w:rPr>
          <w:lang w:val="en-GB"/>
        </w:rPr>
        <w:t xml:space="preserve">Binding the VEC with external </w:t>
      </w:r>
      <w:r w:rsidR="00AB40E7">
        <w:rPr>
          <w:lang w:val="en-GB"/>
        </w:rPr>
        <w:t>m</w:t>
      </w:r>
      <w:r>
        <w:rPr>
          <w:lang w:val="en-GB"/>
        </w:rPr>
        <w:t>odel</w:t>
      </w:r>
      <w:r w:rsidR="00AB40E7">
        <w:rPr>
          <w:lang w:val="en-GB"/>
        </w:rPr>
        <w:t>s</w:t>
      </w:r>
      <w:r>
        <w:rPr>
          <w:lang w:val="en-GB"/>
        </w:rPr>
        <w:t xml:space="preserve"> and </w:t>
      </w:r>
      <w:r w:rsidR="00AB40E7">
        <w:rPr>
          <w:lang w:val="en-GB"/>
        </w:rPr>
        <w:t>f</w:t>
      </w:r>
      <w:r>
        <w:rPr>
          <w:lang w:val="en-GB"/>
        </w:rPr>
        <w:t>ormats</w:t>
      </w:r>
      <w:bookmarkEnd w:id="855"/>
    </w:p>
    <w:p w14:paraId="03C2856C" w14:textId="7C161A9B" w:rsidR="002C65AC" w:rsidRDefault="002C65AC" w:rsidP="002C65AC">
      <w:r w:rsidRPr="00BE2B0F">
        <w:t xml:space="preserve">There are many use cases in which the information represented by a VEC is related to elements outside of the VEC. This relationship to external elements is in many cases relevant information for downstream participants in the process and should be preserved. One obvious approach to achieve this would be to integrate this information into the VEC Model. </w:t>
      </w:r>
      <w:r w:rsidR="009D0A97" w:rsidRPr="00BE2B0F">
        <w:t>However,</w:t>
      </w:r>
      <w:r w:rsidRPr="00BE2B0F">
        <w:t xml:space="preserve"> this approach is not satisfying in many cases, because the respective information might not be within the central scope of the VEC or other established standards exist for the representation of this kind of information.</w:t>
      </w:r>
      <w:r w:rsidRPr="007E6EA9">
        <w:rPr>
          <w:lang w:val="en-GB"/>
        </w:rPr>
        <w:t xml:space="preserve"> Examples for</w:t>
      </w:r>
      <w:r>
        <w:t xml:space="preserve"> such</w:t>
      </w:r>
      <w:r w:rsidRPr="007E6EA9">
        <w:rPr>
          <w:lang w:val="en-GB"/>
        </w:rPr>
        <w:t xml:space="preserve"> information are</w:t>
      </w:r>
      <w:r>
        <w:t>:</w:t>
      </w:r>
    </w:p>
    <w:p w14:paraId="58854551" w14:textId="77777777" w:rsidR="002C65AC" w:rsidRPr="009F0B9F" w:rsidRDefault="002C65AC" w:rsidP="002C65AC">
      <w:pPr>
        <w:pStyle w:val="Aufzhlung1"/>
        <w:spacing w:after="120"/>
        <w:ind w:left="460" w:hanging="176"/>
      </w:pPr>
      <w:r w:rsidRPr="009F0B9F">
        <w:t>Visual representations like:</w:t>
      </w:r>
    </w:p>
    <w:p w14:paraId="0BC12067" w14:textId="77777777" w:rsidR="002C65AC" w:rsidRDefault="002C65AC" w:rsidP="002C65AC">
      <w:pPr>
        <w:pStyle w:val="Aufzhlung2"/>
        <w:spacing w:after="120"/>
      </w:pPr>
      <w:r>
        <w:t>3D-Models</w:t>
      </w:r>
    </w:p>
    <w:p w14:paraId="0B04B915" w14:textId="77777777" w:rsidR="002C65AC" w:rsidRDefault="002C65AC" w:rsidP="002C65AC">
      <w:pPr>
        <w:pStyle w:val="Aufzhlung2"/>
        <w:spacing w:after="120"/>
      </w:pPr>
      <w:r>
        <w:t xml:space="preserve">Wiring Diagrams </w:t>
      </w:r>
    </w:p>
    <w:p w14:paraId="4F3D0DCE" w14:textId="77777777" w:rsidR="002C65AC" w:rsidRDefault="002C65AC" w:rsidP="002C65AC">
      <w:pPr>
        <w:pStyle w:val="Aufzhlung2"/>
        <w:spacing w:after="120"/>
      </w:pPr>
      <w:r>
        <w:t>Component-Symbols</w:t>
      </w:r>
    </w:p>
    <w:p w14:paraId="744773FF" w14:textId="77777777" w:rsidR="002C65AC" w:rsidRPr="00BC0896" w:rsidRDefault="002C65AC" w:rsidP="002C65AC">
      <w:pPr>
        <w:pStyle w:val="Aufzhlung2"/>
        <w:spacing w:after="120"/>
      </w:pPr>
      <w:r>
        <w:t>Drawings</w:t>
      </w:r>
    </w:p>
    <w:p w14:paraId="7439E782" w14:textId="77777777" w:rsidR="002C65AC" w:rsidRDefault="002C65AC" w:rsidP="002C65AC">
      <w:pPr>
        <w:pStyle w:val="Aufzhlung1"/>
        <w:spacing w:after="120"/>
        <w:ind w:left="460" w:hanging="176"/>
      </w:pPr>
      <w:r>
        <w:t>Requirements</w:t>
      </w:r>
    </w:p>
    <w:p w14:paraId="6C735964" w14:textId="77777777" w:rsidR="002C65AC" w:rsidRPr="00BE2B0F" w:rsidRDefault="002C65AC" w:rsidP="002C65AC">
      <w:r w:rsidRPr="00BE2B0F">
        <w:t xml:space="preserve">In order to be able to use these external formats together with the VEC a solution is necessary to create a link / mapping between information in the VEC and information in other external formats. </w:t>
      </w:r>
    </w:p>
    <w:p w14:paraId="20393236" w14:textId="77777777" w:rsidR="002C65AC" w:rsidRPr="00BE2B0F" w:rsidRDefault="002C65AC" w:rsidP="002C65AC">
      <w:r w:rsidRPr="00BE2B0F">
        <w:t xml:space="preserve">To make this requirement more clearly, it is explained in the following with a small example: </w:t>
      </w:r>
    </w:p>
    <w:p w14:paraId="4D481636" w14:textId="1F7E0309" w:rsidR="002C65AC" w:rsidRDefault="002C65AC" w:rsidP="002C65AC">
      <w:r w:rsidRPr="00BE2B0F">
        <w:t>The Part Master Data of a connector can be described in VEC in a structured way (Cavities and their technical properties, segment connection points,</w:t>
      </w:r>
      <w:r w:rsidR="00F4236D">
        <w:t xml:space="preserve"> etc.</w:t>
      </w:r>
      <w:r w:rsidRPr="00BE2B0F">
        <w:t xml:space="preserve">). </w:t>
      </w:r>
      <w:r w:rsidR="009D0A97" w:rsidRPr="00BE2B0F">
        <w:t>However,</w:t>
      </w:r>
      <w:r w:rsidRPr="00BE2B0F">
        <w:t xml:space="preserve"> there are many use cases where a visual representation of the connector is needed (e.g. Harness Drawing, Wiring Diagram). This visual representation is often distributed as an SVG-Symbol. If there is no link between the information in the VEC and the visual representation, the information can only be used in a limited way. For more advanced use cases it is necessary to know which element in the VEC (e.g. a Cavity) is represented by which graphical element in the SVG (e.g. a square). </w:t>
      </w:r>
    </w:p>
    <w:p w14:paraId="6188F23A" w14:textId="77777777" w:rsidR="002C65AC" w:rsidRDefault="002C65AC" w:rsidP="002C65AC">
      <w:r>
        <w:lastRenderedPageBreak/>
        <w:t>In detail the following requirements must be satisfied:</w:t>
      </w:r>
    </w:p>
    <w:p w14:paraId="5DC18864" w14:textId="10478AF6" w:rsidR="002C65AC" w:rsidRDefault="002C65AC" w:rsidP="002C65AC">
      <w:pPr>
        <w:pStyle w:val="Aufzhlungnumerisch"/>
        <w:spacing w:after="120"/>
      </w:pPr>
      <w:r w:rsidRPr="004E70D6">
        <w:t>It must be possible to create a mapping between any kind of information in the VEC and elements in an external data source.</w:t>
      </w:r>
    </w:p>
    <w:p w14:paraId="649A3EB1" w14:textId="77777777" w:rsidR="002C65AC" w:rsidRDefault="002C65AC" w:rsidP="002C65AC">
      <w:pPr>
        <w:pStyle w:val="Aufzhlungnumerisch"/>
        <w:spacing w:after="120"/>
      </w:pPr>
      <w:r w:rsidRPr="0084169C">
        <w:t>If the VEC is</w:t>
      </w:r>
      <w:r>
        <w:t xml:space="preserve"> mapped</w:t>
      </w:r>
      <w:r w:rsidRPr="0084169C">
        <w:t xml:space="preserve"> with some ex</w:t>
      </w:r>
      <w:r>
        <w:t>ternal information, then it must be still possible to read both formats independently (without using the link). E.g. if VEC is linked with an SVG, it must be still possible to read the VEC, without interpreting the SVG and it must be still possible to read SVG with an appropriate viewer, without knowing about the VEC.</w:t>
      </w:r>
    </w:p>
    <w:p w14:paraId="0C63E864" w14:textId="77777777" w:rsidR="002C65AC" w:rsidRDefault="002C65AC" w:rsidP="002C65AC">
      <w:pPr>
        <w:pStyle w:val="Aufzhlungnumerisch"/>
        <w:spacing w:after="120"/>
      </w:pPr>
      <w:r>
        <w:t xml:space="preserve">The used mapping mechanism must not require any structural information about the described data outside of the VEC. Master and source of this kind of data is the VEC. This means for example if a VEC should be linked to SVG it </w:t>
      </w:r>
      <w:r w:rsidRPr="00F4236D">
        <w:t>must not</w:t>
      </w:r>
      <w:r>
        <w:t xml:space="preserve"> be necessary that the SVG complies with a defined structure and has to use certain elements for the representation of its information. </w:t>
      </w:r>
    </w:p>
    <w:p w14:paraId="6FD700DE" w14:textId="77777777" w:rsidR="002C65AC" w:rsidRDefault="002C65AC" w:rsidP="002C65AC">
      <w:pPr>
        <w:pStyle w:val="Aufzhlungnumerisch"/>
        <w:spacing w:after="120"/>
      </w:pPr>
      <w:r>
        <w:t>The mapping mechanism must be usable for different types of formats. However not all formats are suitable to be used for a mapping. At least they must be structured in some way and elements must be identifiable (e.g. JPEG is not appropriate for such mapping mechanism).</w:t>
      </w:r>
    </w:p>
    <w:p w14:paraId="26493BDC" w14:textId="77777777" w:rsidR="002C65AC" w:rsidRDefault="002C65AC" w:rsidP="002C65AC">
      <w:pPr>
        <w:pStyle w:val="Aufzhlungnumerisch"/>
        <w:spacing w:after="120"/>
      </w:pPr>
      <w:r>
        <w:t>The mapping must be standardized, in order to allow an exchange of the mapping information between different systems.</w:t>
      </w:r>
    </w:p>
    <w:p w14:paraId="2782923C" w14:textId="7C0B4D50" w:rsidR="004C7513" w:rsidRDefault="004C7513" w:rsidP="002C65AC">
      <w:pPr>
        <w:pStyle w:val="berschrift3"/>
        <w:keepLines w:val="0"/>
        <w:numPr>
          <w:ilvl w:val="2"/>
          <w:numId w:val="2"/>
        </w:numPr>
        <w:autoSpaceDE/>
        <w:autoSpaceDN/>
        <w:adjustRightInd/>
        <w:spacing w:before="240" w:after="60" w:line="240" w:lineRule="auto"/>
        <w:rPr>
          <w:ins w:id="856" w:author="Johannes Becker" w:date="2020-02-21T12:25:00Z"/>
          <w:lang w:val="en-GB"/>
        </w:rPr>
      </w:pPr>
      <w:bookmarkStart w:id="857" w:name="_Toc373509084"/>
      <w:ins w:id="858" w:author="Johannes Becker" w:date="2020-02-21T12:25:00Z">
        <w:r>
          <w:rPr>
            <w:lang w:val="en-GB"/>
          </w:rPr>
          <w:t>Tracking of changes to the digital representation</w:t>
        </w:r>
      </w:ins>
      <w:ins w:id="859" w:author="Johannes Becker" w:date="2020-02-21T12:26:00Z">
        <w:r>
          <w:rPr>
            <w:lang w:val="en-GB"/>
          </w:rPr>
          <w:t xml:space="preserve"> of documents</w:t>
        </w:r>
      </w:ins>
    </w:p>
    <w:p w14:paraId="56105E94" w14:textId="48B08935" w:rsidR="004C7513" w:rsidRPr="004C7513" w:rsidRDefault="004C7513" w:rsidP="004C7513">
      <w:pPr>
        <w:rPr>
          <w:ins w:id="860" w:author="Johannes Becker" w:date="2020-02-21T12:25:00Z"/>
          <w:lang w:val="en-GB"/>
        </w:rPr>
      </w:pPr>
      <w:ins w:id="861" w:author="Johannes Becker" w:date="2020-02-21T12:26:00Z">
        <w:r>
          <w:rPr>
            <w:lang w:val="en-GB"/>
          </w:rPr>
          <w:t>The VEC data format specification must provide a concept to detect / track ch</w:t>
        </w:r>
      </w:ins>
      <w:ins w:id="862" w:author="Johannes Becker" w:date="2020-02-21T12:27:00Z">
        <w:r>
          <w:rPr>
            <w:lang w:val="en-GB"/>
          </w:rPr>
          <w:t xml:space="preserve">anges to digital representation of a document. There are cases where the digital content of a document </w:t>
        </w:r>
      </w:ins>
      <w:ins w:id="863" w:author="Johannes Becker" w:date="2020-02-21T12:28:00Z">
        <w:r>
          <w:rPr>
            <w:lang w:val="en-GB"/>
          </w:rPr>
          <w:t xml:space="preserve">within the VEC </w:t>
        </w:r>
      </w:ins>
      <w:ins w:id="864" w:author="Johannes Becker" w:date="2020-02-21T12:27:00Z">
        <w:r>
          <w:rPr>
            <w:lang w:val="en-GB"/>
          </w:rPr>
          <w:t xml:space="preserve">changes, even if the </w:t>
        </w:r>
      </w:ins>
      <w:ins w:id="865" w:author="Johannes Becker" w:date="2020-02-21T12:28:00Z">
        <w:r>
          <w:rPr>
            <w:lang w:val="en-GB"/>
          </w:rPr>
          <w:t>PDM relevant information remains unchanged (e.g. the document itself has not been republished, but changes to the export</w:t>
        </w:r>
      </w:ins>
      <w:ins w:id="866" w:author="Johannes Becker" w:date="2020-02-21T12:29:00Z">
        <w:r>
          <w:rPr>
            <w:lang w:val="en-GB"/>
          </w:rPr>
          <w:t>ing system resulted in content changes).</w:t>
        </w:r>
      </w:ins>
    </w:p>
    <w:p w14:paraId="628A4076" w14:textId="39D124EE"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Extendable Enumerations</w:t>
      </w:r>
      <w:bookmarkEnd w:id="857"/>
    </w:p>
    <w:p w14:paraId="6CD7CB07" w14:textId="680277DD" w:rsidR="002C65AC" w:rsidRDefault="002C65AC" w:rsidP="002C65AC">
      <w:pPr>
        <w:rPr>
          <w:lang w:val="en-GB"/>
        </w:rPr>
      </w:pPr>
      <w:r>
        <w:rPr>
          <w:lang w:val="en-GB"/>
        </w:rPr>
        <w:t xml:space="preserve">The data model of the VEC must support extendable and fixed enumerations (open &amp; closed). For closed enumerations all possible literals are known at the time of the definition of the VEC. For open enumerations some </w:t>
      </w:r>
      <w:r w:rsidR="00AB40E7">
        <w:rPr>
          <w:lang w:val="en-GB"/>
        </w:rPr>
        <w:t xml:space="preserve">literals </w:t>
      </w:r>
      <w:r>
        <w:rPr>
          <w:lang w:val="en-GB"/>
        </w:rPr>
        <w:t xml:space="preserve">are known (which should be standardized), but new literals might emerge in the future. This is often the case, when the literals relate to technical aspects. With new innovations in technology, new literals might be required and shall not require a new version of the VEC schema. </w:t>
      </w:r>
    </w:p>
    <w:p w14:paraId="2D94B56B" w14:textId="77777777" w:rsidR="002C65AC" w:rsidRDefault="002C65AC" w:rsidP="002C65AC">
      <w:pPr>
        <w:rPr>
          <w:lang w:val="en-GB"/>
        </w:rPr>
      </w:pPr>
      <w:r>
        <w:rPr>
          <w:lang w:val="en-GB"/>
        </w:rPr>
        <w:t>In detail the following requirements must be satisfied:</w:t>
      </w:r>
    </w:p>
    <w:p w14:paraId="3D0096AC" w14:textId="77777777" w:rsidR="002C65AC" w:rsidRDefault="002C65AC" w:rsidP="003C2502">
      <w:pPr>
        <w:pStyle w:val="Aufzhlungnumerisch"/>
        <w:numPr>
          <w:ilvl w:val="0"/>
          <w:numId w:val="44"/>
        </w:numPr>
        <w:spacing w:after="120"/>
      </w:pPr>
      <w:r>
        <w:t>Closed lists of enumeration values have to be supported.</w:t>
      </w:r>
    </w:p>
    <w:p w14:paraId="5AA1254A" w14:textId="77777777" w:rsidR="002C65AC" w:rsidRPr="006A0054" w:rsidRDefault="002C65AC" w:rsidP="003C2502">
      <w:pPr>
        <w:pStyle w:val="Aufzhlungnumerisch"/>
        <w:numPr>
          <w:ilvl w:val="0"/>
          <w:numId w:val="44"/>
        </w:numPr>
        <w:spacing w:after="120"/>
      </w:pPr>
      <w:r>
        <w:t>Open lists of enumeration values have to be supported.</w:t>
      </w:r>
    </w:p>
    <w:p w14:paraId="73207BCB" w14:textId="77777777" w:rsidR="002C65AC" w:rsidRDefault="002C65AC" w:rsidP="003C2502">
      <w:pPr>
        <w:pStyle w:val="Aufzhlungnumerisch"/>
        <w:numPr>
          <w:ilvl w:val="0"/>
          <w:numId w:val="44"/>
        </w:numPr>
        <w:spacing w:after="120"/>
      </w:pPr>
      <w:r>
        <w:t>The VEC UML model shall be the single source for documenting open and closed enumerations.</w:t>
      </w:r>
    </w:p>
    <w:p w14:paraId="403A1AE0" w14:textId="77777777" w:rsidR="002C65AC" w:rsidRDefault="002C65AC" w:rsidP="003C2502">
      <w:pPr>
        <w:pStyle w:val="Aufzhlungnumerisch"/>
        <w:numPr>
          <w:ilvl w:val="0"/>
          <w:numId w:val="44"/>
        </w:numPr>
        <w:spacing w:after="120"/>
      </w:pPr>
      <w:r>
        <w:t>The concept shall be supported in the XML schema, too.</w:t>
      </w:r>
    </w:p>
    <w:p w14:paraId="1025CE3B" w14:textId="77777777" w:rsidR="002C65AC" w:rsidRDefault="002C65AC" w:rsidP="003C2502">
      <w:pPr>
        <w:pStyle w:val="Aufzhlungnumerisch"/>
        <w:numPr>
          <w:ilvl w:val="0"/>
          <w:numId w:val="44"/>
        </w:numPr>
        <w:spacing w:after="120"/>
      </w:pPr>
      <w:r>
        <w:t>It shall be possible to validate closed list values against the XML schema</w:t>
      </w:r>
    </w:p>
    <w:p w14:paraId="15657285" w14:textId="77777777" w:rsidR="002C65AC" w:rsidRPr="006A0054" w:rsidRDefault="002C65AC" w:rsidP="003C2502">
      <w:pPr>
        <w:pStyle w:val="Aufzhlungnumerisch"/>
        <w:numPr>
          <w:ilvl w:val="0"/>
          <w:numId w:val="44"/>
        </w:numPr>
        <w:spacing w:after="120"/>
      </w:pPr>
      <w:r>
        <w:t>It shall be possible to validate the pre-defined open list values against a specific XML schema</w:t>
      </w:r>
    </w:p>
    <w:p w14:paraId="6FE71DEC" w14:textId="77777777"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867" w:name="_Toc244129416"/>
      <w:bookmarkStart w:id="868" w:name="_Toc244135948"/>
      <w:bookmarkStart w:id="869" w:name="_Toc244217518"/>
      <w:bookmarkStart w:id="870" w:name="_Toc244129417"/>
      <w:bookmarkStart w:id="871" w:name="_Toc244135949"/>
      <w:bookmarkStart w:id="872" w:name="_Toc244217519"/>
      <w:bookmarkStart w:id="873" w:name="_Toc264879825"/>
      <w:bookmarkStart w:id="874" w:name="_Toc264879826"/>
      <w:bookmarkStart w:id="875" w:name="_Toc264879827"/>
      <w:bookmarkStart w:id="876" w:name="_Toc264879828"/>
      <w:bookmarkStart w:id="877" w:name="_Toc264879831"/>
      <w:bookmarkStart w:id="878" w:name="_Toc264879832"/>
      <w:bookmarkStart w:id="879" w:name="_Toc264879835"/>
      <w:bookmarkStart w:id="880" w:name="_Toc264879836"/>
      <w:bookmarkStart w:id="881" w:name="_Toc264879839"/>
      <w:bookmarkStart w:id="882" w:name="_Toc264879840"/>
      <w:bookmarkStart w:id="883" w:name="_Toc264879841"/>
      <w:bookmarkStart w:id="884" w:name="_Toc264879842"/>
      <w:bookmarkStart w:id="885" w:name="_Toc264879843"/>
      <w:bookmarkStart w:id="886" w:name="_Toc264879844"/>
      <w:bookmarkStart w:id="887" w:name="_Toc264879845"/>
      <w:bookmarkStart w:id="888" w:name="_Toc264879846"/>
      <w:bookmarkStart w:id="889" w:name="_Toc264879865"/>
      <w:bookmarkStart w:id="890" w:name="_Toc179952658"/>
      <w:bookmarkStart w:id="891" w:name="_Ref179960557"/>
      <w:bookmarkStart w:id="892" w:name="_Toc181766065"/>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r>
        <w:rPr>
          <w:lang w:val="en-GB"/>
        </w:rPr>
        <w:br w:type="page"/>
      </w:r>
      <w:bookmarkStart w:id="893" w:name="_Toc27668595"/>
      <w:bookmarkStart w:id="894" w:name="_Ref27733285"/>
      <w:bookmarkStart w:id="895" w:name="_Ref33008795"/>
      <w:bookmarkStart w:id="896" w:name="_Ref33008804"/>
      <w:bookmarkStart w:id="897" w:name="_Hlk31540106"/>
      <w:bookmarkStart w:id="898" w:name="_Toc33620293"/>
      <w:bookmarkEnd w:id="890"/>
      <w:bookmarkEnd w:id="891"/>
      <w:bookmarkEnd w:id="892"/>
      <w:r>
        <w:rPr>
          <w:lang w:val="en-GB"/>
        </w:rPr>
        <w:lastRenderedPageBreak/>
        <w:t>General Guidelines</w:t>
      </w:r>
      <w:bookmarkEnd w:id="893"/>
      <w:bookmarkEnd w:id="894"/>
      <w:bookmarkEnd w:id="895"/>
      <w:bookmarkEnd w:id="896"/>
      <w:bookmarkEnd w:id="898"/>
    </w:p>
    <w:p w14:paraId="1073DD20" w14:textId="4A006B88" w:rsidR="002C65AC" w:rsidRDefault="002C65AC" w:rsidP="002C65AC">
      <w:pPr>
        <w:rPr>
          <w:lang w:val="en-GB"/>
        </w:rPr>
      </w:pPr>
      <w:r>
        <w:rPr>
          <w:lang w:val="en-GB"/>
        </w:rPr>
        <w:t>The most of definition of the VEC is contained in chapter</w:t>
      </w:r>
      <w:r w:rsidRPr="000C29C0">
        <w:t xml:space="preserve"> </w:t>
      </w:r>
      <w:r w:rsidR="000C29C0">
        <w:fldChar w:fldCharType="begin"/>
      </w:r>
      <w:r w:rsidR="000C29C0">
        <w:instrText xml:space="preserve"> REF _Ref27731170 \n \h </w:instrText>
      </w:r>
      <w:r w:rsidR="000C29C0">
        <w:fldChar w:fldCharType="separate"/>
      </w:r>
      <w:r w:rsidR="004714EB">
        <w:t>5</w:t>
      </w:r>
      <w:r w:rsidR="000C29C0">
        <w:fldChar w:fldCharType="end"/>
      </w:r>
      <w:r w:rsidR="000C29C0">
        <w:t xml:space="preserve"> </w:t>
      </w:r>
      <w:r w:rsidRPr="000C29C0">
        <w:t xml:space="preserve">as a detailed model description. </w:t>
      </w:r>
      <w:bookmarkStart w:id="899" w:name="_Hlk31540301"/>
      <w:r>
        <w:rPr>
          <w:lang w:val="en-GB"/>
        </w:rPr>
        <w:t>However, there are general concepts and guidelines that apply</w:t>
      </w:r>
      <w:del w:id="900" w:author="Johannes Becker" w:date="2020-02-21T12:37:00Z">
        <w:r w:rsidDel="005F04A8">
          <w:rPr>
            <w:lang w:val="en-GB"/>
          </w:rPr>
          <w:delText xml:space="preserve"> in a more cross-sectional way and can not</w:delText>
        </w:r>
      </w:del>
      <w:ins w:id="901" w:author="Ungerer, Max" w:date="2020-01-24T17:04:00Z">
        <w:del w:id="902" w:author="Johannes Becker" w:date="2020-02-21T12:37:00Z">
          <w:r w:rsidR="0028103C" w:rsidDel="005F04A8">
            <w:rPr>
              <w:lang w:val="en-GB"/>
            </w:rPr>
            <w:delText>cannot</w:delText>
          </w:r>
        </w:del>
      </w:ins>
      <w:del w:id="903" w:author="Johannes Becker" w:date="2020-02-21T12:37:00Z">
        <w:r w:rsidDel="005F04A8">
          <w:rPr>
            <w:lang w:val="en-GB"/>
          </w:rPr>
          <w:delText xml:space="preserve"> be linked to a specific</w:delText>
        </w:r>
      </w:del>
      <w:ins w:id="904" w:author="Johannes Becker" w:date="2020-02-21T12:37:00Z">
        <w:r w:rsidR="005F04A8">
          <w:rPr>
            <w:lang w:val="en-GB"/>
          </w:rPr>
          <w:t xml:space="preserve"> universally and are not limited to an</w:t>
        </w:r>
      </w:ins>
      <w:r>
        <w:rPr>
          <w:lang w:val="en-GB"/>
        </w:rPr>
        <w:t xml:space="preserve"> individual model element. </w:t>
      </w:r>
      <w:bookmarkEnd w:id="897"/>
      <w:r>
        <w:rPr>
          <w:lang w:val="en-GB"/>
        </w:rPr>
        <w:t xml:space="preserve">Therefore, </w:t>
      </w:r>
      <w:del w:id="905" w:author="Johannes Becker" w:date="2020-02-21T12:38:00Z">
        <w:r w:rsidDel="005F04A8">
          <w:rPr>
            <w:lang w:val="en-GB"/>
          </w:rPr>
          <w:delText xml:space="preserve">it is </w:delText>
        </w:r>
        <w:r w:rsidRPr="008C6468" w:rsidDel="005F04A8">
          <w:rPr>
            <w:lang w:val="en-GB"/>
          </w:rPr>
          <w:delText>not feasible to define them in the form of a</w:delText>
        </w:r>
      </w:del>
      <w:ins w:id="906" w:author="Johannes Becker" w:date="2020-02-21T12:38:00Z">
        <w:r w:rsidR="005F04A8">
          <w:rPr>
            <w:lang w:val="en-GB"/>
          </w:rPr>
          <w:t>they are not formulated as part of the</w:t>
        </w:r>
      </w:ins>
      <w:r w:rsidRPr="008C6468">
        <w:rPr>
          <w:lang w:val="en-GB"/>
        </w:rPr>
        <w:t xml:space="preserve"> model description</w:t>
      </w:r>
      <w:r>
        <w:rPr>
          <w:lang w:val="en-GB"/>
        </w:rPr>
        <w:t xml:space="preserve">. These guidelines are defined in the </w:t>
      </w:r>
      <w:del w:id="907" w:author="Johannes Becker" w:date="2020-02-21T12:38:00Z">
        <w:r w:rsidDel="005F04A8">
          <w:rPr>
            <w:lang w:val="en-GB"/>
          </w:rPr>
          <w:delText xml:space="preserve">following </w:delText>
        </w:r>
      </w:del>
      <w:ins w:id="908" w:author="Johannes Becker" w:date="2020-02-21T12:38:00Z">
        <w:r w:rsidR="005F04A8">
          <w:rPr>
            <w:lang w:val="en-GB"/>
          </w:rPr>
          <w:t xml:space="preserve">below </w:t>
        </w:r>
      </w:ins>
      <w:r>
        <w:rPr>
          <w:lang w:val="en-GB"/>
        </w:rPr>
        <w:t xml:space="preserve">sections and </w:t>
      </w:r>
      <w:ins w:id="909" w:author="Johannes Becker" w:date="2020-02-21T12:38:00Z">
        <w:r w:rsidR="005F04A8">
          <w:rPr>
            <w:lang w:val="en-GB"/>
          </w:rPr>
          <w:t xml:space="preserve">shall </w:t>
        </w:r>
      </w:ins>
      <w:r>
        <w:rPr>
          <w:lang w:val="en-GB"/>
        </w:rPr>
        <w:t>be followed for all implementations of the VEC.</w:t>
      </w:r>
      <w:bookmarkEnd w:id="899"/>
    </w:p>
    <w:p w14:paraId="47F6C7C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10" w:name="_Toc27668596"/>
      <w:bookmarkStart w:id="911" w:name="_Toc33620294"/>
      <w:r>
        <w:rPr>
          <w:lang w:val="en-GB"/>
        </w:rPr>
        <w:t>Handling of Identifiers</w:t>
      </w:r>
      <w:bookmarkEnd w:id="910"/>
      <w:bookmarkEnd w:id="911"/>
    </w:p>
    <w:p w14:paraId="615BDFA2" w14:textId="2A5A9FD0" w:rsidR="002C65AC" w:rsidRDefault="002C65AC" w:rsidP="002C65AC">
      <w:pPr>
        <w:rPr>
          <w:lang w:val="en-GB"/>
        </w:rPr>
      </w:pPr>
      <w:bookmarkStart w:id="912" w:name="_Hlk31531069"/>
      <w:r>
        <w:rPr>
          <w:lang w:val="en-GB"/>
        </w:rPr>
        <w:t xml:space="preserve">The VEC and its XML Schema offer different concepts for the identification of model elements addressing certain requirements and those shall be used </w:t>
      </w:r>
      <w:del w:id="913" w:author="Johannes Becker" w:date="2020-02-21T12:39:00Z">
        <w:r w:rsidDel="005F04A8">
          <w:rPr>
            <w:lang w:val="en-GB"/>
          </w:rPr>
          <w:delText>with respect to these requirements</w:delText>
        </w:r>
      </w:del>
      <w:ins w:id="914" w:author="Johannes Becker" w:date="2020-02-21T12:39:00Z">
        <w:r w:rsidR="005F04A8">
          <w:rPr>
            <w:lang w:val="en-GB"/>
          </w:rPr>
          <w:t>accordingly</w:t>
        </w:r>
      </w:ins>
      <w:r>
        <w:rPr>
          <w:lang w:val="en-GB"/>
        </w:rPr>
        <w:t>.</w:t>
      </w:r>
      <w:bookmarkEnd w:id="912"/>
    </w:p>
    <w:p w14:paraId="1C9F33BA"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Id Attributes</w:t>
      </w:r>
    </w:p>
    <w:p w14:paraId="2290334D" w14:textId="77777777" w:rsidR="002C65AC" w:rsidRDefault="002C65AC" w:rsidP="002C65AC">
      <w:pPr>
        <w:rPr>
          <w:lang w:val="en-GB"/>
        </w:rPr>
      </w:pPr>
      <w:r>
        <w:rPr>
          <w:lang w:val="en-GB"/>
        </w:rPr>
        <w:t xml:space="preserve">All </w:t>
      </w:r>
      <w:r>
        <w:rPr>
          <w:i/>
          <w:lang w:val="en-GB"/>
        </w:rPr>
        <w:t>xs:complexType</w:t>
      </w:r>
      <w:r>
        <w:rPr>
          <w:lang w:val="en-GB"/>
        </w:rPr>
        <w:t xml:space="preserve"> define an </w:t>
      </w:r>
      <w:r w:rsidRPr="00837F05">
        <w:rPr>
          <w:lang w:val="en-GB"/>
        </w:rPr>
        <w:t xml:space="preserve">id-Attribute with the type </w:t>
      </w:r>
      <w:r w:rsidRPr="00837F05">
        <w:rPr>
          <w:i/>
          <w:lang w:val="en-GB"/>
        </w:rPr>
        <w:t>xs:ID</w:t>
      </w:r>
      <w:r w:rsidRPr="00837F05">
        <w:rPr>
          <w:lang w:val="en-GB"/>
        </w:rPr>
        <w:t xml:space="preserve">. These are technical ids that are necessary for the referencing mechanism of the </w:t>
      </w:r>
      <w:r>
        <w:rPr>
          <w:lang w:val="en-GB"/>
        </w:rPr>
        <w:t>VEC</w:t>
      </w:r>
      <w:r w:rsidRPr="00837F05">
        <w:rPr>
          <w:lang w:val="en-GB"/>
        </w:rPr>
        <w:t xml:space="preserve"> within a single XML file. The semantics, constraints and requirements are defined by the XML Standard and XML Schema itself.</w:t>
      </w:r>
      <w:r>
        <w:rPr>
          <w:lang w:val="en-GB"/>
        </w:rPr>
        <w:t xml:space="preserve"> These ids do not have any significance outside a VEC file.</w:t>
      </w:r>
    </w:p>
    <w:p w14:paraId="110CC47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915" w:name="_Hlk31533571"/>
      <w:r>
        <w:rPr>
          <w:lang w:val="en-GB"/>
        </w:rPr>
        <w:t>Identification-Elements</w:t>
      </w:r>
    </w:p>
    <w:p w14:paraId="31D94173" w14:textId="6BDD701A" w:rsidR="002C65AC" w:rsidRPr="006D2F35" w:rsidRDefault="002C65AC" w:rsidP="002C65AC">
      <w:pPr>
        <w:rPr>
          <w:lang w:val="en-GB"/>
        </w:rPr>
      </w:pPr>
      <w:r>
        <w:rPr>
          <w:lang w:val="en-GB"/>
        </w:rPr>
        <w:t>Many</w:t>
      </w:r>
      <w:r w:rsidRPr="00837F05">
        <w:rPr>
          <w:lang w:val="en-GB"/>
        </w:rPr>
        <w:t xml:space="preserve"> types defined by the </w:t>
      </w:r>
      <w:r>
        <w:rPr>
          <w:lang w:val="en-GB"/>
        </w:rPr>
        <w:t>VEC</w:t>
      </w:r>
      <w:r w:rsidRPr="00837F05">
        <w:rPr>
          <w:lang w:val="en-GB"/>
        </w:rPr>
        <w:t xml:space="preserve"> have an “Id</w:t>
      </w:r>
      <w:r>
        <w:rPr>
          <w:lang w:val="en-GB"/>
        </w:rPr>
        <w:t>entification</w:t>
      </w:r>
      <w:r w:rsidRPr="00837F05">
        <w:rPr>
          <w:lang w:val="en-GB"/>
        </w:rPr>
        <w:t xml:space="preserve">” sub element (E.g. the </w:t>
      </w:r>
      <w:r>
        <w:rPr>
          <w:i/>
          <w:lang w:val="en-GB"/>
        </w:rPr>
        <w:t>PartOccurrence</w:t>
      </w:r>
      <w:r w:rsidRPr="00837F05">
        <w:rPr>
          <w:lang w:val="en-GB"/>
        </w:rPr>
        <w:t xml:space="preserve">). This is meant to be a semantic identifier of the object represented by the </w:t>
      </w:r>
      <w:r>
        <w:rPr>
          <w:lang w:val="en-GB"/>
        </w:rPr>
        <w:t>VEC</w:t>
      </w:r>
      <w:r w:rsidRPr="00837F05">
        <w:rPr>
          <w:lang w:val="en-GB"/>
        </w:rPr>
        <w:t xml:space="preserve"> element. </w:t>
      </w:r>
      <w:r w:rsidRPr="006D2F35">
        <w:rPr>
          <w:lang w:val="en-GB"/>
        </w:rPr>
        <w:t xml:space="preserve">The following </w:t>
      </w:r>
      <w:del w:id="916" w:author="Johannes Becker" w:date="2020-02-21T12:39:00Z">
        <w:r w:rsidRPr="006D2F35" w:rsidDel="005F04A8">
          <w:rPr>
            <w:lang w:val="en-GB"/>
          </w:rPr>
          <w:delText xml:space="preserve">expectations </w:delText>
        </w:r>
      </w:del>
      <w:ins w:id="917" w:author="Johannes Becker" w:date="2020-02-21T12:39:00Z">
        <w:r w:rsidR="005F04A8">
          <w:rPr>
            <w:lang w:val="en-GB"/>
          </w:rPr>
          <w:t>rules</w:t>
        </w:r>
        <w:r w:rsidR="005F04A8" w:rsidRPr="006D2F35">
          <w:rPr>
            <w:lang w:val="en-GB"/>
          </w:rPr>
          <w:t xml:space="preserve"> </w:t>
        </w:r>
      </w:ins>
      <w:r w:rsidRPr="006D2F35">
        <w:rPr>
          <w:lang w:val="en-GB"/>
        </w:rPr>
        <w:t>apply to those identifiers:</w:t>
      </w:r>
    </w:p>
    <w:bookmarkEnd w:id="915"/>
    <w:p w14:paraId="76B0B22A" w14:textId="77777777" w:rsidR="002C65AC" w:rsidRDefault="002C65AC" w:rsidP="00D50625">
      <w:pPr>
        <w:numPr>
          <w:ilvl w:val="0"/>
          <w:numId w:val="15"/>
        </w:numPr>
        <w:autoSpaceDE/>
        <w:autoSpaceDN/>
        <w:adjustRightInd/>
        <w:spacing w:line="240" w:lineRule="auto"/>
        <w:rPr>
          <w:lang w:val="en-GB"/>
        </w:rPr>
      </w:pPr>
      <w:r>
        <w:rPr>
          <w:lang w:val="en-GB"/>
        </w:rPr>
        <w:t>The expectations defined in the documentation of the VEC model of the corresponding attribute shall be ensured.</w:t>
      </w:r>
    </w:p>
    <w:p w14:paraId="73AFE9D8"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The</w:t>
      </w:r>
      <w:r>
        <w:rPr>
          <w:lang w:val="en-GB"/>
        </w:rPr>
        <w:t xml:space="preserve"> identifications</w:t>
      </w:r>
      <w:r w:rsidRPr="00837F05">
        <w:rPr>
          <w:lang w:val="en-GB"/>
        </w:rPr>
        <w:t xml:space="preserve"> shall be unique for a certain element type, at least </w:t>
      </w:r>
      <w:r>
        <w:rPr>
          <w:lang w:val="en-GB"/>
        </w:rPr>
        <w:t>within its context element</w:t>
      </w:r>
      <w:r w:rsidRPr="00837F05">
        <w:rPr>
          <w:lang w:val="en-GB"/>
        </w:rPr>
        <w:t>.</w:t>
      </w:r>
      <w:r>
        <w:rPr>
          <w:lang w:val="en-GB"/>
        </w:rPr>
        <w:t xml:space="preserve"> In other words, the VEC model and its representation as XML Schema is a hierarchical data model. That means, that an identification shall be at least unique within its direct parent element (e.g. the identification of a </w:t>
      </w:r>
      <w:r>
        <w:rPr>
          <w:i/>
          <w:lang w:val="en-GB"/>
        </w:rPr>
        <w:t>HousingComponent</w:t>
      </w:r>
      <w:r w:rsidRPr="00D66178">
        <w:rPr>
          <w:lang w:val="en-GB"/>
        </w:rPr>
        <w:t xml:space="preserve"> shall be unique within it</w:t>
      </w:r>
      <w:r>
        <w:rPr>
          <w:lang w:val="en-GB"/>
        </w:rPr>
        <w:t xml:space="preserve">s </w:t>
      </w:r>
      <w:r>
        <w:rPr>
          <w:i/>
          <w:lang w:val="en-GB"/>
        </w:rPr>
        <w:t>EEComponentSpecification.</w:t>
      </w:r>
    </w:p>
    <w:p w14:paraId="3EAAF596"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 xml:space="preserve">Two elements of different types can have the same </w:t>
      </w:r>
      <w:r w:rsidRPr="005F04A8">
        <w:rPr>
          <w:i/>
          <w:lang w:val="en-GB"/>
        </w:rPr>
        <w:t>Identification</w:t>
      </w:r>
      <w:r w:rsidRPr="00837F05">
        <w:rPr>
          <w:lang w:val="en-GB"/>
        </w:rPr>
        <w:t>. However,</w:t>
      </w:r>
      <w:r>
        <w:rPr>
          <w:lang w:val="en-GB"/>
        </w:rPr>
        <w:t xml:space="preserve"> this is only recommended, when the two VEC elements represent the same domain entity from different points of view, otherwise this shall be avoided as far as possible</w:t>
      </w:r>
      <w:r w:rsidRPr="00837F05">
        <w:rPr>
          <w:lang w:val="en-GB"/>
        </w:rPr>
        <w:t xml:space="preserve">. </w:t>
      </w:r>
    </w:p>
    <w:p w14:paraId="3F9C478B" w14:textId="77777777" w:rsidR="002C65AC" w:rsidRDefault="002C65AC" w:rsidP="00D50625">
      <w:pPr>
        <w:numPr>
          <w:ilvl w:val="0"/>
          <w:numId w:val="15"/>
        </w:numPr>
        <w:autoSpaceDE/>
        <w:autoSpaceDN/>
        <w:adjustRightInd/>
        <w:spacing w:line="240" w:lineRule="auto"/>
        <w:rPr>
          <w:lang w:val="en-GB"/>
        </w:rPr>
      </w:pPr>
      <w:r w:rsidRPr="00837F05">
        <w:rPr>
          <w:lang w:val="en-GB"/>
        </w:rPr>
        <w:t xml:space="preserve">In general, it is recommended to keep the </w:t>
      </w:r>
      <w:r w:rsidRPr="005F04A8">
        <w:rPr>
          <w:i/>
          <w:lang w:val="en-GB"/>
        </w:rPr>
        <w:t>Identifications</w:t>
      </w:r>
      <w:r w:rsidRPr="00837F05">
        <w:rPr>
          <w:lang w:val="en-GB"/>
        </w:rPr>
        <w:t xml:space="preserve"> stable over </w:t>
      </w:r>
      <w:r>
        <w:rPr>
          <w:lang w:val="en-GB"/>
        </w:rPr>
        <w:t xml:space="preserve">the </w:t>
      </w:r>
      <w:r w:rsidRPr="00837F05">
        <w:rPr>
          <w:lang w:val="en-GB"/>
        </w:rPr>
        <w:t xml:space="preserve">time. This means, that if an object is exported multiple times the </w:t>
      </w:r>
      <w:r w:rsidRPr="005F04A8">
        <w:rPr>
          <w:i/>
          <w:lang w:val="en-GB"/>
        </w:rPr>
        <w:t>Identification</w:t>
      </w:r>
      <w:r w:rsidRPr="00837F05">
        <w:rPr>
          <w:lang w:val="en-GB"/>
        </w:rPr>
        <w:t xml:space="preserve"> of it should </w:t>
      </w:r>
      <w:r>
        <w:rPr>
          <w:lang w:val="en-GB"/>
        </w:rPr>
        <w:t xml:space="preserve">be </w:t>
      </w:r>
      <w:r w:rsidRPr="00837F05">
        <w:rPr>
          <w:lang w:val="en-GB"/>
        </w:rPr>
        <w:t xml:space="preserve">the same. However, this is not possible in all cases, for all processes and all tools. Therefore, a process and / or tool creating </w:t>
      </w:r>
      <w:r>
        <w:rPr>
          <w:lang w:val="en-GB"/>
        </w:rPr>
        <w:t>VEC</w:t>
      </w:r>
      <w:r w:rsidRPr="00837F05">
        <w:rPr>
          <w:lang w:val="en-GB"/>
        </w:rPr>
        <w:t xml:space="preserve"> files should describe for all elements, under which conditions </w:t>
      </w:r>
      <w:r w:rsidRPr="005F04A8">
        <w:rPr>
          <w:i/>
          <w:lang w:val="en-GB"/>
        </w:rPr>
        <w:t>Identifications</w:t>
      </w:r>
      <w:r w:rsidRPr="00837F05">
        <w:rPr>
          <w:lang w:val="en-GB"/>
        </w:rPr>
        <w:t xml:space="preserve"> are stable or new ones are created.</w:t>
      </w:r>
    </w:p>
    <w:p w14:paraId="69718758" w14:textId="77777777" w:rsidR="002C65AC" w:rsidRPr="00A578E9" w:rsidRDefault="002C65AC" w:rsidP="002C65AC">
      <w:pPr>
        <w:pStyle w:val="berschrift3"/>
        <w:keepLines w:val="0"/>
        <w:numPr>
          <w:ilvl w:val="2"/>
          <w:numId w:val="2"/>
        </w:numPr>
        <w:autoSpaceDE/>
        <w:autoSpaceDN/>
        <w:adjustRightInd/>
        <w:spacing w:before="240" w:after="60" w:line="240" w:lineRule="auto"/>
        <w:rPr>
          <w:lang w:val="en-GB"/>
        </w:rPr>
      </w:pPr>
      <w:bookmarkStart w:id="918" w:name="_Hlk31471880"/>
      <w:r w:rsidRPr="00A578E9">
        <w:rPr>
          <w:lang w:val="en-GB"/>
        </w:rPr>
        <w:t>AliasIdentifications</w:t>
      </w:r>
    </w:p>
    <w:p w14:paraId="436231BB" w14:textId="623222C0" w:rsidR="002C65AC" w:rsidRPr="00A578E9" w:rsidRDefault="002C65AC" w:rsidP="002C65AC">
      <w:pPr>
        <w:rPr>
          <w:lang w:val="en-GB"/>
        </w:rPr>
      </w:pPr>
      <w:r w:rsidRPr="00A578E9">
        <w:rPr>
          <w:lang w:val="en-GB"/>
        </w:rPr>
        <w:t>Certain elements have the possibility to define Alias</w:t>
      </w:r>
      <w:r>
        <w:rPr>
          <w:lang w:val="en-GB"/>
        </w:rPr>
        <w:t>I</w:t>
      </w:r>
      <w:r w:rsidRPr="00A578E9">
        <w:rPr>
          <w:lang w:val="en-GB"/>
        </w:rPr>
        <w:t>dentifications</w:t>
      </w:r>
      <w:ins w:id="919" w:author="Johannes Becker" w:date="2020-02-21T12:40:00Z">
        <w:r w:rsidR="005F04A8">
          <w:rPr>
            <w:lang w:val="en-GB"/>
          </w:rPr>
          <w:t xml:space="preserve"> in addition to their unique identifications</w:t>
        </w:r>
      </w:ins>
      <w:r w:rsidRPr="00A578E9">
        <w:rPr>
          <w:lang w:val="en-GB"/>
        </w:rPr>
        <w:t xml:space="preserve">. These are identifiers of the object in a different scope, system or process. One use case of </w:t>
      </w:r>
      <w:del w:id="920" w:author="Johannes Becker" w:date="2020-02-21T12:40:00Z">
        <w:r w:rsidDel="005F04A8">
          <w:rPr>
            <w:lang w:val="en-GB"/>
          </w:rPr>
          <w:delText xml:space="preserve">these </w:delText>
        </w:r>
      </w:del>
      <w:ins w:id="921" w:author="Johannes Becker" w:date="2020-02-21T12:40:00Z">
        <w:r w:rsidR="005F04A8">
          <w:rPr>
            <w:lang w:val="en-GB"/>
          </w:rPr>
          <w:t xml:space="preserve">this </w:t>
        </w:r>
      </w:ins>
      <w:r>
        <w:rPr>
          <w:lang w:val="en-GB"/>
        </w:rPr>
        <w:t>kind of ids</w:t>
      </w:r>
      <w:r w:rsidRPr="00A578E9">
        <w:rPr>
          <w:lang w:val="en-GB"/>
        </w:rPr>
        <w:t xml:space="preserve"> is the creation of </w:t>
      </w:r>
      <w:ins w:id="922" w:author="Motzer Martin IA17" w:date="2020-02-03T14:59:00Z">
        <w:r w:rsidRPr="00A578E9">
          <w:rPr>
            <w:lang w:val="en-GB"/>
          </w:rPr>
          <w:t>trac</w:t>
        </w:r>
      </w:ins>
      <w:ins w:id="923" w:author="Motzer Martin IA17" w:date="2020-01-31T08:47:00Z">
        <w:r w:rsidR="00377651">
          <w:rPr>
            <w:lang w:val="en-GB"/>
          </w:rPr>
          <w:t>e</w:t>
        </w:r>
      </w:ins>
      <w:ins w:id="924" w:author="Motzer Martin IA17" w:date="2020-02-03T14:59:00Z">
        <w:r w:rsidRPr="00A578E9">
          <w:rPr>
            <w:lang w:val="en-GB"/>
          </w:rPr>
          <w:t>abil</w:t>
        </w:r>
      </w:ins>
      <w:ins w:id="925" w:author="Motzer Martin IA17" w:date="2020-01-31T08:48:00Z">
        <w:r w:rsidR="00377651">
          <w:rPr>
            <w:lang w:val="en-GB"/>
          </w:rPr>
          <w:t>i</w:t>
        </w:r>
      </w:ins>
      <w:ins w:id="926" w:author="Motzer Martin IA17" w:date="2020-02-03T14:59:00Z">
        <w:r w:rsidRPr="00A578E9">
          <w:rPr>
            <w:lang w:val="en-GB"/>
          </w:rPr>
          <w:t>ty</w:t>
        </w:r>
      </w:ins>
      <w:del w:id="927" w:author="Motzer Martin IA17" w:date="2020-02-03T14:59:00Z">
        <w:r w:rsidRPr="00A578E9">
          <w:rPr>
            <w:lang w:val="en-GB"/>
          </w:rPr>
          <w:delText>tracabilty</w:delText>
        </w:r>
      </w:del>
      <w:r w:rsidRPr="00A578E9">
        <w:rPr>
          <w:lang w:val="en-GB"/>
        </w:rPr>
        <w:t xml:space="preserve"> links. </w:t>
      </w:r>
    </w:p>
    <w:bookmarkEnd w:id="918"/>
    <w:p w14:paraId="291AA8F4" w14:textId="77777777" w:rsidR="002C65AC" w:rsidRPr="00A578E9" w:rsidRDefault="002C65AC" w:rsidP="002C65AC">
      <w:pPr>
        <w:rPr>
          <w:lang w:val="en-GB"/>
        </w:rPr>
      </w:pPr>
      <w:r w:rsidRPr="00A578E9">
        <w:rPr>
          <w:lang w:val="en-GB"/>
        </w:rPr>
        <w:t>Examples for usages of the Alias</w:t>
      </w:r>
      <w:r>
        <w:rPr>
          <w:lang w:val="en-GB"/>
        </w:rPr>
        <w:t>I</w:t>
      </w:r>
      <w:r w:rsidRPr="00A578E9">
        <w:rPr>
          <w:lang w:val="en-GB"/>
        </w:rPr>
        <w:t>dentification are:</w:t>
      </w:r>
    </w:p>
    <w:p w14:paraId="7ED06032" w14:textId="77777777" w:rsidR="002C65AC" w:rsidRPr="00A578E9" w:rsidRDefault="002C65AC" w:rsidP="003C2502">
      <w:pPr>
        <w:numPr>
          <w:ilvl w:val="0"/>
          <w:numId w:val="46"/>
        </w:numPr>
        <w:autoSpaceDE/>
        <w:autoSpaceDN/>
        <w:adjustRightInd/>
        <w:spacing w:line="240" w:lineRule="auto"/>
        <w:rPr>
          <w:lang w:val="en-GB"/>
        </w:rPr>
      </w:pPr>
      <w:r w:rsidRPr="00A578E9">
        <w:rPr>
          <w:lang w:val="en-GB"/>
        </w:rPr>
        <w:lastRenderedPageBreak/>
        <w:t>The identifier of a connector in the electrologic</w:t>
      </w:r>
      <w:r>
        <w:rPr>
          <w:lang w:val="en-GB"/>
        </w:rPr>
        <w:t>al</w:t>
      </w:r>
      <w:r w:rsidRPr="00A578E9">
        <w:rPr>
          <w:lang w:val="en-GB"/>
        </w:rPr>
        <w:t xml:space="preserve"> process (with geometric variants)</w:t>
      </w:r>
    </w:p>
    <w:p w14:paraId="1B0749EA" w14:textId="77777777" w:rsidR="002C65AC" w:rsidRDefault="002C65AC" w:rsidP="003C2502">
      <w:pPr>
        <w:numPr>
          <w:ilvl w:val="0"/>
          <w:numId w:val="46"/>
        </w:numPr>
        <w:autoSpaceDE/>
        <w:autoSpaceDN/>
        <w:adjustRightInd/>
        <w:spacing w:line="240" w:lineRule="auto"/>
        <w:rPr>
          <w:lang w:val="en-GB"/>
        </w:rPr>
      </w:pPr>
      <w:r w:rsidRPr="00A578E9">
        <w:rPr>
          <w:lang w:val="en-GB"/>
        </w:rPr>
        <w:t>The identifier of a node or segment in a MCAD tool</w:t>
      </w:r>
    </w:p>
    <w:p w14:paraId="01AB5148" w14:textId="77777777" w:rsidR="002C65AC" w:rsidRDefault="002C65AC" w:rsidP="003C2502">
      <w:pPr>
        <w:numPr>
          <w:ilvl w:val="0"/>
          <w:numId w:val="46"/>
        </w:numPr>
        <w:autoSpaceDE/>
        <w:autoSpaceDN/>
        <w:adjustRightInd/>
        <w:spacing w:line="240" w:lineRule="auto"/>
        <w:rPr>
          <w:lang w:val="en-GB"/>
        </w:rPr>
      </w:pPr>
      <w:r>
        <w:rPr>
          <w:lang w:val="en-GB"/>
        </w:rPr>
        <w:t>An assigned UUID of an element.</w:t>
      </w:r>
    </w:p>
    <w:p w14:paraId="2459DE45"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28" w:name="_Toc27668597"/>
      <w:bookmarkStart w:id="929" w:name="_Hlk31542442"/>
      <w:bookmarkStart w:id="930" w:name="_Toc33620295"/>
      <w:r>
        <w:rPr>
          <w:lang w:val="en-GB"/>
        </w:rPr>
        <w:t>Extension Mechanisms</w:t>
      </w:r>
      <w:bookmarkEnd w:id="928"/>
      <w:bookmarkEnd w:id="930"/>
    </w:p>
    <w:p w14:paraId="26B0CFDE" w14:textId="45971B41" w:rsidR="002C65AC" w:rsidRDefault="00075BA7" w:rsidP="002C65AC">
      <w:pPr>
        <w:rPr>
          <w:lang w:val="en-GB"/>
        </w:rPr>
      </w:pPr>
      <w:ins w:id="931" w:author="Johannes Becker" w:date="2020-02-21T12:42:00Z">
        <w:r>
          <w:rPr>
            <w:lang w:val="en-GB"/>
          </w:rPr>
          <w:t xml:space="preserve">If the well-defined data structures and fields are not sufficient for the specific needs of a process or </w:t>
        </w:r>
      </w:ins>
      <w:ins w:id="932" w:author="Johannes Becker" w:date="2020-02-21T12:43:00Z">
        <w:r>
          <w:rPr>
            <w:lang w:val="en-GB"/>
          </w:rPr>
          <w:t xml:space="preserve">a </w:t>
        </w:r>
      </w:ins>
      <w:ins w:id="933" w:author="Johannes Becker" w:date="2020-02-21T12:42:00Z">
        <w:r>
          <w:rPr>
            <w:lang w:val="en-GB"/>
          </w:rPr>
          <w:t>tool</w:t>
        </w:r>
      </w:ins>
      <w:ins w:id="934" w:author="Johannes Becker" w:date="2020-02-21T12:43:00Z">
        <w:r>
          <w:rPr>
            <w:lang w:val="en-GB"/>
          </w:rPr>
          <w:t xml:space="preserve">, </w:t>
        </w:r>
      </w:ins>
      <w:del w:id="935" w:author="Johannes Becker" w:date="2020-02-21T12:43:00Z">
        <w:r w:rsidR="002C65AC" w:rsidDel="00075BA7">
          <w:rPr>
            <w:lang w:val="en-GB"/>
          </w:rPr>
          <w:delText>T</w:delText>
        </w:r>
      </w:del>
      <w:ins w:id="936" w:author="Johannes Becker" w:date="2020-02-21T12:43:00Z">
        <w:r>
          <w:rPr>
            <w:lang w:val="en-GB"/>
          </w:rPr>
          <w:t>t</w:t>
        </w:r>
      </w:ins>
      <w:r w:rsidR="002C65AC">
        <w:rPr>
          <w:lang w:val="en-GB"/>
        </w:rPr>
        <w:t>he VEC provides powerful extension</w:t>
      </w:r>
      <w:del w:id="937" w:author="Johannes Becker" w:date="2020-02-21T12:43:00Z">
        <w:r w:rsidR="002C65AC" w:rsidDel="00075BA7">
          <w:rPr>
            <w:lang w:val="en-GB"/>
          </w:rPr>
          <w:delText>s</w:delText>
        </w:r>
      </w:del>
      <w:r w:rsidR="002C65AC">
        <w:rPr>
          <w:lang w:val="en-GB"/>
        </w:rPr>
        <w:t xml:space="preserve"> </w:t>
      </w:r>
      <w:ins w:id="938" w:author="Motzer Martin IA17" w:date="2020-02-03T14:59:00Z">
        <w:r w:rsidR="002C65AC">
          <w:rPr>
            <w:lang w:val="en-GB"/>
          </w:rPr>
          <w:t>mechanism</w:t>
        </w:r>
      </w:ins>
      <w:ins w:id="939" w:author="Motzer Martin IA17" w:date="2020-01-31T08:50:00Z">
        <w:r w:rsidR="00377651">
          <w:rPr>
            <w:lang w:val="en-GB"/>
          </w:rPr>
          <w:t>s</w:t>
        </w:r>
      </w:ins>
      <w:del w:id="940" w:author="Motzer Martin IA17" w:date="2020-02-03T14:59:00Z">
        <w:r w:rsidR="002C65AC">
          <w:rPr>
            <w:lang w:val="en-GB"/>
          </w:rPr>
          <w:delText>mechanism</w:delText>
        </w:r>
      </w:del>
      <w:del w:id="941" w:author="Johannes Becker" w:date="2020-02-21T12:42:00Z">
        <w:r w:rsidR="002C65AC" w:rsidDel="00075BA7">
          <w:rPr>
            <w:lang w:val="en-GB"/>
          </w:rPr>
          <w:delText xml:space="preserve"> if the well-defined data structures and fields are not enough for the specific needs of a process or tool</w:delText>
        </w:r>
      </w:del>
      <w:r w:rsidR="002C65AC">
        <w:rPr>
          <w:lang w:val="en-GB"/>
        </w:rPr>
        <w:t xml:space="preserve">. Namely the extension mechanisms are </w:t>
      </w:r>
      <w:ins w:id="942" w:author="Johannes Becker" w:date="2020-02-21T12:43:00Z">
        <w:r>
          <w:rPr>
            <w:lang w:val="en-GB"/>
          </w:rPr>
          <w:t>c</w:t>
        </w:r>
      </w:ins>
      <w:del w:id="943" w:author="Johannes Becker" w:date="2020-02-21T12:43:00Z">
        <w:r w:rsidR="002C65AC" w:rsidDel="00075BA7">
          <w:rPr>
            <w:lang w:val="en-GB"/>
          </w:rPr>
          <w:delText>C</w:delText>
        </w:r>
      </w:del>
      <w:r w:rsidR="002C65AC">
        <w:rPr>
          <w:lang w:val="en-GB"/>
        </w:rPr>
        <w:t>ustom</w:t>
      </w:r>
      <w:del w:id="944" w:author="Johannes Becker" w:date="2020-02-21T12:43:00Z">
        <w:r w:rsidR="002C65AC" w:rsidDel="00075BA7">
          <w:rPr>
            <w:lang w:val="en-GB"/>
          </w:rPr>
          <w:delText>er</w:delText>
        </w:r>
      </w:del>
      <w:r w:rsidR="002C65AC">
        <w:rPr>
          <w:lang w:val="en-GB"/>
        </w:rPr>
        <w:t xml:space="preserve"> </w:t>
      </w:r>
      <w:ins w:id="945" w:author="Johannes Becker" w:date="2020-02-21T12:43:00Z">
        <w:r>
          <w:rPr>
            <w:lang w:val="en-GB"/>
          </w:rPr>
          <w:t>p</w:t>
        </w:r>
      </w:ins>
      <w:del w:id="946" w:author="Johannes Becker" w:date="2020-02-21T12:43:00Z">
        <w:r w:rsidR="002C65AC" w:rsidDel="00075BA7">
          <w:rPr>
            <w:lang w:val="en-GB"/>
          </w:rPr>
          <w:delText>P</w:delText>
        </w:r>
      </w:del>
      <w:r w:rsidR="002C65AC">
        <w:rPr>
          <w:lang w:val="en-GB"/>
        </w:rPr>
        <w:t xml:space="preserve">roperties and </w:t>
      </w:r>
      <w:ins w:id="947" w:author="Johannes Becker" w:date="2020-02-21T12:44:00Z">
        <w:r>
          <w:rPr>
            <w:lang w:val="en-GB"/>
          </w:rPr>
          <w:t>o</w:t>
        </w:r>
      </w:ins>
      <w:del w:id="948" w:author="Johannes Becker" w:date="2020-02-21T12:44:00Z">
        <w:r w:rsidR="002C65AC" w:rsidDel="00075BA7">
          <w:rPr>
            <w:lang w:val="en-GB"/>
          </w:rPr>
          <w:delText>O</w:delText>
        </w:r>
      </w:del>
      <w:r w:rsidR="002C65AC">
        <w:rPr>
          <w:lang w:val="en-GB"/>
        </w:rPr>
        <w:t xml:space="preserve">pen </w:t>
      </w:r>
      <w:ins w:id="949" w:author="Johannes Becker" w:date="2020-02-21T12:44:00Z">
        <w:r>
          <w:rPr>
            <w:lang w:val="en-GB"/>
          </w:rPr>
          <w:t>e</w:t>
        </w:r>
      </w:ins>
      <w:del w:id="950" w:author="Johannes Becker" w:date="2020-02-21T12:44:00Z">
        <w:r w:rsidR="002C65AC" w:rsidDel="00075BA7">
          <w:rPr>
            <w:lang w:val="en-GB"/>
          </w:rPr>
          <w:delText>E</w:delText>
        </w:r>
      </w:del>
      <w:r w:rsidR="002C65AC">
        <w:rPr>
          <w:lang w:val="en-GB"/>
        </w:rPr>
        <w:t xml:space="preserve">numerations (see the corresponding chapters in the model description). </w:t>
      </w:r>
      <w:del w:id="951" w:author="Johannes Becker" w:date="2020-02-21T12:44:00Z">
        <w:r w:rsidR="002C65AC" w:rsidDel="00075BA7">
          <w:rPr>
            <w:lang w:val="en-GB"/>
          </w:rPr>
          <w:delText>These mechanisms are offered by the VEC and it is perfectly valid to use them.</w:delText>
        </w:r>
      </w:del>
    </w:p>
    <w:bookmarkEnd w:id="929"/>
    <w:p w14:paraId="6823371C" w14:textId="4ADBABDA" w:rsidR="002C65AC" w:rsidRDefault="002C65AC" w:rsidP="002C65AC">
      <w:pPr>
        <w:rPr>
          <w:lang w:val="en-GB"/>
        </w:rPr>
      </w:pPr>
      <w:r>
        <w:rPr>
          <w:lang w:val="en-GB"/>
        </w:rPr>
        <w:t xml:space="preserve">However, it should be considered </w:t>
      </w:r>
      <w:del w:id="952" w:author="Johannes Becker" w:date="2020-02-21T12:44:00Z">
        <w:r w:rsidDel="00075BA7">
          <w:rPr>
            <w:lang w:val="en-GB"/>
          </w:rPr>
          <w:delText xml:space="preserve">that information </w:delText>
        </w:r>
      </w:del>
      <w:r>
        <w:rPr>
          <w:lang w:val="en-GB"/>
        </w:rPr>
        <w:t>that information</w:t>
      </w:r>
      <w:ins w:id="953" w:author="Ungerer, Max" w:date="2020-02-03T15:04:00Z">
        <w:r w:rsidRPr="00121228">
          <w:t xml:space="preserve"> </w:t>
        </w:r>
        <w:del w:id="954" w:author="Johannes Becker" w:date="2020-02-21T12:45:00Z">
          <w:r w:rsidDel="00075BA7">
            <w:rPr>
              <w:lang w:val="en-GB"/>
            </w:rPr>
            <w:delText xml:space="preserve"> </w:delText>
          </w:r>
        </w:del>
      </w:ins>
      <w:r>
        <w:rPr>
          <w:lang w:val="en-GB"/>
        </w:rPr>
        <w:t xml:space="preserve">transported via these mechanisms is not standardized and </w:t>
      </w:r>
      <w:del w:id="955" w:author="Johannes Becker" w:date="2020-02-21T12:45:00Z">
        <w:r w:rsidDel="00075BA7">
          <w:rPr>
            <w:lang w:val="en-GB"/>
          </w:rPr>
          <w:delText xml:space="preserve">are </w:delText>
        </w:r>
      </w:del>
      <w:ins w:id="956" w:author="Motzer Martin IA17" w:date="2020-01-31T08:51:00Z">
        <w:r w:rsidR="00377651">
          <w:rPr>
            <w:lang w:val="en-GB"/>
          </w:rPr>
          <w:t>is</w:t>
        </w:r>
      </w:ins>
      <w:ins w:id="957" w:author="Ungerer, Max" w:date="2020-02-03T15:04:00Z">
        <w:r>
          <w:rPr>
            <w:lang w:val="en-GB"/>
          </w:rPr>
          <w:t xml:space="preserve"> </w:t>
        </w:r>
      </w:ins>
      <w:r>
        <w:rPr>
          <w:lang w:val="en-GB"/>
        </w:rPr>
        <w:t xml:space="preserve">always subject to an individual </w:t>
      </w:r>
      <w:del w:id="958" w:author="Johannes Becker" w:date="2020-02-21T12:45:00Z">
        <w:r w:rsidDel="00075BA7">
          <w:rPr>
            <w:lang w:val="en-GB"/>
          </w:rPr>
          <w:delText xml:space="preserve">contract </w:delText>
        </w:r>
      </w:del>
      <w:ins w:id="959" w:author="Johannes Becker" w:date="2020-02-21T12:45:00Z">
        <w:r w:rsidR="00075BA7">
          <w:rPr>
            <w:lang w:val="en-GB"/>
          </w:rPr>
          <w:t xml:space="preserve">agreement </w:t>
        </w:r>
      </w:ins>
      <w:r>
        <w:rPr>
          <w:lang w:val="en-GB"/>
        </w:rPr>
        <w:t>between interface partners. Therefore, these mechanisms shall be used with extreme caution.</w:t>
      </w:r>
    </w:p>
    <w:p w14:paraId="2A06279B" w14:textId="685CACE0" w:rsidR="002C65AC" w:rsidRDefault="002C65AC" w:rsidP="002C65AC">
      <w:pPr>
        <w:rPr>
          <w:lang w:val="en-GB"/>
        </w:rPr>
      </w:pPr>
      <w:r>
        <w:rPr>
          <w:lang w:val="en-GB"/>
        </w:rPr>
        <w:t>It</w:t>
      </w:r>
      <w:r w:rsidRPr="00A9188C">
        <w:rPr>
          <w:lang w:val="en-GB"/>
        </w:rPr>
        <w:t xml:space="preserve"> is strictly forbidden to </w:t>
      </w:r>
      <w:r>
        <w:rPr>
          <w:lang w:val="en-GB"/>
        </w:rPr>
        <w:t xml:space="preserve">use these mechanisms for the transfer of </w:t>
      </w:r>
      <w:ins w:id="960" w:author="Johannes Becker" w:date="2020-02-21T12:45:00Z">
        <w:r w:rsidR="00075BA7">
          <w:rPr>
            <w:lang w:val="en-GB"/>
          </w:rPr>
          <w:t>i</w:t>
        </w:r>
      </w:ins>
      <w:del w:id="961" w:author="Johannes Becker" w:date="2020-02-21T12:45:00Z">
        <w:r w:rsidDel="00075BA7">
          <w:rPr>
            <w:lang w:val="en-GB"/>
          </w:rPr>
          <w:delText>I</w:delText>
        </w:r>
      </w:del>
      <w:r>
        <w:rPr>
          <w:lang w:val="en-GB"/>
        </w:rPr>
        <w:t>nformation that is already standardized within the VEC. In particular it is not permitted:</w:t>
      </w:r>
    </w:p>
    <w:p w14:paraId="492A3781" w14:textId="77777777" w:rsidR="002C65AC" w:rsidRDefault="002C65AC" w:rsidP="003C2502">
      <w:pPr>
        <w:numPr>
          <w:ilvl w:val="0"/>
          <w:numId w:val="46"/>
        </w:numPr>
        <w:autoSpaceDE/>
        <w:autoSpaceDN/>
        <w:adjustRightInd/>
        <w:spacing w:line="240" w:lineRule="auto"/>
        <w:rPr>
          <w:lang w:val="en-GB"/>
        </w:rPr>
      </w:pPr>
      <w:r>
        <w:rPr>
          <w:lang w:val="en-GB"/>
        </w:rPr>
        <w:t>To store information in custom properties where already well-defined concepts exist in the VEC to store the same information, e.g. using a custom property instead of an attribute or a more specific class in inheritance tree.</w:t>
      </w:r>
    </w:p>
    <w:p w14:paraId="73A033AA" w14:textId="06225CEF" w:rsidR="002C65AC" w:rsidRDefault="002C65AC" w:rsidP="003C2502">
      <w:pPr>
        <w:numPr>
          <w:ilvl w:val="0"/>
          <w:numId w:val="46"/>
        </w:numPr>
        <w:autoSpaceDE/>
        <w:autoSpaceDN/>
        <w:adjustRightInd/>
        <w:spacing w:line="240" w:lineRule="auto"/>
        <w:rPr>
          <w:lang w:val="en-GB"/>
        </w:rPr>
      </w:pPr>
      <w:r>
        <w:rPr>
          <w:lang w:val="en-GB"/>
        </w:rPr>
        <w:t>To use self-defined OpenEnumeration-literals when well-defined literals with the same semantic</w:t>
      </w:r>
      <w:ins w:id="962" w:author="Johannes Becker" w:date="2020-02-21T12:48:00Z">
        <w:r w:rsidR="00075BA7">
          <w:rPr>
            <w:lang w:val="en-GB"/>
          </w:rPr>
          <w:t>s</w:t>
        </w:r>
      </w:ins>
      <w:r>
        <w:rPr>
          <w:lang w:val="en-GB"/>
        </w:rPr>
        <w:t xml:space="preserve"> already exist.</w:t>
      </w:r>
    </w:p>
    <w:p w14:paraId="63EAFEDC" w14:textId="77777777" w:rsidR="002C65AC" w:rsidRDefault="002C65AC" w:rsidP="002C65AC">
      <w:pPr>
        <w:rPr>
          <w:lang w:val="en-GB"/>
        </w:rPr>
      </w:pPr>
      <w:r w:rsidRPr="00A9188C">
        <w:rPr>
          <w:lang w:val="en-GB"/>
        </w:rPr>
        <w:t>VEC-Files that do not obey to th</w:t>
      </w:r>
      <w:r>
        <w:rPr>
          <w:lang w:val="en-GB"/>
        </w:rPr>
        <w:t>e</w:t>
      </w:r>
      <w:r w:rsidRPr="00A9188C">
        <w:rPr>
          <w:lang w:val="en-GB"/>
        </w:rPr>
        <w:t>s</w:t>
      </w:r>
      <w:r>
        <w:rPr>
          <w:lang w:val="en-GB"/>
        </w:rPr>
        <w:t>e</w:t>
      </w:r>
      <w:r w:rsidRPr="00A9188C">
        <w:rPr>
          <w:lang w:val="en-GB"/>
        </w:rPr>
        <w:t xml:space="preserve"> rule</w:t>
      </w:r>
      <w:r>
        <w:rPr>
          <w:lang w:val="en-GB"/>
        </w:rPr>
        <w:t>s</w:t>
      </w:r>
      <w:r w:rsidRPr="00A9188C">
        <w:rPr>
          <w:lang w:val="en-GB"/>
        </w:rPr>
        <w:t xml:space="preserve"> are</w:t>
      </w:r>
      <w:r>
        <w:rPr>
          <w:lang w:val="en-GB"/>
        </w:rPr>
        <w:t xml:space="preserve"> </w:t>
      </w:r>
      <w:r w:rsidRPr="00A9188C">
        <w:rPr>
          <w:lang w:val="en-GB"/>
        </w:rPr>
        <w:t>no</w:t>
      </w:r>
      <w:r>
        <w:rPr>
          <w:lang w:val="en-GB"/>
        </w:rPr>
        <w:t>n</w:t>
      </w:r>
      <w:r w:rsidRPr="00A9188C">
        <w:rPr>
          <w:lang w:val="en-GB"/>
        </w:rPr>
        <w:t>compliant to this data format specification.</w:t>
      </w:r>
    </w:p>
    <w:p w14:paraId="494032BC" w14:textId="6C1F6AFE" w:rsidR="002C65AC" w:rsidRDefault="002C65AC" w:rsidP="002C65AC">
      <w:pPr>
        <w:rPr>
          <w:lang w:val="en-GB"/>
        </w:rPr>
      </w:pPr>
      <w:r>
        <w:rPr>
          <w:lang w:val="en-GB"/>
        </w:rPr>
        <w:t xml:space="preserve">If the extension mechanisms are used, it shall always be considered if these extensions might be </w:t>
      </w:r>
      <w:ins w:id="963" w:author="Motzer Martin IA17" w:date="2020-01-31T08:54:00Z">
        <w:r w:rsidR="00C50AB2">
          <w:rPr>
            <w:lang w:val="en-GB"/>
          </w:rPr>
          <w:t>a</w:t>
        </w:r>
      </w:ins>
      <w:ins w:id="964" w:author="Motzer Martin IA17" w:date="2020-02-03T14:59:00Z">
        <w:r>
          <w:rPr>
            <w:lang w:val="en-GB"/>
          </w:rPr>
          <w:t xml:space="preserve"> </w:t>
        </w:r>
      </w:ins>
      <w:r>
        <w:rPr>
          <w:lang w:val="en-GB"/>
        </w:rPr>
        <w:t>valid feature request for the VEC Standard.</w:t>
      </w:r>
    </w:p>
    <w:p w14:paraId="3EE736F4"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65" w:name="_Toc27668598"/>
      <w:bookmarkStart w:id="966" w:name="_Toc33620296"/>
      <w:r>
        <w:rPr>
          <w:lang w:val="en-GB"/>
        </w:rPr>
        <w:t>Type Inheritance</w:t>
      </w:r>
      <w:bookmarkEnd w:id="965"/>
      <w:bookmarkEnd w:id="966"/>
    </w:p>
    <w:p w14:paraId="4734149E" w14:textId="77777777" w:rsidR="002C65AC" w:rsidRDefault="002C65AC" w:rsidP="002C65AC">
      <w:pPr>
        <w:rPr>
          <w:lang w:val="en-GB"/>
        </w:rPr>
      </w:pPr>
      <w:r w:rsidRPr="00886F06">
        <w:rPr>
          <w:lang w:val="en-GB"/>
        </w:rPr>
        <w:t>The VEC uses an object-oriented class and inheritance concept. The following clarifications apply to its use</w:t>
      </w:r>
      <w:r>
        <w:rPr>
          <w:lang w:val="en-GB"/>
        </w:rPr>
        <w:t>:</w:t>
      </w:r>
    </w:p>
    <w:p w14:paraId="3407D368" w14:textId="77777777" w:rsidR="002C65AC" w:rsidRDefault="002C65AC" w:rsidP="003C2502">
      <w:pPr>
        <w:numPr>
          <w:ilvl w:val="0"/>
          <w:numId w:val="46"/>
        </w:numPr>
        <w:autoSpaceDE/>
        <w:autoSpaceDN/>
        <w:adjustRightInd/>
        <w:spacing w:before="0" w:line="240" w:lineRule="auto"/>
        <w:rPr>
          <w:lang w:val="en-GB"/>
        </w:rPr>
      </w:pPr>
      <w:r>
        <w:rPr>
          <w:lang w:val="en-GB"/>
        </w:rPr>
        <w:t>Only non-abstract classes can be instantiated.</w:t>
      </w:r>
    </w:p>
    <w:p w14:paraId="2B4606BD" w14:textId="13806E86" w:rsidR="002C65AC" w:rsidRDefault="002C65AC" w:rsidP="003C2502">
      <w:pPr>
        <w:numPr>
          <w:ilvl w:val="0"/>
          <w:numId w:val="46"/>
        </w:numPr>
        <w:autoSpaceDE/>
        <w:autoSpaceDN/>
        <w:adjustRightInd/>
        <w:spacing w:before="0" w:line="240" w:lineRule="auto"/>
        <w:rPr>
          <w:lang w:val="en-GB"/>
        </w:rPr>
      </w:pPr>
      <w:r>
        <w:rPr>
          <w:lang w:val="en-GB"/>
        </w:rPr>
        <w:t xml:space="preserve">In an inheritance hierarchy, the choice of the used type represents a semantic information itself. For example, the usage of a PluggableTerminalSpecification is a more specific information than the usage of a TerminalSpecification. </w:t>
      </w:r>
      <w:del w:id="967" w:author="Johannes Becker" w:date="2020-02-21T12:46:00Z">
        <w:r w:rsidDel="00075BA7">
          <w:rPr>
            <w:lang w:val="en-GB"/>
          </w:rPr>
          <w:delText>There is no restriction</w:delText>
        </w:r>
      </w:del>
      <w:ins w:id="968" w:author="Motzer Martin IA17" w:date="2020-01-31T08:59:00Z">
        <w:del w:id="969" w:author="Johannes Becker" w:date="2020-02-21T12:46:00Z">
          <w:r w:rsidR="00C50AB2" w:rsidDel="00075BA7">
            <w:rPr>
              <w:lang w:val="en-GB"/>
            </w:rPr>
            <w:delText>,</w:delText>
          </w:r>
        </w:del>
      </w:ins>
      <w:ins w:id="970" w:author="Johannes Becker" w:date="2020-02-21T12:46:00Z">
        <w:r w:rsidR="00075BA7">
          <w:rPr>
            <w:lang w:val="en-GB"/>
          </w:rPr>
          <w:t>It is not required to use</w:t>
        </w:r>
      </w:ins>
      <w:del w:id="971" w:author="Johannes Becker" w:date="2020-02-21T12:46:00Z">
        <w:r w:rsidDel="00075BA7">
          <w:rPr>
            <w:lang w:val="en-GB"/>
          </w:rPr>
          <w:delText xml:space="preserve"> that</w:delText>
        </w:r>
      </w:del>
      <w:r>
        <w:rPr>
          <w:lang w:val="en-GB"/>
        </w:rPr>
        <w:t xml:space="preserve"> the more specific class </w:t>
      </w:r>
      <w:del w:id="972" w:author="Johannes Becker" w:date="2020-02-21T12:46:00Z">
        <w:r w:rsidDel="00075BA7">
          <w:rPr>
            <w:lang w:val="en-GB"/>
          </w:rPr>
          <w:delText xml:space="preserve">must be used </w:delText>
        </w:r>
      </w:del>
      <w:r>
        <w:rPr>
          <w:lang w:val="en-GB"/>
        </w:rPr>
        <w:t xml:space="preserve">if the information is not available or it </w:t>
      </w:r>
      <w:del w:id="973" w:author="Johannes Becker" w:date="2020-02-21T12:46:00Z">
        <w:r w:rsidDel="00075BA7">
          <w:rPr>
            <w:lang w:val="en-GB"/>
          </w:rPr>
          <w:delText xml:space="preserve">shall </w:delText>
        </w:r>
      </w:del>
      <w:ins w:id="974" w:author="Johannes Becker" w:date="2020-02-21T12:46:00Z">
        <w:r w:rsidR="00075BA7">
          <w:rPr>
            <w:lang w:val="en-GB"/>
          </w:rPr>
          <w:t xml:space="preserve">should </w:t>
        </w:r>
      </w:ins>
      <w:r>
        <w:rPr>
          <w:lang w:val="en-GB"/>
        </w:rPr>
        <w:t>not be transmitted. However, it is not permitted to use the more general class and transfer the information of</w:t>
      </w:r>
      <w:ins w:id="975" w:author="Johannes Becker" w:date="2020-02-21T12:47:00Z">
        <w:r w:rsidR="00075BA7">
          <w:rPr>
            <w:lang w:val="en-GB"/>
          </w:rPr>
          <w:t xml:space="preserve"> the</w:t>
        </w:r>
      </w:ins>
      <w:r>
        <w:rPr>
          <w:lang w:val="en-GB"/>
        </w:rPr>
        <w:t xml:space="preserve"> more specific class in </w:t>
      </w:r>
      <w:ins w:id="976" w:author="Johannes Becker" w:date="2020-02-21T12:47:00Z">
        <w:r w:rsidR="00075BA7">
          <w:rPr>
            <w:lang w:val="en-GB"/>
          </w:rPr>
          <w:t xml:space="preserve">a </w:t>
        </w:r>
      </w:ins>
      <w:del w:id="977" w:author="Johannes Becker" w:date="2020-02-21T12:47:00Z">
        <w:r w:rsidDel="00075BA7">
          <w:rPr>
            <w:lang w:val="en-GB"/>
          </w:rPr>
          <w:delText>some kind of custom</w:delText>
        </w:r>
      </w:del>
      <w:ins w:id="978" w:author="Johannes Becker" w:date="2020-02-21T12:47:00Z">
        <w:r w:rsidR="00075BA7">
          <w:rPr>
            <w:lang w:val="en-GB"/>
          </w:rPr>
          <w:t>custom</w:t>
        </w:r>
      </w:ins>
      <w:r>
        <w:rPr>
          <w:lang w:val="en-GB"/>
        </w:rPr>
        <w:t xml:space="preserve"> property, or similar (e.g. use the TerminalSpecification with a custom property “type=pluggable”).</w:t>
      </w:r>
    </w:p>
    <w:p w14:paraId="387D3EDA" w14:textId="77777777" w:rsidR="002C65AC" w:rsidRPr="00883085" w:rsidRDefault="002C65AC" w:rsidP="002C65AC">
      <w:pPr>
        <w:pStyle w:val="berschrift2"/>
        <w:keepLines w:val="0"/>
        <w:numPr>
          <w:ilvl w:val="1"/>
          <w:numId w:val="2"/>
        </w:numPr>
        <w:autoSpaceDE/>
        <w:autoSpaceDN/>
        <w:adjustRightInd/>
        <w:spacing w:before="240" w:after="60" w:line="240" w:lineRule="auto"/>
        <w:rPr>
          <w:lang w:val="en-GB"/>
        </w:rPr>
      </w:pPr>
      <w:bookmarkStart w:id="979" w:name="_Toc27668599"/>
      <w:bookmarkStart w:id="980" w:name="_Hlk31533737"/>
      <w:bookmarkStart w:id="981" w:name="_Toc33620297"/>
      <w:r w:rsidRPr="00883085">
        <w:rPr>
          <w:lang w:val="en-GB"/>
        </w:rPr>
        <w:t>Default- and Missing-Value Handling</w:t>
      </w:r>
      <w:bookmarkEnd w:id="979"/>
      <w:bookmarkEnd w:id="981"/>
    </w:p>
    <w:bookmarkEnd w:id="980"/>
    <w:p w14:paraId="37E101E5" w14:textId="47D0BC29" w:rsidR="002C65AC" w:rsidRPr="00883085" w:rsidRDefault="002C65AC" w:rsidP="002C65AC">
      <w:pPr>
        <w:rPr>
          <w:lang w:val="en-GB"/>
        </w:rPr>
      </w:pPr>
      <w:r w:rsidRPr="00883085">
        <w:rPr>
          <w:lang w:val="en-GB"/>
        </w:rPr>
        <w:t>For various reasons, there may be attributes of entities where no value can be exported</w:t>
      </w:r>
      <w:ins w:id="982" w:author="Ungerer, Max" w:date="2020-02-26T14:10:00Z">
        <w:r w:rsidR="00E32783">
          <w:rPr>
            <w:lang w:val="en-GB"/>
          </w:rPr>
          <w:t>,</w:t>
        </w:r>
      </w:ins>
      <w:r w:rsidRPr="00883085">
        <w:rPr>
          <w:lang w:val="en-GB"/>
        </w:rPr>
        <w:t xml:space="preserve"> or a special semantic</w:t>
      </w:r>
      <w:ins w:id="983" w:author="Johannes Becker" w:date="2020-02-21T12:48:00Z">
        <w:r w:rsidR="00075BA7">
          <w:rPr>
            <w:lang w:val="en-GB"/>
          </w:rPr>
          <w:t>s</w:t>
        </w:r>
      </w:ins>
      <w:r w:rsidRPr="00883085">
        <w:rPr>
          <w:lang w:val="en-GB"/>
        </w:rPr>
        <w:t xml:space="preserve"> is required. The cases are:</w:t>
      </w:r>
    </w:p>
    <w:p w14:paraId="4E1279B8" w14:textId="77777777" w:rsidR="002C65AC" w:rsidRPr="00883085" w:rsidRDefault="002C65AC" w:rsidP="003C2502">
      <w:pPr>
        <w:numPr>
          <w:ilvl w:val="0"/>
          <w:numId w:val="46"/>
        </w:numPr>
        <w:autoSpaceDE/>
        <w:autoSpaceDN/>
        <w:adjustRightInd/>
        <w:spacing w:line="240" w:lineRule="auto"/>
        <w:rPr>
          <w:lang w:val="en-GB"/>
        </w:rPr>
      </w:pPr>
      <w:r w:rsidRPr="00883085">
        <w:rPr>
          <w:lang w:val="en-GB"/>
        </w:rPr>
        <w:lastRenderedPageBreak/>
        <w:t>The information is not supported by the system / process. So it is never available for this system / process.</w:t>
      </w:r>
    </w:p>
    <w:p w14:paraId="35D46548" w14:textId="77777777" w:rsidR="002C65AC" w:rsidRPr="00883085" w:rsidRDefault="002C65AC" w:rsidP="003C2502">
      <w:pPr>
        <w:numPr>
          <w:ilvl w:val="0"/>
          <w:numId w:val="46"/>
        </w:numPr>
        <w:autoSpaceDE/>
        <w:autoSpaceDN/>
        <w:adjustRightInd/>
        <w:spacing w:line="240" w:lineRule="auto"/>
        <w:rPr>
          <w:lang w:val="en-GB"/>
        </w:rPr>
      </w:pPr>
      <w:r w:rsidRPr="00883085">
        <w:rPr>
          <w:lang w:val="en-GB"/>
        </w:rPr>
        <w:t>The information is supported by the system; however, the value is not defined by the user.</w:t>
      </w:r>
    </w:p>
    <w:p w14:paraId="303E420A" w14:textId="77777777" w:rsidR="002C65AC" w:rsidRPr="00883085" w:rsidRDefault="002C65AC" w:rsidP="003C2502">
      <w:pPr>
        <w:numPr>
          <w:ilvl w:val="0"/>
          <w:numId w:val="46"/>
        </w:numPr>
        <w:autoSpaceDE/>
        <w:autoSpaceDN/>
        <w:adjustRightInd/>
        <w:spacing w:line="240" w:lineRule="auto"/>
        <w:rPr>
          <w:lang w:val="en-GB"/>
        </w:rPr>
      </w:pPr>
      <w:r w:rsidRPr="00883085">
        <w:rPr>
          <w:lang w:val="en-GB"/>
        </w:rPr>
        <w:t>The information is explicitly defined as “arbitrary” for the use case (e.g. the part version in a bill of material or a compatibility statement).</w:t>
      </w:r>
    </w:p>
    <w:p w14:paraId="5F784D07" w14:textId="39912B2E" w:rsidR="002C65AC" w:rsidRPr="00883085" w:rsidRDefault="002C65AC" w:rsidP="002C65AC">
      <w:pPr>
        <w:rPr>
          <w:lang w:val="en-GB"/>
        </w:rPr>
      </w:pPr>
      <w:r w:rsidRPr="00883085">
        <w:rPr>
          <w:lang w:val="en-GB"/>
        </w:rPr>
        <w:t>All cases might exist for mandatory attributes as well as for optional attributes. Due to the design</w:t>
      </w:r>
      <w:ins w:id="984" w:author="Motzer Martin IA17" w:date="2020-01-31T08:56:00Z">
        <w:r w:rsidR="00C50AB2">
          <w:rPr>
            <w:lang w:val="en-GB"/>
          </w:rPr>
          <w:t>,</w:t>
        </w:r>
      </w:ins>
      <w:r w:rsidRPr="00883085">
        <w:rPr>
          <w:lang w:val="en-GB"/>
        </w:rPr>
        <w:t xml:space="preserve"> numerical values in the VEC and its high level of optionality the following definition of special values should be only relevant for </w:t>
      </w:r>
      <w:r w:rsidRPr="00883085">
        <w:rPr>
          <w:i/>
          <w:lang w:val="en-GB"/>
        </w:rPr>
        <w:t>string</w:t>
      </w:r>
      <w:r w:rsidRPr="00883085">
        <w:rPr>
          <w:lang w:val="en-GB"/>
        </w:rPr>
        <w:t>-Attributes:</w:t>
      </w:r>
    </w:p>
    <w:tbl>
      <w:tblPr>
        <w:tblW w:w="0" w:type="auto"/>
        <w:tblBorders>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2"/>
        <w:gridCol w:w="3027"/>
        <w:gridCol w:w="3028"/>
      </w:tblGrid>
      <w:tr w:rsidR="002C65AC" w:rsidRPr="00883085" w14:paraId="44BDC9C0" w14:textId="77777777" w:rsidTr="000C29C0">
        <w:tc>
          <w:tcPr>
            <w:tcW w:w="3012" w:type="dxa"/>
            <w:shd w:val="clear" w:color="auto" w:fill="auto"/>
          </w:tcPr>
          <w:p w14:paraId="252FE5C1" w14:textId="77777777" w:rsidR="002C65AC" w:rsidRPr="00883085" w:rsidRDefault="002C65AC" w:rsidP="00617B3E">
            <w:pPr>
              <w:rPr>
                <w:sz w:val="22"/>
                <w:lang w:val="en-GB"/>
              </w:rPr>
            </w:pPr>
          </w:p>
        </w:tc>
        <w:tc>
          <w:tcPr>
            <w:tcW w:w="3027" w:type="dxa"/>
            <w:shd w:val="clear" w:color="auto" w:fill="auto"/>
          </w:tcPr>
          <w:p w14:paraId="398DD948" w14:textId="77777777" w:rsidR="002C65AC" w:rsidRPr="00883085" w:rsidRDefault="002C65AC" w:rsidP="00617B3E">
            <w:pPr>
              <w:rPr>
                <w:sz w:val="22"/>
                <w:lang w:val="en-GB"/>
              </w:rPr>
            </w:pPr>
            <w:r w:rsidRPr="00883085">
              <w:rPr>
                <w:sz w:val="22"/>
                <w:lang w:val="en-GB"/>
              </w:rPr>
              <w:t>Mandatory Attribute</w:t>
            </w:r>
          </w:p>
        </w:tc>
        <w:tc>
          <w:tcPr>
            <w:tcW w:w="3028" w:type="dxa"/>
            <w:shd w:val="clear" w:color="auto" w:fill="auto"/>
          </w:tcPr>
          <w:p w14:paraId="11D57387" w14:textId="77777777" w:rsidR="002C65AC" w:rsidRPr="00883085" w:rsidRDefault="002C65AC" w:rsidP="00617B3E">
            <w:pPr>
              <w:rPr>
                <w:sz w:val="22"/>
                <w:lang w:val="en-GB"/>
              </w:rPr>
            </w:pPr>
            <w:r w:rsidRPr="00883085">
              <w:rPr>
                <w:sz w:val="22"/>
                <w:lang w:val="en-GB"/>
              </w:rPr>
              <w:t>Optional Attribute</w:t>
            </w:r>
          </w:p>
        </w:tc>
      </w:tr>
      <w:tr w:rsidR="002C65AC" w:rsidRPr="00883085" w14:paraId="7C0128E8" w14:textId="77777777" w:rsidTr="000C29C0">
        <w:tc>
          <w:tcPr>
            <w:tcW w:w="3012" w:type="dxa"/>
            <w:shd w:val="clear" w:color="auto" w:fill="auto"/>
          </w:tcPr>
          <w:p w14:paraId="3FF19E12" w14:textId="77777777" w:rsidR="002C65AC" w:rsidRPr="00883085" w:rsidRDefault="002C65AC" w:rsidP="00617B3E">
            <w:pPr>
              <w:rPr>
                <w:sz w:val="22"/>
                <w:lang w:val="en-GB"/>
              </w:rPr>
            </w:pPr>
            <w:r w:rsidRPr="00883085">
              <w:rPr>
                <w:sz w:val="22"/>
                <w:lang w:val="en-GB"/>
              </w:rPr>
              <w:t>Unsupported</w:t>
            </w:r>
          </w:p>
        </w:tc>
        <w:tc>
          <w:tcPr>
            <w:tcW w:w="3027" w:type="dxa"/>
            <w:shd w:val="clear" w:color="auto" w:fill="auto"/>
          </w:tcPr>
          <w:p w14:paraId="3349F1C8" w14:textId="660458D0" w:rsidR="002C65AC" w:rsidRPr="00883085" w:rsidRDefault="00075BA7" w:rsidP="00617B3E">
            <w:pPr>
              <w:rPr>
                <w:sz w:val="22"/>
                <w:lang w:val="en-GB"/>
              </w:rPr>
            </w:pPr>
            <w:ins w:id="985" w:author="Johannes Becker" w:date="2020-02-21T12:49:00Z">
              <w:r>
                <w:rPr>
                  <w:sz w:val="22"/>
                  <w:lang w:val="en-GB"/>
                </w:rPr>
                <w:t>&lt;tag&gt;</w:t>
              </w:r>
            </w:ins>
            <w:r w:rsidR="002C65AC" w:rsidRPr="00883085">
              <w:rPr>
                <w:sz w:val="22"/>
                <w:lang w:val="en-GB"/>
              </w:rPr>
              <w:t>/NULL</w:t>
            </w:r>
            <w:ins w:id="986" w:author="Johannes Becker" w:date="2020-02-21T12:49:00Z">
              <w:r>
                <w:rPr>
                  <w:sz w:val="22"/>
                  <w:lang w:val="en-GB"/>
                </w:rPr>
                <w:t>&lt;/tag&gt;</w:t>
              </w:r>
            </w:ins>
          </w:p>
        </w:tc>
        <w:tc>
          <w:tcPr>
            <w:tcW w:w="3028" w:type="dxa"/>
            <w:shd w:val="clear" w:color="auto" w:fill="auto"/>
          </w:tcPr>
          <w:p w14:paraId="36CD45F2" w14:textId="77777777" w:rsidR="002C65AC" w:rsidRPr="00883085" w:rsidRDefault="002C65AC" w:rsidP="00617B3E">
            <w:pPr>
              <w:rPr>
                <w:sz w:val="22"/>
                <w:lang w:val="en-GB"/>
              </w:rPr>
            </w:pPr>
            <w:r w:rsidRPr="00883085">
              <w:rPr>
                <w:sz w:val="22"/>
                <w:lang w:val="en-GB"/>
              </w:rPr>
              <w:t>omitted tag</w:t>
            </w:r>
          </w:p>
        </w:tc>
      </w:tr>
      <w:tr w:rsidR="002C65AC" w:rsidRPr="00883085" w14:paraId="22B9827C" w14:textId="77777777" w:rsidTr="000C29C0">
        <w:tc>
          <w:tcPr>
            <w:tcW w:w="3012" w:type="dxa"/>
            <w:shd w:val="clear" w:color="auto" w:fill="auto"/>
          </w:tcPr>
          <w:p w14:paraId="538B3DDF" w14:textId="77777777" w:rsidR="002C65AC" w:rsidRPr="00883085" w:rsidRDefault="002C65AC" w:rsidP="00617B3E">
            <w:pPr>
              <w:rPr>
                <w:sz w:val="22"/>
                <w:lang w:val="en-GB"/>
              </w:rPr>
            </w:pPr>
            <w:r w:rsidRPr="00883085">
              <w:rPr>
                <w:sz w:val="22"/>
                <w:lang w:val="en-GB"/>
              </w:rPr>
              <w:t>Undefined</w:t>
            </w:r>
          </w:p>
        </w:tc>
        <w:tc>
          <w:tcPr>
            <w:tcW w:w="3027" w:type="dxa"/>
            <w:shd w:val="clear" w:color="auto" w:fill="auto"/>
          </w:tcPr>
          <w:p w14:paraId="1FD17BF1" w14:textId="77777777" w:rsidR="002C65AC" w:rsidRPr="00883085" w:rsidRDefault="002C65AC" w:rsidP="00617B3E">
            <w:pPr>
              <w:rPr>
                <w:sz w:val="22"/>
                <w:lang w:val="en-GB"/>
              </w:rPr>
            </w:pPr>
            <w:r w:rsidRPr="00883085">
              <w:rPr>
                <w:sz w:val="22"/>
                <w:lang w:val="en-GB"/>
              </w:rPr>
              <w:t>&lt;tag&gt;&lt;/tag&gt;</w:t>
            </w:r>
          </w:p>
        </w:tc>
        <w:tc>
          <w:tcPr>
            <w:tcW w:w="3028" w:type="dxa"/>
            <w:shd w:val="clear" w:color="auto" w:fill="auto"/>
          </w:tcPr>
          <w:p w14:paraId="428C7D8E" w14:textId="77777777" w:rsidR="002C65AC" w:rsidRPr="00883085" w:rsidRDefault="002C65AC" w:rsidP="00617B3E">
            <w:pPr>
              <w:rPr>
                <w:sz w:val="22"/>
                <w:lang w:val="en-GB"/>
              </w:rPr>
            </w:pPr>
            <w:r w:rsidRPr="00883085">
              <w:rPr>
                <w:sz w:val="22"/>
                <w:lang w:val="en-GB"/>
              </w:rPr>
              <w:t>&lt;tag&gt;&lt;/tag&gt;</w:t>
            </w:r>
          </w:p>
        </w:tc>
      </w:tr>
      <w:tr w:rsidR="002C65AC" w:rsidRPr="00883085" w14:paraId="1E06FF93" w14:textId="77777777" w:rsidTr="000C29C0">
        <w:tc>
          <w:tcPr>
            <w:tcW w:w="3012" w:type="dxa"/>
            <w:shd w:val="clear" w:color="auto" w:fill="auto"/>
          </w:tcPr>
          <w:p w14:paraId="41CF96FA" w14:textId="77777777" w:rsidR="002C65AC" w:rsidRPr="00883085" w:rsidRDefault="002C65AC" w:rsidP="00617B3E">
            <w:pPr>
              <w:rPr>
                <w:sz w:val="22"/>
                <w:lang w:val="en-GB"/>
              </w:rPr>
            </w:pPr>
            <w:r w:rsidRPr="00883085">
              <w:rPr>
                <w:sz w:val="22"/>
                <w:lang w:val="en-GB"/>
              </w:rPr>
              <w:t>Arbitrary</w:t>
            </w:r>
          </w:p>
        </w:tc>
        <w:tc>
          <w:tcPr>
            <w:tcW w:w="3027" w:type="dxa"/>
            <w:shd w:val="clear" w:color="auto" w:fill="auto"/>
          </w:tcPr>
          <w:p w14:paraId="53DFDD0B" w14:textId="79BC7125" w:rsidR="002C65AC" w:rsidRPr="00883085" w:rsidRDefault="00075BA7" w:rsidP="00617B3E">
            <w:pPr>
              <w:rPr>
                <w:sz w:val="22"/>
                <w:lang w:val="en-GB"/>
              </w:rPr>
            </w:pPr>
            <w:ins w:id="987" w:author="Johannes Becker" w:date="2020-02-21T12:49:00Z">
              <w:r>
                <w:rPr>
                  <w:sz w:val="22"/>
                  <w:lang w:val="en-GB"/>
                </w:rPr>
                <w:t>&lt;tag&gt;</w:t>
              </w:r>
            </w:ins>
            <w:r w:rsidR="002C65AC" w:rsidRPr="00883085">
              <w:rPr>
                <w:sz w:val="22"/>
                <w:lang w:val="en-GB"/>
              </w:rPr>
              <w:t>/ANY</w:t>
            </w:r>
            <w:ins w:id="988" w:author="Johannes Becker" w:date="2020-02-21T12:49:00Z">
              <w:r>
                <w:rPr>
                  <w:sz w:val="22"/>
                  <w:lang w:val="en-GB"/>
                </w:rPr>
                <w:t>&lt;</w:t>
              </w:r>
            </w:ins>
            <w:ins w:id="989" w:author="Johannes Becker" w:date="2020-02-21T12:50:00Z">
              <w:r>
                <w:rPr>
                  <w:sz w:val="22"/>
                  <w:lang w:val="en-GB"/>
                </w:rPr>
                <w:t>/tag&gt;</w:t>
              </w:r>
            </w:ins>
          </w:p>
        </w:tc>
        <w:tc>
          <w:tcPr>
            <w:tcW w:w="3028" w:type="dxa"/>
            <w:shd w:val="clear" w:color="auto" w:fill="auto"/>
          </w:tcPr>
          <w:p w14:paraId="4E2FE23C" w14:textId="4C2AFB8B" w:rsidR="002C65AC" w:rsidRPr="00883085" w:rsidRDefault="00075BA7" w:rsidP="00617B3E">
            <w:pPr>
              <w:rPr>
                <w:sz w:val="22"/>
                <w:lang w:val="en-GB"/>
              </w:rPr>
            </w:pPr>
            <w:ins w:id="990" w:author="Johannes Becker" w:date="2020-02-21T12:50:00Z">
              <w:r>
                <w:rPr>
                  <w:sz w:val="22"/>
                  <w:lang w:val="en-GB"/>
                </w:rPr>
                <w:t>&lt;tag&gt;</w:t>
              </w:r>
            </w:ins>
            <w:r w:rsidR="002C65AC" w:rsidRPr="00883085">
              <w:rPr>
                <w:sz w:val="22"/>
                <w:lang w:val="en-GB"/>
              </w:rPr>
              <w:t>/ANY</w:t>
            </w:r>
            <w:ins w:id="991" w:author="Johannes Becker" w:date="2020-02-21T12:50:00Z">
              <w:r>
                <w:rPr>
                  <w:sz w:val="22"/>
                  <w:lang w:val="en-GB"/>
                </w:rPr>
                <w:t>&lt;/tag&gt;</w:t>
              </w:r>
            </w:ins>
          </w:p>
        </w:tc>
      </w:tr>
    </w:tbl>
    <w:p w14:paraId="0D8773D6" w14:textId="7E4ECC67" w:rsidR="002C65AC" w:rsidRPr="00883085" w:rsidRDefault="002C65AC" w:rsidP="003C2502">
      <w:pPr>
        <w:numPr>
          <w:ilvl w:val="0"/>
          <w:numId w:val="47"/>
        </w:numPr>
        <w:autoSpaceDE/>
        <w:autoSpaceDN/>
        <w:adjustRightInd/>
        <w:spacing w:line="240" w:lineRule="auto"/>
        <w:rPr>
          <w:lang w:val="en-GB"/>
        </w:rPr>
      </w:pPr>
      <w:r w:rsidRPr="00883085">
        <w:rPr>
          <w:b/>
          <w:lang w:val="en-GB"/>
        </w:rPr>
        <w:t xml:space="preserve"> “/NULL” &amp; “/ANY”</w:t>
      </w:r>
      <w:r w:rsidRPr="00883085">
        <w:rPr>
          <w:lang w:val="en-GB"/>
        </w:rPr>
        <w:t xml:space="preserve"> means, that the attributes the VEC </w:t>
      </w:r>
      <w:ins w:id="992" w:author="Motzer Martin IA17" w:date="2020-02-03T14:59:00Z">
        <w:r w:rsidRPr="00883085">
          <w:rPr>
            <w:lang w:val="en-GB"/>
          </w:rPr>
          <w:t>receive</w:t>
        </w:r>
      </w:ins>
      <w:ins w:id="993" w:author="Motzer Martin IA17" w:date="2020-01-31T08:58:00Z">
        <w:r w:rsidR="00C50AB2">
          <w:rPr>
            <w:lang w:val="en-GB"/>
          </w:rPr>
          <w:t>s</w:t>
        </w:r>
      </w:ins>
      <w:del w:id="994" w:author="Motzer Martin IA17" w:date="2020-02-03T14:59:00Z">
        <w:r w:rsidRPr="00883085">
          <w:rPr>
            <w:lang w:val="en-GB"/>
          </w:rPr>
          <w:delText>receive</w:delText>
        </w:r>
      </w:del>
      <w:r w:rsidRPr="00883085">
        <w:rPr>
          <w:lang w:val="en-GB"/>
        </w:rPr>
        <w:t xml:space="preserve"> these values. </w:t>
      </w:r>
    </w:p>
    <w:p w14:paraId="20738C85" w14:textId="77777777" w:rsidR="002C65AC" w:rsidRPr="00883085" w:rsidRDefault="002C65AC" w:rsidP="003C2502">
      <w:pPr>
        <w:numPr>
          <w:ilvl w:val="0"/>
          <w:numId w:val="47"/>
        </w:numPr>
        <w:autoSpaceDE/>
        <w:autoSpaceDN/>
        <w:adjustRightInd/>
        <w:spacing w:line="240" w:lineRule="auto"/>
        <w:rPr>
          <w:lang w:val="en-GB"/>
        </w:rPr>
      </w:pPr>
      <w:r w:rsidRPr="00883085">
        <w:rPr>
          <w:b/>
          <w:lang w:val="en-GB"/>
        </w:rPr>
        <w:t>&lt;tag&gt;&lt;/tag&gt;</w:t>
      </w:r>
      <w:r w:rsidRPr="00883085">
        <w:rPr>
          <w:lang w:val="en-GB"/>
        </w:rPr>
        <w:t xml:space="preserve"> means, that an attribute with the name “tag” and an undefined value is represented in the VEC as an existing XML element with no value (no contained text() node).</w:t>
      </w:r>
    </w:p>
    <w:p w14:paraId="0BE29180" w14:textId="77777777" w:rsidR="002C65AC" w:rsidRPr="00883085" w:rsidRDefault="002C65AC" w:rsidP="003C2502">
      <w:pPr>
        <w:numPr>
          <w:ilvl w:val="0"/>
          <w:numId w:val="47"/>
        </w:numPr>
        <w:autoSpaceDE/>
        <w:autoSpaceDN/>
        <w:adjustRightInd/>
        <w:spacing w:line="240" w:lineRule="auto"/>
        <w:rPr>
          <w:lang w:val="en-GB"/>
        </w:rPr>
      </w:pPr>
      <w:r w:rsidRPr="00883085">
        <w:rPr>
          <w:b/>
          <w:lang w:val="en-GB"/>
        </w:rPr>
        <w:t>Omitted tag</w:t>
      </w:r>
      <w:r w:rsidRPr="00883085">
        <w:rPr>
          <w:lang w:val="en-GB"/>
        </w:rPr>
        <w:t>: means the element tag for the attribute is omitted.</w:t>
      </w:r>
    </w:p>
    <w:p w14:paraId="0DF4A469" w14:textId="657ADC54"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95" w:name="_Toc27668600"/>
      <w:del w:id="996" w:author="Johannes Becker" w:date="2020-02-21T12:51:00Z">
        <w:r w:rsidDel="00075BA7">
          <w:rPr>
            <w:lang w:val="en-GB"/>
          </w:rPr>
          <w:delText xml:space="preserve">Instancing </w:delText>
        </w:r>
      </w:del>
      <w:bookmarkStart w:id="997" w:name="_Toc33620298"/>
      <w:ins w:id="998" w:author="Johannes Becker" w:date="2020-02-21T12:51:00Z">
        <w:r w:rsidR="00075BA7">
          <w:rPr>
            <w:lang w:val="en-GB"/>
          </w:rPr>
          <w:t xml:space="preserve">Instantiation </w:t>
        </w:r>
      </w:ins>
      <w:r>
        <w:rPr>
          <w:lang w:val="en-GB"/>
        </w:rPr>
        <w:t>of Model Structures</w:t>
      </w:r>
      <w:bookmarkEnd w:id="995"/>
      <w:bookmarkEnd w:id="997"/>
    </w:p>
    <w:p w14:paraId="7D53F980" w14:textId="6AD1F249" w:rsidR="002C65AC" w:rsidRDefault="002C65AC" w:rsidP="002C65AC">
      <w:pPr>
        <w:rPr>
          <w:lang w:val="en-GB"/>
        </w:rPr>
      </w:pPr>
      <w:r>
        <w:rPr>
          <w:lang w:val="en-GB"/>
        </w:rPr>
        <w:t xml:space="preserve">There are various locations in the VEC model where structures / patterns are defined and used / instantiated somewhere else (e.g. a connector with its slots and cavities). In most cases, the elements in the definition of a structure have corresponding elements in the instancing (e.g. ConnectorHousingSpecification </w:t>
      </w:r>
      <w:r w:rsidRPr="00FA330E">
        <w:rPr>
          <w:lang w:val="en-GB"/>
        </w:rPr>
        <w:sym w:font="Wingdings" w:char="F0E0"/>
      </w:r>
      <w:r>
        <w:rPr>
          <w:lang w:val="en-GB"/>
        </w:rPr>
        <w:t xml:space="preserve"> ConnectorHousingRole, Slot </w:t>
      </w:r>
      <w:r w:rsidRPr="00FA330E">
        <w:rPr>
          <w:lang w:val="en-GB"/>
        </w:rPr>
        <w:sym w:font="Wingdings" w:char="F0E0"/>
      </w:r>
      <w:r>
        <w:rPr>
          <w:lang w:val="en-GB"/>
        </w:rPr>
        <w:t xml:space="preserve"> SlotReference &amp; Cavity </w:t>
      </w:r>
      <w:r w:rsidRPr="00FA330E">
        <w:rPr>
          <w:lang w:val="en-GB"/>
        </w:rPr>
        <w:sym w:font="Wingdings" w:char="F0E0"/>
      </w:r>
      <w:r>
        <w:rPr>
          <w:lang w:val="en-GB"/>
        </w:rPr>
        <w:t xml:space="preserve"> CavityReference). </w:t>
      </w:r>
    </w:p>
    <w:p w14:paraId="1997ADE5" w14:textId="4A01FD80" w:rsidR="002C65AC" w:rsidRDefault="002C65AC" w:rsidP="002C65AC">
      <w:pPr>
        <w:rPr>
          <w:lang w:val="en-GB"/>
        </w:rPr>
      </w:pPr>
      <w:r>
        <w:rPr>
          <w:lang w:val="en-GB"/>
        </w:rPr>
        <w:t>In cases where defined structures are instantiated, these structures shall be instantiated completely. That means</w:t>
      </w:r>
      <w:ins w:id="999" w:author="Motzer Martin IA17" w:date="2020-01-31T09:00:00Z">
        <w:r w:rsidR="00C50AB2">
          <w:rPr>
            <w:lang w:val="en-GB"/>
          </w:rPr>
          <w:t>,</w:t>
        </w:r>
      </w:ins>
      <w:r>
        <w:rPr>
          <w:lang w:val="en-GB"/>
        </w:rPr>
        <w:t xml:space="preserve"> for every element in the structural definition a corresponding element </w:t>
      </w:r>
      <w:ins w:id="1000" w:author="Motzer Martin IA17" w:date="2020-01-31T09:01:00Z">
        <w:r w:rsidR="00C50AB2">
          <w:rPr>
            <w:lang w:val="en-GB"/>
          </w:rPr>
          <w:t xml:space="preserve">in </w:t>
        </w:r>
      </w:ins>
      <w:r>
        <w:rPr>
          <w:lang w:val="en-GB"/>
        </w:rPr>
        <w:t xml:space="preserve">the instancing shall exist, regardless if it </w:t>
      </w:r>
      <w:ins w:id="1001" w:author="Johannes Becker" w:date="2020-02-21T12:52:00Z">
        <w:r w:rsidR="0077034F">
          <w:rPr>
            <w:lang w:val="en-GB"/>
          </w:rPr>
          <w:t xml:space="preserve">is </w:t>
        </w:r>
      </w:ins>
      <w:r>
        <w:rPr>
          <w:lang w:val="en-GB"/>
        </w:rPr>
        <w:t xml:space="preserve">used in the respective VEC or not (e.g. for each Cavity of a </w:t>
      </w:r>
      <w:ins w:id="1002" w:author="Motzer Martin IA17" w:date="2020-02-03T14:59:00Z">
        <w:r>
          <w:rPr>
            <w:lang w:val="en-GB"/>
          </w:rPr>
          <w:t>Connect</w:t>
        </w:r>
      </w:ins>
      <w:ins w:id="1003" w:author="Motzer Martin IA17" w:date="2020-01-31T09:01:00Z">
        <w:r w:rsidR="00C50AB2">
          <w:rPr>
            <w:lang w:val="en-GB"/>
          </w:rPr>
          <w:t>or</w:t>
        </w:r>
      </w:ins>
      <w:ins w:id="1004" w:author="Motzer Martin IA17" w:date="2020-02-03T14:59:00Z">
        <w:r>
          <w:rPr>
            <w:lang w:val="en-GB"/>
          </w:rPr>
          <w:t>HousingSpecification</w:t>
        </w:r>
      </w:ins>
      <w:ins w:id="1005" w:author="Johannes Becker" w:date="2020-02-21T12:53:00Z">
        <w:r w:rsidR="0077034F">
          <w:rPr>
            <w:lang w:val="en-GB"/>
          </w:rPr>
          <w:t>,</w:t>
        </w:r>
      </w:ins>
      <w:ins w:id="1006" w:author="Stoeckl Franz IA17" w:date="2020-02-03T14:48:00Z">
        <w:del w:id="1007" w:author="Johannes Becker" w:date="2020-02-21T12:53:00Z">
          <w:r w:rsidDel="0077034F">
            <w:rPr>
              <w:lang w:val="en-GB"/>
            </w:rPr>
            <w:delText>ConnectHousingSpecification</w:delText>
          </w:r>
        </w:del>
      </w:ins>
      <w:del w:id="1008" w:author="Stoeckl Franz IA17" w:date="2020-02-03T14:48:00Z">
        <w:r>
          <w:rPr>
            <w:lang w:val="en-GB"/>
          </w:rPr>
          <w:delText>ConnectHousingSpecification</w:delText>
        </w:r>
      </w:del>
      <w:r>
        <w:rPr>
          <w:lang w:val="en-GB"/>
        </w:rPr>
        <w:t xml:space="preserve"> a </w:t>
      </w:r>
      <w:bookmarkStart w:id="1009" w:name="_Hlk31544385"/>
      <w:ins w:id="1010" w:author="Ungerer, Max" w:date="2020-02-03T15:04:00Z">
        <w:r w:rsidRPr="00121228">
          <w:t>Cavit</w:t>
        </w:r>
      </w:ins>
      <w:ins w:id="1011" w:author="Johannes Becker" w:date="2020-02-21T12:53:00Z">
        <w:r w:rsidR="0077034F">
          <w:t>y</w:t>
        </w:r>
      </w:ins>
      <w:ins w:id="1012" w:author="Ungerer, Max" w:date="2020-02-03T15:04:00Z">
        <w:r w:rsidRPr="00121228">
          <w:t>Reference</w:t>
        </w:r>
        <w:del w:id="1013" w:author="Johannes Becker" w:date="2020-02-21T12:52:00Z">
          <w:r w:rsidRPr="00121228" w:rsidDel="0077034F">
            <w:delText xml:space="preserve"> </w:delText>
          </w:r>
        </w:del>
      </w:ins>
      <w:bookmarkEnd w:id="1009"/>
      <w:ins w:id="1014" w:author="Motzer Martin IA17" w:date="2020-02-03T14:59:00Z">
        <w:del w:id="1015" w:author="Johannes Becker" w:date="2020-02-21T12:52:00Z">
          <w:r w:rsidDel="0077034F">
            <w:rPr>
              <w:lang w:val="en-GB"/>
            </w:rPr>
            <w:delText>Cavit</w:delText>
          </w:r>
        </w:del>
      </w:ins>
      <w:ins w:id="1016" w:author="Motzer Martin IA17" w:date="2020-01-31T09:02:00Z">
        <w:del w:id="1017" w:author="Johannes Becker" w:date="2020-02-21T12:52:00Z">
          <w:r w:rsidR="00C50AB2" w:rsidDel="0077034F">
            <w:rPr>
              <w:lang w:val="en-GB"/>
            </w:rPr>
            <w:delText>y</w:delText>
          </w:r>
        </w:del>
      </w:ins>
      <w:ins w:id="1018" w:author="Motzer Martin IA17" w:date="2020-02-03T14:59:00Z">
        <w:del w:id="1019" w:author="Johannes Becker" w:date="2020-02-21T12:52:00Z">
          <w:r w:rsidDel="0077034F">
            <w:rPr>
              <w:lang w:val="en-GB"/>
            </w:rPr>
            <w:delText>Reference</w:delText>
          </w:r>
        </w:del>
      </w:ins>
      <w:ins w:id="1020" w:author="Stoeckl Franz IA17" w:date="2020-02-03T14:48:00Z">
        <w:del w:id="1021" w:author="Johannes Becker" w:date="2020-02-21T12:52:00Z">
          <w:r w:rsidDel="0077034F">
            <w:rPr>
              <w:lang w:val="en-GB"/>
            </w:rPr>
            <w:delText>CavitReference</w:delText>
          </w:r>
        </w:del>
      </w:ins>
      <w:del w:id="1022" w:author="Johannes Becker" w:date="2020-02-21T12:52:00Z">
        <w:r w:rsidDel="0077034F">
          <w:rPr>
            <w:lang w:val="en-GB"/>
          </w:rPr>
          <w:delText>CavitReference</w:delText>
        </w:r>
      </w:del>
      <w:ins w:id="1023" w:author="Ungerer, Max" w:date="2020-02-03T15:04:00Z">
        <w:r>
          <w:rPr>
            <w:lang w:val="en-GB"/>
          </w:rPr>
          <w:t xml:space="preserve"> </w:t>
        </w:r>
      </w:ins>
      <w:r>
        <w:rPr>
          <w:lang w:val="en-GB"/>
        </w:rPr>
        <w:t xml:space="preserve">in the corresponding ConnectorHousingRole shall exist). This applies to the following list of structures, which is here for reasons of clarification and which is </w:t>
      </w:r>
      <w:r w:rsidRPr="005A73B9">
        <w:rPr>
          <w:u w:val="single"/>
          <w:lang w:val="en-GB"/>
        </w:rPr>
        <w:t>not</w:t>
      </w:r>
      <w:r>
        <w:rPr>
          <w:lang w:val="en-GB"/>
        </w:rPr>
        <w:t xml:space="preserve"> </w:t>
      </w:r>
      <w:del w:id="1024" w:author="Johannes Becker" w:date="2020-02-21T12:54:00Z">
        <w:r w:rsidDel="0077034F">
          <w:rPr>
            <w:lang w:val="en-GB"/>
          </w:rPr>
          <w:delText>complete</w:delText>
        </w:r>
      </w:del>
      <w:ins w:id="1025" w:author="Johannes Becker" w:date="2020-02-21T12:54:00Z">
        <w:r w:rsidR="0077034F">
          <w:rPr>
            <w:lang w:val="en-GB"/>
          </w:rPr>
          <w:t>exhaustive</w:t>
        </w:r>
      </w:ins>
      <w:r>
        <w:rPr>
          <w:lang w:val="en-GB"/>
        </w:rPr>
        <w:t>:</w:t>
      </w:r>
    </w:p>
    <w:p w14:paraId="6AF6F08C" w14:textId="77777777" w:rsidR="002C65AC" w:rsidRDefault="002C65AC" w:rsidP="003C2502">
      <w:pPr>
        <w:numPr>
          <w:ilvl w:val="0"/>
          <w:numId w:val="47"/>
        </w:numPr>
        <w:autoSpaceDE/>
        <w:autoSpaceDN/>
        <w:adjustRightInd/>
        <w:spacing w:before="0" w:line="240" w:lineRule="auto"/>
        <w:rPr>
          <w:lang w:val="en-GB"/>
        </w:rPr>
      </w:pPr>
      <w:r>
        <w:rPr>
          <w:lang w:val="en-GB"/>
        </w:rPr>
        <w:t>Connectors</w:t>
      </w:r>
    </w:p>
    <w:p w14:paraId="1E771A35" w14:textId="77777777" w:rsidR="002C65AC" w:rsidRDefault="002C65AC" w:rsidP="003C2502">
      <w:pPr>
        <w:numPr>
          <w:ilvl w:val="0"/>
          <w:numId w:val="47"/>
        </w:numPr>
        <w:autoSpaceDE/>
        <w:autoSpaceDN/>
        <w:adjustRightInd/>
        <w:spacing w:before="0" w:line="240" w:lineRule="auto"/>
        <w:rPr>
          <w:lang w:val="en-GB"/>
        </w:rPr>
      </w:pPr>
      <w:r>
        <w:rPr>
          <w:lang w:val="en-GB"/>
        </w:rPr>
        <w:t>Wires</w:t>
      </w:r>
    </w:p>
    <w:p w14:paraId="5A3513BB" w14:textId="77777777" w:rsidR="002C65AC" w:rsidRDefault="002C65AC" w:rsidP="003C2502">
      <w:pPr>
        <w:numPr>
          <w:ilvl w:val="0"/>
          <w:numId w:val="47"/>
        </w:numPr>
        <w:autoSpaceDE/>
        <w:autoSpaceDN/>
        <w:adjustRightInd/>
        <w:spacing w:before="0" w:line="240" w:lineRule="auto"/>
        <w:rPr>
          <w:lang w:val="en-GB"/>
        </w:rPr>
      </w:pPr>
      <w:r>
        <w:rPr>
          <w:lang w:val="en-GB"/>
        </w:rPr>
        <w:t>EEComponents</w:t>
      </w:r>
    </w:p>
    <w:p w14:paraId="4142DAC7" w14:textId="77777777" w:rsidR="002C65AC" w:rsidRPr="005A73B9" w:rsidRDefault="002C65AC" w:rsidP="003C2502">
      <w:pPr>
        <w:numPr>
          <w:ilvl w:val="0"/>
          <w:numId w:val="47"/>
        </w:numPr>
        <w:autoSpaceDE/>
        <w:autoSpaceDN/>
        <w:adjustRightInd/>
        <w:spacing w:before="0" w:line="240" w:lineRule="auto"/>
        <w:rPr>
          <w:lang w:val="en-GB"/>
        </w:rPr>
      </w:pPr>
      <w:r>
        <w:rPr>
          <w:lang w:val="en-GB"/>
        </w:rPr>
        <w:t>CompositeParts (e.g. Assemblies or Modules)</w:t>
      </w:r>
    </w:p>
    <w:p w14:paraId="3CCFE912" w14:textId="77777777" w:rsidR="002C65AC" w:rsidRPr="008B47EB" w:rsidRDefault="002C65AC" w:rsidP="002C65AC">
      <w:pPr>
        <w:pStyle w:val="berschrift2"/>
        <w:keepLines w:val="0"/>
        <w:numPr>
          <w:ilvl w:val="1"/>
          <w:numId w:val="2"/>
        </w:numPr>
        <w:autoSpaceDE/>
        <w:autoSpaceDN/>
        <w:adjustRightInd/>
        <w:spacing w:before="240" w:after="60" w:line="240" w:lineRule="auto"/>
        <w:rPr>
          <w:lang w:val="en-GB"/>
        </w:rPr>
      </w:pPr>
      <w:bookmarkStart w:id="1026" w:name="_Toc373509180"/>
      <w:bookmarkStart w:id="1027" w:name="_Toc27668601"/>
      <w:bookmarkStart w:id="1028" w:name="_Toc33620299"/>
      <w:r w:rsidRPr="008B47EB">
        <w:rPr>
          <w:lang w:val="en-GB"/>
        </w:rPr>
        <w:lastRenderedPageBreak/>
        <w:t>VEC-Package</w:t>
      </w:r>
      <w:bookmarkEnd w:id="1026"/>
      <w:bookmarkEnd w:id="1027"/>
      <w:bookmarkEnd w:id="1028"/>
    </w:p>
    <w:p w14:paraId="0F2D3D25"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1029" w:name="_Toc373509181"/>
      <w:r w:rsidRPr="008B47EB">
        <w:rPr>
          <w:lang w:val="en-GB"/>
        </w:rPr>
        <w:t>Background</w:t>
      </w:r>
      <w:bookmarkEnd w:id="1029"/>
    </w:p>
    <w:p w14:paraId="558F739B" w14:textId="77777777" w:rsidR="002C65AC" w:rsidRPr="008B47EB" w:rsidRDefault="002C65AC" w:rsidP="002C65AC">
      <w:r w:rsidRPr="008B47EB">
        <w:t>A Vehicle Electric Container (VEC) is a single XML file following the structure defined in the VEC XML schema. It contains all the information of a harness, a set of harnesses, or other related information defined in the VEC specification. A VEC Container can reference other files via the DocumentVersion element and information contained in other files via the ExternalMapping concept.</w:t>
      </w:r>
    </w:p>
    <w:p w14:paraId="7B52DFDD" w14:textId="5268465C" w:rsidR="002C65AC" w:rsidRPr="008B47EB" w:rsidRDefault="002C65AC" w:rsidP="002C65AC">
      <w:r w:rsidRPr="008B47EB">
        <w:t xml:space="preserve">There are use cases where one wants to exchange the VEC together with these referenced files. There is also the need to exchange a set of VEC files together. The VEC-Package addresses these use cases and specifies the mechanism to exchange VEC files and </w:t>
      </w:r>
      <w:del w:id="1030" w:author="Johannes Becker" w:date="2020-02-21T12:54:00Z">
        <w:r w:rsidRPr="008B47EB" w:rsidDel="0077034F">
          <w:delText xml:space="preserve">arbitrary </w:delText>
        </w:r>
      </w:del>
      <w:ins w:id="1031" w:author="Johannes Becker" w:date="2020-02-21T12:54:00Z">
        <w:r w:rsidR="0077034F">
          <w:t>any</w:t>
        </w:r>
        <w:r w:rsidR="0077034F" w:rsidRPr="008B47EB">
          <w:t xml:space="preserve"> </w:t>
        </w:r>
      </w:ins>
      <w:r w:rsidRPr="008B47EB">
        <w:t>associated files as a package.</w:t>
      </w:r>
    </w:p>
    <w:p w14:paraId="35632A54"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1032" w:name="_Toc373509182"/>
      <w:r w:rsidRPr="008B47EB">
        <w:rPr>
          <w:lang w:val="en-GB"/>
        </w:rPr>
        <w:t>Detailed Solution</w:t>
      </w:r>
      <w:bookmarkEnd w:id="1032"/>
    </w:p>
    <w:p w14:paraId="385BBAE6" w14:textId="77777777" w:rsidR="002C65AC" w:rsidRPr="008B47EB" w:rsidRDefault="002C65AC" w:rsidP="002C65AC">
      <w:r w:rsidRPr="008B47EB">
        <w:t>A VEC-Package is a</w:t>
      </w:r>
      <w:r>
        <w:t xml:space="preserve">n </w:t>
      </w:r>
      <w:r w:rsidRPr="008B47EB">
        <w:t>archive containing at least 2 files:</w:t>
      </w:r>
    </w:p>
    <w:p w14:paraId="321DCFFD" w14:textId="1327D43D" w:rsidR="002C65AC" w:rsidRPr="008B47EB" w:rsidRDefault="002C65AC" w:rsidP="002C65AC">
      <w:pPr>
        <w:pStyle w:val="Aufzhlung1"/>
        <w:spacing w:after="120"/>
        <w:ind w:left="460" w:hanging="176"/>
      </w:pPr>
      <w:r>
        <w:t xml:space="preserve">One </w:t>
      </w:r>
      <w:r w:rsidRPr="008B47EB">
        <w:t>index file</w:t>
      </w:r>
      <w:ins w:id="1033" w:author="Johannes Becker" w:date="2020-02-21T12:54:00Z">
        <w:r w:rsidR="0077034F">
          <w:t xml:space="preserve"> (a VEC file)</w:t>
        </w:r>
      </w:ins>
    </w:p>
    <w:p w14:paraId="3CC0ECDC" w14:textId="6B2D22DA" w:rsidR="002C65AC" w:rsidRDefault="002C65AC" w:rsidP="002C65AC">
      <w:pPr>
        <w:pStyle w:val="Aufzhlung1"/>
        <w:spacing w:after="120"/>
        <w:ind w:left="460" w:hanging="176"/>
      </w:pPr>
      <w:r>
        <w:t xml:space="preserve">One </w:t>
      </w:r>
      <w:r w:rsidRPr="008B47EB">
        <w:t>data file</w:t>
      </w:r>
      <w:ins w:id="1034" w:author="Johannes Becker" w:date="2020-02-21T12:54:00Z">
        <w:r w:rsidR="0077034F">
          <w:t xml:space="preserve"> (not require</w:t>
        </w:r>
      </w:ins>
      <w:ins w:id="1035" w:author="Johannes Becker" w:date="2020-02-21T12:55:00Z">
        <w:r w:rsidR="0077034F">
          <w:t>d to be a VEC file)</w:t>
        </w:r>
      </w:ins>
    </w:p>
    <w:p w14:paraId="504B867E" w14:textId="77777777" w:rsidR="002C65AC" w:rsidRDefault="002C65AC" w:rsidP="002C65AC">
      <w:pPr>
        <w:rPr>
          <w:lang w:val="en-GB"/>
        </w:rPr>
      </w:pPr>
      <w:r>
        <w:rPr>
          <w:lang w:val="en-GB"/>
        </w:rPr>
        <w:t>Depending on the individual requirements the technical format of the archive can be:</w:t>
      </w:r>
    </w:p>
    <w:p w14:paraId="7C73700E" w14:textId="77777777" w:rsidR="002C65AC" w:rsidRDefault="002C65AC" w:rsidP="002C65AC">
      <w:pPr>
        <w:pStyle w:val="Aufzhlung1"/>
        <w:spacing w:after="120"/>
        <w:ind w:left="460" w:hanging="176"/>
      </w:pPr>
      <w:r>
        <w:t>TAR</w:t>
      </w:r>
    </w:p>
    <w:p w14:paraId="739EB295" w14:textId="77777777" w:rsidR="002C65AC" w:rsidRDefault="002C65AC" w:rsidP="002C65AC">
      <w:pPr>
        <w:pStyle w:val="Aufzhlung1"/>
        <w:spacing w:after="120"/>
        <w:ind w:left="460" w:hanging="176"/>
      </w:pPr>
      <w:r>
        <w:t>ZIP</w:t>
      </w:r>
    </w:p>
    <w:p w14:paraId="2A35F4BE" w14:textId="77777777" w:rsidR="002C65AC" w:rsidRPr="0099367B" w:rsidRDefault="002C65AC" w:rsidP="002C65AC">
      <w:pPr>
        <w:pStyle w:val="Aufzhlung1"/>
        <w:spacing w:after="120"/>
        <w:ind w:left="460" w:hanging="176"/>
      </w:pPr>
      <w:r>
        <w:t>or a zipped tar.</w:t>
      </w:r>
    </w:p>
    <w:p w14:paraId="72FAE52D" w14:textId="3B59F044" w:rsidR="002C65AC" w:rsidRPr="008B47EB" w:rsidRDefault="002C65AC" w:rsidP="002C65AC">
      <w:r w:rsidRPr="008B47EB">
        <w:t>In addition, the archive can contain any number of further</w:t>
      </w:r>
      <w:r>
        <w:t xml:space="preserve"> data</w:t>
      </w:r>
      <w:r w:rsidRPr="008B47EB">
        <w:t xml:space="preserve"> files. There are no restrictions on the type or format of these files. </w:t>
      </w:r>
      <w:bookmarkStart w:id="1036" w:name="_Hlk31579956"/>
      <w:r w:rsidRPr="008B47EB">
        <w:t>A VEC-Package may contain further VEC files.</w:t>
      </w:r>
      <w:bookmarkEnd w:id="1036"/>
      <w:r w:rsidRPr="008B47EB">
        <w:t xml:space="preserve"> Or it may contain drawings as SVG, CAD models of the harness or of connectors as JT models, for example.</w:t>
      </w:r>
    </w:p>
    <w:p w14:paraId="1E36EC7B" w14:textId="77777777" w:rsidR="002C65AC" w:rsidRPr="008B47EB" w:rsidRDefault="002C65AC" w:rsidP="002C65AC">
      <w:r w:rsidRPr="008B47EB">
        <w:t xml:space="preserve">The structure of the archive is not restricted. </w:t>
      </w:r>
      <w:bookmarkStart w:id="1037" w:name="_Hlk31545596"/>
      <w:r w:rsidRPr="008B47EB">
        <w:t>A VEC-Package may contain a flat set of files but may also have a folder structure.</w:t>
      </w:r>
      <w:bookmarkEnd w:id="1037"/>
      <w:r w:rsidRPr="008B47EB">
        <w:t xml:space="preserve"> It is recommended to use a folder structure to organize the files in the archive: e.g. grouping of all drawings, project specific groupings.</w:t>
      </w:r>
    </w:p>
    <w:p w14:paraId="3C1AEB59" w14:textId="77777777" w:rsidR="002C65AC" w:rsidRPr="008B47EB" w:rsidRDefault="002C65AC" w:rsidP="002C65AC">
      <w:r w:rsidRPr="008B47EB">
        <w:t>There is no naming convention for files and folders inside the VEC-Package defined. It is up to the user to name a folder or a file. However, it is recommended to use the known and established file name extensions for the files in the package. I.e., “.vec” for a VEC file, “.svg” for a SVG file, or “.jt” for a JT file.</w:t>
      </w:r>
    </w:p>
    <w:p w14:paraId="6FC385CD" w14:textId="77777777" w:rsidR="002C65AC" w:rsidRPr="008B47EB" w:rsidRDefault="002C65AC" w:rsidP="002C65AC">
      <w:r w:rsidRPr="008B47EB">
        <w:t xml:space="preserve"> A VEC-Package shall contain an index file providing further information about the context of the package. The index file has the reserved name “index.vec”. As the file name suffix already suggests, the index file is a valid VEC file, conforming to the VEC XML schema.</w:t>
      </w:r>
    </w:p>
    <w:p w14:paraId="3AF10CD3" w14:textId="77777777" w:rsidR="002C65AC" w:rsidRPr="008B47EB" w:rsidRDefault="002C65AC" w:rsidP="002C65AC">
      <w:r w:rsidRPr="008B47EB">
        <w:t xml:space="preserve">The elements of the index VEC file are restricted to the classes DocumentVersion and PartVersion. The index file contains a DocumentVersion for each file in the package. </w:t>
      </w:r>
      <w:r w:rsidRPr="008B47EB">
        <w:lastRenderedPageBreak/>
        <w:t>The attributes of the DocumentVersion are used to provide further information on the files:</w:t>
      </w:r>
    </w:p>
    <w:p w14:paraId="4C85BE2A" w14:textId="77777777" w:rsidR="002C65AC" w:rsidRPr="000C29C0" w:rsidRDefault="002C65AC" w:rsidP="000C29C0">
      <w:pPr>
        <w:pStyle w:val="Aufzhlung1"/>
        <w:spacing w:after="120"/>
        <w:ind w:left="460" w:hanging="176"/>
      </w:pPr>
      <w:r w:rsidRPr="000C29C0">
        <w:t>dataFormat: the format of the file in the VEC-Package (as MIME-Type if available).</w:t>
      </w:r>
    </w:p>
    <w:p w14:paraId="41DD1DFC" w14:textId="77777777" w:rsidR="002C65AC" w:rsidRPr="000C29C0" w:rsidRDefault="002C65AC" w:rsidP="000C29C0">
      <w:pPr>
        <w:pStyle w:val="Aufzhlung1"/>
        <w:spacing w:after="120"/>
        <w:ind w:left="460" w:hanging="176"/>
      </w:pPr>
      <w:r w:rsidRPr="000C29C0">
        <w:t>documentNumber: the number of the document</w:t>
      </w:r>
    </w:p>
    <w:p w14:paraId="5AD42662" w14:textId="77777777" w:rsidR="002C65AC" w:rsidRPr="000C29C0" w:rsidRDefault="002C65AC" w:rsidP="000C29C0">
      <w:pPr>
        <w:pStyle w:val="Aufzhlung1"/>
        <w:spacing w:after="120"/>
        <w:ind w:left="460" w:hanging="176"/>
      </w:pPr>
      <w:r w:rsidRPr="000C29C0">
        <w:t>documentVersion: the version of the document</w:t>
      </w:r>
    </w:p>
    <w:p w14:paraId="17D175A4" w14:textId="77777777" w:rsidR="002C65AC" w:rsidRPr="000C29C0" w:rsidRDefault="002C65AC" w:rsidP="000C29C0">
      <w:pPr>
        <w:pStyle w:val="Aufzhlung1"/>
        <w:spacing w:after="120"/>
        <w:ind w:left="460" w:hanging="176"/>
      </w:pPr>
      <w:r w:rsidRPr="000C29C0">
        <w:t>fileName: the name of the file as it appears in the package, including the folder structure</w:t>
      </w:r>
    </w:p>
    <w:p w14:paraId="599AC79A" w14:textId="3D9EF07E" w:rsidR="002C65AC" w:rsidRPr="008B47EB" w:rsidRDefault="002C65AC" w:rsidP="002C65AC">
      <w:r w:rsidRPr="008B47EB">
        <w:t xml:space="preserve">A DocumentVersion may reference one or more PartVersion objects via </w:t>
      </w:r>
      <w:del w:id="1038" w:author="Johannes Becker" w:date="2020-02-21T12:55:00Z">
        <w:r w:rsidRPr="008B47EB" w:rsidDel="0077034F">
          <w:delText>“</w:delText>
        </w:r>
      </w:del>
      <w:r w:rsidRPr="0077034F">
        <w:rPr>
          <w:i/>
        </w:rPr>
        <w:t>referencedPart</w:t>
      </w:r>
      <w:del w:id="1039" w:author="Johannes Becker" w:date="2020-02-21T12:55:00Z">
        <w:r w:rsidRPr="008B47EB" w:rsidDel="0077034F">
          <w:delText>”</w:delText>
        </w:r>
      </w:del>
      <w:r w:rsidRPr="008B47EB">
        <w:t xml:space="preserve"> to give further details on the usage of the file. For example, the fact, that a SVG file which represents the wiring diagram of a harness, can be expressed in the index file by a DocumentVersion pointing to a PartVersion, which represents the harness.</w:t>
      </w:r>
    </w:p>
    <w:p w14:paraId="5B39D3FF" w14:textId="29A63CB1" w:rsidR="001D265B" w:rsidRDefault="001D265B" w:rsidP="002C65AC">
      <w:pPr>
        <w:pStyle w:val="berschrift1"/>
        <w:keepLines w:val="0"/>
        <w:numPr>
          <w:ilvl w:val="0"/>
          <w:numId w:val="2"/>
        </w:numPr>
        <w:autoSpaceDE/>
        <w:autoSpaceDN/>
        <w:adjustRightInd/>
        <w:spacing w:before="240" w:after="60" w:line="240" w:lineRule="auto"/>
        <w:contextualSpacing w:val="0"/>
        <w:rPr>
          <w:lang w:val="en-GB"/>
        </w:rPr>
      </w:pPr>
      <w:bookmarkStart w:id="1040" w:name="_Toc27668602"/>
      <w:bookmarkStart w:id="1041" w:name="_Ref27731118"/>
      <w:bookmarkStart w:id="1042" w:name="_Ref27731170"/>
      <w:bookmarkStart w:id="1043" w:name="_Ref27733321"/>
      <w:bookmarkStart w:id="1044" w:name="_Ref33008767"/>
      <w:bookmarkStart w:id="1045" w:name="_Toc33620300"/>
      <w:r>
        <w:rPr>
          <w:lang w:val="en-GB"/>
        </w:rPr>
        <w:lastRenderedPageBreak/>
        <w:t>VEC Model Description and XML Representation</w:t>
      </w:r>
      <w:bookmarkEnd w:id="1045"/>
    </w:p>
    <w:p w14:paraId="364C8803" w14:textId="77777777" w:rsidR="00CE3D4E" w:rsidRDefault="00CE3D4E" w:rsidP="00CE3D4E">
      <w:pPr>
        <w:pStyle w:val="berschrift2"/>
        <w:keepLines w:val="0"/>
        <w:numPr>
          <w:ilvl w:val="1"/>
          <w:numId w:val="2"/>
        </w:numPr>
        <w:autoSpaceDE/>
        <w:autoSpaceDN/>
        <w:adjustRightInd/>
        <w:spacing w:before="240" w:after="60" w:line="240" w:lineRule="auto"/>
      </w:pPr>
      <w:bookmarkStart w:id="1046" w:name="_Toc33620301"/>
      <w:r>
        <w:t>Key Concepts</w:t>
      </w:r>
      <w:bookmarkEnd w:id="1046"/>
    </w:p>
    <w:p w14:paraId="310A9CBB" w14:textId="77777777" w:rsidR="00CE3D4E" w:rsidRDefault="00CE3D4E" w:rsidP="00CE3D4E">
      <w:pPr>
        <w:pStyle w:val="berschrift3"/>
        <w:keepLines w:val="0"/>
        <w:numPr>
          <w:ilvl w:val="2"/>
          <w:numId w:val="2"/>
        </w:numPr>
        <w:autoSpaceDE/>
        <w:autoSpaceDN/>
        <w:adjustRightInd/>
        <w:spacing w:before="240" w:after="60" w:line="240" w:lineRule="auto"/>
      </w:pPr>
      <w:bookmarkStart w:id="1047" w:name="_6f5113a7159820acec61833a184194cd"/>
      <w:r>
        <w:t>Parts and Documents</w:t>
      </w:r>
      <w:bookmarkEnd w:id="1047"/>
    </w:p>
    <w:p w14:paraId="7F2B755E" w14:textId="77777777" w:rsidR="00CE3D4E" w:rsidRDefault="00CE3D4E" w:rsidP="00CE3D4E">
      <w:pPr>
        <w:jc w:val="center"/>
      </w:pPr>
      <w:r>
        <w:rPr>
          <w:noProof/>
        </w:rPr>
        <w:drawing>
          <wp:inline distT="0" distB="0" distL="0" distR="0" wp14:anchorId="21EED8B9" wp14:editId="62FD02A7">
            <wp:extent cx="5756275" cy="6020104"/>
            <wp:effectExtent l="0" t="0" r="0" b="0"/>
            <wp:docPr id="1" name="Picture -1300815420.png" descr="-130081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00815420.png"/>
                    <pic:cNvPicPr/>
                  </pic:nvPicPr>
                  <pic:blipFill>
                    <a:blip r:embed="rId18" cstate="print"/>
                    <a:stretch>
                      <a:fillRect/>
                    </a:stretch>
                  </pic:blipFill>
                  <pic:spPr>
                    <a:xfrm>
                      <a:off x="0" y="0"/>
                      <a:ext cx="5756275" cy="6020104"/>
                    </a:xfrm>
                    <a:prstGeom prst="rect">
                      <a:avLst/>
                    </a:prstGeom>
                  </pic:spPr>
                </pic:pic>
              </a:graphicData>
            </a:graphic>
          </wp:inline>
        </w:drawing>
      </w:r>
    </w:p>
    <w:p w14:paraId="41428345" w14:textId="24139461" w:rsidR="00CE3D4E" w:rsidRPr="00FF2A64" w:rsidRDefault="00CE3D4E" w:rsidP="00CE3D4E">
      <w:pPr>
        <w:pStyle w:val="Beschriftung"/>
        <w:rPr>
          <w:lang w:val="en-GB"/>
        </w:rPr>
      </w:pPr>
      <w:bookmarkStart w:id="1048" w:name="_Toc33620350"/>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1</w:t>
      </w:r>
      <w:r>
        <w:fldChar w:fldCharType="end"/>
      </w:r>
      <w:r w:rsidRPr="00FF2A64">
        <w:rPr>
          <w:lang w:val="en-GB"/>
        </w:rPr>
        <w:t>: Parts and Documents</w:t>
      </w:r>
      <w:bookmarkEnd w:id="1048"/>
    </w:p>
    <w:p w14:paraId="2FB2CC1A" w14:textId="77777777" w:rsidR="00CE3D4E" w:rsidRPr="00FF2A64" w:rsidRDefault="00CE3D4E" w:rsidP="00CE3D4E">
      <w:pPr>
        <w:rPr>
          <w:lang w:val="en-GB"/>
        </w:rPr>
      </w:pPr>
      <w:r w:rsidRPr="00FF2A64">
        <w:rPr>
          <w:i/>
          <w:iCs/>
          <w:lang w:val="en-GB"/>
        </w:rPr>
        <w:t xml:space="preserve">DocumentVersion </w:t>
      </w:r>
      <w:r w:rsidRPr="00FF2A64">
        <w:rPr>
          <w:lang w:val="en-GB"/>
        </w:rPr>
        <w:t xml:space="preserve">and </w:t>
      </w:r>
      <w:r w:rsidRPr="00FF2A64">
        <w:rPr>
          <w:i/>
          <w:iCs/>
          <w:lang w:val="en-GB"/>
        </w:rPr>
        <w:t>PartVersion</w:t>
      </w:r>
      <w:r w:rsidRPr="00FF2A64">
        <w:rPr>
          <w:lang w:val="en-GB"/>
        </w:rPr>
        <w:t xml:space="preserve"> are representing one of the most fundamental key concepts of the VEC. They are the only classes in the VEC model that are defining version information. In combination with the attributes </w:t>
      </w:r>
      <w:r w:rsidRPr="00FF2A64">
        <w:rPr>
          <w:i/>
          <w:iCs/>
          <w:lang w:val="en-GB"/>
        </w:rPr>
        <w:t>companyName</w:t>
      </w:r>
      <w:r w:rsidRPr="00FF2A64">
        <w:rPr>
          <w:lang w:val="en-GB"/>
        </w:rPr>
        <w:t xml:space="preserve"> and </w:t>
      </w:r>
      <w:r w:rsidRPr="00FF2A64">
        <w:rPr>
          <w:i/>
          <w:iCs/>
          <w:lang w:val="en-GB"/>
        </w:rPr>
        <w:t>partNumber</w:t>
      </w:r>
      <w:r w:rsidRPr="00FF2A64">
        <w:rPr>
          <w:lang w:val="en-GB"/>
        </w:rPr>
        <w:t xml:space="preserve"> or respectively </w:t>
      </w:r>
      <w:r w:rsidRPr="00FF2A64">
        <w:rPr>
          <w:i/>
          <w:iCs/>
          <w:lang w:val="en-GB"/>
        </w:rPr>
        <w:t xml:space="preserve">documentNumber </w:t>
      </w:r>
      <w:r w:rsidRPr="00FF2A64">
        <w:rPr>
          <w:lang w:val="en-GB"/>
        </w:rPr>
        <w:t xml:space="preserve">they define an unambiguous context for data exchange. If two instances of the VEC are containing </w:t>
      </w:r>
      <w:r w:rsidRPr="00FF2A64">
        <w:rPr>
          <w:i/>
          <w:iCs/>
          <w:lang w:val="en-GB"/>
        </w:rPr>
        <w:t>PartVersions</w:t>
      </w:r>
      <w:r w:rsidRPr="00FF2A64">
        <w:rPr>
          <w:lang w:val="en-GB"/>
        </w:rPr>
        <w:t xml:space="preserve"> or </w:t>
      </w:r>
      <w:r w:rsidRPr="00FF2A64">
        <w:rPr>
          <w:i/>
          <w:iCs/>
          <w:lang w:val="en-GB"/>
        </w:rPr>
        <w:t>DocumentVersions</w:t>
      </w:r>
      <w:r w:rsidRPr="00FF2A64">
        <w:rPr>
          <w:lang w:val="en-GB"/>
        </w:rPr>
        <w:t xml:space="preserve"> with equal values of the attributes </w:t>
      </w:r>
      <w:r w:rsidRPr="00FF2A64">
        <w:rPr>
          <w:i/>
          <w:iCs/>
          <w:lang w:val="en-GB"/>
        </w:rPr>
        <w:t>companyName, partNumber</w:t>
      </w:r>
      <w:r w:rsidRPr="00FF2A64">
        <w:rPr>
          <w:lang w:val="en-GB"/>
        </w:rPr>
        <w:t xml:space="preserve"> and </w:t>
      </w:r>
      <w:r w:rsidRPr="00FF2A64">
        <w:rPr>
          <w:i/>
          <w:iCs/>
          <w:lang w:val="en-GB"/>
        </w:rPr>
        <w:t>partVersion</w:t>
      </w:r>
      <w:r w:rsidRPr="00FF2A64">
        <w:rPr>
          <w:lang w:val="en-GB"/>
        </w:rPr>
        <w:t xml:space="preserve"> or </w:t>
      </w:r>
      <w:r w:rsidRPr="00FF2A64">
        <w:rPr>
          <w:i/>
          <w:iCs/>
          <w:lang w:val="en-GB"/>
        </w:rPr>
        <w:t>companyName, documentNumber</w:t>
      </w:r>
      <w:r w:rsidRPr="00FF2A64">
        <w:rPr>
          <w:lang w:val="en-GB"/>
        </w:rPr>
        <w:t xml:space="preserve"> and </w:t>
      </w:r>
      <w:r w:rsidRPr="00FF2A64">
        <w:rPr>
          <w:i/>
          <w:iCs/>
          <w:lang w:val="en-GB"/>
        </w:rPr>
        <w:t xml:space="preserve">documentVersion, </w:t>
      </w:r>
      <w:r w:rsidRPr="00FF2A64">
        <w:rPr>
          <w:lang w:val="en-GB"/>
        </w:rPr>
        <w:t xml:space="preserve">then the two objects can be trusted to be unchanged. </w:t>
      </w:r>
    </w:p>
    <w:p w14:paraId="794CD9B5" w14:textId="77777777" w:rsidR="00CE3D4E" w:rsidRPr="00FF2A64" w:rsidRDefault="00CE3D4E" w:rsidP="00CE3D4E">
      <w:pPr>
        <w:rPr>
          <w:lang w:val="en-GB"/>
        </w:rPr>
      </w:pPr>
      <w:r w:rsidRPr="00FF2A64">
        <w:rPr>
          <w:lang w:val="en-GB"/>
        </w:rPr>
        <w:lastRenderedPageBreak/>
        <w:t xml:space="preserve">Unchanged in this context does not mean binary identical content of the resulting XML-Subtree, but unchanged user data. So if the content of a </w:t>
      </w:r>
      <w:r w:rsidRPr="00FF2A64">
        <w:rPr>
          <w:i/>
          <w:iCs/>
          <w:lang w:val="en-GB"/>
        </w:rPr>
        <w:t xml:space="preserve">DocumentVersion </w:t>
      </w:r>
      <w:r w:rsidRPr="00FF2A64">
        <w:rPr>
          <w:lang w:val="en-GB"/>
        </w:rPr>
        <w:t xml:space="preserve">is transferred from one VEC-file to another (e.g. for documents describing part master data), the binary representation can be different (e.g. order of the xml elements, technical ids for xml idrefs), but the information represented by the </w:t>
      </w:r>
      <w:r w:rsidRPr="00FF2A64">
        <w:rPr>
          <w:i/>
          <w:iCs/>
          <w:lang w:val="en-GB"/>
        </w:rPr>
        <w:t>DocumentVersion</w:t>
      </w:r>
      <w:r w:rsidRPr="00FF2A64">
        <w:rPr>
          <w:lang w:val="en-GB"/>
        </w:rPr>
        <w:t xml:space="preserve"> </w:t>
      </w:r>
      <w:r w:rsidRPr="00FF2A64">
        <w:rPr>
          <w:u w:val="single"/>
          <w:lang w:val="en-GB"/>
        </w:rPr>
        <w:t>must not</w:t>
      </w:r>
      <w:r w:rsidRPr="00FF2A64">
        <w:rPr>
          <w:lang w:val="en-GB"/>
        </w:rPr>
        <w:t xml:space="preserve"> be different (e.g. property values of a </w:t>
      </w:r>
      <w:r w:rsidRPr="00FF2A64">
        <w:rPr>
          <w:i/>
          <w:iCs/>
          <w:lang w:val="en-GB"/>
        </w:rPr>
        <w:t>Specification</w:t>
      </w:r>
      <w:r w:rsidRPr="00FF2A64">
        <w:rPr>
          <w:lang w:val="en-GB"/>
        </w:rPr>
        <w:t xml:space="preserve">). However, it is explicitly allowed that the scope of the information contained in different instances of the same </w:t>
      </w:r>
      <w:r w:rsidRPr="00FF2A64">
        <w:rPr>
          <w:i/>
          <w:iCs/>
          <w:lang w:val="en-GB"/>
        </w:rPr>
        <w:t>DocumentVersion</w:t>
      </w:r>
      <w:r w:rsidRPr="00FF2A64">
        <w:rPr>
          <w:lang w:val="en-GB"/>
        </w:rPr>
        <w:t xml:space="preserve"> may differ. For example, in most processes a component (e.g. a connector) is specified by a technical document, in the VEC represented as a </w:t>
      </w:r>
      <w:r w:rsidRPr="00FF2A64">
        <w:rPr>
          <w:i/>
          <w:iCs/>
          <w:lang w:val="en-GB"/>
        </w:rPr>
        <w:t>DocumentVersion</w:t>
      </w:r>
      <w:r w:rsidRPr="00FF2A64">
        <w:rPr>
          <w:lang w:val="en-GB"/>
        </w:rPr>
        <w:t>. In the use case of part master data exchange the VEC for the component might contain very detailed information. For the use case of harness description not all of this detailed information is required (e.g. for a connector the information about slots and cavities might sufficient) and therefore it should not be included. However, the component is still specified by the same technical document. Another example of a scenario where this might occur, is the update of a VEC exporting system. A later export might contain more information, even if the original document has not changed.</w:t>
      </w:r>
    </w:p>
    <w:p w14:paraId="1448F3E9" w14:textId="77777777" w:rsidR="00CE3D4E" w:rsidRPr="00FF2A64" w:rsidRDefault="00CE3D4E" w:rsidP="00CE3D4E">
      <w:pPr>
        <w:rPr>
          <w:lang w:val="en-GB"/>
        </w:rPr>
      </w:pPr>
      <w:r w:rsidRPr="00FF2A64">
        <w:rPr>
          <w:lang w:val="en-GB"/>
        </w:rPr>
        <w:t xml:space="preserve">These cases are </w:t>
      </w:r>
      <w:r w:rsidRPr="00FF2A64">
        <w:rPr>
          <w:u w:val="single"/>
          <w:lang w:val="en-GB"/>
        </w:rPr>
        <w:t>allowed</w:t>
      </w:r>
      <w:r w:rsidRPr="00FF2A64">
        <w:rPr>
          <w:lang w:val="en-GB"/>
        </w:rPr>
        <w:t xml:space="preserve"> with an unchanged </w:t>
      </w:r>
      <w:r w:rsidRPr="00FF2A64">
        <w:rPr>
          <w:i/>
          <w:iCs/>
          <w:lang w:val="en-GB"/>
        </w:rPr>
        <w:t xml:space="preserve">documentNumber, documentVersion, </w:t>
      </w:r>
      <w:r w:rsidRPr="00FF2A64">
        <w:rPr>
          <w:lang w:val="en-GB"/>
        </w:rPr>
        <w:t>if</w:t>
      </w:r>
      <w:r w:rsidRPr="00FF2A64">
        <w:rPr>
          <w:i/>
          <w:iCs/>
          <w:lang w:val="en-GB"/>
        </w:rPr>
        <w:t xml:space="preserve"> </w:t>
      </w:r>
      <w:r w:rsidRPr="00FF2A64">
        <w:rPr>
          <w:lang w:val="en-GB"/>
        </w:rPr>
        <w:t xml:space="preserve">the shared part of the represented information in both </w:t>
      </w:r>
      <w:r w:rsidRPr="00FF2A64">
        <w:rPr>
          <w:i/>
          <w:iCs/>
          <w:lang w:val="en-GB"/>
        </w:rPr>
        <w:t>DocumentVersion</w:t>
      </w:r>
      <w:r w:rsidRPr="00FF2A64">
        <w:rPr>
          <w:lang w:val="en-GB"/>
        </w:rPr>
        <w:t xml:space="preserve"> instances is still consistent.</w:t>
      </w:r>
    </w:p>
    <w:p w14:paraId="4DC1EE90" w14:textId="77777777" w:rsidR="00CE3D4E" w:rsidRPr="00FF2A64" w:rsidRDefault="00CE3D4E" w:rsidP="00CE3D4E">
      <w:pPr>
        <w:rPr>
          <w:lang w:val="en-GB"/>
        </w:rPr>
      </w:pPr>
      <w:r w:rsidRPr="00FF2A64">
        <w:rPr>
          <w:lang w:val="en-GB"/>
        </w:rPr>
        <w:t xml:space="preserve">More specific possibilities to track changes of </w:t>
      </w:r>
      <w:r w:rsidRPr="00FF2A64">
        <w:rPr>
          <w:i/>
          <w:iCs/>
          <w:lang w:val="en-GB"/>
        </w:rPr>
        <w:t>DocumentVersions</w:t>
      </w:r>
      <w:r w:rsidRPr="00FF2A64">
        <w:rPr>
          <w:lang w:val="en-GB"/>
        </w:rPr>
        <w:t xml:space="preserve"> are supported by the </w:t>
      </w:r>
      <w:r w:rsidRPr="00FF2A64">
        <w:rPr>
          <w:i/>
          <w:iCs/>
          <w:lang w:val="en-GB"/>
        </w:rPr>
        <w:t>digitalRepresentationIndex</w:t>
      </w:r>
      <w:r w:rsidRPr="00FF2A64">
        <w:rPr>
          <w:lang w:val="en-GB"/>
        </w:rPr>
        <w:t xml:space="preserve">. In some cases, the </w:t>
      </w:r>
      <w:r w:rsidRPr="00FF2A64">
        <w:rPr>
          <w:i/>
          <w:iCs/>
          <w:lang w:val="en-GB"/>
        </w:rPr>
        <w:t>DocumentVersion</w:t>
      </w:r>
      <w:r w:rsidRPr="00FF2A64">
        <w:rPr>
          <w:lang w:val="en-GB"/>
        </w:rPr>
        <w:t xml:space="preserve"> represents a version of a real document in the domain. The </w:t>
      </w:r>
      <w:r w:rsidRPr="00FF2A64">
        <w:rPr>
          <w:i/>
          <w:iCs/>
          <w:lang w:val="en-GB"/>
        </w:rPr>
        <w:t>Specifications</w:t>
      </w:r>
      <w:r w:rsidRPr="00FF2A64">
        <w:rPr>
          <w:lang w:val="en-GB"/>
        </w:rPr>
        <w:t xml:space="preserve"> in the </w:t>
      </w:r>
      <w:r w:rsidRPr="00FF2A64">
        <w:rPr>
          <w:i/>
          <w:iCs/>
          <w:lang w:val="en-GB"/>
        </w:rPr>
        <w:t xml:space="preserve">DocumentVersion </w:t>
      </w:r>
      <w:r w:rsidRPr="00FF2A64">
        <w:rPr>
          <w:lang w:val="en-GB"/>
        </w:rPr>
        <w:t xml:space="preserve">represent the values defined in the original document. Thus, the </w:t>
      </w:r>
      <w:r w:rsidRPr="00FF2A64">
        <w:rPr>
          <w:i/>
          <w:iCs/>
          <w:lang w:val="en-GB"/>
        </w:rPr>
        <w:t xml:space="preserve">DocumentVersion </w:t>
      </w:r>
      <w:r w:rsidRPr="00FF2A64">
        <w:rPr>
          <w:lang w:val="en-GB"/>
        </w:rPr>
        <w:t xml:space="preserve">in the VEC is not a managed document by itself, but only a specific digital representation of another document. In other words, it is only a translation of the original document into the language of the VEC. For example, there is a connector described by a drawing / data sheet, which is available in some arbitrary format (e.g. PDF). This document has a number and a version. When the document is transferred (e.g. with a converter or manual input) into the VEC, the </w:t>
      </w:r>
      <w:r w:rsidRPr="00FF2A64">
        <w:rPr>
          <w:i/>
          <w:iCs/>
          <w:lang w:val="en-GB"/>
        </w:rPr>
        <w:t xml:space="preserve">DocumentVersion </w:t>
      </w:r>
      <w:r w:rsidRPr="00FF2A64">
        <w:rPr>
          <w:lang w:val="en-GB"/>
        </w:rPr>
        <w:t xml:space="preserve">containing the </w:t>
      </w:r>
      <w:r w:rsidRPr="00FF2A64">
        <w:rPr>
          <w:i/>
          <w:iCs/>
          <w:lang w:val="en-GB"/>
        </w:rPr>
        <w:t>Specifications</w:t>
      </w:r>
      <w:r w:rsidRPr="00FF2A64">
        <w:rPr>
          <w:lang w:val="en-GB"/>
        </w:rPr>
        <w:t xml:space="preserve"> might have the same </w:t>
      </w:r>
      <w:r w:rsidRPr="00FF2A64">
        <w:rPr>
          <w:i/>
          <w:iCs/>
          <w:lang w:val="en-GB"/>
        </w:rPr>
        <w:t>documentNumber</w:t>
      </w:r>
      <w:r w:rsidRPr="00FF2A64">
        <w:rPr>
          <w:lang w:val="en-GB"/>
        </w:rPr>
        <w:t xml:space="preserve"> and</w:t>
      </w:r>
      <w:r w:rsidRPr="00FF2A64">
        <w:rPr>
          <w:i/>
          <w:iCs/>
          <w:lang w:val="en-GB"/>
        </w:rPr>
        <w:t xml:space="preserve"> documentVersion</w:t>
      </w:r>
      <w:r w:rsidRPr="00FF2A64">
        <w:rPr>
          <w:lang w:val="en-GB"/>
        </w:rPr>
        <w:t xml:space="preserve"> as the original data sheet, since it is not a managed document in the process, but only a different representation of the same information. In such a scenario, it is possible that the content of a </w:t>
      </w:r>
      <w:r w:rsidRPr="00FF2A64">
        <w:rPr>
          <w:i/>
          <w:iCs/>
          <w:lang w:val="en-GB"/>
        </w:rPr>
        <w:t>DocumentVersion</w:t>
      </w:r>
      <w:r w:rsidRPr="00FF2A64">
        <w:rPr>
          <w:lang w:val="en-GB"/>
        </w:rPr>
        <w:t xml:space="preserve"> changes without a change of the original document (e.g. there was an input error during the manual transfer of information, there is a new version of the converter / exporter and many more). However, the original document has an unmodified </w:t>
      </w:r>
      <w:r w:rsidRPr="00FF2A64">
        <w:rPr>
          <w:i/>
          <w:iCs/>
          <w:lang w:val="en-GB"/>
        </w:rPr>
        <w:t>DocumentNumber &amp; DocumentVersion.</w:t>
      </w:r>
      <w:r w:rsidRPr="00FF2A64">
        <w:rPr>
          <w:lang w:val="en-GB"/>
        </w:rPr>
        <w:t xml:space="preserve"> To indicate such (potential) changes of the content of a </w:t>
      </w:r>
      <w:r w:rsidRPr="00FF2A64">
        <w:rPr>
          <w:i/>
          <w:iCs/>
          <w:lang w:val="en-GB"/>
        </w:rPr>
        <w:t>DocumentVersion</w:t>
      </w:r>
      <w:r w:rsidRPr="00FF2A64">
        <w:rPr>
          <w:lang w:val="en-GB"/>
        </w:rPr>
        <w:t xml:space="preserve"> the </w:t>
      </w:r>
      <w:r w:rsidRPr="00FF2A64">
        <w:rPr>
          <w:i/>
          <w:iCs/>
          <w:lang w:val="en-GB"/>
        </w:rPr>
        <w:t xml:space="preserve">DigitalRepresentationIndex </w:t>
      </w:r>
      <w:r w:rsidRPr="00FF2A64">
        <w:rPr>
          <w:lang w:val="en-GB"/>
        </w:rPr>
        <w:t xml:space="preserve">was introduced. </w:t>
      </w:r>
      <w:r w:rsidRPr="00FF2A64">
        <w:rPr>
          <w:i/>
          <w:iCs/>
          <w:lang w:val="en-GB"/>
        </w:rPr>
        <w:t xml:space="preserve">DocumentVersions </w:t>
      </w:r>
      <w:r w:rsidRPr="00FF2A64">
        <w:rPr>
          <w:lang w:val="en-GB"/>
        </w:rPr>
        <w:t xml:space="preserve">that contain a different amount of information (see above) shall also have different </w:t>
      </w:r>
      <w:r w:rsidRPr="00FF2A64">
        <w:rPr>
          <w:i/>
          <w:iCs/>
          <w:lang w:val="en-GB"/>
        </w:rPr>
        <w:t xml:space="preserve">digitalRepresentationIndex </w:t>
      </w:r>
      <w:r w:rsidRPr="00FF2A64">
        <w:rPr>
          <w:lang w:val="en-GB"/>
        </w:rPr>
        <w:t>values (if defined).</w:t>
      </w:r>
    </w:p>
    <w:p w14:paraId="23E9D7A4" w14:textId="77777777" w:rsidR="00CE3D4E" w:rsidRPr="00FF2A64" w:rsidRDefault="00CE3D4E" w:rsidP="00CE3D4E">
      <w:pPr>
        <w:rPr>
          <w:lang w:val="en-GB"/>
        </w:rPr>
      </w:pPr>
      <w:r w:rsidRPr="00FF2A64">
        <w:rPr>
          <w:lang w:val="en-GB"/>
        </w:rPr>
        <w:t xml:space="preserve">That means, if no </w:t>
      </w:r>
      <w:r w:rsidRPr="00FF2A64">
        <w:rPr>
          <w:i/>
          <w:iCs/>
          <w:lang w:val="en-GB"/>
        </w:rPr>
        <w:t>DigitalRepresentationIndex</w:t>
      </w:r>
      <w:r w:rsidRPr="00FF2A64">
        <w:rPr>
          <w:lang w:val="en-GB"/>
        </w:rPr>
        <w:t xml:space="preserve"> is</w:t>
      </w:r>
      <w:r w:rsidRPr="00FF2A64">
        <w:rPr>
          <w:i/>
          <w:iCs/>
          <w:lang w:val="en-GB"/>
        </w:rPr>
        <w:t xml:space="preserve"> </w:t>
      </w:r>
      <w:r w:rsidRPr="00FF2A64">
        <w:rPr>
          <w:lang w:val="en-GB"/>
        </w:rPr>
        <w:t xml:space="preserve">defined, the rules from above apply. If a </w:t>
      </w:r>
      <w:r w:rsidRPr="00FF2A64">
        <w:rPr>
          <w:i/>
          <w:iCs/>
          <w:lang w:val="en-GB"/>
        </w:rPr>
        <w:t xml:space="preserve">DigitalRepresentationIndex </w:t>
      </w:r>
      <w:r w:rsidRPr="00FF2A64">
        <w:rPr>
          <w:lang w:val="en-GB"/>
        </w:rPr>
        <w:t xml:space="preserve">is defined, the content of the </w:t>
      </w:r>
      <w:r w:rsidRPr="00FF2A64">
        <w:rPr>
          <w:i/>
          <w:iCs/>
          <w:lang w:val="en-GB"/>
        </w:rPr>
        <w:t>DocumentVersion</w:t>
      </w:r>
      <w:r w:rsidRPr="00FF2A64">
        <w:rPr>
          <w:lang w:val="en-GB"/>
        </w:rPr>
        <w:t xml:space="preserve"> can only </w:t>
      </w:r>
      <w:r w:rsidRPr="00FF2A64">
        <w:rPr>
          <w:lang w:val="en-GB"/>
        </w:rPr>
        <w:lastRenderedPageBreak/>
        <w:t xml:space="preserve">be trusted to be unchanged, if </w:t>
      </w:r>
      <w:r w:rsidRPr="00FF2A64">
        <w:rPr>
          <w:i/>
          <w:iCs/>
          <w:lang w:val="en-GB"/>
        </w:rPr>
        <w:t xml:space="preserve">companyName, documentNumber, documentVersion </w:t>
      </w:r>
      <w:r w:rsidRPr="00FF2A64">
        <w:rPr>
          <w:u w:val="single"/>
          <w:lang w:val="en-GB"/>
        </w:rPr>
        <w:t>and</w:t>
      </w:r>
      <w:r w:rsidRPr="00FF2A64">
        <w:rPr>
          <w:lang w:val="en-GB"/>
        </w:rPr>
        <w:t xml:space="preserve"> </w:t>
      </w:r>
      <w:r w:rsidRPr="00FF2A64">
        <w:rPr>
          <w:i/>
          <w:iCs/>
          <w:lang w:val="en-GB"/>
        </w:rPr>
        <w:t>digitalRepresentationIndex</w:t>
      </w:r>
      <w:r w:rsidRPr="00FF2A64">
        <w:rPr>
          <w:lang w:val="en-GB"/>
        </w:rPr>
        <w:t xml:space="preserve"> are the same.</w:t>
      </w:r>
    </w:p>
    <w:p w14:paraId="5D027370" w14:textId="77777777" w:rsidR="00CE3D4E" w:rsidRPr="00FF2A64" w:rsidRDefault="00CE3D4E" w:rsidP="00CE3D4E">
      <w:pPr>
        <w:rPr>
          <w:lang w:val="en-GB"/>
        </w:rPr>
      </w:pPr>
      <w:r w:rsidRPr="00FF2A64">
        <w:rPr>
          <w:lang w:val="en-GB"/>
        </w:rPr>
        <w:t xml:space="preserve">Since both classes can define PDM information they are derived from the abstract class </w:t>
      </w:r>
      <w:r w:rsidRPr="00FF2A64">
        <w:rPr>
          <w:i/>
          <w:iCs/>
          <w:lang w:val="en-GB"/>
        </w:rPr>
        <w:t>ItemVersion</w:t>
      </w:r>
      <w:r w:rsidRPr="00FF2A64">
        <w:rPr>
          <w:lang w:val="en-GB"/>
        </w:rPr>
        <w:t>.</w:t>
      </w:r>
    </w:p>
    <w:p w14:paraId="421366C1" w14:textId="77777777" w:rsidR="00CE3D4E" w:rsidRPr="00FF2A64" w:rsidRDefault="00CE3D4E" w:rsidP="00CE3D4E">
      <w:pPr>
        <w:rPr>
          <w:lang w:val="en-GB"/>
        </w:rPr>
      </w:pPr>
      <w:r w:rsidRPr="00FF2A64">
        <w:rPr>
          <w:lang w:val="en-GB"/>
        </w:rPr>
        <w:t xml:space="preserve">The differentiation between </w:t>
      </w:r>
      <w:r w:rsidRPr="00FF2A64">
        <w:rPr>
          <w:i/>
          <w:iCs/>
          <w:lang w:val="en-GB"/>
        </w:rPr>
        <w:t xml:space="preserve">PartVersion </w:t>
      </w:r>
      <w:r w:rsidRPr="00FF2A64">
        <w:rPr>
          <w:lang w:val="en-GB"/>
        </w:rPr>
        <w:t xml:space="preserve">and </w:t>
      </w:r>
      <w:r w:rsidRPr="00FF2A64">
        <w:rPr>
          <w:i/>
          <w:iCs/>
          <w:lang w:val="en-GB"/>
        </w:rPr>
        <w:t xml:space="preserve">DocumentVersion </w:t>
      </w:r>
      <w:r w:rsidRPr="00FF2A64">
        <w:rPr>
          <w:lang w:val="en-GB"/>
        </w:rPr>
        <w:t xml:space="preserve">in the VEC is necessary, because a part can be described by multiple documents (e.g. a technical data sheet, a drawing and a 3D-model) and one document can describe multiple parts (e.g. a drawing for a contact family that displays multiple terminals and their corresponding seals). As a result a part can, be changed (requiring a </w:t>
      </w:r>
      <w:r w:rsidRPr="00FF2A64">
        <w:rPr>
          <w:u w:val="single"/>
          <w:lang w:val="en-GB"/>
        </w:rPr>
        <w:t>new</w:t>
      </w:r>
      <w:r w:rsidRPr="00FF2A64">
        <w:rPr>
          <w:lang w:val="en-GB"/>
        </w:rPr>
        <w:t xml:space="preserve"> </w:t>
      </w:r>
      <w:r w:rsidRPr="00FF2A64">
        <w:rPr>
          <w:i/>
          <w:iCs/>
          <w:lang w:val="en-GB"/>
        </w:rPr>
        <w:t>PartVersion</w:t>
      </w:r>
      <w:r w:rsidRPr="00FF2A64">
        <w:rPr>
          <w:lang w:val="en-GB"/>
        </w:rPr>
        <w:t xml:space="preserve">) without the need of changing all of its describing </w:t>
      </w:r>
      <w:r w:rsidRPr="00FF2A64">
        <w:rPr>
          <w:i/>
          <w:iCs/>
          <w:lang w:val="en-GB"/>
        </w:rPr>
        <w:t xml:space="preserve">DocumentVersions. </w:t>
      </w:r>
      <w:r w:rsidRPr="00FF2A64">
        <w:rPr>
          <w:lang w:val="en-GB"/>
        </w:rPr>
        <w:t xml:space="preserve">For example, if a single property of a component changes, a new version of the part itself and its technical data sheet is necessary, but its 3D model might remain unchanged. Another example is, that a document describing multiple parts might be changed (requiring a </w:t>
      </w:r>
      <w:r w:rsidRPr="00FF2A64">
        <w:rPr>
          <w:u w:val="single"/>
          <w:lang w:val="en-GB"/>
        </w:rPr>
        <w:t>new</w:t>
      </w:r>
      <w:r w:rsidRPr="00FF2A64">
        <w:rPr>
          <w:lang w:val="en-GB"/>
        </w:rPr>
        <w:t xml:space="preserve"> </w:t>
      </w:r>
      <w:r w:rsidRPr="00FF2A64">
        <w:rPr>
          <w:i/>
          <w:iCs/>
          <w:lang w:val="en-GB"/>
        </w:rPr>
        <w:t>DocumentVersion</w:t>
      </w:r>
      <w:r w:rsidRPr="00FF2A64">
        <w:rPr>
          <w:lang w:val="en-GB"/>
        </w:rPr>
        <w:t xml:space="preserve">), but in fact only one of its represented parts is changed (requiring a </w:t>
      </w:r>
      <w:r w:rsidRPr="00FF2A64">
        <w:rPr>
          <w:u w:val="single"/>
          <w:lang w:val="en-GB"/>
        </w:rPr>
        <w:t>new</w:t>
      </w:r>
      <w:r w:rsidRPr="00FF2A64">
        <w:rPr>
          <w:lang w:val="en-GB"/>
        </w:rPr>
        <w:t xml:space="preserve"> </w:t>
      </w:r>
      <w:r w:rsidRPr="00FF2A64">
        <w:rPr>
          <w:i/>
          <w:iCs/>
          <w:lang w:val="en-GB"/>
        </w:rPr>
        <w:t>PartVersion</w:t>
      </w:r>
      <w:r w:rsidRPr="00FF2A64">
        <w:rPr>
          <w:lang w:val="en-GB"/>
        </w:rPr>
        <w:t xml:space="preserve">). This relationship between a </w:t>
      </w:r>
      <w:r w:rsidRPr="00FF2A64">
        <w:rPr>
          <w:i/>
          <w:iCs/>
          <w:lang w:val="en-GB"/>
        </w:rPr>
        <w:t>PartVersion</w:t>
      </w:r>
      <w:r w:rsidRPr="00FF2A64">
        <w:rPr>
          <w:lang w:val="en-GB"/>
        </w:rPr>
        <w:t xml:space="preserve"> and its describing </w:t>
      </w:r>
      <w:r w:rsidRPr="00FF2A64">
        <w:rPr>
          <w:i/>
          <w:iCs/>
          <w:lang w:val="en-GB"/>
        </w:rPr>
        <w:t>DocumentVersions</w:t>
      </w:r>
      <w:r w:rsidRPr="00FF2A64">
        <w:rPr>
          <w:lang w:val="en-GB"/>
        </w:rPr>
        <w:t xml:space="preserve"> is expressed in the model by the association </w:t>
      </w:r>
      <w:r w:rsidRPr="00FF2A64">
        <w:rPr>
          <w:i/>
          <w:iCs/>
          <w:lang w:val="en-GB"/>
        </w:rPr>
        <w:t>DocumentVersion.referencedPart</w:t>
      </w:r>
      <w:r w:rsidRPr="00FF2A64">
        <w:rPr>
          <w:lang w:val="en-GB"/>
        </w:rPr>
        <w:t>.</w:t>
      </w:r>
    </w:p>
    <w:p w14:paraId="7D59D67F" w14:textId="77777777" w:rsidR="00CE3D4E" w:rsidRPr="00FF2A64" w:rsidRDefault="00CE3D4E" w:rsidP="00CE3D4E">
      <w:pPr>
        <w:rPr>
          <w:lang w:val="en-GB"/>
        </w:rPr>
      </w:pPr>
      <w:r w:rsidRPr="00FF2A64">
        <w:rPr>
          <w:lang w:val="en-GB"/>
        </w:rPr>
        <w:t xml:space="preserve">The relationship </w:t>
      </w:r>
      <w:r w:rsidRPr="00FF2A64">
        <w:rPr>
          <w:i/>
          <w:iCs/>
          <w:lang w:val="en-GB"/>
        </w:rPr>
        <w:t>DocumentVersion.relatedDocument</w:t>
      </w:r>
      <w:r w:rsidRPr="00FF2A64">
        <w:rPr>
          <w:lang w:val="en-GB"/>
        </w:rPr>
        <w:t xml:space="preserve"> can be used to describe general relationships between </w:t>
      </w:r>
      <w:r w:rsidRPr="00FF2A64">
        <w:rPr>
          <w:i/>
          <w:iCs/>
          <w:lang w:val="en-GB"/>
        </w:rPr>
        <w:t>DocumentVersions</w:t>
      </w:r>
      <w:r w:rsidRPr="00FF2A64">
        <w:rPr>
          <w:lang w:val="en-GB"/>
        </w:rPr>
        <w:t xml:space="preserve"> (e.g. the relationship between a technical drawing and a given standard the drawing is compliant with). The composition of </w:t>
      </w:r>
      <w:r w:rsidRPr="00FF2A64">
        <w:rPr>
          <w:i/>
          <w:iCs/>
          <w:lang w:val="en-GB"/>
        </w:rPr>
        <w:t>SheetOrChapter</w:t>
      </w:r>
      <w:r w:rsidRPr="00FF2A64">
        <w:rPr>
          <w:lang w:val="en-GB"/>
        </w:rPr>
        <w:t xml:space="preserve"> considers the fact that </w:t>
      </w:r>
      <w:r w:rsidRPr="00FF2A64">
        <w:rPr>
          <w:i/>
          <w:iCs/>
          <w:lang w:val="en-GB"/>
        </w:rPr>
        <w:t>DocumentVersions</w:t>
      </w:r>
      <w:r w:rsidRPr="00FF2A64">
        <w:rPr>
          <w:lang w:val="en-GB"/>
        </w:rPr>
        <w:t xml:space="preserve"> may be composed of several sheets or chapters.</w:t>
      </w:r>
    </w:p>
    <w:p w14:paraId="7A86C4EA" w14:textId="77777777" w:rsidR="00CE3D4E" w:rsidRPr="00FF2A64" w:rsidRDefault="00CE3D4E" w:rsidP="00CE3D4E">
      <w:pPr>
        <w:rPr>
          <w:lang w:val="en-GB"/>
        </w:rPr>
      </w:pPr>
      <w:r w:rsidRPr="00FF2A64">
        <w:rPr>
          <w:lang w:val="en-GB"/>
        </w:rPr>
        <w:t xml:space="preserve">The VEC is designed as a format for data exchange. This requires that all content data can be related to a certain unambiguous version context, in order to allow a receiver of the information to easily check if and what has changed since the last data exchange. For this reason, </w:t>
      </w:r>
      <w:r w:rsidRPr="00FF2A64">
        <w:rPr>
          <w:u w:val="single"/>
          <w:lang w:val="en-GB"/>
        </w:rPr>
        <w:t>all</w:t>
      </w:r>
      <w:r w:rsidRPr="00FF2A64">
        <w:rPr>
          <w:lang w:val="en-GB"/>
        </w:rPr>
        <w:t xml:space="preserve"> content data that is not constant is defined with information specific subclasses of the class </w:t>
      </w:r>
      <w:r w:rsidRPr="00FF2A64">
        <w:rPr>
          <w:i/>
          <w:iCs/>
          <w:lang w:val="en-GB"/>
        </w:rPr>
        <w:t>Specification</w:t>
      </w:r>
      <w:r w:rsidRPr="00FF2A64">
        <w:rPr>
          <w:lang w:val="en-GB"/>
        </w:rPr>
        <w:t xml:space="preserve">. A </w:t>
      </w:r>
      <w:r w:rsidRPr="00FF2A64">
        <w:rPr>
          <w:i/>
          <w:iCs/>
          <w:lang w:val="en-GB"/>
        </w:rPr>
        <w:t>Specification</w:t>
      </w:r>
      <w:r w:rsidRPr="00FF2A64">
        <w:rPr>
          <w:lang w:val="en-GB"/>
        </w:rPr>
        <w:t xml:space="preserve"> is always contained in a </w:t>
      </w:r>
      <w:r w:rsidRPr="00FF2A64">
        <w:rPr>
          <w:i/>
          <w:iCs/>
          <w:lang w:val="en-GB"/>
        </w:rPr>
        <w:t xml:space="preserve">DocumentVersion </w:t>
      </w:r>
      <w:r w:rsidRPr="00FF2A64">
        <w:rPr>
          <w:lang w:val="en-GB"/>
        </w:rPr>
        <w:t>and thereby related to an unambiguous version context.</w:t>
      </w:r>
    </w:p>
    <w:p w14:paraId="1F3D2BBD" w14:textId="77777777" w:rsidR="00CE3D4E" w:rsidRDefault="00CE3D4E" w:rsidP="00CE3D4E">
      <w:pPr>
        <w:pStyle w:val="berschrift3"/>
        <w:keepLines w:val="0"/>
        <w:numPr>
          <w:ilvl w:val="2"/>
          <w:numId w:val="2"/>
        </w:numPr>
        <w:autoSpaceDE/>
        <w:autoSpaceDN/>
        <w:adjustRightInd/>
        <w:spacing w:before="240" w:after="60" w:line="240" w:lineRule="auto"/>
      </w:pPr>
      <w:bookmarkStart w:id="1049" w:name="_05a4db5889157263750e3fd71cfe0369"/>
      <w:r>
        <w:lastRenderedPageBreak/>
        <w:t>Assignment Group</w:t>
      </w:r>
      <w:bookmarkEnd w:id="1049"/>
    </w:p>
    <w:p w14:paraId="08C3A657" w14:textId="77777777" w:rsidR="00CE3D4E" w:rsidRDefault="00CE3D4E" w:rsidP="00CE3D4E">
      <w:pPr>
        <w:jc w:val="center"/>
      </w:pPr>
      <w:r>
        <w:rPr>
          <w:noProof/>
        </w:rPr>
        <w:drawing>
          <wp:inline distT="0" distB="0" distL="0" distR="0" wp14:anchorId="1F5BAB85" wp14:editId="1ACFC18B">
            <wp:extent cx="5756275" cy="5322195"/>
            <wp:effectExtent l="0" t="0" r="0" b="0"/>
            <wp:docPr id="2" name="Picture -1921358371.png" descr="-192135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21358371.png"/>
                    <pic:cNvPicPr/>
                  </pic:nvPicPr>
                  <pic:blipFill>
                    <a:blip r:embed="rId19" cstate="print"/>
                    <a:stretch>
                      <a:fillRect/>
                    </a:stretch>
                  </pic:blipFill>
                  <pic:spPr>
                    <a:xfrm>
                      <a:off x="0" y="0"/>
                      <a:ext cx="5756275" cy="5322195"/>
                    </a:xfrm>
                    <a:prstGeom prst="rect">
                      <a:avLst/>
                    </a:prstGeom>
                  </pic:spPr>
                </pic:pic>
              </a:graphicData>
            </a:graphic>
          </wp:inline>
        </w:drawing>
      </w:r>
    </w:p>
    <w:p w14:paraId="54D0FF51" w14:textId="009F9530" w:rsidR="00CE3D4E" w:rsidRPr="00FF2A64" w:rsidRDefault="00CE3D4E" w:rsidP="00CE3D4E">
      <w:pPr>
        <w:pStyle w:val="Beschriftung"/>
        <w:rPr>
          <w:lang w:val="en-GB"/>
        </w:rPr>
      </w:pPr>
      <w:bookmarkStart w:id="1050" w:name="_Toc33620351"/>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2</w:t>
      </w:r>
      <w:r>
        <w:fldChar w:fldCharType="end"/>
      </w:r>
      <w:r w:rsidRPr="00FF2A64">
        <w:rPr>
          <w:lang w:val="en-GB"/>
        </w:rPr>
        <w:t>: Assignment Group</w:t>
      </w:r>
      <w:bookmarkEnd w:id="1050"/>
    </w:p>
    <w:p w14:paraId="70DFAA9A" w14:textId="77777777" w:rsidR="00CE3D4E" w:rsidRPr="00FF2A64" w:rsidRDefault="00CE3D4E" w:rsidP="00CE3D4E">
      <w:pPr>
        <w:rPr>
          <w:lang w:val="en-GB"/>
        </w:rPr>
      </w:pPr>
      <w:r w:rsidRPr="00FF2A64">
        <w:rPr>
          <w:lang w:val="en-GB"/>
        </w:rPr>
        <w:t xml:space="preserve">An </w:t>
      </w:r>
      <w:r w:rsidRPr="00FF2A64">
        <w:rPr>
          <w:i/>
          <w:iCs/>
          <w:lang w:val="en-GB"/>
        </w:rPr>
        <w:t>AssignmentGroup</w:t>
      </w:r>
      <w:r w:rsidRPr="00FF2A64">
        <w:rPr>
          <w:lang w:val="en-GB"/>
        </w:rPr>
        <w:t xml:space="preserve"> is a concept that allows the clustering of arbitrary elements in ways that are orthogonal to hierarchical and semantic structure of the VEC. Specific use cases are represented as subclasses of the </w:t>
      </w:r>
      <w:r w:rsidRPr="00FF2A64">
        <w:rPr>
          <w:i/>
          <w:iCs/>
          <w:lang w:val="en-GB"/>
        </w:rPr>
        <w:t>AssignmentGroup</w:t>
      </w:r>
      <w:r w:rsidRPr="00FF2A64">
        <w:rPr>
          <w:lang w:val="en-GB"/>
        </w:rPr>
        <w:t xml:space="preserve"> and enriched with additional information. Proprietary groupings can be created with the AssignmentGroup itself and additional information in custom properties.</w:t>
      </w:r>
    </w:p>
    <w:p w14:paraId="4FA0D087" w14:textId="77777777" w:rsidR="00CE3D4E" w:rsidRPr="00FF2A64" w:rsidRDefault="00CE3D4E" w:rsidP="00CE3D4E">
      <w:pPr>
        <w:rPr>
          <w:lang w:val="en-GB"/>
        </w:rPr>
      </w:pPr>
      <w:r w:rsidRPr="00FF2A64">
        <w:rPr>
          <w:lang w:val="en-GB"/>
        </w:rPr>
        <w:t>The</w:t>
      </w:r>
      <w:r w:rsidRPr="00FF2A64">
        <w:rPr>
          <w:i/>
          <w:iCs/>
          <w:lang w:val="en-GB"/>
        </w:rPr>
        <w:t xml:space="preserve"> FunctionalAssignmentGroup</w:t>
      </w:r>
      <w:r w:rsidRPr="00FF2A64">
        <w:rPr>
          <w:lang w:val="en-GB"/>
        </w:rPr>
        <w:t xml:space="preserve"> can be used to assign elements to a function across the different layers of abstraction.</w:t>
      </w:r>
    </w:p>
    <w:p w14:paraId="676CAB2D" w14:textId="77777777" w:rsidR="00CE3D4E" w:rsidRPr="00FF2A64" w:rsidRDefault="00CE3D4E" w:rsidP="00CE3D4E">
      <w:pPr>
        <w:rPr>
          <w:lang w:val="en-GB"/>
        </w:rPr>
      </w:pPr>
      <w:r w:rsidRPr="00FF2A64">
        <w:rPr>
          <w:lang w:val="en-GB"/>
        </w:rPr>
        <w:t>The DocumentRelatedAssignmentGroup can used to relate elements to a specific document or an element within the document (e.g. a requirement).</w:t>
      </w:r>
    </w:p>
    <w:p w14:paraId="4EEFB8E9" w14:textId="77777777" w:rsidR="00CE3D4E" w:rsidRDefault="00CE3D4E" w:rsidP="00CE3D4E">
      <w:r w:rsidRPr="00FF2A64">
        <w:rPr>
          <w:lang w:val="en-GB"/>
        </w:rPr>
        <w:t xml:space="preserve">The assignment to a group originates from the </w:t>
      </w:r>
      <w:r w:rsidRPr="00FF2A64">
        <w:rPr>
          <w:i/>
          <w:iCs/>
          <w:lang w:val="en-GB"/>
        </w:rPr>
        <w:t>ConfigurableElement</w:t>
      </w:r>
      <w:r w:rsidRPr="00FF2A64">
        <w:rPr>
          <w:lang w:val="en-GB"/>
        </w:rPr>
        <w:t xml:space="preserve"> itself. </w:t>
      </w:r>
      <w:r>
        <w:t>This is designed intentionally and has two reasons:</w:t>
      </w:r>
    </w:p>
    <w:p w14:paraId="5D959B22" w14:textId="77777777" w:rsidR="00CE3D4E" w:rsidRPr="00FF2A64" w:rsidRDefault="00CE3D4E" w:rsidP="00CE3D4E">
      <w:pPr>
        <w:numPr>
          <w:ilvl w:val="0"/>
          <w:numId w:val="19"/>
        </w:numPr>
        <w:autoSpaceDE/>
        <w:autoSpaceDN/>
        <w:adjustRightInd/>
        <w:spacing w:before="0" w:after="120" w:line="240" w:lineRule="auto"/>
        <w:rPr>
          <w:lang w:val="en-GB"/>
        </w:rPr>
      </w:pPr>
      <w:r w:rsidRPr="00FF2A64">
        <w:rPr>
          <w:lang w:val="en-GB"/>
        </w:rPr>
        <w:t xml:space="preserve">In the use cases for this grouping concept it is intended, that the groups exist first (e.g. a function) and the assignment is created together with elements along the process. For example, a connection in a system schematic is assigned to a </w:t>
      </w:r>
      <w:r w:rsidRPr="00FF2A64">
        <w:rPr>
          <w:lang w:val="en-GB"/>
        </w:rPr>
        <w:lastRenderedPageBreak/>
        <w:t xml:space="preserve">function. When a wire is derived from the connection, the wire inherits this assignment. Therefore, it wouldn't be practicable to be enforced to modify the </w:t>
      </w:r>
      <w:r w:rsidRPr="00FF2A64">
        <w:rPr>
          <w:i/>
          <w:iCs/>
          <w:lang w:val="en-GB"/>
        </w:rPr>
        <w:t>DocumentVersion</w:t>
      </w:r>
      <w:r w:rsidRPr="00FF2A64">
        <w:rPr>
          <w:lang w:val="en-GB"/>
        </w:rPr>
        <w:t xml:space="preserve"> containing the </w:t>
      </w:r>
      <w:r w:rsidRPr="00FF2A64">
        <w:rPr>
          <w:i/>
          <w:iCs/>
          <w:lang w:val="en-GB"/>
        </w:rPr>
        <w:t>AssignmentGroup</w:t>
      </w:r>
      <w:r w:rsidRPr="00FF2A64">
        <w:rPr>
          <w:lang w:val="en-GB"/>
        </w:rPr>
        <w:t xml:space="preserve"> for every added element.</w:t>
      </w:r>
    </w:p>
    <w:p w14:paraId="4F6D550C" w14:textId="77777777" w:rsidR="00CE3D4E" w:rsidRPr="00FF2A64" w:rsidRDefault="00CE3D4E" w:rsidP="00CE3D4E">
      <w:pPr>
        <w:numPr>
          <w:ilvl w:val="0"/>
          <w:numId w:val="19"/>
        </w:numPr>
        <w:autoSpaceDE/>
        <w:autoSpaceDN/>
        <w:adjustRightInd/>
        <w:spacing w:before="0" w:after="120" w:line="240" w:lineRule="auto"/>
        <w:rPr>
          <w:lang w:val="en-GB"/>
        </w:rPr>
      </w:pPr>
      <w:r w:rsidRPr="00FF2A64">
        <w:rPr>
          <w:lang w:val="en-GB"/>
        </w:rPr>
        <w:t>In today's processes the assignment of elements to such groups are done in the same documents where the elements themselves are defined.</w:t>
      </w:r>
    </w:p>
    <w:p w14:paraId="30648434" w14:textId="77777777" w:rsidR="00CE3D4E" w:rsidRPr="00FF2A64" w:rsidRDefault="00CE3D4E" w:rsidP="00CE3D4E">
      <w:pPr>
        <w:rPr>
          <w:lang w:val="en-GB"/>
        </w:rPr>
      </w:pPr>
      <w:r w:rsidRPr="00FF2A64">
        <w:rPr>
          <w:lang w:val="en-GB"/>
        </w:rPr>
        <w:t xml:space="preserve">This concept adds another layer of extensibility to the VEC. </w:t>
      </w:r>
      <w:r w:rsidRPr="00FF2A64">
        <w:rPr>
          <w:i/>
          <w:iCs/>
          <w:lang w:val="en-GB"/>
        </w:rPr>
        <w:t>CustomProperties</w:t>
      </w:r>
      <w:r w:rsidRPr="00FF2A64">
        <w:rPr>
          <w:lang w:val="en-GB"/>
        </w:rPr>
        <w:t xml:space="preserve"> allow the addition of user-defined properties to a single object. The assignment groups allow the creation of custom grouping of objects. However, it is not permitted to use this concept to express relationships that have well defined concepts in the VEC (e.g. assignment of occurrences to composite parts or usage nodes).</w:t>
      </w:r>
    </w:p>
    <w:p w14:paraId="1B308660" w14:textId="77777777" w:rsidR="00CE3D4E" w:rsidRDefault="00CE3D4E" w:rsidP="00CE3D4E">
      <w:pPr>
        <w:pStyle w:val="berschrift3"/>
        <w:keepLines w:val="0"/>
        <w:numPr>
          <w:ilvl w:val="2"/>
          <w:numId w:val="2"/>
        </w:numPr>
        <w:autoSpaceDE/>
        <w:autoSpaceDN/>
        <w:adjustRightInd/>
        <w:spacing w:before="240" w:after="60" w:line="240" w:lineRule="auto"/>
      </w:pPr>
      <w:bookmarkStart w:id="1051" w:name="_b7f85a22900112cbbec2e38205ba9e87"/>
      <w:r>
        <w:t>Variants</w:t>
      </w:r>
      <w:bookmarkEnd w:id="1051"/>
    </w:p>
    <w:p w14:paraId="2F9FCF4B" w14:textId="77777777" w:rsidR="00CE3D4E" w:rsidRDefault="00CE3D4E" w:rsidP="00CE3D4E">
      <w:pPr>
        <w:jc w:val="center"/>
      </w:pPr>
      <w:r>
        <w:rPr>
          <w:noProof/>
        </w:rPr>
        <w:drawing>
          <wp:inline distT="0" distB="0" distL="0" distR="0" wp14:anchorId="2F40BC20" wp14:editId="617DEE2A">
            <wp:extent cx="4981575" cy="5467350"/>
            <wp:effectExtent l="0" t="0" r="0" b="0"/>
            <wp:docPr id="4" name="Picture -1122599966.png" descr="-1122599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22599966.png"/>
                    <pic:cNvPicPr/>
                  </pic:nvPicPr>
                  <pic:blipFill>
                    <a:blip r:embed="rId20" cstate="print"/>
                    <a:stretch>
                      <a:fillRect/>
                    </a:stretch>
                  </pic:blipFill>
                  <pic:spPr>
                    <a:xfrm>
                      <a:off x="0" y="0"/>
                      <a:ext cx="4981575" cy="5467350"/>
                    </a:xfrm>
                    <a:prstGeom prst="rect">
                      <a:avLst/>
                    </a:prstGeom>
                  </pic:spPr>
                </pic:pic>
              </a:graphicData>
            </a:graphic>
          </wp:inline>
        </w:drawing>
      </w:r>
    </w:p>
    <w:p w14:paraId="20E02F7D" w14:textId="3561BC38" w:rsidR="00CE3D4E" w:rsidRPr="00FF2A64" w:rsidRDefault="00CE3D4E" w:rsidP="00CE3D4E">
      <w:pPr>
        <w:pStyle w:val="Beschriftung"/>
        <w:rPr>
          <w:lang w:val="en-GB"/>
        </w:rPr>
      </w:pPr>
      <w:bookmarkStart w:id="1052" w:name="_Toc33620352"/>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3</w:t>
      </w:r>
      <w:r>
        <w:fldChar w:fldCharType="end"/>
      </w:r>
      <w:r w:rsidRPr="00FF2A64">
        <w:rPr>
          <w:lang w:val="en-GB"/>
        </w:rPr>
        <w:t>: Variants</w:t>
      </w:r>
      <w:bookmarkEnd w:id="1052"/>
    </w:p>
    <w:p w14:paraId="538A8D93" w14:textId="77777777" w:rsidR="00CE3D4E" w:rsidRPr="00FF2A64" w:rsidRDefault="00CE3D4E" w:rsidP="00CE3D4E">
      <w:pPr>
        <w:rPr>
          <w:lang w:val="en-GB"/>
        </w:rPr>
      </w:pPr>
      <w:r w:rsidRPr="00FF2A64">
        <w:rPr>
          <w:lang w:val="en-GB"/>
        </w:rPr>
        <w:t xml:space="preserve">A </w:t>
      </w:r>
      <w:r w:rsidRPr="00FF2A64">
        <w:rPr>
          <w:i/>
          <w:iCs/>
          <w:lang w:val="en-GB"/>
        </w:rPr>
        <w:t>VariantConfigurationSpecification</w:t>
      </w:r>
      <w:r w:rsidRPr="00FF2A64">
        <w:rPr>
          <w:lang w:val="en-GB"/>
        </w:rPr>
        <w:t xml:space="preserve"> is a container for various </w:t>
      </w:r>
      <w:r w:rsidRPr="00FF2A64">
        <w:rPr>
          <w:i/>
          <w:iCs/>
          <w:lang w:val="en-GB"/>
        </w:rPr>
        <w:t>VariantConfigurations</w:t>
      </w:r>
      <w:r w:rsidRPr="00FF2A64">
        <w:rPr>
          <w:lang w:val="en-GB"/>
        </w:rPr>
        <w:t xml:space="preserve">. Each </w:t>
      </w:r>
      <w:r w:rsidRPr="00FF2A64">
        <w:rPr>
          <w:i/>
          <w:iCs/>
          <w:lang w:val="en-GB"/>
        </w:rPr>
        <w:t>VariantConfiguration</w:t>
      </w:r>
      <w:r w:rsidRPr="00FF2A64">
        <w:rPr>
          <w:lang w:val="en-GB"/>
        </w:rPr>
        <w:t xml:space="preserve"> describes a certain constraint which makes it possible to </w:t>
      </w:r>
      <w:r w:rsidRPr="00FF2A64">
        <w:rPr>
          <w:lang w:val="en-GB"/>
        </w:rPr>
        <w:lastRenderedPageBreak/>
        <w:t xml:space="preserve">determine whether a relating </w:t>
      </w:r>
      <w:r w:rsidRPr="00FF2A64">
        <w:rPr>
          <w:i/>
          <w:iCs/>
          <w:lang w:val="en-GB"/>
        </w:rPr>
        <w:t>ConfigurableElement</w:t>
      </w:r>
      <w:r w:rsidRPr="00FF2A64">
        <w:rPr>
          <w:lang w:val="en-GB"/>
        </w:rPr>
        <w:t xml:space="preserve"> is relevant regarding a certain configuration or not. All classes in the VEC that can reference information about their </w:t>
      </w:r>
      <w:r w:rsidRPr="00FF2A64">
        <w:rPr>
          <w:i/>
          <w:iCs/>
          <w:lang w:val="en-GB"/>
        </w:rPr>
        <w:t>VariantConfiguration</w:t>
      </w:r>
      <w:r w:rsidRPr="00FF2A64">
        <w:rPr>
          <w:lang w:val="en-GB"/>
        </w:rPr>
        <w:t xml:space="preserve"> inherit directly or indirectly from </w:t>
      </w:r>
      <w:r w:rsidRPr="00FF2A64">
        <w:rPr>
          <w:i/>
          <w:iCs/>
          <w:lang w:val="en-GB"/>
        </w:rPr>
        <w:t>ConfigurableElement</w:t>
      </w:r>
      <w:r w:rsidRPr="00FF2A64">
        <w:rPr>
          <w:lang w:val="en-GB"/>
        </w:rPr>
        <w:t xml:space="preserve">. </w:t>
      </w:r>
    </w:p>
    <w:p w14:paraId="05661EF7" w14:textId="77777777" w:rsidR="00CE3D4E" w:rsidRPr="00FF2A64" w:rsidRDefault="00CE3D4E" w:rsidP="00CE3D4E">
      <w:pPr>
        <w:rPr>
          <w:lang w:val="en-GB"/>
        </w:rPr>
      </w:pPr>
      <w:r w:rsidRPr="00FF2A64">
        <w:rPr>
          <w:lang w:val="en-GB"/>
        </w:rPr>
        <w:t xml:space="preserve">The </w:t>
      </w:r>
      <w:r w:rsidRPr="00FF2A64">
        <w:rPr>
          <w:i/>
          <w:iCs/>
          <w:lang w:val="en-GB"/>
        </w:rPr>
        <w:t xml:space="preserve">ApplicationConstraint </w:t>
      </w:r>
      <w:r w:rsidRPr="00FF2A64">
        <w:rPr>
          <w:lang w:val="en-GB"/>
        </w:rPr>
        <w:t xml:space="preserve">is quite like the </w:t>
      </w:r>
      <w:r w:rsidRPr="00FF2A64">
        <w:rPr>
          <w:i/>
          <w:iCs/>
          <w:lang w:val="en-GB"/>
        </w:rPr>
        <w:t xml:space="preserve">VariantConfiguration. </w:t>
      </w:r>
      <w:r w:rsidRPr="00FF2A64">
        <w:rPr>
          <w:lang w:val="en-GB"/>
        </w:rPr>
        <w:t xml:space="preserve">It restricts or allows the application of a specific configurable element (e.g. a </w:t>
      </w:r>
      <w:r w:rsidRPr="00FF2A64">
        <w:rPr>
          <w:i/>
          <w:iCs/>
          <w:lang w:val="en-GB"/>
        </w:rPr>
        <w:t xml:space="preserve">PartOccurrence </w:t>
      </w:r>
      <w:r w:rsidRPr="00FF2A64">
        <w:rPr>
          <w:lang w:val="en-GB"/>
        </w:rPr>
        <w:t xml:space="preserve">or an element of a system schematic). It is complementary to the </w:t>
      </w:r>
      <w:r w:rsidRPr="00FF2A64">
        <w:rPr>
          <w:i/>
          <w:iCs/>
          <w:lang w:val="en-GB"/>
        </w:rPr>
        <w:t xml:space="preserve">VariantConfiguration </w:t>
      </w:r>
      <w:r w:rsidRPr="00FF2A64">
        <w:rPr>
          <w:lang w:val="en-GB"/>
        </w:rPr>
        <w:t xml:space="preserve">which is defined in some form of control string and restricts the existence of an element based on the feature space (within a platform). The </w:t>
      </w:r>
      <w:r w:rsidRPr="00FF2A64">
        <w:rPr>
          <w:i/>
          <w:iCs/>
          <w:lang w:val="en-GB"/>
        </w:rPr>
        <w:t xml:space="preserve">ApplicationConstraint </w:t>
      </w:r>
      <w:r w:rsidRPr="00FF2A64">
        <w:rPr>
          <w:lang w:val="en-GB"/>
        </w:rPr>
        <w:t>is focused on the dimensions of time and product hierarchy in a concise semantic way (attributes and relationships).</w:t>
      </w:r>
    </w:p>
    <w:p w14:paraId="39BEA60C" w14:textId="77777777" w:rsidR="00CE3D4E" w:rsidRPr="00FF2A64" w:rsidRDefault="00CE3D4E" w:rsidP="00CE3D4E">
      <w:pPr>
        <w:rPr>
          <w:lang w:val="en-GB"/>
        </w:rPr>
      </w:pPr>
      <w:r w:rsidRPr="00FF2A64">
        <w:rPr>
          <w:lang w:val="en-GB"/>
        </w:rPr>
        <w:t xml:space="preserve">Note: Please refer to the detailed class description for information about which elements inherit from </w:t>
      </w:r>
      <w:r w:rsidRPr="00FF2A64">
        <w:rPr>
          <w:i/>
          <w:iCs/>
          <w:lang w:val="en-GB"/>
        </w:rPr>
        <w:t>ConfigurableElement.</w:t>
      </w:r>
    </w:p>
    <w:p w14:paraId="61F4FCAA" w14:textId="77777777" w:rsidR="00CE3D4E" w:rsidRPr="00FF2A64" w:rsidRDefault="00CE3D4E" w:rsidP="00CE3D4E">
      <w:pPr>
        <w:rPr>
          <w:lang w:val="en-GB"/>
        </w:rPr>
      </w:pPr>
      <w:r w:rsidRPr="00FF2A64">
        <w:rPr>
          <w:lang w:val="en-GB"/>
        </w:rPr>
        <w:t xml:space="preserve">Note: </w:t>
      </w:r>
      <w:r w:rsidRPr="00FF2A64">
        <w:rPr>
          <w:i/>
          <w:iCs/>
          <w:lang w:val="en-GB"/>
        </w:rPr>
        <w:t>VariantConfiguration.logisticControlExpression</w:t>
      </w:r>
      <w:r w:rsidRPr="00FF2A64">
        <w:rPr>
          <w:lang w:val="en-GB"/>
        </w:rPr>
        <w:t xml:space="preserve"> has been introduced as an alternative attribute for </w:t>
      </w:r>
      <w:r w:rsidRPr="00FF2A64">
        <w:rPr>
          <w:i/>
          <w:iCs/>
          <w:lang w:val="en-GB"/>
        </w:rPr>
        <w:t>VariantConfiguration.logisticControlString</w:t>
      </w:r>
      <w:r w:rsidRPr="00FF2A64">
        <w:rPr>
          <w:lang w:val="en-GB"/>
        </w:rPr>
        <w:t xml:space="preserve">. For the </w:t>
      </w:r>
      <w:r w:rsidRPr="00FF2A64">
        <w:rPr>
          <w:i/>
          <w:iCs/>
          <w:lang w:val="en-GB"/>
        </w:rPr>
        <w:t>logisticControlExpression</w:t>
      </w:r>
      <w:r w:rsidRPr="00FF2A64">
        <w:rPr>
          <w:lang w:val="en-GB"/>
        </w:rPr>
        <w:t xml:space="preserve"> the VDA project group “Fahrzeugelektrik / AP 212” wants to introduce a defined syntax in the future. </w:t>
      </w:r>
    </w:p>
    <w:p w14:paraId="0E8DEB97" w14:textId="77777777" w:rsidR="00CE3D4E" w:rsidRDefault="00CE3D4E" w:rsidP="00CE3D4E">
      <w:pPr>
        <w:pStyle w:val="berschrift3"/>
        <w:keepLines w:val="0"/>
        <w:numPr>
          <w:ilvl w:val="2"/>
          <w:numId w:val="2"/>
        </w:numPr>
        <w:autoSpaceDE/>
        <w:autoSpaceDN/>
        <w:adjustRightInd/>
        <w:spacing w:before="240" w:after="60" w:line="240" w:lineRule="auto"/>
      </w:pPr>
      <w:bookmarkStart w:id="1053" w:name="_a3bb35ed40255b1e52da957335c6ee5e"/>
      <w:r>
        <w:t>Variant Structure</w:t>
      </w:r>
      <w:bookmarkEnd w:id="1053"/>
    </w:p>
    <w:p w14:paraId="7593AD8F" w14:textId="77777777" w:rsidR="00CE3D4E" w:rsidRDefault="00CE3D4E" w:rsidP="00CE3D4E">
      <w:pPr>
        <w:jc w:val="center"/>
      </w:pPr>
      <w:r>
        <w:rPr>
          <w:noProof/>
        </w:rPr>
        <w:drawing>
          <wp:inline distT="0" distB="0" distL="0" distR="0" wp14:anchorId="3726B998" wp14:editId="63AACB1E">
            <wp:extent cx="5756275" cy="2706673"/>
            <wp:effectExtent l="0" t="0" r="0" b="0"/>
            <wp:docPr id="3" name="Picture -1349780470.png" descr="-1349780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780470.png"/>
                    <pic:cNvPicPr/>
                  </pic:nvPicPr>
                  <pic:blipFill>
                    <a:blip r:embed="rId21" cstate="print"/>
                    <a:stretch>
                      <a:fillRect/>
                    </a:stretch>
                  </pic:blipFill>
                  <pic:spPr>
                    <a:xfrm>
                      <a:off x="0" y="0"/>
                      <a:ext cx="5756275" cy="2706673"/>
                    </a:xfrm>
                    <a:prstGeom prst="rect">
                      <a:avLst/>
                    </a:prstGeom>
                  </pic:spPr>
                </pic:pic>
              </a:graphicData>
            </a:graphic>
          </wp:inline>
        </w:drawing>
      </w:r>
    </w:p>
    <w:p w14:paraId="3D763F82" w14:textId="1338BF0A" w:rsidR="00CE3D4E" w:rsidRPr="00FF2A64" w:rsidRDefault="00CE3D4E" w:rsidP="00CE3D4E">
      <w:pPr>
        <w:pStyle w:val="Beschriftung"/>
        <w:rPr>
          <w:lang w:val="en-GB"/>
        </w:rPr>
      </w:pPr>
      <w:bookmarkStart w:id="1054" w:name="_Toc33620353"/>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4</w:t>
      </w:r>
      <w:r>
        <w:fldChar w:fldCharType="end"/>
      </w:r>
      <w:r w:rsidRPr="00FF2A64">
        <w:rPr>
          <w:lang w:val="en-GB"/>
        </w:rPr>
        <w:t>: Variant Structure</w:t>
      </w:r>
      <w:bookmarkEnd w:id="1054"/>
    </w:p>
    <w:p w14:paraId="7C6F421A" w14:textId="77777777" w:rsidR="00CE3D4E" w:rsidRPr="00FF2A64" w:rsidRDefault="00CE3D4E" w:rsidP="00CE3D4E">
      <w:pPr>
        <w:rPr>
          <w:lang w:val="en-GB"/>
        </w:rPr>
      </w:pPr>
      <w:r w:rsidRPr="00FF2A64">
        <w:rPr>
          <w:lang w:val="en-GB"/>
        </w:rPr>
        <w:t>The classes displayed in this diagram can be used to describe meta information about the elements used to described variance properties. The description of the variance information of a concrete element (</w:t>
      </w:r>
      <w:r w:rsidRPr="00FF2A64">
        <w:rPr>
          <w:i/>
          <w:iCs/>
          <w:lang w:val="en-GB"/>
        </w:rPr>
        <w:t>ConfigurableElement</w:t>
      </w:r>
      <w:r w:rsidRPr="00FF2A64">
        <w:rPr>
          <w:lang w:val="en-GB"/>
        </w:rPr>
        <w:t xml:space="preserve">) is done with a </w:t>
      </w:r>
      <w:r w:rsidRPr="00FF2A64">
        <w:rPr>
          <w:i/>
          <w:iCs/>
          <w:lang w:val="en-GB"/>
        </w:rPr>
        <w:t xml:space="preserve">VariantConfiguration </w:t>
      </w:r>
      <w:r w:rsidRPr="00FF2A64">
        <w:rPr>
          <w:lang w:val="en-GB"/>
        </w:rPr>
        <w:t xml:space="preserve">and the contained </w:t>
      </w:r>
      <w:r w:rsidRPr="00FF2A64">
        <w:rPr>
          <w:i/>
          <w:iCs/>
          <w:lang w:val="en-GB"/>
        </w:rPr>
        <w:t>logisticControlString</w:t>
      </w:r>
      <w:r w:rsidRPr="00FF2A64">
        <w:rPr>
          <w:lang w:val="en-GB"/>
        </w:rPr>
        <w:t xml:space="preserve">. These strings are normally created from </w:t>
      </w:r>
      <w:r w:rsidRPr="00FF2A64">
        <w:rPr>
          <w:i/>
          <w:iCs/>
          <w:lang w:val="en-GB"/>
        </w:rPr>
        <w:t>VariantCodes</w:t>
      </w:r>
      <w:r w:rsidRPr="00FF2A64">
        <w:rPr>
          <w:lang w:val="en-GB"/>
        </w:rPr>
        <w:t xml:space="preserve"> and a proprietary boolean syntax. </w:t>
      </w:r>
    </w:p>
    <w:p w14:paraId="5347E484" w14:textId="77777777" w:rsidR="00CE3D4E" w:rsidRPr="00FF2A64" w:rsidRDefault="00CE3D4E" w:rsidP="00CE3D4E">
      <w:pPr>
        <w:rPr>
          <w:lang w:val="en-GB"/>
        </w:rPr>
      </w:pPr>
      <w:r w:rsidRPr="00FF2A64">
        <w:rPr>
          <w:lang w:val="en-GB"/>
        </w:rPr>
        <w:t xml:space="preserve">A </w:t>
      </w:r>
      <w:r w:rsidRPr="00FF2A64">
        <w:rPr>
          <w:i/>
          <w:iCs/>
          <w:lang w:val="en-GB"/>
        </w:rPr>
        <w:t>VariantCodeSpecification</w:t>
      </w:r>
      <w:r w:rsidRPr="00FF2A64">
        <w:rPr>
          <w:lang w:val="en-GB"/>
        </w:rPr>
        <w:t xml:space="preserve"> is a container for various </w:t>
      </w:r>
      <w:r w:rsidRPr="00FF2A64">
        <w:rPr>
          <w:i/>
          <w:iCs/>
          <w:lang w:val="en-GB"/>
        </w:rPr>
        <w:t>VariantCodes</w:t>
      </w:r>
      <w:r w:rsidRPr="00FF2A64">
        <w:rPr>
          <w:lang w:val="en-GB"/>
        </w:rPr>
        <w:t xml:space="preserve">. Each </w:t>
      </w:r>
      <w:r w:rsidRPr="00FF2A64">
        <w:rPr>
          <w:i/>
          <w:iCs/>
          <w:lang w:val="en-GB"/>
        </w:rPr>
        <w:t>VariantCode</w:t>
      </w:r>
      <w:r w:rsidRPr="00FF2A64">
        <w:rPr>
          <w:lang w:val="en-GB"/>
        </w:rPr>
        <w:t xml:space="preserve"> describes an elementary literal which can be used as part of a </w:t>
      </w:r>
      <w:r w:rsidRPr="00FF2A64">
        <w:rPr>
          <w:i/>
          <w:iCs/>
          <w:lang w:val="en-GB"/>
        </w:rPr>
        <w:t>VariantConfiguration</w:t>
      </w:r>
      <w:r w:rsidRPr="00FF2A64">
        <w:rPr>
          <w:lang w:val="en-GB"/>
        </w:rPr>
        <w:t>.</w:t>
      </w:r>
      <w:r w:rsidRPr="00FF2A64">
        <w:rPr>
          <w:i/>
          <w:iCs/>
          <w:lang w:val="en-GB"/>
        </w:rPr>
        <w:t>logisticControlString</w:t>
      </w:r>
      <w:r w:rsidRPr="00FF2A64">
        <w:rPr>
          <w:lang w:val="en-GB"/>
        </w:rPr>
        <w:t xml:space="preserve"> or </w:t>
      </w:r>
      <w:r w:rsidRPr="00FF2A64">
        <w:rPr>
          <w:i/>
          <w:iCs/>
          <w:lang w:val="en-GB"/>
        </w:rPr>
        <w:t>VariantConfiguration.logisticControlExpression</w:t>
      </w:r>
      <w:r w:rsidRPr="00FF2A64">
        <w:rPr>
          <w:lang w:val="en-GB"/>
        </w:rPr>
        <w:t>.</w:t>
      </w:r>
    </w:p>
    <w:p w14:paraId="08168C93" w14:textId="77777777" w:rsidR="00CE3D4E" w:rsidRPr="00FF2A64" w:rsidRDefault="00CE3D4E" w:rsidP="00CE3D4E">
      <w:pPr>
        <w:rPr>
          <w:lang w:val="en-GB"/>
        </w:rPr>
      </w:pPr>
      <w:r w:rsidRPr="00FF2A64">
        <w:rPr>
          <w:lang w:val="en-GB"/>
        </w:rPr>
        <w:lastRenderedPageBreak/>
        <w:t xml:space="preserve">A </w:t>
      </w:r>
      <w:r w:rsidRPr="00FF2A64">
        <w:rPr>
          <w:i/>
          <w:iCs/>
          <w:lang w:val="en-GB"/>
        </w:rPr>
        <w:t>VariantGroupSpecification</w:t>
      </w:r>
      <w:r w:rsidRPr="00FF2A64">
        <w:rPr>
          <w:lang w:val="en-GB"/>
        </w:rPr>
        <w:t xml:space="preserve"> is a container for various </w:t>
      </w:r>
      <w:r w:rsidRPr="00FF2A64">
        <w:rPr>
          <w:i/>
          <w:iCs/>
          <w:lang w:val="en-GB"/>
        </w:rPr>
        <w:t>VariantGroups</w:t>
      </w:r>
      <w:r w:rsidRPr="00FF2A64">
        <w:rPr>
          <w:lang w:val="en-GB"/>
        </w:rPr>
        <w:t xml:space="preserve">. A </w:t>
      </w:r>
      <w:r w:rsidRPr="00FF2A64">
        <w:rPr>
          <w:i/>
          <w:iCs/>
          <w:lang w:val="en-GB"/>
        </w:rPr>
        <w:t>VariantGroup</w:t>
      </w:r>
      <w:r w:rsidRPr="00FF2A64">
        <w:rPr>
          <w:lang w:val="en-GB"/>
        </w:rPr>
        <w:t xml:space="preserve"> describes a grouping for </w:t>
      </w:r>
      <w:r w:rsidRPr="00FF2A64">
        <w:rPr>
          <w:i/>
          <w:iCs/>
          <w:lang w:val="en-GB"/>
        </w:rPr>
        <w:t>VariantCodes</w:t>
      </w:r>
      <w:r w:rsidRPr="00FF2A64">
        <w:rPr>
          <w:lang w:val="en-GB"/>
        </w:rPr>
        <w:t xml:space="preserve">. There can be a wide variety of reasons to group VariantCodes. However, the most common is to mark </w:t>
      </w:r>
      <w:r w:rsidRPr="00FF2A64">
        <w:rPr>
          <w:i/>
          <w:iCs/>
          <w:lang w:val="en-GB"/>
        </w:rPr>
        <w:t>VariantCodes</w:t>
      </w:r>
      <w:r w:rsidRPr="00FF2A64">
        <w:rPr>
          <w:lang w:val="en-GB"/>
        </w:rPr>
        <w:t xml:space="preserve"> that belong to the same family (mutually exclusive) variant codes. </w:t>
      </w:r>
    </w:p>
    <w:p w14:paraId="641B971A" w14:textId="77777777" w:rsidR="00CE3D4E" w:rsidRPr="00FF2A64" w:rsidRDefault="00CE3D4E" w:rsidP="00CE3D4E">
      <w:pPr>
        <w:rPr>
          <w:lang w:val="en-GB"/>
        </w:rPr>
      </w:pPr>
      <w:r w:rsidRPr="00FF2A64">
        <w:rPr>
          <w:lang w:val="en-GB"/>
        </w:rPr>
        <w:t xml:space="preserve">A </w:t>
      </w:r>
      <w:r w:rsidRPr="00FF2A64">
        <w:rPr>
          <w:i/>
          <w:iCs/>
          <w:lang w:val="en-GB"/>
        </w:rPr>
        <w:t xml:space="preserve">VariantStructureSpecification </w:t>
      </w:r>
      <w:r w:rsidRPr="00FF2A64">
        <w:rPr>
          <w:lang w:val="en-GB"/>
        </w:rPr>
        <w:t xml:space="preserve">with its </w:t>
      </w:r>
      <w:r w:rsidRPr="00FF2A64">
        <w:rPr>
          <w:i/>
          <w:iCs/>
          <w:lang w:val="en-GB"/>
        </w:rPr>
        <w:t>VariantStructureSpecificationNode</w:t>
      </w:r>
      <w:r w:rsidRPr="00FF2A64">
        <w:rPr>
          <w:lang w:val="en-GB"/>
        </w:rPr>
        <w:t xml:space="preserve"> can be used to define any kind of hierarchical structure upon the </w:t>
      </w:r>
      <w:r w:rsidRPr="00FF2A64">
        <w:rPr>
          <w:i/>
          <w:iCs/>
          <w:lang w:val="en-GB"/>
        </w:rPr>
        <w:t>VariantGroups</w:t>
      </w:r>
      <w:r w:rsidRPr="00FF2A64">
        <w:rPr>
          <w:lang w:val="en-GB"/>
        </w:rPr>
        <w:t>.</w:t>
      </w:r>
    </w:p>
    <w:p w14:paraId="1180A706" w14:textId="77777777" w:rsidR="00CE3D4E" w:rsidRPr="00FF2A64" w:rsidRDefault="00CE3D4E" w:rsidP="00CE3D4E">
      <w:pPr>
        <w:rPr>
          <w:lang w:val="en-GB"/>
        </w:rPr>
      </w:pPr>
      <w:r w:rsidRPr="00FF2A64">
        <w:rPr>
          <w:lang w:val="en-GB"/>
        </w:rPr>
        <w:t xml:space="preserve">Note: The VEC does not constrain a </w:t>
      </w:r>
      <w:r w:rsidRPr="00FF2A64">
        <w:rPr>
          <w:i/>
          <w:iCs/>
          <w:lang w:val="en-GB"/>
        </w:rPr>
        <w:t>VariantCodeSpecification</w:t>
      </w:r>
      <w:r w:rsidRPr="00FF2A64">
        <w:rPr>
          <w:lang w:val="en-GB"/>
        </w:rPr>
        <w:t xml:space="preserve"> or a </w:t>
      </w:r>
      <w:r w:rsidRPr="00FF2A64">
        <w:rPr>
          <w:i/>
          <w:iCs/>
          <w:lang w:val="en-GB"/>
        </w:rPr>
        <w:t>VariantGroup­Specification</w:t>
      </w:r>
      <w:r w:rsidRPr="00FF2A64">
        <w:rPr>
          <w:lang w:val="en-GB"/>
        </w:rPr>
        <w:t xml:space="preserve"> to a precondition for use in </w:t>
      </w:r>
      <w:r w:rsidRPr="00FF2A64">
        <w:rPr>
          <w:i/>
          <w:iCs/>
          <w:lang w:val="en-GB"/>
        </w:rPr>
        <w:t>VariantConfigurations</w:t>
      </w:r>
      <w:r w:rsidRPr="00FF2A64">
        <w:rPr>
          <w:lang w:val="en-GB"/>
        </w:rPr>
        <w:t xml:space="preserve">. </w:t>
      </w:r>
      <w:r w:rsidRPr="00FF2A64">
        <w:rPr>
          <w:i/>
          <w:iCs/>
          <w:lang w:val="en-GB"/>
        </w:rPr>
        <w:t>VariantCodeSpecification</w:t>
      </w:r>
      <w:r w:rsidRPr="00FF2A64">
        <w:rPr>
          <w:lang w:val="en-GB"/>
        </w:rPr>
        <w:t xml:space="preserve"> and </w:t>
      </w:r>
      <w:r w:rsidRPr="00FF2A64">
        <w:rPr>
          <w:i/>
          <w:iCs/>
          <w:lang w:val="en-GB"/>
        </w:rPr>
        <w:t>VariantGroupsSpecification</w:t>
      </w:r>
      <w:r w:rsidRPr="00FF2A64">
        <w:rPr>
          <w:lang w:val="en-GB"/>
        </w:rPr>
        <w:t xml:space="preserve"> are intended as an optional means to exchange information independently about the “vocabulary” which is possible to express </w:t>
      </w:r>
      <w:r w:rsidRPr="00FF2A64">
        <w:rPr>
          <w:i/>
          <w:iCs/>
          <w:lang w:val="en-GB"/>
        </w:rPr>
        <w:t>VariantConfigurations</w:t>
      </w:r>
      <w:r w:rsidRPr="00FF2A64">
        <w:rPr>
          <w:lang w:val="en-GB"/>
        </w:rPr>
        <w:t>.</w:t>
      </w:r>
    </w:p>
    <w:p w14:paraId="0F945E36" w14:textId="77777777" w:rsidR="00CE3D4E" w:rsidRDefault="00CE3D4E" w:rsidP="00CE3D4E">
      <w:pPr>
        <w:pStyle w:val="berschrift3"/>
        <w:keepLines w:val="0"/>
        <w:numPr>
          <w:ilvl w:val="2"/>
          <w:numId w:val="2"/>
        </w:numPr>
        <w:autoSpaceDE/>
        <w:autoSpaceDN/>
        <w:adjustRightInd/>
        <w:spacing w:before="240" w:after="60" w:line="240" w:lineRule="auto"/>
      </w:pPr>
      <w:bookmarkStart w:id="1055" w:name="_5537e1a7237e721f18503ce7471ddc54"/>
      <w:r>
        <w:t>Usage Node</w:t>
      </w:r>
      <w:bookmarkEnd w:id="1055"/>
    </w:p>
    <w:p w14:paraId="49EEE69A" w14:textId="77777777" w:rsidR="00CE3D4E" w:rsidRDefault="00CE3D4E" w:rsidP="00CE3D4E">
      <w:pPr>
        <w:jc w:val="center"/>
      </w:pPr>
      <w:r>
        <w:rPr>
          <w:noProof/>
        </w:rPr>
        <w:drawing>
          <wp:inline distT="0" distB="0" distL="0" distR="0" wp14:anchorId="2A3F2201" wp14:editId="53084D9D">
            <wp:extent cx="5756275" cy="5005175"/>
            <wp:effectExtent l="0" t="0" r="0" b="0"/>
            <wp:docPr id="8" name="Picture -1454368706.png" descr="-145436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54368706.png"/>
                    <pic:cNvPicPr/>
                  </pic:nvPicPr>
                  <pic:blipFill>
                    <a:blip r:embed="rId22" cstate="print"/>
                    <a:stretch>
                      <a:fillRect/>
                    </a:stretch>
                  </pic:blipFill>
                  <pic:spPr>
                    <a:xfrm>
                      <a:off x="0" y="0"/>
                      <a:ext cx="5756275" cy="5005175"/>
                    </a:xfrm>
                    <a:prstGeom prst="rect">
                      <a:avLst/>
                    </a:prstGeom>
                  </pic:spPr>
                </pic:pic>
              </a:graphicData>
            </a:graphic>
          </wp:inline>
        </w:drawing>
      </w:r>
    </w:p>
    <w:p w14:paraId="6D11897E" w14:textId="446A48D4" w:rsidR="00CE3D4E" w:rsidRPr="00FF2A64" w:rsidRDefault="00CE3D4E" w:rsidP="00CE3D4E">
      <w:pPr>
        <w:pStyle w:val="Beschriftung"/>
        <w:rPr>
          <w:lang w:val="en-GB"/>
        </w:rPr>
      </w:pPr>
      <w:bookmarkStart w:id="1056" w:name="_Toc33620354"/>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5</w:t>
      </w:r>
      <w:r>
        <w:fldChar w:fldCharType="end"/>
      </w:r>
      <w:r w:rsidRPr="00FF2A64">
        <w:rPr>
          <w:lang w:val="en-GB"/>
        </w:rPr>
        <w:t>: Usage Node</w:t>
      </w:r>
      <w:bookmarkEnd w:id="1056"/>
    </w:p>
    <w:p w14:paraId="54D4A806" w14:textId="77777777" w:rsidR="00CE3D4E" w:rsidRPr="00FF2A64" w:rsidRDefault="00CE3D4E" w:rsidP="00CE3D4E">
      <w:pPr>
        <w:rPr>
          <w:lang w:val="en-GB"/>
        </w:rPr>
      </w:pPr>
      <w:r w:rsidRPr="00FF2A64">
        <w:rPr>
          <w:lang w:val="en-GB"/>
        </w:rPr>
        <w:t xml:space="preserve">A </w:t>
      </w:r>
      <w:r w:rsidRPr="00FF2A64">
        <w:rPr>
          <w:i/>
          <w:iCs/>
          <w:lang w:val="en-GB"/>
        </w:rPr>
        <w:t>UsageNode</w:t>
      </w:r>
      <w:r w:rsidRPr="00FF2A64">
        <w:rPr>
          <w:lang w:val="en-GB"/>
        </w:rPr>
        <w:t xml:space="preserve"> represents a position in an abstract vehicle, but it does not imply a certain location in space. For example, the "Head Light Left". </w:t>
      </w:r>
      <w:r w:rsidRPr="00FF2A64">
        <w:rPr>
          <w:i/>
          <w:iCs/>
          <w:lang w:val="en-GB"/>
        </w:rPr>
        <w:t>UsageNodes</w:t>
      </w:r>
      <w:r w:rsidRPr="00FF2A64">
        <w:rPr>
          <w:lang w:val="en-GB"/>
        </w:rPr>
        <w:t xml:space="preserve"> belong to the master data and they are defined on some companywide level. They can be used to </w:t>
      </w:r>
      <w:r w:rsidRPr="00FF2A64">
        <w:rPr>
          <w:lang w:val="en-GB"/>
        </w:rPr>
        <w:lastRenderedPageBreak/>
        <w:t>enforce consistent naming over different projects and different development streams (e.g. between Geometry and Electrologics).</w:t>
      </w:r>
    </w:p>
    <w:p w14:paraId="7D3ED4C1" w14:textId="77777777" w:rsidR="00CE3D4E" w:rsidRPr="00FF2A64" w:rsidRDefault="00CE3D4E" w:rsidP="00CE3D4E">
      <w:pPr>
        <w:rPr>
          <w:lang w:val="en-GB"/>
        </w:rPr>
      </w:pPr>
      <w:r w:rsidRPr="00FF2A64">
        <w:rPr>
          <w:lang w:val="en-GB"/>
        </w:rPr>
        <w:t xml:space="preserve">A </w:t>
      </w:r>
      <w:r w:rsidRPr="00FF2A64">
        <w:rPr>
          <w:i/>
          <w:iCs/>
          <w:lang w:val="en-GB"/>
        </w:rPr>
        <w:t>UsageNode</w:t>
      </w:r>
      <w:r w:rsidRPr="00FF2A64">
        <w:rPr>
          <w:lang w:val="en-GB"/>
        </w:rPr>
        <w:t xml:space="preserve"> can be realized by different elements in the VEC (e.g. </w:t>
      </w:r>
      <w:r w:rsidRPr="00FF2A64">
        <w:rPr>
          <w:i/>
          <w:iCs/>
          <w:lang w:val="en-GB"/>
        </w:rPr>
        <w:t>NetworkNode, OccurrenceOrUsage, TopologyNode, ComponentNode</w:t>
      </w:r>
      <w:r w:rsidRPr="00FF2A64">
        <w:rPr>
          <w:lang w:val="en-GB"/>
        </w:rPr>
        <w:t>).</w:t>
      </w:r>
    </w:p>
    <w:p w14:paraId="6E74E380" w14:textId="77777777" w:rsidR="00CE3D4E" w:rsidRDefault="00CE3D4E" w:rsidP="00CE3D4E">
      <w:pPr>
        <w:pStyle w:val="berschrift3"/>
        <w:keepLines w:val="0"/>
        <w:numPr>
          <w:ilvl w:val="2"/>
          <w:numId w:val="2"/>
        </w:numPr>
        <w:autoSpaceDE/>
        <w:autoSpaceDN/>
        <w:adjustRightInd/>
        <w:spacing w:before="240" w:after="60" w:line="240" w:lineRule="auto"/>
      </w:pPr>
      <w:bookmarkStart w:id="1057" w:name="_7ba05a1fe50d7a660f914921bce9d40c"/>
      <w:r>
        <w:t>Usage Constraints</w:t>
      </w:r>
      <w:bookmarkEnd w:id="1057"/>
    </w:p>
    <w:p w14:paraId="15489B37" w14:textId="77777777" w:rsidR="00CE3D4E" w:rsidRDefault="00CE3D4E" w:rsidP="00CE3D4E">
      <w:pPr>
        <w:jc w:val="center"/>
      </w:pPr>
      <w:r>
        <w:rPr>
          <w:noProof/>
        </w:rPr>
        <w:drawing>
          <wp:inline distT="0" distB="0" distL="0" distR="0" wp14:anchorId="0096644B" wp14:editId="24924613">
            <wp:extent cx="5756275" cy="2830008"/>
            <wp:effectExtent l="0" t="0" r="0" b="0"/>
            <wp:docPr id="10" name="Picture -694440358.png" descr="-69444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94440358.png"/>
                    <pic:cNvPicPr/>
                  </pic:nvPicPr>
                  <pic:blipFill>
                    <a:blip r:embed="rId23" cstate="print"/>
                    <a:stretch>
                      <a:fillRect/>
                    </a:stretch>
                  </pic:blipFill>
                  <pic:spPr>
                    <a:xfrm>
                      <a:off x="0" y="0"/>
                      <a:ext cx="5756275" cy="2830008"/>
                    </a:xfrm>
                    <a:prstGeom prst="rect">
                      <a:avLst/>
                    </a:prstGeom>
                  </pic:spPr>
                </pic:pic>
              </a:graphicData>
            </a:graphic>
          </wp:inline>
        </w:drawing>
      </w:r>
    </w:p>
    <w:p w14:paraId="1D774E3F" w14:textId="7806FD36" w:rsidR="00CE3D4E" w:rsidRPr="00FF2A64" w:rsidRDefault="00CE3D4E" w:rsidP="00CE3D4E">
      <w:pPr>
        <w:pStyle w:val="Beschriftung"/>
        <w:rPr>
          <w:lang w:val="en-GB"/>
        </w:rPr>
      </w:pPr>
      <w:bookmarkStart w:id="1058" w:name="_Toc33620355"/>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6</w:t>
      </w:r>
      <w:r>
        <w:fldChar w:fldCharType="end"/>
      </w:r>
      <w:r w:rsidRPr="00FF2A64">
        <w:rPr>
          <w:lang w:val="en-GB"/>
        </w:rPr>
        <w:t>: Usage Constraints</w:t>
      </w:r>
      <w:bookmarkEnd w:id="1058"/>
    </w:p>
    <w:p w14:paraId="05018262" w14:textId="77777777" w:rsidR="00CE3D4E" w:rsidRPr="00FF2A64" w:rsidRDefault="00CE3D4E" w:rsidP="00CE3D4E">
      <w:pPr>
        <w:rPr>
          <w:lang w:val="en-GB"/>
        </w:rPr>
      </w:pPr>
      <w:r w:rsidRPr="00FF2A64">
        <w:rPr>
          <w:lang w:val="en-GB"/>
        </w:rPr>
        <w:t xml:space="preserve">A </w:t>
      </w:r>
      <w:r w:rsidRPr="00FF2A64">
        <w:rPr>
          <w:i/>
          <w:iCs/>
          <w:lang w:val="en-GB"/>
        </w:rPr>
        <w:t>UsageConstraintSpecification</w:t>
      </w:r>
      <w:r w:rsidRPr="00FF2A64">
        <w:rPr>
          <w:lang w:val="en-GB"/>
        </w:rPr>
        <w:t xml:space="preserve"> is intended to describe the allowed usage of the </w:t>
      </w:r>
      <w:r w:rsidRPr="00FF2A64">
        <w:rPr>
          <w:i/>
          <w:iCs/>
          <w:lang w:val="en-GB"/>
        </w:rPr>
        <w:t>constrainedParts</w:t>
      </w:r>
      <w:r w:rsidRPr="00FF2A64">
        <w:rPr>
          <w:lang w:val="en-GB"/>
        </w:rPr>
        <w:t>.</w:t>
      </w:r>
    </w:p>
    <w:p w14:paraId="25F3A59F" w14:textId="77777777" w:rsidR="00CE3D4E" w:rsidRPr="00FF2A64" w:rsidRDefault="00CE3D4E" w:rsidP="00CE3D4E">
      <w:pPr>
        <w:rPr>
          <w:lang w:val="en-GB"/>
        </w:rPr>
      </w:pPr>
      <w:r w:rsidRPr="00FF2A64">
        <w:rPr>
          <w:lang w:val="en-GB"/>
        </w:rPr>
        <w:t xml:space="preserve">A </w:t>
      </w:r>
      <w:r w:rsidRPr="00FF2A64">
        <w:rPr>
          <w:i/>
          <w:iCs/>
          <w:lang w:val="en-GB"/>
        </w:rPr>
        <w:t>UsageConstraintSpecification</w:t>
      </w:r>
      <w:r w:rsidRPr="00FF2A64">
        <w:rPr>
          <w:lang w:val="en-GB"/>
        </w:rPr>
        <w:t xml:space="preserve"> is a container for various </w:t>
      </w:r>
      <w:r w:rsidRPr="00FF2A64">
        <w:rPr>
          <w:i/>
          <w:iCs/>
          <w:lang w:val="en-GB"/>
        </w:rPr>
        <w:t>UsageConstraints</w:t>
      </w:r>
      <w:r w:rsidRPr="00FF2A64">
        <w:rPr>
          <w:lang w:val="en-GB"/>
        </w:rPr>
        <w:t xml:space="preserve"> each representing a single constraint. The sequencing of the </w:t>
      </w:r>
      <w:r w:rsidRPr="00FF2A64">
        <w:rPr>
          <w:i/>
          <w:iCs/>
          <w:lang w:val="en-GB"/>
        </w:rPr>
        <w:t>UsageConstraints</w:t>
      </w:r>
      <w:r w:rsidRPr="00FF2A64">
        <w:rPr>
          <w:lang w:val="en-GB"/>
        </w:rPr>
        <w:t xml:space="preserve"> specifies the priority: a general denial may be relativized by a following </w:t>
      </w:r>
      <w:r w:rsidRPr="00FF2A64">
        <w:rPr>
          <w:i/>
          <w:iCs/>
          <w:lang w:val="en-GB"/>
        </w:rPr>
        <w:t>UsageConstraint</w:t>
      </w:r>
      <w:r w:rsidRPr="00FF2A64">
        <w:rPr>
          <w:lang w:val="en-GB"/>
        </w:rPr>
        <w:t xml:space="preserve"> and vice-versa. In other words, the ordering of the </w:t>
      </w:r>
      <w:r w:rsidRPr="00FF2A64">
        <w:rPr>
          <w:i/>
          <w:iCs/>
          <w:lang w:val="en-GB"/>
        </w:rPr>
        <w:t>UsageConstraintSpecification.partUsageConstraints</w:t>
      </w:r>
      <w:r w:rsidRPr="00FF2A64">
        <w:rPr>
          <w:lang w:val="en-GB"/>
        </w:rPr>
        <w:t xml:space="preserve"> collection has a semantic and is highly relevant. </w:t>
      </w:r>
      <w:r w:rsidRPr="00FF2A64">
        <w:rPr>
          <w:i/>
          <w:iCs/>
          <w:lang w:val="en-GB"/>
        </w:rPr>
        <w:t>UsageConstraints</w:t>
      </w:r>
      <w:r w:rsidRPr="00FF2A64">
        <w:rPr>
          <w:lang w:val="en-GB"/>
        </w:rPr>
        <w:t xml:space="preserve"> further back in the collection have a higher priority than </w:t>
      </w:r>
      <w:r w:rsidRPr="00FF2A64">
        <w:rPr>
          <w:i/>
          <w:iCs/>
          <w:lang w:val="en-GB"/>
        </w:rPr>
        <w:t>UsageConstraints</w:t>
      </w:r>
      <w:r w:rsidRPr="00FF2A64">
        <w:rPr>
          <w:lang w:val="en-GB"/>
        </w:rPr>
        <w:t xml:space="preserve"> further ahead. Successive </w:t>
      </w:r>
      <w:r w:rsidRPr="00FF2A64">
        <w:rPr>
          <w:i/>
          <w:iCs/>
          <w:lang w:val="en-GB"/>
        </w:rPr>
        <w:t>UsageConstraints</w:t>
      </w:r>
      <w:r w:rsidRPr="00FF2A64">
        <w:rPr>
          <w:lang w:val="en-GB"/>
        </w:rPr>
        <w:t xml:space="preserve"> of the same type shall be interpreted as concatenation, whereas successive </w:t>
      </w:r>
      <w:r w:rsidRPr="00FF2A64">
        <w:rPr>
          <w:i/>
          <w:iCs/>
          <w:lang w:val="en-GB"/>
        </w:rPr>
        <w:t>UsageConstraints</w:t>
      </w:r>
      <w:r w:rsidRPr="00FF2A64">
        <w:rPr>
          <w:lang w:val="en-GB"/>
        </w:rPr>
        <w:t xml:space="preserve"> of different types shall be interpreted as exceptions to the preceding statement.</w:t>
      </w:r>
    </w:p>
    <w:p w14:paraId="0F258B33" w14:textId="77777777" w:rsidR="00CE3D4E" w:rsidRPr="00FF2A64" w:rsidRDefault="00CE3D4E" w:rsidP="00CE3D4E">
      <w:pPr>
        <w:rPr>
          <w:lang w:val="en-GB"/>
        </w:rPr>
      </w:pPr>
      <w:r w:rsidRPr="00FF2A64">
        <w:rPr>
          <w:lang w:val="en-GB"/>
        </w:rPr>
        <w:t>The relationships U</w:t>
      </w:r>
      <w:r w:rsidRPr="00FF2A64">
        <w:rPr>
          <w:i/>
          <w:iCs/>
          <w:lang w:val="en-GB"/>
        </w:rPr>
        <w:t>sageConstraint.usageNode</w:t>
      </w:r>
      <w:r w:rsidRPr="00FF2A64">
        <w:rPr>
          <w:lang w:val="en-GB"/>
        </w:rPr>
        <w:t xml:space="preserve"> and </w:t>
      </w:r>
      <w:r w:rsidRPr="00FF2A64">
        <w:rPr>
          <w:i/>
          <w:iCs/>
          <w:lang w:val="en-GB"/>
        </w:rPr>
        <w:t>UsageConstraint.project</w:t>
      </w:r>
      <w:r w:rsidRPr="00FF2A64">
        <w:rPr>
          <w:lang w:val="en-GB"/>
        </w:rPr>
        <w:t xml:space="preserve"> make it possible to specify at which </w:t>
      </w:r>
      <w:r w:rsidRPr="00FF2A64">
        <w:rPr>
          <w:i/>
          <w:iCs/>
          <w:lang w:val="en-GB"/>
        </w:rPr>
        <w:t>UsageNodes</w:t>
      </w:r>
      <w:r w:rsidRPr="00FF2A64">
        <w:rPr>
          <w:lang w:val="en-GB"/>
        </w:rPr>
        <w:t xml:space="preserve"> respectively in which </w:t>
      </w:r>
      <w:r w:rsidRPr="00FF2A64">
        <w:rPr>
          <w:i/>
          <w:iCs/>
          <w:lang w:val="en-GB"/>
        </w:rPr>
        <w:t>Projects</w:t>
      </w:r>
      <w:r w:rsidRPr="00FF2A64">
        <w:rPr>
          <w:lang w:val="en-GB"/>
        </w:rPr>
        <w:t xml:space="preserve"> the usage of the constrained </w:t>
      </w:r>
      <w:r w:rsidRPr="00FF2A64">
        <w:rPr>
          <w:i/>
          <w:iCs/>
          <w:lang w:val="en-GB"/>
        </w:rPr>
        <w:t>PartVersions</w:t>
      </w:r>
      <w:r w:rsidRPr="00FF2A64">
        <w:rPr>
          <w:lang w:val="en-GB"/>
        </w:rPr>
        <w:t xml:space="preserve"> is allowed/denied.</w:t>
      </w:r>
    </w:p>
    <w:p w14:paraId="2E59CD1D" w14:textId="77777777" w:rsidR="00CE3D4E" w:rsidRDefault="00CE3D4E" w:rsidP="00CE3D4E">
      <w:pPr>
        <w:pStyle w:val="berschrift2"/>
        <w:keepLines w:val="0"/>
        <w:numPr>
          <w:ilvl w:val="1"/>
          <w:numId w:val="2"/>
        </w:numPr>
        <w:autoSpaceDE/>
        <w:autoSpaceDN/>
        <w:adjustRightInd/>
        <w:spacing w:before="240" w:after="60" w:line="240" w:lineRule="auto"/>
      </w:pPr>
      <w:bookmarkStart w:id="1059" w:name="_Toc33620302"/>
      <w:r>
        <w:t>Basic Datatypes</w:t>
      </w:r>
      <w:bookmarkEnd w:id="1059"/>
    </w:p>
    <w:p w14:paraId="461EA41B" w14:textId="77777777" w:rsidR="00CE3D4E" w:rsidRPr="00FF2A64" w:rsidRDefault="00CE3D4E" w:rsidP="00CE3D4E">
      <w:pPr>
        <w:rPr>
          <w:lang w:val="en-GB"/>
        </w:rPr>
      </w:pPr>
      <w:r w:rsidRPr="00FF2A64">
        <w:rPr>
          <w:lang w:val="en-GB"/>
        </w:rPr>
        <w:t>The VEC supports the following a number of primitive standard data types:</w:t>
      </w:r>
    </w:p>
    <w:p w14:paraId="208A8018" w14:textId="77777777" w:rsidR="00CE3D4E" w:rsidRDefault="00CE3D4E" w:rsidP="00CE3D4E">
      <w:pPr>
        <w:numPr>
          <w:ilvl w:val="0"/>
          <w:numId w:val="17"/>
        </w:numPr>
        <w:autoSpaceDE/>
        <w:autoSpaceDN/>
        <w:adjustRightInd/>
        <w:spacing w:before="0" w:after="120" w:line="240" w:lineRule="auto"/>
      </w:pPr>
      <w:r>
        <w:t>Boolean</w:t>
      </w:r>
    </w:p>
    <w:p w14:paraId="7C60DBDA" w14:textId="77777777" w:rsidR="00CE3D4E" w:rsidRDefault="00CE3D4E" w:rsidP="00CE3D4E">
      <w:pPr>
        <w:numPr>
          <w:ilvl w:val="0"/>
          <w:numId w:val="17"/>
        </w:numPr>
        <w:autoSpaceDE/>
        <w:autoSpaceDN/>
        <w:adjustRightInd/>
        <w:spacing w:before="0" w:after="120" w:line="240" w:lineRule="auto"/>
      </w:pPr>
      <w:r>
        <w:t>Date</w:t>
      </w:r>
    </w:p>
    <w:p w14:paraId="2ADF30CF" w14:textId="77777777" w:rsidR="00CE3D4E" w:rsidRDefault="00CE3D4E" w:rsidP="00CE3D4E">
      <w:pPr>
        <w:numPr>
          <w:ilvl w:val="0"/>
          <w:numId w:val="17"/>
        </w:numPr>
        <w:autoSpaceDE/>
        <w:autoSpaceDN/>
        <w:adjustRightInd/>
        <w:spacing w:before="0" w:after="120" w:line="240" w:lineRule="auto"/>
      </w:pPr>
      <w:r>
        <w:t>Double</w:t>
      </w:r>
    </w:p>
    <w:p w14:paraId="4F603D5B" w14:textId="77777777" w:rsidR="00CE3D4E" w:rsidRDefault="00CE3D4E" w:rsidP="00CE3D4E">
      <w:pPr>
        <w:numPr>
          <w:ilvl w:val="0"/>
          <w:numId w:val="17"/>
        </w:numPr>
        <w:autoSpaceDE/>
        <w:autoSpaceDN/>
        <w:adjustRightInd/>
        <w:spacing w:before="0" w:after="120" w:line="240" w:lineRule="auto"/>
      </w:pPr>
      <w:r>
        <w:lastRenderedPageBreak/>
        <w:t>Integer</w:t>
      </w:r>
    </w:p>
    <w:p w14:paraId="3A1EA2D4" w14:textId="77777777" w:rsidR="00CE3D4E" w:rsidRDefault="00CE3D4E" w:rsidP="00CE3D4E">
      <w:pPr>
        <w:numPr>
          <w:ilvl w:val="0"/>
          <w:numId w:val="17"/>
        </w:numPr>
        <w:autoSpaceDE/>
        <w:autoSpaceDN/>
        <w:adjustRightInd/>
        <w:spacing w:before="0" w:after="120" w:line="240" w:lineRule="auto"/>
      </w:pPr>
      <w:r>
        <w:t>String</w:t>
      </w:r>
    </w:p>
    <w:p w14:paraId="44595F87" w14:textId="77777777" w:rsidR="00CE3D4E" w:rsidRDefault="00CE3D4E" w:rsidP="00CE3D4E">
      <w:r w:rsidRPr="00FF2A64">
        <w:rPr>
          <w:lang w:val="en-GB"/>
        </w:rPr>
        <w:t xml:space="preserve">In addition, the VEC defines various more complex general-purpose data types that are used within the specification. </w:t>
      </w:r>
      <w:r>
        <w:t>Those are defined in the following sections.</w:t>
      </w:r>
    </w:p>
    <w:p w14:paraId="33B2A6F2" w14:textId="77777777" w:rsidR="00CE3D4E" w:rsidRDefault="00CE3D4E" w:rsidP="00CE3D4E">
      <w:pPr>
        <w:pStyle w:val="berschrift3"/>
        <w:keepLines w:val="0"/>
        <w:numPr>
          <w:ilvl w:val="2"/>
          <w:numId w:val="2"/>
        </w:numPr>
        <w:autoSpaceDE/>
        <w:autoSpaceDN/>
        <w:adjustRightInd/>
        <w:spacing w:before="240" w:after="60" w:line="240" w:lineRule="auto"/>
      </w:pPr>
      <w:bookmarkStart w:id="1060" w:name="_48909706f52805724d15ff5e43c0f4a2"/>
      <w:r>
        <w:t>Localization of Strings</w:t>
      </w:r>
      <w:bookmarkEnd w:id="1060"/>
    </w:p>
    <w:p w14:paraId="67BB50C7" w14:textId="77777777" w:rsidR="00CE3D4E" w:rsidRDefault="00CE3D4E" w:rsidP="00CE3D4E">
      <w:pPr>
        <w:jc w:val="center"/>
      </w:pPr>
      <w:r>
        <w:rPr>
          <w:noProof/>
        </w:rPr>
        <w:drawing>
          <wp:inline distT="0" distB="0" distL="0" distR="0" wp14:anchorId="1A96FC8E" wp14:editId="2D6394AA">
            <wp:extent cx="5143500" cy="3190875"/>
            <wp:effectExtent l="0" t="0" r="0" b="0"/>
            <wp:docPr id="12" name="Picture 862228568.png" descr="862228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62228568.png"/>
                    <pic:cNvPicPr/>
                  </pic:nvPicPr>
                  <pic:blipFill>
                    <a:blip r:embed="rId24" cstate="print"/>
                    <a:stretch>
                      <a:fillRect/>
                    </a:stretch>
                  </pic:blipFill>
                  <pic:spPr>
                    <a:xfrm>
                      <a:off x="0" y="0"/>
                      <a:ext cx="5143500" cy="3190875"/>
                    </a:xfrm>
                    <a:prstGeom prst="rect">
                      <a:avLst/>
                    </a:prstGeom>
                  </pic:spPr>
                </pic:pic>
              </a:graphicData>
            </a:graphic>
          </wp:inline>
        </w:drawing>
      </w:r>
    </w:p>
    <w:p w14:paraId="1816CB58" w14:textId="336B54E7" w:rsidR="00CE3D4E" w:rsidRPr="00FF2A64" w:rsidRDefault="00CE3D4E" w:rsidP="00CE3D4E">
      <w:pPr>
        <w:pStyle w:val="Beschriftung"/>
        <w:rPr>
          <w:lang w:val="en-GB"/>
        </w:rPr>
      </w:pPr>
      <w:bookmarkStart w:id="1061" w:name="_Toc33620356"/>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7</w:t>
      </w:r>
      <w:r>
        <w:fldChar w:fldCharType="end"/>
      </w:r>
      <w:r w:rsidRPr="00FF2A64">
        <w:rPr>
          <w:lang w:val="en-GB"/>
        </w:rPr>
        <w:t>: Localization of Strings</w:t>
      </w:r>
      <w:bookmarkEnd w:id="1061"/>
    </w:p>
    <w:p w14:paraId="3D83BBC5" w14:textId="77777777" w:rsidR="00CE3D4E" w:rsidRPr="00FF2A64" w:rsidRDefault="00CE3D4E" w:rsidP="00CE3D4E">
      <w:pPr>
        <w:rPr>
          <w:lang w:val="en-GB"/>
        </w:rPr>
      </w:pPr>
      <w:r w:rsidRPr="00FF2A64">
        <w:rPr>
          <w:lang w:val="en-GB"/>
        </w:rPr>
        <w:t xml:space="preserve">The VEC provides a concept for the localization of string values. Every attribute that can be localized has the type of </w:t>
      </w:r>
      <w:r w:rsidRPr="00FF2A64">
        <w:rPr>
          <w:i/>
          <w:iCs/>
          <w:lang w:val="en-GB"/>
        </w:rPr>
        <w:t>AbstractLocalizedString</w:t>
      </w:r>
      <w:r w:rsidRPr="00FF2A64">
        <w:rPr>
          <w:lang w:val="en-GB"/>
        </w:rPr>
        <w:t xml:space="preserve"> or one of its subclasses.</w:t>
      </w:r>
    </w:p>
    <w:p w14:paraId="01C75561" w14:textId="77777777" w:rsidR="00CE3D4E" w:rsidRPr="00FF2A64" w:rsidRDefault="00CE3D4E" w:rsidP="00CE3D4E">
      <w:pPr>
        <w:rPr>
          <w:lang w:val="en-GB"/>
        </w:rPr>
      </w:pPr>
      <w:r w:rsidRPr="00FF2A64">
        <w:rPr>
          <w:lang w:val="en-GB"/>
        </w:rPr>
        <w:t xml:space="preserve">An </w:t>
      </w:r>
      <w:r w:rsidRPr="00FF2A64">
        <w:rPr>
          <w:i/>
          <w:iCs/>
          <w:lang w:val="en-GB"/>
        </w:rPr>
        <w:t>AbstractLocalizedString</w:t>
      </w:r>
      <w:r w:rsidRPr="00FF2A64">
        <w:rPr>
          <w:lang w:val="en-GB"/>
        </w:rPr>
        <w:t xml:space="preserve"> consists of an ISO </w:t>
      </w:r>
      <w:r w:rsidRPr="00FF2A64">
        <w:rPr>
          <w:i/>
          <w:iCs/>
          <w:lang w:val="en-GB"/>
        </w:rPr>
        <w:t>languageCode</w:t>
      </w:r>
      <w:r w:rsidRPr="00FF2A64">
        <w:rPr>
          <w:lang w:val="en-GB"/>
        </w:rPr>
        <w:t xml:space="preserve"> and a </w:t>
      </w:r>
      <w:r w:rsidRPr="00FF2A64">
        <w:rPr>
          <w:i/>
          <w:iCs/>
          <w:lang w:val="en-GB"/>
        </w:rPr>
        <w:t>value</w:t>
      </w:r>
      <w:r w:rsidRPr="00FF2A64">
        <w:rPr>
          <w:lang w:val="en-GB"/>
        </w:rPr>
        <w:t>. Attributes of this type have a multiplicity of [0..*].</w:t>
      </w:r>
    </w:p>
    <w:p w14:paraId="5723116D" w14:textId="77777777" w:rsidR="00CE3D4E" w:rsidRPr="00FF2A64" w:rsidRDefault="00CE3D4E" w:rsidP="00CE3D4E">
      <w:pPr>
        <w:rPr>
          <w:lang w:val="en-GB"/>
        </w:rPr>
      </w:pPr>
      <w:r w:rsidRPr="00FF2A64">
        <w:rPr>
          <w:lang w:val="en-GB"/>
        </w:rPr>
        <w:t xml:space="preserve">In the case of a </w:t>
      </w:r>
      <w:r w:rsidRPr="00FF2A64">
        <w:rPr>
          <w:i/>
          <w:iCs/>
          <w:lang w:val="en-GB"/>
        </w:rPr>
        <w:t>LocalizedString</w:t>
      </w:r>
      <w:r w:rsidRPr="00FF2A64">
        <w:rPr>
          <w:lang w:val="en-GB"/>
        </w:rPr>
        <w:t xml:space="preserve"> the attribute represents a human readable text with a specific semantic. All </w:t>
      </w:r>
      <w:r w:rsidRPr="00FF2A64">
        <w:rPr>
          <w:i/>
          <w:iCs/>
          <w:lang w:val="en-GB"/>
        </w:rPr>
        <w:t>LocalizedString</w:t>
      </w:r>
      <w:r w:rsidRPr="00FF2A64">
        <w:rPr>
          <w:lang w:val="en-GB"/>
        </w:rPr>
        <w:t xml:space="preserve"> instances for a single attribute must represent the same meaning in different languages.</w:t>
      </w:r>
    </w:p>
    <w:p w14:paraId="77605C5C" w14:textId="77777777" w:rsidR="00CE3D4E" w:rsidRPr="00FF2A64" w:rsidRDefault="00CE3D4E" w:rsidP="00CE3D4E">
      <w:pPr>
        <w:rPr>
          <w:lang w:val="en-GB"/>
        </w:rPr>
      </w:pPr>
      <w:r w:rsidRPr="00FF2A64">
        <w:rPr>
          <w:lang w:val="en-GB"/>
        </w:rPr>
        <w:t xml:space="preserve">When a </w:t>
      </w:r>
      <w:r w:rsidRPr="00FF2A64">
        <w:rPr>
          <w:i/>
          <w:iCs/>
          <w:lang w:val="en-GB"/>
        </w:rPr>
        <w:t xml:space="preserve">LocalizedTypedString </w:t>
      </w:r>
      <w:r w:rsidRPr="00FF2A64">
        <w:rPr>
          <w:lang w:val="en-GB"/>
        </w:rPr>
        <w:t>is used,</w:t>
      </w:r>
      <w:r w:rsidRPr="00FF2A64">
        <w:rPr>
          <w:i/>
          <w:iCs/>
          <w:lang w:val="en-GB"/>
        </w:rPr>
        <w:t xml:space="preserve"> </w:t>
      </w:r>
      <w:r w:rsidRPr="00FF2A64">
        <w:rPr>
          <w:lang w:val="en-GB"/>
        </w:rPr>
        <w:t xml:space="preserve">the semantics of the attribute values can be further detailed by the </w:t>
      </w:r>
      <w:r w:rsidRPr="00FF2A64">
        <w:rPr>
          <w:i/>
          <w:iCs/>
          <w:lang w:val="en-GB"/>
        </w:rPr>
        <w:t>type</w:t>
      </w:r>
      <w:r w:rsidRPr="00FF2A64">
        <w:rPr>
          <w:lang w:val="en-GB"/>
        </w:rPr>
        <w:t xml:space="preserve"> attribute. For example, an </w:t>
      </w:r>
      <w:r w:rsidRPr="00FF2A64">
        <w:rPr>
          <w:i/>
          <w:iCs/>
          <w:lang w:val="en-GB"/>
        </w:rPr>
        <w:t>ItemVersion</w:t>
      </w:r>
      <w:r w:rsidRPr="00FF2A64">
        <w:rPr>
          <w:lang w:val="en-GB"/>
        </w:rPr>
        <w:t xml:space="preserve"> can have more than one description with a more specific semantic of each description type. In this case, all </w:t>
      </w:r>
      <w:r w:rsidRPr="00FF2A64">
        <w:rPr>
          <w:i/>
          <w:iCs/>
          <w:lang w:val="en-GB"/>
        </w:rPr>
        <w:t>LocalizedTypedString</w:t>
      </w:r>
      <w:r w:rsidRPr="00FF2A64">
        <w:rPr>
          <w:lang w:val="en-GB"/>
        </w:rPr>
        <w:t xml:space="preserve"> instances for an attribute must represent the same meaning for their type value in different languages.</w:t>
      </w:r>
    </w:p>
    <w:p w14:paraId="46C43D7E" w14:textId="77777777" w:rsidR="00CE3D4E" w:rsidRDefault="00CE3D4E" w:rsidP="00CE3D4E">
      <w:pPr>
        <w:pStyle w:val="berschrift3"/>
        <w:keepLines w:val="0"/>
        <w:numPr>
          <w:ilvl w:val="2"/>
          <w:numId w:val="2"/>
        </w:numPr>
        <w:autoSpaceDE/>
        <w:autoSpaceDN/>
        <w:adjustRightInd/>
        <w:spacing w:before="240" w:after="60" w:line="240" w:lineRule="auto"/>
      </w:pPr>
      <w:bookmarkStart w:id="1062" w:name="_0669c0c7928daf31fe781d829f14bb1c"/>
      <w:r>
        <w:lastRenderedPageBreak/>
        <w:t>Numerical Values &amp; Units</w:t>
      </w:r>
      <w:bookmarkEnd w:id="1062"/>
    </w:p>
    <w:p w14:paraId="7177DF37" w14:textId="77777777" w:rsidR="00CE3D4E" w:rsidRDefault="00CE3D4E" w:rsidP="00CE3D4E">
      <w:pPr>
        <w:jc w:val="center"/>
      </w:pPr>
      <w:r>
        <w:rPr>
          <w:noProof/>
        </w:rPr>
        <w:drawing>
          <wp:inline distT="0" distB="0" distL="0" distR="0" wp14:anchorId="604AFB03" wp14:editId="378C7B98">
            <wp:extent cx="5756275" cy="3692878"/>
            <wp:effectExtent l="0" t="0" r="0" b="0"/>
            <wp:docPr id="14" name="Picture 1120481272.png" descr="112048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20481272.png"/>
                    <pic:cNvPicPr/>
                  </pic:nvPicPr>
                  <pic:blipFill>
                    <a:blip r:embed="rId25" cstate="print"/>
                    <a:stretch>
                      <a:fillRect/>
                    </a:stretch>
                  </pic:blipFill>
                  <pic:spPr>
                    <a:xfrm>
                      <a:off x="0" y="0"/>
                      <a:ext cx="5756275" cy="3692878"/>
                    </a:xfrm>
                    <a:prstGeom prst="rect">
                      <a:avLst/>
                    </a:prstGeom>
                  </pic:spPr>
                </pic:pic>
              </a:graphicData>
            </a:graphic>
          </wp:inline>
        </w:drawing>
      </w:r>
    </w:p>
    <w:p w14:paraId="1EBB3605" w14:textId="7A794766" w:rsidR="00CE3D4E" w:rsidRPr="00FF2A64" w:rsidRDefault="00CE3D4E" w:rsidP="00CE3D4E">
      <w:pPr>
        <w:pStyle w:val="Beschriftung"/>
        <w:rPr>
          <w:lang w:val="en-GB"/>
        </w:rPr>
      </w:pPr>
      <w:bookmarkStart w:id="1063" w:name="_Toc33620357"/>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8</w:t>
      </w:r>
      <w:r>
        <w:fldChar w:fldCharType="end"/>
      </w:r>
      <w:r w:rsidRPr="00FF2A64">
        <w:rPr>
          <w:lang w:val="en-GB"/>
        </w:rPr>
        <w:t>: Numerical Values &amp; Units</w:t>
      </w:r>
      <w:bookmarkEnd w:id="1063"/>
    </w:p>
    <w:p w14:paraId="0F142D2B" w14:textId="77777777" w:rsidR="00CE3D4E" w:rsidRPr="00FF2A64" w:rsidRDefault="00CE3D4E" w:rsidP="00CE3D4E">
      <w:pPr>
        <w:rPr>
          <w:lang w:val="en-GB"/>
        </w:rPr>
      </w:pPr>
      <w:r w:rsidRPr="00FF2A64">
        <w:rPr>
          <w:lang w:val="en-GB"/>
        </w:rPr>
        <w:t xml:space="preserve">With Version 1.1.0 a more flexible and meaningful unit system has been introduced. A unit is used to define the dimension of a numerical value. In the VEC a unit is expressed by the abstract class </w:t>
      </w:r>
      <w:r w:rsidRPr="00FF2A64">
        <w:rPr>
          <w:i/>
          <w:iCs/>
          <w:lang w:val="en-GB"/>
        </w:rPr>
        <w:t>Unit</w:t>
      </w:r>
      <w:r w:rsidRPr="00FF2A64">
        <w:rPr>
          <w:lang w:val="en-GB"/>
        </w:rPr>
        <w:t>. The different existing types of units are represented by its concrete subclasses. Every unit can have an optional exponent. If no exponent is defined, this is interpreted as an exponent of 1.</w:t>
      </w:r>
    </w:p>
    <w:p w14:paraId="14158BD0" w14:textId="77777777" w:rsidR="00CE3D4E" w:rsidRPr="00FF2A64" w:rsidRDefault="00CE3D4E" w:rsidP="00CE3D4E">
      <w:pPr>
        <w:rPr>
          <w:lang w:val="en-GB"/>
        </w:rPr>
      </w:pPr>
      <w:r w:rsidRPr="00FF2A64">
        <w:rPr>
          <w:lang w:val="en-GB"/>
        </w:rPr>
        <w:t xml:space="preserve">The class </w:t>
      </w:r>
      <w:r w:rsidRPr="00FF2A64">
        <w:rPr>
          <w:i/>
          <w:iCs/>
          <w:lang w:val="en-GB"/>
        </w:rPr>
        <w:t>SIUnit</w:t>
      </w:r>
      <w:r w:rsidRPr="00FF2A64">
        <w:rPr>
          <w:lang w:val="en-GB"/>
        </w:rPr>
        <w:t xml:space="preserve"> defines a unit in the terms of the SI-System. A </w:t>
      </w:r>
      <w:r w:rsidRPr="00FF2A64">
        <w:rPr>
          <w:i/>
          <w:iCs/>
          <w:lang w:val="en-GB"/>
        </w:rPr>
        <w:t>SIUnit</w:t>
      </w:r>
      <w:r w:rsidRPr="00FF2A64">
        <w:rPr>
          <w:lang w:val="en-GB"/>
        </w:rPr>
        <w:t xml:space="preserve"> is defined by a combination of an optional </w:t>
      </w:r>
      <w:r w:rsidRPr="00FF2A64">
        <w:rPr>
          <w:i/>
          <w:iCs/>
          <w:lang w:val="en-GB"/>
        </w:rPr>
        <w:t>SiPrefix</w:t>
      </w:r>
      <w:r w:rsidRPr="00FF2A64">
        <w:rPr>
          <w:lang w:val="en-GB"/>
        </w:rPr>
        <w:t xml:space="preserve"> (e.g. Milli) and </w:t>
      </w:r>
      <w:r w:rsidRPr="00FF2A64">
        <w:rPr>
          <w:i/>
          <w:iCs/>
          <w:lang w:val="en-GB"/>
        </w:rPr>
        <w:t>SIUnitName</w:t>
      </w:r>
      <w:r w:rsidRPr="00FF2A64">
        <w:rPr>
          <w:lang w:val="en-GB"/>
        </w:rPr>
        <w:t xml:space="preserve"> (e.g. Metre).</w:t>
      </w:r>
    </w:p>
    <w:p w14:paraId="19A15F17" w14:textId="77777777" w:rsidR="00CE3D4E" w:rsidRPr="00FF2A64" w:rsidRDefault="00CE3D4E" w:rsidP="00CE3D4E">
      <w:pPr>
        <w:rPr>
          <w:lang w:val="en-GB"/>
        </w:rPr>
      </w:pPr>
      <w:r w:rsidRPr="00FF2A64">
        <w:rPr>
          <w:lang w:val="en-GB"/>
        </w:rPr>
        <w:t xml:space="preserve">The class </w:t>
      </w:r>
      <w:r w:rsidRPr="00FF2A64">
        <w:rPr>
          <w:i/>
          <w:iCs/>
          <w:lang w:val="en-GB"/>
        </w:rPr>
        <w:t>IECUnit</w:t>
      </w:r>
      <w:r w:rsidRPr="00FF2A64">
        <w:rPr>
          <w:lang w:val="en-GB"/>
        </w:rPr>
        <w:t xml:space="preserve"> defines a unit in the terms of the IEC-System which is used for measurement of digital data amounts.</w:t>
      </w:r>
    </w:p>
    <w:p w14:paraId="5EC9B57E" w14:textId="77777777" w:rsidR="00CE3D4E" w:rsidRPr="00FF2A64" w:rsidRDefault="00CE3D4E" w:rsidP="00CE3D4E">
      <w:pPr>
        <w:rPr>
          <w:lang w:val="en-GB"/>
        </w:rPr>
      </w:pPr>
      <w:r w:rsidRPr="00FF2A64">
        <w:rPr>
          <w:lang w:val="en-GB"/>
        </w:rPr>
        <w:t xml:space="preserve">The class </w:t>
      </w:r>
      <w:r w:rsidRPr="00FF2A64">
        <w:rPr>
          <w:i/>
          <w:iCs/>
          <w:lang w:val="en-GB"/>
        </w:rPr>
        <w:t>ImperialUnit</w:t>
      </w:r>
      <w:r w:rsidRPr="00FF2A64">
        <w:rPr>
          <w:lang w:val="en-GB"/>
        </w:rPr>
        <w:t xml:space="preserve"> defines a unit in the terms of the imperial unit system (e.g. Inch).</w:t>
      </w:r>
    </w:p>
    <w:p w14:paraId="7B448F31" w14:textId="77777777" w:rsidR="00CE3D4E" w:rsidRPr="00FF2A64" w:rsidRDefault="00CE3D4E" w:rsidP="00CE3D4E">
      <w:pPr>
        <w:rPr>
          <w:lang w:val="en-GB"/>
        </w:rPr>
      </w:pPr>
      <w:r w:rsidRPr="00FF2A64">
        <w:rPr>
          <w:lang w:val="en-GB"/>
        </w:rPr>
        <w:t xml:space="preserve">The class </w:t>
      </w:r>
      <w:r w:rsidRPr="00FF2A64">
        <w:rPr>
          <w:i/>
          <w:iCs/>
          <w:lang w:val="en-GB"/>
        </w:rPr>
        <w:t>OtherUnit</w:t>
      </w:r>
      <w:r w:rsidRPr="00FF2A64">
        <w:rPr>
          <w:lang w:val="en-GB"/>
        </w:rPr>
        <w:t xml:space="preserve"> is used to define units that do not belong to any standardized unit system, but which are relevant in the context of the VEC. Currently these are the units Pi (as a unit for angular frequency or circular measure) and Piece.</w:t>
      </w:r>
    </w:p>
    <w:p w14:paraId="103644A3" w14:textId="77777777" w:rsidR="00CE3D4E" w:rsidRPr="00FF2A64" w:rsidRDefault="00CE3D4E" w:rsidP="00CE3D4E">
      <w:pPr>
        <w:rPr>
          <w:lang w:val="en-GB"/>
        </w:rPr>
      </w:pPr>
      <w:r w:rsidRPr="00FF2A64">
        <w:rPr>
          <w:lang w:val="en-GB"/>
        </w:rPr>
        <w:t xml:space="preserve">The class </w:t>
      </w:r>
      <w:r w:rsidRPr="00FF2A64">
        <w:rPr>
          <w:i/>
          <w:iCs/>
          <w:lang w:val="en-GB"/>
        </w:rPr>
        <w:t>CustomUnit</w:t>
      </w:r>
      <w:r w:rsidRPr="00FF2A64">
        <w:rPr>
          <w:lang w:val="en-GB"/>
        </w:rPr>
        <w:t xml:space="preserve"> can be used to define units that are necessary for a specific use case and that are currently not considered in the VEC.</w:t>
      </w:r>
    </w:p>
    <w:p w14:paraId="0CF3E22E" w14:textId="77777777" w:rsidR="00CE3D4E" w:rsidRPr="00FF2A64" w:rsidRDefault="00CE3D4E" w:rsidP="00CE3D4E">
      <w:pPr>
        <w:rPr>
          <w:lang w:val="en-GB"/>
        </w:rPr>
      </w:pPr>
      <w:r w:rsidRPr="00FF2A64">
        <w:rPr>
          <w:lang w:val="en-GB"/>
        </w:rPr>
        <w:t xml:space="preserve">The class </w:t>
      </w:r>
      <w:r w:rsidRPr="00FF2A64">
        <w:rPr>
          <w:i/>
          <w:iCs/>
          <w:lang w:val="en-GB"/>
        </w:rPr>
        <w:t>CompositeUnit</w:t>
      </w:r>
      <w:r w:rsidRPr="00FF2A64">
        <w:rPr>
          <w:lang w:val="en-GB"/>
        </w:rPr>
        <w:t xml:space="preserve"> is used to define units that are created by the multiplication of other units (Association </w:t>
      </w:r>
      <w:r w:rsidRPr="00FF2A64">
        <w:rPr>
          <w:i/>
          <w:iCs/>
          <w:lang w:val="en-GB"/>
        </w:rPr>
        <w:t>CompositeUnit.factors</w:t>
      </w:r>
      <w:r w:rsidRPr="00FF2A64">
        <w:rPr>
          <w:lang w:val="en-GB"/>
        </w:rPr>
        <w:t xml:space="preserve">). For example, the Unit "Ohm per Metre" will be created with two instances of </w:t>
      </w:r>
      <w:r w:rsidRPr="00FF2A64">
        <w:rPr>
          <w:i/>
          <w:iCs/>
          <w:lang w:val="en-GB"/>
        </w:rPr>
        <w:t>SIUnit</w:t>
      </w:r>
      <w:r w:rsidRPr="00FF2A64">
        <w:rPr>
          <w:lang w:val="en-GB"/>
        </w:rPr>
        <w:t xml:space="preserve">. One </w:t>
      </w:r>
      <w:r w:rsidRPr="00FF2A64">
        <w:rPr>
          <w:i/>
          <w:iCs/>
          <w:lang w:val="en-GB"/>
        </w:rPr>
        <w:t>SIUnit</w:t>
      </w:r>
      <w:r w:rsidRPr="00FF2A64">
        <w:rPr>
          <w:lang w:val="en-GB"/>
        </w:rPr>
        <w:t xml:space="preserve"> </w:t>
      </w:r>
      <w:r w:rsidRPr="00FF2A64">
        <w:rPr>
          <w:i/>
          <w:iCs/>
          <w:lang w:val="en-GB"/>
        </w:rPr>
        <w:t>Ohm</w:t>
      </w:r>
      <w:r w:rsidRPr="00FF2A64">
        <w:rPr>
          <w:lang w:val="en-GB"/>
        </w:rPr>
        <w:t xml:space="preserve"> (without prefix and </w:t>
      </w:r>
      <w:r w:rsidRPr="00FF2A64">
        <w:rPr>
          <w:i/>
          <w:iCs/>
          <w:lang w:val="en-GB"/>
        </w:rPr>
        <w:t>exponent</w:t>
      </w:r>
      <w:r w:rsidRPr="00FF2A64">
        <w:rPr>
          <w:lang w:val="en-GB"/>
        </w:rPr>
        <w:t xml:space="preserve">) and one </w:t>
      </w:r>
      <w:r w:rsidRPr="00FF2A64">
        <w:rPr>
          <w:i/>
          <w:iCs/>
          <w:lang w:val="en-GB"/>
        </w:rPr>
        <w:t>SIUnit</w:t>
      </w:r>
      <w:r w:rsidRPr="00FF2A64">
        <w:rPr>
          <w:lang w:val="en-GB"/>
        </w:rPr>
        <w:t xml:space="preserve"> Metre (without prefix and an </w:t>
      </w:r>
      <w:r w:rsidRPr="00FF2A64">
        <w:rPr>
          <w:i/>
          <w:iCs/>
          <w:lang w:val="en-GB"/>
        </w:rPr>
        <w:t>exponent</w:t>
      </w:r>
      <w:r w:rsidRPr="00FF2A64">
        <w:rPr>
          <w:lang w:val="en-GB"/>
        </w:rPr>
        <w:t xml:space="preserve"> of "-1").</w:t>
      </w:r>
    </w:p>
    <w:p w14:paraId="0338C4B3" w14:textId="77777777" w:rsidR="00CE3D4E" w:rsidRPr="00FF2A64" w:rsidRDefault="00CE3D4E" w:rsidP="00CE3D4E">
      <w:pPr>
        <w:rPr>
          <w:lang w:val="en-GB"/>
        </w:rPr>
      </w:pPr>
      <w:r w:rsidRPr="00FF2A64">
        <w:rPr>
          <w:lang w:val="en-GB"/>
        </w:rPr>
        <w:lastRenderedPageBreak/>
        <w:t xml:space="preserve">Mainly these </w:t>
      </w:r>
      <w:r w:rsidRPr="00FF2A64">
        <w:rPr>
          <w:i/>
          <w:iCs/>
          <w:lang w:val="en-GB"/>
        </w:rPr>
        <w:t>Units</w:t>
      </w:r>
      <w:r w:rsidRPr="00FF2A64">
        <w:rPr>
          <w:lang w:val="en-GB"/>
        </w:rPr>
        <w:t xml:space="preserve"> are used by the class </w:t>
      </w:r>
      <w:r w:rsidRPr="00FF2A64">
        <w:rPr>
          <w:i/>
          <w:iCs/>
          <w:lang w:val="en-GB"/>
        </w:rPr>
        <w:t>ValueWithUnit</w:t>
      </w:r>
      <w:r w:rsidRPr="00FF2A64">
        <w:rPr>
          <w:lang w:val="en-GB"/>
        </w:rPr>
        <w:t xml:space="preserve"> which can be either a </w:t>
      </w:r>
      <w:r w:rsidRPr="00FF2A64">
        <w:rPr>
          <w:i/>
          <w:iCs/>
          <w:lang w:val="en-GB"/>
        </w:rPr>
        <w:t>ValueRange</w:t>
      </w:r>
      <w:r w:rsidRPr="00FF2A64">
        <w:rPr>
          <w:lang w:val="en-GB"/>
        </w:rPr>
        <w:t xml:space="preserve"> or a </w:t>
      </w:r>
      <w:r w:rsidRPr="00FF2A64">
        <w:rPr>
          <w:i/>
          <w:iCs/>
          <w:lang w:val="en-GB"/>
        </w:rPr>
        <w:t>NumericalValue</w:t>
      </w:r>
      <w:r w:rsidRPr="00FF2A64">
        <w:rPr>
          <w:lang w:val="en-GB"/>
        </w:rPr>
        <w:t xml:space="preserve">. A </w:t>
      </w:r>
      <w:r w:rsidRPr="00FF2A64">
        <w:rPr>
          <w:i/>
          <w:iCs/>
          <w:lang w:val="en-GB"/>
        </w:rPr>
        <w:t>ValueRange</w:t>
      </w:r>
      <w:r w:rsidRPr="00FF2A64">
        <w:rPr>
          <w:lang w:val="en-GB"/>
        </w:rPr>
        <w:t xml:space="preserve"> defines a range of a value between </w:t>
      </w:r>
      <w:r w:rsidRPr="00FF2A64">
        <w:rPr>
          <w:i/>
          <w:iCs/>
          <w:lang w:val="en-GB"/>
        </w:rPr>
        <w:t>minimum</w:t>
      </w:r>
      <w:r w:rsidRPr="00FF2A64">
        <w:rPr>
          <w:lang w:val="en-GB"/>
        </w:rPr>
        <w:t xml:space="preserve"> and </w:t>
      </w:r>
      <w:r w:rsidRPr="00FF2A64">
        <w:rPr>
          <w:i/>
          <w:iCs/>
          <w:lang w:val="en-GB"/>
        </w:rPr>
        <w:t>maximum.</w:t>
      </w:r>
      <w:r w:rsidRPr="00FF2A64">
        <w:rPr>
          <w:lang w:val="en-GB"/>
        </w:rPr>
        <w:t xml:space="preserve"> A </w:t>
      </w:r>
      <w:r w:rsidRPr="00FF2A64">
        <w:rPr>
          <w:i/>
          <w:iCs/>
          <w:lang w:val="en-GB"/>
        </w:rPr>
        <w:t xml:space="preserve">NumericalValue </w:t>
      </w:r>
      <w:r w:rsidRPr="00FF2A64">
        <w:rPr>
          <w:lang w:val="en-GB"/>
        </w:rPr>
        <w:t xml:space="preserve">defines a single value with an optional </w:t>
      </w:r>
      <w:r w:rsidRPr="00FF2A64">
        <w:rPr>
          <w:i/>
          <w:iCs/>
          <w:lang w:val="en-GB"/>
        </w:rPr>
        <w:t>Tolerance.</w:t>
      </w:r>
    </w:p>
    <w:p w14:paraId="33DEAD2B" w14:textId="77777777" w:rsidR="00CE3D4E" w:rsidRDefault="00CE3D4E" w:rsidP="00CE3D4E">
      <w:r>
        <w:t>Note:</w:t>
      </w:r>
    </w:p>
    <w:p w14:paraId="00A60F90" w14:textId="77777777" w:rsidR="00CE3D4E" w:rsidRPr="00FF2A64" w:rsidRDefault="00CE3D4E" w:rsidP="00CE3D4E">
      <w:pPr>
        <w:numPr>
          <w:ilvl w:val="0"/>
          <w:numId w:val="18"/>
        </w:numPr>
        <w:autoSpaceDE/>
        <w:autoSpaceDN/>
        <w:adjustRightInd/>
        <w:spacing w:before="0" w:after="120" w:line="240" w:lineRule="auto"/>
        <w:rPr>
          <w:lang w:val="en-GB"/>
        </w:rPr>
      </w:pPr>
      <w:r w:rsidRPr="00FF2A64">
        <w:rPr>
          <w:lang w:val="en-GB"/>
        </w:rPr>
        <w:t>For the purpose of clarity, not all literals of all enumerations are displayed. If literals are omitted in the graphical representation a "..." is shown.</w:t>
      </w:r>
    </w:p>
    <w:p w14:paraId="7DAFAF9F" w14:textId="77777777" w:rsidR="00CE3D4E" w:rsidRPr="00FF2A64" w:rsidRDefault="00CE3D4E" w:rsidP="00CE3D4E">
      <w:pPr>
        <w:numPr>
          <w:ilvl w:val="0"/>
          <w:numId w:val="18"/>
        </w:numPr>
        <w:autoSpaceDE/>
        <w:autoSpaceDN/>
        <w:adjustRightInd/>
        <w:spacing w:before="0" w:after="120" w:line="240" w:lineRule="auto"/>
        <w:rPr>
          <w:lang w:val="en-GB"/>
        </w:rPr>
      </w:pPr>
      <w:r w:rsidRPr="00FF2A64">
        <w:rPr>
          <w:lang w:val="en-GB"/>
        </w:rPr>
        <w:t>Currently the VEC does not support the definition of the same attribute value in different units at the same time (e.g. a single length value in m and ft at same time).</w:t>
      </w:r>
    </w:p>
    <w:p w14:paraId="57F15C53" w14:textId="77777777" w:rsidR="00CE3D4E" w:rsidRDefault="00CE3D4E" w:rsidP="00CE3D4E">
      <w:pPr>
        <w:pStyle w:val="berschrift3"/>
        <w:keepLines w:val="0"/>
        <w:numPr>
          <w:ilvl w:val="2"/>
          <w:numId w:val="2"/>
        </w:numPr>
        <w:autoSpaceDE/>
        <w:autoSpaceDN/>
        <w:adjustRightInd/>
        <w:spacing w:before="240" w:after="60" w:line="240" w:lineRule="auto"/>
      </w:pPr>
      <w:bookmarkStart w:id="1064" w:name="_f6c190e85f91e616071c7c3bfb37cabb"/>
      <w:r>
        <w:t>Extensibility with Custom Properties</w:t>
      </w:r>
      <w:bookmarkEnd w:id="1064"/>
    </w:p>
    <w:p w14:paraId="616FC161" w14:textId="77777777" w:rsidR="00CE3D4E" w:rsidRDefault="00CE3D4E" w:rsidP="00CE3D4E">
      <w:pPr>
        <w:jc w:val="center"/>
      </w:pPr>
      <w:r>
        <w:rPr>
          <w:noProof/>
        </w:rPr>
        <w:drawing>
          <wp:inline distT="0" distB="0" distL="0" distR="0" wp14:anchorId="236E3BC1" wp14:editId="56F7242B">
            <wp:extent cx="5756275" cy="2715355"/>
            <wp:effectExtent l="0" t="0" r="0" b="0"/>
            <wp:docPr id="16" name="Picture -1396017595.png" descr="-1396017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96017595.png"/>
                    <pic:cNvPicPr/>
                  </pic:nvPicPr>
                  <pic:blipFill>
                    <a:blip r:embed="rId26" cstate="print"/>
                    <a:stretch>
                      <a:fillRect/>
                    </a:stretch>
                  </pic:blipFill>
                  <pic:spPr>
                    <a:xfrm>
                      <a:off x="0" y="0"/>
                      <a:ext cx="5756275" cy="2715355"/>
                    </a:xfrm>
                    <a:prstGeom prst="rect">
                      <a:avLst/>
                    </a:prstGeom>
                  </pic:spPr>
                </pic:pic>
              </a:graphicData>
            </a:graphic>
          </wp:inline>
        </w:drawing>
      </w:r>
    </w:p>
    <w:p w14:paraId="175A8F4A" w14:textId="3E7812F0" w:rsidR="00CE3D4E" w:rsidRPr="00FF2A64" w:rsidRDefault="00CE3D4E" w:rsidP="00CE3D4E">
      <w:pPr>
        <w:pStyle w:val="Beschriftung"/>
        <w:rPr>
          <w:lang w:val="en-GB"/>
        </w:rPr>
      </w:pPr>
      <w:bookmarkStart w:id="1065" w:name="_Toc33620358"/>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9</w:t>
      </w:r>
      <w:r>
        <w:fldChar w:fldCharType="end"/>
      </w:r>
      <w:r w:rsidRPr="00FF2A64">
        <w:rPr>
          <w:lang w:val="en-GB"/>
        </w:rPr>
        <w:t>: Extensibility with Custom Properties</w:t>
      </w:r>
      <w:bookmarkEnd w:id="1065"/>
    </w:p>
    <w:p w14:paraId="0837D6B0" w14:textId="77777777" w:rsidR="00CE3D4E" w:rsidRPr="00FF2A64" w:rsidRDefault="00CE3D4E" w:rsidP="00CE3D4E">
      <w:pPr>
        <w:rPr>
          <w:lang w:val="en-GB"/>
        </w:rPr>
      </w:pPr>
      <w:r w:rsidRPr="00FF2A64">
        <w:rPr>
          <w:i/>
          <w:iCs/>
          <w:lang w:val="en-GB"/>
        </w:rPr>
        <w:t>CustomProperties</w:t>
      </w:r>
      <w:r w:rsidRPr="00FF2A64">
        <w:rPr>
          <w:lang w:val="en-GB"/>
        </w:rPr>
        <w:t xml:space="preserve"> have been introduced to the VEC as the dedicated extension mechanism. All subclasses of </w:t>
      </w:r>
      <w:r w:rsidRPr="00FF2A64">
        <w:rPr>
          <w:i/>
          <w:iCs/>
          <w:lang w:val="en-GB"/>
        </w:rPr>
        <w:t>ExtendableElement</w:t>
      </w:r>
      <w:r w:rsidRPr="00FF2A64">
        <w:rPr>
          <w:lang w:val="en-GB"/>
        </w:rPr>
        <w:t xml:space="preserve"> class are extendable by providing the possibility to define </w:t>
      </w:r>
      <w:r w:rsidRPr="00FF2A64">
        <w:rPr>
          <w:i/>
          <w:iCs/>
          <w:lang w:val="en-GB"/>
        </w:rPr>
        <w:t>CustomProperties</w:t>
      </w:r>
      <w:r w:rsidRPr="00FF2A64">
        <w:rPr>
          <w:lang w:val="en-GB"/>
        </w:rPr>
        <w:t xml:space="preserve">. </w:t>
      </w:r>
      <w:r w:rsidRPr="00FF2A64">
        <w:rPr>
          <w:i/>
          <w:iCs/>
          <w:lang w:val="en-GB"/>
        </w:rPr>
        <w:t>CustomProperties</w:t>
      </w:r>
      <w:r w:rsidRPr="00FF2A64">
        <w:rPr>
          <w:lang w:val="en-GB"/>
        </w:rPr>
        <w:t xml:space="preserve"> allow the definition and transport of almost any piece of data in an embedded way, for which the VEC does not define a different means of expression.</w:t>
      </w:r>
    </w:p>
    <w:p w14:paraId="6133D861" w14:textId="77777777" w:rsidR="00CE3D4E" w:rsidRPr="00FF2A64" w:rsidRDefault="00CE3D4E" w:rsidP="00CE3D4E">
      <w:pPr>
        <w:rPr>
          <w:lang w:val="en-GB"/>
        </w:rPr>
      </w:pPr>
      <w:r w:rsidRPr="00FF2A64">
        <w:rPr>
          <w:lang w:val="en-GB"/>
        </w:rPr>
        <w:t xml:space="preserve">If a VEC entity shall be extended with multivalued property this is done by adding multiple </w:t>
      </w:r>
      <w:r w:rsidRPr="00FF2A64">
        <w:rPr>
          <w:i/>
          <w:iCs/>
          <w:lang w:val="en-GB"/>
        </w:rPr>
        <w:t>CustomProperties</w:t>
      </w:r>
      <w:r w:rsidRPr="00FF2A64">
        <w:rPr>
          <w:lang w:val="en-GB"/>
        </w:rPr>
        <w:t xml:space="preserve"> with the same </w:t>
      </w:r>
      <w:r w:rsidRPr="00FF2A64">
        <w:rPr>
          <w:i/>
          <w:iCs/>
          <w:lang w:val="en-GB"/>
        </w:rPr>
        <w:t>propertyType.</w:t>
      </w:r>
      <w:r w:rsidRPr="00FF2A64">
        <w:rPr>
          <w:lang w:val="en-GB"/>
        </w:rPr>
        <w:t xml:space="preserve"> In cases where a custom property value consists of a tuple of other values, a </w:t>
      </w:r>
      <w:r w:rsidRPr="00FF2A64">
        <w:rPr>
          <w:i/>
          <w:iCs/>
          <w:lang w:val="en-GB"/>
        </w:rPr>
        <w:t>ComplexProperty</w:t>
      </w:r>
      <w:r w:rsidRPr="00FF2A64">
        <w:rPr>
          <w:lang w:val="en-GB"/>
        </w:rPr>
        <w:t xml:space="preserve"> can be used. This is especially useful, when the respective property is multivalued. An example for such a property / structure that </w:t>
      </w:r>
      <w:r w:rsidRPr="00FF2A64">
        <w:rPr>
          <w:u w:val="single"/>
          <w:lang w:val="en-GB"/>
        </w:rPr>
        <w:t>is already</w:t>
      </w:r>
      <w:r w:rsidRPr="00FF2A64">
        <w:rPr>
          <w:lang w:val="en-GB"/>
        </w:rPr>
        <w:t xml:space="preserve"> represented in the VEC are </w:t>
      </w:r>
      <w:r w:rsidRPr="00FF2A64">
        <w:rPr>
          <w:i/>
          <w:iCs/>
          <w:lang w:val="en-GB"/>
        </w:rPr>
        <w:t>Colors</w:t>
      </w:r>
      <w:r w:rsidRPr="00FF2A64">
        <w:rPr>
          <w:lang w:val="en-GB"/>
        </w:rPr>
        <w:t xml:space="preserve"> where each color consists of a referenceSystem and a key in that referenceSystem and each entity can have multiple colors (the same color in different reference systems).</w:t>
      </w:r>
    </w:p>
    <w:p w14:paraId="1D00F528" w14:textId="77777777" w:rsidR="00CE3D4E" w:rsidRPr="00FF2A64" w:rsidRDefault="00CE3D4E" w:rsidP="00CE3D4E">
      <w:pPr>
        <w:rPr>
          <w:lang w:val="en-GB"/>
        </w:rPr>
      </w:pPr>
      <w:r w:rsidRPr="00FF2A64">
        <w:rPr>
          <w:lang w:val="en-GB"/>
        </w:rPr>
        <w:t xml:space="preserve">Note: According to this data format specification it is strictly forbidden to store data within </w:t>
      </w:r>
      <w:r w:rsidRPr="00FF2A64">
        <w:rPr>
          <w:i/>
          <w:iCs/>
          <w:lang w:val="en-GB"/>
        </w:rPr>
        <w:t>CustomProperties</w:t>
      </w:r>
      <w:r w:rsidRPr="00FF2A64">
        <w:rPr>
          <w:lang w:val="en-GB"/>
        </w:rPr>
        <w:t xml:space="preserve"> for which the VEC knows a special predefined way of expression. VEC-Files that do not obey to this rule are not compliant to this data format specification.</w:t>
      </w:r>
    </w:p>
    <w:p w14:paraId="48C9B2EF" w14:textId="77777777" w:rsidR="00CE3D4E" w:rsidRPr="00FF2A64" w:rsidRDefault="00CE3D4E" w:rsidP="00CE3D4E">
      <w:pPr>
        <w:rPr>
          <w:lang w:val="en-GB"/>
        </w:rPr>
      </w:pPr>
      <w:r w:rsidRPr="00FF2A64">
        <w:rPr>
          <w:lang w:val="en-GB"/>
        </w:rPr>
        <w:lastRenderedPageBreak/>
        <w:t xml:space="preserve">Note: Please refer to the detailed class description for information about which elements inherit from </w:t>
      </w:r>
      <w:r w:rsidRPr="00FF2A64">
        <w:rPr>
          <w:i/>
          <w:iCs/>
          <w:lang w:val="en-GB"/>
        </w:rPr>
        <w:t>ExtendableElement.</w:t>
      </w:r>
    </w:p>
    <w:p w14:paraId="7CE24586" w14:textId="77777777" w:rsidR="00CE3D4E" w:rsidRDefault="00CE3D4E" w:rsidP="00CE3D4E">
      <w:pPr>
        <w:pStyle w:val="berschrift3"/>
        <w:keepLines w:val="0"/>
        <w:numPr>
          <w:ilvl w:val="2"/>
          <w:numId w:val="2"/>
        </w:numPr>
        <w:autoSpaceDE/>
        <w:autoSpaceDN/>
        <w:adjustRightInd/>
        <w:spacing w:before="240" w:after="60" w:line="240" w:lineRule="auto"/>
      </w:pPr>
      <w:bookmarkStart w:id="1066" w:name="_4b7bb16de50041800bc1bea938e6eb6b"/>
      <w:r>
        <w:t>Foundation Classes for Physical Properties</w:t>
      </w:r>
      <w:bookmarkEnd w:id="1066"/>
    </w:p>
    <w:p w14:paraId="0F92298F" w14:textId="77777777" w:rsidR="00CE3D4E" w:rsidRDefault="00CE3D4E" w:rsidP="00CE3D4E">
      <w:pPr>
        <w:jc w:val="center"/>
      </w:pPr>
      <w:r>
        <w:rPr>
          <w:noProof/>
        </w:rPr>
        <w:drawing>
          <wp:inline distT="0" distB="0" distL="0" distR="0" wp14:anchorId="62336348" wp14:editId="68749CF1">
            <wp:extent cx="5756275" cy="5858006"/>
            <wp:effectExtent l="0" t="0" r="0" b="0"/>
            <wp:docPr id="18" name="Picture 1698624556.png" descr="169862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98624556.png"/>
                    <pic:cNvPicPr/>
                  </pic:nvPicPr>
                  <pic:blipFill>
                    <a:blip r:embed="rId27" cstate="print"/>
                    <a:stretch>
                      <a:fillRect/>
                    </a:stretch>
                  </pic:blipFill>
                  <pic:spPr>
                    <a:xfrm>
                      <a:off x="0" y="0"/>
                      <a:ext cx="5756275" cy="5858006"/>
                    </a:xfrm>
                    <a:prstGeom prst="rect">
                      <a:avLst/>
                    </a:prstGeom>
                  </pic:spPr>
                </pic:pic>
              </a:graphicData>
            </a:graphic>
          </wp:inline>
        </w:drawing>
      </w:r>
    </w:p>
    <w:p w14:paraId="7550FA6F" w14:textId="25CAA32E" w:rsidR="00CE3D4E" w:rsidRPr="00FF2A64" w:rsidRDefault="00CE3D4E" w:rsidP="00CE3D4E">
      <w:pPr>
        <w:pStyle w:val="Beschriftung"/>
        <w:rPr>
          <w:lang w:val="en-GB"/>
        </w:rPr>
      </w:pPr>
      <w:bookmarkStart w:id="1067" w:name="_Toc33620359"/>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10</w:t>
      </w:r>
      <w:r>
        <w:fldChar w:fldCharType="end"/>
      </w:r>
      <w:r w:rsidRPr="00FF2A64">
        <w:rPr>
          <w:lang w:val="en-GB"/>
        </w:rPr>
        <w:t>: Foundation Classes for Physical Properties</w:t>
      </w:r>
      <w:bookmarkEnd w:id="1067"/>
    </w:p>
    <w:p w14:paraId="3EA469F6" w14:textId="77777777" w:rsidR="00CE3D4E" w:rsidRDefault="00CE3D4E" w:rsidP="00CE3D4E">
      <w:r w:rsidRPr="00FF2A64">
        <w:rPr>
          <w:lang w:val="en-GB"/>
        </w:rPr>
        <w:t xml:space="preserve">The diagram displays the common foundation classes necessary for the description of physical properties of a part (e.g. material, mass and size). Most of these classes either define a type of their value (e.g. </w:t>
      </w:r>
      <w:r w:rsidRPr="00FF2A64">
        <w:rPr>
          <w:i/>
          <w:iCs/>
          <w:lang w:val="en-GB"/>
        </w:rPr>
        <w:t>TemperatureInformation.temperatureType</w:t>
      </w:r>
      <w:r w:rsidRPr="00FF2A64">
        <w:rPr>
          <w:lang w:val="en-GB"/>
        </w:rPr>
        <w:t xml:space="preserve">) or a reference system (e.g. </w:t>
      </w:r>
      <w:r w:rsidRPr="00FF2A64">
        <w:rPr>
          <w:i/>
          <w:iCs/>
          <w:lang w:val="en-GB"/>
        </w:rPr>
        <w:t>Color.referenceSystem</w:t>
      </w:r>
      <w:r w:rsidRPr="00FF2A64">
        <w:rPr>
          <w:lang w:val="en-GB"/>
        </w:rPr>
        <w:t xml:space="preserve">). In these cases attributes of these types normally have the multiplicity of [0..*] </w:t>
      </w:r>
      <w:r>
        <w:t>in order to define different values for different types (e.g. environment temperature, storage temperature, operating temperature) or to define the same value in different references systems (e.g. the same color in RAL, RGB or a company specific value).</w:t>
      </w:r>
    </w:p>
    <w:p w14:paraId="4481E31A" w14:textId="77777777" w:rsidR="00CE3D4E" w:rsidRDefault="00CE3D4E" w:rsidP="00CE3D4E">
      <w:pPr>
        <w:pStyle w:val="berschrift3"/>
        <w:keepLines w:val="0"/>
        <w:numPr>
          <w:ilvl w:val="2"/>
          <w:numId w:val="2"/>
        </w:numPr>
        <w:autoSpaceDE/>
        <w:autoSpaceDN/>
        <w:adjustRightInd/>
        <w:spacing w:before="240" w:after="60" w:line="240" w:lineRule="auto"/>
      </w:pPr>
      <w:bookmarkStart w:id="1068" w:name="_0f11414f3903faa6124e0451bd405bd0"/>
      <w:r>
        <w:lastRenderedPageBreak/>
        <w:t>Alias Identifications</w:t>
      </w:r>
      <w:bookmarkEnd w:id="1068"/>
    </w:p>
    <w:p w14:paraId="45F22307" w14:textId="77777777" w:rsidR="00CE3D4E" w:rsidRDefault="00CE3D4E" w:rsidP="00CE3D4E">
      <w:pPr>
        <w:jc w:val="center"/>
      </w:pPr>
      <w:r>
        <w:rPr>
          <w:noProof/>
        </w:rPr>
        <w:drawing>
          <wp:inline distT="0" distB="0" distL="0" distR="0" wp14:anchorId="5CB5B6F2" wp14:editId="4238433F">
            <wp:extent cx="4076700" cy="1143000"/>
            <wp:effectExtent l="0" t="0" r="0" b="0"/>
            <wp:docPr id="20" name="Picture -1973538116.png" descr="-197353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73538116.png"/>
                    <pic:cNvPicPr/>
                  </pic:nvPicPr>
                  <pic:blipFill>
                    <a:blip r:embed="rId28" cstate="print"/>
                    <a:stretch>
                      <a:fillRect/>
                    </a:stretch>
                  </pic:blipFill>
                  <pic:spPr>
                    <a:xfrm>
                      <a:off x="0" y="0"/>
                      <a:ext cx="4076700" cy="1143000"/>
                    </a:xfrm>
                    <a:prstGeom prst="rect">
                      <a:avLst/>
                    </a:prstGeom>
                  </pic:spPr>
                </pic:pic>
              </a:graphicData>
            </a:graphic>
          </wp:inline>
        </w:drawing>
      </w:r>
    </w:p>
    <w:p w14:paraId="7536A16D" w14:textId="4BDEB90D" w:rsidR="00CE3D4E" w:rsidRPr="00FF2A64" w:rsidRDefault="00CE3D4E" w:rsidP="00CE3D4E">
      <w:pPr>
        <w:pStyle w:val="Beschriftung"/>
        <w:rPr>
          <w:lang w:val="en-GB"/>
        </w:rPr>
      </w:pPr>
      <w:bookmarkStart w:id="1069" w:name="_Toc33620360"/>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11</w:t>
      </w:r>
      <w:r>
        <w:fldChar w:fldCharType="end"/>
      </w:r>
      <w:r w:rsidRPr="00FF2A64">
        <w:rPr>
          <w:lang w:val="en-GB"/>
        </w:rPr>
        <w:t>: Alias Identifications</w:t>
      </w:r>
      <w:bookmarkEnd w:id="1069"/>
    </w:p>
    <w:p w14:paraId="4BDBC34A" w14:textId="77777777" w:rsidR="00CE3D4E" w:rsidRPr="00FF2A64" w:rsidRDefault="00CE3D4E" w:rsidP="00CE3D4E">
      <w:pPr>
        <w:rPr>
          <w:lang w:val="en-GB"/>
        </w:rPr>
      </w:pPr>
      <w:r w:rsidRPr="00FF2A64">
        <w:rPr>
          <w:lang w:val="en-GB"/>
        </w:rPr>
        <w:t xml:space="preserve">There are many applications where an element can have various technical and functional keys at the same time. The </w:t>
      </w:r>
      <w:r w:rsidRPr="00FF2A64">
        <w:rPr>
          <w:i/>
          <w:iCs/>
          <w:lang w:val="en-GB"/>
        </w:rPr>
        <w:t>AliasIdentification</w:t>
      </w:r>
      <w:r w:rsidRPr="00FF2A64">
        <w:rPr>
          <w:lang w:val="en-GB"/>
        </w:rPr>
        <w:t xml:space="preserve"> provides a possibility to transfer these keys along with meta information about their type and scope.</w:t>
      </w:r>
    </w:p>
    <w:p w14:paraId="48DFCEEA" w14:textId="77777777" w:rsidR="00CE3D4E" w:rsidRPr="00FF2A64" w:rsidRDefault="00CE3D4E" w:rsidP="00CE3D4E">
      <w:pPr>
        <w:rPr>
          <w:lang w:val="en-GB"/>
        </w:rPr>
      </w:pPr>
      <w:r w:rsidRPr="00FF2A64">
        <w:rPr>
          <w:lang w:val="en-GB"/>
        </w:rPr>
        <w:t xml:space="preserve"> </w:t>
      </w:r>
    </w:p>
    <w:p w14:paraId="4D11C977" w14:textId="77777777" w:rsidR="00CE3D4E" w:rsidRDefault="00CE3D4E" w:rsidP="00CE3D4E">
      <w:pPr>
        <w:pStyle w:val="berschrift3"/>
        <w:keepLines w:val="0"/>
        <w:numPr>
          <w:ilvl w:val="2"/>
          <w:numId w:val="2"/>
        </w:numPr>
        <w:autoSpaceDE/>
        <w:autoSpaceDN/>
        <w:adjustRightInd/>
        <w:spacing w:before="240" w:after="60" w:line="240" w:lineRule="auto"/>
      </w:pPr>
      <w:bookmarkStart w:id="1070" w:name="_d1ab35fcd1639608aca25b0540cec348"/>
      <w:r>
        <w:t>Open and Closed Enumerations</w:t>
      </w:r>
      <w:bookmarkEnd w:id="1070"/>
    </w:p>
    <w:p w14:paraId="3E6AA7A2" w14:textId="77777777" w:rsidR="00CE3D4E" w:rsidRDefault="00CE3D4E" w:rsidP="00CE3D4E">
      <w:pPr>
        <w:jc w:val="center"/>
      </w:pPr>
      <w:r>
        <w:rPr>
          <w:noProof/>
        </w:rPr>
        <w:drawing>
          <wp:inline distT="0" distB="0" distL="0" distR="0" wp14:anchorId="03789FDB" wp14:editId="4599517A">
            <wp:extent cx="2762250" cy="828675"/>
            <wp:effectExtent l="0" t="0" r="0" b="0"/>
            <wp:docPr id="22" name="Picture -458851164.png" descr="-45885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58851164.png"/>
                    <pic:cNvPicPr/>
                  </pic:nvPicPr>
                  <pic:blipFill>
                    <a:blip r:embed="rId29" cstate="print"/>
                    <a:stretch>
                      <a:fillRect/>
                    </a:stretch>
                  </pic:blipFill>
                  <pic:spPr>
                    <a:xfrm>
                      <a:off x="0" y="0"/>
                      <a:ext cx="2762250" cy="828675"/>
                    </a:xfrm>
                    <a:prstGeom prst="rect">
                      <a:avLst/>
                    </a:prstGeom>
                  </pic:spPr>
                </pic:pic>
              </a:graphicData>
            </a:graphic>
          </wp:inline>
        </w:drawing>
      </w:r>
    </w:p>
    <w:p w14:paraId="1CADBDAE" w14:textId="2E18876F" w:rsidR="00CE3D4E" w:rsidRPr="00FF2A64" w:rsidRDefault="00CE3D4E" w:rsidP="00CE3D4E">
      <w:pPr>
        <w:pStyle w:val="Beschriftung"/>
        <w:rPr>
          <w:lang w:val="en-GB"/>
        </w:rPr>
      </w:pPr>
      <w:bookmarkStart w:id="1071" w:name="_Toc33620361"/>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12</w:t>
      </w:r>
      <w:r>
        <w:fldChar w:fldCharType="end"/>
      </w:r>
      <w:r w:rsidRPr="00FF2A64">
        <w:rPr>
          <w:lang w:val="en-GB"/>
        </w:rPr>
        <w:t>: Open and Closed Enumerations</w:t>
      </w:r>
      <w:bookmarkEnd w:id="1071"/>
    </w:p>
    <w:p w14:paraId="50528F28" w14:textId="77777777" w:rsidR="00CE3D4E" w:rsidRPr="00FF2A64" w:rsidRDefault="00CE3D4E" w:rsidP="00CE3D4E">
      <w:pPr>
        <w:rPr>
          <w:lang w:val="en-GB"/>
        </w:rPr>
      </w:pPr>
      <w:r w:rsidRPr="00FF2A64">
        <w:rPr>
          <w:lang w:val="en-GB"/>
        </w:rPr>
        <w:t>In the VEC model we distinguish between two kinds of enumerations:</w:t>
      </w:r>
    </w:p>
    <w:p w14:paraId="0A4ACE4C" w14:textId="77777777" w:rsidR="00CE3D4E" w:rsidRDefault="00CE3D4E" w:rsidP="00CE3D4E">
      <w:pPr>
        <w:numPr>
          <w:ilvl w:val="0"/>
          <w:numId w:val="20"/>
        </w:numPr>
        <w:autoSpaceDE/>
        <w:autoSpaceDN/>
        <w:adjustRightInd/>
        <w:spacing w:before="0" w:after="120" w:line="240" w:lineRule="auto"/>
      </w:pPr>
      <w:r>
        <w:t>Closed lists</w:t>
      </w:r>
    </w:p>
    <w:p w14:paraId="72D8E823" w14:textId="77777777" w:rsidR="00CE3D4E" w:rsidRDefault="00CE3D4E" w:rsidP="00CE3D4E">
      <w:pPr>
        <w:numPr>
          <w:ilvl w:val="0"/>
          <w:numId w:val="20"/>
        </w:numPr>
        <w:autoSpaceDE/>
        <w:autoSpaceDN/>
        <w:adjustRightInd/>
        <w:spacing w:before="0" w:after="120" w:line="240" w:lineRule="auto"/>
      </w:pPr>
      <w:r>
        <w:t>Open lists</w:t>
      </w:r>
    </w:p>
    <w:p w14:paraId="064E7F34" w14:textId="77777777" w:rsidR="00CE3D4E" w:rsidRPr="00FF2A64" w:rsidRDefault="00CE3D4E" w:rsidP="00CE3D4E">
      <w:pPr>
        <w:rPr>
          <w:lang w:val="en-GB"/>
        </w:rPr>
      </w:pPr>
      <w:r w:rsidRPr="00FF2A64">
        <w:rPr>
          <w:lang w:val="en-GB"/>
        </w:rPr>
        <w:t xml:space="preserve">For a closed list the enumeration values are fixed. At the time of the UML model generation it is known, which values an attribute can take. There is no possibility to use other values later without changing the XML schema definition as the acceptable values are defined inherently by the model. An example would be the </w:t>
      </w:r>
      <w:r w:rsidRPr="00FF2A64">
        <w:rPr>
          <w:i/>
          <w:iCs/>
          <w:lang w:val="en-GB"/>
        </w:rPr>
        <w:t>PartVersion.primaryPartType</w:t>
      </w:r>
      <w:r w:rsidRPr="00FF2A64">
        <w:rPr>
          <w:lang w:val="en-GB"/>
        </w:rPr>
        <w:t xml:space="preserve"> as it closely related to the existing </w:t>
      </w:r>
      <w:r w:rsidRPr="00FF2A64">
        <w:rPr>
          <w:i/>
          <w:iCs/>
          <w:lang w:val="en-GB"/>
        </w:rPr>
        <w:t>PartOrUsageRelatedSpecification-class</w:t>
      </w:r>
      <w:r w:rsidRPr="00FF2A64">
        <w:rPr>
          <w:lang w:val="en-GB"/>
        </w:rPr>
        <w:t xml:space="preserve">.  Another example would be the </w:t>
      </w:r>
      <w:r w:rsidRPr="00FF2A64">
        <w:rPr>
          <w:i/>
          <w:iCs/>
          <w:lang w:val="en-GB"/>
        </w:rPr>
        <w:t>referenceNode</w:t>
      </w:r>
      <w:r w:rsidRPr="00FF2A64">
        <w:rPr>
          <w:lang w:val="en-GB"/>
        </w:rPr>
        <w:t xml:space="preserve"> for </w:t>
      </w:r>
      <w:r w:rsidRPr="00FF2A64">
        <w:rPr>
          <w:i/>
          <w:iCs/>
          <w:lang w:val="en-GB"/>
        </w:rPr>
        <w:t>Locations</w:t>
      </w:r>
      <w:r w:rsidRPr="00FF2A64">
        <w:rPr>
          <w:lang w:val="en-GB"/>
        </w:rPr>
        <w:t xml:space="preserve"> on </w:t>
      </w:r>
      <w:r w:rsidRPr="00FF2A64">
        <w:rPr>
          <w:i/>
          <w:iCs/>
          <w:lang w:val="en-GB"/>
        </w:rPr>
        <w:t>TopologySegments</w:t>
      </w:r>
      <w:r w:rsidRPr="00FF2A64">
        <w:rPr>
          <w:lang w:val="en-GB"/>
        </w:rPr>
        <w:t xml:space="preserve">. Since one </w:t>
      </w:r>
      <w:r w:rsidRPr="00FF2A64">
        <w:rPr>
          <w:i/>
          <w:iCs/>
          <w:lang w:val="en-GB"/>
        </w:rPr>
        <w:t>TopologySegment</w:t>
      </w:r>
      <w:r w:rsidRPr="00FF2A64">
        <w:rPr>
          <w:lang w:val="en-GB"/>
        </w:rPr>
        <w:t xml:space="preserve"> only has one </w:t>
      </w:r>
      <w:r w:rsidRPr="00FF2A64">
        <w:rPr>
          <w:i/>
          <w:iCs/>
          <w:lang w:val="en-GB"/>
        </w:rPr>
        <w:t>StartNode</w:t>
      </w:r>
      <w:r w:rsidRPr="00FF2A64">
        <w:rPr>
          <w:lang w:val="en-GB"/>
        </w:rPr>
        <w:t xml:space="preserve"> and one </w:t>
      </w:r>
      <w:r w:rsidRPr="00FF2A64">
        <w:rPr>
          <w:i/>
          <w:iCs/>
          <w:lang w:val="en-GB"/>
        </w:rPr>
        <w:t>EndNode</w:t>
      </w:r>
      <w:r w:rsidRPr="00FF2A64">
        <w:rPr>
          <w:lang w:val="en-GB"/>
        </w:rPr>
        <w:t xml:space="preserve"> this is a typical </w:t>
      </w:r>
      <w:r w:rsidRPr="00FF2A64">
        <w:rPr>
          <w:i/>
          <w:iCs/>
          <w:lang w:val="en-GB"/>
        </w:rPr>
        <w:t>ClosedEnumeration</w:t>
      </w:r>
      <w:r w:rsidRPr="00FF2A64">
        <w:rPr>
          <w:lang w:val="en-GB"/>
        </w:rPr>
        <w:t>.</w:t>
      </w:r>
    </w:p>
    <w:p w14:paraId="0C72A45E" w14:textId="77777777" w:rsidR="00CE3D4E" w:rsidRPr="00FF2A64" w:rsidRDefault="00CE3D4E" w:rsidP="00CE3D4E">
      <w:pPr>
        <w:rPr>
          <w:lang w:val="en-GB"/>
        </w:rPr>
      </w:pPr>
      <w:r w:rsidRPr="00FF2A64">
        <w:rPr>
          <w:lang w:val="en-GB"/>
        </w:rPr>
        <w:t xml:space="preserve">For an open list the allowed values for an attribute are not completely known at the point of the UML model generation or might change in future due to new technical developments. There may be a pre-defined set of values. But it must be possible to add further values in a later stage. An example might be the Gender of a Terminal which is currently restricted to </w:t>
      </w:r>
      <w:r w:rsidRPr="00FF2A64">
        <w:rPr>
          <w:i/>
          <w:iCs/>
          <w:lang w:val="en-GB"/>
        </w:rPr>
        <w:t>Male</w:t>
      </w:r>
      <w:r w:rsidRPr="00FF2A64">
        <w:rPr>
          <w:lang w:val="en-GB"/>
        </w:rPr>
        <w:t xml:space="preserve"> and </w:t>
      </w:r>
      <w:r w:rsidRPr="00FF2A64">
        <w:rPr>
          <w:i/>
          <w:iCs/>
          <w:lang w:val="en-GB"/>
        </w:rPr>
        <w:t>Female</w:t>
      </w:r>
      <w:r w:rsidRPr="00FF2A64">
        <w:rPr>
          <w:lang w:val="en-GB"/>
        </w:rPr>
        <w:t>. In future new technologies might emerge, where the existing values are not enough.  Motivation for this open list concept is, that for known values, standardized literals shall be used, but reading systems must be able to handle additional literals, since they can emerge quite quickly due to technology improvements.</w:t>
      </w:r>
    </w:p>
    <w:p w14:paraId="25185FA6" w14:textId="77777777" w:rsidR="00CE3D4E" w:rsidRPr="00FF2A64" w:rsidRDefault="00CE3D4E" w:rsidP="00CE3D4E">
      <w:pPr>
        <w:rPr>
          <w:lang w:val="en-GB"/>
        </w:rPr>
      </w:pPr>
      <w:r w:rsidRPr="00FF2A64">
        <w:rPr>
          <w:lang w:val="en-GB"/>
        </w:rPr>
        <w:t>The diagram shows the representation of open and closed enumeration lists as stereotypes.</w:t>
      </w:r>
    </w:p>
    <w:p w14:paraId="331A314E" w14:textId="77777777" w:rsidR="00CE3D4E" w:rsidRPr="00FF2A64" w:rsidRDefault="00CE3D4E" w:rsidP="00CE3D4E">
      <w:pPr>
        <w:rPr>
          <w:lang w:val="en-GB"/>
        </w:rPr>
      </w:pPr>
      <w:r w:rsidRPr="00FF2A64">
        <w:rPr>
          <w:lang w:val="en-GB"/>
        </w:rPr>
        <w:lastRenderedPageBreak/>
        <w:t>During the UML to XML transformation, closed enumerations are transformed into XML “</w:t>
      </w:r>
      <w:r w:rsidRPr="00FF2A64">
        <w:rPr>
          <w:i/>
          <w:iCs/>
          <w:lang w:val="en-GB"/>
        </w:rPr>
        <w:t>xs:enumeration</w:t>
      </w:r>
      <w:r w:rsidRPr="00FF2A64">
        <w:rPr>
          <w:lang w:val="en-GB"/>
        </w:rPr>
        <w:t>”. Open enumerations will be translated into XML „</w:t>
      </w:r>
      <w:r w:rsidRPr="00FF2A64">
        <w:rPr>
          <w:i/>
          <w:iCs/>
          <w:lang w:val="en-GB"/>
        </w:rPr>
        <w:t>xs:string</w:t>
      </w:r>
      <w:r w:rsidRPr="00FF2A64">
        <w:rPr>
          <w:lang w:val="en-GB"/>
        </w:rPr>
        <w:t>“.</w:t>
      </w:r>
    </w:p>
    <w:p w14:paraId="0EE25A8D" w14:textId="77777777" w:rsidR="00CE3D4E" w:rsidRPr="00FF2A64" w:rsidRDefault="00CE3D4E" w:rsidP="00CE3D4E">
      <w:pPr>
        <w:rPr>
          <w:lang w:val="en-GB"/>
        </w:rPr>
      </w:pPr>
      <w:r w:rsidRPr="00FF2A64">
        <w:rPr>
          <w:lang w:val="en-GB"/>
        </w:rPr>
        <w:t>The VEC model defines for open enumerations a pre-defined list of commonly agreed values. The idea behind is, that these pre-defined values are used if applicable, and further values should be used only, if the pre-defined ones do not fit. However, this cannot be enforced by the XML schema. If an open enumeration is translated into “</w:t>
      </w:r>
      <w:r w:rsidRPr="00FF2A64">
        <w:rPr>
          <w:i/>
          <w:iCs/>
          <w:lang w:val="en-GB"/>
        </w:rPr>
        <w:t>xs:string</w:t>
      </w:r>
      <w:r w:rsidRPr="00FF2A64">
        <w:rPr>
          <w:lang w:val="en-GB"/>
        </w:rPr>
        <w:t>”, it is not possible to check if the predefined values are used.</w:t>
      </w:r>
    </w:p>
    <w:p w14:paraId="1CB88534" w14:textId="77777777" w:rsidR="00CE3D4E" w:rsidRPr="00FF2A64" w:rsidRDefault="00CE3D4E" w:rsidP="00CE3D4E">
      <w:pPr>
        <w:rPr>
          <w:lang w:val="en-GB"/>
        </w:rPr>
      </w:pPr>
      <w:r w:rsidRPr="00FF2A64">
        <w:rPr>
          <w:lang w:val="en-GB"/>
        </w:rPr>
        <w:t>Therefore, in addition to the standard VEC XML schema, a further XML schema, called the “Strict VEC XML schema” is defined. In this schema, an open enumeration is transformed into XML “</w:t>
      </w:r>
      <w:r w:rsidRPr="00FF2A64">
        <w:rPr>
          <w:i/>
          <w:iCs/>
          <w:lang w:val="en-GB"/>
        </w:rPr>
        <w:t>xs:enumeration</w:t>
      </w:r>
      <w:r w:rsidRPr="00FF2A64">
        <w:rPr>
          <w:lang w:val="en-GB"/>
        </w:rPr>
        <w:t>”, too. The enumeration values are restricted to the pre-defined ones. With this schema it is possible to check if a VEC used pre-defined values, only.</w:t>
      </w:r>
    </w:p>
    <w:p w14:paraId="6DDAD549" w14:textId="77777777" w:rsidR="00CE3D4E" w:rsidRDefault="00CE3D4E" w:rsidP="00CE3D4E">
      <w:pPr>
        <w:pStyle w:val="berschrift3"/>
        <w:keepLines w:val="0"/>
        <w:numPr>
          <w:ilvl w:val="2"/>
          <w:numId w:val="2"/>
        </w:numPr>
        <w:autoSpaceDE/>
        <w:autoSpaceDN/>
        <w:adjustRightInd/>
        <w:spacing w:before="240" w:after="60" w:line="240" w:lineRule="auto"/>
      </w:pPr>
      <w:bookmarkStart w:id="1072" w:name="_d4a540a4a1e665669ecaf7c3a61ab5a7"/>
      <w:r>
        <w:t>Open and Closed Pattern Restrictions</w:t>
      </w:r>
      <w:bookmarkEnd w:id="1072"/>
    </w:p>
    <w:p w14:paraId="7F35309A" w14:textId="77777777" w:rsidR="00CE3D4E" w:rsidRDefault="00CE3D4E" w:rsidP="00CE3D4E">
      <w:pPr>
        <w:jc w:val="center"/>
      </w:pPr>
      <w:r>
        <w:rPr>
          <w:noProof/>
        </w:rPr>
        <w:drawing>
          <wp:inline distT="0" distB="0" distL="0" distR="0" wp14:anchorId="25D782A6" wp14:editId="57BBDF2A">
            <wp:extent cx="3248025" cy="742950"/>
            <wp:effectExtent l="0" t="0" r="0" b="0"/>
            <wp:docPr id="24" name="Picture -100625002.png" descr="-10062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0625002.png"/>
                    <pic:cNvPicPr/>
                  </pic:nvPicPr>
                  <pic:blipFill>
                    <a:blip r:embed="rId30" cstate="print"/>
                    <a:stretch>
                      <a:fillRect/>
                    </a:stretch>
                  </pic:blipFill>
                  <pic:spPr>
                    <a:xfrm>
                      <a:off x="0" y="0"/>
                      <a:ext cx="3248025" cy="742950"/>
                    </a:xfrm>
                    <a:prstGeom prst="rect">
                      <a:avLst/>
                    </a:prstGeom>
                  </pic:spPr>
                </pic:pic>
              </a:graphicData>
            </a:graphic>
          </wp:inline>
        </w:drawing>
      </w:r>
    </w:p>
    <w:p w14:paraId="3696711E" w14:textId="7F9CE6F9" w:rsidR="00CE3D4E" w:rsidRPr="00FF2A64" w:rsidRDefault="00CE3D4E" w:rsidP="00CE3D4E">
      <w:pPr>
        <w:pStyle w:val="Beschriftung"/>
        <w:rPr>
          <w:lang w:val="en-GB"/>
        </w:rPr>
      </w:pPr>
      <w:bookmarkStart w:id="1073" w:name="_Toc33620362"/>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13</w:t>
      </w:r>
      <w:r>
        <w:fldChar w:fldCharType="end"/>
      </w:r>
      <w:r w:rsidRPr="00FF2A64">
        <w:rPr>
          <w:lang w:val="en-GB"/>
        </w:rPr>
        <w:t>: Open and Closed Pattern Restrictions</w:t>
      </w:r>
      <w:bookmarkEnd w:id="1073"/>
    </w:p>
    <w:p w14:paraId="447E5866" w14:textId="77777777" w:rsidR="00CE3D4E" w:rsidRPr="00FF2A64" w:rsidRDefault="00CE3D4E" w:rsidP="00CE3D4E">
      <w:pPr>
        <w:rPr>
          <w:lang w:val="en-GB"/>
        </w:rPr>
      </w:pPr>
      <w:r w:rsidRPr="00FF2A64">
        <w:rPr>
          <w:lang w:val="en-GB"/>
        </w:rPr>
        <w:t>The concept of open enumerations mentioned before is useful in cases where a restriction to a limited amount of well-known values is necessary. However, the continuous evolution of the VEC has shown, that this approach is not feasible in all situations.</w:t>
      </w:r>
    </w:p>
    <w:p w14:paraId="3E122C5A" w14:textId="77777777" w:rsidR="00CE3D4E" w:rsidRPr="00FF2A64" w:rsidRDefault="00CE3D4E" w:rsidP="00CE3D4E">
      <w:pPr>
        <w:rPr>
          <w:lang w:val="en-GB"/>
        </w:rPr>
      </w:pPr>
      <w:r w:rsidRPr="00FF2A64">
        <w:rPr>
          <w:lang w:val="en-GB"/>
        </w:rPr>
        <w:t>Therefore, the concept of pattern restrictions has been introduced. A pattern restriction is a regular expression that defines valid attribute values. Those restrictions can be used when a valid pattern is known, but the explicit enumeration of the values is not possible. For example, it is known that valid values for the coding of a connector are only strings with two digits of alphanumerical characters. To represent this as an enumeration would require 1296 enumeration literals.</w:t>
      </w:r>
    </w:p>
    <w:p w14:paraId="5A3C56BB" w14:textId="77777777" w:rsidR="00CE3D4E" w:rsidRPr="00FF2A64" w:rsidRDefault="00CE3D4E" w:rsidP="00CE3D4E">
      <w:pPr>
        <w:rPr>
          <w:lang w:val="en-GB"/>
        </w:rPr>
      </w:pPr>
      <w:r w:rsidRPr="00FF2A64">
        <w:rPr>
          <w:lang w:val="en-GB"/>
        </w:rPr>
        <w:t xml:space="preserve">In the UML model attributes that shall be restricted with a pattern are defined like regular class attributes with a custom </w:t>
      </w:r>
      <w:r w:rsidRPr="00FF2A64">
        <w:rPr>
          <w:i/>
          <w:iCs/>
          <w:lang w:val="en-GB"/>
        </w:rPr>
        <w:t>Primitive Type</w:t>
      </w:r>
      <w:r w:rsidRPr="00FF2A64">
        <w:rPr>
          <w:lang w:val="en-GB"/>
        </w:rPr>
        <w:t xml:space="preserve"> as datatype (e.g. +coding: CodingName[1]). The </w:t>
      </w:r>
      <w:r w:rsidRPr="00FF2A64">
        <w:rPr>
          <w:i/>
          <w:iCs/>
          <w:lang w:val="en-GB"/>
        </w:rPr>
        <w:t xml:space="preserve">Primitive Type </w:t>
      </w:r>
      <w:r w:rsidRPr="00FF2A64">
        <w:rPr>
          <w:lang w:val="en-GB"/>
        </w:rPr>
        <w:t xml:space="preserve">is stereotyped either with </w:t>
      </w:r>
      <w:r w:rsidRPr="00FF2A64">
        <w:rPr>
          <w:i/>
          <w:iCs/>
          <w:lang w:val="en-GB"/>
        </w:rPr>
        <w:t xml:space="preserve">ClosedPatternRestriction </w:t>
      </w:r>
      <w:r w:rsidRPr="00FF2A64">
        <w:rPr>
          <w:lang w:val="en-GB"/>
        </w:rPr>
        <w:t xml:space="preserve">or </w:t>
      </w:r>
      <w:r w:rsidRPr="00FF2A64">
        <w:rPr>
          <w:i/>
          <w:iCs/>
          <w:lang w:val="en-GB"/>
        </w:rPr>
        <w:t xml:space="preserve">OpenPatternRestriction. </w:t>
      </w:r>
      <w:r w:rsidRPr="00FF2A64">
        <w:rPr>
          <w:lang w:val="en-GB"/>
        </w:rPr>
        <w:t xml:space="preserve">The semantic for open and closed is the same as for enumerations. </w:t>
      </w:r>
      <w:r w:rsidRPr="00FF2A64">
        <w:rPr>
          <w:i/>
          <w:iCs/>
          <w:lang w:val="en-GB"/>
        </w:rPr>
        <w:t>ClosedPatternRestrictions</w:t>
      </w:r>
      <w:r w:rsidRPr="00FF2A64">
        <w:rPr>
          <w:lang w:val="en-GB"/>
        </w:rPr>
        <w:t xml:space="preserve"> are included in all schema versions, </w:t>
      </w:r>
      <w:r w:rsidRPr="00FF2A64">
        <w:rPr>
          <w:i/>
          <w:iCs/>
          <w:lang w:val="en-GB"/>
        </w:rPr>
        <w:t xml:space="preserve">OpenPatternRestrictions </w:t>
      </w:r>
      <w:r w:rsidRPr="00FF2A64">
        <w:rPr>
          <w:lang w:val="en-GB"/>
        </w:rPr>
        <w:t xml:space="preserve">only in the strict schema versions. The actual pattern of the restriction is defined as "class constraint" on the </w:t>
      </w:r>
      <w:r w:rsidRPr="00FF2A64">
        <w:rPr>
          <w:i/>
          <w:iCs/>
          <w:lang w:val="en-GB"/>
        </w:rPr>
        <w:t>Primitive Type.</w:t>
      </w:r>
    </w:p>
    <w:p w14:paraId="57D81C33" w14:textId="77777777" w:rsidR="00CE3D4E" w:rsidRPr="00FF2A64" w:rsidRDefault="00CE3D4E" w:rsidP="00CE3D4E">
      <w:pPr>
        <w:rPr>
          <w:lang w:val="en-GB"/>
        </w:rPr>
      </w:pPr>
      <w:r w:rsidRPr="00FF2A64">
        <w:rPr>
          <w:lang w:val="en-GB"/>
        </w:rPr>
        <w:t xml:space="preserve">In the XML Schema the </w:t>
      </w:r>
      <w:r w:rsidRPr="00FF2A64">
        <w:rPr>
          <w:i/>
          <w:iCs/>
          <w:lang w:val="en-GB"/>
        </w:rPr>
        <w:t xml:space="preserve">Primitive Types </w:t>
      </w:r>
      <w:r w:rsidRPr="00FF2A64">
        <w:rPr>
          <w:lang w:val="en-GB"/>
        </w:rPr>
        <w:t xml:space="preserve">are translated as </w:t>
      </w:r>
      <w:r w:rsidRPr="00FF2A64">
        <w:rPr>
          <w:i/>
          <w:iCs/>
          <w:lang w:val="en-GB"/>
        </w:rPr>
        <w:t>&lt;xs:simpleType&gt;</w:t>
      </w:r>
      <w:r w:rsidRPr="00FF2A64">
        <w:rPr>
          <w:lang w:val="en-GB"/>
        </w:rPr>
        <w:t xml:space="preserve"> based on </w:t>
      </w:r>
      <w:r w:rsidRPr="00FF2A64">
        <w:rPr>
          <w:i/>
          <w:iCs/>
          <w:lang w:val="en-GB"/>
        </w:rPr>
        <w:t>xs:string</w:t>
      </w:r>
      <w:r w:rsidRPr="00FF2A64">
        <w:rPr>
          <w:lang w:val="en-GB"/>
        </w:rPr>
        <w:t xml:space="preserve"> with a </w:t>
      </w:r>
      <w:r w:rsidRPr="00FF2A64">
        <w:rPr>
          <w:i/>
          <w:iCs/>
          <w:lang w:val="en-GB"/>
        </w:rPr>
        <w:t xml:space="preserve">xs:pattern </w:t>
      </w:r>
      <w:r w:rsidRPr="00FF2A64">
        <w:rPr>
          <w:lang w:val="en-GB"/>
        </w:rPr>
        <w:t>restriction.</w:t>
      </w:r>
    </w:p>
    <w:p w14:paraId="18BEA952" w14:textId="77777777" w:rsidR="00CE3D4E" w:rsidRPr="00FF2A64" w:rsidRDefault="00CE3D4E" w:rsidP="00CE3D4E">
      <w:pPr>
        <w:rPr>
          <w:lang w:val="en-GB"/>
        </w:rPr>
      </w:pPr>
      <w:r w:rsidRPr="00FF2A64">
        <w:rPr>
          <w:lang w:val="en-GB"/>
        </w:rPr>
        <w:t xml:space="preserve"> </w:t>
      </w:r>
    </w:p>
    <w:p w14:paraId="65726BA1" w14:textId="77777777" w:rsidR="00CE3D4E" w:rsidRPr="00FF2A64" w:rsidRDefault="00CE3D4E" w:rsidP="00CE3D4E">
      <w:pPr>
        <w:rPr>
          <w:lang w:val="en-GB"/>
        </w:rPr>
      </w:pPr>
      <w:r w:rsidRPr="00FF2A64">
        <w:rPr>
          <w:lang w:val="en-GB"/>
        </w:rPr>
        <w:t xml:space="preserve"> </w:t>
      </w:r>
    </w:p>
    <w:p w14:paraId="7197EC35" w14:textId="77777777" w:rsidR="00CE3D4E" w:rsidRDefault="00CE3D4E" w:rsidP="00CE3D4E">
      <w:pPr>
        <w:pStyle w:val="berschrift2"/>
        <w:keepLines w:val="0"/>
        <w:numPr>
          <w:ilvl w:val="1"/>
          <w:numId w:val="2"/>
        </w:numPr>
        <w:autoSpaceDE/>
        <w:autoSpaceDN/>
        <w:adjustRightInd/>
        <w:spacing w:before="240" w:after="60" w:line="240" w:lineRule="auto"/>
      </w:pPr>
      <w:bookmarkStart w:id="1074" w:name="_Toc33620303"/>
      <w:r>
        <w:lastRenderedPageBreak/>
        <w:t>PDM Information</w:t>
      </w:r>
      <w:bookmarkEnd w:id="1074"/>
    </w:p>
    <w:p w14:paraId="6C4D9C98" w14:textId="77777777" w:rsidR="00CE3D4E" w:rsidRPr="00FF2A64" w:rsidRDefault="00CE3D4E" w:rsidP="00CE3D4E">
      <w:pPr>
        <w:rPr>
          <w:lang w:val="en-GB"/>
        </w:rPr>
      </w:pPr>
      <w:r w:rsidRPr="00FF2A64">
        <w:rPr>
          <w:lang w:val="en-GB"/>
        </w:rPr>
        <w:t xml:space="preserve">The content of this chapter describes the various aspects of PDM information contained in the VEC. PDM information is every information that is no actual content data, but all meta data about </w:t>
      </w:r>
      <w:r w:rsidRPr="00FF2A64">
        <w:rPr>
          <w:i/>
          <w:iCs/>
          <w:lang w:val="en-GB"/>
        </w:rPr>
        <w:t>ItemVersions</w:t>
      </w:r>
      <w:r w:rsidRPr="00FF2A64">
        <w:rPr>
          <w:lang w:val="en-GB"/>
        </w:rPr>
        <w:t xml:space="preserve"> contained in the VEC.</w:t>
      </w:r>
    </w:p>
    <w:p w14:paraId="787D706C" w14:textId="77777777" w:rsidR="00CE3D4E" w:rsidRPr="00FF2A64" w:rsidRDefault="00CE3D4E" w:rsidP="00CE3D4E">
      <w:pPr>
        <w:rPr>
          <w:lang w:val="en-GB"/>
        </w:rPr>
      </w:pPr>
      <w:r w:rsidRPr="00FF2A64">
        <w:rPr>
          <w:lang w:val="en-GB"/>
        </w:rPr>
        <w:t xml:space="preserve">Since most of the PDM information (product data management relevant information) is in principle equally relevant for both, parts and documents, the VEC defines the abstract superclass </w:t>
      </w:r>
      <w:r w:rsidRPr="00FF2A64">
        <w:rPr>
          <w:i/>
          <w:iCs/>
          <w:lang w:val="en-GB"/>
        </w:rPr>
        <w:t>ItemVersion</w:t>
      </w:r>
      <w:r w:rsidRPr="00FF2A64">
        <w:rPr>
          <w:lang w:val="en-GB"/>
        </w:rPr>
        <w:t xml:space="preserve"> as anchor for the definition of PDM information.</w:t>
      </w:r>
    </w:p>
    <w:p w14:paraId="7F4ECD27" w14:textId="77777777" w:rsidR="00CE3D4E" w:rsidRDefault="00CE3D4E" w:rsidP="00CE3D4E">
      <w:pPr>
        <w:pStyle w:val="berschrift3"/>
        <w:keepLines w:val="0"/>
        <w:numPr>
          <w:ilvl w:val="2"/>
          <w:numId w:val="2"/>
        </w:numPr>
        <w:autoSpaceDE/>
        <w:autoSpaceDN/>
        <w:adjustRightInd/>
        <w:spacing w:before="240" w:after="60" w:line="240" w:lineRule="auto"/>
      </w:pPr>
      <w:bookmarkStart w:id="1075" w:name="_ce7500e11846cefa3185134430adfa3e"/>
      <w:r>
        <w:t>Lifecycle Information</w:t>
      </w:r>
      <w:bookmarkEnd w:id="1075"/>
    </w:p>
    <w:p w14:paraId="0D213CFE" w14:textId="77777777" w:rsidR="00CE3D4E" w:rsidRDefault="00CE3D4E" w:rsidP="00CE3D4E">
      <w:pPr>
        <w:jc w:val="center"/>
      </w:pPr>
      <w:r>
        <w:rPr>
          <w:noProof/>
        </w:rPr>
        <w:drawing>
          <wp:inline distT="0" distB="0" distL="0" distR="0" wp14:anchorId="5D6D2553" wp14:editId="3F3DBD8A">
            <wp:extent cx="5756275" cy="3878559"/>
            <wp:effectExtent l="0" t="0" r="0" b="0"/>
            <wp:docPr id="26" name="Picture -2000894716.png" descr="-200089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00894716.png"/>
                    <pic:cNvPicPr/>
                  </pic:nvPicPr>
                  <pic:blipFill>
                    <a:blip r:embed="rId31" cstate="print"/>
                    <a:stretch>
                      <a:fillRect/>
                    </a:stretch>
                  </pic:blipFill>
                  <pic:spPr>
                    <a:xfrm>
                      <a:off x="0" y="0"/>
                      <a:ext cx="5756275" cy="3878559"/>
                    </a:xfrm>
                    <a:prstGeom prst="rect">
                      <a:avLst/>
                    </a:prstGeom>
                  </pic:spPr>
                </pic:pic>
              </a:graphicData>
            </a:graphic>
          </wp:inline>
        </w:drawing>
      </w:r>
    </w:p>
    <w:p w14:paraId="4F2D9E6F" w14:textId="3747B0EE" w:rsidR="00CE3D4E" w:rsidRPr="00FF2A64" w:rsidRDefault="00CE3D4E" w:rsidP="00CE3D4E">
      <w:pPr>
        <w:pStyle w:val="Beschriftung"/>
        <w:rPr>
          <w:lang w:val="en-GB"/>
        </w:rPr>
      </w:pPr>
      <w:bookmarkStart w:id="1076" w:name="_Toc33620363"/>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14</w:t>
      </w:r>
      <w:r>
        <w:fldChar w:fldCharType="end"/>
      </w:r>
      <w:r w:rsidRPr="00FF2A64">
        <w:rPr>
          <w:lang w:val="en-GB"/>
        </w:rPr>
        <w:t>: Lifecycle Information</w:t>
      </w:r>
      <w:bookmarkEnd w:id="1076"/>
    </w:p>
    <w:p w14:paraId="2423F113" w14:textId="77777777" w:rsidR="00CE3D4E" w:rsidRPr="00FF2A64" w:rsidRDefault="00CE3D4E" w:rsidP="00CE3D4E">
      <w:pPr>
        <w:rPr>
          <w:lang w:val="en-GB"/>
        </w:rPr>
      </w:pPr>
      <w:r w:rsidRPr="00FF2A64">
        <w:rPr>
          <w:lang w:val="en-GB"/>
        </w:rPr>
        <w:t xml:space="preserve">An </w:t>
      </w:r>
      <w:r w:rsidRPr="00FF2A64">
        <w:rPr>
          <w:i/>
          <w:iCs/>
          <w:lang w:val="en-GB"/>
        </w:rPr>
        <w:t>ItemVersion</w:t>
      </w:r>
      <w:r w:rsidRPr="00FF2A64">
        <w:rPr>
          <w:lang w:val="en-GB"/>
        </w:rPr>
        <w:t xml:space="preserve"> can carry information about the creation of the item. This means the creating timestamp and an optionally information regarding the creator or responsible person.</w:t>
      </w:r>
    </w:p>
    <w:p w14:paraId="11E43D32" w14:textId="77777777" w:rsidR="00CE3D4E" w:rsidRPr="00FF2A64" w:rsidRDefault="00CE3D4E" w:rsidP="00CE3D4E">
      <w:pPr>
        <w:rPr>
          <w:lang w:val="en-GB"/>
        </w:rPr>
      </w:pPr>
      <w:r w:rsidRPr="00FF2A64">
        <w:rPr>
          <w:lang w:val="en-GB"/>
        </w:rPr>
        <w:t xml:space="preserve">An </w:t>
      </w:r>
      <w:r w:rsidRPr="00FF2A64">
        <w:rPr>
          <w:i/>
          <w:iCs/>
          <w:lang w:val="en-GB"/>
        </w:rPr>
        <w:t>ItemVersion</w:t>
      </w:r>
      <w:r w:rsidRPr="00FF2A64">
        <w:rPr>
          <w:lang w:val="en-GB"/>
        </w:rPr>
        <w:t xml:space="preserve"> normally has approval information and can be specified within the VEC by the relationship </w:t>
      </w:r>
      <w:r w:rsidRPr="00FF2A64">
        <w:rPr>
          <w:i/>
          <w:iCs/>
          <w:lang w:val="en-GB"/>
        </w:rPr>
        <w:t>ItemVersion.approval</w:t>
      </w:r>
      <w:r w:rsidRPr="00FF2A64">
        <w:rPr>
          <w:lang w:val="en-GB"/>
        </w:rPr>
        <w:t xml:space="preserve">. The class </w:t>
      </w:r>
      <w:r w:rsidRPr="00FF2A64">
        <w:rPr>
          <w:i/>
          <w:iCs/>
          <w:lang w:val="en-GB"/>
        </w:rPr>
        <w:t>Permission</w:t>
      </w:r>
      <w:r w:rsidRPr="00FF2A64">
        <w:rPr>
          <w:lang w:val="en-GB"/>
        </w:rPr>
        <w:t xml:space="preserve"> allows the documentation of the persons involved in the approval-process.</w:t>
      </w:r>
    </w:p>
    <w:p w14:paraId="7C0C7217" w14:textId="77777777" w:rsidR="00CE3D4E" w:rsidRPr="00FF2A64" w:rsidRDefault="00CE3D4E" w:rsidP="00CE3D4E">
      <w:pPr>
        <w:rPr>
          <w:lang w:val="en-GB"/>
        </w:rPr>
      </w:pPr>
      <w:r w:rsidRPr="00FF2A64">
        <w:rPr>
          <w:lang w:val="en-GB"/>
        </w:rPr>
        <w:t xml:space="preserve">The class </w:t>
      </w:r>
      <w:r w:rsidRPr="00FF2A64">
        <w:rPr>
          <w:i/>
          <w:iCs/>
          <w:lang w:val="en-GB"/>
        </w:rPr>
        <w:t>ChangeDescription</w:t>
      </w:r>
      <w:r w:rsidRPr="00FF2A64">
        <w:rPr>
          <w:lang w:val="en-GB"/>
        </w:rPr>
        <w:t xml:space="preserve"> expresses the changes of an </w:t>
      </w:r>
      <w:r w:rsidRPr="00FF2A64">
        <w:rPr>
          <w:i/>
          <w:iCs/>
          <w:lang w:val="en-GB"/>
        </w:rPr>
        <w:t>ItemVersion</w:t>
      </w:r>
      <w:r w:rsidRPr="00FF2A64">
        <w:rPr>
          <w:lang w:val="en-GB"/>
        </w:rPr>
        <w:t xml:space="preserve"> compared to its direct </w:t>
      </w:r>
      <w:r w:rsidRPr="00FF2A64">
        <w:rPr>
          <w:i/>
          <w:iCs/>
          <w:lang w:val="en-GB"/>
        </w:rPr>
        <w:t>predecessorVersion(s).</w:t>
      </w:r>
    </w:p>
    <w:p w14:paraId="0481CEC6" w14:textId="77777777" w:rsidR="00CE3D4E" w:rsidRPr="00FF2A64" w:rsidRDefault="00CE3D4E" w:rsidP="00CE3D4E">
      <w:pPr>
        <w:rPr>
          <w:lang w:val="en-GB"/>
        </w:rPr>
      </w:pPr>
      <w:r w:rsidRPr="00FF2A64">
        <w:rPr>
          <w:lang w:val="en-GB"/>
        </w:rPr>
        <w:t xml:space="preserve">The class </w:t>
      </w:r>
      <w:r w:rsidRPr="00FF2A64">
        <w:rPr>
          <w:i/>
          <w:iCs/>
          <w:lang w:val="en-GB"/>
        </w:rPr>
        <w:t>CopyrightInformation</w:t>
      </w:r>
      <w:r w:rsidRPr="00FF2A64">
        <w:rPr>
          <w:lang w:val="en-GB"/>
        </w:rPr>
        <w:t xml:space="preserve"> enables the description of copyright information of </w:t>
      </w:r>
      <w:r w:rsidRPr="00FF2A64">
        <w:rPr>
          <w:i/>
          <w:iCs/>
          <w:lang w:val="en-GB"/>
        </w:rPr>
        <w:t>ItemVersions</w:t>
      </w:r>
      <w:r w:rsidRPr="00FF2A64">
        <w:rPr>
          <w:lang w:val="en-GB"/>
        </w:rPr>
        <w:t xml:space="preserve">. Instances of the class </w:t>
      </w:r>
      <w:r w:rsidRPr="00FF2A64">
        <w:rPr>
          <w:i/>
          <w:iCs/>
          <w:lang w:val="en-GB"/>
        </w:rPr>
        <w:t>CopyrightInformation</w:t>
      </w:r>
      <w:r w:rsidRPr="00FF2A64">
        <w:rPr>
          <w:lang w:val="en-GB"/>
        </w:rPr>
        <w:t xml:space="preserve"> are assumed to be constant and so do not require a dedicated belonging to a versioned instance (</w:t>
      </w:r>
      <w:r w:rsidRPr="00FF2A64">
        <w:rPr>
          <w:i/>
          <w:iCs/>
          <w:lang w:val="en-GB"/>
        </w:rPr>
        <w:t>PartVersion</w:t>
      </w:r>
      <w:r w:rsidRPr="00FF2A64">
        <w:rPr>
          <w:lang w:val="en-GB"/>
        </w:rPr>
        <w:t xml:space="preserve"> or </w:t>
      </w:r>
      <w:r w:rsidRPr="00FF2A64">
        <w:rPr>
          <w:i/>
          <w:iCs/>
          <w:lang w:val="en-GB"/>
        </w:rPr>
        <w:t>DocumentVersion</w:t>
      </w:r>
      <w:r w:rsidRPr="00FF2A64">
        <w:rPr>
          <w:lang w:val="en-GB"/>
        </w:rPr>
        <w:t>).</w:t>
      </w:r>
    </w:p>
    <w:p w14:paraId="02E6437F" w14:textId="77777777" w:rsidR="00CE3D4E" w:rsidRPr="00FF2A64" w:rsidRDefault="00CE3D4E" w:rsidP="00CE3D4E">
      <w:pPr>
        <w:rPr>
          <w:lang w:val="en-GB"/>
        </w:rPr>
      </w:pPr>
      <w:r w:rsidRPr="00FF2A64">
        <w:rPr>
          <w:lang w:val="en-GB"/>
        </w:rPr>
        <w:lastRenderedPageBreak/>
        <w:t xml:space="preserve">An </w:t>
      </w:r>
      <w:r w:rsidRPr="00FF2A64">
        <w:rPr>
          <w:i/>
          <w:iCs/>
          <w:lang w:val="en-GB"/>
        </w:rPr>
        <w:t>ItemVersion</w:t>
      </w:r>
      <w:r w:rsidRPr="00FF2A64">
        <w:rPr>
          <w:lang w:val="en-GB"/>
        </w:rPr>
        <w:t xml:space="preserve"> can have contract information with company role information. Instances of the class </w:t>
      </w:r>
      <w:r w:rsidRPr="00FF2A64">
        <w:rPr>
          <w:i/>
          <w:iCs/>
          <w:lang w:val="en-GB"/>
        </w:rPr>
        <w:t>Contract</w:t>
      </w:r>
      <w:r w:rsidRPr="00FF2A64">
        <w:rPr>
          <w:lang w:val="en-GB"/>
        </w:rPr>
        <w:t xml:space="preserve"> are assumed to be constant and so do not require a dedicated belonging to a versioned instance (</w:t>
      </w:r>
      <w:r w:rsidRPr="00FF2A64">
        <w:rPr>
          <w:i/>
          <w:iCs/>
          <w:lang w:val="en-GB"/>
        </w:rPr>
        <w:t>PartVersion</w:t>
      </w:r>
      <w:r w:rsidRPr="00FF2A64">
        <w:rPr>
          <w:lang w:val="en-GB"/>
        </w:rPr>
        <w:t xml:space="preserve"> or </w:t>
      </w:r>
      <w:r w:rsidRPr="00FF2A64">
        <w:rPr>
          <w:i/>
          <w:iCs/>
          <w:lang w:val="en-GB"/>
        </w:rPr>
        <w:t>DocumentVersion</w:t>
      </w:r>
      <w:r w:rsidRPr="00FF2A64">
        <w:rPr>
          <w:lang w:val="en-GB"/>
        </w:rPr>
        <w:t>).</w:t>
      </w:r>
    </w:p>
    <w:p w14:paraId="56B81024" w14:textId="77777777" w:rsidR="00CE3D4E" w:rsidRPr="00FF2A64" w:rsidRDefault="00CE3D4E" w:rsidP="00CE3D4E">
      <w:pPr>
        <w:rPr>
          <w:lang w:val="en-GB"/>
        </w:rPr>
      </w:pPr>
      <w:r w:rsidRPr="00FF2A64">
        <w:rPr>
          <w:lang w:val="en-GB"/>
        </w:rPr>
        <w:t xml:space="preserve">A </w:t>
      </w:r>
      <w:r w:rsidRPr="00FF2A64">
        <w:rPr>
          <w:i/>
          <w:iCs/>
          <w:lang w:val="en-GB"/>
        </w:rPr>
        <w:t>PartVersion</w:t>
      </w:r>
      <w:r w:rsidRPr="00FF2A64">
        <w:rPr>
          <w:lang w:val="en-GB"/>
        </w:rPr>
        <w:t xml:space="preserve"> can reference a </w:t>
      </w:r>
      <w:r w:rsidRPr="00FF2A64">
        <w:rPr>
          <w:i/>
          <w:iCs/>
          <w:lang w:val="en-GB"/>
        </w:rPr>
        <w:t>Project</w:t>
      </w:r>
      <w:r w:rsidRPr="00FF2A64">
        <w:rPr>
          <w:lang w:val="en-GB"/>
        </w:rPr>
        <w:t xml:space="preserve"> in order to describe for which </w:t>
      </w:r>
      <w:r w:rsidRPr="00FF2A64">
        <w:rPr>
          <w:i/>
          <w:iCs/>
          <w:lang w:val="en-GB"/>
        </w:rPr>
        <w:t>Project</w:t>
      </w:r>
      <w:r w:rsidRPr="00FF2A64">
        <w:rPr>
          <w:lang w:val="en-GB"/>
        </w:rPr>
        <w:t xml:space="preserve"> it is relevant. Instances of the class </w:t>
      </w:r>
      <w:r w:rsidRPr="00FF2A64">
        <w:rPr>
          <w:i/>
          <w:iCs/>
          <w:lang w:val="en-GB"/>
        </w:rPr>
        <w:t>Project</w:t>
      </w:r>
      <w:r w:rsidRPr="00FF2A64">
        <w:rPr>
          <w:lang w:val="en-GB"/>
        </w:rPr>
        <w:t xml:space="preserve"> are assumed to be constant and so do not need to have a dedicated belonging to a versioned instance (</w:t>
      </w:r>
      <w:r w:rsidRPr="00FF2A64">
        <w:rPr>
          <w:i/>
          <w:iCs/>
          <w:lang w:val="en-GB"/>
        </w:rPr>
        <w:t>PartVersion</w:t>
      </w:r>
      <w:r w:rsidRPr="00FF2A64">
        <w:rPr>
          <w:lang w:val="en-GB"/>
        </w:rPr>
        <w:t xml:space="preserve"> or </w:t>
      </w:r>
      <w:r w:rsidRPr="00FF2A64">
        <w:rPr>
          <w:i/>
          <w:iCs/>
          <w:lang w:val="en-GB"/>
        </w:rPr>
        <w:t>DocumentVersion</w:t>
      </w:r>
      <w:r w:rsidRPr="00FF2A64">
        <w:rPr>
          <w:lang w:val="en-GB"/>
        </w:rPr>
        <w:t>).</w:t>
      </w:r>
    </w:p>
    <w:p w14:paraId="6E5006F9" w14:textId="77777777" w:rsidR="00CE3D4E" w:rsidRDefault="00CE3D4E" w:rsidP="00CE3D4E">
      <w:pPr>
        <w:pStyle w:val="berschrift3"/>
        <w:keepLines w:val="0"/>
        <w:numPr>
          <w:ilvl w:val="2"/>
          <w:numId w:val="2"/>
        </w:numPr>
        <w:autoSpaceDE/>
        <w:autoSpaceDN/>
        <w:adjustRightInd/>
        <w:spacing w:before="240" w:after="60" w:line="240" w:lineRule="auto"/>
      </w:pPr>
      <w:bookmarkStart w:id="1077" w:name="_722255e17957f3fcf1756ab888d9a414"/>
      <w:r>
        <w:t>Baselines</w:t>
      </w:r>
      <w:bookmarkEnd w:id="1077"/>
    </w:p>
    <w:p w14:paraId="0F2883C2" w14:textId="77777777" w:rsidR="00CE3D4E" w:rsidRDefault="00CE3D4E" w:rsidP="00CE3D4E">
      <w:pPr>
        <w:jc w:val="center"/>
      </w:pPr>
      <w:r>
        <w:rPr>
          <w:noProof/>
        </w:rPr>
        <w:drawing>
          <wp:inline distT="0" distB="0" distL="0" distR="0" wp14:anchorId="3E9D2F8C" wp14:editId="2F35F496">
            <wp:extent cx="5286375" cy="3543300"/>
            <wp:effectExtent l="0" t="0" r="0" b="0"/>
            <wp:docPr id="28" name="Picture -1715556927.png" descr="-1715556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715556927.png"/>
                    <pic:cNvPicPr/>
                  </pic:nvPicPr>
                  <pic:blipFill>
                    <a:blip r:embed="rId32" cstate="print"/>
                    <a:stretch>
                      <a:fillRect/>
                    </a:stretch>
                  </pic:blipFill>
                  <pic:spPr>
                    <a:xfrm>
                      <a:off x="0" y="0"/>
                      <a:ext cx="5286375" cy="3543300"/>
                    </a:xfrm>
                    <a:prstGeom prst="rect">
                      <a:avLst/>
                    </a:prstGeom>
                  </pic:spPr>
                </pic:pic>
              </a:graphicData>
            </a:graphic>
          </wp:inline>
        </w:drawing>
      </w:r>
    </w:p>
    <w:p w14:paraId="20536259" w14:textId="42A26EC8" w:rsidR="00CE3D4E" w:rsidRPr="00FF2A64" w:rsidRDefault="00CE3D4E" w:rsidP="00CE3D4E">
      <w:pPr>
        <w:pStyle w:val="Beschriftung"/>
        <w:rPr>
          <w:lang w:val="en-GB"/>
        </w:rPr>
      </w:pPr>
      <w:bookmarkStart w:id="1078" w:name="_Toc33620364"/>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15</w:t>
      </w:r>
      <w:r>
        <w:fldChar w:fldCharType="end"/>
      </w:r>
      <w:r w:rsidRPr="00FF2A64">
        <w:rPr>
          <w:lang w:val="en-GB"/>
        </w:rPr>
        <w:t>: Baselines</w:t>
      </w:r>
      <w:bookmarkEnd w:id="1078"/>
    </w:p>
    <w:p w14:paraId="39F0C500" w14:textId="77777777" w:rsidR="00CE3D4E" w:rsidRPr="00FF2A64" w:rsidRDefault="00CE3D4E" w:rsidP="00CE3D4E">
      <w:pPr>
        <w:rPr>
          <w:lang w:val="en-GB"/>
        </w:rPr>
      </w:pPr>
      <w:r w:rsidRPr="00FF2A64">
        <w:rPr>
          <w:lang w:val="en-GB"/>
        </w:rPr>
        <w:t xml:space="preserve">A </w:t>
      </w:r>
      <w:r w:rsidRPr="00FF2A64">
        <w:rPr>
          <w:i/>
          <w:iCs/>
          <w:lang w:val="en-GB"/>
        </w:rPr>
        <w:t>BaselineSpecification</w:t>
      </w:r>
      <w:r w:rsidRPr="00FF2A64">
        <w:rPr>
          <w:lang w:val="en-GB"/>
        </w:rPr>
        <w:t xml:space="preserve"> defines a set of </w:t>
      </w:r>
      <w:r w:rsidRPr="00FF2A64">
        <w:rPr>
          <w:i/>
          <w:iCs/>
          <w:lang w:val="en-GB"/>
        </w:rPr>
        <w:t>ItemVersion</w:t>
      </w:r>
      <w:r w:rsidRPr="00FF2A64">
        <w:rPr>
          <w:lang w:val="en-GB"/>
        </w:rPr>
        <w:t>s (</w:t>
      </w:r>
      <w:r w:rsidRPr="00FF2A64">
        <w:rPr>
          <w:i/>
          <w:iCs/>
          <w:lang w:val="en-GB"/>
        </w:rPr>
        <w:t>Document-</w:t>
      </w:r>
      <w:r w:rsidRPr="00FF2A64">
        <w:rPr>
          <w:lang w:val="en-GB"/>
        </w:rPr>
        <w:t xml:space="preserve"> and </w:t>
      </w:r>
      <w:r w:rsidRPr="00FF2A64">
        <w:rPr>
          <w:i/>
          <w:iCs/>
          <w:lang w:val="en-GB"/>
        </w:rPr>
        <w:t>PartVersions</w:t>
      </w:r>
      <w:r w:rsidRPr="00FF2A64">
        <w:rPr>
          <w:lang w:val="en-GB"/>
        </w:rPr>
        <w:t>) that relate to each other in a certain way e.g. all parts and documents in their specific versions that contributed to a specific manufactured result.</w:t>
      </w:r>
    </w:p>
    <w:p w14:paraId="64C27494" w14:textId="77777777" w:rsidR="00CE3D4E" w:rsidRPr="00FF2A64" w:rsidRDefault="00CE3D4E" w:rsidP="00CE3D4E">
      <w:pPr>
        <w:rPr>
          <w:lang w:val="en-GB"/>
        </w:rPr>
      </w:pPr>
      <w:r w:rsidRPr="00FF2A64">
        <w:rPr>
          <w:lang w:val="en-GB"/>
        </w:rPr>
        <w:t xml:space="preserve">Baselines are a standard mechanism to support change, release and configuration management and are often used throughout the whole product life cycle. In the VEC, baselines themselves are </w:t>
      </w:r>
      <w:r w:rsidRPr="00FF2A64">
        <w:rPr>
          <w:i/>
          <w:iCs/>
          <w:lang w:val="en-GB"/>
        </w:rPr>
        <w:t>Specifications</w:t>
      </w:r>
      <w:r w:rsidRPr="00FF2A64">
        <w:rPr>
          <w:lang w:val="en-GB"/>
        </w:rPr>
        <w:t xml:space="preserve"> and thus content of a </w:t>
      </w:r>
      <w:r w:rsidRPr="00FF2A64">
        <w:rPr>
          <w:i/>
          <w:iCs/>
          <w:lang w:val="en-GB"/>
        </w:rPr>
        <w:t>DocumentVersion</w:t>
      </w:r>
      <w:r w:rsidRPr="00FF2A64">
        <w:rPr>
          <w:lang w:val="en-GB"/>
        </w:rPr>
        <w:t>, which is equivalent to the fact that they are versioned information themselves.</w:t>
      </w:r>
    </w:p>
    <w:p w14:paraId="12FF3AF8" w14:textId="77777777" w:rsidR="00CE3D4E" w:rsidRPr="00FF2A64" w:rsidRDefault="00CE3D4E" w:rsidP="00CE3D4E">
      <w:pPr>
        <w:rPr>
          <w:lang w:val="en-GB"/>
        </w:rPr>
      </w:pPr>
      <w:r w:rsidRPr="00FF2A64">
        <w:rPr>
          <w:lang w:val="en-GB"/>
        </w:rPr>
        <w:t xml:space="preserve">In a product development for wiring harnesses, the content of a baseline is growing over a period (e.g. system schematics are created before the definition of the physical wiring harness). In this process, items are created and added to the baseline (based on other items from the baseline). Additionally, items in the baseline can be changed, following the rules of the respective development process. Such a baseline has the </w:t>
      </w:r>
      <w:r w:rsidRPr="00FF2A64">
        <w:rPr>
          <w:i/>
          <w:iCs/>
          <w:lang w:val="en-GB"/>
        </w:rPr>
        <w:t>BaselineState.Draft.</w:t>
      </w:r>
      <w:r w:rsidRPr="00FF2A64">
        <w:rPr>
          <w:lang w:val="en-GB"/>
        </w:rPr>
        <w:t xml:space="preserve"> At a well-defined point in time, the content of baseline is checked </w:t>
      </w:r>
      <w:r w:rsidRPr="00FF2A64">
        <w:rPr>
          <w:lang w:val="en-GB"/>
        </w:rPr>
        <w:lastRenderedPageBreak/>
        <w:t xml:space="preserve">and released. After this, the baseline cannot be changed without creating a new version of the baseline itself. Such a baseline has the </w:t>
      </w:r>
      <w:r w:rsidRPr="00FF2A64">
        <w:rPr>
          <w:i/>
          <w:iCs/>
          <w:lang w:val="en-GB"/>
        </w:rPr>
        <w:t>BaselineState.Frozen.</w:t>
      </w:r>
    </w:p>
    <w:p w14:paraId="6485F077" w14:textId="77777777" w:rsidR="00CE3D4E" w:rsidRDefault="00CE3D4E" w:rsidP="00CE3D4E">
      <w:r w:rsidRPr="00FF2A64">
        <w:rPr>
          <w:lang w:val="en-GB"/>
        </w:rPr>
        <w:t xml:space="preserve">Baselines are normally defined for a certain scope (e.g. a specific vehicle, a specific product). During the product development it is possible, that a baseline is incomplete. A reason for this might be, that not all development artefacts (e.g. wiring harnesses) are defined in this phase of the development process even though all artefacts are required for the final product. </w:t>
      </w:r>
      <w:r>
        <w:t xml:space="preserve">Such </w:t>
      </w:r>
      <w:r>
        <w:rPr>
          <w:i/>
          <w:iCs/>
        </w:rPr>
        <w:t xml:space="preserve">BaselineSpecifications </w:t>
      </w:r>
      <w:r>
        <w:t xml:space="preserve">have a </w:t>
      </w:r>
      <w:r>
        <w:rPr>
          <w:i/>
          <w:iCs/>
        </w:rPr>
        <w:t>Partial content.</w:t>
      </w:r>
    </w:p>
    <w:p w14:paraId="0167042A" w14:textId="77777777" w:rsidR="00CE3D4E" w:rsidRDefault="00CE3D4E" w:rsidP="00CE3D4E">
      <w:r>
        <w:t xml:space="preserve"> </w:t>
      </w:r>
    </w:p>
    <w:p w14:paraId="68176731" w14:textId="77777777" w:rsidR="00CE3D4E" w:rsidRDefault="00CE3D4E" w:rsidP="00CE3D4E">
      <w:pPr>
        <w:pStyle w:val="berschrift3"/>
        <w:keepLines w:val="0"/>
        <w:numPr>
          <w:ilvl w:val="2"/>
          <w:numId w:val="2"/>
        </w:numPr>
        <w:autoSpaceDE/>
        <w:autoSpaceDN/>
        <w:adjustRightInd/>
        <w:spacing w:before="240" w:after="60" w:line="240" w:lineRule="auto"/>
      </w:pPr>
      <w:bookmarkStart w:id="1079" w:name="_499f0a6bb1b350461314c291d0f33a13"/>
      <w:r>
        <w:t>Item History</w:t>
      </w:r>
      <w:bookmarkEnd w:id="1079"/>
    </w:p>
    <w:p w14:paraId="64DEBBE2" w14:textId="77777777" w:rsidR="00CE3D4E" w:rsidRDefault="00CE3D4E" w:rsidP="00CE3D4E">
      <w:pPr>
        <w:jc w:val="center"/>
      </w:pPr>
      <w:r>
        <w:rPr>
          <w:noProof/>
        </w:rPr>
        <w:drawing>
          <wp:inline distT="0" distB="0" distL="0" distR="0" wp14:anchorId="43F4F975" wp14:editId="2812C49D">
            <wp:extent cx="3876675" cy="2724150"/>
            <wp:effectExtent l="0" t="0" r="0" b="0"/>
            <wp:docPr id="30" name="Picture -138981123.png" descr="-13898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8981123.png"/>
                    <pic:cNvPicPr/>
                  </pic:nvPicPr>
                  <pic:blipFill>
                    <a:blip r:embed="rId33" cstate="print"/>
                    <a:stretch>
                      <a:fillRect/>
                    </a:stretch>
                  </pic:blipFill>
                  <pic:spPr>
                    <a:xfrm>
                      <a:off x="0" y="0"/>
                      <a:ext cx="3876675" cy="2724150"/>
                    </a:xfrm>
                    <a:prstGeom prst="rect">
                      <a:avLst/>
                    </a:prstGeom>
                  </pic:spPr>
                </pic:pic>
              </a:graphicData>
            </a:graphic>
          </wp:inline>
        </w:drawing>
      </w:r>
    </w:p>
    <w:p w14:paraId="4FDAC6C9" w14:textId="2F912450" w:rsidR="00CE3D4E" w:rsidRPr="00FF2A64" w:rsidRDefault="00CE3D4E" w:rsidP="00CE3D4E">
      <w:pPr>
        <w:pStyle w:val="Beschriftung"/>
        <w:rPr>
          <w:lang w:val="en-GB"/>
        </w:rPr>
      </w:pPr>
      <w:bookmarkStart w:id="1080" w:name="_Toc33620365"/>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16</w:t>
      </w:r>
      <w:r>
        <w:fldChar w:fldCharType="end"/>
      </w:r>
      <w:r w:rsidRPr="00FF2A64">
        <w:rPr>
          <w:lang w:val="en-GB"/>
        </w:rPr>
        <w:t>: Item History</w:t>
      </w:r>
      <w:bookmarkEnd w:id="1080"/>
    </w:p>
    <w:p w14:paraId="1708E643" w14:textId="77777777" w:rsidR="00CE3D4E" w:rsidRPr="00FF2A64" w:rsidRDefault="00CE3D4E" w:rsidP="00CE3D4E">
      <w:pPr>
        <w:rPr>
          <w:lang w:val="en-GB"/>
        </w:rPr>
      </w:pPr>
      <w:r w:rsidRPr="00FF2A64">
        <w:rPr>
          <w:lang w:val="en-GB"/>
        </w:rPr>
        <w:t xml:space="preserve">In a development process items (parts or documents) are often refined incrementally, so one </w:t>
      </w:r>
      <w:r w:rsidRPr="00FF2A64">
        <w:rPr>
          <w:i/>
          <w:iCs/>
          <w:lang w:val="en-GB"/>
        </w:rPr>
        <w:t xml:space="preserve">ItemVersion </w:t>
      </w:r>
      <w:r w:rsidRPr="00FF2A64">
        <w:rPr>
          <w:lang w:val="en-GB"/>
        </w:rPr>
        <w:t xml:space="preserve">originates from another. The class </w:t>
      </w:r>
      <w:r w:rsidRPr="00FF2A64">
        <w:rPr>
          <w:i/>
          <w:iCs/>
          <w:lang w:val="en-GB"/>
        </w:rPr>
        <w:t>ItemHistoryEntry</w:t>
      </w:r>
      <w:r w:rsidRPr="00FF2A64">
        <w:rPr>
          <w:lang w:val="en-GB"/>
        </w:rPr>
        <w:t xml:space="preserve"> enables the description of predecessor / successor relationships between </w:t>
      </w:r>
      <w:r w:rsidRPr="00FF2A64">
        <w:rPr>
          <w:i/>
          <w:iCs/>
          <w:lang w:val="en-GB"/>
        </w:rPr>
        <w:t>ItemVersions</w:t>
      </w:r>
      <w:r w:rsidRPr="00FF2A64">
        <w:rPr>
          <w:lang w:val="en-GB"/>
        </w:rPr>
        <w:t>. The description of both linear and branching relationships is possible. The relationship can be classified in order to distinguish between two cases:</w:t>
      </w:r>
    </w:p>
    <w:p w14:paraId="4B7658A1" w14:textId="77777777" w:rsidR="00CE3D4E" w:rsidRPr="00FF2A64" w:rsidRDefault="00CE3D4E" w:rsidP="003C2502">
      <w:pPr>
        <w:numPr>
          <w:ilvl w:val="0"/>
          <w:numId w:val="45"/>
        </w:numPr>
        <w:autoSpaceDE/>
        <w:autoSpaceDN/>
        <w:adjustRightInd/>
        <w:spacing w:before="0" w:after="120" w:line="240" w:lineRule="auto"/>
        <w:rPr>
          <w:lang w:val="en-GB"/>
        </w:rPr>
      </w:pPr>
      <w:r w:rsidRPr="00FF2A64">
        <w:rPr>
          <w:lang w:val="en-GB"/>
        </w:rPr>
        <w:t xml:space="preserve">The successor </w:t>
      </w:r>
      <w:r w:rsidRPr="00FF2A64">
        <w:rPr>
          <w:i/>
          <w:iCs/>
          <w:lang w:val="en-GB"/>
        </w:rPr>
        <w:t>ItemVersion</w:t>
      </w:r>
      <w:r w:rsidRPr="00FF2A64">
        <w:rPr>
          <w:lang w:val="en-GB"/>
        </w:rPr>
        <w:t xml:space="preserve"> is an instance of the same item (</w:t>
      </w:r>
      <w:r w:rsidRPr="00FF2A64">
        <w:rPr>
          <w:i/>
          <w:iCs/>
          <w:lang w:val="en-GB"/>
        </w:rPr>
        <w:t>type = "Sequence"</w:t>
      </w:r>
      <w:r w:rsidRPr="00FF2A64">
        <w:rPr>
          <w:lang w:val="en-GB"/>
        </w:rPr>
        <w:t>)</w:t>
      </w:r>
    </w:p>
    <w:p w14:paraId="1632EC7C" w14:textId="77777777" w:rsidR="00CE3D4E" w:rsidRPr="00FF2A64" w:rsidRDefault="00CE3D4E" w:rsidP="003C2502">
      <w:pPr>
        <w:numPr>
          <w:ilvl w:val="0"/>
          <w:numId w:val="45"/>
        </w:numPr>
        <w:autoSpaceDE/>
        <w:autoSpaceDN/>
        <w:adjustRightInd/>
        <w:spacing w:before="0" w:after="120" w:line="240" w:lineRule="auto"/>
        <w:rPr>
          <w:lang w:val="en-GB"/>
        </w:rPr>
      </w:pPr>
      <w:r w:rsidRPr="00FF2A64">
        <w:rPr>
          <w:lang w:val="en-GB"/>
        </w:rPr>
        <w:t xml:space="preserve">The successor </w:t>
      </w:r>
      <w:r w:rsidRPr="00FF2A64">
        <w:rPr>
          <w:i/>
          <w:iCs/>
          <w:lang w:val="en-GB"/>
        </w:rPr>
        <w:t>ItemVersion</w:t>
      </w:r>
      <w:r w:rsidRPr="00FF2A64">
        <w:rPr>
          <w:lang w:val="en-GB"/>
        </w:rPr>
        <w:t xml:space="preserve"> is an instance of a new but somehow similar item (</w:t>
      </w:r>
      <w:r w:rsidRPr="00FF2A64">
        <w:rPr>
          <w:i/>
          <w:iCs/>
          <w:lang w:val="en-GB"/>
        </w:rPr>
        <w:t>type = "derivation"</w:t>
      </w:r>
      <w:r w:rsidRPr="00FF2A64">
        <w:rPr>
          <w:lang w:val="en-GB"/>
        </w:rPr>
        <w:t>).</w:t>
      </w:r>
    </w:p>
    <w:p w14:paraId="3AA71C47" w14:textId="77777777" w:rsidR="00CE3D4E" w:rsidRDefault="00CE3D4E" w:rsidP="00CE3D4E">
      <w:pPr>
        <w:pStyle w:val="berschrift3"/>
        <w:keepLines w:val="0"/>
        <w:numPr>
          <w:ilvl w:val="2"/>
          <w:numId w:val="2"/>
        </w:numPr>
        <w:autoSpaceDE/>
        <w:autoSpaceDN/>
        <w:adjustRightInd/>
        <w:spacing w:before="240" w:after="60" w:line="240" w:lineRule="auto"/>
      </w:pPr>
      <w:bookmarkStart w:id="1081" w:name="_7ad07302d27ea40579ecb672277f5301"/>
      <w:r>
        <w:lastRenderedPageBreak/>
        <w:t>Item Equivalence</w:t>
      </w:r>
      <w:bookmarkEnd w:id="1081"/>
    </w:p>
    <w:p w14:paraId="37F4915B" w14:textId="77777777" w:rsidR="00CE3D4E" w:rsidRDefault="00CE3D4E" w:rsidP="00CE3D4E">
      <w:pPr>
        <w:jc w:val="center"/>
      </w:pPr>
      <w:r>
        <w:rPr>
          <w:noProof/>
        </w:rPr>
        <w:drawing>
          <wp:inline distT="0" distB="0" distL="0" distR="0" wp14:anchorId="730D7CF8" wp14:editId="6780304D">
            <wp:extent cx="4486275" cy="3114675"/>
            <wp:effectExtent l="0" t="0" r="0" b="0"/>
            <wp:docPr id="32" name="Picture 830033486.png" descr="830033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30033486.png"/>
                    <pic:cNvPicPr/>
                  </pic:nvPicPr>
                  <pic:blipFill>
                    <a:blip r:embed="rId34" cstate="print"/>
                    <a:stretch>
                      <a:fillRect/>
                    </a:stretch>
                  </pic:blipFill>
                  <pic:spPr>
                    <a:xfrm>
                      <a:off x="0" y="0"/>
                      <a:ext cx="4486275" cy="3114675"/>
                    </a:xfrm>
                    <a:prstGeom prst="rect">
                      <a:avLst/>
                    </a:prstGeom>
                  </pic:spPr>
                </pic:pic>
              </a:graphicData>
            </a:graphic>
          </wp:inline>
        </w:drawing>
      </w:r>
    </w:p>
    <w:p w14:paraId="3C79276D" w14:textId="0E405467" w:rsidR="00CE3D4E" w:rsidRPr="00FF2A64" w:rsidRDefault="00CE3D4E" w:rsidP="00CE3D4E">
      <w:pPr>
        <w:pStyle w:val="Beschriftung"/>
        <w:rPr>
          <w:lang w:val="en-GB"/>
        </w:rPr>
      </w:pPr>
      <w:bookmarkStart w:id="1082" w:name="_Toc33620366"/>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17</w:t>
      </w:r>
      <w:r>
        <w:fldChar w:fldCharType="end"/>
      </w:r>
      <w:r w:rsidRPr="00FF2A64">
        <w:rPr>
          <w:lang w:val="en-GB"/>
        </w:rPr>
        <w:t>: Item Equivalence</w:t>
      </w:r>
      <w:bookmarkEnd w:id="1082"/>
    </w:p>
    <w:p w14:paraId="0EEA527F" w14:textId="77777777" w:rsidR="00CE3D4E" w:rsidRPr="00FF2A64" w:rsidRDefault="00CE3D4E" w:rsidP="00CE3D4E">
      <w:pPr>
        <w:rPr>
          <w:lang w:val="en-GB"/>
        </w:rPr>
      </w:pPr>
      <w:r w:rsidRPr="00FF2A64">
        <w:rPr>
          <w:lang w:val="en-GB"/>
        </w:rPr>
        <w:t xml:space="preserve">The class </w:t>
      </w:r>
      <w:r w:rsidRPr="00FF2A64">
        <w:rPr>
          <w:i/>
          <w:iCs/>
          <w:lang w:val="en-GB"/>
        </w:rPr>
        <w:t>ItemEquivalence</w:t>
      </w:r>
      <w:r w:rsidRPr="00FF2A64">
        <w:rPr>
          <w:lang w:val="en-GB"/>
        </w:rPr>
        <w:t xml:space="preserve"> enables the description of equivalence relationships between two or more </w:t>
      </w:r>
      <w:r w:rsidRPr="00FF2A64">
        <w:rPr>
          <w:i/>
          <w:iCs/>
          <w:lang w:val="en-GB"/>
        </w:rPr>
        <w:t>ItemVersions</w:t>
      </w:r>
      <w:r w:rsidRPr="00FF2A64">
        <w:rPr>
          <w:lang w:val="en-GB"/>
        </w:rPr>
        <w:t xml:space="preserve">. The standard use case is to relate </w:t>
      </w:r>
      <w:r w:rsidRPr="00FF2A64">
        <w:rPr>
          <w:i/>
          <w:iCs/>
          <w:lang w:val="en-GB"/>
        </w:rPr>
        <w:t xml:space="preserve">ItemVersions </w:t>
      </w:r>
      <w:r w:rsidRPr="00FF2A64">
        <w:rPr>
          <w:lang w:val="en-GB"/>
        </w:rPr>
        <w:t xml:space="preserve">defined in the context of one company (numbering system) to </w:t>
      </w:r>
      <w:r w:rsidRPr="00FF2A64">
        <w:rPr>
          <w:i/>
          <w:iCs/>
          <w:lang w:val="en-GB"/>
        </w:rPr>
        <w:t xml:space="preserve">ItemVersions </w:t>
      </w:r>
      <w:r w:rsidRPr="00FF2A64">
        <w:rPr>
          <w:lang w:val="en-GB"/>
        </w:rPr>
        <w:t>defined in the context of another company.</w:t>
      </w:r>
    </w:p>
    <w:p w14:paraId="4E6B9A11" w14:textId="77777777" w:rsidR="00CE3D4E" w:rsidRPr="00FF2A64" w:rsidRDefault="00CE3D4E" w:rsidP="00CE3D4E">
      <w:pPr>
        <w:rPr>
          <w:lang w:val="en-GB"/>
        </w:rPr>
      </w:pPr>
      <w:r w:rsidRPr="00FF2A64">
        <w:rPr>
          <w:lang w:val="en-GB"/>
        </w:rPr>
        <w:t xml:space="preserve">An extended use case might be that the differences are not only limited to different numbering systems, but even to technical attributes. As the equivalence statement might be very subjective the corresponding </w:t>
      </w:r>
      <w:r w:rsidRPr="00FF2A64">
        <w:rPr>
          <w:i/>
          <w:iCs/>
          <w:lang w:val="en-GB"/>
        </w:rPr>
        <w:t>companyName</w:t>
      </w:r>
      <w:r w:rsidRPr="00FF2A64">
        <w:rPr>
          <w:lang w:val="en-GB"/>
        </w:rPr>
        <w:t xml:space="preserve"> must be specified.</w:t>
      </w:r>
    </w:p>
    <w:p w14:paraId="11026667" w14:textId="77777777" w:rsidR="00CE3D4E" w:rsidRDefault="00CE3D4E" w:rsidP="00CE3D4E">
      <w:pPr>
        <w:pStyle w:val="berschrift2"/>
        <w:keepLines w:val="0"/>
        <w:numPr>
          <w:ilvl w:val="1"/>
          <w:numId w:val="2"/>
        </w:numPr>
        <w:autoSpaceDE/>
        <w:autoSpaceDN/>
        <w:adjustRightInd/>
        <w:spacing w:before="240" w:after="60" w:line="240" w:lineRule="auto"/>
      </w:pPr>
      <w:bookmarkStart w:id="1083" w:name="_Toc33620304"/>
      <w:r>
        <w:t>General Component Data</w:t>
      </w:r>
      <w:bookmarkEnd w:id="1083"/>
    </w:p>
    <w:p w14:paraId="241F4A4C" w14:textId="77777777" w:rsidR="00CE3D4E" w:rsidRPr="00FF2A64" w:rsidRDefault="00CE3D4E" w:rsidP="00CE3D4E">
      <w:pPr>
        <w:rPr>
          <w:lang w:val="en-GB"/>
        </w:rPr>
      </w:pPr>
      <w:r w:rsidRPr="00FF2A64">
        <w:rPr>
          <w:lang w:val="en-GB"/>
        </w:rPr>
        <w:t>The description of components and their properties is quantitatively the largest part of the VEC model. The following sections explain the basic methods for describing components and defining the information that applies to all types of components.</w:t>
      </w:r>
    </w:p>
    <w:p w14:paraId="5F720705" w14:textId="77777777" w:rsidR="00CE3D4E" w:rsidRPr="00FF2A64" w:rsidRDefault="00CE3D4E" w:rsidP="00CE3D4E">
      <w:pPr>
        <w:rPr>
          <w:lang w:val="en-GB"/>
        </w:rPr>
      </w:pPr>
      <w:r w:rsidRPr="00FF2A64">
        <w:rPr>
          <w:lang w:val="en-GB"/>
        </w:rPr>
        <w:t>The properties of certain component types are defined in the next chapter.</w:t>
      </w:r>
    </w:p>
    <w:p w14:paraId="34843A9C" w14:textId="77777777" w:rsidR="00CE3D4E" w:rsidRDefault="00CE3D4E" w:rsidP="00CE3D4E">
      <w:pPr>
        <w:pStyle w:val="berschrift3"/>
        <w:keepLines w:val="0"/>
        <w:numPr>
          <w:ilvl w:val="2"/>
          <w:numId w:val="2"/>
        </w:numPr>
        <w:autoSpaceDE/>
        <w:autoSpaceDN/>
        <w:adjustRightInd/>
        <w:spacing w:before="240" w:after="60" w:line="240" w:lineRule="auto"/>
      </w:pPr>
      <w:bookmarkStart w:id="1084" w:name="_5b3b92254e797049889380aa5030228d"/>
      <w:r>
        <w:lastRenderedPageBreak/>
        <w:t>Description of Parts</w:t>
      </w:r>
      <w:bookmarkEnd w:id="1084"/>
    </w:p>
    <w:p w14:paraId="4FC94CCF" w14:textId="77777777" w:rsidR="00CE3D4E" w:rsidRDefault="00CE3D4E" w:rsidP="00CE3D4E">
      <w:pPr>
        <w:jc w:val="center"/>
      </w:pPr>
      <w:r>
        <w:rPr>
          <w:noProof/>
        </w:rPr>
        <w:drawing>
          <wp:inline distT="0" distB="0" distL="0" distR="0" wp14:anchorId="3BC9DDB4" wp14:editId="4A4B132A">
            <wp:extent cx="5756275" cy="3478694"/>
            <wp:effectExtent l="0" t="0" r="0" b="0"/>
            <wp:docPr id="34" name="Picture -1496987210.png" descr="-1496987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96987210.png"/>
                    <pic:cNvPicPr/>
                  </pic:nvPicPr>
                  <pic:blipFill>
                    <a:blip r:embed="rId35" cstate="print"/>
                    <a:stretch>
                      <a:fillRect/>
                    </a:stretch>
                  </pic:blipFill>
                  <pic:spPr>
                    <a:xfrm>
                      <a:off x="0" y="0"/>
                      <a:ext cx="5756275" cy="3478694"/>
                    </a:xfrm>
                    <a:prstGeom prst="rect">
                      <a:avLst/>
                    </a:prstGeom>
                  </pic:spPr>
                </pic:pic>
              </a:graphicData>
            </a:graphic>
          </wp:inline>
        </w:drawing>
      </w:r>
    </w:p>
    <w:p w14:paraId="78948EBE" w14:textId="43B5C4D6" w:rsidR="00CE3D4E" w:rsidRPr="00FF2A64" w:rsidRDefault="00CE3D4E" w:rsidP="00CE3D4E">
      <w:pPr>
        <w:pStyle w:val="Beschriftung"/>
        <w:rPr>
          <w:lang w:val="en-GB"/>
        </w:rPr>
      </w:pPr>
      <w:bookmarkStart w:id="1085" w:name="_Toc33620367"/>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18</w:t>
      </w:r>
      <w:r>
        <w:fldChar w:fldCharType="end"/>
      </w:r>
      <w:r w:rsidRPr="00FF2A64">
        <w:rPr>
          <w:lang w:val="en-GB"/>
        </w:rPr>
        <w:t>: Description of Parts</w:t>
      </w:r>
      <w:bookmarkEnd w:id="1085"/>
    </w:p>
    <w:p w14:paraId="7634FE4A" w14:textId="77777777" w:rsidR="00CE3D4E" w:rsidRPr="00FF2A64" w:rsidRDefault="00CE3D4E" w:rsidP="00CE3D4E">
      <w:pPr>
        <w:rPr>
          <w:lang w:val="en-GB"/>
        </w:rPr>
      </w:pPr>
      <w:r w:rsidRPr="00FF2A64">
        <w:rPr>
          <w:lang w:val="en-GB"/>
        </w:rPr>
        <w:t xml:space="preserve">In traditional data formats the diverse types of parts (e.g. connector housing, terminal, wire) are differentiated with individual subclasses for each type inheriting from the type corresponding to </w:t>
      </w:r>
      <w:r w:rsidRPr="00FF2A64">
        <w:rPr>
          <w:i/>
          <w:iCs/>
          <w:lang w:val="en-GB"/>
        </w:rPr>
        <w:t>PartVersion</w:t>
      </w:r>
      <w:r w:rsidRPr="00FF2A64">
        <w:rPr>
          <w:lang w:val="en-GB"/>
        </w:rPr>
        <w:t>. These subclasses define all specific information of the component type (e.g. the cavities of a connector). Due to the great diversity of components used in wiring harnesses a different approach is implemented in the VEC.</w:t>
      </w:r>
    </w:p>
    <w:p w14:paraId="6A0C530B" w14:textId="77777777" w:rsidR="00CE3D4E" w:rsidRPr="00FF2A64" w:rsidRDefault="00CE3D4E" w:rsidP="00CE3D4E">
      <w:pPr>
        <w:rPr>
          <w:lang w:val="en-GB"/>
        </w:rPr>
      </w:pPr>
      <w:r w:rsidRPr="00FF2A64">
        <w:rPr>
          <w:lang w:val="en-GB"/>
        </w:rPr>
        <w:t xml:space="preserve">The general technical / physical properties of a component are described by </w:t>
      </w:r>
      <w:r w:rsidRPr="00FF2A64">
        <w:rPr>
          <w:i/>
          <w:iCs/>
          <w:lang w:val="en-GB"/>
        </w:rPr>
        <w:t xml:space="preserve">PartOrUsageRelatedSpecifications </w:t>
      </w:r>
      <w:r w:rsidRPr="00FF2A64">
        <w:rPr>
          <w:lang w:val="en-GB"/>
        </w:rPr>
        <w:t xml:space="preserve">(and its subclasses). For each aspect of a component an independent subclass of </w:t>
      </w:r>
      <w:r w:rsidRPr="00FF2A64">
        <w:rPr>
          <w:i/>
          <w:iCs/>
          <w:lang w:val="en-GB"/>
        </w:rPr>
        <w:t>PartOrUsageRelatedSpecification</w:t>
      </w:r>
      <w:r w:rsidRPr="00FF2A64">
        <w:rPr>
          <w:lang w:val="en-GB"/>
        </w:rPr>
        <w:t xml:space="preserve"> is defined (e.g. a </w:t>
      </w:r>
      <w:r w:rsidRPr="00FF2A64">
        <w:rPr>
          <w:i/>
          <w:iCs/>
          <w:lang w:val="en-GB"/>
        </w:rPr>
        <w:t>ConnectorHousingSpecification</w:t>
      </w:r>
      <w:r w:rsidRPr="00FF2A64">
        <w:rPr>
          <w:lang w:val="en-GB"/>
        </w:rPr>
        <w:t xml:space="preserve">, a </w:t>
      </w:r>
      <w:r w:rsidRPr="00FF2A64">
        <w:rPr>
          <w:i/>
          <w:iCs/>
          <w:lang w:val="en-GB"/>
        </w:rPr>
        <w:t>TerminalSpecification</w:t>
      </w:r>
      <w:r w:rsidRPr="00FF2A64">
        <w:rPr>
          <w:lang w:val="en-GB"/>
        </w:rPr>
        <w:t xml:space="preserve">). This approach allows to describe a </w:t>
      </w:r>
      <w:r w:rsidRPr="00FF2A64">
        <w:rPr>
          <w:i/>
          <w:iCs/>
          <w:lang w:val="en-GB"/>
        </w:rPr>
        <w:t>PartVersion</w:t>
      </w:r>
      <w:r w:rsidRPr="00FF2A64">
        <w:rPr>
          <w:lang w:val="en-GB"/>
        </w:rPr>
        <w:t xml:space="preserve"> by more than one </w:t>
      </w:r>
      <w:r w:rsidRPr="00FF2A64">
        <w:rPr>
          <w:i/>
          <w:iCs/>
          <w:lang w:val="en-GB"/>
        </w:rPr>
        <w:t xml:space="preserve">PartOrUsageRelatedSpecifications </w:t>
      </w:r>
      <w:r w:rsidRPr="00FF2A64">
        <w:rPr>
          <w:lang w:val="en-GB"/>
        </w:rPr>
        <w:t xml:space="preserve">(Association </w:t>
      </w:r>
      <w:r w:rsidRPr="00FF2A64">
        <w:rPr>
          <w:i/>
          <w:iCs/>
          <w:lang w:val="en-GB"/>
        </w:rPr>
        <w:t>PartOrUsageRelatedSpecification.describedPart</w:t>
      </w:r>
      <w:r w:rsidRPr="00FF2A64">
        <w:rPr>
          <w:lang w:val="en-GB"/>
        </w:rPr>
        <w:t>)</w:t>
      </w:r>
      <w:r w:rsidRPr="00FF2A64">
        <w:rPr>
          <w:i/>
          <w:iCs/>
          <w:lang w:val="en-GB"/>
        </w:rPr>
        <w:t>.</w:t>
      </w:r>
      <w:r w:rsidRPr="00FF2A64">
        <w:rPr>
          <w:lang w:val="en-GB"/>
        </w:rPr>
        <w:t xml:space="preserve"> It offers the possibility to extract information, which is shared between component types, into separate specifications so that the structural definition can be reused without having to modify the inheritance tree (e.g. </w:t>
      </w:r>
      <w:r w:rsidRPr="00FF2A64">
        <w:rPr>
          <w:i/>
          <w:iCs/>
          <w:lang w:val="en-GB"/>
        </w:rPr>
        <w:t>GeneralTechnicalPartSpecification</w:t>
      </w:r>
      <w:r w:rsidRPr="00FF2A64">
        <w:rPr>
          <w:lang w:val="en-GB"/>
        </w:rPr>
        <w:t xml:space="preserve">). Furthermore, some components cannot be mapped onto such a strict type hierarchy (e.g. a connector housing used as an inliner might have a fixing bolt for vehicle body in order to keep it in place). Representing this by an inheritance tree would result in a huge variety of different classes. With the concept of </w:t>
      </w:r>
      <w:r w:rsidRPr="00FF2A64">
        <w:rPr>
          <w:i/>
          <w:iCs/>
          <w:lang w:val="en-GB"/>
        </w:rPr>
        <w:t xml:space="preserve">PartOrUsageRelatedSpecifications </w:t>
      </w:r>
      <w:r w:rsidRPr="00FF2A64">
        <w:rPr>
          <w:lang w:val="en-GB"/>
        </w:rPr>
        <w:t xml:space="preserve">a component like the mentioned connector housing can be easily described by using a </w:t>
      </w:r>
      <w:r w:rsidRPr="00FF2A64">
        <w:rPr>
          <w:i/>
          <w:iCs/>
          <w:lang w:val="en-GB"/>
        </w:rPr>
        <w:t>ConnectorHousingSpecification</w:t>
      </w:r>
      <w:r w:rsidRPr="00FF2A64">
        <w:rPr>
          <w:lang w:val="en-GB"/>
        </w:rPr>
        <w:t xml:space="preserve"> for the connector housing aspects and a </w:t>
      </w:r>
      <w:r w:rsidRPr="00FF2A64">
        <w:rPr>
          <w:i/>
          <w:iCs/>
          <w:lang w:val="en-GB"/>
        </w:rPr>
        <w:t xml:space="preserve">FixingSpecification </w:t>
      </w:r>
      <w:r w:rsidRPr="00FF2A64">
        <w:rPr>
          <w:lang w:val="en-GB"/>
        </w:rPr>
        <w:t>for the fixing aspects. However, most parts have a primary characteristic. For example, the mentioned connector housing will most probably only be used if a connector is necessary. This pri</w:t>
      </w:r>
      <w:r w:rsidRPr="00FF2A64">
        <w:rPr>
          <w:lang w:val="en-GB"/>
        </w:rPr>
        <w:lastRenderedPageBreak/>
        <w:t xml:space="preserve">mary characteristic is defined by the </w:t>
      </w:r>
      <w:r w:rsidRPr="00FF2A64">
        <w:rPr>
          <w:i/>
          <w:iCs/>
          <w:lang w:val="en-GB"/>
        </w:rPr>
        <w:t>PartVersion.primaryPartType</w:t>
      </w:r>
      <w:r w:rsidRPr="00FF2A64">
        <w:rPr>
          <w:lang w:val="en-GB"/>
        </w:rPr>
        <w:t xml:space="preserve">. The </w:t>
      </w:r>
      <w:r w:rsidRPr="00FF2A64">
        <w:rPr>
          <w:i/>
          <w:iCs/>
          <w:lang w:val="en-GB"/>
        </w:rPr>
        <w:t>PrimaryPartType</w:t>
      </w:r>
      <w:r w:rsidRPr="00FF2A64">
        <w:rPr>
          <w:lang w:val="en-GB"/>
        </w:rPr>
        <w:t xml:space="preserve"> always refers by a naming convention to a corresponding </w:t>
      </w:r>
      <w:r w:rsidRPr="00FF2A64">
        <w:rPr>
          <w:i/>
          <w:iCs/>
          <w:lang w:val="en-GB"/>
        </w:rPr>
        <w:t>PartOrUsageRelatedSpecification</w:t>
      </w:r>
      <w:r w:rsidRPr="00FF2A64">
        <w:rPr>
          <w:lang w:val="en-GB"/>
        </w:rPr>
        <w:t xml:space="preserve">. If the </w:t>
      </w:r>
      <w:r w:rsidRPr="00FF2A64">
        <w:rPr>
          <w:i/>
          <w:iCs/>
          <w:lang w:val="en-GB"/>
        </w:rPr>
        <w:t>PrimaryPartType</w:t>
      </w:r>
      <w:r w:rsidRPr="00FF2A64">
        <w:rPr>
          <w:lang w:val="en-GB"/>
        </w:rPr>
        <w:t xml:space="preserve"> is ABC, the corresponding </w:t>
      </w:r>
      <w:r w:rsidRPr="00FF2A64">
        <w:rPr>
          <w:i/>
          <w:iCs/>
          <w:lang w:val="en-GB"/>
        </w:rPr>
        <w:t>Specification</w:t>
      </w:r>
      <w:r w:rsidRPr="00FF2A64">
        <w:rPr>
          <w:lang w:val="en-GB"/>
        </w:rPr>
        <w:t xml:space="preserve"> is named </w:t>
      </w:r>
      <w:r w:rsidRPr="00FF2A64">
        <w:rPr>
          <w:i/>
          <w:iCs/>
          <w:lang w:val="en-GB"/>
        </w:rPr>
        <w:t>ABCSpecification</w:t>
      </w:r>
      <w:r w:rsidRPr="00FF2A64">
        <w:rPr>
          <w:lang w:val="en-GB"/>
        </w:rPr>
        <w:t xml:space="preserve"> (e.g. </w:t>
      </w:r>
      <w:r w:rsidRPr="00FF2A64">
        <w:rPr>
          <w:i/>
          <w:iCs/>
          <w:lang w:val="en-GB"/>
        </w:rPr>
        <w:t xml:space="preserve">ConnectorHousing </w:t>
      </w:r>
      <w:r w:rsidRPr="00FF2A64">
        <w:rPr>
          <w:lang w:val="en-GB"/>
        </w:rPr>
        <w:t xml:space="preserve">and </w:t>
      </w:r>
      <w:r w:rsidRPr="00FF2A64">
        <w:rPr>
          <w:i/>
          <w:iCs/>
          <w:lang w:val="en-GB"/>
        </w:rPr>
        <w:t>ConnectorHousingSpecification</w:t>
      </w:r>
      <w:r w:rsidRPr="00FF2A64">
        <w:rPr>
          <w:lang w:val="en-GB"/>
        </w:rPr>
        <w:t xml:space="preserve">). The </w:t>
      </w:r>
      <w:r w:rsidRPr="00FF2A64">
        <w:rPr>
          <w:i/>
          <w:iCs/>
          <w:lang w:val="en-GB"/>
        </w:rPr>
        <w:t xml:space="preserve">PrimaryPartType </w:t>
      </w:r>
      <w:r w:rsidRPr="00FF2A64">
        <w:rPr>
          <w:lang w:val="en-GB"/>
        </w:rPr>
        <w:t xml:space="preserve">serves the purpose of defining the primary characteristic of a part. It is </w:t>
      </w:r>
      <w:r w:rsidRPr="00FF2A64">
        <w:rPr>
          <w:u w:val="single"/>
          <w:lang w:val="en-GB"/>
        </w:rPr>
        <w:t>not</w:t>
      </w:r>
      <w:r w:rsidRPr="00FF2A64">
        <w:rPr>
          <w:lang w:val="en-GB"/>
        </w:rPr>
        <w:t xml:space="preserve"> required to describe every </w:t>
      </w:r>
      <w:r w:rsidRPr="00FF2A64">
        <w:rPr>
          <w:i/>
          <w:iCs/>
          <w:lang w:val="en-GB"/>
        </w:rPr>
        <w:t>PartVersion</w:t>
      </w:r>
      <w:r w:rsidRPr="00FF2A64">
        <w:rPr>
          <w:lang w:val="en-GB"/>
        </w:rPr>
        <w:t xml:space="preserve"> in a specific VEC file with a corresponding </w:t>
      </w:r>
      <w:r w:rsidRPr="00FF2A64">
        <w:rPr>
          <w:i/>
          <w:iCs/>
          <w:lang w:val="en-GB"/>
        </w:rPr>
        <w:t>PartOrUsageRelatedSpecification,</w:t>
      </w:r>
      <w:r w:rsidRPr="00FF2A64">
        <w:rPr>
          <w:lang w:val="en-GB"/>
        </w:rPr>
        <w:t xml:space="preserve"> if the information is not required in the context of the VEC file. For example, in the context of geometry data exchange it might be perfectly valid to have </w:t>
      </w:r>
      <w:r w:rsidRPr="00FF2A64">
        <w:rPr>
          <w:i/>
          <w:iCs/>
          <w:lang w:val="en-GB"/>
        </w:rPr>
        <w:t>PartVersions</w:t>
      </w:r>
      <w:r w:rsidRPr="00FF2A64">
        <w:rPr>
          <w:lang w:val="en-GB"/>
        </w:rPr>
        <w:t xml:space="preserve"> with </w:t>
      </w:r>
      <w:r w:rsidRPr="00FF2A64">
        <w:rPr>
          <w:i/>
          <w:iCs/>
          <w:lang w:val="en-GB"/>
        </w:rPr>
        <w:t>PrimaryPartType=ConnectorHousing</w:t>
      </w:r>
      <w:r w:rsidRPr="00FF2A64">
        <w:rPr>
          <w:lang w:val="en-GB"/>
        </w:rPr>
        <w:t xml:space="preserve"> that are only associated with a </w:t>
      </w:r>
      <w:r w:rsidRPr="00FF2A64">
        <w:rPr>
          <w:i/>
          <w:iCs/>
          <w:lang w:val="en-GB"/>
        </w:rPr>
        <w:t>PlaceableElementSpecification</w:t>
      </w:r>
      <w:r w:rsidRPr="00FF2A64">
        <w:rPr>
          <w:lang w:val="en-GB"/>
        </w:rPr>
        <w:t xml:space="preserve"> (and/or a </w:t>
      </w:r>
      <w:r w:rsidRPr="00FF2A64">
        <w:rPr>
          <w:i/>
          <w:iCs/>
          <w:lang w:val="en-GB"/>
        </w:rPr>
        <w:t>GeneralTechnicalPartSpecification</w:t>
      </w:r>
      <w:r w:rsidRPr="00FF2A64">
        <w:rPr>
          <w:lang w:val="en-GB"/>
        </w:rPr>
        <w:t xml:space="preserve">) while the </w:t>
      </w:r>
      <w:r w:rsidRPr="00FF2A64">
        <w:rPr>
          <w:i/>
          <w:iCs/>
          <w:lang w:val="en-GB"/>
        </w:rPr>
        <w:t xml:space="preserve">ConnectorHousingSpecification </w:t>
      </w:r>
      <w:r w:rsidRPr="00FF2A64">
        <w:rPr>
          <w:lang w:val="en-GB"/>
        </w:rPr>
        <w:t>is not provided.</w:t>
      </w:r>
    </w:p>
    <w:p w14:paraId="75DAB811" w14:textId="77777777" w:rsidR="00CE3D4E" w:rsidRPr="00FF2A64" w:rsidRDefault="00CE3D4E" w:rsidP="00CE3D4E">
      <w:pPr>
        <w:rPr>
          <w:lang w:val="en-GB"/>
        </w:rPr>
      </w:pPr>
      <w:r w:rsidRPr="00FF2A64">
        <w:rPr>
          <w:lang w:val="en-GB"/>
        </w:rPr>
        <w:t xml:space="preserve">In some cases, there might be a need to specify attributes of a part that is not related to any of the existing subtypes of </w:t>
      </w:r>
      <w:r w:rsidRPr="00FF2A64">
        <w:rPr>
          <w:i/>
          <w:iCs/>
          <w:lang w:val="en-GB"/>
        </w:rPr>
        <w:t>PartOrUsageRelatedSpecification.</w:t>
      </w:r>
      <w:r w:rsidRPr="00FF2A64">
        <w:rPr>
          <w:lang w:val="en-GB"/>
        </w:rPr>
        <w:t xml:space="preserve"> (e.g. it might be relevant to describe a screw nut used as an accessory for a connector housing). In this case the class </w:t>
      </w:r>
      <w:r w:rsidRPr="00FF2A64">
        <w:rPr>
          <w:i/>
          <w:iCs/>
          <w:lang w:val="en-GB"/>
        </w:rPr>
        <w:t>PartOrUsageRelatedSpecification</w:t>
      </w:r>
      <w:r w:rsidRPr="00FF2A64">
        <w:rPr>
          <w:lang w:val="en-GB"/>
        </w:rPr>
        <w:t xml:space="preserve"> is instanced and the relevant attributes are added as </w:t>
      </w:r>
      <w:r w:rsidRPr="00FF2A64">
        <w:rPr>
          <w:i/>
          <w:iCs/>
          <w:lang w:val="en-GB"/>
        </w:rPr>
        <w:t>CustomProperties</w:t>
      </w:r>
      <w:r w:rsidRPr="00FF2A64">
        <w:rPr>
          <w:lang w:val="en-GB"/>
        </w:rPr>
        <w:t>.</w:t>
      </w:r>
    </w:p>
    <w:p w14:paraId="62D453AB" w14:textId="77777777" w:rsidR="00CE3D4E" w:rsidRPr="00FF2A64" w:rsidRDefault="00CE3D4E" w:rsidP="00CE3D4E">
      <w:pPr>
        <w:rPr>
          <w:lang w:val="en-GB"/>
        </w:rPr>
      </w:pPr>
      <w:r w:rsidRPr="00FF2A64">
        <w:rPr>
          <w:lang w:val="en-GB"/>
        </w:rPr>
        <w:t xml:space="preserve">Since the </w:t>
      </w:r>
      <w:r w:rsidRPr="00FF2A64">
        <w:rPr>
          <w:i/>
          <w:iCs/>
          <w:lang w:val="en-GB"/>
        </w:rPr>
        <w:t>PartOrUsageRelatedSpecification</w:t>
      </w:r>
      <w:r w:rsidRPr="00FF2A64">
        <w:rPr>
          <w:lang w:val="en-GB"/>
        </w:rPr>
        <w:t xml:space="preserve"> is a subclass of </w:t>
      </w:r>
      <w:r w:rsidRPr="00FF2A64">
        <w:rPr>
          <w:i/>
          <w:iCs/>
          <w:lang w:val="en-GB"/>
        </w:rPr>
        <w:t xml:space="preserve">Specification, </w:t>
      </w:r>
      <w:r w:rsidRPr="00FF2A64">
        <w:rPr>
          <w:lang w:val="en-GB"/>
        </w:rPr>
        <w:t xml:space="preserve">which is a sub element of a dedicated </w:t>
      </w:r>
      <w:r w:rsidRPr="00FF2A64">
        <w:rPr>
          <w:i/>
          <w:iCs/>
          <w:lang w:val="en-GB"/>
        </w:rPr>
        <w:t xml:space="preserve">DocumentVersion, </w:t>
      </w:r>
      <w:r w:rsidRPr="00FF2A64">
        <w:rPr>
          <w:lang w:val="en-GB"/>
        </w:rPr>
        <w:t>all information defined by it can be related to a precise development state.</w:t>
      </w:r>
    </w:p>
    <w:p w14:paraId="069AABC1" w14:textId="77777777" w:rsidR="00CE3D4E" w:rsidRPr="00FF2A64" w:rsidRDefault="00CE3D4E" w:rsidP="00CE3D4E">
      <w:pPr>
        <w:rPr>
          <w:lang w:val="en-GB"/>
        </w:rPr>
      </w:pPr>
      <w:r w:rsidRPr="00FF2A64">
        <w:rPr>
          <w:lang w:val="en-GB"/>
        </w:rPr>
        <w:t xml:space="preserve">The relationship </w:t>
      </w:r>
      <w:r w:rsidRPr="00FF2A64">
        <w:rPr>
          <w:i/>
          <w:iCs/>
          <w:lang w:val="en-GB"/>
        </w:rPr>
        <w:t>PartOrUsageRelatedSpecification.describedPart</w:t>
      </w:r>
      <w:r w:rsidRPr="00FF2A64">
        <w:rPr>
          <w:lang w:val="en-GB"/>
        </w:rPr>
        <w:t xml:space="preserve"> might be seen as redundant to the relationship </w:t>
      </w:r>
      <w:r w:rsidRPr="00FF2A64">
        <w:rPr>
          <w:i/>
          <w:iCs/>
          <w:lang w:val="en-GB"/>
        </w:rPr>
        <w:t>DocumentVersion.referencedPart</w:t>
      </w:r>
      <w:r w:rsidRPr="00FF2A64">
        <w:rPr>
          <w:lang w:val="en-GB"/>
        </w:rPr>
        <w:t xml:space="preserve"> but considers the fact that there are use cases, where only information on the level of </w:t>
      </w:r>
      <w:r w:rsidRPr="00FF2A64">
        <w:rPr>
          <w:i/>
          <w:iCs/>
          <w:lang w:val="en-GB"/>
        </w:rPr>
        <w:t>PartVersion</w:t>
      </w:r>
      <w:r w:rsidRPr="00FF2A64">
        <w:rPr>
          <w:lang w:val="en-GB"/>
        </w:rPr>
        <w:t xml:space="preserve">s and </w:t>
      </w:r>
      <w:r w:rsidRPr="00FF2A64">
        <w:rPr>
          <w:i/>
          <w:iCs/>
          <w:lang w:val="en-GB"/>
        </w:rPr>
        <w:t xml:space="preserve">DocumentVersions </w:t>
      </w:r>
      <w:r w:rsidRPr="00FF2A64">
        <w:rPr>
          <w:lang w:val="en-GB"/>
        </w:rPr>
        <w:t xml:space="preserve">is exchanged, but not on the very detailed level of </w:t>
      </w:r>
      <w:r w:rsidRPr="00FF2A64">
        <w:rPr>
          <w:i/>
          <w:iCs/>
          <w:lang w:val="en-GB"/>
        </w:rPr>
        <w:t>PartOrUsageRelatedSpecification</w:t>
      </w:r>
      <w:r w:rsidRPr="00FF2A64">
        <w:rPr>
          <w:lang w:val="en-GB"/>
        </w:rPr>
        <w:t xml:space="preserve">s. In addition, it is possible, that several </w:t>
      </w:r>
      <w:r w:rsidRPr="00FF2A64">
        <w:rPr>
          <w:i/>
          <w:iCs/>
          <w:lang w:val="en-GB"/>
        </w:rPr>
        <w:t>PartVersions</w:t>
      </w:r>
      <w:r w:rsidRPr="00FF2A64">
        <w:rPr>
          <w:lang w:val="en-GB"/>
        </w:rPr>
        <w:t xml:space="preserve"> are described by a single </w:t>
      </w:r>
      <w:r w:rsidRPr="00FF2A64">
        <w:rPr>
          <w:i/>
          <w:iCs/>
          <w:lang w:val="en-GB"/>
        </w:rPr>
        <w:t>DocumentVersion</w:t>
      </w:r>
      <w:r w:rsidRPr="00FF2A64">
        <w:rPr>
          <w:lang w:val="en-GB"/>
        </w:rPr>
        <w:t xml:space="preserve"> containing a couple of specifications, each of them describing a single </w:t>
      </w:r>
      <w:r w:rsidRPr="00FF2A64">
        <w:rPr>
          <w:i/>
          <w:iCs/>
          <w:lang w:val="en-GB"/>
        </w:rPr>
        <w:t xml:space="preserve">PartVersion </w:t>
      </w:r>
      <w:r w:rsidRPr="00FF2A64">
        <w:rPr>
          <w:lang w:val="en-GB"/>
        </w:rPr>
        <w:t>(e.g. a drawing with a major part and its accessory parts).</w:t>
      </w:r>
    </w:p>
    <w:p w14:paraId="76BBBC6A" w14:textId="77777777" w:rsidR="00CE3D4E" w:rsidRDefault="00CE3D4E" w:rsidP="00CE3D4E">
      <w:pPr>
        <w:pStyle w:val="berschrift3"/>
        <w:keepLines w:val="0"/>
        <w:numPr>
          <w:ilvl w:val="2"/>
          <w:numId w:val="2"/>
        </w:numPr>
        <w:autoSpaceDE/>
        <w:autoSpaceDN/>
        <w:adjustRightInd/>
        <w:spacing w:before="240" w:after="60" w:line="240" w:lineRule="auto"/>
      </w:pPr>
      <w:bookmarkStart w:id="1086" w:name="_9faf3e3a940a88baf039d69f18e250a5"/>
      <w:r>
        <w:t>General Technical Part</w:t>
      </w:r>
      <w:bookmarkEnd w:id="1086"/>
    </w:p>
    <w:p w14:paraId="1B381C48" w14:textId="77777777" w:rsidR="00CE3D4E" w:rsidRDefault="00CE3D4E" w:rsidP="00CE3D4E">
      <w:pPr>
        <w:jc w:val="center"/>
      </w:pPr>
      <w:r>
        <w:rPr>
          <w:noProof/>
        </w:rPr>
        <w:drawing>
          <wp:inline distT="0" distB="0" distL="0" distR="0" wp14:anchorId="3D2B04C1" wp14:editId="3662396E">
            <wp:extent cx="5756275" cy="2617082"/>
            <wp:effectExtent l="0" t="0" r="0" b="0"/>
            <wp:docPr id="36" name="Picture -1070243161.png" descr="-107024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70243161.png"/>
                    <pic:cNvPicPr/>
                  </pic:nvPicPr>
                  <pic:blipFill>
                    <a:blip r:embed="rId36" cstate="print"/>
                    <a:stretch>
                      <a:fillRect/>
                    </a:stretch>
                  </pic:blipFill>
                  <pic:spPr>
                    <a:xfrm>
                      <a:off x="0" y="0"/>
                      <a:ext cx="5756275" cy="2617082"/>
                    </a:xfrm>
                    <a:prstGeom prst="rect">
                      <a:avLst/>
                    </a:prstGeom>
                  </pic:spPr>
                </pic:pic>
              </a:graphicData>
            </a:graphic>
          </wp:inline>
        </w:drawing>
      </w:r>
    </w:p>
    <w:p w14:paraId="52A1ADAD" w14:textId="66A41EBA" w:rsidR="00CE3D4E" w:rsidRPr="00FF2A64" w:rsidRDefault="00CE3D4E" w:rsidP="00CE3D4E">
      <w:pPr>
        <w:pStyle w:val="Beschriftung"/>
        <w:rPr>
          <w:lang w:val="en-GB"/>
        </w:rPr>
      </w:pPr>
      <w:bookmarkStart w:id="1087" w:name="_Toc33620368"/>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19</w:t>
      </w:r>
      <w:r>
        <w:fldChar w:fldCharType="end"/>
      </w:r>
      <w:r w:rsidRPr="00FF2A64">
        <w:rPr>
          <w:lang w:val="en-GB"/>
        </w:rPr>
        <w:t>: General Technical Part</w:t>
      </w:r>
      <w:bookmarkEnd w:id="1087"/>
    </w:p>
    <w:p w14:paraId="1F90B68B" w14:textId="77777777" w:rsidR="00CE3D4E" w:rsidRPr="00FF2A64" w:rsidRDefault="00CE3D4E" w:rsidP="00CE3D4E">
      <w:pPr>
        <w:rPr>
          <w:lang w:val="en-GB"/>
        </w:rPr>
      </w:pPr>
      <w:r w:rsidRPr="00FF2A64">
        <w:rPr>
          <w:lang w:val="en-GB"/>
        </w:rPr>
        <w:lastRenderedPageBreak/>
        <w:t xml:space="preserve">The class </w:t>
      </w:r>
      <w:r w:rsidRPr="00FF2A64">
        <w:rPr>
          <w:i/>
          <w:iCs/>
          <w:lang w:val="en-GB"/>
        </w:rPr>
        <w:t>GeneralTechnicalPartSpecification</w:t>
      </w:r>
      <w:r w:rsidRPr="00FF2A64">
        <w:rPr>
          <w:lang w:val="en-GB"/>
        </w:rPr>
        <w:t xml:space="preserve"> is intended to aggregate common technical attributes that are relevant for most kinds of parts (e.g. </w:t>
      </w:r>
      <w:r w:rsidRPr="00FF2A64">
        <w:rPr>
          <w:i/>
          <w:iCs/>
          <w:lang w:val="en-GB"/>
        </w:rPr>
        <w:t xml:space="preserve">massInformation </w:t>
      </w:r>
      <w:r w:rsidRPr="00FF2A64">
        <w:rPr>
          <w:lang w:val="en-GB"/>
        </w:rPr>
        <w:t>or information about valid temperature environments).</w:t>
      </w:r>
    </w:p>
    <w:p w14:paraId="0DB7AD2B" w14:textId="77777777" w:rsidR="00CE3D4E" w:rsidRDefault="00CE3D4E" w:rsidP="00CE3D4E">
      <w:pPr>
        <w:pStyle w:val="berschrift3"/>
        <w:keepLines w:val="0"/>
        <w:numPr>
          <w:ilvl w:val="2"/>
          <w:numId w:val="2"/>
        </w:numPr>
        <w:autoSpaceDE/>
        <w:autoSpaceDN/>
        <w:adjustRightInd/>
        <w:spacing w:before="240" w:after="60" w:line="240" w:lineRule="auto"/>
      </w:pPr>
      <w:bookmarkStart w:id="1088" w:name="_9a92dd9f6735eb00f8bb83e3de60f021"/>
      <w:r>
        <w:t>Supplementary Parts</w:t>
      </w:r>
      <w:bookmarkEnd w:id="1088"/>
    </w:p>
    <w:p w14:paraId="5A7B06B6" w14:textId="77777777" w:rsidR="00CE3D4E" w:rsidRDefault="00CE3D4E" w:rsidP="00CE3D4E">
      <w:pPr>
        <w:jc w:val="center"/>
      </w:pPr>
      <w:r>
        <w:rPr>
          <w:noProof/>
        </w:rPr>
        <w:drawing>
          <wp:inline distT="0" distB="0" distL="0" distR="0" wp14:anchorId="7141F837" wp14:editId="0ADC4C39">
            <wp:extent cx="5756275" cy="3326467"/>
            <wp:effectExtent l="0" t="0" r="0" b="0"/>
            <wp:docPr id="38" name="Picture -2094581459.png" descr="-209458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94581459.png"/>
                    <pic:cNvPicPr/>
                  </pic:nvPicPr>
                  <pic:blipFill>
                    <a:blip r:embed="rId37" cstate="print"/>
                    <a:stretch>
                      <a:fillRect/>
                    </a:stretch>
                  </pic:blipFill>
                  <pic:spPr>
                    <a:xfrm>
                      <a:off x="0" y="0"/>
                      <a:ext cx="5756275" cy="3326467"/>
                    </a:xfrm>
                    <a:prstGeom prst="rect">
                      <a:avLst/>
                    </a:prstGeom>
                  </pic:spPr>
                </pic:pic>
              </a:graphicData>
            </a:graphic>
          </wp:inline>
        </w:drawing>
      </w:r>
    </w:p>
    <w:p w14:paraId="3CBD67E2" w14:textId="1576B1B0" w:rsidR="00CE3D4E" w:rsidRPr="00FF2A64" w:rsidRDefault="00CE3D4E" w:rsidP="00CE3D4E">
      <w:pPr>
        <w:pStyle w:val="Beschriftung"/>
        <w:rPr>
          <w:lang w:val="en-GB"/>
        </w:rPr>
      </w:pPr>
      <w:bookmarkStart w:id="1089" w:name="_Toc33620369"/>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20</w:t>
      </w:r>
      <w:r>
        <w:fldChar w:fldCharType="end"/>
      </w:r>
      <w:r w:rsidRPr="00FF2A64">
        <w:rPr>
          <w:lang w:val="en-GB"/>
        </w:rPr>
        <w:t>: Supplementary Parts</w:t>
      </w:r>
      <w:bookmarkEnd w:id="1089"/>
    </w:p>
    <w:p w14:paraId="494714EE" w14:textId="77777777" w:rsidR="00CE3D4E" w:rsidRPr="00FF2A64" w:rsidRDefault="00CE3D4E" w:rsidP="00CE3D4E">
      <w:pPr>
        <w:rPr>
          <w:lang w:val="en-GB"/>
        </w:rPr>
      </w:pPr>
      <w:r w:rsidRPr="00FF2A64">
        <w:rPr>
          <w:lang w:val="en-GB"/>
        </w:rPr>
        <w:t xml:space="preserve">With the </w:t>
      </w:r>
      <w:r w:rsidRPr="00FF2A64">
        <w:rPr>
          <w:i/>
          <w:iCs/>
          <w:lang w:val="en-GB"/>
        </w:rPr>
        <w:t xml:space="preserve">PartRelations </w:t>
      </w:r>
      <w:r w:rsidRPr="00FF2A64">
        <w:rPr>
          <w:lang w:val="en-GB"/>
        </w:rPr>
        <w:t xml:space="preserve">other </w:t>
      </w:r>
      <w:r w:rsidRPr="00FF2A64">
        <w:rPr>
          <w:i/>
          <w:iCs/>
          <w:lang w:val="en-GB"/>
        </w:rPr>
        <w:t>PartVersions (those)</w:t>
      </w:r>
      <w:r w:rsidRPr="00FF2A64">
        <w:rPr>
          <w:lang w:val="en-GB"/>
        </w:rPr>
        <w:t xml:space="preserve"> can be defined as supplementary parts for the </w:t>
      </w:r>
      <w:r w:rsidRPr="00FF2A64">
        <w:rPr>
          <w:i/>
          <w:iCs/>
          <w:lang w:val="en-GB"/>
        </w:rPr>
        <w:t>PartVersions</w:t>
      </w:r>
      <w:r w:rsidRPr="00FF2A64">
        <w:rPr>
          <w:lang w:val="en-GB"/>
        </w:rPr>
        <w:t xml:space="preserve"> that are described by the containing </w:t>
      </w:r>
      <w:r w:rsidRPr="00FF2A64">
        <w:rPr>
          <w:i/>
          <w:iCs/>
          <w:lang w:val="en-GB"/>
        </w:rPr>
        <w:t>GeneralTechnicalPartSpecification (this)</w:t>
      </w:r>
      <w:r w:rsidRPr="00FF2A64">
        <w:rPr>
          <w:lang w:val="en-GB"/>
        </w:rPr>
        <w:t>.</w:t>
      </w:r>
    </w:p>
    <w:p w14:paraId="46FAC168" w14:textId="77777777" w:rsidR="00CE3D4E" w:rsidRPr="00FF2A64" w:rsidRDefault="00CE3D4E" w:rsidP="00CE3D4E">
      <w:pPr>
        <w:rPr>
          <w:lang w:val="en-GB"/>
        </w:rPr>
      </w:pPr>
      <w:r w:rsidRPr="00FF2A64">
        <w:rPr>
          <w:lang w:val="en-GB"/>
        </w:rPr>
        <w:t xml:space="preserve">The semantic is, that if </w:t>
      </w:r>
      <w:r w:rsidRPr="00FF2A64">
        <w:rPr>
          <w:i/>
          <w:iCs/>
          <w:lang w:val="en-GB"/>
        </w:rPr>
        <w:t xml:space="preserve">this PartVersion </w:t>
      </w:r>
      <w:r w:rsidRPr="00FF2A64">
        <w:rPr>
          <w:lang w:val="en-GB"/>
        </w:rPr>
        <w:t xml:space="preserve">shall be used in a correct way in a product, those referenced </w:t>
      </w:r>
      <w:r w:rsidRPr="00FF2A64">
        <w:rPr>
          <w:i/>
          <w:iCs/>
          <w:lang w:val="en-GB"/>
        </w:rPr>
        <w:t xml:space="preserve">PartVersions </w:t>
      </w:r>
      <w:r w:rsidRPr="00FF2A64">
        <w:rPr>
          <w:lang w:val="en-GB"/>
        </w:rPr>
        <w:t xml:space="preserve">can or shall be added to the product as well (depending on the used </w:t>
      </w:r>
      <w:r w:rsidRPr="00FF2A64">
        <w:rPr>
          <w:i/>
          <w:iCs/>
          <w:lang w:val="en-GB"/>
        </w:rPr>
        <w:t>PartRelationType</w:t>
      </w:r>
      <w:r w:rsidRPr="00FF2A64">
        <w:rPr>
          <w:lang w:val="en-GB"/>
        </w:rPr>
        <w:t>). That can be for example caps, bars or levers in case of a connector.</w:t>
      </w:r>
    </w:p>
    <w:p w14:paraId="1CDA8F8C" w14:textId="77777777" w:rsidR="00CE3D4E" w:rsidRPr="00FF2A64" w:rsidRDefault="00CE3D4E" w:rsidP="00CE3D4E">
      <w:pPr>
        <w:rPr>
          <w:lang w:val="en-GB"/>
        </w:rPr>
      </w:pPr>
      <w:r w:rsidRPr="00FF2A64">
        <w:rPr>
          <w:lang w:val="en-GB"/>
        </w:rPr>
        <w:t xml:space="preserve">The </w:t>
      </w:r>
      <w:r w:rsidRPr="00FF2A64">
        <w:rPr>
          <w:i/>
          <w:iCs/>
          <w:lang w:val="en-GB"/>
        </w:rPr>
        <w:t>PartRelation.relationType</w:t>
      </w:r>
      <w:r w:rsidRPr="00FF2A64">
        <w:rPr>
          <w:lang w:val="en-GB"/>
        </w:rPr>
        <w:t xml:space="preserve"> defines how the set of referenced </w:t>
      </w:r>
      <w:r w:rsidRPr="00FF2A64">
        <w:rPr>
          <w:i/>
          <w:iCs/>
          <w:lang w:val="en-GB"/>
        </w:rPr>
        <w:t xml:space="preserve">PartVersions </w:t>
      </w:r>
      <w:r w:rsidRPr="00FF2A64">
        <w:rPr>
          <w:lang w:val="en-GB"/>
        </w:rPr>
        <w:t xml:space="preserve">of one </w:t>
      </w:r>
      <w:r w:rsidRPr="00FF2A64">
        <w:rPr>
          <w:i/>
          <w:iCs/>
          <w:lang w:val="en-GB"/>
        </w:rPr>
        <w:t>PartRelation</w:t>
      </w:r>
      <w:r w:rsidRPr="00FF2A64">
        <w:rPr>
          <w:lang w:val="en-GB"/>
        </w:rPr>
        <w:t xml:space="preserve"> must be interpreted. For details see the description of class </w:t>
      </w:r>
      <w:r w:rsidRPr="00FF2A64">
        <w:rPr>
          <w:i/>
          <w:iCs/>
          <w:lang w:val="en-GB"/>
        </w:rPr>
        <w:t>PartRelation.</w:t>
      </w:r>
    </w:p>
    <w:p w14:paraId="07C19C65" w14:textId="77777777" w:rsidR="00CE3D4E" w:rsidRPr="00FF2A64" w:rsidRDefault="00CE3D4E" w:rsidP="00CE3D4E">
      <w:pPr>
        <w:rPr>
          <w:lang w:val="en-GB"/>
        </w:rPr>
      </w:pPr>
      <w:r w:rsidRPr="00FF2A64">
        <w:rPr>
          <w:lang w:val="en-GB"/>
        </w:rPr>
        <w:t xml:space="preserve">The association via the </w:t>
      </w:r>
      <w:r w:rsidRPr="00FF2A64">
        <w:rPr>
          <w:i/>
          <w:iCs/>
          <w:lang w:val="en-GB"/>
        </w:rPr>
        <w:t>PartRelation</w:t>
      </w:r>
      <w:r w:rsidRPr="00FF2A64">
        <w:rPr>
          <w:lang w:val="en-GB"/>
        </w:rPr>
        <w:t xml:space="preserve"> just defines what other components may be used together with this component. It does not further specify the location of the usage or its function. However, in some cases a more detailed specification of the location is needed, e.g. if the supplementary part is required for a specific slot in a connector housing. In such a case, the </w:t>
      </w:r>
      <w:r w:rsidRPr="00FF2A64">
        <w:rPr>
          <w:i/>
          <w:iCs/>
          <w:lang w:val="en-GB"/>
        </w:rPr>
        <w:t>PartRelation</w:t>
      </w:r>
      <w:r w:rsidRPr="00FF2A64">
        <w:rPr>
          <w:lang w:val="en-GB"/>
        </w:rPr>
        <w:t xml:space="preserve"> is specified by the </w:t>
      </w:r>
      <w:r w:rsidRPr="00FF2A64">
        <w:rPr>
          <w:i/>
          <w:iCs/>
          <w:lang w:val="en-GB"/>
        </w:rPr>
        <w:t>GeneralTechnicalPartSpecification</w:t>
      </w:r>
      <w:r w:rsidRPr="00FF2A64">
        <w:rPr>
          <w:lang w:val="en-GB"/>
        </w:rPr>
        <w:t xml:space="preserve"> and may be referenced by its specific usage location (currently from a </w:t>
      </w:r>
      <w:r w:rsidRPr="00FF2A64">
        <w:rPr>
          <w:i/>
          <w:iCs/>
          <w:lang w:val="en-GB"/>
        </w:rPr>
        <w:t xml:space="preserve">Slot, ModularSlot </w:t>
      </w:r>
      <w:r w:rsidRPr="00FF2A64">
        <w:rPr>
          <w:lang w:val="en-GB"/>
        </w:rPr>
        <w:t xml:space="preserve">or </w:t>
      </w:r>
      <w:r w:rsidRPr="00FF2A64">
        <w:rPr>
          <w:i/>
          <w:iCs/>
          <w:lang w:val="en-GB"/>
        </w:rPr>
        <w:t>ExtensionSlot</w:t>
      </w:r>
      <w:r w:rsidRPr="00FF2A64">
        <w:rPr>
          <w:lang w:val="en-GB"/>
        </w:rPr>
        <w:t>).</w:t>
      </w:r>
    </w:p>
    <w:p w14:paraId="29997A74" w14:textId="77777777" w:rsidR="00CE3D4E" w:rsidRPr="00FF2A64" w:rsidRDefault="00CE3D4E" w:rsidP="00CE3D4E">
      <w:pPr>
        <w:rPr>
          <w:lang w:val="en-GB"/>
        </w:rPr>
      </w:pPr>
      <w:r w:rsidRPr="00FF2A64">
        <w:rPr>
          <w:lang w:val="en-GB"/>
        </w:rPr>
        <w:t xml:space="preserve"> </w:t>
      </w:r>
    </w:p>
    <w:p w14:paraId="7FFB6A9C" w14:textId="77777777" w:rsidR="00CE3D4E" w:rsidRPr="00FF2A64" w:rsidRDefault="00CE3D4E" w:rsidP="00CE3D4E">
      <w:pPr>
        <w:rPr>
          <w:lang w:val="en-GB"/>
        </w:rPr>
      </w:pPr>
      <w:r w:rsidRPr="00FF2A64">
        <w:rPr>
          <w:i/>
          <w:iCs/>
          <w:lang w:val="en-GB"/>
        </w:rPr>
        <w:t xml:space="preserve"> </w:t>
      </w:r>
    </w:p>
    <w:p w14:paraId="6B35E4E5" w14:textId="77777777" w:rsidR="00CE3D4E" w:rsidRPr="00FF2A64" w:rsidRDefault="00CE3D4E" w:rsidP="00CE3D4E">
      <w:pPr>
        <w:rPr>
          <w:lang w:val="en-GB"/>
        </w:rPr>
      </w:pPr>
      <w:r w:rsidRPr="00FF2A64">
        <w:rPr>
          <w:lang w:val="en-GB"/>
        </w:rPr>
        <w:lastRenderedPageBreak/>
        <w:t xml:space="preserve"> </w:t>
      </w:r>
    </w:p>
    <w:p w14:paraId="0D9B19B5" w14:textId="77777777" w:rsidR="00CE3D4E" w:rsidRDefault="00CE3D4E" w:rsidP="00CE3D4E">
      <w:pPr>
        <w:pStyle w:val="berschrift3"/>
        <w:keepLines w:val="0"/>
        <w:numPr>
          <w:ilvl w:val="2"/>
          <w:numId w:val="2"/>
        </w:numPr>
        <w:autoSpaceDE/>
        <w:autoSpaceDN/>
        <w:adjustRightInd/>
        <w:spacing w:before="240" w:after="60" w:line="240" w:lineRule="auto"/>
      </w:pPr>
      <w:bookmarkStart w:id="1090" w:name="_9f2d26e79f9db70c336367522f8d3679"/>
      <w:r>
        <w:t>Placeable Elements</w:t>
      </w:r>
      <w:bookmarkEnd w:id="1090"/>
    </w:p>
    <w:p w14:paraId="1235F99E" w14:textId="77777777" w:rsidR="00CE3D4E" w:rsidRDefault="00CE3D4E" w:rsidP="00CE3D4E">
      <w:pPr>
        <w:jc w:val="center"/>
      </w:pPr>
      <w:r>
        <w:rPr>
          <w:noProof/>
        </w:rPr>
        <w:drawing>
          <wp:inline distT="0" distB="0" distL="0" distR="0" wp14:anchorId="4064CC19" wp14:editId="75F6A70E">
            <wp:extent cx="5756275" cy="3657396"/>
            <wp:effectExtent l="0" t="0" r="0" b="0"/>
            <wp:docPr id="40" name="Picture 1959715487.png" descr="1959715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59715487.png"/>
                    <pic:cNvPicPr/>
                  </pic:nvPicPr>
                  <pic:blipFill>
                    <a:blip r:embed="rId38" cstate="print"/>
                    <a:stretch>
                      <a:fillRect/>
                    </a:stretch>
                  </pic:blipFill>
                  <pic:spPr>
                    <a:xfrm>
                      <a:off x="0" y="0"/>
                      <a:ext cx="5756275" cy="3657396"/>
                    </a:xfrm>
                    <a:prstGeom prst="rect">
                      <a:avLst/>
                    </a:prstGeom>
                  </pic:spPr>
                </pic:pic>
              </a:graphicData>
            </a:graphic>
          </wp:inline>
        </w:drawing>
      </w:r>
    </w:p>
    <w:p w14:paraId="3BB5D31A" w14:textId="40AA658F" w:rsidR="00CE3D4E" w:rsidRPr="00FF2A64" w:rsidRDefault="00CE3D4E" w:rsidP="00CE3D4E">
      <w:pPr>
        <w:pStyle w:val="Beschriftung"/>
        <w:rPr>
          <w:lang w:val="en-GB"/>
        </w:rPr>
      </w:pPr>
      <w:bookmarkStart w:id="1091" w:name="_Toc33620370"/>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21</w:t>
      </w:r>
      <w:r>
        <w:fldChar w:fldCharType="end"/>
      </w:r>
      <w:r w:rsidRPr="00FF2A64">
        <w:rPr>
          <w:lang w:val="en-GB"/>
        </w:rPr>
        <w:t>: Placeable Elements</w:t>
      </w:r>
      <w:bookmarkEnd w:id="1091"/>
    </w:p>
    <w:p w14:paraId="497068D5" w14:textId="77777777" w:rsidR="00CE3D4E" w:rsidRPr="00FF2A64" w:rsidRDefault="00CE3D4E" w:rsidP="00CE3D4E">
      <w:pPr>
        <w:rPr>
          <w:lang w:val="en-GB"/>
        </w:rPr>
      </w:pPr>
      <w:r w:rsidRPr="00FF2A64">
        <w:rPr>
          <w:lang w:val="en-GB"/>
        </w:rPr>
        <w:t xml:space="preserve">In a wiring harness many components can be placed directly onto the topology (e.g. connectors, fixings). To specify the aspect of placeability the VEC defines a </w:t>
      </w:r>
      <w:r w:rsidRPr="00FF2A64">
        <w:rPr>
          <w:i/>
          <w:iCs/>
          <w:lang w:val="en-GB"/>
        </w:rPr>
        <w:t>PlaceableElementSpecification</w:t>
      </w:r>
      <w:r w:rsidRPr="00FF2A64">
        <w:rPr>
          <w:lang w:val="en-GB"/>
        </w:rPr>
        <w:t xml:space="preserve">. Every component to be placed directly onto the topology must have a </w:t>
      </w:r>
      <w:r w:rsidRPr="00FF2A64">
        <w:rPr>
          <w:i/>
          <w:iCs/>
          <w:lang w:val="en-GB"/>
        </w:rPr>
        <w:t xml:space="preserve">PlaceableElementSpecification </w:t>
      </w:r>
      <w:r w:rsidRPr="00FF2A64">
        <w:rPr>
          <w:lang w:val="en-GB"/>
        </w:rPr>
        <w:t xml:space="preserve">in addition to its regular type specific </w:t>
      </w:r>
      <w:r w:rsidRPr="00FF2A64">
        <w:rPr>
          <w:i/>
          <w:iCs/>
          <w:lang w:val="en-GB"/>
        </w:rPr>
        <w:t xml:space="preserve">PartOrUsageRelatedSpecification </w:t>
      </w:r>
      <w:r w:rsidRPr="00FF2A64">
        <w:rPr>
          <w:lang w:val="en-GB"/>
        </w:rPr>
        <w:t xml:space="preserve">(e.g. </w:t>
      </w:r>
      <w:r w:rsidRPr="00FF2A64">
        <w:rPr>
          <w:i/>
          <w:iCs/>
          <w:lang w:val="en-GB"/>
        </w:rPr>
        <w:t>ConnectorHousingSpecification</w:t>
      </w:r>
      <w:r w:rsidRPr="00FF2A64">
        <w:rPr>
          <w:lang w:val="en-GB"/>
        </w:rPr>
        <w:t>).</w:t>
      </w:r>
    </w:p>
    <w:p w14:paraId="78728BCB" w14:textId="77777777" w:rsidR="00CE3D4E" w:rsidRPr="00FF2A64" w:rsidRDefault="00CE3D4E" w:rsidP="00CE3D4E">
      <w:pPr>
        <w:rPr>
          <w:lang w:val="en-GB"/>
        </w:rPr>
      </w:pPr>
      <w:r w:rsidRPr="00FF2A64">
        <w:rPr>
          <w:lang w:val="en-GB"/>
        </w:rPr>
        <w:t xml:space="preserve">A </w:t>
      </w:r>
      <w:r w:rsidRPr="00FF2A64">
        <w:rPr>
          <w:i/>
          <w:iCs/>
          <w:lang w:val="en-GB"/>
        </w:rPr>
        <w:t>PlaceableElementSpecificat</w:t>
      </w:r>
      <w:r w:rsidRPr="00FF2A64">
        <w:rPr>
          <w:lang w:val="en-GB"/>
        </w:rPr>
        <w:t>i</w:t>
      </w:r>
      <w:r w:rsidRPr="00FF2A64">
        <w:rPr>
          <w:i/>
          <w:iCs/>
          <w:lang w:val="en-GB"/>
        </w:rPr>
        <w:t xml:space="preserve">on </w:t>
      </w:r>
      <w:r w:rsidRPr="00FF2A64">
        <w:rPr>
          <w:lang w:val="en-GB"/>
        </w:rPr>
        <w:t xml:space="preserve">defines at minimum the </w:t>
      </w:r>
      <w:r w:rsidRPr="00FF2A64">
        <w:rPr>
          <w:i/>
          <w:iCs/>
          <w:lang w:val="en-GB"/>
        </w:rPr>
        <w:t>validPlacementTypes</w:t>
      </w:r>
      <w:r w:rsidRPr="00FF2A64">
        <w:rPr>
          <w:lang w:val="en-GB"/>
        </w:rPr>
        <w:t xml:space="preserve"> for the component (e.g. a connector can be placed on a point, a tape can be placed on a path in the topology).</w:t>
      </w:r>
    </w:p>
    <w:p w14:paraId="5D69D179" w14:textId="77777777" w:rsidR="00CE3D4E" w:rsidRPr="00FF2A64" w:rsidRDefault="00CE3D4E" w:rsidP="00CE3D4E">
      <w:pPr>
        <w:rPr>
          <w:lang w:val="en-GB"/>
        </w:rPr>
      </w:pPr>
      <w:r w:rsidRPr="00FF2A64">
        <w:rPr>
          <w:lang w:val="en-GB"/>
        </w:rPr>
        <w:t xml:space="preserve">In addition, the </w:t>
      </w:r>
      <w:r w:rsidRPr="00FF2A64">
        <w:rPr>
          <w:i/>
          <w:iCs/>
          <w:lang w:val="en-GB"/>
        </w:rPr>
        <w:t>PlaceableElementSpecificat</w:t>
      </w:r>
      <w:r w:rsidRPr="00FF2A64">
        <w:rPr>
          <w:lang w:val="en-GB"/>
        </w:rPr>
        <w:t>i</w:t>
      </w:r>
      <w:r w:rsidRPr="00FF2A64">
        <w:rPr>
          <w:i/>
          <w:iCs/>
          <w:lang w:val="en-GB"/>
        </w:rPr>
        <w:t>on</w:t>
      </w:r>
      <w:r w:rsidRPr="00FF2A64">
        <w:rPr>
          <w:lang w:val="en-GB"/>
        </w:rPr>
        <w:t xml:space="preserve"> can define important points of the component, </w:t>
      </w:r>
      <w:r w:rsidRPr="00FF2A64">
        <w:rPr>
          <w:i/>
          <w:iCs/>
          <w:lang w:val="en-GB"/>
        </w:rPr>
        <w:t>MeasurementPoints</w:t>
      </w:r>
      <w:r w:rsidRPr="00FF2A64">
        <w:rPr>
          <w:lang w:val="en-GB"/>
        </w:rPr>
        <w:t xml:space="preserve"> and </w:t>
      </w:r>
      <w:r w:rsidRPr="00FF2A64">
        <w:rPr>
          <w:i/>
          <w:iCs/>
          <w:lang w:val="en-GB"/>
        </w:rPr>
        <w:t xml:space="preserve">PlacementPoints. </w:t>
      </w:r>
    </w:p>
    <w:p w14:paraId="3F95E9FF" w14:textId="77777777" w:rsidR="00CE3D4E" w:rsidRPr="00FF2A64" w:rsidRDefault="00CE3D4E" w:rsidP="00CE3D4E">
      <w:pPr>
        <w:rPr>
          <w:lang w:val="en-GB"/>
        </w:rPr>
      </w:pPr>
      <w:r w:rsidRPr="00FF2A64">
        <w:rPr>
          <w:i/>
          <w:iCs/>
          <w:lang w:val="en-GB"/>
        </w:rPr>
        <w:t>MeasurementPoints</w:t>
      </w:r>
      <w:r w:rsidRPr="00FF2A64">
        <w:rPr>
          <w:lang w:val="en-GB"/>
        </w:rPr>
        <w:t xml:space="preserve"> are locations on the component that can be used to define a dimensioning. To make a </w:t>
      </w:r>
      <w:r w:rsidRPr="00FF2A64">
        <w:rPr>
          <w:i/>
          <w:iCs/>
          <w:lang w:val="en-GB"/>
        </w:rPr>
        <w:t>MeasurementPoint</w:t>
      </w:r>
      <w:r w:rsidRPr="00FF2A64">
        <w:rPr>
          <w:lang w:val="en-GB"/>
        </w:rPr>
        <w:t xml:space="preserve"> locatable by a person more information is needed. This information is normally provided with a drawing of the component. The </w:t>
      </w:r>
      <w:r w:rsidRPr="00FF2A64">
        <w:rPr>
          <w:i/>
          <w:iCs/>
          <w:lang w:val="en-GB"/>
        </w:rPr>
        <w:t xml:space="preserve">identification </w:t>
      </w:r>
      <w:r w:rsidRPr="00FF2A64">
        <w:rPr>
          <w:lang w:val="en-GB"/>
        </w:rPr>
        <w:t xml:space="preserve">can be used to find the </w:t>
      </w:r>
      <w:r w:rsidRPr="00FF2A64">
        <w:rPr>
          <w:i/>
          <w:iCs/>
          <w:lang w:val="en-GB"/>
        </w:rPr>
        <w:t>MeasurementPoint</w:t>
      </w:r>
      <w:r w:rsidRPr="00FF2A64">
        <w:rPr>
          <w:lang w:val="en-GB"/>
        </w:rPr>
        <w:t xml:space="preserve"> on the drawing (if it is labelled). To make a </w:t>
      </w:r>
      <w:r w:rsidRPr="00FF2A64">
        <w:rPr>
          <w:i/>
          <w:iCs/>
          <w:lang w:val="en-GB"/>
        </w:rPr>
        <w:t>MeasurementPoint</w:t>
      </w:r>
      <w:r w:rsidRPr="00FF2A64">
        <w:rPr>
          <w:lang w:val="en-GB"/>
        </w:rPr>
        <w:t xml:space="preserve"> locatable by a system, the external mapping mechanism can be used.</w:t>
      </w:r>
    </w:p>
    <w:p w14:paraId="753EA9B6" w14:textId="77777777" w:rsidR="00CE3D4E" w:rsidRPr="00FF2A64" w:rsidRDefault="00CE3D4E" w:rsidP="00CE3D4E">
      <w:pPr>
        <w:rPr>
          <w:lang w:val="en-GB"/>
        </w:rPr>
      </w:pPr>
      <w:r w:rsidRPr="00FF2A64">
        <w:rPr>
          <w:i/>
          <w:iCs/>
          <w:lang w:val="en-GB"/>
        </w:rPr>
        <w:lastRenderedPageBreak/>
        <w:t>PlacementPoints</w:t>
      </w:r>
      <w:r w:rsidRPr="00FF2A64">
        <w:rPr>
          <w:lang w:val="en-GB"/>
        </w:rPr>
        <w:t xml:space="preserve"> are locations on the component, where it can be attached to the wiring harness. Therefore, it can define a </w:t>
      </w:r>
      <w:r w:rsidRPr="00FF2A64">
        <w:rPr>
          <w:i/>
          <w:iCs/>
          <w:lang w:val="en-GB"/>
        </w:rPr>
        <w:t xml:space="preserve">segmentDiameter </w:t>
      </w:r>
      <w:r w:rsidRPr="00FF2A64">
        <w:rPr>
          <w:lang w:val="en-GB"/>
        </w:rPr>
        <w:t xml:space="preserve">for which it is usable. To locate a </w:t>
      </w:r>
      <w:r w:rsidRPr="00FF2A64">
        <w:rPr>
          <w:i/>
          <w:iCs/>
          <w:lang w:val="en-GB"/>
        </w:rPr>
        <w:t>PlacementPoint</w:t>
      </w:r>
      <w:r w:rsidRPr="00FF2A64">
        <w:rPr>
          <w:lang w:val="en-GB"/>
        </w:rPr>
        <w:t xml:space="preserve"> on the component, the same approach as for </w:t>
      </w:r>
      <w:r w:rsidRPr="00FF2A64">
        <w:rPr>
          <w:i/>
          <w:iCs/>
          <w:lang w:val="en-GB"/>
        </w:rPr>
        <w:t>MeasurementPoints</w:t>
      </w:r>
      <w:r w:rsidRPr="00FF2A64">
        <w:rPr>
          <w:lang w:val="en-GB"/>
        </w:rPr>
        <w:t xml:space="preserve"> can be used.</w:t>
      </w:r>
    </w:p>
    <w:p w14:paraId="00018F4D" w14:textId="77777777" w:rsidR="00CE3D4E" w:rsidRPr="00FF2A64" w:rsidRDefault="00CE3D4E" w:rsidP="00CE3D4E">
      <w:pPr>
        <w:rPr>
          <w:lang w:val="en-GB"/>
        </w:rPr>
      </w:pPr>
      <w:r w:rsidRPr="00FF2A64">
        <w:rPr>
          <w:lang w:val="en-GB"/>
        </w:rPr>
        <w:t xml:space="preserve">Often these </w:t>
      </w:r>
      <w:r w:rsidRPr="00FF2A64">
        <w:rPr>
          <w:i/>
          <w:iCs/>
          <w:lang w:val="en-GB"/>
        </w:rPr>
        <w:t>PlacementPoints</w:t>
      </w:r>
      <w:r w:rsidRPr="00FF2A64">
        <w:rPr>
          <w:lang w:val="en-GB"/>
        </w:rPr>
        <w:t xml:space="preserve"> have additional properties depending on the component type. In these cases, the corresponding </w:t>
      </w:r>
      <w:r w:rsidRPr="00FF2A64">
        <w:rPr>
          <w:i/>
          <w:iCs/>
          <w:lang w:val="en-GB"/>
        </w:rPr>
        <w:t>PartOrUsageRelatedSpecification</w:t>
      </w:r>
      <w:r w:rsidRPr="00FF2A64">
        <w:rPr>
          <w:lang w:val="en-GB"/>
        </w:rPr>
        <w:t xml:space="preserve"> redefines these elements, with a reference to the </w:t>
      </w:r>
      <w:r w:rsidRPr="00FF2A64">
        <w:rPr>
          <w:i/>
          <w:iCs/>
          <w:lang w:val="en-GB"/>
        </w:rPr>
        <w:t xml:space="preserve">PlacementPoint </w:t>
      </w:r>
      <w:r w:rsidRPr="00FF2A64">
        <w:rPr>
          <w:lang w:val="en-GB"/>
        </w:rPr>
        <w:t xml:space="preserve">which represents them (e.g. the </w:t>
      </w:r>
      <w:r w:rsidRPr="00FF2A64">
        <w:rPr>
          <w:i/>
          <w:iCs/>
          <w:lang w:val="en-GB"/>
        </w:rPr>
        <w:t>SegmentConnectionPoint</w:t>
      </w:r>
      <w:r w:rsidRPr="00FF2A64">
        <w:rPr>
          <w:lang w:val="en-GB"/>
        </w:rPr>
        <w:t xml:space="preserve">). However, a </w:t>
      </w:r>
      <w:r w:rsidRPr="00FF2A64">
        <w:rPr>
          <w:i/>
          <w:iCs/>
          <w:lang w:val="en-GB"/>
        </w:rPr>
        <w:t xml:space="preserve">PlacementPoint </w:t>
      </w:r>
      <w:r w:rsidRPr="00FF2A64">
        <w:rPr>
          <w:lang w:val="en-GB"/>
        </w:rPr>
        <w:t>can be defined without such a corresponding element, if no additional information is necessary.</w:t>
      </w:r>
    </w:p>
    <w:p w14:paraId="56E32AE7" w14:textId="77777777" w:rsidR="00CE3D4E" w:rsidRDefault="00CE3D4E" w:rsidP="00CE3D4E">
      <w:pPr>
        <w:pStyle w:val="berschrift3"/>
        <w:keepLines w:val="0"/>
        <w:numPr>
          <w:ilvl w:val="2"/>
          <w:numId w:val="2"/>
        </w:numPr>
        <w:autoSpaceDE/>
        <w:autoSpaceDN/>
        <w:adjustRightInd/>
        <w:spacing w:before="240" w:after="60" w:line="240" w:lineRule="auto"/>
      </w:pPr>
      <w:bookmarkStart w:id="1092" w:name="_f1780ba000582efdd957d685c0560c90"/>
      <w:r>
        <w:t>Coordinate Systems of Components</w:t>
      </w:r>
      <w:bookmarkEnd w:id="1092"/>
    </w:p>
    <w:p w14:paraId="63F1C705" w14:textId="77777777" w:rsidR="00CE3D4E" w:rsidRDefault="00CE3D4E" w:rsidP="00CE3D4E">
      <w:pPr>
        <w:jc w:val="center"/>
      </w:pPr>
      <w:r>
        <w:rPr>
          <w:noProof/>
        </w:rPr>
        <w:drawing>
          <wp:inline distT="0" distB="0" distL="0" distR="0" wp14:anchorId="1273CB56" wp14:editId="7F4C5078">
            <wp:extent cx="5756275" cy="4708474"/>
            <wp:effectExtent l="0" t="0" r="0" b="0"/>
            <wp:docPr id="42" name="Picture 688443995.png" descr="688443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88443995.png"/>
                    <pic:cNvPicPr/>
                  </pic:nvPicPr>
                  <pic:blipFill>
                    <a:blip r:embed="rId39" cstate="print"/>
                    <a:stretch>
                      <a:fillRect/>
                    </a:stretch>
                  </pic:blipFill>
                  <pic:spPr>
                    <a:xfrm>
                      <a:off x="0" y="0"/>
                      <a:ext cx="5756275" cy="4708474"/>
                    </a:xfrm>
                    <a:prstGeom prst="rect">
                      <a:avLst/>
                    </a:prstGeom>
                  </pic:spPr>
                </pic:pic>
              </a:graphicData>
            </a:graphic>
          </wp:inline>
        </w:drawing>
      </w:r>
    </w:p>
    <w:p w14:paraId="4D6CF01E" w14:textId="45ACC740" w:rsidR="00CE3D4E" w:rsidRPr="00FF2A64" w:rsidRDefault="00CE3D4E" w:rsidP="00CE3D4E">
      <w:pPr>
        <w:pStyle w:val="Beschriftung"/>
        <w:rPr>
          <w:lang w:val="en-GB"/>
        </w:rPr>
      </w:pPr>
      <w:bookmarkStart w:id="1093" w:name="_Toc33620371"/>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22</w:t>
      </w:r>
      <w:r>
        <w:fldChar w:fldCharType="end"/>
      </w:r>
      <w:r w:rsidRPr="00FF2A64">
        <w:rPr>
          <w:lang w:val="en-GB"/>
        </w:rPr>
        <w:t>: Coordinate Systems of Components</w:t>
      </w:r>
      <w:bookmarkEnd w:id="1093"/>
    </w:p>
    <w:p w14:paraId="67449EEA" w14:textId="77777777" w:rsidR="00CE3D4E" w:rsidRPr="00FF2A64" w:rsidRDefault="00CE3D4E" w:rsidP="00CE3D4E">
      <w:pPr>
        <w:rPr>
          <w:lang w:val="en-GB"/>
        </w:rPr>
      </w:pPr>
      <w:r w:rsidRPr="00FF2A64">
        <w:rPr>
          <w:lang w:val="en-GB"/>
        </w:rPr>
        <w:t xml:space="preserve">A </w:t>
      </w:r>
      <w:r w:rsidRPr="00FF2A64">
        <w:rPr>
          <w:i/>
          <w:iCs/>
          <w:lang w:val="en-GB"/>
        </w:rPr>
        <w:t>LocalGeometrySpecification</w:t>
      </w:r>
      <w:r w:rsidRPr="00FF2A64">
        <w:rPr>
          <w:lang w:val="en-GB"/>
        </w:rPr>
        <w:t xml:space="preserve"> defines a mapping between the entities of the VEC and the 3D model of a component. The 'Local' in the name refers to the fact that all definitions within this specification are 'local' to the 3D model of a specific component (a component in a library, not in a specific usage).</w:t>
      </w:r>
    </w:p>
    <w:p w14:paraId="4E91660D" w14:textId="77777777" w:rsidR="00CE3D4E" w:rsidRPr="00FF2A64" w:rsidRDefault="00CE3D4E" w:rsidP="00CE3D4E">
      <w:pPr>
        <w:rPr>
          <w:lang w:val="en-GB"/>
        </w:rPr>
      </w:pPr>
      <w:r w:rsidRPr="00FF2A64">
        <w:rPr>
          <w:lang w:val="en-GB"/>
        </w:rPr>
        <w:t xml:space="preserve">The coordinate system of a component is defined by its 3D model, which often follows certain guidelines or conventions (e.g. the coordinate systems of connectors have their </w:t>
      </w:r>
      <w:r w:rsidRPr="00FF2A64">
        <w:rPr>
          <w:lang w:val="en-GB"/>
        </w:rPr>
        <w:lastRenderedPageBreak/>
        <w:t xml:space="preserve">origin in the centre of cavity 1). The </w:t>
      </w:r>
      <w:r w:rsidRPr="00FF2A64">
        <w:rPr>
          <w:i/>
          <w:iCs/>
          <w:lang w:val="en-GB"/>
        </w:rPr>
        <w:t>Transformation3D</w:t>
      </w:r>
      <w:r w:rsidRPr="00FF2A64">
        <w:rPr>
          <w:lang w:val="en-GB"/>
        </w:rPr>
        <w:t xml:space="preserve"> of an </w:t>
      </w:r>
      <w:r w:rsidRPr="00FF2A64">
        <w:rPr>
          <w:i/>
          <w:iCs/>
          <w:lang w:val="en-GB"/>
        </w:rPr>
        <w:t xml:space="preserve">OccurrenceOrUsageViewItem3D </w:t>
      </w:r>
      <w:r w:rsidRPr="00FF2A64">
        <w:rPr>
          <w:lang w:val="en-GB"/>
        </w:rPr>
        <w:t>(see section 3D-Geometry) defines how the 3D model of the component shall be transformed in order to represent the correct positioning of its usage. This transformation is defined in regard to the origin and the axis of the component's coordinate system.</w:t>
      </w:r>
    </w:p>
    <w:p w14:paraId="3B04E1E8" w14:textId="77777777" w:rsidR="00CE3D4E" w:rsidRPr="00FF2A64" w:rsidRDefault="00CE3D4E" w:rsidP="00CE3D4E">
      <w:pPr>
        <w:rPr>
          <w:lang w:val="en-GB"/>
        </w:rPr>
      </w:pPr>
      <w:r w:rsidRPr="00FF2A64">
        <w:rPr>
          <w:lang w:val="en-GB"/>
        </w:rPr>
        <w:t xml:space="preserve">The </w:t>
      </w:r>
      <w:r w:rsidRPr="00FF2A64">
        <w:rPr>
          <w:i/>
          <w:iCs/>
          <w:lang w:val="en-GB"/>
        </w:rPr>
        <w:t>BoundingBox</w:t>
      </w:r>
      <w:r w:rsidRPr="00FF2A64">
        <w:rPr>
          <w:lang w:val="en-GB"/>
        </w:rPr>
        <w:t xml:space="preserve"> specifies a box that has the extent to completely enclose the volume of the component. It is defined to have one corner in the origin of its coordinate system and to grow along the respective axes in positive direction. This means, that the origin of bounding box is on a corner of the represented volume, the origin of the 3D model of the component is at some arbitrary point within the represented volume. As a result, the bounding box will most likely not enclose the component's 3D model in "usage space" when placed with the same transformation as the original 3D model. To overcome this problem, the </w:t>
      </w:r>
      <w:r w:rsidRPr="00FF2A64">
        <w:rPr>
          <w:i/>
          <w:iCs/>
          <w:lang w:val="en-GB"/>
        </w:rPr>
        <w:t>LocalGeometrySpecification</w:t>
      </w:r>
      <w:r w:rsidRPr="00FF2A64">
        <w:rPr>
          <w:lang w:val="en-GB"/>
        </w:rPr>
        <w:t xml:space="preserve"> defines a </w:t>
      </w:r>
      <w:r w:rsidRPr="00FF2A64">
        <w:rPr>
          <w:i/>
          <w:iCs/>
          <w:lang w:val="en-GB"/>
        </w:rPr>
        <w:t xml:space="preserve">Transformation3D </w:t>
      </w:r>
      <w:r w:rsidRPr="00FF2A64">
        <w:rPr>
          <w:lang w:val="en-GB"/>
        </w:rPr>
        <w:t xml:space="preserve">as </w:t>
      </w:r>
      <w:r w:rsidRPr="00FF2A64">
        <w:rPr>
          <w:i/>
          <w:iCs/>
          <w:lang w:val="en-GB"/>
        </w:rPr>
        <w:t>boundingBoxPositioning,</w:t>
      </w:r>
      <w:r w:rsidRPr="00FF2A64">
        <w:rPr>
          <w:lang w:val="en-GB"/>
        </w:rPr>
        <w:t xml:space="preserve"> which puts the generally defined bounding box into the coordinate system of the component. The transformed bounding box is then placed into the "usage space" with the same transformation as the 3D model of the component.</w:t>
      </w:r>
    </w:p>
    <w:p w14:paraId="455B4B4F" w14:textId="77777777" w:rsidR="00CE3D4E" w:rsidRDefault="00CE3D4E" w:rsidP="00CE3D4E">
      <w:r w:rsidRPr="00FF2A64">
        <w:rPr>
          <w:lang w:val="en-GB"/>
        </w:rPr>
        <w:t xml:space="preserve">In addition, the </w:t>
      </w:r>
      <w:r w:rsidRPr="00FF2A64">
        <w:rPr>
          <w:i/>
          <w:iCs/>
          <w:lang w:val="en-GB"/>
        </w:rPr>
        <w:t>LocalGeometrySpecification</w:t>
      </w:r>
      <w:r w:rsidRPr="00FF2A64">
        <w:rPr>
          <w:lang w:val="en-GB"/>
        </w:rPr>
        <w:t xml:space="preserve"> also defines </w:t>
      </w:r>
      <w:r w:rsidRPr="00FF2A64">
        <w:rPr>
          <w:i/>
          <w:iCs/>
          <w:lang w:val="en-GB"/>
        </w:rPr>
        <w:t>LocalPositions</w:t>
      </w:r>
      <w:r w:rsidRPr="00FF2A64">
        <w:rPr>
          <w:lang w:val="en-GB"/>
        </w:rPr>
        <w:t xml:space="preserve"> of important points of the component. The position of these points is defined within the coordinate system of the component. </w:t>
      </w:r>
      <w:r>
        <w:t>Positions can be defined for:</w:t>
      </w:r>
    </w:p>
    <w:p w14:paraId="5A650138" w14:textId="77777777" w:rsidR="00CE3D4E" w:rsidRPr="00FF2A64" w:rsidRDefault="00CE3D4E" w:rsidP="003C2502">
      <w:pPr>
        <w:numPr>
          <w:ilvl w:val="0"/>
          <w:numId w:val="48"/>
        </w:numPr>
        <w:autoSpaceDE/>
        <w:autoSpaceDN/>
        <w:adjustRightInd/>
        <w:spacing w:before="0" w:after="120" w:line="240" w:lineRule="auto"/>
        <w:rPr>
          <w:lang w:val="en-GB"/>
        </w:rPr>
      </w:pPr>
      <w:r w:rsidRPr="00FF2A64">
        <w:rPr>
          <w:i/>
          <w:iCs/>
          <w:lang w:val="en-GB"/>
        </w:rPr>
        <w:t xml:space="preserve">PlacementPoints: </w:t>
      </w:r>
      <w:r w:rsidRPr="00FF2A64">
        <w:rPr>
          <w:lang w:val="en-GB"/>
        </w:rPr>
        <w:t>Points where a TopologySegment is attached to the component (e.g. a Bundle / Segment Connection Point of a Connector).</w:t>
      </w:r>
    </w:p>
    <w:p w14:paraId="6FECB448" w14:textId="77777777" w:rsidR="00CE3D4E" w:rsidRPr="00FF2A64" w:rsidRDefault="00CE3D4E" w:rsidP="003C2502">
      <w:pPr>
        <w:numPr>
          <w:ilvl w:val="0"/>
          <w:numId w:val="48"/>
        </w:numPr>
        <w:autoSpaceDE/>
        <w:autoSpaceDN/>
        <w:adjustRightInd/>
        <w:spacing w:before="0" w:after="120" w:line="240" w:lineRule="auto"/>
        <w:rPr>
          <w:lang w:val="en-GB"/>
        </w:rPr>
      </w:pPr>
      <w:r w:rsidRPr="00FF2A64">
        <w:rPr>
          <w:i/>
          <w:iCs/>
          <w:lang w:val="en-GB"/>
        </w:rPr>
        <w:t xml:space="preserve">MeasurementPoints: </w:t>
      </w:r>
      <w:r w:rsidRPr="00FF2A64">
        <w:rPr>
          <w:lang w:val="en-GB"/>
        </w:rPr>
        <w:t>Significant points on the component on to which dimension can be defined (e.g. for QA purposes).</w:t>
      </w:r>
    </w:p>
    <w:p w14:paraId="66CD206B" w14:textId="77777777" w:rsidR="00CE3D4E" w:rsidRPr="00FF2A64" w:rsidRDefault="00CE3D4E" w:rsidP="00CE3D4E">
      <w:pPr>
        <w:rPr>
          <w:lang w:val="en-GB"/>
        </w:rPr>
      </w:pPr>
      <w:r w:rsidRPr="00FF2A64">
        <w:rPr>
          <w:lang w:val="en-GB"/>
        </w:rPr>
        <w:t xml:space="preserve"> </w:t>
      </w:r>
    </w:p>
    <w:p w14:paraId="6661A939" w14:textId="77777777" w:rsidR="00CE3D4E" w:rsidRPr="00FF2A64" w:rsidRDefault="00CE3D4E" w:rsidP="00CE3D4E">
      <w:pPr>
        <w:rPr>
          <w:lang w:val="en-GB"/>
        </w:rPr>
      </w:pPr>
      <w:r w:rsidRPr="00FF2A64">
        <w:rPr>
          <w:lang w:val="en-GB"/>
        </w:rPr>
        <w:t xml:space="preserve"> </w:t>
      </w:r>
    </w:p>
    <w:p w14:paraId="4BA5CF51" w14:textId="77777777" w:rsidR="00CE3D4E" w:rsidRDefault="00CE3D4E" w:rsidP="00CE3D4E">
      <w:pPr>
        <w:pStyle w:val="berschrift3"/>
        <w:keepLines w:val="0"/>
        <w:numPr>
          <w:ilvl w:val="2"/>
          <w:numId w:val="2"/>
        </w:numPr>
        <w:autoSpaceDE/>
        <w:autoSpaceDN/>
        <w:adjustRightInd/>
        <w:spacing w:before="240" w:after="60" w:line="240" w:lineRule="auto"/>
      </w:pPr>
      <w:bookmarkStart w:id="1094" w:name="_6c61ade6377f2c8fb035df241dbd6cad"/>
      <w:r>
        <w:lastRenderedPageBreak/>
        <w:t>Part Substitutions</w:t>
      </w:r>
      <w:bookmarkEnd w:id="1094"/>
    </w:p>
    <w:p w14:paraId="330F2793" w14:textId="77777777" w:rsidR="00CE3D4E" w:rsidRDefault="00CE3D4E" w:rsidP="00CE3D4E">
      <w:pPr>
        <w:jc w:val="center"/>
      </w:pPr>
      <w:r>
        <w:rPr>
          <w:noProof/>
        </w:rPr>
        <w:drawing>
          <wp:inline distT="0" distB="0" distL="0" distR="0" wp14:anchorId="2DB80E92" wp14:editId="0913BE00">
            <wp:extent cx="5756274" cy="4642458"/>
            <wp:effectExtent l="0" t="0" r="0" b="0"/>
            <wp:docPr id="44" name="Picture -1837350676.png" descr="-183735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37350676.png"/>
                    <pic:cNvPicPr/>
                  </pic:nvPicPr>
                  <pic:blipFill>
                    <a:blip r:embed="rId40" cstate="print"/>
                    <a:stretch>
                      <a:fillRect/>
                    </a:stretch>
                  </pic:blipFill>
                  <pic:spPr>
                    <a:xfrm>
                      <a:off x="0" y="0"/>
                      <a:ext cx="5756274" cy="4642458"/>
                    </a:xfrm>
                    <a:prstGeom prst="rect">
                      <a:avLst/>
                    </a:prstGeom>
                  </pic:spPr>
                </pic:pic>
              </a:graphicData>
            </a:graphic>
          </wp:inline>
        </w:drawing>
      </w:r>
    </w:p>
    <w:p w14:paraId="676E0160" w14:textId="3877235A" w:rsidR="00CE3D4E" w:rsidRPr="00FF2A64" w:rsidRDefault="00CE3D4E" w:rsidP="00CE3D4E">
      <w:pPr>
        <w:pStyle w:val="Beschriftung"/>
        <w:rPr>
          <w:lang w:val="en-GB"/>
        </w:rPr>
      </w:pPr>
      <w:bookmarkStart w:id="1095" w:name="_Toc33620372"/>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23</w:t>
      </w:r>
      <w:r>
        <w:fldChar w:fldCharType="end"/>
      </w:r>
      <w:r w:rsidRPr="00FF2A64">
        <w:rPr>
          <w:lang w:val="en-GB"/>
        </w:rPr>
        <w:t>: Part Substitutions</w:t>
      </w:r>
      <w:bookmarkEnd w:id="1095"/>
    </w:p>
    <w:p w14:paraId="0237AAF4" w14:textId="77777777" w:rsidR="00CE3D4E" w:rsidRPr="00FF2A64" w:rsidRDefault="00CE3D4E" w:rsidP="00CE3D4E">
      <w:pPr>
        <w:rPr>
          <w:lang w:val="en-GB"/>
        </w:rPr>
      </w:pPr>
      <w:r w:rsidRPr="00FF2A64">
        <w:rPr>
          <w:lang w:val="en-GB"/>
        </w:rPr>
        <w:t xml:space="preserve">A </w:t>
      </w:r>
      <w:r w:rsidRPr="00FF2A64">
        <w:rPr>
          <w:i/>
          <w:iCs/>
          <w:lang w:val="en-GB"/>
        </w:rPr>
        <w:t>PartSubstitutionSpecification</w:t>
      </w:r>
      <w:r w:rsidRPr="00FF2A64">
        <w:rPr>
          <w:lang w:val="en-GB"/>
        </w:rPr>
        <w:t xml:space="preserve"> defines a set of </w:t>
      </w:r>
      <w:r w:rsidRPr="00FF2A64">
        <w:rPr>
          <w:i/>
          <w:iCs/>
          <w:lang w:val="en-GB"/>
        </w:rPr>
        <w:t>PartVersions</w:t>
      </w:r>
      <w:r w:rsidRPr="00FF2A64">
        <w:rPr>
          <w:lang w:val="en-GB"/>
        </w:rPr>
        <w:t xml:space="preserve"> that can be used alternatively, due to an incomplete specification for the 150% product description. For a concrete wiring harness only one valid </w:t>
      </w:r>
      <w:r w:rsidRPr="00FF2A64">
        <w:rPr>
          <w:i/>
          <w:iCs/>
          <w:lang w:val="en-GB"/>
        </w:rPr>
        <w:t>PartVersion</w:t>
      </w:r>
      <w:r w:rsidRPr="00FF2A64">
        <w:rPr>
          <w:lang w:val="en-GB"/>
        </w:rPr>
        <w:t xml:space="preserve"> remains. The selection logic for valid </w:t>
      </w:r>
      <w:r w:rsidRPr="00FF2A64">
        <w:rPr>
          <w:i/>
          <w:iCs/>
          <w:lang w:val="en-GB"/>
        </w:rPr>
        <w:t>PartVersions</w:t>
      </w:r>
      <w:r w:rsidRPr="00FF2A64">
        <w:rPr>
          <w:lang w:val="en-GB"/>
        </w:rPr>
        <w:t xml:space="preserve"> is not included in the VEC. It is NOT valid to use a </w:t>
      </w:r>
      <w:r w:rsidRPr="00FF2A64">
        <w:rPr>
          <w:i/>
          <w:iCs/>
          <w:lang w:val="en-GB"/>
        </w:rPr>
        <w:t>PartSubstitutionSpecification</w:t>
      </w:r>
      <w:r w:rsidRPr="00FF2A64">
        <w:rPr>
          <w:lang w:val="en-GB"/>
        </w:rPr>
        <w:t xml:space="preserve"> for </w:t>
      </w:r>
      <w:r w:rsidRPr="00FF2A64">
        <w:rPr>
          <w:i/>
          <w:iCs/>
          <w:lang w:val="en-GB"/>
        </w:rPr>
        <w:t>PartVersions</w:t>
      </w:r>
      <w:r w:rsidRPr="00FF2A64">
        <w:rPr>
          <w:lang w:val="en-GB"/>
        </w:rPr>
        <w:t xml:space="preserve"> with identical properties that just have different </w:t>
      </w:r>
      <w:r w:rsidRPr="00FF2A64">
        <w:rPr>
          <w:i/>
          <w:iCs/>
          <w:lang w:val="en-GB"/>
        </w:rPr>
        <w:t>PartNumbers</w:t>
      </w:r>
      <w:r w:rsidRPr="00FF2A64">
        <w:rPr>
          <w:lang w:val="en-GB"/>
        </w:rPr>
        <w:t xml:space="preserve"> in different contexts (e.g. multi supplier topics). For these cases an </w:t>
      </w:r>
      <w:r w:rsidRPr="00FF2A64">
        <w:rPr>
          <w:i/>
          <w:iCs/>
          <w:lang w:val="en-GB"/>
        </w:rPr>
        <w:t xml:space="preserve">ItemEquivalence </w:t>
      </w:r>
      <w:r w:rsidRPr="00FF2A64">
        <w:rPr>
          <w:lang w:val="en-GB"/>
        </w:rPr>
        <w:t>shall be used.</w:t>
      </w:r>
    </w:p>
    <w:p w14:paraId="2CA5F569" w14:textId="77777777" w:rsidR="00CE3D4E" w:rsidRPr="00FF2A64" w:rsidRDefault="00CE3D4E" w:rsidP="00CE3D4E">
      <w:pPr>
        <w:rPr>
          <w:lang w:val="en-GB"/>
        </w:rPr>
      </w:pPr>
      <w:r w:rsidRPr="00FF2A64">
        <w:rPr>
          <w:lang w:val="en-GB"/>
        </w:rPr>
        <w:t xml:space="preserve">A </w:t>
      </w:r>
      <w:r w:rsidRPr="00FF2A64">
        <w:rPr>
          <w:i/>
          <w:iCs/>
          <w:lang w:val="en-GB"/>
        </w:rPr>
        <w:t xml:space="preserve">PartSubstitutionSpecification </w:t>
      </w:r>
      <w:r w:rsidRPr="00FF2A64">
        <w:rPr>
          <w:lang w:val="en-GB"/>
        </w:rPr>
        <w:t>can be used e.g. for tubes or ring terminals, where a part of the specification is known at design time, but not yet the complete specification. E.g. for tubes the required inside diameter is not known at design time, since it depends on the bundle diameter of a specific configuration.</w:t>
      </w:r>
    </w:p>
    <w:p w14:paraId="75C47B69" w14:textId="77777777" w:rsidR="00CE3D4E" w:rsidRPr="00FF2A64" w:rsidRDefault="00CE3D4E" w:rsidP="00CE3D4E">
      <w:pPr>
        <w:rPr>
          <w:lang w:val="en-GB"/>
        </w:rPr>
      </w:pPr>
      <w:r w:rsidRPr="00FF2A64">
        <w:rPr>
          <w:lang w:val="en-GB"/>
        </w:rPr>
        <w:t xml:space="preserve">In order to represent a component instance that utilizes such a </w:t>
      </w:r>
      <w:r w:rsidRPr="00FF2A64">
        <w:rPr>
          <w:i/>
          <w:iCs/>
          <w:lang w:val="en-GB"/>
        </w:rPr>
        <w:t>PartSubstitutionSpecification</w:t>
      </w:r>
      <w:r w:rsidRPr="00FF2A64">
        <w:rPr>
          <w:lang w:val="en-GB"/>
        </w:rPr>
        <w:t xml:space="preserve"> a </w:t>
      </w:r>
      <w:r w:rsidRPr="00FF2A64">
        <w:rPr>
          <w:i/>
          <w:iCs/>
          <w:lang w:val="en-GB"/>
        </w:rPr>
        <w:t xml:space="preserve">PartUsage </w:t>
      </w:r>
      <w:r w:rsidRPr="00FF2A64">
        <w:rPr>
          <w:lang w:val="en-GB"/>
        </w:rPr>
        <w:t xml:space="preserve">is necessary. The </w:t>
      </w:r>
      <w:r w:rsidRPr="00FF2A64">
        <w:rPr>
          <w:i/>
          <w:iCs/>
          <w:lang w:val="en-GB"/>
        </w:rPr>
        <w:t xml:space="preserve">PartUsage </w:t>
      </w:r>
      <w:r w:rsidRPr="00FF2A64">
        <w:rPr>
          <w:lang w:val="en-GB"/>
        </w:rPr>
        <w:t xml:space="preserve">is the element in the VEC which defines instances of components, where a specific </w:t>
      </w:r>
      <w:r w:rsidRPr="00FF2A64">
        <w:rPr>
          <w:i/>
          <w:iCs/>
          <w:lang w:val="en-GB"/>
        </w:rPr>
        <w:t>PartVersion</w:t>
      </w:r>
      <w:r w:rsidRPr="00FF2A64">
        <w:rPr>
          <w:lang w:val="en-GB"/>
        </w:rPr>
        <w:t xml:space="preserve"> is not yet known. It references one or more </w:t>
      </w:r>
      <w:r w:rsidRPr="00FF2A64">
        <w:rPr>
          <w:i/>
          <w:iCs/>
          <w:lang w:val="en-GB"/>
        </w:rPr>
        <w:t>PartOrUsageRelatedSpecifications</w:t>
      </w:r>
      <w:r w:rsidRPr="00FF2A64">
        <w:rPr>
          <w:lang w:val="en-GB"/>
        </w:rPr>
        <w:t xml:space="preserve"> to describe the known properties of the component. If the </w:t>
      </w:r>
      <w:r w:rsidRPr="00FF2A64">
        <w:rPr>
          <w:i/>
          <w:iCs/>
          <w:lang w:val="en-GB"/>
        </w:rPr>
        <w:t>PartUsage</w:t>
      </w:r>
      <w:r w:rsidRPr="00FF2A64">
        <w:rPr>
          <w:lang w:val="en-GB"/>
        </w:rPr>
        <w:t xml:space="preserve"> references an additional </w:t>
      </w:r>
      <w:r w:rsidRPr="00FF2A64">
        <w:rPr>
          <w:i/>
          <w:iCs/>
          <w:lang w:val="en-GB"/>
        </w:rPr>
        <w:t xml:space="preserve">PartSubstitutionSpecification </w:t>
      </w:r>
      <w:r w:rsidRPr="00FF2A64">
        <w:rPr>
          <w:lang w:val="en-GB"/>
        </w:rPr>
        <w:t xml:space="preserve">the set of valid </w:t>
      </w:r>
      <w:r w:rsidRPr="00FF2A64">
        <w:rPr>
          <w:i/>
          <w:iCs/>
          <w:lang w:val="en-GB"/>
        </w:rPr>
        <w:t>PartVersions</w:t>
      </w:r>
      <w:r w:rsidRPr="00FF2A64">
        <w:rPr>
          <w:lang w:val="en-GB"/>
        </w:rPr>
        <w:t xml:space="preserve"> can be further constrained.</w:t>
      </w:r>
    </w:p>
    <w:p w14:paraId="0DBF59D1" w14:textId="77777777" w:rsidR="00CE3D4E" w:rsidRDefault="00CE3D4E" w:rsidP="00CE3D4E">
      <w:pPr>
        <w:pStyle w:val="berschrift3"/>
        <w:keepLines w:val="0"/>
        <w:numPr>
          <w:ilvl w:val="2"/>
          <w:numId w:val="2"/>
        </w:numPr>
        <w:autoSpaceDE/>
        <w:autoSpaceDN/>
        <w:adjustRightInd/>
        <w:spacing w:before="240" w:after="60" w:line="240" w:lineRule="auto"/>
      </w:pPr>
      <w:bookmarkStart w:id="1096" w:name="_c707f1cccd343e817f8519df279223c6"/>
      <w:r>
        <w:lastRenderedPageBreak/>
        <w:t>Conformance to Requirements</w:t>
      </w:r>
      <w:bookmarkEnd w:id="1096"/>
    </w:p>
    <w:p w14:paraId="00E56558" w14:textId="77777777" w:rsidR="00CE3D4E" w:rsidRDefault="00CE3D4E" w:rsidP="00CE3D4E">
      <w:pPr>
        <w:jc w:val="center"/>
      </w:pPr>
      <w:r>
        <w:rPr>
          <w:noProof/>
        </w:rPr>
        <w:drawing>
          <wp:inline distT="0" distB="0" distL="0" distR="0" wp14:anchorId="556CBA00" wp14:editId="47286E16">
            <wp:extent cx="5756275" cy="2903002"/>
            <wp:effectExtent l="0" t="0" r="0" b="0"/>
            <wp:docPr id="46" name="Picture -88509407.png" descr="-8850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509407.png"/>
                    <pic:cNvPicPr/>
                  </pic:nvPicPr>
                  <pic:blipFill>
                    <a:blip r:embed="rId41" cstate="print"/>
                    <a:stretch>
                      <a:fillRect/>
                    </a:stretch>
                  </pic:blipFill>
                  <pic:spPr>
                    <a:xfrm>
                      <a:off x="0" y="0"/>
                      <a:ext cx="5756275" cy="2903002"/>
                    </a:xfrm>
                    <a:prstGeom prst="rect">
                      <a:avLst/>
                    </a:prstGeom>
                  </pic:spPr>
                </pic:pic>
              </a:graphicData>
            </a:graphic>
          </wp:inline>
        </w:drawing>
      </w:r>
    </w:p>
    <w:p w14:paraId="7B6DA034" w14:textId="313C99D7" w:rsidR="00CE3D4E" w:rsidRPr="00FF2A64" w:rsidRDefault="00CE3D4E" w:rsidP="00CE3D4E">
      <w:pPr>
        <w:pStyle w:val="Beschriftung"/>
        <w:rPr>
          <w:lang w:val="en-GB"/>
        </w:rPr>
      </w:pPr>
      <w:bookmarkStart w:id="1097" w:name="_Toc33620373"/>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24</w:t>
      </w:r>
      <w:r>
        <w:fldChar w:fldCharType="end"/>
      </w:r>
      <w:r w:rsidRPr="00FF2A64">
        <w:rPr>
          <w:lang w:val="en-GB"/>
        </w:rPr>
        <w:t>: Conformance to Requirements</w:t>
      </w:r>
      <w:bookmarkEnd w:id="1097"/>
    </w:p>
    <w:p w14:paraId="37A7F6C9" w14:textId="77777777" w:rsidR="00CE3D4E" w:rsidRPr="00FF2A64" w:rsidRDefault="00CE3D4E" w:rsidP="00CE3D4E">
      <w:pPr>
        <w:rPr>
          <w:lang w:val="en-GB"/>
        </w:rPr>
      </w:pPr>
      <w:r w:rsidRPr="00FF2A64">
        <w:rPr>
          <w:lang w:val="en-GB"/>
        </w:rPr>
        <w:t>During the life cycle of a given PartVersion manifold situations are existing, where the conformance of that PartVersion to a set of requirements must be demonstrated or is required to be known. To represent the result of such a conformance test</w:t>
      </w:r>
      <w:r w:rsidRPr="00FF2A64">
        <w:rPr>
          <w:i/>
          <w:iCs/>
          <w:lang w:val="en-GB"/>
        </w:rPr>
        <w:t xml:space="preserve">, </w:t>
      </w:r>
      <w:r w:rsidRPr="00FF2A64">
        <w:rPr>
          <w:lang w:val="en-GB"/>
        </w:rPr>
        <w:t xml:space="preserve">the VEC offers the </w:t>
      </w:r>
      <w:r w:rsidRPr="00FF2A64">
        <w:rPr>
          <w:i/>
          <w:iCs/>
          <w:lang w:val="en-GB"/>
        </w:rPr>
        <w:t>RequirementsConformanceSpecification</w:t>
      </w:r>
      <w:r w:rsidRPr="00FF2A64">
        <w:rPr>
          <w:lang w:val="en-GB"/>
        </w:rPr>
        <w:t xml:space="preserve"> and the </w:t>
      </w:r>
      <w:r w:rsidRPr="00FF2A64">
        <w:rPr>
          <w:i/>
          <w:iCs/>
          <w:lang w:val="en-GB"/>
        </w:rPr>
        <w:t>RequirementsConformanceStatement.</w:t>
      </w:r>
    </w:p>
    <w:p w14:paraId="41B340D4" w14:textId="77777777" w:rsidR="00CE3D4E" w:rsidRPr="00FF2A64" w:rsidRDefault="00CE3D4E" w:rsidP="00CE3D4E">
      <w:pPr>
        <w:rPr>
          <w:lang w:val="en-GB"/>
        </w:rPr>
      </w:pPr>
      <w:r w:rsidRPr="00FF2A64">
        <w:rPr>
          <w:lang w:val="en-GB"/>
        </w:rPr>
        <w:t xml:space="preserve">As the </w:t>
      </w:r>
      <w:r w:rsidRPr="00FF2A64">
        <w:rPr>
          <w:i/>
          <w:iCs/>
          <w:lang w:val="en-GB"/>
        </w:rPr>
        <w:t>RequirementsConformanceSpecification</w:t>
      </w:r>
      <w:r w:rsidRPr="00FF2A64">
        <w:rPr>
          <w:lang w:val="en-GB"/>
        </w:rPr>
        <w:t xml:space="preserve"> is a </w:t>
      </w:r>
      <w:r w:rsidRPr="00FF2A64">
        <w:rPr>
          <w:i/>
          <w:iCs/>
          <w:lang w:val="en-GB"/>
        </w:rPr>
        <w:t>PartOrUsageRelatedSpecification,</w:t>
      </w:r>
      <w:r w:rsidRPr="00FF2A64">
        <w:rPr>
          <w:lang w:val="en-GB"/>
        </w:rPr>
        <w:t xml:space="preserve"> it can be used to express conformance for a set of </w:t>
      </w:r>
      <w:r w:rsidRPr="00FF2A64">
        <w:rPr>
          <w:i/>
          <w:iCs/>
          <w:lang w:val="en-GB"/>
        </w:rPr>
        <w:t>PartVersions</w:t>
      </w:r>
      <w:r w:rsidRPr="00FF2A64">
        <w:rPr>
          <w:lang w:val="en-GB"/>
        </w:rPr>
        <w:t xml:space="preserve"> or </w:t>
      </w:r>
      <w:r w:rsidRPr="00FF2A64">
        <w:rPr>
          <w:i/>
          <w:iCs/>
          <w:lang w:val="en-GB"/>
        </w:rPr>
        <w:t>PartUsages</w:t>
      </w:r>
      <w:r w:rsidRPr="00FF2A64">
        <w:rPr>
          <w:lang w:val="en-GB"/>
        </w:rPr>
        <w:t xml:space="preserve">. The </w:t>
      </w:r>
      <w:r w:rsidRPr="00FF2A64">
        <w:rPr>
          <w:i/>
          <w:iCs/>
          <w:lang w:val="en-GB"/>
        </w:rPr>
        <w:t xml:space="preserve">DocumentVersion </w:t>
      </w:r>
      <w:r w:rsidRPr="00FF2A64">
        <w:rPr>
          <w:lang w:val="en-GB"/>
        </w:rPr>
        <w:t xml:space="preserve">in which the </w:t>
      </w:r>
      <w:r w:rsidRPr="00FF2A64">
        <w:rPr>
          <w:i/>
          <w:iCs/>
          <w:lang w:val="en-GB"/>
        </w:rPr>
        <w:t xml:space="preserve">RequirementsConformanceSpecification </w:t>
      </w:r>
      <w:r w:rsidRPr="00FF2A64">
        <w:rPr>
          <w:lang w:val="en-GB"/>
        </w:rPr>
        <w:t>is contained, normally represents the original document by which the conformance was approved (e.g. a type rating).</w:t>
      </w:r>
    </w:p>
    <w:p w14:paraId="14CAED9E" w14:textId="77777777" w:rsidR="00CE3D4E" w:rsidRPr="00FF2A64" w:rsidRDefault="00CE3D4E" w:rsidP="00CE3D4E">
      <w:pPr>
        <w:rPr>
          <w:lang w:val="en-GB"/>
        </w:rPr>
      </w:pPr>
      <w:r w:rsidRPr="00FF2A64">
        <w:rPr>
          <w:lang w:val="en-GB"/>
        </w:rPr>
        <w:t xml:space="preserve">The actual conformance is expressed with </w:t>
      </w:r>
      <w:r w:rsidRPr="00FF2A64">
        <w:rPr>
          <w:i/>
          <w:iCs/>
          <w:lang w:val="en-GB"/>
        </w:rPr>
        <w:t>RequirementsConformanceStatements.</w:t>
      </w:r>
      <w:r w:rsidRPr="00FF2A64">
        <w:rPr>
          <w:lang w:val="en-GB"/>
        </w:rPr>
        <w:t xml:space="preserve"> It can be used to document a successful or explicitly failed conformance test. The requirements for which the state is valid, are referenced as a </w:t>
      </w:r>
      <w:r w:rsidRPr="00FF2A64">
        <w:rPr>
          <w:i/>
          <w:iCs/>
          <w:lang w:val="en-GB"/>
        </w:rPr>
        <w:t>DocumentVersion</w:t>
      </w:r>
      <w:r w:rsidRPr="00FF2A64">
        <w:rPr>
          <w:lang w:val="en-GB"/>
        </w:rPr>
        <w:t xml:space="preserve"> via the </w:t>
      </w:r>
      <w:r w:rsidRPr="00FF2A64">
        <w:rPr>
          <w:i/>
          <w:iCs/>
          <w:lang w:val="en-GB"/>
        </w:rPr>
        <w:t>requirementsSpecification</w:t>
      </w:r>
      <w:r w:rsidRPr="00FF2A64">
        <w:rPr>
          <w:lang w:val="en-GB"/>
        </w:rPr>
        <w:t xml:space="preserve"> association.</w:t>
      </w:r>
    </w:p>
    <w:p w14:paraId="480A8FC1" w14:textId="77777777" w:rsidR="00CE3D4E" w:rsidRPr="00FF2A64" w:rsidRDefault="00CE3D4E" w:rsidP="00CE3D4E">
      <w:pPr>
        <w:rPr>
          <w:lang w:val="en-GB"/>
        </w:rPr>
      </w:pPr>
      <w:r w:rsidRPr="00FF2A64">
        <w:rPr>
          <w:lang w:val="en-GB"/>
        </w:rPr>
        <w:t xml:space="preserve">If a </w:t>
      </w:r>
      <w:r w:rsidRPr="00FF2A64">
        <w:rPr>
          <w:i/>
          <w:iCs/>
          <w:lang w:val="en-GB"/>
        </w:rPr>
        <w:t>RequirementsConformanceStatement</w:t>
      </w:r>
      <w:r w:rsidRPr="00FF2A64">
        <w:rPr>
          <w:lang w:val="en-GB"/>
        </w:rPr>
        <w:t xml:space="preserve"> is omitted for a </w:t>
      </w:r>
      <w:r w:rsidRPr="00FF2A64">
        <w:rPr>
          <w:i/>
          <w:iCs/>
          <w:lang w:val="en-GB"/>
        </w:rPr>
        <w:t>PartVersion</w:t>
      </w:r>
      <w:r w:rsidRPr="00FF2A64">
        <w:rPr>
          <w:lang w:val="en-GB"/>
        </w:rPr>
        <w:t xml:space="preserve">, this does not imply any conformance information at all. The </w:t>
      </w:r>
      <w:r w:rsidRPr="00FF2A64">
        <w:rPr>
          <w:i/>
          <w:iCs/>
          <w:lang w:val="en-GB"/>
        </w:rPr>
        <w:t>RequirementsConformanceStatement</w:t>
      </w:r>
      <w:r w:rsidRPr="00FF2A64">
        <w:rPr>
          <w:lang w:val="en-GB"/>
        </w:rPr>
        <w:t xml:space="preserve"> can be missing because the component has never been tested according to the specification, or it has been tested, but the information was not transferred within this specific VEC instance, or the information is just not available in a digitally analysable form.</w:t>
      </w:r>
    </w:p>
    <w:p w14:paraId="5839B248" w14:textId="77777777" w:rsidR="00CE3D4E" w:rsidRDefault="00CE3D4E" w:rsidP="00CE3D4E">
      <w:r w:rsidRPr="00FF2A64">
        <w:rPr>
          <w:lang w:val="en-GB"/>
        </w:rPr>
        <w:t xml:space="preserve">The VEC does not impose any restrictions on the kind of requirements specifications for which conformance can be expressed. </w:t>
      </w:r>
      <w:r>
        <w:t>This can be for example:</w:t>
      </w:r>
    </w:p>
    <w:p w14:paraId="387965D3" w14:textId="77777777" w:rsidR="00CE3D4E" w:rsidRPr="00FF2A64" w:rsidRDefault="00CE3D4E" w:rsidP="003C2502">
      <w:pPr>
        <w:numPr>
          <w:ilvl w:val="0"/>
          <w:numId w:val="49"/>
        </w:numPr>
        <w:autoSpaceDE/>
        <w:autoSpaceDN/>
        <w:adjustRightInd/>
        <w:spacing w:before="0" w:after="120" w:line="240" w:lineRule="auto"/>
        <w:rPr>
          <w:lang w:val="en-GB"/>
        </w:rPr>
      </w:pPr>
      <w:r w:rsidRPr="00FF2A64">
        <w:rPr>
          <w:lang w:val="en-GB"/>
        </w:rPr>
        <w:t>A standard (company or public) like an ISO or a DIN.</w:t>
      </w:r>
    </w:p>
    <w:p w14:paraId="2444182F" w14:textId="77777777" w:rsidR="00CE3D4E" w:rsidRPr="00FF2A64" w:rsidRDefault="00CE3D4E" w:rsidP="003C2502">
      <w:pPr>
        <w:numPr>
          <w:ilvl w:val="0"/>
          <w:numId w:val="49"/>
        </w:numPr>
        <w:autoSpaceDE/>
        <w:autoSpaceDN/>
        <w:adjustRightInd/>
        <w:spacing w:before="0" w:after="120" w:line="240" w:lineRule="auto"/>
        <w:rPr>
          <w:lang w:val="en-GB"/>
        </w:rPr>
      </w:pPr>
      <w:r w:rsidRPr="00FF2A64">
        <w:rPr>
          <w:lang w:val="en-GB"/>
        </w:rPr>
        <w:t>A definition of requirements in the sense of a specification sheet.</w:t>
      </w:r>
    </w:p>
    <w:p w14:paraId="63609651" w14:textId="77777777" w:rsidR="00CE3D4E" w:rsidRPr="00FF2A64" w:rsidRDefault="00CE3D4E" w:rsidP="003C2502">
      <w:pPr>
        <w:numPr>
          <w:ilvl w:val="0"/>
          <w:numId w:val="49"/>
        </w:numPr>
        <w:autoSpaceDE/>
        <w:autoSpaceDN/>
        <w:adjustRightInd/>
        <w:spacing w:before="0" w:after="120" w:line="240" w:lineRule="auto"/>
        <w:rPr>
          <w:lang w:val="en-GB"/>
        </w:rPr>
      </w:pPr>
      <w:r w:rsidRPr="00FF2A64">
        <w:rPr>
          <w:lang w:val="en-GB"/>
        </w:rPr>
        <w:lastRenderedPageBreak/>
        <w:t>Requirements that allow certain handling procedures (e.g. suitability for production automation)</w:t>
      </w:r>
    </w:p>
    <w:p w14:paraId="0B739A10" w14:textId="77777777" w:rsidR="00CE3D4E" w:rsidRPr="00FF2A64" w:rsidRDefault="00CE3D4E" w:rsidP="00CE3D4E">
      <w:pPr>
        <w:rPr>
          <w:lang w:val="en-GB"/>
        </w:rPr>
      </w:pPr>
      <w:r w:rsidRPr="00FF2A64">
        <w:rPr>
          <w:lang w:val="en-GB"/>
        </w:rPr>
        <w:t>The VEC does not impose any restrictions on how the conformance must be demonstrated. This can be done with well-defined testing procedure, a manual assessment, an audit, a type examination or anything else. Normally the requirements specification itself defines how conformance to it must be demonstrated.</w:t>
      </w:r>
    </w:p>
    <w:p w14:paraId="6CEA1C38" w14:textId="77777777" w:rsidR="00CE3D4E" w:rsidRDefault="00CE3D4E" w:rsidP="00CE3D4E">
      <w:pPr>
        <w:pStyle w:val="berschrift2"/>
        <w:keepLines w:val="0"/>
        <w:numPr>
          <w:ilvl w:val="1"/>
          <w:numId w:val="2"/>
        </w:numPr>
        <w:autoSpaceDE/>
        <w:autoSpaceDN/>
        <w:adjustRightInd/>
        <w:spacing w:before="240" w:after="60" w:line="240" w:lineRule="auto"/>
      </w:pPr>
      <w:bookmarkStart w:id="1098" w:name="_Toc33620305"/>
      <w:r>
        <w:t>Component Characteristics</w:t>
      </w:r>
      <w:bookmarkEnd w:id="1098"/>
    </w:p>
    <w:p w14:paraId="6C498A53" w14:textId="77777777" w:rsidR="00CE3D4E" w:rsidRDefault="00CE3D4E" w:rsidP="00CE3D4E">
      <w:pPr>
        <w:pStyle w:val="berschrift3"/>
        <w:keepLines w:val="0"/>
        <w:numPr>
          <w:ilvl w:val="2"/>
          <w:numId w:val="2"/>
        </w:numPr>
        <w:autoSpaceDE/>
        <w:autoSpaceDN/>
        <w:adjustRightInd/>
        <w:spacing w:before="240" w:after="60" w:line="240" w:lineRule="auto"/>
      </w:pPr>
      <w:bookmarkStart w:id="1099" w:name="_fd8ec12db75521352ef402b8bfe4276c"/>
      <w:r>
        <w:t>Wire</w:t>
      </w:r>
      <w:bookmarkEnd w:id="1099"/>
    </w:p>
    <w:p w14:paraId="5C4C8744" w14:textId="77777777" w:rsidR="00CE3D4E" w:rsidRDefault="00CE3D4E" w:rsidP="00CE3D4E">
      <w:pPr>
        <w:jc w:val="center"/>
      </w:pPr>
      <w:r>
        <w:rPr>
          <w:noProof/>
        </w:rPr>
        <w:drawing>
          <wp:inline distT="0" distB="0" distL="0" distR="0" wp14:anchorId="751424E5" wp14:editId="20D85C68">
            <wp:extent cx="5756275" cy="4359782"/>
            <wp:effectExtent l="0" t="0" r="0" b="0"/>
            <wp:docPr id="48" name="Picture -1668814626.png" descr="-166881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68814626.png"/>
                    <pic:cNvPicPr/>
                  </pic:nvPicPr>
                  <pic:blipFill>
                    <a:blip r:embed="rId42" cstate="print"/>
                    <a:stretch>
                      <a:fillRect/>
                    </a:stretch>
                  </pic:blipFill>
                  <pic:spPr>
                    <a:xfrm>
                      <a:off x="0" y="0"/>
                      <a:ext cx="5756275" cy="4359782"/>
                    </a:xfrm>
                    <a:prstGeom prst="rect">
                      <a:avLst/>
                    </a:prstGeom>
                  </pic:spPr>
                </pic:pic>
              </a:graphicData>
            </a:graphic>
          </wp:inline>
        </w:drawing>
      </w:r>
    </w:p>
    <w:p w14:paraId="7EEE11F1" w14:textId="4537C4D1" w:rsidR="00CE3D4E" w:rsidRPr="00FF2A64" w:rsidRDefault="00CE3D4E" w:rsidP="00CE3D4E">
      <w:pPr>
        <w:pStyle w:val="Beschriftung"/>
        <w:rPr>
          <w:lang w:val="en-GB"/>
        </w:rPr>
      </w:pPr>
      <w:bookmarkStart w:id="1100" w:name="_Toc33620374"/>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25</w:t>
      </w:r>
      <w:r>
        <w:fldChar w:fldCharType="end"/>
      </w:r>
      <w:r w:rsidRPr="00FF2A64">
        <w:rPr>
          <w:lang w:val="en-GB"/>
        </w:rPr>
        <w:t>: Wire</w:t>
      </w:r>
      <w:bookmarkEnd w:id="1100"/>
    </w:p>
    <w:p w14:paraId="0E334D61" w14:textId="77777777" w:rsidR="00CE3D4E" w:rsidRPr="00FF2A64" w:rsidRDefault="00CE3D4E" w:rsidP="00CE3D4E">
      <w:pPr>
        <w:rPr>
          <w:lang w:val="en-GB"/>
        </w:rPr>
      </w:pPr>
      <w:r w:rsidRPr="00FF2A64">
        <w:rPr>
          <w:lang w:val="en-GB"/>
        </w:rPr>
        <w:t xml:space="preserve">In the VEC wires are defined through a </w:t>
      </w:r>
      <w:r w:rsidRPr="00FF2A64">
        <w:rPr>
          <w:i/>
          <w:iCs/>
          <w:lang w:val="en-GB"/>
        </w:rPr>
        <w:t>WireSpecification,</w:t>
      </w:r>
      <w:r w:rsidRPr="00FF2A64">
        <w:rPr>
          <w:lang w:val="en-GB"/>
        </w:rPr>
        <w:t xml:space="preserve"> regardless of their type. This means, for all types of wires (e.g. normal single core, multi core or coax wires) the same structure is used to describe them. Since a wire can be a hierarchical structure the actual definition of the structure is delegated to a </w:t>
      </w:r>
      <w:r w:rsidRPr="00FF2A64">
        <w:rPr>
          <w:i/>
          <w:iCs/>
          <w:lang w:val="en-GB"/>
        </w:rPr>
        <w:t>WireElementSpecification</w:t>
      </w:r>
      <w:r w:rsidRPr="00FF2A64">
        <w:rPr>
          <w:lang w:val="en-GB"/>
        </w:rPr>
        <w:t xml:space="preserve">. A </w:t>
      </w:r>
      <w:r w:rsidRPr="00FF2A64">
        <w:rPr>
          <w:i/>
          <w:iCs/>
          <w:lang w:val="en-GB"/>
        </w:rPr>
        <w:t>WireElementSpecification</w:t>
      </w:r>
      <w:r w:rsidRPr="00FF2A64">
        <w:rPr>
          <w:lang w:val="en-GB"/>
        </w:rPr>
        <w:t xml:space="preserve"> can define a certain wire element and more complex structures by referencing the appropriate </w:t>
      </w:r>
      <w:r w:rsidRPr="00FF2A64">
        <w:rPr>
          <w:i/>
          <w:iCs/>
          <w:lang w:val="en-GB"/>
        </w:rPr>
        <w:t xml:space="preserve">subWireElementSpecifications. </w:t>
      </w:r>
    </w:p>
    <w:p w14:paraId="612C3B68" w14:textId="77777777" w:rsidR="00CE3D4E" w:rsidRPr="00FF2A64" w:rsidRDefault="00CE3D4E" w:rsidP="00CE3D4E">
      <w:pPr>
        <w:rPr>
          <w:lang w:val="en-GB"/>
        </w:rPr>
      </w:pPr>
      <w:r w:rsidRPr="00FF2A64">
        <w:rPr>
          <w:lang w:val="en-GB"/>
        </w:rPr>
        <w:t xml:space="preserve">This model structure is required, because some </w:t>
      </w:r>
      <w:r w:rsidRPr="00FF2A64">
        <w:rPr>
          <w:i/>
          <w:iCs/>
          <w:lang w:val="en-GB"/>
        </w:rPr>
        <w:t xml:space="preserve">WireElements </w:t>
      </w:r>
      <w:r w:rsidRPr="00FF2A64">
        <w:rPr>
          <w:lang w:val="en-GB"/>
        </w:rPr>
        <w:t>can exist as individual parts and as an element of one or more complex wires with the same technical properties (e.g. a FLRY-0.75 wire can be used standalone or as part of a multi core or twisted wire). In order to allow the reuse of such elements, the structure of a wire ele</w:t>
      </w:r>
      <w:r w:rsidRPr="00FF2A64">
        <w:rPr>
          <w:lang w:val="en-GB"/>
        </w:rPr>
        <w:lastRenderedPageBreak/>
        <w:t xml:space="preserve">ment is defined with </w:t>
      </w:r>
      <w:r w:rsidRPr="00FF2A64">
        <w:rPr>
          <w:i/>
          <w:iCs/>
          <w:lang w:val="en-GB"/>
        </w:rPr>
        <w:t>WireElementSpecification</w:t>
      </w:r>
      <w:r w:rsidRPr="00FF2A64">
        <w:rPr>
          <w:lang w:val="en-GB"/>
        </w:rPr>
        <w:t xml:space="preserve">s which can be shared and reused between different other </w:t>
      </w:r>
      <w:r w:rsidRPr="00FF2A64">
        <w:rPr>
          <w:i/>
          <w:iCs/>
          <w:lang w:val="en-GB"/>
        </w:rPr>
        <w:t xml:space="preserve">WireElementSpecifications </w:t>
      </w:r>
      <w:r w:rsidRPr="00FF2A64">
        <w:rPr>
          <w:lang w:val="en-GB"/>
        </w:rPr>
        <w:t xml:space="preserve">and </w:t>
      </w:r>
      <w:r w:rsidRPr="00FF2A64">
        <w:rPr>
          <w:i/>
          <w:iCs/>
          <w:lang w:val="en-GB"/>
        </w:rPr>
        <w:t>WireSpecifications</w:t>
      </w:r>
      <w:r w:rsidRPr="00FF2A64">
        <w:rPr>
          <w:lang w:val="en-GB"/>
        </w:rPr>
        <w:t xml:space="preserve">. This means a </w:t>
      </w:r>
      <w:r w:rsidRPr="00FF2A64">
        <w:rPr>
          <w:i/>
          <w:iCs/>
          <w:lang w:val="en-GB"/>
        </w:rPr>
        <w:t xml:space="preserve">WireSpecification </w:t>
      </w:r>
      <w:r w:rsidRPr="00FF2A64">
        <w:rPr>
          <w:lang w:val="en-GB"/>
        </w:rPr>
        <w:t xml:space="preserve">references the root </w:t>
      </w:r>
      <w:r w:rsidRPr="00FF2A64">
        <w:rPr>
          <w:i/>
          <w:iCs/>
          <w:lang w:val="en-GB"/>
        </w:rPr>
        <w:t>WireElementSpecification</w:t>
      </w:r>
      <w:r w:rsidRPr="00FF2A64">
        <w:rPr>
          <w:lang w:val="en-GB"/>
        </w:rPr>
        <w:t xml:space="preserve"> that describes its structure, while the </w:t>
      </w:r>
      <w:r w:rsidRPr="00FF2A64">
        <w:rPr>
          <w:i/>
          <w:iCs/>
          <w:lang w:val="en-GB"/>
        </w:rPr>
        <w:t xml:space="preserve">subWireElementSpecifications </w:t>
      </w:r>
      <w:r w:rsidRPr="00FF2A64">
        <w:rPr>
          <w:lang w:val="en-GB"/>
        </w:rPr>
        <w:t xml:space="preserve">can be used by different </w:t>
      </w:r>
      <w:r w:rsidRPr="00FF2A64">
        <w:rPr>
          <w:i/>
          <w:iCs/>
          <w:lang w:val="en-GB"/>
        </w:rPr>
        <w:t xml:space="preserve">WireSpecifications </w:t>
      </w:r>
      <w:r w:rsidRPr="00FF2A64">
        <w:rPr>
          <w:lang w:val="en-GB"/>
        </w:rPr>
        <w:t>at the same time.</w:t>
      </w:r>
    </w:p>
    <w:p w14:paraId="78EFF552" w14:textId="77777777" w:rsidR="00CE3D4E" w:rsidRPr="00FF2A64" w:rsidRDefault="00CE3D4E" w:rsidP="00CE3D4E">
      <w:pPr>
        <w:rPr>
          <w:lang w:val="en-GB"/>
        </w:rPr>
      </w:pPr>
      <w:r w:rsidRPr="00FF2A64">
        <w:rPr>
          <w:lang w:val="en-GB"/>
        </w:rPr>
        <w:t xml:space="preserve">In order to allow an unambiguous identification of a particular </w:t>
      </w:r>
      <w:r w:rsidRPr="00FF2A64">
        <w:rPr>
          <w:i/>
          <w:iCs/>
          <w:lang w:val="en-GB"/>
        </w:rPr>
        <w:t xml:space="preserve">WireElementSpecification </w:t>
      </w:r>
      <w:r w:rsidRPr="00FF2A64">
        <w:rPr>
          <w:lang w:val="en-GB"/>
        </w:rPr>
        <w:t xml:space="preserve">within the context of a </w:t>
      </w:r>
      <w:r w:rsidRPr="00FF2A64">
        <w:rPr>
          <w:i/>
          <w:iCs/>
          <w:lang w:val="en-GB"/>
        </w:rPr>
        <w:t>WireSpecification</w:t>
      </w:r>
      <w:r w:rsidRPr="00FF2A64">
        <w:rPr>
          <w:lang w:val="en-GB"/>
        </w:rPr>
        <w:t xml:space="preserve">, the </w:t>
      </w:r>
      <w:r w:rsidRPr="00FF2A64">
        <w:rPr>
          <w:i/>
          <w:iCs/>
          <w:lang w:val="en-GB"/>
        </w:rPr>
        <w:t>WireSpecification</w:t>
      </w:r>
      <w:r w:rsidRPr="00FF2A64">
        <w:rPr>
          <w:lang w:val="en-GB"/>
        </w:rPr>
        <w:t xml:space="preserve"> defines a list of </w:t>
      </w:r>
      <w:r w:rsidRPr="00FF2A64">
        <w:rPr>
          <w:i/>
          <w:iCs/>
          <w:lang w:val="en-GB"/>
        </w:rPr>
        <w:t>WireElements</w:t>
      </w:r>
      <w:r w:rsidRPr="00FF2A64">
        <w:rPr>
          <w:lang w:val="en-GB"/>
        </w:rPr>
        <w:t xml:space="preserve"> for each </w:t>
      </w:r>
      <w:r w:rsidRPr="00FF2A64">
        <w:rPr>
          <w:i/>
          <w:iCs/>
          <w:lang w:val="en-GB"/>
        </w:rPr>
        <w:t xml:space="preserve">WireElementSpecification </w:t>
      </w:r>
      <w:r w:rsidRPr="00FF2A64">
        <w:rPr>
          <w:lang w:val="en-GB"/>
        </w:rPr>
        <w:t xml:space="preserve">that belongs to the hierarchy of the wire. The </w:t>
      </w:r>
      <w:r w:rsidRPr="00FF2A64">
        <w:rPr>
          <w:i/>
          <w:iCs/>
          <w:lang w:val="en-GB"/>
        </w:rPr>
        <w:t xml:space="preserve">WireElement </w:t>
      </w:r>
      <w:r w:rsidRPr="00FF2A64">
        <w:rPr>
          <w:lang w:val="en-GB"/>
        </w:rPr>
        <w:t xml:space="preserve">defines the </w:t>
      </w:r>
      <w:r w:rsidRPr="00FF2A64">
        <w:rPr>
          <w:i/>
          <w:iCs/>
          <w:lang w:val="en-GB"/>
        </w:rPr>
        <w:t>identification</w:t>
      </w:r>
      <w:r w:rsidRPr="00FF2A64">
        <w:rPr>
          <w:lang w:val="en-GB"/>
        </w:rPr>
        <w:t xml:space="preserve"> of a </w:t>
      </w:r>
      <w:r w:rsidRPr="00FF2A64">
        <w:rPr>
          <w:i/>
          <w:iCs/>
          <w:lang w:val="en-GB"/>
        </w:rPr>
        <w:t>WireElementSpecification</w:t>
      </w:r>
      <w:r w:rsidRPr="00FF2A64">
        <w:rPr>
          <w:lang w:val="en-GB"/>
        </w:rPr>
        <w:t xml:space="preserve"> within the context of a wire.</w:t>
      </w:r>
    </w:p>
    <w:p w14:paraId="28A34440" w14:textId="77777777" w:rsidR="00CE3D4E" w:rsidRPr="00FF2A64" w:rsidRDefault="00CE3D4E" w:rsidP="00CE3D4E">
      <w:pPr>
        <w:rPr>
          <w:lang w:val="en-GB"/>
        </w:rPr>
      </w:pPr>
      <w:r w:rsidRPr="00FF2A64">
        <w:rPr>
          <w:lang w:val="en-GB"/>
        </w:rPr>
        <w:t xml:space="preserve">A </w:t>
      </w:r>
      <w:r w:rsidRPr="00FF2A64">
        <w:rPr>
          <w:i/>
          <w:iCs/>
          <w:lang w:val="en-GB"/>
        </w:rPr>
        <w:t>WireElementSpecification</w:t>
      </w:r>
      <w:r w:rsidRPr="00FF2A64">
        <w:rPr>
          <w:lang w:val="en-GB"/>
        </w:rPr>
        <w:t xml:space="preserve"> can reference an </w:t>
      </w:r>
      <w:r w:rsidRPr="00FF2A64">
        <w:rPr>
          <w:i/>
          <w:iCs/>
          <w:lang w:val="en-GB"/>
        </w:rPr>
        <w:t>InsulationSpecification</w:t>
      </w:r>
      <w:r w:rsidRPr="00FF2A64">
        <w:rPr>
          <w:lang w:val="en-GB"/>
        </w:rPr>
        <w:t xml:space="preserve">, a </w:t>
      </w:r>
      <w:r w:rsidRPr="00FF2A64">
        <w:rPr>
          <w:i/>
          <w:iCs/>
          <w:lang w:val="en-GB"/>
        </w:rPr>
        <w:t xml:space="preserve">CoreSpecification, </w:t>
      </w:r>
      <w:r w:rsidRPr="00FF2A64">
        <w:rPr>
          <w:lang w:val="en-GB"/>
        </w:rPr>
        <w:t>a</w:t>
      </w:r>
      <w:r w:rsidRPr="00FF2A64">
        <w:rPr>
          <w:i/>
          <w:iCs/>
          <w:lang w:val="en-GB"/>
        </w:rPr>
        <w:t xml:space="preserve"> ShieldSpecification, </w:t>
      </w:r>
      <w:r w:rsidRPr="00FF2A64">
        <w:rPr>
          <w:lang w:val="en-GB"/>
        </w:rPr>
        <w:t xml:space="preserve">a </w:t>
      </w:r>
      <w:r w:rsidRPr="00FF2A64">
        <w:rPr>
          <w:i/>
          <w:iCs/>
          <w:lang w:val="en-GB"/>
        </w:rPr>
        <w:t>FillerSpecification</w:t>
      </w:r>
      <w:r w:rsidRPr="00FF2A64">
        <w:rPr>
          <w:lang w:val="en-GB"/>
        </w:rPr>
        <w:t xml:space="preserve"> and/or a </w:t>
      </w:r>
      <w:r w:rsidRPr="00FF2A64">
        <w:rPr>
          <w:i/>
          <w:iCs/>
          <w:lang w:val="en-GB"/>
        </w:rPr>
        <w:t>WireGroupSpecification</w:t>
      </w:r>
      <w:r w:rsidRPr="00FF2A64">
        <w:rPr>
          <w:lang w:val="en-GB"/>
        </w:rPr>
        <w:t xml:space="preserve"> in order to describe its technical details. These aspects are separated into individual </w:t>
      </w:r>
      <w:r w:rsidRPr="00FF2A64">
        <w:rPr>
          <w:i/>
          <w:iCs/>
          <w:lang w:val="en-GB"/>
        </w:rPr>
        <w:t>Specifications</w:t>
      </w:r>
      <w:r w:rsidRPr="00FF2A64">
        <w:rPr>
          <w:lang w:val="en-GB"/>
        </w:rPr>
        <w:t xml:space="preserve"> in order to allow the reuse of them. For example, the </w:t>
      </w:r>
      <w:r w:rsidRPr="00FF2A64">
        <w:rPr>
          <w:i/>
          <w:iCs/>
          <w:lang w:val="en-GB"/>
        </w:rPr>
        <w:t xml:space="preserve">CoreSpecification </w:t>
      </w:r>
      <w:r w:rsidRPr="00FF2A64">
        <w:rPr>
          <w:lang w:val="en-GB"/>
        </w:rPr>
        <w:t xml:space="preserve">of a FLRY-0.75 is the same for a group of wires, regardless of their insulation color. In turn the </w:t>
      </w:r>
      <w:r w:rsidRPr="00FF2A64">
        <w:rPr>
          <w:i/>
          <w:iCs/>
          <w:lang w:val="en-GB"/>
        </w:rPr>
        <w:t xml:space="preserve">InsulationSpecification </w:t>
      </w:r>
      <w:r w:rsidRPr="00FF2A64">
        <w:rPr>
          <w:lang w:val="en-GB"/>
        </w:rPr>
        <w:t>of a blue &amp; green FLRY wire might be the same for a group of wires, regardless of their cross-section area.</w:t>
      </w:r>
    </w:p>
    <w:p w14:paraId="1A7E0FAA" w14:textId="77777777" w:rsidR="00CE3D4E" w:rsidRPr="00FF2A64" w:rsidRDefault="00CE3D4E" w:rsidP="00CE3D4E">
      <w:pPr>
        <w:rPr>
          <w:lang w:val="en-GB"/>
        </w:rPr>
      </w:pPr>
      <w:r w:rsidRPr="00FF2A64">
        <w:rPr>
          <w:lang w:val="en-GB"/>
        </w:rPr>
        <w:t xml:space="preserve">When creating the hierarchy of </w:t>
      </w:r>
      <w:r w:rsidRPr="00FF2A64">
        <w:rPr>
          <w:i/>
          <w:iCs/>
          <w:lang w:val="en-GB"/>
        </w:rPr>
        <w:t>WireElementSpecifications</w:t>
      </w:r>
      <w:r w:rsidRPr="00FF2A64">
        <w:rPr>
          <w:lang w:val="en-GB"/>
        </w:rPr>
        <w:t xml:space="preserve"> for a wire the representation with the minimal amount of </w:t>
      </w:r>
      <w:r w:rsidRPr="00FF2A64">
        <w:rPr>
          <w:i/>
          <w:iCs/>
          <w:lang w:val="en-GB"/>
        </w:rPr>
        <w:t>WireElementSpecifications</w:t>
      </w:r>
      <w:r w:rsidRPr="00FF2A64">
        <w:rPr>
          <w:lang w:val="en-GB"/>
        </w:rPr>
        <w:t xml:space="preserve"> shall be used. This means that a single core shall be represented by a single </w:t>
      </w:r>
      <w:r w:rsidRPr="00FF2A64">
        <w:rPr>
          <w:i/>
          <w:iCs/>
          <w:lang w:val="en-GB"/>
        </w:rPr>
        <w:t xml:space="preserve">WireElementSpecification </w:t>
      </w:r>
      <w:r w:rsidRPr="00FF2A64">
        <w:rPr>
          <w:lang w:val="en-GB"/>
        </w:rPr>
        <w:t xml:space="preserve">with an </w:t>
      </w:r>
      <w:r w:rsidRPr="00FF2A64">
        <w:rPr>
          <w:i/>
          <w:iCs/>
          <w:lang w:val="en-GB"/>
        </w:rPr>
        <w:t>InsulationSpecification</w:t>
      </w:r>
      <w:r w:rsidRPr="00FF2A64">
        <w:rPr>
          <w:lang w:val="en-GB"/>
        </w:rPr>
        <w:t xml:space="preserve"> and a </w:t>
      </w:r>
      <w:r w:rsidRPr="00FF2A64">
        <w:rPr>
          <w:i/>
          <w:iCs/>
          <w:lang w:val="en-GB"/>
        </w:rPr>
        <w:t>ConductorSpecification</w:t>
      </w:r>
      <w:r w:rsidRPr="00FF2A64">
        <w:rPr>
          <w:lang w:val="en-GB"/>
        </w:rPr>
        <w:t xml:space="preserve"> and not with individual hierarchical </w:t>
      </w:r>
      <w:r w:rsidRPr="00FF2A64">
        <w:rPr>
          <w:i/>
          <w:iCs/>
          <w:lang w:val="en-GB"/>
        </w:rPr>
        <w:t>WireElementSpecifications</w:t>
      </w:r>
      <w:r w:rsidRPr="00FF2A64">
        <w:rPr>
          <w:lang w:val="en-GB"/>
        </w:rPr>
        <w:t xml:space="preserve"> for the insulation and the conductor.</w:t>
      </w:r>
    </w:p>
    <w:p w14:paraId="712B9A03" w14:textId="77777777" w:rsidR="00CE3D4E" w:rsidRPr="00FF2A64" w:rsidRDefault="00CE3D4E" w:rsidP="00CE3D4E">
      <w:pPr>
        <w:rPr>
          <w:lang w:val="en-GB"/>
        </w:rPr>
      </w:pPr>
      <w:r w:rsidRPr="00FF2A64">
        <w:rPr>
          <w:lang w:val="en-GB"/>
        </w:rPr>
        <w:t xml:space="preserve">In most cases, a </w:t>
      </w:r>
      <w:r w:rsidRPr="00FF2A64">
        <w:rPr>
          <w:i/>
          <w:iCs/>
          <w:lang w:val="en-GB"/>
        </w:rPr>
        <w:t>WireElement</w:t>
      </w:r>
      <w:r w:rsidRPr="00FF2A64">
        <w:rPr>
          <w:lang w:val="en-GB"/>
        </w:rPr>
        <w:t xml:space="preserve"> has a physical representation within the wire. However, there are cases were the </w:t>
      </w:r>
      <w:r w:rsidRPr="00FF2A64">
        <w:rPr>
          <w:i/>
          <w:iCs/>
          <w:lang w:val="en-GB"/>
        </w:rPr>
        <w:t>WireElementSpecification</w:t>
      </w:r>
      <w:r w:rsidRPr="00FF2A64">
        <w:rPr>
          <w:lang w:val="en-GB"/>
        </w:rPr>
        <w:t xml:space="preserve"> is just a group of </w:t>
      </w:r>
      <w:r w:rsidRPr="00FF2A64">
        <w:rPr>
          <w:i/>
          <w:iCs/>
          <w:lang w:val="en-GB"/>
        </w:rPr>
        <w:t>WireElementSpecifications</w:t>
      </w:r>
      <w:r w:rsidRPr="00FF2A64">
        <w:rPr>
          <w:lang w:val="en-GB"/>
        </w:rPr>
        <w:t xml:space="preserve"> with no real physical manifestation. For example, a twisted pair wire, consists of two single core </w:t>
      </w:r>
      <w:r w:rsidRPr="00FF2A64">
        <w:rPr>
          <w:i/>
          <w:iCs/>
          <w:lang w:val="en-GB"/>
        </w:rPr>
        <w:t>WireElementSpecifications</w:t>
      </w:r>
      <w:r w:rsidRPr="00FF2A64">
        <w:rPr>
          <w:lang w:val="en-GB"/>
        </w:rPr>
        <w:t xml:space="preserve"> and a parent </w:t>
      </w:r>
      <w:r w:rsidRPr="00FF2A64">
        <w:rPr>
          <w:i/>
          <w:iCs/>
          <w:lang w:val="en-GB"/>
        </w:rPr>
        <w:t>WireElementSpecification</w:t>
      </w:r>
      <w:r w:rsidRPr="00FF2A64">
        <w:rPr>
          <w:lang w:val="en-GB"/>
        </w:rPr>
        <w:t xml:space="preserve"> that just defines the type of twist. Note: All</w:t>
      </w:r>
      <w:r w:rsidRPr="00FF2A64">
        <w:rPr>
          <w:i/>
          <w:iCs/>
          <w:lang w:val="en-GB"/>
        </w:rPr>
        <w:t xml:space="preserve"> Specification </w:t>
      </w:r>
      <w:r w:rsidRPr="00FF2A64">
        <w:rPr>
          <w:lang w:val="en-GB"/>
        </w:rPr>
        <w:t xml:space="preserve">in this diagram, where no superclass is displayed inherit directly from </w:t>
      </w:r>
      <w:r w:rsidRPr="00FF2A64">
        <w:rPr>
          <w:i/>
          <w:iCs/>
          <w:lang w:val="en-GB"/>
        </w:rPr>
        <w:t>Specification.</w:t>
      </w:r>
    </w:p>
    <w:p w14:paraId="30C05A34" w14:textId="77777777" w:rsidR="00CE3D4E" w:rsidRDefault="00CE3D4E" w:rsidP="00CE3D4E">
      <w:pPr>
        <w:pStyle w:val="berschrift3"/>
        <w:keepLines w:val="0"/>
        <w:numPr>
          <w:ilvl w:val="2"/>
          <w:numId w:val="2"/>
        </w:numPr>
        <w:autoSpaceDE/>
        <w:autoSpaceDN/>
        <w:adjustRightInd/>
        <w:spacing w:before="240" w:after="60" w:line="240" w:lineRule="auto"/>
      </w:pPr>
      <w:bookmarkStart w:id="1101" w:name="_0e6beab9a7b3c49b6ed74a15489b9dc8"/>
      <w:r>
        <w:lastRenderedPageBreak/>
        <w:t>Terminals</w:t>
      </w:r>
      <w:bookmarkEnd w:id="1101"/>
    </w:p>
    <w:p w14:paraId="5E515322" w14:textId="77777777" w:rsidR="00CE3D4E" w:rsidRDefault="00CE3D4E" w:rsidP="00CE3D4E">
      <w:pPr>
        <w:jc w:val="center"/>
      </w:pPr>
      <w:r>
        <w:rPr>
          <w:noProof/>
        </w:rPr>
        <w:drawing>
          <wp:inline distT="0" distB="0" distL="0" distR="0" wp14:anchorId="275DB4F6" wp14:editId="50F3F72A">
            <wp:extent cx="5756275" cy="3834272"/>
            <wp:effectExtent l="0" t="0" r="0" b="0"/>
            <wp:docPr id="50" name="Picture 1149652480.png" descr="1149652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49652480.png"/>
                    <pic:cNvPicPr/>
                  </pic:nvPicPr>
                  <pic:blipFill>
                    <a:blip r:embed="rId43" cstate="print"/>
                    <a:stretch>
                      <a:fillRect/>
                    </a:stretch>
                  </pic:blipFill>
                  <pic:spPr>
                    <a:xfrm>
                      <a:off x="0" y="0"/>
                      <a:ext cx="5756275" cy="3834272"/>
                    </a:xfrm>
                    <a:prstGeom prst="rect">
                      <a:avLst/>
                    </a:prstGeom>
                  </pic:spPr>
                </pic:pic>
              </a:graphicData>
            </a:graphic>
          </wp:inline>
        </w:drawing>
      </w:r>
    </w:p>
    <w:p w14:paraId="70EF1BCF" w14:textId="4F72A6ED" w:rsidR="00CE3D4E" w:rsidRPr="00FF2A64" w:rsidRDefault="00CE3D4E" w:rsidP="00CE3D4E">
      <w:pPr>
        <w:pStyle w:val="Beschriftung"/>
        <w:rPr>
          <w:lang w:val="en-GB"/>
        </w:rPr>
      </w:pPr>
      <w:bookmarkStart w:id="1102" w:name="_Toc33620375"/>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26</w:t>
      </w:r>
      <w:r>
        <w:fldChar w:fldCharType="end"/>
      </w:r>
      <w:r w:rsidRPr="00FF2A64">
        <w:rPr>
          <w:lang w:val="en-GB"/>
        </w:rPr>
        <w:t>: Terminals</w:t>
      </w:r>
      <w:bookmarkEnd w:id="1102"/>
    </w:p>
    <w:p w14:paraId="200AD9F3" w14:textId="77777777" w:rsidR="00CE3D4E" w:rsidRPr="00FF2A64" w:rsidRDefault="00CE3D4E" w:rsidP="00CE3D4E">
      <w:pPr>
        <w:rPr>
          <w:lang w:val="en-GB"/>
        </w:rPr>
      </w:pPr>
      <w:r w:rsidRPr="00FF2A64">
        <w:rPr>
          <w:lang w:val="en-GB"/>
        </w:rPr>
        <w:t xml:space="preserve">A </w:t>
      </w:r>
      <w:r w:rsidRPr="00FF2A64">
        <w:rPr>
          <w:i/>
          <w:iCs/>
          <w:lang w:val="en-GB"/>
        </w:rPr>
        <w:t>TerminalSpecification</w:t>
      </w:r>
      <w:r w:rsidRPr="00FF2A64">
        <w:rPr>
          <w:lang w:val="en-GB"/>
        </w:rPr>
        <w:t xml:space="preserve"> can define </w:t>
      </w:r>
      <w:r w:rsidRPr="00FF2A64">
        <w:rPr>
          <w:i/>
          <w:iCs/>
          <w:lang w:val="en-GB"/>
        </w:rPr>
        <w:t>WireReceptions</w:t>
      </w:r>
      <w:r w:rsidRPr="00FF2A64">
        <w:rPr>
          <w:lang w:val="en-GB"/>
        </w:rPr>
        <w:t xml:space="preserve"> and </w:t>
      </w:r>
      <w:r w:rsidRPr="00FF2A64">
        <w:rPr>
          <w:i/>
          <w:iCs/>
          <w:lang w:val="en-GB"/>
        </w:rPr>
        <w:t>TerminalReceptions</w:t>
      </w:r>
      <w:r w:rsidRPr="00FF2A64">
        <w:rPr>
          <w:lang w:val="en-GB"/>
        </w:rPr>
        <w:t xml:space="preserve"> and on that basis </w:t>
      </w:r>
      <w:r w:rsidRPr="00FF2A64">
        <w:rPr>
          <w:i/>
          <w:iCs/>
          <w:lang w:val="en-GB"/>
        </w:rPr>
        <w:t>InternalTerminalConnections</w:t>
      </w:r>
      <w:r w:rsidRPr="00FF2A64">
        <w:rPr>
          <w:lang w:val="en-GB"/>
        </w:rPr>
        <w:t xml:space="preserve">. A </w:t>
      </w:r>
      <w:r w:rsidRPr="00FF2A64">
        <w:rPr>
          <w:i/>
          <w:iCs/>
          <w:lang w:val="en-GB"/>
        </w:rPr>
        <w:t>WireReception</w:t>
      </w:r>
      <w:r w:rsidRPr="00FF2A64">
        <w:rPr>
          <w:lang w:val="en-GB"/>
        </w:rPr>
        <w:t xml:space="preserve"> can reference a </w:t>
      </w:r>
      <w:r w:rsidRPr="00FF2A64">
        <w:rPr>
          <w:i/>
          <w:iCs/>
          <w:lang w:val="en-GB"/>
        </w:rPr>
        <w:t>WireReceptionSpecification</w:t>
      </w:r>
      <w:r w:rsidRPr="00FF2A64">
        <w:rPr>
          <w:lang w:val="en-GB"/>
        </w:rPr>
        <w:t xml:space="preserve"> in order to provide technical details about the wires which can be accommodated. A </w:t>
      </w:r>
      <w:r w:rsidRPr="00FF2A64">
        <w:rPr>
          <w:i/>
          <w:iCs/>
          <w:lang w:val="en-GB"/>
        </w:rPr>
        <w:t>TerminalReception</w:t>
      </w:r>
      <w:r w:rsidRPr="00FF2A64">
        <w:rPr>
          <w:lang w:val="en-GB"/>
        </w:rPr>
        <w:t xml:space="preserve"> can reference a </w:t>
      </w:r>
      <w:r w:rsidRPr="00FF2A64">
        <w:rPr>
          <w:i/>
          <w:iCs/>
          <w:lang w:val="en-GB"/>
        </w:rPr>
        <w:t>TerminalReceptionSpecification</w:t>
      </w:r>
      <w:r w:rsidRPr="00FF2A64">
        <w:rPr>
          <w:lang w:val="en-GB"/>
        </w:rPr>
        <w:t xml:space="preserve"> which provides technical details about compatible cavities and mating-terminals. An </w:t>
      </w:r>
      <w:r w:rsidRPr="00FF2A64">
        <w:rPr>
          <w:i/>
          <w:iCs/>
          <w:lang w:val="en-GB"/>
        </w:rPr>
        <w:t>InternalTerminalConnection</w:t>
      </w:r>
      <w:r w:rsidRPr="00FF2A64">
        <w:rPr>
          <w:lang w:val="en-GB"/>
        </w:rPr>
        <w:t xml:space="preserve"> states which </w:t>
      </w:r>
      <w:r w:rsidRPr="00FF2A64">
        <w:rPr>
          <w:i/>
          <w:iCs/>
          <w:lang w:val="en-GB"/>
        </w:rPr>
        <w:t>WireReceptions</w:t>
      </w:r>
      <w:r w:rsidRPr="00FF2A64">
        <w:rPr>
          <w:lang w:val="en-GB"/>
        </w:rPr>
        <w:t xml:space="preserve"> and </w:t>
      </w:r>
      <w:r w:rsidRPr="00FF2A64">
        <w:rPr>
          <w:i/>
          <w:iCs/>
          <w:lang w:val="en-GB"/>
        </w:rPr>
        <w:t>Terminal­Receptions</w:t>
      </w:r>
      <w:r w:rsidRPr="00FF2A64">
        <w:rPr>
          <w:lang w:val="en-GB"/>
        </w:rPr>
        <w:t xml:space="preserve"> are electrically connected. This is especially important in case of a coax terminal.</w:t>
      </w:r>
    </w:p>
    <w:p w14:paraId="5B57FB98" w14:textId="77777777" w:rsidR="00CE3D4E" w:rsidRDefault="00CE3D4E" w:rsidP="00CE3D4E">
      <w:pPr>
        <w:pStyle w:val="berschrift3"/>
        <w:keepLines w:val="0"/>
        <w:numPr>
          <w:ilvl w:val="2"/>
          <w:numId w:val="2"/>
        </w:numPr>
        <w:autoSpaceDE/>
        <w:autoSpaceDN/>
        <w:adjustRightInd/>
        <w:spacing w:before="240" w:after="60" w:line="240" w:lineRule="auto"/>
      </w:pPr>
      <w:bookmarkStart w:id="1103" w:name="_e208ba9bd723d52f497f213c437115a1"/>
      <w:r>
        <w:t>Wire End Accessory</w:t>
      </w:r>
      <w:bookmarkEnd w:id="1103"/>
    </w:p>
    <w:p w14:paraId="595BD886" w14:textId="77777777" w:rsidR="00CE3D4E" w:rsidRDefault="00CE3D4E" w:rsidP="00CE3D4E">
      <w:pPr>
        <w:jc w:val="center"/>
      </w:pPr>
      <w:r>
        <w:rPr>
          <w:noProof/>
        </w:rPr>
        <w:drawing>
          <wp:inline distT="0" distB="0" distL="0" distR="0" wp14:anchorId="3A5DF022" wp14:editId="40D21514">
            <wp:extent cx="5756275" cy="2510938"/>
            <wp:effectExtent l="0" t="0" r="0" b="0"/>
            <wp:docPr id="52" name="Picture 1206493354.png" descr="120649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06493354.png"/>
                    <pic:cNvPicPr/>
                  </pic:nvPicPr>
                  <pic:blipFill>
                    <a:blip r:embed="rId44" cstate="print"/>
                    <a:stretch>
                      <a:fillRect/>
                    </a:stretch>
                  </pic:blipFill>
                  <pic:spPr>
                    <a:xfrm>
                      <a:off x="0" y="0"/>
                      <a:ext cx="5756275" cy="2510938"/>
                    </a:xfrm>
                    <a:prstGeom prst="rect">
                      <a:avLst/>
                    </a:prstGeom>
                  </pic:spPr>
                </pic:pic>
              </a:graphicData>
            </a:graphic>
          </wp:inline>
        </w:drawing>
      </w:r>
    </w:p>
    <w:p w14:paraId="338E7282" w14:textId="3BF5F204" w:rsidR="00CE3D4E" w:rsidRPr="00FF2A64" w:rsidRDefault="00CE3D4E" w:rsidP="00CE3D4E">
      <w:pPr>
        <w:pStyle w:val="Beschriftung"/>
        <w:rPr>
          <w:lang w:val="en-GB"/>
        </w:rPr>
      </w:pPr>
      <w:bookmarkStart w:id="1104" w:name="_Toc33620376"/>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27</w:t>
      </w:r>
      <w:r>
        <w:fldChar w:fldCharType="end"/>
      </w:r>
      <w:r w:rsidRPr="00FF2A64">
        <w:rPr>
          <w:lang w:val="en-GB"/>
        </w:rPr>
        <w:t>: Wire End Accessory</w:t>
      </w:r>
      <w:bookmarkEnd w:id="1104"/>
    </w:p>
    <w:p w14:paraId="7ACBB94B" w14:textId="77777777" w:rsidR="00CE3D4E" w:rsidRPr="00FF2A64" w:rsidRDefault="00CE3D4E" w:rsidP="00CE3D4E">
      <w:pPr>
        <w:rPr>
          <w:lang w:val="en-GB"/>
        </w:rPr>
      </w:pPr>
      <w:r w:rsidRPr="00FF2A64">
        <w:rPr>
          <w:i/>
          <w:iCs/>
          <w:lang w:val="en-GB"/>
        </w:rPr>
        <w:lastRenderedPageBreak/>
        <w:t xml:space="preserve">WireEndAccessorySpecifications </w:t>
      </w:r>
      <w:r w:rsidRPr="00FF2A64">
        <w:rPr>
          <w:lang w:val="en-GB"/>
        </w:rPr>
        <w:t xml:space="preserve">are describing parts that are used for a treatment of a wire end before the actual terminal is attached to the </w:t>
      </w:r>
      <w:r w:rsidRPr="00FF2A64">
        <w:rPr>
          <w:i/>
          <w:iCs/>
          <w:lang w:val="en-GB"/>
        </w:rPr>
        <w:t>WireEnd</w:t>
      </w:r>
      <w:r w:rsidRPr="00FF2A64">
        <w:rPr>
          <w:lang w:val="en-GB"/>
        </w:rPr>
        <w:t xml:space="preserve"> (e.g. a ferrule).</w:t>
      </w:r>
    </w:p>
    <w:p w14:paraId="74906ACE" w14:textId="77777777" w:rsidR="00CE3D4E" w:rsidRDefault="00CE3D4E" w:rsidP="00CE3D4E">
      <w:pPr>
        <w:pStyle w:val="berschrift3"/>
        <w:keepLines w:val="0"/>
        <w:numPr>
          <w:ilvl w:val="2"/>
          <w:numId w:val="2"/>
        </w:numPr>
        <w:autoSpaceDE/>
        <w:autoSpaceDN/>
        <w:adjustRightInd/>
        <w:spacing w:before="240" w:after="60" w:line="240" w:lineRule="auto"/>
      </w:pPr>
      <w:bookmarkStart w:id="1105" w:name="_04227918912f7c0d57d0cb85be133c6b"/>
      <w:r>
        <w:t>Terminal Pairing</w:t>
      </w:r>
      <w:bookmarkEnd w:id="1105"/>
    </w:p>
    <w:p w14:paraId="635E44B7" w14:textId="77777777" w:rsidR="00CE3D4E" w:rsidRDefault="00CE3D4E" w:rsidP="00CE3D4E">
      <w:pPr>
        <w:jc w:val="center"/>
      </w:pPr>
      <w:r>
        <w:rPr>
          <w:noProof/>
        </w:rPr>
        <w:drawing>
          <wp:inline distT="0" distB="0" distL="0" distR="0" wp14:anchorId="567F7A1B" wp14:editId="737C2F7A">
            <wp:extent cx="5756275" cy="4239184"/>
            <wp:effectExtent l="0" t="0" r="0" b="0"/>
            <wp:docPr id="54" name="Picture 1802640719.png" descr="180264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02640719.png"/>
                    <pic:cNvPicPr/>
                  </pic:nvPicPr>
                  <pic:blipFill>
                    <a:blip r:embed="rId45" cstate="print"/>
                    <a:stretch>
                      <a:fillRect/>
                    </a:stretch>
                  </pic:blipFill>
                  <pic:spPr>
                    <a:xfrm>
                      <a:off x="0" y="0"/>
                      <a:ext cx="5756275" cy="4239184"/>
                    </a:xfrm>
                    <a:prstGeom prst="rect">
                      <a:avLst/>
                    </a:prstGeom>
                  </pic:spPr>
                </pic:pic>
              </a:graphicData>
            </a:graphic>
          </wp:inline>
        </w:drawing>
      </w:r>
    </w:p>
    <w:p w14:paraId="327EFF44" w14:textId="3377C818" w:rsidR="00CE3D4E" w:rsidRPr="00FF2A64" w:rsidRDefault="00CE3D4E" w:rsidP="00CE3D4E">
      <w:pPr>
        <w:pStyle w:val="Beschriftung"/>
        <w:rPr>
          <w:lang w:val="en-GB"/>
        </w:rPr>
      </w:pPr>
      <w:bookmarkStart w:id="1106" w:name="_Toc33620377"/>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28</w:t>
      </w:r>
      <w:r>
        <w:fldChar w:fldCharType="end"/>
      </w:r>
      <w:r w:rsidRPr="00FF2A64">
        <w:rPr>
          <w:lang w:val="en-GB"/>
        </w:rPr>
        <w:t>: Terminal Pairing</w:t>
      </w:r>
      <w:bookmarkEnd w:id="1106"/>
    </w:p>
    <w:p w14:paraId="4D13A4ED" w14:textId="77777777" w:rsidR="00CE3D4E" w:rsidRPr="00FF2A64" w:rsidRDefault="00CE3D4E" w:rsidP="00CE3D4E">
      <w:pPr>
        <w:rPr>
          <w:lang w:val="en-GB"/>
        </w:rPr>
      </w:pPr>
      <w:r w:rsidRPr="00FF2A64">
        <w:rPr>
          <w:lang w:val="en-GB"/>
        </w:rPr>
        <w:t xml:space="preserve">A </w:t>
      </w:r>
      <w:r w:rsidRPr="00FF2A64">
        <w:rPr>
          <w:i/>
          <w:iCs/>
          <w:lang w:val="en-GB"/>
        </w:rPr>
        <w:t>TerminalPairingSpecification</w:t>
      </w:r>
      <w:r w:rsidRPr="00FF2A64">
        <w:rPr>
          <w:lang w:val="en-GB"/>
        </w:rPr>
        <w:t xml:space="preserve"> is a container for various </w:t>
      </w:r>
      <w:r w:rsidRPr="00FF2A64">
        <w:rPr>
          <w:i/>
          <w:iCs/>
          <w:lang w:val="en-GB"/>
        </w:rPr>
        <w:t>TerminalPairing</w:t>
      </w:r>
      <w:r w:rsidRPr="00FF2A64">
        <w:rPr>
          <w:lang w:val="en-GB"/>
        </w:rPr>
        <w:t xml:space="preserve">. A </w:t>
      </w:r>
      <w:r w:rsidRPr="00FF2A64">
        <w:rPr>
          <w:i/>
          <w:iCs/>
          <w:lang w:val="en-GB"/>
        </w:rPr>
        <w:t>TerminalPairing</w:t>
      </w:r>
      <w:r w:rsidRPr="00FF2A64">
        <w:rPr>
          <w:lang w:val="en-GB"/>
        </w:rPr>
        <w:t xml:space="preserve"> is an aspect of part master definition of terminals and represents a specific pair of pluggable terminals. It specifies properties of that terminal pair in combination with a specific </w:t>
      </w:r>
      <w:r w:rsidRPr="00FF2A64">
        <w:rPr>
          <w:i/>
          <w:iCs/>
          <w:lang w:val="en-GB"/>
        </w:rPr>
        <w:t>ConductorSpecification.</w:t>
      </w:r>
    </w:p>
    <w:p w14:paraId="05AAEE0B" w14:textId="77777777" w:rsidR="00CE3D4E" w:rsidRDefault="00CE3D4E" w:rsidP="00CE3D4E">
      <w:pPr>
        <w:pStyle w:val="berschrift3"/>
        <w:keepLines w:val="0"/>
        <w:numPr>
          <w:ilvl w:val="2"/>
          <w:numId w:val="2"/>
        </w:numPr>
        <w:autoSpaceDE/>
        <w:autoSpaceDN/>
        <w:adjustRightInd/>
        <w:spacing w:before="240" w:after="60" w:line="240" w:lineRule="auto"/>
      </w:pPr>
      <w:bookmarkStart w:id="1107" w:name="_9ae27840fae89ab1eefe6437c7bdd0ea"/>
      <w:r>
        <w:lastRenderedPageBreak/>
        <w:t>Connector Housings</w:t>
      </w:r>
      <w:bookmarkEnd w:id="1107"/>
    </w:p>
    <w:p w14:paraId="097ADC97" w14:textId="77777777" w:rsidR="00CE3D4E" w:rsidRDefault="00CE3D4E" w:rsidP="00CE3D4E">
      <w:pPr>
        <w:jc w:val="center"/>
      </w:pPr>
      <w:r>
        <w:rPr>
          <w:noProof/>
        </w:rPr>
        <w:drawing>
          <wp:inline distT="0" distB="0" distL="0" distR="0" wp14:anchorId="7E365B12" wp14:editId="0650B635">
            <wp:extent cx="5756275" cy="3761227"/>
            <wp:effectExtent l="0" t="0" r="0" b="0"/>
            <wp:docPr id="56" name="Picture 1462022967.png" descr="1462022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62022967.png"/>
                    <pic:cNvPicPr/>
                  </pic:nvPicPr>
                  <pic:blipFill>
                    <a:blip r:embed="rId46" cstate="print"/>
                    <a:stretch>
                      <a:fillRect/>
                    </a:stretch>
                  </pic:blipFill>
                  <pic:spPr>
                    <a:xfrm>
                      <a:off x="0" y="0"/>
                      <a:ext cx="5756275" cy="3761227"/>
                    </a:xfrm>
                    <a:prstGeom prst="rect">
                      <a:avLst/>
                    </a:prstGeom>
                  </pic:spPr>
                </pic:pic>
              </a:graphicData>
            </a:graphic>
          </wp:inline>
        </w:drawing>
      </w:r>
    </w:p>
    <w:p w14:paraId="496D2FFF" w14:textId="2B98BADE" w:rsidR="00CE3D4E" w:rsidRPr="00FF2A64" w:rsidRDefault="00CE3D4E" w:rsidP="00CE3D4E">
      <w:pPr>
        <w:pStyle w:val="Beschriftung"/>
        <w:rPr>
          <w:lang w:val="en-GB"/>
        </w:rPr>
      </w:pPr>
      <w:bookmarkStart w:id="1108" w:name="_Toc33620378"/>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29</w:t>
      </w:r>
      <w:r>
        <w:fldChar w:fldCharType="end"/>
      </w:r>
      <w:r w:rsidRPr="00FF2A64">
        <w:rPr>
          <w:lang w:val="en-GB"/>
        </w:rPr>
        <w:t>: Connector Housings</w:t>
      </w:r>
      <w:bookmarkEnd w:id="1108"/>
    </w:p>
    <w:p w14:paraId="7CD72ABE" w14:textId="77777777" w:rsidR="00CE3D4E" w:rsidRPr="00FF2A64" w:rsidRDefault="00CE3D4E" w:rsidP="00CE3D4E">
      <w:pPr>
        <w:rPr>
          <w:lang w:val="en-GB"/>
        </w:rPr>
      </w:pPr>
      <w:r w:rsidRPr="00FF2A64">
        <w:rPr>
          <w:lang w:val="en-GB"/>
        </w:rPr>
        <w:t xml:space="preserve">A </w:t>
      </w:r>
      <w:r w:rsidRPr="00FF2A64">
        <w:rPr>
          <w:i/>
          <w:iCs/>
          <w:lang w:val="en-GB"/>
        </w:rPr>
        <w:t>ConnectorHousingSpecification</w:t>
      </w:r>
      <w:r w:rsidRPr="00FF2A64">
        <w:rPr>
          <w:lang w:val="en-GB"/>
        </w:rPr>
        <w:t xml:space="preserve"> defines the technical properties of a connector housing or similar items (e.g. modular connectors, contact modules, connector shells). A connector is normally plugged into a mating connector in order to create connectivity (this is in most cases electrical connectivity, but not limited to it). The actual electrical connection is normally established by terminals, mated to each other, which are placed in cavities. The VEC supports two primary types of connectors: normal (conventional) connectors and modular connectors.</w:t>
      </w:r>
    </w:p>
    <w:p w14:paraId="658FA472" w14:textId="77777777" w:rsidR="00CE3D4E" w:rsidRPr="00FF2A64" w:rsidRDefault="00CE3D4E" w:rsidP="00CE3D4E">
      <w:pPr>
        <w:rPr>
          <w:lang w:val="en-GB"/>
        </w:rPr>
      </w:pPr>
      <w:r w:rsidRPr="00FF2A64">
        <w:rPr>
          <w:lang w:val="en-GB"/>
        </w:rPr>
        <w:t xml:space="preserve">A conventional connector defines a fixed number of </w:t>
      </w:r>
      <w:r w:rsidRPr="00FF2A64">
        <w:rPr>
          <w:i/>
          <w:iCs/>
          <w:lang w:val="en-GB"/>
        </w:rPr>
        <w:t>Cavities</w:t>
      </w:r>
      <w:r w:rsidRPr="00FF2A64">
        <w:rPr>
          <w:lang w:val="en-GB"/>
        </w:rPr>
        <w:t xml:space="preserve">, which are grouped into a fixed number of </w:t>
      </w:r>
      <w:r w:rsidRPr="00FF2A64">
        <w:rPr>
          <w:i/>
          <w:iCs/>
          <w:lang w:val="en-GB"/>
        </w:rPr>
        <w:t>Slots.</w:t>
      </w:r>
      <w:r w:rsidRPr="00FF2A64">
        <w:rPr>
          <w:lang w:val="en-GB"/>
        </w:rPr>
        <w:t xml:space="preserve"> A modular connector defines a geometrical shape into which another component (a contact module) can be placed. The cavities are then defined by the used contact module. The combination of both is possible as well.</w:t>
      </w:r>
    </w:p>
    <w:p w14:paraId="52A49922" w14:textId="77777777" w:rsidR="00CE3D4E" w:rsidRPr="00FF2A64" w:rsidRDefault="00CE3D4E" w:rsidP="00CE3D4E">
      <w:pPr>
        <w:rPr>
          <w:lang w:val="en-GB"/>
        </w:rPr>
      </w:pPr>
      <w:r w:rsidRPr="00FF2A64">
        <w:rPr>
          <w:lang w:val="en-GB"/>
        </w:rPr>
        <w:t>Therefore, the C</w:t>
      </w:r>
      <w:r w:rsidRPr="00FF2A64">
        <w:rPr>
          <w:i/>
          <w:iCs/>
          <w:lang w:val="en-GB"/>
        </w:rPr>
        <w:t xml:space="preserve">onnectorHousingSpecification </w:t>
      </w:r>
      <w:r w:rsidRPr="00FF2A64">
        <w:rPr>
          <w:lang w:val="en-GB"/>
        </w:rPr>
        <w:t xml:space="preserve">consists of </w:t>
      </w:r>
      <w:r w:rsidRPr="00FF2A64">
        <w:rPr>
          <w:i/>
          <w:iCs/>
          <w:lang w:val="en-GB"/>
        </w:rPr>
        <w:t>AbstractSlots</w:t>
      </w:r>
      <w:r w:rsidRPr="00FF2A64">
        <w:rPr>
          <w:lang w:val="en-GB"/>
        </w:rPr>
        <w:t xml:space="preserve">, which either can be </w:t>
      </w:r>
      <w:r w:rsidRPr="00FF2A64">
        <w:rPr>
          <w:i/>
          <w:iCs/>
          <w:lang w:val="en-GB"/>
        </w:rPr>
        <w:t xml:space="preserve">Slots </w:t>
      </w:r>
      <w:r w:rsidRPr="00FF2A64">
        <w:rPr>
          <w:lang w:val="en-GB"/>
        </w:rPr>
        <w:t xml:space="preserve">or </w:t>
      </w:r>
      <w:r w:rsidRPr="00FF2A64">
        <w:rPr>
          <w:i/>
          <w:iCs/>
          <w:lang w:val="en-GB"/>
        </w:rPr>
        <w:t xml:space="preserve">ModularSlots </w:t>
      </w:r>
      <w:r w:rsidRPr="00FF2A64">
        <w:rPr>
          <w:lang w:val="en-GB"/>
        </w:rPr>
        <w:t>in an arbitrary combination.</w:t>
      </w:r>
    </w:p>
    <w:p w14:paraId="0F938086" w14:textId="77777777" w:rsidR="00CE3D4E" w:rsidRPr="00FF2A64" w:rsidRDefault="00CE3D4E" w:rsidP="00CE3D4E">
      <w:pPr>
        <w:rPr>
          <w:lang w:val="en-GB"/>
        </w:rPr>
      </w:pPr>
      <w:r w:rsidRPr="00FF2A64">
        <w:rPr>
          <w:lang w:val="en-GB"/>
        </w:rPr>
        <w:t xml:space="preserve">A </w:t>
      </w:r>
      <w:r w:rsidRPr="00FF2A64">
        <w:rPr>
          <w:i/>
          <w:iCs/>
          <w:lang w:val="en-GB"/>
        </w:rPr>
        <w:t xml:space="preserve">Slot </w:t>
      </w:r>
      <w:r w:rsidRPr="00FF2A64">
        <w:rPr>
          <w:lang w:val="en-GB"/>
        </w:rPr>
        <w:t xml:space="preserve">is used if the cavities are part of the connector housing. Therefore, a </w:t>
      </w:r>
      <w:r w:rsidRPr="00FF2A64">
        <w:rPr>
          <w:i/>
          <w:iCs/>
          <w:lang w:val="en-GB"/>
        </w:rPr>
        <w:t>Slot</w:t>
      </w:r>
      <w:r w:rsidRPr="00FF2A64">
        <w:rPr>
          <w:lang w:val="en-GB"/>
        </w:rPr>
        <w:t xml:space="preserve"> consists of </w:t>
      </w:r>
      <w:r w:rsidRPr="00FF2A64">
        <w:rPr>
          <w:i/>
          <w:iCs/>
          <w:lang w:val="en-GB"/>
        </w:rPr>
        <w:t xml:space="preserve">Cavities. </w:t>
      </w:r>
      <w:r w:rsidRPr="00FF2A64">
        <w:rPr>
          <w:lang w:val="en-GB"/>
        </w:rPr>
        <w:t xml:space="preserve">A </w:t>
      </w:r>
      <w:r w:rsidRPr="00FF2A64">
        <w:rPr>
          <w:i/>
          <w:iCs/>
          <w:lang w:val="en-GB"/>
        </w:rPr>
        <w:t>Cavity</w:t>
      </w:r>
      <w:r w:rsidRPr="00FF2A64">
        <w:rPr>
          <w:lang w:val="en-GB"/>
        </w:rPr>
        <w:t xml:space="preserve"> is defined in detail with a </w:t>
      </w:r>
      <w:r w:rsidRPr="00FF2A64">
        <w:rPr>
          <w:i/>
          <w:iCs/>
          <w:lang w:val="en-GB"/>
        </w:rPr>
        <w:t>CavitySpecification</w:t>
      </w:r>
      <w:r w:rsidRPr="00FF2A64">
        <w:rPr>
          <w:lang w:val="en-GB"/>
        </w:rPr>
        <w:t>.</w:t>
      </w:r>
    </w:p>
    <w:p w14:paraId="28B65FFC" w14:textId="77777777" w:rsidR="00CE3D4E" w:rsidRPr="00FF2A64" w:rsidRDefault="00CE3D4E" w:rsidP="00CE3D4E">
      <w:pPr>
        <w:rPr>
          <w:lang w:val="en-GB"/>
        </w:rPr>
      </w:pPr>
      <w:r w:rsidRPr="00FF2A64">
        <w:rPr>
          <w:lang w:val="en-GB"/>
        </w:rPr>
        <w:t xml:space="preserve">A </w:t>
      </w:r>
      <w:r w:rsidRPr="00FF2A64">
        <w:rPr>
          <w:i/>
          <w:iCs/>
          <w:lang w:val="en-GB"/>
        </w:rPr>
        <w:t>ModularSlot</w:t>
      </w:r>
      <w:r w:rsidRPr="00FF2A64">
        <w:rPr>
          <w:lang w:val="en-GB"/>
        </w:rPr>
        <w:t xml:space="preserve"> is used if the slot is just a geometrical shape into which different inserts can be placed. The insert itself is again defined by a </w:t>
      </w:r>
      <w:r w:rsidRPr="00FF2A64">
        <w:rPr>
          <w:i/>
          <w:iCs/>
          <w:lang w:val="en-GB"/>
        </w:rPr>
        <w:t>ConnectorHousingSpecification.</w:t>
      </w:r>
      <w:r w:rsidRPr="00FF2A64">
        <w:rPr>
          <w:lang w:val="en-GB"/>
        </w:rPr>
        <w:t xml:space="preserve"> So, it is possible to create recursive structures. A </w:t>
      </w:r>
      <w:r w:rsidRPr="00FF2A64">
        <w:rPr>
          <w:i/>
          <w:iCs/>
          <w:lang w:val="en-GB"/>
        </w:rPr>
        <w:t>ModularSlot</w:t>
      </w:r>
      <w:r w:rsidRPr="00FF2A64">
        <w:rPr>
          <w:lang w:val="en-GB"/>
        </w:rPr>
        <w:t xml:space="preserve"> can reference more than one insert, because different variants of e.g. contact modules that fit into this particular </w:t>
      </w:r>
      <w:r w:rsidRPr="00FF2A64">
        <w:rPr>
          <w:i/>
          <w:iCs/>
          <w:lang w:val="en-GB"/>
        </w:rPr>
        <w:t xml:space="preserve">ModularSlot </w:t>
      </w:r>
      <w:r w:rsidRPr="00FF2A64">
        <w:rPr>
          <w:lang w:val="en-GB"/>
        </w:rPr>
        <w:t>might exist.</w:t>
      </w:r>
    </w:p>
    <w:p w14:paraId="778D0F13" w14:textId="77777777" w:rsidR="00CE3D4E" w:rsidRPr="00FF2A64" w:rsidRDefault="00CE3D4E" w:rsidP="00CE3D4E">
      <w:pPr>
        <w:rPr>
          <w:lang w:val="en-GB"/>
        </w:rPr>
      </w:pPr>
      <w:r w:rsidRPr="00FF2A64">
        <w:rPr>
          <w:lang w:val="en-GB"/>
        </w:rPr>
        <w:lastRenderedPageBreak/>
        <w:t xml:space="preserve">A </w:t>
      </w:r>
      <w:r w:rsidRPr="00FF2A64">
        <w:rPr>
          <w:i/>
          <w:iCs/>
          <w:lang w:val="en-GB"/>
        </w:rPr>
        <w:t>SegmentConnectionPoint</w:t>
      </w:r>
      <w:r w:rsidRPr="00FF2A64">
        <w:rPr>
          <w:lang w:val="en-GB"/>
        </w:rPr>
        <w:t xml:space="preserve"> can be used if a connector housing has more than one entry point for wires (segments). The </w:t>
      </w:r>
      <w:r w:rsidRPr="00FF2A64">
        <w:rPr>
          <w:i/>
          <w:iCs/>
          <w:lang w:val="en-GB"/>
        </w:rPr>
        <w:t>SegmentConnectionPoint</w:t>
      </w:r>
      <w:r w:rsidRPr="00FF2A64">
        <w:rPr>
          <w:lang w:val="en-GB"/>
        </w:rPr>
        <w:t xml:space="preserve"> is used to define which </w:t>
      </w:r>
      <w:r w:rsidRPr="00FF2A64">
        <w:rPr>
          <w:i/>
          <w:iCs/>
          <w:lang w:val="en-GB"/>
        </w:rPr>
        <w:t>Cavity</w:t>
      </w:r>
      <w:r w:rsidRPr="00FF2A64">
        <w:rPr>
          <w:lang w:val="en-GB"/>
        </w:rPr>
        <w:t xml:space="preserve"> is reachable through which entry point. In the latter this is a necessary information to support auto routing for connectors with more than one </w:t>
      </w:r>
      <w:r w:rsidRPr="00FF2A64">
        <w:rPr>
          <w:i/>
          <w:iCs/>
          <w:lang w:val="en-GB"/>
        </w:rPr>
        <w:t>SegmentConnectionPoint</w:t>
      </w:r>
      <w:r w:rsidRPr="00FF2A64">
        <w:rPr>
          <w:lang w:val="en-GB"/>
        </w:rPr>
        <w:t>.</w:t>
      </w:r>
    </w:p>
    <w:p w14:paraId="79884582" w14:textId="77777777" w:rsidR="00CE3D4E" w:rsidRDefault="00CE3D4E" w:rsidP="00CE3D4E">
      <w:pPr>
        <w:pStyle w:val="berschrift3"/>
        <w:keepLines w:val="0"/>
        <w:numPr>
          <w:ilvl w:val="2"/>
          <w:numId w:val="2"/>
        </w:numPr>
        <w:autoSpaceDE/>
        <w:autoSpaceDN/>
        <w:adjustRightInd/>
        <w:spacing w:before="240" w:after="60" w:line="240" w:lineRule="auto"/>
      </w:pPr>
      <w:bookmarkStart w:id="1109" w:name="_45bfbbfaa378faa7bab6ae9b5e9dabc5"/>
      <w:r>
        <w:t>Cavity Mapping</w:t>
      </w:r>
      <w:bookmarkEnd w:id="1109"/>
    </w:p>
    <w:p w14:paraId="7BDF84EF" w14:textId="77777777" w:rsidR="00CE3D4E" w:rsidRDefault="00CE3D4E" w:rsidP="00CE3D4E">
      <w:pPr>
        <w:jc w:val="center"/>
      </w:pPr>
      <w:r>
        <w:rPr>
          <w:noProof/>
        </w:rPr>
        <w:drawing>
          <wp:inline distT="0" distB="0" distL="0" distR="0" wp14:anchorId="616ABBAF" wp14:editId="56AF1DC3">
            <wp:extent cx="4933950" cy="4400550"/>
            <wp:effectExtent l="0" t="0" r="0" b="0"/>
            <wp:docPr id="58" name="Picture 1982270257.png" descr="198227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982270257.png"/>
                    <pic:cNvPicPr/>
                  </pic:nvPicPr>
                  <pic:blipFill>
                    <a:blip r:embed="rId47" cstate="print"/>
                    <a:stretch>
                      <a:fillRect/>
                    </a:stretch>
                  </pic:blipFill>
                  <pic:spPr>
                    <a:xfrm>
                      <a:off x="0" y="0"/>
                      <a:ext cx="4933950" cy="4400550"/>
                    </a:xfrm>
                    <a:prstGeom prst="rect">
                      <a:avLst/>
                    </a:prstGeom>
                  </pic:spPr>
                </pic:pic>
              </a:graphicData>
            </a:graphic>
          </wp:inline>
        </w:drawing>
      </w:r>
    </w:p>
    <w:p w14:paraId="48FBB6A4" w14:textId="02E8B4BC" w:rsidR="00CE3D4E" w:rsidRPr="00FF2A64" w:rsidRDefault="00CE3D4E" w:rsidP="00CE3D4E">
      <w:pPr>
        <w:pStyle w:val="Beschriftung"/>
        <w:rPr>
          <w:lang w:val="en-GB"/>
        </w:rPr>
      </w:pPr>
      <w:bookmarkStart w:id="1110" w:name="_Toc33620379"/>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30</w:t>
      </w:r>
      <w:r>
        <w:fldChar w:fldCharType="end"/>
      </w:r>
      <w:r w:rsidRPr="00FF2A64">
        <w:rPr>
          <w:lang w:val="en-GB"/>
        </w:rPr>
        <w:t>: Cavity Mapping</w:t>
      </w:r>
      <w:bookmarkEnd w:id="1110"/>
    </w:p>
    <w:p w14:paraId="7B9A881E" w14:textId="77777777" w:rsidR="00CE3D4E" w:rsidRPr="00FF2A64" w:rsidRDefault="00CE3D4E" w:rsidP="00CE3D4E">
      <w:pPr>
        <w:rPr>
          <w:lang w:val="en-GB"/>
        </w:rPr>
      </w:pPr>
      <w:r w:rsidRPr="00FF2A64">
        <w:rPr>
          <w:lang w:val="en-GB"/>
        </w:rPr>
        <w:t xml:space="preserve">A </w:t>
      </w:r>
      <w:r w:rsidRPr="00FF2A64">
        <w:rPr>
          <w:i/>
          <w:iCs/>
          <w:lang w:val="en-GB"/>
        </w:rPr>
        <w:t xml:space="preserve">MappingSpecification </w:t>
      </w:r>
      <w:r w:rsidRPr="00FF2A64">
        <w:rPr>
          <w:lang w:val="en-GB"/>
        </w:rPr>
        <w:t xml:space="preserve">defines the mapping of cavities in one connector housing onto the cavities in another connector housing. In order to create a compact data structure, the mapping is not done with direct references to </w:t>
      </w:r>
      <w:r w:rsidRPr="00FF2A64">
        <w:rPr>
          <w:i/>
          <w:iCs/>
          <w:lang w:val="en-GB"/>
        </w:rPr>
        <w:t xml:space="preserve">Cavities, </w:t>
      </w:r>
      <w:r w:rsidRPr="00FF2A64">
        <w:rPr>
          <w:lang w:val="en-GB"/>
        </w:rPr>
        <w:t xml:space="preserve">but with </w:t>
      </w:r>
      <w:r w:rsidRPr="00FF2A64">
        <w:rPr>
          <w:i/>
          <w:iCs/>
          <w:lang w:val="en-GB"/>
        </w:rPr>
        <w:t>Mapping</w:t>
      </w:r>
      <w:r w:rsidRPr="00FF2A64">
        <w:rPr>
          <w:lang w:val="en-GB"/>
        </w:rPr>
        <w:t xml:space="preserve"> elements referencing two </w:t>
      </w:r>
      <w:r w:rsidRPr="00FF2A64">
        <w:rPr>
          <w:i/>
          <w:iCs/>
          <w:lang w:val="en-GB"/>
        </w:rPr>
        <w:t xml:space="preserve">PartVersions </w:t>
      </w:r>
      <w:r w:rsidRPr="00FF2A64">
        <w:rPr>
          <w:lang w:val="en-GB"/>
        </w:rPr>
        <w:t>for which the mapping is valid.</w:t>
      </w:r>
    </w:p>
    <w:p w14:paraId="7264DF3B" w14:textId="77777777" w:rsidR="00CE3D4E" w:rsidRPr="00FF2A64" w:rsidRDefault="00CE3D4E" w:rsidP="00CE3D4E">
      <w:pPr>
        <w:rPr>
          <w:lang w:val="en-GB"/>
        </w:rPr>
      </w:pPr>
      <w:r w:rsidRPr="00FF2A64">
        <w:rPr>
          <w:lang w:val="en-GB"/>
        </w:rPr>
        <w:t xml:space="preserve">The </w:t>
      </w:r>
      <w:r w:rsidRPr="00FF2A64">
        <w:rPr>
          <w:i/>
          <w:iCs/>
          <w:lang w:val="en-GB"/>
        </w:rPr>
        <w:t>Mapping</w:t>
      </w:r>
      <w:r w:rsidRPr="00FF2A64">
        <w:rPr>
          <w:lang w:val="en-GB"/>
        </w:rPr>
        <w:t xml:space="preserve"> element contains </w:t>
      </w:r>
      <w:r w:rsidRPr="00FF2A64">
        <w:rPr>
          <w:i/>
          <w:iCs/>
          <w:lang w:val="en-GB"/>
        </w:rPr>
        <w:t>SlotMappings</w:t>
      </w:r>
      <w:r w:rsidRPr="00FF2A64">
        <w:rPr>
          <w:lang w:val="en-GB"/>
        </w:rPr>
        <w:t xml:space="preserve"> and </w:t>
      </w:r>
      <w:r w:rsidRPr="00FF2A64">
        <w:rPr>
          <w:i/>
          <w:iCs/>
          <w:lang w:val="en-GB"/>
        </w:rPr>
        <w:t xml:space="preserve">CavityMappings </w:t>
      </w:r>
      <w:r w:rsidRPr="00FF2A64">
        <w:rPr>
          <w:lang w:val="en-GB"/>
        </w:rPr>
        <w:t xml:space="preserve">to define which </w:t>
      </w:r>
      <w:r w:rsidRPr="00FF2A64">
        <w:rPr>
          <w:i/>
          <w:iCs/>
          <w:lang w:val="en-GB"/>
        </w:rPr>
        <w:t>Cavity</w:t>
      </w:r>
      <w:r w:rsidRPr="00FF2A64">
        <w:rPr>
          <w:lang w:val="en-GB"/>
        </w:rPr>
        <w:t xml:space="preserve"> of one side gets plugged into which </w:t>
      </w:r>
      <w:r w:rsidRPr="00FF2A64">
        <w:rPr>
          <w:i/>
          <w:iCs/>
          <w:lang w:val="en-GB"/>
        </w:rPr>
        <w:t>Cavity</w:t>
      </w:r>
      <w:r w:rsidRPr="00FF2A64">
        <w:rPr>
          <w:lang w:val="en-GB"/>
        </w:rPr>
        <w:t xml:space="preserve"> of the other side. The mappings are based on functional keys (e.g. cavity number), not technical keys like </w:t>
      </w:r>
      <w:r w:rsidRPr="00FF2A64">
        <w:rPr>
          <w:i/>
          <w:iCs/>
          <w:lang w:val="en-GB"/>
        </w:rPr>
        <w:t>ID/IDREF</w:t>
      </w:r>
      <w:r w:rsidRPr="00FF2A64">
        <w:rPr>
          <w:lang w:val="en-GB"/>
        </w:rPr>
        <w:t>, to ensure flexibility when partitioning the data into different VEC files.</w:t>
      </w:r>
    </w:p>
    <w:p w14:paraId="22D4CFD9" w14:textId="77777777" w:rsidR="00CE3D4E" w:rsidRPr="00FF2A64" w:rsidRDefault="00CE3D4E" w:rsidP="00CE3D4E">
      <w:pPr>
        <w:rPr>
          <w:lang w:val="en-GB"/>
        </w:rPr>
      </w:pPr>
      <w:r w:rsidRPr="00FF2A64">
        <w:rPr>
          <w:lang w:val="en-GB"/>
        </w:rPr>
        <w:t xml:space="preserve">For a valid </w:t>
      </w:r>
      <w:r w:rsidRPr="00FF2A64">
        <w:rPr>
          <w:i/>
          <w:iCs/>
          <w:lang w:val="en-GB"/>
        </w:rPr>
        <w:t xml:space="preserve">Mapping, </w:t>
      </w:r>
      <w:r w:rsidRPr="00FF2A64">
        <w:rPr>
          <w:lang w:val="en-GB"/>
        </w:rPr>
        <w:t xml:space="preserve">the referenced </w:t>
      </w:r>
      <w:r w:rsidRPr="00FF2A64">
        <w:rPr>
          <w:i/>
          <w:iCs/>
          <w:lang w:val="en-GB"/>
        </w:rPr>
        <w:t xml:space="preserve">PartVersions </w:t>
      </w:r>
      <w:r w:rsidRPr="00FF2A64">
        <w:rPr>
          <w:lang w:val="en-GB"/>
        </w:rPr>
        <w:t xml:space="preserve">shall represent </w:t>
      </w:r>
      <w:r w:rsidRPr="00FF2A64">
        <w:rPr>
          <w:i/>
          <w:iCs/>
          <w:lang w:val="en-GB"/>
        </w:rPr>
        <w:t>ConnectorHousings</w:t>
      </w:r>
      <w:r w:rsidRPr="00FF2A64">
        <w:rPr>
          <w:lang w:val="en-GB"/>
        </w:rPr>
        <w:t xml:space="preserve">. The identificationA &amp; B of the SlotMapping / CavityMapping shall have correspondent </w:t>
      </w:r>
      <w:r w:rsidRPr="00FF2A64">
        <w:rPr>
          <w:i/>
          <w:iCs/>
          <w:lang w:val="en-GB"/>
        </w:rPr>
        <w:t>Slot.identifcation &amp; Cavity.identification</w:t>
      </w:r>
      <w:r w:rsidRPr="00FF2A64">
        <w:rPr>
          <w:lang w:val="en-GB"/>
        </w:rPr>
        <w:t xml:space="preserve"> in the respective part master definition of the referenced </w:t>
      </w:r>
      <w:r w:rsidRPr="00FF2A64">
        <w:rPr>
          <w:i/>
          <w:iCs/>
          <w:lang w:val="en-GB"/>
        </w:rPr>
        <w:t>PartVersions.</w:t>
      </w:r>
    </w:p>
    <w:p w14:paraId="59368395" w14:textId="77777777" w:rsidR="00CE3D4E" w:rsidRDefault="00CE3D4E" w:rsidP="00CE3D4E">
      <w:pPr>
        <w:pStyle w:val="berschrift3"/>
        <w:keepLines w:val="0"/>
        <w:numPr>
          <w:ilvl w:val="2"/>
          <w:numId w:val="2"/>
        </w:numPr>
        <w:autoSpaceDE/>
        <w:autoSpaceDN/>
        <w:adjustRightInd/>
        <w:spacing w:before="240" w:after="60" w:line="240" w:lineRule="auto"/>
      </w:pPr>
      <w:bookmarkStart w:id="1111" w:name="_828d646e006ec57b1f98657cf6a503ac"/>
      <w:r>
        <w:lastRenderedPageBreak/>
        <w:t>Cavity Seals and Cavity Plugs</w:t>
      </w:r>
      <w:bookmarkEnd w:id="1111"/>
    </w:p>
    <w:p w14:paraId="1B62DD79" w14:textId="77777777" w:rsidR="00CE3D4E" w:rsidRDefault="00CE3D4E" w:rsidP="00CE3D4E">
      <w:pPr>
        <w:jc w:val="center"/>
      </w:pPr>
      <w:r>
        <w:rPr>
          <w:noProof/>
        </w:rPr>
        <w:drawing>
          <wp:inline distT="0" distB="0" distL="0" distR="0" wp14:anchorId="17159EFB" wp14:editId="3380AE32">
            <wp:extent cx="5756275" cy="2965685"/>
            <wp:effectExtent l="0" t="0" r="0" b="0"/>
            <wp:docPr id="60" name="Picture 370327592.png" descr="370327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70327592.png"/>
                    <pic:cNvPicPr/>
                  </pic:nvPicPr>
                  <pic:blipFill>
                    <a:blip r:embed="rId48" cstate="print"/>
                    <a:stretch>
                      <a:fillRect/>
                    </a:stretch>
                  </pic:blipFill>
                  <pic:spPr>
                    <a:xfrm>
                      <a:off x="0" y="0"/>
                      <a:ext cx="5756275" cy="2965685"/>
                    </a:xfrm>
                    <a:prstGeom prst="rect">
                      <a:avLst/>
                    </a:prstGeom>
                  </pic:spPr>
                </pic:pic>
              </a:graphicData>
            </a:graphic>
          </wp:inline>
        </w:drawing>
      </w:r>
    </w:p>
    <w:p w14:paraId="3AD7257A" w14:textId="7582D4DD" w:rsidR="00CE3D4E" w:rsidRPr="00FF2A64" w:rsidRDefault="00CE3D4E" w:rsidP="00CE3D4E">
      <w:pPr>
        <w:pStyle w:val="Beschriftung"/>
        <w:rPr>
          <w:lang w:val="en-GB"/>
        </w:rPr>
      </w:pPr>
      <w:bookmarkStart w:id="1112" w:name="_Toc33620380"/>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31</w:t>
      </w:r>
      <w:r>
        <w:fldChar w:fldCharType="end"/>
      </w:r>
      <w:r w:rsidRPr="00FF2A64">
        <w:rPr>
          <w:lang w:val="en-GB"/>
        </w:rPr>
        <w:t>: Cavity Seals and Cavity Plugs</w:t>
      </w:r>
      <w:bookmarkEnd w:id="1112"/>
    </w:p>
    <w:p w14:paraId="6AC58DD6" w14:textId="77777777" w:rsidR="00CE3D4E" w:rsidRPr="00FF2A64" w:rsidRDefault="00CE3D4E" w:rsidP="00CE3D4E">
      <w:pPr>
        <w:rPr>
          <w:lang w:val="en-GB"/>
        </w:rPr>
      </w:pPr>
      <w:r w:rsidRPr="00FF2A64">
        <w:rPr>
          <w:lang w:val="en-GB"/>
        </w:rPr>
        <w:t xml:space="preserve">The diagram displays the </w:t>
      </w:r>
      <w:r w:rsidRPr="00FF2A64">
        <w:rPr>
          <w:i/>
          <w:iCs/>
          <w:lang w:val="en-GB"/>
        </w:rPr>
        <w:t>PartOrUsageRelatedSpecifications</w:t>
      </w:r>
      <w:r w:rsidRPr="00FF2A64">
        <w:rPr>
          <w:lang w:val="en-GB"/>
        </w:rPr>
        <w:t xml:space="preserve"> for Cavity seals and plugs. Both are used to seal </w:t>
      </w:r>
      <w:r w:rsidRPr="00FF2A64">
        <w:rPr>
          <w:i/>
          <w:iCs/>
          <w:lang w:val="en-GB"/>
        </w:rPr>
        <w:t>Cavities</w:t>
      </w:r>
      <w:r w:rsidRPr="00FF2A64">
        <w:rPr>
          <w:lang w:val="en-GB"/>
        </w:rPr>
        <w:t>. A cavity plug is used for a single cavity that has no wire in it, a cavity seal is used to seal a single cavity together with a terminal and a wire (single wire seal).</w:t>
      </w:r>
    </w:p>
    <w:p w14:paraId="37DF46C0" w14:textId="77777777" w:rsidR="00CE3D4E" w:rsidRPr="00FF2A64" w:rsidRDefault="00CE3D4E" w:rsidP="00CE3D4E">
      <w:pPr>
        <w:rPr>
          <w:lang w:val="en-GB"/>
        </w:rPr>
      </w:pPr>
      <w:r w:rsidRPr="00FF2A64">
        <w:rPr>
          <w:lang w:val="en-GB"/>
        </w:rPr>
        <w:t xml:space="preserve">The </w:t>
      </w:r>
      <w:r w:rsidRPr="00FF2A64">
        <w:rPr>
          <w:i/>
          <w:iCs/>
          <w:lang w:val="en-GB"/>
        </w:rPr>
        <w:t>MultiCavitySeal</w:t>
      </w:r>
      <w:r w:rsidRPr="00FF2A64">
        <w:rPr>
          <w:lang w:val="en-GB"/>
        </w:rPr>
        <w:t xml:space="preserve"> and the </w:t>
      </w:r>
      <w:r w:rsidRPr="00FF2A64">
        <w:rPr>
          <w:i/>
          <w:iCs/>
          <w:lang w:val="en-GB"/>
        </w:rPr>
        <w:t xml:space="preserve">MultiCavityPlug represent parts </w:t>
      </w:r>
      <w:r w:rsidRPr="00FF2A64">
        <w:rPr>
          <w:lang w:val="en-GB"/>
        </w:rPr>
        <w:t>which are sealing more than one cavity at the same time (multi wire seal). For more details see the description of the corresponding classes.</w:t>
      </w:r>
    </w:p>
    <w:p w14:paraId="0BA9FEE8" w14:textId="77777777" w:rsidR="00CE3D4E" w:rsidRDefault="00CE3D4E" w:rsidP="00CE3D4E">
      <w:pPr>
        <w:pStyle w:val="berschrift3"/>
        <w:keepLines w:val="0"/>
        <w:numPr>
          <w:ilvl w:val="2"/>
          <w:numId w:val="2"/>
        </w:numPr>
        <w:autoSpaceDE/>
        <w:autoSpaceDN/>
        <w:adjustRightInd/>
        <w:spacing w:before="240" w:after="60" w:line="240" w:lineRule="auto"/>
      </w:pPr>
      <w:bookmarkStart w:id="1113" w:name="_69c84ad2c398f3caef19257da575e999"/>
      <w:r>
        <w:t>Wire Protections</w:t>
      </w:r>
      <w:bookmarkEnd w:id="1113"/>
    </w:p>
    <w:p w14:paraId="13A4C4E1" w14:textId="77777777" w:rsidR="00CE3D4E" w:rsidRDefault="00CE3D4E" w:rsidP="00CE3D4E">
      <w:pPr>
        <w:jc w:val="center"/>
      </w:pPr>
      <w:r>
        <w:rPr>
          <w:noProof/>
        </w:rPr>
        <w:drawing>
          <wp:inline distT="0" distB="0" distL="0" distR="0" wp14:anchorId="6AA771AE" wp14:editId="34C0FEEC">
            <wp:extent cx="5756275" cy="3151162"/>
            <wp:effectExtent l="0" t="0" r="0" b="0"/>
            <wp:docPr id="62" name="Picture 387069490.png" descr="387069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87069490.png"/>
                    <pic:cNvPicPr/>
                  </pic:nvPicPr>
                  <pic:blipFill>
                    <a:blip r:embed="rId49" cstate="print"/>
                    <a:stretch>
                      <a:fillRect/>
                    </a:stretch>
                  </pic:blipFill>
                  <pic:spPr>
                    <a:xfrm>
                      <a:off x="0" y="0"/>
                      <a:ext cx="5756275" cy="3151162"/>
                    </a:xfrm>
                    <a:prstGeom prst="rect">
                      <a:avLst/>
                    </a:prstGeom>
                  </pic:spPr>
                </pic:pic>
              </a:graphicData>
            </a:graphic>
          </wp:inline>
        </w:drawing>
      </w:r>
    </w:p>
    <w:p w14:paraId="3321A0DD" w14:textId="4F48139F" w:rsidR="00CE3D4E" w:rsidRPr="00FF2A64" w:rsidRDefault="00CE3D4E" w:rsidP="00CE3D4E">
      <w:pPr>
        <w:pStyle w:val="Beschriftung"/>
        <w:rPr>
          <w:lang w:val="en-GB"/>
        </w:rPr>
      </w:pPr>
      <w:bookmarkStart w:id="1114" w:name="_Toc33620381"/>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32</w:t>
      </w:r>
      <w:r>
        <w:fldChar w:fldCharType="end"/>
      </w:r>
      <w:r w:rsidRPr="00FF2A64">
        <w:rPr>
          <w:lang w:val="en-GB"/>
        </w:rPr>
        <w:t>: Wire Protections</w:t>
      </w:r>
      <w:bookmarkEnd w:id="1114"/>
    </w:p>
    <w:p w14:paraId="2C250FCF" w14:textId="77777777" w:rsidR="00CE3D4E" w:rsidRPr="00FF2A64" w:rsidRDefault="00CE3D4E" w:rsidP="00CE3D4E">
      <w:pPr>
        <w:rPr>
          <w:lang w:val="en-GB"/>
        </w:rPr>
      </w:pPr>
      <w:r w:rsidRPr="00FF2A64">
        <w:rPr>
          <w:lang w:val="en-GB"/>
        </w:rPr>
        <w:lastRenderedPageBreak/>
        <w:t xml:space="preserve">The diagram displays the type hierarchy for </w:t>
      </w:r>
      <w:r w:rsidRPr="00FF2A64">
        <w:rPr>
          <w:i/>
          <w:iCs/>
          <w:lang w:val="en-GB"/>
        </w:rPr>
        <w:t>WireProtectionSpecifications.</w:t>
      </w:r>
      <w:r w:rsidRPr="00FF2A64">
        <w:rPr>
          <w:lang w:val="en-GB"/>
        </w:rPr>
        <w:t xml:space="preserve"> These </w:t>
      </w:r>
      <w:r w:rsidRPr="00FF2A64">
        <w:rPr>
          <w:i/>
          <w:iCs/>
          <w:lang w:val="en-GB"/>
        </w:rPr>
        <w:t>PartOrUsageRelatedSpecifications</w:t>
      </w:r>
      <w:r w:rsidRPr="00FF2A64">
        <w:rPr>
          <w:lang w:val="en-GB"/>
        </w:rPr>
        <w:t xml:space="preserve"> are used to describe the technical aspects of wire protections like tapes, tubes, fittings and stripes.</w:t>
      </w:r>
    </w:p>
    <w:p w14:paraId="24DC43A7" w14:textId="77777777" w:rsidR="00CE3D4E" w:rsidRDefault="00CE3D4E" w:rsidP="00CE3D4E">
      <w:pPr>
        <w:pStyle w:val="berschrift3"/>
        <w:keepLines w:val="0"/>
        <w:numPr>
          <w:ilvl w:val="2"/>
          <w:numId w:val="2"/>
        </w:numPr>
        <w:autoSpaceDE/>
        <w:autoSpaceDN/>
        <w:adjustRightInd/>
        <w:spacing w:before="240" w:after="60" w:line="240" w:lineRule="auto"/>
      </w:pPr>
      <w:bookmarkStart w:id="1115" w:name="_52a8aadd151edb29774a651a2d412f43"/>
      <w:r>
        <w:t>Fixings, Cable Ducts, Cable Ties and Similar</w:t>
      </w:r>
      <w:bookmarkEnd w:id="1115"/>
    </w:p>
    <w:p w14:paraId="311C3423" w14:textId="77777777" w:rsidR="00CE3D4E" w:rsidRDefault="00CE3D4E" w:rsidP="00CE3D4E">
      <w:pPr>
        <w:jc w:val="center"/>
      </w:pPr>
      <w:r>
        <w:rPr>
          <w:noProof/>
        </w:rPr>
        <w:drawing>
          <wp:inline distT="0" distB="0" distL="0" distR="0" wp14:anchorId="6B006DFC" wp14:editId="0A885CFA">
            <wp:extent cx="5756275" cy="2404158"/>
            <wp:effectExtent l="0" t="0" r="0" b="0"/>
            <wp:docPr id="64" name="Picture -1073881435.png" descr="-107388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073881435.png"/>
                    <pic:cNvPicPr/>
                  </pic:nvPicPr>
                  <pic:blipFill>
                    <a:blip r:embed="rId50" cstate="print"/>
                    <a:stretch>
                      <a:fillRect/>
                    </a:stretch>
                  </pic:blipFill>
                  <pic:spPr>
                    <a:xfrm>
                      <a:off x="0" y="0"/>
                      <a:ext cx="5756275" cy="2404158"/>
                    </a:xfrm>
                    <a:prstGeom prst="rect">
                      <a:avLst/>
                    </a:prstGeom>
                  </pic:spPr>
                </pic:pic>
              </a:graphicData>
            </a:graphic>
          </wp:inline>
        </w:drawing>
      </w:r>
    </w:p>
    <w:p w14:paraId="2208EDB8" w14:textId="3CE2680C" w:rsidR="00CE3D4E" w:rsidRPr="00FF2A64" w:rsidRDefault="00CE3D4E" w:rsidP="00CE3D4E">
      <w:pPr>
        <w:pStyle w:val="Beschriftung"/>
        <w:rPr>
          <w:lang w:val="en-GB"/>
        </w:rPr>
      </w:pPr>
      <w:bookmarkStart w:id="1116" w:name="_Toc33620382"/>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33</w:t>
      </w:r>
      <w:r>
        <w:fldChar w:fldCharType="end"/>
      </w:r>
      <w:r w:rsidRPr="00FF2A64">
        <w:rPr>
          <w:lang w:val="en-GB"/>
        </w:rPr>
        <w:t>: Fixings, Cable Ducts, Cable Ties and Similar</w:t>
      </w:r>
      <w:bookmarkEnd w:id="1116"/>
    </w:p>
    <w:p w14:paraId="4B947EDD" w14:textId="77777777" w:rsidR="00CE3D4E" w:rsidRPr="00FF2A64" w:rsidRDefault="00CE3D4E" w:rsidP="00CE3D4E">
      <w:pPr>
        <w:rPr>
          <w:lang w:val="en-GB"/>
        </w:rPr>
      </w:pPr>
      <w:r w:rsidRPr="00FF2A64">
        <w:rPr>
          <w:lang w:val="en-GB"/>
        </w:rPr>
        <w:t xml:space="preserve">The diagram displays the type hierarchy for parts that are usually mounted onto the topology of a wiring harness. These </w:t>
      </w:r>
      <w:r w:rsidRPr="00FF2A64">
        <w:rPr>
          <w:i/>
          <w:iCs/>
          <w:lang w:val="en-GB"/>
        </w:rPr>
        <w:t>PartOrUsageRelatedSpecifications</w:t>
      </w:r>
      <w:r w:rsidRPr="00FF2A64">
        <w:rPr>
          <w:lang w:val="en-GB"/>
        </w:rPr>
        <w:t xml:space="preserve"> are used to describe the technical aspects of components like fixings and cable ducts.</w:t>
      </w:r>
    </w:p>
    <w:p w14:paraId="1AD3C804" w14:textId="77777777" w:rsidR="00CE3D4E" w:rsidRDefault="00CE3D4E" w:rsidP="00CE3D4E">
      <w:pPr>
        <w:pStyle w:val="berschrift3"/>
        <w:keepLines w:val="0"/>
        <w:numPr>
          <w:ilvl w:val="2"/>
          <w:numId w:val="2"/>
        </w:numPr>
        <w:autoSpaceDE/>
        <w:autoSpaceDN/>
        <w:adjustRightInd/>
        <w:spacing w:before="240" w:after="60" w:line="240" w:lineRule="auto"/>
      </w:pPr>
      <w:bookmarkStart w:id="1117" w:name="_735dfc41102801af94752292ad30a0b7"/>
      <w:r>
        <w:lastRenderedPageBreak/>
        <w:t>Grommets</w:t>
      </w:r>
      <w:bookmarkEnd w:id="1117"/>
    </w:p>
    <w:p w14:paraId="49AD123A" w14:textId="77777777" w:rsidR="00CE3D4E" w:rsidRDefault="00CE3D4E" w:rsidP="00CE3D4E">
      <w:pPr>
        <w:jc w:val="center"/>
      </w:pPr>
      <w:r>
        <w:rPr>
          <w:noProof/>
        </w:rPr>
        <w:drawing>
          <wp:inline distT="0" distB="0" distL="0" distR="0" wp14:anchorId="2C63A32F" wp14:editId="05781D0B">
            <wp:extent cx="5756275" cy="4492846"/>
            <wp:effectExtent l="0" t="0" r="0" b="0"/>
            <wp:docPr id="66" name="Picture 468499384.png" descr="468499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68499384.png"/>
                    <pic:cNvPicPr/>
                  </pic:nvPicPr>
                  <pic:blipFill>
                    <a:blip r:embed="rId51" cstate="print"/>
                    <a:stretch>
                      <a:fillRect/>
                    </a:stretch>
                  </pic:blipFill>
                  <pic:spPr>
                    <a:xfrm>
                      <a:off x="0" y="0"/>
                      <a:ext cx="5756275" cy="4492846"/>
                    </a:xfrm>
                    <a:prstGeom prst="rect">
                      <a:avLst/>
                    </a:prstGeom>
                  </pic:spPr>
                </pic:pic>
              </a:graphicData>
            </a:graphic>
          </wp:inline>
        </w:drawing>
      </w:r>
    </w:p>
    <w:p w14:paraId="0FA10D92" w14:textId="3ADB671D" w:rsidR="00CE3D4E" w:rsidRPr="00FF2A64" w:rsidRDefault="00CE3D4E" w:rsidP="00CE3D4E">
      <w:pPr>
        <w:pStyle w:val="Beschriftung"/>
        <w:rPr>
          <w:lang w:val="en-GB"/>
        </w:rPr>
      </w:pPr>
      <w:bookmarkStart w:id="1118" w:name="_Toc33620383"/>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34</w:t>
      </w:r>
      <w:r>
        <w:fldChar w:fldCharType="end"/>
      </w:r>
      <w:r w:rsidRPr="00FF2A64">
        <w:rPr>
          <w:lang w:val="en-GB"/>
        </w:rPr>
        <w:t>: Grommets</w:t>
      </w:r>
      <w:bookmarkEnd w:id="1118"/>
    </w:p>
    <w:p w14:paraId="30924CFE" w14:textId="77777777" w:rsidR="00CE3D4E" w:rsidRPr="00FF2A64" w:rsidRDefault="00CE3D4E" w:rsidP="00CE3D4E">
      <w:pPr>
        <w:rPr>
          <w:lang w:val="en-GB"/>
        </w:rPr>
      </w:pPr>
      <w:r w:rsidRPr="00FF2A64">
        <w:rPr>
          <w:lang w:val="en-GB"/>
        </w:rPr>
        <w:t>This diagram displays the relevant classes for grommets. Basically, grommets belong to the same category of parts like fixings and cable ducts. Grommets are mounted onto a harness topology and are used to guide cables safely, and in some cases sealed, through openings, for example in the car body.</w:t>
      </w:r>
    </w:p>
    <w:p w14:paraId="77A07387" w14:textId="77777777" w:rsidR="00CE3D4E" w:rsidRPr="00FF2A64" w:rsidRDefault="00CE3D4E" w:rsidP="00CE3D4E">
      <w:pPr>
        <w:rPr>
          <w:lang w:val="en-GB"/>
        </w:rPr>
      </w:pPr>
      <w:r w:rsidRPr="00FF2A64">
        <w:rPr>
          <w:lang w:val="en-GB"/>
        </w:rPr>
        <w:t xml:space="preserve">There are cases, where additional sealing of a cable lead through is not done with some kind of manufacturing steps (e.g. Foamed), but with additional sealing components. These are common case e.g. in high voltage applications where one load through per wire is used. Those are often sealed with an additional single wire seal. In the VEC those seals are represented by a </w:t>
      </w:r>
      <w:r w:rsidRPr="00FF2A64">
        <w:rPr>
          <w:i/>
          <w:iCs/>
          <w:lang w:val="en-GB"/>
        </w:rPr>
        <w:t>CavitySeal</w:t>
      </w:r>
      <w:r w:rsidRPr="00FF2A64">
        <w:rPr>
          <w:lang w:val="en-GB"/>
        </w:rPr>
        <w:t xml:space="preserve">- or </w:t>
      </w:r>
      <w:r w:rsidRPr="00FF2A64">
        <w:rPr>
          <w:i/>
          <w:iCs/>
          <w:lang w:val="en-GB"/>
        </w:rPr>
        <w:t>CavityPlugSpecification</w:t>
      </w:r>
      <w:r w:rsidRPr="00FF2A64">
        <w:rPr>
          <w:lang w:val="en-GB"/>
        </w:rPr>
        <w:t>. Even if the name "Cavity..." seems awkward in the combination with grommets &amp; cable lead throughs, the properties remain the same.</w:t>
      </w:r>
    </w:p>
    <w:p w14:paraId="617CF847" w14:textId="77777777" w:rsidR="00CE3D4E" w:rsidRPr="00FF2A64" w:rsidRDefault="00CE3D4E" w:rsidP="00CE3D4E">
      <w:pPr>
        <w:rPr>
          <w:lang w:val="en-GB"/>
        </w:rPr>
      </w:pPr>
      <w:r w:rsidRPr="00FF2A64">
        <w:rPr>
          <w:lang w:val="en-GB"/>
        </w:rPr>
        <w:t xml:space="preserve">The </w:t>
      </w:r>
      <w:r w:rsidRPr="00FF2A64">
        <w:rPr>
          <w:i/>
          <w:iCs/>
          <w:lang w:val="en-GB"/>
        </w:rPr>
        <w:t>CableLeadThroughSpecification</w:t>
      </w:r>
      <w:r w:rsidRPr="00FF2A64">
        <w:rPr>
          <w:lang w:val="en-GB"/>
        </w:rPr>
        <w:t xml:space="preserve"> includes all attributes that are necessary to calculate appropriate seals.</w:t>
      </w:r>
    </w:p>
    <w:p w14:paraId="124DADE9" w14:textId="77777777" w:rsidR="00CE3D4E" w:rsidRDefault="00CE3D4E" w:rsidP="00CE3D4E">
      <w:pPr>
        <w:pStyle w:val="berschrift2"/>
        <w:keepLines w:val="0"/>
        <w:numPr>
          <w:ilvl w:val="1"/>
          <w:numId w:val="2"/>
        </w:numPr>
        <w:autoSpaceDE/>
        <w:autoSpaceDN/>
        <w:adjustRightInd/>
        <w:spacing w:before="240" w:after="60" w:line="240" w:lineRule="auto"/>
      </w:pPr>
      <w:bookmarkStart w:id="1119" w:name="_Toc33620306"/>
      <w:r>
        <w:lastRenderedPageBreak/>
        <w:t>EE-Components</w:t>
      </w:r>
      <w:bookmarkEnd w:id="1119"/>
    </w:p>
    <w:p w14:paraId="49158F9F" w14:textId="77777777" w:rsidR="00CE3D4E" w:rsidRDefault="00CE3D4E" w:rsidP="00CE3D4E">
      <w:pPr>
        <w:pStyle w:val="berschrift3"/>
        <w:keepLines w:val="0"/>
        <w:numPr>
          <w:ilvl w:val="2"/>
          <w:numId w:val="2"/>
        </w:numPr>
        <w:autoSpaceDE/>
        <w:autoSpaceDN/>
        <w:adjustRightInd/>
        <w:spacing w:before="240" w:after="60" w:line="240" w:lineRule="auto"/>
      </w:pPr>
      <w:bookmarkStart w:id="1120" w:name="_55bb34892766debf74a220a3128f7e68"/>
      <w:r>
        <w:t>EE-Components</w:t>
      </w:r>
      <w:bookmarkEnd w:id="1120"/>
    </w:p>
    <w:p w14:paraId="5B33A7A5" w14:textId="77777777" w:rsidR="00CE3D4E" w:rsidRDefault="00CE3D4E" w:rsidP="00CE3D4E">
      <w:pPr>
        <w:jc w:val="center"/>
      </w:pPr>
      <w:r>
        <w:rPr>
          <w:noProof/>
        </w:rPr>
        <w:drawing>
          <wp:inline distT="0" distB="0" distL="0" distR="0" wp14:anchorId="6BFECFBD" wp14:editId="29746DF6">
            <wp:extent cx="5756275" cy="5281096"/>
            <wp:effectExtent l="0" t="0" r="0" b="0"/>
            <wp:docPr id="68" name="Picture 888035408.png" descr="88803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88035408.png"/>
                    <pic:cNvPicPr/>
                  </pic:nvPicPr>
                  <pic:blipFill>
                    <a:blip r:embed="rId52" cstate="print"/>
                    <a:stretch>
                      <a:fillRect/>
                    </a:stretch>
                  </pic:blipFill>
                  <pic:spPr>
                    <a:xfrm>
                      <a:off x="0" y="0"/>
                      <a:ext cx="5756275" cy="5281096"/>
                    </a:xfrm>
                    <a:prstGeom prst="rect">
                      <a:avLst/>
                    </a:prstGeom>
                  </pic:spPr>
                </pic:pic>
              </a:graphicData>
            </a:graphic>
          </wp:inline>
        </w:drawing>
      </w:r>
    </w:p>
    <w:p w14:paraId="67B33975" w14:textId="0659BF0D" w:rsidR="00CE3D4E" w:rsidRPr="00FF2A64" w:rsidRDefault="00CE3D4E" w:rsidP="00CE3D4E">
      <w:pPr>
        <w:pStyle w:val="Beschriftung"/>
        <w:rPr>
          <w:lang w:val="en-GB"/>
        </w:rPr>
      </w:pPr>
      <w:bookmarkStart w:id="1121" w:name="_Toc33620384"/>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35</w:t>
      </w:r>
      <w:r>
        <w:fldChar w:fldCharType="end"/>
      </w:r>
      <w:r w:rsidRPr="00FF2A64">
        <w:rPr>
          <w:lang w:val="en-GB"/>
        </w:rPr>
        <w:t>: EE-Components</w:t>
      </w:r>
      <w:bookmarkEnd w:id="1121"/>
    </w:p>
    <w:p w14:paraId="61B03982" w14:textId="77777777" w:rsidR="00CE3D4E" w:rsidRPr="00FF2A64" w:rsidRDefault="00CE3D4E" w:rsidP="00CE3D4E">
      <w:pPr>
        <w:rPr>
          <w:lang w:val="en-GB"/>
        </w:rPr>
      </w:pPr>
      <w:r w:rsidRPr="00FF2A64">
        <w:rPr>
          <w:lang w:val="en-GB"/>
        </w:rPr>
        <w:t xml:space="preserve">An </w:t>
      </w:r>
      <w:r w:rsidRPr="00FF2A64">
        <w:rPr>
          <w:i/>
          <w:iCs/>
          <w:lang w:val="en-GB"/>
        </w:rPr>
        <w:t xml:space="preserve">EEComponentSpecification </w:t>
      </w:r>
      <w:r w:rsidRPr="00FF2A64">
        <w:rPr>
          <w:lang w:val="en-GB"/>
        </w:rPr>
        <w:t xml:space="preserve">is used to describe the technical aspects of an EE-component. An EE-component is an electrical component to which the wiring harness is attached to (e.g. an ECU, a sensor, a relay, an antenna, a battery, a fuse). All EE-components have in common that they have a certain electrical interface (e.g. to which the wiring harness is attached). To describe this interface, the </w:t>
      </w:r>
      <w:r w:rsidRPr="00FF2A64">
        <w:rPr>
          <w:i/>
          <w:iCs/>
          <w:lang w:val="en-GB"/>
        </w:rPr>
        <w:t>EEComponentSpecification</w:t>
      </w:r>
      <w:r w:rsidRPr="00FF2A64">
        <w:rPr>
          <w:lang w:val="en-GB"/>
        </w:rPr>
        <w:t xml:space="preserve"> is used.</w:t>
      </w:r>
    </w:p>
    <w:p w14:paraId="409B21AB" w14:textId="77777777" w:rsidR="00CE3D4E" w:rsidRPr="00FF2A64" w:rsidRDefault="00CE3D4E" w:rsidP="00CE3D4E">
      <w:pPr>
        <w:rPr>
          <w:lang w:val="en-GB"/>
        </w:rPr>
      </w:pPr>
      <w:r w:rsidRPr="00FF2A64">
        <w:rPr>
          <w:lang w:val="en-GB"/>
        </w:rPr>
        <w:t xml:space="preserve">An </w:t>
      </w:r>
      <w:r w:rsidRPr="00FF2A64">
        <w:rPr>
          <w:i/>
          <w:iCs/>
          <w:lang w:val="en-GB"/>
        </w:rPr>
        <w:t xml:space="preserve">EEComponentSpecification </w:t>
      </w:r>
      <w:r w:rsidRPr="00FF2A64">
        <w:rPr>
          <w:lang w:val="en-GB"/>
        </w:rPr>
        <w:t xml:space="preserve">can define a couple of </w:t>
      </w:r>
      <w:r w:rsidRPr="00FF2A64">
        <w:rPr>
          <w:i/>
          <w:iCs/>
          <w:lang w:val="en-GB"/>
        </w:rPr>
        <w:t xml:space="preserve">HousingComponents. </w:t>
      </w:r>
      <w:r w:rsidRPr="00FF2A64">
        <w:rPr>
          <w:lang w:val="en-GB"/>
        </w:rPr>
        <w:t xml:space="preserve">A </w:t>
      </w:r>
      <w:r w:rsidRPr="00FF2A64">
        <w:rPr>
          <w:i/>
          <w:iCs/>
          <w:lang w:val="en-GB"/>
        </w:rPr>
        <w:t xml:space="preserve">HousingComponent </w:t>
      </w:r>
      <w:r w:rsidRPr="00FF2A64">
        <w:rPr>
          <w:lang w:val="en-GB"/>
        </w:rPr>
        <w:t xml:space="preserve">is one interface to which other components can be attached (e.g. the wiring harness). To describe a </w:t>
      </w:r>
      <w:r w:rsidRPr="00FF2A64">
        <w:rPr>
          <w:i/>
          <w:iCs/>
          <w:lang w:val="en-GB"/>
        </w:rPr>
        <w:t xml:space="preserve">HousingComponent </w:t>
      </w:r>
      <w:r w:rsidRPr="00FF2A64">
        <w:rPr>
          <w:lang w:val="en-GB"/>
        </w:rPr>
        <w:t xml:space="preserve">satisfyingly two aspects are necessary: its geometrical shape and its electrical behavior. In order to describe the geometrical shape of a </w:t>
      </w:r>
      <w:r w:rsidRPr="00FF2A64">
        <w:rPr>
          <w:i/>
          <w:iCs/>
          <w:lang w:val="en-GB"/>
        </w:rPr>
        <w:t xml:space="preserve">HousingComponent </w:t>
      </w:r>
      <w:r w:rsidRPr="00FF2A64">
        <w:rPr>
          <w:lang w:val="en-GB"/>
        </w:rPr>
        <w:t xml:space="preserve">it can reference a </w:t>
      </w:r>
      <w:r w:rsidRPr="00FF2A64">
        <w:rPr>
          <w:i/>
          <w:iCs/>
          <w:lang w:val="en-GB"/>
        </w:rPr>
        <w:t xml:space="preserve">ConnectorHousingSpecification, </w:t>
      </w:r>
      <w:r w:rsidRPr="00FF2A64">
        <w:rPr>
          <w:lang w:val="en-GB"/>
        </w:rPr>
        <w:t xml:space="preserve">so the same concept is used to describe a connector in the wiring harness and in an EE-component. The electrical behavior of a </w:t>
      </w:r>
      <w:r w:rsidRPr="00FF2A64">
        <w:rPr>
          <w:i/>
          <w:iCs/>
          <w:lang w:val="en-GB"/>
        </w:rPr>
        <w:t xml:space="preserve">HousingComponent </w:t>
      </w:r>
      <w:r w:rsidRPr="00FF2A64">
        <w:rPr>
          <w:lang w:val="en-GB"/>
        </w:rPr>
        <w:t xml:space="preserve">is defined by </w:t>
      </w:r>
      <w:r w:rsidRPr="00FF2A64">
        <w:rPr>
          <w:lang w:val="en-GB"/>
        </w:rPr>
        <w:lastRenderedPageBreak/>
        <w:t xml:space="preserve">several </w:t>
      </w:r>
      <w:r w:rsidRPr="00FF2A64">
        <w:rPr>
          <w:i/>
          <w:iCs/>
          <w:lang w:val="en-GB"/>
        </w:rPr>
        <w:t>PinComponents.</w:t>
      </w:r>
      <w:r w:rsidRPr="00FF2A64">
        <w:rPr>
          <w:lang w:val="en-GB"/>
        </w:rPr>
        <w:t xml:space="preserve"> A </w:t>
      </w:r>
      <w:r w:rsidRPr="00FF2A64">
        <w:rPr>
          <w:i/>
          <w:iCs/>
          <w:lang w:val="en-GB"/>
        </w:rPr>
        <w:t>PinComponent</w:t>
      </w:r>
      <w:r w:rsidRPr="00FF2A64">
        <w:rPr>
          <w:lang w:val="en-GB"/>
        </w:rPr>
        <w:t xml:space="preserve"> references a </w:t>
      </w:r>
      <w:r w:rsidRPr="00FF2A64">
        <w:rPr>
          <w:i/>
          <w:iCs/>
          <w:lang w:val="en-GB"/>
        </w:rPr>
        <w:t>Cavity</w:t>
      </w:r>
      <w:r w:rsidRPr="00FF2A64">
        <w:rPr>
          <w:lang w:val="en-GB"/>
        </w:rPr>
        <w:t xml:space="preserve"> to define its location in the geometrical shape of the </w:t>
      </w:r>
      <w:r w:rsidRPr="00FF2A64">
        <w:rPr>
          <w:i/>
          <w:iCs/>
          <w:lang w:val="en-GB"/>
        </w:rPr>
        <w:t xml:space="preserve">HousingComponent. </w:t>
      </w:r>
      <w:r w:rsidRPr="00FF2A64">
        <w:rPr>
          <w:lang w:val="en-GB"/>
        </w:rPr>
        <w:t xml:space="preserve">To define its physical properties a </w:t>
      </w:r>
      <w:r w:rsidRPr="00FF2A64">
        <w:rPr>
          <w:i/>
          <w:iCs/>
          <w:lang w:val="en-GB"/>
        </w:rPr>
        <w:t>PinComponent</w:t>
      </w:r>
      <w:r w:rsidRPr="00FF2A64">
        <w:rPr>
          <w:lang w:val="en-GB"/>
        </w:rPr>
        <w:t xml:space="preserve"> references a </w:t>
      </w:r>
      <w:r w:rsidRPr="00FF2A64">
        <w:rPr>
          <w:i/>
          <w:iCs/>
          <w:lang w:val="en-GB"/>
        </w:rPr>
        <w:t xml:space="preserve">TerminalSpecification. </w:t>
      </w:r>
      <w:r w:rsidRPr="00FF2A64">
        <w:rPr>
          <w:lang w:val="en-GB"/>
        </w:rPr>
        <w:t xml:space="preserve">These properties are defined inherently by the material and the type of the pin. It is a common case that some of the </w:t>
      </w:r>
      <w:r w:rsidRPr="00FF2A64">
        <w:rPr>
          <w:i/>
          <w:iCs/>
          <w:lang w:val="en-GB"/>
        </w:rPr>
        <w:t xml:space="preserve">PinComponents </w:t>
      </w:r>
      <w:r w:rsidRPr="00FF2A64">
        <w:rPr>
          <w:lang w:val="en-GB"/>
        </w:rPr>
        <w:t>(sometimes all)</w:t>
      </w:r>
      <w:r w:rsidRPr="00FF2A64">
        <w:rPr>
          <w:i/>
          <w:iCs/>
          <w:lang w:val="en-GB"/>
        </w:rPr>
        <w:t xml:space="preserve"> </w:t>
      </w:r>
      <w:r w:rsidRPr="00FF2A64">
        <w:rPr>
          <w:lang w:val="en-GB"/>
        </w:rPr>
        <w:t xml:space="preserve">of a single </w:t>
      </w:r>
      <w:r w:rsidRPr="00FF2A64">
        <w:rPr>
          <w:i/>
          <w:iCs/>
          <w:lang w:val="en-GB"/>
        </w:rPr>
        <w:t>HousingComponent</w:t>
      </w:r>
      <w:r w:rsidRPr="00FF2A64">
        <w:rPr>
          <w:lang w:val="en-GB"/>
        </w:rPr>
        <w:t xml:space="preserve"> are referencing the same </w:t>
      </w:r>
      <w:r w:rsidRPr="00FF2A64">
        <w:rPr>
          <w:i/>
          <w:iCs/>
          <w:lang w:val="en-GB"/>
        </w:rPr>
        <w:t>TerminalSpecification</w:t>
      </w:r>
      <w:r w:rsidRPr="00FF2A64">
        <w:rPr>
          <w:lang w:val="en-GB"/>
        </w:rPr>
        <w:t xml:space="preserve">. The definition of properties regarding the behavior of a </w:t>
      </w:r>
      <w:r w:rsidRPr="00FF2A64">
        <w:rPr>
          <w:i/>
          <w:iCs/>
          <w:lang w:val="en-GB"/>
        </w:rPr>
        <w:t>PinComponent</w:t>
      </w:r>
      <w:r w:rsidRPr="00FF2A64">
        <w:rPr>
          <w:lang w:val="en-GB"/>
        </w:rPr>
        <w:t xml:space="preserve"> (e.g. defined by the software deployed on an ECU) is explained in the diagram "Pinning Information &amp; Pinning Variance".</w:t>
      </w:r>
    </w:p>
    <w:p w14:paraId="1A67771D" w14:textId="77777777" w:rsidR="00CE3D4E" w:rsidRDefault="00CE3D4E" w:rsidP="00CE3D4E">
      <w:pPr>
        <w:pStyle w:val="berschrift3"/>
        <w:keepLines w:val="0"/>
        <w:numPr>
          <w:ilvl w:val="2"/>
          <w:numId w:val="2"/>
        </w:numPr>
        <w:autoSpaceDE/>
        <w:autoSpaceDN/>
        <w:adjustRightInd/>
        <w:spacing w:before="240" w:after="60" w:line="240" w:lineRule="auto"/>
      </w:pPr>
      <w:bookmarkStart w:id="1122" w:name="_3f677664c24282b9f4cef3a303e7b0e7"/>
      <w:r>
        <w:t>EE-Component subclasses</w:t>
      </w:r>
      <w:bookmarkEnd w:id="1122"/>
    </w:p>
    <w:p w14:paraId="0E514CC9" w14:textId="77777777" w:rsidR="00CE3D4E" w:rsidRDefault="00CE3D4E" w:rsidP="00CE3D4E">
      <w:pPr>
        <w:jc w:val="center"/>
      </w:pPr>
      <w:r>
        <w:rPr>
          <w:noProof/>
        </w:rPr>
        <w:drawing>
          <wp:inline distT="0" distB="0" distL="0" distR="0" wp14:anchorId="72AB4A36" wp14:editId="304ADD46">
            <wp:extent cx="5756275" cy="3101186"/>
            <wp:effectExtent l="0" t="0" r="0" b="0"/>
            <wp:docPr id="70" name="Picture 806649068.png" descr="806649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06649068.png"/>
                    <pic:cNvPicPr/>
                  </pic:nvPicPr>
                  <pic:blipFill>
                    <a:blip r:embed="rId53" cstate="print"/>
                    <a:stretch>
                      <a:fillRect/>
                    </a:stretch>
                  </pic:blipFill>
                  <pic:spPr>
                    <a:xfrm>
                      <a:off x="0" y="0"/>
                      <a:ext cx="5756275" cy="3101186"/>
                    </a:xfrm>
                    <a:prstGeom prst="rect">
                      <a:avLst/>
                    </a:prstGeom>
                  </pic:spPr>
                </pic:pic>
              </a:graphicData>
            </a:graphic>
          </wp:inline>
        </w:drawing>
      </w:r>
    </w:p>
    <w:p w14:paraId="5FFB65CD" w14:textId="73975366" w:rsidR="00CE3D4E" w:rsidRPr="00FF2A64" w:rsidRDefault="00CE3D4E" w:rsidP="00CE3D4E">
      <w:pPr>
        <w:pStyle w:val="Beschriftung"/>
        <w:rPr>
          <w:lang w:val="en-GB"/>
        </w:rPr>
      </w:pPr>
      <w:bookmarkStart w:id="1123" w:name="_Toc33620385"/>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36</w:t>
      </w:r>
      <w:r>
        <w:fldChar w:fldCharType="end"/>
      </w:r>
      <w:r w:rsidRPr="00FF2A64">
        <w:rPr>
          <w:lang w:val="en-GB"/>
        </w:rPr>
        <w:t>: EE-Component subclasses</w:t>
      </w:r>
      <w:bookmarkEnd w:id="1123"/>
    </w:p>
    <w:p w14:paraId="4A7D5ECF" w14:textId="77777777" w:rsidR="00CE3D4E" w:rsidRDefault="00CE3D4E" w:rsidP="00CE3D4E">
      <w:r w:rsidRPr="00FF2A64">
        <w:rPr>
          <w:lang w:val="en-GB"/>
        </w:rPr>
        <w:t xml:space="preserve">In order to define additional aspects of an EE-component there are some subclasses of the </w:t>
      </w:r>
      <w:r w:rsidRPr="00FF2A64">
        <w:rPr>
          <w:i/>
          <w:iCs/>
          <w:lang w:val="en-GB"/>
        </w:rPr>
        <w:t>EEComponentSpecification</w:t>
      </w:r>
      <w:r w:rsidRPr="00FF2A64">
        <w:rPr>
          <w:lang w:val="en-GB"/>
        </w:rPr>
        <w:t xml:space="preserve">. </w:t>
      </w:r>
      <w:r>
        <w:t>This diagram displays these subclasses.</w:t>
      </w:r>
    </w:p>
    <w:p w14:paraId="46AB1646" w14:textId="77777777" w:rsidR="00CE3D4E" w:rsidRDefault="00CE3D4E" w:rsidP="00CE3D4E">
      <w:pPr>
        <w:pStyle w:val="berschrift3"/>
        <w:keepLines w:val="0"/>
        <w:numPr>
          <w:ilvl w:val="2"/>
          <w:numId w:val="2"/>
        </w:numPr>
        <w:autoSpaceDE/>
        <w:autoSpaceDN/>
        <w:adjustRightInd/>
        <w:spacing w:before="240" w:after="60" w:line="240" w:lineRule="auto"/>
      </w:pPr>
      <w:bookmarkStart w:id="1124" w:name="_fd3244c866066fe7ad17522914ae6e2e"/>
      <w:r>
        <w:t>Multi Fuse</w:t>
      </w:r>
      <w:bookmarkEnd w:id="1124"/>
    </w:p>
    <w:p w14:paraId="2C824490" w14:textId="77777777" w:rsidR="00CE3D4E" w:rsidRDefault="00CE3D4E" w:rsidP="00CE3D4E">
      <w:pPr>
        <w:jc w:val="center"/>
      </w:pPr>
      <w:r>
        <w:rPr>
          <w:noProof/>
        </w:rPr>
        <w:drawing>
          <wp:inline distT="0" distB="0" distL="0" distR="0" wp14:anchorId="43179062" wp14:editId="7A0AE427">
            <wp:extent cx="5756275" cy="2272214"/>
            <wp:effectExtent l="0" t="0" r="0" b="0"/>
            <wp:docPr id="72" name="Picture -1671472853.png" descr="-167147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71472853.png"/>
                    <pic:cNvPicPr/>
                  </pic:nvPicPr>
                  <pic:blipFill>
                    <a:blip r:embed="rId54" cstate="print"/>
                    <a:stretch>
                      <a:fillRect/>
                    </a:stretch>
                  </pic:blipFill>
                  <pic:spPr>
                    <a:xfrm>
                      <a:off x="0" y="0"/>
                      <a:ext cx="5756275" cy="2272214"/>
                    </a:xfrm>
                    <a:prstGeom prst="rect">
                      <a:avLst/>
                    </a:prstGeom>
                  </pic:spPr>
                </pic:pic>
              </a:graphicData>
            </a:graphic>
          </wp:inline>
        </w:drawing>
      </w:r>
    </w:p>
    <w:p w14:paraId="1C8D0695" w14:textId="6283CCDC" w:rsidR="00CE3D4E" w:rsidRPr="00FF2A64" w:rsidRDefault="00CE3D4E" w:rsidP="00CE3D4E">
      <w:pPr>
        <w:pStyle w:val="Beschriftung"/>
        <w:rPr>
          <w:lang w:val="en-GB"/>
        </w:rPr>
      </w:pPr>
      <w:bookmarkStart w:id="1125" w:name="_Toc33620386"/>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37</w:t>
      </w:r>
      <w:r>
        <w:fldChar w:fldCharType="end"/>
      </w:r>
      <w:r w:rsidRPr="00FF2A64">
        <w:rPr>
          <w:lang w:val="en-GB"/>
        </w:rPr>
        <w:t>: Multi Fuse</w:t>
      </w:r>
      <w:bookmarkEnd w:id="1125"/>
    </w:p>
    <w:p w14:paraId="6942336E" w14:textId="77777777" w:rsidR="00CE3D4E" w:rsidRPr="00FF2A64" w:rsidRDefault="00CE3D4E" w:rsidP="00CE3D4E">
      <w:pPr>
        <w:rPr>
          <w:lang w:val="en-GB"/>
        </w:rPr>
      </w:pPr>
      <w:r w:rsidRPr="00FF2A64">
        <w:rPr>
          <w:lang w:val="en-GB"/>
        </w:rPr>
        <w:lastRenderedPageBreak/>
        <w:t>A multi-fuse is a metal structure that combines several fuses with a common power feed in a fixed layout. It is used to distribute a power supply to different fuse paths.</w:t>
      </w:r>
    </w:p>
    <w:p w14:paraId="2BBBF0BC" w14:textId="77777777" w:rsidR="00CE3D4E" w:rsidRDefault="00CE3D4E" w:rsidP="00CE3D4E">
      <w:pPr>
        <w:pStyle w:val="berschrift3"/>
        <w:keepLines w:val="0"/>
        <w:numPr>
          <w:ilvl w:val="2"/>
          <w:numId w:val="2"/>
        </w:numPr>
        <w:autoSpaceDE/>
        <w:autoSpaceDN/>
        <w:adjustRightInd/>
        <w:spacing w:before="240" w:after="60" w:line="240" w:lineRule="auto"/>
      </w:pPr>
      <w:bookmarkStart w:id="1126" w:name="_145b15e1c113fce9cd68fa5b2dbbcc58"/>
      <w:r>
        <w:t>Pinning Information &amp; Pinning Variance</w:t>
      </w:r>
      <w:bookmarkEnd w:id="1126"/>
    </w:p>
    <w:p w14:paraId="640F13BE" w14:textId="77777777" w:rsidR="00CE3D4E" w:rsidRDefault="00CE3D4E" w:rsidP="00CE3D4E">
      <w:pPr>
        <w:jc w:val="center"/>
      </w:pPr>
      <w:r>
        <w:rPr>
          <w:noProof/>
        </w:rPr>
        <w:drawing>
          <wp:inline distT="0" distB="0" distL="0" distR="0" wp14:anchorId="0EDFA33B" wp14:editId="3485DA0A">
            <wp:extent cx="5756275" cy="4641762"/>
            <wp:effectExtent l="0" t="0" r="0" b="0"/>
            <wp:docPr id="74" name="Picture -214483851.png" descr="-21448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14483851.png"/>
                    <pic:cNvPicPr/>
                  </pic:nvPicPr>
                  <pic:blipFill>
                    <a:blip r:embed="rId55" cstate="print"/>
                    <a:stretch>
                      <a:fillRect/>
                    </a:stretch>
                  </pic:blipFill>
                  <pic:spPr>
                    <a:xfrm>
                      <a:off x="0" y="0"/>
                      <a:ext cx="5756275" cy="4641762"/>
                    </a:xfrm>
                    <a:prstGeom prst="rect">
                      <a:avLst/>
                    </a:prstGeom>
                  </pic:spPr>
                </pic:pic>
              </a:graphicData>
            </a:graphic>
          </wp:inline>
        </w:drawing>
      </w:r>
    </w:p>
    <w:p w14:paraId="317549C0" w14:textId="02FEA48B" w:rsidR="00CE3D4E" w:rsidRPr="00FF2A64" w:rsidRDefault="00CE3D4E" w:rsidP="00CE3D4E">
      <w:pPr>
        <w:pStyle w:val="Beschriftung"/>
        <w:rPr>
          <w:lang w:val="en-GB"/>
        </w:rPr>
      </w:pPr>
      <w:bookmarkStart w:id="1127" w:name="_Toc33620387"/>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38</w:t>
      </w:r>
      <w:r>
        <w:fldChar w:fldCharType="end"/>
      </w:r>
      <w:r w:rsidRPr="00FF2A64">
        <w:rPr>
          <w:lang w:val="en-GB"/>
        </w:rPr>
        <w:t>: Pinning Information &amp; Pinning Variance</w:t>
      </w:r>
      <w:bookmarkEnd w:id="1127"/>
    </w:p>
    <w:p w14:paraId="7B9B0989" w14:textId="77777777" w:rsidR="00CE3D4E" w:rsidRPr="00FF2A64" w:rsidRDefault="00CE3D4E" w:rsidP="00CE3D4E">
      <w:pPr>
        <w:rPr>
          <w:lang w:val="en-GB"/>
        </w:rPr>
      </w:pPr>
      <w:r w:rsidRPr="00FF2A64">
        <w:rPr>
          <w:lang w:val="en-GB"/>
        </w:rPr>
        <w:t xml:space="preserve">The electrical behavior of a </w:t>
      </w:r>
      <w:r w:rsidRPr="00FF2A64">
        <w:rPr>
          <w:i/>
          <w:iCs/>
          <w:lang w:val="en-GB"/>
        </w:rPr>
        <w:t>PinComponent</w:t>
      </w:r>
      <w:r w:rsidRPr="00FF2A64">
        <w:rPr>
          <w:lang w:val="en-GB"/>
        </w:rPr>
        <w:t xml:space="preserve"> can be fixed for a certain EE-component but does not have to be fixed. For example, in the case of an ECU, the behavior depends on the deployed software.</w:t>
      </w:r>
    </w:p>
    <w:p w14:paraId="05C9D538" w14:textId="77777777" w:rsidR="00CE3D4E" w:rsidRPr="00FF2A64" w:rsidRDefault="00CE3D4E" w:rsidP="00CE3D4E">
      <w:pPr>
        <w:rPr>
          <w:lang w:val="en-GB"/>
        </w:rPr>
      </w:pPr>
      <w:r w:rsidRPr="00FF2A64">
        <w:rPr>
          <w:lang w:val="en-GB"/>
        </w:rPr>
        <w:t xml:space="preserve">Therefore, the electrical behavior of a </w:t>
      </w:r>
      <w:r w:rsidRPr="00FF2A64">
        <w:rPr>
          <w:i/>
          <w:iCs/>
          <w:lang w:val="en-GB"/>
        </w:rPr>
        <w:t xml:space="preserve">PinComponent </w:t>
      </w:r>
      <w:r w:rsidRPr="00FF2A64">
        <w:rPr>
          <w:lang w:val="en-GB"/>
        </w:rPr>
        <w:t xml:space="preserve">is not defined directly and fixed in the </w:t>
      </w:r>
      <w:r w:rsidRPr="00FF2A64">
        <w:rPr>
          <w:i/>
          <w:iCs/>
          <w:lang w:val="en-GB"/>
        </w:rPr>
        <w:t>PinComponent</w:t>
      </w:r>
      <w:r w:rsidRPr="00FF2A64">
        <w:rPr>
          <w:lang w:val="en-GB"/>
        </w:rPr>
        <w:t xml:space="preserve">. In fact, a </w:t>
      </w:r>
      <w:r w:rsidRPr="00FF2A64">
        <w:rPr>
          <w:i/>
          <w:iCs/>
          <w:lang w:val="en-GB"/>
        </w:rPr>
        <w:t>PinComponent</w:t>
      </w:r>
      <w:r w:rsidRPr="00FF2A64">
        <w:rPr>
          <w:lang w:val="en-GB"/>
        </w:rPr>
        <w:t xml:space="preserve"> can define </w:t>
      </w:r>
      <w:r w:rsidRPr="00FF2A64">
        <w:rPr>
          <w:i/>
          <w:iCs/>
          <w:lang w:val="en-GB"/>
        </w:rPr>
        <w:t>PinComponentBehaviors</w:t>
      </w:r>
      <w:r w:rsidRPr="00FF2A64">
        <w:rPr>
          <w:lang w:val="en-GB"/>
        </w:rPr>
        <w:t xml:space="preserve">, which are </w:t>
      </w:r>
      <w:r w:rsidRPr="00FF2A64">
        <w:rPr>
          <w:i/>
          <w:iCs/>
          <w:lang w:val="en-GB"/>
        </w:rPr>
        <w:t>ConfigurableElements.</w:t>
      </w:r>
      <w:r w:rsidRPr="00FF2A64">
        <w:rPr>
          <w:lang w:val="en-GB"/>
        </w:rPr>
        <w:t xml:space="preserve"> This means the actual valid </w:t>
      </w:r>
      <w:r w:rsidRPr="00FF2A64">
        <w:rPr>
          <w:i/>
          <w:iCs/>
          <w:lang w:val="en-GB"/>
        </w:rPr>
        <w:t>PinComponentBehavior</w:t>
      </w:r>
      <w:r w:rsidRPr="00FF2A64">
        <w:rPr>
          <w:lang w:val="en-GB"/>
        </w:rPr>
        <w:t xml:space="preserve"> for a </w:t>
      </w:r>
      <w:r w:rsidRPr="00FF2A64">
        <w:rPr>
          <w:i/>
          <w:iCs/>
          <w:lang w:val="en-GB"/>
        </w:rPr>
        <w:t>PinComponent</w:t>
      </w:r>
      <w:r w:rsidRPr="00FF2A64">
        <w:rPr>
          <w:lang w:val="en-GB"/>
        </w:rPr>
        <w:t xml:space="preserve"> can be determined when the necessary variant information is available. When no variant information is necessary (the </w:t>
      </w:r>
      <w:r w:rsidRPr="00FF2A64">
        <w:rPr>
          <w:i/>
          <w:iCs/>
          <w:lang w:val="en-GB"/>
        </w:rPr>
        <w:t>PinComponent</w:t>
      </w:r>
      <w:r w:rsidRPr="00FF2A64">
        <w:rPr>
          <w:lang w:val="en-GB"/>
        </w:rPr>
        <w:t xml:space="preserve"> has a fixed behavior) then the </w:t>
      </w:r>
      <w:r w:rsidRPr="00FF2A64">
        <w:rPr>
          <w:i/>
          <w:iCs/>
          <w:lang w:val="en-GB"/>
        </w:rPr>
        <w:t>PinComponent</w:t>
      </w:r>
      <w:r w:rsidRPr="00FF2A64">
        <w:rPr>
          <w:lang w:val="en-GB"/>
        </w:rPr>
        <w:t xml:space="preserve"> just defines a single </w:t>
      </w:r>
      <w:r w:rsidRPr="00FF2A64">
        <w:rPr>
          <w:i/>
          <w:iCs/>
          <w:lang w:val="en-GB"/>
        </w:rPr>
        <w:t>PinComponentBehavior.</w:t>
      </w:r>
    </w:p>
    <w:p w14:paraId="2B056FFB" w14:textId="77777777" w:rsidR="00CE3D4E" w:rsidRPr="00FF2A64" w:rsidRDefault="00CE3D4E" w:rsidP="00CE3D4E">
      <w:pPr>
        <w:rPr>
          <w:lang w:val="en-GB"/>
        </w:rPr>
      </w:pPr>
      <w:r w:rsidRPr="00FF2A64">
        <w:rPr>
          <w:lang w:val="en-GB"/>
        </w:rPr>
        <w:t xml:space="preserve">The </w:t>
      </w:r>
      <w:r w:rsidRPr="00FF2A64">
        <w:rPr>
          <w:i/>
          <w:iCs/>
          <w:lang w:val="en-GB"/>
        </w:rPr>
        <w:t>PinCurrentInformation</w:t>
      </w:r>
      <w:r w:rsidRPr="00FF2A64">
        <w:rPr>
          <w:lang w:val="en-GB"/>
        </w:rPr>
        <w:t xml:space="preserve"> and </w:t>
      </w:r>
      <w:r w:rsidRPr="00FF2A64">
        <w:rPr>
          <w:i/>
          <w:iCs/>
          <w:lang w:val="en-GB"/>
        </w:rPr>
        <w:t>PinVoltageInformation</w:t>
      </w:r>
      <w:r w:rsidRPr="00FF2A64">
        <w:rPr>
          <w:lang w:val="en-GB"/>
        </w:rPr>
        <w:t xml:space="preserve"> can be used to describe the characteristic curves for different types and times of currents and voltages.</w:t>
      </w:r>
    </w:p>
    <w:p w14:paraId="0AA5B13A" w14:textId="77777777" w:rsidR="00CE3D4E" w:rsidRDefault="00CE3D4E" w:rsidP="00CE3D4E">
      <w:pPr>
        <w:pStyle w:val="berschrift2"/>
        <w:keepLines w:val="0"/>
        <w:numPr>
          <w:ilvl w:val="1"/>
          <w:numId w:val="2"/>
        </w:numPr>
        <w:autoSpaceDE/>
        <w:autoSpaceDN/>
        <w:adjustRightInd/>
        <w:spacing w:before="240" w:after="60" w:line="240" w:lineRule="auto"/>
      </w:pPr>
      <w:bookmarkStart w:id="1128" w:name="_Toc33620307"/>
      <w:r>
        <w:lastRenderedPageBreak/>
        <w:t>Instances of Components</w:t>
      </w:r>
      <w:bookmarkEnd w:id="1128"/>
    </w:p>
    <w:p w14:paraId="118CA4A9" w14:textId="77777777" w:rsidR="00CE3D4E" w:rsidRDefault="00CE3D4E" w:rsidP="00CE3D4E">
      <w:pPr>
        <w:pStyle w:val="berschrift3"/>
        <w:keepLines w:val="0"/>
        <w:numPr>
          <w:ilvl w:val="2"/>
          <w:numId w:val="2"/>
        </w:numPr>
        <w:autoSpaceDE/>
        <w:autoSpaceDN/>
        <w:adjustRightInd/>
        <w:spacing w:before="240" w:after="60" w:line="240" w:lineRule="auto"/>
      </w:pPr>
      <w:bookmarkStart w:id="1129" w:name="_de39a03ef192e0cc1393d7a0af94381c"/>
      <w:r>
        <w:t>Instantiation of Components</w:t>
      </w:r>
      <w:bookmarkEnd w:id="1129"/>
    </w:p>
    <w:p w14:paraId="5B95AFC6" w14:textId="77777777" w:rsidR="00CE3D4E" w:rsidRDefault="00CE3D4E" w:rsidP="00CE3D4E">
      <w:pPr>
        <w:jc w:val="center"/>
      </w:pPr>
      <w:r>
        <w:rPr>
          <w:noProof/>
        </w:rPr>
        <w:drawing>
          <wp:inline distT="0" distB="0" distL="0" distR="0" wp14:anchorId="0E0A6FAD" wp14:editId="416B029C">
            <wp:extent cx="5756275" cy="3853725"/>
            <wp:effectExtent l="0" t="0" r="0" b="0"/>
            <wp:docPr id="76" name="Picture -1423838242.png" descr="-142383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423838242.png"/>
                    <pic:cNvPicPr/>
                  </pic:nvPicPr>
                  <pic:blipFill>
                    <a:blip r:embed="rId56" cstate="print"/>
                    <a:stretch>
                      <a:fillRect/>
                    </a:stretch>
                  </pic:blipFill>
                  <pic:spPr>
                    <a:xfrm>
                      <a:off x="0" y="0"/>
                      <a:ext cx="5756275" cy="3853725"/>
                    </a:xfrm>
                    <a:prstGeom prst="rect">
                      <a:avLst/>
                    </a:prstGeom>
                  </pic:spPr>
                </pic:pic>
              </a:graphicData>
            </a:graphic>
          </wp:inline>
        </w:drawing>
      </w:r>
    </w:p>
    <w:p w14:paraId="18852A9B" w14:textId="1EA8CE7E" w:rsidR="00CE3D4E" w:rsidRPr="00FF2A64" w:rsidRDefault="00CE3D4E" w:rsidP="00CE3D4E">
      <w:pPr>
        <w:pStyle w:val="Beschriftung"/>
        <w:rPr>
          <w:lang w:val="en-GB"/>
        </w:rPr>
      </w:pPr>
      <w:bookmarkStart w:id="1130" w:name="_Toc33620388"/>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39</w:t>
      </w:r>
      <w:r>
        <w:fldChar w:fldCharType="end"/>
      </w:r>
      <w:r w:rsidRPr="00FF2A64">
        <w:rPr>
          <w:lang w:val="en-GB"/>
        </w:rPr>
        <w:t>: Instantiation of Components</w:t>
      </w:r>
      <w:bookmarkEnd w:id="1130"/>
    </w:p>
    <w:p w14:paraId="47C03075" w14:textId="77777777" w:rsidR="00CE3D4E" w:rsidRPr="00FF2A64" w:rsidRDefault="00CE3D4E" w:rsidP="00CE3D4E">
      <w:pPr>
        <w:rPr>
          <w:lang w:val="en-GB"/>
        </w:rPr>
      </w:pPr>
      <w:r w:rsidRPr="00FF2A64">
        <w:rPr>
          <w:lang w:val="en-GB"/>
        </w:rPr>
        <w:t xml:space="preserve">It is a quite common pattern for complex product descriptions, to differentiate between types and their instances. A type is a general description that applies to all instances of this type. In the VEC the types of components are described with </w:t>
      </w:r>
      <w:r w:rsidRPr="00FF2A64">
        <w:rPr>
          <w:i/>
          <w:iCs/>
          <w:lang w:val="en-GB"/>
        </w:rPr>
        <w:t>PartVersions</w:t>
      </w:r>
      <w:r w:rsidRPr="00FF2A64">
        <w:rPr>
          <w:lang w:val="en-GB"/>
        </w:rPr>
        <w:t xml:space="preserve"> and </w:t>
      </w:r>
      <w:r w:rsidRPr="00FF2A64">
        <w:rPr>
          <w:i/>
          <w:iCs/>
          <w:lang w:val="en-GB"/>
        </w:rPr>
        <w:t>PartOrUsageRelatedSpecifications</w:t>
      </w:r>
      <w:r w:rsidRPr="00FF2A64">
        <w:rPr>
          <w:lang w:val="en-GB"/>
        </w:rPr>
        <w:t xml:space="preserve">. They are describing the general properties of a certain component type (e.g. a connector housing with a certain </w:t>
      </w:r>
      <w:r w:rsidRPr="00FF2A64">
        <w:rPr>
          <w:i/>
          <w:iCs/>
          <w:lang w:val="en-GB"/>
        </w:rPr>
        <w:t>partNumber</w:t>
      </w:r>
      <w:r w:rsidRPr="00FF2A64">
        <w:rPr>
          <w:lang w:val="en-GB"/>
        </w:rPr>
        <w:t xml:space="preserve">). In order to define a more complex product with these elements, instances of the components are necessary (e.g. the connector housing for the left front light). To create such instances of components, the VEC provides two concepts: </w:t>
      </w:r>
      <w:r w:rsidRPr="00FF2A64">
        <w:rPr>
          <w:i/>
          <w:iCs/>
          <w:lang w:val="en-GB"/>
        </w:rPr>
        <w:t>PartOccurrence</w:t>
      </w:r>
      <w:r w:rsidRPr="00FF2A64">
        <w:rPr>
          <w:lang w:val="en-GB"/>
        </w:rPr>
        <w:t xml:space="preserve"> and </w:t>
      </w:r>
      <w:r w:rsidRPr="00FF2A64">
        <w:rPr>
          <w:i/>
          <w:iCs/>
          <w:lang w:val="en-GB"/>
        </w:rPr>
        <w:t>PartUsage</w:t>
      </w:r>
      <w:r w:rsidRPr="00FF2A64">
        <w:rPr>
          <w:lang w:val="en-GB"/>
        </w:rPr>
        <w:t>.</w:t>
      </w:r>
    </w:p>
    <w:p w14:paraId="330FE287" w14:textId="77777777" w:rsidR="00CE3D4E" w:rsidRPr="00FF2A64" w:rsidRDefault="00CE3D4E" w:rsidP="00CE3D4E">
      <w:pPr>
        <w:rPr>
          <w:lang w:val="en-GB"/>
        </w:rPr>
      </w:pPr>
      <w:r w:rsidRPr="00FF2A64">
        <w:rPr>
          <w:lang w:val="en-GB"/>
        </w:rPr>
        <w:t>The two concepts are necessary to fulfil the requirement for the VEC, that equal design elements are represented equally in the model, regardless of the level abstraction. This means for example, that the specification of a contacting must be represented always in the same way, regardless of the context either in an electrological specification or in a finalised product specification. The difference is that in an electrological specification in many cases defines only requirements for a component (e.g. the wire color, cross section area or number of cavities). In a finalized product specification, all components normally have assigned part numbers.</w:t>
      </w:r>
    </w:p>
    <w:p w14:paraId="03722FB6" w14:textId="77777777" w:rsidR="00CE3D4E" w:rsidRPr="00FF2A64" w:rsidRDefault="00CE3D4E" w:rsidP="00CE3D4E">
      <w:pPr>
        <w:rPr>
          <w:lang w:val="en-GB"/>
        </w:rPr>
      </w:pPr>
      <w:r w:rsidRPr="00FF2A64">
        <w:rPr>
          <w:lang w:val="en-GB"/>
        </w:rPr>
        <w:t xml:space="preserve">A </w:t>
      </w:r>
      <w:r w:rsidRPr="00FF2A64">
        <w:rPr>
          <w:i/>
          <w:iCs/>
          <w:lang w:val="en-GB"/>
        </w:rPr>
        <w:t>PartOccurrence</w:t>
      </w:r>
      <w:r w:rsidRPr="00FF2A64">
        <w:rPr>
          <w:lang w:val="en-GB"/>
        </w:rPr>
        <w:t xml:space="preserve"> is a concrete occurrence of a certain </w:t>
      </w:r>
      <w:r w:rsidRPr="00FF2A64">
        <w:rPr>
          <w:i/>
          <w:iCs/>
          <w:lang w:val="en-GB"/>
        </w:rPr>
        <w:t>PartVersion</w:t>
      </w:r>
      <w:r w:rsidRPr="00FF2A64">
        <w:rPr>
          <w:lang w:val="en-GB"/>
        </w:rPr>
        <w:t xml:space="preserve"> in a real product (Metaphorically spoken: if the product is broken into pieces, there will be a good chance </w:t>
      </w:r>
      <w:r w:rsidRPr="00FF2A64">
        <w:rPr>
          <w:lang w:val="en-GB"/>
        </w:rPr>
        <w:lastRenderedPageBreak/>
        <w:t xml:space="preserve">that one of the pieces is the </w:t>
      </w:r>
      <w:r w:rsidRPr="00FF2A64">
        <w:rPr>
          <w:i/>
          <w:iCs/>
          <w:lang w:val="en-GB"/>
        </w:rPr>
        <w:t xml:space="preserve">PartOccurrence </w:t>
      </w:r>
      <w:r w:rsidRPr="00FF2A64">
        <w:rPr>
          <w:lang w:val="en-GB"/>
        </w:rPr>
        <w:t xml:space="preserve">one is searching for). Therefore, the </w:t>
      </w:r>
      <w:r w:rsidRPr="00FF2A64">
        <w:rPr>
          <w:i/>
          <w:iCs/>
          <w:lang w:val="en-GB"/>
        </w:rPr>
        <w:t xml:space="preserve">PartOccurrence </w:t>
      </w:r>
      <w:r w:rsidRPr="00FF2A64">
        <w:rPr>
          <w:lang w:val="en-GB"/>
        </w:rPr>
        <w:t xml:space="preserve">references directly a </w:t>
      </w:r>
      <w:r w:rsidRPr="00FF2A64">
        <w:rPr>
          <w:i/>
          <w:iCs/>
          <w:lang w:val="en-GB"/>
        </w:rPr>
        <w:t>PartVersion</w:t>
      </w:r>
      <w:r w:rsidRPr="00FF2A64">
        <w:rPr>
          <w:lang w:val="en-GB"/>
        </w:rPr>
        <w:t>.</w:t>
      </w:r>
    </w:p>
    <w:p w14:paraId="4E9D045A" w14:textId="77777777" w:rsidR="00CE3D4E" w:rsidRPr="00FF2A64" w:rsidRDefault="00CE3D4E" w:rsidP="00CE3D4E">
      <w:pPr>
        <w:rPr>
          <w:lang w:val="en-GB"/>
        </w:rPr>
      </w:pPr>
      <w:r w:rsidRPr="00FF2A64">
        <w:rPr>
          <w:i/>
          <w:iCs/>
          <w:lang w:val="en-GB"/>
        </w:rPr>
        <w:t>PartUsages</w:t>
      </w:r>
      <w:r w:rsidRPr="00FF2A64">
        <w:rPr>
          <w:lang w:val="en-GB"/>
        </w:rPr>
        <w:t xml:space="preserve"> shall be used for the specification of the elements on a more abstract level. This is the case either when not all technical properties required to select a correct </w:t>
      </w:r>
      <w:r w:rsidRPr="00FF2A64">
        <w:rPr>
          <w:i/>
          <w:iCs/>
          <w:lang w:val="en-GB"/>
        </w:rPr>
        <w:t>PartVersion</w:t>
      </w:r>
      <w:r w:rsidRPr="00FF2A64">
        <w:rPr>
          <w:lang w:val="en-GB"/>
        </w:rPr>
        <w:t xml:space="preserve"> are known (e.g. only the cross section area of a wire is known, but not the color) or when not all usage properties are known that are required to create a </w:t>
      </w:r>
      <w:r w:rsidRPr="00FF2A64">
        <w:rPr>
          <w:i/>
          <w:iCs/>
          <w:lang w:val="en-GB"/>
        </w:rPr>
        <w:t>PartOccurrence.</w:t>
      </w:r>
      <w:r w:rsidRPr="00FF2A64">
        <w:rPr>
          <w:lang w:val="en-GB"/>
        </w:rPr>
        <w:t xml:space="preserve"> This is true for example for a connectivity description and for a pure geometry description. The final occurrences come first into being when a connectivity description and a geometry description is combined. This is even true in the case of connectivity description where the part numbers for the wiring connections are already defined. The reason is that the wire lengths are still undefined, because the length information is dependent on a certain geometry. Additionally, it is possible that the same wiring definition is instantiated within different geometries, which might result in different </w:t>
      </w:r>
      <w:r w:rsidRPr="00FF2A64">
        <w:rPr>
          <w:i/>
          <w:iCs/>
          <w:lang w:val="en-GB"/>
        </w:rPr>
        <w:t>PartOccurrences</w:t>
      </w:r>
      <w:r w:rsidRPr="00FF2A64">
        <w:rPr>
          <w:lang w:val="en-GB"/>
        </w:rPr>
        <w:t xml:space="preserve">. For reasons of traceability, each </w:t>
      </w:r>
      <w:r w:rsidRPr="00FF2A64">
        <w:rPr>
          <w:i/>
          <w:iCs/>
          <w:lang w:val="en-GB"/>
        </w:rPr>
        <w:t>PartOccurrence</w:t>
      </w:r>
      <w:r w:rsidRPr="00FF2A64">
        <w:rPr>
          <w:lang w:val="en-GB"/>
        </w:rPr>
        <w:t xml:space="preserve"> can reference back to the </w:t>
      </w:r>
      <w:r w:rsidRPr="00FF2A64">
        <w:rPr>
          <w:i/>
          <w:iCs/>
          <w:lang w:val="en-GB"/>
        </w:rPr>
        <w:t>PartUsage</w:t>
      </w:r>
      <w:r w:rsidRPr="00FF2A64">
        <w:rPr>
          <w:lang w:val="en-GB"/>
        </w:rPr>
        <w:t xml:space="preserve"> it realizes.</w:t>
      </w:r>
    </w:p>
    <w:p w14:paraId="78BCC31D" w14:textId="77777777" w:rsidR="00CE3D4E" w:rsidRPr="00FF2A64" w:rsidRDefault="00CE3D4E" w:rsidP="00CE3D4E">
      <w:pPr>
        <w:rPr>
          <w:lang w:val="en-GB"/>
        </w:rPr>
      </w:pPr>
      <w:r w:rsidRPr="00FF2A64">
        <w:rPr>
          <w:lang w:val="en-GB"/>
        </w:rPr>
        <w:t xml:space="preserve">In order to describe technical properties for a </w:t>
      </w:r>
      <w:r w:rsidRPr="00FF2A64">
        <w:rPr>
          <w:i/>
          <w:iCs/>
          <w:lang w:val="en-GB"/>
        </w:rPr>
        <w:t>PartUsage</w:t>
      </w:r>
      <w:r w:rsidRPr="00FF2A64">
        <w:rPr>
          <w:lang w:val="en-GB"/>
        </w:rPr>
        <w:t xml:space="preserve"> without requiring a concrete </w:t>
      </w:r>
      <w:r w:rsidRPr="00FF2A64">
        <w:rPr>
          <w:i/>
          <w:iCs/>
          <w:lang w:val="en-GB"/>
        </w:rPr>
        <w:t xml:space="preserve">PartVersion </w:t>
      </w:r>
      <w:r w:rsidRPr="00FF2A64">
        <w:rPr>
          <w:lang w:val="en-GB"/>
        </w:rPr>
        <w:t xml:space="preserve">or a pseudo </w:t>
      </w:r>
      <w:r w:rsidRPr="00FF2A64">
        <w:rPr>
          <w:i/>
          <w:iCs/>
          <w:lang w:val="en-GB"/>
        </w:rPr>
        <w:t>PartVersion</w:t>
      </w:r>
      <w:r w:rsidRPr="00FF2A64">
        <w:rPr>
          <w:lang w:val="en-GB"/>
        </w:rPr>
        <w:t xml:space="preserve"> the </w:t>
      </w:r>
      <w:r w:rsidRPr="00FF2A64">
        <w:rPr>
          <w:i/>
          <w:iCs/>
          <w:lang w:val="en-GB"/>
        </w:rPr>
        <w:t>PartUsage</w:t>
      </w:r>
      <w:r w:rsidRPr="00FF2A64">
        <w:rPr>
          <w:lang w:val="en-GB"/>
        </w:rPr>
        <w:t xml:space="preserve"> can reference several </w:t>
      </w:r>
      <w:r w:rsidRPr="00FF2A64">
        <w:rPr>
          <w:i/>
          <w:iCs/>
          <w:lang w:val="en-GB"/>
        </w:rPr>
        <w:t>PartOrUsageRelatedSpecifications</w:t>
      </w:r>
      <w:r w:rsidRPr="00FF2A64">
        <w:rPr>
          <w:lang w:val="en-GB"/>
        </w:rPr>
        <w:t xml:space="preserve"> like the </w:t>
      </w:r>
      <w:r w:rsidRPr="00FF2A64">
        <w:rPr>
          <w:i/>
          <w:iCs/>
          <w:lang w:val="en-GB"/>
        </w:rPr>
        <w:t>PartVersion.</w:t>
      </w:r>
      <w:r w:rsidRPr="00FF2A64">
        <w:rPr>
          <w:lang w:val="en-GB"/>
        </w:rPr>
        <w:t xml:space="preserve"> As described in the chapter "part master data" the VEC allows the description of components through the combination of different characteristics (the </w:t>
      </w:r>
      <w:r w:rsidRPr="00FF2A64">
        <w:rPr>
          <w:i/>
          <w:iCs/>
          <w:lang w:val="en-GB"/>
        </w:rPr>
        <w:t xml:space="preserve">PartOrUsageRelatedSpecifications). </w:t>
      </w:r>
      <w:r w:rsidRPr="00FF2A64">
        <w:rPr>
          <w:lang w:val="en-GB"/>
        </w:rPr>
        <w:t xml:space="preserve">Therefore, a </w:t>
      </w:r>
      <w:r w:rsidRPr="00FF2A64">
        <w:rPr>
          <w:i/>
          <w:iCs/>
          <w:lang w:val="en-GB"/>
        </w:rPr>
        <w:t xml:space="preserve">PartUsage </w:t>
      </w:r>
      <w:r w:rsidRPr="00FF2A64">
        <w:rPr>
          <w:lang w:val="en-GB"/>
        </w:rPr>
        <w:t xml:space="preserve">can reference multiple </w:t>
      </w:r>
      <w:r w:rsidRPr="00FF2A64">
        <w:rPr>
          <w:i/>
          <w:iCs/>
          <w:lang w:val="en-GB"/>
        </w:rPr>
        <w:t>PartOrUsageRelatedSpecification</w:t>
      </w:r>
      <w:r w:rsidRPr="00FF2A64">
        <w:rPr>
          <w:lang w:val="en-GB"/>
        </w:rPr>
        <w:t xml:space="preserve">. Its primary characteristic is defined with the </w:t>
      </w:r>
      <w:r w:rsidRPr="00FF2A64">
        <w:rPr>
          <w:i/>
          <w:iCs/>
          <w:lang w:val="en-GB"/>
        </w:rPr>
        <w:t>PrimaryPartType</w:t>
      </w:r>
      <w:r w:rsidRPr="00FF2A64">
        <w:rPr>
          <w:lang w:val="en-GB"/>
        </w:rPr>
        <w:t>.</w:t>
      </w:r>
    </w:p>
    <w:p w14:paraId="7C96283E" w14:textId="77777777" w:rsidR="00CE3D4E" w:rsidRPr="00FF2A64" w:rsidRDefault="00CE3D4E" w:rsidP="00CE3D4E">
      <w:pPr>
        <w:rPr>
          <w:lang w:val="en-GB"/>
        </w:rPr>
      </w:pPr>
      <w:r w:rsidRPr="00FF2A64">
        <w:rPr>
          <w:lang w:val="en-GB"/>
        </w:rPr>
        <w:t xml:space="preserve">However different characteristics of component types may require different properties for instances of them. Therefore, a symmetrical concept to the </w:t>
      </w:r>
      <w:r w:rsidRPr="00FF2A64">
        <w:rPr>
          <w:i/>
          <w:iCs/>
          <w:lang w:val="en-GB"/>
        </w:rPr>
        <w:t xml:space="preserve">PartOrUsageRelatedSpecification </w:t>
      </w:r>
      <w:r w:rsidRPr="00FF2A64">
        <w:rPr>
          <w:lang w:val="en-GB"/>
        </w:rPr>
        <w:t xml:space="preserve">for instances was created in the VEC: The </w:t>
      </w:r>
      <w:r w:rsidRPr="00FF2A64">
        <w:rPr>
          <w:i/>
          <w:iCs/>
          <w:lang w:val="en-GB"/>
        </w:rPr>
        <w:t>Role.</w:t>
      </w:r>
      <w:r w:rsidRPr="00FF2A64">
        <w:rPr>
          <w:lang w:val="en-GB"/>
        </w:rPr>
        <w:t xml:space="preserve"> Quite simplified: A </w:t>
      </w:r>
      <w:r w:rsidRPr="00FF2A64">
        <w:rPr>
          <w:i/>
          <w:iCs/>
          <w:lang w:val="en-GB"/>
        </w:rPr>
        <w:t xml:space="preserve">Role </w:t>
      </w:r>
      <w:r w:rsidRPr="00FF2A64">
        <w:rPr>
          <w:lang w:val="en-GB"/>
        </w:rPr>
        <w:t xml:space="preserve">is an instance of a </w:t>
      </w:r>
      <w:r w:rsidRPr="00FF2A64">
        <w:rPr>
          <w:i/>
          <w:iCs/>
          <w:lang w:val="en-GB"/>
        </w:rPr>
        <w:t>PartOrUsageRelatedSpecification</w:t>
      </w:r>
      <w:r w:rsidRPr="00FF2A64">
        <w:rPr>
          <w:lang w:val="en-GB"/>
        </w:rPr>
        <w:t xml:space="preserve"> in the context of an </w:t>
      </w:r>
      <w:r w:rsidRPr="00FF2A64">
        <w:rPr>
          <w:i/>
          <w:iCs/>
          <w:lang w:val="en-GB"/>
        </w:rPr>
        <w:t>OccurrenceOrUsage</w:t>
      </w:r>
      <w:r w:rsidRPr="00FF2A64">
        <w:rPr>
          <w:lang w:val="en-GB"/>
        </w:rPr>
        <w:t xml:space="preserve"> which is an instance of an abstract or concrete part (difference between </w:t>
      </w:r>
      <w:r w:rsidRPr="00FF2A64">
        <w:rPr>
          <w:i/>
          <w:iCs/>
          <w:lang w:val="en-GB"/>
        </w:rPr>
        <w:t>PartUsage</w:t>
      </w:r>
      <w:r w:rsidRPr="00FF2A64">
        <w:rPr>
          <w:lang w:val="en-GB"/>
        </w:rPr>
        <w:t xml:space="preserve"> and </w:t>
      </w:r>
      <w:r w:rsidRPr="00FF2A64">
        <w:rPr>
          <w:i/>
          <w:iCs/>
          <w:lang w:val="en-GB"/>
        </w:rPr>
        <w:t>PartOccurrence</w:t>
      </w:r>
      <w:r w:rsidRPr="00FF2A64">
        <w:rPr>
          <w:lang w:val="en-GB"/>
        </w:rPr>
        <w:t>).</w:t>
      </w:r>
    </w:p>
    <w:p w14:paraId="2792C457" w14:textId="77777777" w:rsidR="00CE3D4E" w:rsidRPr="00FF2A64" w:rsidRDefault="00CE3D4E" w:rsidP="00CE3D4E">
      <w:pPr>
        <w:rPr>
          <w:lang w:val="en-GB"/>
        </w:rPr>
      </w:pPr>
      <w:r w:rsidRPr="00FF2A64">
        <w:rPr>
          <w:i/>
          <w:iCs/>
          <w:lang w:val="en-GB"/>
        </w:rPr>
        <w:t xml:space="preserve">Roles, </w:t>
      </w:r>
      <w:r w:rsidRPr="00FF2A64">
        <w:rPr>
          <w:lang w:val="en-GB"/>
        </w:rPr>
        <w:t xml:space="preserve">their subclasses and the sub elements of them are used whenever type specific usage information is required (e.g. a reference to a cavity in a certain use of a connector). Every other concept in VEC that requires references to instances uses these elements (e.g. the contacting). Since a </w:t>
      </w:r>
      <w:r w:rsidRPr="00FF2A64">
        <w:rPr>
          <w:i/>
          <w:iCs/>
          <w:lang w:val="en-GB"/>
        </w:rPr>
        <w:t xml:space="preserve">Role </w:t>
      </w:r>
      <w:r w:rsidRPr="00FF2A64">
        <w:rPr>
          <w:lang w:val="en-GB"/>
        </w:rPr>
        <w:t xml:space="preserve">can be used without knowing if it belongs to a </w:t>
      </w:r>
      <w:r w:rsidRPr="00FF2A64">
        <w:rPr>
          <w:i/>
          <w:iCs/>
          <w:lang w:val="en-GB"/>
        </w:rPr>
        <w:t>PartUsage</w:t>
      </w:r>
      <w:r w:rsidRPr="00FF2A64">
        <w:rPr>
          <w:lang w:val="en-GB"/>
        </w:rPr>
        <w:t xml:space="preserve"> or a </w:t>
      </w:r>
      <w:r w:rsidRPr="00FF2A64">
        <w:rPr>
          <w:i/>
          <w:iCs/>
          <w:lang w:val="en-GB"/>
        </w:rPr>
        <w:t>PartOccurrence</w:t>
      </w:r>
      <w:r w:rsidRPr="00FF2A64">
        <w:rPr>
          <w:lang w:val="en-GB"/>
        </w:rPr>
        <w:t xml:space="preserve"> concepts like the contacting can be reused regardless of the level of abstract (e.g. in a system wiring without concrete part numbers or in the product specification of wiring harness).</w:t>
      </w:r>
    </w:p>
    <w:p w14:paraId="44831426" w14:textId="77777777" w:rsidR="00CE3D4E" w:rsidRDefault="00CE3D4E" w:rsidP="00CE3D4E">
      <w:pPr>
        <w:pStyle w:val="berschrift3"/>
        <w:keepLines w:val="0"/>
        <w:numPr>
          <w:ilvl w:val="2"/>
          <w:numId w:val="2"/>
        </w:numPr>
        <w:autoSpaceDE/>
        <w:autoSpaceDN/>
        <w:adjustRightInd/>
        <w:spacing w:before="240" w:after="60" w:line="240" w:lineRule="auto"/>
      </w:pPr>
      <w:bookmarkStart w:id="1131" w:name="_cf84efcac22cd7903df17cb5f841b8ee"/>
      <w:r>
        <w:lastRenderedPageBreak/>
        <w:t>Instances of Wires</w:t>
      </w:r>
      <w:bookmarkEnd w:id="1131"/>
    </w:p>
    <w:p w14:paraId="73A8C7C6" w14:textId="77777777" w:rsidR="00CE3D4E" w:rsidRDefault="00CE3D4E" w:rsidP="00CE3D4E">
      <w:pPr>
        <w:jc w:val="center"/>
      </w:pPr>
      <w:r>
        <w:rPr>
          <w:noProof/>
        </w:rPr>
        <w:drawing>
          <wp:inline distT="0" distB="0" distL="0" distR="0" wp14:anchorId="414FEE71" wp14:editId="327B41BD">
            <wp:extent cx="5756275" cy="4639952"/>
            <wp:effectExtent l="0" t="0" r="0" b="0"/>
            <wp:docPr id="78" name="Picture -918780142.png" descr="-91878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18780142.png"/>
                    <pic:cNvPicPr/>
                  </pic:nvPicPr>
                  <pic:blipFill>
                    <a:blip r:embed="rId57" cstate="print"/>
                    <a:stretch>
                      <a:fillRect/>
                    </a:stretch>
                  </pic:blipFill>
                  <pic:spPr>
                    <a:xfrm>
                      <a:off x="0" y="0"/>
                      <a:ext cx="5756275" cy="4639952"/>
                    </a:xfrm>
                    <a:prstGeom prst="rect">
                      <a:avLst/>
                    </a:prstGeom>
                  </pic:spPr>
                </pic:pic>
              </a:graphicData>
            </a:graphic>
          </wp:inline>
        </w:drawing>
      </w:r>
    </w:p>
    <w:p w14:paraId="2D04EC32" w14:textId="4A1C0C8D" w:rsidR="00CE3D4E" w:rsidRPr="00FF2A64" w:rsidRDefault="00CE3D4E" w:rsidP="00CE3D4E">
      <w:pPr>
        <w:pStyle w:val="Beschriftung"/>
        <w:rPr>
          <w:lang w:val="en-GB"/>
        </w:rPr>
      </w:pPr>
      <w:bookmarkStart w:id="1132" w:name="_Toc33620389"/>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40</w:t>
      </w:r>
      <w:r>
        <w:fldChar w:fldCharType="end"/>
      </w:r>
      <w:r w:rsidRPr="00FF2A64">
        <w:rPr>
          <w:lang w:val="en-GB"/>
        </w:rPr>
        <w:t>: Instances of Wires</w:t>
      </w:r>
      <w:bookmarkEnd w:id="1132"/>
    </w:p>
    <w:p w14:paraId="30E5F7FB" w14:textId="77777777" w:rsidR="00CE3D4E" w:rsidRPr="00FF2A64" w:rsidRDefault="00CE3D4E" w:rsidP="00CE3D4E">
      <w:pPr>
        <w:rPr>
          <w:lang w:val="en-GB"/>
        </w:rPr>
      </w:pPr>
      <w:r w:rsidRPr="00FF2A64">
        <w:rPr>
          <w:lang w:val="en-GB"/>
        </w:rPr>
        <w:t>The diagram shows the mapping between the part master data of a wire (partly displayed on the left side) and the instance specific information (displayed on the right side).</w:t>
      </w:r>
    </w:p>
    <w:p w14:paraId="01672C68" w14:textId="77777777" w:rsidR="00CE3D4E" w:rsidRDefault="00CE3D4E" w:rsidP="00CE3D4E">
      <w:pPr>
        <w:pStyle w:val="berschrift3"/>
        <w:keepLines w:val="0"/>
        <w:numPr>
          <w:ilvl w:val="2"/>
          <w:numId w:val="2"/>
        </w:numPr>
        <w:autoSpaceDE/>
        <w:autoSpaceDN/>
        <w:adjustRightInd/>
        <w:spacing w:before="240" w:after="60" w:line="240" w:lineRule="auto"/>
      </w:pPr>
      <w:bookmarkStart w:id="1133" w:name="_126f05394cfb720b3bae7e3790fb2414"/>
      <w:r>
        <w:lastRenderedPageBreak/>
        <w:t>Instances of Terminals</w:t>
      </w:r>
      <w:bookmarkEnd w:id="1133"/>
    </w:p>
    <w:p w14:paraId="6E1F4B8C" w14:textId="77777777" w:rsidR="00CE3D4E" w:rsidRDefault="00CE3D4E" w:rsidP="00CE3D4E">
      <w:pPr>
        <w:jc w:val="center"/>
      </w:pPr>
      <w:r>
        <w:rPr>
          <w:noProof/>
        </w:rPr>
        <w:drawing>
          <wp:inline distT="0" distB="0" distL="0" distR="0" wp14:anchorId="3D95BD96" wp14:editId="3496F9BC">
            <wp:extent cx="5756275" cy="2920120"/>
            <wp:effectExtent l="0" t="0" r="0" b="0"/>
            <wp:docPr id="80" name="Picture 614074031.png" descr="61407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14074031.png"/>
                    <pic:cNvPicPr/>
                  </pic:nvPicPr>
                  <pic:blipFill>
                    <a:blip r:embed="rId58" cstate="print"/>
                    <a:stretch>
                      <a:fillRect/>
                    </a:stretch>
                  </pic:blipFill>
                  <pic:spPr>
                    <a:xfrm>
                      <a:off x="0" y="0"/>
                      <a:ext cx="5756275" cy="2920120"/>
                    </a:xfrm>
                    <a:prstGeom prst="rect">
                      <a:avLst/>
                    </a:prstGeom>
                  </pic:spPr>
                </pic:pic>
              </a:graphicData>
            </a:graphic>
          </wp:inline>
        </w:drawing>
      </w:r>
    </w:p>
    <w:p w14:paraId="41A23BC9" w14:textId="785B686C" w:rsidR="00CE3D4E" w:rsidRPr="00FF2A64" w:rsidRDefault="00CE3D4E" w:rsidP="00CE3D4E">
      <w:pPr>
        <w:pStyle w:val="Beschriftung"/>
        <w:rPr>
          <w:lang w:val="en-GB"/>
        </w:rPr>
      </w:pPr>
      <w:bookmarkStart w:id="1134" w:name="_Toc33620390"/>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41</w:t>
      </w:r>
      <w:r>
        <w:fldChar w:fldCharType="end"/>
      </w:r>
      <w:r w:rsidRPr="00FF2A64">
        <w:rPr>
          <w:lang w:val="en-GB"/>
        </w:rPr>
        <w:t>: Instances of Terminals</w:t>
      </w:r>
      <w:bookmarkEnd w:id="1134"/>
    </w:p>
    <w:p w14:paraId="07DC720D" w14:textId="77777777" w:rsidR="00CE3D4E" w:rsidRPr="00FF2A64" w:rsidRDefault="00CE3D4E" w:rsidP="00CE3D4E">
      <w:pPr>
        <w:rPr>
          <w:lang w:val="en-GB"/>
        </w:rPr>
      </w:pPr>
      <w:r w:rsidRPr="00FF2A64">
        <w:rPr>
          <w:lang w:val="en-GB"/>
        </w:rPr>
        <w:t>The diagram shows the mapping between the part master data of a terminal (partly displayed on the left side) and the instance specific information (displayed on the right side).</w:t>
      </w:r>
    </w:p>
    <w:p w14:paraId="2F102302" w14:textId="77777777" w:rsidR="00CE3D4E" w:rsidRDefault="00CE3D4E" w:rsidP="00CE3D4E">
      <w:pPr>
        <w:pStyle w:val="berschrift3"/>
        <w:keepLines w:val="0"/>
        <w:numPr>
          <w:ilvl w:val="2"/>
          <w:numId w:val="2"/>
        </w:numPr>
        <w:autoSpaceDE/>
        <w:autoSpaceDN/>
        <w:adjustRightInd/>
        <w:spacing w:before="240" w:after="60" w:line="240" w:lineRule="auto"/>
      </w:pPr>
      <w:bookmarkStart w:id="1135" w:name="_a80730d345de88319e765dfc8b2896bf"/>
      <w:r>
        <w:t>Instances of Connector Housings</w:t>
      </w:r>
      <w:bookmarkEnd w:id="1135"/>
    </w:p>
    <w:p w14:paraId="191BC5BE" w14:textId="77777777" w:rsidR="00CE3D4E" w:rsidRDefault="00CE3D4E" w:rsidP="00CE3D4E">
      <w:pPr>
        <w:jc w:val="center"/>
      </w:pPr>
      <w:r>
        <w:rPr>
          <w:noProof/>
        </w:rPr>
        <w:drawing>
          <wp:inline distT="0" distB="0" distL="0" distR="0" wp14:anchorId="1EF77DC3" wp14:editId="17A05ADD">
            <wp:extent cx="5756275" cy="3598270"/>
            <wp:effectExtent l="0" t="0" r="0" b="0"/>
            <wp:docPr id="82" name="Picture -1621030258.png" descr="-162103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21030258.png"/>
                    <pic:cNvPicPr/>
                  </pic:nvPicPr>
                  <pic:blipFill>
                    <a:blip r:embed="rId59" cstate="print"/>
                    <a:stretch>
                      <a:fillRect/>
                    </a:stretch>
                  </pic:blipFill>
                  <pic:spPr>
                    <a:xfrm>
                      <a:off x="0" y="0"/>
                      <a:ext cx="5756275" cy="3598270"/>
                    </a:xfrm>
                    <a:prstGeom prst="rect">
                      <a:avLst/>
                    </a:prstGeom>
                  </pic:spPr>
                </pic:pic>
              </a:graphicData>
            </a:graphic>
          </wp:inline>
        </w:drawing>
      </w:r>
    </w:p>
    <w:p w14:paraId="597DBE79" w14:textId="26480E12" w:rsidR="00CE3D4E" w:rsidRPr="00FF2A64" w:rsidRDefault="00CE3D4E" w:rsidP="00CE3D4E">
      <w:pPr>
        <w:pStyle w:val="Beschriftung"/>
        <w:rPr>
          <w:lang w:val="en-GB"/>
        </w:rPr>
      </w:pPr>
      <w:bookmarkStart w:id="1136" w:name="_Toc33620391"/>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42</w:t>
      </w:r>
      <w:r>
        <w:fldChar w:fldCharType="end"/>
      </w:r>
      <w:r w:rsidRPr="00FF2A64">
        <w:rPr>
          <w:lang w:val="en-GB"/>
        </w:rPr>
        <w:t>: Instances of Connector Housings</w:t>
      </w:r>
      <w:bookmarkEnd w:id="1136"/>
    </w:p>
    <w:p w14:paraId="4801077E" w14:textId="77777777" w:rsidR="00CE3D4E" w:rsidRPr="00FF2A64" w:rsidRDefault="00CE3D4E" w:rsidP="00CE3D4E">
      <w:pPr>
        <w:rPr>
          <w:lang w:val="en-GB"/>
        </w:rPr>
      </w:pPr>
      <w:r w:rsidRPr="00FF2A64">
        <w:rPr>
          <w:lang w:val="en-GB"/>
        </w:rPr>
        <w:t>The diagram shows the mapping between the part master data of a connector housing (partly displayed on the left side) and the instance specific information (displayed on the right side).</w:t>
      </w:r>
    </w:p>
    <w:p w14:paraId="6A8936F3" w14:textId="77777777" w:rsidR="00CE3D4E" w:rsidRDefault="00CE3D4E" w:rsidP="00CE3D4E">
      <w:pPr>
        <w:pStyle w:val="berschrift3"/>
        <w:keepLines w:val="0"/>
        <w:numPr>
          <w:ilvl w:val="2"/>
          <w:numId w:val="2"/>
        </w:numPr>
        <w:autoSpaceDE/>
        <w:autoSpaceDN/>
        <w:adjustRightInd/>
        <w:spacing w:before="240" w:after="60" w:line="240" w:lineRule="auto"/>
      </w:pPr>
      <w:bookmarkStart w:id="1137" w:name="_392b308767a57114014a34c3f66ef2ec"/>
      <w:r>
        <w:lastRenderedPageBreak/>
        <w:t>Instances of Cavity Seals and Cavity Plugs</w:t>
      </w:r>
      <w:bookmarkEnd w:id="1137"/>
    </w:p>
    <w:p w14:paraId="2D0E01BD" w14:textId="77777777" w:rsidR="00CE3D4E" w:rsidRDefault="00CE3D4E" w:rsidP="00CE3D4E">
      <w:pPr>
        <w:jc w:val="center"/>
      </w:pPr>
      <w:r>
        <w:rPr>
          <w:noProof/>
        </w:rPr>
        <w:drawing>
          <wp:inline distT="0" distB="0" distL="0" distR="0" wp14:anchorId="7DCA8C86" wp14:editId="5E7DF261">
            <wp:extent cx="5756275" cy="3478030"/>
            <wp:effectExtent l="0" t="0" r="0" b="0"/>
            <wp:docPr id="84" name="Picture -373611453.png" descr="-3736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73611453.png"/>
                    <pic:cNvPicPr/>
                  </pic:nvPicPr>
                  <pic:blipFill>
                    <a:blip r:embed="rId60" cstate="print"/>
                    <a:stretch>
                      <a:fillRect/>
                    </a:stretch>
                  </pic:blipFill>
                  <pic:spPr>
                    <a:xfrm>
                      <a:off x="0" y="0"/>
                      <a:ext cx="5756275" cy="3478030"/>
                    </a:xfrm>
                    <a:prstGeom prst="rect">
                      <a:avLst/>
                    </a:prstGeom>
                  </pic:spPr>
                </pic:pic>
              </a:graphicData>
            </a:graphic>
          </wp:inline>
        </w:drawing>
      </w:r>
    </w:p>
    <w:p w14:paraId="0D657400" w14:textId="331D7EF2" w:rsidR="00CE3D4E" w:rsidRPr="00FF2A64" w:rsidRDefault="00CE3D4E" w:rsidP="00CE3D4E">
      <w:pPr>
        <w:pStyle w:val="Beschriftung"/>
        <w:rPr>
          <w:lang w:val="en-GB"/>
        </w:rPr>
      </w:pPr>
      <w:bookmarkStart w:id="1138" w:name="_Toc33620392"/>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43</w:t>
      </w:r>
      <w:r>
        <w:fldChar w:fldCharType="end"/>
      </w:r>
      <w:r w:rsidRPr="00FF2A64">
        <w:rPr>
          <w:lang w:val="en-GB"/>
        </w:rPr>
        <w:t>: Instances of Cavity Seals and Cavity Plugs</w:t>
      </w:r>
      <w:bookmarkEnd w:id="1138"/>
    </w:p>
    <w:p w14:paraId="081FCA4B" w14:textId="77777777" w:rsidR="00CE3D4E" w:rsidRPr="00FF2A64" w:rsidRDefault="00CE3D4E" w:rsidP="00CE3D4E">
      <w:pPr>
        <w:rPr>
          <w:lang w:val="en-GB"/>
        </w:rPr>
      </w:pPr>
      <w:r w:rsidRPr="00FF2A64">
        <w:rPr>
          <w:lang w:val="en-GB"/>
        </w:rPr>
        <w:t>The diagram shows the mapping between the part master data of a cavity seals and cavity plugs (partly displayed on the left side) and the instance specific information (displayed on the right side).</w:t>
      </w:r>
    </w:p>
    <w:p w14:paraId="46A04BC1" w14:textId="77777777" w:rsidR="00CE3D4E" w:rsidRDefault="00CE3D4E" w:rsidP="00CE3D4E">
      <w:pPr>
        <w:pStyle w:val="berschrift3"/>
        <w:keepLines w:val="0"/>
        <w:numPr>
          <w:ilvl w:val="2"/>
          <w:numId w:val="2"/>
        </w:numPr>
        <w:autoSpaceDE/>
        <w:autoSpaceDN/>
        <w:adjustRightInd/>
        <w:spacing w:before="240" w:after="60" w:line="240" w:lineRule="auto"/>
      </w:pPr>
      <w:bookmarkStart w:id="1139" w:name="_c485d47f6328471e0dc3f01edf16b96c"/>
      <w:r>
        <w:t>Instances of EE-Components</w:t>
      </w:r>
      <w:bookmarkEnd w:id="1139"/>
    </w:p>
    <w:p w14:paraId="0E8700E9" w14:textId="77777777" w:rsidR="00CE3D4E" w:rsidRDefault="00CE3D4E" w:rsidP="00CE3D4E">
      <w:pPr>
        <w:jc w:val="center"/>
      </w:pPr>
      <w:r>
        <w:rPr>
          <w:noProof/>
        </w:rPr>
        <w:drawing>
          <wp:inline distT="0" distB="0" distL="0" distR="0" wp14:anchorId="20C85D44" wp14:editId="41AEAE01">
            <wp:extent cx="5756275" cy="3198458"/>
            <wp:effectExtent l="0" t="0" r="0" b="0"/>
            <wp:docPr id="86" name="Picture -204943745.png" descr="-20494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4943745.png"/>
                    <pic:cNvPicPr/>
                  </pic:nvPicPr>
                  <pic:blipFill>
                    <a:blip r:embed="rId61" cstate="print"/>
                    <a:stretch>
                      <a:fillRect/>
                    </a:stretch>
                  </pic:blipFill>
                  <pic:spPr>
                    <a:xfrm>
                      <a:off x="0" y="0"/>
                      <a:ext cx="5756275" cy="3198458"/>
                    </a:xfrm>
                    <a:prstGeom prst="rect">
                      <a:avLst/>
                    </a:prstGeom>
                  </pic:spPr>
                </pic:pic>
              </a:graphicData>
            </a:graphic>
          </wp:inline>
        </w:drawing>
      </w:r>
    </w:p>
    <w:p w14:paraId="6C3A9D4B" w14:textId="5411323D" w:rsidR="00CE3D4E" w:rsidRPr="00FF2A64" w:rsidRDefault="00CE3D4E" w:rsidP="00CE3D4E">
      <w:pPr>
        <w:pStyle w:val="Beschriftung"/>
        <w:rPr>
          <w:lang w:val="en-GB"/>
        </w:rPr>
      </w:pPr>
      <w:bookmarkStart w:id="1140" w:name="_Toc33620393"/>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44</w:t>
      </w:r>
      <w:r>
        <w:fldChar w:fldCharType="end"/>
      </w:r>
      <w:r w:rsidRPr="00FF2A64">
        <w:rPr>
          <w:lang w:val="en-GB"/>
        </w:rPr>
        <w:t>: Instances of EE-Components</w:t>
      </w:r>
      <w:bookmarkEnd w:id="1140"/>
    </w:p>
    <w:p w14:paraId="1FB13E5C" w14:textId="77777777" w:rsidR="00CE3D4E" w:rsidRPr="00FF2A64" w:rsidRDefault="00CE3D4E" w:rsidP="00CE3D4E">
      <w:pPr>
        <w:rPr>
          <w:lang w:val="en-GB"/>
        </w:rPr>
      </w:pPr>
      <w:r w:rsidRPr="00FF2A64">
        <w:rPr>
          <w:lang w:val="en-GB"/>
        </w:rPr>
        <w:t xml:space="preserve">The diagram shows the mapping between the part master data of an EE-component (partly displayed on the left side) and the instance specific information (displayed on </w:t>
      </w:r>
      <w:r w:rsidRPr="00FF2A64">
        <w:rPr>
          <w:lang w:val="en-GB"/>
        </w:rPr>
        <w:lastRenderedPageBreak/>
        <w:t xml:space="preserve">the right side). Additionally, an </w:t>
      </w:r>
      <w:r w:rsidRPr="00FF2A64">
        <w:rPr>
          <w:i/>
          <w:iCs/>
          <w:lang w:val="en-GB"/>
        </w:rPr>
        <w:t>EEComponentRole</w:t>
      </w:r>
      <w:r w:rsidRPr="00FF2A64">
        <w:rPr>
          <w:lang w:val="en-GB"/>
        </w:rPr>
        <w:t xml:space="preserve"> can reference one or more </w:t>
      </w:r>
      <w:r w:rsidRPr="00FF2A64">
        <w:rPr>
          <w:i/>
          <w:iCs/>
          <w:lang w:val="en-GB"/>
        </w:rPr>
        <w:t>ConnectorHousingRoles</w:t>
      </w:r>
      <w:r w:rsidRPr="00FF2A64">
        <w:rPr>
          <w:lang w:val="en-GB"/>
        </w:rPr>
        <w:t xml:space="preserve">, </w:t>
      </w:r>
      <w:r w:rsidRPr="00FF2A64">
        <w:rPr>
          <w:i/>
          <w:iCs/>
          <w:lang w:val="en-GB"/>
        </w:rPr>
        <w:t xml:space="preserve">AbstractSlotRoles </w:t>
      </w:r>
      <w:r w:rsidRPr="00FF2A64">
        <w:rPr>
          <w:lang w:val="en-GB"/>
        </w:rPr>
        <w:t xml:space="preserve">or </w:t>
      </w:r>
      <w:r w:rsidRPr="00FF2A64">
        <w:rPr>
          <w:i/>
          <w:iCs/>
          <w:lang w:val="en-GB"/>
        </w:rPr>
        <w:t>CavityReferences</w:t>
      </w:r>
      <w:r w:rsidRPr="00FF2A64">
        <w:rPr>
          <w:lang w:val="en-GB"/>
        </w:rPr>
        <w:t xml:space="preserve"> onto which it is mounted.</w:t>
      </w:r>
    </w:p>
    <w:p w14:paraId="6DB2097D" w14:textId="77777777" w:rsidR="00CE3D4E" w:rsidRDefault="00CE3D4E" w:rsidP="00CE3D4E">
      <w:pPr>
        <w:pStyle w:val="berschrift3"/>
        <w:keepLines w:val="0"/>
        <w:numPr>
          <w:ilvl w:val="2"/>
          <w:numId w:val="2"/>
        </w:numPr>
        <w:autoSpaceDE/>
        <w:autoSpaceDN/>
        <w:adjustRightInd/>
        <w:spacing w:before="240" w:after="60" w:line="240" w:lineRule="auto"/>
      </w:pPr>
      <w:bookmarkStart w:id="1141" w:name="_da553e20a1c488208e484130fdfcbfd9"/>
      <w:r>
        <w:t>Instances of Wire Protections</w:t>
      </w:r>
      <w:bookmarkEnd w:id="1141"/>
    </w:p>
    <w:p w14:paraId="6222F7D8" w14:textId="77777777" w:rsidR="00CE3D4E" w:rsidRDefault="00CE3D4E" w:rsidP="00CE3D4E">
      <w:pPr>
        <w:jc w:val="center"/>
      </w:pPr>
      <w:r>
        <w:rPr>
          <w:noProof/>
        </w:rPr>
        <w:drawing>
          <wp:inline distT="0" distB="0" distL="0" distR="0" wp14:anchorId="65562DF5" wp14:editId="362E08CA">
            <wp:extent cx="5756275" cy="2460745"/>
            <wp:effectExtent l="0" t="0" r="0" b="0"/>
            <wp:docPr id="88" name="Picture 833453222.png" descr="83345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33453222.png"/>
                    <pic:cNvPicPr/>
                  </pic:nvPicPr>
                  <pic:blipFill>
                    <a:blip r:embed="rId62" cstate="print"/>
                    <a:stretch>
                      <a:fillRect/>
                    </a:stretch>
                  </pic:blipFill>
                  <pic:spPr>
                    <a:xfrm>
                      <a:off x="0" y="0"/>
                      <a:ext cx="5756275" cy="2460745"/>
                    </a:xfrm>
                    <a:prstGeom prst="rect">
                      <a:avLst/>
                    </a:prstGeom>
                  </pic:spPr>
                </pic:pic>
              </a:graphicData>
            </a:graphic>
          </wp:inline>
        </w:drawing>
      </w:r>
    </w:p>
    <w:p w14:paraId="728B07FC" w14:textId="57EF7513" w:rsidR="00CE3D4E" w:rsidRPr="00FF2A64" w:rsidRDefault="00CE3D4E" w:rsidP="00CE3D4E">
      <w:pPr>
        <w:pStyle w:val="Beschriftung"/>
        <w:rPr>
          <w:lang w:val="en-GB"/>
        </w:rPr>
      </w:pPr>
      <w:bookmarkStart w:id="1142" w:name="_Toc33620394"/>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45</w:t>
      </w:r>
      <w:r>
        <w:fldChar w:fldCharType="end"/>
      </w:r>
      <w:r w:rsidRPr="00FF2A64">
        <w:rPr>
          <w:lang w:val="en-GB"/>
        </w:rPr>
        <w:t>: Instances of Wire Protections</w:t>
      </w:r>
      <w:bookmarkEnd w:id="1142"/>
    </w:p>
    <w:p w14:paraId="5ABE4BAD" w14:textId="77777777" w:rsidR="00CE3D4E" w:rsidRPr="00FF2A64" w:rsidRDefault="00CE3D4E" w:rsidP="00CE3D4E">
      <w:pPr>
        <w:rPr>
          <w:lang w:val="en-GB"/>
        </w:rPr>
      </w:pPr>
      <w:r w:rsidRPr="00FF2A64">
        <w:rPr>
          <w:lang w:val="en-GB"/>
        </w:rPr>
        <w:t>The diagram shows the mapping between the part master data of a wire protection (partly displayed on the left side) and the instance specific information (displayed on the right side).</w:t>
      </w:r>
    </w:p>
    <w:p w14:paraId="516A12E0" w14:textId="77777777" w:rsidR="00CE3D4E" w:rsidRDefault="00CE3D4E" w:rsidP="00CE3D4E">
      <w:pPr>
        <w:pStyle w:val="berschrift3"/>
        <w:keepLines w:val="0"/>
        <w:numPr>
          <w:ilvl w:val="2"/>
          <w:numId w:val="2"/>
        </w:numPr>
        <w:autoSpaceDE/>
        <w:autoSpaceDN/>
        <w:adjustRightInd/>
        <w:spacing w:before="240" w:after="60" w:line="240" w:lineRule="auto"/>
      </w:pPr>
      <w:bookmarkStart w:id="1143" w:name="_fece094588890a3f16b043896dec546d"/>
      <w:r>
        <w:t>Instances of Fixings, Cable Ducts, Cable Ties and Similar</w:t>
      </w:r>
      <w:bookmarkEnd w:id="1143"/>
    </w:p>
    <w:p w14:paraId="6D62EBD8" w14:textId="77777777" w:rsidR="00CE3D4E" w:rsidRDefault="00CE3D4E" w:rsidP="00CE3D4E">
      <w:pPr>
        <w:jc w:val="center"/>
      </w:pPr>
      <w:r>
        <w:rPr>
          <w:noProof/>
        </w:rPr>
        <w:drawing>
          <wp:inline distT="0" distB="0" distL="0" distR="0" wp14:anchorId="1F13FFBB" wp14:editId="5D46744F">
            <wp:extent cx="5756275" cy="3277295"/>
            <wp:effectExtent l="0" t="0" r="0" b="0"/>
            <wp:docPr id="90" name="Picture 1754504123.png" descr="175450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754504123.png"/>
                    <pic:cNvPicPr/>
                  </pic:nvPicPr>
                  <pic:blipFill>
                    <a:blip r:embed="rId63" cstate="print"/>
                    <a:stretch>
                      <a:fillRect/>
                    </a:stretch>
                  </pic:blipFill>
                  <pic:spPr>
                    <a:xfrm>
                      <a:off x="0" y="0"/>
                      <a:ext cx="5756275" cy="3277295"/>
                    </a:xfrm>
                    <a:prstGeom prst="rect">
                      <a:avLst/>
                    </a:prstGeom>
                  </pic:spPr>
                </pic:pic>
              </a:graphicData>
            </a:graphic>
          </wp:inline>
        </w:drawing>
      </w:r>
    </w:p>
    <w:p w14:paraId="06FEC0D2" w14:textId="2A1146A5" w:rsidR="00CE3D4E" w:rsidRPr="00FF2A64" w:rsidRDefault="00CE3D4E" w:rsidP="00CE3D4E">
      <w:pPr>
        <w:pStyle w:val="Beschriftung"/>
        <w:rPr>
          <w:lang w:val="en-GB"/>
        </w:rPr>
      </w:pPr>
      <w:bookmarkStart w:id="1144" w:name="_Toc33620395"/>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46</w:t>
      </w:r>
      <w:r>
        <w:fldChar w:fldCharType="end"/>
      </w:r>
      <w:r w:rsidRPr="00FF2A64">
        <w:rPr>
          <w:lang w:val="en-GB"/>
        </w:rPr>
        <w:t>: Instances of Fixings, Cable Ducts, Cable Ties and Similar</w:t>
      </w:r>
      <w:bookmarkEnd w:id="1144"/>
    </w:p>
    <w:p w14:paraId="7637FBCC" w14:textId="77777777" w:rsidR="00CE3D4E" w:rsidRPr="009B7D46" w:rsidRDefault="00CE3D4E" w:rsidP="00CE3D4E">
      <w:pPr>
        <w:rPr>
          <w:lang w:eastAsia="ja-JP"/>
        </w:rPr>
      </w:pPr>
      <w:r>
        <w:rPr>
          <w:lang w:eastAsia="ja-JP"/>
        </w:rPr>
        <w:t>The diagram shows the mapping between the part master data of fixings and cable ducts (partly displayed on the left side) and the instance specific information (displayed on the right side).</w:t>
      </w:r>
    </w:p>
    <w:p w14:paraId="5CC3B433" w14:textId="77777777" w:rsidR="00CE3D4E" w:rsidRDefault="00CE3D4E" w:rsidP="00CE3D4E">
      <w:pPr>
        <w:pStyle w:val="berschrift3"/>
        <w:keepLines w:val="0"/>
        <w:numPr>
          <w:ilvl w:val="2"/>
          <w:numId w:val="2"/>
        </w:numPr>
        <w:autoSpaceDE/>
        <w:autoSpaceDN/>
        <w:adjustRightInd/>
        <w:spacing w:before="240" w:after="60" w:line="240" w:lineRule="auto"/>
      </w:pPr>
      <w:bookmarkStart w:id="1145" w:name="_b8f2f807a378386eef5d7ee5f990082f"/>
      <w:r>
        <w:lastRenderedPageBreak/>
        <w:t>Instances of Grommets</w:t>
      </w:r>
      <w:bookmarkEnd w:id="1145"/>
    </w:p>
    <w:p w14:paraId="5AE4E25D" w14:textId="77777777" w:rsidR="00CE3D4E" w:rsidRDefault="00CE3D4E" w:rsidP="00CE3D4E">
      <w:pPr>
        <w:jc w:val="center"/>
      </w:pPr>
      <w:r>
        <w:rPr>
          <w:noProof/>
        </w:rPr>
        <w:drawing>
          <wp:inline distT="0" distB="0" distL="0" distR="0" wp14:anchorId="72E8F08F" wp14:editId="6D61936F">
            <wp:extent cx="5756275" cy="5330744"/>
            <wp:effectExtent l="0" t="0" r="0" b="0"/>
            <wp:docPr id="92" name="Picture 1591690383.png" descr="1591690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591690383.png"/>
                    <pic:cNvPicPr/>
                  </pic:nvPicPr>
                  <pic:blipFill>
                    <a:blip r:embed="rId64" cstate="print"/>
                    <a:stretch>
                      <a:fillRect/>
                    </a:stretch>
                  </pic:blipFill>
                  <pic:spPr>
                    <a:xfrm>
                      <a:off x="0" y="0"/>
                      <a:ext cx="5756275" cy="5330744"/>
                    </a:xfrm>
                    <a:prstGeom prst="rect">
                      <a:avLst/>
                    </a:prstGeom>
                  </pic:spPr>
                </pic:pic>
              </a:graphicData>
            </a:graphic>
          </wp:inline>
        </w:drawing>
      </w:r>
    </w:p>
    <w:p w14:paraId="19CD01D3" w14:textId="6C11DC81" w:rsidR="00CE3D4E" w:rsidRDefault="00CE3D4E" w:rsidP="00CE3D4E">
      <w:pPr>
        <w:pStyle w:val="Beschriftung"/>
      </w:pPr>
      <w:bookmarkStart w:id="1146" w:name="_Toc33620396"/>
      <w:r>
        <w:t xml:space="preserve">Figure </w:t>
      </w:r>
      <w:r>
        <w:rPr>
          <w:noProof w:val="0"/>
        </w:rPr>
        <w:fldChar w:fldCharType="begin"/>
      </w:r>
      <w:r>
        <w:instrText xml:space="preserve"> SEQ Figure \* ARABIC </w:instrText>
      </w:r>
      <w:r>
        <w:rPr>
          <w:noProof w:val="0"/>
        </w:rPr>
        <w:fldChar w:fldCharType="separate"/>
      </w:r>
      <w:r w:rsidR="004714EB">
        <w:t>47</w:t>
      </w:r>
      <w:r>
        <w:fldChar w:fldCharType="end"/>
      </w:r>
      <w:r>
        <w:t>: Instances of Grommets</w:t>
      </w:r>
      <w:bookmarkEnd w:id="1146"/>
    </w:p>
    <w:p w14:paraId="68CBAEAD" w14:textId="77777777" w:rsidR="00CE3D4E" w:rsidRDefault="00CE3D4E" w:rsidP="00CE3D4E">
      <w:pPr>
        <w:pStyle w:val="berschrift3"/>
        <w:keepLines w:val="0"/>
        <w:numPr>
          <w:ilvl w:val="2"/>
          <w:numId w:val="2"/>
        </w:numPr>
        <w:autoSpaceDE/>
        <w:autoSpaceDN/>
        <w:adjustRightInd/>
        <w:spacing w:before="240" w:after="60" w:line="240" w:lineRule="auto"/>
      </w:pPr>
      <w:bookmarkStart w:id="1147" w:name="_c8a5efc151becb78a047d24d5433eb20"/>
      <w:r>
        <w:t>Instances of undefined Components</w:t>
      </w:r>
      <w:bookmarkEnd w:id="1147"/>
    </w:p>
    <w:p w14:paraId="68F9176F" w14:textId="77777777" w:rsidR="00CE3D4E" w:rsidRDefault="00CE3D4E" w:rsidP="00CE3D4E">
      <w:pPr>
        <w:jc w:val="center"/>
      </w:pPr>
      <w:r>
        <w:rPr>
          <w:noProof/>
        </w:rPr>
        <w:drawing>
          <wp:inline distT="0" distB="0" distL="0" distR="0" wp14:anchorId="53620255" wp14:editId="72005E34">
            <wp:extent cx="5295900" cy="2000250"/>
            <wp:effectExtent l="0" t="0" r="0" b="0"/>
            <wp:docPr id="94" name="Picture -1981343520.png" descr="-198134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981343520.png"/>
                    <pic:cNvPicPr/>
                  </pic:nvPicPr>
                  <pic:blipFill>
                    <a:blip r:embed="rId65" cstate="print"/>
                    <a:stretch>
                      <a:fillRect/>
                    </a:stretch>
                  </pic:blipFill>
                  <pic:spPr>
                    <a:xfrm>
                      <a:off x="0" y="0"/>
                      <a:ext cx="5295900" cy="2000250"/>
                    </a:xfrm>
                    <a:prstGeom prst="rect">
                      <a:avLst/>
                    </a:prstGeom>
                  </pic:spPr>
                </pic:pic>
              </a:graphicData>
            </a:graphic>
          </wp:inline>
        </w:drawing>
      </w:r>
    </w:p>
    <w:p w14:paraId="3704EF71" w14:textId="7D9F9595" w:rsidR="00CE3D4E" w:rsidRPr="00FF2A64" w:rsidRDefault="00CE3D4E" w:rsidP="00CE3D4E">
      <w:pPr>
        <w:pStyle w:val="Beschriftung"/>
        <w:rPr>
          <w:lang w:val="en-GB"/>
        </w:rPr>
      </w:pPr>
      <w:bookmarkStart w:id="1148" w:name="_Toc33620397"/>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48</w:t>
      </w:r>
      <w:r>
        <w:fldChar w:fldCharType="end"/>
      </w:r>
      <w:r w:rsidRPr="00FF2A64">
        <w:rPr>
          <w:lang w:val="en-GB"/>
        </w:rPr>
        <w:t>: Instances of undefined Components</w:t>
      </w:r>
      <w:bookmarkEnd w:id="1148"/>
    </w:p>
    <w:p w14:paraId="53628E07" w14:textId="77777777" w:rsidR="00CE3D4E" w:rsidRPr="00FF2A64" w:rsidRDefault="00CE3D4E" w:rsidP="00CE3D4E">
      <w:pPr>
        <w:rPr>
          <w:lang w:val="en-GB"/>
        </w:rPr>
      </w:pPr>
      <w:r w:rsidRPr="00FF2A64">
        <w:rPr>
          <w:lang w:val="en-GB"/>
        </w:rPr>
        <w:lastRenderedPageBreak/>
        <w:t xml:space="preserve">In some cases, it is necessary to specify and to use a component which is not defined in detail by the VEC. The recommended approach in such a case is to use a </w:t>
      </w:r>
      <w:r w:rsidRPr="00FF2A64">
        <w:rPr>
          <w:i/>
          <w:iCs/>
          <w:lang w:val="en-GB"/>
        </w:rPr>
        <w:t>PartOrUsageRelatedSpecification</w:t>
      </w:r>
      <w:r w:rsidRPr="00FF2A64">
        <w:rPr>
          <w:lang w:val="en-GB"/>
        </w:rPr>
        <w:t xml:space="preserve"> with </w:t>
      </w:r>
      <w:r w:rsidRPr="00FF2A64">
        <w:rPr>
          <w:i/>
          <w:iCs/>
          <w:lang w:val="en-GB"/>
        </w:rPr>
        <w:t>CustomProperties</w:t>
      </w:r>
      <w:r w:rsidRPr="00FF2A64">
        <w:rPr>
          <w:lang w:val="en-GB"/>
        </w:rPr>
        <w:t xml:space="preserve"> to specify such a component. When this component must be instanced, a </w:t>
      </w:r>
      <w:r w:rsidRPr="00FF2A64">
        <w:rPr>
          <w:i/>
          <w:iCs/>
          <w:lang w:val="en-GB"/>
        </w:rPr>
        <w:t>SpecificRole</w:t>
      </w:r>
      <w:r w:rsidRPr="00FF2A64">
        <w:rPr>
          <w:lang w:val="en-GB"/>
        </w:rPr>
        <w:t xml:space="preserve"> shall be used.</w:t>
      </w:r>
    </w:p>
    <w:p w14:paraId="06EF836E" w14:textId="77777777" w:rsidR="00CE3D4E" w:rsidRDefault="00CE3D4E" w:rsidP="00CE3D4E">
      <w:pPr>
        <w:pStyle w:val="berschrift3"/>
        <w:keepLines w:val="0"/>
        <w:numPr>
          <w:ilvl w:val="2"/>
          <w:numId w:val="2"/>
        </w:numPr>
        <w:autoSpaceDE/>
        <w:autoSpaceDN/>
        <w:adjustRightInd/>
        <w:spacing w:before="240" w:after="60" w:line="240" w:lineRule="auto"/>
      </w:pPr>
      <w:bookmarkStart w:id="1149" w:name="_a04bc2d6c04ecc72fcc7594959d460fa"/>
      <w:r>
        <w:t>Instances of Placeable Components</w:t>
      </w:r>
      <w:bookmarkEnd w:id="1149"/>
    </w:p>
    <w:p w14:paraId="2D91C11E" w14:textId="77777777" w:rsidR="00CE3D4E" w:rsidRDefault="00CE3D4E" w:rsidP="00CE3D4E">
      <w:pPr>
        <w:jc w:val="center"/>
      </w:pPr>
      <w:r>
        <w:rPr>
          <w:noProof/>
        </w:rPr>
        <w:drawing>
          <wp:inline distT="0" distB="0" distL="0" distR="0" wp14:anchorId="132ADD3D" wp14:editId="6E7639CF">
            <wp:extent cx="5756275" cy="4267583"/>
            <wp:effectExtent l="0" t="0" r="0" b="0"/>
            <wp:docPr id="96" name="Picture -1555373712.png" descr="-155537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55373712.png"/>
                    <pic:cNvPicPr/>
                  </pic:nvPicPr>
                  <pic:blipFill>
                    <a:blip r:embed="rId66" cstate="print"/>
                    <a:stretch>
                      <a:fillRect/>
                    </a:stretch>
                  </pic:blipFill>
                  <pic:spPr>
                    <a:xfrm>
                      <a:off x="0" y="0"/>
                      <a:ext cx="5756275" cy="4267583"/>
                    </a:xfrm>
                    <a:prstGeom prst="rect">
                      <a:avLst/>
                    </a:prstGeom>
                  </pic:spPr>
                </pic:pic>
              </a:graphicData>
            </a:graphic>
          </wp:inline>
        </w:drawing>
      </w:r>
    </w:p>
    <w:p w14:paraId="4BAA718B" w14:textId="1F5937D5" w:rsidR="00CE3D4E" w:rsidRPr="00FF2A64" w:rsidRDefault="00CE3D4E" w:rsidP="00CE3D4E">
      <w:pPr>
        <w:pStyle w:val="Beschriftung"/>
        <w:rPr>
          <w:lang w:val="en-GB"/>
        </w:rPr>
      </w:pPr>
      <w:bookmarkStart w:id="1150" w:name="_Toc33620398"/>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49</w:t>
      </w:r>
      <w:r>
        <w:fldChar w:fldCharType="end"/>
      </w:r>
      <w:r w:rsidRPr="00FF2A64">
        <w:rPr>
          <w:lang w:val="en-GB"/>
        </w:rPr>
        <w:t>: Instances of Placeable Components</w:t>
      </w:r>
      <w:bookmarkEnd w:id="1150"/>
    </w:p>
    <w:p w14:paraId="64D2AC93" w14:textId="77777777" w:rsidR="00CE3D4E" w:rsidRPr="00FF2A64" w:rsidRDefault="00CE3D4E" w:rsidP="00CE3D4E">
      <w:pPr>
        <w:rPr>
          <w:lang w:val="en-GB"/>
        </w:rPr>
      </w:pPr>
      <w:r w:rsidRPr="00FF2A64">
        <w:rPr>
          <w:lang w:val="en-GB"/>
        </w:rPr>
        <w:t xml:space="preserve">The diagram shows the mapping between the part master data of a </w:t>
      </w:r>
      <w:r w:rsidRPr="00FF2A64">
        <w:rPr>
          <w:i/>
          <w:iCs/>
          <w:lang w:val="en-GB"/>
        </w:rPr>
        <w:t>PlaceableElement</w:t>
      </w:r>
      <w:r w:rsidRPr="00FF2A64">
        <w:rPr>
          <w:lang w:val="en-GB"/>
        </w:rPr>
        <w:t xml:space="preserve"> (partly displayed on the left side) and the corresponding instance specific information (displayed on the right side).</w:t>
      </w:r>
    </w:p>
    <w:p w14:paraId="01335D65" w14:textId="77777777" w:rsidR="00CE3D4E" w:rsidRDefault="00CE3D4E" w:rsidP="00CE3D4E">
      <w:pPr>
        <w:pStyle w:val="berschrift3"/>
        <w:keepLines w:val="0"/>
        <w:numPr>
          <w:ilvl w:val="2"/>
          <w:numId w:val="2"/>
        </w:numPr>
        <w:autoSpaceDE/>
        <w:autoSpaceDN/>
        <w:adjustRightInd/>
        <w:spacing w:before="240" w:after="60" w:line="240" w:lineRule="auto"/>
      </w:pPr>
      <w:bookmarkStart w:id="1151" w:name="_e9a980f9c4d2fe95497840f6a87bcbe8"/>
      <w:r>
        <w:lastRenderedPageBreak/>
        <w:t>Installation Instructions</w:t>
      </w:r>
      <w:bookmarkEnd w:id="1151"/>
    </w:p>
    <w:p w14:paraId="2A92A4F0" w14:textId="77777777" w:rsidR="00CE3D4E" w:rsidRDefault="00CE3D4E" w:rsidP="00CE3D4E">
      <w:pPr>
        <w:jc w:val="center"/>
      </w:pPr>
      <w:r>
        <w:rPr>
          <w:noProof/>
        </w:rPr>
        <w:drawing>
          <wp:inline distT="0" distB="0" distL="0" distR="0" wp14:anchorId="4894B36F" wp14:editId="0BB47F45">
            <wp:extent cx="5756275" cy="4110579"/>
            <wp:effectExtent l="0" t="0" r="0" b="0"/>
            <wp:docPr id="98" name="Picture 1883588455.png" descr="1883588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83588455.png"/>
                    <pic:cNvPicPr/>
                  </pic:nvPicPr>
                  <pic:blipFill>
                    <a:blip r:embed="rId67" cstate="print"/>
                    <a:stretch>
                      <a:fillRect/>
                    </a:stretch>
                  </pic:blipFill>
                  <pic:spPr>
                    <a:xfrm>
                      <a:off x="0" y="0"/>
                      <a:ext cx="5756275" cy="4110579"/>
                    </a:xfrm>
                    <a:prstGeom prst="rect">
                      <a:avLst/>
                    </a:prstGeom>
                  </pic:spPr>
                </pic:pic>
              </a:graphicData>
            </a:graphic>
          </wp:inline>
        </w:drawing>
      </w:r>
    </w:p>
    <w:p w14:paraId="56CE5C56" w14:textId="49741C37" w:rsidR="00CE3D4E" w:rsidRPr="00FF2A64" w:rsidRDefault="00CE3D4E" w:rsidP="00CE3D4E">
      <w:pPr>
        <w:pStyle w:val="Beschriftung"/>
        <w:rPr>
          <w:lang w:val="en-GB"/>
        </w:rPr>
      </w:pPr>
      <w:bookmarkStart w:id="1152" w:name="_Toc33620399"/>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50</w:t>
      </w:r>
      <w:r>
        <w:fldChar w:fldCharType="end"/>
      </w:r>
      <w:r w:rsidRPr="00FF2A64">
        <w:rPr>
          <w:lang w:val="en-GB"/>
        </w:rPr>
        <w:t>: Installation Instructions</w:t>
      </w:r>
      <w:bookmarkEnd w:id="1152"/>
    </w:p>
    <w:p w14:paraId="45B929B8" w14:textId="77777777" w:rsidR="00CE3D4E" w:rsidRPr="00FF2A64" w:rsidRDefault="00CE3D4E" w:rsidP="00CE3D4E">
      <w:pPr>
        <w:rPr>
          <w:lang w:val="en-GB"/>
        </w:rPr>
      </w:pPr>
      <w:r w:rsidRPr="00FF2A64">
        <w:rPr>
          <w:lang w:val="en-GB"/>
        </w:rPr>
        <w:t xml:space="preserve">Basis for the definition of installation instructions is the abstract class </w:t>
      </w:r>
      <w:r w:rsidRPr="00FF2A64">
        <w:rPr>
          <w:i/>
          <w:iCs/>
          <w:lang w:val="en-GB"/>
        </w:rPr>
        <w:t>Instruction</w:t>
      </w:r>
      <w:r w:rsidRPr="00FF2A64">
        <w:rPr>
          <w:lang w:val="en-GB"/>
        </w:rPr>
        <w:t xml:space="preserve"> which allows instructions to be specified as </w:t>
      </w:r>
      <w:r w:rsidRPr="00FF2A64">
        <w:rPr>
          <w:i/>
          <w:iCs/>
          <w:lang w:val="en-GB"/>
        </w:rPr>
        <w:t>TextBasedInstructions</w:t>
      </w:r>
      <w:r w:rsidRPr="00FF2A64">
        <w:rPr>
          <w:lang w:val="en-GB"/>
        </w:rPr>
        <w:t xml:space="preserve">, </w:t>
      </w:r>
      <w:r w:rsidRPr="00FF2A64">
        <w:rPr>
          <w:i/>
          <w:iCs/>
          <w:lang w:val="en-GB"/>
        </w:rPr>
        <w:t>FileBasedInstructions</w:t>
      </w:r>
      <w:r w:rsidRPr="00FF2A64">
        <w:rPr>
          <w:lang w:val="en-GB"/>
        </w:rPr>
        <w:t xml:space="preserve"> or </w:t>
      </w:r>
      <w:r w:rsidRPr="00FF2A64">
        <w:rPr>
          <w:i/>
          <w:iCs/>
          <w:lang w:val="en-GB"/>
        </w:rPr>
        <w:t xml:space="preserve">DocumentBasedInstructions. </w:t>
      </w:r>
    </w:p>
    <w:p w14:paraId="6B824B29" w14:textId="77777777" w:rsidR="00CE3D4E" w:rsidRPr="00FF2A64" w:rsidRDefault="00CE3D4E" w:rsidP="00CE3D4E">
      <w:pPr>
        <w:rPr>
          <w:lang w:val="en-GB"/>
        </w:rPr>
      </w:pPr>
      <w:r w:rsidRPr="00FF2A64">
        <w:rPr>
          <w:lang w:val="en-GB"/>
        </w:rPr>
        <w:t xml:space="preserve">Note: This diagram only shows the </w:t>
      </w:r>
      <w:r w:rsidRPr="00FF2A64">
        <w:rPr>
          <w:i/>
          <w:iCs/>
          <w:lang w:val="en-GB"/>
        </w:rPr>
        <w:t>Instruction</w:t>
      </w:r>
      <w:r w:rsidRPr="00FF2A64">
        <w:rPr>
          <w:lang w:val="en-GB"/>
        </w:rPr>
        <w:t xml:space="preserve"> concept in the context of </w:t>
      </w:r>
      <w:r w:rsidRPr="00FF2A64">
        <w:rPr>
          <w:i/>
          <w:iCs/>
          <w:lang w:val="en-GB"/>
        </w:rPr>
        <w:t>OccurrenceOrUsage</w:t>
      </w:r>
      <w:r w:rsidRPr="00FF2A64">
        <w:rPr>
          <w:lang w:val="en-GB"/>
        </w:rPr>
        <w:t xml:space="preserve">. However, the </w:t>
      </w:r>
      <w:r w:rsidRPr="00FF2A64">
        <w:rPr>
          <w:i/>
          <w:iCs/>
          <w:lang w:val="en-GB"/>
        </w:rPr>
        <w:t>Instruction</w:t>
      </w:r>
      <w:r w:rsidRPr="00FF2A64">
        <w:rPr>
          <w:lang w:val="en-GB"/>
        </w:rPr>
        <w:t xml:space="preserve"> concept is used in the context of </w:t>
      </w:r>
      <w:r w:rsidRPr="00FF2A64">
        <w:rPr>
          <w:i/>
          <w:iCs/>
          <w:lang w:val="en-GB"/>
        </w:rPr>
        <w:t xml:space="preserve">PartVersions </w:t>
      </w:r>
      <w:r w:rsidRPr="00FF2A64">
        <w:rPr>
          <w:lang w:val="en-GB"/>
        </w:rPr>
        <w:t xml:space="preserve">and several elements of a </w:t>
      </w:r>
      <w:r w:rsidRPr="00FF2A64">
        <w:rPr>
          <w:i/>
          <w:iCs/>
          <w:lang w:val="en-GB"/>
        </w:rPr>
        <w:t>ConnectionSpecification</w:t>
      </w:r>
      <w:r w:rsidRPr="00FF2A64">
        <w:rPr>
          <w:lang w:val="en-GB"/>
        </w:rPr>
        <w:t xml:space="preserve"> as well.</w:t>
      </w:r>
    </w:p>
    <w:p w14:paraId="008A6380" w14:textId="77777777" w:rsidR="00CE3D4E" w:rsidRPr="00FF2A64" w:rsidRDefault="00CE3D4E" w:rsidP="00CE3D4E">
      <w:pPr>
        <w:rPr>
          <w:lang w:val="en-GB"/>
        </w:rPr>
      </w:pPr>
      <w:r w:rsidRPr="00FF2A64">
        <w:rPr>
          <w:lang w:val="en-GB"/>
        </w:rPr>
        <w:t xml:space="preserve">Each </w:t>
      </w:r>
      <w:r w:rsidRPr="00FF2A64">
        <w:rPr>
          <w:i/>
          <w:iCs/>
          <w:lang w:val="en-GB"/>
        </w:rPr>
        <w:t>OccurrenceOrUsage</w:t>
      </w:r>
      <w:r w:rsidRPr="00FF2A64">
        <w:rPr>
          <w:lang w:val="en-GB"/>
        </w:rPr>
        <w:t xml:space="preserve"> can define various </w:t>
      </w:r>
      <w:r w:rsidRPr="00FF2A64">
        <w:rPr>
          <w:i/>
          <w:iCs/>
          <w:lang w:val="en-GB"/>
        </w:rPr>
        <w:t>TextBasedInstructions</w:t>
      </w:r>
      <w:r w:rsidRPr="00FF2A64">
        <w:rPr>
          <w:lang w:val="en-GB"/>
        </w:rPr>
        <w:t xml:space="preserve"> in order to exchange (normally) human readable installation instruction information.</w:t>
      </w:r>
    </w:p>
    <w:p w14:paraId="5817E5DD" w14:textId="77777777" w:rsidR="00CE3D4E" w:rsidRPr="00FF2A64" w:rsidRDefault="00CE3D4E" w:rsidP="00CE3D4E">
      <w:pPr>
        <w:rPr>
          <w:lang w:val="en-GB"/>
        </w:rPr>
      </w:pPr>
      <w:r w:rsidRPr="00FF2A64">
        <w:rPr>
          <w:lang w:val="en-GB"/>
        </w:rPr>
        <w:t xml:space="preserve">Note: Unlike the KBL a </w:t>
      </w:r>
      <w:r w:rsidRPr="00FF2A64">
        <w:rPr>
          <w:i/>
          <w:iCs/>
          <w:lang w:val="en-GB"/>
        </w:rPr>
        <w:t>TextBasedInstruction</w:t>
      </w:r>
      <w:r w:rsidRPr="00FF2A64">
        <w:rPr>
          <w:lang w:val="en-GB"/>
        </w:rPr>
        <w:t xml:space="preserve"> does not contain a type attribute. This is because a </w:t>
      </w:r>
      <w:r w:rsidRPr="00FF2A64">
        <w:rPr>
          <w:i/>
          <w:iCs/>
          <w:lang w:val="en-GB"/>
        </w:rPr>
        <w:t>TextBasedInstruction</w:t>
      </w:r>
      <w:r w:rsidRPr="00FF2A64">
        <w:rPr>
          <w:lang w:val="en-GB"/>
        </w:rPr>
        <w:t xml:space="preserve"> is explicitly not wanted to be used as an extension mechanism. The declared extension concept of the VEC is the </w:t>
      </w:r>
      <w:r w:rsidRPr="00FF2A64">
        <w:rPr>
          <w:i/>
          <w:iCs/>
          <w:lang w:val="en-GB"/>
        </w:rPr>
        <w:t>CustomProperty</w:t>
      </w:r>
      <w:r w:rsidRPr="00FF2A64">
        <w:rPr>
          <w:lang w:val="en-GB"/>
        </w:rPr>
        <w:t xml:space="preserve"> concept.</w:t>
      </w:r>
    </w:p>
    <w:p w14:paraId="27DA2A40" w14:textId="77777777" w:rsidR="00CE3D4E" w:rsidRPr="00FF2A64" w:rsidRDefault="00CE3D4E" w:rsidP="00CE3D4E">
      <w:pPr>
        <w:rPr>
          <w:lang w:val="en-GB"/>
        </w:rPr>
      </w:pPr>
      <w:r w:rsidRPr="00FF2A64">
        <w:rPr>
          <w:lang w:val="en-GB"/>
        </w:rPr>
        <w:t xml:space="preserve">In addition, each </w:t>
      </w:r>
      <w:r w:rsidRPr="00FF2A64">
        <w:rPr>
          <w:i/>
          <w:iCs/>
          <w:lang w:val="en-GB"/>
        </w:rPr>
        <w:t>OccurrenceOrUsage</w:t>
      </w:r>
      <w:r w:rsidRPr="00FF2A64">
        <w:rPr>
          <w:lang w:val="en-GB"/>
        </w:rPr>
        <w:t xml:space="preserve"> can define various</w:t>
      </w:r>
      <w:r w:rsidRPr="00FF2A64">
        <w:rPr>
          <w:i/>
          <w:iCs/>
          <w:lang w:val="en-GB"/>
        </w:rPr>
        <w:t xml:space="preserve"> FileBasedInstructions</w:t>
      </w:r>
      <w:r w:rsidRPr="00FF2A64">
        <w:rPr>
          <w:lang w:val="en-GB"/>
        </w:rPr>
        <w:t>. This may be useful to reference for example files that contain graphical information e.g. in form of SVG.</w:t>
      </w:r>
    </w:p>
    <w:p w14:paraId="7793ABD1" w14:textId="77777777" w:rsidR="00CE3D4E" w:rsidRPr="00FF2A64" w:rsidRDefault="00CE3D4E" w:rsidP="00CE3D4E">
      <w:pPr>
        <w:rPr>
          <w:lang w:val="en-GB"/>
        </w:rPr>
      </w:pPr>
      <w:r w:rsidRPr="00FF2A64">
        <w:rPr>
          <w:lang w:val="en-GB"/>
        </w:rPr>
        <w:t xml:space="preserve">In addition, each </w:t>
      </w:r>
      <w:r w:rsidRPr="00FF2A64">
        <w:rPr>
          <w:i/>
          <w:iCs/>
          <w:lang w:val="en-GB"/>
        </w:rPr>
        <w:t>OccurrenceOrUsage</w:t>
      </w:r>
      <w:r w:rsidRPr="00FF2A64">
        <w:rPr>
          <w:lang w:val="en-GB"/>
        </w:rPr>
        <w:t xml:space="preserve"> can define various</w:t>
      </w:r>
      <w:r w:rsidRPr="00FF2A64">
        <w:rPr>
          <w:i/>
          <w:iCs/>
          <w:lang w:val="en-GB"/>
        </w:rPr>
        <w:t xml:space="preserve"> DocumentBasedInstructions</w:t>
      </w:r>
      <w:r w:rsidRPr="00FF2A64">
        <w:rPr>
          <w:lang w:val="en-GB"/>
        </w:rPr>
        <w:t xml:space="preserve">. This allows to reference a </w:t>
      </w:r>
      <w:r w:rsidRPr="00FF2A64">
        <w:rPr>
          <w:i/>
          <w:iCs/>
          <w:lang w:val="en-GB"/>
        </w:rPr>
        <w:t>DocumentVersion</w:t>
      </w:r>
      <w:r w:rsidRPr="00FF2A64">
        <w:rPr>
          <w:lang w:val="en-GB"/>
        </w:rPr>
        <w:t xml:space="preserve"> or alternatively a certain </w:t>
      </w:r>
      <w:r w:rsidRPr="00FF2A64">
        <w:rPr>
          <w:i/>
          <w:iCs/>
          <w:lang w:val="en-GB"/>
        </w:rPr>
        <w:t>SheetOrChapter</w:t>
      </w:r>
      <w:r w:rsidRPr="00FF2A64">
        <w:rPr>
          <w:lang w:val="en-GB"/>
        </w:rPr>
        <w:t xml:space="preserve"> in a </w:t>
      </w:r>
      <w:r w:rsidRPr="00FF2A64">
        <w:rPr>
          <w:i/>
          <w:iCs/>
          <w:lang w:val="en-GB"/>
        </w:rPr>
        <w:t>DocumentVersion</w:t>
      </w:r>
      <w:r w:rsidRPr="00FF2A64">
        <w:rPr>
          <w:lang w:val="en-GB"/>
        </w:rPr>
        <w:t xml:space="preserve"> that contains the instruction.</w:t>
      </w:r>
    </w:p>
    <w:p w14:paraId="77337792" w14:textId="77777777" w:rsidR="00CE3D4E" w:rsidRDefault="00CE3D4E" w:rsidP="00CE3D4E">
      <w:pPr>
        <w:pStyle w:val="berschrift2"/>
        <w:keepLines w:val="0"/>
        <w:numPr>
          <w:ilvl w:val="1"/>
          <w:numId w:val="2"/>
        </w:numPr>
        <w:autoSpaceDE/>
        <w:autoSpaceDN/>
        <w:adjustRightInd/>
        <w:spacing w:before="240" w:after="60" w:line="240" w:lineRule="auto"/>
      </w:pPr>
      <w:bookmarkStart w:id="1153" w:name="_Toc33620308"/>
      <w:r>
        <w:lastRenderedPageBreak/>
        <w:t>Composite Part Descriptions</w:t>
      </w:r>
      <w:bookmarkEnd w:id="1153"/>
    </w:p>
    <w:p w14:paraId="0C7F059E" w14:textId="77777777" w:rsidR="00CE3D4E" w:rsidRPr="00FF2A64" w:rsidRDefault="00CE3D4E" w:rsidP="00CE3D4E">
      <w:pPr>
        <w:rPr>
          <w:lang w:val="en-GB"/>
        </w:rPr>
      </w:pPr>
      <w:r w:rsidRPr="00FF2A64">
        <w:rPr>
          <w:lang w:val="en-GB"/>
        </w:rPr>
        <w:t xml:space="preserve">The KBL defined a fixed hierarchy for composite parts, where different concepts covered specific aspects. These concepts were all represented in the model individually: </w:t>
      </w:r>
      <w:r w:rsidRPr="00FF2A64">
        <w:rPr>
          <w:i/>
          <w:iCs/>
          <w:lang w:val="en-GB"/>
        </w:rPr>
        <w:t>Harness</w:t>
      </w:r>
      <w:r w:rsidRPr="00FF2A64">
        <w:rPr>
          <w:lang w:val="en-GB"/>
        </w:rPr>
        <w:t xml:space="preserve">, </w:t>
      </w:r>
      <w:r w:rsidRPr="00FF2A64">
        <w:rPr>
          <w:i/>
          <w:iCs/>
          <w:lang w:val="en-GB"/>
        </w:rPr>
        <w:t>Module, HarnessConfiguration, Assembly.</w:t>
      </w:r>
      <w:r w:rsidRPr="00FF2A64">
        <w:rPr>
          <w:lang w:val="en-GB"/>
        </w:rPr>
        <w:t xml:space="preserve"> From a structural point of view, all of them where quite the same, a composition of components (parts), the only real difference is the handling in process. However, the point of view might change the handling in the process.</w:t>
      </w:r>
    </w:p>
    <w:p w14:paraId="00072F55" w14:textId="77777777" w:rsidR="00CE3D4E" w:rsidRPr="00FF2A64" w:rsidRDefault="00CE3D4E" w:rsidP="00CE3D4E">
      <w:pPr>
        <w:rPr>
          <w:lang w:val="en-GB"/>
        </w:rPr>
      </w:pPr>
      <w:r w:rsidRPr="00FF2A64">
        <w:rPr>
          <w:lang w:val="en-GB"/>
        </w:rPr>
        <w:t>For example, a module is assembled of components like connector housings, wires and terminals or pre-assembled parts (assembly) that are again assembled of connector housings, wires and terminals. From an abstract point of view a part regarded as a module by one process partner could be regarded as an assembly by another process partner and vice versa.</w:t>
      </w:r>
    </w:p>
    <w:p w14:paraId="2EAF7472" w14:textId="77777777" w:rsidR="00CE3D4E" w:rsidRDefault="00CE3D4E" w:rsidP="00CE3D4E">
      <w:r w:rsidRPr="00FF2A64">
        <w:rPr>
          <w:lang w:val="en-GB"/>
        </w:rPr>
        <w:t xml:space="preserve">The VEC harmonizes these different concepts into one general concept for all these aspects. </w:t>
      </w:r>
      <w:r>
        <w:t>The following sections are describing this concept.</w:t>
      </w:r>
    </w:p>
    <w:p w14:paraId="1C130578" w14:textId="77777777" w:rsidR="00CE3D4E" w:rsidRDefault="00CE3D4E" w:rsidP="00CE3D4E">
      <w:pPr>
        <w:pStyle w:val="berschrift3"/>
        <w:keepLines w:val="0"/>
        <w:numPr>
          <w:ilvl w:val="2"/>
          <w:numId w:val="2"/>
        </w:numPr>
        <w:autoSpaceDE/>
        <w:autoSpaceDN/>
        <w:adjustRightInd/>
        <w:spacing w:before="240" w:after="60" w:line="240" w:lineRule="auto"/>
      </w:pPr>
      <w:bookmarkStart w:id="1154" w:name="_7cfb9eefb4d41c6e9aac9e3815701680"/>
      <w:r>
        <w:t>Multi-level Part Structure</w:t>
      </w:r>
      <w:bookmarkEnd w:id="1154"/>
    </w:p>
    <w:p w14:paraId="20C59BB8" w14:textId="77777777" w:rsidR="00CE3D4E" w:rsidRDefault="00CE3D4E" w:rsidP="00CE3D4E">
      <w:pPr>
        <w:jc w:val="center"/>
      </w:pPr>
      <w:r>
        <w:rPr>
          <w:noProof/>
        </w:rPr>
        <w:drawing>
          <wp:inline distT="0" distB="0" distL="0" distR="0" wp14:anchorId="26833AA8" wp14:editId="136E088A">
            <wp:extent cx="5756275" cy="4683071"/>
            <wp:effectExtent l="0" t="0" r="0" b="0"/>
            <wp:docPr id="100" name="Picture -268817160.png" descr="-268817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68817160.png"/>
                    <pic:cNvPicPr/>
                  </pic:nvPicPr>
                  <pic:blipFill>
                    <a:blip r:embed="rId68" cstate="print"/>
                    <a:stretch>
                      <a:fillRect/>
                    </a:stretch>
                  </pic:blipFill>
                  <pic:spPr>
                    <a:xfrm>
                      <a:off x="0" y="0"/>
                      <a:ext cx="5756275" cy="4683071"/>
                    </a:xfrm>
                    <a:prstGeom prst="rect">
                      <a:avLst/>
                    </a:prstGeom>
                  </pic:spPr>
                </pic:pic>
              </a:graphicData>
            </a:graphic>
          </wp:inline>
        </w:drawing>
      </w:r>
    </w:p>
    <w:p w14:paraId="57F3B47D" w14:textId="58836C74" w:rsidR="00CE3D4E" w:rsidRPr="00FF2A64" w:rsidRDefault="00CE3D4E" w:rsidP="00CE3D4E">
      <w:pPr>
        <w:pStyle w:val="Beschriftung"/>
        <w:rPr>
          <w:lang w:val="en-GB"/>
        </w:rPr>
      </w:pPr>
      <w:bookmarkStart w:id="1155" w:name="_Toc33620400"/>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51</w:t>
      </w:r>
      <w:r>
        <w:fldChar w:fldCharType="end"/>
      </w:r>
      <w:r w:rsidRPr="00FF2A64">
        <w:rPr>
          <w:lang w:val="en-GB"/>
        </w:rPr>
        <w:t>: Multi-level Part Structure</w:t>
      </w:r>
      <w:bookmarkEnd w:id="1155"/>
    </w:p>
    <w:p w14:paraId="3B6006A9" w14:textId="77777777" w:rsidR="00CE3D4E" w:rsidRPr="00FF2A64" w:rsidRDefault="00CE3D4E" w:rsidP="00CE3D4E">
      <w:pPr>
        <w:rPr>
          <w:lang w:val="en-GB"/>
        </w:rPr>
      </w:pPr>
      <w:r w:rsidRPr="00FF2A64">
        <w:rPr>
          <w:lang w:val="en-GB"/>
        </w:rPr>
        <w:t xml:space="preserve">The basic idea is the same as for </w:t>
      </w:r>
      <w:r w:rsidRPr="00FF2A64">
        <w:rPr>
          <w:i/>
          <w:iCs/>
          <w:lang w:val="en-GB"/>
        </w:rPr>
        <w:t>Multi-level bill of materials (BOM)</w:t>
      </w:r>
      <w:r w:rsidRPr="00FF2A64">
        <w:rPr>
          <w:lang w:val="en-GB"/>
        </w:rPr>
        <w:t xml:space="preserve">, where a product is defined in a parent-child, top-down method. It lists all raw materials, semi-finished </w:t>
      </w:r>
      <w:r w:rsidRPr="00FF2A64">
        <w:rPr>
          <w:lang w:val="en-GB"/>
        </w:rPr>
        <w:lastRenderedPageBreak/>
        <w:t>goods and sub-assemblies that are required to build the product in a hierarchical way. A component in such bill of material can consist of child components, which in-turn can have their own child components, and so on.</w:t>
      </w:r>
    </w:p>
    <w:p w14:paraId="6DEC66C5" w14:textId="77777777" w:rsidR="00CE3D4E" w:rsidRPr="00FF2A64" w:rsidRDefault="00CE3D4E" w:rsidP="00CE3D4E">
      <w:pPr>
        <w:rPr>
          <w:lang w:val="en-GB"/>
        </w:rPr>
      </w:pPr>
      <w:r w:rsidRPr="00FF2A64">
        <w:rPr>
          <w:lang w:val="en-GB"/>
        </w:rPr>
        <w:t>However, a regular bill of material just defines quantities of parts required (e.g. 4x P1, 1x P2, ...). Since the VEC not only describes the quantities of materials required to build a product, but also the way how the materials should interact (e.g. a specific terminal on a wire end in a defined cavity), the VEC requires an extended approach.</w:t>
      </w:r>
    </w:p>
    <w:p w14:paraId="212F8A8E" w14:textId="77777777" w:rsidR="00CE3D4E" w:rsidRPr="00FF2A64" w:rsidRDefault="00CE3D4E" w:rsidP="00CE3D4E">
      <w:pPr>
        <w:rPr>
          <w:lang w:val="en-GB"/>
        </w:rPr>
      </w:pPr>
      <w:r w:rsidRPr="00FF2A64">
        <w:rPr>
          <w:lang w:val="en-GB"/>
        </w:rPr>
        <w:t xml:space="preserve">The diagram above illustrates an example for this and will be explained from bottom to top. P1 and P2 are basic components (parts with a part number). P1 could be a wire, P2 a terminal. To define some sort of composite component, the occurrences A, B and C are necessary (VEC class </w:t>
      </w:r>
      <w:r w:rsidRPr="00FF2A64">
        <w:rPr>
          <w:i/>
          <w:iCs/>
          <w:lang w:val="en-GB"/>
        </w:rPr>
        <w:t>OccurrenceOrUsage</w:t>
      </w:r>
      <w:r w:rsidRPr="00FF2A64">
        <w:rPr>
          <w:lang w:val="en-GB"/>
        </w:rPr>
        <w:t>). Those are required to specify the details of the composition with relationships among the occurrences and usage specific properties (e.g. wire length and contacting relationships). A composite component P3 is defined as consisting of occurrences A, B, and C.</w:t>
      </w:r>
    </w:p>
    <w:p w14:paraId="37E32E25" w14:textId="77777777" w:rsidR="00CE3D4E" w:rsidRPr="00FF2A64" w:rsidRDefault="00CE3D4E" w:rsidP="00CE3D4E">
      <w:pPr>
        <w:rPr>
          <w:lang w:val="en-GB"/>
        </w:rPr>
      </w:pPr>
      <w:r w:rsidRPr="00FF2A64">
        <w:rPr>
          <w:lang w:val="en-GB"/>
        </w:rPr>
        <w:t>The composite component P3 is used together with P4 to build P5. Again, occurrences are required. However, a single occurrence E for the composite part P3 is not sufficient, to specify the detailed composition of P5. Individual occurrences A', B' and C' of the sub-components of E are required for this. For example, to correctly specify the usage of a pre-assembled cable in a harness (a wire with connectors already attached to it), references to the sub-components are necessary (e.g. routing of the wire, position of connectors).</w:t>
      </w:r>
    </w:p>
    <w:p w14:paraId="216E2300" w14:textId="77777777" w:rsidR="00CE3D4E" w:rsidRDefault="00CE3D4E" w:rsidP="00CE3D4E">
      <w:r w:rsidRPr="00FF2A64">
        <w:rPr>
          <w:lang w:val="en-GB"/>
        </w:rPr>
        <w:t xml:space="preserve">The </w:t>
      </w:r>
      <w:r w:rsidRPr="00FF2A64">
        <w:rPr>
          <w:i/>
          <w:iCs/>
          <w:lang w:val="en-GB"/>
        </w:rPr>
        <w:t xml:space="preserve">PartStructureSpecification </w:t>
      </w:r>
      <w:r w:rsidRPr="00FF2A64">
        <w:rPr>
          <w:lang w:val="en-GB"/>
        </w:rPr>
        <w:t xml:space="preserve">is used to define composite components based on occurrences (e.g. P3), the </w:t>
      </w:r>
      <w:r w:rsidRPr="00FF2A64">
        <w:rPr>
          <w:i/>
          <w:iCs/>
          <w:lang w:val="en-GB"/>
        </w:rPr>
        <w:t>PartWithSubComponentsRole</w:t>
      </w:r>
      <w:r w:rsidRPr="00FF2A64">
        <w:rPr>
          <w:lang w:val="en-GB"/>
        </w:rPr>
        <w:t xml:space="preserve"> is used for the instancing of such composite parts (e.g. E: P3). </w:t>
      </w:r>
      <w:r>
        <w:t>For details see the next diagram.</w:t>
      </w:r>
    </w:p>
    <w:p w14:paraId="19417D83" w14:textId="77777777" w:rsidR="00CE3D4E" w:rsidRDefault="00CE3D4E" w:rsidP="00CE3D4E">
      <w:r>
        <w:t xml:space="preserve"> </w:t>
      </w:r>
    </w:p>
    <w:p w14:paraId="0078BB26" w14:textId="77777777" w:rsidR="00CE3D4E" w:rsidRDefault="00CE3D4E" w:rsidP="00CE3D4E">
      <w:pPr>
        <w:pStyle w:val="berschrift3"/>
        <w:keepLines w:val="0"/>
        <w:numPr>
          <w:ilvl w:val="2"/>
          <w:numId w:val="2"/>
        </w:numPr>
        <w:autoSpaceDE/>
        <w:autoSpaceDN/>
        <w:adjustRightInd/>
        <w:spacing w:before="240" w:after="60" w:line="240" w:lineRule="auto"/>
      </w:pPr>
      <w:bookmarkStart w:id="1156" w:name="_00703810a132c3e587e5cb8b87d00c9e"/>
      <w:r>
        <w:lastRenderedPageBreak/>
        <w:t>Assemblies, Modules and Harness (Configurations)</w:t>
      </w:r>
      <w:bookmarkEnd w:id="1156"/>
    </w:p>
    <w:p w14:paraId="32B048E4" w14:textId="77777777" w:rsidR="00CE3D4E" w:rsidRDefault="00CE3D4E" w:rsidP="00CE3D4E">
      <w:pPr>
        <w:jc w:val="center"/>
      </w:pPr>
      <w:r>
        <w:rPr>
          <w:noProof/>
        </w:rPr>
        <w:drawing>
          <wp:inline distT="0" distB="0" distL="0" distR="0" wp14:anchorId="7F4A50E0" wp14:editId="610D8ACC">
            <wp:extent cx="5756275" cy="3717594"/>
            <wp:effectExtent l="0" t="0" r="0" b="0"/>
            <wp:docPr id="102" name="Picture 648101287.png" descr="64810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48101287.png"/>
                    <pic:cNvPicPr/>
                  </pic:nvPicPr>
                  <pic:blipFill>
                    <a:blip r:embed="rId69" cstate="print"/>
                    <a:stretch>
                      <a:fillRect/>
                    </a:stretch>
                  </pic:blipFill>
                  <pic:spPr>
                    <a:xfrm>
                      <a:off x="0" y="0"/>
                      <a:ext cx="5756275" cy="3717594"/>
                    </a:xfrm>
                    <a:prstGeom prst="rect">
                      <a:avLst/>
                    </a:prstGeom>
                  </pic:spPr>
                </pic:pic>
              </a:graphicData>
            </a:graphic>
          </wp:inline>
        </w:drawing>
      </w:r>
    </w:p>
    <w:p w14:paraId="2FE9337D" w14:textId="083708A8" w:rsidR="00CE3D4E" w:rsidRPr="00FF2A64" w:rsidRDefault="00CE3D4E" w:rsidP="00CE3D4E">
      <w:pPr>
        <w:pStyle w:val="Beschriftung"/>
        <w:rPr>
          <w:lang w:val="en-GB"/>
        </w:rPr>
      </w:pPr>
      <w:bookmarkStart w:id="1157" w:name="_Toc33620401"/>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52</w:t>
      </w:r>
      <w:r>
        <w:fldChar w:fldCharType="end"/>
      </w:r>
      <w:r w:rsidRPr="00FF2A64">
        <w:rPr>
          <w:lang w:val="en-GB"/>
        </w:rPr>
        <w:t>: Assemblies, Modules and Harness (Configurations)</w:t>
      </w:r>
      <w:bookmarkEnd w:id="1157"/>
    </w:p>
    <w:p w14:paraId="20690D87" w14:textId="77777777" w:rsidR="00CE3D4E" w:rsidRPr="00FF2A64" w:rsidRDefault="00CE3D4E" w:rsidP="00CE3D4E">
      <w:pPr>
        <w:rPr>
          <w:lang w:val="en-GB"/>
        </w:rPr>
      </w:pPr>
      <w:r w:rsidRPr="00FF2A64">
        <w:rPr>
          <w:lang w:val="en-GB"/>
        </w:rPr>
        <w:t xml:space="preserve">The VEC composite part concept has four key classes: the </w:t>
      </w:r>
      <w:r w:rsidRPr="00FF2A64">
        <w:rPr>
          <w:i/>
          <w:iCs/>
          <w:lang w:val="en-GB"/>
        </w:rPr>
        <w:t xml:space="preserve">PartStructureSpecification, </w:t>
      </w:r>
      <w:r w:rsidRPr="00FF2A64">
        <w:rPr>
          <w:lang w:val="en-GB"/>
        </w:rPr>
        <w:t xml:space="preserve">the </w:t>
      </w:r>
      <w:r w:rsidRPr="00FF2A64">
        <w:rPr>
          <w:i/>
          <w:iCs/>
          <w:lang w:val="en-GB"/>
        </w:rPr>
        <w:t>PartWithSubComponentsRole</w:t>
      </w:r>
      <w:r w:rsidRPr="00FF2A64">
        <w:rPr>
          <w:lang w:val="en-GB"/>
        </w:rPr>
        <w:t xml:space="preserve">, the </w:t>
      </w:r>
      <w:r w:rsidRPr="00FF2A64">
        <w:rPr>
          <w:i/>
          <w:iCs/>
          <w:lang w:val="en-GB"/>
        </w:rPr>
        <w:t xml:space="preserve">CompositionSpecification </w:t>
      </w:r>
      <w:r w:rsidRPr="00FF2A64">
        <w:rPr>
          <w:lang w:val="en-GB"/>
        </w:rPr>
        <w:t xml:space="preserve">and the </w:t>
      </w:r>
      <w:r w:rsidRPr="00FF2A64">
        <w:rPr>
          <w:i/>
          <w:iCs/>
          <w:lang w:val="en-GB"/>
        </w:rPr>
        <w:t>PartUsageSpecification</w:t>
      </w:r>
      <w:r w:rsidRPr="00FF2A64">
        <w:rPr>
          <w:lang w:val="en-GB"/>
        </w:rPr>
        <w:t>.</w:t>
      </w:r>
    </w:p>
    <w:p w14:paraId="7938BE55" w14:textId="77777777" w:rsidR="00CE3D4E" w:rsidRPr="00FF2A64" w:rsidRDefault="00CE3D4E" w:rsidP="00CE3D4E">
      <w:pPr>
        <w:rPr>
          <w:lang w:val="en-GB"/>
        </w:rPr>
      </w:pPr>
      <w:r w:rsidRPr="00FF2A64">
        <w:rPr>
          <w:lang w:val="en-GB"/>
        </w:rPr>
        <w:t xml:space="preserve">As mentioned in the example before, the </w:t>
      </w:r>
      <w:r w:rsidRPr="00FF2A64">
        <w:rPr>
          <w:i/>
          <w:iCs/>
          <w:lang w:val="en-GB"/>
        </w:rPr>
        <w:t xml:space="preserve">PartStructureSpecification </w:t>
      </w:r>
      <w:r w:rsidRPr="00FF2A64">
        <w:rPr>
          <w:lang w:val="en-GB"/>
        </w:rPr>
        <w:t xml:space="preserve">is used to define the bill of material for a composite part based on occurrences. Specific occurrences are used in favour of just referencing parts, to define not only quantities of material, but also the details of the composition. The </w:t>
      </w:r>
      <w:r w:rsidRPr="00FF2A64">
        <w:rPr>
          <w:i/>
          <w:iCs/>
          <w:lang w:val="en-GB"/>
        </w:rPr>
        <w:t xml:space="preserve">PartWithSubComponentsRole </w:t>
      </w:r>
      <w:r w:rsidRPr="00FF2A64">
        <w:rPr>
          <w:lang w:val="en-GB"/>
        </w:rPr>
        <w:t>is the corresponding instance of such a composite part.</w:t>
      </w:r>
    </w:p>
    <w:p w14:paraId="10EAB39D" w14:textId="77777777" w:rsidR="00CE3D4E" w:rsidRPr="00FF2A64" w:rsidRDefault="00CE3D4E" w:rsidP="00CE3D4E">
      <w:pPr>
        <w:rPr>
          <w:lang w:val="en-GB"/>
        </w:rPr>
      </w:pPr>
      <w:r w:rsidRPr="00FF2A64">
        <w:rPr>
          <w:lang w:val="en-GB"/>
        </w:rPr>
        <w:t xml:space="preserve">Composite parts consist of </w:t>
      </w:r>
      <w:r w:rsidRPr="00FF2A64">
        <w:rPr>
          <w:i/>
          <w:iCs/>
          <w:lang w:val="en-GB"/>
        </w:rPr>
        <w:t xml:space="preserve">OccurrenceOrUsages, </w:t>
      </w:r>
      <w:r w:rsidRPr="00FF2A64">
        <w:rPr>
          <w:lang w:val="en-GB"/>
        </w:rPr>
        <w:t xml:space="preserve">so they can contain </w:t>
      </w:r>
      <w:r w:rsidRPr="00FF2A64">
        <w:rPr>
          <w:i/>
          <w:iCs/>
          <w:lang w:val="en-GB"/>
        </w:rPr>
        <w:t>PartOccurrences</w:t>
      </w:r>
      <w:r w:rsidRPr="00FF2A64">
        <w:rPr>
          <w:lang w:val="en-GB"/>
        </w:rPr>
        <w:t xml:space="preserve"> (instances of a specific </w:t>
      </w:r>
      <w:r w:rsidRPr="00FF2A64">
        <w:rPr>
          <w:i/>
          <w:iCs/>
          <w:lang w:val="en-GB"/>
        </w:rPr>
        <w:t>PartVersion</w:t>
      </w:r>
      <w:r w:rsidRPr="00FF2A64">
        <w:rPr>
          <w:lang w:val="en-GB"/>
        </w:rPr>
        <w:t>)</w:t>
      </w:r>
      <w:r w:rsidRPr="00FF2A64">
        <w:rPr>
          <w:i/>
          <w:iCs/>
          <w:lang w:val="en-GB"/>
        </w:rPr>
        <w:t xml:space="preserve"> </w:t>
      </w:r>
      <w:r w:rsidRPr="00FF2A64">
        <w:rPr>
          <w:lang w:val="en-GB"/>
        </w:rPr>
        <w:t>as well as</w:t>
      </w:r>
      <w:r w:rsidRPr="00FF2A64">
        <w:rPr>
          <w:i/>
          <w:iCs/>
          <w:lang w:val="en-GB"/>
        </w:rPr>
        <w:t xml:space="preserve"> PartUsages</w:t>
      </w:r>
      <w:r w:rsidRPr="00FF2A64">
        <w:rPr>
          <w:lang w:val="en-GB"/>
        </w:rPr>
        <w:t xml:space="preserve"> (instances of components where a specific </w:t>
      </w:r>
      <w:r w:rsidRPr="00FF2A64">
        <w:rPr>
          <w:i/>
          <w:iCs/>
          <w:lang w:val="en-GB"/>
        </w:rPr>
        <w:t>PartVersion</w:t>
      </w:r>
      <w:r w:rsidRPr="00FF2A64">
        <w:rPr>
          <w:lang w:val="en-GB"/>
        </w:rPr>
        <w:t xml:space="preserve"> is not yet known). From a pure bill of material point of view this seems counter intuitive, since all materials in a bill of material should be well defined. However, there are scenarios where this is necessary. For instance, if a pre-assembled part (e.g. a cable) shall be used in a certain context, it is necessary, as mentioned before, to be able to reference the subcomponents. But if the subcomponents are not known in detail (no specific part number) </w:t>
      </w:r>
      <w:r w:rsidRPr="00FF2A64">
        <w:rPr>
          <w:i/>
          <w:iCs/>
          <w:lang w:val="en-GB"/>
        </w:rPr>
        <w:t xml:space="preserve">PartOccurrences </w:t>
      </w:r>
      <w:r w:rsidRPr="00FF2A64">
        <w:rPr>
          <w:lang w:val="en-GB"/>
        </w:rPr>
        <w:t xml:space="preserve">could not be used. Therefore, it is necessary to allow </w:t>
      </w:r>
      <w:r w:rsidRPr="00FF2A64">
        <w:rPr>
          <w:i/>
          <w:iCs/>
          <w:lang w:val="en-GB"/>
        </w:rPr>
        <w:t>PartUsages</w:t>
      </w:r>
      <w:r w:rsidRPr="00FF2A64">
        <w:rPr>
          <w:lang w:val="en-GB"/>
        </w:rPr>
        <w:t xml:space="preserve"> in a composite part.</w:t>
      </w:r>
    </w:p>
    <w:p w14:paraId="16F9391F" w14:textId="77777777" w:rsidR="00CE3D4E" w:rsidRPr="00FF2A64" w:rsidRDefault="00CE3D4E" w:rsidP="00CE3D4E">
      <w:pPr>
        <w:rPr>
          <w:lang w:val="en-GB"/>
        </w:rPr>
      </w:pPr>
      <w:r w:rsidRPr="00FF2A64">
        <w:rPr>
          <w:lang w:val="en-GB"/>
        </w:rPr>
        <w:t xml:space="preserve">The </w:t>
      </w:r>
      <w:r w:rsidRPr="00FF2A64">
        <w:rPr>
          <w:i/>
          <w:iCs/>
          <w:lang w:val="en-GB"/>
        </w:rPr>
        <w:t>OccurrenceOrUsages</w:t>
      </w:r>
      <w:r w:rsidRPr="00FF2A64">
        <w:rPr>
          <w:lang w:val="en-GB"/>
        </w:rPr>
        <w:t xml:space="preserve"> used for a composite part are just referenced and not owned (contained) by the </w:t>
      </w:r>
      <w:r w:rsidRPr="00FF2A64">
        <w:rPr>
          <w:i/>
          <w:iCs/>
          <w:lang w:val="en-GB"/>
        </w:rPr>
        <w:t xml:space="preserve">PartStructureSpecification </w:t>
      </w:r>
      <w:r w:rsidRPr="00FF2A64">
        <w:rPr>
          <w:lang w:val="en-GB"/>
        </w:rPr>
        <w:t xml:space="preserve">and </w:t>
      </w:r>
      <w:r w:rsidRPr="00FF2A64">
        <w:rPr>
          <w:i/>
          <w:iCs/>
          <w:lang w:val="en-GB"/>
        </w:rPr>
        <w:t>PartWithSubComponentsRole</w:t>
      </w:r>
      <w:r w:rsidRPr="00FF2A64">
        <w:rPr>
          <w:lang w:val="en-GB"/>
        </w:rPr>
        <w:t xml:space="preserve">. As a result, they can be shared among them. This is especially useful in scenarios where a 150% product specification is done. Different variants of the product </w:t>
      </w:r>
      <w:r w:rsidRPr="00FF2A64">
        <w:rPr>
          <w:lang w:val="en-GB"/>
        </w:rPr>
        <w:lastRenderedPageBreak/>
        <w:t xml:space="preserve">can reuse the same </w:t>
      </w:r>
      <w:r w:rsidRPr="00FF2A64">
        <w:rPr>
          <w:i/>
          <w:iCs/>
          <w:lang w:val="en-GB"/>
        </w:rPr>
        <w:t>OccurrenceOrUsages</w:t>
      </w:r>
      <w:r w:rsidRPr="00FF2A64">
        <w:rPr>
          <w:lang w:val="en-GB"/>
        </w:rPr>
        <w:t xml:space="preserve"> without the need to copy them. The available </w:t>
      </w:r>
      <w:r w:rsidRPr="00FF2A64">
        <w:rPr>
          <w:i/>
          <w:iCs/>
          <w:lang w:val="en-GB"/>
        </w:rPr>
        <w:t>OccurrenceOrUsages</w:t>
      </w:r>
      <w:r w:rsidRPr="00FF2A64">
        <w:rPr>
          <w:lang w:val="en-GB"/>
        </w:rPr>
        <w:t xml:space="preserve"> are defined by a </w:t>
      </w:r>
      <w:r w:rsidRPr="00FF2A64">
        <w:rPr>
          <w:i/>
          <w:iCs/>
          <w:lang w:val="en-GB"/>
        </w:rPr>
        <w:t xml:space="preserve">CompositionSpecification </w:t>
      </w:r>
      <w:r w:rsidRPr="00FF2A64">
        <w:rPr>
          <w:lang w:val="en-GB"/>
        </w:rPr>
        <w:t xml:space="preserve">(in case of </w:t>
      </w:r>
      <w:r w:rsidRPr="00FF2A64">
        <w:rPr>
          <w:i/>
          <w:iCs/>
          <w:lang w:val="en-GB"/>
        </w:rPr>
        <w:t>PartOccurrences</w:t>
      </w:r>
      <w:r w:rsidRPr="00FF2A64">
        <w:rPr>
          <w:lang w:val="en-GB"/>
        </w:rPr>
        <w:t xml:space="preserve">) or by a </w:t>
      </w:r>
      <w:r w:rsidRPr="00FF2A64">
        <w:rPr>
          <w:i/>
          <w:iCs/>
          <w:lang w:val="en-GB"/>
        </w:rPr>
        <w:t xml:space="preserve">PartUsageSpecification </w:t>
      </w:r>
      <w:r w:rsidRPr="00FF2A64">
        <w:rPr>
          <w:lang w:val="en-GB"/>
        </w:rPr>
        <w:t xml:space="preserve">(in case of </w:t>
      </w:r>
      <w:r w:rsidRPr="00FF2A64">
        <w:rPr>
          <w:i/>
          <w:iCs/>
          <w:lang w:val="en-GB"/>
        </w:rPr>
        <w:t>PartUsages)</w:t>
      </w:r>
      <w:r w:rsidRPr="00FF2A64">
        <w:rPr>
          <w:lang w:val="en-GB"/>
        </w:rPr>
        <w:t>.</w:t>
      </w:r>
    </w:p>
    <w:p w14:paraId="72111EBE" w14:textId="77777777" w:rsidR="00CE3D4E" w:rsidRPr="00FF2A64" w:rsidRDefault="00CE3D4E" w:rsidP="00CE3D4E">
      <w:pPr>
        <w:rPr>
          <w:lang w:val="en-GB"/>
        </w:rPr>
      </w:pPr>
      <w:r w:rsidRPr="00FF2A64">
        <w:rPr>
          <w:b/>
          <w:bCs/>
          <w:i/>
          <w:iCs/>
          <w:lang w:val="en-GB"/>
        </w:rPr>
        <w:t>Note</w:t>
      </w:r>
      <w:r w:rsidRPr="00FF2A64">
        <w:rPr>
          <w:i/>
          <w:iCs/>
          <w:lang w:val="en-GB"/>
        </w:rPr>
        <w:t>: A PartVersion without a separate PartStructureSpecification shall be regarded as one atomic part out of a bill of material perspective even if it is referenced by a DocumentVersion containing a CompositionSpecificiation with several occurrences.</w:t>
      </w:r>
    </w:p>
    <w:p w14:paraId="15D55FFA" w14:textId="77777777" w:rsidR="00CE3D4E" w:rsidRPr="00FF2A64" w:rsidRDefault="00CE3D4E" w:rsidP="00CE3D4E">
      <w:pPr>
        <w:rPr>
          <w:lang w:val="en-GB"/>
        </w:rPr>
      </w:pPr>
      <w:r w:rsidRPr="00FF2A64">
        <w:rPr>
          <w:lang w:val="en-GB"/>
        </w:rPr>
        <w:t xml:space="preserve"> </w:t>
      </w:r>
    </w:p>
    <w:p w14:paraId="35CFC486" w14:textId="77777777" w:rsidR="00CE3D4E" w:rsidRDefault="00CE3D4E" w:rsidP="00CE3D4E">
      <w:pPr>
        <w:pStyle w:val="berschrift3"/>
        <w:keepLines w:val="0"/>
        <w:numPr>
          <w:ilvl w:val="2"/>
          <w:numId w:val="2"/>
        </w:numPr>
        <w:autoSpaceDE/>
        <w:autoSpaceDN/>
        <w:adjustRightInd/>
        <w:spacing w:before="240" w:after="60" w:line="240" w:lineRule="auto"/>
      </w:pPr>
      <w:bookmarkStart w:id="1158" w:name="_a7c00dfaec80b12803946f711ee61061"/>
      <w:r>
        <w:lastRenderedPageBreak/>
        <w:t>Instantiation Approaches</w:t>
      </w:r>
      <w:bookmarkEnd w:id="1158"/>
    </w:p>
    <w:p w14:paraId="7EB32630" w14:textId="77777777" w:rsidR="00CE3D4E" w:rsidRDefault="00CE3D4E" w:rsidP="00CE3D4E">
      <w:pPr>
        <w:jc w:val="center"/>
      </w:pPr>
      <w:r>
        <w:rPr>
          <w:noProof/>
        </w:rPr>
        <w:drawing>
          <wp:inline distT="0" distB="0" distL="0" distR="0" wp14:anchorId="5F92A3D3" wp14:editId="17A3CF30">
            <wp:extent cx="5756275" cy="7591518"/>
            <wp:effectExtent l="0" t="0" r="0" b="0"/>
            <wp:docPr id="104" name="Picture -1711724953.png" descr="-171172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11724953.png"/>
                    <pic:cNvPicPr/>
                  </pic:nvPicPr>
                  <pic:blipFill>
                    <a:blip r:embed="rId70" cstate="print"/>
                    <a:stretch>
                      <a:fillRect/>
                    </a:stretch>
                  </pic:blipFill>
                  <pic:spPr>
                    <a:xfrm>
                      <a:off x="0" y="0"/>
                      <a:ext cx="5756275" cy="7591518"/>
                    </a:xfrm>
                    <a:prstGeom prst="rect">
                      <a:avLst/>
                    </a:prstGeom>
                  </pic:spPr>
                </pic:pic>
              </a:graphicData>
            </a:graphic>
          </wp:inline>
        </w:drawing>
      </w:r>
    </w:p>
    <w:p w14:paraId="39CCF3A7" w14:textId="5DA69C42" w:rsidR="00CE3D4E" w:rsidRPr="00FF2A64" w:rsidRDefault="00CE3D4E" w:rsidP="00CE3D4E">
      <w:pPr>
        <w:pStyle w:val="Beschriftung"/>
        <w:rPr>
          <w:lang w:val="en-GB"/>
        </w:rPr>
      </w:pPr>
      <w:bookmarkStart w:id="1159" w:name="_Toc33620402"/>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53</w:t>
      </w:r>
      <w:r>
        <w:fldChar w:fldCharType="end"/>
      </w:r>
      <w:r w:rsidRPr="00FF2A64">
        <w:rPr>
          <w:lang w:val="en-GB"/>
        </w:rPr>
        <w:t>: Instantiation Approaches</w:t>
      </w:r>
      <w:bookmarkEnd w:id="1159"/>
    </w:p>
    <w:p w14:paraId="06AC1D05" w14:textId="77777777" w:rsidR="00CE3D4E" w:rsidRPr="00FF2A64" w:rsidRDefault="00CE3D4E" w:rsidP="00CE3D4E">
      <w:pPr>
        <w:rPr>
          <w:lang w:val="en-GB"/>
        </w:rPr>
      </w:pPr>
      <w:r w:rsidRPr="00FF2A64">
        <w:rPr>
          <w:lang w:val="en-GB"/>
        </w:rPr>
        <w:t xml:space="preserve">When a composite part is instantiated, an </w:t>
      </w:r>
      <w:r w:rsidRPr="00FF2A64">
        <w:rPr>
          <w:i/>
          <w:iCs/>
          <w:lang w:val="en-GB"/>
        </w:rPr>
        <w:t xml:space="preserve">OccurrenceOrUsage </w:t>
      </w:r>
      <w:r w:rsidRPr="00FF2A64">
        <w:rPr>
          <w:lang w:val="en-GB"/>
        </w:rPr>
        <w:t xml:space="preserve">with a </w:t>
      </w:r>
      <w:r w:rsidRPr="00FF2A64">
        <w:rPr>
          <w:i/>
          <w:iCs/>
          <w:lang w:val="en-GB"/>
        </w:rPr>
        <w:t xml:space="preserve">PartWithSubComponentsRole </w:t>
      </w:r>
      <w:r w:rsidRPr="00FF2A64">
        <w:rPr>
          <w:lang w:val="en-GB"/>
        </w:rPr>
        <w:t xml:space="preserve">is created and references the instantiated </w:t>
      </w:r>
      <w:r w:rsidRPr="00FF2A64">
        <w:rPr>
          <w:i/>
          <w:iCs/>
          <w:lang w:val="en-GB"/>
        </w:rPr>
        <w:t>OccurenceOrUsages</w:t>
      </w:r>
      <w:r w:rsidRPr="00FF2A64">
        <w:rPr>
          <w:lang w:val="en-GB"/>
        </w:rPr>
        <w:t xml:space="preserve"> that belong to the composite part instance. The instantiated occurrences are owned by a </w:t>
      </w:r>
      <w:r w:rsidRPr="00FF2A64">
        <w:rPr>
          <w:i/>
          <w:iCs/>
          <w:lang w:val="en-GB"/>
        </w:rPr>
        <w:lastRenderedPageBreak/>
        <w:t xml:space="preserve">PartUsageSpecification / CompositionSpecification </w:t>
      </w:r>
      <w:r w:rsidRPr="00FF2A64">
        <w:rPr>
          <w:lang w:val="en-GB"/>
        </w:rPr>
        <w:t>that is related to the context where the composite part is instantiated.</w:t>
      </w:r>
    </w:p>
    <w:p w14:paraId="13E20A02" w14:textId="77777777" w:rsidR="00CE3D4E" w:rsidRPr="00FF2A64" w:rsidRDefault="00CE3D4E" w:rsidP="00CE3D4E">
      <w:pPr>
        <w:rPr>
          <w:lang w:val="en-GB"/>
        </w:rPr>
      </w:pPr>
      <w:r w:rsidRPr="00FF2A64">
        <w:rPr>
          <w:lang w:val="en-GB"/>
        </w:rPr>
        <w:t>There are two approaches of how the definition and instantiation of composite parts is achieved: the library approach and the "in place" definition.</w:t>
      </w:r>
    </w:p>
    <w:p w14:paraId="61A6A340" w14:textId="77777777" w:rsidR="00CE3D4E" w:rsidRPr="00FF2A64" w:rsidRDefault="00CE3D4E" w:rsidP="00CE3D4E">
      <w:pPr>
        <w:rPr>
          <w:lang w:val="en-GB"/>
        </w:rPr>
      </w:pPr>
      <w:r w:rsidRPr="00FF2A64">
        <w:rPr>
          <w:lang w:val="en-GB"/>
        </w:rPr>
        <w:t xml:space="preserve">In the library approach, a composite part (e.g. a predefined USB cable) is defined in the component library and later used in different products. In this case, the part master definition of the composite part contains the </w:t>
      </w:r>
      <w:r w:rsidRPr="00FF2A64">
        <w:rPr>
          <w:i/>
          <w:iCs/>
          <w:lang w:val="en-GB"/>
        </w:rPr>
        <w:t xml:space="preserve">OccurrenceOrUsages </w:t>
      </w:r>
      <w:r w:rsidRPr="00FF2A64">
        <w:rPr>
          <w:lang w:val="en-GB"/>
        </w:rPr>
        <w:t xml:space="preserve">("A: P1", "B: P2", "C: P2") that are required by the composite part and those are referenced by the </w:t>
      </w:r>
      <w:r w:rsidRPr="00FF2A64">
        <w:rPr>
          <w:i/>
          <w:iCs/>
          <w:lang w:val="en-GB"/>
        </w:rPr>
        <w:t xml:space="preserve">PartStructureSpecification </w:t>
      </w:r>
      <w:r w:rsidRPr="00FF2A64">
        <w:rPr>
          <w:lang w:val="en-GB"/>
        </w:rPr>
        <w:t>(P3)</w:t>
      </w:r>
      <w:r w:rsidRPr="00FF2A64">
        <w:rPr>
          <w:i/>
          <w:iCs/>
          <w:lang w:val="en-GB"/>
        </w:rPr>
        <w:t>.</w:t>
      </w:r>
      <w:r w:rsidRPr="00FF2A64">
        <w:rPr>
          <w:lang w:val="en-GB"/>
        </w:rPr>
        <w:t xml:space="preserve"> When the composite part is used (instantiated), the </w:t>
      </w:r>
      <w:r w:rsidRPr="00FF2A64">
        <w:rPr>
          <w:i/>
          <w:iCs/>
          <w:lang w:val="en-GB"/>
        </w:rPr>
        <w:t>OccurrenceOrUsages</w:t>
      </w:r>
      <w:r w:rsidRPr="00FF2A64">
        <w:rPr>
          <w:lang w:val="en-GB"/>
        </w:rPr>
        <w:t xml:space="preserve"> from the part master definition are instantiated (copied) into the using context ("A': P1", "B': P2", "C': P2"). Those are then referenced by the </w:t>
      </w:r>
      <w:r w:rsidRPr="00FF2A64">
        <w:rPr>
          <w:i/>
          <w:iCs/>
          <w:lang w:val="en-GB"/>
        </w:rPr>
        <w:t xml:space="preserve">PartWithSubComponentsRole </w:t>
      </w:r>
      <w:r w:rsidRPr="00FF2A64">
        <w:rPr>
          <w:lang w:val="en-GB"/>
        </w:rPr>
        <w:t xml:space="preserve">(E: P3) and additional information can be attached to them. For traceability reasons, the </w:t>
      </w:r>
      <w:r w:rsidRPr="00FF2A64">
        <w:rPr>
          <w:i/>
          <w:iCs/>
          <w:lang w:val="en-GB"/>
        </w:rPr>
        <w:t xml:space="preserve">OccurrenceOrUsages </w:t>
      </w:r>
      <w:r w:rsidRPr="00FF2A64">
        <w:rPr>
          <w:lang w:val="en-GB"/>
        </w:rPr>
        <w:t>shall</w:t>
      </w:r>
      <w:r w:rsidRPr="00FF2A64">
        <w:rPr>
          <w:i/>
          <w:iCs/>
          <w:lang w:val="en-GB"/>
        </w:rPr>
        <w:t xml:space="preserve"> </w:t>
      </w:r>
      <w:r w:rsidRPr="00FF2A64">
        <w:rPr>
          <w:lang w:val="en-GB"/>
        </w:rPr>
        <w:t>reference their origin in the part master definition via the instantiated</w:t>
      </w:r>
      <w:r w:rsidRPr="00FF2A64">
        <w:rPr>
          <w:i/>
          <w:iCs/>
          <w:lang w:val="en-GB"/>
        </w:rPr>
        <w:t>Usage/instantiatedOccurrence</w:t>
      </w:r>
      <w:r w:rsidRPr="00FF2A64">
        <w:rPr>
          <w:lang w:val="en-GB"/>
        </w:rPr>
        <w:t xml:space="preserve"> association.</w:t>
      </w:r>
    </w:p>
    <w:p w14:paraId="50D1B4C0" w14:textId="77777777" w:rsidR="00CE3D4E" w:rsidRPr="00FF2A64" w:rsidRDefault="00CE3D4E" w:rsidP="00CE3D4E">
      <w:pPr>
        <w:rPr>
          <w:lang w:val="en-GB"/>
        </w:rPr>
      </w:pPr>
      <w:r w:rsidRPr="00FF2A64">
        <w:rPr>
          <w:lang w:val="en-GB"/>
        </w:rPr>
        <w:t xml:space="preserve">The "in place" definition is used for example for modules of a 150% harness. In this case, the composite part is not defined in a library, but in its only and single usage. In other words, the part master definition coincides with an instantiation of part. Therefore, the </w:t>
      </w:r>
      <w:r w:rsidRPr="00FF2A64">
        <w:rPr>
          <w:i/>
          <w:iCs/>
          <w:lang w:val="en-GB"/>
        </w:rPr>
        <w:t xml:space="preserve">PartStructureSpecification </w:t>
      </w:r>
      <w:r w:rsidRPr="00FF2A64">
        <w:rPr>
          <w:lang w:val="en-GB"/>
        </w:rPr>
        <w:t xml:space="preserve">(P3) and the </w:t>
      </w:r>
      <w:r w:rsidRPr="00FF2A64">
        <w:rPr>
          <w:i/>
          <w:iCs/>
          <w:lang w:val="en-GB"/>
        </w:rPr>
        <w:t xml:space="preserve">PartWithSubComponentsRole </w:t>
      </w:r>
      <w:r w:rsidRPr="00FF2A64">
        <w:rPr>
          <w:lang w:val="en-GB"/>
        </w:rPr>
        <w:t>(E: P3)</w:t>
      </w:r>
      <w:r w:rsidRPr="00FF2A64">
        <w:rPr>
          <w:i/>
          <w:iCs/>
          <w:lang w:val="en-GB"/>
        </w:rPr>
        <w:t xml:space="preserve"> </w:t>
      </w:r>
      <w:r w:rsidRPr="00FF2A64">
        <w:rPr>
          <w:lang w:val="en-GB"/>
        </w:rPr>
        <w:t xml:space="preserve">reference the same set of </w:t>
      </w:r>
      <w:r w:rsidRPr="00FF2A64">
        <w:rPr>
          <w:i/>
          <w:iCs/>
          <w:lang w:val="en-GB"/>
        </w:rPr>
        <w:t xml:space="preserve">OccurrenceOrUsages </w:t>
      </w:r>
      <w:r w:rsidRPr="00FF2A64">
        <w:rPr>
          <w:lang w:val="en-GB"/>
        </w:rPr>
        <w:t>("A: P1", "B: P2", "C: P2")</w:t>
      </w:r>
      <w:r w:rsidRPr="00FF2A64">
        <w:rPr>
          <w:i/>
          <w:iCs/>
          <w:lang w:val="en-GB"/>
        </w:rPr>
        <w:t>.</w:t>
      </w:r>
      <w:r w:rsidRPr="00FF2A64">
        <w:rPr>
          <w:lang w:val="en-GB"/>
        </w:rPr>
        <w:t xml:space="preserve"> In this case both</w:t>
      </w:r>
      <w:r w:rsidRPr="00FF2A64">
        <w:rPr>
          <w:i/>
          <w:iCs/>
          <w:lang w:val="en-GB"/>
        </w:rPr>
        <w:t xml:space="preserve"> </w:t>
      </w:r>
      <w:r w:rsidRPr="00FF2A64">
        <w:rPr>
          <w:lang w:val="en-GB"/>
        </w:rPr>
        <w:t xml:space="preserve">relationships of the </w:t>
      </w:r>
      <w:r w:rsidRPr="00FF2A64">
        <w:rPr>
          <w:i/>
          <w:iCs/>
          <w:lang w:val="en-GB"/>
        </w:rPr>
        <w:t>PartWithSubComponentsRole</w:t>
      </w:r>
      <w:r w:rsidRPr="00FF2A64">
        <w:rPr>
          <w:lang w:val="en-GB"/>
        </w:rPr>
        <w:t xml:space="preserve"> and a </w:t>
      </w:r>
      <w:r w:rsidRPr="00FF2A64">
        <w:rPr>
          <w:i/>
          <w:iCs/>
          <w:lang w:val="en-GB"/>
        </w:rPr>
        <w:t>PartStructureSpecification</w:t>
      </w:r>
      <w:r w:rsidRPr="00FF2A64">
        <w:rPr>
          <w:lang w:val="en-GB"/>
        </w:rPr>
        <w:t xml:space="preserve"> to the </w:t>
      </w:r>
      <w:r w:rsidRPr="00FF2A64">
        <w:rPr>
          <w:i/>
          <w:iCs/>
          <w:lang w:val="en-GB"/>
        </w:rPr>
        <w:t>OccurrenceOrUsage</w:t>
      </w:r>
      <w:r w:rsidRPr="00FF2A64">
        <w:rPr>
          <w:lang w:val="en-GB"/>
        </w:rPr>
        <w:t xml:space="preserve"> (inBillOfMaterial &amp; subComponents) shall be maintained consistently.</w:t>
      </w:r>
      <w:r w:rsidRPr="00FF2A64">
        <w:rPr>
          <w:i/>
          <w:iCs/>
          <w:lang w:val="en-GB"/>
        </w:rPr>
        <w:t xml:space="preserve"> </w:t>
      </w:r>
    </w:p>
    <w:p w14:paraId="1810162D" w14:textId="77777777" w:rsidR="00CE3D4E" w:rsidRDefault="00CE3D4E" w:rsidP="00CE3D4E">
      <w:pPr>
        <w:pStyle w:val="berschrift3"/>
        <w:keepLines w:val="0"/>
        <w:numPr>
          <w:ilvl w:val="2"/>
          <w:numId w:val="2"/>
        </w:numPr>
        <w:autoSpaceDE/>
        <w:autoSpaceDN/>
        <w:adjustRightInd/>
        <w:spacing w:before="240" w:after="60" w:line="240" w:lineRule="auto"/>
      </w:pPr>
      <w:bookmarkStart w:id="1160" w:name="_d837a7cd1a29f081351d4030b4e42d3f"/>
      <w:r>
        <w:lastRenderedPageBreak/>
        <w:t>Harness and Variants</w:t>
      </w:r>
      <w:bookmarkEnd w:id="1160"/>
    </w:p>
    <w:p w14:paraId="3C2F6974" w14:textId="77777777" w:rsidR="00CE3D4E" w:rsidRDefault="00CE3D4E" w:rsidP="00CE3D4E">
      <w:pPr>
        <w:jc w:val="center"/>
      </w:pPr>
      <w:r>
        <w:rPr>
          <w:noProof/>
        </w:rPr>
        <w:drawing>
          <wp:inline distT="0" distB="0" distL="0" distR="0" wp14:anchorId="02502FBF" wp14:editId="5944548E">
            <wp:extent cx="5756275" cy="4725300"/>
            <wp:effectExtent l="0" t="0" r="0" b="0"/>
            <wp:docPr id="106" name="Picture 1062693466.png" descr="1062693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62693466.png"/>
                    <pic:cNvPicPr/>
                  </pic:nvPicPr>
                  <pic:blipFill>
                    <a:blip r:embed="rId71" cstate="print"/>
                    <a:stretch>
                      <a:fillRect/>
                    </a:stretch>
                  </pic:blipFill>
                  <pic:spPr>
                    <a:xfrm>
                      <a:off x="0" y="0"/>
                      <a:ext cx="5756275" cy="4725300"/>
                    </a:xfrm>
                    <a:prstGeom prst="rect">
                      <a:avLst/>
                    </a:prstGeom>
                  </pic:spPr>
                </pic:pic>
              </a:graphicData>
            </a:graphic>
          </wp:inline>
        </w:drawing>
      </w:r>
    </w:p>
    <w:p w14:paraId="01ED6E52" w14:textId="5832BB9D" w:rsidR="00CE3D4E" w:rsidRPr="00FF2A64" w:rsidRDefault="00CE3D4E" w:rsidP="00CE3D4E">
      <w:pPr>
        <w:pStyle w:val="Beschriftung"/>
        <w:rPr>
          <w:lang w:val="en-GB"/>
        </w:rPr>
      </w:pPr>
      <w:bookmarkStart w:id="1161" w:name="_Toc33620403"/>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54</w:t>
      </w:r>
      <w:r>
        <w:fldChar w:fldCharType="end"/>
      </w:r>
      <w:r w:rsidRPr="00FF2A64">
        <w:rPr>
          <w:lang w:val="en-GB"/>
        </w:rPr>
        <w:t>: Harness and Variants</w:t>
      </w:r>
      <w:bookmarkEnd w:id="1161"/>
    </w:p>
    <w:p w14:paraId="0CADF7D7" w14:textId="77777777" w:rsidR="00CE3D4E" w:rsidRPr="00FF2A64" w:rsidRDefault="00CE3D4E" w:rsidP="00CE3D4E">
      <w:pPr>
        <w:rPr>
          <w:lang w:val="en-GB"/>
        </w:rPr>
      </w:pPr>
      <w:r w:rsidRPr="00FF2A64">
        <w:rPr>
          <w:lang w:val="en-GB"/>
        </w:rPr>
        <w:t xml:space="preserve">In addition to the </w:t>
      </w:r>
      <w:r w:rsidRPr="00FF2A64">
        <w:rPr>
          <w:i/>
          <w:iCs/>
          <w:lang w:val="en-GB"/>
        </w:rPr>
        <w:t>CompositionSpecification</w:t>
      </w:r>
      <w:r w:rsidRPr="00FF2A64">
        <w:rPr>
          <w:lang w:val="en-GB"/>
        </w:rPr>
        <w:t xml:space="preserve"> and the </w:t>
      </w:r>
      <w:r w:rsidRPr="00FF2A64">
        <w:rPr>
          <w:i/>
          <w:iCs/>
          <w:lang w:val="en-GB"/>
        </w:rPr>
        <w:t>PartStructureSpecification</w:t>
      </w:r>
      <w:r w:rsidRPr="00FF2A64">
        <w:rPr>
          <w:lang w:val="en-GB"/>
        </w:rPr>
        <w:t xml:space="preserve">, the VEC defines two other concepts to control occurrences, especially composite parts (e.g. modules): </w:t>
      </w:r>
      <w:r w:rsidRPr="00FF2A64">
        <w:rPr>
          <w:i/>
          <w:iCs/>
          <w:lang w:val="en-GB"/>
        </w:rPr>
        <w:t>ModuleFamily</w:t>
      </w:r>
      <w:r w:rsidRPr="00FF2A64">
        <w:rPr>
          <w:lang w:val="en-GB"/>
        </w:rPr>
        <w:t xml:space="preserve"> and </w:t>
      </w:r>
      <w:r w:rsidRPr="00FF2A64">
        <w:rPr>
          <w:i/>
          <w:iCs/>
          <w:lang w:val="en-GB"/>
        </w:rPr>
        <w:t>ModuleList</w:t>
      </w:r>
      <w:r w:rsidRPr="00FF2A64">
        <w:rPr>
          <w:lang w:val="en-GB"/>
        </w:rPr>
        <w:t>.</w:t>
      </w:r>
    </w:p>
    <w:p w14:paraId="0909A17E" w14:textId="77777777" w:rsidR="00CE3D4E" w:rsidRPr="00FF2A64" w:rsidRDefault="00CE3D4E" w:rsidP="00CE3D4E">
      <w:pPr>
        <w:rPr>
          <w:lang w:val="en-GB"/>
        </w:rPr>
      </w:pPr>
      <w:r w:rsidRPr="00FF2A64">
        <w:rPr>
          <w:i/>
          <w:iCs/>
          <w:lang w:val="en-GB"/>
        </w:rPr>
        <w:t>PartWithSubComponentsRoles</w:t>
      </w:r>
      <w:r w:rsidRPr="00FF2A64">
        <w:rPr>
          <w:lang w:val="en-GB"/>
        </w:rPr>
        <w:t xml:space="preserve"> referenced by a </w:t>
      </w:r>
      <w:r w:rsidRPr="00FF2A64">
        <w:rPr>
          <w:i/>
          <w:iCs/>
          <w:lang w:val="en-GB"/>
        </w:rPr>
        <w:t xml:space="preserve">ModuleFamily </w:t>
      </w:r>
      <w:r w:rsidRPr="00FF2A64">
        <w:rPr>
          <w:lang w:val="en-GB"/>
        </w:rPr>
        <w:t xml:space="preserve">respectively the </w:t>
      </w:r>
      <w:r w:rsidRPr="00FF2A64">
        <w:rPr>
          <w:i/>
          <w:iCs/>
          <w:lang w:val="en-GB"/>
        </w:rPr>
        <w:t>OccurrenceOrUsage</w:t>
      </w:r>
      <w:r w:rsidRPr="00FF2A64">
        <w:rPr>
          <w:lang w:val="en-GB"/>
        </w:rPr>
        <w:t xml:space="preserve"> these </w:t>
      </w:r>
      <w:r w:rsidRPr="00FF2A64">
        <w:rPr>
          <w:i/>
          <w:iCs/>
          <w:lang w:val="en-GB"/>
        </w:rPr>
        <w:t>PartWithSubComponentsRoles</w:t>
      </w:r>
      <w:r w:rsidRPr="00FF2A64">
        <w:rPr>
          <w:lang w:val="en-GB"/>
        </w:rPr>
        <w:t xml:space="preserve"> belong to are mutually exclusive.</w:t>
      </w:r>
    </w:p>
    <w:p w14:paraId="51851396" w14:textId="77777777" w:rsidR="00CE3D4E" w:rsidRPr="00FF2A64" w:rsidRDefault="00CE3D4E" w:rsidP="00CE3D4E">
      <w:pPr>
        <w:rPr>
          <w:lang w:val="en-GB"/>
        </w:rPr>
      </w:pPr>
      <w:r w:rsidRPr="00FF2A64">
        <w:rPr>
          <w:lang w:val="en-GB"/>
        </w:rPr>
        <w:t xml:space="preserve">A </w:t>
      </w:r>
      <w:r w:rsidRPr="00FF2A64">
        <w:rPr>
          <w:i/>
          <w:iCs/>
          <w:lang w:val="en-GB"/>
        </w:rPr>
        <w:t>ModuleList</w:t>
      </w:r>
      <w:r w:rsidRPr="00FF2A64">
        <w:rPr>
          <w:lang w:val="en-GB"/>
        </w:rPr>
        <w:t xml:space="preserve"> specifies a set of </w:t>
      </w:r>
      <w:r w:rsidRPr="00FF2A64">
        <w:rPr>
          <w:i/>
          <w:iCs/>
          <w:lang w:val="en-GB"/>
        </w:rPr>
        <w:t xml:space="preserve">PartWithSubComponentsRoles. </w:t>
      </w:r>
      <w:r w:rsidRPr="00FF2A64">
        <w:rPr>
          <w:lang w:val="en-GB"/>
        </w:rPr>
        <w:t xml:space="preserve">The definition requires that if one or more of this </w:t>
      </w:r>
      <w:r w:rsidRPr="00FF2A64">
        <w:rPr>
          <w:i/>
          <w:iCs/>
          <w:lang w:val="en-GB"/>
        </w:rPr>
        <w:t>PartWithSubComponentsRoles</w:t>
      </w:r>
      <w:r w:rsidRPr="00FF2A64">
        <w:rPr>
          <w:lang w:val="en-GB"/>
        </w:rPr>
        <w:t xml:space="preserve"> respectively the </w:t>
      </w:r>
      <w:r w:rsidRPr="00FF2A64">
        <w:rPr>
          <w:i/>
          <w:iCs/>
          <w:lang w:val="en-GB"/>
        </w:rPr>
        <w:t>OccurrenceOrUsage</w:t>
      </w:r>
      <w:r w:rsidRPr="00FF2A64">
        <w:rPr>
          <w:lang w:val="en-GB"/>
        </w:rPr>
        <w:t xml:space="preserve"> these </w:t>
      </w:r>
      <w:r w:rsidRPr="00FF2A64">
        <w:rPr>
          <w:i/>
          <w:iCs/>
          <w:lang w:val="en-GB"/>
        </w:rPr>
        <w:t>PartWithSubComponentsRoles</w:t>
      </w:r>
      <w:r w:rsidRPr="00FF2A64">
        <w:rPr>
          <w:lang w:val="en-GB"/>
        </w:rPr>
        <w:t xml:space="preserve"> belong to are part of an assembly the referenced </w:t>
      </w:r>
      <w:r w:rsidRPr="00FF2A64">
        <w:rPr>
          <w:i/>
          <w:iCs/>
          <w:lang w:val="en-GB"/>
        </w:rPr>
        <w:t>completitionComponents</w:t>
      </w:r>
      <w:r w:rsidRPr="00FF2A64">
        <w:rPr>
          <w:lang w:val="en-GB"/>
        </w:rPr>
        <w:t xml:space="preserve"> have to be added.</w:t>
      </w:r>
    </w:p>
    <w:p w14:paraId="794D549B" w14:textId="77777777" w:rsidR="00CE3D4E" w:rsidRDefault="00CE3D4E" w:rsidP="00CE3D4E">
      <w:pPr>
        <w:pStyle w:val="berschrift2"/>
        <w:keepLines w:val="0"/>
        <w:numPr>
          <w:ilvl w:val="1"/>
          <w:numId w:val="2"/>
        </w:numPr>
        <w:autoSpaceDE/>
        <w:autoSpaceDN/>
        <w:adjustRightInd/>
        <w:spacing w:before="240" w:after="60" w:line="240" w:lineRule="auto"/>
      </w:pPr>
      <w:bookmarkStart w:id="1162" w:name="_Toc33620309"/>
      <w:r>
        <w:t>Topology and Geometry</w:t>
      </w:r>
      <w:bookmarkEnd w:id="1162"/>
    </w:p>
    <w:p w14:paraId="26B3C5EE" w14:textId="77777777" w:rsidR="00CE3D4E" w:rsidRPr="00FF2A64" w:rsidRDefault="00CE3D4E" w:rsidP="00CE3D4E">
      <w:pPr>
        <w:rPr>
          <w:lang w:val="en-GB"/>
        </w:rPr>
      </w:pPr>
      <w:r w:rsidRPr="00FF2A64">
        <w:rPr>
          <w:lang w:val="en-GB"/>
        </w:rPr>
        <w:t xml:space="preserve">This section covers the general definition of a topology, the definition geometric views of that topology, placement of </w:t>
      </w:r>
      <w:r w:rsidRPr="00FF2A64">
        <w:rPr>
          <w:i/>
          <w:iCs/>
          <w:lang w:val="en-GB"/>
        </w:rPr>
        <w:t xml:space="preserve">OccurrenceOrUsages </w:t>
      </w:r>
      <w:r w:rsidRPr="00FF2A64">
        <w:rPr>
          <w:lang w:val="en-GB"/>
        </w:rPr>
        <w:t xml:space="preserve">on a topology and other geometric aspects like dimensioning. </w:t>
      </w:r>
    </w:p>
    <w:p w14:paraId="59BD0C9B" w14:textId="77777777" w:rsidR="00CE3D4E" w:rsidRPr="00FF2A64" w:rsidRDefault="00CE3D4E" w:rsidP="00CE3D4E">
      <w:pPr>
        <w:rPr>
          <w:lang w:val="en-GB"/>
        </w:rPr>
      </w:pPr>
      <w:r w:rsidRPr="00FF2A64">
        <w:rPr>
          <w:lang w:val="en-GB"/>
        </w:rPr>
        <w:lastRenderedPageBreak/>
        <w:t xml:space="preserve">All geometric coordinate systems used in the VEC are right-handed (Right-hand rule). This also means, the direction of the z-Axis is in the direction of the cross product (X-Axis x Y-Axis). </w:t>
      </w:r>
    </w:p>
    <w:p w14:paraId="44998BA5" w14:textId="77777777" w:rsidR="00CE3D4E" w:rsidRDefault="00CE3D4E" w:rsidP="00CE3D4E">
      <w:pPr>
        <w:pStyle w:val="berschrift3"/>
        <w:keepLines w:val="0"/>
        <w:numPr>
          <w:ilvl w:val="2"/>
          <w:numId w:val="2"/>
        </w:numPr>
        <w:autoSpaceDE/>
        <w:autoSpaceDN/>
        <w:adjustRightInd/>
        <w:spacing w:before="240" w:after="60" w:line="240" w:lineRule="auto"/>
      </w:pPr>
      <w:bookmarkStart w:id="1163" w:name="_09e79fb4051e163f099f11f52e46a41e"/>
      <w:r>
        <w:t>Topology- and Topology Group Specification</w:t>
      </w:r>
      <w:bookmarkEnd w:id="1163"/>
    </w:p>
    <w:p w14:paraId="518F2403" w14:textId="77777777" w:rsidR="00CE3D4E" w:rsidRDefault="00CE3D4E" w:rsidP="00CE3D4E">
      <w:pPr>
        <w:jc w:val="center"/>
      </w:pPr>
      <w:r>
        <w:rPr>
          <w:noProof/>
        </w:rPr>
        <w:drawing>
          <wp:inline distT="0" distB="0" distL="0" distR="0" wp14:anchorId="2D6C9ED6" wp14:editId="3B163AA7">
            <wp:extent cx="5756275" cy="3281190"/>
            <wp:effectExtent l="0" t="0" r="0" b="0"/>
            <wp:docPr id="108" name="Picture -2034065813.png" descr="-203406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34065813.png"/>
                    <pic:cNvPicPr/>
                  </pic:nvPicPr>
                  <pic:blipFill>
                    <a:blip r:embed="rId72" cstate="print"/>
                    <a:stretch>
                      <a:fillRect/>
                    </a:stretch>
                  </pic:blipFill>
                  <pic:spPr>
                    <a:xfrm>
                      <a:off x="0" y="0"/>
                      <a:ext cx="5756275" cy="3281190"/>
                    </a:xfrm>
                    <a:prstGeom prst="rect">
                      <a:avLst/>
                    </a:prstGeom>
                  </pic:spPr>
                </pic:pic>
              </a:graphicData>
            </a:graphic>
          </wp:inline>
        </w:drawing>
      </w:r>
    </w:p>
    <w:p w14:paraId="7B657694" w14:textId="7A0B0BC8" w:rsidR="00CE3D4E" w:rsidRPr="00FF2A64" w:rsidRDefault="00CE3D4E" w:rsidP="00CE3D4E">
      <w:pPr>
        <w:pStyle w:val="Beschriftung"/>
        <w:rPr>
          <w:lang w:val="en-GB"/>
        </w:rPr>
      </w:pPr>
      <w:bookmarkStart w:id="1164" w:name="_Toc33620404"/>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55</w:t>
      </w:r>
      <w:r>
        <w:fldChar w:fldCharType="end"/>
      </w:r>
      <w:r w:rsidRPr="00FF2A64">
        <w:rPr>
          <w:lang w:val="en-GB"/>
        </w:rPr>
        <w:t>: Topology- and Topology Group Specification</w:t>
      </w:r>
      <w:bookmarkEnd w:id="1164"/>
    </w:p>
    <w:p w14:paraId="7E8316C1" w14:textId="77777777" w:rsidR="00CE3D4E" w:rsidRPr="00FF2A64" w:rsidRDefault="00CE3D4E" w:rsidP="00CE3D4E">
      <w:pPr>
        <w:rPr>
          <w:lang w:val="en-GB"/>
        </w:rPr>
      </w:pPr>
      <w:r w:rsidRPr="00FF2A64">
        <w:rPr>
          <w:lang w:val="en-GB"/>
        </w:rPr>
        <w:t xml:space="preserve">A </w:t>
      </w:r>
      <w:r w:rsidRPr="00FF2A64">
        <w:rPr>
          <w:i/>
          <w:iCs/>
          <w:lang w:val="en-GB"/>
        </w:rPr>
        <w:t>TopologySpecification</w:t>
      </w:r>
      <w:r w:rsidRPr="00FF2A64">
        <w:rPr>
          <w:lang w:val="en-GB"/>
        </w:rPr>
        <w:t xml:space="preserve"> is a container for various </w:t>
      </w:r>
      <w:r w:rsidRPr="00FF2A64">
        <w:rPr>
          <w:i/>
          <w:iCs/>
          <w:lang w:val="en-GB"/>
        </w:rPr>
        <w:t>TopologyNodes</w:t>
      </w:r>
      <w:r w:rsidRPr="00FF2A64">
        <w:rPr>
          <w:lang w:val="en-GB"/>
        </w:rPr>
        <w:t xml:space="preserve">, </w:t>
      </w:r>
      <w:r w:rsidRPr="00FF2A64">
        <w:rPr>
          <w:i/>
          <w:iCs/>
          <w:lang w:val="en-GB"/>
        </w:rPr>
        <w:t>TopologySegments</w:t>
      </w:r>
      <w:r w:rsidRPr="00FF2A64">
        <w:rPr>
          <w:lang w:val="en-GB"/>
        </w:rPr>
        <w:t xml:space="preserve"> and </w:t>
      </w:r>
      <w:r w:rsidRPr="00FF2A64">
        <w:rPr>
          <w:i/>
          <w:iCs/>
          <w:lang w:val="en-GB"/>
        </w:rPr>
        <w:t>Zones</w:t>
      </w:r>
      <w:r w:rsidRPr="00FF2A64">
        <w:rPr>
          <w:lang w:val="en-GB"/>
        </w:rPr>
        <w:t xml:space="preserve">. A </w:t>
      </w:r>
      <w:r w:rsidRPr="00FF2A64">
        <w:rPr>
          <w:i/>
          <w:iCs/>
          <w:lang w:val="en-GB"/>
        </w:rPr>
        <w:t>TopologyNode</w:t>
      </w:r>
      <w:r w:rsidRPr="00FF2A64">
        <w:rPr>
          <w:lang w:val="en-GB"/>
        </w:rPr>
        <w:t xml:space="preserve"> represents an abstract place (meaning without concrete coordinates) in the wiring harness that can be typed either as </w:t>
      </w:r>
      <w:r w:rsidRPr="00FF2A64">
        <w:rPr>
          <w:i/>
          <w:iCs/>
          <w:lang w:val="en-GB"/>
        </w:rPr>
        <w:t>EndNode</w:t>
      </w:r>
      <w:r w:rsidRPr="00FF2A64">
        <w:rPr>
          <w:lang w:val="en-GB"/>
        </w:rPr>
        <w:t xml:space="preserve">, </w:t>
      </w:r>
      <w:r w:rsidRPr="00FF2A64">
        <w:rPr>
          <w:i/>
          <w:iCs/>
          <w:lang w:val="en-GB"/>
        </w:rPr>
        <w:t>JunctionPoint</w:t>
      </w:r>
      <w:r w:rsidRPr="00FF2A64">
        <w:rPr>
          <w:lang w:val="en-GB"/>
        </w:rPr>
        <w:t xml:space="preserve"> or </w:t>
      </w:r>
      <w:r w:rsidRPr="00FF2A64">
        <w:rPr>
          <w:i/>
          <w:iCs/>
          <w:lang w:val="en-GB"/>
        </w:rPr>
        <w:t>Inliner</w:t>
      </w:r>
      <w:r w:rsidRPr="00FF2A64">
        <w:rPr>
          <w:lang w:val="en-GB"/>
        </w:rPr>
        <w:t>.</w:t>
      </w:r>
    </w:p>
    <w:p w14:paraId="060CE839" w14:textId="77777777" w:rsidR="00CE3D4E" w:rsidRPr="00FF2A64" w:rsidRDefault="00CE3D4E" w:rsidP="00CE3D4E">
      <w:pPr>
        <w:rPr>
          <w:lang w:val="en-GB"/>
        </w:rPr>
      </w:pPr>
      <w:r w:rsidRPr="00FF2A64">
        <w:rPr>
          <w:lang w:val="en-GB"/>
        </w:rPr>
        <w:t xml:space="preserve">A </w:t>
      </w:r>
      <w:r w:rsidRPr="00FF2A64">
        <w:rPr>
          <w:i/>
          <w:iCs/>
          <w:lang w:val="en-GB"/>
        </w:rPr>
        <w:t>TopologySegment</w:t>
      </w:r>
      <w:r w:rsidRPr="00FF2A64">
        <w:rPr>
          <w:lang w:val="en-GB"/>
        </w:rPr>
        <w:t xml:space="preserve"> represents a section of a wiring harness where no intermediate electrical contacts appear. In consequence, at the beginning and at the end of a </w:t>
      </w:r>
      <w:r w:rsidRPr="00FF2A64">
        <w:rPr>
          <w:i/>
          <w:iCs/>
          <w:lang w:val="en-GB"/>
        </w:rPr>
        <w:t>TopologySegment</w:t>
      </w:r>
      <w:r w:rsidRPr="00FF2A64">
        <w:rPr>
          <w:lang w:val="en-GB"/>
        </w:rPr>
        <w:t xml:space="preserve"> the same wires go in and out. The beginning and the end are each defined by a dedicated reference to a </w:t>
      </w:r>
      <w:r w:rsidRPr="00FF2A64">
        <w:rPr>
          <w:i/>
          <w:iCs/>
          <w:lang w:val="en-GB"/>
        </w:rPr>
        <w:t>TopologyNode</w:t>
      </w:r>
      <w:r w:rsidRPr="00FF2A64">
        <w:rPr>
          <w:lang w:val="en-GB"/>
        </w:rPr>
        <w:t xml:space="preserve">. A </w:t>
      </w:r>
      <w:r w:rsidRPr="00FF2A64">
        <w:rPr>
          <w:i/>
          <w:iCs/>
          <w:lang w:val="en-GB"/>
        </w:rPr>
        <w:t>TopologySegment</w:t>
      </w:r>
      <w:r w:rsidRPr="00FF2A64">
        <w:rPr>
          <w:lang w:val="en-GB"/>
        </w:rPr>
        <w:t xml:space="preserve"> can specify various </w:t>
      </w:r>
      <w:r w:rsidRPr="00FF2A64">
        <w:rPr>
          <w:i/>
          <w:iCs/>
          <w:lang w:val="en-GB"/>
        </w:rPr>
        <w:t>SegmentCrossSectionAreas</w:t>
      </w:r>
      <w:r w:rsidRPr="00FF2A64">
        <w:rPr>
          <w:lang w:val="en-GB"/>
        </w:rPr>
        <w:t xml:space="preserve">. These </w:t>
      </w:r>
      <w:r w:rsidRPr="00FF2A64">
        <w:rPr>
          <w:i/>
          <w:iCs/>
          <w:lang w:val="en-GB"/>
        </w:rPr>
        <w:t>SegmentCrossSectionAreas</w:t>
      </w:r>
      <w:r w:rsidRPr="00FF2A64">
        <w:rPr>
          <w:lang w:val="en-GB"/>
        </w:rPr>
        <w:t xml:space="preserve"> are not supposed to express configuration-dependant values but different views (</w:t>
      </w:r>
      <w:r w:rsidRPr="00FF2A64">
        <w:rPr>
          <w:i/>
          <w:iCs/>
          <w:lang w:val="en-GB"/>
        </w:rPr>
        <w:t>Calculated</w:t>
      </w:r>
      <w:r w:rsidRPr="00FF2A64">
        <w:rPr>
          <w:lang w:val="en-GB"/>
        </w:rPr>
        <w:t xml:space="preserve">, </w:t>
      </w:r>
      <w:r w:rsidRPr="00FF2A64">
        <w:rPr>
          <w:i/>
          <w:iCs/>
          <w:lang w:val="en-GB"/>
        </w:rPr>
        <w:t>Measured</w:t>
      </w:r>
      <w:r w:rsidRPr="00FF2A64">
        <w:rPr>
          <w:lang w:val="en-GB"/>
        </w:rPr>
        <w:t xml:space="preserve"> or </w:t>
      </w:r>
      <w:r w:rsidRPr="00FF2A64">
        <w:rPr>
          <w:i/>
          <w:iCs/>
          <w:lang w:val="en-GB"/>
        </w:rPr>
        <w:t>Estimated</w:t>
      </w:r>
      <w:r w:rsidRPr="00FF2A64">
        <w:rPr>
          <w:lang w:val="en-GB"/>
        </w:rPr>
        <w:t xml:space="preserve">) on the same type-dependant value whereupon the default-type is “reserved design space”. The same applies to </w:t>
      </w:r>
      <w:r w:rsidRPr="00FF2A64">
        <w:rPr>
          <w:i/>
          <w:iCs/>
          <w:lang w:val="en-GB"/>
        </w:rPr>
        <w:t>SegmentLength</w:t>
      </w:r>
      <w:r w:rsidRPr="00FF2A64">
        <w:rPr>
          <w:lang w:val="en-GB"/>
        </w:rPr>
        <w:t>.</w:t>
      </w:r>
    </w:p>
    <w:p w14:paraId="38357ACB" w14:textId="77777777" w:rsidR="00CE3D4E" w:rsidRPr="00FF2A64" w:rsidRDefault="00CE3D4E" w:rsidP="00CE3D4E">
      <w:pPr>
        <w:rPr>
          <w:lang w:val="en-GB"/>
        </w:rPr>
      </w:pPr>
      <w:r w:rsidRPr="00FF2A64">
        <w:rPr>
          <w:lang w:val="en-GB"/>
        </w:rPr>
        <w:t xml:space="preserve">In contrast to GEO 1.0 the VEC recognises an explicit grouping mechanism for topology. For this the VEC has introduced the class </w:t>
      </w:r>
      <w:r w:rsidRPr="00FF2A64">
        <w:rPr>
          <w:i/>
          <w:iCs/>
          <w:lang w:val="en-GB"/>
        </w:rPr>
        <w:t>TopologyGroupSpecification</w:t>
      </w:r>
      <w:r w:rsidRPr="00FF2A64">
        <w:rPr>
          <w:lang w:val="en-GB"/>
        </w:rPr>
        <w:t xml:space="preserve"> which primary acts as a “normal” </w:t>
      </w:r>
      <w:r w:rsidRPr="00FF2A64">
        <w:rPr>
          <w:i/>
          <w:iCs/>
          <w:lang w:val="en-GB"/>
        </w:rPr>
        <w:t>TopologySpecification</w:t>
      </w:r>
      <w:r w:rsidRPr="00FF2A64">
        <w:rPr>
          <w:lang w:val="en-GB"/>
        </w:rPr>
        <w:t xml:space="preserve"> being a container for various </w:t>
      </w:r>
      <w:r w:rsidRPr="00FF2A64">
        <w:rPr>
          <w:i/>
          <w:iCs/>
          <w:lang w:val="en-GB"/>
        </w:rPr>
        <w:t>TopologyNodes</w:t>
      </w:r>
      <w:r w:rsidRPr="00FF2A64">
        <w:rPr>
          <w:lang w:val="en-GB"/>
        </w:rPr>
        <w:t xml:space="preserve">, </w:t>
      </w:r>
      <w:r w:rsidRPr="00FF2A64">
        <w:rPr>
          <w:i/>
          <w:iCs/>
          <w:lang w:val="en-GB"/>
        </w:rPr>
        <w:t>TopologySegments</w:t>
      </w:r>
      <w:r w:rsidRPr="00FF2A64">
        <w:rPr>
          <w:lang w:val="en-GB"/>
        </w:rPr>
        <w:t xml:space="preserve"> . However, a </w:t>
      </w:r>
      <w:r w:rsidRPr="00FF2A64">
        <w:rPr>
          <w:i/>
          <w:iCs/>
          <w:lang w:val="en-GB"/>
        </w:rPr>
        <w:t>TopologyGroupSpecification</w:t>
      </w:r>
      <w:r w:rsidRPr="00FF2A64">
        <w:rPr>
          <w:lang w:val="en-GB"/>
        </w:rPr>
        <w:t xml:space="preserve"> can additionally reference the </w:t>
      </w:r>
      <w:r w:rsidRPr="00FF2A64">
        <w:rPr>
          <w:i/>
          <w:iCs/>
          <w:lang w:val="en-GB"/>
        </w:rPr>
        <w:t>TopologySpecifications</w:t>
      </w:r>
      <w:r w:rsidRPr="00FF2A64">
        <w:rPr>
          <w:lang w:val="en-GB"/>
        </w:rPr>
        <w:t xml:space="preserve"> that it groups.</w:t>
      </w:r>
    </w:p>
    <w:p w14:paraId="76B49E67" w14:textId="77777777" w:rsidR="00CE3D4E" w:rsidRPr="00FF2A64" w:rsidRDefault="00CE3D4E" w:rsidP="00CE3D4E">
      <w:pPr>
        <w:rPr>
          <w:lang w:val="en-GB"/>
        </w:rPr>
      </w:pPr>
      <w:r w:rsidRPr="00FF2A64">
        <w:rPr>
          <w:lang w:val="en-GB"/>
        </w:rPr>
        <w:t>In some cases, a topology can be an instance of another topology. If a more complex assembly or small harness (e.g. like a door) is defined in some place (e.g. in a compo</w:t>
      </w:r>
      <w:r w:rsidRPr="00FF2A64">
        <w:rPr>
          <w:lang w:val="en-GB"/>
        </w:rPr>
        <w:lastRenderedPageBreak/>
        <w:t xml:space="preserve">nent library) and then reused elsewhere it might be necessary to instantiate the topology in the target. To keep traceability in these cases, the </w:t>
      </w:r>
      <w:r w:rsidRPr="00FF2A64">
        <w:rPr>
          <w:i/>
          <w:iCs/>
          <w:lang w:val="en-GB"/>
        </w:rPr>
        <w:t xml:space="preserve">TopologySegment </w:t>
      </w:r>
      <w:r w:rsidRPr="00FF2A64">
        <w:rPr>
          <w:lang w:val="en-GB"/>
        </w:rPr>
        <w:t xml:space="preserve">and the </w:t>
      </w:r>
      <w:r w:rsidRPr="00FF2A64">
        <w:rPr>
          <w:i/>
          <w:iCs/>
          <w:lang w:val="en-GB"/>
        </w:rPr>
        <w:t>TopologyNode</w:t>
      </w:r>
      <w:r w:rsidRPr="00FF2A64">
        <w:rPr>
          <w:lang w:val="en-GB"/>
        </w:rPr>
        <w:t xml:space="preserve"> have an </w:t>
      </w:r>
      <w:r w:rsidRPr="00FF2A64">
        <w:rPr>
          <w:i/>
          <w:iCs/>
          <w:lang w:val="en-GB"/>
        </w:rPr>
        <w:t>instantiated...</w:t>
      </w:r>
      <w:r w:rsidRPr="00FF2A64">
        <w:rPr>
          <w:lang w:val="en-GB"/>
        </w:rPr>
        <w:t xml:space="preserve"> association to their source element.</w:t>
      </w:r>
    </w:p>
    <w:p w14:paraId="0A2DBB66" w14:textId="77777777" w:rsidR="00CE3D4E" w:rsidRDefault="00CE3D4E" w:rsidP="00CE3D4E">
      <w:pPr>
        <w:pStyle w:val="berschrift3"/>
        <w:keepLines w:val="0"/>
        <w:numPr>
          <w:ilvl w:val="2"/>
          <w:numId w:val="2"/>
        </w:numPr>
        <w:autoSpaceDE/>
        <w:autoSpaceDN/>
        <w:adjustRightInd/>
        <w:spacing w:before="240" w:after="60" w:line="240" w:lineRule="auto"/>
      </w:pPr>
      <w:bookmarkStart w:id="1165" w:name="_53c7d70ef4e077f07039503c9f97e994"/>
      <w:r>
        <w:t>Topology Zones</w:t>
      </w:r>
      <w:bookmarkEnd w:id="1165"/>
    </w:p>
    <w:p w14:paraId="177AF3C6" w14:textId="77777777" w:rsidR="00CE3D4E" w:rsidRDefault="00CE3D4E" w:rsidP="00CE3D4E">
      <w:pPr>
        <w:jc w:val="center"/>
      </w:pPr>
      <w:r>
        <w:rPr>
          <w:noProof/>
        </w:rPr>
        <w:drawing>
          <wp:inline distT="0" distB="0" distL="0" distR="0" wp14:anchorId="5ED4FA5F" wp14:editId="2B960952">
            <wp:extent cx="5756275" cy="5763829"/>
            <wp:effectExtent l="0" t="0" r="0" b="0"/>
            <wp:docPr id="110" name="Picture -319087288.png" descr="-319087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19087288.png"/>
                    <pic:cNvPicPr/>
                  </pic:nvPicPr>
                  <pic:blipFill>
                    <a:blip r:embed="rId73" cstate="print"/>
                    <a:stretch>
                      <a:fillRect/>
                    </a:stretch>
                  </pic:blipFill>
                  <pic:spPr>
                    <a:xfrm>
                      <a:off x="0" y="0"/>
                      <a:ext cx="5756275" cy="5763829"/>
                    </a:xfrm>
                    <a:prstGeom prst="rect">
                      <a:avLst/>
                    </a:prstGeom>
                  </pic:spPr>
                </pic:pic>
              </a:graphicData>
            </a:graphic>
          </wp:inline>
        </w:drawing>
      </w:r>
    </w:p>
    <w:p w14:paraId="62E6C3DA" w14:textId="0105F85E" w:rsidR="00CE3D4E" w:rsidRPr="00FF2A64" w:rsidRDefault="00CE3D4E" w:rsidP="00CE3D4E">
      <w:pPr>
        <w:pStyle w:val="Beschriftung"/>
        <w:rPr>
          <w:lang w:val="en-GB"/>
        </w:rPr>
      </w:pPr>
      <w:bookmarkStart w:id="1166" w:name="_Toc33620405"/>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56</w:t>
      </w:r>
      <w:r>
        <w:fldChar w:fldCharType="end"/>
      </w:r>
      <w:r w:rsidRPr="00FF2A64">
        <w:rPr>
          <w:lang w:val="en-GB"/>
        </w:rPr>
        <w:t>: Topology Zones</w:t>
      </w:r>
      <w:bookmarkEnd w:id="1166"/>
    </w:p>
    <w:p w14:paraId="49F462A1" w14:textId="77777777" w:rsidR="00CE3D4E" w:rsidRPr="00FF2A64" w:rsidRDefault="00CE3D4E" w:rsidP="00CE3D4E">
      <w:pPr>
        <w:rPr>
          <w:lang w:val="en-GB"/>
        </w:rPr>
      </w:pPr>
      <w:r w:rsidRPr="00FF2A64">
        <w:rPr>
          <w:lang w:val="en-GB"/>
        </w:rPr>
        <w:t xml:space="preserve">A </w:t>
      </w:r>
      <w:r w:rsidRPr="00FF2A64">
        <w:rPr>
          <w:i/>
          <w:iCs/>
          <w:lang w:val="en-GB"/>
        </w:rPr>
        <w:t>TopologyZoneSpecification</w:t>
      </w:r>
      <w:r w:rsidRPr="00FF2A64">
        <w:rPr>
          <w:lang w:val="en-GB"/>
        </w:rPr>
        <w:t xml:space="preserve"> is a container to define </w:t>
      </w:r>
      <w:r w:rsidRPr="00FF2A64">
        <w:rPr>
          <w:i/>
          <w:iCs/>
          <w:lang w:val="en-GB"/>
        </w:rPr>
        <w:t>TopologyZones.</w:t>
      </w:r>
      <w:r w:rsidRPr="00FF2A64">
        <w:rPr>
          <w:lang w:val="en-GB"/>
        </w:rPr>
        <w:t xml:space="preserve"> A </w:t>
      </w:r>
      <w:r w:rsidRPr="00FF2A64">
        <w:rPr>
          <w:i/>
          <w:iCs/>
          <w:lang w:val="en-GB"/>
        </w:rPr>
        <w:t>TopologyZone</w:t>
      </w:r>
      <w:r w:rsidRPr="00FF2A64">
        <w:rPr>
          <w:lang w:val="en-GB"/>
        </w:rPr>
        <w:t xml:space="preserve"> is a way to define areas on that share a set of properties (e.g. environmental influence).</w:t>
      </w:r>
    </w:p>
    <w:p w14:paraId="3F788B90" w14:textId="77777777" w:rsidR="00CE3D4E" w:rsidRPr="00FF2A64" w:rsidRDefault="00CE3D4E" w:rsidP="00CE3D4E">
      <w:pPr>
        <w:rPr>
          <w:lang w:val="en-GB"/>
        </w:rPr>
      </w:pPr>
      <w:r w:rsidRPr="00FF2A64">
        <w:rPr>
          <w:lang w:val="en-GB"/>
        </w:rPr>
        <w:t xml:space="preserve">To define the </w:t>
      </w:r>
      <w:r w:rsidRPr="00FF2A64">
        <w:rPr>
          <w:i/>
          <w:iCs/>
          <w:lang w:val="en-GB"/>
        </w:rPr>
        <w:t xml:space="preserve">TopologyZone </w:t>
      </w:r>
      <w:r w:rsidRPr="00FF2A64">
        <w:rPr>
          <w:lang w:val="en-GB"/>
        </w:rPr>
        <w:t xml:space="preserve">unambiguously an assignment of the topology elements to their zones is necessary. </w:t>
      </w:r>
      <w:r w:rsidRPr="00FF2A64">
        <w:rPr>
          <w:i/>
          <w:iCs/>
          <w:lang w:val="en-GB"/>
        </w:rPr>
        <w:t>TopologyNodes</w:t>
      </w:r>
      <w:r w:rsidRPr="00FF2A64">
        <w:rPr>
          <w:lang w:val="en-GB"/>
        </w:rPr>
        <w:t xml:space="preserve"> are only connecting points for </w:t>
      </w:r>
      <w:r w:rsidRPr="00FF2A64">
        <w:rPr>
          <w:i/>
          <w:iCs/>
          <w:lang w:val="en-GB"/>
        </w:rPr>
        <w:t>TopologySegments</w:t>
      </w:r>
      <w:r w:rsidRPr="00FF2A64">
        <w:rPr>
          <w:lang w:val="en-GB"/>
        </w:rPr>
        <w:t xml:space="preserve"> or for the placement of components and do not have any own extent in space. Therefore, </w:t>
      </w:r>
      <w:r w:rsidRPr="00FF2A64">
        <w:rPr>
          <w:i/>
          <w:iCs/>
          <w:lang w:val="en-GB"/>
        </w:rPr>
        <w:t xml:space="preserve">ZoneAssignments </w:t>
      </w:r>
      <w:r w:rsidRPr="00FF2A64">
        <w:rPr>
          <w:lang w:val="en-GB"/>
        </w:rPr>
        <w:t xml:space="preserve">are only possible for </w:t>
      </w:r>
      <w:r w:rsidRPr="00FF2A64">
        <w:rPr>
          <w:i/>
          <w:iCs/>
          <w:lang w:val="en-GB"/>
        </w:rPr>
        <w:t>TopologySegments</w:t>
      </w:r>
      <w:r w:rsidRPr="00FF2A64">
        <w:rPr>
          <w:lang w:val="en-GB"/>
        </w:rPr>
        <w:t>.</w:t>
      </w:r>
    </w:p>
    <w:p w14:paraId="0E8EDB52" w14:textId="77777777" w:rsidR="00CE3D4E" w:rsidRPr="00FF2A64" w:rsidRDefault="00CE3D4E" w:rsidP="00CE3D4E">
      <w:pPr>
        <w:rPr>
          <w:lang w:val="en-GB"/>
        </w:rPr>
      </w:pPr>
      <w:r w:rsidRPr="00FF2A64">
        <w:rPr>
          <w:lang w:val="en-GB"/>
        </w:rPr>
        <w:t>For more details, see the description of the relevant classes.</w:t>
      </w:r>
    </w:p>
    <w:p w14:paraId="1980A19F" w14:textId="77777777" w:rsidR="00CE3D4E" w:rsidRDefault="00CE3D4E" w:rsidP="00CE3D4E">
      <w:pPr>
        <w:pStyle w:val="berschrift3"/>
        <w:keepLines w:val="0"/>
        <w:numPr>
          <w:ilvl w:val="2"/>
          <w:numId w:val="2"/>
        </w:numPr>
        <w:autoSpaceDE/>
        <w:autoSpaceDN/>
        <w:adjustRightInd/>
        <w:spacing w:before="240" w:after="60" w:line="240" w:lineRule="auto"/>
      </w:pPr>
      <w:bookmarkStart w:id="1167" w:name="_56c60af2550cfc82ae2252c1e316d81f"/>
      <w:r>
        <w:lastRenderedPageBreak/>
        <w:t>Hierarchical Topologies</w:t>
      </w:r>
      <w:bookmarkEnd w:id="1167"/>
    </w:p>
    <w:p w14:paraId="76C51984" w14:textId="77777777" w:rsidR="00CE3D4E" w:rsidRDefault="00CE3D4E" w:rsidP="00CE3D4E">
      <w:pPr>
        <w:jc w:val="center"/>
      </w:pPr>
      <w:r>
        <w:rPr>
          <w:noProof/>
        </w:rPr>
        <w:drawing>
          <wp:inline distT="0" distB="0" distL="0" distR="0" wp14:anchorId="35F05D77" wp14:editId="613E6D6E">
            <wp:extent cx="5756274" cy="4306546"/>
            <wp:effectExtent l="0" t="0" r="0" b="0"/>
            <wp:docPr id="112" name="Picture -1940095179.png" descr="-1940095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940095179.png"/>
                    <pic:cNvPicPr/>
                  </pic:nvPicPr>
                  <pic:blipFill>
                    <a:blip r:embed="rId74" cstate="print"/>
                    <a:stretch>
                      <a:fillRect/>
                    </a:stretch>
                  </pic:blipFill>
                  <pic:spPr>
                    <a:xfrm>
                      <a:off x="0" y="0"/>
                      <a:ext cx="5756274" cy="4306546"/>
                    </a:xfrm>
                    <a:prstGeom prst="rect">
                      <a:avLst/>
                    </a:prstGeom>
                  </pic:spPr>
                </pic:pic>
              </a:graphicData>
            </a:graphic>
          </wp:inline>
        </w:drawing>
      </w:r>
    </w:p>
    <w:p w14:paraId="0270C51C" w14:textId="439CD05D" w:rsidR="00CE3D4E" w:rsidRPr="00FF2A64" w:rsidRDefault="00CE3D4E" w:rsidP="00CE3D4E">
      <w:pPr>
        <w:pStyle w:val="Beschriftung"/>
        <w:rPr>
          <w:lang w:val="en-GB"/>
        </w:rPr>
      </w:pPr>
      <w:bookmarkStart w:id="1168" w:name="_Toc33620406"/>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57</w:t>
      </w:r>
      <w:r>
        <w:fldChar w:fldCharType="end"/>
      </w:r>
      <w:r w:rsidRPr="00FF2A64">
        <w:rPr>
          <w:lang w:val="en-GB"/>
        </w:rPr>
        <w:t>: Hierarchical Topologies</w:t>
      </w:r>
      <w:bookmarkEnd w:id="1168"/>
    </w:p>
    <w:p w14:paraId="3B4662DE" w14:textId="77777777" w:rsidR="00CE3D4E" w:rsidRPr="00FF2A64" w:rsidRDefault="00CE3D4E" w:rsidP="00CE3D4E">
      <w:pPr>
        <w:rPr>
          <w:lang w:val="en-GB"/>
        </w:rPr>
      </w:pPr>
      <w:r w:rsidRPr="00FF2A64">
        <w:rPr>
          <w:lang w:val="en-GB"/>
        </w:rPr>
        <w:t>Hierarchical topologies are a versatile concept to create harness topologies that have an advanced structural design. For historical reasons, the semantics defined by the VEC for topologies are quite strict and simple, yet sufficient for most cases of traditional wiring harnesses. However, with the advent of modern wiring harness requirements, more advanced concepts are needed for certain applications.</w:t>
      </w:r>
    </w:p>
    <w:p w14:paraId="164BB220" w14:textId="77777777" w:rsidR="00CE3D4E" w:rsidRPr="00FF2A64" w:rsidRDefault="00CE3D4E" w:rsidP="00CE3D4E">
      <w:pPr>
        <w:rPr>
          <w:lang w:val="en-GB"/>
        </w:rPr>
      </w:pPr>
      <w:r w:rsidRPr="00FF2A64">
        <w:rPr>
          <w:lang w:val="en-GB"/>
        </w:rPr>
        <w:t xml:space="preserve">In a regular topology, all wires are routed equally "inside" through a </w:t>
      </w:r>
      <w:r w:rsidRPr="00FF2A64">
        <w:rPr>
          <w:i/>
          <w:iCs/>
          <w:lang w:val="en-GB"/>
        </w:rPr>
        <w:t>TopologySegment.</w:t>
      </w:r>
      <w:r w:rsidRPr="00FF2A64">
        <w:rPr>
          <w:lang w:val="en-GB"/>
        </w:rPr>
        <w:t xml:space="preserve"> All wires end at a </w:t>
      </w:r>
      <w:r w:rsidRPr="00FF2A64">
        <w:rPr>
          <w:i/>
          <w:iCs/>
          <w:lang w:val="en-GB"/>
        </w:rPr>
        <w:t xml:space="preserve">TopologyNode, </w:t>
      </w:r>
      <w:r w:rsidRPr="00FF2A64">
        <w:rPr>
          <w:lang w:val="en-GB"/>
        </w:rPr>
        <w:t xml:space="preserve">there are no connectors or splices positioned within a </w:t>
      </w:r>
      <w:r w:rsidRPr="00FF2A64">
        <w:rPr>
          <w:i/>
          <w:iCs/>
          <w:lang w:val="en-GB"/>
        </w:rPr>
        <w:t>TopologySegment.</w:t>
      </w:r>
      <w:r w:rsidRPr="00FF2A64">
        <w:rPr>
          <w:lang w:val="en-GB"/>
        </w:rPr>
        <w:t xml:space="preserve"> All protections, fixings, tapings etc. are placed "around" the wires in a definable order.</w:t>
      </w:r>
    </w:p>
    <w:p w14:paraId="70FD2713" w14:textId="77777777" w:rsidR="00CE3D4E" w:rsidRDefault="00CE3D4E" w:rsidP="00CE3D4E">
      <w:r w:rsidRPr="00FF2A64">
        <w:rPr>
          <w:lang w:val="en-GB"/>
        </w:rPr>
        <w:t xml:space="preserve">With the integration of new technologies (e.g. high voltage, high data rate bus systems) and the improvements of design processes (e.g. integrated 3D design process with traceability and round-trip capabilities) more complex designs must be expressed in a concise, digital evaluable way. </w:t>
      </w:r>
      <w:r>
        <w:t>Examples for such use cases are:</w:t>
      </w:r>
    </w:p>
    <w:p w14:paraId="3AD0FF9C" w14:textId="77777777" w:rsidR="00CE3D4E" w:rsidRPr="00FF2A64" w:rsidRDefault="00CE3D4E" w:rsidP="003C2502">
      <w:pPr>
        <w:numPr>
          <w:ilvl w:val="0"/>
          <w:numId w:val="50"/>
        </w:numPr>
        <w:autoSpaceDE/>
        <w:autoSpaceDN/>
        <w:adjustRightInd/>
        <w:spacing w:before="0" w:after="120" w:line="240" w:lineRule="auto"/>
        <w:rPr>
          <w:lang w:val="en-GB"/>
        </w:rPr>
      </w:pPr>
      <w:r w:rsidRPr="00FF2A64">
        <w:rPr>
          <w:lang w:val="en-GB"/>
        </w:rPr>
        <w:t>Structured harness bundles (e.g. specific wires in a bundle taped together).</w:t>
      </w:r>
    </w:p>
    <w:p w14:paraId="7EEAD950" w14:textId="77777777" w:rsidR="00CE3D4E" w:rsidRPr="00FF2A64" w:rsidRDefault="00CE3D4E" w:rsidP="003C2502">
      <w:pPr>
        <w:numPr>
          <w:ilvl w:val="0"/>
          <w:numId w:val="50"/>
        </w:numPr>
        <w:autoSpaceDE/>
        <w:autoSpaceDN/>
        <w:adjustRightInd/>
        <w:spacing w:before="0" w:after="120" w:line="240" w:lineRule="auto"/>
        <w:rPr>
          <w:lang w:val="en-GB"/>
        </w:rPr>
      </w:pPr>
      <w:r w:rsidRPr="00FF2A64">
        <w:rPr>
          <w:lang w:val="en-GB"/>
        </w:rPr>
        <w:t>Segments of splices folded into a main bundle in a specific way.</w:t>
      </w:r>
    </w:p>
    <w:p w14:paraId="129FC382" w14:textId="77777777" w:rsidR="00CE3D4E" w:rsidRPr="00FF2A64" w:rsidRDefault="00CE3D4E" w:rsidP="003C2502">
      <w:pPr>
        <w:numPr>
          <w:ilvl w:val="0"/>
          <w:numId w:val="50"/>
        </w:numPr>
        <w:autoSpaceDE/>
        <w:autoSpaceDN/>
        <w:adjustRightInd/>
        <w:spacing w:before="0" w:after="120" w:line="240" w:lineRule="auto"/>
        <w:rPr>
          <w:lang w:val="en-GB"/>
        </w:rPr>
      </w:pPr>
      <w:r w:rsidRPr="00FF2A64">
        <w:rPr>
          <w:lang w:val="en-GB"/>
        </w:rPr>
        <w:t>Reuse of shared parts (e.g. assemblies, right / left back door)</w:t>
      </w:r>
    </w:p>
    <w:p w14:paraId="161C0601" w14:textId="77777777" w:rsidR="00CE3D4E" w:rsidRPr="00FF2A64" w:rsidRDefault="00CE3D4E" w:rsidP="003C2502">
      <w:pPr>
        <w:numPr>
          <w:ilvl w:val="0"/>
          <w:numId w:val="50"/>
        </w:numPr>
        <w:autoSpaceDE/>
        <w:autoSpaceDN/>
        <w:adjustRightInd/>
        <w:spacing w:before="0" w:after="120" w:line="240" w:lineRule="auto"/>
        <w:rPr>
          <w:lang w:val="en-GB"/>
        </w:rPr>
      </w:pPr>
      <w:r w:rsidRPr="00FF2A64">
        <w:rPr>
          <w:lang w:val="en-GB"/>
        </w:rPr>
        <w:t>Refinement of a topology in the design process (e.g. splice positioning after the "geometry design".</w:t>
      </w:r>
    </w:p>
    <w:p w14:paraId="4C1F1B8B" w14:textId="77777777" w:rsidR="00CE3D4E" w:rsidRPr="00FF2A64" w:rsidRDefault="00CE3D4E" w:rsidP="00CE3D4E">
      <w:pPr>
        <w:rPr>
          <w:lang w:val="en-GB"/>
        </w:rPr>
      </w:pPr>
      <w:r w:rsidRPr="00FF2A64">
        <w:rPr>
          <w:lang w:val="en-GB"/>
        </w:rPr>
        <w:lastRenderedPageBreak/>
        <w:t>To address these requirements, the VEC introduced the concept of hierarchical topologies. In the top left corner of the diagram a simplified illustration shall serve as small example to make the concept more understandable.</w:t>
      </w:r>
    </w:p>
    <w:p w14:paraId="607092C3" w14:textId="77777777" w:rsidR="00CE3D4E" w:rsidRPr="00FF2A64" w:rsidRDefault="00CE3D4E" w:rsidP="00CE3D4E">
      <w:pPr>
        <w:rPr>
          <w:lang w:val="en-GB"/>
        </w:rPr>
      </w:pPr>
      <w:r w:rsidRPr="00FF2A64">
        <w:rPr>
          <w:lang w:val="en-GB"/>
        </w:rPr>
        <w:t xml:space="preserve">A </w:t>
      </w:r>
      <w:r w:rsidRPr="00FF2A64">
        <w:rPr>
          <w:i/>
          <w:iCs/>
          <w:lang w:val="en-GB"/>
        </w:rPr>
        <w:t>TopologyMappingSpecification</w:t>
      </w:r>
      <w:r w:rsidRPr="00FF2A64">
        <w:rPr>
          <w:lang w:val="en-GB"/>
        </w:rPr>
        <w:t xml:space="preserve"> is used to associate an "inner" topology with an outer topology. In the illustration the "outer" topology is displayed with grey segments and orange nodes. The two "inner" topologies are displayed with blue &amp; green segments and red nodes.</w:t>
      </w:r>
    </w:p>
    <w:p w14:paraId="59BB38ED" w14:textId="77777777" w:rsidR="00CE3D4E" w:rsidRPr="00FF2A64" w:rsidRDefault="00CE3D4E" w:rsidP="00CE3D4E">
      <w:pPr>
        <w:rPr>
          <w:lang w:val="en-GB"/>
        </w:rPr>
      </w:pPr>
      <w:r w:rsidRPr="00FF2A64">
        <w:rPr>
          <w:lang w:val="en-GB"/>
        </w:rPr>
        <w:t xml:space="preserve">A </w:t>
      </w:r>
      <w:r w:rsidRPr="00FF2A64">
        <w:rPr>
          <w:i/>
          <w:iCs/>
          <w:lang w:val="en-GB"/>
        </w:rPr>
        <w:t>NodeMapping</w:t>
      </w:r>
      <w:r w:rsidRPr="00FF2A64">
        <w:rPr>
          <w:lang w:val="en-GB"/>
        </w:rPr>
        <w:t xml:space="preserve"> is used to define how the nodes of the inner topology relate to the outer topology. An inner node can be either placed exactly on / in an outer node or somewhere within a segment. For the definition of the position of the inner node, the concept of locations is reused.</w:t>
      </w:r>
    </w:p>
    <w:p w14:paraId="7E83C020" w14:textId="77777777" w:rsidR="00CE3D4E" w:rsidRPr="00FF2A64" w:rsidRDefault="00CE3D4E" w:rsidP="00CE3D4E">
      <w:pPr>
        <w:rPr>
          <w:lang w:val="en-GB"/>
        </w:rPr>
      </w:pPr>
      <w:r w:rsidRPr="00FF2A64">
        <w:rPr>
          <w:lang w:val="en-GB"/>
        </w:rPr>
        <w:t xml:space="preserve">A </w:t>
      </w:r>
      <w:r w:rsidRPr="00FF2A64">
        <w:rPr>
          <w:i/>
          <w:iCs/>
          <w:lang w:val="en-GB"/>
        </w:rPr>
        <w:t>SegmentMapping</w:t>
      </w:r>
      <w:r w:rsidRPr="00FF2A64">
        <w:rPr>
          <w:lang w:val="en-GB"/>
        </w:rPr>
        <w:t xml:space="preserve"> is used to define how the segments of the inner topology relate to the outer topology. An inner segment can run through multiple segments or to stay in a single one. In any case, </w:t>
      </w:r>
      <w:r w:rsidRPr="00FF2A64">
        <w:rPr>
          <w:u w:val="single"/>
          <w:lang w:val="en-GB"/>
        </w:rPr>
        <w:t>all</w:t>
      </w:r>
      <w:r w:rsidRPr="00FF2A64">
        <w:rPr>
          <w:lang w:val="en-GB"/>
        </w:rPr>
        <w:t xml:space="preserve"> outer </w:t>
      </w:r>
      <w:r w:rsidRPr="00FF2A64">
        <w:rPr>
          <w:i/>
          <w:iCs/>
          <w:lang w:val="en-GB"/>
        </w:rPr>
        <w:t>TopologySegments</w:t>
      </w:r>
      <w:r w:rsidRPr="00FF2A64">
        <w:rPr>
          <w:lang w:val="en-GB"/>
        </w:rPr>
        <w:t xml:space="preserve"> to which it relates are referenced by a </w:t>
      </w:r>
      <w:r w:rsidRPr="00FF2A64">
        <w:rPr>
          <w:i/>
          <w:iCs/>
          <w:lang w:val="en-GB"/>
        </w:rPr>
        <w:t>Path</w:t>
      </w:r>
      <w:r w:rsidRPr="00FF2A64">
        <w:rPr>
          <w:lang w:val="en-GB"/>
        </w:rPr>
        <w:t>.</w:t>
      </w:r>
    </w:p>
    <w:p w14:paraId="1F6E7846" w14:textId="77777777" w:rsidR="00CE3D4E" w:rsidRPr="00FF2A64" w:rsidRDefault="00CE3D4E" w:rsidP="00CE3D4E">
      <w:pPr>
        <w:rPr>
          <w:lang w:val="en-GB"/>
        </w:rPr>
      </w:pPr>
      <w:r w:rsidRPr="00FF2A64">
        <w:rPr>
          <w:lang w:val="en-GB"/>
        </w:rPr>
        <w:t>Some additional restrictions apply on the mapping:</w:t>
      </w:r>
    </w:p>
    <w:p w14:paraId="6C08D797" w14:textId="77777777" w:rsidR="00CE3D4E" w:rsidRPr="00FF2A64" w:rsidRDefault="00CE3D4E" w:rsidP="003C2502">
      <w:pPr>
        <w:numPr>
          <w:ilvl w:val="0"/>
          <w:numId w:val="51"/>
        </w:numPr>
        <w:autoSpaceDE/>
        <w:autoSpaceDN/>
        <w:adjustRightInd/>
        <w:spacing w:before="0" w:after="120" w:line="240" w:lineRule="auto"/>
        <w:rPr>
          <w:lang w:val="en-GB"/>
        </w:rPr>
      </w:pPr>
      <w:r w:rsidRPr="00FF2A64">
        <w:rPr>
          <w:lang w:val="en-GB"/>
        </w:rPr>
        <w:t xml:space="preserve">The representation of the inner / outer relationship with a </w:t>
      </w:r>
      <w:r w:rsidRPr="00FF2A64">
        <w:rPr>
          <w:i/>
          <w:iCs/>
          <w:lang w:val="en-GB"/>
        </w:rPr>
        <w:t>TopologyMappingSpecification</w:t>
      </w:r>
      <w:r w:rsidRPr="00FF2A64">
        <w:rPr>
          <w:lang w:val="en-GB"/>
        </w:rPr>
        <w:t xml:space="preserve"> allows the creation of n:m relationships between topologies. However, it is forbidden to create "circular" mappings. If n:m mappings are created, it must be ensured that those mappings shall not exist at same time, or in other words they must be the result of product variance or reuse in different variants.</w:t>
      </w:r>
    </w:p>
    <w:p w14:paraId="2A43A49B" w14:textId="77777777" w:rsidR="00CE3D4E" w:rsidRPr="00FF2A64" w:rsidRDefault="00CE3D4E" w:rsidP="003C2502">
      <w:pPr>
        <w:numPr>
          <w:ilvl w:val="0"/>
          <w:numId w:val="51"/>
        </w:numPr>
        <w:autoSpaceDE/>
        <w:autoSpaceDN/>
        <w:adjustRightInd/>
        <w:spacing w:before="0" w:after="120" w:line="240" w:lineRule="auto"/>
        <w:rPr>
          <w:lang w:val="en-GB"/>
        </w:rPr>
      </w:pPr>
      <w:r w:rsidRPr="00FF2A64">
        <w:rPr>
          <w:lang w:val="en-GB"/>
        </w:rPr>
        <w:t xml:space="preserve">"Cross Topology assignment of Components" is forbidden. That means wires are routed strictly in the elements of a single </w:t>
      </w:r>
      <w:r w:rsidRPr="00FF2A64">
        <w:rPr>
          <w:i/>
          <w:iCs/>
          <w:lang w:val="en-GB"/>
        </w:rPr>
        <w:t>TopologySpecification</w:t>
      </w:r>
      <w:r w:rsidRPr="00FF2A64">
        <w:rPr>
          <w:lang w:val="en-GB"/>
        </w:rPr>
        <w:t xml:space="preserve"> and other components are placed strictly on a single </w:t>
      </w:r>
      <w:r w:rsidRPr="00FF2A64">
        <w:rPr>
          <w:i/>
          <w:iCs/>
          <w:lang w:val="en-GB"/>
        </w:rPr>
        <w:t>TopologySpecification.</w:t>
      </w:r>
    </w:p>
    <w:p w14:paraId="000EA5C1" w14:textId="77777777" w:rsidR="00CE3D4E" w:rsidRPr="00FF2A64" w:rsidRDefault="00CE3D4E" w:rsidP="003C2502">
      <w:pPr>
        <w:numPr>
          <w:ilvl w:val="0"/>
          <w:numId w:val="51"/>
        </w:numPr>
        <w:autoSpaceDE/>
        <w:autoSpaceDN/>
        <w:adjustRightInd/>
        <w:spacing w:before="0" w:after="120" w:line="240" w:lineRule="auto"/>
        <w:rPr>
          <w:lang w:val="en-GB"/>
        </w:rPr>
      </w:pPr>
      <w:r w:rsidRPr="00FF2A64">
        <w:rPr>
          <w:lang w:val="en-GB"/>
        </w:rPr>
        <w:t xml:space="preserve">If a </w:t>
      </w:r>
      <w:r w:rsidRPr="00FF2A64">
        <w:rPr>
          <w:i/>
          <w:iCs/>
          <w:lang w:val="en-GB"/>
        </w:rPr>
        <w:t xml:space="preserve">TopologySpecification </w:t>
      </w:r>
      <w:r w:rsidRPr="00FF2A64">
        <w:rPr>
          <w:lang w:val="en-GB"/>
        </w:rPr>
        <w:t>is mapped as an inner topology, all its elements shall be mapped.</w:t>
      </w:r>
    </w:p>
    <w:p w14:paraId="4CF98F9D" w14:textId="77777777" w:rsidR="00CE3D4E" w:rsidRPr="00FF2A64" w:rsidRDefault="00CE3D4E" w:rsidP="003C2502">
      <w:pPr>
        <w:numPr>
          <w:ilvl w:val="0"/>
          <w:numId w:val="51"/>
        </w:numPr>
        <w:autoSpaceDE/>
        <w:autoSpaceDN/>
        <w:adjustRightInd/>
        <w:spacing w:before="0" w:after="120" w:line="240" w:lineRule="auto"/>
        <w:rPr>
          <w:lang w:val="en-GB"/>
        </w:rPr>
      </w:pPr>
      <w:r w:rsidRPr="00FF2A64">
        <w:rPr>
          <w:lang w:val="en-GB"/>
        </w:rPr>
        <w:t>A creating system is responsible that the constraints of the topologies are maintained (e.g. that length constraints between inner and outer topologies are satisfied.</w:t>
      </w:r>
    </w:p>
    <w:p w14:paraId="1D076436" w14:textId="77777777" w:rsidR="00CE3D4E" w:rsidRPr="00FF2A64" w:rsidRDefault="00CE3D4E" w:rsidP="00CE3D4E">
      <w:pPr>
        <w:rPr>
          <w:lang w:val="en-GB"/>
        </w:rPr>
      </w:pPr>
      <w:r w:rsidRPr="00FF2A64">
        <w:rPr>
          <w:b/>
          <w:bCs/>
          <w:i/>
          <w:iCs/>
          <w:lang w:val="en-GB"/>
        </w:rPr>
        <w:t>Note:</w:t>
      </w:r>
      <w:r w:rsidRPr="00FF2A64">
        <w:rPr>
          <w:i/>
          <w:iCs/>
          <w:lang w:val="en-GB"/>
        </w:rPr>
        <w:t xml:space="preserve"> This concept was introduced newly with VEC Version 1.2.0. As there are currently no known systems that implement such a concept further detailing of its usage will be done in the Implementation Guidelines accompanying implementations as they occur.</w:t>
      </w:r>
    </w:p>
    <w:p w14:paraId="3F9C3B7E" w14:textId="77777777" w:rsidR="00CE3D4E" w:rsidRPr="00FF2A64" w:rsidRDefault="00CE3D4E" w:rsidP="00CE3D4E">
      <w:pPr>
        <w:rPr>
          <w:lang w:val="en-GB"/>
        </w:rPr>
      </w:pPr>
      <w:r w:rsidRPr="00FF2A64">
        <w:rPr>
          <w:lang w:val="en-GB"/>
        </w:rPr>
        <w:t xml:space="preserve"> </w:t>
      </w:r>
    </w:p>
    <w:p w14:paraId="67A31C60" w14:textId="77777777" w:rsidR="00CE3D4E" w:rsidRDefault="00CE3D4E" w:rsidP="00CE3D4E">
      <w:pPr>
        <w:pStyle w:val="berschrift3"/>
        <w:keepLines w:val="0"/>
        <w:numPr>
          <w:ilvl w:val="2"/>
          <w:numId w:val="2"/>
        </w:numPr>
        <w:autoSpaceDE/>
        <w:autoSpaceDN/>
        <w:adjustRightInd/>
        <w:spacing w:before="240" w:after="60" w:line="240" w:lineRule="auto"/>
      </w:pPr>
      <w:bookmarkStart w:id="1169" w:name="_83e68514abcf60505a2e41bf0761615a"/>
      <w:r>
        <w:lastRenderedPageBreak/>
        <w:t>Bending Restrictions</w:t>
      </w:r>
      <w:bookmarkEnd w:id="1169"/>
    </w:p>
    <w:p w14:paraId="77847347" w14:textId="77777777" w:rsidR="00CE3D4E" w:rsidRDefault="00CE3D4E" w:rsidP="00CE3D4E">
      <w:pPr>
        <w:jc w:val="center"/>
      </w:pPr>
      <w:r>
        <w:rPr>
          <w:noProof/>
        </w:rPr>
        <w:drawing>
          <wp:inline distT="0" distB="0" distL="0" distR="0" wp14:anchorId="32F8EE94" wp14:editId="12E56089">
            <wp:extent cx="3552825" cy="5657850"/>
            <wp:effectExtent l="0" t="0" r="0" b="0"/>
            <wp:docPr id="114" name="Picture 1304801547.png" descr="130480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304801547.png"/>
                    <pic:cNvPicPr/>
                  </pic:nvPicPr>
                  <pic:blipFill>
                    <a:blip r:embed="rId75" cstate="print"/>
                    <a:stretch>
                      <a:fillRect/>
                    </a:stretch>
                  </pic:blipFill>
                  <pic:spPr>
                    <a:xfrm>
                      <a:off x="0" y="0"/>
                      <a:ext cx="3552825" cy="5657850"/>
                    </a:xfrm>
                    <a:prstGeom prst="rect">
                      <a:avLst/>
                    </a:prstGeom>
                  </pic:spPr>
                </pic:pic>
              </a:graphicData>
            </a:graphic>
          </wp:inline>
        </w:drawing>
      </w:r>
    </w:p>
    <w:p w14:paraId="2F4753EB" w14:textId="390E2336" w:rsidR="00CE3D4E" w:rsidRPr="00FF2A64" w:rsidRDefault="00CE3D4E" w:rsidP="00CE3D4E">
      <w:pPr>
        <w:pStyle w:val="Beschriftung"/>
        <w:rPr>
          <w:lang w:val="en-GB"/>
        </w:rPr>
      </w:pPr>
      <w:bookmarkStart w:id="1170" w:name="_Toc33620407"/>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58</w:t>
      </w:r>
      <w:r>
        <w:fldChar w:fldCharType="end"/>
      </w:r>
      <w:r w:rsidRPr="00FF2A64">
        <w:rPr>
          <w:lang w:val="en-GB"/>
        </w:rPr>
        <w:t>: Bending Restrictions</w:t>
      </w:r>
      <w:bookmarkEnd w:id="1170"/>
    </w:p>
    <w:p w14:paraId="5E6B3237" w14:textId="77777777" w:rsidR="00CE3D4E" w:rsidRDefault="00CE3D4E" w:rsidP="00CE3D4E">
      <w:r w:rsidRPr="00FF2A64">
        <w:rPr>
          <w:lang w:val="en-GB"/>
        </w:rPr>
        <w:t xml:space="preserve">A bending restriction defines restrictions on the bendability of a path in the topology. </w:t>
      </w:r>
      <w:r>
        <w:t xml:space="preserve">See </w:t>
      </w:r>
      <w:r>
        <w:rPr>
          <w:i/>
          <w:iCs/>
        </w:rPr>
        <w:t>TopologyBendingRestriction</w:t>
      </w:r>
      <w:r>
        <w:t xml:space="preserve"> for a detailed description.</w:t>
      </w:r>
    </w:p>
    <w:p w14:paraId="51724BA2" w14:textId="77777777" w:rsidR="00CE3D4E" w:rsidRDefault="00CE3D4E" w:rsidP="00CE3D4E">
      <w:pPr>
        <w:pStyle w:val="berschrift3"/>
        <w:keepLines w:val="0"/>
        <w:numPr>
          <w:ilvl w:val="2"/>
          <w:numId w:val="2"/>
        </w:numPr>
        <w:autoSpaceDE/>
        <w:autoSpaceDN/>
        <w:adjustRightInd/>
        <w:spacing w:before="240" w:after="60" w:line="240" w:lineRule="auto"/>
      </w:pPr>
      <w:bookmarkStart w:id="1171" w:name="_d10d3ef5c0441070218cb5298e01d35d"/>
      <w:r>
        <w:lastRenderedPageBreak/>
        <w:t>2D-Geometry</w:t>
      </w:r>
      <w:bookmarkEnd w:id="1171"/>
    </w:p>
    <w:p w14:paraId="28CC7605" w14:textId="77777777" w:rsidR="00CE3D4E" w:rsidRDefault="00CE3D4E" w:rsidP="00CE3D4E">
      <w:pPr>
        <w:jc w:val="center"/>
      </w:pPr>
      <w:r>
        <w:rPr>
          <w:noProof/>
        </w:rPr>
        <w:drawing>
          <wp:inline distT="0" distB="0" distL="0" distR="0" wp14:anchorId="04B5272A" wp14:editId="34AC1CFF">
            <wp:extent cx="5756275" cy="5767787"/>
            <wp:effectExtent l="0" t="0" r="0" b="0"/>
            <wp:docPr id="116" name="Picture -37280447.png" descr="-3728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7280447.png"/>
                    <pic:cNvPicPr/>
                  </pic:nvPicPr>
                  <pic:blipFill>
                    <a:blip r:embed="rId76" cstate="print"/>
                    <a:stretch>
                      <a:fillRect/>
                    </a:stretch>
                  </pic:blipFill>
                  <pic:spPr>
                    <a:xfrm>
                      <a:off x="0" y="0"/>
                      <a:ext cx="5756275" cy="5767787"/>
                    </a:xfrm>
                    <a:prstGeom prst="rect">
                      <a:avLst/>
                    </a:prstGeom>
                  </pic:spPr>
                </pic:pic>
              </a:graphicData>
            </a:graphic>
          </wp:inline>
        </w:drawing>
      </w:r>
    </w:p>
    <w:p w14:paraId="46D8746F" w14:textId="549115CF" w:rsidR="00CE3D4E" w:rsidRPr="00FF2A64" w:rsidRDefault="00CE3D4E" w:rsidP="00CE3D4E">
      <w:pPr>
        <w:pStyle w:val="Beschriftung"/>
        <w:rPr>
          <w:lang w:val="en-GB"/>
        </w:rPr>
      </w:pPr>
      <w:bookmarkStart w:id="1172" w:name="_Toc33620408"/>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59</w:t>
      </w:r>
      <w:r>
        <w:fldChar w:fldCharType="end"/>
      </w:r>
      <w:r w:rsidRPr="00FF2A64">
        <w:rPr>
          <w:lang w:val="en-GB"/>
        </w:rPr>
        <w:t>: 2D-Geometry</w:t>
      </w:r>
      <w:bookmarkEnd w:id="1172"/>
    </w:p>
    <w:p w14:paraId="78F79F43" w14:textId="77777777" w:rsidR="00CE3D4E" w:rsidRPr="00FF2A64" w:rsidRDefault="00CE3D4E" w:rsidP="00CE3D4E">
      <w:pPr>
        <w:rPr>
          <w:lang w:val="en-GB"/>
        </w:rPr>
      </w:pPr>
      <w:r w:rsidRPr="00FF2A64">
        <w:rPr>
          <w:lang w:val="en-GB"/>
        </w:rPr>
        <w:t xml:space="preserve">A </w:t>
      </w:r>
      <w:r w:rsidRPr="00FF2A64">
        <w:rPr>
          <w:i/>
          <w:iCs/>
          <w:lang w:val="en-GB"/>
        </w:rPr>
        <w:t>HarnessDrawingSpecification2D</w:t>
      </w:r>
      <w:r w:rsidRPr="00FF2A64">
        <w:rPr>
          <w:lang w:val="en-GB"/>
        </w:rPr>
        <w:t xml:space="preserve"> represents a specific harness drawing. Each </w:t>
      </w:r>
      <w:r w:rsidRPr="00FF2A64">
        <w:rPr>
          <w:i/>
          <w:iCs/>
          <w:lang w:val="en-GB"/>
        </w:rPr>
        <w:t>HarnessDrawingSpecification2D</w:t>
      </w:r>
      <w:r w:rsidRPr="00FF2A64">
        <w:rPr>
          <w:lang w:val="en-GB"/>
        </w:rPr>
        <w:t xml:space="preserve"> is a container for various instances of the class </w:t>
      </w:r>
      <w:r w:rsidRPr="00FF2A64">
        <w:rPr>
          <w:i/>
          <w:iCs/>
          <w:lang w:val="en-GB"/>
        </w:rPr>
        <w:t>BuildingBlockPositioning2D</w:t>
      </w:r>
      <w:r w:rsidRPr="00FF2A64">
        <w:rPr>
          <w:lang w:val="en-GB"/>
        </w:rPr>
        <w:t xml:space="preserve">. Each </w:t>
      </w:r>
      <w:r w:rsidRPr="00FF2A64">
        <w:rPr>
          <w:i/>
          <w:iCs/>
          <w:lang w:val="en-GB"/>
        </w:rPr>
        <w:t>BuildingBlockPositioning2D</w:t>
      </w:r>
      <w:r w:rsidRPr="00FF2A64">
        <w:rPr>
          <w:lang w:val="en-GB"/>
        </w:rPr>
        <w:t xml:space="preserve"> determines the positioning of a certain </w:t>
      </w:r>
      <w:r w:rsidRPr="00FF2A64">
        <w:rPr>
          <w:i/>
          <w:iCs/>
          <w:lang w:val="en-GB"/>
        </w:rPr>
        <w:t>BuildingBlockSpecification2D</w:t>
      </w:r>
      <w:r w:rsidRPr="00FF2A64">
        <w:rPr>
          <w:lang w:val="en-GB"/>
        </w:rPr>
        <w:t xml:space="preserve"> in the context of the </w:t>
      </w:r>
      <w:r w:rsidRPr="00FF2A64">
        <w:rPr>
          <w:i/>
          <w:iCs/>
          <w:lang w:val="en-GB"/>
        </w:rPr>
        <w:t>HarnessDrawingSpecification2D</w:t>
      </w:r>
      <w:r w:rsidRPr="00FF2A64">
        <w:rPr>
          <w:lang w:val="en-GB"/>
        </w:rPr>
        <w:t xml:space="preserve"> by referencing the relevant </w:t>
      </w:r>
      <w:r w:rsidRPr="00FF2A64">
        <w:rPr>
          <w:i/>
          <w:iCs/>
          <w:lang w:val="en-GB"/>
        </w:rPr>
        <w:t>BuildingBlockSpecification2D</w:t>
      </w:r>
      <w:r w:rsidRPr="00FF2A64">
        <w:rPr>
          <w:lang w:val="en-GB"/>
        </w:rPr>
        <w:t xml:space="preserve"> and specifying the target </w:t>
      </w:r>
      <w:r w:rsidRPr="00FF2A64">
        <w:rPr>
          <w:i/>
          <w:iCs/>
          <w:lang w:val="en-GB"/>
        </w:rPr>
        <w:t>centerPoint</w:t>
      </w:r>
      <w:r w:rsidRPr="00FF2A64">
        <w:rPr>
          <w:lang w:val="en-GB"/>
        </w:rPr>
        <w:t xml:space="preserve"> as </w:t>
      </w:r>
      <w:r w:rsidRPr="00FF2A64">
        <w:rPr>
          <w:i/>
          <w:iCs/>
          <w:lang w:val="en-GB"/>
        </w:rPr>
        <w:t>CartesianPoint2D</w:t>
      </w:r>
      <w:r w:rsidRPr="00FF2A64">
        <w:rPr>
          <w:lang w:val="en-GB"/>
        </w:rPr>
        <w:t>.</w:t>
      </w:r>
    </w:p>
    <w:p w14:paraId="4EA5BE7B" w14:textId="77777777" w:rsidR="00CE3D4E" w:rsidRPr="00FF2A64" w:rsidRDefault="00CE3D4E" w:rsidP="00CE3D4E">
      <w:pPr>
        <w:rPr>
          <w:lang w:val="en-GB"/>
        </w:rPr>
      </w:pPr>
      <w:r w:rsidRPr="00FF2A64">
        <w:rPr>
          <w:lang w:val="en-GB"/>
        </w:rPr>
        <w:t xml:space="preserve">A </w:t>
      </w:r>
      <w:r w:rsidRPr="00FF2A64">
        <w:rPr>
          <w:i/>
          <w:iCs/>
          <w:lang w:val="en-GB"/>
        </w:rPr>
        <w:t>BuildingBlockSpecification2D</w:t>
      </w:r>
      <w:r w:rsidRPr="00FF2A64">
        <w:rPr>
          <w:lang w:val="en-GB"/>
        </w:rPr>
        <w:t xml:space="preserve"> represents a specific subset of one or more harness drawings. Each </w:t>
      </w:r>
      <w:r w:rsidRPr="00FF2A64">
        <w:rPr>
          <w:i/>
          <w:iCs/>
          <w:lang w:val="en-GB"/>
        </w:rPr>
        <w:t>BulidingBlockSpecification2D</w:t>
      </w:r>
      <w:r w:rsidRPr="00FF2A64">
        <w:rPr>
          <w:lang w:val="en-GB"/>
        </w:rPr>
        <w:t xml:space="preserve"> specifies its own </w:t>
      </w:r>
      <w:r w:rsidRPr="00FF2A64">
        <w:rPr>
          <w:i/>
          <w:iCs/>
          <w:lang w:val="en-GB"/>
        </w:rPr>
        <w:t>CartesianDimension</w:t>
      </w:r>
      <w:r w:rsidRPr="00FF2A64">
        <w:rPr>
          <w:lang w:val="en-GB"/>
        </w:rPr>
        <w:t xml:space="preserve">. Furthermore, each </w:t>
      </w:r>
      <w:r w:rsidRPr="00FF2A64">
        <w:rPr>
          <w:i/>
          <w:iCs/>
          <w:lang w:val="en-GB"/>
        </w:rPr>
        <w:t>BulidingBlockSpecification2D</w:t>
      </w:r>
      <w:r w:rsidRPr="00FF2A64">
        <w:rPr>
          <w:lang w:val="en-GB"/>
        </w:rPr>
        <w:t xml:space="preserve"> is a container for various instances of the classes </w:t>
      </w:r>
      <w:r w:rsidRPr="00FF2A64">
        <w:rPr>
          <w:i/>
          <w:iCs/>
          <w:lang w:val="en-GB"/>
        </w:rPr>
        <w:t>GeometryNode2D</w:t>
      </w:r>
      <w:r w:rsidRPr="00FF2A64">
        <w:rPr>
          <w:lang w:val="en-GB"/>
        </w:rPr>
        <w:t xml:space="preserve">, </w:t>
      </w:r>
      <w:r w:rsidRPr="00FF2A64">
        <w:rPr>
          <w:i/>
          <w:iCs/>
          <w:lang w:val="en-GB"/>
        </w:rPr>
        <w:t>GeometrySegment2D</w:t>
      </w:r>
      <w:r w:rsidRPr="00FF2A64">
        <w:rPr>
          <w:lang w:val="en-GB"/>
        </w:rPr>
        <w:t xml:space="preserve">, </w:t>
      </w:r>
      <w:r w:rsidRPr="00FF2A64">
        <w:rPr>
          <w:i/>
          <w:iCs/>
          <w:lang w:val="en-GB"/>
        </w:rPr>
        <w:t>ContactPoint2D</w:t>
      </w:r>
      <w:r w:rsidRPr="00FF2A64">
        <w:rPr>
          <w:lang w:val="en-GB"/>
        </w:rPr>
        <w:t xml:space="preserve"> and </w:t>
      </w:r>
      <w:r w:rsidRPr="00FF2A64">
        <w:rPr>
          <w:i/>
          <w:iCs/>
          <w:lang w:val="en-GB"/>
        </w:rPr>
        <w:t>OccurrenceOrUsageViewItem2D</w:t>
      </w:r>
      <w:r w:rsidRPr="00FF2A64">
        <w:rPr>
          <w:lang w:val="en-GB"/>
        </w:rPr>
        <w:t>.</w:t>
      </w:r>
    </w:p>
    <w:p w14:paraId="47895950" w14:textId="77777777" w:rsidR="00CE3D4E" w:rsidRPr="00FF2A64" w:rsidRDefault="00CE3D4E" w:rsidP="00CE3D4E">
      <w:pPr>
        <w:rPr>
          <w:lang w:val="en-GB"/>
        </w:rPr>
      </w:pPr>
      <w:r w:rsidRPr="00FF2A64">
        <w:rPr>
          <w:lang w:val="en-GB"/>
        </w:rPr>
        <w:lastRenderedPageBreak/>
        <w:t xml:space="preserve">Each </w:t>
      </w:r>
      <w:r w:rsidRPr="00FF2A64">
        <w:rPr>
          <w:i/>
          <w:iCs/>
          <w:lang w:val="en-GB"/>
        </w:rPr>
        <w:t>GeometryNode2D</w:t>
      </w:r>
      <w:r w:rsidRPr="00FF2A64">
        <w:rPr>
          <w:lang w:val="en-GB"/>
        </w:rPr>
        <w:t xml:space="preserve"> references a </w:t>
      </w:r>
      <w:r w:rsidRPr="00FF2A64">
        <w:rPr>
          <w:i/>
          <w:iCs/>
          <w:lang w:val="en-GB"/>
        </w:rPr>
        <w:t>CartesianPoint2D</w:t>
      </w:r>
      <w:r w:rsidRPr="00FF2A64">
        <w:rPr>
          <w:lang w:val="en-GB"/>
        </w:rPr>
        <w:t xml:space="preserve"> which determines its graphical position within the </w:t>
      </w:r>
      <w:r w:rsidRPr="00FF2A64">
        <w:rPr>
          <w:i/>
          <w:iCs/>
          <w:lang w:val="en-GB"/>
        </w:rPr>
        <w:t>BuildingBlockSpecification2D</w:t>
      </w:r>
      <w:r w:rsidRPr="00FF2A64">
        <w:rPr>
          <w:lang w:val="en-GB"/>
        </w:rPr>
        <w:t xml:space="preserve">. Moreover, it can specify which </w:t>
      </w:r>
      <w:r w:rsidRPr="00FF2A64">
        <w:rPr>
          <w:i/>
          <w:iCs/>
          <w:lang w:val="en-GB"/>
        </w:rPr>
        <w:t>TopologyNode</w:t>
      </w:r>
      <w:r w:rsidRPr="00FF2A64">
        <w:rPr>
          <w:lang w:val="en-GB"/>
        </w:rPr>
        <w:t xml:space="preserve"> it represents.</w:t>
      </w:r>
    </w:p>
    <w:p w14:paraId="7B3429BA" w14:textId="77777777" w:rsidR="00CE3D4E" w:rsidRPr="00FF2A64" w:rsidRDefault="00CE3D4E" w:rsidP="00CE3D4E">
      <w:pPr>
        <w:rPr>
          <w:lang w:val="en-GB"/>
        </w:rPr>
      </w:pPr>
      <w:r w:rsidRPr="00FF2A64">
        <w:rPr>
          <w:lang w:val="en-GB"/>
        </w:rPr>
        <w:t xml:space="preserve">Each </w:t>
      </w:r>
      <w:r w:rsidRPr="00FF2A64">
        <w:rPr>
          <w:i/>
          <w:iCs/>
          <w:lang w:val="en-GB"/>
        </w:rPr>
        <w:t>GeometrySegment2D</w:t>
      </w:r>
      <w:r w:rsidRPr="00FF2A64">
        <w:rPr>
          <w:lang w:val="en-GB"/>
        </w:rPr>
        <w:t xml:space="preserve"> can specify an ordered set of </w:t>
      </w:r>
      <w:r w:rsidRPr="00FF2A64">
        <w:rPr>
          <w:i/>
          <w:iCs/>
          <w:lang w:val="en-GB"/>
        </w:rPr>
        <w:t>PathSegments</w:t>
      </w:r>
      <w:r w:rsidRPr="00FF2A64">
        <w:rPr>
          <w:lang w:val="en-GB"/>
        </w:rPr>
        <w:t xml:space="preserve"> each defining a certain section of its graphical representation. Moreover, it can specify which </w:t>
      </w:r>
      <w:r w:rsidRPr="00FF2A64">
        <w:rPr>
          <w:i/>
          <w:iCs/>
          <w:lang w:val="en-GB"/>
        </w:rPr>
        <w:t>TopologySegment</w:t>
      </w:r>
      <w:r w:rsidRPr="00FF2A64">
        <w:rPr>
          <w:lang w:val="en-GB"/>
        </w:rPr>
        <w:t xml:space="preserve"> it represents.</w:t>
      </w:r>
    </w:p>
    <w:p w14:paraId="1B31B258" w14:textId="77777777" w:rsidR="00CE3D4E" w:rsidRPr="00FF2A64" w:rsidRDefault="00CE3D4E" w:rsidP="00CE3D4E">
      <w:pPr>
        <w:rPr>
          <w:lang w:val="en-GB"/>
        </w:rPr>
      </w:pPr>
      <w:r w:rsidRPr="00FF2A64">
        <w:rPr>
          <w:lang w:val="en-GB"/>
        </w:rPr>
        <w:t xml:space="preserve">Note: The data model does not constrain a </w:t>
      </w:r>
      <w:r w:rsidRPr="00FF2A64">
        <w:rPr>
          <w:i/>
          <w:iCs/>
          <w:lang w:val="en-GB"/>
        </w:rPr>
        <w:t>GeometryNode2D</w:t>
      </w:r>
      <w:r w:rsidRPr="00FF2A64">
        <w:rPr>
          <w:lang w:val="en-GB"/>
        </w:rPr>
        <w:t xml:space="preserve"> respectively a </w:t>
      </w:r>
      <w:r w:rsidRPr="00FF2A64">
        <w:rPr>
          <w:i/>
          <w:iCs/>
          <w:lang w:val="en-GB"/>
        </w:rPr>
        <w:t>GeometrySegment2D</w:t>
      </w:r>
      <w:r w:rsidRPr="00FF2A64">
        <w:rPr>
          <w:lang w:val="en-GB"/>
        </w:rPr>
        <w:t xml:space="preserve"> to reference a </w:t>
      </w:r>
      <w:r w:rsidRPr="00FF2A64">
        <w:rPr>
          <w:i/>
          <w:iCs/>
          <w:lang w:val="en-GB"/>
        </w:rPr>
        <w:t>TopologyNode</w:t>
      </w:r>
      <w:r w:rsidRPr="00FF2A64">
        <w:rPr>
          <w:lang w:val="en-GB"/>
        </w:rPr>
        <w:t xml:space="preserve"> respectively a </w:t>
      </w:r>
      <w:r w:rsidRPr="00FF2A64">
        <w:rPr>
          <w:i/>
          <w:iCs/>
          <w:lang w:val="en-GB"/>
        </w:rPr>
        <w:t>TopologySegment</w:t>
      </w:r>
      <w:r w:rsidRPr="00FF2A64">
        <w:rPr>
          <w:lang w:val="en-GB"/>
        </w:rPr>
        <w:t>. This allows a VEC e.g. to transport graphical 2D-information for its own. However, for the description of lengths and dimensions as well as segment cross-section-areas and placements the VEC requires adequate references to the relevant elements in the topology.</w:t>
      </w:r>
    </w:p>
    <w:p w14:paraId="5C93917D" w14:textId="77777777" w:rsidR="00CE3D4E" w:rsidRPr="00FF2A64" w:rsidRDefault="00CE3D4E" w:rsidP="00CE3D4E">
      <w:pPr>
        <w:rPr>
          <w:lang w:val="en-GB"/>
        </w:rPr>
      </w:pPr>
      <w:r w:rsidRPr="00FF2A64">
        <w:rPr>
          <w:lang w:val="en-GB"/>
        </w:rPr>
        <w:t xml:space="preserve">Each </w:t>
      </w:r>
      <w:r w:rsidRPr="00FF2A64">
        <w:rPr>
          <w:i/>
          <w:iCs/>
          <w:lang w:val="en-GB"/>
        </w:rPr>
        <w:t>OccurrenceOrUsageViewItem2D</w:t>
      </w:r>
      <w:r w:rsidRPr="00FF2A64">
        <w:rPr>
          <w:lang w:val="en-GB"/>
        </w:rPr>
        <w:t xml:space="preserve"> can reference which </w:t>
      </w:r>
      <w:r w:rsidRPr="00FF2A64">
        <w:rPr>
          <w:i/>
          <w:iCs/>
          <w:lang w:val="en-GB"/>
        </w:rPr>
        <w:t>OccurrenceOrUsages</w:t>
      </w:r>
      <w:r w:rsidRPr="00FF2A64">
        <w:rPr>
          <w:lang w:val="en-GB"/>
        </w:rPr>
        <w:t xml:space="preserve"> it represents. Furthermore, it can specify a </w:t>
      </w:r>
      <w:r w:rsidRPr="00FF2A64">
        <w:rPr>
          <w:i/>
          <w:iCs/>
          <w:lang w:val="en-GB"/>
        </w:rPr>
        <w:t>Transformation2D</w:t>
      </w:r>
      <w:r w:rsidRPr="00FF2A64">
        <w:rPr>
          <w:lang w:val="en-GB"/>
        </w:rPr>
        <w:t xml:space="preserve"> which determines its graphical position and orientation within the </w:t>
      </w:r>
      <w:r w:rsidRPr="00FF2A64">
        <w:rPr>
          <w:i/>
          <w:iCs/>
          <w:lang w:val="en-GB"/>
        </w:rPr>
        <w:t>BuildingBlockSpecification2D.</w:t>
      </w:r>
    </w:p>
    <w:p w14:paraId="2441591B" w14:textId="77777777" w:rsidR="00CE3D4E" w:rsidRDefault="00CE3D4E" w:rsidP="00CE3D4E">
      <w:pPr>
        <w:pStyle w:val="berschrift3"/>
        <w:keepLines w:val="0"/>
        <w:numPr>
          <w:ilvl w:val="2"/>
          <w:numId w:val="2"/>
        </w:numPr>
        <w:autoSpaceDE/>
        <w:autoSpaceDN/>
        <w:adjustRightInd/>
        <w:spacing w:before="240" w:after="60" w:line="240" w:lineRule="auto"/>
      </w:pPr>
      <w:bookmarkStart w:id="1173" w:name="_9f841d390896ee667d5a6c50226bf229"/>
      <w:r>
        <w:lastRenderedPageBreak/>
        <w:t>3D-Geometry</w:t>
      </w:r>
      <w:bookmarkEnd w:id="1173"/>
    </w:p>
    <w:p w14:paraId="7A041B79" w14:textId="77777777" w:rsidR="00CE3D4E" w:rsidRDefault="00CE3D4E" w:rsidP="00CE3D4E">
      <w:pPr>
        <w:jc w:val="center"/>
      </w:pPr>
      <w:r>
        <w:rPr>
          <w:noProof/>
        </w:rPr>
        <w:drawing>
          <wp:inline distT="0" distB="0" distL="0" distR="0" wp14:anchorId="49E138F4" wp14:editId="6052CC12">
            <wp:extent cx="5756275" cy="5500440"/>
            <wp:effectExtent l="0" t="0" r="0" b="0"/>
            <wp:docPr id="118" name="Picture 232019241.png" descr="23201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32019241.png"/>
                    <pic:cNvPicPr/>
                  </pic:nvPicPr>
                  <pic:blipFill>
                    <a:blip r:embed="rId77" cstate="print"/>
                    <a:stretch>
                      <a:fillRect/>
                    </a:stretch>
                  </pic:blipFill>
                  <pic:spPr>
                    <a:xfrm>
                      <a:off x="0" y="0"/>
                      <a:ext cx="5756275" cy="5500440"/>
                    </a:xfrm>
                    <a:prstGeom prst="rect">
                      <a:avLst/>
                    </a:prstGeom>
                  </pic:spPr>
                </pic:pic>
              </a:graphicData>
            </a:graphic>
          </wp:inline>
        </w:drawing>
      </w:r>
    </w:p>
    <w:p w14:paraId="0A9EF9C8" w14:textId="006D4B10" w:rsidR="00CE3D4E" w:rsidRPr="00FF2A64" w:rsidRDefault="00CE3D4E" w:rsidP="00CE3D4E">
      <w:pPr>
        <w:pStyle w:val="Beschriftung"/>
        <w:rPr>
          <w:lang w:val="en-GB"/>
        </w:rPr>
      </w:pPr>
      <w:bookmarkStart w:id="1174" w:name="_Toc33620409"/>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60</w:t>
      </w:r>
      <w:r>
        <w:fldChar w:fldCharType="end"/>
      </w:r>
      <w:r w:rsidRPr="00FF2A64">
        <w:rPr>
          <w:lang w:val="en-GB"/>
        </w:rPr>
        <w:t>: 3D-Geometry</w:t>
      </w:r>
      <w:bookmarkEnd w:id="1174"/>
    </w:p>
    <w:p w14:paraId="0FE114D9" w14:textId="77777777" w:rsidR="00CE3D4E" w:rsidRPr="00FF2A64" w:rsidRDefault="00CE3D4E" w:rsidP="00CE3D4E">
      <w:pPr>
        <w:rPr>
          <w:lang w:val="en-GB"/>
        </w:rPr>
      </w:pPr>
      <w:r w:rsidRPr="00FF2A64">
        <w:rPr>
          <w:lang w:val="en-GB"/>
        </w:rPr>
        <w:t xml:space="preserve">A </w:t>
      </w:r>
      <w:r w:rsidRPr="00FF2A64">
        <w:rPr>
          <w:i/>
          <w:iCs/>
          <w:lang w:val="en-GB"/>
        </w:rPr>
        <w:t>HarnessGeometrySpecification3D</w:t>
      </w:r>
      <w:r w:rsidRPr="00FF2A64">
        <w:rPr>
          <w:lang w:val="en-GB"/>
        </w:rPr>
        <w:t xml:space="preserve"> represents either a 3D-model in the car coordinate system or a 3D-model in the formboard system. Each </w:t>
      </w:r>
      <w:r w:rsidRPr="00FF2A64">
        <w:rPr>
          <w:i/>
          <w:iCs/>
          <w:lang w:val="en-GB"/>
        </w:rPr>
        <w:t>HarnessGeometrySpecification3D</w:t>
      </w:r>
      <w:r w:rsidRPr="00FF2A64">
        <w:rPr>
          <w:lang w:val="en-GB"/>
        </w:rPr>
        <w:t xml:space="preserve"> is a container for various instances of the class </w:t>
      </w:r>
      <w:r w:rsidRPr="00FF2A64">
        <w:rPr>
          <w:i/>
          <w:iCs/>
          <w:lang w:val="en-GB"/>
        </w:rPr>
        <w:t>BuildingBlockPositioning3D</w:t>
      </w:r>
      <w:r w:rsidRPr="00FF2A64">
        <w:rPr>
          <w:lang w:val="en-GB"/>
        </w:rPr>
        <w:t xml:space="preserve">. Each </w:t>
      </w:r>
      <w:r w:rsidRPr="00FF2A64">
        <w:rPr>
          <w:i/>
          <w:iCs/>
          <w:lang w:val="en-GB"/>
        </w:rPr>
        <w:t>BuildingBlockPositioning3D</w:t>
      </w:r>
      <w:r w:rsidRPr="00FF2A64">
        <w:rPr>
          <w:lang w:val="en-GB"/>
        </w:rPr>
        <w:t xml:space="preserve"> determines the positioning of a specific </w:t>
      </w:r>
      <w:r w:rsidRPr="00FF2A64">
        <w:rPr>
          <w:i/>
          <w:iCs/>
          <w:lang w:val="en-GB"/>
        </w:rPr>
        <w:t>BuildingBlockSpecification3D</w:t>
      </w:r>
      <w:r w:rsidRPr="00FF2A64">
        <w:rPr>
          <w:lang w:val="en-GB"/>
        </w:rPr>
        <w:t xml:space="preserve"> in the context of the </w:t>
      </w:r>
      <w:r w:rsidRPr="00FF2A64">
        <w:rPr>
          <w:i/>
          <w:iCs/>
          <w:lang w:val="en-GB"/>
        </w:rPr>
        <w:t>HarnessGeometrySpecification3D</w:t>
      </w:r>
      <w:r w:rsidRPr="00FF2A64">
        <w:rPr>
          <w:lang w:val="en-GB"/>
        </w:rPr>
        <w:t xml:space="preserve"> by referencing a </w:t>
      </w:r>
      <w:r w:rsidRPr="00FF2A64">
        <w:rPr>
          <w:i/>
          <w:iCs/>
          <w:lang w:val="en-GB"/>
        </w:rPr>
        <w:t>BuildingBlockSpecification3D</w:t>
      </w:r>
      <w:r w:rsidRPr="00FF2A64">
        <w:rPr>
          <w:lang w:val="en-GB"/>
        </w:rPr>
        <w:t xml:space="preserve"> and optionally specifying a </w:t>
      </w:r>
      <w:r w:rsidRPr="00FF2A64">
        <w:rPr>
          <w:i/>
          <w:iCs/>
          <w:lang w:val="en-GB"/>
        </w:rPr>
        <w:t>Transformation3D</w:t>
      </w:r>
      <w:r w:rsidRPr="00FF2A64">
        <w:rPr>
          <w:lang w:val="en-GB"/>
        </w:rPr>
        <w:t xml:space="preserve"> for the case that a coordinate transformation is required.</w:t>
      </w:r>
    </w:p>
    <w:p w14:paraId="48E97C3C" w14:textId="77777777" w:rsidR="00CE3D4E" w:rsidRPr="00FF2A64" w:rsidRDefault="00CE3D4E" w:rsidP="00CE3D4E">
      <w:pPr>
        <w:rPr>
          <w:lang w:val="en-GB"/>
        </w:rPr>
      </w:pPr>
      <w:r w:rsidRPr="00FF2A64">
        <w:rPr>
          <w:lang w:val="en-GB"/>
        </w:rPr>
        <w:t xml:space="preserve">A </w:t>
      </w:r>
      <w:r w:rsidRPr="00FF2A64">
        <w:rPr>
          <w:i/>
          <w:iCs/>
          <w:lang w:val="en-GB"/>
        </w:rPr>
        <w:t>BuildingBlockSpecification3D</w:t>
      </w:r>
      <w:r w:rsidRPr="00FF2A64">
        <w:rPr>
          <w:lang w:val="en-GB"/>
        </w:rPr>
        <w:t xml:space="preserve"> represents a specific geometrical subset normally belonging to a certain </w:t>
      </w:r>
      <w:r w:rsidRPr="00FF2A64">
        <w:rPr>
          <w:i/>
          <w:iCs/>
          <w:lang w:val="en-GB"/>
        </w:rPr>
        <w:t>Zone</w:t>
      </w:r>
      <w:r w:rsidRPr="00FF2A64">
        <w:rPr>
          <w:lang w:val="en-GB"/>
        </w:rPr>
        <w:t xml:space="preserve">. Each </w:t>
      </w:r>
      <w:r w:rsidRPr="00FF2A64">
        <w:rPr>
          <w:i/>
          <w:iCs/>
          <w:lang w:val="en-GB"/>
        </w:rPr>
        <w:t>BuildingBlockSpecification3D</w:t>
      </w:r>
      <w:r w:rsidRPr="00FF2A64">
        <w:rPr>
          <w:lang w:val="en-GB"/>
        </w:rPr>
        <w:t xml:space="preserve"> is a container for various instances of the classes </w:t>
      </w:r>
      <w:r w:rsidRPr="00FF2A64">
        <w:rPr>
          <w:i/>
          <w:iCs/>
          <w:lang w:val="en-GB"/>
        </w:rPr>
        <w:t>GeometryNode3D</w:t>
      </w:r>
      <w:r w:rsidRPr="00FF2A64">
        <w:rPr>
          <w:lang w:val="en-GB"/>
        </w:rPr>
        <w:t xml:space="preserve">, </w:t>
      </w:r>
      <w:r w:rsidRPr="00FF2A64">
        <w:rPr>
          <w:i/>
          <w:iCs/>
          <w:lang w:val="en-GB"/>
        </w:rPr>
        <w:t>GeometrySegment3D</w:t>
      </w:r>
      <w:r w:rsidRPr="00FF2A64">
        <w:rPr>
          <w:lang w:val="en-GB"/>
        </w:rPr>
        <w:t xml:space="preserve">, </w:t>
      </w:r>
      <w:r w:rsidRPr="00FF2A64">
        <w:rPr>
          <w:i/>
          <w:iCs/>
          <w:lang w:val="en-GB"/>
        </w:rPr>
        <w:t>CartesianPoint3D</w:t>
      </w:r>
      <w:r w:rsidRPr="00FF2A64">
        <w:rPr>
          <w:lang w:val="en-GB"/>
        </w:rPr>
        <w:t xml:space="preserve"> and </w:t>
      </w:r>
      <w:r w:rsidRPr="00FF2A64">
        <w:rPr>
          <w:i/>
          <w:iCs/>
          <w:lang w:val="en-GB"/>
        </w:rPr>
        <w:t>OccurrenceOrUsageViewItem3D</w:t>
      </w:r>
      <w:r w:rsidRPr="00FF2A64">
        <w:rPr>
          <w:lang w:val="en-GB"/>
        </w:rPr>
        <w:t>.</w:t>
      </w:r>
    </w:p>
    <w:p w14:paraId="404FD480" w14:textId="77777777" w:rsidR="00CE3D4E" w:rsidRPr="00FF2A64" w:rsidRDefault="00CE3D4E" w:rsidP="00CE3D4E">
      <w:pPr>
        <w:rPr>
          <w:lang w:val="en-GB"/>
        </w:rPr>
      </w:pPr>
      <w:r w:rsidRPr="00FF2A64">
        <w:rPr>
          <w:lang w:val="en-GB"/>
        </w:rPr>
        <w:lastRenderedPageBreak/>
        <w:t xml:space="preserve">Each </w:t>
      </w:r>
      <w:r w:rsidRPr="00FF2A64">
        <w:rPr>
          <w:i/>
          <w:iCs/>
          <w:lang w:val="en-GB"/>
        </w:rPr>
        <w:t>GeometryNode3D</w:t>
      </w:r>
      <w:r w:rsidRPr="00FF2A64">
        <w:rPr>
          <w:lang w:val="en-GB"/>
        </w:rPr>
        <w:t xml:space="preserve"> references a </w:t>
      </w:r>
      <w:r w:rsidRPr="00FF2A64">
        <w:rPr>
          <w:i/>
          <w:iCs/>
          <w:lang w:val="en-GB"/>
        </w:rPr>
        <w:t>CartesianPoint3D</w:t>
      </w:r>
      <w:r w:rsidRPr="00FF2A64">
        <w:rPr>
          <w:lang w:val="en-GB"/>
        </w:rPr>
        <w:t xml:space="preserve"> which determines its position within the </w:t>
      </w:r>
      <w:r w:rsidRPr="00FF2A64">
        <w:rPr>
          <w:i/>
          <w:iCs/>
          <w:lang w:val="en-GB"/>
        </w:rPr>
        <w:t>BuildingBlockSpecification3D</w:t>
      </w:r>
      <w:r w:rsidRPr="00FF2A64">
        <w:rPr>
          <w:lang w:val="en-GB"/>
        </w:rPr>
        <w:t xml:space="preserve">. Moreover, it can specify which </w:t>
      </w:r>
      <w:r w:rsidRPr="00FF2A64">
        <w:rPr>
          <w:i/>
          <w:iCs/>
          <w:lang w:val="en-GB"/>
        </w:rPr>
        <w:t>TopologyNode</w:t>
      </w:r>
      <w:r w:rsidRPr="00FF2A64">
        <w:rPr>
          <w:lang w:val="en-GB"/>
        </w:rPr>
        <w:t xml:space="preserve"> it represents.</w:t>
      </w:r>
    </w:p>
    <w:p w14:paraId="51981002" w14:textId="77777777" w:rsidR="00CE3D4E" w:rsidRPr="00FF2A64" w:rsidRDefault="00CE3D4E" w:rsidP="00CE3D4E">
      <w:pPr>
        <w:rPr>
          <w:lang w:val="en-GB"/>
        </w:rPr>
      </w:pPr>
      <w:r w:rsidRPr="00FF2A64">
        <w:rPr>
          <w:lang w:val="en-GB"/>
        </w:rPr>
        <w:t xml:space="preserve">Each </w:t>
      </w:r>
      <w:r w:rsidRPr="00FF2A64">
        <w:rPr>
          <w:i/>
          <w:iCs/>
          <w:lang w:val="en-GB"/>
        </w:rPr>
        <w:t>GeometrySegment3D</w:t>
      </w:r>
      <w:r w:rsidRPr="00FF2A64">
        <w:rPr>
          <w:lang w:val="en-GB"/>
        </w:rPr>
        <w:t xml:space="preserve"> can specify an ordered set of </w:t>
      </w:r>
      <w:r w:rsidRPr="00FF2A64">
        <w:rPr>
          <w:i/>
          <w:iCs/>
          <w:lang w:val="en-GB"/>
        </w:rPr>
        <w:t>Curves</w:t>
      </w:r>
      <w:r w:rsidRPr="00FF2A64">
        <w:rPr>
          <w:lang w:val="en-GB"/>
        </w:rPr>
        <w:t xml:space="preserve"> in order to approximate its geometry (explained in detail on the next diagram). Moreover, it can specify which </w:t>
      </w:r>
      <w:r w:rsidRPr="00FF2A64">
        <w:rPr>
          <w:i/>
          <w:iCs/>
          <w:lang w:val="en-GB"/>
        </w:rPr>
        <w:t>TopologySegment</w:t>
      </w:r>
      <w:r w:rsidRPr="00FF2A64">
        <w:rPr>
          <w:lang w:val="en-GB"/>
        </w:rPr>
        <w:t xml:space="preserve"> it represents.</w:t>
      </w:r>
    </w:p>
    <w:p w14:paraId="51AB10F1" w14:textId="77777777" w:rsidR="00CE3D4E" w:rsidRPr="00FF2A64" w:rsidRDefault="00CE3D4E" w:rsidP="00CE3D4E">
      <w:pPr>
        <w:rPr>
          <w:lang w:val="en-GB"/>
        </w:rPr>
      </w:pPr>
      <w:r w:rsidRPr="00FF2A64">
        <w:rPr>
          <w:lang w:val="en-GB"/>
        </w:rPr>
        <w:t xml:space="preserve">Note: The data model does not constrain a </w:t>
      </w:r>
      <w:r w:rsidRPr="00FF2A64">
        <w:rPr>
          <w:i/>
          <w:iCs/>
          <w:lang w:val="en-GB"/>
        </w:rPr>
        <w:t>GeometryNode3D</w:t>
      </w:r>
      <w:r w:rsidRPr="00FF2A64">
        <w:rPr>
          <w:lang w:val="en-GB"/>
        </w:rPr>
        <w:t xml:space="preserve"> respectively a </w:t>
      </w:r>
      <w:r w:rsidRPr="00FF2A64">
        <w:rPr>
          <w:i/>
          <w:iCs/>
          <w:lang w:val="en-GB"/>
        </w:rPr>
        <w:t>GeometrySegment3D</w:t>
      </w:r>
      <w:r w:rsidRPr="00FF2A64">
        <w:rPr>
          <w:lang w:val="en-GB"/>
        </w:rPr>
        <w:t xml:space="preserve"> to reference a </w:t>
      </w:r>
      <w:r w:rsidRPr="00FF2A64">
        <w:rPr>
          <w:i/>
          <w:iCs/>
          <w:lang w:val="en-GB"/>
        </w:rPr>
        <w:t>TopologyNode</w:t>
      </w:r>
      <w:r w:rsidRPr="00FF2A64">
        <w:rPr>
          <w:lang w:val="en-GB"/>
        </w:rPr>
        <w:t xml:space="preserve"> respectively a </w:t>
      </w:r>
      <w:r w:rsidRPr="00FF2A64">
        <w:rPr>
          <w:i/>
          <w:iCs/>
          <w:lang w:val="en-GB"/>
        </w:rPr>
        <w:t>TopologySegment</w:t>
      </w:r>
      <w:r w:rsidRPr="00FF2A64">
        <w:rPr>
          <w:lang w:val="en-GB"/>
        </w:rPr>
        <w:t xml:space="preserve">. This allows a VEC e.g. to transport 3D-information independently from a </w:t>
      </w:r>
      <w:r w:rsidRPr="00FF2A64">
        <w:rPr>
          <w:i/>
          <w:iCs/>
          <w:lang w:val="en-GB"/>
        </w:rPr>
        <w:t>TopologySpecification</w:t>
      </w:r>
      <w:r w:rsidRPr="00FF2A64">
        <w:rPr>
          <w:lang w:val="en-GB"/>
        </w:rPr>
        <w:t xml:space="preserve">. However, for the description of dimensions including tolerances as well as segment cross-section-areas and placements especially </w:t>
      </w:r>
      <w:r w:rsidRPr="00FF2A64">
        <w:rPr>
          <w:i/>
          <w:iCs/>
          <w:lang w:val="en-GB"/>
        </w:rPr>
        <w:t>OnWayPlacements</w:t>
      </w:r>
      <w:r w:rsidRPr="00FF2A64">
        <w:rPr>
          <w:lang w:val="en-GB"/>
        </w:rPr>
        <w:t xml:space="preserve"> the VEC requires adequate references to the relevant elements in the topology.</w:t>
      </w:r>
    </w:p>
    <w:p w14:paraId="2AB5BCD4" w14:textId="77777777" w:rsidR="00CE3D4E" w:rsidRPr="00FF2A64" w:rsidRDefault="00CE3D4E" w:rsidP="00CE3D4E">
      <w:pPr>
        <w:rPr>
          <w:lang w:val="en-GB"/>
        </w:rPr>
      </w:pPr>
      <w:r w:rsidRPr="00FF2A64">
        <w:rPr>
          <w:lang w:val="en-GB"/>
        </w:rPr>
        <w:t xml:space="preserve">Each </w:t>
      </w:r>
      <w:r w:rsidRPr="00FF2A64">
        <w:rPr>
          <w:i/>
          <w:iCs/>
          <w:lang w:val="en-GB"/>
        </w:rPr>
        <w:t>OccurrenceOrUsageViewItem3D</w:t>
      </w:r>
      <w:r w:rsidRPr="00FF2A64">
        <w:rPr>
          <w:lang w:val="en-GB"/>
        </w:rPr>
        <w:t xml:space="preserve"> can reference which </w:t>
      </w:r>
      <w:r w:rsidRPr="00FF2A64">
        <w:rPr>
          <w:i/>
          <w:iCs/>
          <w:lang w:val="en-GB"/>
        </w:rPr>
        <w:t>OccurrenceOrUsages</w:t>
      </w:r>
      <w:r w:rsidRPr="00FF2A64">
        <w:rPr>
          <w:lang w:val="en-GB"/>
        </w:rPr>
        <w:t xml:space="preserve"> it represents. Furthermore, it can specify a </w:t>
      </w:r>
      <w:r w:rsidRPr="00FF2A64">
        <w:rPr>
          <w:i/>
          <w:iCs/>
          <w:lang w:val="en-GB"/>
        </w:rPr>
        <w:t>Transformation3D</w:t>
      </w:r>
      <w:r w:rsidRPr="00FF2A64">
        <w:rPr>
          <w:lang w:val="en-GB"/>
        </w:rPr>
        <w:t xml:space="preserve"> which determines its position and orientation of the component's 3D model within the space of the </w:t>
      </w:r>
      <w:r w:rsidRPr="00FF2A64">
        <w:rPr>
          <w:i/>
          <w:iCs/>
          <w:lang w:val="en-GB"/>
        </w:rPr>
        <w:t xml:space="preserve">BuildingBlockSpecification3D. </w:t>
      </w:r>
      <w:r w:rsidRPr="00FF2A64">
        <w:rPr>
          <w:lang w:val="en-GB"/>
        </w:rPr>
        <w:t xml:space="preserve">If no </w:t>
      </w:r>
      <w:r w:rsidRPr="00FF2A64">
        <w:rPr>
          <w:i/>
          <w:iCs/>
          <w:lang w:val="en-GB"/>
        </w:rPr>
        <w:t>Transformation3D</w:t>
      </w:r>
      <w:r w:rsidRPr="00FF2A64">
        <w:rPr>
          <w:lang w:val="en-GB"/>
        </w:rPr>
        <w:t xml:space="preserve"> is defined, the </w:t>
      </w:r>
      <w:r w:rsidRPr="00FF2A64">
        <w:rPr>
          <w:i/>
          <w:iCs/>
          <w:lang w:val="en-GB"/>
        </w:rPr>
        <w:t xml:space="preserve">OccurrenceOrUsageViewItem3D </w:t>
      </w:r>
      <w:r w:rsidRPr="00FF2A64">
        <w:rPr>
          <w:lang w:val="en-GB"/>
        </w:rPr>
        <w:t xml:space="preserve">is meant to be placed implicitly by its position in the topology (e.g. wire protections with an </w:t>
      </w:r>
      <w:r w:rsidRPr="00FF2A64">
        <w:rPr>
          <w:i/>
          <w:iCs/>
          <w:lang w:val="en-GB"/>
        </w:rPr>
        <w:t>OnWayPlacement</w:t>
      </w:r>
      <w:r w:rsidRPr="00FF2A64">
        <w:rPr>
          <w:lang w:val="en-GB"/>
        </w:rPr>
        <w:t>.</w:t>
      </w:r>
    </w:p>
    <w:p w14:paraId="1919CB3D" w14:textId="77777777" w:rsidR="00CE3D4E" w:rsidRDefault="00CE3D4E" w:rsidP="00CE3D4E">
      <w:pPr>
        <w:pStyle w:val="berschrift3"/>
        <w:keepLines w:val="0"/>
        <w:numPr>
          <w:ilvl w:val="2"/>
          <w:numId w:val="2"/>
        </w:numPr>
        <w:autoSpaceDE/>
        <w:autoSpaceDN/>
        <w:adjustRightInd/>
        <w:spacing w:before="240" w:after="60" w:line="240" w:lineRule="auto"/>
      </w:pPr>
      <w:bookmarkStart w:id="1175" w:name="_e4a92fc6237adcc24979ee28cd9896e5"/>
      <w:r>
        <w:t>3D Curves</w:t>
      </w:r>
      <w:bookmarkEnd w:id="1175"/>
    </w:p>
    <w:p w14:paraId="0D969BCF" w14:textId="77777777" w:rsidR="00CE3D4E" w:rsidRDefault="00CE3D4E" w:rsidP="00CE3D4E">
      <w:pPr>
        <w:jc w:val="center"/>
      </w:pPr>
      <w:r>
        <w:rPr>
          <w:noProof/>
        </w:rPr>
        <w:drawing>
          <wp:inline distT="0" distB="0" distL="0" distR="0" wp14:anchorId="636BA9CD" wp14:editId="345E0074">
            <wp:extent cx="5756275" cy="4581352"/>
            <wp:effectExtent l="0" t="0" r="0" b="0"/>
            <wp:docPr id="120" name="Picture -1606578279.png" descr="-1606578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606578279.png"/>
                    <pic:cNvPicPr/>
                  </pic:nvPicPr>
                  <pic:blipFill>
                    <a:blip r:embed="rId78" cstate="print"/>
                    <a:stretch>
                      <a:fillRect/>
                    </a:stretch>
                  </pic:blipFill>
                  <pic:spPr>
                    <a:xfrm>
                      <a:off x="0" y="0"/>
                      <a:ext cx="5756275" cy="4581352"/>
                    </a:xfrm>
                    <a:prstGeom prst="rect">
                      <a:avLst/>
                    </a:prstGeom>
                  </pic:spPr>
                </pic:pic>
              </a:graphicData>
            </a:graphic>
          </wp:inline>
        </w:drawing>
      </w:r>
    </w:p>
    <w:p w14:paraId="65E413F6" w14:textId="20293052" w:rsidR="00CE3D4E" w:rsidRPr="00FF2A64" w:rsidRDefault="00CE3D4E" w:rsidP="00CE3D4E">
      <w:pPr>
        <w:pStyle w:val="Beschriftung"/>
        <w:rPr>
          <w:lang w:val="en-GB"/>
        </w:rPr>
      </w:pPr>
      <w:bookmarkStart w:id="1176" w:name="_Toc33620410"/>
      <w:r w:rsidRPr="00FF2A64">
        <w:rPr>
          <w:lang w:val="en-GB"/>
        </w:rPr>
        <w:lastRenderedPageBreak/>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61</w:t>
      </w:r>
      <w:r>
        <w:fldChar w:fldCharType="end"/>
      </w:r>
      <w:r w:rsidRPr="00FF2A64">
        <w:rPr>
          <w:lang w:val="en-GB"/>
        </w:rPr>
        <w:t>: 3D Curves</w:t>
      </w:r>
      <w:bookmarkEnd w:id="1176"/>
    </w:p>
    <w:p w14:paraId="79DEB44F" w14:textId="77777777" w:rsidR="00CE3D4E" w:rsidRPr="00FF2A64" w:rsidRDefault="00CE3D4E" w:rsidP="00CE3D4E">
      <w:pPr>
        <w:rPr>
          <w:lang w:val="en-GB"/>
        </w:rPr>
      </w:pPr>
      <w:r w:rsidRPr="00FF2A64">
        <w:rPr>
          <w:lang w:val="en-GB"/>
        </w:rPr>
        <w:t xml:space="preserve">The centre line of a </w:t>
      </w:r>
      <w:r w:rsidRPr="00FF2A64">
        <w:rPr>
          <w:i/>
          <w:iCs/>
          <w:lang w:val="en-GB"/>
        </w:rPr>
        <w:t>GeometrySegment3D</w:t>
      </w:r>
      <w:r w:rsidRPr="00FF2A64">
        <w:rPr>
          <w:lang w:val="en-GB"/>
        </w:rPr>
        <w:t xml:space="preserve"> is defined by one or more </w:t>
      </w:r>
      <w:r w:rsidRPr="00FF2A64">
        <w:rPr>
          <w:i/>
          <w:iCs/>
          <w:lang w:val="en-GB"/>
        </w:rPr>
        <w:t>Curve3D</w:t>
      </w:r>
      <w:r w:rsidRPr="00FF2A64">
        <w:rPr>
          <w:lang w:val="en-GB"/>
        </w:rPr>
        <w:t xml:space="preserve">. This abstract class is designed to be an extension point for different curve implementations. At the moment the only curve implementation that is supported by the VEC are </w:t>
      </w:r>
      <w:r w:rsidRPr="00FF2A64">
        <w:rPr>
          <w:i/>
          <w:iCs/>
          <w:lang w:val="en-GB"/>
        </w:rPr>
        <w:t xml:space="preserve">NURBSCurves. </w:t>
      </w:r>
      <w:r w:rsidRPr="00FF2A64">
        <w:rPr>
          <w:lang w:val="en-GB"/>
        </w:rPr>
        <w:t>The details are described in the documentation of the individual classes.</w:t>
      </w:r>
    </w:p>
    <w:p w14:paraId="6FB822C6" w14:textId="77777777" w:rsidR="00CE3D4E" w:rsidRPr="00FF2A64" w:rsidRDefault="00CE3D4E" w:rsidP="00CE3D4E">
      <w:pPr>
        <w:rPr>
          <w:lang w:val="en-GB"/>
        </w:rPr>
      </w:pPr>
      <w:r w:rsidRPr="00FF2A64">
        <w:rPr>
          <w:lang w:val="en-GB"/>
        </w:rPr>
        <w:t xml:space="preserve"> </w:t>
      </w:r>
    </w:p>
    <w:p w14:paraId="061AEB50" w14:textId="77777777" w:rsidR="00CE3D4E" w:rsidRDefault="00CE3D4E" w:rsidP="00CE3D4E">
      <w:pPr>
        <w:pStyle w:val="berschrift3"/>
        <w:keepLines w:val="0"/>
        <w:numPr>
          <w:ilvl w:val="2"/>
          <w:numId w:val="2"/>
        </w:numPr>
        <w:autoSpaceDE/>
        <w:autoSpaceDN/>
        <w:adjustRightInd/>
        <w:spacing w:before="240" w:after="60" w:line="240" w:lineRule="auto"/>
      </w:pPr>
      <w:bookmarkStart w:id="1177" w:name="_0a8b6e2b3e95735d5adbb14a04f622c6"/>
      <w:r>
        <w:t>Locations</w:t>
      </w:r>
      <w:bookmarkEnd w:id="1177"/>
    </w:p>
    <w:p w14:paraId="51C20665" w14:textId="77777777" w:rsidR="00CE3D4E" w:rsidRDefault="00CE3D4E" w:rsidP="00CE3D4E">
      <w:pPr>
        <w:jc w:val="center"/>
      </w:pPr>
      <w:r>
        <w:rPr>
          <w:noProof/>
        </w:rPr>
        <w:drawing>
          <wp:inline distT="0" distB="0" distL="0" distR="0" wp14:anchorId="154439F6" wp14:editId="75704158">
            <wp:extent cx="5756275" cy="3662371"/>
            <wp:effectExtent l="0" t="0" r="0" b="0"/>
            <wp:docPr id="122" name="Picture 939305287.png" descr="939305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939305287.png"/>
                    <pic:cNvPicPr/>
                  </pic:nvPicPr>
                  <pic:blipFill>
                    <a:blip r:embed="rId79" cstate="print"/>
                    <a:stretch>
                      <a:fillRect/>
                    </a:stretch>
                  </pic:blipFill>
                  <pic:spPr>
                    <a:xfrm>
                      <a:off x="0" y="0"/>
                      <a:ext cx="5756275" cy="3662371"/>
                    </a:xfrm>
                    <a:prstGeom prst="rect">
                      <a:avLst/>
                    </a:prstGeom>
                  </pic:spPr>
                </pic:pic>
              </a:graphicData>
            </a:graphic>
          </wp:inline>
        </w:drawing>
      </w:r>
    </w:p>
    <w:p w14:paraId="1B7C4296" w14:textId="2A44CD61" w:rsidR="00CE3D4E" w:rsidRPr="00FF2A64" w:rsidRDefault="00CE3D4E" w:rsidP="00CE3D4E">
      <w:pPr>
        <w:pStyle w:val="Beschriftung"/>
        <w:rPr>
          <w:lang w:val="en-GB"/>
        </w:rPr>
      </w:pPr>
      <w:bookmarkStart w:id="1178" w:name="_Toc33620411"/>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62</w:t>
      </w:r>
      <w:r>
        <w:fldChar w:fldCharType="end"/>
      </w:r>
      <w:r w:rsidRPr="00FF2A64">
        <w:rPr>
          <w:lang w:val="en-GB"/>
        </w:rPr>
        <w:t>: Locations</w:t>
      </w:r>
      <w:bookmarkEnd w:id="1178"/>
    </w:p>
    <w:p w14:paraId="09132B91" w14:textId="77777777" w:rsidR="00CE3D4E" w:rsidRPr="00FF2A64" w:rsidRDefault="00CE3D4E" w:rsidP="00CE3D4E">
      <w:pPr>
        <w:rPr>
          <w:lang w:val="en-GB"/>
        </w:rPr>
      </w:pPr>
      <w:r w:rsidRPr="00FF2A64">
        <w:rPr>
          <w:lang w:val="en-GB"/>
        </w:rPr>
        <w:t xml:space="preserve">In order to describe a wiring harness, the abstract information of a topology must be enhanced with information about the concrete positions of components in the topology. For purposes of clarity the explanation of this concept is split into two diagrams. This diagram explains how </w:t>
      </w:r>
      <w:r w:rsidRPr="00FF2A64">
        <w:rPr>
          <w:i/>
          <w:iCs/>
          <w:lang w:val="en-GB"/>
        </w:rPr>
        <w:t>Locations</w:t>
      </w:r>
      <w:r w:rsidRPr="00FF2A64">
        <w:rPr>
          <w:lang w:val="en-GB"/>
        </w:rPr>
        <w:t xml:space="preserve"> are defined onto the </w:t>
      </w:r>
      <w:r w:rsidRPr="00FF2A64">
        <w:rPr>
          <w:i/>
          <w:iCs/>
          <w:lang w:val="en-GB"/>
        </w:rPr>
        <w:t>Topology</w:t>
      </w:r>
      <w:r w:rsidRPr="00FF2A64">
        <w:rPr>
          <w:lang w:val="en-GB"/>
        </w:rPr>
        <w:t xml:space="preserve">. The next diagram shows how these locations can be used to define </w:t>
      </w:r>
      <w:r w:rsidRPr="00FF2A64">
        <w:rPr>
          <w:i/>
          <w:iCs/>
          <w:lang w:val="en-GB"/>
        </w:rPr>
        <w:t xml:space="preserve">Placements </w:t>
      </w:r>
      <w:r w:rsidRPr="00FF2A64">
        <w:rPr>
          <w:lang w:val="en-GB"/>
        </w:rPr>
        <w:t xml:space="preserve">of components and </w:t>
      </w:r>
      <w:r w:rsidRPr="00FF2A64">
        <w:rPr>
          <w:i/>
          <w:iCs/>
          <w:lang w:val="en-GB"/>
        </w:rPr>
        <w:t>Dimensions</w:t>
      </w:r>
      <w:r w:rsidRPr="00FF2A64">
        <w:rPr>
          <w:lang w:val="en-GB"/>
        </w:rPr>
        <w:t>.</w:t>
      </w:r>
    </w:p>
    <w:p w14:paraId="3F7B208F" w14:textId="77777777" w:rsidR="00CE3D4E" w:rsidRPr="00FF2A64" w:rsidRDefault="00CE3D4E" w:rsidP="00CE3D4E">
      <w:pPr>
        <w:rPr>
          <w:lang w:val="en-GB"/>
        </w:rPr>
      </w:pPr>
      <w:r w:rsidRPr="00FF2A64">
        <w:rPr>
          <w:lang w:val="en-GB"/>
        </w:rPr>
        <w:t xml:space="preserve">The VEC defines two types of </w:t>
      </w:r>
      <w:r w:rsidRPr="00FF2A64">
        <w:rPr>
          <w:i/>
          <w:iCs/>
          <w:lang w:val="en-GB"/>
        </w:rPr>
        <w:t>Locations</w:t>
      </w:r>
      <w:r w:rsidRPr="00FF2A64">
        <w:rPr>
          <w:lang w:val="en-GB"/>
        </w:rPr>
        <w:t xml:space="preserve">: </w:t>
      </w:r>
      <w:r w:rsidRPr="00FF2A64">
        <w:rPr>
          <w:i/>
          <w:iCs/>
          <w:lang w:val="en-GB"/>
        </w:rPr>
        <w:t>NodeLocations</w:t>
      </w:r>
      <w:r w:rsidRPr="00FF2A64">
        <w:rPr>
          <w:lang w:val="en-GB"/>
        </w:rPr>
        <w:t xml:space="preserve"> and </w:t>
      </w:r>
      <w:r w:rsidRPr="00FF2A64">
        <w:rPr>
          <w:i/>
          <w:iCs/>
          <w:lang w:val="en-GB"/>
        </w:rPr>
        <w:t>SegmentLocations</w:t>
      </w:r>
      <w:r w:rsidRPr="00FF2A64">
        <w:rPr>
          <w:lang w:val="en-GB"/>
        </w:rPr>
        <w:t xml:space="preserve">. A </w:t>
      </w:r>
      <w:r w:rsidRPr="00FF2A64">
        <w:rPr>
          <w:i/>
          <w:iCs/>
          <w:lang w:val="en-GB"/>
        </w:rPr>
        <w:t>NodeLocation</w:t>
      </w:r>
      <w:r w:rsidRPr="00FF2A64">
        <w:rPr>
          <w:lang w:val="en-GB"/>
        </w:rPr>
        <w:t xml:space="preserve"> references one </w:t>
      </w:r>
      <w:r w:rsidRPr="00FF2A64">
        <w:rPr>
          <w:i/>
          <w:iCs/>
          <w:lang w:val="en-GB"/>
        </w:rPr>
        <w:t>TopologyNode</w:t>
      </w:r>
      <w:r w:rsidRPr="00FF2A64">
        <w:rPr>
          <w:lang w:val="en-GB"/>
        </w:rPr>
        <w:t xml:space="preserve">. A </w:t>
      </w:r>
      <w:r w:rsidRPr="00FF2A64">
        <w:rPr>
          <w:i/>
          <w:iCs/>
          <w:lang w:val="en-GB"/>
        </w:rPr>
        <w:t>SegmentLocation</w:t>
      </w:r>
      <w:r w:rsidRPr="00FF2A64">
        <w:rPr>
          <w:lang w:val="en-GB"/>
        </w:rPr>
        <w:t xml:space="preserve"> defines a single point on a </w:t>
      </w:r>
      <w:r w:rsidRPr="00FF2A64">
        <w:rPr>
          <w:i/>
          <w:iCs/>
          <w:lang w:val="en-GB"/>
        </w:rPr>
        <w:t>TopologySegment</w:t>
      </w:r>
      <w:r w:rsidRPr="00FF2A64">
        <w:rPr>
          <w:lang w:val="en-GB"/>
        </w:rPr>
        <w:t xml:space="preserve"> located between its </w:t>
      </w:r>
      <w:r w:rsidRPr="00FF2A64">
        <w:rPr>
          <w:i/>
          <w:iCs/>
          <w:lang w:val="en-GB"/>
        </w:rPr>
        <w:t>startNode</w:t>
      </w:r>
      <w:r w:rsidRPr="00FF2A64">
        <w:rPr>
          <w:lang w:val="en-GB"/>
        </w:rPr>
        <w:t xml:space="preserve"> and </w:t>
      </w:r>
      <w:r w:rsidRPr="00FF2A64">
        <w:rPr>
          <w:i/>
          <w:iCs/>
          <w:lang w:val="en-GB"/>
        </w:rPr>
        <w:t>endNode</w:t>
      </w:r>
      <w:r w:rsidRPr="00FF2A64">
        <w:rPr>
          <w:lang w:val="en-GB"/>
        </w:rPr>
        <w:t xml:space="preserve">. To achieve this, a </w:t>
      </w:r>
      <w:r w:rsidRPr="00FF2A64">
        <w:rPr>
          <w:i/>
          <w:iCs/>
          <w:lang w:val="en-GB"/>
        </w:rPr>
        <w:t>SegmentLocation</w:t>
      </w:r>
      <w:r w:rsidRPr="00FF2A64">
        <w:rPr>
          <w:lang w:val="en-GB"/>
        </w:rPr>
        <w:t xml:space="preserve"> references the relevant </w:t>
      </w:r>
      <w:r w:rsidRPr="00FF2A64">
        <w:rPr>
          <w:i/>
          <w:iCs/>
          <w:lang w:val="en-GB"/>
        </w:rPr>
        <w:t xml:space="preserve">TopologySegment </w:t>
      </w:r>
      <w:r w:rsidRPr="00FF2A64">
        <w:rPr>
          <w:lang w:val="en-GB"/>
        </w:rPr>
        <w:t>and specifies as anchor the start- or end node as well as the offset from that anchor.</w:t>
      </w:r>
    </w:p>
    <w:p w14:paraId="719CE157" w14:textId="77777777" w:rsidR="00CE3D4E" w:rsidRPr="00FF2A64" w:rsidRDefault="00CE3D4E" w:rsidP="00CE3D4E">
      <w:pPr>
        <w:rPr>
          <w:lang w:val="en-GB"/>
        </w:rPr>
      </w:pPr>
      <w:r w:rsidRPr="00FF2A64">
        <w:rPr>
          <w:lang w:val="en-GB"/>
        </w:rPr>
        <w:lastRenderedPageBreak/>
        <w:t>Note: In contrast to KBL 2.3 and GEO the VEC locations on segments are expressed by anchor and offset and not through relative measurements. This enables ease of handling in case of segment-length changes.</w:t>
      </w:r>
    </w:p>
    <w:p w14:paraId="2A7DCD2E" w14:textId="77777777" w:rsidR="00CE3D4E" w:rsidRDefault="00CE3D4E" w:rsidP="00CE3D4E">
      <w:pPr>
        <w:pStyle w:val="berschrift3"/>
        <w:keepLines w:val="0"/>
        <w:numPr>
          <w:ilvl w:val="2"/>
          <w:numId w:val="2"/>
        </w:numPr>
        <w:autoSpaceDE/>
        <w:autoSpaceDN/>
        <w:adjustRightInd/>
        <w:spacing w:before="240" w:after="60" w:line="240" w:lineRule="auto"/>
      </w:pPr>
      <w:bookmarkStart w:id="1179" w:name="_cac7424fdd20d157938beff62abd7136"/>
      <w:r>
        <w:t>Placement and Dimensions</w:t>
      </w:r>
      <w:bookmarkEnd w:id="1179"/>
    </w:p>
    <w:p w14:paraId="373519E1" w14:textId="77777777" w:rsidR="00CE3D4E" w:rsidRDefault="00CE3D4E" w:rsidP="00CE3D4E">
      <w:pPr>
        <w:jc w:val="center"/>
      </w:pPr>
      <w:r>
        <w:rPr>
          <w:noProof/>
        </w:rPr>
        <w:drawing>
          <wp:inline distT="0" distB="0" distL="0" distR="0" wp14:anchorId="6E87C8E6" wp14:editId="6A330A2D">
            <wp:extent cx="5756275" cy="5426768"/>
            <wp:effectExtent l="0" t="0" r="0" b="0"/>
            <wp:docPr id="124" name="Picture -220482897.png" descr="-220482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20482897.png"/>
                    <pic:cNvPicPr/>
                  </pic:nvPicPr>
                  <pic:blipFill>
                    <a:blip r:embed="rId80" cstate="print"/>
                    <a:stretch>
                      <a:fillRect/>
                    </a:stretch>
                  </pic:blipFill>
                  <pic:spPr>
                    <a:xfrm>
                      <a:off x="0" y="0"/>
                      <a:ext cx="5756275" cy="5426768"/>
                    </a:xfrm>
                    <a:prstGeom prst="rect">
                      <a:avLst/>
                    </a:prstGeom>
                  </pic:spPr>
                </pic:pic>
              </a:graphicData>
            </a:graphic>
          </wp:inline>
        </w:drawing>
      </w:r>
    </w:p>
    <w:p w14:paraId="0B2EA11C" w14:textId="15E03011" w:rsidR="00CE3D4E" w:rsidRPr="00FF2A64" w:rsidRDefault="00CE3D4E" w:rsidP="00CE3D4E">
      <w:pPr>
        <w:pStyle w:val="Beschriftung"/>
        <w:rPr>
          <w:lang w:val="en-GB"/>
        </w:rPr>
      </w:pPr>
      <w:bookmarkStart w:id="1180" w:name="_Toc33620412"/>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63</w:t>
      </w:r>
      <w:r>
        <w:fldChar w:fldCharType="end"/>
      </w:r>
      <w:r w:rsidRPr="00FF2A64">
        <w:rPr>
          <w:lang w:val="en-GB"/>
        </w:rPr>
        <w:t>: Placement and Dimensions</w:t>
      </w:r>
      <w:bookmarkEnd w:id="1180"/>
    </w:p>
    <w:p w14:paraId="16E776E2" w14:textId="77777777" w:rsidR="00CE3D4E" w:rsidRPr="00FF2A64" w:rsidRDefault="00CE3D4E" w:rsidP="00CE3D4E">
      <w:pPr>
        <w:rPr>
          <w:lang w:val="en-GB"/>
        </w:rPr>
      </w:pPr>
      <w:r w:rsidRPr="00FF2A64">
        <w:rPr>
          <w:lang w:val="en-GB"/>
        </w:rPr>
        <w:t xml:space="preserve">A </w:t>
      </w:r>
      <w:r w:rsidRPr="00FF2A64">
        <w:rPr>
          <w:i/>
          <w:iCs/>
          <w:lang w:val="en-GB"/>
        </w:rPr>
        <w:t>PlacementSpecification</w:t>
      </w:r>
      <w:r w:rsidRPr="00FF2A64">
        <w:rPr>
          <w:lang w:val="en-GB"/>
        </w:rPr>
        <w:t xml:space="preserve"> is used to define the </w:t>
      </w:r>
      <w:r w:rsidRPr="00FF2A64">
        <w:rPr>
          <w:i/>
          <w:iCs/>
          <w:lang w:val="en-GB"/>
        </w:rPr>
        <w:t xml:space="preserve">Placement </w:t>
      </w:r>
      <w:r w:rsidRPr="00FF2A64">
        <w:rPr>
          <w:lang w:val="en-GB"/>
        </w:rPr>
        <w:t xml:space="preserve">of </w:t>
      </w:r>
      <w:r w:rsidRPr="00FF2A64">
        <w:rPr>
          <w:i/>
          <w:iCs/>
          <w:lang w:val="en-GB"/>
        </w:rPr>
        <w:t>OccurrenceOrUsages</w:t>
      </w:r>
      <w:r w:rsidRPr="00FF2A64">
        <w:rPr>
          <w:lang w:val="en-GB"/>
        </w:rPr>
        <w:t xml:space="preserve"> in a topology as physical elements that build this topology and to define </w:t>
      </w:r>
      <w:r w:rsidRPr="00FF2A64">
        <w:rPr>
          <w:i/>
          <w:iCs/>
          <w:lang w:val="en-GB"/>
        </w:rPr>
        <w:t>Dimensions</w:t>
      </w:r>
      <w:r w:rsidRPr="00FF2A64">
        <w:rPr>
          <w:lang w:val="en-GB"/>
        </w:rPr>
        <w:t xml:space="preserve"> between these elements. Each </w:t>
      </w:r>
      <w:r w:rsidRPr="00FF2A64">
        <w:rPr>
          <w:i/>
          <w:iCs/>
          <w:lang w:val="en-GB"/>
        </w:rPr>
        <w:t>PlacementSpecification</w:t>
      </w:r>
      <w:r w:rsidRPr="00FF2A64">
        <w:rPr>
          <w:lang w:val="en-GB"/>
        </w:rPr>
        <w:t xml:space="preserve"> is a container for various </w:t>
      </w:r>
      <w:r w:rsidRPr="00FF2A64">
        <w:rPr>
          <w:i/>
          <w:iCs/>
          <w:lang w:val="en-GB"/>
        </w:rPr>
        <w:t>Placements</w:t>
      </w:r>
      <w:r w:rsidRPr="00FF2A64">
        <w:rPr>
          <w:lang w:val="en-GB"/>
        </w:rPr>
        <w:t xml:space="preserve"> and </w:t>
      </w:r>
      <w:r w:rsidRPr="00FF2A64">
        <w:rPr>
          <w:i/>
          <w:iCs/>
          <w:lang w:val="en-GB"/>
        </w:rPr>
        <w:t>Dimensions</w:t>
      </w:r>
      <w:r w:rsidRPr="00FF2A64">
        <w:rPr>
          <w:lang w:val="en-GB"/>
        </w:rPr>
        <w:t>.</w:t>
      </w:r>
    </w:p>
    <w:p w14:paraId="48C8690F" w14:textId="77777777" w:rsidR="00CE3D4E" w:rsidRPr="00FF2A64" w:rsidRDefault="00CE3D4E" w:rsidP="00CE3D4E">
      <w:pPr>
        <w:rPr>
          <w:lang w:val="en-GB"/>
        </w:rPr>
      </w:pPr>
      <w:r w:rsidRPr="00FF2A64">
        <w:rPr>
          <w:lang w:val="en-GB"/>
        </w:rPr>
        <w:t>Each</w:t>
      </w:r>
      <w:r w:rsidRPr="00FF2A64">
        <w:rPr>
          <w:i/>
          <w:iCs/>
          <w:lang w:val="en-GB"/>
        </w:rPr>
        <w:t xml:space="preserve"> OccurrenceOrUsage</w:t>
      </w:r>
      <w:r w:rsidRPr="00FF2A64">
        <w:rPr>
          <w:lang w:val="en-GB"/>
        </w:rPr>
        <w:t xml:space="preserve"> that is placeable in the topology defines a </w:t>
      </w:r>
      <w:r w:rsidRPr="00FF2A64">
        <w:rPr>
          <w:i/>
          <w:iCs/>
          <w:lang w:val="en-GB"/>
        </w:rPr>
        <w:t>PlaceableElementRole.</w:t>
      </w:r>
      <w:r w:rsidRPr="00FF2A64">
        <w:rPr>
          <w:lang w:val="en-GB"/>
        </w:rPr>
        <w:t xml:space="preserve"> A </w:t>
      </w:r>
      <w:r w:rsidRPr="00FF2A64">
        <w:rPr>
          <w:i/>
          <w:iCs/>
          <w:lang w:val="en-GB"/>
        </w:rPr>
        <w:t xml:space="preserve">PlaceableElementRole </w:t>
      </w:r>
      <w:r w:rsidRPr="00FF2A64">
        <w:rPr>
          <w:lang w:val="en-GB"/>
        </w:rPr>
        <w:t xml:space="preserve">can define various </w:t>
      </w:r>
      <w:r w:rsidRPr="00FF2A64">
        <w:rPr>
          <w:i/>
          <w:iCs/>
          <w:lang w:val="en-GB"/>
        </w:rPr>
        <w:t xml:space="preserve">PlacementPointReferences </w:t>
      </w:r>
      <w:r w:rsidRPr="00FF2A64">
        <w:rPr>
          <w:lang w:val="en-GB"/>
        </w:rPr>
        <w:t xml:space="preserve">and </w:t>
      </w:r>
      <w:r w:rsidRPr="00FF2A64">
        <w:rPr>
          <w:i/>
          <w:iCs/>
          <w:lang w:val="en-GB"/>
        </w:rPr>
        <w:t>MeasurementPointReferences</w:t>
      </w:r>
      <w:r w:rsidRPr="00FF2A64">
        <w:rPr>
          <w:lang w:val="en-GB"/>
        </w:rPr>
        <w:t xml:space="preserve">, which are instances of the corresponding elements </w:t>
      </w:r>
      <w:r w:rsidRPr="00FF2A64">
        <w:rPr>
          <w:i/>
          <w:iCs/>
          <w:lang w:val="en-GB"/>
        </w:rPr>
        <w:t>PlacementPoint</w:t>
      </w:r>
      <w:r w:rsidRPr="00FF2A64">
        <w:rPr>
          <w:lang w:val="en-GB"/>
        </w:rPr>
        <w:t xml:space="preserve"> and </w:t>
      </w:r>
      <w:r w:rsidRPr="00FF2A64">
        <w:rPr>
          <w:i/>
          <w:iCs/>
          <w:lang w:val="en-GB"/>
        </w:rPr>
        <w:t>MeasurementPoint</w:t>
      </w:r>
      <w:r w:rsidRPr="00FF2A64">
        <w:rPr>
          <w:lang w:val="en-GB"/>
        </w:rPr>
        <w:t xml:space="preserve"> defined in the part master data of the component. The position in the topology of a </w:t>
      </w:r>
      <w:r w:rsidRPr="00FF2A64">
        <w:rPr>
          <w:i/>
          <w:iCs/>
          <w:lang w:val="en-GB"/>
        </w:rPr>
        <w:t xml:space="preserve">PlaceableElementRole </w:t>
      </w:r>
      <w:r w:rsidRPr="00FF2A64">
        <w:rPr>
          <w:lang w:val="en-GB"/>
        </w:rPr>
        <w:t xml:space="preserve">is defined with a </w:t>
      </w:r>
      <w:r w:rsidRPr="00FF2A64">
        <w:rPr>
          <w:i/>
          <w:iCs/>
          <w:lang w:val="en-GB"/>
        </w:rPr>
        <w:t>Placement</w:t>
      </w:r>
      <w:r w:rsidRPr="00FF2A64">
        <w:rPr>
          <w:lang w:val="en-GB"/>
        </w:rPr>
        <w:t xml:space="preserve">. The multiplicity of this association is caused by the support of variance in </w:t>
      </w:r>
      <w:r w:rsidRPr="00FF2A64">
        <w:rPr>
          <w:lang w:val="en-GB"/>
        </w:rPr>
        <w:lastRenderedPageBreak/>
        <w:t xml:space="preserve">the VEC. For a concrete configuration, there should be only one </w:t>
      </w:r>
      <w:r w:rsidRPr="00FF2A64">
        <w:rPr>
          <w:i/>
          <w:iCs/>
          <w:lang w:val="en-GB"/>
        </w:rPr>
        <w:t>Placement</w:t>
      </w:r>
      <w:r w:rsidRPr="00FF2A64">
        <w:rPr>
          <w:lang w:val="en-GB"/>
        </w:rPr>
        <w:t xml:space="preserve"> for one </w:t>
      </w:r>
      <w:r w:rsidRPr="00FF2A64">
        <w:rPr>
          <w:i/>
          <w:iCs/>
          <w:lang w:val="en-GB"/>
        </w:rPr>
        <w:t>PlaceableElementRole.</w:t>
      </w:r>
      <w:r w:rsidRPr="00FF2A64">
        <w:rPr>
          <w:lang w:val="en-GB"/>
        </w:rPr>
        <w:t xml:space="preserve">  </w:t>
      </w:r>
    </w:p>
    <w:p w14:paraId="4B733DB0" w14:textId="77777777" w:rsidR="00CE3D4E" w:rsidRPr="00FF2A64" w:rsidRDefault="00CE3D4E" w:rsidP="00CE3D4E">
      <w:pPr>
        <w:rPr>
          <w:lang w:val="en-GB"/>
        </w:rPr>
      </w:pPr>
      <w:r w:rsidRPr="00FF2A64">
        <w:rPr>
          <w:lang w:val="en-GB"/>
        </w:rPr>
        <w:t xml:space="preserve">The VEC specifies two individual types of </w:t>
      </w:r>
      <w:r w:rsidRPr="00FF2A64">
        <w:rPr>
          <w:i/>
          <w:iCs/>
          <w:lang w:val="en-GB"/>
        </w:rPr>
        <w:t>Placements</w:t>
      </w:r>
      <w:r w:rsidRPr="00FF2A64">
        <w:rPr>
          <w:lang w:val="en-GB"/>
        </w:rPr>
        <w:t xml:space="preserve">: </w:t>
      </w:r>
      <w:r w:rsidRPr="00FF2A64">
        <w:rPr>
          <w:i/>
          <w:iCs/>
          <w:lang w:val="en-GB"/>
        </w:rPr>
        <w:t>OnPointPlacements</w:t>
      </w:r>
      <w:r w:rsidRPr="00FF2A64">
        <w:rPr>
          <w:lang w:val="en-GB"/>
        </w:rPr>
        <w:t xml:space="preserve"> and </w:t>
      </w:r>
      <w:r w:rsidRPr="00FF2A64">
        <w:rPr>
          <w:i/>
          <w:iCs/>
          <w:lang w:val="en-GB"/>
        </w:rPr>
        <w:t>OnWayPlacements</w:t>
      </w:r>
      <w:r w:rsidRPr="00FF2A64">
        <w:rPr>
          <w:lang w:val="en-GB"/>
        </w:rPr>
        <w:t>.</w:t>
      </w:r>
    </w:p>
    <w:p w14:paraId="1F126F97" w14:textId="77777777" w:rsidR="00CE3D4E" w:rsidRPr="00FF2A64" w:rsidRDefault="00CE3D4E" w:rsidP="00CE3D4E">
      <w:pPr>
        <w:rPr>
          <w:lang w:val="en-GB"/>
        </w:rPr>
      </w:pPr>
      <w:r w:rsidRPr="00FF2A64">
        <w:rPr>
          <w:lang w:val="en-GB"/>
        </w:rPr>
        <w:t xml:space="preserve">Each </w:t>
      </w:r>
      <w:r w:rsidRPr="00FF2A64">
        <w:rPr>
          <w:i/>
          <w:iCs/>
          <w:lang w:val="en-GB"/>
        </w:rPr>
        <w:t>OnPointPlacement</w:t>
      </w:r>
      <w:r w:rsidRPr="00FF2A64">
        <w:rPr>
          <w:lang w:val="en-GB"/>
        </w:rPr>
        <w:t xml:space="preserve"> defines one or more </w:t>
      </w:r>
      <w:r w:rsidRPr="00FF2A64">
        <w:rPr>
          <w:i/>
          <w:iCs/>
          <w:lang w:val="en-GB"/>
        </w:rPr>
        <w:t>Locations</w:t>
      </w:r>
      <w:r w:rsidRPr="00FF2A64">
        <w:rPr>
          <w:lang w:val="en-GB"/>
        </w:rPr>
        <w:t xml:space="preserve"> in order to determine the positioning of the </w:t>
      </w:r>
      <w:r w:rsidRPr="00FF2A64">
        <w:rPr>
          <w:i/>
          <w:iCs/>
          <w:lang w:val="en-GB"/>
        </w:rPr>
        <w:t>placedElement</w:t>
      </w:r>
      <w:r w:rsidRPr="00FF2A64">
        <w:rPr>
          <w:lang w:val="en-GB"/>
        </w:rPr>
        <w:t xml:space="preserve">. More than one </w:t>
      </w:r>
      <w:r w:rsidRPr="00FF2A64">
        <w:rPr>
          <w:i/>
          <w:iCs/>
          <w:lang w:val="en-GB"/>
        </w:rPr>
        <w:t>Location</w:t>
      </w:r>
      <w:r w:rsidRPr="00FF2A64">
        <w:rPr>
          <w:lang w:val="en-GB"/>
        </w:rPr>
        <w:t xml:space="preserve"> is necessary to specify the exact </w:t>
      </w:r>
      <w:r w:rsidRPr="00FF2A64">
        <w:rPr>
          <w:i/>
          <w:iCs/>
          <w:lang w:val="en-GB"/>
        </w:rPr>
        <w:t>Placement</w:t>
      </w:r>
      <w:r w:rsidRPr="00FF2A64">
        <w:rPr>
          <w:lang w:val="en-GB"/>
        </w:rPr>
        <w:t xml:space="preserve"> of </w:t>
      </w:r>
      <w:r w:rsidRPr="00FF2A64">
        <w:rPr>
          <w:i/>
          <w:iCs/>
          <w:lang w:val="en-GB"/>
        </w:rPr>
        <w:t xml:space="preserve">placedElements </w:t>
      </w:r>
      <w:r w:rsidRPr="00FF2A64">
        <w:rPr>
          <w:lang w:val="en-GB"/>
        </w:rPr>
        <w:t xml:space="preserve">with more than one </w:t>
      </w:r>
      <w:r w:rsidRPr="00FF2A64">
        <w:rPr>
          <w:i/>
          <w:iCs/>
          <w:lang w:val="en-GB"/>
        </w:rPr>
        <w:t>PlacementPointReferences</w:t>
      </w:r>
      <w:r w:rsidRPr="00FF2A64">
        <w:rPr>
          <w:lang w:val="en-GB"/>
        </w:rPr>
        <w:t xml:space="preserve">, e.g. the different entries in case of a cable duct. Each </w:t>
      </w:r>
      <w:r w:rsidRPr="00FF2A64">
        <w:rPr>
          <w:i/>
          <w:iCs/>
          <w:lang w:val="en-GB"/>
        </w:rPr>
        <w:t>Location</w:t>
      </w:r>
      <w:r w:rsidRPr="00FF2A64">
        <w:rPr>
          <w:lang w:val="en-GB"/>
        </w:rPr>
        <w:t xml:space="preserve"> can therefore reference a </w:t>
      </w:r>
      <w:r w:rsidRPr="00FF2A64">
        <w:rPr>
          <w:i/>
          <w:iCs/>
          <w:lang w:val="en-GB"/>
        </w:rPr>
        <w:t>PlacementPointReference.</w:t>
      </w:r>
    </w:p>
    <w:p w14:paraId="214FC7DA" w14:textId="77777777" w:rsidR="00CE3D4E" w:rsidRPr="00FF2A64" w:rsidRDefault="00CE3D4E" w:rsidP="00CE3D4E">
      <w:pPr>
        <w:rPr>
          <w:lang w:val="en-GB"/>
        </w:rPr>
      </w:pPr>
      <w:r w:rsidRPr="00FF2A64">
        <w:rPr>
          <w:lang w:val="en-GB"/>
        </w:rPr>
        <w:t xml:space="preserve">An </w:t>
      </w:r>
      <w:r w:rsidRPr="00FF2A64">
        <w:rPr>
          <w:i/>
          <w:iCs/>
          <w:lang w:val="en-GB"/>
        </w:rPr>
        <w:t>OnWayPlacement</w:t>
      </w:r>
      <w:r w:rsidRPr="00FF2A64">
        <w:rPr>
          <w:lang w:val="en-GB"/>
        </w:rPr>
        <w:t xml:space="preserve"> references one </w:t>
      </w:r>
      <w:r w:rsidRPr="00FF2A64">
        <w:rPr>
          <w:i/>
          <w:iCs/>
          <w:lang w:val="en-GB"/>
        </w:rPr>
        <w:t>Location</w:t>
      </w:r>
      <w:r w:rsidRPr="00FF2A64">
        <w:rPr>
          <w:lang w:val="en-GB"/>
        </w:rPr>
        <w:t xml:space="preserve"> as </w:t>
      </w:r>
      <w:r w:rsidRPr="00FF2A64">
        <w:rPr>
          <w:i/>
          <w:iCs/>
          <w:lang w:val="en-GB"/>
        </w:rPr>
        <w:t>startLocation</w:t>
      </w:r>
      <w:r w:rsidRPr="00FF2A64">
        <w:rPr>
          <w:lang w:val="en-GB"/>
        </w:rPr>
        <w:t xml:space="preserve"> and another </w:t>
      </w:r>
      <w:r w:rsidRPr="00FF2A64">
        <w:rPr>
          <w:i/>
          <w:iCs/>
          <w:lang w:val="en-GB"/>
        </w:rPr>
        <w:t>Location</w:t>
      </w:r>
      <w:r w:rsidRPr="00FF2A64">
        <w:rPr>
          <w:lang w:val="en-GB"/>
        </w:rPr>
        <w:t xml:space="preserve"> as </w:t>
      </w:r>
      <w:r w:rsidRPr="00FF2A64">
        <w:rPr>
          <w:i/>
          <w:iCs/>
          <w:lang w:val="en-GB"/>
        </w:rPr>
        <w:t>endLocation</w:t>
      </w:r>
      <w:r w:rsidRPr="00FF2A64">
        <w:rPr>
          <w:lang w:val="en-GB"/>
        </w:rPr>
        <w:t xml:space="preserve"> in order to determine the positioning of </w:t>
      </w:r>
      <w:r w:rsidRPr="00FF2A64">
        <w:rPr>
          <w:i/>
          <w:iCs/>
          <w:lang w:val="en-GB"/>
        </w:rPr>
        <w:t>placedElements</w:t>
      </w:r>
      <w:r w:rsidRPr="00FF2A64">
        <w:rPr>
          <w:lang w:val="en-GB"/>
        </w:rPr>
        <w:t xml:space="preserve"> like tapes that cover a way in the topology. The positioning can be described even more precise by using the </w:t>
      </w:r>
      <w:r w:rsidRPr="00FF2A64">
        <w:rPr>
          <w:i/>
          <w:iCs/>
          <w:lang w:val="en-GB"/>
        </w:rPr>
        <w:t>OnWayPlacement</w:t>
      </w:r>
      <w:r w:rsidRPr="00FF2A64">
        <w:rPr>
          <w:lang w:val="en-GB"/>
        </w:rPr>
        <w:t xml:space="preserve"> with a </w:t>
      </w:r>
      <w:r w:rsidRPr="00FF2A64">
        <w:rPr>
          <w:i/>
          <w:iCs/>
          <w:lang w:val="en-GB"/>
        </w:rPr>
        <w:t>Path</w:t>
      </w:r>
      <w:r w:rsidRPr="00FF2A64">
        <w:rPr>
          <w:lang w:val="en-GB"/>
        </w:rPr>
        <w:t xml:space="preserve"> through the topology.</w:t>
      </w:r>
    </w:p>
    <w:p w14:paraId="0CB2C16D" w14:textId="77777777" w:rsidR="00CE3D4E" w:rsidRPr="00FF2A64" w:rsidRDefault="00CE3D4E" w:rsidP="00CE3D4E">
      <w:pPr>
        <w:rPr>
          <w:lang w:val="en-GB"/>
        </w:rPr>
      </w:pPr>
      <w:r w:rsidRPr="00FF2A64">
        <w:rPr>
          <w:lang w:val="en-GB"/>
        </w:rPr>
        <w:t xml:space="preserve">Both </w:t>
      </w:r>
      <w:r w:rsidRPr="00FF2A64">
        <w:rPr>
          <w:i/>
          <w:iCs/>
          <w:lang w:val="en-GB"/>
        </w:rPr>
        <w:t>OnPointPlacements</w:t>
      </w:r>
      <w:r w:rsidRPr="00FF2A64">
        <w:rPr>
          <w:lang w:val="en-GB"/>
        </w:rPr>
        <w:t xml:space="preserve"> and </w:t>
      </w:r>
      <w:r w:rsidRPr="00FF2A64">
        <w:rPr>
          <w:i/>
          <w:iCs/>
          <w:lang w:val="en-GB"/>
        </w:rPr>
        <w:t>OnWayPlacements</w:t>
      </w:r>
      <w:r w:rsidRPr="00FF2A64">
        <w:rPr>
          <w:lang w:val="en-GB"/>
        </w:rPr>
        <w:t xml:space="preserve"> reference one or more </w:t>
      </w:r>
      <w:r w:rsidRPr="00FF2A64">
        <w:rPr>
          <w:i/>
          <w:iCs/>
          <w:lang w:val="en-GB"/>
        </w:rPr>
        <w:t>PlaceableElementRoles</w:t>
      </w:r>
      <w:r w:rsidRPr="00FF2A64">
        <w:rPr>
          <w:lang w:val="en-GB"/>
        </w:rPr>
        <w:t xml:space="preserve"> as </w:t>
      </w:r>
      <w:r w:rsidRPr="00FF2A64">
        <w:rPr>
          <w:i/>
          <w:iCs/>
          <w:lang w:val="en-GB"/>
        </w:rPr>
        <w:t>placedElements</w:t>
      </w:r>
      <w:r w:rsidRPr="00FF2A64">
        <w:rPr>
          <w:lang w:val="en-GB"/>
        </w:rPr>
        <w:t xml:space="preserve">. The possibility to reference more than just one </w:t>
      </w:r>
      <w:r w:rsidRPr="00FF2A64">
        <w:rPr>
          <w:i/>
          <w:iCs/>
          <w:lang w:val="en-GB"/>
        </w:rPr>
        <w:t>PlaceableElementRole</w:t>
      </w:r>
      <w:r w:rsidRPr="00FF2A64">
        <w:rPr>
          <w:lang w:val="en-GB"/>
        </w:rPr>
        <w:t xml:space="preserve"> permits to express that configuration dependant the one or other </w:t>
      </w:r>
      <w:r w:rsidRPr="00FF2A64">
        <w:rPr>
          <w:i/>
          <w:iCs/>
          <w:lang w:val="en-GB"/>
        </w:rPr>
        <w:t>PlaceableElementRole</w:t>
      </w:r>
      <w:r w:rsidRPr="00FF2A64">
        <w:rPr>
          <w:lang w:val="en-GB"/>
        </w:rPr>
        <w:t xml:space="preserve"> is placed. Finally, both </w:t>
      </w:r>
      <w:r w:rsidRPr="00FF2A64">
        <w:rPr>
          <w:i/>
          <w:iCs/>
          <w:lang w:val="en-GB"/>
        </w:rPr>
        <w:t>OnPointPlacements</w:t>
      </w:r>
      <w:r w:rsidRPr="00FF2A64">
        <w:rPr>
          <w:lang w:val="en-GB"/>
        </w:rPr>
        <w:t xml:space="preserve"> and </w:t>
      </w:r>
      <w:r w:rsidRPr="00FF2A64">
        <w:rPr>
          <w:i/>
          <w:iCs/>
          <w:lang w:val="en-GB"/>
        </w:rPr>
        <w:t>OnWayPlacements</w:t>
      </w:r>
      <w:r w:rsidRPr="00FF2A64">
        <w:rPr>
          <w:lang w:val="en-GB"/>
        </w:rPr>
        <w:t xml:space="preserve"> can reference other </w:t>
      </w:r>
      <w:r w:rsidRPr="00FF2A64">
        <w:rPr>
          <w:i/>
          <w:iCs/>
          <w:lang w:val="en-GB"/>
        </w:rPr>
        <w:t>Placements</w:t>
      </w:r>
      <w:r w:rsidRPr="00FF2A64">
        <w:rPr>
          <w:lang w:val="en-GB"/>
        </w:rPr>
        <w:t xml:space="preserve"> on which they are placed on top of in order to determine the arrangement of layering (e.g. a tape around a tube).</w:t>
      </w:r>
    </w:p>
    <w:p w14:paraId="40B33429" w14:textId="77777777" w:rsidR="00CE3D4E" w:rsidRPr="00FF2A64" w:rsidRDefault="00CE3D4E" w:rsidP="00CE3D4E">
      <w:pPr>
        <w:rPr>
          <w:lang w:val="en-GB"/>
        </w:rPr>
      </w:pPr>
      <w:r w:rsidRPr="00FF2A64">
        <w:rPr>
          <w:lang w:val="en-GB"/>
        </w:rPr>
        <w:t xml:space="preserve">Note: When using the </w:t>
      </w:r>
      <w:r w:rsidRPr="00FF2A64">
        <w:rPr>
          <w:i/>
          <w:iCs/>
          <w:lang w:val="en-GB"/>
        </w:rPr>
        <w:t>isOnTopOf</w:t>
      </w:r>
      <w:r w:rsidRPr="00FF2A64">
        <w:rPr>
          <w:lang w:val="en-GB"/>
        </w:rPr>
        <w:t xml:space="preserve">-relationship all other underlying </w:t>
      </w:r>
      <w:r w:rsidRPr="00FF2A64">
        <w:rPr>
          <w:i/>
          <w:iCs/>
          <w:lang w:val="en-GB"/>
        </w:rPr>
        <w:t>Placements</w:t>
      </w:r>
      <w:r w:rsidRPr="00FF2A64">
        <w:rPr>
          <w:lang w:val="en-GB"/>
        </w:rPr>
        <w:t xml:space="preserve"> shall be referenced on which the referencing </w:t>
      </w:r>
      <w:r w:rsidRPr="00FF2A64">
        <w:rPr>
          <w:i/>
          <w:iCs/>
          <w:lang w:val="en-GB"/>
        </w:rPr>
        <w:t>Placement</w:t>
      </w:r>
      <w:r w:rsidRPr="00FF2A64">
        <w:rPr>
          <w:lang w:val="en-GB"/>
        </w:rPr>
        <w:t xml:space="preserve"> is on top of and not only the direct neighbour. The reason for this is that </w:t>
      </w:r>
      <w:r w:rsidRPr="00FF2A64">
        <w:rPr>
          <w:i/>
          <w:iCs/>
          <w:lang w:val="en-GB"/>
        </w:rPr>
        <w:t>Placements</w:t>
      </w:r>
      <w:r w:rsidRPr="00FF2A64">
        <w:rPr>
          <w:lang w:val="en-GB"/>
        </w:rPr>
        <w:t xml:space="preserve"> are </w:t>
      </w:r>
      <w:r w:rsidRPr="00FF2A64">
        <w:rPr>
          <w:i/>
          <w:iCs/>
          <w:lang w:val="en-GB"/>
        </w:rPr>
        <w:t>ConfigurableElements</w:t>
      </w:r>
      <w:r w:rsidRPr="00FF2A64">
        <w:rPr>
          <w:lang w:val="en-GB"/>
        </w:rPr>
        <w:t xml:space="preserve"> and so are potentially not present in all configurations.</w:t>
      </w:r>
    </w:p>
    <w:p w14:paraId="35E4E043" w14:textId="77777777" w:rsidR="00CE3D4E" w:rsidRPr="00FF2A64" w:rsidRDefault="00CE3D4E" w:rsidP="00CE3D4E">
      <w:pPr>
        <w:rPr>
          <w:lang w:val="en-GB"/>
        </w:rPr>
      </w:pPr>
      <w:r w:rsidRPr="00FF2A64">
        <w:rPr>
          <w:lang w:val="en-GB"/>
        </w:rPr>
        <w:t xml:space="preserve">Since the VEC can be used to exchange a product definition, it must be possible to define </w:t>
      </w:r>
      <w:r w:rsidRPr="00FF2A64">
        <w:rPr>
          <w:i/>
          <w:iCs/>
          <w:lang w:val="en-GB"/>
        </w:rPr>
        <w:t>Dimensions</w:t>
      </w:r>
      <w:r w:rsidRPr="00FF2A64">
        <w:rPr>
          <w:lang w:val="en-GB"/>
        </w:rPr>
        <w:t xml:space="preserve"> with tolerances between the elements in addition to its exact positions in the topology. </w:t>
      </w:r>
    </w:p>
    <w:p w14:paraId="287C3C3D" w14:textId="77777777" w:rsidR="00CE3D4E" w:rsidRPr="00FF2A64" w:rsidRDefault="00CE3D4E" w:rsidP="00CE3D4E">
      <w:pPr>
        <w:rPr>
          <w:lang w:val="en-GB"/>
        </w:rPr>
      </w:pPr>
      <w:r w:rsidRPr="00FF2A64">
        <w:rPr>
          <w:lang w:val="en-GB"/>
        </w:rPr>
        <w:t xml:space="preserve">Each </w:t>
      </w:r>
      <w:r w:rsidRPr="00FF2A64">
        <w:rPr>
          <w:i/>
          <w:iCs/>
          <w:lang w:val="en-GB"/>
        </w:rPr>
        <w:t>Dimension</w:t>
      </w:r>
      <w:r w:rsidRPr="00FF2A64">
        <w:rPr>
          <w:lang w:val="en-GB"/>
        </w:rPr>
        <w:t xml:space="preserve"> references two </w:t>
      </w:r>
      <w:r w:rsidRPr="00FF2A64">
        <w:rPr>
          <w:i/>
          <w:iCs/>
          <w:lang w:val="en-GB"/>
        </w:rPr>
        <w:t>DimensionAnchor</w:t>
      </w:r>
      <w:r w:rsidRPr="00FF2A64">
        <w:rPr>
          <w:lang w:val="en-GB"/>
        </w:rPr>
        <w:t xml:space="preserve">, one as </w:t>
      </w:r>
      <w:r w:rsidRPr="00FF2A64">
        <w:rPr>
          <w:i/>
          <w:iCs/>
          <w:lang w:val="en-GB"/>
        </w:rPr>
        <w:t>referenceAnchor</w:t>
      </w:r>
      <w:r w:rsidRPr="00FF2A64">
        <w:rPr>
          <w:lang w:val="en-GB"/>
        </w:rPr>
        <w:t xml:space="preserve"> and one as </w:t>
      </w:r>
      <w:r w:rsidRPr="00FF2A64">
        <w:rPr>
          <w:i/>
          <w:iCs/>
          <w:lang w:val="en-GB"/>
        </w:rPr>
        <w:t xml:space="preserve">dimensionAnchor </w:t>
      </w:r>
      <w:r w:rsidRPr="00FF2A64">
        <w:rPr>
          <w:lang w:val="en-GB"/>
        </w:rPr>
        <w:t xml:space="preserve">and defines the distance in between as </w:t>
      </w:r>
      <w:r w:rsidRPr="00FF2A64">
        <w:rPr>
          <w:i/>
          <w:iCs/>
          <w:lang w:val="en-GB"/>
        </w:rPr>
        <w:t>dimensionValue</w:t>
      </w:r>
      <w:r w:rsidRPr="00FF2A64">
        <w:rPr>
          <w:lang w:val="en-GB"/>
        </w:rPr>
        <w:t xml:space="preserve">, optionally together with a tolerance (included in the definition of </w:t>
      </w:r>
      <w:r w:rsidRPr="00FF2A64">
        <w:rPr>
          <w:i/>
          <w:iCs/>
          <w:lang w:val="en-GB"/>
        </w:rPr>
        <w:t>NumericalValue</w:t>
      </w:r>
      <w:r w:rsidRPr="00FF2A64">
        <w:rPr>
          <w:lang w:val="en-GB"/>
        </w:rPr>
        <w:t xml:space="preserve">). In case of ambiguity regarding the path between the two </w:t>
      </w:r>
      <w:r w:rsidRPr="00FF2A64">
        <w:rPr>
          <w:i/>
          <w:iCs/>
          <w:lang w:val="en-GB"/>
        </w:rPr>
        <w:t>Locations</w:t>
      </w:r>
      <w:r w:rsidRPr="00FF2A64">
        <w:rPr>
          <w:lang w:val="en-GB"/>
        </w:rPr>
        <w:t xml:space="preserve">, the </w:t>
      </w:r>
      <w:r w:rsidRPr="00FF2A64">
        <w:rPr>
          <w:i/>
          <w:iCs/>
          <w:lang w:val="en-GB"/>
        </w:rPr>
        <w:t>Dimension</w:t>
      </w:r>
      <w:r w:rsidRPr="00FF2A64">
        <w:rPr>
          <w:lang w:val="en-GB"/>
        </w:rPr>
        <w:t xml:space="preserve"> shall specify the relevant </w:t>
      </w:r>
      <w:r w:rsidRPr="00FF2A64">
        <w:rPr>
          <w:i/>
          <w:iCs/>
          <w:lang w:val="en-GB"/>
        </w:rPr>
        <w:t>Path</w:t>
      </w:r>
      <w:r w:rsidRPr="00FF2A64">
        <w:rPr>
          <w:lang w:val="en-GB"/>
        </w:rPr>
        <w:t>.</w:t>
      </w:r>
    </w:p>
    <w:p w14:paraId="411FB817" w14:textId="77777777" w:rsidR="00CE3D4E" w:rsidRPr="00FF2A64" w:rsidRDefault="00CE3D4E" w:rsidP="00CE3D4E">
      <w:pPr>
        <w:rPr>
          <w:lang w:val="en-GB"/>
        </w:rPr>
      </w:pPr>
      <w:r w:rsidRPr="00FF2A64">
        <w:rPr>
          <w:lang w:val="en-GB"/>
        </w:rPr>
        <w:t xml:space="preserve">A </w:t>
      </w:r>
      <w:r w:rsidRPr="00FF2A64">
        <w:rPr>
          <w:i/>
          <w:iCs/>
          <w:lang w:val="en-GB"/>
        </w:rPr>
        <w:t>DimensionAnchor</w:t>
      </w:r>
      <w:r w:rsidRPr="00FF2A64">
        <w:rPr>
          <w:lang w:val="en-GB"/>
        </w:rPr>
        <w:t xml:space="preserve"> can be either a </w:t>
      </w:r>
      <w:r w:rsidRPr="00FF2A64">
        <w:rPr>
          <w:i/>
          <w:iCs/>
          <w:lang w:val="en-GB"/>
        </w:rPr>
        <w:t>MeasurementPointReference</w:t>
      </w:r>
      <w:r w:rsidRPr="00FF2A64">
        <w:rPr>
          <w:lang w:val="en-GB"/>
        </w:rPr>
        <w:t xml:space="preserve"> or a </w:t>
      </w:r>
      <w:r w:rsidRPr="00FF2A64">
        <w:rPr>
          <w:i/>
          <w:iCs/>
          <w:lang w:val="en-GB"/>
        </w:rPr>
        <w:t>Location</w:t>
      </w:r>
      <w:r w:rsidRPr="00FF2A64">
        <w:rPr>
          <w:lang w:val="en-GB"/>
        </w:rPr>
        <w:t xml:space="preserve">. A </w:t>
      </w:r>
      <w:r w:rsidRPr="00FF2A64">
        <w:rPr>
          <w:i/>
          <w:iCs/>
          <w:lang w:val="en-GB"/>
        </w:rPr>
        <w:t>MeasurementPointReference</w:t>
      </w:r>
      <w:r w:rsidRPr="00FF2A64">
        <w:rPr>
          <w:lang w:val="en-GB"/>
        </w:rPr>
        <w:t xml:space="preserve"> is used when the </w:t>
      </w:r>
      <w:r w:rsidRPr="00FF2A64">
        <w:rPr>
          <w:i/>
          <w:iCs/>
          <w:lang w:val="en-GB"/>
        </w:rPr>
        <w:t xml:space="preserve">Dimension </w:t>
      </w:r>
      <w:r w:rsidRPr="00FF2A64">
        <w:rPr>
          <w:lang w:val="en-GB"/>
        </w:rPr>
        <w:t xml:space="preserve">should reference an element on the component which is outside of the topology (e.g. a certain edge or a bolt). If a </w:t>
      </w:r>
      <w:r w:rsidRPr="00FF2A64">
        <w:rPr>
          <w:i/>
          <w:iCs/>
          <w:lang w:val="en-GB"/>
        </w:rPr>
        <w:t xml:space="preserve">Location </w:t>
      </w:r>
      <w:r w:rsidRPr="00FF2A64">
        <w:rPr>
          <w:lang w:val="en-GB"/>
        </w:rPr>
        <w:t xml:space="preserve">is referenced it can be either a </w:t>
      </w:r>
      <w:r w:rsidRPr="00FF2A64">
        <w:rPr>
          <w:i/>
          <w:iCs/>
          <w:lang w:val="en-GB"/>
        </w:rPr>
        <w:t>Location</w:t>
      </w:r>
      <w:r w:rsidRPr="00FF2A64">
        <w:rPr>
          <w:lang w:val="en-GB"/>
        </w:rPr>
        <w:t xml:space="preserve"> defined by a </w:t>
      </w:r>
      <w:r w:rsidRPr="00FF2A64">
        <w:rPr>
          <w:i/>
          <w:iCs/>
          <w:lang w:val="en-GB"/>
        </w:rPr>
        <w:t>Placement</w:t>
      </w:r>
      <w:r w:rsidRPr="00FF2A64">
        <w:rPr>
          <w:lang w:val="en-GB"/>
        </w:rPr>
        <w:t xml:space="preserve"> (if the dimension should reference the position of a component) or a </w:t>
      </w:r>
      <w:r w:rsidRPr="00FF2A64">
        <w:rPr>
          <w:i/>
          <w:iCs/>
          <w:lang w:val="en-GB"/>
        </w:rPr>
        <w:t>Location</w:t>
      </w:r>
      <w:r w:rsidRPr="00FF2A64">
        <w:rPr>
          <w:lang w:val="en-GB"/>
        </w:rPr>
        <w:t xml:space="preserve"> defined by the </w:t>
      </w:r>
      <w:r w:rsidRPr="00FF2A64">
        <w:rPr>
          <w:i/>
          <w:iCs/>
          <w:lang w:val="en-GB"/>
        </w:rPr>
        <w:t>Dimension</w:t>
      </w:r>
      <w:r w:rsidRPr="00FF2A64">
        <w:rPr>
          <w:lang w:val="en-GB"/>
        </w:rPr>
        <w:t xml:space="preserve"> itself if an element of the topology with no component on it must be referenced (e.g. a </w:t>
      </w:r>
      <w:r w:rsidRPr="00FF2A64">
        <w:rPr>
          <w:i/>
          <w:iCs/>
          <w:lang w:val="en-GB"/>
        </w:rPr>
        <w:t>TopologyNode</w:t>
      </w:r>
      <w:r w:rsidRPr="00FF2A64">
        <w:rPr>
          <w:lang w:val="en-GB"/>
        </w:rPr>
        <w:t>).</w:t>
      </w:r>
    </w:p>
    <w:p w14:paraId="78E63294" w14:textId="77777777" w:rsidR="00CE3D4E" w:rsidRDefault="00CE3D4E" w:rsidP="00CE3D4E">
      <w:pPr>
        <w:pStyle w:val="berschrift3"/>
        <w:keepLines w:val="0"/>
        <w:numPr>
          <w:ilvl w:val="2"/>
          <w:numId w:val="2"/>
        </w:numPr>
        <w:autoSpaceDE/>
        <w:autoSpaceDN/>
        <w:adjustRightInd/>
        <w:spacing w:before="240" w:after="60" w:line="240" w:lineRule="auto"/>
      </w:pPr>
      <w:bookmarkStart w:id="1181" w:name="_c8eeb693b64b9b17eaa26773838106ec"/>
      <w:r>
        <w:lastRenderedPageBreak/>
        <w:t>Default Dimensions</w:t>
      </w:r>
      <w:bookmarkEnd w:id="1181"/>
    </w:p>
    <w:p w14:paraId="322F4B02" w14:textId="77777777" w:rsidR="00CE3D4E" w:rsidRDefault="00CE3D4E" w:rsidP="00CE3D4E">
      <w:pPr>
        <w:jc w:val="center"/>
      </w:pPr>
      <w:r>
        <w:rPr>
          <w:noProof/>
        </w:rPr>
        <w:drawing>
          <wp:inline distT="0" distB="0" distL="0" distR="0" wp14:anchorId="431A4C78" wp14:editId="62F4758D">
            <wp:extent cx="2343150" cy="4048125"/>
            <wp:effectExtent l="0" t="0" r="0" b="0"/>
            <wp:docPr id="126" name="Picture -1876641437.png" descr="-187664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876641437.png"/>
                    <pic:cNvPicPr/>
                  </pic:nvPicPr>
                  <pic:blipFill>
                    <a:blip r:embed="rId81" cstate="print"/>
                    <a:stretch>
                      <a:fillRect/>
                    </a:stretch>
                  </pic:blipFill>
                  <pic:spPr>
                    <a:xfrm>
                      <a:off x="0" y="0"/>
                      <a:ext cx="2343150" cy="4048125"/>
                    </a:xfrm>
                    <a:prstGeom prst="rect">
                      <a:avLst/>
                    </a:prstGeom>
                  </pic:spPr>
                </pic:pic>
              </a:graphicData>
            </a:graphic>
          </wp:inline>
        </w:drawing>
      </w:r>
    </w:p>
    <w:p w14:paraId="5B5D4D4A" w14:textId="720D15C9" w:rsidR="00CE3D4E" w:rsidRPr="00FF2A64" w:rsidRDefault="00CE3D4E" w:rsidP="00CE3D4E">
      <w:pPr>
        <w:pStyle w:val="Beschriftung"/>
        <w:rPr>
          <w:lang w:val="en-GB"/>
        </w:rPr>
      </w:pPr>
      <w:bookmarkStart w:id="1182" w:name="_Toc33620413"/>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64</w:t>
      </w:r>
      <w:r>
        <w:fldChar w:fldCharType="end"/>
      </w:r>
      <w:r w:rsidRPr="00FF2A64">
        <w:rPr>
          <w:lang w:val="en-GB"/>
        </w:rPr>
        <w:t>: Default Dimensions</w:t>
      </w:r>
      <w:bookmarkEnd w:id="1182"/>
    </w:p>
    <w:p w14:paraId="256AE740" w14:textId="77777777" w:rsidR="00CE3D4E" w:rsidRPr="00FF2A64" w:rsidRDefault="00CE3D4E" w:rsidP="00CE3D4E">
      <w:pPr>
        <w:rPr>
          <w:lang w:val="en-GB"/>
        </w:rPr>
      </w:pPr>
      <w:r w:rsidRPr="00FF2A64">
        <w:rPr>
          <w:i/>
          <w:iCs/>
          <w:lang w:val="en-GB"/>
        </w:rPr>
        <w:t>DefaultDimension</w:t>
      </w:r>
      <w:r w:rsidRPr="00FF2A64">
        <w:rPr>
          <w:lang w:val="en-GB"/>
        </w:rPr>
        <w:t xml:space="preserve"> can be used to define standard tolerances that apply to certain elements. Typically they are represented in a document or a drawing as a table (e.g. for wires with length &lt; x; tolerance a, x &lt; length &lt; y; tolerance b and so on).</w:t>
      </w:r>
    </w:p>
    <w:p w14:paraId="11365426" w14:textId="77777777" w:rsidR="00CE3D4E" w:rsidRDefault="00CE3D4E" w:rsidP="00CE3D4E">
      <w:pPr>
        <w:pStyle w:val="berschrift3"/>
        <w:keepLines w:val="0"/>
        <w:numPr>
          <w:ilvl w:val="2"/>
          <w:numId w:val="2"/>
        </w:numPr>
        <w:autoSpaceDE/>
        <w:autoSpaceDN/>
        <w:adjustRightInd/>
        <w:spacing w:before="240" w:after="60" w:line="240" w:lineRule="auto"/>
      </w:pPr>
      <w:bookmarkStart w:id="1183" w:name="_ac5a7023cbbe88dbc3b0f268c22c5110"/>
      <w:r>
        <w:lastRenderedPageBreak/>
        <w:t>Routing</w:t>
      </w:r>
      <w:bookmarkEnd w:id="1183"/>
    </w:p>
    <w:p w14:paraId="6C46FDBC" w14:textId="77777777" w:rsidR="00CE3D4E" w:rsidRDefault="00CE3D4E" w:rsidP="00CE3D4E">
      <w:pPr>
        <w:jc w:val="center"/>
      </w:pPr>
      <w:r>
        <w:rPr>
          <w:noProof/>
        </w:rPr>
        <w:drawing>
          <wp:inline distT="0" distB="0" distL="0" distR="0" wp14:anchorId="574E99E2" wp14:editId="7D725002">
            <wp:extent cx="5756275" cy="3449399"/>
            <wp:effectExtent l="0" t="0" r="0" b="0"/>
            <wp:docPr id="128" name="Picture -14803224.png" descr="-1480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803224.png"/>
                    <pic:cNvPicPr/>
                  </pic:nvPicPr>
                  <pic:blipFill>
                    <a:blip r:embed="rId82" cstate="print"/>
                    <a:stretch>
                      <a:fillRect/>
                    </a:stretch>
                  </pic:blipFill>
                  <pic:spPr>
                    <a:xfrm>
                      <a:off x="0" y="0"/>
                      <a:ext cx="5756275" cy="3449399"/>
                    </a:xfrm>
                    <a:prstGeom prst="rect">
                      <a:avLst/>
                    </a:prstGeom>
                  </pic:spPr>
                </pic:pic>
              </a:graphicData>
            </a:graphic>
          </wp:inline>
        </w:drawing>
      </w:r>
    </w:p>
    <w:p w14:paraId="7A80FD85" w14:textId="09E61C00" w:rsidR="00CE3D4E" w:rsidRPr="00FF2A64" w:rsidRDefault="00CE3D4E" w:rsidP="00CE3D4E">
      <w:pPr>
        <w:pStyle w:val="Beschriftung"/>
        <w:rPr>
          <w:lang w:val="en-GB"/>
        </w:rPr>
      </w:pPr>
      <w:bookmarkStart w:id="1184" w:name="_Toc33620414"/>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65</w:t>
      </w:r>
      <w:r>
        <w:fldChar w:fldCharType="end"/>
      </w:r>
      <w:r w:rsidRPr="00FF2A64">
        <w:rPr>
          <w:lang w:val="en-GB"/>
        </w:rPr>
        <w:t>: Routing</w:t>
      </w:r>
      <w:bookmarkEnd w:id="1184"/>
    </w:p>
    <w:p w14:paraId="418ACAA2" w14:textId="77777777" w:rsidR="00CE3D4E" w:rsidRPr="00FF2A64" w:rsidRDefault="00CE3D4E" w:rsidP="00CE3D4E">
      <w:pPr>
        <w:rPr>
          <w:lang w:val="en-GB"/>
        </w:rPr>
      </w:pPr>
      <w:r w:rsidRPr="00FF2A64">
        <w:rPr>
          <w:lang w:val="en-GB"/>
        </w:rPr>
        <w:t xml:space="preserve">A </w:t>
      </w:r>
      <w:r w:rsidRPr="00FF2A64">
        <w:rPr>
          <w:i/>
          <w:iCs/>
          <w:lang w:val="en-GB"/>
        </w:rPr>
        <w:t>RoutingSpecification</w:t>
      </w:r>
      <w:r w:rsidRPr="00FF2A64">
        <w:rPr>
          <w:lang w:val="en-GB"/>
        </w:rPr>
        <w:t xml:space="preserve"> is a container for various </w:t>
      </w:r>
      <w:r w:rsidRPr="00FF2A64">
        <w:rPr>
          <w:i/>
          <w:iCs/>
          <w:lang w:val="en-GB"/>
        </w:rPr>
        <w:t>Routings</w:t>
      </w:r>
      <w:r w:rsidRPr="00FF2A64">
        <w:rPr>
          <w:lang w:val="en-GB"/>
        </w:rPr>
        <w:t xml:space="preserve">. Each </w:t>
      </w:r>
      <w:r w:rsidRPr="00FF2A64">
        <w:rPr>
          <w:i/>
          <w:iCs/>
          <w:lang w:val="en-GB"/>
        </w:rPr>
        <w:t>Routing</w:t>
      </w:r>
      <w:r w:rsidRPr="00FF2A64">
        <w:rPr>
          <w:lang w:val="en-GB"/>
        </w:rPr>
        <w:t xml:space="preserve"> specifies a dedicated </w:t>
      </w:r>
      <w:r w:rsidRPr="00FF2A64">
        <w:rPr>
          <w:i/>
          <w:iCs/>
          <w:lang w:val="en-GB"/>
        </w:rPr>
        <w:t>Path</w:t>
      </w:r>
      <w:r w:rsidRPr="00FF2A64">
        <w:rPr>
          <w:lang w:val="en-GB"/>
        </w:rPr>
        <w:t xml:space="preserve"> as an ordered list of </w:t>
      </w:r>
      <w:r w:rsidRPr="00FF2A64">
        <w:rPr>
          <w:i/>
          <w:iCs/>
          <w:lang w:val="en-GB"/>
        </w:rPr>
        <w:t>TopologySegments</w:t>
      </w:r>
      <w:r w:rsidRPr="00FF2A64">
        <w:rPr>
          <w:lang w:val="en-GB"/>
        </w:rPr>
        <w:t xml:space="preserve"> through which the referenced </w:t>
      </w:r>
      <w:r w:rsidRPr="00FF2A64">
        <w:rPr>
          <w:i/>
          <w:iCs/>
          <w:lang w:val="en-GB"/>
        </w:rPr>
        <w:t>RoutableElement</w:t>
      </w:r>
      <w:r w:rsidRPr="00FF2A64">
        <w:rPr>
          <w:lang w:val="en-GB"/>
        </w:rPr>
        <w:t xml:space="preserve"> is routed. A </w:t>
      </w:r>
      <w:r w:rsidRPr="00FF2A64">
        <w:rPr>
          <w:i/>
          <w:iCs/>
          <w:lang w:val="en-GB"/>
        </w:rPr>
        <w:t>RoutableElement</w:t>
      </w:r>
      <w:r w:rsidRPr="00FF2A64">
        <w:rPr>
          <w:lang w:val="en-GB"/>
        </w:rPr>
        <w:t xml:space="preserve"> can either be a </w:t>
      </w:r>
      <w:r w:rsidRPr="00FF2A64">
        <w:rPr>
          <w:i/>
          <w:iCs/>
          <w:lang w:val="en-GB"/>
        </w:rPr>
        <w:t>Connection</w:t>
      </w:r>
      <w:r w:rsidRPr="00FF2A64">
        <w:rPr>
          <w:lang w:val="en-GB"/>
        </w:rPr>
        <w:t xml:space="preserve"> or a </w:t>
      </w:r>
      <w:r w:rsidRPr="00FF2A64">
        <w:rPr>
          <w:i/>
          <w:iCs/>
          <w:lang w:val="en-GB"/>
        </w:rPr>
        <w:t xml:space="preserve">WireElement </w:t>
      </w:r>
      <w:r w:rsidRPr="00FF2A64">
        <w:rPr>
          <w:lang w:val="en-GB"/>
        </w:rPr>
        <w:t xml:space="preserve">(which can alternatively belong to a </w:t>
      </w:r>
      <w:r w:rsidRPr="00FF2A64">
        <w:rPr>
          <w:i/>
          <w:iCs/>
          <w:lang w:val="en-GB"/>
        </w:rPr>
        <w:t>PartUsage</w:t>
      </w:r>
      <w:r w:rsidRPr="00FF2A64">
        <w:rPr>
          <w:lang w:val="en-GB"/>
        </w:rPr>
        <w:t xml:space="preserve"> or a </w:t>
      </w:r>
      <w:r w:rsidRPr="00FF2A64">
        <w:rPr>
          <w:i/>
          <w:iCs/>
          <w:lang w:val="en-GB"/>
        </w:rPr>
        <w:t>PartOccurrence</w:t>
      </w:r>
      <w:r w:rsidRPr="00FF2A64">
        <w:rPr>
          <w:lang w:val="en-GB"/>
        </w:rPr>
        <w:t>).</w:t>
      </w:r>
    </w:p>
    <w:p w14:paraId="048C7150" w14:textId="77777777" w:rsidR="00CE3D4E" w:rsidRPr="00FF2A64" w:rsidRDefault="00CE3D4E" w:rsidP="00CE3D4E">
      <w:pPr>
        <w:rPr>
          <w:lang w:val="en-GB"/>
        </w:rPr>
      </w:pPr>
      <w:r w:rsidRPr="00FF2A64">
        <w:rPr>
          <w:lang w:val="en-GB"/>
        </w:rPr>
        <w:t xml:space="preserve">In addition, a </w:t>
      </w:r>
      <w:r w:rsidRPr="00FF2A64">
        <w:rPr>
          <w:i/>
          <w:iCs/>
          <w:lang w:val="en-GB"/>
        </w:rPr>
        <w:t>Routing</w:t>
      </w:r>
      <w:r w:rsidRPr="00FF2A64">
        <w:rPr>
          <w:lang w:val="en-GB"/>
        </w:rPr>
        <w:t xml:space="preserve"> can reference some segments on the </w:t>
      </w:r>
      <w:r w:rsidRPr="00FF2A64">
        <w:rPr>
          <w:i/>
          <w:iCs/>
          <w:lang w:val="en-GB"/>
        </w:rPr>
        <w:t>Path</w:t>
      </w:r>
      <w:r w:rsidRPr="00FF2A64">
        <w:rPr>
          <w:lang w:val="en-GB"/>
        </w:rPr>
        <w:t xml:space="preserve"> as </w:t>
      </w:r>
      <w:r w:rsidRPr="00FF2A64">
        <w:rPr>
          <w:i/>
          <w:iCs/>
          <w:lang w:val="en-GB"/>
        </w:rPr>
        <w:t xml:space="preserve">mandatorySegments. </w:t>
      </w:r>
      <w:r w:rsidRPr="00FF2A64">
        <w:rPr>
          <w:lang w:val="en-GB"/>
        </w:rPr>
        <w:t>This can be helpful in cases where otherwise a simple redefinition respectively recalculation would not consider these segments.</w:t>
      </w:r>
    </w:p>
    <w:p w14:paraId="1AE3AFFB" w14:textId="77777777" w:rsidR="00CE3D4E" w:rsidRDefault="00CE3D4E" w:rsidP="00CE3D4E">
      <w:pPr>
        <w:pStyle w:val="berschrift2"/>
        <w:keepLines w:val="0"/>
        <w:numPr>
          <w:ilvl w:val="1"/>
          <w:numId w:val="2"/>
        </w:numPr>
        <w:autoSpaceDE/>
        <w:autoSpaceDN/>
        <w:adjustRightInd/>
        <w:spacing w:before="240" w:after="60" w:line="240" w:lineRule="auto"/>
      </w:pPr>
      <w:bookmarkStart w:id="1185" w:name="_Toc33620310"/>
      <w:r>
        <w:lastRenderedPageBreak/>
        <w:t>Connectivity</w:t>
      </w:r>
      <w:bookmarkEnd w:id="1185"/>
    </w:p>
    <w:p w14:paraId="2BE2E037" w14:textId="77777777" w:rsidR="00CE3D4E" w:rsidRDefault="00CE3D4E" w:rsidP="00CE3D4E">
      <w:pPr>
        <w:pStyle w:val="berschrift3"/>
        <w:keepLines w:val="0"/>
        <w:numPr>
          <w:ilvl w:val="2"/>
          <w:numId w:val="2"/>
        </w:numPr>
        <w:autoSpaceDE/>
        <w:autoSpaceDN/>
        <w:adjustRightInd/>
        <w:spacing w:before="240" w:after="60" w:line="240" w:lineRule="auto"/>
      </w:pPr>
      <w:bookmarkStart w:id="1186" w:name="_a3a2ddf0aa47186eab0e68d42496c098"/>
      <w:r>
        <w:t>Signal Specification</w:t>
      </w:r>
      <w:bookmarkEnd w:id="1186"/>
    </w:p>
    <w:p w14:paraId="39C06204" w14:textId="77777777" w:rsidR="00CE3D4E" w:rsidRDefault="00CE3D4E" w:rsidP="00CE3D4E">
      <w:pPr>
        <w:jc w:val="center"/>
      </w:pPr>
      <w:r>
        <w:rPr>
          <w:noProof/>
        </w:rPr>
        <w:drawing>
          <wp:inline distT="0" distB="0" distL="0" distR="0" wp14:anchorId="257465EC" wp14:editId="7D76D8AF">
            <wp:extent cx="5756275" cy="6125357"/>
            <wp:effectExtent l="0" t="0" r="0" b="0"/>
            <wp:docPr id="130" name="Picture 381880774.png" descr="38188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81880774.png"/>
                    <pic:cNvPicPr/>
                  </pic:nvPicPr>
                  <pic:blipFill>
                    <a:blip r:embed="rId83" cstate="print"/>
                    <a:stretch>
                      <a:fillRect/>
                    </a:stretch>
                  </pic:blipFill>
                  <pic:spPr>
                    <a:xfrm>
                      <a:off x="0" y="0"/>
                      <a:ext cx="5756275" cy="6125357"/>
                    </a:xfrm>
                    <a:prstGeom prst="rect">
                      <a:avLst/>
                    </a:prstGeom>
                  </pic:spPr>
                </pic:pic>
              </a:graphicData>
            </a:graphic>
          </wp:inline>
        </w:drawing>
      </w:r>
    </w:p>
    <w:p w14:paraId="247D0A99" w14:textId="0D6217FE" w:rsidR="00CE3D4E" w:rsidRPr="00FF2A64" w:rsidRDefault="00CE3D4E" w:rsidP="00CE3D4E">
      <w:pPr>
        <w:pStyle w:val="Beschriftung"/>
        <w:rPr>
          <w:lang w:val="en-GB"/>
        </w:rPr>
      </w:pPr>
      <w:bookmarkStart w:id="1187" w:name="_Toc33620415"/>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66</w:t>
      </w:r>
      <w:r>
        <w:fldChar w:fldCharType="end"/>
      </w:r>
      <w:r w:rsidRPr="00FF2A64">
        <w:rPr>
          <w:lang w:val="en-GB"/>
        </w:rPr>
        <w:t>: Signal Specification</w:t>
      </w:r>
      <w:bookmarkEnd w:id="1187"/>
    </w:p>
    <w:p w14:paraId="6C0C4C92" w14:textId="77777777" w:rsidR="00CE3D4E" w:rsidRPr="00FF2A64" w:rsidRDefault="00CE3D4E" w:rsidP="00CE3D4E">
      <w:pPr>
        <w:rPr>
          <w:lang w:val="en-GB"/>
        </w:rPr>
      </w:pPr>
      <w:r w:rsidRPr="00FF2A64">
        <w:rPr>
          <w:lang w:val="en-GB"/>
        </w:rPr>
        <w:t xml:space="preserve">A </w:t>
      </w:r>
      <w:r w:rsidRPr="00FF2A64">
        <w:rPr>
          <w:i/>
          <w:iCs/>
          <w:lang w:val="en-GB"/>
        </w:rPr>
        <w:t xml:space="preserve">SignalSpecification </w:t>
      </w:r>
      <w:r w:rsidRPr="00FF2A64">
        <w:rPr>
          <w:lang w:val="en-GB"/>
        </w:rPr>
        <w:t xml:space="preserve">defines a set of </w:t>
      </w:r>
      <w:r w:rsidRPr="00FF2A64">
        <w:rPr>
          <w:i/>
          <w:iCs/>
          <w:lang w:val="en-GB"/>
        </w:rPr>
        <w:t>Signals</w:t>
      </w:r>
      <w:r w:rsidRPr="00FF2A64">
        <w:rPr>
          <w:lang w:val="en-GB"/>
        </w:rPr>
        <w:t xml:space="preserve"> used in the vehicle electrical system. A </w:t>
      </w:r>
      <w:r w:rsidRPr="00FF2A64">
        <w:rPr>
          <w:i/>
          <w:iCs/>
          <w:lang w:val="en-GB"/>
        </w:rPr>
        <w:t xml:space="preserve">Signal </w:t>
      </w:r>
      <w:r w:rsidRPr="00FF2A64">
        <w:rPr>
          <w:lang w:val="en-GB"/>
        </w:rPr>
        <w:t xml:space="preserve">is a more general concept than </w:t>
      </w:r>
      <w:r w:rsidRPr="00FF2A64">
        <w:rPr>
          <w:i/>
          <w:iCs/>
          <w:lang w:val="en-GB"/>
        </w:rPr>
        <w:t>Nets</w:t>
      </w:r>
      <w:r w:rsidRPr="00FF2A64">
        <w:rPr>
          <w:lang w:val="en-GB"/>
        </w:rPr>
        <w:t xml:space="preserve">, </w:t>
      </w:r>
      <w:r w:rsidRPr="00FF2A64">
        <w:rPr>
          <w:i/>
          <w:iCs/>
          <w:lang w:val="en-GB"/>
        </w:rPr>
        <w:t>Connections</w:t>
      </w:r>
      <w:r w:rsidRPr="00FF2A64">
        <w:rPr>
          <w:lang w:val="en-GB"/>
        </w:rPr>
        <w:t xml:space="preserve"> or </w:t>
      </w:r>
      <w:r w:rsidRPr="00FF2A64">
        <w:rPr>
          <w:i/>
          <w:iCs/>
          <w:lang w:val="en-GB"/>
        </w:rPr>
        <w:t xml:space="preserve">Wires, </w:t>
      </w:r>
      <w:r w:rsidRPr="00FF2A64">
        <w:rPr>
          <w:lang w:val="en-GB"/>
        </w:rPr>
        <w:t xml:space="preserve">as they are defined in the scope of a certain vehicle electrical system or a wiring harness. A </w:t>
      </w:r>
      <w:r w:rsidRPr="00FF2A64">
        <w:rPr>
          <w:i/>
          <w:iCs/>
          <w:lang w:val="en-GB"/>
        </w:rPr>
        <w:t xml:space="preserve">Signal </w:t>
      </w:r>
      <w:r w:rsidRPr="00FF2A64">
        <w:rPr>
          <w:lang w:val="en-GB"/>
        </w:rPr>
        <w:t xml:space="preserve">in the VEC represents a physical signal in contrast to abstract messages that are often used to define ECUs and their interfaces (e.g. in AUTOSAR). Typically, the same </w:t>
      </w:r>
      <w:r w:rsidRPr="00FF2A64">
        <w:rPr>
          <w:i/>
          <w:iCs/>
          <w:lang w:val="en-GB"/>
        </w:rPr>
        <w:t xml:space="preserve">Signals </w:t>
      </w:r>
      <w:r w:rsidRPr="00FF2A64">
        <w:rPr>
          <w:lang w:val="en-GB"/>
        </w:rPr>
        <w:t xml:space="preserve">are used in different vehicles or different sections of a wiring harness. A </w:t>
      </w:r>
      <w:r w:rsidRPr="00FF2A64">
        <w:rPr>
          <w:i/>
          <w:iCs/>
          <w:lang w:val="en-GB"/>
        </w:rPr>
        <w:t xml:space="preserve">Signal </w:t>
      </w:r>
      <w:r w:rsidRPr="00FF2A64">
        <w:rPr>
          <w:lang w:val="en-GB"/>
        </w:rPr>
        <w:t xml:space="preserve">can define various properties e.g. the </w:t>
      </w:r>
      <w:r w:rsidRPr="00FF2A64">
        <w:rPr>
          <w:i/>
          <w:iCs/>
          <w:lang w:val="en-GB"/>
        </w:rPr>
        <w:t>SignalType</w:t>
      </w:r>
      <w:r w:rsidRPr="00FF2A64">
        <w:rPr>
          <w:lang w:val="en-GB"/>
        </w:rPr>
        <w:t xml:space="preserve"> or the </w:t>
      </w:r>
      <w:r w:rsidRPr="00FF2A64">
        <w:rPr>
          <w:i/>
          <w:iCs/>
          <w:lang w:val="en-GB"/>
        </w:rPr>
        <w:t>SignalForm</w:t>
      </w:r>
      <w:r w:rsidRPr="00FF2A64">
        <w:rPr>
          <w:lang w:val="en-GB"/>
        </w:rPr>
        <w:t xml:space="preserve">. Furthermore, a </w:t>
      </w:r>
      <w:r w:rsidRPr="00FF2A64">
        <w:rPr>
          <w:i/>
          <w:iCs/>
          <w:lang w:val="en-GB"/>
        </w:rPr>
        <w:t xml:space="preserve">Signal </w:t>
      </w:r>
      <w:r w:rsidRPr="00FF2A64">
        <w:rPr>
          <w:lang w:val="en-GB"/>
        </w:rPr>
        <w:t xml:space="preserve">can define a recommended </w:t>
      </w:r>
      <w:r w:rsidRPr="00FF2A64">
        <w:rPr>
          <w:i/>
          <w:iCs/>
          <w:lang w:val="en-GB"/>
        </w:rPr>
        <w:t>ConductorSpecification</w:t>
      </w:r>
      <w:r w:rsidRPr="00FF2A64">
        <w:rPr>
          <w:lang w:val="en-GB"/>
        </w:rPr>
        <w:t xml:space="preserve"> and a recommended </w:t>
      </w:r>
      <w:r w:rsidRPr="00FF2A64">
        <w:rPr>
          <w:i/>
          <w:iCs/>
          <w:lang w:val="en-GB"/>
        </w:rPr>
        <w:t xml:space="preserve">InsulationSpecification. </w:t>
      </w:r>
      <w:r w:rsidRPr="00FF2A64">
        <w:rPr>
          <w:lang w:val="en-GB"/>
        </w:rPr>
        <w:t xml:space="preserve">This mechanism can be used for example to provide information about </w:t>
      </w:r>
      <w:r w:rsidRPr="00FF2A64">
        <w:rPr>
          <w:lang w:val="en-GB"/>
        </w:rPr>
        <w:lastRenderedPageBreak/>
        <w:t xml:space="preserve">the recommended color coding of a certain </w:t>
      </w:r>
      <w:r w:rsidRPr="00FF2A64">
        <w:rPr>
          <w:i/>
          <w:iCs/>
          <w:lang w:val="en-GB"/>
        </w:rPr>
        <w:t>Signal</w:t>
      </w:r>
      <w:r w:rsidRPr="00FF2A64">
        <w:rPr>
          <w:lang w:val="en-GB"/>
        </w:rPr>
        <w:t>, regardless of the vehicle electrical system or wiring harness section where it is implemented.</w:t>
      </w:r>
    </w:p>
    <w:p w14:paraId="2EE277B3" w14:textId="77777777" w:rsidR="00CE3D4E" w:rsidRDefault="00CE3D4E" w:rsidP="00CE3D4E">
      <w:pPr>
        <w:pStyle w:val="berschrift3"/>
        <w:keepLines w:val="0"/>
        <w:numPr>
          <w:ilvl w:val="2"/>
          <w:numId w:val="2"/>
        </w:numPr>
        <w:autoSpaceDE/>
        <w:autoSpaceDN/>
        <w:adjustRightInd/>
        <w:spacing w:before="240" w:after="60" w:line="240" w:lineRule="auto"/>
      </w:pPr>
      <w:bookmarkStart w:id="1188" w:name="_4c582c0d8dca6042fbf4f1a6642230e4"/>
      <w:r>
        <w:t>Net Specification</w:t>
      </w:r>
      <w:bookmarkEnd w:id="1188"/>
    </w:p>
    <w:p w14:paraId="4116CED7" w14:textId="77777777" w:rsidR="00CE3D4E" w:rsidRDefault="00CE3D4E" w:rsidP="00CE3D4E">
      <w:pPr>
        <w:jc w:val="center"/>
      </w:pPr>
      <w:r>
        <w:rPr>
          <w:noProof/>
        </w:rPr>
        <w:drawing>
          <wp:inline distT="0" distB="0" distL="0" distR="0" wp14:anchorId="5363BC7E" wp14:editId="3442FE9F">
            <wp:extent cx="5756275" cy="5157820"/>
            <wp:effectExtent l="0" t="0" r="0" b="0"/>
            <wp:docPr id="132" name="Picture 1198625408.png" descr="119862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198625408.png"/>
                    <pic:cNvPicPr/>
                  </pic:nvPicPr>
                  <pic:blipFill>
                    <a:blip r:embed="rId84" cstate="print"/>
                    <a:stretch>
                      <a:fillRect/>
                    </a:stretch>
                  </pic:blipFill>
                  <pic:spPr>
                    <a:xfrm>
                      <a:off x="0" y="0"/>
                      <a:ext cx="5756275" cy="5157820"/>
                    </a:xfrm>
                    <a:prstGeom prst="rect">
                      <a:avLst/>
                    </a:prstGeom>
                  </pic:spPr>
                </pic:pic>
              </a:graphicData>
            </a:graphic>
          </wp:inline>
        </w:drawing>
      </w:r>
    </w:p>
    <w:p w14:paraId="2309EC84" w14:textId="143D24BA" w:rsidR="00CE3D4E" w:rsidRPr="00FF2A64" w:rsidRDefault="00CE3D4E" w:rsidP="00CE3D4E">
      <w:pPr>
        <w:pStyle w:val="Beschriftung"/>
        <w:rPr>
          <w:lang w:val="en-GB"/>
        </w:rPr>
      </w:pPr>
      <w:bookmarkStart w:id="1189" w:name="_Toc33620416"/>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67</w:t>
      </w:r>
      <w:r>
        <w:fldChar w:fldCharType="end"/>
      </w:r>
      <w:r w:rsidRPr="00FF2A64">
        <w:rPr>
          <w:lang w:val="en-GB"/>
        </w:rPr>
        <w:t>: Net Specification</w:t>
      </w:r>
      <w:bookmarkEnd w:id="1189"/>
    </w:p>
    <w:p w14:paraId="4EC358B2" w14:textId="77777777" w:rsidR="00CE3D4E" w:rsidRPr="00FF2A64" w:rsidRDefault="00CE3D4E" w:rsidP="00CE3D4E">
      <w:pPr>
        <w:rPr>
          <w:lang w:val="en-GB"/>
        </w:rPr>
      </w:pPr>
      <w:r w:rsidRPr="00FF2A64">
        <w:rPr>
          <w:lang w:val="en-GB"/>
        </w:rPr>
        <w:t xml:space="preserve">A </w:t>
      </w:r>
      <w:r w:rsidRPr="00FF2A64">
        <w:rPr>
          <w:i/>
          <w:iCs/>
          <w:lang w:val="en-GB"/>
        </w:rPr>
        <w:t>NetSpecification</w:t>
      </w:r>
      <w:r w:rsidRPr="00FF2A64">
        <w:rPr>
          <w:lang w:val="en-GB"/>
        </w:rPr>
        <w:t xml:space="preserve"> is the most abstract way to describe a vehicle electrical system. It is a container for various </w:t>
      </w:r>
      <w:r w:rsidRPr="00FF2A64">
        <w:rPr>
          <w:i/>
          <w:iCs/>
          <w:lang w:val="en-GB"/>
        </w:rPr>
        <w:t>NetworkNodes</w:t>
      </w:r>
      <w:r w:rsidRPr="00FF2A64">
        <w:rPr>
          <w:lang w:val="en-GB"/>
        </w:rPr>
        <w:t xml:space="preserve">, </w:t>
      </w:r>
      <w:r w:rsidRPr="00FF2A64">
        <w:rPr>
          <w:i/>
          <w:iCs/>
          <w:lang w:val="en-GB"/>
        </w:rPr>
        <w:t>Nets</w:t>
      </w:r>
      <w:r w:rsidRPr="00FF2A64">
        <w:rPr>
          <w:lang w:val="en-GB"/>
        </w:rPr>
        <w:t xml:space="preserve"> and </w:t>
      </w:r>
      <w:r w:rsidRPr="00FF2A64">
        <w:rPr>
          <w:i/>
          <w:iCs/>
          <w:lang w:val="en-GB"/>
        </w:rPr>
        <w:t>NetGroups</w:t>
      </w:r>
      <w:r w:rsidRPr="00FF2A64">
        <w:rPr>
          <w:lang w:val="en-GB"/>
        </w:rPr>
        <w:t xml:space="preserve">. A </w:t>
      </w:r>
      <w:r w:rsidRPr="00FF2A64">
        <w:rPr>
          <w:i/>
          <w:iCs/>
          <w:lang w:val="en-GB"/>
        </w:rPr>
        <w:t xml:space="preserve">NetSpecification </w:t>
      </w:r>
      <w:r w:rsidRPr="00FF2A64">
        <w:rPr>
          <w:lang w:val="en-GB"/>
        </w:rPr>
        <w:t>is used if the physical links between electrical components are specified without specifying a concrete network topology and a physical realization. In many processes and applications this is defined as "Architectural Layer".</w:t>
      </w:r>
    </w:p>
    <w:p w14:paraId="372E8F37" w14:textId="77777777" w:rsidR="00CE3D4E" w:rsidRPr="00FF2A64" w:rsidRDefault="00CE3D4E" w:rsidP="00CE3D4E">
      <w:pPr>
        <w:rPr>
          <w:lang w:val="en-GB"/>
        </w:rPr>
      </w:pPr>
      <w:r w:rsidRPr="00FF2A64">
        <w:rPr>
          <w:lang w:val="en-GB"/>
        </w:rPr>
        <w:t xml:space="preserve">A </w:t>
      </w:r>
      <w:r w:rsidRPr="00FF2A64">
        <w:rPr>
          <w:i/>
          <w:iCs/>
          <w:lang w:val="en-GB"/>
        </w:rPr>
        <w:t>NetworkNode</w:t>
      </w:r>
      <w:r w:rsidRPr="00FF2A64">
        <w:rPr>
          <w:lang w:val="en-GB"/>
        </w:rPr>
        <w:t xml:space="preserve"> is a representative for an actor in the electric system, e.g. an actuator, a sensor, an ECU. It can define various </w:t>
      </w:r>
      <w:r w:rsidRPr="00FF2A64">
        <w:rPr>
          <w:i/>
          <w:iCs/>
          <w:lang w:val="en-GB"/>
        </w:rPr>
        <w:t>NetworkPorts,</w:t>
      </w:r>
      <w:r w:rsidRPr="00FF2A64">
        <w:rPr>
          <w:lang w:val="en-GB"/>
        </w:rPr>
        <w:t xml:space="preserve"> which can be classified as a signal source (in the case that the attribute </w:t>
      </w:r>
      <w:r w:rsidRPr="00FF2A64">
        <w:rPr>
          <w:i/>
          <w:iCs/>
          <w:lang w:val="en-GB"/>
        </w:rPr>
        <w:t>signalDirection</w:t>
      </w:r>
      <w:r w:rsidRPr="00FF2A64">
        <w:rPr>
          <w:lang w:val="en-GB"/>
        </w:rPr>
        <w:t xml:space="preserve"> has got the value </w:t>
      </w:r>
      <w:r w:rsidRPr="00FF2A64">
        <w:rPr>
          <w:i/>
          <w:iCs/>
          <w:lang w:val="en-GB"/>
        </w:rPr>
        <w:t>Out</w:t>
      </w:r>
      <w:r w:rsidRPr="00FF2A64">
        <w:rPr>
          <w:lang w:val="en-GB"/>
        </w:rPr>
        <w:t xml:space="preserve">) or as a signal sink (in the case that the attribute </w:t>
      </w:r>
      <w:r w:rsidRPr="00FF2A64">
        <w:rPr>
          <w:i/>
          <w:iCs/>
          <w:lang w:val="en-GB"/>
        </w:rPr>
        <w:t>signalDirection</w:t>
      </w:r>
      <w:r w:rsidRPr="00FF2A64">
        <w:rPr>
          <w:lang w:val="en-GB"/>
        </w:rPr>
        <w:t xml:space="preserve"> has got the value </w:t>
      </w:r>
      <w:r w:rsidRPr="00FF2A64">
        <w:rPr>
          <w:i/>
          <w:iCs/>
          <w:lang w:val="en-GB"/>
        </w:rPr>
        <w:t>In</w:t>
      </w:r>
      <w:r w:rsidRPr="00FF2A64">
        <w:rPr>
          <w:lang w:val="en-GB"/>
        </w:rPr>
        <w:t xml:space="preserve">) or with changing behaviour (in the case that the attribute </w:t>
      </w:r>
      <w:r w:rsidRPr="00FF2A64">
        <w:rPr>
          <w:i/>
          <w:iCs/>
          <w:lang w:val="en-GB"/>
        </w:rPr>
        <w:t>signalDirection</w:t>
      </w:r>
      <w:r w:rsidRPr="00FF2A64">
        <w:rPr>
          <w:lang w:val="en-GB"/>
        </w:rPr>
        <w:t xml:space="preserve"> has got the value </w:t>
      </w:r>
      <w:r w:rsidRPr="00FF2A64">
        <w:rPr>
          <w:i/>
          <w:iCs/>
          <w:lang w:val="en-GB"/>
        </w:rPr>
        <w:t>InOut</w:t>
      </w:r>
      <w:r w:rsidRPr="00FF2A64">
        <w:rPr>
          <w:lang w:val="en-GB"/>
        </w:rPr>
        <w:t>).</w:t>
      </w:r>
    </w:p>
    <w:p w14:paraId="1038EFB3" w14:textId="77777777" w:rsidR="00CE3D4E" w:rsidRPr="00FF2A64" w:rsidRDefault="00CE3D4E" w:rsidP="00CE3D4E">
      <w:pPr>
        <w:rPr>
          <w:lang w:val="en-GB"/>
        </w:rPr>
      </w:pPr>
      <w:r w:rsidRPr="00FF2A64">
        <w:rPr>
          <w:lang w:val="en-GB"/>
        </w:rPr>
        <w:lastRenderedPageBreak/>
        <w:t xml:space="preserve">Note: According to the definition above inliners (normally) and splices are no </w:t>
      </w:r>
      <w:r w:rsidRPr="00FF2A64">
        <w:rPr>
          <w:i/>
          <w:iCs/>
          <w:lang w:val="en-GB"/>
        </w:rPr>
        <w:t>NetworkNodes</w:t>
      </w:r>
      <w:r w:rsidRPr="00FF2A64">
        <w:rPr>
          <w:lang w:val="en-GB"/>
        </w:rPr>
        <w:t xml:space="preserve"> and so are not represented within a </w:t>
      </w:r>
      <w:r w:rsidRPr="00FF2A64">
        <w:rPr>
          <w:i/>
          <w:iCs/>
          <w:lang w:val="en-GB"/>
        </w:rPr>
        <w:t>NetSpecification</w:t>
      </w:r>
      <w:r w:rsidRPr="00FF2A64">
        <w:rPr>
          <w:lang w:val="en-GB"/>
        </w:rPr>
        <w:t>. In some cases, there are architectural relevant inliners (NetworkNodeType = CouplingDevice) that represented in the architectural layer.</w:t>
      </w:r>
    </w:p>
    <w:p w14:paraId="73505AC6" w14:textId="77777777" w:rsidR="00CE3D4E" w:rsidRPr="00FF2A64" w:rsidRDefault="00CE3D4E" w:rsidP="00CE3D4E">
      <w:pPr>
        <w:rPr>
          <w:lang w:val="en-GB"/>
        </w:rPr>
      </w:pPr>
      <w:r w:rsidRPr="00FF2A64">
        <w:rPr>
          <w:lang w:val="en-GB"/>
        </w:rPr>
        <w:t xml:space="preserve">A </w:t>
      </w:r>
      <w:r w:rsidRPr="00FF2A64">
        <w:rPr>
          <w:i/>
          <w:iCs/>
          <w:lang w:val="en-GB"/>
        </w:rPr>
        <w:t>Net</w:t>
      </w:r>
      <w:r w:rsidRPr="00FF2A64">
        <w:rPr>
          <w:lang w:val="en-GB"/>
        </w:rPr>
        <w:t xml:space="preserve"> is a representative of an abstract link between the referenced </w:t>
      </w:r>
      <w:r w:rsidRPr="00FF2A64">
        <w:rPr>
          <w:i/>
          <w:iCs/>
          <w:lang w:val="en-GB"/>
        </w:rPr>
        <w:t>NetworkPorts</w:t>
      </w:r>
      <w:r w:rsidRPr="00FF2A64">
        <w:rPr>
          <w:lang w:val="en-GB"/>
        </w:rPr>
        <w:t xml:space="preserve"> and can be related to a NetType.</w:t>
      </w:r>
    </w:p>
    <w:p w14:paraId="6CB75956" w14:textId="77777777" w:rsidR="00CE3D4E" w:rsidRPr="00FF2A64" w:rsidRDefault="00CE3D4E" w:rsidP="00CE3D4E">
      <w:pPr>
        <w:rPr>
          <w:lang w:val="en-GB"/>
        </w:rPr>
      </w:pPr>
      <w:r w:rsidRPr="00FF2A64">
        <w:rPr>
          <w:lang w:val="en-GB"/>
        </w:rPr>
        <w:t xml:space="preserve">Note: A </w:t>
      </w:r>
      <w:r w:rsidRPr="00FF2A64">
        <w:rPr>
          <w:i/>
          <w:iCs/>
          <w:lang w:val="en-GB"/>
        </w:rPr>
        <w:t>Net</w:t>
      </w:r>
      <w:r w:rsidRPr="00FF2A64">
        <w:rPr>
          <w:lang w:val="en-GB"/>
        </w:rPr>
        <w:t xml:space="preserve"> itself doesn’t define:</w:t>
      </w:r>
    </w:p>
    <w:p w14:paraId="50EB1860" w14:textId="77777777" w:rsidR="00CE3D4E" w:rsidRPr="00FF2A64" w:rsidRDefault="00CE3D4E" w:rsidP="003C2502">
      <w:pPr>
        <w:numPr>
          <w:ilvl w:val="0"/>
          <w:numId w:val="52"/>
        </w:numPr>
        <w:autoSpaceDE/>
        <w:autoSpaceDN/>
        <w:adjustRightInd/>
        <w:spacing w:before="0" w:after="120" w:line="240" w:lineRule="auto"/>
        <w:rPr>
          <w:lang w:val="en-GB"/>
        </w:rPr>
      </w:pPr>
      <w:r w:rsidRPr="00FF2A64">
        <w:rPr>
          <w:lang w:val="en-GB"/>
        </w:rPr>
        <w:t xml:space="preserve">How the topology of the conducting connection must be realized (e.g. if three </w:t>
      </w:r>
      <w:r w:rsidRPr="00FF2A64">
        <w:rPr>
          <w:i/>
          <w:iCs/>
          <w:lang w:val="en-GB"/>
        </w:rPr>
        <w:t>NetworkPorts</w:t>
      </w:r>
      <w:r w:rsidRPr="00FF2A64">
        <w:rPr>
          <w:lang w:val="en-GB"/>
        </w:rPr>
        <w:t xml:space="preserve"> are interconnected, the </w:t>
      </w:r>
      <w:r w:rsidRPr="00FF2A64">
        <w:rPr>
          <w:i/>
          <w:iCs/>
          <w:lang w:val="en-GB"/>
        </w:rPr>
        <w:t xml:space="preserve">Net </w:t>
      </w:r>
      <w:r w:rsidRPr="00FF2A64">
        <w:rPr>
          <w:lang w:val="en-GB"/>
        </w:rPr>
        <w:t>makes no definition if this physical three-point connection is realized with a splice, an insulation displacement connector or a double contact.).</w:t>
      </w:r>
    </w:p>
    <w:p w14:paraId="6612F683" w14:textId="77777777" w:rsidR="00CE3D4E" w:rsidRPr="00FF2A64" w:rsidRDefault="00CE3D4E" w:rsidP="003C2502">
      <w:pPr>
        <w:numPr>
          <w:ilvl w:val="0"/>
          <w:numId w:val="52"/>
        </w:numPr>
        <w:autoSpaceDE/>
        <w:autoSpaceDN/>
        <w:adjustRightInd/>
        <w:spacing w:before="0" w:after="120" w:line="240" w:lineRule="auto"/>
        <w:rPr>
          <w:lang w:val="en-GB"/>
        </w:rPr>
      </w:pPr>
      <w:r w:rsidRPr="00FF2A64">
        <w:rPr>
          <w:lang w:val="en-GB"/>
        </w:rPr>
        <w:t>How the physical connections must be realized (e.g. if a certain BUS Connection is realized by a pair of wires or four wires).</w:t>
      </w:r>
    </w:p>
    <w:p w14:paraId="0087DF0D" w14:textId="77777777" w:rsidR="00CE3D4E" w:rsidRPr="00FF2A64" w:rsidRDefault="00CE3D4E" w:rsidP="00CE3D4E">
      <w:pPr>
        <w:rPr>
          <w:lang w:val="en-GB"/>
        </w:rPr>
      </w:pPr>
      <w:r w:rsidRPr="00FF2A64">
        <w:rPr>
          <w:lang w:val="en-GB"/>
        </w:rPr>
        <w:t xml:space="preserve">Note: Normally, a </w:t>
      </w:r>
      <w:r w:rsidRPr="00FF2A64">
        <w:rPr>
          <w:i/>
          <w:iCs/>
          <w:lang w:val="en-GB"/>
        </w:rPr>
        <w:t>Net</w:t>
      </w:r>
      <w:r w:rsidRPr="00FF2A64">
        <w:rPr>
          <w:lang w:val="en-GB"/>
        </w:rPr>
        <w:t xml:space="preserve"> references at least two </w:t>
      </w:r>
      <w:r w:rsidRPr="00FF2A64">
        <w:rPr>
          <w:i/>
          <w:iCs/>
          <w:lang w:val="en-GB"/>
        </w:rPr>
        <w:t>NetworkPorts</w:t>
      </w:r>
      <w:r w:rsidRPr="00FF2A64">
        <w:rPr>
          <w:lang w:val="en-GB"/>
        </w:rPr>
        <w:t xml:space="preserve">. However, in the very early stages of product development it might be the case that some </w:t>
      </w:r>
      <w:r w:rsidRPr="00FF2A64">
        <w:rPr>
          <w:i/>
          <w:iCs/>
          <w:lang w:val="en-GB"/>
        </w:rPr>
        <w:t>NetworkNodes</w:t>
      </w:r>
      <w:r w:rsidRPr="00FF2A64">
        <w:rPr>
          <w:lang w:val="en-GB"/>
        </w:rPr>
        <w:t xml:space="preserve"> with </w:t>
      </w:r>
      <w:r w:rsidRPr="00FF2A64">
        <w:rPr>
          <w:i/>
          <w:iCs/>
          <w:lang w:val="en-GB"/>
        </w:rPr>
        <w:t>NetworkPorts</w:t>
      </w:r>
      <w:r w:rsidRPr="00FF2A64">
        <w:rPr>
          <w:lang w:val="en-GB"/>
        </w:rPr>
        <w:t xml:space="preserve"> which are source of a dedicated Net are already defined – but the counterparts are not. This is an example where it can be useful to define </w:t>
      </w:r>
      <w:r w:rsidRPr="00FF2A64">
        <w:rPr>
          <w:i/>
          <w:iCs/>
          <w:lang w:val="en-GB"/>
        </w:rPr>
        <w:t>Nets</w:t>
      </w:r>
      <w:r w:rsidRPr="00FF2A64">
        <w:rPr>
          <w:lang w:val="en-GB"/>
        </w:rPr>
        <w:t xml:space="preserve"> referencing only one </w:t>
      </w:r>
      <w:r w:rsidRPr="00FF2A64">
        <w:rPr>
          <w:i/>
          <w:iCs/>
          <w:lang w:val="en-GB"/>
        </w:rPr>
        <w:t>NetworkPort</w:t>
      </w:r>
      <w:r w:rsidRPr="00FF2A64">
        <w:rPr>
          <w:lang w:val="en-GB"/>
        </w:rPr>
        <w:t>.</w:t>
      </w:r>
    </w:p>
    <w:p w14:paraId="7784B8EE" w14:textId="77777777" w:rsidR="00CE3D4E" w:rsidRDefault="00CE3D4E" w:rsidP="00CE3D4E">
      <w:pPr>
        <w:pStyle w:val="berschrift3"/>
        <w:keepLines w:val="0"/>
        <w:numPr>
          <w:ilvl w:val="2"/>
          <w:numId w:val="2"/>
        </w:numPr>
        <w:autoSpaceDE/>
        <w:autoSpaceDN/>
        <w:adjustRightInd/>
        <w:spacing w:before="240" w:after="60" w:line="240" w:lineRule="auto"/>
      </w:pPr>
      <w:bookmarkStart w:id="1190" w:name="_5d7d39b1ad7a39ac364efff2fd5ac89a"/>
      <w:r>
        <w:t>Connection Specification</w:t>
      </w:r>
      <w:bookmarkEnd w:id="1190"/>
    </w:p>
    <w:p w14:paraId="39B7800B" w14:textId="77777777" w:rsidR="00CE3D4E" w:rsidRDefault="00CE3D4E" w:rsidP="00CE3D4E">
      <w:pPr>
        <w:jc w:val="center"/>
      </w:pPr>
      <w:r>
        <w:rPr>
          <w:noProof/>
        </w:rPr>
        <w:drawing>
          <wp:inline distT="0" distB="0" distL="0" distR="0" wp14:anchorId="092EF33B" wp14:editId="6935CD43">
            <wp:extent cx="5756275" cy="4462060"/>
            <wp:effectExtent l="0" t="0" r="0" b="0"/>
            <wp:docPr id="134" name="Picture -480027263.png" descr="-480027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0027263.png"/>
                    <pic:cNvPicPr/>
                  </pic:nvPicPr>
                  <pic:blipFill>
                    <a:blip r:embed="rId85" cstate="print"/>
                    <a:stretch>
                      <a:fillRect/>
                    </a:stretch>
                  </pic:blipFill>
                  <pic:spPr>
                    <a:xfrm>
                      <a:off x="0" y="0"/>
                      <a:ext cx="5756275" cy="4462060"/>
                    </a:xfrm>
                    <a:prstGeom prst="rect">
                      <a:avLst/>
                    </a:prstGeom>
                  </pic:spPr>
                </pic:pic>
              </a:graphicData>
            </a:graphic>
          </wp:inline>
        </w:drawing>
      </w:r>
    </w:p>
    <w:p w14:paraId="4FB7F57F" w14:textId="082E2FDF" w:rsidR="00CE3D4E" w:rsidRPr="00FF2A64" w:rsidRDefault="00CE3D4E" w:rsidP="00CE3D4E">
      <w:pPr>
        <w:pStyle w:val="Beschriftung"/>
        <w:rPr>
          <w:lang w:val="en-GB"/>
        </w:rPr>
      </w:pPr>
      <w:bookmarkStart w:id="1191" w:name="_Toc33620417"/>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68</w:t>
      </w:r>
      <w:r>
        <w:fldChar w:fldCharType="end"/>
      </w:r>
      <w:r w:rsidRPr="00FF2A64">
        <w:rPr>
          <w:lang w:val="en-GB"/>
        </w:rPr>
        <w:t>: Connection Specification</w:t>
      </w:r>
      <w:bookmarkEnd w:id="1191"/>
    </w:p>
    <w:p w14:paraId="5F51D842" w14:textId="77777777" w:rsidR="00CE3D4E" w:rsidRPr="00FF2A64" w:rsidRDefault="00CE3D4E" w:rsidP="00CE3D4E">
      <w:pPr>
        <w:rPr>
          <w:lang w:val="en-GB"/>
        </w:rPr>
      </w:pPr>
      <w:r w:rsidRPr="00FF2A64">
        <w:rPr>
          <w:lang w:val="en-GB"/>
        </w:rPr>
        <w:lastRenderedPageBreak/>
        <w:t xml:space="preserve">A </w:t>
      </w:r>
      <w:r w:rsidRPr="00FF2A64">
        <w:rPr>
          <w:i/>
          <w:iCs/>
          <w:lang w:val="en-GB"/>
        </w:rPr>
        <w:t>ConnectionSpecification</w:t>
      </w:r>
      <w:r w:rsidRPr="00FF2A64">
        <w:rPr>
          <w:lang w:val="en-GB"/>
        </w:rPr>
        <w:t xml:space="preserve"> is intended to contain the logical information that is usually included on an electrical system connection plan (system schematic). It can either stand alone or detail the information of a </w:t>
      </w:r>
      <w:r w:rsidRPr="00FF2A64">
        <w:rPr>
          <w:i/>
          <w:iCs/>
          <w:lang w:val="en-GB"/>
        </w:rPr>
        <w:t>NetSpecification</w:t>
      </w:r>
      <w:r w:rsidRPr="00FF2A64">
        <w:rPr>
          <w:lang w:val="en-GB"/>
        </w:rPr>
        <w:t xml:space="preserve">. A </w:t>
      </w:r>
      <w:r w:rsidRPr="00FF2A64">
        <w:rPr>
          <w:i/>
          <w:iCs/>
          <w:lang w:val="en-GB"/>
        </w:rPr>
        <w:t>ConnectionSpecification</w:t>
      </w:r>
      <w:r w:rsidRPr="00FF2A64">
        <w:rPr>
          <w:lang w:val="en-GB"/>
        </w:rPr>
        <w:t xml:space="preserve"> is a container for various </w:t>
      </w:r>
      <w:r w:rsidRPr="00FF2A64">
        <w:rPr>
          <w:i/>
          <w:iCs/>
          <w:lang w:val="en-GB"/>
        </w:rPr>
        <w:t>ComponentNodes</w:t>
      </w:r>
      <w:r w:rsidRPr="00FF2A64">
        <w:rPr>
          <w:lang w:val="en-GB"/>
        </w:rPr>
        <w:t xml:space="preserve">, </w:t>
      </w:r>
      <w:r w:rsidRPr="00FF2A64">
        <w:rPr>
          <w:i/>
          <w:iCs/>
          <w:lang w:val="en-GB"/>
        </w:rPr>
        <w:t>Connections</w:t>
      </w:r>
      <w:r w:rsidRPr="00FF2A64">
        <w:rPr>
          <w:lang w:val="en-GB"/>
        </w:rPr>
        <w:t xml:space="preserve"> and </w:t>
      </w:r>
      <w:r w:rsidRPr="00FF2A64">
        <w:rPr>
          <w:i/>
          <w:iCs/>
          <w:lang w:val="en-GB"/>
        </w:rPr>
        <w:t>ConnectionGroups</w:t>
      </w:r>
      <w:r w:rsidRPr="00FF2A64">
        <w:rPr>
          <w:lang w:val="en-GB"/>
        </w:rPr>
        <w:t xml:space="preserve">. A </w:t>
      </w:r>
      <w:r w:rsidRPr="00FF2A64">
        <w:rPr>
          <w:i/>
          <w:iCs/>
          <w:lang w:val="en-GB"/>
        </w:rPr>
        <w:t>ConnectionSpecification</w:t>
      </w:r>
      <w:r w:rsidRPr="00FF2A64">
        <w:rPr>
          <w:lang w:val="en-GB"/>
        </w:rPr>
        <w:t xml:space="preserve"> is used, if requirements for realization of the network should be specified (e.g. should a </w:t>
      </w:r>
      <w:r w:rsidRPr="00FF2A64">
        <w:rPr>
          <w:i/>
          <w:iCs/>
          <w:lang w:val="en-GB"/>
        </w:rPr>
        <w:t>Net</w:t>
      </w:r>
      <w:r w:rsidRPr="00FF2A64">
        <w:rPr>
          <w:lang w:val="en-GB"/>
        </w:rPr>
        <w:t xml:space="preserve"> be realized with a single or multiple connection (BUS-Systems)).</w:t>
      </w:r>
    </w:p>
    <w:p w14:paraId="61E254FC" w14:textId="77777777" w:rsidR="00CE3D4E" w:rsidRPr="00FF2A64" w:rsidRDefault="00CE3D4E" w:rsidP="00CE3D4E">
      <w:pPr>
        <w:rPr>
          <w:lang w:val="en-GB"/>
        </w:rPr>
      </w:pPr>
      <w:r w:rsidRPr="00FF2A64">
        <w:rPr>
          <w:lang w:val="en-GB"/>
        </w:rPr>
        <w:t xml:space="preserve">Note: Logical information means a </w:t>
      </w:r>
      <w:r w:rsidRPr="00FF2A64">
        <w:rPr>
          <w:i/>
          <w:iCs/>
          <w:lang w:val="en-GB"/>
        </w:rPr>
        <w:t>ConnectionSpecification</w:t>
      </w:r>
      <w:r w:rsidRPr="00FF2A64">
        <w:rPr>
          <w:lang w:val="en-GB"/>
        </w:rPr>
        <w:t xml:space="preserve"> doesn’t contain layout information. Layout information can be exchanged by other formats like SVG, PDF or DXF.</w:t>
      </w:r>
    </w:p>
    <w:p w14:paraId="42E32ECC" w14:textId="77777777" w:rsidR="00CE3D4E" w:rsidRPr="00FF2A64" w:rsidRDefault="00CE3D4E" w:rsidP="00CE3D4E">
      <w:pPr>
        <w:rPr>
          <w:lang w:val="en-GB"/>
        </w:rPr>
      </w:pPr>
      <w:r w:rsidRPr="00FF2A64">
        <w:rPr>
          <w:lang w:val="en-GB"/>
        </w:rPr>
        <w:t xml:space="preserve">A </w:t>
      </w:r>
      <w:r w:rsidRPr="00FF2A64">
        <w:rPr>
          <w:i/>
          <w:iCs/>
          <w:lang w:val="en-GB"/>
        </w:rPr>
        <w:t>ComponentNode</w:t>
      </w:r>
      <w:r w:rsidRPr="00FF2A64">
        <w:rPr>
          <w:lang w:val="en-GB"/>
        </w:rPr>
        <w:t xml:space="preserve"> is a representative for an element in the electric system, e.g. an actuator, a sensor, an ECUs. In this way it is quite similar to a </w:t>
      </w:r>
      <w:r w:rsidRPr="00FF2A64">
        <w:rPr>
          <w:i/>
          <w:iCs/>
          <w:lang w:val="en-GB"/>
        </w:rPr>
        <w:t>NetworkNode</w:t>
      </w:r>
      <w:r w:rsidRPr="00FF2A64">
        <w:rPr>
          <w:lang w:val="en-GB"/>
        </w:rPr>
        <w:t xml:space="preserve"> and may even reference the corresponding </w:t>
      </w:r>
      <w:r w:rsidRPr="00FF2A64">
        <w:rPr>
          <w:i/>
          <w:iCs/>
          <w:lang w:val="en-GB"/>
        </w:rPr>
        <w:t>NetworkNode</w:t>
      </w:r>
      <w:r w:rsidRPr="00FF2A64">
        <w:rPr>
          <w:lang w:val="en-GB"/>
        </w:rPr>
        <w:t xml:space="preserve"> in this case. Moreover, a </w:t>
      </w:r>
      <w:r w:rsidRPr="00FF2A64">
        <w:rPr>
          <w:i/>
          <w:iCs/>
          <w:lang w:val="en-GB"/>
        </w:rPr>
        <w:t>ComponentNode</w:t>
      </w:r>
      <w:r w:rsidRPr="00FF2A64">
        <w:rPr>
          <w:lang w:val="en-GB"/>
        </w:rPr>
        <w:t xml:space="preserve"> can define </w:t>
      </w:r>
      <w:r w:rsidRPr="00FF2A64">
        <w:rPr>
          <w:i/>
          <w:iCs/>
          <w:lang w:val="en-GB"/>
        </w:rPr>
        <w:t>childNodes</w:t>
      </w:r>
      <w:r w:rsidRPr="00FF2A64">
        <w:rPr>
          <w:lang w:val="en-GB"/>
        </w:rPr>
        <w:t xml:space="preserve"> in order to describe its internal structure.</w:t>
      </w:r>
    </w:p>
    <w:p w14:paraId="20872D7D" w14:textId="77777777" w:rsidR="00CE3D4E" w:rsidRPr="00FF2A64" w:rsidRDefault="00CE3D4E" w:rsidP="00CE3D4E">
      <w:pPr>
        <w:rPr>
          <w:lang w:val="en-GB"/>
        </w:rPr>
      </w:pPr>
      <w:r w:rsidRPr="00FF2A64">
        <w:rPr>
          <w:lang w:val="en-GB"/>
        </w:rPr>
        <w:t xml:space="preserve">There is no general rule if inliners shall appear in the system schematic or not. In many cases their is a detail of the physical design of the harness (like splices). Their creation is done implicitly when an electrological design is routed into a specific topology and the routing crosses an inliner definition of the topology. In these cases, the inliner definition should not appear in the system schematic. However, there are other scenarios where the inliner definition is done on purpose and as part of the electrological design (e.g. for providing a pluggable modularity in the system). In these cases an inliner can appear in the </w:t>
      </w:r>
      <w:r w:rsidRPr="00FF2A64">
        <w:rPr>
          <w:i/>
          <w:iCs/>
          <w:lang w:val="en-GB"/>
        </w:rPr>
        <w:t>ConnectionSpecification</w:t>
      </w:r>
      <w:r w:rsidRPr="00FF2A64">
        <w:rPr>
          <w:lang w:val="en-GB"/>
        </w:rPr>
        <w:t>.</w:t>
      </w:r>
    </w:p>
    <w:p w14:paraId="7CE8E508" w14:textId="77777777" w:rsidR="00CE3D4E" w:rsidRPr="00FF2A64" w:rsidRDefault="00CE3D4E" w:rsidP="00CE3D4E">
      <w:pPr>
        <w:rPr>
          <w:lang w:val="en-GB"/>
        </w:rPr>
      </w:pPr>
      <w:r w:rsidRPr="00FF2A64">
        <w:rPr>
          <w:lang w:val="en-GB"/>
        </w:rPr>
        <w:t xml:space="preserve">A </w:t>
      </w:r>
      <w:r w:rsidRPr="00FF2A64">
        <w:rPr>
          <w:i/>
          <w:iCs/>
          <w:lang w:val="en-GB"/>
        </w:rPr>
        <w:t>ComponentNode</w:t>
      </w:r>
      <w:r w:rsidRPr="00FF2A64">
        <w:rPr>
          <w:lang w:val="en-GB"/>
        </w:rPr>
        <w:t xml:space="preserve"> can specify various </w:t>
      </w:r>
      <w:r w:rsidRPr="00FF2A64">
        <w:rPr>
          <w:i/>
          <w:iCs/>
          <w:lang w:val="en-GB"/>
        </w:rPr>
        <w:t>ComponentPorts</w:t>
      </w:r>
      <w:r w:rsidRPr="00FF2A64">
        <w:rPr>
          <w:lang w:val="en-GB"/>
        </w:rPr>
        <w:t xml:space="preserve">. Each </w:t>
      </w:r>
      <w:r w:rsidRPr="00FF2A64">
        <w:rPr>
          <w:i/>
          <w:iCs/>
          <w:lang w:val="en-GB"/>
        </w:rPr>
        <w:t xml:space="preserve">ComponentPort </w:t>
      </w:r>
      <w:r w:rsidRPr="00FF2A64">
        <w:rPr>
          <w:lang w:val="en-GB"/>
        </w:rPr>
        <w:t xml:space="preserve">can reference its corresponding </w:t>
      </w:r>
      <w:r w:rsidRPr="00FF2A64">
        <w:rPr>
          <w:i/>
          <w:iCs/>
          <w:lang w:val="en-GB"/>
        </w:rPr>
        <w:t>NetworkPort</w:t>
      </w:r>
      <w:r w:rsidRPr="00FF2A64">
        <w:rPr>
          <w:lang w:val="en-GB"/>
        </w:rPr>
        <w:t xml:space="preserve"> (if it has one).</w:t>
      </w:r>
    </w:p>
    <w:p w14:paraId="0DA74ED5" w14:textId="77777777" w:rsidR="00CE3D4E" w:rsidRPr="00FF2A64" w:rsidRDefault="00CE3D4E" w:rsidP="00CE3D4E">
      <w:pPr>
        <w:rPr>
          <w:lang w:val="en-GB"/>
        </w:rPr>
      </w:pPr>
      <w:r w:rsidRPr="00FF2A64">
        <w:rPr>
          <w:i/>
          <w:iCs/>
          <w:lang w:val="en-GB"/>
        </w:rPr>
        <w:t>Connections</w:t>
      </w:r>
      <w:r w:rsidRPr="00FF2A64">
        <w:rPr>
          <w:lang w:val="en-GB"/>
        </w:rPr>
        <w:t xml:space="preserve"> represent the physical realization of a </w:t>
      </w:r>
      <w:r w:rsidRPr="00FF2A64">
        <w:rPr>
          <w:i/>
          <w:iCs/>
          <w:lang w:val="en-GB"/>
        </w:rPr>
        <w:t xml:space="preserve">Net </w:t>
      </w:r>
      <w:r w:rsidRPr="00FF2A64">
        <w:rPr>
          <w:lang w:val="en-GB"/>
        </w:rPr>
        <w:t xml:space="preserve">(without a topology). A </w:t>
      </w:r>
      <w:r w:rsidRPr="00FF2A64">
        <w:rPr>
          <w:i/>
          <w:iCs/>
          <w:lang w:val="en-GB"/>
        </w:rPr>
        <w:t>Net</w:t>
      </w:r>
      <w:r w:rsidRPr="00FF2A64">
        <w:rPr>
          <w:lang w:val="en-GB"/>
        </w:rPr>
        <w:t xml:space="preserve"> (e.g. the BODY-CAN-BUS) can be realized by one or more physical connections (e.g. a CAN-BUS is normally realized by two physical connections (HI &amp; LOW)). The </w:t>
      </w:r>
      <w:r w:rsidRPr="00FF2A64">
        <w:rPr>
          <w:i/>
          <w:iCs/>
          <w:lang w:val="en-GB"/>
        </w:rPr>
        <w:t>Connections</w:t>
      </w:r>
      <w:r w:rsidRPr="00FF2A64">
        <w:rPr>
          <w:lang w:val="en-GB"/>
        </w:rPr>
        <w:t xml:space="preserve"> do not define a topology of the realization. This means that a CAN </w:t>
      </w:r>
      <w:r w:rsidRPr="00FF2A64">
        <w:rPr>
          <w:i/>
          <w:iCs/>
          <w:lang w:val="en-GB"/>
        </w:rPr>
        <w:t>Connection</w:t>
      </w:r>
      <w:r w:rsidRPr="00FF2A64">
        <w:rPr>
          <w:lang w:val="en-GB"/>
        </w:rPr>
        <w:t xml:space="preserve"> with three </w:t>
      </w:r>
      <w:r w:rsidRPr="00FF2A64">
        <w:rPr>
          <w:i/>
          <w:iCs/>
          <w:lang w:val="en-GB"/>
        </w:rPr>
        <w:t>ConnectionEnds</w:t>
      </w:r>
      <w:r w:rsidRPr="00FF2A64">
        <w:rPr>
          <w:lang w:val="en-GB"/>
        </w:rPr>
        <w:t xml:space="preserve"> can be realized in different ways (e.g. three wires with splice, two wire with a double contact or an IDC / IDS contact).</w:t>
      </w:r>
    </w:p>
    <w:p w14:paraId="6687FCA5" w14:textId="77777777" w:rsidR="00CE3D4E" w:rsidRPr="00FF2A64" w:rsidRDefault="00CE3D4E" w:rsidP="00CE3D4E">
      <w:pPr>
        <w:rPr>
          <w:lang w:val="en-GB"/>
        </w:rPr>
      </w:pPr>
      <w:r w:rsidRPr="00FF2A64">
        <w:rPr>
          <w:lang w:val="en-GB"/>
        </w:rPr>
        <w:t xml:space="preserve">A </w:t>
      </w:r>
      <w:r w:rsidRPr="00FF2A64">
        <w:rPr>
          <w:i/>
          <w:iCs/>
          <w:lang w:val="en-GB"/>
        </w:rPr>
        <w:t>ConnectionGroup</w:t>
      </w:r>
      <w:r w:rsidRPr="00FF2A64">
        <w:rPr>
          <w:lang w:val="en-GB"/>
        </w:rPr>
        <w:t xml:space="preserve"> references two or more </w:t>
      </w:r>
      <w:r w:rsidRPr="00FF2A64">
        <w:rPr>
          <w:i/>
          <w:iCs/>
          <w:lang w:val="en-GB"/>
        </w:rPr>
        <w:t>Connections</w:t>
      </w:r>
      <w:r w:rsidRPr="00FF2A64">
        <w:rPr>
          <w:lang w:val="en-GB"/>
        </w:rPr>
        <w:t xml:space="preserve"> expressing the physical realization of the referenced </w:t>
      </w:r>
      <w:r w:rsidRPr="00FF2A64">
        <w:rPr>
          <w:i/>
          <w:iCs/>
          <w:lang w:val="en-GB"/>
        </w:rPr>
        <w:t>Connection</w:t>
      </w:r>
      <w:r w:rsidRPr="00FF2A64">
        <w:rPr>
          <w:lang w:val="en-GB"/>
        </w:rPr>
        <w:t xml:space="preserve"> shall be somehow grouped e.g. twisted. For complex structures a </w:t>
      </w:r>
      <w:r w:rsidRPr="00FF2A64">
        <w:rPr>
          <w:i/>
          <w:iCs/>
          <w:lang w:val="en-GB"/>
        </w:rPr>
        <w:t>ConnectionGroup</w:t>
      </w:r>
      <w:r w:rsidRPr="00FF2A64">
        <w:rPr>
          <w:lang w:val="en-GB"/>
        </w:rPr>
        <w:t xml:space="preserve"> can specify subgroups. Finally, a </w:t>
      </w:r>
      <w:r w:rsidRPr="00FF2A64">
        <w:rPr>
          <w:i/>
          <w:iCs/>
          <w:lang w:val="en-GB"/>
        </w:rPr>
        <w:t>ConnectionGroup</w:t>
      </w:r>
      <w:r w:rsidRPr="00FF2A64">
        <w:rPr>
          <w:lang w:val="en-GB"/>
        </w:rPr>
        <w:t xml:space="preserve"> can reference a </w:t>
      </w:r>
      <w:r w:rsidRPr="00FF2A64">
        <w:rPr>
          <w:i/>
          <w:iCs/>
          <w:lang w:val="en-GB"/>
        </w:rPr>
        <w:t>NetGroup</w:t>
      </w:r>
      <w:r w:rsidRPr="00FF2A64">
        <w:rPr>
          <w:lang w:val="en-GB"/>
        </w:rPr>
        <w:t xml:space="preserve"> in order to express a refinement-relationship.</w:t>
      </w:r>
    </w:p>
    <w:p w14:paraId="09F439C9" w14:textId="77777777" w:rsidR="00CE3D4E" w:rsidRDefault="00CE3D4E" w:rsidP="00CE3D4E">
      <w:pPr>
        <w:pStyle w:val="berschrift3"/>
        <w:keepLines w:val="0"/>
        <w:numPr>
          <w:ilvl w:val="2"/>
          <w:numId w:val="2"/>
        </w:numPr>
        <w:autoSpaceDE/>
        <w:autoSpaceDN/>
        <w:adjustRightInd/>
        <w:spacing w:before="240" w:after="60" w:line="240" w:lineRule="auto"/>
      </w:pPr>
      <w:bookmarkStart w:id="1192" w:name="_7604ff6707784a7182475b31a70ef7f3"/>
      <w:r>
        <w:lastRenderedPageBreak/>
        <w:t>Wiring Specification</w:t>
      </w:r>
      <w:bookmarkEnd w:id="1192"/>
    </w:p>
    <w:p w14:paraId="79598073" w14:textId="77777777" w:rsidR="00CE3D4E" w:rsidRDefault="00CE3D4E" w:rsidP="00CE3D4E">
      <w:pPr>
        <w:jc w:val="center"/>
      </w:pPr>
      <w:r>
        <w:rPr>
          <w:noProof/>
        </w:rPr>
        <w:drawing>
          <wp:inline distT="0" distB="0" distL="0" distR="0" wp14:anchorId="50107155" wp14:editId="21D8BC99">
            <wp:extent cx="5756274" cy="3553512"/>
            <wp:effectExtent l="0" t="0" r="0" b="0"/>
            <wp:docPr id="136" name="Picture 876598497.png" descr="876598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76598497.png"/>
                    <pic:cNvPicPr/>
                  </pic:nvPicPr>
                  <pic:blipFill>
                    <a:blip r:embed="rId86" cstate="print"/>
                    <a:stretch>
                      <a:fillRect/>
                    </a:stretch>
                  </pic:blipFill>
                  <pic:spPr>
                    <a:xfrm>
                      <a:off x="0" y="0"/>
                      <a:ext cx="5756274" cy="3553512"/>
                    </a:xfrm>
                    <a:prstGeom prst="rect">
                      <a:avLst/>
                    </a:prstGeom>
                  </pic:spPr>
                </pic:pic>
              </a:graphicData>
            </a:graphic>
          </wp:inline>
        </w:drawing>
      </w:r>
    </w:p>
    <w:p w14:paraId="79A1B0F6" w14:textId="01A312AD" w:rsidR="00CE3D4E" w:rsidRPr="00FF2A64" w:rsidRDefault="00CE3D4E" w:rsidP="00CE3D4E">
      <w:pPr>
        <w:pStyle w:val="Beschriftung"/>
        <w:rPr>
          <w:lang w:val="en-GB"/>
        </w:rPr>
      </w:pPr>
      <w:bookmarkStart w:id="1193" w:name="_Toc33620418"/>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69</w:t>
      </w:r>
      <w:r>
        <w:fldChar w:fldCharType="end"/>
      </w:r>
      <w:r w:rsidRPr="00FF2A64">
        <w:rPr>
          <w:lang w:val="en-GB"/>
        </w:rPr>
        <w:t>: Wiring Specification</w:t>
      </w:r>
      <w:bookmarkEnd w:id="1193"/>
    </w:p>
    <w:p w14:paraId="4B0ED0DE" w14:textId="77777777" w:rsidR="00CE3D4E" w:rsidRPr="00FF2A64" w:rsidRDefault="00CE3D4E" w:rsidP="00CE3D4E">
      <w:pPr>
        <w:rPr>
          <w:lang w:val="en-GB"/>
        </w:rPr>
      </w:pPr>
      <w:r w:rsidRPr="00FF2A64">
        <w:rPr>
          <w:lang w:val="en-GB"/>
        </w:rPr>
        <w:t>The VEC model breaks down the information that is usually included on an electrical system wiring plan into three aspects: part usage information, contacting information and mating information. As part usage information is for instance also relevant in the geometry respectively part placement context and as contacting and mating information is also relevant in the KBL context (the final definition of wiring harnesses and harness modules), the VEC model does not define an integrated WiringSpecification class for all these aspects. Instead, the VEC model defines for each of the three mentioned aspects a separate specification class, which can be reused when necessary (see also "Instances of Components").</w:t>
      </w:r>
    </w:p>
    <w:p w14:paraId="126FA619" w14:textId="77777777" w:rsidR="00CE3D4E" w:rsidRPr="00FF2A64" w:rsidRDefault="00CE3D4E" w:rsidP="00CE3D4E">
      <w:pPr>
        <w:rPr>
          <w:lang w:val="en-GB"/>
        </w:rPr>
      </w:pPr>
      <w:r w:rsidRPr="00FF2A64">
        <w:rPr>
          <w:lang w:val="en-GB"/>
        </w:rPr>
        <w:t xml:space="preserve">EE-components in a wiring diagram are intended to be described as </w:t>
      </w:r>
      <w:r w:rsidRPr="00FF2A64">
        <w:rPr>
          <w:i/>
          <w:iCs/>
          <w:lang w:val="en-GB"/>
        </w:rPr>
        <w:t>PartUsages</w:t>
      </w:r>
      <w:r w:rsidRPr="00FF2A64">
        <w:rPr>
          <w:lang w:val="en-GB"/>
        </w:rPr>
        <w:t xml:space="preserve"> with an </w:t>
      </w:r>
      <w:r w:rsidRPr="00FF2A64">
        <w:rPr>
          <w:i/>
          <w:iCs/>
          <w:lang w:val="en-GB"/>
        </w:rPr>
        <w:t>EEComponentRole</w:t>
      </w:r>
      <w:r w:rsidRPr="00FF2A64">
        <w:rPr>
          <w:lang w:val="en-GB"/>
        </w:rPr>
        <w:t xml:space="preserve">. Each of these </w:t>
      </w:r>
      <w:r w:rsidRPr="00FF2A64">
        <w:rPr>
          <w:i/>
          <w:iCs/>
          <w:lang w:val="en-GB"/>
        </w:rPr>
        <w:t xml:space="preserve">PartUsages </w:t>
      </w:r>
      <w:r w:rsidRPr="00FF2A64">
        <w:rPr>
          <w:lang w:val="en-GB"/>
        </w:rPr>
        <w:t>can</w:t>
      </w:r>
      <w:r w:rsidRPr="00FF2A64">
        <w:rPr>
          <w:i/>
          <w:iCs/>
          <w:lang w:val="en-GB"/>
        </w:rPr>
        <w:t xml:space="preserve"> </w:t>
      </w:r>
      <w:r w:rsidRPr="00FF2A64">
        <w:rPr>
          <w:lang w:val="en-GB"/>
        </w:rPr>
        <w:t xml:space="preserve">reference an </w:t>
      </w:r>
      <w:r w:rsidRPr="00FF2A64">
        <w:rPr>
          <w:i/>
          <w:iCs/>
          <w:lang w:val="en-GB"/>
        </w:rPr>
        <w:t>EEComponentSpecification</w:t>
      </w:r>
      <w:r w:rsidRPr="00FF2A64">
        <w:rPr>
          <w:lang w:val="en-GB"/>
        </w:rPr>
        <w:t xml:space="preserve"> in order to describe relevant technical properties. The </w:t>
      </w:r>
      <w:r w:rsidRPr="00FF2A64">
        <w:rPr>
          <w:i/>
          <w:iCs/>
          <w:lang w:val="en-GB"/>
        </w:rPr>
        <w:t>EEComponentRole</w:t>
      </w:r>
      <w:r w:rsidRPr="00FF2A64">
        <w:rPr>
          <w:lang w:val="en-GB"/>
        </w:rPr>
        <w:t xml:space="preserve"> can specify a </w:t>
      </w:r>
      <w:r w:rsidRPr="00FF2A64">
        <w:rPr>
          <w:i/>
          <w:iCs/>
          <w:lang w:val="en-GB"/>
        </w:rPr>
        <w:t>TerminalRole</w:t>
      </w:r>
      <w:r w:rsidRPr="00FF2A64">
        <w:rPr>
          <w:lang w:val="en-GB"/>
        </w:rPr>
        <w:t xml:space="preserve"> for each EE-component pin. This can act as the basis for a mating definition between the EE-component pins and harness connector pins.</w:t>
      </w:r>
    </w:p>
    <w:p w14:paraId="6043D191" w14:textId="77777777" w:rsidR="00CE3D4E" w:rsidRPr="00FF2A64" w:rsidRDefault="00CE3D4E" w:rsidP="00CE3D4E">
      <w:pPr>
        <w:rPr>
          <w:lang w:val="en-GB"/>
        </w:rPr>
      </w:pPr>
      <w:r w:rsidRPr="00FF2A64">
        <w:rPr>
          <w:lang w:val="en-GB"/>
        </w:rPr>
        <w:t xml:space="preserve">Harness connectors in a wiring diagram are intended to be described as </w:t>
      </w:r>
      <w:r w:rsidRPr="00FF2A64">
        <w:rPr>
          <w:i/>
          <w:iCs/>
          <w:lang w:val="en-GB"/>
        </w:rPr>
        <w:t>PartUsages</w:t>
      </w:r>
      <w:r w:rsidRPr="00FF2A64">
        <w:rPr>
          <w:lang w:val="en-GB"/>
        </w:rPr>
        <w:t xml:space="preserve"> with a </w:t>
      </w:r>
      <w:r w:rsidRPr="00FF2A64">
        <w:rPr>
          <w:i/>
          <w:iCs/>
          <w:lang w:val="en-GB"/>
        </w:rPr>
        <w:t>ConnectorHousingRole</w:t>
      </w:r>
      <w:r w:rsidRPr="00FF2A64">
        <w:rPr>
          <w:lang w:val="en-GB"/>
        </w:rPr>
        <w:t xml:space="preserve">. Each of these </w:t>
      </w:r>
      <w:r w:rsidRPr="00FF2A64">
        <w:rPr>
          <w:i/>
          <w:iCs/>
          <w:lang w:val="en-GB"/>
        </w:rPr>
        <w:t>PartUsages</w:t>
      </w:r>
      <w:r w:rsidRPr="00FF2A64">
        <w:rPr>
          <w:lang w:val="en-GB"/>
        </w:rPr>
        <w:t xml:space="preserve"> can reference a </w:t>
      </w:r>
      <w:r w:rsidRPr="00FF2A64">
        <w:rPr>
          <w:i/>
          <w:iCs/>
          <w:lang w:val="en-GB"/>
        </w:rPr>
        <w:t>ConnectorHousingSpecification</w:t>
      </w:r>
      <w:r w:rsidRPr="00FF2A64">
        <w:rPr>
          <w:lang w:val="en-GB"/>
        </w:rPr>
        <w:t xml:space="preserve"> in order to describe relevant technical properties.</w:t>
      </w:r>
    </w:p>
    <w:p w14:paraId="24CB8244" w14:textId="77777777" w:rsidR="00CE3D4E" w:rsidRPr="00FF2A64" w:rsidRDefault="00CE3D4E" w:rsidP="00CE3D4E">
      <w:pPr>
        <w:rPr>
          <w:lang w:val="en-GB"/>
        </w:rPr>
      </w:pPr>
      <w:r w:rsidRPr="00FF2A64">
        <w:rPr>
          <w:lang w:val="en-GB"/>
        </w:rPr>
        <w:t xml:space="preserve">Harness connector pins in a wiring diagram are intended to be described as </w:t>
      </w:r>
      <w:r w:rsidRPr="00FF2A64">
        <w:rPr>
          <w:i/>
          <w:iCs/>
          <w:lang w:val="en-GB"/>
        </w:rPr>
        <w:t>PartUsages</w:t>
      </w:r>
      <w:r w:rsidRPr="00FF2A64">
        <w:rPr>
          <w:lang w:val="en-GB"/>
        </w:rPr>
        <w:t xml:space="preserve"> with a </w:t>
      </w:r>
      <w:r w:rsidRPr="00FF2A64">
        <w:rPr>
          <w:i/>
          <w:iCs/>
          <w:lang w:val="en-GB"/>
        </w:rPr>
        <w:t>PluggableTerminalRole</w:t>
      </w:r>
      <w:r w:rsidRPr="00FF2A64">
        <w:rPr>
          <w:lang w:val="en-GB"/>
        </w:rPr>
        <w:t xml:space="preserve">. Each of these </w:t>
      </w:r>
      <w:r w:rsidRPr="00FF2A64">
        <w:rPr>
          <w:i/>
          <w:iCs/>
          <w:lang w:val="en-GB"/>
        </w:rPr>
        <w:t xml:space="preserve">PartUsages </w:t>
      </w:r>
      <w:r w:rsidRPr="00FF2A64">
        <w:rPr>
          <w:lang w:val="en-GB"/>
        </w:rPr>
        <w:t>can</w:t>
      </w:r>
      <w:r w:rsidRPr="00FF2A64">
        <w:rPr>
          <w:i/>
          <w:iCs/>
          <w:lang w:val="en-GB"/>
        </w:rPr>
        <w:t xml:space="preserve"> </w:t>
      </w:r>
      <w:r w:rsidRPr="00FF2A64">
        <w:rPr>
          <w:lang w:val="en-GB"/>
        </w:rPr>
        <w:t xml:space="preserve">reference a </w:t>
      </w:r>
      <w:r w:rsidRPr="00FF2A64">
        <w:rPr>
          <w:i/>
          <w:iCs/>
          <w:lang w:val="en-GB"/>
        </w:rPr>
        <w:t>PluggableTerminalSpecification</w:t>
      </w:r>
      <w:r w:rsidRPr="00FF2A64">
        <w:rPr>
          <w:lang w:val="en-GB"/>
        </w:rPr>
        <w:t xml:space="preserve"> in order to describe relevant technical properties. The relationship between harness connector and harness connector pin is intended to be described by a </w:t>
      </w:r>
      <w:r w:rsidRPr="00FF2A64">
        <w:rPr>
          <w:i/>
          <w:iCs/>
          <w:lang w:val="en-GB"/>
        </w:rPr>
        <w:t>ContactingSpecification</w:t>
      </w:r>
      <w:r w:rsidRPr="00FF2A64">
        <w:rPr>
          <w:lang w:val="en-GB"/>
        </w:rPr>
        <w:t xml:space="preserve"> which defines an appropriate </w:t>
      </w:r>
      <w:r w:rsidRPr="00FF2A64">
        <w:rPr>
          <w:i/>
          <w:iCs/>
          <w:lang w:val="en-GB"/>
        </w:rPr>
        <w:t>CavityMounting</w:t>
      </w:r>
      <w:r w:rsidRPr="00FF2A64">
        <w:rPr>
          <w:lang w:val="en-GB"/>
        </w:rPr>
        <w:t>.</w:t>
      </w:r>
    </w:p>
    <w:p w14:paraId="2E513555" w14:textId="77777777" w:rsidR="00CE3D4E" w:rsidRPr="00FF2A64" w:rsidRDefault="00CE3D4E" w:rsidP="00CE3D4E">
      <w:pPr>
        <w:rPr>
          <w:lang w:val="en-GB"/>
        </w:rPr>
      </w:pPr>
      <w:r w:rsidRPr="00FF2A64">
        <w:rPr>
          <w:lang w:val="en-GB"/>
        </w:rPr>
        <w:lastRenderedPageBreak/>
        <w:t xml:space="preserve">Wiring connections are intended to be described as </w:t>
      </w:r>
      <w:r w:rsidRPr="00FF2A64">
        <w:rPr>
          <w:i/>
          <w:iCs/>
          <w:lang w:val="en-GB"/>
        </w:rPr>
        <w:t>PartUsages</w:t>
      </w:r>
      <w:r w:rsidRPr="00FF2A64">
        <w:rPr>
          <w:lang w:val="en-GB"/>
        </w:rPr>
        <w:t xml:space="preserve"> with a </w:t>
      </w:r>
      <w:r w:rsidRPr="00FF2A64">
        <w:rPr>
          <w:i/>
          <w:iCs/>
          <w:lang w:val="en-GB"/>
        </w:rPr>
        <w:t>WireRole</w:t>
      </w:r>
      <w:r w:rsidRPr="00FF2A64">
        <w:rPr>
          <w:lang w:val="en-GB"/>
        </w:rPr>
        <w:t xml:space="preserve"> in combination with a </w:t>
      </w:r>
      <w:r w:rsidRPr="00FF2A64">
        <w:rPr>
          <w:i/>
          <w:iCs/>
          <w:lang w:val="en-GB"/>
        </w:rPr>
        <w:t>ContactingSpecification</w:t>
      </w:r>
      <w:r w:rsidRPr="00FF2A64">
        <w:rPr>
          <w:lang w:val="en-GB"/>
        </w:rPr>
        <w:t xml:space="preserve"> which defines an appropriate </w:t>
      </w:r>
      <w:r w:rsidRPr="00FF2A64">
        <w:rPr>
          <w:i/>
          <w:iCs/>
          <w:lang w:val="en-GB"/>
        </w:rPr>
        <w:t>WireMounting</w:t>
      </w:r>
      <w:r w:rsidRPr="00FF2A64">
        <w:rPr>
          <w:lang w:val="en-GB"/>
        </w:rPr>
        <w:t xml:space="preserve">. Each of these </w:t>
      </w:r>
      <w:r w:rsidRPr="00FF2A64">
        <w:rPr>
          <w:i/>
          <w:iCs/>
          <w:lang w:val="en-GB"/>
        </w:rPr>
        <w:t>PartUsages</w:t>
      </w:r>
      <w:r w:rsidRPr="00FF2A64">
        <w:rPr>
          <w:lang w:val="en-GB"/>
        </w:rPr>
        <w:t xml:space="preserve"> can reference a </w:t>
      </w:r>
      <w:r w:rsidRPr="00FF2A64">
        <w:rPr>
          <w:i/>
          <w:iCs/>
          <w:lang w:val="en-GB"/>
        </w:rPr>
        <w:t>WireSpecification</w:t>
      </w:r>
      <w:r w:rsidRPr="00FF2A64">
        <w:rPr>
          <w:lang w:val="en-GB"/>
        </w:rPr>
        <w:t xml:space="preserve"> in order to describe relevant technical properties.</w:t>
      </w:r>
    </w:p>
    <w:p w14:paraId="7C77D46B" w14:textId="77777777" w:rsidR="00CE3D4E" w:rsidRPr="00FF2A64" w:rsidRDefault="00CE3D4E" w:rsidP="00CE3D4E">
      <w:pPr>
        <w:rPr>
          <w:lang w:val="en-GB"/>
        </w:rPr>
      </w:pPr>
      <w:r w:rsidRPr="00FF2A64">
        <w:rPr>
          <w:lang w:val="en-GB"/>
        </w:rPr>
        <w:t xml:space="preserve">The </w:t>
      </w:r>
      <w:r w:rsidRPr="00FF2A64">
        <w:rPr>
          <w:i/>
          <w:iCs/>
          <w:lang w:val="en-GB"/>
        </w:rPr>
        <w:t>PartUsages</w:t>
      </w:r>
      <w:r w:rsidRPr="00FF2A64">
        <w:rPr>
          <w:lang w:val="en-GB"/>
        </w:rPr>
        <w:t xml:space="preserve"> with </w:t>
      </w:r>
      <w:r w:rsidRPr="00FF2A64">
        <w:rPr>
          <w:i/>
          <w:iCs/>
          <w:lang w:val="en-GB"/>
        </w:rPr>
        <w:t>EEComponentRole</w:t>
      </w:r>
      <w:r w:rsidRPr="00FF2A64">
        <w:rPr>
          <w:lang w:val="en-GB"/>
        </w:rPr>
        <w:t xml:space="preserve"> respectively </w:t>
      </w:r>
      <w:r w:rsidRPr="00FF2A64">
        <w:rPr>
          <w:i/>
          <w:iCs/>
          <w:lang w:val="en-GB"/>
        </w:rPr>
        <w:t>ConnectorHousingRole</w:t>
      </w:r>
      <w:r w:rsidRPr="00FF2A64">
        <w:rPr>
          <w:lang w:val="en-GB"/>
        </w:rPr>
        <w:t xml:space="preserve">, </w:t>
      </w:r>
      <w:r w:rsidRPr="00FF2A64">
        <w:rPr>
          <w:i/>
          <w:iCs/>
          <w:lang w:val="en-GB"/>
        </w:rPr>
        <w:t>TerminalRole</w:t>
      </w:r>
      <w:r w:rsidRPr="00FF2A64">
        <w:rPr>
          <w:lang w:val="en-GB"/>
        </w:rPr>
        <w:t xml:space="preserve"> or </w:t>
      </w:r>
      <w:r w:rsidRPr="00FF2A64">
        <w:rPr>
          <w:i/>
          <w:iCs/>
          <w:lang w:val="en-GB"/>
        </w:rPr>
        <w:t>WireRole</w:t>
      </w:r>
      <w:r w:rsidRPr="00FF2A64">
        <w:rPr>
          <w:lang w:val="en-GB"/>
        </w:rPr>
        <w:t xml:space="preserve"> can each reference their specific corresponding element within a </w:t>
      </w:r>
      <w:r w:rsidRPr="00FF2A64">
        <w:rPr>
          <w:i/>
          <w:iCs/>
          <w:lang w:val="en-GB"/>
        </w:rPr>
        <w:t>ConnectionSpecification</w:t>
      </w:r>
      <w:r w:rsidRPr="00FF2A64">
        <w:rPr>
          <w:lang w:val="en-GB"/>
        </w:rPr>
        <w:t xml:space="preserve"> in order to express a refinement-relationship.</w:t>
      </w:r>
    </w:p>
    <w:p w14:paraId="1C1D0535" w14:textId="77777777" w:rsidR="00CE3D4E" w:rsidRDefault="00CE3D4E" w:rsidP="00CE3D4E">
      <w:pPr>
        <w:pStyle w:val="berschrift3"/>
        <w:keepLines w:val="0"/>
        <w:numPr>
          <w:ilvl w:val="2"/>
          <w:numId w:val="2"/>
        </w:numPr>
        <w:autoSpaceDE/>
        <w:autoSpaceDN/>
        <w:adjustRightInd/>
        <w:spacing w:before="240" w:after="60" w:line="240" w:lineRule="auto"/>
      </w:pPr>
      <w:bookmarkStart w:id="1194" w:name="_4816500fcd201c5f17506b8b9916eb95"/>
      <w:r>
        <w:t>Contacting Specification</w:t>
      </w:r>
      <w:bookmarkEnd w:id="1194"/>
    </w:p>
    <w:p w14:paraId="205D914E" w14:textId="77777777" w:rsidR="00CE3D4E" w:rsidRDefault="00CE3D4E" w:rsidP="00CE3D4E">
      <w:pPr>
        <w:jc w:val="center"/>
      </w:pPr>
      <w:r>
        <w:rPr>
          <w:noProof/>
        </w:rPr>
        <w:drawing>
          <wp:inline distT="0" distB="0" distL="0" distR="0" wp14:anchorId="12C7F095" wp14:editId="1B65440C">
            <wp:extent cx="5756275" cy="3081065"/>
            <wp:effectExtent l="0" t="0" r="0" b="0"/>
            <wp:docPr id="138" name="Picture -1936122129.png" descr="-193612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936122129.png"/>
                    <pic:cNvPicPr/>
                  </pic:nvPicPr>
                  <pic:blipFill>
                    <a:blip r:embed="rId87" cstate="print"/>
                    <a:stretch>
                      <a:fillRect/>
                    </a:stretch>
                  </pic:blipFill>
                  <pic:spPr>
                    <a:xfrm>
                      <a:off x="0" y="0"/>
                      <a:ext cx="5756275" cy="3081065"/>
                    </a:xfrm>
                    <a:prstGeom prst="rect">
                      <a:avLst/>
                    </a:prstGeom>
                  </pic:spPr>
                </pic:pic>
              </a:graphicData>
            </a:graphic>
          </wp:inline>
        </w:drawing>
      </w:r>
    </w:p>
    <w:p w14:paraId="409C2904" w14:textId="5F661CC3" w:rsidR="00CE3D4E" w:rsidRPr="00FF2A64" w:rsidRDefault="00CE3D4E" w:rsidP="00CE3D4E">
      <w:pPr>
        <w:pStyle w:val="Beschriftung"/>
        <w:rPr>
          <w:lang w:val="en-GB"/>
        </w:rPr>
      </w:pPr>
      <w:bookmarkStart w:id="1195" w:name="_Toc33620419"/>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70</w:t>
      </w:r>
      <w:r>
        <w:fldChar w:fldCharType="end"/>
      </w:r>
      <w:r w:rsidRPr="00FF2A64">
        <w:rPr>
          <w:lang w:val="en-GB"/>
        </w:rPr>
        <w:t>: Contacting Specification</w:t>
      </w:r>
      <w:bookmarkEnd w:id="1195"/>
    </w:p>
    <w:p w14:paraId="41DE4376" w14:textId="77777777" w:rsidR="00CE3D4E" w:rsidRPr="00FF2A64" w:rsidRDefault="00CE3D4E" w:rsidP="00CE3D4E">
      <w:pPr>
        <w:rPr>
          <w:lang w:val="en-GB"/>
        </w:rPr>
      </w:pPr>
      <w:r w:rsidRPr="00FF2A64">
        <w:rPr>
          <w:lang w:val="en-GB"/>
        </w:rPr>
        <w:t xml:space="preserve">A </w:t>
      </w:r>
      <w:r w:rsidRPr="00FF2A64">
        <w:rPr>
          <w:i/>
          <w:iCs/>
          <w:lang w:val="en-GB"/>
        </w:rPr>
        <w:t>ContactingSpecification</w:t>
      </w:r>
      <w:r w:rsidRPr="00FF2A64">
        <w:rPr>
          <w:lang w:val="en-GB"/>
        </w:rPr>
        <w:t xml:space="preserve"> is used to describe contacting information in several uses cases: It can be used to describe both the more abstract contacting information which is contained on an electrical system wiring plan and the very concrete contacting of an assembly / module/ harness configuration or even a 150% harness description.</w:t>
      </w:r>
    </w:p>
    <w:p w14:paraId="06CEEAE0" w14:textId="77777777" w:rsidR="00CE3D4E" w:rsidRPr="00FF2A64" w:rsidRDefault="00CE3D4E" w:rsidP="00CE3D4E">
      <w:pPr>
        <w:rPr>
          <w:lang w:val="en-GB"/>
        </w:rPr>
      </w:pPr>
      <w:r w:rsidRPr="00FF2A64">
        <w:rPr>
          <w:lang w:val="en-GB"/>
        </w:rPr>
        <w:t xml:space="preserve">A </w:t>
      </w:r>
      <w:r w:rsidRPr="00FF2A64">
        <w:rPr>
          <w:i/>
          <w:iCs/>
          <w:lang w:val="en-GB"/>
        </w:rPr>
        <w:t>ContactingSpecification</w:t>
      </w:r>
      <w:r w:rsidRPr="00FF2A64">
        <w:rPr>
          <w:lang w:val="en-GB"/>
        </w:rPr>
        <w:t xml:space="preserve"> is a container for various </w:t>
      </w:r>
      <w:r w:rsidRPr="00FF2A64">
        <w:rPr>
          <w:i/>
          <w:iCs/>
          <w:lang w:val="en-GB"/>
        </w:rPr>
        <w:t>ContactPoints</w:t>
      </w:r>
      <w:r w:rsidRPr="00FF2A64">
        <w:rPr>
          <w:lang w:val="en-GB"/>
        </w:rPr>
        <w:t xml:space="preserve">. Each </w:t>
      </w:r>
      <w:r w:rsidRPr="00FF2A64">
        <w:rPr>
          <w:i/>
          <w:iCs/>
          <w:lang w:val="en-GB"/>
        </w:rPr>
        <w:t>ContactPoint</w:t>
      </w:r>
      <w:r w:rsidRPr="00FF2A64">
        <w:rPr>
          <w:lang w:val="en-GB"/>
        </w:rPr>
        <w:t xml:space="preserve"> can specify several </w:t>
      </w:r>
      <w:r w:rsidRPr="00FF2A64">
        <w:rPr>
          <w:i/>
          <w:iCs/>
          <w:lang w:val="en-GB"/>
        </w:rPr>
        <w:t>CavityMountings</w:t>
      </w:r>
      <w:r w:rsidRPr="00FF2A64">
        <w:rPr>
          <w:lang w:val="en-GB"/>
        </w:rPr>
        <w:t xml:space="preserve"> and </w:t>
      </w:r>
      <w:r w:rsidRPr="00FF2A64">
        <w:rPr>
          <w:i/>
          <w:iCs/>
          <w:lang w:val="en-GB"/>
        </w:rPr>
        <w:t>WireMountings</w:t>
      </w:r>
      <w:r w:rsidRPr="00FF2A64">
        <w:rPr>
          <w:lang w:val="en-GB"/>
        </w:rPr>
        <w:t xml:space="preserve"> and will in most cases reference a </w:t>
      </w:r>
      <w:r w:rsidRPr="00FF2A64">
        <w:rPr>
          <w:i/>
          <w:iCs/>
          <w:lang w:val="en-GB"/>
        </w:rPr>
        <w:t>TerminalRole</w:t>
      </w:r>
      <w:r w:rsidRPr="00FF2A64">
        <w:rPr>
          <w:lang w:val="en-GB"/>
        </w:rPr>
        <w:t>.</w:t>
      </w:r>
    </w:p>
    <w:p w14:paraId="4B154128" w14:textId="77777777" w:rsidR="00CE3D4E" w:rsidRPr="00FF2A64" w:rsidRDefault="00CE3D4E" w:rsidP="00CE3D4E">
      <w:pPr>
        <w:rPr>
          <w:lang w:val="en-GB"/>
        </w:rPr>
      </w:pPr>
      <w:r w:rsidRPr="00FF2A64">
        <w:rPr>
          <w:lang w:val="en-GB"/>
        </w:rPr>
        <w:t xml:space="preserve">A </w:t>
      </w:r>
      <w:r w:rsidRPr="00FF2A64">
        <w:rPr>
          <w:i/>
          <w:iCs/>
          <w:lang w:val="en-GB"/>
        </w:rPr>
        <w:t>WiringMounting</w:t>
      </w:r>
      <w:r w:rsidRPr="00FF2A64">
        <w:rPr>
          <w:lang w:val="en-GB"/>
        </w:rPr>
        <w:t xml:space="preserve"> references one or more </w:t>
      </w:r>
      <w:r w:rsidRPr="00FF2A64">
        <w:rPr>
          <w:i/>
          <w:iCs/>
          <w:lang w:val="en-GB"/>
        </w:rPr>
        <w:t>WireEnds</w:t>
      </w:r>
      <w:r w:rsidRPr="00FF2A64">
        <w:rPr>
          <w:lang w:val="en-GB"/>
        </w:rPr>
        <w:t xml:space="preserve"> stating they are contacted with the </w:t>
      </w:r>
      <w:r w:rsidRPr="00FF2A64">
        <w:rPr>
          <w:i/>
          <w:iCs/>
          <w:lang w:val="en-GB"/>
        </w:rPr>
        <w:t xml:space="preserve">TerminalRole </w:t>
      </w:r>
      <w:r w:rsidRPr="00FF2A64">
        <w:rPr>
          <w:lang w:val="en-GB"/>
        </w:rPr>
        <w:t xml:space="preserve">referenced by the </w:t>
      </w:r>
      <w:r w:rsidRPr="00FF2A64">
        <w:rPr>
          <w:i/>
          <w:iCs/>
          <w:lang w:val="en-GB"/>
        </w:rPr>
        <w:t>ContactPoint</w:t>
      </w:r>
      <w:r w:rsidRPr="00FF2A64">
        <w:rPr>
          <w:lang w:val="en-GB"/>
        </w:rPr>
        <w:t xml:space="preserve">. In cases of ambiguity a </w:t>
      </w:r>
      <w:r w:rsidRPr="00FF2A64">
        <w:rPr>
          <w:i/>
          <w:iCs/>
          <w:lang w:val="en-GB"/>
        </w:rPr>
        <w:t>WireMounting</w:t>
      </w:r>
      <w:r w:rsidRPr="00FF2A64">
        <w:rPr>
          <w:lang w:val="en-GB"/>
        </w:rPr>
        <w:t xml:space="preserve"> can specify various </w:t>
      </w:r>
      <w:r w:rsidRPr="00FF2A64">
        <w:rPr>
          <w:i/>
          <w:iCs/>
          <w:lang w:val="en-GB"/>
        </w:rPr>
        <w:t>WireMountingDetails</w:t>
      </w:r>
      <w:r w:rsidRPr="00FF2A64">
        <w:rPr>
          <w:lang w:val="en-GB"/>
        </w:rPr>
        <w:t xml:space="preserve"> in order to describe which </w:t>
      </w:r>
      <w:r w:rsidRPr="00FF2A64">
        <w:rPr>
          <w:i/>
          <w:iCs/>
          <w:lang w:val="en-GB"/>
        </w:rPr>
        <w:t>WireEnd</w:t>
      </w:r>
      <w:r w:rsidRPr="00FF2A64">
        <w:rPr>
          <w:lang w:val="en-GB"/>
        </w:rPr>
        <w:t xml:space="preserve"> is contacted to which </w:t>
      </w:r>
      <w:r w:rsidRPr="00FF2A64">
        <w:rPr>
          <w:i/>
          <w:iCs/>
          <w:lang w:val="en-GB"/>
        </w:rPr>
        <w:t>WireReception</w:t>
      </w:r>
      <w:r w:rsidRPr="00FF2A64">
        <w:rPr>
          <w:lang w:val="en-GB"/>
        </w:rPr>
        <w:t xml:space="preserve"> of the referenced </w:t>
      </w:r>
      <w:r w:rsidRPr="00FF2A64">
        <w:rPr>
          <w:i/>
          <w:iCs/>
          <w:lang w:val="en-GB"/>
        </w:rPr>
        <w:t>TerminalRole</w:t>
      </w:r>
      <w:r w:rsidRPr="00FF2A64">
        <w:rPr>
          <w:lang w:val="en-GB"/>
        </w:rPr>
        <w:t xml:space="preserve">. Finally, a </w:t>
      </w:r>
      <w:r w:rsidRPr="00FF2A64">
        <w:rPr>
          <w:i/>
          <w:iCs/>
          <w:lang w:val="en-GB"/>
        </w:rPr>
        <w:t>WireMounting</w:t>
      </w:r>
      <w:r w:rsidRPr="00FF2A64">
        <w:rPr>
          <w:lang w:val="en-GB"/>
        </w:rPr>
        <w:t xml:space="preserve"> can reference a </w:t>
      </w:r>
      <w:r w:rsidRPr="00FF2A64">
        <w:rPr>
          <w:i/>
          <w:iCs/>
          <w:lang w:val="en-GB"/>
        </w:rPr>
        <w:t>CavitySealRole</w:t>
      </w:r>
      <w:r w:rsidRPr="00FF2A64">
        <w:rPr>
          <w:lang w:val="en-GB"/>
        </w:rPr>
        <w:t>.</w:t>
      </w:r>
    </w:p>
    <w:p w14:paraId="097174B3" w14:textId="77777777" w:rsidR="00CE3D4E" w:rsidRPr="00FF2A64" w:rsidRDefault="00CE3D4E" w:rsidP="00CE3D4E">
      <w:pPr>
        <w:rPr>
          <w:lang w:val="en-GB"/>
        </w:rPr>
      </w:pPr>
      <w:r w:rsidRPr="00FF2A64">
        <w:rPr>
          <w:lang w:val="en-GB"/>
        </w:rPr>
        <w:t xml:space="preserve">A </w:t>
      </w:r>
      <w:r w:rsidRPr="00FF2A64">
        <w:rPr>
          <w:i/>
          <w:iCs/>
          <w:lang w:val="en-GB"/>
        </w:rPr>
        <w:t>CavityMounting</w:t>
      </w:r>
      <w:r w:rsidRPr="00FF2A64">
        <w:rPr>
          <w:lang w:val="en-GB"/>
        </w:rPr>
        <w:t xml:space="preserve"> references one or more </w:t>
      </w:r>
      <w:r w:rsidRPr="00FF2A64">
        <w:rPr>
          <w:i/>
          <w:iCs/>
          <w:lang w:val="en-GB"/>
        </w:rPr>
        <w:t>CavityReferences</w:t>
      </w:r>
      <w:r w:rsidRPr="00FF2A64">
        <w:rPr>
          <w:lang w:val="en-GB"/>
        </w:rPr>
        <w:t xml:space="preserve"> expressing they are equipped by the </w:t>
      </w:r>
      <w:r w:rsidRPr="00FF2A64">
        <w:rPr>
          <w:i/>
          <w:iCs/>
          <w:lang w:val="en-GB"/>
        </w:rPr>
        <w:t>TerminalRole</w:t>
      </w:r>
      <w:r w:rsidRPr="00FF2A64">
        <w:rPr>
          <w:lang w:val="en-GB"/>
        </w:rPr>
        <w:t xml:space="preserve"> referenced by the </w:t>
      </w:r>
      <w:r w:rsidRPr="00FF2A64">
        <w:rPr>
          <w:i/>
          <w:iCs/>
          <w:lang w:val="en-GB"/>
        </w:rPr>
        <w:t>ContactPoint</w:t>
      </w:r>
      <w:r w:rsidRPr="00FF2A64">
        <w:rPr>
          <w:lang w:val="en-GB"/>
        </w:rPr>
        <w:t xml:space="preserve">. In cases of ambiguity a </w:t>
      </w:r>
      <w:r w:rsidRPr="00FF2A64">
        <w:rPr>
          <w:i/>
          <w:iCs/>
          <w:lang w:val="en-GB"/>
        </w:rPr>
        <w:t>CavityMounting</w:t>
      </w:r>
      <w:r w:rsidRPr="00FF2A64">
        <w:rPr>
          <w:lang w:val="en-GB"/>
        </w:rPr>
        <w:t xml:space="preserve"> can specify various </w:t>
      </w:r>
      <w:r w:rsidRPr="00FF2A64">
        <w:rPr>
          <w:i/>
          <w:iCs/>
          <w:lang w:val="en-GB"/>
        </w:rPr>
        <w:t>CavityMountingDetails</w:t>
      </w:r>
      <w:r w:rsidRPr="00FF2A64">
        <w:rPr>
          <w:lang w:val="en-GB"/>
        </w:rPr>
        <w:t xml:space="preserve"> in order to describe which </w:t>
      </w:r>
      <w:r w:rsidRPr="00FF2A64">
        <w:rPr>
          <w:i/>
          <w:iCs/>
          <w:lang w:val="en-GB"/>
        </w:rPr>
        <w:t>TerminalReception</w:t>
      </w:r>
      <w:r w:rsidRPr="00FF2A64">
        <w:rPr>
          <w:lang w:val="en-GB"/>
        </w:rPr>
        <w:t xml:space="preserve"> is mounted in which </w:t>
      </w:r>
      <w:r w:rsidRPr="00FF2A64">
        <w:rPr>
          <w:i/>
          <w:iCs/>
          <w:lang w:val="en-GB"/>
        </w:rPr>
        <w:t>CavityReference</w:t>
      </w:r>
      <w:r w:rsidRPr="00FF2A64">
        <w:rPr>
          <w:lang w:val="en-GB"/>
        </w:rPr>
        <w:t xml:space="preserve">. Finally, a </w:t>
      </w:r>
      <w:r w:rsidRPr="00FF2A64">
        <w:rPr>
          <w:i/>
          <w:iCs/>
          <w:lang w:val="en-GB"/>
        </w:rPr>
        <w:t>CavityMounting</w:t>
      </w:r>
      <w:r w:rsidRPr="00FF2A64">
        <w:rPr>
          <w:lang w:val="en-GB"/>
        </w:rPr>
        <w:t xml:space="preserve"> </w:t>
      </w:r>
      <w:r w:rsidRPr="00FF2A64">
        <w:rPr>
          <w:lang w:val="en-GB"/>
        </w:rPr>
        <w:lastRenderedPageBreak/>
        <w:t xml:space="preserve">can reference various </w:t>
      </w:r>
      <w:r w:rsidRPr="00FF2A64">
        <w:rPr>
          <w:i/>
          <w:iCs/>
          <w:lang w:val="en-GB"/>
        </w:rPr>
        <w:t>CavityPlugRoles</w:t>
      </w:r>
      <w:r w:rsidRPr="00FF2A64">
        <w:rPr>
          <w:lang w:val="en-GB"/>
        </w:rPr>
        <w:t xml:space="preserve"> stating the </w:t>
      </w:r>
      <w:r w:rsidRPr="00FF2A64">
        <w:rPr>
          <w:i/>
          <w:iCs/>
          <w:lang w:val="en-GB"/>
        </w:rPr>
        <w:t>CavityMounting</w:t>
      </w:r>
      <w:r w:rsidRPr="00FF2A64">
        <w:rPr>
          <w:lang w:val="en-GB"/>
        </w:rPr>
        <w:t xml:space="preserve"> replaces those </w:t>
      </w:r>
      <w:r w:rsidRPr="00FF2A64">
        <w:rPr>
          <w:i/>
          <w:iCs/>
          <w:lang w:val="en-GB"/>
        </w:rPr>
        <w:t>CavityPlugs</w:t>
      </w:r>
      <w:r w:rsidRPr="00FF2A64">
        <w:rPr>
          <w:lang w:val="en-GB"/>
        </w:rPr>
        <w:t>.</w:t>
      </w:r>
    </w:p>
    <w:p w14:paraId="6096B059" w14:textId="77777777" w:rsidR="00CE3D4E" w:rsidRPr="00FF2A64" w:rsidRDefault="00CE3D4E" w:rsidP="00CE3D4E">
      <w:pPr>
        <w:rPr>
          <w:lang w:val="en-GB"/>
        </w:rPr>
      </w:pPr>
      <w:r w:rsidRPr="00FF2A64">
        <w:rPr>
          <w:lang w:val="en-GB"/>
        </w:rPr>
        <w:t xml:space="preserve">Note: </w:t>
      </w:r>
      <w:r w:rsidRPr="00FF2A64">
        <w:rPr>
          <w:i/>
          <w:iCs/>
          <w:lang w:val="en-GB"/>
        </w:rPr>
        <w:t>ContactPoints</w:t>
      </w:r>
      <w:r w:rsidRPr="00FF2A64">
        <w:rPr>
          <w:lang w:val="en-GB"/>
        </w:rPr>
        <w:t xml:space="preserve"> are </w:t>
      </w:r>
      <w:r w:rsidRPr="00FF2A64">
        <w:rPr>
          <w:i/>
          <w:iCs/>
          <w:lang w:val="en-GB"/>
        </w:rPr>
        <w:t>ConfigurableElements</w:t>
      </w:r>
      <w:r w:rsidRPr="00FF2A64">
        <w:rPr>
          <w:lang w:val="en-GB"/>
        </w:rPr>
        <w:t xml:space="preserve"> and therefore can reference a </w:t>
      </w:r>
      <w:r w:rsidRPr="00FF2A64">
        <w:rPr>
          <w:i/>
          <w:iCs/>
          <w:lang w:val="en-GB"/>
        </w:rPr>
        <w:t>VariantConfiguration</w:t>
      </w:r>
      <w:r w:rsidRPr="00FF2A64">
        <w:rPr>
          <w:lang w:val="en-GB"/>
        </w:rPr>
        <w:t>.</w:t>
      </w:r>
    </w:p>
    <w:p w14:paraId="0FF81E73" w14:textId="77777777" w:rsidR="00CE3D4E" w:rsidRPr="00FF2A64" w:rsidRDefault="00CE3D4E" w:rsidP="00CE3D4E">
      <w:pPr>
        <w:rPr>
          <w:lang w:val="en-GB"/>
        </w:rPr>
      </w:pPr>
      <w:r w:rsidRPr="00FF2A64">
        <w:rPr>
          <w:lang w:val="en-GB"/>
        </w:rPr>
        <w:t xml:space="preserve">Note: There may be use cases where a </w:t>
      </w:r>
      <w:r w:rsidRPr="00FF2A64">
        <w:rPr>
          <w:i/>
          <w:iCs/>
          <w:lang w:val="en-GB"/>
        </w:rPr>
        <w:t>ContactingSpecification</w:t>
      </w:r>
      <w:r w:rsidRPr="00FF2A64">
        <w:rPr>
          <w:lang w:val="en-GB"/>
        </w:rPr>
        <w:t xml:space="preserve"> is wanted to describe an incomplete contacting. An example might be an assembly or module with wires together with mounted terminals but without a mounting of the terminals into a connector housing. The missing contacting information (the mounting of the terminals into a connector housings) may be subject of other </w:t>
      </w:r>
      <w:r w:rsidRPr="00FF2A64">
        <w:rPr>
          <w:i/>
          <w:iCs/>
          <w:lang w:val="en-GB"/>
        </w:rPr>
        <w:t>ContactingSpecifications</w:t>
      </w:r>
      <w:r w:rsidRPr="00FF2A64">
        <w:rPr>
          <w:lang w:val="en-GB"/>
        </w:rPr>
        <w:t xml:space="preserve"> respectively </w:t>
      </w:r>
      <w:r w:rsidRPr="00FF2A64">
        <w:rPr>
          <w:i/>
          <w:iCs/>
          <w:lang w:val="en-GB"/>
        </w:rPr>
        <w:t>ContactPoints</w:t>
      </w:r>
      <w:r w:rsidRPr="00FF2A64">
        <w:rPr>
          <w:lang w:val="en-GB"/>
        </w:rPr>
        <w:t xml:space="preserve"> which may be specified configuration dependent.</w:t>
      </w:r>
    </w:p>
    <w:p w14:paraId="3CB4ECA2" w14:textId="77777777" w:rsidR="00CE3D4E" w:rsidRDefault="00CE3D4E" w:rsidP="00CE3D4E">
      <w:pPr>
        <w:pStyle w:val="berschrift3"/>
        <w:keepLines w:val="0"/>
        <w:numPr>
          <w:ilvl w:val="2"/>
          <w:numId w:val="2"/>
        </w:numPr>
        <w:autoSpaceDE/>
        <w:autoSpaceDN/>
        <w:adjustRightInd/>
        <w:spacing w:before="240" w:after="60" w:line="240" w:lineRule="auto"/>
      </w:pPr>
      <w:bookmarkStart w:id="1196" w:name="_6c81e07166117cd0ae84cc626386288c"/>
      <w:r>
        <w:t>Coupling Specification</w:t>
      </w:r>
      <w:bookmarkEnd w:id="1196"/>
    </w:p>
    <w:p w14:paraId="03E6C7F0" w14:textId="77777777" w:rsidR="00CE3D4E" w:rsidRDefault="00CE3D4E" w:rsidP="00CE3D4E">
      <w:pPr>
        <w:jc w:val="center"/>
      </w:pPr>
      <w:r>
        <w:rPr>
          <w:noProof/>
        </w:rPr>
        <w:drawing>
          <wp:inline distT="0" distB="0" distL="0" distR="0" wp14:anchorId="16F03184" wp14:editId="17A84E6D">
            <wp:extent cx="5756275" cy="3206442"/>
            <wp:effectExtent l="0" t="0" r="0" b="0"/>
            <wp:docPr id="140" name="Picture -2099539164.png" descr="-2099539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99539164.png"/>
                    <pic:cNvPicPr/>
                  </pic:nvPicPr>
                  <pic:blipFill>
                    <a:blip r:embed="rId88" cstate="print"/>
                    <a:stretch>
                      <a:fillRect/>
                    </a:stretch>
                  </pic:blipFill>
                  <pic:spPr>
                    <a:xfrm>
                      <a:off x="0" y="0"/>
                      <a:ext cx="5756275" cy="3206442"/>
                    </a:xfrm>
                    <a:prstGeom prst="rect">
                      <a:avLst/>
                    </a:prstGeom>
                  </pic:spPr>
                </pic:pic>
              </a:graphicData>
            </a:graphic>
          </wp:inline>
        </w:drawing>
      </w:r>
    </w:p>
    <w:p w14:paraId="479107CC" w14:textId="1A14624F" w:rsidR="00CE3D4E" w:rsidRPr="00FF2A64" w:rsidRDefault="00CE3D4E" w:rsidP="00CE3D4E">
      <w:pPr>
        <w:pStyle w:val="Beschriftung"/>
        <w:rPr>
          <w:lang w:val="en-GB"/>
        </w:rPr>
      </w:pPr>
      <w:bookmarkStart w:id="1197" w:name="_Toc33620420"/>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71</w:t>
      </w:r>
      <w:r>
        <w:fldChar w:fldCharType="end"/>
      </w:r>
      <w:r w:rsidRPr="00FF2A64">
        <w:rPr>
          <w:lang w:val="en-GB"/>
        </w:rPr>
        <w:t>: Coupling Specification</w:t>
      </w:r>
      <w:bookmarkEnd w:id="1197"/>
    </w:p>
    <w:p w14:paraId="21E4ED23" w14:textId="77777777" w:rsidR="00CE3D4E" w:rsidRPr="00FF2A64" w:rsidRDefault="00CE3D4E" w:rsidP="00CE3D4E">
      <w:pPr>
        <w:rPr>
          <w:lang w:val="en-GB"/>
        </w:rPr>
      </w:pPr>
      <w:r w:rsidRPr="00FF2A64">
        <w:rPr>
          <w:lang w:val="en-GB"/>
        </w:rPr>
        <w:t xml:space="preserve">A </w:t>
      </w:r>
      <w:r w:rsidRPr="00FF2A64">
        <w:rPr>
          <w:i/>
          <w:iCs/>
          <w:lang w:val="en-GB"/>
        </w:rPr>
        <w:t>CouplingSpecification</w:t>
      </w:r>
      <w:r w:rsidRPr="00FF2A64">
        <w:rPr>
          <w:lang w:val="en-GB"/>
        </w:rPr>
        <w:t xml:space="preserve"> is a container for various </w:t>
      </w:r>
      <w:r w:rsidRPr="00FF2A64">
        <w:rPr>
          <w:i/>
          <w:iCs/>
          <w:lang w:val="en-GB"/>
        </w:rPr>
        <w:t>CouplingPoints</w:t>
      </w:r>
      <w:r w:rsidRPr="00FF2A64">
        <w:rPr>
          <w:lang w:val="en-GB"/>
        </w:rPr>
        <w:t xml:space="preserve">. Each </w:t>
      </w:r>
      <w:r w:rsidRPr="00FF2A64">
        <w:rPr>
          <w:i/>
          <w:iCs/>
          <w:lang w:val="en-GB"/>
        </w:rPr>
        <w:t>CouplingPoint</w:t>
      </w:r>
      <w:r w:rsidRPr="00FF2A64">
        <w:rPr>
          <w:lang w:val="en-GB"/>
        </w:rPr>
        <w:t xml:space="preserve"> defines a pluggable connection. All sub elements are disconnected if the coupling is disconnected. A coupling can occur with a connector (e.g. Inliner) or without a connector (e.g. ring terminal).</w:t>
      </w:r>
    </w:p>
    <w:p w14:paraId="666A0AE4" w14:textId="77777777" w:rsidR="00CE3D4E" w:rsidRPr="00FF2A64" w:rsidRDefault="00CE3D4E" w:rsidP="00CE3D4E">
      <w:pPr>
        <w:rPr>
          <w:lang w:val="en-GB"/>
        </w:rPr>
      </w:pPr>
      <w:r w:rsidRPr="00FF2A64">
        <w:rPr>
          <w:lang w:val="en-GB"/>
        </w:rPr>
        <w:t xml:space="preserve">The </w:t>
      </w:r>
      <w:r w:rsidRPr="00FF2A64">
        <w:rPr>
          <w:i/>
          <w:iCs/>
          <w:lang w:val="en-GB"/>
        </w:rPr>
        <w:t>CouplingPoint</w:t>
      </w:r>
      <w:r w:rsidRPr="00FF2A64">
        <w:rPr>
          <w:lang w:val="en-GB"/>
        </w:rPr>
        <w:t xml:space="preserve">, the </w:t>
      </w:r>
      <w:r w:rsidRPr="00FF2A64">
        <w:rPr>
          <w:i/>
          <w:iCs/>
          <w:lang w:val="en-GB"/>
        </w:rPr>
        <w:t>SlotCoupling</w:t>
      </w:r>
      <w:r w:rsidRPr="00FF2A64">
        <w:rPr>
          <w:lang w:val="en-GB"/>
        </w:rPr>
        <w:t xml:space="preserve"> and the </w:t>
      </w:r>
      <w:r w:rsidRPr="00FF2A64">
        <w:rPr>
          <w:i/>
          <w:iCs/>
          <w:lang w:val="en-GB"/>
        </w:rPr>
        <w:t>CavityCoupling</w:t>
      </w:r>
      <w:r w:rsidRPr="00FF2A64">
        <w:rPr>
          <w:lang w:val="en-GB"/>
        </w:rPr>
        <w:t xml:space="preserve"> defines the mapping between two coupled connectors.</w:t>
      </w:r>
    </w:p>
    <w:p w14:paraId="0D30A8FE" w14:textId="77777777" w:rsidR="00CE3D4E" w:rsidRPr="00FF2A64" w:rsidRDefault="00CE3D4E" w:rsidP="00CE3D4E">
      <w:pPr>
        <w:rPr>
          <w:lang w:val="en-GB"/>
        </w:rPr>
      </w:pPr>
      <w:r w:rsidRPr="00FF2A64">
        <w:rPr>
          <w:lang w:val="en-GB"/>
        </w:rPr>
        <w:t xml:space="preserve">The </w:t>
      </w:r>
      <w:r w:rsidRPr="00FF2A64">
        <w:rPr>
          <w:i/>
          <w:iCs/>
          <w:lang w:val="en-GB"/>
        </w:rPr>
        <w:t>MatingPoint</w:t>
      </w:r>
      <w:r w:rsidRPr="00FF2A64">
        <w:rPr>
          <w:lang w:val="en-GB"/>
        </w:rPr>
        <w:t xml:space="preserve"> defines the mapping between terminals and therefore the electrical properties of the coupling.</w:t>
      </w:r>
    </w:p>
    <w:p w14:paraId="1ECFDBC9" w14:textId="77777777" w:rsidR="00CE3D4E" w:rsidRPr="00FF2A64" w:rsidRDefault="00CE3D4E" w:rsidP="00CE3D4E">
      <w:pPr>
        <w:rPr>
          <w:lang w:val="en-GB"/>
        </w:rPr>
      </w:pPr>
      <w:r w:rsidRPr="00FF2A64">
        <w:rPr>
          <w:lang w:val="en-GB"/>
        </w:rPr>
        <w:t xml:space="preserve">Each </w:t>
      </w:r>
      <w:r w:rsidRPr="00FF2A64">
        <w:rPr>
          <w:i/>
          <w:iCs/>
          <w:lang w:val="en-GB"/>
        </w:rPr>
        <w:t>MatingPoint</w:t>
      </w:r>
      <w:r w:rsidRPr="00FF2A64">
        <w:rPr>
          <w:lang w:val="en-GB"/>
        </w:rPr>
        <w:t xml:space="preserve"> references two </w:t>
      </w:r>
      <w:r w:rsidRPr="00FF2A64">
        <w:rPr>
          <w:i/>
          <w:iCs/>
          <w:lang w:val="en-GB"/>
        </w:rPr>
        <w:t>TerminalRoles</w:t>
      </w:r>
      <w:r w:rsidRPr="00FF2A64">
        <w:rPr>
          <w:lang w:val="en-GB"/>
        </w:rPr>
        <w:t xml:space="preserve"> as a pair of terminals that are intended to be connected in the vehicle electric system. This can either be a female and </w:t>
      </w:r>
      <w:r w:rsidRPr="00FF2A64">
        <w:rPr>
          <w:lang w:val="en-GB"/>
        </w:rPr>
        <w:lastRenderedPageBreak/>
        <w:t xml:space="preserve">a male pluggable terminal or a ring terminal and a bolt. In cases of ambiguity a </w:t>
      </w:r>
      <w:r w:rsidRPr="00FF2A64">
        <w:rPr>
          <w:i/>
          <w:iCs/>
          <w:lang w:val="en-GB"/>
        </w:rPr>
        <w:t>MatingPoint</w:t>
      </w:r>
      <w:r w:rsidRPr="00FF2A64">
        <w:rPr>
          <w:lang w:val="en-GB"/>
        </w:rPr>
        <w:t xml:space="preserve"> can additionally specify various </w:t>
      </w:r>
      <w:r w:rsidRPr="00FF2A64">
        <w:rPr>
          <w:i/>
          <w:iCs/>
          <w:lang w:val="en-GB"/>
        </w:rPr>
        <w:t>MatingDetails</w:t>
      </w:r>
      <w:r w:rsidRPr="00FF2A64">
        <w:rPr>
          <w:lang w:val="en-GB"/>
        </w:rPr>
        <w:t xml:space="preserve"> in order to reference the relevant </w:t>
      </w:r>
      <w:r w:rsidRPr="00FF2A64">
        <w:rPr>
          <w:i/>
          <w:iCs/>
          <w:lang w:val="en-GB"/>
        </w:rPr>
        <w:t>TerminalReceptions</w:t>
      </w:r>
      <w:r w:rsidRPr="00FF2A64">
        <w:rPr>
          <w:lang w:val="en-GB"/>
        </w:rPr>
        <w:t>.</w:t>
      </w:r>
    </w:p>
    <w:p w14:paraId="272F7ABF" w14:textId="77777777" w:rsidR="00CE3D4E" w:rsidRPr="00FF2A64" w:rsidRDefault="00CE3D4E" w:rsidP="00CE3D4E">
      <w:pPr>
        <w:rPr>
          <w:lang w:val="en-GB"/>
        </w:rPr>
      </w:pPr>
      <w:r w:rsidRPr="00FF2A64">
        <w:rPr>
          <w:lang w:val="en-GB"/>
        </w:rPr>
        <w:t xml:space="preserve">Note: </w:t>
      </w:r>
      <w:r w:rsidRPr="00FF2A64">
        <w:rPr>
          <w:i/>
          <w:iCs/>
          <w:lang w:val="en-GB"/>
        </w:rPr>
        <w:t>MatingPoints</w:t>
      </w:r>
      <w:r w:rsidRPr="00FF2A64">
        <w:rPr>
          <w:lang w:val="en-GB"/>
        </w:rPr>
        <w:t xml:space="preserve"> are </w:t>
      </w:r>
      <w:r w:rsidRPr="00FF2A64">
        <w:rPr>
          <w:i/>
          <w:iCs/>
          <w:lang w:val="en-GB"/>
        </w:rPr>
        <w:t>ConfigurableElements</w:t>
      </w:r>
      <w:r w:rsidRPr="00FF2A64">
        <w:rPr>
          <w:lang w:val="en-GB"/>
        </w:rPr>
        <w:t xml:space="preserve"> and so can reference a VariantCondition.</w:t>
      </w:r>
    </w:p>
    <w:p w14:paraId="6384CB39" w14:textId="77777777" w:rsidR="00CE3D4E" w:rsidRDefault="00CE3D4E" w:rsidP="00CE3D4E">
      <w:r w:rsidRPr="00FF2A64">
        <w:rPr>
          <w:lang w:val="en-GB"/>
        </w:rPr>
        <w:t xml:space="preserve">In the development process exist multiple scenarios, where a coupling will not be specified completely. E.g. in the electro logical design, a coupling might be defined based on terminals only (e.g. between the wiring harness and an ECU), while the used connector is not yet known. </w:t>
      </w:r>
      <w:r>
        <w:t>The opposite scenario can occur in the geometric development.</w:t>
      </w:r>
    </w:p>
    <w:p w14:paraId="787541BD" w14:textId="77777777" w:rsidR="00CE3D4E" w:rsidRDefault="00CE3D4E" w:rsidP="00CE3D4E">
      <w:pPr>
        <w:pStyle w:val="berschrift3"/>
        <w:keepLines w:val="0"/>
        <w:numPr>
          <w:ilvl w:val="2"/>
          <w:numId w:val="2"/>
        </w:numPr>
        <w:autoSpaceDE/>
        <w:autoSpaceDN/>
        <w:adjustRightInd/>
        <w:spacing w:before="240" w:after="60" w:line="240" w:lineRule="auto"/>
      </w:pPr>
      <w:bookmarkStart w:id="1198" w:name="_a3f2f48470cf3a2ee9999bbcd869e55b"/>
      <w:r>
        <w:t>Wire Grouping Specification</w:t>
      </w:r>
      <w:bookmarkEnd w:id="1198"/>
    </w:p>
    <w:p w14:paraId="4567EF6A" w14:textId="77777777" w:rsidR="00CE3D4E" w:rsidRDefault="00CE3D4E" w:rsidP="00CE3D4E">
      <w:pPr>
        <w:jc w:val="center"/>
      </w:pPr>
      <w:r>
        <w:rPr>
          <w:noProof/>
        </w:rPr>
        <w:drawing>
          <wp:inline distT="0" distB="0" distL="0" distR="0" wp14:anchorId="2ED56B4A" wp14:editId="4C81B87E">
            <wp:extent cx="5248275" cy="4752975"/>
            <wp:effectExtent l="0" t="0" r="0" b="0"/>
            <wp:docPr id="142" name="Picture 2586185.png" descr="2586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586185.png"/>
                    <pic:cNvPicPr/>
                  </pic:nvPicPr>
                  <pic:blipFill>
                    <a:blip r:embed="rId89" cstate="print"/>
                    <a:stretch>
                      <a:fillRect/>
                    </a:stretch>
                  </pic:blipFill>
                  <pic:spPr>
                    <a:xfrm>
                      <a:off x="0" y="0"/>
                      <a:ext cx="5248275" cy="4752975"/>
                    </a:xfrm>
                    <a:prstGeom prst="rect">
                      <a:avLst/>
                    </a:prstGeom>
                  </pic:spPr>
                </pic:pic>
              </a:graphicData>
            </a:graphic>
          </wp:inline>
        </w:drawing>
      </w:r>
    </w:p>
    <w:p w14:paraId="3F5883CF" w14:textId="340F6E6A" w:rsidR="00CE3D4E" w:rsidRPr="00FF2A64" w:rsidRDefault="00CE3D4E" w:rsidP="00CE3D4E">
      <w:pPr>
        <w:pStyle w:val="Beschriftung"/>
        <w:rPr>
          <w:lang w:val="en-GB"/>
        </w:rPr>
      </w:pPr>
      <w:bookmarkStart w:id="1199" w:name="_Toc33620421"/>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72</w:t>
      </w:r>
      <w:r>
        <w:fldChar w:fldCharType="end"/>
      </w:r>
      <w:r w:rsidRPr="00FF2A64">
        <w:rPr>
          <w:lang w:val="en-GB"/>
        </w:rPr>
        <w:t>: Wire Grouping Specification</w:t>
      </w:r>
      <w:bookmarkEnd w:id="1199"/>
    </w:p>
    <w:p w14:paraId="41C56EEC" w14:textId="77777777" w:rsidR="00CE3D4E" w:rsidRPr="00FF2A64" w:rsidRDefault="00CE3D4E" w:rsidP="00CE3D4E">
      <w:pPr>
        <w:rPr>
          <w:lang w:val="en-GB"/>
        </w:rPr>
      </w:pPr>
      <w:r w:rsidRPr="00FF2A64">
        <w:rPr>
          <w:lang w:val="en-GB"/>
        </w:rPr>
        <w:t xml:space="preserve">A </w:t>
      </w:r>
      <w:r w:rsidRPr="00FF2A64">
        <w:rPr>
          <w:i/>
          <w:iCs/>
          <w:lang w:val="en-GB"/>
        </w:rPr>
        <w:t>WireGroupingSpecification</w:t>
      </w:r>
      <w:r w:rsidRPr="00FF2A64">
        <w:rPr>
          <w:lang w:val="en-GB"/>
        </w:rPr>
        <w:t xml:space="preserve"> is used to describe grouping requirements (e.g. twisted pair) in a certain context of usage (e.g. in the context of a 150% harness description). For this, a </w:t>
      </w:r>
      <w:r w:rsidRPr="00FF2A64">
        <w:rPr>
          <w:i/>
          <w:iCs/>
          <w:lang w:val="en-GB"/>
        </w:rPr>
        <w:t>WireGroupingSpecification</w:t>
      </w:r>
      <w:r w:rsidRPr="00FF2A64">
        <w:rPr>
          <w:lang w:val="en-GB"/>
        </w:rPr>
        <w:t xml:space="preserve"> is a container for various </w:t>
      </w:r>
      <w:r w:rsidRPr="00FF2A64">
        <w:rPr>
          <w:i/>
          <w:iCs/>
          <w:lang w:val="en-GB"/>
        </w:rPr>
        <w:t>WireGroupings</w:t>
      </w:r>
      <w:r w:rsidRPr="00FF2A64">
        <w:rPr>
          <w:lang w:val="en-GB"/>
        </w:rPr>
        <w:t xml:space="preserve">. For more details, please refer to the description of the </w:t>
      </w:r>
      <w:r w:rsidRPr="00FF2A64">
        <w:rPr>
          <w:i/>
          <w:iCs/>
          <w:lang w:val="en-GB"/>
        </w:rPr>
        <w:t>WireGrouping.</w:t>
      </w:r>
    </w:p>
    <w:p w14:paraId="4E3D1B97" w14:textId="77777777" w:rsidR="00CE3D4E" w:rsidRDefault="00CE3D4E" w:rsidP="00CE3D4E">
      <w:pPr>
        <w:pStyle w:val="berschrift3"/>
        <w:keepLines w:val="0"/>
        <w:numPr>
          <w:ilvl w:val="2"/>
          <w:numId w:val="2"/>
        </w:numPr>
        <w:autoSpaceDE/>
        <w:autoSpaceDN/>
        <w:adjustRightInd/>
        <w:spacing w:before="240" w:after="60" w:line="240" w:lineRule="auto"/>
      </w:pPr>
      <w:bookmarkStart w:id="1200" w:name="_408b46a99a82ead78349eed8ec71896b"/>
      <w:r>
        <w:lastRenderedPageBreak/>
        <w:t>Pin Wire Mapping</w:t>
      </w:r>
      <w:bookmarkEnd w:id="1200"/>
    </w:p>
    <w:p w14:paraId="1958511D" w14:textId="77777777" w:rsidR="00CE3D4E" w:rsidRDefault="00CE3D4E" w:rsidP="00CE3D4E">
      <w:pPr>
        <w:jc w:val="center"/>
      </w:pPr>
      <w:r>
        <w:rPr>
          <w:noProof/>
        </w:rPr>
        <w:drawing>
          <wp:inline distT="0" distB="0" distL="0" distR="0" wp14:anchorId="278FA5F9" wp14:editId="4CDF0006">
            <wp:extent cx="5756275" cy="2244585"/>
            <wp:effectExtent l="0" t="0" r="0" b="0"/>
            <wp:docPr id="144" name="Picture -692035208.png" descr="-69203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692035208.png"/>
                    <pic:cNvPicPr/>
                  </pic:nvPicPr>
                  <pic:blipFill>
                    <a:blip r:embed="rId90" cstate="print"/>
                    <a:stretch>
                      <a:fillRect/>
                    </a:stretch>
                  </pic:blipFill>
                  <pic:spPr>
                    <a:xfrm>
                      <a:off x="0" y="0"/>
                      <a:ext cx="5756275" cy="2244585"/>
                    </a:xfrm>
                    <a:prstGeom prst="rect">
                      <a:avLst/>
                    </a:prstGeom>
                  </pic:spPr>
                </pic:pic>
              </a:graphicData>
            </a:graphic>
          </wp:inline>
        </w:drawing>
      </w:r>
    </w:p>
    <w:p w14:paraId="6C2C9688" w14:textId="217B560D" w:rsidR="00CE3D4E" w:rsidRPr="00FF2A64" w:rsidRDefault="00CE3D4E" w:rsidP="00CE3D4E">
      <w:pPr>
        <w:pStyle w:val="Beschriftung"/>
        <w:rPr>
          <w:lang w:val="en-GB"/>
        </w:rPr>
      </w:pPr>
      <w:bookmarkStart w:id="1201" w:name="_Toc33620422"/>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73</w:t>
      </w:r>
      <w:r>
        <w:fldChar w:fldCharType="end"/>
      </w:r>
      <w:r w:rsidRPr="00FF2A64">
        <w:rPr>
          <w:lang w:val="en-GB"/>
        </w:rPr>
        <w:t>: Pin Wire Mapping</w:t>
      </w:r>
      <w:bookmarkEnd w:id="1201"/>
    </w:p>
    <w:p w14:paraId="0597C6D0" w14:textId="77777777" w:rsidR="00CE3D4E" w:rsidRPr="00FF2A64" w:rsidRDefault="00CE3D4E" w:rsidP="00CE3D4E">
      <w:pPr>
        <w:rPr>
          <w:lang w:val="en-GB"/>
        </w:rPr>
      </w:pPr>
      <w:r w:rsidRPr="00FF2A64">
        <w:rPr>
          <w:lang w:val="en-GB"/>
        </w:rPr>
        <w:t xml:space="preserve">A </w:t>
      </w:r>
      <w:r w:rsidRPr="00FF2A64">
        <w:rPr>
          <w:i/>
          <w:iCs/>
          <w:lang w:val="en-GB"/>
        </w:rPr>
        <w:t>PinWireMappingSpecification</w:t>
      </w:r>
      <w:r w:rsidRPr="00FF2A64">
        <w:rPr>
          <w:lang w:val="en-GB"/>
        </w:rPr>
        <w:t xml:space="preserve"> can be used to create </w:t>
      </w:r>
      <w:r w:rsidRPr="00FF2A64">
        <w:rPr>
          <w:b/>
          <w:bCs/>
          <w:lang w:val="en-GB"/>
        </w:rPr>
        <w:t xml:space="preserve">variance free </w:t>
      </w:r>
      <w:r w:rsidRPr="00FF2A64">
        <w:rPr>
          <w:lang w:val="en-GB"/>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w:t>
      </w:r>
    </w:p>
    <w:p w14:paraId="2AB2C027" w14:textId="77777777" w:rsidR="00CE3D4E" w:rsidRPr="00FF2A64" w:rsidRDefault="00CE3D4E" w:rsidP="00CE3D4E">
      <w:pPr>
        <w:rPr>
          <w:lang w:val="en-GB"/>
        </w:rPr>
      </w:pPr>
      <w:r w:rsidRPr="00FF2A64">
        <w:rPr>
          <w:lang w:val="en-GB"/>
        </w:rPr>
        <w:t xml:space="preserve">In a concrete 100% variant, this is an information that could be derived from the data provided by the VEC, if available. Informally spoken, the way in the model would be from the </w:t>
      </w:r>
      <w:r w:rsidRPr="00FF2A64">
        <w:rPr>
          <w:i/>
          <w:iCs/>
          <w:lang w:val="en-GB"/>
        </w:rPr>
        <w:t>WireEnd</w:t>
      </w:r>
      <w:r w:rsidRPr="00FF2A64">
        <w:rPr>
          <w:lang w:val="en-GB"/>
        </w:rPr>
        <w:t xml:space="preserve"> over to the </w:t>
      </w:r>
      <w:r w:rsidRPr="00FF2A64">
        <w:rPr>
          <w:i/>
          <w:iCs/>
          <w:lang w:val="en-GB"/>
        </w:rPr>
        <w:t>ContactPoint</w:t>
      </w:r>
      <w:r w:rsidRPr="00FF2A64">
        <w:rPr>
          <w:lang w:val="en-GB"/>
        </w:rPr>
        <w:t xml:space="preserve"> and from there to the cavity of the harness connector. From the harness connector to the fuse and relay carrier </w:t>
      </w:r>
      <w:r w:rsidRPr="00FF2A64">
        <w:rPr>
          <w:i/>
          <w:iCs/>
          <w:lang w:val="en-GB"/>
        </w:rPr>
        <w:t>PinComponentReference</w:t>
      </w:r>
      <w:r w:rsidRPr="00FF2A64">
        <w:rPr>
          <w:lang w:val="en-GB"/>
        </w:rPr>
        <w:t xml:space="preserve">, via the </w:t>
      </w:r>
      <w:r w:rsidRPr="00FF2A64">
        <w:rPr>
          <w:i/>
          <w:iCs/>
          <w:lang w:val="en-GB"/>
        </w:rPr>
        <w:t>CouplingPoint.</w:t>
      </w:r>
      <w:r w:rsidRPr="00FF2A64">
        <w:rPr>
          <w:lang w:val="en-GB"/>
        </w:rPr>
        <w:t xml:space="preserve"> From the </w:t>
      </w:r>
      <w:r w:rsidRPr="00FF2A64">
        <w:rPr>
          <w:i/>
          <w:iCs/>
          <w:lang w:val="en-GB"/>
        </w:rPr>
        <w:t>PinComponentReference</w:t>
      </w:r>
      <w:r w:rsidRPr="00FF2A64">
        <w:rPr>
          <w:lang w:val="en-GB"/>
        </w:rPr>
        <w:t xml:space="preserve">, via the </w:t>
      </w:r>
      <w:r w:rsidRPr="00FF2A64">
        <w:rPr>
          <w:i/>
          <w:iCs/>
          <w:lang w:val="en-GB"/>
        </w:rPr>
        <w:t>InternalComponentConnection</w:t>
      </w:r>
      <w:r w:rsidRPr="00FF2A64">
        <w:rPr>
          <w:lang w:val="en-GB"/>
        </w:rPr>
        <w:t xml:space="preserve"> to the slot of the fuse and then via another </w:t>
      </w:r>
      <w:r w:rsidRPr="00FF2A64">
        <w:rPr>
          <w:i/>
          <w:iCs/>
          <w:lang w:val="en-GB"/>
        </w:rPr>
        <w:t>CouplingPoint</w:t>
      </w:r>
      <w:r w:rsidRPr="00FF2A64">
        <w:rPr>
          <w:lang w:val="en-GB"/>
        </w:rPr>
        <w:t xml:space="preserve"> to the fuse.</w:t>
      </w:r>
    </w:p>
    <w:p w14:paraId="2682608D" w14:textId="77777777" w:rsidR="00CE3D4E" w:rsidRPr="00FF2A64" w:rsidRDefault="00CE3D4E" w:rsidP="00CE3D4E">
      <w:pPr>
        <w:rPr>
          <w:lang w:val="en-GB"/>
        </w:rPr>
      </w:pPr>
      <w:r w:rsidRPr="00FF2A64">
        <w:rPr>
          <w:lang w:val="en-GB"/>
        </w:rPr>
        <w:t>However, in a 150% scenario, even if all component assignments to modules are known, this information cannot be derived unambiguously without extensive knowledge of the variant management mechanisms. This is illustrated with the graphic representation in the diagram. There are two wires (controlled by Variant A &amp; B) attached to a single cavity (green). Via an internal connection of the carrier they are connected to a single component slot (light blue). This slot contains two different fuses (controlled by variant Y &amp; Z). Without knowledge of the conditions between the variant A, B, Y &amp; Z it is impossible to say what fuse is responsible for the protection of which wire. That knowledge might not be available at all times, for all partners in the process.</w:t>
      </w:r>
    </w:p>
    <w:p w14:paraId="72BEC687" w14:textId="77777777" w:rsidR="00CE3D4E" w:rsidRPr="00FF2A64" w:rsidRDefault="00CE3D4E" w:rsidP="00CE3D4E">
      <w:pPr>
        <w:rPr>
          <w:lang w:val="en-GB"/>
        </w:rPr>
      </w:pPr>
      <w:r w:rsidRPr="00FF2A64">
        <w:rPr>
          <w:lang w:val="en-GB"/>
        </w:rPr>
        <w:t xml:space="preserve">The </w:t>
      </w:r>
      <w:r w:rsidRPr="00FF2A64">
        <w:rPr>
          <w:i/>
          <w:iCs/>
          <w:lang w:val="en-GB"/>
        </w:rPr>
        <w:t xml:space="preserve">PinWireMappingPoint </w:t>
      </w:r>
      <w:r w:rsidRPr="00FF2A64">
        <w:rPr>
          <w:lang w:val="en-GB"/>
        </w:rPr>
        <w:t>provides a possibility to define this information in the VEC (the golden / yellow arrows in the illustration).</w:t>
      </w:r>
    </w:p>
    <w:p w14:paraId="1BD329EC" w14:textId="77777777" w:rsidR="00CE3D4E" w:rsidRDefault="00CE3D4E" w:rsidP="00CE3D4E">
      <w:pPr>
        <w:pStyle w:val="berschrift2"/>
        <w:keepLines w:val="0"/>
        <w:numPr>
          <w:ilvl w:val="1"/>
          <w:numId w:val="2"/>
        </w:numPr>
        <w:autoSpaceDE/>
        <w:autoSpaceDN/>
        <w:adjustRightInd/>
        <w:spacing w:before="240" w:after="60" w:line="240" w:lineRule="auto"/>
      </w:pPr>
      <w:bookmarkStart w:id="1202" w:name="_Toc33620311"/>
      <w:r>
        <w:t>External Mapping</w:t>
      </w:r>
      <w:bookmarkEnd w:id="1202"/>
    </w:p>
    <w:p w14:paraId="0EFC0666" w14:textId="77777777" w:rsidR="00CE3D4E" w:rsidRPr="00FF2A64" w:rsidRDefault="00CE3D4E" w:rsidP="00CE3D4E">
      <w:pPr>
        <w:rPr>
          <w:lang w:val="en-GB"/>
        </w:rPr>
      </w:pPr>
      <w:r w:rsidRPr="00FF2A64">
        <w:rPr>
          <w:lang w:val="en-GB"/>
        </w:rPr>
        <w:t xml:space="preserve">The external mapping in the VEC defines a mechanism to provide a link between the content data of the VEC and external data sources (e.g. SVG images, JT models, requirements, ...). The only requirement on the external data source for this mapping </w:t>
      </w:r>
      <w:r w:rsidRPr="00FF2A64">
        <w:rPr>
          <w:lang w:val="en-GB"/>
        </w:rPr>
        <w:lastRenderedPageBreak/>
        <w:t>approach is, that the contained data is in some way structured and that the elements are identifiable with a unique key.</w:t>
      </w:r>
    </w:p>
    <w:p w14:paraId="758E2B5A" w14:textId="77777777" w:rsidR="00CE3D4E" w:rsidRPr="00FF2A64" w:rsidRDefault="00CE3D4E" w:rsidP="00CE3D4E">
      <w:pPr>
        <w:rPr>
          <w:lang w:val="en-GB"/>
        </w:rPr>
      </w:pPr>
      <w:r w:rsidRPr="00FF2A64">
        <w:rPr>
          <w:lang w:val="en-GB"/>
        </w:rPr>
        <w:t>The reasons for embedding the mapping information in the VEC are:</w:t>
      </w:r>
    </w:p>
    <w:p w14:paraId="6A2213A7" w14:textId="77777777" w:rsidR="00CE3D4E" w:rsidRPr="00FF2A64" w:rsidRDefault="00CE3D4E" w:rsidP="003C2502">
      <w:pPr>
        <w:numPr>
          <w:ilvl w:val="0"/>
          <w:numId w:val="53"/>
        </w:numPr>
        <w:autoSpaceDE/>
        <w:autoSpaceDN/>
        <w:adjustRightInd/>
        <w:spacing w:before="0" w:after="120" w:line="240" w:lineRule="auto"/>
        <w:rPr>
          <w:lang w:val="en-GB"/>
        </w:rPr>
      </w:pPr>
      <w:r w:rsidRPr="00FF2A64">
        <w:rPr>
          <w:lang w:val="en-GB"/>
        </w:rPr>
        <w:t>The mapping can be easily read and recreated together with VEC and references to VEC elements can be followed in a simple way since the mapping can reference the elements directly within a single file (IDREF).</w:t>
      </w:r>
    </w:p>
    <w:p w14:paraId="3858E687" w14:textId="77777777" w:rsidR="00CE3D4E" w:rsidRPr="00FF2A64" w:rsidRDefault="00CE3D4E" w:rsidP="003C2502">
      <w:pPr>
        <w:numPr>
          <w:ilvl w:val="0"/>
          <w:numId w:val="53"/>
        </w:numPr>
        <w:autoSpaceDE/>
        <w:autoSpaceDN/>
        <w:adjustRightInd/>
        <w:spacing w:before="0" w:after="120" w:line="240" w:lineRule="auto"/>
        <w:rPr>
          <w:lang w:val="en-GB"/>
        </w:rPr>
      </w:pPr>
      <w:r w:rsidRPr="00FF2A64">
        <w:rPr>
          <w:lang w:val="en-GB"/>
        </w:rPr>
        <w:t>No additional format definition is necessary.</w:t>
      </w:r>
    </w:p>
    <w:p w14:paraId="4590A25C" w14:textId="77777777" w:rsidR="00CE3D4E" w:rsidRPr="00FF2A64" w:rsidRDefault="00CE3D4E" w:rsidP="00CE3D4E">
      <w:pPr>
        <w:rPr>
          <w:lang w:val="en-GB"/>
        </w:rPr>
      </w:pPr>
      <w:r w:rsidRPr="00FF2A64">
        <w:rPr>
          <w:lang w:val="en-GB"/>
        </w:rPr>
        <w:t xml:space="preserve"> </w:t>
      </w:r>
    </w:p>
    <w:p w14:paraId="58B16AAD" w14:textId="77777777" w:rsidR="00CE3D4E" w:rsidRDefault="00CE3D4E" w:rsidP="00CE3D4E">
      <w:pPr>
        <w:pStyle w:val="berschrift3"/>
        <w:keepLines w:val="0"/>
        <w:numPr>
          <w:ilvl w:val="2"/>
          <w:numId w:val="2"/>
        </w:numPr>
        <w:autoSpaceDE/>
        <w:autoSpaceDN/>
        <w:adjustRightInd/>
        <w:spacing w:before="240" w:after="60" w:line="240" w:lineRule="auto"/>
      </w:pPr>
      <w:bookmarkStart w:id="1203" w:name="_88190ee2b9ed57e721c9713a522abe3f"/>
      <w:r>
        <w:t>External Mapping</w:t>
      </w:r>
      <w:bookmarkEnd w:id="1203"/>
    </w:p>
    <w:p w14:paraId="29566516" w14:textId="77777777" w:rsidR="00CE3D4E" w:rsidRDefault="00CE3D4E" w:rsidP="00CE3D4E">
      <w:pPr>
        <w:jc w:val="center"/>
      </w:pPr>
      <w:r>
        <w:rPr>
          <w:noProof/>
        </w:rPr>
        <w:drawing>
          <wp:inline distT="0" distB="0" distL="0" distR="0" wp14:anchorId="2210B35C" wp14:editId="75BD8757">
            <wp:extent cx="5756275" cy="2763379"/>
            <wp:effectExtent l="0" t="0" r="0" b="0"/>
            <wp:docPr id="146" name="Picture -207148573.png" descr="-207148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7148573.png"/>
                    <pic:cNvPicPr/>
                  </pic:nvPicPr>
                  <pic:blipFill>
                    <a:blip r:embed="rId91" cstate="print"/>
                    <a:stretch>
                      <a:fillRect/>
                    </a:stretch>
                  </pic:blipFill>
                  <pic:spPr>
                    <a:xfrm>
                      <a:off x="0" y="0"/>
                      <a:ext cx="5756275" cy="2763379"/>
                    </a:xfrm>
                    <a:prstGeom prst="rect">
                      <a:avLst/>
                    </a:prstGeom>
                  </pic:spPr>
                </pic:pic>
              </a:graphicData>
            </a:graphic>
          </wp:inline>
        </w:drawing>
      </w:r>
    </w:p>
    <w:p w14:paraId="7270C898" w14:textId="364AED18" w:rsidR="00CE3D4E" w:rsidRPr="00FF2A64" w:rsidRDefault="00CE3D4E" w:rsidP="00CE3D4E">
      <w:pPr>
        <w:pStyle w:val="Beschriftung"/>
        <w:rPr>
          <w:lang w:val="en-GB"/>
        </w:rPr>
      </w:pPr>
      <w:bookmarkStart w:id="1204" w:name="_Toc33620423"/>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74</w:t>
      </w:r>
      <w:r>
        <w:fldChar w:fldCharType="end"/>
      </w:r>
      <w:r w:rsidRPr="00FF2A64">
        <w:rPr>
          <w:lang w:val="en-GB"/>
        </w:rPr>
        <w:t>: External Mapping</w:t>
      </w:r>
      <w:bookmarkEnd w:id="1204"/>
    </w:p>
    <w:p w14:paraId="6BCC539F" w14:textId="77777777" w:rsidR="00CE3D4E" w:rsidRPr="00FF2A64" w:rsidRDefault="00CE3D4E" w:rsidP="00CE3D4E">
      <w:pPr>
        <w:rPr>
          <w:lang w:val="en-GB"/>
        </w:rPr>
      </w:pPr>
      <w:r w:rsidRPr="00FF2A64">
        <w:rPr>
          <w:lang w:val="en-GB"/>
        </w:rPr>
        <w:t xml:space="preserve">The diagram displays the extensions in the VEC Modell necessary to support a mapping to external sources. The extension consists of two classes </w:t>
      </w:r>
      <w:r w:rsidRPr="00FF2A64">
        <w:rPr>
          <w:i/>
          <w:iCs/>
          <w:lang w:val="en-GB"/>
        </w:rPr>
        <w:t>ExternalMappingSpecification</w:t>
      </w:r>
      <w:r w:rsidRPr="00FF2A64">
        <w:rPr>
          <w:lang w:val="en-GB"/>
        </w:rPr>
        <w:t xml:space="preserve"> and </w:t>
      </w:r>
      <w:r w:rsidRPr="00FF2A64">
        <w:rPr>
          <w:i/>
          <w:iCs/>
          <w:lang w:val="en-GB"/>
        </w:rPr>
        <w:t>ExternalMapping</w:t>
      </w:r>
      <w:r w:rsidRPr="00FF2A64">
        <w:rPr>
          <w:lang w:val="en-GB"/>
        </w:rPr>
        <w:t xml:space="preserve">. An </w:t>
      </w:r>
      <w:r w:rsidRPr="00FF2A64">
        <w:rPr>
          <w:i/>
          <w:iCs/>
          <w:lang w:val="en-GB"/>
        </w:rPr>
        <w:t>ExternalMappingSpecification</w:t>
      </w:r>
      <w:r w:rsidRPr="00FF2A64">
        <w:rPr>
          <w:lang w:val="en-GB"/>
        </w:rPr>
        <w:t xml:space="preserve"> defines a mapping for a single </w:t>
      </w:r>
      <w:r w:rsidRPr="00FF2A64">
        <w:rPr>
          <w:i/>
          <w:iCs/>
          <w:lang w:val="en-GB"/>
        </w:rPr>
        <w:t xml:space="preserve">DocumentVersion </w:t>
      </w:r>
      <w:r w:rsidRPr="00FF2A64">
        <w:rPr>
          <w:lang w:val="en-GB"/>
        </w:rPr>
        <w:t xml:space="preserve">specified by the association </w:t>
      </w:r>
      <w:r w:rsidRPr="00FF2A64">
        <w:rPr>
          <w:i/>
          <w:iCs/>
          <w:lang w:val="en-GB"/>
        </w:rPr>
        <w:t>mappedDocument</w:t>
      </w:r>
      <w:r w:rsidRPr="00FF2A64">
        <w:rPr>
          <w:lang w:val="en-GB"/>
        </w:rPr>
        <w:t xml:space="preserve">. The referenced </w:t>
      </w:r>
      <w:r w:rsidRPr="00FF2A64">
        <w:rPr>
          <w:i/>
          <w:iCs/>
          <w:lang w:val="en-GB"/>
        </w:rPr>
        <w:t xml:space="preserve">DocumentVersion </w:t>
      </w:r>
      <w:r w:rsidRPr="00FF2A64">
        <w:rPr>
          <w:lang w:val="en-GB"/>
        </w:rPr>
        <w:t>itself identifies by its attributes the external document which should be mapped (e.g. an SVG-File, a requirements-document).</w:t>
      </w:r>
    </w:p>
    <w:p w14:paraId="18B0E3E4" w14:textId="77777777" w:rsidR="00CE3D4E" w:rsidRPr="00FF2A64" w:rsidRDefault="00CE3D4E" w:rsidP="00CE3D4E">
      <w:pPr>
        <w:rPr>
          <w:lang w:val="en-GB"/>
        </w:rPr>
      </w:pPr>
      <w:r w:rsidRPr="00FF2A64">
        <w:rPr>
          <w:lang w:val="en-GB"/>
        </w:rPr>
        <w:t xml:space="preserve">The mapping of the individual elements in the VEC is defined with the class </w:t>
      </w:r>
      <w:r w:rsidRPr="00FF2A64">
        <w:rPr>
          <w:i/>
          <w:iCs/>
          <w:lang w:val="en-GB"/>
        </w:rPr>
        <w:t>ExternalMapping</w:t>
      </w:r>
      <w:r w:rsidRPr="00FF2A64">
        <w:rPr>
          <w:lang w:val="en-GB"/>
        </w:rPr>
        <w:t xml:space="preserve">. It points to an </w:t>
      </w:r>
      <w:r w:rsidRPr="00FF2A64">
        <w:rPr>
          <w:i/>
          <w:iCs/>
          <w:lang w:val="en-GB"/>
        </w:rPr>
        <w:t>ExtendableElement</w:t>
      </w:r>
      <w:r w:rsidRPr="00FF2A64">
        <w:rPr>
          <w:lang w:val="en-GB"/>
        </w:rPr>
        <w:t xml:space="preserve"> (which can be almost any VEC-Element) as </w:t>
      </w:r>
      <w:r w:rsidRPr="00FF2A64">
        <w:rPr>
          <w:i/>
          <w:iCs/>
          <w:lang w:val="en-GB"/>
        </w:rPr>
        <w:t>mappedElement</w:t>
      </w:r>
      <w:r w:rsidRPr="00FF2A64">
        <w:rPr>
          <w:lang w:val="en-GB"/>
        </w:rPr>
        <w:t xml:space="preserve">. The attribute </w:t>
      </w:r>
      <w:r w:rsidRPr="00FF2A64">
        <w:rPr>
          <w:i/>
          <w:iCs/>
          <w:lang w:val="en-GB"/>
        </w:rPr>
        <w:t>externalReference</w:t>
      </w:r>
      <w:r w:rsidRPr="00FF2A64">
        <w:rPr>
          <w:lang w:val="en-GB"/>
        </w:rPr>
        <w:t xml:space="preserve"> contains the unique key of the same element in the context of the mapped </w:t>
      </w:r>
      <w:r w:rsidRPr="00FF2A64">
        <w:rPr>
          <w:i/>
          <w:iCs/>
          <w:lang w:val="en-GB"/>
        </w:rPr>
        <w:t>DocumentVersion</w:t>
      </w:r>
      <w:r w:rsidRPr="00FF2A64">
        <w:rPr>
          <w:lang w:val="en-GB"/>
        </w:rPr>
        <w:t>.</w:t>
      </w:r>
    </w:p>
    <w:p w14:paraId="55234F4F" w14:textId="77777777" w:rsidR="00CE3D4E" w:rsidRPr="00FF2A64" w:rsidRDefault="00CE3D4E" w:rsidP="00CE3D4E">
      <w:pPr>
        <w:rPr>
          <w:lang w:val="en-GB"/>
        </w:rPr>
      </w:pPr>
      <w:r w:rsidRPr="00FF2A64">
        <w:rPr>
          <w:lang w:val="en-GB"/>
        </w:rPr>
        <w:t xml:space="preserve">The reason for defining the </w:t>
      </w:r>
      <w:r w:rsidRPr="00FF2A64">
        <w:rPr>
          <w:i/>
          <w:iCs/>
          <w:lang w:val="en-GB"/>
        </w:rPr>
        <w:t>ExternalMapping</w:t>
      </w:r>
      <w:r w:rsidRPr="00FF2A64">
        <w:rPr>
          <w:lang w:val="en-GB"/>
        </w:rPr>
        <w:t xml:space="preserve"> elements within a separate </w:t>
      </w:r>
      <w:r w:rsidRPr="00FF2A64">
        <w:rPr>
          <w:i/>
          <w:iCs/>
          <w:lang w:val="en-GB"/>
        </w:rPr>
        <w:t>Specification</w:t>
      </w:r>
      <w:r w:rsidRPr="00FF2A64">
        <w:rPr>
          <w:lang w:val="en-GB"/>
        </w:rPr>
        <w:t xml:space="preserve"> is that the </w:t>
      </w:r>
      <w:r w:rsidRPr="00FF2A64">
        <w:rPr>
          <w:i/>
          <w:iCs/>
          <w:lang w:val="en-GB"/>
        </w:rPr>
        <w:t>ExternalMappingSpecification</w:t>
      </w:r>
      <w:r w:rsidRPr="00FF2A64">
        <w:rPr>
          <w:lang w:val="en-GB"/>
        </w:rPr>
        <w:t xml:space="preserve"> can be placed in the VEC within its own </w:t>
      </w:r>
      <w:r w:rsidRPr="00FF2A64">
        <w:rPr>
          <w:i/>
          <w:iCs/>
          <w:lang w:val="en-GB"/>
        </w:rPr>
        <w:t xml:space="preserve">DocumentVersion. </w:t>
      </w:r>
      <w:r w:rsidRPr="00FF2A64">
        <w:rPr>
          <w:lang w:val="en-GB"/>
        </w:rPr>
        <w:t>The creation of mapping does not require a modification and thus a versioning of the mapped content in the VEC.</w:t>
      </w:r>
    </w:p>
    <w:p w14:paraId="46A66D5B" w14:textId="77777777" w:rsidR="00CE3D4E" w:rsidRDefault="00CE3D4E" w:rsidP="00CE3D4E">
      <w:pPr>
        <w:pStyle w:val="berschrift2"/>
        <w:keepLines w:val="0"/>
        <w:numPr>
          <w:ilvl w:val="1"/>
          <w:numId w:val="2"/>
        </w:numPr>
        <w:autoSpaceDE/>
        <w:autoSpaceDN/>
        <w:adjustRightInd/>
        <w:spacing w:before="240" w:after="60" w:line="240" w:lineRule="auto"/>
      </w:pPr>
      <w:bookmarkStart w:id="1205" w:name="_Toc33620312"/>
      <w:r>
        <w:lastRenderedPageBreak/>
        <w:t>XML Representation of the Model</w:t>
      </w:r>
      <w:bookmarkEnd w:id="1205"/>
    </w:p>
    <w:p w14:paraId="79BE05DC" w14:textId="77777777" w:rsidR="00CE3D4E" w:rsidRDefault="00CE3D4E" w:rsidP="00CE3D4E">
      <w:pPr>
        <w:pStyle w:val="berschrift3"/>
        <w:keepLines w:val="0"/>
        <w:numPr>
          <w:ilvl w:val="2"/>
          <w:numId w:val="2"/>
        </w:numPr>
        <w:autoSpaceDE/>
        <w:autoSpaceDN/>
        <w:adjustRightInd/>
        <w:spacing w:before="240" w:after="60" w:line="240" w:lineRule="auto"/>
      </w:pPr>
      <w:bookmarkStart w:id="1206" w:name="_ff74f52a5533a28bff349bef05aa3103"/>
      <w:r>
        <w:t>VEC-Root</w:t>
      </w:r>
      <w:bookmarkEnd w:id="1206"/>
    </w:p>
    <w:p w14:paraId="09F3C5E8" w14:textId="77777777" w:rsidR="00CE3D4E" w:rsidRDefault="00CE3D4E" w:rsidP="00CE3D4E">
      <w:pPr>
        <w:jc w:val="center"/>
      </w:pPr>
      <w:r>
        <w:rPr>
          <w:noProof/>
        </w:rPr>
        <w:drawing>
          <wp:inline distT="0" distB="0" distL="0" distR="0" wp14:anchorId="02FE1A48" wp14:editId="6942F16E">
            <wp:extent cx="5756275" cy="3857864"/>
            <wp:effectExtent l="0" t="0" r="0" b="0"/>
            <wp:docPr id="148" name="Picture -756006162.png" descr="-756006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756006162.png"/>
                    <pic:cNvPicPr/>
                  </pic:nvPicPr>
                  <pic:blipFill>
                    <a:blip r:embed="rId92" cstate="print"/>
                    <a:stretch>
                      <a:fillRect/>
                    </a:stretch>
                  </pic:blipFill>
                  <pic:spPr>
                    <a:xfrm>
                      <a:off x="0" y="0"/>
                      <a:ext cx="5756275" cy="3857864"/>
                    </a:xfrm>
                    <a:prstGeom prst="rect">
                      <a:avLst/>
                    </a:prstGeom>
                  </pic:spPr>
                </pic:pic>
              </a:graphicData>
            </a:graphic>
          </wp:inline>
        </w:drawing>
      </w:r>
    </w:p>
    <w:p w14:paraId="67FC07DB" w14:textId="2819F87E" w:rsidR="00CE3D4E" w:rsidRPr="00FF2A64" w:rsidRDefault="00CE3D4E" w:rsidP="00CE3D4E">
      <w:pPr>
        <w:pStyle w:val="Beschriftung"/>
        <w:rPr>
          <w:lang w:val="en-GB"/>
        </w:rPr>
      </w:pPr>
      <w:bookmarkStart w:id="1207" w:name="_Toc33620424"/>
      <w:r w:rsidRPr="00FF2A64">
        <w:rPr>
          <w:lang w:val="en-GB"/>
        </w:rPr>
        <w:t xml:space="preserve">Figure </w:t>
      </w:r>
      <w:r>
        <w:rPr>
          <w:noProof w:val="0"/>
        </w:rPr>
        <w:fldChar w:fldCharType="begin"/>
      </w:r>
      <w:r w:rsidRPr="00FF2A64">
        <w:rPr>
          <w:lang w:val="en-GB"/>
        </w:rPr>
        <w:instrText xml:space="preserve"> SEQ Figure \* ARABIC </w:instrText>
      </w:r>
      <w:r>
        <w:rPr>
          <w:noProof w:val="0"/>
        </w:rPr>
        <w:fldChar w:fldCharType="separate"/>
      </w:r>
      <w:r w:rsidR="004714EB">
        <w:rPr>
          <w:lang w:val="en-GB"/>
        </w:rPr>
        <w:t>75</w:t>
      </w:r>
      <w:r>
        <w:fldChar w:fldCharType="end"/>
      </w:r>
      <w:r w:rsidRPr="00FF2A64">
        <w:rPr>
          <w:lang w:val="en-GB"/>
        </w:rPr>
        <w:t>: VEC-Root</w:t>
      </w:r>
      <w:bookmarkEnd w:id="1207"/>
    </w:p>
    <w:p w14:paraId="4AC64DB3" w14:textId="77777777" w:rsidR="00CE3D4E" w:rsidRPr="00FF2A64" w:rsidRDefault="00CE3D4E" w:rsidP="00CE3D4E">
      <w:pPr>
        <w:rPr>
          <w:lang w:val="en-GB"/>
        </w:rPr>
      </w:pPr>
      <w:r w:rsidRPr="00FF2A64">
        <w:rPr>
          <w:lang w:val="en-GB"/>
        </w:rPr>
        <w:t xml:space="preserve">The diagram above defines the class </w:t>
      </w:r>
      <w:r w:rsidRPr="00FF2A64">
        <w:rPr>
          <w:i/>
          <w:iCs/>
          <w:lang w:val="en-GB"/>
        </w:rPr>
        <w:t>VecContent</w:t>
      </w:r>
      <w:r w:rsidRPr="00FF2A64">
        <w:rPr>
          <w:lang w:val="en-GB"/>
        </w:rPr>
        <w:t xml:space="preserve"> which is intended to be regarded as the top-level root element for VEC documents. It is the declared entry point to the information that a VEC file contains.</w:t>
      </w:r>
    </w:p>
    <w:p w14:paraId="349FB082" w14:textId="77777777" w:rsidR="00CE3D4E" w:rsidRPr="00FF2A64" w:rsidRDefault="00CE3D4E" w:rsidP="00CE3D4E">
      <w:pPr>
        <w:rPr>
          <w:lang w:val="en-GB"/>
        </w:rPr>
      </w:pPr>
      <w:r w:rsidRPr="00FF2A64">
        <w:rPr>
          <w:lang w:val="en-GB"/>
        </w:rPr>
        <w:t xml:space="preserve">A </w:t>
      </w:r>
      <w:r w:rsidRPr="00FF2A64">
        <w:rPr>
          <w:i/>
          <w:iCs/>
          <w:lang w:val="en-GB"/>
        </w:rPr>
        <w:t>VecContent</w:t>
      </w:r>
      <w:r w:rsidRPr="00FF2A64">
        <w:rPr>
          <w:lang w:val="en-GB"/>
        </w:rPr>
        <w:t xml:space="preserve"> is a container for various </w:t>
      </w:r>
      <w:r w:rsidRPr="00FF2A64">
        <w:rPr>
          <w:i/>
          <w:iCs/>
          <w:lang w:val="en-GB"/>
        </w:rPr>
        <w:t>DocumentVersions</w:t>
      </w:r>
      <w:r w:rsidRPr="00FF2A64">
        <w:rPr>
          <w:lang w:val="en-GB"/>
        </w:rPr>
        <w:t xml:space="preserve">, </w:t>
      </w:r>
      <w:r w:rsidRPr="00FF2A64">
        <w:rPr>
          <w:i/>
          <w:iCs/>
          <w:lang w:val="en-GB"/>
        </w:rPr>
        <w:t>PartVersions</w:t>
      </w:r>
      <w:r w:rsidRPr="00FF2A64">
        <w:rPr>
          <w:lang w:val="en-GB"/>
        </w:rPr>
        <w:t xml:space="preserve">, </w:t>
      </w:r>
      <w:r w:rsidRPr="00FF2A64">
        <w:rPr>
          <w:i/>
          <w:iCs/>
          <w:lang w:val="en-GB"/>
        </w:rPr>
        <w:t>Projects</w:t>
      </w:r>
      <w:r w:rsidRPr="00FF2A64">
        <w:rPr>
          <w:lang w:val="en-GB"/>
        </w:rPr>
        <w:t xml:space="preserve">, </w:t>
      </w:r>
      <w:r w:rsidRPr="00FF2A64">
        <w:rPr>
          <w:i/>
          <w:iCs/>
          <w:lang w:val="en-GB"/>
        </w:rPr>
        <w:t>ItemHistoryEntries</w:t>
      </w:r>
      <w:r w:rsidRPr="00FF2A64">
        <w:rPr>
          <w:lang w:val="en-GB"/>
        </w:rPr>
        <w:t xml:space="preserve">, </w:t>
      </w:r>
      <w:r w:rsidRPr="00FF2A64">
        <w:rPr>
          <w:i/>
          <w:iCs/>
          <w:lang w:val="en-GB"/>
        </w:rPr>
        <w:t>CopyrightInformations</w:t>
      </w:r>
      <w:r w:rsidRPr="00FF2A64">
        <w:rPr>
          <w:lang w:val="en-GB"/>
        </w:rPr>
        <w:t xml:space="preserve">, </w:t>
      </w:r>
      <w:r w:rsidRPr="00FF2A64">
        <w:rPr>
          <w:i/>
          <w:iCs/>
          <w:lang w:val="en-GB"/>
        </w:rPr>
        <w:t>Units</w:t>
      </w:r>
      <w:r w:rsidRPr="00FF2A64">
        <w:rPr>
          <w:lang w:val="en-GB"/>
        </w:rPr>
        <w:t xml:space="preserve">, and </w:t>
      </w:r>
      <w:r w:rsidRPr="00FF2A64">
        <w:rPr>
          <w:i/>
          <w:iCs/>
          <w:lang w:val="en-GB"/>
        </w:rPr>
        <w:t>Contracts. DocumentVersion</w:t>
      </w:r>
      <w:r w:rsidRPr="00FF2A64">
        <w:rPr>
          <w:lang w:val="en-GB"/>
        </w:rPr>
        <w:t xml:space="preserve"> and </w:t>
      </w:r>
      <w:r w:rsidRPr="00FF2A64">
        <w:rPr>
          <w:i/>
          <w:iCs/>
          <w:lang w:val="en-GB"/>
        </w:rPr>
        <w:t>PartVersion</w:t>
      </w:r>
      <w:r w:rsidRPr="00FF2A64">
        <w:rPr>
          <w:lang w:val="en-GB"/>
        </w:rPr>
        <w:t xml:space="preserve"> are the only two classes in the VEC model that define and contain version information. Almost all information a VEC document can contain is subordinated to one of those two classes. This means, that every piece of information which is represented as an instance of a class of a certain attribute value is distinctly related to a dedicated </w:t>
      </w:r>
      <w:r w:rsidRPr="00FF2A64">
        <w:rPr>
          <w:i/>
          <w:iCs/>
          <w:lang w:val="en-GB"/>
        </w:rPr>
        <w:t>PartVersion</w:t>
      </w:r>
      <w:r w:rsidRPr="00FF2A64">
        <w:rPr>
          <w:lang w:val="en-GB"/>
        </w:rPr>
        <w:t xml:space="preserve"> or </w:t>
      </w:r>
      <w:r w:rsidRPr="00FF2A64">
        <w:rPr>
          <w:i/>
          <w:iCs/>
          <w:lang w:val="en-GB"/>
        </w:rPr>
        <w:t>DocumentVersion</w:t>
      </w:r>
      <w:r w:rsidRPr="00FF2A64">
        <w:rPr>
          <w:lang w:val="en-GB"/>
        </w:rPr>
        <w:t>.</w:t>
      </w:r>
    </w:p>
    <w:p w14:paraId="6D4334F4" w14:textId="77777777" w:rsidR="00CE3D4E" w:rsidRPr="00FF2A64" w:rsidRDefault="00CE3D4E" w:rsidP="00CE3D4E">
      <w:pPr>
        <w:rPr>
          <w:lang w:val="en-GB"/>
        </w:rPr>
      </w:pPr>
      <w:r w:rsidRPr="00FF2A64">
        <w:rPr>
          <w:lang w:val="en-GB"/>
        </w:rPr>
        <w:t xml:space="preserve">The only exceptions are classes with the stereotype </w:t>
      </w:r>
      <w:r w:rsidRPr="00FF2A64">
        <w:rPr>
          <w:i/>
          <w:iCs/>
          <w:lang w:val="en-GB"/>
        </w:rPr>
        <w:t>&lt;&lt;constant&gt;&gt;</w:t>
      </w:r>
      <w:r w:rsidRPr="00FF2A64">
        <w:rPr>
          <w:lang w:val="en-GB"/>
        </w:rPr>
        <w:t xml:space="preserve"> as shown in the diagram.</w:t>
      </w:r>
    </w:p>
    <w:p w14:paraId="46536AA7" w14:textId="77777777" w:rsidR="00CE3D4E" w:rsidRDefault="00CE3D4E" w:rsidP="00CE3D4E">
      <w:pPr>
        <w:pStyle w:val="berschrift3"/>
        <w:keepLines w:val="0"/>
        <w:numPr>
          <w:ilvl w:val="2"/>
          <w:numId w:val="2"/>
        </w:numPr>
        <w:autoSpaceDE/>
        <w:autoSpaceDN/>
        <w:adjustRightInd/>
        <w:spacing w:before="240" w:after="60" w:line="240" w:lineRule="auto"/>
      </w:pPr>
      <w:r>
        <w:t>Mapping of the VEC Model to XML schema definition (XSD)</w:t>
      </w:r>
    </w:p>
    <w:p w14:paraId="092F65CF" w14:textId="77777777" w:rsidR="00CE3D4E" w:rsidRPr="00FF2A64" w:rsidRDefault="00CE3D4E" w:rsidP="00CE3D4E">
      <w:pPr>
        <w:rPr>
          <w:lang w:val="en-GB"/>
        </w:rPr>
      </w:pPr>
      <w:r w:rsidRPr="00FF2A64">
        <w:rPr>
          <w:lang w:val="en-GB"/>
        </w:rPr>
        <w:t>The mapping of the VEC model to an XML schema definition (XSD) described in the following defines a standardized syntax for the exchange of harness design data across process steps and supporting tools.</w:t>
      </w:r>
    </w:p>
    <w:p w14:paraId="7A616134" w14:textId="77777777" w:rsidR="00CE3D4E" w:rsidRPr="00FF2A64" w:rsidRDefault="00CE3D4E" w:rsidP="00CE3D4E">
      <w:pPr>
        <w:rPr>
          <w:lang w:val="en-GB"/>
        </w:rPr>
      </w:pPr>
      <w:r w:rsidRPr="00FF2A64">
        <w:rPr>
          <w:lang w:val="en-GB"/>
        </w:rPr>
        <w:t>The dedicated namespace prefix of the schema definition is “vec”, the namespace is "http://www.prostep.org/ecad-if/2011/vec".</w:t>
      </w:r>
    </w:p>
    <w:p w14:paraId="04DB1223" w14:textId="77777777" w:rsidR="00CE3D4E" w:rsidRDefault="00CE3D4E" w:rsidP="00CE3D4E">
      <w:r w:rsidRPr="00FF2A64">
        <w:rPr>
          <w:lang w:val="en-GB"/>
        </w:rPr>
        <w:lastRenderedPageBreak/>
        <w:t xml:space="preserve">Each VEC model class that does not contain the stereotype </w:t>
      </w:r>
      <w:r w:rsidRPr="00FF2A64">
        <w:rPr>
          <w:i/>
          <w:iCs/>
          <w:lang w:val="en-GB"/>
        </w:rPr>
        <w:t>&lt;&lt;enumeration&gt;&gt;</w:t>
      </w:r>
      <w:r w:rsidRPr="00FF2A64">
        <w:rPr>
          <w:lang w:val="en-GB"/>
        </w:rPr>
        <w:t xml:space="preserve"> is mapped to an XSD complex type with the same name as the VEC model class name. If the VEC model class is a derived subclass the corresponding XSD complex type uses the XSD extension base construct. Not inherited VEC model class attributes are mapped to a sequence of XSD elements with the same names as the names of the corresponding VEC model class attributes. The cardinality and data type definitions are defined equivalent to the VEC model. </w:t>
      </w:r>
      <w:r>
        <w:t>The base data types are:</w:t>
      </w:r>
    </w:p>
    <w:p w14:paraId="63538122" w14:textId="77777777" w:rsidR="00CE3D4E" w:rsidRPr="00FF2A64" w:rsidRDefault="00CE3D4E" w:rsidP="003C2502">
      <w:pPr>
        <w:numPr>
          <w:ilvl w:val="0"/>
          <w:numId w:val="54"/>
        </w:numPr>
        <w:autoSpaceDE/>
        <w:autoSpaceDN/>
        <w:adjustRightInd/>
        <w:spacing w:before="0" w:after="120" w:line="240" w:lineRule="auto"/>
        <w:rPr>
          <w:lang w:val="en-GB"/>
        </w:rPr>
      </w:pPr>
      <w:r w:rsidRPr="00FF2A64">
        <w:rPr>
          <w:i/>
          <w:iCs/>
          <w:lang w:val="en-GB"/>
        </w:rPr>
        <w:t>xs:string</w:t>
      </w:r>
      <w:r w:rsidRPr="00FF2A64">
        <w:rPr>
          <w:lang w:val="en-GB"/>
        </w:rPr>
        <w:t xml:space="preserve"> (corresponding to the VEC model data type definition </w:t>
      </w:r>
      <w:r w:rsidRPr="00FF2A64">
        <w:rPr>
          <w:i/>
          <w:iCs/>
          <w:lang w:val="en-GB"/>
        </w:rPr>
        <w:t>String</w:t>
      </w:r>
      <w:r w:rsidRPr="00FF2A64">
        <w:rPr>
          <w:lang w:val="en-GB"/>
        </w:rPr>
        <w:t>)</w:t>
      </w:r>
    </w:p>
    <w:p w14:paraId="158DECF1" w14:textId="77777777" w:rsidR="00CE3D4E" w:rsidRPr="00FF2A64" w:rsidRDefault="00CE3D4E" w:rsidP="003C2502">
      <w:pPr>
        <w:numPr>
          <w:ilvl w:val="0"/>
          <w:numId w:val="54"/>
        </w:numPr>
        <w:autoSpaceDE/>
        <w:autoSpaceDN/>
        <w:adjustRightInd/>
        <w:spacing w:before="0" w:after="120" w:line="240" w:lineRule="auto"/>
        <w:rPr>
          <w:lang w:val="en-GB"/>
        </w:rPr>
      </w:pPr>
      <w:r w:rsidRPr="00FF2A64">
        <w:rPr>
          <w:i/>
          <w:iCs/>
          <w:lang w:val="en-GB"/>
        </w:rPr>
        <w:t>xs:dateTime</w:t>
      </w:r>
      <w:r w:rsidRPr="00FF2A64">
        <w:rPr>
          <w:lang w:val="en-GB"/>
        </w:rPr>
        <w:t xml:space="preserve"> (corresponding to the VEC model data type definition </w:t>
      </w:r>
      <w:r w:rsidRPr="00FF2A64">
        <w:rPr>
          <w:i/>
          <w:iCs/>
          <w:lang w:val="en-GB"/>
        </w:rPr>
        <w:t>Date</w:t>
      </w:r>
      <w:r w:rsidRPr="00FF2A64">
        <w:rPr>
          <w:lang w:val="en-GB"/>
        </w:rPr>
        <w:t>)</w:t>
      </w:r>
    </w:p>
    <w:p w14:paraId="00C78922" w14:textId="77777777" w:rsidR="00CE3D4E" w:rsidRPr="00FF2A64" w:rsidRDefault="00CE3D4E" w:rsidP="003C2502">
      <w:pPr>
        <w:numPr>
          <w:ilvl w:val="0"/>
          <w:numId w:val="54"/>
        </w:numPr>
        <w:autoSpaceDE/>
        <w:autoSpaceDN/>
        <w:adjustRightInd/>
        <w:spacing w:before="0" w:after="120" w:line="240" w:lineRule="auto"/>
        <w:rPr>
          <w:lang w:val="en-GB"/>
        </w:rPr>
      </w:pPr>
      <w:r w:rsidRPr="00FF2A64">
        <w:rPr>
          <w:i/>
          <w:iCs/>
          <w:lang w:val="en-GB"/>
        </w:rPr>
        <w:t>xs:integer</w:t>
      </w:r>
      <w:r w:rsidRPr="00FF2A64">
        <w:rPr>
          <w:lang w:val="en-GB"/>
        </w:rPr>
        <w:t xml:space="preserve"> (corresponding to the VEC model data type definition </w:t>
      </w:r>
      <w:r w:rsidRPr="00FF2A64">
        <w:rPr>
          <w:i/>
          <w:iCs/>
          <w:lang w:val="en-GB"/>
        </w:rPr>
        <w:t>Integer</w:t>
      </w:r>
      <w:r w:rsidRPr="00FF2A64">
        <w:rPr>
          <w:lang w:val="en-GB"/>
        </w:rPr>
        <w:t>)</w:t>
      </w:r>
    </w:p>
    <w:p w14:paraId="01E49DF2" w14:textId="77777777" w:rsidR="00CE3D4E" w:rsidRPr="00FF2A64" w:rsidRDefault="00CE3D4E" w:rsidP="003C2502">
      <w:pPr>
        <w:numPr>
          <w:ilvl w:val="0"/>
          <w:numId w:val="54"/>
        </w:numPr>
        <w:autoSpaceDE/>
        <w:autoSpaceDN/>
        <w:adjustRightInd/>
        <w:spacing w:before="0" w:after="120" w:line="240" w:lineRule="auto"/>
        <w:rPr>
          <w:lang w:val="en-GB"/>
        </w:rPr>
      </w:pPr>
      <w:r w:rsidRPr="00FF2A64">
        <w:rPr>
          <w:i/>
          <w:iCs/>
          <w:lang w:val="en-GB"/>
        </w:rPr>
        <w:t>xs:double</w:t>
      </w:r>
      <w:r w:rsidRPr="00FF2A64">
        <w:rPr>
          <w:lang w:val="en-GB"/>
        </w:rPr>
        <w:t xml:space="preserve"> (corresponding to the VEC model data type definition </w:t>
      </w:r>
      <w:r w:rsidRPr="00FF2A64">
        <w:rPr>
          <w:i/>
          <w:iCs/>
          <w:lang w:val="en-GB"/>
        </w:rPr>
        <w:t>Double</w:t>
      </w:r>
      <w:r w:rsidRPr="00FF2A64">
        <w:rPr>
          <w:lang w:val="en-GB"/>
        </w:rPr>
        <w:t>)</w:t>
      </w:r>
    </w:p>
    <w:p w14:paraId="3A8BF00F" w14:textId="77777777" w:rsidR="00CE3D4E" w:rsidRPr="00FF2A64" w:rsidRDefault="00CE3D4E" w:rsidP="003C2502">
      <w:pPr>
        <w:numPr>
          <w:ilvl w:val="0"/>
          <w:numId w:val="54"/>
        </w:numPr>
        <w:autoSpaceDE/>
        <w:autoSpaceDN/>
        <w:adjustRightInd/>
        <w:spacing w:before="0" w:after="120" w:line="240" w:lineRule="auto"/>
        <w:rPr>
          <w:lang w:val="en-GB"/>
        </w:rPr>
      </w:pPr>
      <w:r w:rsidRPr="00FF2A64">
        <w:rPr>
          <w:i/>
          <w:iCs/>
          <w:lang w:val="en-GB"/>
        </w:rPr>
        <w:t>xs:boolean</w:t>
      </w:r>
      <w:r w:rsidRPr="00FF2A64">
        <w:rPr>
          <w:lang w:val="en-GB"/>
        </w:rPr>
        <w:t xml:space="preserve"> (corresponding to the VEC model data type definition </w:t>
      </w:r>
      <w:r w:rsidRPr="00FF2A64">
        <w:rPr>
          <w:i/>
          <w:iCs/>
          <w:lang w:val="en-GB"/>
        </w:rPr>
        <w:t>Boolean</w:t>
      </w:r>
      <w:r w:rsidRPr="00FF2A64">
        <w:rPr>
          <w:lang w:val="en-GB"/>
        </w:rPr>
        <w:t>)</w:t>
      </w:r>
    </w:p>
    <w:p w14:paraId="258535B2" w14:textId="77777777" w:rsidR="00CE3D4E" w:rsidRPr="00FF2A64" w:rsidRDefault="00CE3D4E" w:rsidP="00CE3D4E">
      <w:pPr>
        <w:rPr>
          <w:lang w:val="en-GB"/>
        </w:rPr>
      </w:pPr>
      <w:r w:rsidRPr="00FF2A64">
        <w:rPr>
          <w:lang w:val="en-GB"/>
        </w:rPr>
        <w:t>Compositions in the VEC model are handled in the same way as if the aggregated class would have been modelled as a class attribute of the owning class. The name definition corresponds to the target role name.</w:t>
      </w:r>
    </w:p>
    <w:p w14:paraId="0269A869" w14:textId="77777777" w:rsidR="00CE3D4E" w:rsidRPr="00FF2A64" w:rsidRDefault="00CE3D4E" w:rsidP="00CE3D4E">
      <w:pPr>
        <w:rPr>
          <w:lang w:val="en-GB"/>
        </w:rPr>
      </w:pPr>
      <w:r w:rsidRPr="00FF2A64">
        <w:rPr>
          <w:lang w:val="en-GB"/>
        </w:rPr>
        <w:t>As all associations in the VEC model are directed they are mapped to an attribute which is owned by the XSD complex type that relates to the VEC model class that is source of the association. The name is equal to the name of the association target role name. The type is xs:IDREF respectively xs:IDREFS depending on the association target cardinality.</w:t>
      </w:r>
    </w:p>
    <w:p w14:paraId="2A6E8735" w14:textId="77777777" w:rsidR="00CE3D4E" w:rsidRPr="00FF2A64" w:rsidRDefault="00CE3D4E" w:rsidP="00CE3D4E">
      <w:pPr>
        <w:rPr>
          <w:lang w:val="en-GB"/>
        </w:rPr>
      </w:pPr>
      <w:r w:rsidRPr="00FF2A64">
        <w:rPr>
          <w:lang w:val="en-GB"/>
        </w:rPr>
        <w:t>As associations are mapped to xs:IDREF respectively xs:IDREFS, each XSD complex type that is not a refinement of another XSD complex type (by usage of the XSD extension base construct) defines an additional required attribute with the name “id” and the type xs:ID. This attribute is introduced as reference point for links. The values for the “id”-attributes are normally not defined by a user. Exporters are expected to generate valid values for the “id”-attributes so that in the end</w:t>
      </w:r>
    </w:p>
    <w:p w14:paraId="6D45C589" w14:textId="77777777" w:rsidR="00CE3D4E" w:rsidRPr="00FF2A64" w:rsidRDefault="00CE3D4E" w:rsidP="003C2502">
      <w:pPr>
        <w:numPr>
          <w:ilvl w:val="0"/>
          <w:numId w:val="55"/>
        </w:numPr>
        <w:autoSpaceDE/>
        <w:autoSpaceDN/>
        <w:adjustRightInd/>
        <w:spacing w:before="0" w:after="120" w:line="240" w:lineRule="auto"/>
        <w:rPr>
          <w:lang w:val="en-GB"/>
        </w:rPr>
      </w:pPr>
      <w:r w:rsidRPr="00FF2A64">
        <w:rPr>
          <w:lang w:val="en-GB"/>
        </w:rPr>
        <w:t>Links (as instances of associations) are expressed correctly</w:t>
      </w:r>
    </w:p>
    <w:p w14:paraId="28B7FBFA" w14:textId="77777777" w:rsidR="00CE3D4E" w:rsidRPr="00FF2A64" w:rsidRDefault="00CE3D4E" w:rsidP="003C2502">
      <w:pPr>
        <w:numPr>
          <w:ilvl w:val="0"/>
          <w:numId w:val="55"/>
        </w:numPr>
        <w:autoSpaceDE/>
        <w:autoSpaceDN/>
        <w:adjustRightInd/>
        <w:spacing w:before="0" w:after="120" w:line="240" w:lineRule="auto"/>
        <w:rPr>
          <w:lang w:val="en-GB"/>
        </w:rPr>
      </w:pPr>
      <w:r w:rsidRPr="00FF2A64">
        <w:rPr>
          <w:lang w:val="en-GB"/>
        </w:rPr>
        <w:t>The resulting XML file is XSD compliant.</w:t>
      </w:r>
    </w:p>
    <w:p w14:paraId="354A6C2E" w14:textId="77777777" w:rsidR="00CE3D4E" w:rsidRPr="00FF2A64" w:rsidRDefault="00CE3D4E" w:rsidP="00CE3D4E">
      <w:pPr>
        <w:rPr>
          <w:lang w:val="en-GB"/>
        </w:rPr>
      </w:pPr>
      <w:r w:rsidRPr="00FF2A64">
        <w:rPr>
          <w:lang w:val="en-GB"/>
        </w:rPr>
        <w:t>Note: The values for the “id”-attributes have temporary character. By this recommendation exporters are not required to remember values they have once used during an export. Exporters are explicitly allowed to assign different values for the “id”-attributes during every export process.</w:t>
      </w:r>
    </w:p>
    <w:p w14:paraId="0324E9B2" w14:textId="77777777" w:rsidR="00CE3D4E" w:rsidRPr="00FF2A64" w:rsidRDefault="00CE3D4E" w:rsidP="00CE3D4E">
      <w:pPr>
        <w:rPr>
          <w:lang w:val="en-GB"/>
        </w:rPr>
      </w:pPr>
      <w:r w:rsidRPr="00FF2A64">
        <w:rPr>
          <w:lang w:val="en-GB"/>
        </w:rPr>
        <w:t>The XSD defines a VecContent element as xs:element. This is the declared root element for VEC compliant XML-documents. A VEC compliant XML-document is limited to one instance of a VecContent.</w:t>
      </w:r>
    </w:p>
    <w:p w14:paraId="3A2601FE" w14:textId="77777777" w:rsidR="00CE3D4E" w:rsidRDefault="00CE3D4E" w:rsidP="00CE3D4E">
      <w:pPr>
        <w:pStyle w:val="berschrift3"/>
        <w:keepLines w:val="0"/>
        <w:numPr>
          <w:ilvl w:val="2"/>
          <w:numId w:val="2"/>
        </w:numPr>
        <w:autoSpaceDE/>
        <w:autoSpaceDN/>
        <w:adjustRightInd/>
        <w:spacing w:before="240" w:after="60" w:line="240" w:lineRule="auto"/>
      </w:pPr>
      <w:r>
        <w:t>Partitioning and Sizing of VEC Files</w:t>
      </w:r>
    </w:p>
    <w:p w14:paraId="5F274D2F" w14:textId="77777777" w:rsidR="00CE3D4E" w:rsidRDefault="00CE3D4E" w:rsidP="00CE3D4E">
      <w:r w:rsidRPr="00FF2A64">
        <w:rPr>
          <w:lang w:val="en-GB"/>
        </w:rPr>
        <w:t xml:space="preserve">In theory it is possible to export all data of a company that relates to the vehicle network in a single VEC file. However, this is not a very reasonable approach for several reasons. </w:t>
      </w:r>
      <w:r>
        <w:t>Amongst those are:</w:t>
      </w:r>
    </w:p>
    <w:p w14:paraId="01C8E1BD" w14:textId="77777777" w:rsidR="00CE3D4E" w:rsidRPr="00FF2A64" w:rsidRDefault="00CE3D4E" w:rsidP="003C2502">
      <w:pPr>
        <w:numPr>
          <w:ilvl w:val="0"/>
          <w:numId w:val="56"/>
        </w:numPr>
        <w:autoSpaceDE/>
        <w:autoSpaceDN/>
        <w:adjustRightInd/>
        <w:spacing w:before="0" w:after="120" w:line="240" w:lineRule="auto"/>
        <w:rPr>
          <w:lang w:val="en-GB"/>
        </w:rPr>
      </w:pPr>
      <w:r w:rsidRPr="00FF2A64">
        <w:rPr>
          <w:i/>
          <w:iCs/>
          <w:lang w:val="en-GB"/>
        </w:rPr>
        <w:lastRenderedPageBreak/>
        <w:t xml:space="preserve">Intellectual Property Protection: </w:t>
      </w:r>
      <w:r w:rsidRPr="00FF2A64">
        <w:rPr>
          <w:lang w:val="en-GB"/>
        </w:rPr>
        <w:t>For everything that is contained in a single VEC file, the "All or Nothing Principle" applies and it is hard or impossible to enforce a "Need to Know". A recipient of a file, who requires only a single detail, always receives the complete information.</w:t>
      </w:r>
    </w:p>
    <w:p w14:paraId="1288C516" w14:textId="77777777" w:rsidR="00CE3D4E" w:rsidRPr="00FF2A64" w:rsidRDefault="00CE3D4E" w:rsidP="003C2502">
      <w:pPr>
        <w:numPr>
          <w:ilvl w:val="0"/>
          <w:numId w:val="56"/>
        </w:numPr>
        <w:autoSpaceDE/>
        <w:autoSpaceDN/>
        <w:adjustRightInd/>
        <w:spacing w:before="0" w:after="120" w:line="240" w:lineRule="auto"/>
        <w:rPr>
          <w:lang w:val="en-GB"/>
        </w:rPr>
      </w:pPr>
      <w:r w:rsidRPr="00FF2A64">
        <w:rPr>
          <w:i/>
          <w:iCs/>
          <w:lang w:val="en-GB"/>
        </w:rPr>
        <w:t>Partial Changes:</w:t>
      </w:r>
      <w:r w:rsidRPr="00FF2A64">
        <w:rPr>
          <w:lang w:val="en-GB"/>
        </w:rPr>
        <w:t xml:space="preserve"> Even if only a single content element is changed, the complete file must be created and read, because only after reading the complete file the recipient knows which elements have changed.</w:t>
      </w:r>
    </w:p>
    <w:p w14:paraId="23FDA407" w14:textId="77777777" w:rsidR="00CE3D4E" w:rsidRPr="00FF2A64" w:rsidRDefault="00CE3D4E" w:rsidP="003C2502">
      <w:pPr>
        <w:numPr>
          <w:ilvl w:val="0"/>
          <w:numId w:val="56"/>
        </w:numPr>
        <w:autoSpaceDE/>
        <w:autoSpaceDN/>
        <w:adjustRightInd/>
        <w:spacing w:before="0" w:after="120" w:line="240" w:lineRule="auto"/>
        <w:rPr>
          <w:lang w:val="en-GB"/>
        </w:rPr>
      </w:pPr>
      <w:r w:rsidRPr="00FF2A64">
        <w:rPr>
          <w:i/>
          <w:iCs/>
          <w:lang w:val="en-GB"/>
        </w:rPr>
        <w:t>Tool Support:</w:t>
      </w:r>
      <w:r w:rsidRPr="00FF2A64">
        <w:rPr>
          <w:lang w:val="en-GB"/>
        </w:rPr>
        <w:t xml:space="preserve"> Tools must support large areas of the VEC in their Import- / Export interfaces, even if the areas do not belong to their use case.</w:t>
      </w:r>
    </w:p>
    <w:p w14:paraId="548A7283" w14:textId="77777777" w:rsidR="00CE3D4E" w:rsidRPr="00FF2A64" w:rsidRDefault="00CE3D4E" w:rsidP="003C2502">
      <w:pPr>
        <w:numPr>
          <w:ilvl w:val="0"/>
          <w:numId w:val="56"/>
        </w:numPr>
        <w:autoSpaceDE/>
        <w:autoSpaceDN/>
        <w:adjustRightInd/>
        <w:spacing w:before="0" w:after="120" w:line="240" w:lineRule="auto"/>
        <w:rPr>
          <w:lang w:val="en-GB"/>
        </w:rPr>
      </w:pPr>
      <w:r w:rsidRPr="00FF2A64">
        <w:rPr>
          <w:i/>
          <w:iCs/>
          <w:lang w:val="en-GB"/>
        </w:rPr>
        <w:t>Technical Feasibility:</w:t>
      </w:r>
      <w:r w:rsidRPr="00FF2A64">
        <w:rPr>
          <w:lang w:val="en-GB"/>
        </w:rPr>
        <w:t xml:space="preserve"> If all information is contained in a single VEC file, the file itself can become huge, which places new requirements on the creating and reading tools (e.g. required memory).</w:t>
      </w:r>
    </w:p>
    <w:p w14:paraId="5E5800DA" w14:textId="77777777" w:rsidR="00CE3D4E" w:rsidRPr="00FF2A64" w:rsidRDefault="00CE3D4E" w:rsidP="00CE3D4E">
      <w:pPr>
        <w:rPr>
          <w:lang w:val="en-GB"/>
        </w:rPr>
      </w:pPr>
      <w:r w:rsidRPr="00FF2A64">
        <w:rPr>
          <w:lang w:val="en-GB"/>
        </w:rPr>
        <w:t xml:space="preserve">Therefore, the general recommendation is to make a VEC files </w:t>
      </w:r>
      <w:r w:rsidRPr="00FF2A64">
        <w:rPr>
          <w:b/>
          <w:bCs/>
          <w:lang w:val="en-GB"/>
        </w:rPr>
        <w:t>as small as possible and as large as necessary</w:t>
      </w:r>
      <w:r w:rsidRPr="00FF2A64">
        <w:rPr>
          <w:lang w:val="en-GB"/>
        </w:rPr>
        <w:t>. The correct scoping of a generated VEC file depends on the use case of the information and the intended interface. Scoping means in this context the process of defining which information shall be bundled together in a single file for data exchange.</w:t>
      </w:r>
    </w:p>
    <w:p w14:paraId="71258F4C" w14:textId="77777777" w:rsidR="00CE3D4E" w:rsidRPr="00FF2A64" w:rsidRDefault="00CE3D4E" w:rsidP="00CE3D4E">
      <w:pPr>
        <w:rPr>
          <w:lang w:val="en-GB"/>
        </w:rPr>
      </w:pPr>
      <w:r w:rsidRPr="00FF2A64">
        <w:rPr>
          <w:lang w:val="en-GB"/>
        </w:rPr>
        <w:t>The following paragraphs contain some guidelines if information shall be packaged together or not.</w:t>
      </w:r>
    </w:p>
    <w:p w14:paraId="48F74A39" w14:textId="77777777" w:rsidR="00CE3D4E" w:rsidRPr="00FF2A64" w:rsidRDefault="00CE3D4E" w:rsidP="003C2502">
      <w:pPr>
        <w:numPr>
          <w:ilvl w:val="0"/>
          <w:numId w:val="61"/>
        </w:numPr>
        <w:autoSpaceDE/>
        <w:autoSpaceDN/>
        <w:adjustRightInd/>
        <w:spacing w:before="0" w:after="120" w:line="240" w:lineRule="auto"/>
        <w:rPr>
          <w:lang w:val="en-GB"/>
        </w:rPr>
      </w:pPr>
      <w:r w:rsidRPr="00FF2A64">
        <w:rPr>
          <w:lang w:val="en-GB"/>
        </w:rPr>
        <w:t>If the elements specified with the VEC are described, published and changed independently from each other regarding time and content, then they shall be placed in separate files (unit of publication). For example, this is the case for the description of harness components (connectors, wires etc.), represented by a part number. This rule applies only for the publication as master information from the original source of information. If the information is used to create other information, it can be embedded in a single file. For example, the description (complete or partial) of the used harness components will be embedded in the VEC describing a harness.</w:t>
      </w:r>
    </w:p>
    <w:p w14:paraId="51E75109" w14:textId="77777777" w:rsidR="00CE3D4E" w:rsidRPr="00FF2A64" w:rsidRDefault="00CE3D4E" w:rsidP="003C2502">
      <w:pPr>
        <w:numPr>
          <w:ilvl w:val="0"/>
          <w:numId w:val="61"/>
        </w:numPr>
        <w:autoSpaceDE/>
        <w:autoSpaceDN/>
        <w:adjustRightInd/>
        <w:spacing w:before="0" w:after="120" w:line="240" w:lineRule="auto"/>
        <w:rPr>
          <w:lang w:val="en-GB"/>
        </w:rPr>
      </w:pPr>
      <w:r w:rsidRPr="00FF2A64">
        <w:rPr>
          <w:lang w:val="en-GB"/>
        </w:rPr>
        <w:t xml:space="preserve">If elements specified with the VEC have no relationships between each other (except reference base on </w:t>
      </w:r>
      <w:r w:rsidRPr="00FF2A64">
        <w:rPr>
          <w:i/>
          <w:iCs/>
          <w:lang w:val="en-GB"/>
        </w:rPr>
        <w:t xml:space="preserve">PartVersions </w:t>
      </w:r>
      <w:r w:rsidRPr="00FF2A64">
        <w:rPr>
          <w:lang w:val="en-GB"/>
        </w:rPr>
        <w:t xml:space="preserve">and </w:t>
      </w:r>
      <w:r w:rsidRPr="00FF2A64">
        <w:rPr>
          <w:i/>
          <w:iCs/>
          <w:lang w:val="en-GB"/>
        </w:rPr>
        <w:t>DocumentVersions</w:t>
      </w:r>
      <w:r w:rsidRPr="00FF2A64">
        <w:rPr>
          <w:lang w:val="en-GB"/>
        </w:rPr>
        <w:t>), then they shall be placed in separate files. For example, the specifications of a connector housing and a wire have no reference.</w:t>
      </w:r>
    </w:p>
    <w:p w14:paraId="321CA86D" w14:textId="77777777" w:rsidR="00CE3D4E" w:rsidRPr="00FF2A64" w:rsidRDefault="00CE3D4E" w:rsidP="003C2502">
      <w:pPr>
        <w:numPr>
          <w:ilvl w:val="0"/>
          <w:numId w:val="61"/>
        </w:numPr>
        <w:autoSpaceDE/>
        <w:autoSpaceDN/>
        <w:adjustRightInd/>
        <w:spacing w:before="0" w:after="120" w:line="240" w:lineRule="auto"/>
        <w:rPr>
          <w:lang w:val="en-GB"/>
        </w:rPr>
      </w:pPr>
      <w:r w:rsidRPr="00FF2A64">
        <w:rPr>
          <w:lang w:val="en-GB"/>
        </w:rPr>
        <w:t xml:space="preserve">If the relationship between two elements is indirectly over shared information, then this is </w:t>
      </w:r>
      <w:r w:rsidRPr="00FF2A64">
        <w:rPr>
          <w:b/>
          <w:bCs/>
          <w:lang w:val="en-GB"/>
        </w:rPr>
        <w:t>no</w:t>
      </w:r>
      <w:r w:rsidRPr="00FF2A64">
        <w:rPr>
          <w:lang w:val="en-GB"/>
        </w:rPr>
        <w:t xml:space="preserve"> reason for the elements themselves to be placed in a single file (e.g. two connectors share the same </w:t>
      </w:r>
      <w:r w:rsidRPr="00FF2A64">
        <w:rPr>
          <w:i/>
          <w:iCs/>
          <w:lang w:val="en-GB"/>
        </w:rPr>
        <w:t>CavitySpecification</w:t>
      </w:r>
      <w:r w:rsidRPr="00FF2A64">
        <w:rPr>
          <w:lang w:val="en-GB"/>
        </w:rPr>
        <w:t xml:space="preserve"> or two wires share the same </w:t>
      </w:r>
      <w:r w:rsidRPr="00FF2A64">
        <w:rPr>
          <w:i/>
          <w:iCs/>
          <w:lang w:val="en-GB"/>
        </w:rPr>
        <w:t>CoreSpecification</w:t>
      </w:r>
      <w:r w:rsidRPr="00FF2A64">
        <w:rPr>
          <w:lang w:val="en-GB"/>
        </w:rPr>
        <w:t xml:space="preserve">). If this piece of shared information is defined centrally, then it would have its own unit of publication, probably in its own </w:t>
      </w:r>
      <w:r w:rsidRPr="00FF2A64">
        <w:rPr>
          <w:i/>
          <w:iCs/>
          <w:lang w:val="en-GB"/>
        </w:rPr>
        <w:t>DocumentVersion</w:t>
      </w:r>
      <w:r w:rsidRPr="00FF2A64">
        <w:rPr>
          <w:lang w:val="en-GB"/>
        </w:rPr>
        <w:t xml:space="preserve">. In this case rule #1 can be applied. This means that, if the specification (e.g. a </w:t>
      </w:r>
      <w:r w:rsidRPr="00FF2A64">
        <w:rPr>
          <w:i/>
          <w:iCs/>
          <w:lang w:val="en-GB"/>
        </w:rPr>
        <w:t>CoreSpecification</w:t>
      </w:r>
      <w:r w:rsidRPr="00FF2A64">
        <w:rPr>
          <w:lang w:val="en-GB"/>
        </w:rPr>
        <w:t>) shall be exchanged, it shall be placed in its own VEC file. If the specification is used to describe another element (e.g. a wire) it shall be embedded in the VEC file of the described element. However, this is no reason to place all elements using this information in the same VEC file.</w:t>
      </w:r>
    </w:p>
    <w:p w14:paraId="1076357E" w14:textId="77777777" w:rsidR="00CE3D4E" w:rsidRPr="00FF2A64" w:rsidRDefault="00CE3D4E" w:rsidP="00CE3D4E">
      <w:pPr>
        <w:rPr>
          <w:lang w:val="en-GB"/>
        </w:rPr>
      </w:pPr>
      <w:r w:rsidRPr="00FF2A64">
        <w:rPr>
          <w:lang w:val="en-GB"/>
        </w:rPr>
        <w:t xml:space="preserve"> </w:t>
      </w:r>
    </w:p>
    <w:p w14:paraId="697321F3" w14:textId="77777777" w:rsidR="00CE3D4E" w:rsidRPr="00CE3D4E" w:rsidRDefault="00CE3D4E" w:rsidP="00CE3D4E">
      <w:pPr>
        <w:rPr>
          <w:lang w:val="en-GB"/>
        </w:rPr>
      </w:pPr>
    </w:p>
    <w:p w14:paraId="6983B94A" w14:textId="48DCA981" w:rsidR="003B5845" w:rsidRDefault="003B5845" w:rsidP="003B5845">
      <w:pPr>
        <w:pStyle w:val="berschrift1"/>
        <w:keepLines w:val="0"/>
        <w:numPr>
          <w:ilvl w:val="0"/>
          <w:numId w:val="2"/>
        </w:numPr>
        <w:autoSpaceDE/>
        <w:autoSpaceDN/>
        <w:adjustRightInd/>
        <w:spacing w:before="240" w:after="60" w:line="240" w:lineRule="auto"/>
        <w:contextualSpacing w:val="0"/>
        <w:rPr>
          <w:lang w:val="en-GB"/>
        </w:rPr>
      </w:pPr>
      <w:bookmarkStart w:id="1208" w:name="_Toc27668615"/>
      <w:bookmarkStart w:id="1209" w:name="_Toc33620313"/>
      <w:bookmarkEnd w:id="1040"/>
      <w:bookmarkEnd w:id="1041"/>
      <w:bookmarkEnd w:id="1042"/>
      <w:bookmarkEnd w:id="1043"/>
      <w:bookmarkEnd w:id="1044"/>
      <w:r>
        <w:rPr>
          <w:lang w:val="en-GB"/>
        </w:rPr>
        <w:lastRenderedPageBreak/>
        <w:t>Appendix A: Glossary</w:t>
      </w:r>
      <w:bookmarkEnd w:id="1208"/>
      <w:bookmarkEnd w:id="1209"/>
    </w:p>
    <w:p w14:paraId="7D6838D3" w14:textId="77777777" w:rsidR="003B5845" w:rsidRPr="009017D0" w:rsidRDefault="003B5845" w:rsidP="003B5845">
      <w:pPr>
        <w:pStyle w:val="VDABlocktext"/>
        <w:tabs>
          <w:tab w:val="left" w:pos="2880"/>
        </w:tabs>
        <w:ind w:left="2880" w:hanging="2880"/>
      </w:pPr>
      <w:r>
        <w:t>ECAD</w:t>
      </w:r>
      <w:r>
        <w:tab/>
        <w:t>e</w:t>
      </w:r>
      <w:r w:rsidRPr="009017D0">
        <w:t xml:space="preserve">lectronic </w:t>
      </w:r>
      <w:r>
        <w:t>c</w:t>
      </w:r>
      <w:r w:rsidRPr="009017D0">
        <w:t xml:space="preserve">omputer </w:t>
      </w:r>
      <w:r>
        <w:t>a</w:t>
      </w:r>
      <w:r w:rsidRPr="009017D0">
        <w:t xml:space="preserve">ided </w:t>
      </w:r>
      <w:r>
        <w:t>d</w:t>
      </w:r>
      <w:r w:rsidRPr="009017D0">
        <w:t>esign</w:t>
      </w:r>
    </w:p>
    <w:p w14:paraId="2258FAE7" w14:textId="77777777" w:rsidR="003B5845" w:rsidRDefault="003B5845" w:rsidP="003B5845">
      <w:pPr>
        <w:pStyle w:val="VDABlocktext"/>
        <w:tabs>
          <w:tab w:val="left" w:pos="2880"/>
        </w:tabs>
        <w:ind w:left="2880" w:hanging="2880"/>
      </w:pPr>
    </w:p>
    <w:p w14:paraId="4A9E3A52" w14:textId="77777777" w:rsidR="003B5845" w:rsidRDefault="003B5845" w:rsidP="003B5845">
      <w:pPr>
        <w:pStyle w:val="VDABlocktext"/>
        <w:tabs>
          <w:tab w:val="left" w:pos="2880"/>
        </w:tabs>
        <w:ind w:left="2880" w:hanging="2880"/>
      </w:pPr>
      <w:r>
        <w:t>ECU</w:t>
      </w:r>
      <w:r>
        <w:tab/>
      </w:r>
      <w:r w:rsidRPr="00083177">
        <w:t>electronic control unit</w:t>
      </w:r>
    </w:p>
    <w:p w14:paraId="333043CA" w14:textId="77777777" w:rsidR="003B5845" w:rsidRDefault="003B5845" w:rsidP="003B5845">
      <w:pPr>
        <w:pStyle w:val="VDABlocktext"/>
        <w:tabs>
          <w:tab w:val="left" w:pos="2880"/>
        </w:tabs>
        <w:ind w:left="2880" w:hanging="2880"/>
      </w:pPr>
    </w:p>
    <w:p w14:paraId="5DA57AB7" w14:textId="77777777" w:rsidR="003B5845" w:rsidRDefault="003B5845" w:rsidP="003B5845">
      <w:pPr>
        <w:pStyle w:val="VDABlocktext"/>
        <w:tabs>
          <w:tab w:val="left" w:pos="2880"/>
        </w:tabs>
        <w:ind w:left="2880" w:hanging="2880"/>
        <w:jc w:val="left"/>
      </w:pPr>
      <w:r w:rsidRPr="00083177">
        <w:t>ELOG</w:t>
      </w:r>
      <w:r>
        <w:tab/>
      </w:r>
      <w:r w:rsidRPr="00083177">
        <w:t xml:space="preserve">A data format specification </w:t>
      </w:r>
      <w:r>
        <w:t>for the description of electrological data in the wiring harness context.</w:t>
      </w:r>
    </w:p>
    <w:p w14:paraId="3061B29F" w14:textId="77777777" w:rsidR="003B5845" w:rsidRPr="00083177" w:rsidRDefault="003B5845" w:rsidP="003B5845">
      <w:pPr>
        <w:pStyle w:val="VDABlocktext"/>
        <w:tabs>
          <w:tab w:val="left" w:pos="2880"/>
        </w:tabs>
      </w:pPr>
    </w:p>
    <w:p w14:paraId="2F0E4612" w14:textId="77777777" w:rsidR="003B5845" w:rsidRDefault="003B5845" w:rsidP="003B5845">
      <w:pPr>
        <w:pStyle w:val="VDABlocktext"/>
        <w:tabs>
          <w:tab w:val="left" w:pos="2880"/>
        </w:tabs>
        <w:ind w:left="2880" w:hanging="2880"/>
        <w:jc w:val="left"/>
      </w:pPr>
      <w:r w:rsidRPr="00083177">
        <w:t>GEO</w:t>
      </w:r>
      <w:r>
        <w:tab/>
      </w:r>
      <w:r w:rsidRPr="00083177">
        <w:t xml:space="preserve">A data format specification </w:t>
      </w:r>
      <w:r>
        <w:t>for the description of geometrical data in the wiring harness context.</w:t>
      </w:r>
    </w:p>
    <w:p w14:paraId="51A2DEE1" w14:textId="77777777" w:rsidR="003B5845" w:rsidRPr="00083177" w:rsidRDefault="003B5845" w:rsidP="003B5845">
      <w:pPr>
        <w:pStyle w:val="VDABlocktext"/>
        <w:tabs>
          <w:tab w:val="left" w:pos="2880"/>
        </w:tabs>
        <w:ind w:left="2880" w:hanging="2880"/>
      </w:pPr>
    </w:p>
    <w:p w14:paraId="704D3C5F" w14:textId="77777777" w:rsidR="003B5845" w:rsidRDefault="003B5845" w:rsidP="003B5845">
      <w:pPr>
        <w:pStyle w:val="VDABlocktext"/>
        <w:tabs>
          <w:tab w:val="left" w:pos="2880"/>
        </w:tabs>
        <w:ind w:left="2880" w:hanging="2880"/>
      </w:pPr>
      <w:r w:rsidRPr="00083177">
        <w:t>IDC</w:t>
      </w:r>
      <w:r>
        <w:tab/>
      </w:r>
      <w:r w:rsidRPr="00083177">
        <w:t>insulation displacement connector</w:t>
      </w:r>
    </w:p>
    <w:p w14:paraId="5E11F229" w14:textId="77777777" w:rsidR="003B5845" w:rsidRDefault="003B5845" w:rsidP="003B5845">
      <w:pPr>
        <w:pStyle w:val="VDABlocktext"/>
        <w:tabs>
          <w:tab w:val="left" w:pos="2880"/>
        </w:tabs>
        <w:ind w:left="2880" w:hanging="2880"/>
      </w:pPr>
    </w:p>
    <w:p w14:paraId="7183ED3A" w14:textId="77777777" w:rsidR="003B5845" w:rsidRDefault="003B5845" w:rsidP="003B5845">
      <w:pPr>
        <w:pStyle w:val="VDABlocktext"/>
        <w:tabs>
          <w:tab w:val="left" w:pos="2880"/>
        </w:tabs>
        <w:ind w:left="2880" w:hanging="2880"/>
        <w:jc w:val="left"/>
      </w:pPr>
      <w:r>
        <w:t>Item</w:t>
      </w:r>
      <w:r>
        <w:tab/>
        <w:t>In the context of this recommendation an item is either a part or a document.</w:t>
      </w:r>
    </w:p>
    <w:p w14:paraId="6D30BE35" w14:textId="77777777" w:rsidR="003B5845" w:rsidRPr="00083177" w:rsidRDefault="003B5845" w:rsidP="003B5845">
      <w:pPr>
        <w:pStyle w:val="VDABlocktext"/>
        <w:tabs>
          <w:tab w:val="left" w:pos="2880"/>
        </w:tabs>
        <w:ind w:left="2880" w:hanging="2880"/>
      </w:pPr>
    </w:p>
    <w:p w14:paraId="01FDE614" w14:textId="77777777" w:rsidR="003B5845" w:rsidRPr="00083177" w:rsidRDefault="003B5845" w:rsidP="003B5845">
      <w:pPr>
        <w:pStyle w:val="VDABlocktext"/>
        <w:tabs>
          <w:tab w:val="left" w:pos="2880"/>
        </w:tabs>
        <w:ind w:left="2880" w:hanging="2880"/>
        <w:jc w:val="left"/>
      </w:pPr>
      <w:r w:rsidRPr="00083177">
        <w:t>KBL</w:t>
      </w:r>
      <w:r>
        <w:tab/>
        <w:t>harn</w:t>
      </w:r>
      <w:r w:rsidRPr="00083177">
        <w:t xml:space="preserve">ess description list (“Kabelbaumliste”). A data format specification </w:t>
      </w:r>
      <w:r>
        <w:t>for the description of wiring harness data.</w:t>
      </w:r>
    </w:p>
    <w:p w14:paraId="04703342" w14:textId="77777777" w:rsidR="003B5845" w:rsidRDefault="003B5845" w:rsidP="003B5845">
      <w:pPr>
        <w:pStyle w:val="VDABlocktext"/>
        <w:tabs>
          <w:tab w:val="left" w:pos="2880"/>
        </w:tabs>
        <w:ind w:left="2880" w:hanging="2880"/>
      </w:pPr>
    </w:p>
    <w:p w14:paraId="5F6B21FA" w14:textId="77777777" w:rsidR="003B5845" w:rsidRDefault="003B5845" w:rsidP="003B5845">
      <w:pPr>
        <w:pStyle w:val="VDABlocktext"/>
        <w:tabs>
          <w:tab w:val="left" w:pos="2880"/>
        </w:tabs>
        <w:ind w:left="2880" w:hanging="2880"/>
        <w:jc w:val="left"/>
      </w:pPr>
      <w:r w:rsidRPr="00083177">
        <w:t>KOMP</w:t>
      </w:r>
      <w:r>
        <w:tab/>
      </w:r>
      <w:r w:rsidRPr="00083177">
        <w:t xml:space="preserve">A data format specification </w:t>
      </w:r>
      <w:r>
        <w:t>for the description of components data in the wiring harness context.</w:t>
      </w:r>
    </w:p>
    <w:p w14:paraId="2C034ABB" w14:textId="77777777" w:rsidR="003B5845" w:rsidRDefault="003B5845" w:rsidP="003B5845">
      <w:pPr>
        <w:pStyle w:val="VDABlocktext"/>
        <w:tabs>
          <w:tab w:val="left" w:pos="2880"/>
        </w:tabs>
        <w:ind w:left="2880" w:hanging="2880"/>
      </w:pPr>
    </w:p>
    <w:p w14:paraId="1556A71A" w14:textId="77777777" w:rsidR="003B5845" w:rsidRDefault="00CF7B58" w:rsidP="003B5845">
      <w:pPr>
        <w:pStyle w:val="VDABlocktext"/>
        <w:tabs>
          <w:tab w:val="left" w:pos="2880"/>
        </w:tabs>
        <w:ind w:left="2880" w:hanging="2880"/>
        <w:jc w:val="left"/>
        <w:rPr>
          <w:lang w:val="en"/>
        </w:rPr>
      </w:pPr>
      <w:r>
        <w:t>prostep ivip</w:t>
      </w:r>
      <w:r w:rsidR="003B5845">
        <w:tab/>
      </w:r>
      <w:r w:rsidR="003B5845">
        <w:rPr>
          <w:lang w:val="en"/>
        </w:rPr>
        <w:t>an international association that has committed itself to developing innovative approaches to solving problems and modern standards for product data management and virtual product creation.</w:t>
      </w:r>
    </w:p>
    <w:p w14:paraId="385548A4" w14:textId="77777777" w:rsidR="003B5845" w:rsidRDefault="003B5845" w:rsidP="003B5845">
      <w:pPr>
        <w:pStyle w:val="VDABlocktext"/>
        <w:tabs>
          <w:tab w:val="left" w:pos="2880"/>
        </w:tabs>
        <w:ind w:left="2880" w:hanging="2880"/>
        <w:rPr>
          <w:lang w:val="en"/>
        </w:rPr>
      </w:pPr>
    </w:p>
    <w:p w14:paraId="3AD09E42" w14:textId="77777777" w:rsidR="003B5845" w:rsidRPr="000C38F6" w:rsidRDefault="003B5845" w:rsidP="003B5845">
      <w:pPr>
        <w:pStyle w:val="VDABlocktext"/>
        <w:tabs>
          <w:tab w:val="left" w:pos="2880"/>
        </w:tabs>
        <w:ind w:left="2880" w:hanging="2880"/>
        <w:rPr>
          <w:lang w:val="en"/>
        </w:rPr>
      </w:pPr>
      <w:r>
        <w:rPr>
          <w:lang w:val="en"/>
        </w:rPr>
        <w:t>XML</w:t>
      </w:r>
      <w:r>
        <w:rPr>
          <w:lang w:val="en"/>
        </w:rPr>
        <w:tab/>
      </w:r>
      <w:r w:rsidRPr="000C38F6">
        <w:rPr>
          <w:lang w:val="en"/>
        </w:rPr>
        <w:t>Extensible Markup Language</w:t>
      </w:r>
    </w:p>
    <w:p w14:paraId="70542C48" w14:textId="77777777" w:rsidR="003B5845" w:rsidRDefault="003B5845" w:rsidP="003B5845">
      <w:pPr>
        <w:pStyle w:val="VDABlocktext"/>
        <w:tabs>
          <w:tab w:val="left" w:pos="2880"/>
        </w:tabs>
        <w:ind w:left="2880" w:hanging="2880"/>
        <w:rPr>
          <w:lang w:val="en"/>
        </w:rPr>
      </w:pPr>
    </w:p>
    <w:p w14:paraId="6833ABFB" w14:textId="77777777" w:rsidR="003B5845" w:rsidRPr="00083177" w:rsidRDefault="003B5845" w:rsidP="003B5845">
      <w:pPr>
        <w:pStyle w:val="VDABlocktext"/>
        <w:tabs>
          <w:tab w:val="left" w:pos="2880"/>
        </w:tabs>
        <w:ind w:left="2880" w:hanging="2880"/>
      </w:pPr>
      <w:r>
        <w:rPr>
          <w:lang w:val="en"/>
        </w:rPr>
        <w:t>XSD</w:t>
      </w:r>
      <w:r>
        <w:rPr>
          <w:lang w:val="en"/>
        </w:rPr>
        <w:tab/>
        <w:t>XML schema definition</w:t>
      </w:r>
    </w:p>
    <w:p w14:paraId="2159B6B2" w14:textId="77777777" w:rsidR="003B5845" w:rsidRDefault="003B5845" w:rsidP="003B5845">
      <w:pPr>
        <w:pStyle w:val="VDABlocktext"/>
        <w:tabs>
          <w:tab w:val="left" w:pos="2880"/>
        </w:tabs>
        <w:ind w:left="2880" w:hanging="2880"/>
      </w:pPr>
    </w:p>
    <w:p w14:paraId="09C27D78" w14:textId="77777777" w:rsidR="003B5845" w:rsidRDefault="003B5845" w:rsidP="003B5845">
      <w:pPr>
        <w:pStyle w:val="VDABlocktext"/>
        <w:tabs>
          <w:tab w:val="left" w:pos="2880"/>
        </w:tabs>
        <w:ind w:left="2880" w:hanging="2880"/>
      </w:pPr>
      <w:r>
        <w:t>VDA</w:t>
      </w:r>
      <w:r>
        <w:tab/>
        <w:t xml:space="preserve">German association of the automotive industry </w:t>
      </w:r>
      <w:r>
        <w:br/>
        <w:t>(“Verband der Automobilindustrie”)</w:t>
      </w:r>
    </w:p>
    <w:p w14:paraId="05541DEB" w14:textId="77777777" w:rsidR="003B5845" w:rsidRDefault="003B5845" w:rsidP="003B5845">
      <w:pPr>
        <w:pStyle w:val="VDABlocktext"/>
        <w:tabs>
          <w:tab w:val="left" w:pos="2880"/>
        </w:tabs>
        <w:ind w:left="2880" w:hanging="2880"/>
      </w:pPr>
    </w:p>
    <w:p w14:paraId="070C7221" w14:textId="77777777" w:rsidR="003B5845" w:rsidRDefault="003B5845" w:rsidP="003B5845">
      <w:pPr>
        <w:pStyle w:val="VDABlocktext"/>
        <w:tabs>
          <w:tab w:val="left" w:pos="2880"/>
        </w:tabs>
        <w:ind w:left="2880" w:hanging="2880"/>
        <w:jc w:val="left"/>
      </w:pPr>
      <w:r w:rsidRPr="00E536A4">
        <w:t>VEC</w:t>
      </w:r>
      <w:r>
        <w:tab/>
        <w:t xml:space="preserve">vehicle electric container. A data format </w:t>
      </w:r>
      <w:r w:rsidRPr="00083177">
        <w:t>specification</w:t>
      </w:r>
      <w:r>
        <w:t xml:space="preserve"> for the description of </w:t>
      </w:r>
      <w:r w:rsidRPr="008F63CC">
        <w:t>harness design data cross process steps and supporting tools</w:t>
      </w:r>
      <w:r>
        <w:t>.</w:t>
      </w:r>
    </w:p>
    <w:p w14:paraId="00453AAD" w14:textId="6A66A8B9" w:rsidR="00165F3D" w:rsidRDefault="003B5845" w:rsidP="00165F3D">
      <w:pPr>
        <w:pStyle w:val="berschrift1"/>
        <w:keepLines w:val="0"/>
        <w:numPr>
          <w:ilvl w:val="0"/>
          <w:numId w:val="2"/>
        </w:numPr>
        <w:autoSpaceDE/>
        <w:autoSpaceDN/>
        <w:adjustRightInd/>
        <w:spacing w:before="240" w:after="60" w:line="240" w:lineRule="auto"/>
        <w:contextualSpacing w:val="0"/>
      </w:pPr>
      <w:r w:rsidRPr="00DF0B3D">
        <w:rPr>
          <w:sz w:val="36"/>
          <w:lang w:val="en-GB"/>
        </w:rPr>
        <w:br w:type="page"/>
      </w:r>
      <w:bookmarkStart w:id="1210" w:name="_Toc373509210"/>
      <w:bookmarkStart w:id="1211" w:name="_Toc27668616"/>
      <w:bookmarkStart w:id="1212" w:name="_Toc33620314"/>
      <w:r w:rsidRPr="00BE2B0F">
        <w:lastRenderedPageBreak/>
        <w:t>Appendix B: Data Model Descriptio</w:t>
      </w:r>
      <w:r w:rsidR="00165F3D">
        <w:t>n</w:t>
      </w:r>
      <w:bookmarkEnd w:id="1210"/>
      <w:bookmarkEnd w:id="1211"/>
      <w:bookmarkEnd w:id="1212"/>
    </w:p>
    <w:p w14:paraId="698C5E22" w14:textId="77777777" w:rsidR="000234BB" w:rsidRPr="00620BBE" w:rsidRDefault="000234BB" w:rsidP="000234BB">
      <w:pPr>
        <w:pStyle w:val="SmallStandard"/>
        <w:rPr>
          <w:lang w:val="en-US"/>
        </w:rPr>
      </w:pPr>
    </w:p>
    <w:p w14:paraId="49042288"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213" w:name="_Toc372101366"/>
      <w:bookmarkStart w:id="1214" w:name="_Toc214859790"/>
      <w:bookmarkStart w:id="1215" w:name="_Toc33620315"/>
      <w:r>
        <w:rPr>
          <w:lang w:val="en-GB"/>
        </w:rPr>
        <w:t xml:space="preserve">Module </w:t>
      </w:r>
      <w:bookmarkStart w:id="1216" w:name="_672ccc907d021479e0389a5c002e2e8d"/>
      <w:bookmarkEnd w:id="1213"/>
      <w:bookmarkEnd w:id="1214"/>
      <w:r>
        <w:rPr>
          <w:lang w:val="en-GB"/>
        </w:rPr>
        <w:t>assignment_groups</w:t>
      </w:r>
      <w:bookmarkEnd w:id="1216"/>
      <w:bookmarkEnd w:id="1215"/>
    </w:p>
    <w:p w14:paraId="3EAD8FA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bookmarkStart w:id="1217" w:name="_Toc372101368"/>
      <w:bookmarkStart w:id="1218" w:name="_Toc214859793"/>
      <w:r>
        <w:rPr>
          <w:lang w:val="en-GB"/>
        </w:rPr>
        <w:t xml:space="preserve">Class </w:t>
      </w:r>
      <w:bookmarkStart w:id="1219" w:name="_c9da31db0a66af96b32d74f1decfeac1"/>
      <w:bookmarkEnd w:id="1217"/>
      <w:bookmarkEnd w:id="1218"/>
      <w:r>
        <w:rPr>
          <w:lang w:val="en-GB"/>
        </w:rPr>
        <w:t>AssignmentGroup</w:t>
      </w:r>
      <w:bookmarkEnd w:id="1219"/>
    </w:p>
    <w:p w14:paraId="236BCD43" w14:textId="77777777" w:rsidR="000234BB" w:rsidRPr="00266E64" w:rsidRDefault="000234BB" w:rsidP="000234BB">
      <w:pPr>
        <w:rPr>
          <w:lang w:val="en-GB"/>
        </w:rPr>
      </w:pPr>
      <w:r w:rsidRPr="00266E64">
        <w:rPr>
          <w:sz w:val="18"/>
          <w:szCs w:val="18"/>
          <w:lang w:val="en-GB"/>
        </w:rPr>
        <w:t xml:space="preserve">An </w:t>
      </w:r>
      <w:r w:rsidRPr="00266E64">
        <w:rPr>
          <w:i/>
          <w:iCs/>
          <w:sz w:val="18"/>
          <w:szCs w:val="18"/>
          <w:lang w:val="en-GB"/>
        </w:rPr>
        <w:t>AssignmentGroup</w:t>
      </w:r>
      <w:r w:rsidRPr="00266E64">
        <w:rPr>
          <w:sz w:val="18"/>
          <w:szCs w:val="18"/>
          <w:lang w:val="en-GB"/>
        </w:rPr>
        <w:t xml:space="preserve"> is a concept that allows the clustering of arbitrary elements in ways that are orthogonal to hierarchical and semantic structure of the VEC.</w:t>
      </w:r>
    </w:p>
    <w:p w14:paraId="79AE38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788AA38" w14:textId="77777777" w:rsidTr="00725808">
        <w:tc>
          <w:tcPr>
            <w:tcW w:w="2013" w:type="dxa"/>
            <w:tcMar>
              <w:top w:w="28" w:type="dxa"/>
              <w:left w:w="28" w:type="dxa"/>
              <w:bottom w:w="28" w:type="dxa"/>
              <w:right w:w="28" w:type="dxa"/>
            </w:tcMar>
          </w:tcPr>
          <w:p w14:paraId="2BBBDEA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1586788" w14:textId="0D2A2590"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6734DBA" w14:textId="77777777" w:rsidTr="00725808">
        <w:tc>
          <w:tcPr>
            <w:tcW w:w="2013" w:type="dxa"/>
            <w:tcMar>
              <w:top w:w="28" w:type="dxa"/>
              <w:left w:w="28" w:type="dxa"/>
              <w:bottom w:w="28" w:type="dxa"/>
              <w:right w:w="28" w:type="dxa"/>
            </w:tcMar>
          </w:tcPr>
          <w:p w14:paraId="70F6E9B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70838B" w14:textId="77777777" w:rsidR="000234BB" w:rsidRDefault="000234BB" w:rsidP="00725808"/>
        </w:tc>
      </w:tr>
      <w:tr w:rsidR="000234BB" w:rsidRPr="008359F5" w14:paraId="13DDDCFE" w14:textId="77777777" w:rsidTr="00725808">
        <w:tc>
          <w:tcPr>
            <w:tcW w:w="2013" w:type="dxa"/>
            <w:tcMar>
              <w:top w:w="28" w:type="dxa"/>
              <w:left w:w="28" w:type="dxa"/>
              <w:bottom w:w="28" w:type="dxa"/>
              <w:right w:w="28" w:type="dxa"/>
            </w:tcMar>
          </w:tcPr>
          <w:p w14:paraId="0079B76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7ECF26" w14:textId="77777777" w:rsidR="000234BB" w:rsidRPr="000437C1" w:rsidRDefault="000234BB" w:rsidP="00725808">
            <w:pPr>
              <w:pStyle w:val="SmallStandard"/>
            </w:pPr>
            <w:r>
              <w:t>false</w:t>
            </w:r>
          </w:p>
        </w:tc>
      </w:tr>
    </w:tbl>
    <w:p w14:paraId="4173C8B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C0E9178" w14:textId="77777777" w:rsidTr="00725808">
        <w:tc>
          <w:tcPr>
            <w:tcW w:w="2013" w:type="dxa"/>
            <w:tcMar>
              <w:top w:w="28" w:type="dxa"/>
              <w:left w:w="28" w:type="dxa"/>
              <w:bottom w:w="28" w:type="dxa"/>
              <w:right w:w="28" w:type="dxa"/>
            </w:tcMar>
          </w:tcPr>
          <w:p w14:paraId="11E75F5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442083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441FDE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2B53067"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17C927CA" w14:textId="77777777" w:rsidTr="00725808">
        <w:tc>
          <w:tcPr>
            <w:tcW w:w="2013" w:type="dxa"/>
            <w:tcMar>
              <w:top w:w="28" w:type="dxa"/>
              <w:left w:w="28" w:type="dxa"/>
              <w:bottom w:w="28" w:type="dxa"/>
              <w:right w:w="28" w:type="dxa"/>
            </w:tcMar>
          </w:tcPr>
          <w:p w14:paraId="65EF8F52"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25A17C1"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54E0E38"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E8462A4" w14:textId="77777777" w:rsidR="000234BB" w:rsidRPr="00266E64" w:rsidRDefault="000234BB" w:rsidP="00725808">
            <w:pPr>
              <w:jc w:val="left"/>
              <w:rPr>
                <w:lang w:val="en-GB"/>
              </w:rPr>
            </w:pPr>
            <w:r w:rsidRPr="00266E64">
              <w:rPr>
                <w:sz w:val="16"/>
                <w:szCs w:val="16"/>
                <w:lang w:val="en-GB"/>
              </w:rPr>
              <w:t>Specifies a unique identification of the AssignmentGroup. The identification is guaranteed to be unique within the specification.</w:t>
            </w:r>
          </w:p>
        </w:tc>
      </w:tr>
      <w:tr w:rsidR="000234BB" w:rsidRPr="00266E64" w14:paraId="66354EA5" w14:textId="77777777" w:rsidTr="00725808">
        <w:tc>
          <w:tcPr>
            <w:tcW w:w="2013" w:type="dxa"/>
            <w:tcMar>
              <w:top w:w="28" w:type="dxa"/>
              <w:left w:w="28" w:type="dxa"/>
              <w:bottom w:w="28" w:type="dxa"/>
              <w:right w:w="28" w:type="dxa"/>
            </w:tcMar>
          </w:tcPr>
          <w:p w14:paraId="1B082DAD"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23CD0FA7"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0CDE504A"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7BAD976" w14:textId="77777777" w:rsidR="000234BB" w:rsidRPr="00266E64" w:rsidRDefault="000234BB" w:rsidP="00725808">
            <w:pPr>
              <w:jc w:val="left"/>
              <w:rPr>
                <w:lang w:val="en-GB"/>
              </w:rPr>
            </w:pPr>
            <w:r w:rsidRPr="00266E64">
              <w:rPr>
                <w:sz w:val="16"/>
                <w:szCs w:val="16"/>
                <w:lang w:val="en-GB"/>
              </w:rPr>
              <w:t xml:space="preserve">Specifies additional, human readable information about the </w:t>
            </w:r>
            <w:r w:rsidRPr="00266E64">
              <w:rPr>
                <w:i/>
                <w:iCs/>
                <w:sz w:val="16"/>
                <w:szCs w:val="16"/>
                <w:lang w:val="en-GB"/>
              </w:rPr>
              <w:t>AssignmentGroup</w:t>
            </w:r>
            <w:r w:rsidRPr="00266E64">
              <w:rPr>
                <w:sz w:val="16"/>
                <w:szCs w:val="16"/>
                <w:lang w:val="en-GB"/>
              </w:rPr>
              <w:t>.</w:t>
            </w:r>
          </w:p>
        </w:tc>
      </w:tr>
    </w:tbl>
    <w:p w14:paraId="2616F46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B501960" w14:textId="77777777" w:rsidTr="00725808">
        <w:tc>
          <w:tcPr>
            <w:tcW w:w="2296" w:type="dxa"/>
            <w:gridSpan w:val="2"/>
          </w:tcPr>
          <w:p w14:paraId="59AB9CF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7B17F6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F70894C" w14:textId="77777777" w:rsidR="000234BB" w:rsidRDefault="000234BB" w:rsidP="00725808">
            <w:pPr>
              <w:jc w:val="center"/>
              <w:rPr>
                <w:b/>
                <w:sz w:val="16"/>
                <w:szCs w:val="16"/>
                <w:lang w:val="en-GB"/>
              </w:rPr>
            </w:pPr>
            <w:r>
              <w:rPr>
                <w:b/>
                <w:sz w:val="16"/>
                <w:szCs w:val="16"/>
                <w:lang w:val="en-GB"/>
              </w:rPr>
              <w:t>General</w:t>
            </w:r>
          </w:p>
        </w:tc>
      </w:tr>
      <w:tr w:rsidR="000234BB" w:rsidRPr="00720F6F" w14:paraId="057E9050" w14:textId="77777777" w:rsidTr="00725808">
        <w:tc>
          <w:tcPr>
            <w:tcW w:w="1588" w:type="dxa"/>
          </w:tcPr>
          <w:p w14:paraId="4AEA5FE0" w14:textId="77777777" w:rsidR="000234BB" w:rsidRDefault="000234BB" w:rsidP="00725808">
            <w:pPr>
              <w:rPr>
                <w:b/>
                <w:sz w:val="16"/>
                <w:szCs w:val="16"/>
                <w:lang w:val="en-GB"/>
              </w:rPr>
            </w:pPr>
            <w:r>
              <w:rPr>
                <w:b/>
                <w:sz w:val="16"/>
                <w:szCs w:val="16"/>
                <w:lang w:val="en-GB"/>
              </w:rPr>
              <w:t>Type</w:t>
            </w:r>
          </w:p>
        </w:tc>
        <w:tc>
          <w:tcPr>
            <w:tcW w:w="708" w:type="dxa"/>
          </w:tcPr>
          <w:p w14:paraId="1C6CF2B6" w14:textId="77777777" w:rsidR="000234BB" w:rsidRDefault="000234BB" w:rsidP="00725808">
            <w:pPr>
              <w:rPr>
                <w:b/>
                <w:sz w:val="16"/>
                <w:szCs w:val="16"/>
                <w:lang w:val="en-GB"/>
              </w:rPr>
            </w:pPr>
            <w:r>
              <w:rPr>
                <w:b/>
                <w:sz w:val="16"/>
                <w:szCs w:val="16"/>
                <w:lang w:val="en-GB"/>
              </w:rPr>
              <w:t>Mult</w:t>
            </w:r>
          </w:p>
        </w:tc>
        <w:tc>
          <w:tcPr>
            <w:tcW w:w="1560" w:type="dxa"/>
          </w:tcPr>
          <w:p w14:paraId="1AA7FDE5" w14:textId="77777777" w:rsidR="000234BB" w:rsidRDefault="000234BB" w:rsidP="00725808">
            <w:pPr>
              <w:rPr>
                <w:b/>
                <w:sz w:val="16"/>
                <w:szCs w:val="16"/>
                <w:lang w:val="en-GB"/>
              </w:rPr>
            </w:pPr>
            <w:r>
              <w:rPr>
                <w:b/>
                <w:sz w:val="16"/>
                <w:szCs w:val="16"/>
                <w:lang w:val="en-GB"/>
              </w:rPr>
              <w:t>Role</w:t>
            </w:r>
          </w:p>
        </w:tc>
        <w:tc>
          <w:tcPr>
            <w:tcW w:w="708" w:type="dxa"/>
          </w:tcPr>
          <w:p w14:paraId="39C4027F" w14:textId="77777777" w:rsidR="000234BB" w:rsidRDefault="000234BB" w:rsidP="00725808">
            <w:pPr>
              <w:rPr>
                <w:b/>
                <w:sz w:val="16"/>
                <w:szCs w:val="16"/>
                <w:lang w:val="en-GB"/>
              </w:rPr>
            </w:pPr>
            <w:r>
              <w:rPr>
                <w:b/>
                <w:sz w:val="16"/>
                <w:szCs w:val="16"/>
                <w:lang w:val="en-GB"/>
              </w:rPr>
              <w:t>Mult</w:t>
            </w:r>
          </w:p>
        </w:tc>
        <w:tc>
          <w:tcPr>
            <w:tcW w:w="567" w:type="dxa"/>
          </w:tcPr>
          <w:p w14:paraId="2FA0A6D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12D64BD" w14:textId="77777777" w:rsidR="000234BB" w:rsidRPr="008359F5" w:rsidRDefault="000234BB" w:rsidP="00725808">
            <w:pPr>
              <w:rPr>
                <w:b/>
                <w:sz w:val="16"/>
                <w:szCs w:val="16"/>
                <w:lang w:val="en-GB"/>
              </w:rPr>
            </w:pPr>
            <w:r>
              <w:rPr>
                <w:b/>
                <w:sz w:val="16"/>
                <w:szCs w:val="16"/>
                <w:lang w:val="en-GB"/>
              </w:rPr>
              <w:t>Comment</w:t>
            </w:r>
          </w:p>
        </w:tc>
      </w:tr>
      <w:tr w:rsidR="000234BB" w:rsidRPr="00266E64" w14:paraId="74E3BEAD" w14:textId="77777777" w:rsidTr="00725808">
        <w:tc>
          <w:tcPr>
            <w:tcW w:w="1588" w:type="dxa"/>
          </w:tcPr>
          <w:p w14:paraId="637304E2" w14:textId="77777777" w:rsidR="000234BB" w:rsidRPr="00634625" w:rsidRDefault="000234BB" w:rsidP="00725808">
            <w:pPr>
              <w:pStyle w:val="SmallStandard"/>
            </w:pPr>
            <w:r>
              <w:t>AssignmentGroupSpecification</w:t>
            </w:r>
          </w:p>
        </w:tc>
        <w:tc>
          <w:tcPr>
            <w:tcW w:w="708" w:type="dxa"/>
          </w:tcPr>
          <w:p w14:paraId="4E8F384E" w14:textId="77777777" w:rsidR="000234BB" w:rsidRPr="00D331EF" w:rsidRDefault="000234BB" w:rsidP="00725808">
            <w:pPr>
              <w:pStyle w:val="SmallStandard"/>
            </w:pPr>
            <w:r w:rsidRPr="00D01517">
              <w:t>1</w:t>
            </w:r>
          </w:p>
        </w:tc>
        <w:tc>
          <w:tcPr>
            <w:tcW w:w="1560" w:type="dxa"/>
          </w:tcPr>
          <w:p w14:paraId="676FD8E2" w14:textId="77777777" w:rsidR="000234BB" w:rsidRPr="00132C43" w:rsidRDefault="000234BB" w:rsidP="00725808">
            <w:pPr>
              <w:pStyle w:val="SmallStandard"/>
            </w:pPr>
            <w:r>
              <w:t>assignmentGroup</w:t>
            </w:r>
          </w:p>
        </w:tc>
        <w:tc>
          <w:tcPr>
            <w:tcW w:w="708" w:type="dxa"/>
          </w:tcPr>
          <w:p w14:paraId="48E03A0E" w14:textId="77777777" w:rsidR="000234BB" w:rsidRPr="00D331EF" w:rsidRDefault="000234BB" w:rsidP="00725808">
            <w:pPr>
              <w:pStyle w:val="SmallStandard"/>
            </w:pPr>
            <w:r w:rsidRPr="00D01517">
              <w:t>0..*</w:t>
            </w:r>
          </w:p>
        </w:tc>
        <w:tc>
          <w:tcPr>
            <w:tcW w:w="567" w:type="dxa"/>
          </w:tcPr>
          <w:p w14:paraId="5D2010C3" w14:textId="77777777" w:rsidR="000234BB" w:rsidRDefault="000234BB" w:rsidP="00725808">
            <w:pPr>
              <w:pStyle w:val="SmallStandard"/>
            </w:pPr>
            <w:r>
              <w:t>Y</w:t>
            </w:r>
          </w:p>
        </w:tc>
        <w:tc>
          <w:tcPr>
            <w:tcW w:w="3969" w:type="dxa"/>
          </w:tcPr>
          <w:p w14:paraId="322FF556" w14:textId="77777777" w:rsidR="000234BB" w:rsidRPr="00266E64" w:rsidRDefault="000234BB" w:rsidP="00725808">
            <w:pPr>
              <w:jc w:val="left"/>
              <w:rPr>
                <w:lang w:val="en-GB"/>
              </w:rPr>
            </w:pPr>
            <w:r w:rsidRPr="00266E64">
              <w:rPr>
                <w:sz w:val="16"/>
                <w:szCs w:val="16"/>
                <w:lang w:val="en-GB"/>
              </w:rPr>
              <w:t>Contains the AssignmentGroups that are defined by this AssignmentGroupSpecification.</w:t>
            </w:r>
          </w:p>
        </w:tc>
      </w:tr>
      <w:tr w:rsidR="000234BB" w:rsidRPr="00CC6307" w14:paraId="0FA9CDBC" w14:textId="77777777" w:rsidTr="00725808">
        <w:tc>
          <w:tcPr>
            <w:tcW w:w="1588" w:type="dxa"/>
          </w:tcPr>
          <w:p w14:paraId="6016FC44" w14:textId="77777777" w:rsidR="000234BB" w:rsidRPr="00634625" w:rsidRDefault="000234BB" w:rsidP="00725808">
            <w:pPr>
              <w:pStyle w:val="SmallStandard"/>
            </w:pPr>
            <w:r>
              <w:t>ConfigurableElement</w:t>
            </w:r>
          </w:p>
        </w:tc>
        <w:tc>
          <w:tcPr>
            <w:tcW w:w="708" w:type="dxa"/>
          </w:tcPr>
          <w:p w14:paraId="6CD89BA3" w14:textId="77777777" w:rsidR="000234BB" w:rsidRPr="00D331EF" w:rsidRDefault="000234BB" w:rsidP="00725808">
            <w:pPr>
              <w:pStyle w:val="SmallStandard"/>
            </w:pPr>
            <w:r w:rsidRPr="00D01517">
              <w:t>0..*</w:t>
            </w:r>
          </w:p>
        </w:tc>
        <w:tc>
          <w:tcPr>
            <w:tcW w:w="1560" w:type="dxa"/>
          </w:tcPr>
          <w:p w14:paraId="4CD79B60" w14:textId="77777777" w:rsidR="000234BB" w:rsidRPr="00132C43" w:rsidRDefault="000234BB" w:rsidP="00725808">
            <w:pPr>
              <w:pStyle w:val="SmallStandard"/>
            </w:pPr>
            <w:r>
              <w:t>associatedAssignmentGroups</w:t>
            </w:r>
          </w:p>
        </w:tc>
        <w:tc>
          <w:tcPr>
            <w:tcW w:w="708" w:type="dxa"/>
          </w:tcPr>
          <w:p w14:paraId="06707FBB" w14:textId="77777777" w:rsidR="000234BB" w:rsidRPr="00D331EF" w:rsidRDefault="000234BB" w:rsidP="00725808">
            <w:pPr>
              <w:pStyle w:val="SmallStandard"/>
            </w:pPr>
            <w:r w:rsidRPr="00D01517">
              <w:t>0..*</w:t>
            </w:r>
          </w:p>
        </w:tc>
        <w:tc>
          <w:tcPr>
            <w:tcW w:w="567" w:type="dxa"/>
          </w:tcPr>
          <w:p w14:paraId="24E0D1D9" w14:textId="77777777" w:rsidR="000234BB" w:rsidRPr="00D331EF" w:rsidRDefault="000234BB" w:rsidP="00725808">
            <w:pPr>
              <w:pStyle w:val="SmallStandard"/>
            </w:pPr>
            <w:r>
              <w:t>N</w:t>
            </w:r>
          </w:p>
        </w:tc>
        <w:tc>
          <w:tcPr>
            <w:tcW w:w="3969" w:type="dxa"/>
          </w:tcPr>
          <w:p w14:paraId="5FDF2C0D" w14:textId="77777777" w:rsidR="000234BB" w:rsidRDefault="000234BB" w:rsidP="00725808"/>
        </w:tc>
      </w:tr>
    </w:tbl>
    <w:p w14:paraId="0046651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0" w:name="_fb8015537d3b09dc493251e680ff2442"/>
      <w:r>
        <w:rPr>
          <w:lang w:val="en-GB"/>
        </w:rPr>
        <w:t>AssignmentGroupSpecification</w:t>
      </w:r>
      <w:bookmarkEnd w:id="1220"/>
    </w:p>
    <w:p w14:paraId="279FE065" w14:textId="77777777" w:rsidR="000234BB" w:rsidRDefault="000234BB" w:rsidP="000234BB">
      <w:r>
        <w:rPr>
          <w:sz w:val="18"/>
          <w:szCs w:val="18"/>
        </w:rPr>
        <w:t xml:space="preserve">Specification that contains </w:t>
      </w:r>
      <w:r>
        <w:rPr>
          <w:i/>
          <w:iCs/>
          <w:sz w:val="18"/>
          <w:szCs w:val="18"/>
        </w:rPr>
        <w:t>AssignmentGroups</w:t>
      </w:r>
      <w:r>
        <w:rPr>
          <w:sz w:val="18"/>
          <w:szCs w:val="18"/>
        </w:rPr>
        <w:t>.</w:t>
      </w:r>
    </w:p>
    <w:p w14:paraId="3B70446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A93D3F8" w14:textId="77777777" w:rsidTr="00725808">
        <w:tc>
          <w:tcPr>
            <w:tcW w:w="2013" w:type="dxa"/>
            <w:tcMar>
              <w:top w:w="28" w:type="dxa"/>
              <w:left w:w="28" w:type="dxa"/>
              <w:bottom w:w="28" w:type="dxa"/>
              <w:right w:w="28" w:type="dxa"/>
            </w:tcMar>
          </w:tcPr>
          <w:p w14:paraId="5CFD171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46C5207" w14:textId="24EFC108"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10CAC17C" w14:textId="77777777" w:rsidTr="00725808">
        <w:tc>
          <w:tcPr>
            <w:tcW w:w="2013" w:type="dxa"/>
            <w:tcMar>
              <w:top w:w="28" w:type="dxa"/>
              <w:left w:w="28" w:type="dxa"/>
              <w:bottom w:w="28" w:type="dxa"/>
              <w:right w:w="28" w:type="dxa"/>
            </w:tcMar>
          </w:tcPr>
          <w:p w14:paraId="1437D3F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CCC9DB3" w14:textId="77777777" w:rsidR="000234BB" w:rsidRDefault="000234BB" w:rsidP="00725808"/>
        </w:tc>
      </w:tr>
      <w:tr w:rsidR="000234BB" w:rsidRPr="008359F5" w14:paraId="5566C85D" w14:textId="77777777" w:rsidTr="00725808">
        <w:tc>
          <w:tcPr>
            <w:tcW w:w="2013" w:type="dxa"/>
            <w:tcMar>
              <w:top w:w="28" w:type="dxa"/>
              <w:left w:w="28" w:type="dxa"/>
              <w:bottom w:w="28" w:type="dxa"/>
              <w:right w:w="28" w:type="dxa"/>
            </w:tcMar>
          </w:tcPr>
          <w:p w14:paraId="4D6D634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865B3A" w14:textId="77777777" w:rsidR="000234BB" w:rsidRPr="000437C1" w:rsidRDefault="000234BB" w:rsidP="00725808">
            <w:pPr>
              <w:pStyle w:val="SmallStandard"/>
            </w:pPr>
            <w:r>
              <w:t>false</w:t>
            </w:r>
          </w:p>
        </w:tc>
      </w:tr>
    </w:tbl>
    <w:p w14:paraId="6321813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A086F12" w14:textId="77777777" w:rsidTr="00725808">
        <w:tc>
          <w:tcPr>
            <w:tcW w:w="3856" w:type="dxa"/>
            <w:gridSpan w:val="3"/>
          </w:tcPr>
          <w:p w14:paraId="1766BDE6" w14:textId="77777777" w:rsidR="000234BB" w:rsidRDefault="000234BB" w:rsidP="00725808">
            <w:pPr>
              <w:jc w:val="center"/>
              <w:rPr>
                <w:b/>
                <w:sz w:val="16"/>
                <w:szCs w:val="16"/>
                <w:lang w:val="en-GB"/>
              </w:rPr>
            </w:pPr>
            <w:r>
              <w:rPr>
                <w:b/>
                <w:sz w:val="16"/>
                <w:szCs w:val="16"/>
                <w:lang w:val="en-GB"/>
              </w:rPr>
              <w:t>Other End</w:t>
            </w:r>
          </w:p>
        </w:tc>
        <w:tc>
          <w:tcPr>
            <w:tcW w:w="708" w:type="dxa"/>
          </w:tcPr>
          <w:p w14:paraId="5B8FECC1"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B7A9DE7" w14:textId="77777777" w:rsidR="000234BB" w:rsidRDefault="000234BB" w:rsidP="00725808">
            <w:pPr>
              <w:jc w:val="center"/>
              <w:rPr>
                <w:b/>
                <w:sz w:val="16"/>
                <w:szCs w:val="16"/>
                <w:lang w:val="en-GB"/>
              </w:rPr>
            </w:pPr>
            <w:r>
              <w:rPr>
                <w:b/>
                <w:sz w:val="16"/>
                <w:szCs w:val="16"/>
                <w:lang w:val="en-GB"/>
              </w:rPr>
              <w:t>General</w:t>
            </w:r>
          </w:p>
        </w:tc>
      </w:tr>
      <w:tr w:rsidR="000234BB" w:rsidRPr="00720F6F" w14:paraId="6CEB3177" w14:textId="77777777" w:rsidTr="00725808">
        <w:tc>
          <w:tcPr>
            <w:tcW w:w="1573" w:type="dxa"/>
          </w:tcPr>
          <w:p w14:paraId="609A02AB" w14:textId="77777777" w:rsidR="000234BB" w:rsidRDefault="000234BB" w:rsidP="00725808">
            <w:pPr>
              <w:rPr>
                <w:b/>
                <w:sz w:val="16"/>
                <w:szCs w:val="16"/>
                <w:lang w:val="en-GB"/>
              </w:rPr>
            </w:pPr>
            <w:r>
              <w:rPr>
                <w:b/>
                <w:sz w:val="16"/>
                <w:szCs w:val="16"/>
                <w:lang w:val="en-GB"/>
              </w:rPr>
              <w:t>Type</w:t>
            </w:r>
          </w:p>
        </w:tc>
        <w:tc>
          <w:tcPr>
            <w:tcW w:w="1574" w:type="dxa"/>
          </w:tcPr>
          <w:p w14:paraId="0F654100" w14:textId="77777777" w:rsidR="000234BB" w:rsidRDefault="000234BB" w:rsidP="00725808">
            <w:pPr>
              <w:rPr>
                <w:b/>
                <w:sz w:val="16"/>
                <w:szCs w:val="16"/>
                <w:lang w:val="en-GB"/>
              </w:rPr>
            </w:pPr>
            <w:r>
              <w:rPr>
                <w:b/>
                <w:sz w:val="16"/>
                <w:szCs w:val="16"/>
                <w:lang w:val="en-GB"/>
              </w:rPr>
              <w:t>Role</w:t>
            </w:r>
          </w:p>
        </w:tc>
        <w:tc>
          <w:tcPr>
            <w:tcW w:w="708" w:type="dxa"/>
          </w:tcPr>
          <w:p w14:paraId="3A7B5F89" w14:textId="77777777" w:rsidR="000234BB" w:rsidRDefault="000234BB" w:rsidP="00725808">
            <w:pPr>
              <w:rPr>
                <w:b/>
                <w:sz w:val="16"/>
                <w:szCs w:val="16"/>
                <w:lang w:val="en-GB"/>
              </w:rPr>
            </w:pPr>
            <w:r>
              <w:rPr>
                <w:b/>
                <w:sz w:val="16"/>
                <w:szCs w:val="16"/>
                <w:lang w:val="en-GB"/>
              </w:rPr>
              <w:t>Mult</w:t>
            </w:r>
          </w:p>
        </w:tc>
        <w:tc>
          <w:tcPr>
            <w:tcW w:w="709" w:type="dxa"/>
          </w:tcPr>
          <w:p w14:paraId="2A0CF000" w14:textId="77777777" w:rsidR="000234BB" w:rsidRDefault="000234BB" w:rsidP="00725808">
            <w:pPr>
              <w:rPr>
                <w:b/>
                <w:sz w:val="16"/>
                <w:szCs w:val="16"/>
                <w:lang w:val="en-GB"/>
              </w:rPr>
            </w:pPr>
            <w:r>
              <w:rPr>
                <w:b/>
                <w:sz w:val="16"/>
                <w:szCs w:val="16"/>
                <w:lang w:val="en-GB"/>
              </w:rPr>
              <w:t>Mult</w:t>
            </w:r>
          </w:p>
        </w:tc>
        <w:tc>
          <w:tcPr>
            <w:tcW w:w="567" w:type="dxa"/>
          </w:tcPr>
          <w:p w14:paraId="4D5FF2B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4EE16BC" w14:textId="77777777" w:rsidR="000234BB" w:rsidRPr="008359F5" w:rsidRDefault="000234BB" w:rsidP="00725808">
            <w:pPr>
              <w:rPr>
                <w:b/>
                <w:sz w:val="16"/>
                <w:szCs w:val="16"/>
                <w:lang w:val="en-GB"/>
              </w:rPr>
            </w:pPr>
            <w:r>
              <w:rPr>
                <w:b/>
                <w:sz w:val="16"/>
                <w:szCs w:val="16"/>
                <w:lang w:val="en-GB"/>
              </w:rPr>
              <w:t>Comment</w:t>
            </w:r>
          </w:p>
        </w:tc>
      </w:tr>
      <w:tr w:rsidR="000234BB" w:rsidRPr="00266E64" w14:paraId="28703EAA" w14:textId="77777777" w:rsidTr="00725808">
        <w:tc>
          <w:tcPr>
            <w:tcW w:w="1573" w:type="dxa"/>
          </w:tcPr>
          <w:p w14:paraId="15D59626" w14:textId="77777777" w:rsidR="000234BB" w:rsidRPr="00634625" w:rsidRDefault="000234BB" w:rsidP="00725808">
            <w:pPr>
              <w:pStyle w:val="SmallStandard"/>
            </w:pPr>
            <w:r>
              <w:t>AssignmentGroup</w:t>
            </w:r>
          </w:p>
        </w:tc>
        <w:tc>
          <w:tcPr>
            <w:tcW w:w="1574" w:type="dxa"/>
          </w:tcPr>
          <w:p w14:paraId="3DEDE348" w14:textId="77777777" w:rsidR="000234BB" w:rsidRPr="00132C43" w:rsidRDefault="000234BB" w:rsidP="00725808">
            <w:pPr>
              <w:pStyle w:val="SmallStandard"/>
            </w:pPr>
            <w:r>
              <w:t>assignmentGroup</w:t>
            </w:r>
          </w:p>
        </w:tc>
        <w:tc>
          <w:tcPr>
            <w:tcW w:w="708" w:type="dxa"/>
          </w:tcPr>
          <w:p w14:paraId="6A3512D3" w14:textId="77777777" w:rsidR="000234BB" w:rsidRPr="00D331EF" w:rsidRDefault="000234BB" w:rsidP="00725808">
            <w:pPr>
              <w:pStyle w:val="SmallStandard"/>
            </w:pPr>
            <w:r w:rsidRPr="00574783">
              <w:t>0..*</w:t>
            </w:r>
          </w:p>
        </w:tc>
        <w:tc>
          <w:tcPr>
            <w:tcW w:w="709" w:type="dxa"/>
          </w:tcPr>
          <w:p w14:paraId="11202869" w14:textId="77777777" w:rsidR="000234BB" w:rsidRPr="00D331EF" w:rsidRDefault="000234BB" w:rsidP="00725808">
            <w:pPr>
              <w:pStyle w:val="SmallStandard"/>
            </w:pPr>
            <w:r w:rsidRPr="00207506">
              <w:t>1</w:t>
            </w:r>
          </w:p>
        </w:tc>
        <w:tc>
          <w:tcPr>
            <w:tcW w:w="567" w:type="dxa"/>
          </w:tcPr>
          <w:p w14:paraId="19BAEC02" w14:textId="77777777" w:rsidR="000234BB" w:rsidRDefault="000234BB" w:rsidP="00725808">
            <w:pPr>
              <w:pStyle w:val="SmallStandard"/>
            </w:pPr>
            <w:r>
              <w:t>Y</w:t>
            </w:r>
          </w:p>
        </w:tc>
        <w:tc>
          <w:tcPr>
            <w:tcW w:w="3969" w:type="dxa"/>
          </w:tcPr>
          <w:p w14:paraId="32FCD47B" w14:textId="77777777" w:rsidR="000234BB" w:rsidRPr="00266E64" w:rsidRDefault="000234BB" w:rsidP="00725808">
            <w:pPr>
              <w:jc w:val="left"/>
              <w:rPr>
                <w:lang w:val="en-GB"/>
              </w:rPr>
            </w:pPr>
            <w:r w:rsidRPr="00266E64">
              <w:rPr>
                <w:sz w:val="16"/>
                <w:szCs w:val="16"/>
                <w:lang w:val="en-GB"/>
              </w:rPr>
              <w:t>Contains the AssignmentGroups that are defined by this AssignmentGroupSpecification.</w:t>
            </w:r>
          </w:p>
        </w:tc>
      </w:tr>
    </w:tbl>
    <w:p w14:paraId="7520BA4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1" w:name="_efc41a49bfbdb255be8ca9f692b07da1"/>
      <w:r>
        <w:rPr>
          <w:lang w:val="en-GB"/>
        </w:rPr>
        <w:t>DocumentRelatedAssignmentGroup</w:t>
      </w:r>
      <w:bookmarkEnd w:id="1221"/>
    </w:p>
    <w:p w14:paraId="03970A51" w14:textId="77777777" w:rsidR="000234BB" w:rsidRPr="00266E64" w:rsidRDefault="000234BB" w:rsidP="000234BB">
      <w:pPr>
        <w:rPr>
          <w:lang w:val="en-GB"/>
        </w:rPr>
      </w:pPr>
      <w:r w:rsidRPr="00266E64">
        <w:rPr>
          <w:sz w:val="18"/>
          <w:szCs w:val="18"/>
          <w:lang w:val="en-GB"/>
        </w:rPr>
        <w:t xml:space="preserve">A DocumentRelatedAssignmentGroup allows the creation of traceability links to elements in a </w:t>
      </w:r>
      <w:r w:rsidRPr="00266E64">
        <w:rPr>
          <w:i/>
          <w:iCs/>
          <w:sz w:val="18"/>
          <w:szCs w:val="18"/>
          <w:lang w:val="en-GB"/>
        </w:rPr>
        <w:t>DocumentVersion</w:t>
      </w:r>
      <w:r w:rsidRPr="00266E64">
        <w:rPr>
          <w:sz w:val="18"/>
          <w:szCs w:val="18"/>
          <w:lang w:val="en-GB"/>
        </w:rPr>
        <w:t xml:space="preserve"> for a set of VEC objects. The semantic of the traceability link is defined by the </w:t>
      </w:r>
      <w:r w:rsidRPr="00266E64">
        <w:rPr>
          <w:i/>
          <w:iCs/>
          <w:sz w:val="18"/>
          <w:szCs w:val="18"/>
          <w:lang w:val="en-GB"/>
        </w:rPr>
        <w:t>DocumentRelationType.</w:t>
      </w:r>
    </w:p>
    <w:p w14:paraId="547374B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49684D4" w14:textId="77777777" w:rsidTr="00725808">
        <w:tc>
          <w:tcPr>
            <w:tcW w:w="2013" w:type="dxa"/>
            <w:tcMar>
              <w:top w:w="28" w:type="dxa"/>
              <w:left w:w="28" w:type="dxa"/>
              <w:bottom w:w="28" w:type="dxa"/>
              <w:right w:w="28" w:type="dxa"/>
            </w:tcMar>
          </w:tcPr>
          <w:p w14:paraId="6C510ED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CB2DB5D" w14:textId="1CCD20D5" w:rsidR="000234BB" w:rsidRPr="00620BBE" w:rsidRDefault="004714EB" w:rsidP="00725808">
            <w:pPr>
              <w:pStyle w:val="SmallStandard"/>
            </w:pPr>
            <w:hyperlink w:anchor="_c9da31db0a66af96b32d74f1decfeac1" w:history="1">
              <w:r w:rsidR="000234BB" w:rsidRPr="00620BBE">
                <w:rPr>
                  <w:rStyle w:val="Hyperlink"/>
                  <w:rFonts w:eastAsiaTheme="majorEastAsia"/>
                </w:rPr>
                <w:t>AssignmentGroup</w:t>
              </w:r>
            </w:hyperlink>
          </w:p>
        </w:tc>
      </w:tr>
      <w:tr w:rsidR="000234BB" w:rsidRPr="008359F5" w14:paraId="2664181F" w14:textId="77777777" w:rsidTr="00725808">
        <w:tc>
          <w:tcPr>
            <w:tcW w:w="2013" w:type="dxa"/>
            <w:tcMar>
              <w:top w:w="28" w:type="dxa"/>
              <w:left w:w="28" w:type="dxa"/>
              <w:bottom w:w="28" w:type="dxa"/>
              <w:right w:w="28" w:type="dxa"/>
            </w:tcMar>
          </w:tcPr>
          <w:p w14:paraId="4D72B79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F92DF0" w14:textId="77777777" w:rsidR="000234BB" w:rsidRDefault="000234BB" w:rsidP="00725808"/>
        </w:tc>
      </w:tr>
      <w:tr w:rsidR="000234BB" w:rsidRPr="008359F5" w14:paraId="3A7DA547" w14:textId="77777777" w:rsidTr="00725808">
        <w:tc>
          <w:tcPr>
            <w:tcW w:w="2013" w:type="dxa"/>
            <w:tcMar>
              <w:top w:w="28" w:type="dxa"/>
              <w:left w:w="28" w:type="dxa"/>
              <w:bottom w:w="28" w:type="dxa"/>
              <w:right w:w="28" w:type="dxa"/>
            </w:tcMar>
          </w:tcPr>
          <w:p w14:paraId="68FE1F1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FCDB80" w14:textId="77777777" w:rsidR="000234BB" w:rsidRPr="000437C1" w:rsidRDefault="000234BB" w:rsidP="00725808">
            <w:pPr>
              <w:pStyle w:val="SmallStandard"/>
            </w:pPr>
            <w:r>
              <w:t>false</w:t>
            </w:r>
          </w:p>
        </w:tc>
      </w:tr>
    </w:tbl>
    <w:p w14:paraId="013A5E4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ECFA8CC" w14:textId="77777777" w:rsidTr="00725808">
        <w:tc>
          <w:tcPr>
            <w:tcW w:w="2013" w:type="dxa"/>
            <w:tcMar>
              <w:top w:w="28" w:type="dxa"/>
              <w:left w:w="28" w:type="dxa"/>
              <w:bottom w:w="28" w:type="dxa"/>
              <w:right w:w="28" w:type="dxa"/>
            </w:tcMar>
          </w:tcPr>
          <w:p w14:paraId="37406AB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D4AD7E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B49B40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8C34BA"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31E8F49" w14:textId="77777777" w:rsidTr="00725808">
        <w:tc>
          <w:tcPr>
            <w:tcW w:w="2013" w:type="dxa"/>
            <w:tcMar>
              <w:top w:w="28" w:type="dxa"/>
              <w:left w:w="28" w:type="dxa"/>
              <w:bottom w:w="28" w:type="dxa"/>
              <w:right w:w="28" w:type="dxa"/>
            </w:tcMar>
          </w:tcPr>
          <w:p w14:paraId="7F8B8328"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263388D9" w14:textId="77777777" w:rsidR="000234BB" w:rsidRPr="008359F5" w:rsidRDefault="000234BB" w:rsidP="00725808">
            <w:pPr>
              <w:pStyle w:val="SmallStandard"/>
            </w:pPr>
            <w:r w:rsidRPr="00D21799">
              <w:t>DocumentRelationType</w:t>
            </w:r>
          </w:p>
        </w:tc>
        <w:tc>
          <w:tcPr>
            <w:tcW w:w="709" w:type="dxa"/>
            <w:tcMar>
              <w:top w:w="28" w:type="dxa"/>
              <w:left w:w="28" w:type="dxa"/>
              <w:bottom w:w="28" w:type="dxa"/>
              <w:right w:w="28" w:type="dxa"/>
            </w:tcMar>
          </w:tcPr>
          <w:p w14:paraId="2215B54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5D8A429" w14:textId="77777777" w:rsidR="000234BB" w:rsidRDefault="000234BB" w:rsidP="00725808"/>
        </w:tc>
      </w:tr>
      <w:tr w:rsidR="000234BB" w:rsidRPr="00266E64" w14:paraId="39D3E2DB" w14:textId="77777777" w:rsidTr="00725808">
        <w:tc>
          <w:tcPr>
            <w:tcW w:w="2013" w:type="dxa"/>
            <w:tcMar>
              <w:top w:w="28" w:type="dxa"/>
              <w:left w:w="28" w:type="dxa"/>
              <w:bottom w:w="28" w:type="dxa"/>
              <w:right w:w="28" w:type="dxa"/>
            </w:tcMar>
          </w:tcPr>
          <w:p w14:paraId="566BCDEB" w14:textId="77777777" w:rsidR="000234BB" w:rsidRPr="00620BBE" w:rsidRDefault="000234BB" w:rsidP="00725808">
            <w:pPr>
              <w:pStyle w:val="SmallStandard"/>
            </w:pPr>
            <w:r w:rsidRPr="00620BBE">
              <w:t>relatedIdentification</w:t>
            </w:r>
          </w:p>
        </w:tc>
        <w:tc>
          <w:tcPr>
            <w:tcW w:w="1559" w:type="dxa"/>
            <w:tcMar>
              <w:top w:w="28" w:type="dxa"/>
              <w:left w:w="28" w:type="dxa"/>
              <w:bottom w:w="28" w:type="dxa"/>
              <w:right w:w="28" w:type="dxa"/>
            </w:tcMar>
          </w:tcPr>
          <w:p w14:paraId="00C78784"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1A68FF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DED0B35" w14:textId="77777777" w:rsidR="000234BB" w:rsidRPr="00266E64" w:rsidRDefault="000234BB" w:rsidP="00725808">
            <w:pPr>
              <w:jc w:val="left"/>
              <w:rPr>
                <w:lang w:val="en-GB"/>
              </w:rPr>
            </w:pPr>
            <w:r w:rsidRPr="00266E64">
              <w:rPr>
                <w:sz w:val="16"/>
                <w:szCs w:val="16"/>
                <w:lang w:val="en-GB"/>
              </w:rPr>
              <w:t xml:space="preserve">If this group relates to a specific element in the </w:t>
            </w:r>
            <w:r w:rsidRPr="00266E64">
              <w:rPr>
                <w:i/>
                <w:iCs/>
                <w:sz w:val="16"/>
                <w:szCs w:val="16"/>
                <w:lang w:val="en-GB"/>
              </w:rPr>
              <w:t>relatedDocumentVersion</w:t>
            </w:r>
            <w:r w:rsidRPr="00266E64">
              <w:rPr>
                <w:sz w:val="16"/>
                <w:szCs w:val="16"/>
                <w:lang w:val="en-GB"/>
              </w:rPr>
              <w:t xml:space="preserve"> the identifier of the element is defined in this attribute (e.g. a requirements number).</w:t>
            </w:r>
          </w:p>
        </w:tc>
      </w:tr>
    </w:tbl>
    <w:p w14:paraId="10B2BAC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23C0A92" w14:textId="77777777" w:rsidTr="00725808">
        <w:tc>
          <w:tcPr>
            <w:tcW w:w="3856" w:type="dxa"/>
            <w:gridSpan w:val="3"/>
          </w:tcPr>
          <w:p w14:paraId="33B37E18" w14:textId="77777777" w:rsidR="000234BB" w:rsidRDefault="000234BB" w:rsidP="00725808">
            <w:pPr>
              <w:jc w:val="center"/>
              <w:rPr>
                <w:b/>
                <w:sz w:val="16"/>
                <w:szCs w:val="16"/>
                <w:lang w:val="en-GB"/>
              </w:rPr>
            </w:pPr>
            <w:r>
              <w:rPr>
                <w:b/>
                <w:sz w:val="16"/>
                <w:szCs w:val="16"/>
                <w:lang w:val="en-GB"/>
              </w:rPr>
              <w:t>Other End</w:t>
            </w:r>
          </w:p>
        </w:tc>
        <w:tc>
          <w:tcPr>
            <w:tcW w:w="708" w:type="dxa"/>
          </w:tcPr>
          <w:p w14:paraId="07F91B7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AA049CC" w14:textId="77777777" w:rsidR="000234BB" w:rsidRDefault="000234BB" w:rsidP="00725808">
            <w:pPr>
              <w:jc w:val="center"/>
              <w:rPr>
                <w:b/>
                <w:sz w:val="16"/>
                <w:szCs w:val="16"/>
                <w:lang w:val="en-GB"/>
              </w:rPr>
            </w:pPr>
            <w:r>
              <w:rPr>
                <w:b/>
                <w:sz w:val="16"/>
                <w:szCs w:val="16"/>
                <w:lang w:val="en-GB"/>
              </w:rPr>
              <w:t>General</w:t>
            </w:r>
          </w:p>
        </w:tc>
      </w:tr>
      <w:tr w:rsidR="000234BB" w:rsidRPr="00720F6F" w14:paraId="2721F51A" w14:textId="77777777" w:rsidTr="00725808">
        <w:tc>
          <w:tcPr>
            <w:tcW w:w="1573" w:type="dxa"/>
          </w:tcPr>
          <w:p w14:paraId="046E7FCC" w14:textId="77777777" w:rsidR="000234BB" w:rsidRDefault="000234BB" w:rsidP="00725808">
            <w:pPr>
              <w:rPr>
                <w:b/>
                <w:sz w:val="16"/>
                <w:szCs w:val="16"/>
                <w:lang w:val="en-GB"/>
              </w:rPr>
            </w:pPr>
            <w:r>
              <w:rPr>
                <w:b/>
                <w:sz w:val="16"/>
                <w:szCs w:val="16"/>
                <w:lang w:val="en-GB"/>
              </w:rPr>
              <w:t>Type</w:t>
            </w:r>
          </w:p>
        </w:tc>
        <w:tc>
          <w:tcPr>
            <w:tcW w:w="1574" w:type="dxa"/>
          </w:tcPr>
          <w:p w14:paraId="1E297939" w14:textId="77777777" w:rsidR="000234BB" w:rsidRDefault="000234BB" w:rsidP="00725808">
            <w:pPr>
              <w:rPr>
                <w:b/>
                <w:sz w:val="16"/>
                <w:szCs w:val="16"/>
                <w:lang w:val="en-GB"/>
              </w:rPr>
            </w:pPr>
            <w:r>
              <w:rPr>
                <w:b/>
                <w:sz w:val="16"/>
                <w:szCs w:val="16"/>
                <w:lang w:val="en-GB"/>
              </w:rPr>
              <w:t>Role</w:t>
            </w:r>
          </w:p>
        </w:tc>
        <w:tc>
          <w:tcPr>
            <w:tcW w:w="708" w:type="dxa"/>
          </w:tcPr>
          <w:p w14:paraId="381C3774" w14:textId="77777777" w:rsidR="000234BB" w:rsidRDefault="000234BB" w:rsidP="00725808">
            <w:pPr>
              <w:rPr>
                <w:b/>
                <w:sz w:val="16"/>
                <w:szCs w:val="16"/>
                <w:lang w:val="en-GB"/>
              </w:rPr>
            </w:pPr>
            <w:r>
              <w:rPr>
                <w:b/>
                <w:sz w:val="16"/>
                <w:szCs w:val="16"/>
                <w:lang w:val="en-GB"/>
              </w:rPr>
              <w:t>Mult</w:t>
            </w:r>
          </w:p>
        </w:tc>
        <w:tc>
          <w:tcPr>
            <w:tcW w:w="709" w:type="dxa"/>
          </w:tcPr>
          <w:p w14:paraId="2D883C60" w14:textId="77777777" w:rsidR="000234BB" w:rsidRDefault="000234BB" w:rsidP="00725808">
            <w:pPr>
              <w:rPr>
                <w:b/>
                <w:sz w:val="16"/>
                <w:szCs w:val="16"/>
                <w:lang w:val="en-GB"/>
              </w:rPr>
            </w:pPr>
            <w:r>
              <w:rPr>
                <w:b/>
                <w:sz w:val="16"/>
                <w:szCs w:val="16"/>
                <w:lang w:val="en-GB"/>
              </w:rPr>
              <w:t>Mult</w:t>
            </w:r>
          </w:p>
        </w:tc>
        <w:tc>
          <w:tcPr>
            <w:tcW w:w="567" w:type="dxa"/>
          </w:tcPr>
          <w:p w14:paraId="5E81038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671CF14" w14:textId="77777777" w:rsidR="000234BB" w:rsidRPr="008359F5" w:rsidRDefault="000234BB" w:rsidP="00725808">
            <w:pPr>
              <w:rPr>
                <w:b/>
                <w:sz w:val="16"/>
                <w:szCs w:val="16"/>
                <w:lang w:val="en-GB"/>
              </w:rPr>
            </w:pPr>
            <w:r>
              <w:rPr>
                <w:b/>
                <w:sz w:val="16"/>
                <w:szCs w:val="16"/>
                <w:lang w:val="en-GB"/>
              </w:rPr>
              <w:t>Comment</w:t>
            </w:r>
          </w:p>
        </w:tc>
      </w:tr>
      <w:tr w:rsidR="000234BB" w:rsidRPr="00266E64" w14:paraId="6DBD7DD0" w14:textId="77777777" w:rsidTr="00725808">
        <w:tc>
          <w:tcPr>
            <w:tcW w:w="1573" w:type="dxa"/>
          </w:tcPr>
          <w:p w14:paraId="5CC4C12F" w14:textId="77777777" w:rsidR="000234BB" w:rsidRPr="00634625" w:rsidRDefault="000234BB" w:rsidP="00725808">
            <w:pPr>
              <w:pStyle w:val="SmallStandard"/>
            </w:pPr>
            <w:r>
              <w:t>SheetOrChapter</w:t>
            </w:r>
          </w:p>
        </w:tc>
        <w:tc>
          <w:tcPr>
            <w:tcW w:w="1574" w:type="dxa"/>
          </w:tcPr>
          <w:p w14:paraId="033400A5" w14:textId="77777777" w:rsidR="000234BB" w:rsidRPr="00132C43" w:rsidRDefault="000234BB" w:rsidP="00725808">
            <w:pPr>
              <w:pStyle w:val="SmallStandard"/>
            </w:pPr>
            <w:r>
              <w:t>relatedSheetOrChapter</w:t>
            </w:r>
          </w:p>
        </w:tc>
        <w:tc>
          <w:tcPr>
            <w:tcW w:w="708" w:type="dxa"/>
          </w:tcPr>
          <w:p w14:paraId="7D0961E0" w14:textId="77777777" w:rsidR="000234BB" w:rsidRPr="00D331EF" w:rsidRDefault="000234BB" w:rsidP="00725808">
            <w:pPr>
              <w:pStyle w:val="SmallStandard"/>
            </w:pPr>
            <w:r w:rsidRPr="00574783">
              <w:t>0..1</w:t>
            </w:r>
          </w:p>
        </w:tc>
        <w:tc>
          <w:tcPr>
            <w:tcW w:w="709" w:type="dxa"/>
          </w:tcPr>
          <w:p w14:paraId="6BFCC776" w14:textId="77777777" w:rsidR="000234BB" w:rsidRPr="00D331EF" w:rsidRDefault="000234BB" w:rsidP="00725808">
            <w:pPr>
              <w:pStyle w:val="SmallStandard"/>
            </w:pPr>
            <w:r w:rsidRPr="00207506">
              <w:t>0..*</w:t>
            </w:r>
          </w:p>
        </w:tc>
        <w:tc>
          <w:tcPr>
            <w:tcW w:w="567" w:type="dxa"/>
          </w:tcPr>
          <w:p w14:paraId="5B7CD8CD" w14:textId="77777777" w:rsidR="000234BB" w:rsidRPr="00D331EF" w:rsidRDefault="000234BB" w:rsidP="00725808">
            <w:pPr>
              <w:pStyle w:val="SmallStandard"/>
            </w:pPr>
            <w:r>
              <w:t>N</w:t>
            </w:r>
          </w:p>
        </w:tc>
        <w:tc>
          <w:tcPr>
            <w:tcW w:w="3969" w:type="dxa"/>
          </w:tcPr>
          <w:p w14:paraId="5F960FB4" w14:textId="77777777" w:rsidR="000234BB" w:rsidRPr="00266E64" w:rsidRDefault="000234BB" w:rsidP="00725808">
            <w:pPr>
              <w:jc w:val="left"/>
              <w:rPr>
                <w:lang w:val="en-GB"/>
              </w:rPr>
            </w:pPr>
            <w:r w:rsidRPr="00266E64">
              <w:rPr>
                <w:sz w:val="16"/>
                <w:szCs w:val="16"/>
                <w:lang w:val="en-GB"/>
              </w:rPr>
              <w:t xml:space="preserve">Allows a more specific relationship to a </w:t>
            </w:r>
            <w:r w:rsidRPr="00266E64">
              <w:rPr>
                <w:i/>
                <w:iCs/>
                <w:sz w:val="16"/>
                <w:szCs w:val="16"/>
                <w:lang w:val="en-GB"/>
              </w:rPr>
              <w:t>SheetOrChapter</w:t>
            </w:r>
            <w:r w:rsidRPr="00266E64">
              <w:rPr>
                <w:sz w:val="16"/>
                <w:szCs w:val="16"/>
                <w:lang w:val="en-GB"/>
              </w:rPr>
              <w:t xml:space="preserve"> within the </w:t>
            </w:r>
            <w:r w:rsidRPr="00266E64">
              <w:rPr>
                <w:i/>
                <w:iCs/>
                <w:sz w:val="16"/>
                <w:szCs w:val="16"/>
                <w:lang w:val="en-GB"/>
              </w:rPr>
              <w:t>relatedDocumentVersion.</w:t>
            </w:r>
          </w:p>
          <w:p w14:paraId="1AE5676D" w14:textId="77777777" w:rsidR="000234BB" w:rsidRPr="00266E64" w:rsidRDefault="000234BB" w:rsidP="00725808">
            <w:pPr>
              <w:jc w:val="left"/>
              <w:rPr>
                <w:lang w:val="en-GB"/>
              </w:rPr>
            </w:pPr>
            <w:r w:rsidRPr="00266E64">
              <w:rPr>
                <w:i/>
                <w:iCs/>
                <w:sz w:val="16"/>
                <w:szCs w:val="16"/>
                <w:lang w:val="en-GB"/>
              </w:rPr>
              <w:t xml:space="preserve"> </w:t>
            </w:r>
          </w:p>
        </w:tc>
      </w:tr>
      <w:tr w:rsidR="000234BB" w:rsidRPr="00266E64" w14:paraId="03C25FF9" w14:textId="77777777" w:rsidTr="00725808">
        <w:tc>
          <w:tcPr>
            <w:tcW w:w="1573" w:type="dxa"/>
          </w:tcPr>
          <w:p w14:paraId="19907DC4" w14:textId="77777777" w:rsidR="000234BB" w:rsidRPr="00634625" w:rsidRDefault="000234BB" w:rsidP="00725808">
            <w:pPr>
              <w:pStyle w:val="SmallStandard"/>
            </w:pPr>
            <w:r>
              <w:t>DocumentVersion</w:t>
            </w:r>
          </w:p>
        </w:tc>
        <w:tc>
          <w:tcPr>
            <w:tcW w:w="1574" w:type="dxa"/>
          </w:tcPr>
          <w:p w14:paraId="57357C94" w14:textId="77777777" w:rsidR="000234BB" w:rsidRPr="00132C43" w:rsidRDefault="000234BB" w:rsidP="00725808">
            <w:pPr>
              <w:pStyle w:val="SmallStandard"/>
            </w:pPr>
            <w:r>
              <w:t>relatedDocumentVersion</w:t>
            </w:r>
          </w:p>
        </w:tc>
        <w:tc>
          <w:tcPr>
            <w:tcW w:w="708" w:type="dxa"/>
          </w:tcPr>
          <w:p w14:paraId="39F91255" w14:textId="77777777" w:rsidR="000234BB" w:rsidRPr="00D331EF" w:rsidRDefault="000234BB" w:rsidP="00725808">
            <w:pPr>
              <w:pStyle w:val="SmallStandard"/>
            </w:pPr>
            <w:r w:rsidRPr="00574783">
              <w:t>1</w:t>
            </w:r>
          </w:p>
        </w:tc>
        <w:tc>
          <w:tcPr>
            <w:tcW w:w="709" w:type="dxa"/>
          </w:tcPr>
          <w:p w14:paraId="2341152E" w14:textId="77777777" w:rsidR="000234BB" w:rsidRPr="00D331EF" w:rsidRDefault="000234BB" w:rsidP="00725808">
            <w:pPr>
              <w:pStyle w:val="SmallStandard"/>
            </w:pPr>
            <w:r w:rsidRPr="00207506">
              <w:t>0..*</w:t>
            </w:r>
          </w:p>
        </w:tc>
        <w:tc>
          <w:tcPr>
            <w:tcW w:w="567" w:type="dxa"/>
          </w:tcPr>
          <w:p w14:paraId="12D6586F" w14:textId="77777777" w:rsidR="000234BB" w:rsidRPr="00D331EF" w:rsidRDefault="000234BB" w:rsidP="00725808">
            <w:pPr>
              <w:pStyle w:val="SmallStandard"/>
            </w:pPr>
            <w:r>
              <w:t>N</w:t>
            </w:r>
          </w:p>
        </w:tc>
        <w:tc>
          <w:tcPr>
            <w:tcW w:w="3969" w:type="dxa"/>
          </w:tcPr>
          <w:p w14:paraId="440B622E"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DocumentVersion</w:t>
            </w:r>
            <w:r w:rsidRPr="00266E64">
              <w:rPr>
                <w:sz w:val="16"/>
                <w:szCs w:val="16"/>
                <w:lang w:val="en-GB"/>
              </w:rPr>
              <w:t xml:space="preserve"> to which this group relates.</w:t>
            </w:r>
          </w:p>
        </w:tc>
      </w:tr>
    </w:tbl>
    <w:p w14:paraId="52E87E1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2" w:name="_48ad0dac2d73b65c60c519aef9fc10fb"/>
      <w:r>
        <w:rPr>
          <w:lang w:val="en-GB"/>
        </w:rPr>
        <w:t>FunctionalAssignmentGroup</w:t>
      </w:r>
      <w:bookmarkEnd w:id="1222"/>
    </w:p>
    <w:p w14:paraId="3C3A1FC2" w14:textId="77777777" w:rsidR="000234BB" w:rsidRPr="00266E64" w:rsidRDefault="000234BB" w:rsidP="000234BB">
      <w:pPr>
        <w:rPr>
          <w:lang w:val="en-GB"/>
        </w:rPr>
      </w:pPr>
      <w:r w:rsidRPr="00266E64">
        <w:rPr>
          <w:sz w:val="18"/>
          <w:szCs w:val="18"/>
          <w:lang w:val="en-GB"/>
        </w:rPr>
        <w:t xml:space="preserve">The </w:t>
      </w:r>
      <w:r w:rsidRPr="00266E64">
        <w:rPr>
          <w:i/>
          <w:iCs/>
          <w:sz w:val="18"/>
          <w:szCs w:val="18"/>
          <w:lang w:val="en-GB"/>
        </w:rPr>
        <w:t xml:space="preserve">FunctionalAssignmentGroup </w:t>
      </w:r>
      <w:r w:rsidRPr="00266E64">
        <w:rPr>
          <w:sz w:val="18"/>
          <w:szCs w:val="18"/>
          <w:lang w:val="en-GB"/>
        </w:rPr>
        <w:t>clusters elements that contribute to a specific function or a functional aspect. With such a group, certain functional requirements can be associated.</w:t>
      </w:r>
    </w:p>
    <w:p w14:paraId="1CE1226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8078D4E" w14:textId="77777777" w:rsidTr="00725808">
        <w:tc>
          <w:tcPr>
            <w:tcW w:w="2013" w:type="dxa"/>
            <w:tcMar>
              <w:top w:w="28" w:type="dxa"/>
              <w:left w:w="28" w:type="dxa"/>
              <w:bottom w:w="28" w:type="dxa"/>
              <w:right w:w="28" w:type="dxa"/>
            </w:tcMar>
          </w:tcPr>
          <w:p w14:paraId="03F29E5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B15B48" w14:textId="04714574" w:rsidR="000234BB" w:rsidRPr="00620BBE" w:rsidRDefault="004714EB" w:rsidP="00725808">
            <w:pPr>
              <w:pStyle w:val="SmallStandard"/>
            </w:pPr>
            <w:hyperlink w:anchor="_c9da31db0a66af96b32d74f1decfeac1" w:history="1">
              <w:r w:rsidR="000234BB" w:rsidRPr="00620BBE">
                <w:rPr>
                  <w:rStyle w:val="Hyperlink"/>
                  <w:rFonts w:eastAsiaTheme="majorEastAsia"/>
                </w:rPr>
                <w:t>AssignmentGroup</w:t>
              </w:r>
            </w:hyperlink>
          </w:p>
        </w:tc>
      </w:tr>
      <w:tr w:rsidR="000234BB" w:rsidRPr="008359F5" w14:paraId="63665C96" w14:textId="77777777" w:rsidTr="00725808">
        <w:tc>
          <w:tcPr>
            <w:tcW w:w="2013" w:type="dxa"/>
            <w:tcMar>
              <w:top w:w="28" w:type="dxa"/>
              <w:left w:w="28" w:type="dxa"/>
              <w:bottom w:w="28" w:type="dxa"/>
              <w:right w:w="28" w:type="dxa"/>
            </w:tcMar>
          </w:tcPr>
          <w:p w14:paraId="04C4D35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ED4B17" w14:textId="77777777" w:rsidR="000234BB" w:rsidRDefault="000234BB" w:rsidP="00725808"/>
        </w:tc>
      </w:tr>
      <w:tr w:rsidR="000234BB" w:rsidRPr="008359F5" w14:paraId="72B82574" w14:textId="77777777" w:rsidTr="00725808">
        <w:tc>
          <w:tcPr>
            <w:tcW w:w="2013" w:type="dxa"/>
            <w:tcMar>
              <w:top w:w="28" w:type="dxa"/>
              <w:left w:w="28" w:type="dxa"/>
              <w:bottom w:w="28" w:type="dxa"/>
              <w:right w:w="28" w:type="dxa"/>
            </w:tcMar>
          </w:tcPr>
          <w:p w14:paraId="68FADF4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B547923" w14:textId="77777777" w:rsidR="000234BB" w:rsidRPr="000437C1" w:rsidRDefault="000234BB" w:rsidP="00725808">
            <w:pPr>
              <w:pStyle w:val="SmallStandard"/>
            </w:pPr>
            <w:r>
              <w:t>false</w:t>
            </w:r>
          </w:p>
        </w:tc>
      </w:tr>
    </w:tbl>
    <w:p w14:paraId="1D81C92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3DE8992" w14:textId="77777777" w:rsidTr="00725808">
        <w:tc>
          <w:tcPr>
            <w:tcW w:w="2013" w:type="dxa"/>
            <w:tcMar>
              <w:top w:w="28" w:type="dxa"/>
              <w:left w:w="28" w:type="dxa"/>
              <w:bottom w:w="28" w:type="dxa"/>
              <w:right w:w="28" w:type="dxa"/>
            </w:tcMar>
          </w:tcPr>
          <w:p w14:paraId="170EBA4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B0E13B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616EAA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342790"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1D66A3EF" w14:textId="77777777" w:rsidTr="00725808">
        <w:tc>
          <w:tcPr>
            <w:tcW w:w="2013" w:type="dxa"/>
            <w:tcMar>
              <w:top w:w="28" w:type="dxa"/>
              <w:left w:w="28" w:type="dxa"/>
              <w:bottom w:w="28" w:type="dxa"/>
              <w:right w:w="28" w:type="dxa"/>
            </w:tcMar>
          </w:tcPr>
          <w:p w14:paraId="5B5059BD" w14:textId="77777777" w:rsidR="000234BB" w:rsidRPr="00620BBE" w:rsidRDefault="000234BB" w:rsidP="00725808">
            <w:pPr>
              <w:pStyle w:val="SmallStandard"/>
            </w:pPr>
            <w:r w:rsidRPr="00620BBE">
              <w:t>functionalRequirements</w:t>
            </w:r>
          </w:p>
        </w:tc>
        <w:tc>
          <w:tcPr>
            <w:tcW w:w="1559" w:type="dxa"/>
            <w:tcMar>
              <w:top w:w="28" w:type="dxa"/>
              <w:left w:w="28" w:type="dxa"/>
              <w:bottom w:w="28" w:type="dxa"/>
              <w:right w:w="28" w:type="dxa"/>
            </w:tcMar>
          </w:tcPr>
          <w:p w14:paraId="348F8E3D" w14:textId="77777777" w:rsidR="000234BB" w:rsidRPr="008359F5" w:rsidRDefault="000234BB" w:rsidP="00725808">
            <w:pPr>
              <w:pStyle w:val="SmallStandard"/>
            </w:pPr>
            <w:r w:rsidRPr="00D21799">
              <w:t>FunctionalRequirement</w:t>
            </w:r>
          </w:p>
        </w:tc>
        <w:tc>
          <w:tcPr>
            <w:tcW w:w="709" w:type="dxa"/>
            <w:tcMar>
              <w:top w:w="28" w:type="dxa"/>
              <w:left w:w="28" w:type="dxa"/>
              <w:bottom w:w="28" w:type="dxa"/>
              <w:right w:w="28" w:type="dxa"/>
            </w:tcMar>
          </w:tcPr>
          <w:p w14:paraId="02508731"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665F0BC9" w14:textId="77777777" w:rsidR="000234BB" w:rsidRPr="00266E64" w:rsidRDefault="000234BB" w:rsidP="00725808">
            <w:pPr>
              <w:jc w:val="left"/>
              <w:rPr>
                <w:lang w:val="en-GB"/>
              </w:rPr>
            </w:pPr>
            <w:r w:rsidRPr="00266E64">
              <w:rPr>
                <w:sz w:val="16"/>
                <w:szCs w:val="16"/>
                <w:lang w:val="en-GB"/>
              </w:rPr>
              <w:t>Functional requirements that apply to the members of this group.</w:t>
            </w:r>
          </w:p>
          <w:p w14:paraId="67540592" w14:textId="77777777" w:rsidR="000234BB" w:rsidRPr="00266E64" w:rsidRDefault="000234BB" w:rsidP="00725808">
            <w:pPr>
              <w:jc w:val="left"/>
              <w:rPr>
                <w:lang w:val="en-GB"/>
              </w:rPr>
            </w:pPr>
            <w:r w:rsidRPr="00266E64">
              <w:rPr>
                <w:sz w:val="16"/>
                <w:szCs w:val="16"/>
                <w:lang w:val="en-GB"/>
              </w:rPr>
              <w:t xml:space="preserve"> </w:t>
            </w:r>
          </w:p>
        </w:tc>
      </w:tr>
    </w:tbl>
    <w:p w14:paraId="05ABBEE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23" w:name="_856836eff95288f440fd7bf3e78f9993"/>
      <w:r>
        <w:rPr>
          <w:lang w:val="en-GB"/>
        </w:rPr>
        <w:t>FunctionalRequirement</w:t>
      </w:r>
      <w:bookmarkEnd w:id="1223"/>
    </w:p>
    <w:p w14:paraId="28C74470" w14:textId="77777777" w:rsidR="000234BB" w:rsidRPr="00266E64" w:rsidRDefault="000234BB" w:rsidP="000234BB">
      <w:pPr>
        <w:rPr>
          <w:lang w:val="en-GB"/>
        </w:rPr>
      </w:pPr>
      <w:r w:rsidRPr="00266E64">
        <w:rPr>
          <w:sz w:val="18"/>
          <w:szCs w:val="18"/>
          <w:lang w:val="en-GB"/>
        </w:rPr>
        <w:t>Allows the definition of functional requirements in an enumerable way (e.g. conformance to a certain ASIL level). Attributes of this type have the multiplicity of [0..*]. The following restrictions apply:</w:t>
      </w:r>
    </w:p>
    <w:p w14:paraId="7F995014" w14:textId="77777777" w:rsidR="000234BB" w:rsidRDefault="000234BB" w:rsidP="000234BB">
      <w:pPr>
        <w:numPr>
          <w:ilvl w:val="0"/>
          <w:numId w:val="18"/>
        </w:numPr>
        <w:autoSpaceDE/>
        <w:autoSpaceDN/>
        <w:adjustRightInd/>
        <w:spacing w:before="0" w:after="120" w:line="240" w:lineRule="auto"/>
      </w:pPr>
      <w:r w:rsidRPr="00266E64">
        <w:rPr>
          <w:lang w:val="en-GB"/>
        </w:rPr>
        <w:t xml:space="preserve">For a combination of type &amp; referenceSystem only a single value is allowed. </w:t>
      </w:r>
      <w:r>
        <w:t>For single type</w:t>
      </w:r>
    </w:p>
    <w:p w14:paraId="37A215D6" w14:textId="77777777" w:rsidR="000234BB" w:rsidRDefault="000234BB" w:rsidP="000234BB">
      <w:pPr>
        <w:numPr>
          <w:ilvl w:val="0"/>
          <w:numId w:val="18"/>
        </w:numPr>
        <w:autoSpaceDE/>
        <w:autoSpaceDN/>
        <w:adjustRightInd/>
        <w:spacing w:before="0" w:after="120" w:line="240" w:lineRule="auto"/>
      </w:pPr>
      <w:r w:rsidRPr="00266E64">
        <w:rPr>
          <w:lang w:val="en-GB"/>
        </w:rPr>
        <w:t xml:space="preserve">For a specific type and different references systems, multiple values are allowed. </w:t>
      </w:r>
      <w:r>
        <w:t>However, they must express the same semantic value.</w:t>
      </w:r>
    </w:p>
    <w:p w14:paraId="602C9545" w14:textId="77777777" w:rsidR="000234BB" w:rsidRPr="00266E64" w:rsidRDefault="000234BB" w:rsidP="000234BB">
      <w:pPr>
        <w:numPr>
          <w:ilvl w:val="0"/>
          <w:numId w:val="18"/>
        </w:numPr>
        <w:autoSpaceDE/>
        <w:autoSpaceDN/>
        <w:adjustRightInd/>
        <w:spacing w:before="0" w:after="120" w:line="240" w:lineRule="auto"/>
        <w:rPr>
          <w:lang w:val="en-GB"/>
        </w:rPr>
      </w:pPr>
      <w:r w:rsidRPr="00266E64">
        <w:rPr>
          <w:lang w:val="en-GB"/>
        </w:rPr>
        <w:t>For different types multiple values are allowed.</w:t>
      </w:r>
    </w:p>
    <w:p w14:paraId="296772CD" w14:textId="77777777" w:rsidR="000234BB" w:rsidRPr="00266E64" w:rsidRDefault="000234BB" w:rsidP="000234BB">
      <w:pPr>
        <w:rPr>
          <w:lang w:val="en-GB"/>
        </w:rPr>
      </w:pPr>
      <w:r w:rsidRPr="00266E64">
        <w:rPr>
          <w:sz w:val="18"/>
          <w:szCs w:val="18"/>
          <w:lang w:val="en-GB"/>
        </w:rPr>
        <w:lastRenderedPageBreak/>
        <w:t xml:space="preserve"> </w:t>
      </w:r>
    </w:p>
    <w:p w14:paraId="00ABEA2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E73E38E" w14:textId="77777777" w:rsidTr="00725808">
        <w:tc>
          <w:tcPr>
            <w:tcW w:w="2013" w:type="dxa"/>
            <w:tcMar>
              <w:top w:w="28" w:type="dxa"/>
              <w:left w:w="28" w:type="dxa"/>
              <w:bottom w:w="28" w:type="dxa"/>
              <w:right w:w="28" w:type="dxa"/>
            </w:tcMar>
          </w:tcPr>
          <w:p w14:paraId="5E43BA0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449E25" w14:textId="77777777" w:rsidR="000234BB" w:rsidRDefault="000234BB" w:rsidP="00725808"/>
        </w:tc>
      </w:tr>
      <w:tr w:rsidR="000234BB" w:rsidRPr="008359F5" w14:paraId="6E2DF5B3" w14:textId="77777777" w:rsidTr="00725808">
        <w:tc>
          <w:tcPr>
            <w:tcW w:w="2013" w:type="dxa"/>
            <w:tcMar>
              <w:top w:w="28" w:type="dxa"/>
              <w:left w:w="28" w:type="dxa"/>
              <w:bottom w:w="28" w:type="dxa"/>
              <w:right w:w="28" w:type="dxa"/>
            </w:tcMar>
          </w:tcPr>
          <w:p w14:paraId="4EEDB0E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FA954FC" w14:textId="77777777" w:rsidR="000234BB" w:rsidRDefault="000234BB" w:rsidP="00725808"/>
        </w:tc>
      </w:tr>
      <w:tr w:rsidR="000234BB" w:rsidRPr="008359F5" w14:paraId="2CFA7445" w14:textId="77777777" w:rsidTr="00725808">
        <w:tc>
          <w:tcPr>
            <w:tcW w:w="2013" w:type="dxa"/>
            <w:tcMar>
              <w:top w:w="28" w:type="dxa"/>
              <w:left w:w="28" w:type="dxa"/>
              <w:bottom w:w="28" w:type="dxa"/>
              <w:right w:w="28" w:type="dxa"/>
            </w:tcMar>
          </w:tcPr>
          <w:p w14:paraId="7437D00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34B46D" w14:textId="77777777" w:rsidR="000234BB" w:rsidRPr="000437C1" w:rsidRDefault="000234BB" w:rsidP="00725808">
            <w:pPr>
              <w:pStyle w:val="SmallStandard"/>
            </w:pPr>
            <w:r>
              <w:t>false</w:t>
            </w:r>
          </w:p>
        </w:tc>
      </w:tr>
    </w:tbl>
    <w:p w14:paraId="1F4B372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F8E2DED" w14:textId="77777777" w:rsidTr="00725808">
        <w:tc>
          <w:tcPr>
            <w:tcW w:w="2013" w:type="dxa"/>
            <w:tcMar>
              <w:top w:w="28" w:type="dxa"/>
              <w:left w:w="28" w:type="dxa"/>
              <w:bottom w:w="28" w:type="dxa"/>
              <w:right w:w="28" w:type="dxa"/>
            </w:tcMar>
          </w:tcPr>
          <w:p w14:paraId="238FED4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38F486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ADAC3A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58FFA9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B404E8F" w14:textId="77777777" w:rsidTr="00725808">
        <w:tc>
          <w:tcPr>
            <w:tcW w:w="2013" w:type="dxa"/>
            <w:tcMar>
              <w:top w:w="28" w:type="dxa"/>
              <w:left w:w="28" w:type="dxa"/>
              <w:bottom w:w="28" w:type="dxa"/>
              <w:right w:w="28" w:type="dxa"/>
            </w:tcMar>
          </w:tcPr>
          <w:p w14:paraId="0C84D596"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5F0291F7" w14:textId="77777777" w:rsidR="000234BB" w:rsidRPr="008359F5" w:rsidRDefault="000234BB" w:rsidP="00725808">
            <w:pPr>
              <w:pStyle w:val="SmallStandard"/>
            </w:pPr>
            <w:r w:rsidRPr="00D21799">
              <w:t>FunctionalRequirementType</w:t>
            </w:r>
          </w:p>
        </w:tc>
        <w:tc>
          <w:tcPr>
            <w:tcW w:w="709" w:type="dxa"/>
            <w:tcMar>
              <w:top w:w="28" w:type="dxa"/>
              <w:left w:w="28" w:type="dxa"/>
              <w:bottom w:w="28" w:type="dxa"/>
              <w:right w:w="28" w:type="dxa"/>
            </w:tcMar>
          </w:tcPr>
          <w:p w14:paraId="00A68C99"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06C7139" w14:textId="77777777" w:rsidR="000234BB" w:rsidRDefault="000234BB" w:rsidP="00725808">
            <w:pPr>
              <w:jc w:val="left"/>
            </w:pPr>
            <w:r w:rsidRPr="00266E64">
              <w:rPr>
                <w:sz w:val="16"/>
                <w:szCs w:val="16"/>
                <w:lang w:val="en-GB"/>
              </w:rPr>
              <w:t xml:space="preserve">The type defines to which category a requirement belongs (e.g.  </w:t>
            </w:r>
            <w:r>
              <w:rPr>
                <w:sz w:val="16"/>
                <w:szCs w:val="16"/>
              </w:rPr>
              <w:t>Functional Safety).</w:t>
            </w:r>
          </w:p>
        </w:tc>
      </w:tr>
      <w:tr w:rsidR="000234BB" w:rsidRPr="00266E64" w14:paraId="2451C481" w14:textId="77777777" w:rsidTr="00725808">
        <w:tc>
          <w:tcPr>
            <w:tcW w:w="2013" w:type="dxa"/>
            <w:tcMar>
              <w:top w:w="28" w:type="dxa"/>
              <w:left w:w="28" w:type="dxa"/>
              <w:bottom w:w="28" w:type="dxa"/>
              <w:right w:w="28" w:type="dxa"/>
            </w:tcMar>
          </w:tcPr>
          <w:p w14:paraId="5D12816D" w14:textId="77777777" w:rsidR="000234BB" w:rsidRPr="00620BBE" w:rsidRDefault="000234BB" w:rsidP="00725808">
            <w:pPr>
              <w:pStyle w:val="SmallStandard"/>
            </w:pPr>
            <w:r w:rsidRPr="00620BBE">
              <w:t>referenceSystem</w:t>
            </w:r>
          </w:p>
        </w:tc>
        <w:tc>
          <w:tcPr>
            <w:tcW w:w="1559" w:type="dxa"/>
            <w:tcMar>
              <w:top w:w="28" w:type="dxa"/>
              <w:left w:w="28" w:type="dxa"/>
              <w:bottom w:w="28" w:type="dxa"/>
              <w:right w:w="28" w:type="dxa"/>
            </w:tcMar>
          </w:tcPr>
          <w:p w14:paraId="29FC210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88B02D2"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7F81BDE" w14:textId="77777777" w:rsidR="000234BB" w:rsidRPr="00266E64" w:rsidRDefault="000234BB" w:rsidP="00725808">
            <w:pPr>
              <w:jc w:val="left"/>
              <w:rPr>
                <w:lang w:val="en-GB"/>
              </w:rPr>
            </w:pPr>
            <w:r w:rsidRPr="00266E64">
              <w:rPr>
                <w:sz w:val="16"/>
                <w:szCs w:val="16"/>
                <w:lang w:val="en-GB"/>
              </w:rPr>
              <w:t>The reference system identifies the system in which the values are defined (e.g. ISO26262)</w:t>
            </w:r>
          </w:p>
        </w:tc>
      </w:tr>
      <w:tr w:rsidR="000234BB" w:rsidRPr="00266E64" w14:paraId="4FFBD55F" w14:textId="77777777" w:rsidTr="00725808">
        <w:tc>
          <w:tcPr>
            <w:tcW w:w="2013" w:type="dxa"/>
            <w:tcMar>
              <w:top w:w="28" w:type="dxa"/>
              <w:left w:w="28" w:type="dxa"/>
              <w:bottom w:w="28" w:type="dxa"/>
              <w:right w:w="28" w:type="dxa"/>
            </w:tcMar>
          </w:tcPr>
          <w:p w14:paraId="6FEC4CD2"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574C0AD3"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B482848"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A3E0DA6" w14:textId="77777777" w:rsidR="000234BB" w:rsidRPr="00266E64" w:rsidRDefault="000234BB" w:rsidP="00725808">
            <w:pPr>
              <w:jc w:val="left"/>
              <w:rPr>
                <w:lang w:val="en-GB"/>
              </w:rPr>
            </w:pPr>
            <w:r w:rsidRPr="00266E64">
              <w:rPr>
                <w:sz w:val="16"/>
                <w:szCs w:val="16"/>
                <w:lang w:val="en-GB"/>
              </w:rPr>
              <w:t>The value that represents the functional requirement (e.g. ASIL D).</w:t>
            </w:r>
          </w:p>
          <w:p w14:paraId="799E7BAF" w14:textId="77777777" w:rsidR="000234BB" w:rsidRPr="00266E64" w:rsidRDefault="000234BB" w:rsidP="00725808">
            <w:pPr>
              <w:jc w:val="left"/>
              <w:rPr>
                <w:lang w:val="en-GB"/>
              </w:rPr>
            </w:pPr>
            <w:r w:rsidRPr="00266E64">
              <w:rPr>
                <w:sz w:val="16"/>
                <w:szCs w:val="16"/>
                <w:lang w:val="en-GB"/>
              </w:rPr>
              <w:t xml:space="preserve"> </w:t>
            </w:r>
          </w:p>
        </w:tc>
      </w:tr>
    </w:tbl>
    <w:p w14:paraId="0B356D7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24" w:name="_7c50c14b35759e16fe78fe8096f7b81b"/>
      <w:r w:rsidRPr="005254F8">
        <w:rPr>
          <w:lang w:val="en-GB"/>
        </w:rPr>
        <w:t>DocumentRelationType</w:t>
      </w:r>
      <w:bookmarkEnd w:id="1224"/>
    </w:p>
    <w:p w14:paraId="1BB51A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750E877" w14:textId="77777777" w:rsidTr="00725808">
        <w:tc>
          <w:tcPr>
            <w:tcW w:w="2013" w:type="dxa"/>
            <w:tcMar>
              <w:top w:w="28" w:type="dxa"/>
              <w:left w:w="28" w:type="dxa"/>
              <w:bottom w:w="28" w:type="dxa"/>
              <w:right w:w="28" w:type="dxa"/>
            </w:tcMar>
          </w:tcPr>
          <w:p w14:paraId="0DC41AF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4B8598" w14:textId="08821DDA"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25F30BA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71F9CDF" w14:textId="77777777" w:rsidTr="00725808">
        <w:tc>
          <w:tcPr>
            <w:tcW w:w="2013" w:type="dxa"/>
            <w:tcMar>
              <w:top w:w="28" w:type="dxa"/>
              <w:left w:w="28" w:type="dxa"/>
              <w:bottom w:w="28" w:type="dxa"/>
              <w:right w:w="28" w:type="dxa"/>
            </w:tcMar>
          </w:tcPr>
          <w:p w14:paraId="7813BBA5"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81293F1"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BC246B6"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11F4D18E" w14:textId="77777777" w:rsidTr="00725808">
        <w:tc>
          <w:tcPr>
            <w:tcW w:w="2013" w:type="dxa"/>
            <w:tcMar>
              <w:top w:w="28" w:type="dxa"/>
              <w:left w:w="28" w:type="dxa"/>
              <w:bottom w:w="28" w:type="dxa"/>
              <w:right w:w="28" w:type="dxa"/>
            </w:tcMar>
          </w:tcPr>
          <w:p w14:paraId="32D1C817" w14:textId="77777777" w:rsidR="000234BB" w:rsidRPr="009F5D54" w:rsidRDefault="000234BB" w:rsidP="00725808">
            <w:pPr>
              <w:pStyle w:val="SmallStandard"/>
            </w:pPr>
            <w:r w:rsidRPr="009F5D54">
              <w:t>ResponsibilityLink</w:t>
            </w:r>
          </w:p>
        </w:tc>
        <w:tc>
          <w:tcPr>
            <w:tcW w:w="283" w:type="dxa"/>
          </w:tcPr>
          <w:p w14:paraId="34F5F33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A809584" w14:textId="77777777" w:rsidR="000234BB" w:rsidRDefault="000234BB" w:rsidP="00725808"/>
        </w:tc>
      </w:tr>
      <w:tr w:rsidR="000234BB" w:rsidRPr="00CC6307" w14:paraId="24327EDD" w14:textId="77777777" w:rsidTr="00725808">
        <w:tc>
          <w:tcPr>
            <w:tcW w:w="2013" w:type="dxa"/>
            <w:tcMar>
              <w:top w:w="28" w:type="dxa"/>
              <w:left w:w="28" w:type="dxa"/>
              <w:bottom w:w="28" w:type="dxa"/>
              <w:right w:w="28" w:type="dxa"/>
            </w:tcMar>
          </w:tcPr>
          <w:p w14:paraId="7817FDF0" w14:textId="77777777" w:rsidR="000234BB" w:rsidRPr="009F5D54" w:rsidRDefault="000234BB" w:rsidP="00725808">
            <w:pPr>
              <w:pStyle w:val="SmallStandard"/>
            </w:pPr>
            <w:r w:rsidRPr="009F5D54">
              <w:t>RequirementsLink</w:t>
            </w:r>
          </w:p>
        </w:tc>
        <w:tc>
          <w:tcPr>
            <w:tcW w:w="283" w:type="dxa"/>
          </w:tcPr>
          <w:p w14:paraId="4B75D9B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32E59AA" w14:textId="77777777" w:rsidR="000234BB" w:rsidRDefault="000234BB" w:rsidP="00725808"/>
        </w:tc>
      </w:tr>
    </w:tbl>
    <w:p w14:paraId="4039AF4B" w14:textId="77777777" w:rsidR="000234BB" w:rsidRDefault="000234BB" w:rsidP="000234BB">
      <w:pPr>
        <w:pStyle w:val="SmallStandard"/>
      </w:pPr>
    </w:p>
    <w:p w14:paraId="000693E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25" w:name="_5fbc0f503c95c3ba5671e6a89848ddd8"/>
      <w:r w:rsidRPr="005254F8">
        <w:rPr>
          <w:lang w:val="en-GB"/>
        </w:rPr>
        <w:t>FunctionalRequirementType</w:t>
      </w:r>
      <w:bookmarkEnd w:id="1225"/>
    </w:p>
    <w:p w14:paraId="176505F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A06DFDF" w14:textId="77777777" w:rsidTr="00725808">
        <w:tc>
          <w:tcPr>
            <w:tcW w:w="2013" w:type="dxa"/>
            <w:tcMar>
              <w:top w:w="28" w:type="dxa"/>
              <w:left w:w="28" w:type="dxa"/>
              <w:bottom w:w="28" w:type="dxa"/>
              <w:right w:w="28" w:type="dxa"/>
            </w:tcMar>
          </w:tcPr>
          <w:p w14:paraId="19A1E68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150FAA" w14:textId="02BFFC35"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44C719B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A28725F" w14:textId="77777777" w:rsidTr="00725808">
        <w:tc>
          <w:tcPr>
            <w:tcW w:w="2013" w:type="dxa"/>
            <w:tcMar>
              <w:top w:w="28" w:type="dxa"/>
              <w:left w:w="28" w:type="dxa"/>
              <w:bottom w:w="28" w:type="dxa"/>
              <w:right w:w="28" w:type="dxa"/>
            </w:tcMar>
          </w:tcPr>
          <w:p w14:paraId="25319789"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7A8F1C63"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5F40F5F4"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510FD544" w14:textId="77777777" w:rsidTr="00725808">
        <w:tc>
          <w:tcPr>
            <w:tcW w:w="2013" w:type="dxa"/>
            <w:tcMar>
              <w:top w:w="28" w:type="dxa"/>
              <w:left w:w="28" w:type="dxa"/>
              <w:bottom w:w="28" w:type="dxa"/>
              <w:right w:w="28" w:type="dxa"/>
            </w:tcMar>
          </w:tcPr>
          <w:p w14:paraId="5CB89375" w14:textId="77777777" w:rsidR="000234BB" w:rsidRPr="009F5D54" w:rsidRDefault="000234BB" w:rsidP="00725808">
            <w:pPr>
              <w:pStyle w:val="SmallStandard"/>
            </w:pPr>
            <w:r w:rsidRPr="009F5D54">
              <w:t>FunctionalSafety</w:t>
            </w:r>
          </w:p>
        </w:tc>
        <w:tc>
          <w:tcPr>
            <w:tcW w:w="283" w:type="dxa"/>
          </w:tcPr>
          <w:p w14:paraId="2FFDCD6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6BD3FA8" w14:textId="77777777" w:rsidR="000234BB" w:rsidRPr="00266E64" w:rsidRDefault="000234BB" w:rsidP="00725808">
            <w:pPr>
              <w:jc w:val="left"/>
              <w:rPr>
                <w:lang w:val="en-GB"/>
              </w:rPr>
            </w:pPr>
            <w:r w:rsidRPr="00266E64">
              <w:rPr>
                <w:sz w:val="16"/>
                <w:szCs w:val="16"/>
                <w:lang w:val="en-GB"/>
              </w:rPr>
              <w:t>Functional safety requirements e.g. ASIL Level.</w:t>
            </w:r>
          </w:p>
          <w:p w14:paraId="153FF111" w14:textId="77777777" w:rsidR="000234BB" w:rsidRPr="00266E64" w:rsidRDefault="000234BB" w:rsidP="00725808">
            <w:pPr>
              <w:jc w:val="left"/>
              <w:rPr>
                <w:lang w:val="en-GB"/>
              </w:rPr>
            </w:pPr>
            <w:r w:rsidRPr="00266E64">
              <w:rPr>
                <w:sz w:val="16"/>
                <w:szCs w:val="16"/>
                <w:lang w:val="en-GB"/>
              </w:rPr>
              <w:t xml:space="preserve"> </w:t>
            </w:r>
          </w:p>
        </w:tc>
      </w:tr>
      <w:tr w:rsidR="000234BB" w:rsidRPr="00266E64" w14:paraId="09B91DDB" w14:textId="77777777" w:rsidTr="00725808">
        <w:tc>
          <w:tcPr>
            <w:tcW w:w="2013" w:type="dxa"/>
            <w:tcMar>
              <w:top w:w="28" w:type="dxa"/>
              <w:left w:w="28" w:type="dxa"/>
              <w:bottom w:w="28" w:type="dxa"/>
              <w:right w:w="28" w:type="dxa"/>
            </w:tcMar>
          </w:tcPr>
          <w:p w14:paraId="67758577" w14:textId="77777777" w:rsidR="000234BB" w:rsidRPr="009F5D54" w:rsidRDefault="000234BB" w:rsidP="00725808">
            <w:pPr>
              <w:pStyle w:val="SmallStandard"/>
            </w:pPr>
            <w:r w:rsidRPr="009F5D54">
              <w:t>Crash</w:t>
            </w:r>
          </w:p>
        </w:tc>
        <w:tc>
          <w:tcPr>
            <w:tcW w:w="283" w:type="dxa"/>
          </w:tcPr>
          <w:p w14:paraId="228E186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04BBA2E" w14:textId="77777777" w:rsidR="000234BB" w:rsidRPr="00266E64" w:rsidRDefault="000234BB" w:rsidP="00725808">
            <w:pPr>
              <w:jc w:val="left"/>
              <w:rPr>
                <w:lang w:val="en-GB"/>
              </w:rPr>
            </w:pPr>
            <w:r w:rsidRPr="00266E64">
              <w:rPr>
                <w:sz w:val="16"/>
                <w:szCs w:val="16"/>
                <w:lang w:val="en-GB"/>
              </w:rPr>
              <w:t>Crash requirements e.g. post-crash functionality.</w:t>
            </w:r>
          </w:p>
          <w:p w14:paraId="34325379" w14:textId="77777777" w:rsidR="000234BB" w:rsidRPr="00266E64" w:rsidRDefault="000234BB" w:rsidP="00725808">
            <w:pPr>
              <w:jc w:val="left"/>
              <w:rPr>
                <w:lang w:val="en-GB"/>
              </w:rPr>
            </w:pPr>
            <w:r w:rsidRPr="00266E64">
              <w:rPr>
                <w:sz w:val="16"/>
                <w:szCs w:val="16"/>
                <w:lang w:val="en-GB"/>
              </w:rPr>
              <w:t xml:space="preserve"> </w:t>
            </w:r>
          </w:p>
        </w:tc>
      </w:tr>
      <w:tr w:rsidR="000234BB" w:rsidRPr="00CC6307" w14:paraId="1B99BC0B" w14:textId="77777777" w:rsidTr="00725808">
        <w:tc>
          <w:tcPr>
            <w:tcW w:w="2013" w:type="dxa"/>
            <w:tcMar>
              <w:top w:w="28" w:type="dxa"/>
              <w:left w:w="28" w:type="dxa"/>
              <w:bottom w:w="28" w:type="dxa"/>
              <w:right w:w="28" w:type="dxa"/>
            </w:tcMar>
          </w:tcPr>
          <w:p w14:paraId="1DBB0652" w14:textId="77777777" w:rsidR="000234BB" w:rsidRPr="009F5D54" w:rsidRDefault="000234BB" w:rsidP="00725808">
            <w:pPr>
              <w:pStyle w:val="SmallStandard"/>
            </w:pPr>
            <w:r w:rsidRPr="009F5D54">
              <w:t>Legal</w:t>
            </w:r>
          </w:p>
        </w:tc>
        <w:tc>
          <w:tcPr>
            <w:tcW w:w="283" w:type="dxa"/>
          </w:tcPr>
          <w:p w14:paraId="2AEE2E4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E719C35" w14:textId="77777777" w:rsidR="000234BB" w:rsidRDefault="000234BB" w:rsidP="00725808">
            <w:pPr>
              <w:jc w:val="left"/>
            </w:pPr>
            <w:r>
              <w:rPr>
                <w:sz w:val="16"/>
                <w:szCs w:val="16"/>
              </w:rPr>
              <w:t>Legal Requirements.</w:t>
            </w:r>
          </w:p>
          <w:p w14:paraId="378244E4" w14:textId="77777777" w:rsidR="000234BB" w:rsidRDefault="000234BB" w:rsidP="00725808">
            <w:pPr>
              <w:jc w:val="left"/>
            </w:pPr>
            <w:r>
              <w:rPr>
                <w:sz w:val="16"/>
                <w:szCs w:val="16"/>
              </w:rPr>
              <w:t xml:space="preserve"> </w:t>
            </w:r>
          </w:p>
        </w:tc>
      </w:tr>
      <w:tr w:rsidR="000234BB" w:rsidRPr="00266E64" w14:paraId="540CF5C1" w14:textId="77777777" w:rsidTr="00725808">
        <w:tc>
          <w:tcPr>
            <w:tcW w:w="2013" w:type="dxa"/>
            <w:tcMar>
              <w:top w:w="28" w:type="dxa"/>
              <w:left w:w="28" w:type="dxa"/>
              <w:bottom w:w="28" w:type="dxa"/>
              <w:right w:w="28" w:type="dxa"/>
            </w:tcMar>
          </w:tcPr>
          <w:p w14:paraId="73CFA3F8" w14:textId="77777777" w:rsidR="000234BB" w:rsidRPr="009F5D54" w:rsidRDefault="000234BB" w:rsidP="00725808">
            <w:pPr>
              <w:pStyle w:val="SmallStandard"/>
            </w:pPr>
            <w:r w:rsidRPr="009F5D54">
              <w:t>Function</w:t>
            </w:r>
          </w:p>
        </w:tc>
        <w:tc>
          <w:tcPr>
            <w:tcW w:w="283" w:type="dxa"/>
          </w:tcPr>
          <w:p w14:paraId="7FD2673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5CE8837" w14:textId="77777777" w:rsidR="000234BB" w:rsidRPr="00266E64" w:rsidRDefault="000234BB" w:rsidP="00725808">
            <w:pPr>
              <w:jc w:val="left"/>
              <w:rPr>
                <w:lang w:val="en-GB"/>
              </w:rPr>
            </w:pPr>
            <w:r w:rsidRPr="00266E64">
              <w:rPr>
                <w:sz w:val="16"/>
                <w:szCs w:val="16"/>
                <w:lang w:val="en-GB"/>
              </w:rPr>
              <w:t>Requirements from a functional point of view (e.g. standby current).</w:t>
            </w:r>
          </w:p>
          <w:p w14:paraId="1F4C7ABA" w14:textId="77777777" w:rsidR="000234BB" w:rsidRPr="00266E64" w:rsidRDefault="000234BB" w:rsidP="00725808">
            <w:pPr>
              <w:jc w:val="left"/>
              <w:rPr>
                <w:lang w:val="en-GB"/>
              </w:rPr>
            </w:pPr>
            <w:r w:rsidRPr="00266E64">
              <w:rPr>
                <w:sz w:val="16"/>
                <w:szCs w:val="16"/>
                <w:lang w:val="en-GB"/>
              </w:rPr>
              <w:lastRenderedPageBreak/>
              <w:t xml:space="preserve"> </w:t>
            </w:r>
          </w:p>
        </w:tc>
      </w:tr>
    </w:tbl>
    <w:p w14:paraId="103CD232" w14:textId="77777777" w:rsidR="000234BB" w:rsidRDefault="000234BB" w:rsidP="000234BB">
      <w:pPr>
        <w:pStyle w:val="SmallStandard"/>
      </w:pPr>
    </w:p>
    <w:p w14:paraId="08587CEB"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226" w:name="_Toc33620316"/>
      <w:r>
        <w:rPr>
          <w:lang w:val="en-GB"/>
        </w:rPr>
        <w:t xml:space="preserve">Module </w:t>
      </w:r>
      <w:bookmarkStart w:id="1227" w:name="_0871e52d9cc0919712bb56d1ce4c640f"/>
      <w:r>
        <w:rPr>
          <w:lang w:val="en-GB"/>
        </w:rPr>
        <w:t>compatibility</w:t>
      </w:r>
      <w:bookmarkEnd w:id="1227"/>
      <w:bookmarkEnd w:id="1226"/>
    </w:p>
    <w:p w14:paraId="45BCF20D"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228" w:name="_Toc33620317"/>
      <w:r>
        <w:rPr>
          <w:lang w:val="en-GB"/>
        </w:rPr>
        <w:t xml:space="preserve">Module </w:t>
      </w:r>
      <w:bookmarkStart w:id="1229" w:name="_011a1b10639e15ab77661dfa2c44a9b5"/>
      <w:r>
        <w:rPr>
          <w:lang w:val="en-GB"/>
        </w:rPr>
        <w:t>contacting</w:t>
      </w:r>
      <w:bookmarkEnd w:id="1229"/>
      <w:bookmarkEnd w:id="1228"/>
    </w:p>
    <w:p w14:paraId="7C9EBCC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0" w:name="_882bc196db5bcc5d937ea86f49724830"/>
      <w:r>
        <w:rPr>
          <w:lang w:val="en-GB"/>
        </w:rPr>
        <w:t>CavityMounting</w:t>
      </w:r>
      <w:bookmarkEnd w:id="1230"/>
    </w:p>
    <w:p w14:paraId="70BD193F" w14:textId="77777777" w:rsidR="000234BB" w:rsidRPr="00266E64" w:rsidRDefault="000234BB" w:rsidP="000234BB">
      <w:pPr>
        <w:rPr>
          <w:lang w:val="en-GB"/>
        </w:rPr>
      </w:pPr>
      <w:r w:rsidRPr="00266E64">
        <w:rPr>
          <w:sz w:val="18"/>
          <w:szCs w:val="18"/>
          <w:lang w:val="en-GB"/>
        </w:rPr>
        <w:t>A CavityMounting defines the cavities (CavityReference) where the contacted elements (Terminal) will be mounted.</w:t>
      </w:r>
    </w:p>
    <w:p w14:paraId="217E88F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AF723A5" w14:textId="77777777" w:rsidTr="00725808">
        <w:tc>
          <w:tcPr>
            <w:tcW w:w="2013" w:type="dxa"/>
            <w:tcMar>
              <w:top w:w="28" w:type="dxa"/>
              <w:left w:w="28" w:type="dxa"/>
              <w:bottom w:w="28" w:type="dxa"/>
              <w:right w:w="28" w:type="dxa"/>
            </w:tcMar>
          </w:tcPr>
          <w:p w14:paraId="0E582D3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CA67A5" w14:textId="1A3B1FB9"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498E9944" w14:textId="77777777" w:rsidTr="00725808">
        <w:tc>
          <w:tcPr>
            <w:tcW w:w="2013" w:type="dxa"/>
            <w:tcMar>
              <w:top w:w="28" w:type="dxa"/>
              <w:left w:w="28" w:type="dxa"/>
              <w:bottom w:w="28" w:type="dxa"/>
              <w:right w:w="28" w:type="dxa"/>
            </w:tcMar>
          </w:tcPr>
          <w:p w14:paraId="561F50B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67C21D" w14:textId="77777777" w:rsidR="000234BB" w:rsidRDefault="000234BB" w:rsidP="00725808"/>
        </w:tc>
      </w:tr>
      <w:tr w:rsidR="000234BB" w:rsidRPr="008359F5" w14:paraId="06BDB5EC" w14:textId="77777777" w:rsidTr="00725808">
        <w:tc>
          <w:tcPr>
            <w:tcW w:w="2013" w:type="dxa"/>
            <w:tcMar>
              <w:top w:w="28" w:type="dxa"/>
              <w:left w:w="28" w:type="dxa"/>
              <w:bottom w:w="28" w:type="dxa"/>
              <w:right w:w="28" w:type="dxa"/>
            </w:tcMar>
          </w:tcPr>
          <w:p w14:paraId="7E9AB18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F994A22" w14:textId="77777777" w:rsidR="000234BB" w:rsidRPr="000437C1" w:rsidRDefault="000234BB" w:rsidP="00725808">
            <w:pPr>
              <w:pStyle w:val="SmallStandard"/>
            </w:pPr>
            <w:r>
              <w:t>false</w:t>
            </w:r>
          </w:p>
        </w:tc>
      </w:tr>
    </w:tbl>
    <w:p w14:paraId="36F8E1B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BD9CC2A" w14:textId="77777777" w:rsidTr="00725808">
        <w:tc>
          <w:tcPr>
            <w:tcW w:w="3856" w:type="dxa"/>
            <w:gridSpan w:val="3"/>
          </w:tcPr>
          <w:p w14:paraId="04F83886" w14:textId="77777777" w:rsidR="000234BB" w:rsidRDefault="000234BB" w:rsidP="00725808">
            <w:pPr>
              <w:jc w:val="center"/>
              <w:rPr>
                <w:b/>
                <w:sz w:val="16"/>
                <w:szCs w:val="16"/>
                <w:lang w:val="en-GB"/>
              </w:rPr>
            </w:pPr>
            <w:r>
              <w:rPr>
                <w:b/>
                <w:sz w:val="16"/>
                <w:szCs w:val="16"/>
                <w:lang w:val="en-GB"/>
              </w:rPr>
              <w:t>Other End</w:t>
            </w:r>
          </w:p>
        </w:tc>
        <w:tc>
          <w:tcPr>
            <w:tcW w:w="708" w:type="dxa"/>
          </w:tcPr>
          <w:p w14:paraId="419D16A4"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27A60A1" w14:textId="77777777" w:rsidR="000234BB" w:rsidRDefault="000234BB" w:rsidP="00725808">
            <w:pPr>
              <w:jc w:val="center"/>
              <w:rPr>
                <w:b/>
                <w:sz w:val="16"/>
                <w:szCs w:val="16"/>
                <w:lang w:val="en-GB"/>
              </w:rPr>
            </w:pPr>
            <w:r>
              <w:rPr>
                <w:b/>
                <w:sz w:val="16"/>
                <w:szCs w:val="16"/>
                <w:lang w:val="en-GB"/>
              </w:rPr>
              <w:t>General</w:t>
            </w:r>
          </w:p>
        </w:tc>
      </w:tr>
      <w:tr w:rsidR="000234BB" w:rsidRPr="00720F6F" w14:paraId="69029ACF" w14:textId="77777777" w:rsidTr="00725808">
        <w:tc>
          <w:tcPr>
            <w:tcW w:w="1573" w:type="dxa"/>
          </w:tcPr>
          <w:p w14:paraId="1D7A52A2" w14:textId="77777777" w:rsidR="000234BB" w:rsidRDefault="000234BB" w:rsidP="00725808">
            <w:pPr>
              <w:rPr>
                <w:b/>
                <w:sz w:val="16"/>
                <w:szCs w:val="16"/>
                <w:lang w:val="en-GB"/>
              </w:rPr>
            </w:pPr>
            <w:r>
              <w:rPr>
                <w:b/>
                <w:sz w:val="16"/>
                <w:szCs w:val="16"/>
                <w:lang w:val="en-GB"/>
              </w:rPr>
              <w:t>Type</w:t>
            </w:r>
          </w:p>
        </w:tc>
        <w:tc>
          <w:tcPr>
            <w:tcW w:w="1574" w:type="dxa"/>
          </w:tcPr>
          <w:p w14:paraId="78C0CF90" w14:textId="77777777" w:rsidR="000234BB" w:rsidRDefault="000234BB" w:rsidP="00725808">
            <w:pPr>
              <w:rPr>
                <w:b/>
                <w:sz w:val="16"/>
                <w:szCs w:val="16"/>
                <w:lang w:val="en-GB"/>
              </w:rPr>
            </w:pPr>
            <w:r>
              <w:rPr>
                <w:b/>
                <w:sz w:val="16"/>
                <w:szCs w:val="16"/>
                <w:lang w:val="en-GB"/>
              </w:rPr>
              <w:t>Role</w:t>
            </w:r>
          </w:p>
        </w:tc>
        <w:tc>
          <w:tcPr>
            <w:tcW w:w="708" w:type="dxa"/>
          </w:tcPr>
          <w:p w14:paraId="17E7C8CB" w14:textId="77777777" w:rsidR="000234BB" w:rsidRDefault="000234BB" w:rsidP="00725808">
            <w:pPr>
              <w:rPr>
                <w:b/>
                <w:sz w:val="16"/>
                <w:szCs w:val="16"/>
                <w:lang w:val="en-GB"/>
              </w:rPr>
            </w:pPr>
            <w:r>
              <w:rPr>
                <w:b/>
                <w:sz w:val="16"/>
                <w:szCs w:val="16"/>
                <w:lang w:val="en-GB"/>
              </w:rPr>
              <w:t>Mult</w:t>
            </w:r>
          </w:p>
        </w:tc>
        <w:tc>
          <w:tcPr>
            <w:tcW w:w="709" w:type="dxa"/>
          </w:tcPr>
          <w:p w14:paraId="320EC26D" w14:textId="77777777" w:rsidR="000234BB" w:rsidRDefault="000234BB" w:rsidP="00725808">
            <w:pPr>
              <w:rPr>
                <w:b/>
                <w:sz w:val="16"/>
                <w:szCs w:val="16"/>
                <w:lang w:val="en-GB"/>
              </w:rPr>
            </w:pPr>
            <w:r>
              <w:rPr>
                <w:b/>
                <w:sz w:val="16"/>
                <w:szCs w:val="16"/>
                <w:lang w:val="en-GB"/>
              </w:rPr>
              <w:t>Mult</w:t>
            </w:r>
          </w:p>
        </w:tc>
        <w:tc>
          <w:tcPr>
            <w:tcW w:w="567" w:type="dxa"/>
          </w:tcPr>
          <w:p w14:paraId="7B45AFA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B7094A0" w14:textId="77777777" w:rsidR="000234BB" w:rsidRPr="008359F5" w:rsidRDefault="000234BB" w:rsidP="00725808">
            <w:pPr>
              <w:rPr>
                <w:b/>
                <w:sz w:val="16"/>
                <w:szCs w:val="16"/>
                <w:lang w:val="en-GB"/>
              </w:rPr>
            </w:pPr>
            <w:r>
              <w:rPr>
                <w:b/>
                <w:sz w:val="16"/>
                <w:szCs w:val="16"/>
                <w:lang w:val="en-GB"/>
              </w:rPr>
              <w:t>Comment</w:t>
            </w:r>
          </w:p>
        </w:tc>
      </w:tr>
      <w:tr w:rsidR="000234BB" w:rsidRPr="00266E64" w14:paraId="72DF88BE" w14:textId="77777777" w:rsidTr="00725808">
        <w:tc>
          <w:tcPr>
            <w:tcW w:w="1573" w:type="dxa"/>
          </w:tcPr>
          <w:p w14:paraId="23F9EB7D" w14:textId="77777777" w:rsidR="000234BB" w:rsidRPr="00634625" w:rsidRDefault="000234BB" w:rsidP="00725808">
            <w:pPr>
              <w:pStyle w:val="SmallStandard"/>
            </w:pPr>
            <w:r>
              <w:t>CavityPlugRole</w:t>
            </w:r>
          </w:p>
        </w:tc>
        <w:tc>
          <w:tcPr>
            <w:tcW w:w="1574" w:type="dxa"/>
          </w:tcPr>
          <w:p w14:paraId="45CBF0A7" w14:textId="77777777" w:rsidR="000234BB" w:rsidRPr="00132C43" w:rsidRDefault="000234BB" w:rsidP="00725808">
            <w:pPr>
              <w:pStyle w:val="SmallStandard"/>
            </w:pPr>
            <w:r>
              <w:t>replacedPlug</w:t>
            </w:r>
          </w:p>
        </w:tc>
        <w:tc>
          <w:tcPr>
            <w:tcW w:w="708" w:type="dxa"/>
          </w:tcPr>
          <w:p w14:paraId="3BDC1321" w14:textId="77777777" w:rsidR="000234BB" w:rsidRPr="00D331EF" w:rsidRDefault="000234BB" w:rsidP="00725808">
            <w:pPr>
              <w:pStyle w:val="SmallStandard"/>
            </w:pPr>
            <w:r w:rsidRPr="00574783">
              <w:t>0..*</w:t>
            </w:r>
          </w:p>
        </w:tc>
        <w:tc>
          <w:tcPr>
            <w:tcW w:w="709" w:type="dxa"/>
          </w:tcPr>
          <w:p w14:paraId="04D6B860" w14:textId="77777777" w:rsidR="000234BB" w:rsidRPr="00D331EF" w:rsidRDefault="000234BB" w:rsidP="00725808">
            <w:pPr>
              <w:pStyle w:val="SmallStandard"/>
            </w:pPr>
            <w:r w:rsidRPr="00207506">
              <w:t>0..*</w:t>
            </w:r>
          </w:p>
        </w:tc>
        <w:tc>
          <w:tcPr>
            <w:tcW w:w="567" w:type="dxa"/>
          </w:tcPr>
          <w:p w14:paraId="3C6BF71E" w14:textId="77777777" w:rsidR="000234BB" w:rsidRPr="00D331EF" w:rsidRDefault="000234BB" w:rsidP="00725808">
            <w:pPr>
              <w:pStyle w:val="SmallStandard"/>
            </w:pPr>
            <w:r>
              <w:t>N</w:t>
            </w:r>
          </w:p>
        </w:tc>
        <w:tc>
          <w:tcPr>
            <w:tcW w:w="3969" w:type="dxa"/>
          </w:tcPr>
          <w:p w14:paraId="14F4153D" w14:textId="77777777" w:rsidR="000234BB" w:rsidRDefault="000234BB" w:rsidP="00725808">
            <w:pPr>
              <w:pStyle w:val="SmallStandard"/>
            </w:pPr>
            <w:r w:rsidRPr="00491287">
              <w:t xml:space="preserve">References the cavity plugs that are obsolete if the cavity mounting is realized. </w:t>
            </w:r>
          </w:p>
        </w:tc>
      </w:tr>
      <w:tr w:rsidR="000234BB" w:rsidRPr="00CC6307" w14:paraId="7F053551" w14:textId="77777777" w:rsidTr="00725808">
        <w:tc>
          <w:tcPr>
            <w:tcW w:w="1573" w:type="dxa"/>
          </w:tcPr>
          <w:p w14:paraId="048DDB16" w14:textId="77777777" w:rsidR="000234BB" w:rsidRPr="00634625" w:rsidRDefault="000234BB" w:rsidP="00725808">
            <w:pPr>
              <w:pStyle w:val="SmallStandard"/>
            </w:pPr>
            <w:r>
              <w:t>CavityAccessoryRole</w:t>
            </w:r>
          </w:p>
        </w:tc>
        <w:tc>
          <w:tcPr>
            <w:tcW w:w="1574" w:type="dxa"/>
          </w:tcPr>
          <w:p w14:paraId="511A8A6C" w14:textId="77777777" w:rsidR="000234BB" w:rsidRPr="00132C43" w:rsidRDefault="000234BB" w:rsidP="00725808">
            <w:pPr>
              <w:pStyle w:val="SmallStandard"/>
            </w:pPr>
            <w:r>
              <w:t>cavityAccessory</w:t>
            </w:r>
          </w:p>
        </w:tc>
        <w:tc>
          <w:tcPr>
            <w:tcW w:w="708" w:type="dxa"/>
          </w:tcPr>
          <w:p w14:paraId="023D2A41" w14:textId="77777777" w:rsidR="000234BB" w:rsidRPr="00D331EF" w:rsidRDefault="000234BB" w:rsidP="00725808">
            <w:pPr>
              <w:pStyle w:val="SmallStandard"/>
            </w:pPr>
            <w:r w:rsidRPr="00574783">
              <w:t>0..*</w:t>
            </w:r>
          </w:p>
        </w:tc>
        <w:tc>
          <w:tcPr>
            <w:tcW w:w="709" w:type="dxa"/>
          </w:tcPr>
          <w:p w14:paraId="7F8AAAFE" w14:textId="77777777" w:rsidR="000234BB" w:rsidRPr="00D331EF" w:rsidRDefault="000234BB" w:rsidP="00725808">
            <w:pPr>
              <w:pStyle w:val="SmallStandard"/>
            </w:pPr>
            <w:r w:rsidRPr="00207506">
              <w:t>0..*</w:t>
            </w:r>
          </w:p>
        </w:tc>
        <w:tc>
          <w:tcPr>
            <w:tcW w:w="567" w:type="dxa"/>
          </w:tcPr>
          <w:p w14:paraId="05CED900" w14:textId="77777777" w:rsidR="000234BB" w:rsidRPr="00D331EF" w:rsidRDefault="000234BB" w:rsidP="00725808">
            <w:pPr>
              <w:pStyle w:val="SmallStandard"/>
            </w:pPr>
            <w:r>
              <w:t>N</w:t>
            </w:r>
          </w:p>
        </w:tc>
        <w:tc>
          <w:tcPr>
            <w:tcW w:w="3969" w:type="dxa"/>
          </w:tcPr>
          <w:p w14:paraId="6B678FD1" w14:textId="77777777" w:rsidR="000234BB" w:rsidRDefault="000234BB" w:rsidP="00725808"/>
        </w:tc>
      </w:tr>
      <w:tr w:rsidR="000234BB" w:rsidRPr="00266E64" w14:paraId="29AEC43F" w14:textId="77777777" w:rsidTr="00725808">
        <w:tc>
          <w:tcPr>
            <w:tcW w:w="1573" w:type="dxa"/>
          </w:tcPr>
          <w:p w14:paraId="05DB4FF4" w14:textId="77777777" w:rsidR="000234BB" w:rsidRPr="00634625" w:rsidRDefault="000234BB" w:rsidP="00725808">
            <w:pPr>
              <w:pStyle w:val="SmallStandard"/>
            </w:pPr>
            <w:r>
              <w:t>CavityMountingDetail</w:t>
            </w:r>
          </w:p>
        </w:tc>
        <w:tc>
          <w:tcPr>
            <w:tcW w:w="1574" w:type="dxa"/>
          </w:tcPr>
          <w:p w14:paraId="4996E9EE" w14:textId="77777777" w:rsidR="000234BB" w:rsidRPr="00132C43" w:rsidRDefault="000234BB" w:rsidP="00725808">
            <w:pPr>
              <w:pStyle w:val="SmallStandard"/>
            </w:pPr>
            <w:r>
              <w:t>cavityMountingDetail</w:t>
            </w:r>
          </w:p>
        </w:tc>
        <w:tc>
          <w:tcPr>
            <w:tcW w:w="708" w:type="dxa"/>
          </w:tcPr>
          <w:p w14:paraId="3D992255" w14:textId="77777777" w:rsidR="000234BB" w:rsidRPr="00D331EF" w:rsidRDefault="000234BB" w:rsidP="00725808">
            <w:pPr>
              <w:pStyle w:val="SmallStandard"/>
            </w:pPr>
            <w:r w:rsidRPr="00574783">
              <w:t>0..*</w:t>
            </w:r>
          </w:p>
        </w:tc>
        <w:tc>
          <w:tcPr>
            <w:tcW w:w="709" w:type="dxa"/>
          </w:tcPr>
          <w:p w14:paraId="36C6ECAC" w14:textId="77777777" w:rsidR="000234BB" w:rsidRPr="00D331EF" w:rsidRDefault="000234BB" w:rsidP="00725808">
            <w:pPr>
              <w:pStyle w:val="SmallStandard"/>
            </w:pPr>
            <w:r w:rsidRPr="00207506">
              <w:t>1</w:t>
            </w:r>
          </w:p>
        </w:tc>
        <w:tc>
          <w:tcPr>
            <w:tcW w:w="567" w:type="dxa"/>
          </w:tcPr>
          <w:p w14:paraId="08725B81" w14:textId="77777777" w:rsidR="000234BB" w:rsidRDefault="000234BB" w:rsidP="00725808">
            <w:pPr>
              <w:pStyle w:val="SmallStandard"/>
            </w:pPr>
            <w:r>
              <w:t>Y</w:t>
            </w:r>
          </w:p>
        </w:tc>
        <w:tc>
          <w:tcPr>
            <w:tcW w:w="3969" w:type="dxa"/>
          </w:tcPr>
          <w:p w14:paraId="262D0F40" w14:textId="77777777" w:rsidR="000234BB" w:rsidRPr="00266E64" w:rsidRDefault="000234BB" w:rsidP="00725808">
            <w:pPr>
              <w:jc w:val="left"/>
              <w:rPr>
                <w:lang w:val="en-GB"/>
              </w:rPr>
            </w:pPr>
            <w:r w:rsidRPr="00266E64">
              <w:rPr>
                <w:sz w:val="16"/>
                <w:szCs w:val="16"/>
                <w:lang w:val="en-GB"/>
              </w:rPr>
              <w:t>Specifies the CavityMoutingDetails, if a detailed description of the relationships between Cavities and TerminalReceptions is needed.</w:t>
            </w:r>
          </w:p>
        </w:tc>
      </w:tr>
      <w:tr w:rsidR="000234BB" w:rsidRPr="00266E64" w14:paraId="5B25E7F9" w14:textId="77777777" w:rsidTr="00725808">
        <w:tc>
          <w:tcPr>
            <w:tcW w:w="1573" w:type="dxa"/>
          </w:tcPr>
          <w:p w14:paraId="30AB6EFE" w14:textId="77777777" w:rsidR="000234BB" w:rsidRPr="00634625" w:rsidRDefault="000234BB" w:rsidP="00725808">
            <w:pPr>
              <w:pStyle w:val="SmallStandard"/>
            </w:pPr>
            <w:r>
              <w:t>CavityReference</w:t>
            </w:r>
          </w:p>
        </w:tc>
        <w:tc>
          <w:tcPr>
            <w:tcW w:w="1574" w:type="dxa"/>
          </w:tcPr>
          <w:p w14:paraId="3BCDD267" w14:textId="77777777" w:rsidR="000234BB" w:rsidRPr="00132C43" w:rsidRDefault="000234BB" w:rsidP="00725808">
            <w:pPr>
              <w:pStyle w:val="SmallStandard"/>
            </w:pPr>
            <w:r>
              <w:t>equippedCavityRef</w:t>
            </w:r>
          </w:p>
        </w:tc>
        <w:tc>
          <w:tcPr>
            <w:tcW w:w="708" w:type="dxa"/>
          </w:tcPr>
          <w:p w14:paraId="620D81DF" w14:textId="77777777" w:rsidR="000234BB" w:rsidRPr="00D331EF" w:rsidRDefault="000234BB" w:rsidP="00725808">
            <w:pPr>
              <w:pStyle w:val="SmallStandard"/>
            </w:pPr>
            <w:r w:rsidRPr="00574783">
              <w:t>1..*</w:t>
            </w:r>
          </w:p>
        </w:tc>
        <w:tc>
          <w:tcPr>
            <w:tcW w:w="709" w:type="dxa"/>
          </w:tcPr>
          <w:p w14:paraId="3B3C3AA7" w14:textId="77777777" w:rsidR="000234BB" w:rsidRPr="00D331EF" w:rsidRDefault="000234BB" w:rsidP="00725808">
            <w:pPr>
              <w:pStyle w:val="SmallStandard"/>
            </w:pPr>
            <w:r w:rsidRPr="00207506">
              <w:t>0..*</w:t>
            </w:r>
          </w:p>
        </w:tc>
        <w:tc>
          <w:tcPr>
            <w:tcW w:w="567" w:type="dxa"/>
          </w:tcPr>
          <w:p w14:paraId="10A2EF10" w14:textId="77777777" w:rsidR="000234BB" w:rsidRPr="00D331EF" w:rsidRDefault="000234BB" w:rsidP="00725808">
            <w:pPr>
              <w:pStyle w:val="SmallStandard"/>
            </w:pPr>
            <w:r>
              <w:t>N</w:t>
            </w:r>
          </w:p>
        </w:tc>
        <w:tc>
          <w:tcPr>
            <w:tcW w:w="3969" w:type="dxa"/>
          </w:tcPr>
          <w:p w14:paraId="55B9FCD9" w14:textId="77777777" w:rsidR="000234BB" w:rsidRDefault="000234BB" w:rsidP="00725808">
            <w:pPr>
              <w:pStyle w:val="SmallStandard"/>
            </w:pPr>
            <w:r w:rsidRPr="00491287">
              <w:t xml:space="preserve">References the cavities that are used for the cavity mounting. </w:t>
            </w:r>
          </w:p>
        </w:tc>
      </w:tr>
    </w:tbl>
    <w:p w14:paraId="58411ED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6531D9C" w14:textId="77777777" w:rsidTr="00725808">
        <w:tc>
          <w:tcPr>
            <w:tcW w:w="2296" w:type="dxa"/>
            <w:gridSpan w:val="2"/>
          </w:tcPr>
          <w:p w14:paraId="5547E5D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249E9A9"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895CFD6" w14:textId="77777777" w:rsidR="000234BB" w:rsidRDefault="000234BB" w:rsidP="00725808">
            <w:pPr>
              <w:jc w:val="center"/>
              <w:rPr>
                <w:b/>
                <w:sz w:val="16"/>
                <w:szCs w:val="16"/>
                <w:lang w:val="en-GB"/>
              </w:rPr>
            </w:pPr>
            <w:r>
              <w:rPr>
                <w:b/>
                <w:sz w:val="16"/>
                <w:szCs w:val="16"/>
                <w:lang w:val="en-GB"/>
              </w:rPr>
              <w:t>General</w:t>
            </w:r>
          </w:p>
        </w:tc>
      </w:tr>
      <w:tr w:rsidR="000234BB" w:rsidRPr="00720F6F" w14:paraId="2CE5E2A1" w14:textId="77777777" w:rsidTr="00725808">
        <w:tc>
          <w:tcPr>
            <w:tcW w:w="1588" w:type="dxa"/>
          </w:tcPr>
          <w:p w14:paraId="0DA3AD7C" w14:textId="77777777" w:rsidR="000234BB" w:rsidRDefault="000234BB" w:rsidP="00725808">
            <w:pPr>
              <w:rPr>
                <w:b/>
                <w:sz w:val="16"/>
                <w:szCs w:val="16"/>
                <w:lang w:val="en-GB"/>
              </w:rPr>
            </w:pPr>
            <w:r>
              <w:rPr>
                <w:b/>
                <w:sz w:val="16"/>
                <w:szCs w:val="16"/>
                <w:lang w:val="en-GB"/>
              </w:rPr>
              <w:t>Type</w:t>
            </w:r>
          </w:p>
        </w:tc>
        <w:tc>
          <w:tcPr>
            <w:tcW w:w="708" w:type="dxa"/>
          </w:tcPr>
          <w:p w14:paraId="5B433048" w14:textId="77777777" w:rsidR="000234BB" w:rsidRDefault="000234BB" w:rsidP="00725808">
            <w:pPr>
              <w:rPr>
                <w:b/>
                <w:sz w:val="16"/>
                <w:szCs w:val="16"/>
                <w:lang w:val="en-GB"/>
              </w:rPr>
            </w:pPr>
            <w:r>
              <w:rPr>
                <w:b/>
                <w:sz w:val="16"/>
                <w:szCs w:val="16"/>
                <w:lang w:val="en-GB"/>
              </w:rPr>
              <w:t>Mult</w:t>
            </w:r>
          </w:p>
        </w:tc>
        <w:tc>
          <w:tcPr>
            <w:tcW w:w="1560" w:type="dxa"/>
          </w:tcPr>
          <w:p w14:paraId="3BA029E0" w14:textId="77777777" w:rsidR="000234BB" w:rsidRDefault="000234BB" w:rsidP="00725808">
            <w:pPr>
              <w:rPr>
                <w:b/>
                <w:sz w:val="16"/>
                <w:szCs w:val="16"/>
                <w:lang w:val="en-GB"/>
              </w:rPr>
            </w:pPr>
            <w:r>
              <w:rPr>
                <w:b/>
                <w:sz w:val="16"/>
                <w:szCs w:val="16"/>
                <w:lang w:val="en-GB"/>
              </w:rPr>
              <w:t>Role</w:t>
            </w:r>
          </w:p>
        </w:tc>
        <w:tc>
          <w:tcPr>
            <w:tcW w:w="708" w:type="dxa"/>
          </w:tcPr>
          <w:p w14:paraId="0A73498D" w14:textId="77777777" w:rsidR="000234BB" w:rsidRDefault="000234BB" w:rsidP="00725808">
            <w:pPr>
              <w:rPr>
                <w:b/>
                <w:sz w:val="16"/>
                <w:szCs w:val="16"/>
                <w:lang w:val="en-GB"/>
              </w:rPr>
            </w:pPr>
            <w:r>
              <w:rPr>
                <w:b/>
                <w:sz w:val="16"/>
                <w:szCs w:val="16"/>
                <w:lang w:val="en-GB"/>
              </w:rPr>
              <w:t>Mult</w:t>
            </w:r>
          </w:p>
        </w:tc>
        <w:tc>
          <w:tcPr>
            <w:tcW w:w="567" w:type="dxa"/>
          </w:tcPr>
          <w:p w14:paraId="03D94B2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22552CA" w14:textId="77777777" w:rsidR="000234BB" w:rsidRPr="008359F5" w:rsidRDefault="000234BB" w:rsidP="00725808">
            <w:pPr>
              <w:rPr>
                <w:b/>
                <w:sz w:val="16"/>
                <w:szCs w:val="16"/>
                <w:lang w:val="en-GB"/>
              </w:rPr>
            </w:pPr>
            <w:r>
              <w:rPr>
                <w:b/>
                <w:sz w:val="16"/>
                <w:szCs w:val="16"/>
                <w:lang w:val="en-GB"/>
              </w:rPr>
              <w:t>Comment</w:t>
            </w:r>
          </w:p>
        </w:tc>
      </w:tr>
      <w:tr w:rsidR="000234BB" w:rsidRPr="00266E64" w14:paraId="434C8B10" w14:textId="77777777" w:rsidTr="00725808">
        <w:tc>
          <w:tcPr>
            <w:tcW w:w="1588" w:type="dxa"/>
          </w:tcPr>
          <w:p w14:paraId="0A340CC3" w14:textId="77777777" w:rsidR="000234BB" w:rsidRPr="00634625" w:rsidRDefault="000234BB" w:rsidP="00725808">
            <w:pPr>
              <w:pStyle w:val="SmallStandard"/>
            </w:pPr>
            <w:r>
              <w:t>ContactPoint</w:t>
            </w:r>
          </w:p>
        </w:tc>
        <w:tc>
          <w:tcPr>
            <w:tcW w:w="708" w:type="dxa"/>
          </w:tcPr>
          <w:p w14:paraId="09DA5941" w14:textId="77777777" w:rsidR="000234BB" w:rsidRPr="00D331EF" w:rsidRDefault="000234BB" w:rsidP="00725808">
            <w:pPr>
              <w:pStyle w:val="SmallStandard"/>
            </w:pPr>
            <w:r w:rsidRPr="00D01517">
              <w:t>1</w:t>
            </w:r>
          </w:p>
        </w:tc>
        <w:tc>
          <w:tcPr>
            <w:tcW w:w="1560" w:type="dxa"/>
          </w:tcPr>
          <w:p w14:paraId="189EBFDF" w14:textId="77777777" w:rsidR="000234BB" w:rsidRPr="00132C43" w:rsidRDefault="000234BB" w:rsidP="00725808">
            <w:pPr>
              <w:pStyle w:val="SmallStandard"/>
            </w:pPr>
            <w:r>
              <w:t>cavityMounting</w:t>
            </w:r>
          </w:p>
        </w:tc>
        <w:tc>
          <w:tcPr>
            <w:tcW w:w="708" w:type="dxa"/>
          </w:tcPr>
          <w:p w14:paraId="1D339CC4" w14:textId="77777777" w:rsidR="000234BB" w:rsidRPr="00D331EF" w:rsidRDefault="000234BB" w:rsidP="00725808">
            <w:pPr>
              <w:pStyle w:val="SmallStandard"/>
            </w:pPr>
            <w:r w:rsidRPr="00D01517">
              <w:t>0..*</w:t>
            </w:r>
          </w:p>
        </w:tc>
        <w:tc>
          <w:tcPr>
            <w:tcW w:w="567" w:type="dxa"/>
          </w:tcPr>
          <w:p w14:paraId="6011BB01" w14:textId="77777777" w:rsidR="000234BB" w:rsidRDefault="000234BB" w:rsidP="00725808">
            <w:pPr>
              <w:pStyle w:val="SmallStandard"/>
            </w:pPr>
            <w:r>
              <w:t>Y</w:t>
            </w:r>
          </w:p>
        </w:tc>
        <w:tc>
          <w:tcPr>
            <w:tcW w:w="3969" w:type="dxa"/>
          </w:tcPr>
          <w:p w14:paraId="23401139" w14:textId="77777777" w:rsidR="000234BB" w:rsidRDefault="000234BB" w:rsidP="00725808">
            <w:pPr>
              <w:pStyle w:val="SmallStandard"/>
            </w:pPr>
            <w:r w:rsidRPr="00491287">
              <w:t xml:space="preserve">Defines the mounting to a cavity of the terminal associated with the ContactPoint. </w:t>
            </w:r>
          </w:p>
          <w:p w14:paraId="6BE174D9" w14:textId="77777777" w:rsidR="000234BB" w:rsidRDefault="000234BB" w:rsidP="00725808">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bl>
    <w:p w14:paraId="6A7FC3B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1" w:name="_fcac459764ee3dd7ec40c496b7f3b89e"/>
      <w:r>
        <w:rPr>
          <w:lang w:val="en-GB"/>
        </w:rPr>
        <w:t>CavityMountingDetail</w:t>
      </w:r>
      <w:bookmarkEnd w:id="1231"/>
    </w:p>
    <w:p w14:paraId="4285558C" w14:textId="77777777" w:rsidR="000234BB" w:rsidRPr="00266E64" w:rsidRDefault="000234BB" w:rsidP="000234BB">
      <w:pPr>
        <w:rPr>
          <w:lang w:val="en-GB"/>
        </w:rPr>
      </w:pPr>
      <w:r w:rsidRPr="00266E64">
        <w:rPr>
          <w:sz w:val="18"/>
          <w:szCs w:val="18"/>
          <w:lang w:val="en-GB"/>
        </w:rPr>
        <w:t>With a CavityMountingDetail it is possible to describe a detailed cavity mounting.</w:t>
      </w:r>
    </w:p>
    <w:p w14:paraId="102FA990" w14:textId="77777777" w:rsidR="000234BB" w:rsidRPr="00266E64" w:rsidRDefault="000234BB" w:rsidP="000234BB">
      <w:pPr>
        <w:rPr>
          <w:lang w:val="en-GB"/>
        </w:rPr>
      </w:pPr>
      <w:r w:rsidRPr="00266E64">
        <w:rPr>
          <w:sz w:val="18"/>
          <w:szCs w:val="18"/>
          <w:lang w:val="en-GB"/>
        </w:rPr>
        <w:t>This is needed if the information which terminal reception is mounted into which cavity is important. There are cases where this information can be relevant (e.g. bridge contacts with an asymmetric wire mounting).</w:t>
      </w:r>
    </w:p>
    <w:p w14:paraId="0F88BAA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F7A610F" w14:textId="77777777" w:rsidTr="00725808">
        <w:tc>
          <w:tcPr>
            <w:tcW w:w="2013" w:type="dxa"/>
            <w:tcMar>
              <w:top w:w="28" w:type="dxa"/>
              <w:left w:w="28" w:type="dxa"/>
              <w:bottom w:w="28" w:type="dxa"/>
              <w:right w:w="28" w:type="dxa"/>
            </w:tcMar>
          </w:tcPr>
          <w:p w14:paraId="0B6D5B2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4DDF3F" w14:textId="693CC4F6"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59C74E70" w14:textId="77777777" w:rsidTr="00725808">
        <w:tc>
          <w:tcPr>
            <w:tcW w:w="2013" w:type="dxa"/>
            <w:tcMar>
              <w:top w:w="28" w:type="dxa"/>
              <w:left w:w="28" w:type="dxa"/>
              <w:bottom w:w="28" w:type="dxa"/>
              <w:right w:w="28" w:type="dxa"/>
            </w:tcMar>
          </w:tcPr>
          <w:p w14:paraId="04EA48F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FD7D94" w14:textId="77777777" w:rsidR="000234BB" w:rsidRDefault="000234BB" w:rsidP="00725808"/>
        </w:tc>
      </w:tr>
      <w:tr w:rsidR="000234BB" w:rsidRPr="008359F5" w14:paraId="1ADDAA2B" w14:textId="77777777" w:rsidTr="00725808">
        <w:tc>
          <w:tcPr>
            <w:tcW w:w="2013" w:type="dxa"/>
            <w:tcMar>
              <w:top w:w="28" w:type="dxa"/>
              <w:left w:w="28" w:type="dxa"/>
              <w:bottom w:w="28" w:type="dxa"/>
              <w:right w:w="28" w:type="dxa"/>
            </w:tcMar>
          </w:tcPr>
          <w:p w14:paraId="4E18F6F4"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2EC6C76F" w14:textId="77777777" w:rsidR="000234BB" w:rsidRPr="000437C1" w:rsidRDefault="000234BB" w:rsidP="00725808">
            <w:pPr>
              <w:pStyle w:val="SmallStandard"/>
            </w:pPr>
            <w:r>
              <w:t>false</w:t>
            </w:r>
          </w:p>
        </w:tc>
      </w:tr>
    </w:tbl>
    <w:p w14:paraId="44D5F9F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0E50A19" w14:textId="77777777" w:rsidTr="00725808">
        <w:tc>
          <w:tcPr>
            <w:tcW w:w="3856" w:type="dxa"/>
            <w:gridSpan w:val="3"/>
          </w:tcPr>
          <w:p w14:paraId="5FE3DB2A" w14:textId="77777777" w:rsidR="000234BB" w:rsidRDefault="000234BB" w:rsidP="00725808">
            <w:pPr>
              <w:jc w:val="center"/>
              <w:rPr>
                <w:b/>
                <w:sz w:val="16"/>
                <w:szCs w:val="16"/>
                <w:lang w:val="en-GB"/>
              </w:rPr>
            </w:pPr>
            <w:r>
              <w:rPr>
                <w:b/>
                <w:sz w:val="16"/>
                <w:szCs w:val="16"/>
                <w:lang w:val="en-GB"/>
              </w:rPr>
              <w:t>Other End</w:t>
            </w:r>
          </w:p>
        </w:tc>
        <w:tc>
          <w:tcPr>
            <w:tcW w:w="708" w:type="dxa"/>
          </w:tcPr>
          <w:p w14:paraId="435BB0F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FA03A30" w14:textId="77777777" w:rsidR="000234BB" w:rsidRDefault="000234BB" w:rsidP="00725808">
            <w:pPr>
              <w:jc w:val="center"/>
              <w:rPr>
                <w:b/>
                <w:sz w:val="16"/>
                <w:szCs w:val="16"/>
                <w:lang w:val="en-GB"/>
              </w:rPr>
            </w:pPr>
            <w:r>
              <w:rPr>
                <w:b/>
                <w:sz w:val="16"/>
                <w:szCs w:val="16"/>
                <w:lang w:val="en-GB"/>
              </w:rPr>
              <w:t>General</w:t>
            </w:r>
          </w:p>
        </w:tc>
      </w:tr>
      <w:tr w:rsidR="000234BB" w:rsidRPr="00720F6F" w14:paraId="71DDFACE" w14:textId="77777777" w:rsidTr="00725808">
        <w:tc>
          <w:tcPr>
            <w:tcW w:w="1573" w:type="dxa"/>
          </w:tcPr>
          <w:p w14:paraId="5DC11F92" w14:textId="77777777" w:rsidR="000234BB" w:rsidRDefault="000234BB" w:rsidP="00725808">
            <w:pPr>
              <w:rPr>
                <w:b/>
                <w:sz w:val="16"/>
                <w:szCs w:val="16"/>
                <w:lang w:val="en-GB"/>
              </w:rPr>
            </w:pPr>
            <w:r>
              <w:rPr>
                <w:b/>
                <w:sz w:val="16"/>
                <w:szCs w:val="16"/>
                <w:lang w:val="en-GB"/>
              </w:rPr>
              <w:t>Type</w:t>
            </w:r>
          </w:p>
        </w:tc>
        <w:tc>
          <w:tcPr>
            <w:tcW w:w="1574" w:type="dxa"/>
          </w:tcPr>
          <w:p w14:paraId="54E5109C" w14:textId="77777777" w:rsidR="000234BB" w:rsidRDefault="000234BB" w:rsidP="00725808">
            <w:pPr>
              <w:rPr>
                <w:b/>
                <w:sz w:val="16"/>
                <w:szCs w:val="16"/>
                <w:lang w:val="en-GB"/>
              </w:rPr>
            </w:pPr>
            <w:r>
              <w:rPr>
                <w:b/>
                <w:sz w:val="16"/>
                <w:szCs w:val="16"/>
                <w:lang w:val="en-GB"/>
              </w:rPr>
              <w:t>Role</w:t>
            </w:r>
          </w:p>
        </w:tc>
        <w:tc>
          <w:tcPr>
            <w:tcW w:w="708" w:type="dxa"/>
          </w:tcPr>
          <w:p w14:paraId="72BB1213" w14:textId="77777777" w:rsidR="000234BB" w:rsidRDefault="000234BB" w:rsidP="00725808">
            <w:pPr>
              <w:rPr>
                <w:b/>
                <w:sz w:val="16"/>
                <w:szCs w:val="16"/>
                <w:lang w:val="en-GB"/>
              </w:rPr>
            </w:pPr>
            <w:r>
              <w:rPr>
                <w:b/>
                <w:sz w:val="16"/>
                <w:szCs w:val="16"/>
                <w:lang w:val="en-GB"/>
              </w:rPr>
              <w:t>Mult</w:t>
            </w:r>
          </w:p>
        </w:tc>
        <w:tc>
          <w:tcPr>
            <w:tcW w:w="709" w:type="dxa"/>
          </w:tcPr>
          <w:p w14:paraId="0DB16834" w14:textId="77777777" w:rsidR="000234BB" w:rsidRDefault="000234BB" w:rsidP="00725808">
            <w:pPr>
              <w:rPr>
                <w:b/>
                <w:sz w:val="16"/>
                <w:szCs w:val="16"/>
                <w:lang w:val="en-GB"/>
              </w:rPr>
            </w:pPr>
            <w:r>
              <w:rPr>
                <w:b/>
                <w:sz w:val="16"/>
                <w:szCs w:val="16"/>
                <w:lang w:val="en-GB"/>
              </w:rPr>
              <w:t>Mult</w:t>
            </w:r>
          </w:p>
        </w:tc>
        <w:tc>
          <w:tcPr>
            <w:tcW w:w="567" w:type="dxa"/>
          </w:tcPr>
          <w:p w14:paraId="69F74BC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F224C82" w14:textId="77777777" w:rsidR="000234BB" w:rsidRPr="008359F5" w:rsidRDefault="000234BB" w:rsidP="00725808">
            <w:pPr>
              <w:rPr>
                <w:b/>
                <w:sz w:val="16"/>
                <w:szCs w:val="16"/>
                <w:lang w:val="en-GB"/>
              </w:rPr>
            </w:pPr>
            <w:r>
              <w:rPr>
                <w:b/>
                <w:sz w:val="16"/>
                <w:szCs w:val="16"/>
                <w:lang w:val="en-GB"/>
              </w:rPr>
              <w:t>Comment</w:t>
            </w:r>
          </w:p>
        </w:tc>
      </w:tr>
      <w:tr w:rsidR="000234BB" w:rsidRPr="00266E64" w14:paraId="149FF12E" w14:textId="77777777" w:rsidTr="00725808">
        <w:tc>
          <w:tcPr>
            <w:tcW w:w="1573" w:type="dxa"/>
          </w:tcPr>
          <w:p w14:paraId="6BEB9A08" w14:textId="77777777" w:rsidR="000234BB" w:rsidRPr="00634625" w:rsidRDefault="000234BB" w:rsidP="00725808">
            <w:pPr>
              <w:pStyle w:val="SmallStandard"/>
            </w:pPr>
            <w:r>
              <w:t>TerminalReceptionReference</w:t>
            </w:r>
          </w:p>
        </w:tc>
        <w:tc>
          <w:tcPr>
            <w:tcW w:w="1574" w:type="dxa"/>
          </w:tcPr>
          <w:p w14:paraId="48812602" w14:textId="77777777" w:rsidR="000234BB" w:rsidRPr="00132C43" w:rsidRDefault="000234BB" w:rsidP="00725808">
            <w:pPr>
              <w:pStyle w:val="SmallStandard"/>
            </w:pPr>
            <w:r>
              <w:t>terminalReceptionReference</w:t>
            </w:r>
          </w:p>
        </w:tc>
        <w:tc>
          <w:tcPr>
            <w:tcW w:w="708" w:type="dxa"/>
          </w:tcPr>
          <w:p w14:paraId="1D9BF35F" w14:textId="77777777" w:rsidR="000234BB" w:rsidRPr="00D331EF" w:rsidRDefault="000234BB" w:rsidP="00725808">
            <w:pPr>
              <w:pStyle w:val="SmallStandard"/>
            </w:pPr>
            <w:r w:rsidRPr="00574783">
              <w:t>1</w:t>
            </w:r>
          </w:p>
        </w:tc>
        <w:tc>
          <w:tcPr>
            <w:tcW w:w="709" w:type="dxa"/>
          </w:tcPr>
          <w:p w14:paraId="02D4326C" w14:textId="77777777" w:rsidR="000234BB" w:rsidRPr="00D331EF" w:rsidRDefault="000234BB" w:rsidP="00725808">
            <w:pPr>
              <w:pStyle w:val="SmallStandard"/>
            </w:pPr>
            <w:r w:rsidRPr="00207506">
              <w:t>0..*</w:t>
            </w:r>
          </w:p>
        </w:tc>
        <w:tc>
          <w:tcPr>
            <w:tcW w:w="567" w:type="dxa"/>
          </w:tcPr>
          <w:p w14:paraId="219F0179" w14:textId="77777777" w:rsidR="000234BB" w:rsidRPr="00D331EF" w:rsidRDefault="000234BB" w:rsidP="00725808">
            <w:pPr>
              <w:pStyle w:val="SmallStandard"/>
            </w:pPr>
            <w:r>
              <w:t>N</w:t>
            </w:r>
          </w:p>
        </w:tc>
        <w:tc>
          <w:tcPr>
            <w:tcW w:w="3969" w:type="dxa"/>
          </w:tcPr>
          <w:p w14:paraId="6C084730" w14:textId="77777777" w:rsidR="000234BB" w:rsidRDefault="000234BB" w:rsidP="00725808">
            <w:pPr>
              <w:pStyle w:val="SmallStandard"/>
            </w:pPr>
            <w:r w:rsidRPr="00491287">
              <w:t xml:space="preserve">References the TerminalReception that is used for the detailed description of the cavity mounting. </w:t>
            </w:r>
          </w:p>
        </w:tc>
      </w:tr>
      <w:tr w:rsidR="000234BB" w:rsidRPr="00266E64" w14:paraId="1D1DFA23" w14:textId="77777777" w:rsidTr="00725808">
        <w:tc>
          <w:tcPr>
            <w:tcW w:w="1573" w:type="dxa"/>
          </w:tcPr>
          <w:p w14:paraId="56F42530" w14:textId="77777777" w:rsidR="000234BB" w:rsidRPr="00634625" w:rsidRDefault="000234BB" w:rsidP="00725808">
            <w:pPr>
              <w:pStyle w:val="SmallStandard"/>
            </w:pPr>
            <w:r>
              <w:t>CavityReference</w:t>
            </w:r>
          </w:p>
        </w:tc>
        <w:tc>
          <w:tcPr>
            <w:tcW w:w="1574" w:type="dxa"/>
          </w:tcPr>
          <w:p w14:paraId="6F43741B" w14:textId="77777777" w:rsidR="000234BB" w:rsidRPr="00132C43" w:rsidRDefault="000234BB" w:rsidP="00725808">
            <w:pPr>
              <w:pStyle w:val="SmallStandard"/>
            </w:pPr>
            <w:r>
              <w:t>equippedCavityRef</w:t>
            </w:r>
          </w:p>
        </w:tc>
        <w:tc>
          <w:tcPr>
            <w:tcW w:w="708" w:type="dxa"/>
          </w:tcPr>
          <w:p w14:paraId="09CA2F91" w14:textId="77777777" w:rsidR="000234BB" w:rsidRPr="00D331EF" w:rsidRDefault="000234BB" w:rsidP="00725808">
            <w:pPr>
              <w:pStyle w:val="SmallStandard"/>
            </w:pPr>
            <w:r w:rsidRPr="00574783">
              <w:t>1</w:t>
            </w:r>
          </w:p>
        </w:tc>
        <w:tc>
          <w:tcPr>
            <w:tcW w:w="709" w:type="dxa"/>
          </w:tcPr>
          <w:p w14:paraId="2C8F759D" w14:textId="77777777" w:rsidR="000234BB" w:rsidRPr="00D331EF" w:rsidRDefault="000234BB" w:rsidP="00725808">
            <w:pPr>
              <w:pStyle w:val="SmallStandard"/>
            </w:pPr>
            <w:r w:rsidRPr="00207506">
              <w:t>0..*</w:t>
            </w:r>
          </w:p>
        </w:tc>
        <w:tc>
          <w:tcPr>
            <w:tcW w:w="567" w:type="dxa"/>
          </w:tcPr>
          <w:p w14:paraId="169FDAC2" w14:textId="77777777" w:rsidR="000234BB" w:rsidRPr="00D331EF" w:rsidRDefault="000234BB" w:rsidP="00725808">
            <w:pPr>
              <w:pStyle w:val="SmallStandard"/>
            </w:pPr>
            <w:r>
              <w:t>N</w:t>
            </w:r>
          </w:p>
        </w:tc>
        <w:tc>
          <w:tcPr>
            <w:tcW w:w="3969" w:type="dxa"/>
          </w:tcPr>
          <w:p w14:paraId="0D980C56" w14:textId="77777777" w:rsidR="000234BB" w:rsidRDefault="000234BB" w:rsidP="00725808">
            <w:pPr>
              <w:pStyle w:val="SmallStandard"/>
            </w:pPr>
            <w:r w:rsidRPr="00491287">
              <w:t xml:space="preserve">References the cavity that is used for the detailed description of the cavity mounting. </w:t>
            </w:r>
          </w:p>
        </w:tc>
      </w:tr>
    </w:tbl>
    <w:p w14:paraId="2211E1B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0F0A917" w14:textId="77777777" w:rsidTr="00725808">
        <w:tc>
          <w:tcPr>
            <w:tcW w:w="2296" w:type="dxa"/>
            <w:gridSpan w:val="2"/>
          </w:tcPr>
          <w:p w14:paraId="230CEA85"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18DBD45"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5A2C872" w14:textId="77777777" w:rsidR="000234BB" w:rsidRDefault="000234BB" w:rsidP="00725808">
            <w:pPr>
              <w:jc w:val="center"/>
              <w:rPr>
                <w:b/>
                <w:sz w:val="16"/>
                <w:szCs w:val="16"/>
                <w:lang w:val="en-GB"/>
              </w:rPr>
            </w:pPr>
            <w:r>
              <w:rPr>
                <w:b/>
                <w:sz w:val="16"/>
                <w:szCs w:val="16"/>
                <w:lang w:val="en-GB"/>
              </w:rPr>
              <w:t>General</w:t>
            </w:r>
          </w:p>
        </w:tc>
      </w:tr>
      <w:tr w:rsidR="000234BB" w:rsidRPr="00720F6F" w14:paraId="34987F56" w14:textId="77777777" w:rsidTr="00725808">
        <w:tc>
          <w:tcPr>
            <w:tcW w:w="1588" w:type="dxa"/>
          </w:tcPr>
          <w:p w14:paraId="2B938B95" w14:textId="77777777" w:rsidR="000234BB" w:rsidRDefault="000234BB" w:rsidP="00725808">
            <w:pPr>
              <w:rPr>
                <w:b/>
                <w:sz w:val="16"/>
                <w:szCs w:val="16"/>
                <w:lang w:val="en-GB"/>
              </w:rPr>
            </w:pPr>
            <w:r>
              <w:rPr>
                <w:b/>
                <w:sz w:val="16"/>
                <w:szCs w:val="16"/>
                <w:lang w:val="en-GB"/>
              </w:rPr>
              <w:t>Type</w:t>
            </w:r>
          </w:p>
        </w:tc>
        <w:tc>
          <w:tcPr>
            <w:tcW w:w="708" w:type="dxa"/>
          </w:tcPr>
          <w:p w14:paraId="565E9DC2" w14:textId="77777777" w:rsidR="000234BB" w:rsidRDefault="000234BB" w:rsidP="00725808">
            <w:pPr>
              <w:rPr>
                <w:b/>
                <w:sz w:val="16"/>
                <w:szCs w:val="16"/>
                <w:lang w:val="en-GB"/>
              </w:rPr>
            </w:pPr>
            <w:r>
              <w:rPr>
                <w:b/>
                <w:sz w:val="16"/>
                <w:szCs w:val="16"/>
                <w:lang w:val="en-GB"/>
              </w:rPr>
              <w:t>Mult</w:t>
            </w:r>
          </w:p>
        </w:tc>
        <w:tc>
          <w:tcPr>
            <w:tcW w:w="1560" w:type="dxa"/>
          </w:tcPr>
          <w:p w14:paraId="06D6FD86" w14:textId="77777777" w:rsidR="000234BB" w:rsidRDefault="000234BB" w:rsidP="00725808">
            <w:pPr>
              <w:rPr>
                <w:b/>
                <w:sz w:val="16"/>
                <w:szCs w:val="16"/>
                <w:lang w:val="en-GB"/>
              </w:rPr>
            </w:pPr>
            <w:r>
              <w:rPr>
                <w:b/>
                <w:sz w:val="16"/>
                <w:szCs w:val="16"/>
                <w:lang w:val="en-GB"/>
              </w:rPr>
              <w:t>Role</w:t>
            </w:r>
          </w:p>
        </w:tc>
        <w:tc>
          <w:tcPr>
            <w:tcW w:w="708" w:type="dxa"/>
          </w:tcPr>
          <w:p w14:paraId="00C8B7FA" w14:textId="77777777" w:rsidR="000234BB" w:rsidRDefault="000234BB" w:rsidP="00725808">
            <w:pPr>
              <w:rPr>
                <w:b/>
                <w:sz w:val="16"/>
                <w:szCs w:val="16"/>
                <w:lang w:val="en-GB"/>
              </w:rPr>
            </w:pPr>
            <w:r>
              <w:rPr>
                <w:b/>
                <w:sz w:val="16"/>
                <w:szCs w:val="16"/>
                <w:lang w:val="en-GB"/>
              </w:rPr>
              <w:t>Mult</w:t>
            </w:r>
          </w:p>
        </w:tc>
        <w:tc>
          <w:tcPr>
            <w:tcW w:w="567" w:type="dxa"/>
          </w:tcPr>
          <w:p w14:paraId="2F46B17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611D155" w14:textId="77777777" w:rsidR="000234BB" w:rsidRPr="008359F5" w:rsidRDefault="000234BB" w:rsidP="00725808">
            <w:pPr>
              <w:rPr>
                <w:b/>
                <w:sz w:val="16"/>
                <w:szCs w:val="16"/>
                <w:lang w:val="en-GB"/>
              </w:rPr>
            </w:pPr>
            <w:r>
              <w:rPr>
                <w:b/>
                <w:sz w:val="16"/>
                <w:szCs w:val="16"/>
                <w:lang w:val="en-GB"/>
              </w:rPr>
              <w:t>Comment</w:t>
            </w:r>
          </w:p>
        </w:tc>
      </w:tr>
      <w:tr w:rsidR="000234BB" w:rsidRPr="00266E64" w14:paraId="53D48977" w14:textId="77777777" w:rsidTr="00725808">
        <w:tc>
          <w:tcPr>
            <w:tcW w:w="1588" w:type="dxa"/>
          </w:tcPr>
          <w:p w14:paraId="5959D31E" w14:textId="77777777" w:rsidR="000234BB" w:rsidRPr="00634625" w:rsidRDefault="000234BB" w:rsidP="00725808">
            <w:pPr>
              <w:pStyle w:val="SmallStandard"/>
            </w:pPr>
            <w:r>
              <w:t>CavityMounting</w:t>
            </w:r>
          </w:p>
        </w:tc>
        <w:tc>
          <w:tcPr>
            <w:tcW w:w="708" w:type="dxa"/>
          </w:tcPr>
          <w:p w14:paraId="66050DAC" w14:textId="77777777" w:rsidR="000234BB" w:rsidRPr="00D331EF" w:rsidRDefault="000234BB" w:rsidP="00725808">
            <w:pPr>
              <w:pStyle w:val="SmallStandard"/>
            </w:pPr>
            <w:r w:rsidRPr="00D01517">
              <w:t>1</w:t>
            </w:r>
          </w:p>
        </w:tc>
        <w:tc>
          <w:tcPr>
            <w:tcW w:w="1560" w:type="dxa"/>
          </w:tcPr>
          <w:p w14:paraId="6AEA6F46" w14:textId="77777777" w:rsidR="000234BB" w:rsidRPr="00132C43" w:rsidRDefault="000234BB" w:rsidP="00725808">
            <w:pPr>
              <w:pStyle w:val="SmallStandard"/>
            </w:pPr>
            <w:r>
              <w:t>cavityMountingDetail</w:t>
            </w:r>
          </w:p>
        </w:tc>
        <w:tc>
          <w:tcPr>
            <w:tcW w:w="708" w:type="dxa"/>
          </w:tcPr>
          <w:p w14:paraId="3EBBD0EF" w14:textId="77777777" w:rsidR="000234BB" w:rsidRPr="00D331EF" w:rsidRDefault="000234BB" w:rsidP="00725808">
            <w:pPr>
              <w:pStyle w:val="SmallStandard"/>
            </w:pPr>
            <w:r w:rsidRPr="00D01517">
              <w:t>0..*</w:t>
            </w:r>
          </w:p>
        </w:tc>
        <w:tc>
          <w:tcPr>
            <w:tcW w:w="567" w:type="dxa"/>
          </w:tcPr>
          <w:p w14:paraId="464B2815" w14:textId="77777777" w:rsidR="000234BB" w:rsidRDefault="000234BB" w:rsidP="00725808">
            <w:pPr>
              <w:pStyle w:val="SmallStandard"/>
            </w:pPr>
            <w:r>
              <w:t>Y</w:t>
            </w:r>
          </w:p>
        </w:tc>
        <w:tc>
          <w:tcPr>
            <w:tcW w:w="3969" w:type="dxa"/>
          </w:tcPr>
          <w:p w14:paraId="4C4D7D81" w14:textId="77777777" w:rsidR="000234BB" w:rsidRPr="00266E64" w:rsidRDefault="000234BB" w:rsidP="00725808">
            <w:pPr>
              <w:jc w:val="left"/>
              <w:rPr>
                <w:lang w:val="en-GB"/>
              </w:rPr>
            </w:pPr>
            <w:r w:rsidRPr="00266E64">
              <w:rPr>
                <w:sz w:val="16"/>
                <w:szCs w:val="16"/>
                <w:lang w:val="en-GB"/>
              </w:rPr>
              <w:t>Specifies the CavityMoutingDetails, if a detailed description of the relationships between Cavities and TerminalReceptions is needed.</w:t>
            </w:r>
          </w:p>
        </w:tc>
      </w:tr>
    </w:tbl>
    <w:p w14:paraId="1BAA7EA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2" w:name="_1da57fb2e9342f0034d211dc64ed0eac"/>
      <w:r>
        <w:rPr>
          <w:lang w:val="en-GB"/>
        </w:rPr>
        <w:t>ContactingSpecification</w:t>
      </w:r>
      <w:bookmarkEnd w:id="1232"/>
    </w:p>
    <w:p w14:paraId="76C8F5F9" w14:textId="77777777" w:rsidR="000234BB" w:rsidRPr="00620BBE" w:rsidRDefault="000234BB" w:rsidP="000234BB">
      <w:pPr>
        <w:pStyle w:val="SmallStandard"/>
      </w:pPr>
      <w:r w:rsidRPr="00F91ACD">
        <w:rPr>
          <w:sz w:val="18"/>
          <w:szCs w:val="18"/>
        </w:rPr>
        <w:t xml:space="preserve">Specification for the description of the contacting. A contacting defines the relationships between Terminals, Seals, Plugs, Cavities and Wires. </w:t>
      </w:r>
    </w:p>
    <w:p w14:paraId="16914B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A824F42" w14:textId="77777777" w:rsidTr="00725808">
        <w:tc>
          <w:tcPr>
            <w:tcW w:w="2013" w:type="dxa"/>
            <w:tcMar>
              <w:top w:w="28" w:type="dxa"/>
              <w:left w:w="28" w:type="dxa"/>
              <w:bottom w:w="28" w:type="dxa"/>
              <w:right w:w="28" w:type="dxa"/>
            </w:tcMar>
          </w:tcPr>
          <w:p w14:paraId="5F0DBCB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0CAE2A" w14:textId="5B5D1085"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2A660B0E" w14:textId="77777777" w:rsidTr="00725808">
        <w:tc>
          <w:tcPr>
            <w:tcW w:w="2013" w:type="dxa"/>
            <w:tcMar>
              <w:top w:w="28" w:type="dxa"/>
              <w:left w:w="28" w:type="dxa"/>
              <w:bottom w:w="28" w:type="dxa"/>
              <w:right w:w="28" w:type="dxa"/>
            </w:tcMar>
          </w:tcPr>
          <w:p w14:paraId="5427743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8A12DC8" w14:textId="77777777" w:rsidR="000234BB" w:rsidRDefault="000234BB" w:rsidP="00725808"/>
        </w:tc>
      </w:tr>
      <w:tr w:rsidR="000234BB" w:rsidRPr="008359F5" w14:paraId="35C0A549" w14:textId="77777777" w:rsidTr="00725808">
        <w:tc>
          <w:tcPr>
            <w:tcW w:w="2013" w:type="dxa"/>
            <w:tcMar>
              <w:top w:w="28" w:type="dxa"/>
              <w:left w:w="28" w:type="dxa"/>
              <w:bottom w:w="28" w:type="dxa"/>
              <w:right w:w="28" w:type="dxa"/>
            </w:tcMar>
          </w:tcPr>
          <w:p w14:paraId="27C2D0C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D15BEE" w14:textId="77777777" w:rsidR="000234BB" w:rsidRPr="000437C1" w:rsidRDefault="000234BB" w:rsidP="00725808">
            <w:pPr>
              <w:pStyle w:val="SmallStandard"/>
            </w:pPr>
            <w:r>
              <w:t>false</w:t>
            </w:r>
          </w:p>
        </w:tc>
      </w:tr>
    </w:tbl>
    <w:p w14:paraId="3A91A3A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EA67E98" w14:textId="77777777" w:rsidTr="00725808">
        <w:tc>
          <w:tcPr>
            <w:tcW w:w="3856" w:type="dxa"/>
            <w:gridSpan w:val="3"/>
          </w:tcPr>
          <w:p w14:paraId="004132F7" w14:textId="77777777" w:rsidR="000234BB" w:rsidRDefault="000234BB" w:rsidP="00725808">
            <w:pPr>
              <w:jc w:val="center"/>
              <w:rPr>
                <w:b/>
                <w:sz w:val="16"/>
                <w:szCs w:val="16"/>
                <w:lang w:val="en-GB"/>
              </w:rPr>
            </w:pPr>
            <w:r>
              <w:rPr>
                <w:b/>
                <w:sz w:val="16"/>
                <w:szCs w:val="16"/>
                <w:lang w:val="en-GB"/>
              </w:rPr>
              <w:t>Other End</w:t>
            </w:r>
          </w:p>
        </w:tc>
        <w:tc>
          <w:tcPr>
            <w:tcW w:w="708" w:type="dxa"/>
          </w:tcPr>
          <w:p w14:paraId="604CDEA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006C454" w14:textId="77777777" w:rsidR="000234BB" w:rsidRDefault="000234BB" w:rsidP="00725808">
            <w:pPr>
              <w:jc w:val="center"/>
              <w:rPr>
                <w:b/>
                <w:sz w:val="16"/>
                <w:szCs w:val="16"/>
                <w:lang w:val="en-GB"/>
              </w:rPr>
            </w:pPr>
            <w:r>
              <w:rPr>
                <w:b/>
                <w:sz w:val="16"/>
                <w:szCs w:val="16"/>
                <w:lang w:val="en-GB"/>
              </w:rPr>
              <w:t>General</w:t>
            </w:r>
          </w:p>
        </w:tc>
      </w:tr>
      <w:tr w:rsidR="000234BB" w:rsidRPr="00720F6F" w14:paraId="434BB4F8" w14:textId="77777777" w:rsidTr="00725808">
        <w:tc>
          <w:tcPr>
            <w:tcW w:w="1573" w:type="dxa"/>
          </w:tcPr>
          <w:p w14:paraId="745349E9" w14:textId="77777777" w:rsidR="000234BB" w:rsidRDefault="000234BB" w:rsidP="00725808">
            <w:pPr>
              <w:rPr>
                <w:b/>
                <w:sz w:val="16"/>
                <w:szCs w:val="16"/>
                <w:lang w:val="en-GB"/>
              </w:rPr>
            </w:pPr>
            <w:r>
              <w:rPr>
                <w:b/>
                <w:sz w:val="16"/>
                <w:szCs w:val="16"/>
                <w:lang w:val="en-GB"/>
              </w:rPr>
              <w:t>Type</w:t>
            </w:r>
          </w:p>
        </w:tc>
        <w:tc>
          <w:tcPr>
            <w:tcW w:w="1574" w:type="dxa"/>
          </w:tcPr>
          <w:p w14:paraId="3A475C11" w14:textId="77777777" w:rsidR="000234BB" w:rsidRDefault="000234BB" w:rsidP="00725808">
            <w:pPr>
              <w:rPr>
                <w:b/>
                <w:sz w:val="16"/>
                <w:szCs w:val="16"/>
                <w:lang w:val="en-GB"/>
              </w:rPr>
            </w:pPr>
            <w:r>
              <w:rPr>
                <w:b/>
                <w:sz w:val="16"/>
                <w:szCs w:val="16"/>
                <w:lang w:val="en-GB"/>
              </w:rPr>
              <w:t>Role</w:t>
            </w:r>
          </w:p>
        </w:tc>
        <w:tc>
          <w:tcPr>
            <w:tcW w:w="708" w:type="dxa"/>
          </w:tcPr>
          <w:p w14:paraId="5EA3CBB8" w14:textId="77777777" w:rsidR="000234BB" w:rsidRDefault="000234BB" w:rsidP="00725808">
            <w:pPr>
              <w:rPr>
                <w:b/>
                <w:sz w:val="16"/>
                <w:szCs w:val="16"/>
                <w:lang w:val="en-GB"/>
              </w:rPr>
            </w:pPr>
            <w:r>
              <w:rPr>
                <w:b/>
                <w:sz w:val="16"/>
                <w:szCs w:val="16"/>
                <w:lang w:val="en-GB"/>
              </w:rPr>
              <w:t>Mult</w:t>
            </w:r>
          </w:p>
        </w:tc>
        <w:tc>
          <w:tcPr>
            <w:tcW w:w="709" w:type="dxa"/>
          </w:tcPr>
          <w:p w14:paraId="4CCB3FFD" w14:textId="77777777" w:rsidR="000234BB" w:rsidRDefault="000234BB" w:rsidP="00725808">
            <w:pPr>
              <w:rPr>
                <w:b/>
                <w:sz w:val="16"/>
                <w:szCs w:val="16"/>
                <w:lang w:val="en-GB"/>
              </w:rPr>
            </w:pPr>
            <w:r>
              <w:rPr>
                <w:b/>
                <w:sz w:val="16"/>
                <w:szCs w:val="16"/>
                <w:lang w:val="en-GB"/>
              </w:rPr>
              <w:t>Mult</w:t>
            </w:r>
          </w:p>
        </w:tc>
        <w:tc>
          <w:tcPr>
            <w:tcW w:w="567" w:type="dxa"/>
          </w:tcPr>
          <w:p w14:paraId="2C62A73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FB524A5" w14:textId="77777777" w:rsidR="000234BB" w:rsidRPr="008359F5" w:rsidRDefault="000234BB" w:rsidP="00725808">
            <w:pPr>
              <w:rPr>
                <w:b/>
                <w:sz w:val="16"/>
                <w:szCs w:val="16"/>
                <w:lang w:val="en-GB"/>
              </w:rPr>
            </w:pPr>
            <w:r>
              <w:rPr>
                <w:b/>
                <w:sz w:val="16"/>
                <w:szCs w:val="16"/>
                <w:lang w:val="en-GB"/>
              </w:rPr>
              <w:t>Comment</w:t>
            </w:r>
          </w:p>
        </w:tc>
      </w:tr>
      <w:tr w:rsidR="000234BB" w:rsidRPr="00266E64" w14:paraId="3EB28B47" w14:textId="77777777" w:rsidTr="00725808">
        <w:tc>
          <w:tcPr>
            <w:tcW w:w="1573" w:type="dxa"/>
          </w:tcPr>
          <w:p w14:paraId="4A6A5E91" w14:textId="77777777" w:rsidR="000234BB" w:rsidRPr="00634625" w:rsidRDefault="000234BB" w:rsidP="00725808">
            <w:pPr>
              <w:pStyle w:val="SmallStandard"/>
            </w:pPr>
            <w:r>
              <w:t>ContactPoint</w:t>
            </w:r>
          </w:p>
        </w:tc>
        <w:tc>
          <w:tcPr>
            <w:tcW w:w="1574" w:type="dxa"/>
          </w:tcPr>
          <w:p w14:paraId="6DBABDA9" w14:textId="77777777" w:rsidR="000234BB" w:rsidRPr="00132C43" w:rsidRDefault="000234BB" w:rsidP="00725808">
            <w:pPr>
              <w:pStyle w:val="SmallStandard"/>
            </w:pPr>
            <w:r>
              <w:t>contactPoint</w:t>
            </w:r>
          </w:p>
        </w:tc>
        <w:tc>
          <w:tcPr>
            <w:tcW w:w="708" w:type="dxa"/>
          </w:tcPr>
          <w:p w14:paraId="300AE632" w14:textId="77777777" w:rsidR="000234BB" w:rsidRPr="00D331EF" w:rsidRDefault="000234BB" w:rsidP="00725808">
            <w:pPr>
              <w:pStyle w:val="SmallStandard"/>
            </w:pPr>
            <w:r w:rsidRPr="00574783">
              <w:t>0..*</w:t>
            </w:r>
          </w:p>
        </w:tc>
        <w:tc>
          <w:tcPr>
            <w:tcW w:w="709" w:type="dxa"/>
          </w:tcPr>
          <w:p w14:paraId="2D2DD1EC" w14:textId="77777777" w:rsidR="000234BB" w:rsidRPr="00D331EF" w:rsidRDefault="000234BB" w:rsidP="00725808">
            <w:pPr>
              <w:pStyle w:val="SmallStandard"/>
            </w:pPr>
            <w:r w:rsidRPr="00207506">
              <w:t>1</w:t>
            </w:r>
          </w:p>
        </w:tc>
        <w:tc>
          <w:tcPr>
            <w:tcW w:w="567" w:type="dxa"/>
          </w:tcPr>
          <w:p w14:paraId="51DB28B2" w14:textId="77777777" w:rsidR="000234BB" w:rsidRDefault="000234BB" w:rsidP="00725808">
            <w:pPr>
              <w:pStyle w:val="SmallStandard"/>
            </w:pPr>
            <w:r>
              <w:t>Y</w:t>
            </w:r>
          </w:p>
        </w:tc>
        <w:tc>
          <w:tcPr>
            <w:tcW w:w="3969" w:type="dxa"/>
          </w:tcPr>
          <w:p w14:paraId="5FB505F6" w14:textId="77777777" w:rsidR="000234BB" w:rsidRDefault="000234BB" w:rsidP="00725808">
            <w:pPr>
              <w:pStyle w:val="SmallStandard"/>
            </w:pPr>
            <w:r w:rsidRPr="00491287">
              <w:t>Specifies the ContactPoints defined by the ContactingSpecification.</w:t>
            </w:r>
          </w:p>
        </w:tc>
      </w:tr>
    </w:tbl>
    <w:p w14:paraId="6296059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3" w:name="_ab728d99d731c04aec7c3f949cd12489"/>
      <w:r>
        <w:rPr>
          <w:lang w:val="en-GB"/>
        </w:rPr>
        <w:t>ContactPoint</w:t>
      </w:r>
      <w:bookmarkEnd w:id="1233"/>
    </w:p>
    <w:p w14:paraId="30629501" w14:textId="77777777" w:rsidR="000234BB" w:rsidRPr="00266E64" w:rsidRDefault="000234BB" w:rsidP="000234BB">
      <w:pPr>
        <w:rPr>
          <w:lang w:val="en-GB"/>
        </w:rPr>
      </w:pPr>
      <w:r w:rsidRPr="00266E64">
        <w:rPr>
          <w:sz w:val="18"/>
          <w:szCs w:val="18"/>
          <w:lang w:val="en-GB"/>
        </w:rPr>
        <w:t xml:space="preserve">A contact point defines the relationship between Terminals, Seals, Plugs, Cavities and Wires. It specifies a single contacting variant. This means that the contacting is manufactured, as specified by the </w:t>
      </w:r>
      <w:r w:rsidRPr="00266E64">
        <w:rPr>
          <w:i/>
          <w:iCs/>
          <w:sz w:val="18"/>
          <w:szCs w:val="18"/>
          <w:lang w:val="en-GB"/>
        </w:rPr>
        <w:t>Contact</w:t>
      </w:r>
      <w:r w:rsidRPr="00266E64">
        <w:rPr>
          <w:sz w:val="18"/>
          <w:szCs w:val="18"/>
          <w:lang w:val="en-GB"/>
        </w:rPr>
        <w:t xml:space="preserve">Point. Either all participants (Cavities, Terminals, Seals, Wires) set into a relationship by the </w:t>
      </w:r>
      <w:r w:rsidRPr="00266E64">
        <w:rPr>
          <w:i/>
          <w:iCs/>
          <w:sz w:val="18"/>
          <w:szCs w:val="18"/>
          <w:lang w:val="en-GB"/>
        </w:rPr>
        <w:t>ContactPoint</w:t>
      </w:r>
      <w:r w:rsidRPr="00266E64">
        <w:rPr>
          <w:sz w:val="18"/>
          <w:szCs w:val="18"/>
          <w:lang w:val="en-GB"/>
        </w:rPr>
        <w:t xml:space="preserve"> exist in a specific harness or none. There is no requirement, to filter the participants of a contacting situation with information derived from VariantConfigurations or assembly / module associations in order to create a manufacturing variant.</w:t>
      </w:r>
    </w:p>
    <w:p w14:paraId="50FB24F3" w14:textId="77777777" w:rsidR="000234BB" w:rsidRPr="00266E64" w:rsidRDefault="000234BB" w:rsidP="000234BB">
      <w:pPr>
        <w:rPr>
          <w:lang w:val="en-GB"/>
        </w:rPr>
      </w:pPr>
      <w:r w:rsidRPr="00266E64">
        <w:rPr>
          <w:sz w:val="18"/>
          <w:szCs w:val="18"/>
          <w:lang w:val="en-GB"/>
        </w:rPr>
        <w:t xml:space="preserve">The </w:t>
      </w:r>
      <w:r w:rsidRPr="00266E64">
        <w:rPr>
          <w:i/>
          <w:iCs/>
          <w:sz w:val="18"/>
          <w:szCs w:val="18"/>
          <w:lang w:val="en-GB"/>
        </w:rPr>
        <w:t xml:space="preserve">ContactPoint </w:t>
      </w:r>
      <w:r w:rsidRPr="00266E64">
        <w:rPr>
          <w:sz w:val="18"/>
          <w:szCs w:val="18"/>
          <w:lang w:val="en-GB"/>
        </w:rPr>
        <w:t xml:space="preserve">represents a single potential. Consequently, all cavities and wires referencing / being referenced by a </w:t>
      </w:r>
      <w:r w:rsidRPr="00266E64">
        <w:rPr>
          <w:i/>
          <w:iCs/>
          <w:sz w:val="18"/>
          <w:szCs w:val="18"/>
          <w:lang w:val="en-GB"/>
        </w:rPr>
        <w:t xml:space="preserve">ContactPoint </w:t>
      </w:r>
      <w:r w:rsidRPr="00266E64">
        <w:rPr>
          <w:sz w:val="18"/>
          <w:szCs w:val="18"/>
          <w:lang w:val="en-GB"/>
        </w:rPr>
        <w:t>are short-circuited and have the same potential (even if the signals on the wires are named differently. If a contacting of a terminal has more than one potential (e.g. a coax-contact) one contact point for each potential is needed.</w:t>
      </w:r>
    </w:p>
    <w:p w14:paraId="4DC553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3A0669A" w14:textId="77777777" w:rsidTr="00725808">
        <w:tc>
          <w:tcPr>
            <w:tcW w:w="2013" w:type="dxa"/>
            <w:tcMar>
              <w:top w:w="28" w:type="dxa"/>
              <w:left w:w="28" w:type="dxa"/>
              <w:bottom w:w="28" w:type="dxa"/>
              <w:right w:w="28" w:type="dxa"/>
            </w:tcMar>
          </w:tcPr>
          <w:p w14:paraId="2611B13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C92BC2" w14:textId="1C4FA186"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14D8B8D4" w14:textId="77777777" w:rsidTr="00725808">
        <w:tc>
          <w:tcPr>
            <w:tcW w:w="2013" w:type="dxa"/>
            <w:tcMar>
              <w:top w:w="28" w:type="dxa"/>
              <w:left w:w="28" w:type="dxa"/>
              <w:bottom w:w="28" w:type="dxa"/>
              <w:right w:w="28" w:type="dxa"/>
            </w:tcMar>
          </w:tcPr>
          <w:p w14:paraId="2B8CF37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9650E0C" w14:textId="77777777" w:rsidR="000234BB" w:rsidRDefault="000234BB" w:rsidP="00725808"/>
        </w:tc>
      </w:tr>
      <w:tr w:rsidR="000234BB" w:rsidRPr="008359F5" w14:paraId="7F0FA778" w14:textId="77777777" w:rsidTr="00725808">
        <w:tc>
          <w:tcPr>
            <w:tcW w:w="2013" w:type="dxa"/>
            <w:tcMar>
              <w:top w:w="28" w:type="dxa"/>
              <w:left w:w="28" w:type="dxa"/>
              <w:bottom w:w="28" w:type="dxa"/>
              <w:right w:w="28" w:type="dxa"/>
            </w:tcMar>
          </w:tcPr>
          <w:p w14:paraId="5937680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9E5AD6" w14:textId="77777777" w:rsidR="000234BB" w:rsidRPr="000437C1" w:rsidRDefault="000234BB" w:rsidP="00725808">
            <w:pPr>
              <w:pStyle w:val="SmallStandard"/>
            </w:pPr>
            <w:r>
              <w:t>false</w:t>
            </w:r>
          </w:p>
        </w:tc>
      </w:tr>
    </w:tbl>
    <w:p w14:paraId="16989DB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F4D12B4" w14:textId="77777777" w:rsidTr="00725808">
        <w:tc>
          <w:tcPr>
            <w:tcW w:w="2013" w:type="dxa"/>
            <w:tcMar>
              <w:top w:w="28" w:type="dxa"/>
              <w:left w:w="28" w:type="dxa"/>
              <w:bottom w:w="28" w:type="dxa"/>
              <w:right w:w="28" w:type="dxa"/>
            </w:tcMar>
          </w:tcPr>
          <w:p w14:paraId="77E7E19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5C5D20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116C8F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22923BE"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3B4AF94E" w14:textId="77777777" w:rsidTr="00725808">
        <w:tc>
          <w:tcPr>
            <w:tcW w:w="2013" w:type="dxa"/>
            <w:tcMar>
              <w:top w:w="28" w:type="dxa"/>
              <w:left w:w="28" w:type="dxa"/>
              <w:bottom w:w="28" w:type="dxa"/>
              <w:right w:w="28" w:type="dxa"/>
            </w:tcMar>
          </w:tcPr>
          <w:p w14:paraId="0AD365B3"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6AF1437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4B70CD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D748CD1" w14:textId="77777777" w:rsidR="000234BB" w:rsidRPr="00266E64" w:rsidRDefault="000234BB" w:rsidP="00725808">
            <w:pPr>
              <w:jc w:val="left"/>
              <w:rPr>
                <w:lang w:val="en-GB"/>
              </w:rPr>
            </w:pPr>
            <w:r w:rsidRPr="00266E64">
              <w:rPr>
                <w:sz w:val="16"/>
                <w:szCs w:val="16"/>
                <w:lang w:val="en-GB"/>
              </w:rPr>
              <w:t>Specifies a unique identification of the ContactPoint. The identification is guaranteed to be unique within the ContactingSpecification.</w:t>
            </w:r>
          </w:p>
        </w:tc>
      </w:tr>
    </w:tbl>
    <w:p w14:paraId="464AF4D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1A5A484" w14:textId="77777777" w:rsidTr="00725808">
        <w:tc>
          <w:tcPr>
            <w:tcW w:w="3856" w:type="dxa"/>
            <w:gridSpan w:val="3"/>
          </w:tcPr>
          <w:p w14:paraId="449F84DE" w14:textId="77777777" w:rsidR="000234BB" w:rsidRDefault="000234BB" w:rsidP="00725808">
            <w:pPr>
              <w:jc w:val="center"/>
              <w:rPr>
                <w:b/>
                <w:sz w:val="16"/>
                <w:szCs w:val="16"/>
                <w:lang w:val="en-GB"/>
              </w:rPr>
            </w:pPr>
            <w:r>
              <w:rPr>
                <w:b/>
                <w:sz w:val="16"/>
                <w:szCs w:val="16"/>
                <w:lang w:val="en-GB"/>
              </w:rPr>
              <w:t>Other End</w:t>
            </w:r>
          </w:p>
        </w:tc>
        <w:tc>
          <w:tcPr>
            <w:tcW w:w="708" w:type="dxa"/>
          </w:tcPr>
          <w:p w14:paraId="36B90B4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3F3237F" w14:textId="77777777" w:rsidR="000234BB" w:rsidRDefault="000234BB" w:rsidP="00725808">
            <w:pPr>
              <w:jc w:val="center"/>
              <w:rPr>
                <w:b/>
                <w:sz w:val="16"/>
                <w:szCs w:val="16"/>
                <w:lang w:val="en-GB"/>
              </w:rPr>
            </w:pPr>
            <w:r>
              <w:rPr>
                <w:b/>
                <w:sz w:val="16"/>
                <w:szCs w:val="16"/>
                <w:lang w:val="en-GB"/>
              </w:rPr>
              <w:t>General</w:t>
            </w:r>
          </w:p>
        </w:tc>
      </w:tr>
      <w:tr w:rsidR="000234BB" w:rsidRPr="00720F6F" w14:paraId="50408619" w14:textId="77777777" w:rsidTr="00725808">
        <w:tc>
          <w:tcPr>
            <w:tcW w:w="1573" w:type="dxa"/>
          </w:tcPr>
          <w:p w14:paraId="5AA52CA6" w14:textId="77777777" w:rsidR="000234BB" w:rsidRDefault="000234BB" w:rsidP="00725808">
            <w:pPr>
              <w:rPr>
                <w:b/>
                <w:sz w:val="16"/>
                <w:szCs w:val="16"/>
                <w:lang w:val="en-GB"/>
              </w:rPr>
            </w:pPr>
            <w:r>
              <w:rPr>
                <w:b/>
                <w:sz w:val="16"/>
                <w:szCs w:val="16"/>
                <w:lang w:val="en-GB"/>
              </w:rPr>
              <w:t>Type</w:t>
            </w:r>
          </w:p>
        </w:tc>
        <w:tc>
          <w:tcPr>
            <w:tcW w:w="1574" w:type="dxa"/>
          </w:tcPr>
          <w:p w14:paraId="0DAECE33" w14:textId="77777777" w:rsidR="000234BB" w:rsidRDefault="000234BB" w:rsidP="00725808">
            <w:pPr>
              <w:rPr>
                <w:b/>
                <w:sz w:val="16"/>
                <w:szCs w:val="16"/>
                <w:lang w:val="en-GB"/>
              </w:rPr>
            </w:pPr>
            <w:r>
              <w:rPr>
                <w:b/>
                <w:sz w:val="16"/>
                <w:szCs w:val="16"/>
                <w:lang w:val="en-GB"/>
              </w:rPr>
              <w:t>Role</w:t>
            </w:r>
          </w:p>
        </w:tc>
        <w:tc>
          <w:tcPr>
            <w:tcW w:w="708" w:type="dxa"/>
          </w:tcPr>
          <w:p w14:paraId="0629319A" w14:textId="77777777" w:rsidR="000234BB" w:rsidRDefault="000234BB" w:rsidP="00725808">
            <w:pPr>
              <w:rPr>
                <w:b/>
                <w:sz w:val="16"/>
                <w:szCs w:val="16"/>
                <w:lang w:val="en-GB"/>
              </w:rPr>
            </w:pPr>
            <w:r>
              <w:rPr>
                <w:b/>
                <w:sz w:val="16"/>
                <w:szCs w:val="16"/>
                <w:lang w:val="en-GB"/>
              </w:rPr>
              <w:t>Mult</w:t>
            </w:r>
          </w:p>
        </w:tc>
        <w:tc>
          <w:tcPr>
            <w:tcW w:w="709" w:type="dxa"/>
          </w:tcPr>
          <w:p w14:paraId="7560A7D3" w14:textId="77777777" w:rsidR="000234BB" w:rsidRDefault="000234BB" w:rsidP="00725808">
            <w:pPr>
              <w:rPr>
                <w:b/>
                <w:sz w:val="16"/>
                <w:szCs w:val="16"/>
                <w:lang w:val="en-GB"/>
              </w:rPr>
            </w:pPr>
            <w:r>
              <w:rPr>
                <w:b/>
                <w:sz w:val="16"/>
                <w:szCs w:val="16"/>
                <w:lang w:val="en-GB"/>
              </w:rPr>
              <w:t>Mult</w:t>
            </w:r>
          </w:p>
        </w:tc>
        <w:tc>
          <w:tcPr>
            <w:tcW w:w="567" w:type="dxa"/>
          </w:tcPr>
          <w:p w14:paraId="1813436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60DF36E" w14:textId="77777777" w:rsidR="000234BB" w:rsidRPr="008359F5" w:rsidRDefault="000234BB" w:rsidP="00725808">
            <w:pPr>
              <w:rPr>
                <w:b/>
                <w:sz w:val="16"/>
                <w:szCs w:val="16"/>
                <w:lang w:val="en-GB"/>
              </w:rPr>
            </w:pPr>
            <w:r>
              <w:rPr>
                <w:b/>
                <w:sz w:val="16"/>
                <w:szCs w:val="16"/>
                <w:lang w:val="en-GB"/>
              </w:rPr>
              <w:t>Comment</w:t>
            </w:r>
          </w:p>
        </w:tc>
      </w:tr>
      <w:tr w:rsidR="000234BB" w:rsidRPr="00266E64" w14:paraId="6B4B5C9B" w14:textId="77777777" w:rsidTr="00725808">
        <w:tc>
          <w:tcPr>
            <w:tcW w:w="1573" w:type="dxa"/>
          </w:tcPr>
          <w:p w14:paraId="56653D54" w14:textId="77777777" w:rsidR="000234BB" w:rsidRPr="00634625" w:rsidRDefault="000234BB" w:rsidP="00725808">
            <w:pPr>
              <w:pStyle w:val="SmallStandard"/>
            </w:pPr>
            <w:r>
              <w:t>CavityMounting</w:t>
            </w:r>
          </w:p>
        </w:tc>
        <w:tc>
          <w:tcPr>
            <w:tcW w:w="1574" w:type="dxa"/>
          </w:tcPr>
          <w:p w14:paraId="04EEADF7" w14:textId="77777777" w:rsidR="000234BB" w:rsidRPr="00132C43" w:rsidRDefault="000234BB" w:rsidP="00725808">
            <w:pPr>
              <w:pStyle w:val="SmallStandard"/>
            </w:pPr>
            <w:r>
              <w:t>cavityMounting</w:t>
            </w:r>
          </w:p>
        </w:tc>
        <w:tc>
          <w:tcPr>
            <w:tcW w:w="708" w:type="dxa"/>
          </w:tcPr>
          <w:p w14:paraId="5394862A" w14:textId="77777777" w:rsidR="000234BB" w:rsidRPr="00D331EF" w:rsidRDefault="000234BB" w:rsidP="00725808">
            <w:pPr>
              <w:pStyle w:val="SmallStandard"/>
            </w:pPr>
            <w:r w:rsidRPr="00574783">
              <w:t>0..*</w:t>
            </w:r>
          </w:p>
        </w:tc>
        <w:tc>
          <w:tcPr>
            <w:tcW w:w="709" w:type="dxa"/>
          </w:tcPr>
          <w:p w14:paraId="03EBE442" w14:textId="77777777" w:rsidR="000234BB" w:rsidRPr="00D331EF" w:rsidRDefault="000234BB" w:rsidP="00725808">
            <w:pPr>
              <w:pStyle w:val="SmallStandard"/>
            </w:pPr>
            <w:r w:rsidRPr="00207506">
              <w:t>1</w:t>
            </w:r>
          </w:p>
        </w:tc>
        <w:tc>
          <w:tcPr>
            <w:tcW w:w="567" w:type="dxa"/>
          </w:tcPr>
          <w:p w14:paraId="0BA07A24" w14:textId="77777777" w:rsidR="000234BB" w:rsidRDefault="000234BB" w:rsidP="00725808">
            <w:pPr>
              <w:pStyle w:val="SmallStandard"/>
            </w:pPr>
            <w:r>
              <w:t>Y</w:t>
            </w:r>
          </w:p>
        </w:tc>
        <w:tc>
          <w:tcPr>
            <w:tcW w:w="3969" w:type="dxa"/>
          </w:tcPr>
          <w:p w14:paraId="267A7977" w14:textId="77777777" w:rsidR="000234BB" w:rsidRDefault="000234BB" w:rsidP="00725808">
            <w:pPr>
              <w:pStyle w:val="SmallStandard"/>
            </w:pPr>
            <w:r w:rsidRPr="00491287">
              <w:t xml:space="preserve">Defines the mounting to a cavity of the terminal associated with the ContactPoint. </w:t>
            </w:r>
          </w:p>
          <w:p w14:paraId="4392A186" w14:textId="77777777" w:rsidR="000234BB" w:rsidRDefault="000234BB" w:rsidP="00725808">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r w:rsidR="000234BB" w:rsidRPr="00266E64" w14:paraId="6C04E186" w14:textId="77777777" w:rsidTr="00725808">
        <w:tc>
          <w:tcPr>
            <w:tcW w:w="1573" w:type="dxa"/>
          </w:tcPr>
          <w:p w14:paraId="452C98B9" w14:textId="77777777" w:rsidR="000234BB" w:rsidRPr="00634625" w:rsidRDefault="000234BB" w:rsidP="00725808">
            <w:pPr>
              <w:pStyle w:val="SmallStandard"/>
            </w:pPr>
            <w:r>
              <w:t>TerminalRole</w:t>
            </w:r>
          </w:p>
        </w:tc>
        <w:tc>
          <w:tcPr>
            <w:tcW w:w="1574" w:type="dxa"/>
          </w:tcPr>
          <w:p w14:paraId="5AEBD922" w14:textId="77777777" w:rsidR="000234BB" w:rsidRPr="00132C43" w:rsidRDefault="000234BB" w:rsidP="00725808">
            <w:pPr>
              <w:pStyle w:val="SmallStandard"/>
            </w:pPr>
            <w:r>
              <w:t>mountedTerminal</w:t>
            </w:r>
          </w:p>
        </w:tc>
        <w:tc>
          <w:tcPr>
            <w:tcW w:w="708" w:type="dxa"/>
          </w:tcPr>
          <w:p w14:paraId="24F5C4B8" w14:textId="77777777" w:rsidR="000234BB" w:rsidRPr="00D331EF" w:rsidRDefault="000234BB" w:rsidP="00725808">
            <w:pPr>
              <w:pStyle w:val="SmallStandard"/>
            </w:pPr>
            <w:r w:rsidRPr="00574783">
              <w:t>0..1</w:t>
            </w:r>
          </w:p>
        </w:tc>
        <w:tc>
          <w:tcPr>
            <w:tcW w:w="709" w:type="dxa"/>
          </w:tcPr>
          <w:p w14:paraId="038898BF" w14:textId="77777777" w:rsidR="000234BB" w:rsidRPr="00D331EF" w:rsidRDefault="000234BB" w:rsidP="00725808">
            <w:pPr>
              <w:pStyle w:val="SmallStandard"/>
            </w:pPr>
            <w:r w:rsidRPr="00207506">
              <w:t>0..*</w:t>
            </w:r>
          </w:p>
        </w:tc>
        <w:tc>
          <w:tcPr>
            <w:tcW w:w="567" w:type="dxa"/>
          </w:tcPr>
          <w:p w14:paraId="2A5878F5" w14:textId="77777777" w:rsidR="000234BB" w:rsidRPr="00D331EF" w:rsidRDefault="000234BB" w:rsidP="00725808">
            <w:pPr>
              <w:pStyle w:val="SmallStandard"/>
            </w:pPr>
            <w:r>
              <w:t>N</w:t>
            </w:r>
          </w:p>
        </w:tc>
        <w:tc>
          <w:tcPr>
            <w:tcW w:w="3969" w:type="dxa"/>
          </w:tcPr>
          <w:p w14:paraId="1F2510DE" w14:textId="77777777" w:rsidR="000234BB" w:rsidRDefault="000234BB" w:rsidP="00725808">
            <w:pPr>
              <w:pStyle w:val="SmallStandard"/>
            </w:pPr>
            <w:r w:rsidRPr="00491287">
              <w:t xml:space="preserve">References the terminal that is used for contacting defined by the ContactPoint. </w:t>
            </w:r>
          </w:p>
        </w:tc>
      </w:tr>
      <w:tr w:rsidR="000234BB" w:rsidRPr="00266E64" w14:paraId="7C8521C2" w14:textId="77777777" w:rsidTr="00725808">
        <w:tc>
          <w:tcPr>
            <w:tcW w:w="1573" w:type="dxa"/>
          </w:tcPr>
          <w:p w14:paraId="124CB975" w14:textId="77777777" w:rsidR="000234BB" w:rsidRPr="00634625" w:rsidRDefault="000234BB" w:rsidP="00725808">
            <w:pPr>
              <w:pStyle w:val="SmallStandard"/>
            </w:pPr>
            <w:r>
              <w:t>WireMounting</w:t>
            </w:r>
          </w:p>
        </w:tc>
        <w:tc>
          <w:tcPr>
            <w:tcW w:w="1574" w:type="dxa"/>
          </w:tcPr>
          <w:p w14:paraId="24738703" w14:textId="77777777" w:rsidR="000234BB" w:rsidRPr="00132C43" w:rsidRDefault="000234BB" w:rsidP="00725808">
            <w:pPr>
              <w:pStyle w:val="SmallStandard"/>
            </w:pPr>
            <w:r>
              <w:t>wireMounting</w:t>
            </w:r>
          </w:p>
        </w:tc>
        <w:tc>
          <w:tcPr>
            <w:tcW w:w="708" w:type="dxa"/>
          </w:tcPr>
          <w:p w14:paraId="7F0F38D5" w14:textId="77777777" w:rsidR="000234BB" w:rsidRPr="00D331EF" w:rsidRDefault="000234BB" w:rsidP="00725808">
            <w:pPr>
              <w:pStyle w:val="SmallStandard"/>
            </w:pPr>
            <w:r w:rsidRPr="00574783">
              <w:t>0..*</w:t>
            </w:r>
          </w:p>
        </w:tc>
        <w:tc>
          <w:tcPr>
            <w:tcW w:w="709" w:type="dxa"/>
          </w:tcPr>
          <w:p w14:paraId="06042CCF" w14:textId="77777777" w:rsidR="000234BB" w:rsidRPr="00D331EF" w:rsidRDefault="000234BB" w:rsidP="00725808">
            <w:pPr>
              <w:pStyle w:val="SmallStandard"/>
            </w:pPr>
            <w:r w:rsidRPr="00207506">
              <w:t>1</w:t>
            </w:r>
          </w:p>
        </w:tc>
        <w:tc>
          <w:tcPr>
            <w:tcW w:w="567" w:type="dxa"/>
          </w:tcPr>
          <w:p w14:paraId="6937A430" w14:textId="77777777" w:rsidR="000234BB" w:rsidRDefault="000234BB" w:rsidP="00725808">
            <w:pPr>
              <w:pStyle w:val="SmallStandard"/>
            </w:pPr>
            <w:r>
              <w:t>Y</w:t>
            </w:r>
          </w:p>
        </w:tc>
        <w:tc>
          <w:tcPr>
            <w:tcW w:w="3969" w:type="dxa"/>
          </w:tcPr>
          <w:p w14:paraId="16A2BEF9" w14:textId="77777777" w:rsidR="000234BB" w:rsidRDefault="000234BB" w:rsidP="00725808">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1A6CFE6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64AC784" w14:textId="77777777" w:rsidTr="00725808">
        <w:tc>
          <w:tcPr>
            <w:tcW w:w="2296" w:type="dxa"/>
            <w:gridSpan w:val="2"/>
          </w:tcPr>
          <w:p w14:paraId="626755C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151C5C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91C1B29" w14:textId="77777777" w:rsidR="000234BB" w:rsidRDefault="000234BB" w:rsidP="00725808">
            <w:pPr>
              <w:jc w:val="center"/>
              <w:rPr>
                <w:b/>
                <w:sz w:val="16"/>
                <w:szCs w:val="16"/>
                <w:lang w:val="en-GB"/>
              </w:rPr>
            </w:pPr>
            <w:r>
              <w:rPr>
                <w:b/>
                <w:sz w:val="16"/>
                <w:szCs w:val="16"/>
                <w:lang w:val="en-GB"/>
              </w:rPr>
              <w:t>General</w:t>
            </w:r>
          </w:p>
        </w:tc>
      </w:tr>
      <w:tr w:rsidR="000234BB" w:rsidRPr="00720F6F" w14:paraId="14BCAFF3" w14:textId="77777777" w:rsidTr="00725808">
        <w:tc>
          <w:tcPr>
            <w:tcW w:w="1588" w:type="dxa"/>
          </w:tcPr>
          <w:p w14:paraId="6DD4E1B3" w14:textId="77777777" w:rsidR="000234BB" w:rsidRDefault="000234BB" w:rsidP="00725808">
            <w:pPr>
              <w:rPr>
                <w:b/>
                <w:sz w:val="16"/>
                <w:szCs w:val="16"/>
                <w:lang w:val="en-GB"/>
              </w:rPr>
            </w:pPr>
            <w:r>
              <w:rPr>
                <w:b/>
                <w:sz w:val="16"/>
                <w:szCs w:val="16"/>
                <w:lang w:val="en-GB"/>
              </w:rPr>
              <w:t>Type</w:t>
            </w:r>
          </w:p>
        </w:tc>
        <w:tc>
          <w:tcPr>
            <w:tcW w:w="708" w:type="dxa"/>
          </w:tcPr>
          <w:p w14:paraId="1AE38C90" w14:textId="77777777" w:rsidR="000234BB" w:rsidRDefault="000234BB" w:rsidP="00725808">
            <w:pPr>
              <w:rPr>
                <w:b/>
                <w:sz w:val="16"/>
                <w:szCs w:val="16"/>
                <w:lang w:val="en-GB"/>
              </w:rPr>
            </w:pPr>
            <w:r>
              <w:rPr>
                <w:b/>
                <w:sz w:val="16"/>
                <w:szCs w:val="16"/>
                <w:lang w:val="en-GB"/>
              </w:rPr>
              <w:t>Mult</w:t>
            </w:r>
          </w:p>
        </w:tc>
        <w:tc>
          <w:tcPr>
            <w:tcW w:w="1560" w:type="dxa"/>
          </w:tcPr>
          <w:p w14:paraId="26941F98" w14:textId="77777777" w:rsidR="000234BB" w:rsidRDefault="000234BB" w:rsidP="00725808">
            <w:pPr>
              <w:rPr>
                <w:b/>
                <w:sz w:val="16"/>
                <w:szCs w:val="16"/>
                <w:lang w:val="en-GB"/>
              </w:rPr>
            </w:pPr>
            <w:r>
              <w:rPr>
                <w:b/>
                <w:sz w:val="16"/>
                <w:szCs w:val="16"/>
                <w:lang w:val="en-GB"/>
              </w:rPr>
              <w:t>Role</w:t>
            </w:r>
          </w:p>
        </w:tc>
        <w:tc>
          <w:tcPr>
            <w:tcW w:w="708" w:type="dxa"/>
          </w:tcPr>
          <w:p w14:paraId="1B8CD54D" w14:textId="77777777" w:rsidR="000234BB" w:rsidRDefault="000234BB" w:rsidP="00725808">
            <w:pPr>
              <w:rPr>
                <w:b/>
                <w:sz w:val="16"/>
                <w:szCs w:val="16"/>
                <w:lang w:val="en-GB"/>
              </w:rPr>
            </w:pPr>
            <w:r>
              <w:rPr>
                <w:b/>
                <w:sz w:val="16"/>
                <w:szCs w:val="16"/>
                <w:lang w:val="en-GB"/>
              </w:rPr>
              <w:t>Mult</w:t>
            </w:r>
          </w:p>
        </w:tc>
        <w:tc>
          <w:tcPr>
            <w:tcW w:w="567" w:type="dxa"/>
          </w:tcPr>
          <w:p w14:paraId="04DF9E9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1D43332" w14:textId="77777777" w:rsidR="000234BB" w:rsidRPr="008359F5" w:rsidRDefault="000234BB" w:rsidP="00725808">
            <w:pPr>
              <w:rPr>
                <w:b/>
                <w:sz w:val="16"/>
                <w:szCs w:val="16"/>
                <w:lang w:val="en-GB"/>
              </w:rPr>
            </w:pPr>
            <w:r>
              <w:rPr>
                <w:b/>
                <w:sz w:val="16"/>
                <w:szCs w:val="16"/>
                <w:lang w:val="en-GB"/>
              </w:rPr>
              <w:t>Comment</w:t>
            </w:r>
          </w:p>
        </w:tc>
      </w:tr>
      <w:tr w:rsidR="000234BB" w:rsidRPr="00266E64" w14:paraId="5D4B93DA" w14:textId="77777777" w:rsidTr="00725808">
        <w:tc>
          <w:tcPr>
            <w:tcW w:w="1588" w:type="dxa"/>
          </w:tcPr>
          <w:p w14:paraId="25B6CC41" w14:textId="77777777" w:rsidR="000234BB" w:rsidRPr="00634625" w:rsidRDefault="000234BB" w:rsidP="00725808">
            <w:pPr>
              <w:pStyle w:val="SmallStandard"/>
            </w:pPr>
            <w:r>
              <w:t>ContactingSpecification</w:t>
            </w:r>
          </w:p>
        </w:tc>
        <w:tc>
          <w:tcPr>
            <w:tcW w:w="708" w:type="dxa"/>
          </w:tcPr>
          <w:p w14:paraId="70C69E52" w14:textId="77777777" w:rsidR="000234BB" w:rsidRPr="00D331EF" w:rsidRDefault="000234BB" w:rsidP="00725808">
            <w:pPr>
              <w:pStyle w:val="SmallStandard"/>
            </w:pPr>
            <w:r w:rsidRPr="00D01517">
              <w:t>1</w:t>
            </w:r>
          </w:p>
        </w:tc>
        <w:tc>
          <w:tcPr>
            <w:tcW w:w="1560" w:type="dxa"/>
          </w:tcPr>
          <w:p w14:paraId="0EB49F49" w14:textId="77777777" w:rsidR="000234BB" w:rsidRPr="00132C43" w:rsidRDefault="000234BB" w:rsidP="00725808">
            <w:pPr>
              <w:pStyle w:val="SmallStandard"/>
            </w:pPr>
            <w:r>
              <w:t>contactPoint</w:t>
            </w:r>
          </w:p>
        </w:tc>
        <w:tc>
          <w:tcPr>
            <w:tcW w:w="708" w:type="dxa"/>
          </w:tcPr>
          <w:p w14:paraId="424F71C9" w14:textId="77777777" w:rsidR="000234BB" w:rsidRPr="00D331EF" w:rsidRDefault="000234BB" w:rsidP="00725808">
            <w:pPr>
              <w:pStyle w:val="SmallStandard"/>
            </w:pPr>
            <w:r w:rsidRPr="00D01517">
              <w:t>0..*</w:t>
            </w:r>
          </w:p>
        </w:tc>
        <w:tc>
          <w:tcPr>
            <w:tcW w:w="567" w:type="dxa"/>
          </w:tcPr>
          <w:p w14:paraId="7CCD03AF" w14:textId="77777777" w:rsidR="000234BB" w:rsidRDefault="000234BB" w:rsidP="00725808">
            <w:pPr>
              <w:pStyle w:val="SmallStandard"/>
            </w:pPr>
            <w:r>
              <w:t>Y</w:t>
            </w:r>
          </w:p>
        </w:tc>
        <w:tc>
          <w:tcPr>
            <w:tcW w:w="3969" w:type="dxa"/>
          </w:tcPr>
          <w:p w14:paraId="60133E58" w14:textId="77777777" w:rsidR="000234BB" w:rsidRDefault="000234BB" w:rsidP="00725808">
            <w:pPr>
              <w:pStyle w:val="SmallStandard"/>
            </w:pPr>
            <w:r w:rsidRPr="00491287">
              <w:t>Specifies the ContactPoints defined by the ContactingSpecification.</w:t>
            </w:r>
          </w:p>
        </w:tc>
      </w:tr>
      <w:tr w:rsidR="000234BB" w:rsidRPr="00CC6307" w14:paraId="3CEAF4A4" w14:textId="77777777" w:rsidTr="00725808">
        <w:tc>
          <w:tcPr>
            <w:tcW w:w="1588" w:type="dxa"/>
          </w:tcPr>
          <w:p w14:paraId="377402E3" w14:textId="77777777" w:rsidR="000234BB" w:rsidRPr="00634625" w:rsidRDefault="000234BB" w:rsidP="00725808">
            <w:pPr>
              <w:pStyle w:val="SmallStandard"/>
            </w:pPr>
            <w:r>
              <w:t>PinWireMappingPoint</w:t>
            </w:r>
          </w:p>
        </w:tc>
        <w:tc>
          <w:tcPr>
            <w:tcW w:w="708" w:type="dxa"/>
          </w:tcPr>
          <w:p w14:paraId="789F9F7E" w14:textId="77777777" w:rsidR="000234BB" w:rsidRDefault="000234BB" w:rsidP="00725808"/>
        </w:tc>
        <w:tc>
          <w:tcPr>
            <w:tcW w:w="1560" w:type="dxa"/>
          </w:tcPr>
          <w:p w14:paraId="1EB6AD98" w14:textId="77777777" w:rsidR="000234BB" w:rsidRPr="00132C43" w:rsidRDefault="000234BB" w:rsidP="00725808">
            <w:pPr>
              <w:pStyle w:val="SmallStandard"/>
            </w:pPr>
            <w:r>
              <w:t>contactPoint</w:t>
            </w:r>
          </w:p>
        </w:tc>
        <w:tc>
          <w:tcPr>
            <w:tcW w:w="708" w:type="dxa"/>
          </w:tcPr>
          <w:p w14:paraId="612E6DC5" w14:textId="77777777" w:rsidR="000234BB" w:rsidRPr="00D331EF" w:rsidRDefault="000234BB" w:rsidP="00725808">
            <w:pPr>
              <w:pStyle w:val="SmallStandard"/>
            </w:pPr>
            <w:r w:rsidRPr="00D01517">
              <w:t>1</w:t>
            </w:r>
          </w:p>
        </w:tc>
        <w:tc>
          <w:tcPr>
            <w:tcW w:w="567" w:type="dxa"/>
          </w:tcPr>
          <w:p w14:paraId="4D35F854" w14:textId="77777777" w:rsidR="000234BB" w:rsidRPr="00D331EF" w:rsidRDefault="000234BB" w:rsidP="00725808">
            <w:pPr>
              <w:pStyle w:val="SmallStandard"/>
            </w:pPr>
            <w:r>
              <w:t>N</w:t>
            </w:r>
          </w:p>
        </w:tc>
        <w:tc>
          <w:tcPr>
            <w:tcW w:w="3969" w:type="dxa"/>
          </w:tcPr>
          <w:p w14:paraId="2A849F96" w14:textId="77777777" w:rsidR="000234BB" w:rsidRDefault="000234BB" w:rsidP="00725808"/>
        </w:tc>
      </w:tr>
    </w:tbl>
    <w:p w14:paraId="1CB8056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4" w:name="_75290b10feb49267805ce93f838de490"/>
      <w:r>
        <w:rPr>
          <w:lang w:val="en-GB"/>
        </w:rPr>
        <w:t>WireMounting</w:t>
      </w:r>
      <w:bookmarkEnd w:id="1234"/>
    </w:p>
    <w:p w14:paraId="5AB51C3C"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WireMounting</w:t>
      </w:r>
      <w:r w:rsidRPr="00266E64">
        <w:rPr>
          <w:sz w:val="18"/>
          <w:szCs w:val="18"/>
          <w:lang w:val="en-GB"/>
        </w:rPr>
        <w:t xml:space="preserve"> defines the mounting of a wire end to terminal. If the contacting is required to be waterproof a cavity seal can be mounted additionally.</w:t>
      </w:r>
    </w:p>
    <w:p w14:paraId="71090A6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25ED809" w14:textId="77777777" w:rsidTr="00725808">
        <w:tc>
          <w:tcPr>
            <w:tcW w:w="2013" w:type="dxa"/>
            <w:tcMar>
              <w:top w:w="28" w:type="dxa"/>
              <w:left w:w="28" w:type="dxa"/>
              <w:bottom w:w="28" w:type="dxa"/>
              <w:right w:w="28" w:type="dxa"/>
            </w:tcMar>
          </w:tcPr>
          <w:p w14:paraId="02E00A4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F5F903" w14:textId="35F4580A"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54145D93" w14:textId="77777777" w:rsidTr="00725808">
        <w:tc>
          <w:tcPr>
            <w:tcW w:w="2013" w:type="dxa"/>
            <w:tcMar>
              <w:top w:w="28" w:type="dxa"/>
              <w:left w:w="28" w:type="dxa"/>
              <w:bottom w:w="28" w:type="dxa"/>
              <w:right w:w="28" w:type="dxa"/>
            </w:tcMar>
          </w:tcPr>
          <w:p w14:paraId="6B92A9F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9004C8" w14:textId="77777777" w:rsidR="000234BB" w:rsidRDefault="000234BB" w:rsidP="00725808"/>
        </w:tc>
      </w:tr>
      <w:tr w:rsidR="000234BB" w:rsidRPr="008359F5" w14:paraId="4669BC6C" w14:textId="77777777" w:rsidTr="00725808">
        <w:tc>
          <w:tcPr>
            <w:tcW w:w="2013" w:type="dxa"/>
            <w:tcMar>
              <w:top w:w="28" w:type="dxa"/>
              <w:left w:w="28" w:type="dxa"/>
              <w:bottom w:w="28" w:type="dxa"/>
              <w:right w:w="28" w:type="dxa"/>
            </w:tcMar>
          </w:tcPr>
          <w:p w14:paraId="2C56A00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246EFC9" w14:textId="77777777" w:rsidR="000234BB" w:rsidRPr="000437C1" w:rsidRDefault="000234BB" w:rsidP="00725808">
            <w:pPr>
              <w:pStyle w:val="SmallStandard"/>
            </w:pPr>
            <w:r>
              <w:t>false</w:t>
            </w:r>
          </w:p>
        </w:tc>
      </w:tr>
    </w:tbl>
    <w:p w14:paraId="616E633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84168F3" w14:textId="77777777" w:rsidTr="00725808">
        <w:tc>
          <w:tcPr>
            <w:tcW w:w="3856" w:type="dxa"/>
            <w:gridSpan w:val="3"/>
          </w:tcPr>
          <w:p w14:paraId="62E1D321" w14:textId="77777777" w:rsidR="000234BB" w:rsidRDefault="000234BB" w:rsidP="00725808">
            <w:pPr>
              <w:jc w:val="center"/>
              <w:rPr>
                <w:b/>
                <w:sz w:val="16"/>
                <w:szCs w:val="16"/>
                <w:lang w:val="en-GB"/>
              </w:rPr>
            </w:pPr>
            <w:r>
              <w:rPr>
                <w:b/>
                <w:sz w:val="16"/>
                <w:szCs w:val="16"/>
                <w:lang w:val="en-GB"/>
              </w:rPr>
              <w:t>Other End</w:t>
            </w:r>
          </w:p>
        </w:tc>
        <w:tc>
          <w:tcPr>
            <w:tcW w:w="708" w:type="dxa"/>
          </w:tcPr>
          <w:p w14:paraId="0C6D8D21"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1CBF34B" w14:textId="77777777" w:rsidR="000234BB" w:rsidRDefault="000234BB" w:rsidP="00725808">
            <w:pPr>
              <w:jc w:val="center"/>
              <w:rPr>
                <w:b/>
                <w:sz w:val="16"/>
                <w:szCs w:val="16"/>
                <w:lang w:val="en-GB"/>
              </w:rPr>
            </w:pPr>
            <w:r>
              <w:rPr>
                <w:b/>
                <w:sz w:val="16"/>
                <w:szCs w:val="16"/>
                <w:lang w:val="en-GB"/>
              </w:rPr>
              <w:t>General</w:t>
            </w:r>
          </w:p>
        </w:tc>
      </w:tr>
      <w:tr w:rsidR="000234BB" w:rsidRPr="00720F6F" w14:paraId="2836A136" w14:textId="77777777" w:rsidTr="00725808">
        <w:tc>
          <w:tcPr>
            <w:tcW w:w="1573" w:type="dxa"/>
          </w:tcPr>
          <w:p w14:paraId="306410EA" w14:textId="77777777" w:rsidR="000234BB" w:rsidRDefault="000234BB" w:rsidP="00725808">
            <w:pPr>
              <w:rPr>
                <w:b/>
                <w:sz w:val="16"/>
                <w:szCs w:val="16"/>
                <w:lang w:val="en-GB"/>
              </w:rPr>
            </w:pPr>
            <w:r>
              <w:rPr>
                <w:b/>
                <w:sz w:val="16"/>
                <w:szCs w:val="16"/>
                <w:lang w:val="en-GB"/>
              </w:rPr>
              <w:t>Type</w:t>
            </w:r>
          </w:p>
        </w:tc>
        <w:tc>
          <w:tcPr>
            <w:tcW w:w="1574" w:type="dxa"/>
          </w:tcPr>
          <w:p w14:paraId="09E9A44C" w14:textId="77777777" w:rsidR="000234BB" w:rsidRDefault="000234BB" w:rsidP="00725808">
            <w:pPr>
              <w:rPr>
                <w:b/>
                <w:sz w:val="16"/>
                <w:szCs w:val="16"/>
                <w:lang w:val="en-GB"/>
              </w:rPr>
            </w:pPr>
            <w:r>
              <w:rPr>
                <w:b/>
                <w:sz w:val="16"/>
                <w:szCs w:val="16"/>
                <w:lang w:val="en-GB"/>
              </w:rPr>
              <w:t>Role</w:t>
            </w:r>
          </w:p>
        </w:tc>
        <w:tc>
          <w:tcPr>
            <w:tcW w:w="708" w:type="dxa"/>
          </w:tcPr>
          <w:p w14:paraId="6350AF6E" w14:textId="77777777" w:rsidR="000234BB" w:rsidRDefault="000234BB" w:rsidP="00725808">
            <w:pPr>
              <w:rPr>
                <w:b/>
                <w:sz w:val="16"/>
                <w:szCs w:val="16"/>
                <w:lang w:val="en-GB"/>
              </w:rPr>
            </w:pPr>
            <w:r>
              <w:rPr>
                <w:b/>
                <w:sz w:val="16"/>
                <w:szCs w:val="16"/>
                <w:lang w:val="en-GB"/>
              </w:rPr>
              <w:t>Mult</w:t>
            </w:r>
          </w:p>
        </w:tc>
        <w:tc>
          <w:tcPr>
            <w:tcW w:w="709" w:type="dxa"/>
          </w:tcPr>
          <w:p w14:paraId="2966F52A" w14:textId="77777777" w:rsidR="000234BB" w:rsidRDefault="000234BB" w:rsidP="00725808">
            <w:pPr>
              <w:rPr>
                <w:b/>
                <w:sz w:val="16"/>
                <w:szCs w:val="16"/>
                <w:lang w:val="en-GB"/>
              </w:rPr>
            </w:pPr>
            <w:r>
              <w:rPr>
                <w:b/>
                <w:sz w:val="16"/>
                <w:szCs w:val="16"/>
                <w:lang w:val="en-GB"/>
              </w:rPr>
              <w:t>Mult</w:t>
            </w:r>
          </w:p>
        </w:tc>
        <w:tc>
          <w:tcPr>
            <w:tcW w:w="567" w:type="dxa"/>
          </w:tcPr>
          <w:p w14:paraId="6DD81CC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6D5EECB" w14:textId="77777777" w:rsidR="000234BB" w:rsidRPr="008359F5" w:rsidRDefault="000234BB" w:rsidP="00725808">
            <w:pPr>
              <w:rPr>
                <w:b/>
                <w:sz w:val="16"/>
                <w:szCs w:val="16"/>
                <w:lang w:val="en-GB"/>
              </w:rPr>
            </w:pPr>
            <w:r>
              <w:rPr>
                <w:b/>
                <w:sz w:val="16"/>
                <w:szCs w:val="16"/>
                <w:lang w:val="en-GB"/>
              </w:rPr>
              <w:t>Comment</w:t>
            </w:r>
          </w:p>
        </w:tc>
      </w:tr>
      <w:tr w:rsidR="000234BB" w:rsidRPr="00266E64" w14:paraId="14097FAC" w14:textId="77777777" w:rsidTr="00725808">
        <w:tc>
          <w:tcPr>
            <w:tcW w:w="1573" w:type="dxa"/>
          </w:tcPr>
          <w:p w14:paraId="52D368B0" w14:textId="77777777" w:rsidR="000234BB" w:rsidRPr="00634625" w:rsidRDefault="000234BB" w:rsidP="00725808">
            <w:pPr>
              <w:pStyle w:val="SmallStandard"/>
            </w:pPr>
            <w:r>
              <w:t>WireMountingDetail</w:t>
            </w:r>
          </w:p>
        </w:tc>
        <w:tc>
          <w:tcPr>
            <w:tcW w:w="1574" w:type="dxa"/>
          </w:tcPr>
          <w:p w14:paraId="1363FA23" w14:textId="77777777" w:rsidR="000234BB" w:rsidRPr="00132C43" w:rsidRDefault="000234BB" w:rsidP="00725808">
            <w:pPr>
              <w:pStyle w:val="SmallStandard"/>
            </w:pPr>
            <w:r>
              <w:t>wireMountingDetail</w:t>
            </w:r>
          </w:p>
        </w:tc>
        <w:tc>
          <w:tcPr>
            <w:tcW w:w="708" w:type="dxa"/>
          </w:tcPr>
          <w:p w14:paraId="7D7FCE27" w14:textId="77777777" w:rsidR="000234BB" w:rsidRPr="00D331EF" w:rsidRDefault="000234BB" w:rsidP="00725808">
            <w:pPr>
              <w:pStyle w:val="SmallStandard"/>
            </w:pPr>
            <w:r w:rsidRPr="00574783">
              <w:t>0..*</w:t>
            </w:r>
          </w:p>
        </w:tc>
        <w:tc>
          <w:tcPr>
            <w:tcW w:w="709" w:type="dxa"/>
          </w:tcPr>
          <w:p w14:paraId="2B14AC46" w14:textId="77777777" w:rsidR="000234BB" w:rsidRPr="00D331EF" w:rsidRDefault="000234BB" w:rsidP="00725808">
            <w:pPr>
              <w:pStyle w:val="SmallStandard"/>
            </w:pPr>
            <w:r w:rsidRPr="00207506">
              <w:t>1</w:t>
            </w:r>
          </w:p>
        </w:tc>
        <w:tc>
          <w:tcPr>
            <w:tcW w:w="567" w:type="dxa"/>
          </w:tcPr>
          <w:p w14:paraId="5321C7E1" w14:textId="77777777" w:rsidR="000234BB" w:rsidRDefault="000234BB" w:rsidP="00725808">
            <w:pPr>
              <w:pStyle w:val="SmallStandard"/>
            </w:pPr>
            <w:r>
              <w:t>Y</w:t>
            </w:r>
          </w:p>
        </w:tc>
        <w:tc>
          <w:tcPr>
            <w:tcW w:w="3969" w:type="dxa"/>
          </w:tcPr>
          <w:p w14:paraId="51FDE365" w14:textId="77777777" w:rsidR="000234BB" w:rsidRPr="00266E64" w:rsidRDefault="000234BB" w:rsidP="00725808">
            <w:pPr>
              <w:jc w:val="left"/>
              <w:rPr>
                <w:lang w:val="en-GB"/>
              </w:rPr>
            </w:pPr>
            <w:r w:rsidRPr="00266E64">
              <w:rPr>
                <w:sz w:val="16"/>
                <w:szCs w:val="16"/>
                <w:lang w:val="en-GB"/>
              </w:rPr>
              <w:t>Specifies the WireMoutingDetails, if a detailed description of the relationships between WireEnds and WireReceptions is needed.</w:t>
            </w:r>
          </w:p>
        </w:tc>
      </w:tr>
      <w:tr w:rsidR="000234BB" w:rsidRPr="00266E64" w14:paraId="75490D1A" w14:textId="77777777" w:rsidTr="00725808">
        <w:tc>
          <w:tcPr>
            <w:tcW w:w="1573" w:type="dxa"/>
          </w:tcPr>
          <w:p w14:paraId="4B73A520" w14:textId="77777777" w:rsidR="000234BB" w:rsidRPr="00634625" w:rsidRDefault="000234BB" w:rsidP="00725808">
            <w:pPr>
              <w:pStyle w:val="SmallStandard"/>
            </w:pPr>
            <w:r>
              <w:t>CavitySealRole</w:t>
            </w:r>
          </w:p>
        </w:tc>
        <w:tc>
          <w:tcPr>
            <w:tcW w:w="1574" w:type="dxa"/>
          </w:tcPr>
          <w:p w14:paraId="2E92ACF2" w14:textId="77777777" w:rsidR="000234BB" w:rsidRPr="00132C43" w:rsidRDefault="000234BB" w:rsidP="00725808">
            <w:pPr>
              <w:pStyle w:val="SmallStandard"/>
            </w:pPr>
            <w:r>
              <w:t>mountedCavitySeal</w:t>
            </w:r>
          </w:p>
        </w:tc>
        <w:tc>
          <w:tcPr>
            <w:tcW w:w="708" w:type="dxa"/>
          </w:tcPr>
          <w:p w14:paraId="4C017E1B" w14:textId="77777777" w:rsidR="000234BB" w:rsidRPr="00D331EF" w:rsidRDefault="000234BB" w:rsidP="00725808">
            <w:pPr>
              <w:pStyle w:val="SmallStandard"/>
            </w:pPr>
            <w:r w:rsidRPr="00574783">
              <w:t>0..1</w:t>
            </w:r>
          </w:p>
        </w:tc>
        <w:tc>
          <w:tcPr>
            <w:tcW w:w="709" w:type="dxa"/>
          </w:tcPr>
          <w:p w14:paraId="704FA281" w14:textId="77777777" w:rsidR="000234BB" w:rsidRPr="00D331EF" w:rsidRDefault="000234BB" w:rsidP="00725808">
            <w:pPr>
              <w:pStyle w:val="SmallStandard"/>
            </w:pPr>
            <w:r w:rsidRPr="00207506">
              <w:t>0..*</w:t>
            </w:r>
          </w:p>
        </w:tc>
        <w:tc>
          <w:tcPr>
            <w:tcW w:w="567" w:type="dxa"/>
          </w:tcPr>
          <w:p w14:paraId="3A1A20C1" w14:textId="77777777" w:rsidR="000234BB" w:rsidRPr="00D331EF" w:rsidRDefault="000234BB" w:rsidP="00725808">
            <w:pPr>
              <w:pStyle w:val="SmallStandard"/>
            </w:pPr>
            <w:r>
              <w:t>N</w:t>
            </w:r>
          </w:p>
        </w:tc>
        <w:tc>
          <w:tcPr>
            <w:tcW w:w="3969" w:type="dxa"/>
          </w:tcPr>
          <w:p w14:paraId="1767698D" w14:textId="77777777" w:rsidR="000234BB" w:rsidRPr="00266E64" w:rsidRDefault="000234BB" w:rsidP="00725808">
            <w:pPr>
              <w:jc w:val="left"/>
              <w:rPr>
                <w:lang w:val="en-GB"/>
              </w:rPr>
            </w:pPr>
            <w:r w:rsidRPr="00266E64">
              <w:rPr>
                <w:sz w:val="16"/>
                <w:szCs w:val="16"/>
                <w:lang w:val="en-GB"/>
              </w:rPr>
              <w:t>References the cavity seal that is used for the wire mounting.</w:t>
            </w:r>
          </w:p>
        </w:tc>
      </w:tr>
      <w:tr w:rsidR="000234BB" w:rsidRPr="00266E64" w14:paraId="60EDF3A9" w14:textId="77777777" w:rsidTr="00725808">
        <w:tc>
          <w:tcPr>
            <w:tcW w:w="1573" w:type="dxa"/>
          </w:tcPr>
          <w:p w14:paraId="0E889835" w14:textId="77777777" w:rsidR="000234BB" w:rsidRPr="00634625" w:rsidRDefault="000234BB" w:rsidP="00725808">
            <w:pPr>
              <w:pStyle w:val="SmallStandard"/>
            </w:pPr>
            <w:r>
              <w:lastRenderedPageBreak/>
              <w:t>WireEnd</w:t>
            </w:r>
          </w:p>
        </w:tc>
        <w:tc>
          <w:tcPr>
            <w:tcW w:w="1574" w:type="dxa"/>
          </w:tcPr>
          <w:p w14:paraId="2943E32D" w14:textId="77777777" w:rsidR="000234BB" w:rsidRPr="00132C43" w:rsidRDefault="000234BB" w:rsidP="00725808">
            <w:pPr>
              <w:pStyle w:val="SmallStandard"/>
            </w:pPr>
            <w:r>
              <w:t>referencedWireEnd</w:t>
            </w:r>
          </w:p>
        </w:tc>
        <w:tc>
          <w:tcPr>
            <w:tcW w:w="708" w:type="dxa"/>
          </w:tcPr>
          <w:p w14:paraId="2C6EF87C" w14:textId="77777777" w:rsidR="000234BB" w:rsidRPr="00D331EF" w:rsidRDefault="000234BB" w:rsidP="00725808">
            <w:pPr>
              <w:pStyle w:val="SmallStandard"/>
            </w:pPr>
            <w:r w:rsidRPr="00574783">
              <w:t>1..*</w:t>
            </w:r>
          </w:p>
        </w:tc>
        <w:tc>
          <w:tcPr>
            <w:tcW w:w="709" w:type="dxa"/>
          </w:tcPr>
          <w:p w14:paraId="383F7D4C" w14:textId="77777777" w:rsidR="000234BB" w:rsidRPr="00D331EF" w:rsidRDefault="000234BB" w:rsidP="00725808">
            <w:pPr>
              <w:pStyle w:val="SmallStandard"/>
            </w:pPr>
            <w:r w:rsidRPr="00207506">
              <w:t>0..*</w:t>
            </w:r>
          </w:p>
        </w:tc>
        <w:tc>
          <w:tcPr>
            <w:tcW w:w="567" w:type="dxa"/>
          </w:tcPr>
          <w:p w14:paraId="76B694B0" w14:textId="77777777" w:rsidR="000234BB" w:rsidRPr="00D331EF" w:rsidRDefault="000234BB" w:rsidP="00725808">
            <w:pPr>
              <w:pStyle w:val="SmallStandard"/>
            </w:pPr>
            <w:r>
              <w:t>N</w:t>
            </w:r>
          </w:p>
        </w:tc>
        <w:tc>
          <w:tcPr>
            <w:tcW w:w="3969" w:type="dxa"/>
          </w:tcPr>
          <w:p w14:paraId="55731A19" w14:textId="77777777" w:rsidR="000234BB" w:rsidRPr="00266E64" w:rsidRDefault="000234BB" w:rsidP="00725808">
            <w:pPr>
              <w:jc w:val="left"/>
              <w:rPr>
                <w:lang w:val="en-GB"/>
              </w:rPr>
            </w:pPr>
            <w:r w:rsidRPr="00266E64">
              <w:rPr>
                <w:sz w:val="16"/>
                <w:szCs w:val="16"/>
                <w:lang w:val="en-GB"/>
              </w:rPr>
              <w:t>References the wire ends that are used for the wire mounting. The minimum cardinality is one, because a wire mounting without wire end makes no sense.</w:t>
            </w:r>
          </w:p>
          <w:p w14:paraId="3BBD1C28" w14:textId="77777777" w:rsidR="000234BB" w:rsidRPr="00266E64" w:rsidRDefault="000234BB" w:rsidP="00725808">
            <w:pPr>
              <w:jc w:val="left"/>
              <w:rPr>
                <w:lang w:val="en-GB"/>
              </w:rPr>
            </w:pPr>
            <w:r w:rsidRPr="00266E64">
              <w:rPr>
                <w:sz w:val="16"/>
                <w:szCs w:val="16"/>
                <w:lang w:val="en-GB"/>
              </w:rPr>
              <w:t>The maximum cardinality is * in order to support multi crimps.</w:t>
            </w:r>
          </w:p>
        </w:tc>
      </w:tr>
      <w:tr w:rsidR="000234BB" w:rsidRPr="00CC6307" w14:paraId="44A8387F" w14:textId="77777777" w:rsidTr="00725808">
        <w:tc>
          <w:tcPr>
            <w:tcW w:w="1573" w:type="dxa"/>
          </w:tcPr>
          <w:p w14:paraId="23A97F06" w14:textId="77777777" w:rsidR="000234BB" w:rsidRPr="00634625" w:rsidRDefault="000234BB" w:rsidP="00725808">
            <w:pPr>
              <w:pStyle w:val="SmallStandard"/>
            </w:pPr>
            <w:r>
              <w:t>WireEndAccessoryRole</w:t>
            </w:r>
          </w:p>
        </w:tc>
        <w:tc>
          <w:tcPr>
            <w:tcW w:w="1574" w:type="dxa"/>
          </w:tcPr>
          <w:p w14:paraId="387AE0D9" w14:textId="77777777" w:rsidR="000234BB" w:rsidRPr="00132C43" w:rsidRDefault="000234BB" w:rsidP="00725808">
            <w:pPr>
              <w:pStyle w:val="SmallStandard"/>
            </w:pPr>
            <w:r>
              <w:t>wireEndAccessory</w:t>
            </w:r>
          </w:p>
        </w:tc>
        <w:tc>
          <w:tcPr>
            <w:tcW w:w="708" w:type="dxa"/>
          </w:tcPr>
          <w:p w14:paraId="5D10AC3D" w14:textId="77777777" w:rsidR="000234BB" w:rsidRPr="00D331EF" w:rsidRDefault="000234BB" w:rsidP="00725808">
            <w:pPr>
              <w:pStyle w:val="SmallStandard"/>
            </w:pPr>
            <w:r w:rsidRPr="00574783">
              <w:t>0..*</w:t>
            </w:r>
          </w:p>
        </w:tc>
        <w:tc>
          <w:tcPr>
            <w:tcW w:w="709" w:type="dxa"/>
          </w:tcPr>
          <w:p w14:paraId="63AC7DF8" w14:textId="77777777" w:rsidR="000234BB" w:rsidRPr="00D331EF" w:rsidRDefault="000234BB" w:rsidP="00725808">
            <w:pPr>
              <w:pStyle w:val="SmallStandard"/>
            </w:pPr>
            <w:r w:rsidRPr="00207506">
              <w:t>0..*</w:t>
            </w:r>
          </w:p>
        </w:tc>
        <w:tc>
          <w:tcPr>
            <w:tcW w:w="567" w:type="dxa"/>
          </w:tcPr>
          <w:p w14:paraId="6B697CD1" w14:textId="77777777" w:rsidR="000234BB" w:rsidRPr="00D331EF" w:rsidRDefault="000234BB" w:rsidP="00725808">
            <w:pPr>
              <w:pStyle w:val="SmallStandard"/>
            </w:pPr>
            <w:r>
              <w:t>N</w:t>
            </w:r>
          </w:p>
        </w:tc>
        <w:tc>
          <w:tcPr>
            <w:tcW w:w="3969" w:type="dxa"/>
          </w:tcPr>
          <w:p w14:paraId="48E64314" w14:textId="77777777" w:rsidR="000234BB" w:rsidRDefault="000234BB" w:rsidP="00725808"/>
        </w:tc>
      </w:tr>
    </w:tbl>
    <w:p w14:paraId="048C3F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A7B9799" w14:textId="77777777" w:rsidTr="00725808">
        <w:tc>
          <w:tcPr>
            <w:tcW w:w="2296" w:type="dxa"/>
            <w:gridSpan w:val="2"/>
          </w:tcPr>
          <w:p w14:paraId="135994D5"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EAF5AD6"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83CAB11" w14:textId="77777777" w:rsidR="000234BB" w:rsidRDefault="000234BB" w:rsidP="00725808">
            <w:pPr>
              <w:jc w:val="center"/>
              <w:rPr>
                <w:b/>
                <w:sz w:val="16"/>
                <w:szCs w:val="16"/>
                <w:lang w:val="en-GB"/>
              </w:rPr>
            </w:pPr>
            <w:r>
              <w:rPr>
                <w:b/>
                <w:sz w:val="16"/>
                <w:szCs w:val="16"/>
                <w:lang w:val="en-GB"/>
              </w:rPr>
              <w:t>General</w:t>
            </w:r>
          </w:p>
        </w:tc>
      </w:tr>
      <w:tr w:rsidR="000234BB" w:rsidRPr="00720F6F" w14:paraId="5153977B" w14:textId="77777777" w:rsidTr="00725808">
        <w:tc>
          <w:tcPr>
            <w:tcW w:w="1588" w:type="dxa"/>
          </w:tcPr>
          <w:p w14:paraId="62739C0D" w14:textId="77777777" w:rsidR="000234BB" w:rsidRDefault="000234BB" w:rsidP="00725808">
            <w:pPr>
              <w:rPr>
                <w:b/>
                <w:sz w:val="16"/>
                <w:szCs w:val="16"/>
                <w:lang w:val="en-GB"/>
              </w:rPr>
            </w:pPr>
            <w:r>
              <w:rPr>
                <w:b/>
                <w:sz w:val="16"/>
                <w:szCs w:val="16"/>
                <w:lang w:val="en-GB"/>
              </w:rPr>
              <w:t>Type</w:t>
            </w:r>
          </w:p>
        </w:tc>
        <w:tc>
          <w:tcPr>
            <w:tcW w:w="708" w:type="dxa"/>
          </w:tcPr>
          <w:p w14:paraId="083685E7" w14:textId="77777777" w:rsidR="000234BB" w:rsidRDefault="000234BB" w:rsidP="00725808">
            <w:pPr>
              <w:rPr>
                <w:b/>
                <w:sz w:val="16"/>
                <w:szCs w:val="16"/>
                <w:lang w:val="en-GB"/>
              </w:rPr>
            </w:pPr>
            <w:r>
              <w:rPr>
                <w:b/>
                <w:sz w:val="16"/>
                <w:szCs w:val="16"/>
                <w:lang w:val="en-GB"/>
              </w:rPr>
              <w:t>Mult</w:t>
            </w:r>
          </w:p>
        </w:tc>
        <w:tc>
          <w:tcPr>
            <w:tcW w:w="1560" w:type="dxa"/>
          </w:tcPr>
          <w:p w14:paraId="2EBBA6F7" w14:textId="77777777" w:rsidR="000234BB" w:rsidRDefault="000234BB" w:rsidP="00725808">
            <w:pPr>
              <w:rPr>
                <w:b/>
                <w:sz w:val="16"/>
                <w:szCs w:val="16"/>
                <w:lang w:val="en-GB"/>
              </w:rPr>
            </w:pPr>
            <w:r>
              <w:rPr>
                <w:b/>
                <w:sz w:val="16"/>
                <w:szCs w:val="16"/>
                <w:lang w:val="en-GB"/>
              </w:rPr>
              <w:t>Role</w:t>
            </w:r>
          </w:p>
        </w:tc>
        <w:tc>
          <w:tcPr>
            <w:tcW w:w="708" w:type="dxa"/>
          </w:tcPr>
          <w:p w14:paraId="70012679" w14:textId="77777777" w:rsidR="000234BB" w:rsidRDefault="000234BB" w:rsidP="00725808">
            <w:pPr>
              <w:rPr>
                <w:b/>
                <w:sz w:val="16"/>
                <w:szCs w:val="16"/>
                <w:lang w:val="en-GB"/>
              </w:rPr>
            </w:pPr>
            <w:r>
              <w:rPr>
                <w:b/>
                <w:sz w:val="16"/>
                <w:szCs w:val="16"/>
                <w:lang w:val="en-GB"/>
              </w:rPr>
              <w:t>Mult</w:t>
            </w:r>
          </w:p>
        </w:tc>
        <w:tc>
          <w:tcPr>
            <w:tcW w:w="567" w:type="dxa"/>
          </w:tcPr>
          <w:p w14:paraId="772DDA8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5246C18" w14:textId="77777777" w:rsidR="000234BB" w:rsidRPr="008359F5" w:rsidRDefault="000234BB" w:rsidP="00725808">
            <w:pPr>
              <w:rPr>
                <w:b/>
                <w:sz w:val="16"/>
                <w:szCs w:val="16"/>
                <w:lang w:val="en-GB"/>
              </w:rPr>
            </w:pPr>
            <w:r>
              <w:rPr>
                <w:b/>
                <w:sz w:val="16"/>
                <w:szCs w:val="16"/>
                <w:lang w:val="en-GB"/>
              </w:rPr>
              <w:t>Comment</w:t>
            </w:r>
          </w:p>
        </w:tc>
      </w:tr>
      <w:tr w:rsidR="000234BB" w:rsidRPr="00266E64" w14:paraId="384F93E5" w14:textId="77777777" w:rsidTr="00725808">
        <w:tc>
          <w:tcPr>
            <w:tcW w:w="1588" w:type="dxa"/>
          </w:tcPr>
          <w:p w14:paraId="0EE71D75" w14:textId="77777777" w:rsidR="000234BB" w:rsidRPr="00634625" w:rsidRDefault="000234BB" w:rsidP="00725808">
            <w:pPr>
              <w:pStyle w:val="SmallStandard"/>
            </w:pPr>
            <w:r>
              <w:t>ContactPoint</w:t>
            </w:r>
          </w:p>
        </w:tc>
        <w:tc>
          <w:tcPr>
            <w:tcW w:w="708" w:type="dxa"/>
          </w:tcPr>
          <w:p w14:paraId="5361C7D3" w14:textId="77777777" w:rsidR="000234BB" w:rsidRPr="00D331EF" w:rsidRDefault="000234BB" w:rsidP="00725808">
            <w:pPr>
              <w:pStyle w:val="SmallStandard"/>
            </w:pPr>
            <w:r w:rsidRPr="00D01517">
              <w:t>1</w:t>
            </w:r>
          </w:p>
        </w:tc>
        <w:tc>
          <w:tcPr>
            <w:tcW w:w="1560" w:type="dxa"/>
          </w:tcPr>
          <w:p w14:paraId="693BDDF0" w14:textId="77777777" w:rsidR="000234BB" w:rsidRPr="00132C43" w:rsidRDefault="000234BB" w:rsidP="00725808">
            <w:pPr>
              <w:pStyle w:val="SmallStandard"/>
            </w:pPr>
            <w:r>
              <w:t>wireMounting</w:t>
            </w:r>
          </w:p>
        </w:tc>
        <w:tc>
          <w:tcPr>
            <w:tcW w:w="708" w:type="dxa"/>
          </w:tcPr>
          <w:p w14:paraId="38BE3CCB" w14:textId="77777777" w:rsidR="000234BB" w:rsidRPr="00D331EF" w:rsidRDefault="000234BB" w:rsidP="00725808">
            <w:pPr>
              <w:pStyle w:val="SmallStandard"/>
            </w:pPr>
            <w:r w:rsidRPr="00D01517">
              <w:t>0..*</w:t>
            </w:r>
          </w:p>
        </w:tc>
        <w:tc>
          <w:tcPr>
            <w:tcW w:w="567" w:type="dxa"/>
          </w:tcPr>
          <w:p w14:paraId="752F1434" w14:textId="77777777" w:rsidR="000234BB" w:rsidRDefault="000234BB" w:rsidP="00725808">
            <w:pPr>
              <w:pStyle w:val="SmallStandard"/>
            </w:pPr>
            <w:r>
              <w:t>Y</w:t>
            </w:r>
          </w:p>
        </w:tc>
        <w:tc>
          <w:tcPr>
            <w:tcW w:w="3969" w:type="dxa"/>
          </w:tcPr>
          <w:p w14:paraId="2A2714A4" w14:textId="77777777" w:rsidR="000234BB" w:rsidRDefault="000234BB" w:rsidP="00725808">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5FE99A7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5" w:name="_91d03e0ef5413ad312cb12ac52afc758"/>
      <w:r>
        <w:rPr>
          <w:lang w:val="en-GB"/>
        </w:rPr>
        <w:t>WireMountingDetail</w:t>
      </w:r>
      <w:bookmarkEnd w:id="1235"/>
    </w:p>
    <w:p w14:paraId="1FD8DFF7" w14:textId="77777777" w:rsidR="000234BB" w:rsidRPr="00266E64" w:rsidRDefault="000234BB" w:rsidP="000234BB">
      <w:pPr>
        <w:rPr>
          <w:lang w:val="en-GB"/>
        </w:rPr>
      </w:pPr>
      <w:r w:rsidRPr="00266E64">
        <w:rPr>
          <w:sz w:val="18"/>
          <w:szCs w:val="18"/>
          <w:lang w:val="en-GB"/>
        </w:rPr>
        <w:t>With a WireMountingDetail it is possible to describe a detailed wire mounting.</w:t>
      </w:r>
    </w:p>
    <w:p w14:paraId="5E14DACC" w14:textId="77777777" w:rsidR="000234BB" w:rsidRPr="00266E64" w:rsidRDefault="000234BB" w:rsidP="000234BB">
      <w:pPr>
        <w:rPr>
          <w:lang w:val="en-GB"/>
        </w:rPr>
      </w:pPr>
      <w:r w:rsidRPr="00266E64">
        <w:rPr>
          <w:sz w:val="18"/>
          <w:szCs w:val="18"/>
          <w:lang w:val="en-GB"/>
        </w:rPr>
        <w:t>This is needed if the information which wire end is mounted onto which wire reception is important (e.g. coax contacts).</w:t>
      </w:r>
    </w:p>
    <w:p w14:paraId="611ABCA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2999C7B" w14:textId="77777777" w:rsidTr="00725808">
        <w:tc>
          <w:tcPr>
            <w:tcW w:w="2013" w:type="dxa"/>
            <w:tcMar>
              <w:top w:w="28" w:type="dxa"/>
              <w:left w:w="28" w:type="dxa"/>
              <w:bottom w:w="28" w:type="dxa"/>
              <w:right w:w="28" w:type="dxa"/>
            </w:tcMar>
          </w:tcPr>
          <w:p w14:paraId="59C4CFE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698ED6" w14:textId="79E2409C"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76C97815" w14:textId="77777777" w:rsidTr="00725808">
        <w:tc>
          <w:tcPr>
            <w:tcW w:w="2013" w:type="dxa"/>
            <w:tcMar>
              <w:top w:w="28" w:type="dxa"/>
              <w:left w:w="28" w:type="dxa"/>
              <w:bottom w:w="28" w:type="dxa"/>
              <w:right w:w="28" w:type="dxa"/>
            </w:tcMar>
          </w:tcPr>
          <w:p w14:paraId="3A14F48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0F58A5A" w14:textId="77777777" w:rsidR="000234BB" w:rsidRDefault="000234BB" w:rsidP="00725808"/>
        </w:tc>
      </w:tr>
      <w:tr w:rsidR="000234BB" w:rsidRPr="008359F5" w14:paraId="3F68BD0F" w14:textId="77777777" w:rsidTr="00725808">
        <w:tc>
          <w:tcPr>
            <w:tcW w:w="2013" w:type="dxa"/>
            <w:tcMar>
              <w:top w:w="28" w:type="dxa"/>
              <w:left w:w="28" w:type="dxa"/>
              <w:bottom w:w="28" w:type="dxa"/>
              <w:right w:w="28" w:type="dxa"/>
            </w:tcMar>
          </w:tcPr>
          <w:p w14:paraId="2A10B23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91DA18" w14:textId="77777777" w:rsidR="000234BB" w:rsidRPr="000437C1" w:rsidRDefault="000234BB" w:rsidP="00725808">
            <w:pPr>
              <w:pStyle w:val="SmallStandard"/>
            </w:pPr>
            <w:r>
              <w:t>false</w:t>
            </w:r>
          </w:p>
        </w:tc>
      </w:tr>
    </w:tbl>
    <w:p w14:paraId="3029C95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CE6C7CD" w14:textId="77777777" w:rsidTr="00725808">
        <w:tc>
          <w:tcPr>
            <w:tcW w:w="3856" w:type="dxa"/>
            <w:gridSpan w:val="3"/>
          </w:tcPr>
          <w:p w14:paraId="4E1D9666" w14:textId="77777777" w:rsidR="000234BB" w:rsidRDefault="000234BB" w:rsidP="00725808">
            <w:pPr>
              <w:jc w:val="center"/>
              <w:rPr>
                <w:b/>
                <w:sz w:val="16"/>
                <w:szCs w:val="16"/>
                <w:lang w:val="en-GB"/>
              </w:rPr>
            </w:pPr>
            <w:r>
              <w:rPr>
                <w:b/>
                <w:sz w:val="16"/>
                <w:szCs w:val="16"/>
                <w:lang w:val="en-GB"/>
              </w:rPr>
              <w:t>Other End</w:t>
            </w:r>
          </w:p>
        </w:tc>
        <w:tc>
          <w:tcPr>
            <w:tcW w:w="708" w:type="dxa"/>
          </w:tcPr>
          <w:p w14:paraId="601F9CB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7CB4A1B" w14:textId="77777777" w:rsidR="000234BB" w:rsidRDefault="000234BB" w:rsidP="00725808">
            <w:pPr>
              <w:jc w:val="center"/>
              <w:rPr>
                <w:b/>
                <w:sz w:val="16"/>
                <w:szCs w:val="16"/>
                <w:lang w:val="en-GB"/>
              </w:rPr>
            </w:pPr>
            <w:r>
              <w:rPr>
                <w:b/>
                <w:sz w:val="16"/>
                <w:szCs w:val="16"/>
                <w:lang w:val="en-GB"/>
              </w:rPr>
              <w:t>General</w:t>
            </w:r>
          </w:p>
        </w:tc>
      </w:tr>
      <w:tr w:rsidR="000234BB" w:rsidRPr="00720F6F" w14:paraId="1F9A21DF" w14:textId="77777777" w:rsidTr="00725808">
        <w:tc>
          <w:tcPr>
            <w:tcW w:w="1573" w:type="dxa"/>
          </w:tcPr>
          <w:p w14:paraId="0C8BBCB9" w14:textId="77777777" w:rsidR="000234BB" w:rsidRDefault="000234BB" w:rsidP="00725808">
            <w:pPr>
              <w:rPr>
                <w:b/>
                <w:sz w:val="16"/>
                <w:szCs w:val="16"/>
                <w:lang w:val="en-GB"/>
              </w:rPr>
            </w:pPr>
            <w:r>
              <w:rPr>
                <w:b/>
                <w:sz w:val="16"/>
                <w:szCs w:val="16"/>
                <w:lang w:val="en-GB"/>
              </w:rPr>
              <w:t>Type</w:t>
            </w:r>
          </w:p>
        </w:tc>
        <w:tc>
          <w:tcPr>
            <w:tcW w:w="1574" w:type="dxa"/>
          </w:tcPr>
          <w:p w14:paraId="67D3AFFD" w14:textId="77777777" w:rsidR="000234BB" w:rsidRDefault="000234BB" w:rsidP="00725808">
            <w:pPr>
              <w:rPr>
                <w:b/>
                <w:sz w:val="16"/>
                <w:szCs w:val="16"/>
                <w:lang w:val="en-GB"/>
              </w:rPr>
            </w:pPr>
            <w:r>
              <w:rPr>
                <w:b/>
                <w:sz w:val="16"/>
                <w:szCs w:val="16"/>
                <w:lang w:val="en-GB"/>
              </w:rPr>
              <w:t>Role</w:t>
            </w:r>
          </w:p>
        </w:tc>
        <w:tc>
          <w:tcPr>
            <w:tcW w:w="708" w:type="dxa"/>
          </w:tcPr>
          <w:p w14:paraId="3F137240" w14:textId="77777777" w:rsidR="000234BB" w:rsidRDefault="000234BB" w:rsidP="00725808">
            <w:pPr>
              <w:rPr>
                <w:b/>
                <w:sz w:val="16"/>
                <w:szCs w:val="16"/>
                <w:lang w:val="en-GB"/>
              </w:rPr>
            </w:pPr>
            <w:r>
              <w:rPr>
                <w:b/>
                <w:sz w:val="16"/>
                <w:szCs w:val="16"/>
                <w:lang w:val="en-GB"/>
              </w:rPr>
              <w:t>Mult</w:t>
            </w:r>
          </w:p>
        </w:tc>
        <w:tc>
          <w:tcPr>
            <w:tcW w:w="709" w:type="dxa"/>
          </w:tcPr>
          <w:p w14:paraId="6812C5F5" w14:textId="77777777" w:rsidR="000234BB" w:rsidRDefault="000234BB" w:rsidP="00725808">
            <w:pPr>
              <w:rPr>
                <w:b/>
                <w:sz w:val="16"/>
                <w:szCs w:val="16"/>
                <w:lang w:val="en-GB"/>
              </w:rPr>
            </w:pPr>
            <w:r>
              <w:rPr>
                <w:b/>
                <w:sz w:val="16"/>
                <w:szCs w:val="16"/>
                <w:lang w:val="en-GB"/>
              </w:rPr>
              <w:t>Mult</w:t>
            </w:r>
          </w:p>
        </w:tc>
        <w:tc>
          <w:tcPr>
            <w:tcW w:w="567" w:type="dxa"/>
          </w:tcPr>
          <w:p w14:paraId="3341378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7FAE7C3" w14:textId="77777777" w:rsidR="000234BB" w:rsidRPr="008359F5" w:rsidRDefault="000234BB" w:rsidP="00725808">
            <w:pPr>
              <w:rPr>
                <w:b/>
                <w:sz w:val="16"/>
                <w:szCs w:val="16"/>
                <w:lang w:val="en-GB"/>
              </w:rPr>
            </w:pPr>
            <w:r>
              <w:rPr>
                <w:b/>
                <w:sz w:val="16"/>
                <w:szCs w:val="16"/>
                <w:lang w:val="en-GB"/>
              </w:rPr>
              <w:t>Comment</w:t>
            </w:r>
          </w:p>
        </w:tc>
      </w:tr>
      <w:tr w:rsidR="000234BB" w:rsidRPr="00266E64" w14:paraId="4A6DF08A" w14:textId="77777777" w:rsidTr="00725808">
        <w:tc>
          <w:tcPr>
            <w:tcW w:w="1573" w:type="dxa"/>
          </w:tcPr>
          <w:p w14:paraId="77122F6A" w14:textId="77777777" w:rsidR="000234BB" w:rsidRPr="00634625" w:rsidRDefault="000234BB" w:rsidP="00725808">
            <w:pPr>
              <w:pStyle w:val="SmallStandard"/>
            </w:pPr>
            <w:r>
              <w:t>WireEnd</w:t>
            </w:r>
          </w:p>
        </w:tc>
        <w:tc>
          <w:tcPr>
            <w:tcW w:w="1574" w:type="dxa"/>
          </w:tcPr>
          <w:p w14:paraId="0FB1F9AF" w14:textId="77777777" w:rsidR="000234BB" w:rsidRPr="00132C43" w:rsidRDefault="000234BB" w:rsidP="00725808">
            <w:pPr>
              <w:pStyle w:val="SmallStandard"/>
            </w:pPr>
            <w:r>
              <w:t>referencedWireEnd</w:t>
            </w:r>
          </w:p>
        </w:tc>
        <w:tc>
          <w:tcPr>
            <w:tcW w:w="708" w:type="dxa"/>
          </w:tcPr>
          <w:p w14:paraId="39C471EF" w14:textId="77777777" w:rsidR="000234BB" w:rsidRPr="00D331EF" w:rsidRDefault="000234BB" w:rsidP="00725808">
            <w:pPr>
              <w:pStyle w:val="SmallStandard"/>
            </w:pPr>
            <w:r w:rsidRPr="00574783">
              <w:t>1..*</w:t>
            </w:r>
          </w:p>
        </w:tc>
        <w:tc>
          <w:tcPr>
            <w:tcW w:w="709" w:type="dxa"/>
          </w:tcPr>
          <w:p w14:paraId="4053C2FA" w14:textId="77777777" w:rsidR="000234BB" w:rsidRPr="00D331EF" w:rsidRDefault="000234BB" w:rsidP="00725808">
            <w:pPr>
              <w:pStyle w:val="SmallStandard"/>
            </w:pPr>
            <w:r w:rsidRPr="00207506">
              <w:t>0..*</w:t>
            </w:r>
          </w:p>
        </w:tc>
        <w:tc>
          <w:tcPr>
            <w:tcW w:w="567" w:type="dxa"/>
          </w:tcPr>
          <w:p w14:paraId="686BD2E6" w14:textId="77777777" w:rsidR="000234BB" w:rsidRPr="00D331EF" w:rsidRDefault="000234BB" w:rsidP="00725808">
            <w:pPr>
              <w:pStyle w:val="SmallStandard"/>
            </w:pPr>
            <w:r>
              <w:t>N</w:t>
            </w:r>
          </w:p>
        </w:tc>
        <w:tc>
          <w:tcPr>
            <w:tcW w:w="3969" w:type="dxa"/>
          </w:tcPr>
          <w:p w14:paraId="0B86B8D8" w14:textId="77777777" w:rsidR="000234BB" w:rsidRDefault="000234BB" w:rsidP="00725808">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r w:rsidR="000234BB" w:rsidRPr="00266E64" w14:paraId="6F2A54DB" w14:textId="77777777" w:rsidTr="00725808">
        <w:tc>
          <w:tcPr>
            <w:tcW w:w="1573" w:type="dxa"/>
          </w:tcPr>
          <w:p w14:paraId="76B1AF34" w14:textId="77777777" w:rsidR="000234BB" w:rsidRPr="00634625" w:rsidRDefault="000234BB" w:rsidP="00725808">
            <w:pPr>
              <w:pStyle w:val="SmallStandard"/>
            </w:pPr>
            <w:r>
              <w:t>WireReceptionReference</w:t>
            </w:r>
          </w:p>
        </w:tc>
        <w:tc>
          <w:tcPr>
            <w:tcW w:w="1574" w:type="dxa"/>
          </w:tcPr>
          <w:p w14:paraId="199B4C43" w14:textId="77777777" w:rsidR="000234BB" w:rsidRPr="00132C43" w:rsidRDefault="000234BB" w:rsidP="00725808">
            <w:pPr>
              <w:pStyle w:val="SmallStandard"/>
            </w:pPr>
            <w:r>
              <w:t>contactedWireReception</w:t>
            </w:r>
          </w:p>
        </w:tc>
        <w:tc>
          <w:tcPr>
            <w:tcW w:w="708" w:type="dxa"/>
          </w:tcPr>
          <w:p w14:paraId="75C96F3E" w14:textId="77777777" w:rsidR="000234BB" w:rsidRPr="00D331EF" w:rsidRDefault="000234BB" w:rsidP="00725808">
            <w:pPr>
              <w:pStyle w:val="SmallStandard"/>
            </w:pPr>
            <w:r w:rsidRPr="00574783">
              <w:t>1</w:t>
            </w:r>
          </w:p>
        </w:tc>
        <w:tc>
          <w:tcPr>
            <w:tcW w:w="709" w:type="dxa"/>
          </w:tcPr>
          <w:p w14:paraId="4BBD939C" w14:textId="77777777" w:rsidR="000234BB" w:rsidRPr="00D331EF" w:rsidRDefault="000234BB" w:rsidP="00725808">
            <w:pPr>
              <w:pStyle w:val="SmallStandard"/>
            </w:pPr>
            <w:r w:rsidRPr="00207506">
              <w:t>0..*</w:t>
            </w:r>
          </w:p>
        </w:tc>
        <w:tc>
          <w:tcPr>
            <w:tcW w:w="567" w:type="dxa"/>
          </w:tcPr>
          <w:p w14:paraId="42D4ABB4" w14:textId="77777777" w:rsidR="000234BB" w:rsidRPr="00D331EF" w:rsidRDefault="000234BB" w:rsidP="00725808">
            <w:pPr>
              <w:pStyle w:val="SmallStandard"/>
            </w:pPr>
            <w:r>
              <w:t>N</w:t>
            </w:r>
          </w:p>
        </w:tc>
        <w:tc>
          <w:tcPr>
            <w:tcW w:w="3969" w:type="dxa"/>
          </w:tcPr>
          <w:p w14:paraId="73CBDEAC" w14:textId="77777777" w:rsidR="000234BB" w:rsidRDefault="000234BB" w:rsidP="00725808">
            <w:pPr>
              <w:pStyle w:val="SmallStandard"/>
            </w:pPr>
            <w:r w:rsidRPr="00491287">
              <w:t xml:space="preserve">References the WireReception that is used for the WireMounting. </w:t>
            </w:r>
          </w:p>
        </w:tc>
      </w:tr>
    </w:tbl>
    <w:p w14:paraId="460656C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9F9DF45" w14:textId="77777777" w:rsidTr="00725808">
        <w:tc>
          <w:tcPr>
            <w:tcW w:w="2296" w:type="dxa"/>
            <w:gridSpan w:val="2"/>
          </w:tcPr>
          <w:p w14:paraId="7C3D29C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178845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7790D24" w14:textId="77777777" w:rsidR="000234BB" w:rsidRDefault="000234BB" w:rsidP="00725808">
            <w:pPr>
              <w:jc w:val="center"/>
              <w:rPr>
                <w:b/>
                <w:sz w:val="16"/>
                <w:szCs w:val="16"/>
                <w:lang w:val="en-GB"/>
              </w:rPr>
            </w:pPr>
            <w:r>
              <w:rPr>
                <w:b/>
                <w:sz w:val="16"/>
                <w:szCs w:val="16"/>
                <w:lang w:val="en-GB"/>
              </w:rPr>
              <w:t>General</w:t>
            </w:r>
          </w:p>
        </w:tc>
      </w:tr>
      <w:tr w:rsidR="000234BB" w:rsidRPr="00720F6F" w14:paraId="404DCCFC" w14:textId="77777777" w:rsidTr="00725808">
        <w:tc>
          <w:tcPr>
            <w:tcW w:w="1588" w:type="dxa"/>
          </w:tcPr>
          <w:p w14:paraId="21F70E98" w14:textId="77777777" w:rsidR="000234BB" w:rsidRDefault="000234BB" w:rsidP="00725808">
            <w:pPr>
              <w:rPr>
                <w:b/>
                <w:sz w:val="16"/>
                <w:szCs w:val="16"/>
                <w:lang w:val="en-GB"/>
              </w:rPr>
            </w:pPr>
            <w:r>
              <w:rPr>
                <w:b/>
                <w:sz w:val="16"/>
                <w:szCs w:val="16"/>
                <w:lang w:val="en-GB"/>
              </w:rPr>
              <w:t>Type</w:t>
            </w:r>
          </w:p>
        </w:tc>
        <w:tc>
          <w:tcPr>
            <w:tcW w:w="708" w:type="dxa"/>
          </w:tcPr>
          <w:p w14:paraId="1DF79D5C" w14:textId="77777777" w:rsidR="000234BB" w:rsidRDefault="000234BB" w:rsidP="00725808">
            <w:pPr>
              <w:rPr>
                <w:b/>
                <w:sz w:val="16"/>
                <w:szCs w:val="16"/>
                <w:lang w:val="en-GB"/>
              </w:rPr>
            </w:pPr>
            <w:r>
              <w:rPr>
                <w:b/>
                <w:sz w:val="16"/>
                <w:szCs w:val="16"/>
                <w:lang w:val="en-GB"/>
              </w:rPr>
              <w:t>Mult</w:t>
            </w:r>
          </w:p>
        </w:tc>
        <w:tc>
          <w:tcPr>
            <w:tcW w:w="1560" w:type="dxa"/>
          </w:tcPr>
          <w:p w14:paraId="3F5C987B" w14:textId="77777777" w:rsidR="000234BB" w:rsidRDefault="000234BB" w:rsidP="00725808">
            <w:pPr>
              <w:rPr>
                <w:b/>
                <w:sz w:val="16"/>
                <w:szCs w:val="16"/>
                <w:lang w:val="en-GB"/>
              </w:rPr>
            </w:pPr>
            <w:r>
              <w:rPr>
                <w:b/>
                <w:sz w:val="16"/>
                <w:szCs w:val="16"/>
                <w:lang w:val="en-GB"/>
              </w:rPr>
              <w:t>Role</w:t>
            </w:r>
          </w:p>
        </w:tc>
        <w:tc>
          <w:tcPr>
            <w:tcW w:w="708" w:type="dxa"/>
          </w:tcPr>
          <w:p w14:paraId="5E527A27" w14:textId="77777777" w:rsidR="000234BB" w:rsidRDefault="000234BB" w:rsidP="00725808">
            <w:pPr>
              <w:rPr>
                <w:b/>
                <w:sz w:val="16"/>
                <w:szCs w:val="16"/>
                <w:lang w:val="en-GB"/>
              </w:rPr>
            </w:pPr>
            <w:r>
              <w:rPr>
                <w:b/>
                <w:sz w:val="16"/>
                <w:szCs w:val="16"/>
                <w:lang w:val="en-GB"/>
              </w:rPr>
              <w:t>Mult</w:t>
            </w:r>
          </w:p>
        </w:tc>
        <w:tc>
          <w:tcPr>
            <w:tcW w:w="567" w:type="dxa"/>
          </w:tcPr>
          <w:p w14:paraId="1D25115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2173B61" w14:textId="77777777" w:rsidR="000234BB" w:rsidRPr="008359F5" w:rsidRDefault="000234BB" w:rsidP="00725808">
            <w:pPr>
              <w:rPr>
                <w:b/>
                <w:sz w:val="16"/>
                <w:szCs w:val="16"/>
                <w:lang w:val="en-GB"/>
              </w:rPr>
            </w:pPr>
            <w:r>
              <w:rPr>
                <w:b/>
                <w:sz w:val="16"/>
                <w:szCs w:val="16"/>
                <w:lang w:val="en-GB"/>
              </w:rPr>
              <w:t>Comment</w:t>
            </w:r>
          </w:p>
        </w:tc>
      </w:tr>
      <w:tr w:rsidR="000234BB" w:rsidRPr="00266E64" w14:paraId="71FCA646" w14:textId="77777777" w:rsidTr="00725808">
        <w:tc>
          <w:tcPr>
            <w:tcW w:w="1588" w:type="dxa"/>
          </w:tcPr>
          <w:p w14:paraId="03BDA3BC" w14:textId="77777777" w:rsidR="000234BB" w:rsidRPr="00634625" w:rsidRDefault="000234BB" w:rsidP="00725808">
            <w:pPr>
              <w:pStyle w:val="SmallStandard"/>
            </w:pPr>
            <w:r>
              <w:t>WireMounting</w:t>
            </w:r>
          </w:p>
        </w:tc>
        <w:tc>
          <w:tcPr>
            <w:tcW w:w="708" w:type="dxa"/>
          </w:tcPr>
          <w:p w14:paraId="1D3F2204" w14:textId="77777777" w:rsidR="000234BB" w:rsidRPr="00D331EF" w:rsidRDefault="000234BB" w:rsidP="00725808">
            <w:pPr>
              <w:pStyle w:val="SmallStandard"/>
            </w:pPr>
            <w:r w:rsidRPr="00D01517">
              <w:t>1</w:t>
            </w:r>
          </w:p>
        </w:tc>
        <w:tc>
          <w:tcPr>
            <w:tcW w:w="1560" w:type="dxa"/>
          </w:tcPr>
          <w:p w14:paraId="1A08A835" w14:textId="77777777" w:rsidR="000234BB" w:rsidRPr="00132C43" w:rsidRDefault="000234BB" w:rsidP="00725808">
            <w:pPr>
              <w:pStyle w:val="SmallStandard"/>
            </w:pPr>
            <w:r>
              <w:t>wireMountingDetail</w:t>
            </w:r>
          </w:p>
        </w:tc>
        <w:tc>
          <w:tcPr>
            <w:tcW w:w="708" w:type="dxa"/>
          </w:tcPr>
          <w:p w14:paraId="5929A7EF" w14:textId="77777777" w:rsidR="000234BB" w:rsidRPr="00D331EF" w:rsidRDefault="000234BB" w:rsidP="00725808">
            <w:pPr>
              <w:pStyle w:val="SmallStandard"/>
            </w:pPr>
            <w:r w:rsidRPr="00D01517">
              <w:t>0..*</w:t>
            </w:r>
          </w:p>
        </w:tc>
        <w:tc>
          <w:tcPr>
            <w:tcW w:w="567" w:type="dxa"/>
          </w:tcPr>
          <w:p w14:paraId="2E1C5BE2" w14:textId="77777777" w:rsidR="000234BB" w:rsidRDefault="000234BB" w:rsidP="00725808">
            <w:pPr>
              <w:pStyle w:val="SmallStandard"/>
            </w:pPr>
            <w:r>
              <w:t>Y</w:t>
            </w:r>
          </w:p>
        </w:tc>
        <w:tc>
          <w:tcPr>
            <w:tcW w:w="3969" w:type="dxa"/>
          </w:tcPr>
          <w:p w14:paraId="10FDC1B3" w14:textId="77777777" w:rsidR="000234BB" w:rsidRPr="00266E64" w:rsidRDefault="000234BB" w:rsidP="00725808">
            <w:pPr>
              <w:jc w:val="left"/>
              <w:rPr>
                <w:lang w:val="en-GB"/>
              </w:rPr>
            </w:pPr>
            <w:r w:rsidRPr="00266E64">
              <w:rPr>
                <w:sz w:val="16"/>
                <w:szCs w:val="16"/>
                <w:lang w:val="en-GB"/>
              </w:rPr>
              <w:t>Specifies the WireMoutingDetails, if a detailed description of the relationships between WireEnds and WireReceptions is needed.</w:t>
            </w:r>
          </w:p>
        </w:tc>
      </w:tr>
    </w:tbl>
    <w:p w14:paraId="0483B8C1"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236" w:name="_Toc33620318"/>
      <w:r>
        <w:rPr>
          <w:lang w:val="en-GB"/>
        </w:rPr>
        <w:t xml:space="preserve">Module </w:t>
      </w:r>
      <w:bookmarkStart w:id="1237" w:name="_f48c8ff0c3b1b9fa79990d1e924a30a0"/>
      <w:r>
        <w:rPr>
          <w:lang w:val="en-GB"/>
        </w:rPr>
        <w:t>core</w:t>
      </w:r>
      <w:bookmarkEnd w:id="1237"/>
      <w:bookmarkEnd w:id="1236"/>
    </w:p>
    <w:p w14:paraId="4C53783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8" w:name="_d7ced5b83d469a46c5f13ebbfb6877a4"/>
      <w:r>
        <w:rPr>
          <w:lang w:val="en-GB"/>
        </w:rPr>
        <w:t>AbstractLocalizedString</w:t>
      </w:r>
      <w:bookmarkEnd w:id="1238"/>
    </w:p>
    <w:p w14:paraId="3936AC7E" w14:textId="77777777" w:rsidR="000234BB" w:rsidRPr="00620BBE" w:rsidRDefault="000234BB" w:rsidP="000234BB">
      <w:pPr>
        <w:pStyle w:val="SmallStandard"/>
      </w:pPr>
      <w:r w:rsidRPr="00F91ACD">
        <w:rPr>
          <w:sz w:val="18"/>
          <w:szCs w:val="18"/>
        </w:rPr>
        <w:t xml:space="preserve">Abstract super-class for Localized text values. </w:t>
      </w:r>
    </w:p>
    <w:p w14:paraId="01843C9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548B284" w14:textId="77777777" w:rsidTr="00725808">
        <w:tc>
          <w:tcPr>
            <w:tcW w:w="2013" w:type="dxa"/>
            <w:tcMar>
              <w:top w:w="28" w:type="dxa"/>
              <w:left w:w="28" w:type="dxa"/>
              <w:bottom w:w="28" w:type="dxa"/>
              <w:right w:w="28" w:type="dxa"/>
            </w:tcMar>
          </w:tcPr>
          <w:p w14:paraId="49140B2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0FD6CEE" w14:textId="77777777" w:rsidR="000234BB" w:rsidRDefault="000234BB" w:rsidP="00725808"/>
        </w:tc>
      </w:tr>
      <w:tr w:rsidR="000234BB" w:rsidRPr="008359F5" w14:paraId="73727FCB" w14:textId="77777777" w:rsidTr="00725808">
        <w:tc>
          <w:tcPr>
            <w:tcW w:w="2013" w:type="dxa"/>
            <w:tcMar>
              <w:top w:w="28" w:type="dxa"/>
              <w:left w:w="28" w:type="dxa"/>
              <w:bottom w:w="28" w:type="dxa"/>
              <w:right w:w="28" w:type="dxa"/>
            </w:tcMar>
          </w:tcPr>
          <w:p w14:paraId="40F5337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C34674" w14:textId="77777777" w:rsidR="000234BB" w:rsidRDefault="000234BB" w:rsidP="00725808"/>
        </w:tc>
      </w:tr>
      <w:tr w:rsidR="000234BB" w:rsidRPr="008359F5" w14:paraId="49462337" w14:textId="77777777" w:rsidTr="00725808">
        <w:tc>
          <w:tcPr>
            <w:tcW w:w="2013" w:type="dxa"/>
            <w:tcMar>
              <w:top w:w="28" w:type="dxa"/>
              <w:left w:w="28" w:type="dxa"/>
              <w:bottom w:w="28" w:type="dxa"/>
              <w:right w:w="28" w:type="dxa"/>
            </w:tcMar>
          </w:tcPr>
          <w:p w14:paraId="0A9D7CA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C47194" w14:textId="77777777" w:rsidR="000234BB" w:rsidRPr="000437C1" w:rsidRDefault="000234BB" w:rsidP="00725808">
            <w:pPr>
              <w:pStyle w:val="SmallStandard"/>
            </w:pPr>
            <w:r>
              <w:t>true</w:t>
            </w:r>
          </w:p>
        </w:tc>
      </w:tr>
    </w:tbl>
    <w:p w14:paraId="22C1D6C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F7625B7" w14:textId="77777777" w:rsidTr="00725808">
        <w:tc>
          <w:tcPr>
            <w:tcW w:w="2013" w:type="dxa"/>
            <w:tcMar>
              <w:top w:w="28" w:type="dxa"/>
              <w:left w:w="28" w:type="dxa"/>
              <w:bottom w:w="28" w:type="dxa"/>
              <w:right w:w="28" w:type="dxa"/>
            </w:tcMar>
          </w:tcPr>
          <w:p w14:paraId="0158D24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786D22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398B3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C9DDEB9"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4ACC2741" w14:textId="77777777" w:rsidTr="00725808">
        <w:tc>
          <w:tcPr>
            <w:tcW w:w="2013" w:type="dxa"/>
            <w:tcMar>
              <w:top w:w="28" w:type="dxa"/>
              <w:left w:w="28" w:type="dxa"/>
              <w:bottom w:w="28" w:type="dxa"/>
              <w:right w:w="28" w:type="dxa"/>
            </w:tcMar>
          </w:tcPr>
          <w:p w14:paraId="3291B466" w14:textId="77777777" w:rsidR="000234BB" w:rsidRPr="00620BBE" w:rsidRDefault="000234BB" w:rsidP="00725808">
            <w:pPr>
              <w:pStyle w:val="SmallStandard"/>
            </w:pPr>
            <w:r w:rsidRPr="00620BBE">
              <w:t>languageCode</w:t>
            </w:r>
          </w:p>
        </w:tc>
        <w:tc>
          <w:tcPr>
            <w:tcW w:w="1559" w:type="dxa"/>
            <w:tcMar>
              <w:top w:w="28" w:type="dxa"/>
              <w:left w:w="28" w:type="dxa"/>
              <w:bottom w:w="28" w:type="dxa"/>
              <w:right w:w="28" w:type="dxa"/>
            </w:tcMar>
          </w:tcPr>
          <w:p w14:paraId="1AC27B82" w14:textId="77777777" w:rsidR="000234BB" w:rsidRPr="008359F5" w:rsidRDefault="000234BB" w:rsidP="00725808">
            <w:pPr>
              <w:pStyle w:val="SmallStandard"/>
            </w:pPr>
            <w:r w:rsidRPr="00D21799">
              <w:t>LanguageCode</w:t>
            </w:r>
          </w:p>
        </w:tc>
        <w:tc>
          <w:tcPr>
            <w:tcW w:w="709" w:type="dxa"/>
            <w:tcMar>
              <w:top w:w="28" w:type="dxa"/>
              <w:left w:w="28" w:type="dxa"/>
              <w:bottom w:w="28" w:type="dxa"/>
              <w:right w:w="28" w:type="dxa"/>
            </w:tcMar>
          </w:tcPr>
          <w:p w14:paraId="3208E48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A33A84C" w14:textId="77777777" w:rsidR="000234BB" w:rsidRPr="00266E64" w:rsidRDefault="000234BB" w:rsidP="00725808">
            <w:pPr>
              <w:jc w:val="left"/>
              <w:rPr>
                <w:lang w:val="en-GB"/>
              </w:rPr>
            </w:pPr>
            <w:r w:rsidRPr="00266E64">
              <w:rPr>
                <w:sz w:val="16"/>
                <w:szCs w:val="16"/>
                <w:lang w:val="en-GB"/>
              </w:rPr>
              <w:t>References the corresponding languageCode of the value.</w:t>
            </w:r>
          </w:p>
        </w:tc>
      </w:tr>
      <w:tr w:rsidR="000234BB" w:rsidRPr="00266E64" w14:paraId="0DA7612D" w14:textId="77777777" w:rsidTr="00725808">
        <w:tc>
          <w:tcPr>
            <w:tcW w:w="2013" w:type="dxa"/>
            <w:tcMar>
              <w:top w:w="28" w:type="dxa"/>
              <w:left w:w="28" w:type="dxa"/>
              <w:bottom w:w="28" w:type="dxa"/>
              <w:right w:w="28" w:type="dxa"/>
            </w:tcMar>
          </w:tcPr>
          <w:p w14:paraId="150AB292"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5671493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3132D21"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1B73CE2" w14:textId="77777777" w:rsidR="000234BB" w:rsidRPr="00266E64" w:rsidRDefault="000234BB" w:rsidP="00725808">
            <w:pPr>
              <w:jc w:val="left"/>
              <w:rPr>
                <w:lang w:val="en-GB"/>
              </w:rPr>
            </w:pPr>
            <w:r w:rsidRPr="00266E64">
              <w:rPr>
                <w:sz w:val="16"/>
                <w:szCs w:val="16"/>
                <w:lang w:val="en-GB"/>
              </w:rPr>
              <w:t>The value of the LocalizedString in language defined by the languageCode.</w:t>
            </w:r>
          </w:p>
        </w:tc>
      </w:tr>
    </w:tbl>
    <w:p w14:paraId="6947C23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39" w:name="_cc9814eaefcb6218160662059143a976"/>
      <w:r>
        <w:rPr>
          <w:lang w:val="en-GB"/>
        </w:rPr>
        <w:t>AliasIdentification</w:t>
      </w:r>
      <w:bookmarkEnd w:id="1239"/>
    </w:p>
    <w:p w14:paraId="00F324D5" w14:textId="77777777" w:rsidR="000234BB" w:rsidRPr="00266E64" w:rsidRDefault="000234BB" w:rsidP="000234BB">
      <w:pPr>
        <w:rPr>
          <w:lang w:val="en-GB"/>
        </w:rPr>
      </w:pPr>
      <w:r w:rsidRPr="00266E64">
        <w:rPr>
          <w:sz w:val="18"/>
          <w:szCs w:val="18"/>
          <w:lang w:val="en-GB"/>
        </w:rPr>
        <w:t>Class for the definition of alias identifications. Alias identifications are additional identifications for VEC-elements, which are valid in a certain scope (e.g. PPS-ID's).</w:t>
      </w:r>
    </w:p>
    <w:p w14:paraId="0AD8B9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0B4AF3A" w14:textId="77777777" w:rsidTr="00725808">
        <w:tc>
          <w:tcPr>
            <w:tcW w:w="2013" w:type="dxa"/>
            <w:tcMar>
              <w:top w:w="28" w:type="dxa"/>
              <w:left w:w="28" w:type="dxa"/>
              <w:bottom w:w="28" w:type="dxa"/>
              <w:right w:w="28" w:type="dxa"/>
            </w:tcMar>
          </w:tcPr>
          <w:p w14:paraId="3746A23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CADE08" w14:textId="77777777" w:rsidR="000234BB" w:rsidRDefault="000234BB" w:rsidP="00725808"/>
        </w:tc>
      </w:tr>
      <w:tr w:rsidR="000234BB" w:rsidRPr="008359F5" w14:paraId="51C437CD" w14:textId="77777777" w:rsidTr="00725808">
        <w:tc>
          <w:tcPr>
            <w:tcW w:w="2013" w:type="dxa"/>
            <w:tcMar>
              <w:top w:w="28" w:type="dxa"/>
              <w:left w:w="28" w:type="dxa"/>
              <w:bottom w:w="28" w:type="dxa"/>
              <w:right w:w="28" w:type="dxa"/>
            </w:tcMar>
          </w:tcPr>
          <w:p w14:paraId="4EB3012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3F76FA" w14:textId="77777777" w:rsidR="000234BB" w:rsidRDefault="000234BB" w:rsidP="00725808"/>
        </w:tc>
      </w:tr>
      <w:tr w:rsidR="000234BB" w:rsidRPr="008359F5" w14:paraId="271F65B7" w14:textId="77777777" w:rsidTr="00725808">
        <w:tc>
          <w:tcPr>
            <w:tcW w:w="2013" w:type="dxa"/>
            <w:tcMar>
              <w:top w:w="28" w:type="dxa"/>
              <w:left w:w="28" w:type="dxa"/>
              <w:bottom w:w="28" w:type="dxa"/>
              <w:right w:w="28" w:type="dxa"/>
            </w:tcMar>
          </w:tcPr>
          <w:p w14:paraId="6F9D8B4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F56B3B" w14:textId="77777777" w:rsidR="000234BB" w:rsidRPr="000437C1" w:rsidRDefault="000234BB" w:rsidP="00725808">
            <w:pPr>
              <w:pStyle w:val="SmallStandard"/>
            </w:pPr>
            <w:r>
              <w:t>false</w:t>
            </w:r>
          </w:p>
        </w:tc>
      </w:tr>
    </w:tbl>
    <w:p w14:paraId="7A8DE88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CC0F78D" w14:textId="77777777" w:rsidTr="00725808">
        <w:tc>
          <w:tcPr>
            <w:tcW w:w="2013" w:type="dxa"/>
            <w:tcMar>
              <w:top w:w="28" w:type="dxa"/>
              <w:left w:w="28" w:type="dxa"/>
              <w:bottom w:w="28" w:type="dxa"/>
              <w:right w:w="28" w:type="dxa"/>
            </w:tcMar>
          </w:tcPr>
          <w:p w14:paraId="311F8FF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2E1C9D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B0A482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47DE4D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729F935" w14:textId="77777777" w:rsidTr="00725808">
        <w:tc>
          <w:tcPr>
            <w:tcW w:w="2013" w:type="dxa"/>
            <w:tcMar>
              <w:top w:w="28" w:type="dxa"/>
              <w:left w:w="28" w:type="dxa"/>
              <w:bottom w:w="28" w:type="dxa"/>
              <w:right w:w="28" w:type="dxa"/>
            </w:tcMar>
          </w:tcPr>
          <w:p w14:paraId="21E5C832" w14:textId="77777777" w:rsidR="000234BB" w:rsidRPr="00620BBE" w:rsidRDefault="000234BB" w:rsidP="00725808">
            <w:pPr>
              <w:pStyle w:val="SmallStandard"/>
            </w:pPr>
            <w:r w:rsidRPr="00620BBE">
              <w:t>identificationValue</w:t>
            </w:r>
          </w:p>
        </w:tc>
        <w:tc>
          <w:tcPr>
            <w:tcW w:w="1559" w:type="dxa"/>
            <w:tcMar>
              <w:top w:w="28" w:type="dxa"/>
              <w:left w:w="28" w:type="dxa"/>
              <w:bottom w:w="28" w:type="dxa"/>
              <w:right w:w="28" w:type="dxa"/>
            </w:tcMar>
          </w:tcPr>
          <w:p w14:paraId="073DF631"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F1A68F9"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33A1AFB" w14:textId="77777777" w:rsidR="000234BB" w:rsidRDefault="000234BB" w:rsidP="00725808">
            <w:pPr>
              <w:jc w:val="left"/>
            </w:pPr>
            <w:r>
              <w:rPr>
                <w:sz w:val="16"/>
                <w:szCs w:val="16"/>
              </w:rPr>
              <w:t>Specifies the identification value.</w:t>
            </w:r>
          </w:p>
        </w:tc>
      </w:tr>
      <w:tr w:rsidR="000234BB" w:rsidRPr="00266E64" w14:paraId="04A58B5B" w14:textId="77777777" w:rsidTr="00725808">
        <w:tc>
          <w:tcPr>
            <w:tcW w:w="2013" w:type="dxa"/>
            <w:tcMar>
              <w:top w:w="28" w:type="dxa"/>
              <w:left w:w="28" w:type="dxa"/>
              <w:bottom w:w="28" w:type="dxa"/>
              <w:right w:w="28" w:type="dxa"/>
            </w:tcMar>
          </w:tcPr>
          <w:p w14:paraId="304A40EB"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2BA948F8" w14:textId="77777777" w:rsidR="000234BB" w:rsidRPr="008359F5" w:rsidRDefault="000234BB" w:rsidP="00725808">
            <w:pPr>
              <w:pStyle w:val="SmallStandard"/>
            </w:pPr>
            <w:r w:rsidRPr="00D21799">
              <w:t>AliasIdentificationType</w:t>
            </w:r>
          </w:p>
        </w:tc>
        <w:tc>
          <w:tcPr>
            <w:tcW w:w="709" w:type="dxa"/>
            <w:tcMar>
              <w:top w:w="28" w:type="dxa"/>
              <w:left w:w="28" w:type="dxa"/>
              <w:bottom w:w="28" w:type="dxa"/>
              <w:right w:w="28" w:type="dxa"/>
            </w:tcMar>
          </w:tcPr>
          <w:p w14:paraId="1861248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1C2AE4C" w14:textId="77777777" w:rsidR="000234BB" w:rsidRPr="00266E64" w:rsidRDefault="000234BB" w:rsidP="00725808">
            <w:pPr>
              <w:jc w:val="left"/>
              <w:rPr>
                <w:lang w:val="en-GB"/>
              </w:rPr>
            </w:pPr>
            <w:r w:rsidRPr="00266E64">
              <w:rPr>
                <w:sz w:val="16"/>
                <w:szCs w:val="16"/>
                <w:lang w:val="en-GB"/>
              </w:rPr>
              <w:t>Defines the type (or the role) of the AliasIdentification. Defined literals are contained in an OpenEnumeration.</w:t>
            </w:r>
          </w:p>
        </w:tc>
      </w:tr>
      <w:tr w:rsidR="000234BB" w:rsidRPr="00266E64" w14:paraId="0DEA8980" w14:textId="77777777" w:rsidTr="00725808">
        <w:tc>
          <w:tcPr>
            <w:tcW w:w="2013" w:type="dxa"/>
            <w:tcMar>
              <w:top w:w="28" w:type="dxa"/>
              <w:left w:w="28" w:type="dxa"/>
              <w:bottom w:w="28" w:type="dxa"/>
              <w:right w:w="28" w:type="dxa"/>
            </w:tcMar>
          </w:tcPr>
          <w:p w14:paraId="5DDFCB31" w14:textId="77777777" w:rsidR="000234BB" w:rsidRPr="00620BBE" w:rsidRDefault="000234BB" w:rsidP="00725808">
            <w:pPr>
              <w:pStyle w:val="SmallStandard"/>
            </w:pPr>
            <w:r w:rsidRPr="00620BBE">
              <w:t>scope</w:t>
            </w:r>
          </w:p>
        </w:tc>
        <w:tc>
          <w:tcPr>
            <w:tcW w:w="1559" w:type="dxa"/>
            <w:tcMar>
              <w:top w:w="28" w:type="dxa"/>
              <w:left w:w="28" w:type="dxa"/>
              <w:bottom w:w="28" w:type="dxa"/>
              <w:right w:w="28" w:type="dxa"/>
            </w:tcMar>
          </w:tcPr>
          <w:p w14:paraId="6D830C4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77B458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F27335F" w14:textId="77777777" w:rsidR="000234BB" w:rsidRPr="00266E64" w:rsidRDefault="000234BB" w:rsidP="00725808">
            <w:pPr>
              <w:jc w:val="left"/>
              <w:rPr>
                <w:lang w:val="en-GB"/>
              </w:rPr>
            </w:pPr>
            <w:r w:rsidRPr="00266E64">
              <w:rPr>
                <w:sz w:val="16"/>
                <w:szCs w:val="16"/>
                <w:lang w:val="en-GB"/>
              </w:rPr>
              <w:t>The scope in which the AliasIdentification is valid / or the issuer of the alias id. This could be for example a certain process, a company or an IT-System.</w:t>
            </w:r>
          </w:p>
        </w:tc>
      </w:tr>
      <w:tr w:rsidR="000234BB" w:rsidRPr="00266E64" w14:paraId="667156FD" w14:textId="77777777" w:rsidTr="00725808">
        <w:tc>
          <w:tcPr>
            <w:tcW w:w="2013" w:type="dxa"/>
            <w:tcMar>
              <w:top w:w="28" w:type="dxa"/>
              <w:left w:w="28" w:type="dxa"/>
              <w:bottom w:w="28" w:type="dxa"/>
              <w:right w:w="28" w:type="dxa"/>
            </w:tcMar>
          </w:tcPr>
          <w:p w14:paraId="79A999A3"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7A77ED82"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65DF989F"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DEF0A77" w14:textId="77777777" w:rsidR="000234BB" w:rsidRPr="00266E64" w:rsidRDefault="000234BB" w:rsidP="00725808">
            <w:pPr>
              <w:jc w:val="left"/>
              <w:rPr>
                <w:lang w:val="en-GB"/>
              </w:rPr>
            </w:pPr>
            <w:r w:rsidRPr="00266E64">
              <w:rPr>
                <w:sz w:val="16"/>
                <w:szCs w:val="16"/>
                <w:lang w:val="en-GB"/>
              </w:rPr>
              <w:t>On optional human readable description of the AliasIdentification.</w:t>
            </w:r>
          </w:p>
        </w:tc>
      </w:tr>
    </w:tbl>
    <w:p w14:paraId="252306F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0" w:name="_2b3fcadb77d43415dd669ce6cb4d5284"/>
      <w:r>
        <w:rPr>
          <w:lang w:val="en-GB"/>
        </w:rPr>
        <w:t>BaselineSpecification</w:t>
      </w:r>
      <w:bookmarkEnd w:id="1240"/>
    </w:p>
    <w:p w14:paraId="4BD02B5E"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BaselineSpecification</w:t>
      </w:r>
      <w:r w:rsidRPr="00266E64">
        <w:rPr>
          <w:sz w:val="18"/>
          <w:szCs w:val="18"/>
          <w:lang w:val="en-GB"/>
        </w:rPr>
        <w:t xml:space="preserve"> defines a set of </w:t>
      </w:r>
      <w:r w:rsidRPr="00266E64">
        <w:rPr>
          <w:i/>
          <w:iCs/>
          <w:sz w:val="18"/>
          <w:szCs w:val="18"/>
          <w:lang w:val="en-GB"/>
        </w:rPr>
        <w:t>ItemVersion</w:t>
      </w:r>
      <w:r w:rsidRPr="00266E64">
        <w:rPr>
          <w:sz w:val="18"/>
          <w:szCs w:val="18"/>
          <w:lang w:val="en-GB"/>
        </w:rPr>
        <w:t>s (</w:t>
      </w:r>
      <w:r w:rsidRPr="00266E64">
        <w:rPr>
          <w:i/>
          <w:iCs/>
          <w:sz w:val="18"/>
          <w:szCs w:val="18"/>
          <w:lang w:val="en-GB"/>
        </w:rPr>
        <w:t>Document-</w:t>
      </w:r>
      <w:r w:rsidRPr="00266E64">
        <w:rPr>
          <w:sz w:val="18"/>
          <w:szCs w:val="18"/>
          <w:lang w:val="en-GB"/>
        </w:rPr>
        <w:t xml:space="preserve"> and </w:t>
      </w:r>
      <w:r w:rsidRPr="00266E64">
        <w:rPr>
          <w:i/>
          <w:iCs/>
          <w:sz w:val="18"/>
          <w:szCs w:val="18"/>
          <w:lang w:val="en-GB"/>
        </w:rPr>
        <w:t>PartVersions</w:t>
      </w:r>
      <w:r w:rsidRPr="00266E64">
        <w:rPr>
          <w:sz w:val="18"/>
          <w:szCs w:val="18"/>
          <w:lang w:val="en-GB"/>
        </w:rPr>
        <w:t>) that relate to each other in a certain way e.g. all parts and documents in their specific versions that contributed to a specific manufactured result.</w:t>
      </w:r>
    </w:p>
    <w:p w14:paraId="0C1CA0F9" w14:textId="77777777" w:rsidR="000234BB" w:rsidRPr="00266E64" w:rsidRDefault="000234BB" w:rsidP="000234BB">
      <w:pPr>
        <w:rPr>
          <w:lang w:val="en-GB"/>
        </w:rPr>
      </w:pPr>
      <w:r w:rsidRPr="00266E64">
        <w:rPr>
          <w:sz w:val="18"/>
          <w:szCs w:val="18"/>
          <w:lang w:val="en-GB"/>
        </w:rPr>
        <w:t>Baselines are a standard mechanism to support change, release and configuration management.</w:t>
      </w:r>
    </w:p>
    <w:p w14:paraId="4158328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E16BECF" w14:textId="77777777" w:rsidTr="00725808">
        <w:tc>
          <w:tcPr>
            <w:tcW w:w="2013" w:type="dxa"/>
            <w:tcMar>
              <w:top w:w="28" w:type="dxa"/>
              <w:left w:w="28" w:type="dxa"/>
              <w:bottom w:w="28" w:type="dxa"/>
              <w:right w:w="28" w:type="dxa"/>
            </w:tcMar>
          </w:tcPr>
          <w:p w14:paraId="6F97E04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83DF35" w14:textId="77D59DB9"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0A9A18B5" w14:textId="77777777" w:rsidTr="00725808">
        <w:tc>
          <w:tcPr>
            <w:tcW w:w="2013" w:type="dxa"/>
            <w:tcMar>
              <w:top w:w="28" w:type="dxa"/>
              <w:left w:w="28" w:type="dxa"/>
              <w:bottom w:w="28" w:type="dxa"/>
              <w:right w:w="28" w:type="dxa"/>
            </w:tcMar>
          </w:tcPr>
          <w:p w14:paraId="59A2DAC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7AFB405" w14:textId="77777777" w:rsidR="000234BB" w:rsidRDefault="000234BB" w:rsidP="00725808"/>
        </w:tc>
      </w:tr>
      <w:tr w:rsidR="000234BB" w:rsidRPr="008359F5" w14:paraId="716F8914" w14:textId="77777777" w:rsidTr="00725808">
        <w:tc>
          <w:tcPr>
            <w:tcW w:w="2013" w:type="dxa"/>
            <w:tcMar>
              <w:top w:w="28" w:type="dxa"/>
              <w:left w:w="28" w:type="dxa"/>
              <w:bottom w:w="28" w:type="dxa"/>
              <w:right w:w="28" w:type="dxa"/>
            </w:tcMar>
          </w:tcPr>
          <w:p w14:paraId="54B2990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A5104F" w14:textId="77777777" w:rsidR="000234BB" w:rsidRPr="000437C1" w:rsidRDefault="000234BB" w:rsidP="00725808">
            <w:pPr>
              <w:pStyle w:val="SmallStandard"/>
            </w:pPr>
            <w:r>
              <w:t>false</w:t>
            </w:r>
          </w:p>
        </w:tc>
      </w:tr>
    </w:tbl>
    <w:p w14:paraId="5EEAB10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3A31B1D" w14:textId="77777777" w:rsidTr="00725808">
        <w:tc>
          <w:tcPr>
            <w:tcW w:w="2013" w:type="dxa"/>
            <w:tcMar>
              <w:top w:w="28" w:type="dxa"/>
              <w:left w:w="28" w:type="dxa"/>
              <w:bottom w:w="28" w:type="dxa"/>
              <w:right w:w="28" w:type="dxa"/>
            </w:tcMar>
          </w:tcPr>
          <w:p w14:paraId="6C9782C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B80456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2F3AD9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956D7D6"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1FB946FE" w14:textId="77777777" w:rsidTr="00725808">
        <w:tc>
          <w:tcPr>
            <w:tcW w:w="2013" w:type="dxa"/>
            <w:tcMar>
              <w:top w:w="28" w:type="dxa"/>
              <w:left w:w="28" w:type="dxa"/>
              <w:bottom w:w="28" w:type="dxa"/>
              <w:right w:w="28" w:type="dxa"/>
            </w:tcMar>
          </w:tcPr>
          <w:p w14:paraId="6353F05D" w14:textId="77777777" w:rsidR="000234BB" w:rsidRPr="00620BBE" w:rsidRDefault="000234BB" w:rsidP="00725808">
            <w:pPr>
              <w:pStyle w:val="SmallStandard"/>
            </w:pPr>
            <w:r w:rsidRPr="00620BBE">
              <w:t>state</w:t>
            </w:r>
          </w:p>
        </w:tc>
        <w:tc>
          <w:tcPr>
            <w:tcW w:w="1559" w:type="dxa"/>
            <w:tcMar>
              <w:top w:w="28" w:type="dxa"/>
              <w:left w:w="28" w:type="dxa"/>
              <w:bottom w:w="28" w:type="dxa"/>
              <w:right w:w="28" w:type="dxa"/>
            </w:tcMar>
          </w:tcPr>
          <w:p w14:paraId="26390EE8" w14:textId="77777777" w:rsidR="000234BB" w:rsidRPr="008359F5" w:rsidRDefault="000234BB" w:rsidP="00725808">
            <w:pPr>
              <w:pStyle w:val="SmallStandard"/>
            </w:pPr>
            <w:r w:rsidRPr="00D21799">
              <w:t>BaselineState</w:t>
            </w:r>
          </w:p>
        </w:tc>
        <w:tc>
          <w:tcPr>
            <w:tcW w:w="709" w:type="dxa"/>
            <w:tcMar>
              <w:top w:w="28" w:type="dxa"/>
              <w:left w:w="28" w:type="dxa"/>
              <w:bottom w:w="28" w:type="dxa"/>
              <w:right w:w="28" w:type="dxa"/>
            </w:tcMar>
          </w:tcPr>
          <w:p w14:paraId="75FD9C1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D592473" w14:textId="77777777" w:rsidR="000234BB" w:rsidRPr="00266E64" w:rsidRDefault="000234BB" w:rsidP="00725808">
            <w:pPr>
              <w:jc w:val="left"/>
              <w:rPr>
                <w:lang w:val="en-GB"/>
              </w:rPr>
            </w:pPr>
            <w:r w:rsidRPr="00266E64">
              <w:rPr>
                <w:sz w:val="16"/>
                <w:szCs w:val="16"/>
                <w:lang w:val="en-GB"/>
              </w:rPr>
              <w:t>Defines the state of the baseline itself (e.g. if it is finalized or work in progress).</w:t>
            </w:r>
          </w:p>
          <w:p w14:paraId="7FD81562" w14:textId="77777777" w:rsidR="000234BB" w:rsidRPr="00266E64" w:rsidRDefault="000234BB" w:rsidP="00725808">
            <w:pPr>
              <w:jc w:val="left"/>
              <w:rPr>
                <w:lang w:val="en-GB"/>
              </w:rPr>
            </w:pPr>
            <w:r w:rsidRPr="00266E64">
              <w:rPr>
                <w:sz w:val="16"/>
                <w:szCs w:val="16"/>
                <w:lang w:val="en-GB"/>
              </w:rPr>
              <w:t xml:space="preserve"> </w:t>
            </w:r>
          </w:p>
        </w:tc>
      </w:tr>
      <w:tr w:rsidR="000234BB" w:rsidRPr="00266E64" w14:paraId="6C416205" w14:textId="77777777" w:rsidTr="00725808">
        <w:tc>
          <w:tcPr>
            <w:tcW w:w="2013" w:type="dxa"/>
            <w:tcMar>
              <w:top w:w="28" w:type="dxa"/>
              <w:left w:w="28" w:type="dxa"/>
              <w:bottom w:w="28" w:type="dxa"/>
              <w:right w:w="28" w:type="dxa"/>
            </w:tcMar>
          </w:tcPr>
          <w:p w14:paraId="21E53174" w14:textId="77777777" w:rsidR="000234BB" w:rsidRPr="00620BBE" w:rsidRDefault="000234BB" w:rsidP="00725808">
            <w:pPr>
              <w:pStyle w:val="SmallStandard"/>
            </w:pPr>
            <w:r w:rsidRPr="00620BBE">
              <w:t>content</w:t>
            </w:r>
          </w:p>
        </w:tc>
        <w:tc>
          <w:tcPr>
            <w:tcW w:w="1559" w:type="dxa"/>
            <w:tcMar>
              <w:top w:w="28" w:type="dxa"/>
              <w:left w:w="28" w:type="dxa"/>
              <w:bottom w:w="28" w:type="dxa"/>
              <w:right w:w="28" w:type="dxa"/>
            </w:tcMar>
          </w:tcPr>
          <w:p w14:paraId="70A6E4F0" w14:textId="77777777" w:rsidR="000234BB" w:rsidRPr="008359F5" w:rsidRDefault="000234BB" w:rsidP="00725808">
            <w:pPr>
              <w:pStyle w:val="SmallStandard"/>
            </w:pPr>
            <w:r w:rsidRPr="00D21799">
              <w:t>BaselineContent</w:t>
            </w:r>
          </w:p>
        </w:tc>
        <w:tc>
          <w:tcPr>
            <w:tcW w:w="709" w:type="dxa"/>
            <w:tcMar>
              <w:top w:w="28" w:type="dxa"/>
              <w:left w:w="28" w:type="dxa"/>
              <w:bottom w:w="28" w:type="dxa"/>
              <w:right w:w="28" w:type="dxa"/>
            </w:tcMar>
          </w:tcPr>
          <w:p w14:paraId="4DA9B51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293F39E" w14:textId="77777777" w:rsidR="000234BB" w:rsidRPr="00266E64" w:rsidRDefault="000234BB" w:rsidP="00725808">
            <w:pPr>
              <w:jc w:val="left"/>
              <w:rPr>
                <w:lang w:val="en-GB"/>
              </w:rPr>
            </w:pPr>
            <w:r w:rsidRPr="00266E64">
              <w:rPr>
                <w:sz w:val="16"/>
                <w:szCs w:val="16"/>
                <w:lang w:val="en-GB"/>
              </w:rPr>
              <w:t>Defines the state of the content of the baseline in regard of its defined scope.</w:t>
            </w:r>
          </w:p>
          <w:p w14:paraId="00F5AED9" w14:textId="77777777" w:rsidR="000234BB" w:rsidRPr="00266E64" w:rsidRDefault="000234BB" w:rsidP="00725808">
            <w:pPr>
              <w:jc w:val="left"/>
              <w:rPr>
                <w:lang w:val="en-GB"/>
              </w:rPr>
            </w:pPr>
            <w:r w:rsidRPr="00266E64">
              <w:rPr>
                <w:sz w:val="16"/>
                <w:szCs w:val="16"/>
                <w:lang w:val="en-GB"/>
              </w:rPr>
              <w:t xml:space="preserve"> </w:t>
            </w:r>
          </w:p>
        </w:tc>
      </w:tr>
    </w:tbl>
    <w:p w14:paraId="235A4A9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B5E363E" w14:textId="77777777" w:rsidTr="00725808">
        <w:tc>
          <w:tcPr>
            <w:tcW w:w="3856" w:type="dxa"/>
            <w:gridSpan w:val="3"/>
          </w:tcPr>
          <w:p w14:paraId="59EBE4A8" w14:textId="77777777" w:rsidR="000234BB" w:rsidRDefault="000234BB" w:rsidP="00725808">
            <w:pPr>
              <w:jc w:val="center"/>
              <w:rPr>
                <w:b/>
                <w:sz w:val="16"/>
                <w:szCs w:val="16"/>
                <w:lang w:val="en-GB"/>
              </w:rPr>
            </w:pPr>
            <w:r>
              <w:rPr>
                <w:b/>
                <w:sz w:val="16"/>
                <w:szCs w:val="16"/>
                <w:lang w:val="en-GB"/>
              </w:rPr>
              <w:t>Other End</w:t>
            </w:r>
          </w:p>
        </w:tc>
        <w:tc>
          <w:tcPr>
            <w:tcW w:w="708" w:type="dxa"/>
          </w:tcPr>
          <w:p w14:paraId="49AFF984"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F0419C9" w14:textId="77777777" w:rsidR="000234BB" w:rsidRDefault="000234BB" w:rsidP="00725808">
            <w:pPr>
              <w:jc w:val="center"/>
              <w:rPr>
                <w:b/>
                <w:sz w:val="16"/>
                <w:szCs w:val="16"/>
                <w:lang w:val="en-GB"/>
              </w:rPr>
            </w:pPr>
            <w:r>
              <w:rPr>
                <w:b/>
                <w:sz w:val="16"/>
                <w:szCs w:val="16"/>
                <w:lang w:val="en-GB"/>
              </w:rPr>
              <w:t>General</w:t>
            </w:r>
          </w:p>
        </w:tc>
      </w:tr>
      <w:tr w:rsidR="000234BB" w:rsidRPr="00720F6F" w14:paraId="0918CA51" w14:textId="77777777" w:rsidTr="00725808">
        <w:tc>
          <w:tcPr>
            <w:tcW w:w="1573" w:type="dxa"/>
          </w:tcPr>
          <w:p w14:paraId="4853DD09" w14:textId="77777777" w:rsidR="000234BB" w:rsidRDefault="000234BB" w:rsidP="00725808">
            <w:pPr>
              <w:rPr>
                <w:b/>
                <w:sz w:val="16"/>
                <w:szCs w:val="16"/>
                <w:lang w:val="en-GB"/>
              </w:rPr>
            </w:pPr>
            <w:r>
              <w:rPr>
                <w:b/>
                <w:sz w:val="16"/>
                <w:szCs w:val="16"/>
                <w:lang w:val="en-GB"/>
              </w:rPr>
              <w:t>Type</w:t>
            </w:r>
          </w:p>
        </w:tc>
        <w:tc>
          <w:tcPr>
            <w:tcW w:w="1574" w:type="dxa"/>
          </w:tcPr>
          <w:p w14:paraId="54538D6B" w14:textId="77777777" w:rsidR="000234BB" w:rsidRDefault="000234BB" w:rsidP="00725808">
            <w:pPr>
              <w:rPr>
                <w:b/>
                <w:sz w:val="16"/>
                <w:szCs w:val="16"/>
                <w:lang w:val="en-GB"/>
              </w:rPr>
            </w:pPr>
            <w:r>
              <w:rPr>
                <w:b/>
                <w:sz w:val="16"/>
                <w:szCs w:val="16"/>
                <w:lang w:val="en-GB"/>
              </w:rPr>
              <w:t>Role</w:t>
            </w:r>
          </w:p>
        </w:tc>
        <w:tc>
          <w:tcPr>
            <w:tcW w:w="708" w:type="dxa"/>
          </w:tcPr>
          <w:p w14:paraId="246511F9" w14:textId="77777777" w:rsidR="000234BB" w:rsidRDefault="000234BB" w:rsidP="00725808">
            <w:pPr>
              <w:rPr>
                <w:b/>
                <w:sz w:val="16"/>
                <w:szCs w:val="16"/>
                <w:lang w:val="en-GB"/>
              </w:rPr>
            </w:pPr>
            <w:r>
              <w:rPr>
                <w:b/>
                <w:sz w:val="16"/>
                <w:szCs w:val="16"/>
                <w:lang w:val="en-GB"/>
              </w:rPr>
              <w:t>Mult</w:t>
            </w:r>
          </w:p>
        </w:tc>
        <w:tc>
          <w:tcPr>
            <w:tcW w:w="709" w:type="dxa"/>
          </w:tcPr>
          <w:p w14:paraId="546F379A" w14:textId="77777777" w:rsidR="000234BB" w:rsidRDefault="000234BB" w:rsidP="00725808">
            <w:pPr>
              <w:rPr>
                <w:b/>
                <w:sz w:val="16"/>
                <w:szCs w:val="16"/>
                <w:lang w:val="en-GB"/>
              </w:rPr>
            </w:pPr>
            <w:r>
              <w:rPr>
                <w:b/>
                <w:sz w:val="16"/>
                <w:szCs w:val="16"/>
                <w:lang w:val="en-GB"/>
              </w:rPr>
              <w:t>Mult</w:t>
            </w:r>
          </w:p>
        </w:tc>
        <w:tc>
          <w:tcPr>
            <w:tcW w:w="567" w:type="dxa"/>
          </w:tcPr>
          <w:p w14:paraId="49B4E6F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C0E3BCC" w14:textId="77777777" w:rsidR="000234BB" w:rsidRPr="008359F5" w:rsidRDefault="000234BB" w:rsidP="00725808">
            <w:pPr>
              <w:rPr>
                <w:b/>
                <w:sz w:val="16"/>
                <w:szCs w:val="16"/>
                <w:lang w:val="en-GB"/>
              </w:rPr>
            </w:pPr>
            <w:r>
              <w:rPr>
                <w:b/>
                <w:sz w:val="16"/>
                <w:szCs w:val="16"/>
                <w:lang w:val="en-GB"/>
              </w:rPr>
              <w:t>Comment</w:t>
            </w:r>
          </w:p>
        </w:tc>
      </w:tr>
      <w:tr w:rsidR="000234BB" w:rsidRPr="00266E64" w14:paraId="7BE7F238" w14:textId="77777777" w:rsidTr="00725808">
        <w:tc>
          <w:tcPr>
            <w:tcW w:w="1573" w:type="dxa"/>
          </w:tcPr>
          <w:p w14:paraId="17164AAA" w14:textId="77777777" w:rsidR="000234BB" w:rsidRPr="00634625" w:rsidRDefault="000234BB" w:rsidP="00725808">
            <w:pPr>
              <w:pStyle w:val="SmallStandard"/>
            </w:pPr>
            <w:r>
              <w:t>ItemVersion</w:t>
            </w:r>
          </w:p>
        </w:tc>
        <w:tc>
          <w:tcPr>
            <w:tcW w:w="1574" w:type="dxa"/>
          </w:tcPr>
          <w:p w14:paraId="4D3B08F0" w14:textId="77777777" w:rsidR="000234BB" w:rsidRPr="00132C43" w:rsidRDefault="000234BB" w:rsidP="00725808">
            <w:pPr>
              <w:pStyle w:val="SmallStandard"/>
            </w:pPr>
            <w:r>
              <w:t>validVersions</w:t>
            </w:r>
          </w:p>
        </w:tc>
        <w:tc>
          <w:tcPr>
            <w:tcW w:w="708" w:type="dxa"/>
          </w:tcPr>
          <w:p w14:paraId="6CD2CD54" w14:textId="77777777" w:rsidR="000234BB" w:rsidRPr="00D331EF" w:rsidRDefault="000234BB" w:rsidP="00725808">
            <w:pPr>
              <w:pStyle w:val="SmallStandard"/>
            </w:pPr>
            <w:r w:rsidRPr="00574783">
              <w:t>0..*</w:t>
            </w:r>
          </w:p>
        </w:tc>
        <w:tc>
          <w:tcPr>
            <w:tcW w:w="709" w:type="dxa"/>
          </w:tcPr>
          <w:p w14:paraId="6E1C102A" w14:textId="77777777" w:rsidR="000234BB" w:rsidRPr="00D331EF" w:rsidRDefault="000234BB" w:rsidP="00725808">
            <w:pPr>
              <w:pStyle w:val="SmallStandard"/>
            </w:pPr>
            <w:r w:rsidRPr="00207506">
              <w:t>0..*</w:t>
            </w:r>
          </w:p>
        </w:tc>
        <w:tc>
          <w:tcPr>
            <w:tcW w:w="567" w:type="dxa"/>
          </w:tcPr>
          <w:p w14:paraId="45A516D1" w14:textId="77777777" w:rsidR="000234BB" w:rsidRPr="00D331EF" w:rsidRDefault="000234BB" w:rsidP="00725808">
            <w:pPr>
              <w:pStyle w:val="SmallStandard"/>
            </w:pPr>
            <w:r>
              <w:t>N</w:t>
            </w:r>
          </w:p>
        </w:tc>
        <w:tc>
          <w:tcPr>
            <w:tcW w:w="3969" w:type="dxa"/>
          </w:tcPr>
          <w:p w14:paraId="696917A1"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 xml:space="preserve">ItemVersions </w:t>
            </w:r>
            <w:r w:rsidRPr="00266E64">
              <w:rPr>
                <w:sz w:val="16"/>
                <w:szCs w:val="16"/>
                <w:lang w:val="en-GB"/>
              </w:rPr>
              <w:t>that are the content of the baseline.</w:t>
            </w:r>
          </w:p>
          <w:p w14:paraId="7FBC752B" w14:textId="77777777" w:rsidR="000234BB" w:rsidRPr="00266E64" w:rsidRDefault="000234BB" w:rsidP="00725808">
            <w:pPr>
              <w:jc w:val="left"/>
              <w:rPr>
                <w:lang w:val="en-GB"/>
              </w:rPr>
            </w:pPr>
            <w:r w:rsidRPr="00266E64">
              <w:rPr>
                <w:sz w:val="16"/>
                <w:szCs w:val="16"/>
                <w:lang w:val="en-GB"/>
              </w:rPr>
              <w:t xml:space="preserve"> </w:t>
            </w:r>
          </w:p>
        </w:tc>
      </w:tr>
    </w:tbl>
    <w:p w14:paraId="0C445B7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1" w:name="_e52861d25155a71e061593fa266f88ae"/>
      <w:r>
        <w:rPr>
          <w:lang w:val="en-GB"/>
        </w:rPr>
        <w:t>ConfigurableElement</w:t>
      </w:r>
      <w:bookmarkEnd w:id="1241"/>
    </w:p>
    <w:p w14:paraId="35748C5D" w14:textId="77777777" w:rsidR="000234BB" w:rsidRPr="00266E64" w:rsidRDefault="000234BB" w:rsidP="000234BB">
      <w:pPr>
        <w:rPr>
          <w:lang w:val="en-GB"/>
        </w:rPr>
      </w:pPr>
      <w:r w:rsidRPr="00266E64">
        <w:rPr>
          <w:sz w:val="18"/>
          <w:szCs w:val="18"/>
          <w:lang w:val="en-GB"/>
        </w:rPr>
        <w:t>Abstract base class for all elements which can be configured with a VariantConfiguration.</w:t>
      </w:r>
    </w:p>
    <w:p w14:paraId="533999D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C547E3" w14:textId="77777777" w:rsidTr="00725808">
        <w:tc>
          <w:tcPr>
            <w:tcW w:w="2013" w:type="dxa"/>
            <w:tcMar>
              <w:top w:w="28" w:type="dxa"/>
              <w:left w:w="28" w:type="dxa"/>
              <w:bottom w:w="28" w:type="dxa"/>
              <w:right w:w="28" w:type="dxa"/>
            </w:tcMar>
          </w:tcPr>
          <w:p w14:paraId="63D0711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8FC6AA" w14:textId="5910C88D"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3721C5D" w14:textId="77777777" w:rsidTr="00725808">
        <w:tc>
          <w:tcPr>
            <w:tcW w:w="2013" w:type="dxa"/>
            <w:tcMar>
              <w:top w:w="28" w:type="dxa"/>
              <w:left w:w="28" w:type="dxa"/>
              <w:bottom w:w="28" w:type="dxa"/>
              <w:right w:w="28" w:type="dxa"/>
            </w:tcMar>
          </w:tcPr>
          <w:p w14:paraId="3763D16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B64C1F9" w14:textId="77777777" w:rsidR="000234BB" w:rsidRDefault="000234BB" w:rsidP="00725808"/>
        </w:tc>
      </w:tr>
      <w:tr w:rsidR="000234BB" w:rsidRPr="008359F5" w14:paraId="10F07BE7" w14:textId="77777777" w:rsidTr="00725808">
        <w:tc>
          <w:tcPr>
            <w:tcW w:w="2013" w:type="dxa"/>
            <w:tcMar>
              <w:top w:w="28" w:type="dxa"/>
              <w:left w:w="28" w:type="dxa"/>
              <w:bottom w:w="28" w:type="dxa"/>
              <w:right w:w="28" w:type="dxa"/>
            </w:tcMar>
          </w:tcPr>
          <w:p w14:paraId="3BB6EA6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34AA031" w14:textId="77777777" w:rsidR="000234BB" w:rsidRPr="000437C1" w:rsidRDefault="000234BB" w:rsidP="00725808">
            <w:pPr>
              <w:pStyle w:val="SmallStandard"/>
            </w:pPr>
            <w:r>
              <w:t>true</w:t>
            </w:r>
          </w:p>
        </w:tc>
      </w:tr>
    </w:tbl>
    <w:p w14:paraId="74CE096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DBD0C38" w14:textId="77777777" w:rsidTr="00725808">
        <w:tc>
          <w:tcPr>
            <w:tcW w:w="3856" w:type="dxa"/>
            <w:gridSpan w:val="3"/>
          </w:tcPr>
          <w:p w14:paraId="1F4AE4D9" w14:textId="77777777" w:rsidR="000234BB" w:rsidRDefault="000234BB" w:rsidP="00725808">
            <w:pPr>
              <w:jc w:val="center"/>
              <w:rPr>
                <w:b/>
                <w:sz w:val="16"/>
                <w:szCs w:val="16"/>
                <w:lang w:val="en-GB"/>
              </w:rPr>
            </w:pPr>
            <w:r>
              <w:rPr>
                <w:b/>
                <w:sz w:val="16"/>
                <w:szCs w:val="16"/>
                <w:lang w:val="en-GB"/>
              </w:rPr>
              <w:t>Other End</w:t>
            </w:r>
          </w:p>
        </w:tc>
        <w:tc>
          <w:tcPr>
            <w:tcW w:w="708" w:type="dxa"/>
          </w:tcPr>
          <w:p w14:paraId="173A1035"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98C7DA6" w14:textId="77777777" w:rsidR="000234BB" w:rsidRDefault="000234BB" w:rsidP="00725808">
            <w:pPr>
              <w:jc w:val="center"/>
              <w:rPr>
                <w:b/>
                <w:sz w:val="16"/>
                <w:szCs w:val="16"/>
                <w:lang w:val="en-GB"/>
              </w:rPr>
            </w:pPr>
            <w:r>
              <w:rPr>
                <w:b/>
                <w:sz w:val="16"/>
                <w:szCs w:val="16"/>
                <w:lang w:val="en-GB"/>
              </w:rPr>
              <w:t>General</w:t>
            </w:r>
          </w:p>
        </w:tc>
      </w:tr>
      <w:tr w:rsidR="000234BB" w:rsidRPr="00720F6F" w14:paraId="1F0FC7F9" w14:textId="77777777" w:rsidTr="00725808">
        <w:tc>
          <w:tcPr>
            <w:tcW w:w="1573" w:type="dxa"/>
          </w:tcPr>
          <w:p w14:paraId="288A7BB0" w14:textId="77777777" w:rsidR="000234BB" w:rsidRDefault="000234BB" w:rsidP="00725808">
            <w:pPr>
              <w:rPr>
                <w:b/>
                <w:sz w:val="16"/>
                <w:szCs w:val="16"/>
                <w:lang w:val="en-GB"/>
              </w:rPr>
            </w:pPr>
            <w:r>
              <w:rPr>
                <w:b/>
                <w:sz w:val="16"/>
                <w:szCs w:val="16"/>
                <w:lang w:val="en-GB"/>
              </w:rPr>
              <w:t>Type</w:t>
            </w:r>
          </w:p>
        </w:tc>
        <w:tc>
          <w:tcPr>
            <w:tcW w:w="1574" w:type="dxa"/>
          </w:tcPr>
          <w:p w14:paraId="63B7E361" w14:textId="77777777" w:rsidR="000234BB" w:rsidRDefault="000234BB" w:rsidP="00725808">
            <w:pPr>
              <w:rPr>
                <w:b/>
                <w:sz w:val="16"/>
                <w:szCs w:val="16"/>
                <w:lang w:val="en-GB"/>
              </w:rPr>
            </w:pPr>
            <w:r>
              <w:rPr>
                <w:b/>
                <w:sz w:val="16"/>
                <w:szCs w:val="16"/>
                <w:lang w:val="en-GB"/>
              </w:rPr>
              <w:t>Role</w:t>
            </w:r>
          </w:p>
        </w:tc>
        <w:tc>
          <w:tcPr>
            <w:tcW w:w="708" w:type="dxa"/>
          </w:tcPr>
          <w:p w14:paraId="209AF547" w14:textId="77777777" w:rsidR="000234BB" w:rsidRDefault="000234BB" w:rsidP="00725808">
            <w:pPr>
              <w:rPr>
                <w:b/>
                <w:sz w:val="16"/>
                <w:szCs w:val="16"/>
                <w:lang w:val="en-GB"/>
              </w:rPr>
            </w:pPr>
            <w:r>
              <w:rPr>
                <w:b/>
                <w:sz w:val="16"/>
                <w:szCs w:val="16"/>
                <w:lang w:val="en-GB"/>
              </w:rPr>
              <w:t>Mult</w:t>
            </w:r>
          </w:p>
        </w:tc>
        <w:tc>
          <w:tcPr>
            <w:tcW w:w="709" w:type="dxa"/>
          </w:tcPr>
          <w:p w14:paraId="73C073FD" w14:textId="77777777" w:rsidR="000234BB" w:rsidRDefault="000234BB" w:rsidP="00725808">
            <w:pPr>
              <w:rPr>
                <w:b/>
                <w:sz w:val="16"/>
                <w:szCs w:val="16"/>
                <w:lang w:val="en-GB"/>
              </w:rPr>
            </w:pPr>
            <w:r>
              <w:rPr>
                <w:b/>
                <w:sz w:val="16"/>
                <w:szCs w:val="16"/>
                <w:lang w:val="en-GB"/>
              </w:rPr>
              <w:t>Mult</w:t>
            </w:r>
          </w:p>
        </w:tc>
        <w:tc>
          <w:tcPr>
            <w:tcW w:w="567" w:type="dxa"/>
          </w:tcPr>
          <w:p w14:paraId="392EB0E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F44D798" w14:textId="77777777" w:rsidR="000234BB" w:rsidRPr="008359F5" w:rsidRDefault="000234BB" w:rsidP="00725808">
            <w:pPr>
              <w:rPr>
                <w:b/>
                <w:sz w:val="16"/>
                <w:szCs w:val="16"/>
                <w:lang w:val="en-GB"/>
              </w:rPr>
            </w:pPr>
            <w:r>
              <w:rPr>
                <w:b/>
                <w:sz w:val="16"/>
                <w:szCs w:val="16"/>
                <w:lang w:val="en-GB"/>
              </w:rPr>
              <w:t>Comment</w:t>
            </w:r>
          </w:p>
        </w:tc>
      </w:tr>
      <w:tr w:rsidR="000234BB" w:rsidRPr="00266E64" w14:paraId="40125C81" w14:textId="77777777" w:rsidTr="00725808">
        <w:tc>
          <w:tcPr>
            <w:tcW w:w="1573" w:type="dxa"/>
          </w:tcPr>
          <w:p w14:paraId="3B77688F" w14:textId="77777777" w:rsidR="000234BB" w:rsidRPr="00634625" w:rsidRDefault="000234BB" w:rsidP="00725808">
            <w:pPr>
              <w:pStyle w:val="SmallStandard"/>
            </w:pPr>
            <w:r>
              <w:t>ApplicationConstraint</w:t>
            </w:r>
          </w:p>
        </w:tc>
        <w:tc>
          <w:tcPr>
            <w:tcW w:w="1574" w:type="dxa"/>
          </w:tcPr>
          <w:p w14:paraId="6EF30C44" w14:textId="77777777" w:rsidR="000234BB" w:rsidRPr="00132C43" w:rsidRDefault="000234BB" w:rsidP="00725808">
            <w:pPr>
              <w:pStyle w:val="SmallStandard"/>
            </w:pPr>
            <w:r>
              <w:t>applicationConstraint</w:t>
            </w:r>
          </w:p>
        </w:tc>
        <w:tc>
          <w:tcPr>
            <w:tcW w:w="708" w:type="dxa"/>
          </w:tcPr>
          <w:p w14:paraId="7D2A7021" w14:textId="77777777" w:rsidR="000234BB" w:rsidRPr="00D331EF" w:rsidRDefault="000234BB" w:rsidP="00725808">
            <w:pPr>
              <w:pStyle w:val="SmallStandard"/>
            </w:pPr>
            <w:r w:rsidRPr="00574783">
              <w:t>0..*</w:t>
            </w:r>
          </w:p>
        </w:tc>
        <w:tc>
          <w:tcPr>
            <w:tcW w:w="709" w:type="dxa"/>
          </w:tcPr>
          <w:p w14:paraId="601CA3B0" w14:textId="77777777" w:rsidR="000234BB" w:rsidRDefault="000234BB" w:rsidP="00725808"/>
        </w:tc>
        <w:tc>
          <w:tcPr>
            <w:tcW w:w="567" w:type="dxa"/>
          </w:tcPr>
          <w:p w14:paraId="45C080F6" w14:textId="77777777" w:rsidR="000234BB" w:rsidRPr="00D331EF" w:rsidRDefault="000234BB" w:rsidP="00725808">
            <w:pPr>
              <w:pStyle w:val="SmallStandard"/>
            </w:pPr>
            <w:r>
              <w:t>N</w:t>
            </w:r>
          </w:p>
        </w:tc>
        <w:tc>
          <w:tcPr>
            <w:tcW w:w="3969" w:type="dxa"/>
          </w:tcPr>
          <w:p w14:paraId="05203809" w14:textId="77777777" w:rsidR="000234BB" w:rsidRPr="00266E64" w:rsidRDefault="000234BB" w:rsidP="00725808">
            <w:pPr>
              <w:jc w:val="left"/>
              <w:rPr>
                <w:lang w:val="en-GB"/>
              </w:rPr>
            </w:pPr>
            <w:r w:rsidRPr="00266E64">
              <w:rPr>
                <w:sz w:val="16"/>
                <w:szCs w:val="16"/>
                <w:lang w:val="en-GB"/>
              </w:rPr>
              <w:t>References the application constraints that apply to the ConfigurableElement.</w:t>
            </w:r>
          </w:p>
        </w:tc>
      </w:tr>
      <w:tr w:rsidR="000234BB" w:rsidRPr="00CC6307" w14:paraId="7E4D1487" w14:textId="77777777" w:rsidTr="00725808">
        <w:tc>
          <w:tcPr>
            <w:tcW w:w="1573" w:type="dxa"/>
          </w:tcPr>
          <w:p w14:paraId="1B739349" w14:textId="77777777" w:rsidR="000234BB" w:rsidRPr="00634625" w:rsidRDefault="000234BB" w:rsidP="00725808">
            <w:pPr>
              <w:pStyle w:val="SmallStandard"/>
            </w:pPr>
            <w:r>
              <w:t>AssignmentGroup</w:t>
            </w:r>
          </w:p>
        </w:tc>
        <w:tc>
          <w:tcPr>
            <w:tcW w:w="1574" w:type="dxa"/>
          </w:tcPr>
          <w:p w14:paraId="3BE629DE" w14:textId="77777777" w:rsidR="000234BB" w:rsidRPr="00132C43" w:rsidRDefault="000234BB" w:rsidP="00725808">
            <w:pPr>
              <w:pStyle w:val="SmallStandard"/>
            </w:pPr>
            <w:r>
              <w:t>associatedAssignmentGroups</w:t>
            </w:r>
          </w:p>
        </w:tc>
        <w:tc>
          <w:tcPr>
            <w:tcW w:w="708" w:type="dxa"/>
          </w:tcPr>
          <w:p w14:paraId="07E0F508" w14:textId="77777777" w:rsidR="000234BB" w:rsidRPr="00D331EF" w:rsidRDefault="000234BB" w:rsidP="00725808">
            <w:pPr>
              <w:pStyle w:val="SmallStandard"/>
            </w:pPr>
            <w:r w:rsidRPr="00574783">
              <w:t>0..*</w:t>
            </w:r>
          </w:p>
        </w:tc>
        <w:tc>
          <w:tcPr>
            <w:tcW w:w="709" w:type="dxa"/>
          </w:tcPr>
          <w:p w14:paraId="5C24DD0A" w14:textId="77777777" w:rsidR="000234BB" w:rsidRPr="00D331EF" w:rsidRDefault="000234BB" w:rsidP="00725808">
            <w:pPr>
              <w:pStyle w:val="SmallStandard"/>
            </w:pPr>
            <w:r w:rsidRPr="00207506">
              <w:t>0..*</w:t>
            </w:r>
          </w:p>
        </w:tc>
        <w:tc>
          <w:tcPr>
            <w:tcW w:w="567" w:type="dxa"/>
          </w:tcPr>
          <w:p w14:paraId="0D40BE20" w14:textId="77777777" w:rsidR="000234BB" w:rsidRPr="00D331EF" w:rsidRDefault="000234BB" w:rsidP="00725808">
            <w:pPr>
              <w:pStyle w:val="SmallStandard"/>
            </w:pPr>
            <w:r>
              <w:t>N</w:t>
            </w:r>
          </w:p>
        </w:tc>
        <w:tc>
          <w:tcPr>
            <w:tcW w:w="3969" w:type="dxa"/>
          </w:tcPr>
          <w:p w14:paraId="07CA7DE9" w14:textId="77777777" w:rsidR="000234BB" w:rsidRDefault="000234BB" w:rsidP="00725808"/>
        </w:tc>
      </w:tr>
      <w:tr w:rsidR="000234BB" w:rsidRPr="00266E64" w14:paraId="4CF15776" w14:textId="77777777" w:rsidTr="00725808">
        <w:tc>
          <w:tcPr>
            <w:tcW w:w="1573" w:type="dxa"/>
          </w:tcPr>
          <w:p w14:paraId="6E198AC8" w14:textId="77777777" w:rsidR="000234BB" w:rsidRPr="00634625" w:rsidRDefault="000234BB" w:rsidP="00725808">
            <w:pPr>
              <w:pStyle w:val="SmallStandard"/>
            </w:pPr>
            <w:r>
              <w:t>VariantConfiguration</w:t>
            </w:r>
          </w:p>
        </w:tc>
        <w:tc>
          <w:tcPr>
            <w:tcW w:w="1574" w:type="dxa"/>
          </w:tcPr>
          <w:p w14:paraId="64EE11B7" w14:textId="77777777" w:rsidR="000234BB" w:rsidRPr="00132C43" w:rsidRDefault="000234BB" w:rsidP="00725808">
            <w:pPr>
              <w:pStyle w:val="SmallStandard"/>
            </w:pPr>
            <w:r>
              <w:t>configInfo</w:t>
            </w:r>
          </w:p>
        </w:tc>
        <w:tc>
          <w:tcPr>
            <w:tcW w:w="708" w:type="dxa"/>
          </w:tcPr>
          <w:p w14:paraId="1C2A8B73" w14:textId="77777777" w:rsidR="000234BB" w:rsidRPr="00D331EF" w:rsidRDefault="000234BB" w:rsidP="00725808">
            <w:pPr>
              <w:pStyle w:val="SmallStandard"/>
            </w:pPr>
            <w:r w:rsidRPr="00574783">
              <w:t>0..1</w:t>
            </w:r>
          </w:p>
        </w:tc>
        <w:tc>
          <w:tcPr>
            <w:tcW w:w="709" w:type="dxa"/>
          </w:tcPr>
          <w:p w14:paraId="273478D2" w14:textId="77777777" w:rsidR="000234BB" w:rsidRPr="00D331EF" w:rsidRDefault="000234BB" w:rsidP="00725808">
            <w:pPr>
              <w:pStyle w:val="SmallStandard"/>
            </w:pPr>
            <w:r w:rsidRPr="00207506">
              <w:t>0..*</w:t>
            </w:r>
          </w:p>
        </w:tc>
        <w:tc>
          <w:tcPr>
            <w:tcW w:w="567" w:type="dxa"/>
          </w:tcPr>
          <w:p w14:paraId="230BD30D" w14:textId="77777777" w:rsidR="000234BB" w:rsidRPr="00D331EF" w:rsidRDefault="000234BB" w:rsidP="00725808">
            <w:pPr>
              <w:pStyle w:val="SmallStandard"/>
            </w:pPr>
            <w:r>
              <w:t>N</w:t>
            </w:r>
          </w:p>
        </w:tc>
        <w:tc>
          <w:tcPr>
            <w:tcW w:w="3969" w:type="dxa"/>
          </w:tcPr>
          <w:p w14:paraId="17AC6D7F" w14:textId="77777777" w:rsidR="000234BB" w:rsidRDefault="000234BB" w:rsidP="00725808">
            <w:pPr>
              <w:pStyle w:val="SmallStandard"/>
            </w:pPr>
            <w:r w:rsidRPr="00491287">
              <w:t>References the configuration information that applies to the ConfigurableElement.</w:t>
            </w:r>
          </w:p>
        </w:tc>
      </w:tr>
    </w:tbl>
    <w:p w14:paraId="61B517C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2" w:name="_2710a78ba99d6bcebb96e9f6300f1892"/>
      <w:r>
        <w:rPr>
          <w:lang w:val="en-GB"/>
        </w:rPr>
        <w:t>DocumentVersion</w:t>
      </w:r>
      <w:bookmarkEnd w:id="1242"/>
    </w:p>
    <w:p w14:paraId="7B5E9CFC" w14:textId="77777777" w:rsidR="000234BB" w:rsidRPr="00266E64" w:rsidRDefault="000234BB" w:rsidP="000234BB">
      <w:pPr>
        <w:rPr>
          <w:lang w:val="en-GB"/>
        </w:rPr>
      </w:pPr>
      <w:r w:rsidRPr="00266E64">
        <w:rPr>
          <w:sz w:val="18"/>
          <w:szCs w:val="18"/>
          <w:lang w:val="en-GB"/>
        </w:rPr>
        <w:t>The DocumentVersion is one of the two anchors for PDM information in the VEC. All technical information about a PartVersion is contained in one or more documents. The documents are containing the actual content of the VEC since all Specifications are an element of a document.</w:t>
      </w:r>
    </w:p>
    <w:p w14:paraId="77B9725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7591519" w14:textId="77777777" w:rsidTr="00725808">
        <w:tc>
          <w:tcPr>
            <w:tcW w:w="2013" w:type="dxa"/>
            <w:tcMar>
              <w:top w:w="28" w:type="dxa"/>
              <w:left w:w="28" w:type="dxa"/>
              <w:bottom w:w="28" w:type="dxa"/>
              <w:right w:w="28" w:type="dxa"/>
            </w:tcMar>
          </w:tcPr>
          <w:p w14:paraId="2065860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D4449C" w14:textId="73EABD49" w:rsidR="000234BB" w:rsidRPr="00620BBE" w:rsidRDefault="004714EB" w:rsidP="00725808">
            <w:pPr>
              <w:pStyle w:val="SmallStandard"/>
            </w:pPr>
            <w:hyperlink w:anchor="_ea98cfe60367aaecfe71fcd93bb0831d" w:history="1">
              <w:r w:rsidR="000234BB" w:rsidRPr="00620BBE">
                <w:rPr>
                  <w:rStyle w:val="Hyperlink"/>
                  <w:rFonts w:eastAsiaTheme="majorEastAsia"/>
                </w:rPr>
                <w:t>ItemVersion</w:t>
              </w:r>
            </w:hyperlink>
          </w:p>
        </w:tc>
      </w:tr>
      <w:tr w:rsidR="000234BB" w:rsidRPr="008359F5" w14:paraId="5E4E483C" w14:textId="77777777" w:rsidTr="00725808">
        <w:tc>
          <w:tcPr>
            <w:tcW w:w="2013" w:type="dxa"/>
            <w:tcMar>
              <w:top w:w="28" w:type="dxa"/>
              <w:left w:w="28" w:type="dxa"/>
              <w:bottom w:w="28" w:type="dxa"/>
              <w:right w:w="28" w:type="dxa"/>
            </w:tcMar>
          </w:tcPr>
          <w:p w14:paraId="2F8B46C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284E3E" w14:textId="77777777" w:rsidR="000234BB" w:rsidRDefault="000234BB" w:rsidP="00725808"/>
        </w:tc>
      </w:tr>
      <w:tr w:rsidR="000234BB" w:rsidRPr="008359F5" w14:paraId="1587AFC5" w14:textId="77777777" w:rsidTr="00725808">
        <w:tc>
          <w:tcPr>
            <w:tcW w:w="2013" w:type="dxa"/>
            <w:tcMar>
              <w:top w:w="28" w:type="dxa"/>
              <w:left w:w="28" w:type="dxa"/>
              <w:bottom w:w="28" w:type="dxa"/>
              <w:right w:w="28" w:type="dxa"/>
            </w:tcMar>
          </w:tcPr>
          <w:p w14:paraId="7C3609F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29900A" w14:textId="77777777" w:rsidR="000234BB" w:rsidRPr="000437C1" w:rsidRDefault="000234BB" w:rsidP="00725808">
            <w:pPr>
              <w:pStyle w:val="SmallStandard"/>
            </w:pPr>
            <w:r>
              <w:t>false</w:t>
            </w:r>
          </w:p>
        </w:tc>
      </w:tr>
    </w:tbl>
    <w:p w14:paraId="116ECDC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A70F209" w14:textId="77777777" w:rsidTr="00725808">
        <w:tc>
          <w:tcPr>
            <w:tcW w:w="2013" w:type="dxa"/>
            <w:tcMar>
              <w:top w:w="28" w:type="dxa"/>
              <w:left w:w="28" w:type="dxa"/>
              <w:bottom w:w="28" w:type="dxa"/>
              <w:right w:w="28" w:type="dxa"/>
            </w:tcMar>
          </w:tcPr>
          <w:p w14:paraId="62D8B0B1"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DFF63F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AC047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734AA2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7EE2B3B" w14:textId="77777777" w:rsidTr="00725808">
        <w:tc>
          <w:tcPr>
            <w:tcW w:w="2013" w:type="dxa"/>
            <w:tcMar>
              <w:top w:w="28" w:type="dxa"/>
              <w:left w:w="28" w:type="dxa"/>
              <w:bottom w:w="28" w:type="dxa"/>
              <w:right w:w="28" w:type="dxa"/>
            </w:tcMar>
          </w:tcPr>
          <w:p w14:paraId="3A0228DF" w14:textId="77777777" w:rsidR="000234BB" w:rsidRPr="00620BBE" w:rsidRDefault="000234BB" w:rsidP="00725808">
            <w:pPr>
              <w:pStyle w:val="SmallStandard"/>
            </w:pPr>
            <w:r w:rsidRPr="00620BBE">
              <w:t>documentNumber</w:t>
            </w:r>
          </w:p>
        </w:tc>
        <w:tc>
          <w:tcPr>
            <w:tcW w:w="1559" w:type="dxa"/>
            <w:tcMar>
              <w:top w:w="28" w:type="dxa"/>
              <w:left w:w="28" w:type="dxa"/>
              <w:bottom w:w="28" w:type="dxa"/>
              <w:right w:w="28" w:type="dxa"/>
            </w:tcMar>
          </w:tcPr>
          <w:p w14:paraId="7FE6D88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60E04B1"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2D6DD21" w14:textId="77777777" w:rsidR="000234BB" w:rsidRDefault="000234BB" w:rsidP="00725808">
            <w:pPr>
              <w:jc w:val="left"/>
            </w:pPr>
            <w:r w:rsidRPr="00266E64">
              <w:rPr>
                <w:sz w:val="16"/>
                <w:szCs w:val="16"/>
                <w:lang w:val="en-GB"/>
              </w:rPr>
              <w:t xml:space="preserve">The documentNumber is the major identifier of a DocumentVersion. </w:t>
            </w:r>
            <w:r>
              <w:rPr>
                <w:sz w:val="16"/>
                <w:szCs w:val="16"/>
              </w:rPr>
              <w:t>The format is user defined and respectively company specific.</w:t>
            </w:r>
          </w:p>
        </w:tc>
      </w:tr>
      <w:tr w:rsidR="000234BB" w:rsidRPr="00266E64" w14:paraId="1572AED6" w14:textId="77777777" w:rsidTr="00725808">
        <w:tc>
          <w:tcPr>
            <w:tcW w:w="2013" w:type="dxa"/>
            <w:tcMar>
              <w:top w:w="28" w:type="dxa"/>
              <w:left w:w="28" w:type="dxa"/>
              <w:bottom w:w="28" w:type="dxa"/>
              <w:right w:w="28" w:type="dxa"/>
            </w:tcMar>
          </w:tcPr>
          <w:p w14:paraId="46FD542B" w14:textId="77777777" w:rsidR="000234BB" w:rsidRPr="00620BBE" w:rsidRDefault="000234BB" w:rsidP="00725808">
            <w:pPr>
              <w:pStyle w:val="SmallStandard"/>
            </w:pPr>
            <w:r w:rsidRPr="00620BBE">
              <w:t>documentType</w:t>
            </w:r>
          </w:p>
        </w:tc>
        <w:tc>
          <w:tcPr>
            <w:tcW w:w="1559" w:type="dxa"/>
            <w:tcMar>
              <w:top w:w="28" w:type="dxa"/>
              <w:left w:w="28" w:type="dxa"/>
              <w:bottom w:w="28" w:type="dxa"/>
              <w:right w:w="28" w:type="dxa"/>
            </w:tcMar>
          </w:tcPr>
          <w:p w14:paraId="7F92D85F" w14:textId="77777777" w:rsidR="000234BB" w:rsidRPr="008359F5" w:rsidRDefault="000234BB" w:rsidP="00725808">
            <w:pPr>
              <w:pStyle w:val="SmallStandard"/>
            </w:pPr>
            <w:r w:rsidRPr="00D21799">
              <w:t>DocumentType</w:t>
            </w:r>
          </w:p>
        </w:tc>
        <w:tc>
          <w:tcPr>
            <w:tcW w:w="709" w:type="dxa"/>
            <w:tcMar>
              <w:top w:w="28" w:type="dxa"/>
              <w:left w:w="28" w:type="dxa"/>
              <w:bottom w:w="28" w:type="dxa"/>
              <w:right w:w="28" w:type="dxa"/>
            </w:tcMar>
          </w:tcPr>
          <w:p w14:paraId="3F83C42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D08C796" w14:textId="77777777" w:rsidR="000234BB" w:rsidRPr="00266E64" w:rsidRDefault="000234BB" w:rsidP="00725808">
            <w:pPr>
              <w:jc w:val="left"/>
              <w:rPr>
                <w:lang w:val="en-GB"/>
              </w:rPr>
            </w:pPr>
            <w:r w:rsidRPr="00266E64">
              <w:rPr>
                <w:sz w:val="16"/>
                <w:szCs w:val="16"/>
                <w:lang w:val="en-GB"/>
              </w:rPr>
              <w:t xml:space="preserve">The type of the document, that is defined in an </w:t>
            </w:r>
            <w:r w:rsidRPr="00266E64">
              <w:rPr>
                <w:i/>
                <w:iCs/>
                <w:sz w:val="16"/>
                <w:szCs w:val="16"/>
                <w:lang w:val="en-GB"/>
              </w:rPr>
              <w:t xml:space="preserve">OpenEnumeration </w:t>
            </w:r>
            <w:r w:rsidRPr="00266E64">
              <w:rPr>
                <w:sz w:val="16"/>
                <w:szCs w:val="16"/>
                <w:lang w:val="en-GB"/>
              </w:rPr>
              <w:t xml:space="preserve">and gives a hint about the content of the document. Values for typical types of documents in the process are predefined (e.g. a part master document for the specification of a </w:t>
            </w:r>
            <w:r w:rsidRPr="00266E64">
              <w:rPr>
                <w:i/>
                <w:iCs/>
                <w:sz w:val="16"/>
                <w:szCs w:val="16"/>
                <w:lang w:val="en-GB"/>
              </w:rPr>
              <w:t>PartVersion</w:t>
            </w:r>
            <w:r w:rsidRPr="00266E64">
              <w:rPr>
                <w:sz w:val="16"/>
                <w:szCs w:val="16"/>
                <w:lang w:val="en-GB"/>
              </w:rPr>
              <w:t>).</w:t>
            </w:r>
          </w:p>
          <w:p w14:paraId="14DDA0E8" w14:textId="77777777" w:rsidR="000234BB" w:rsidRPr="00266E64" w:rsidRDefault="000234BB" w:rsidP="00725808">
            <w:pPr>
              <w:jc w:val="left"/>
              <w:rPr>
                <w:lang w:val="en-GB"/>
              </w:rPr>
            </w:pPr>
            <w:r w:rsidRPr="00266E64">
              <w:rPr>
                <w:sz w:val="16"/>
                <w:szCs w:val="16"/>
                <w:lang w:val="en-GB"/>
              </w:rPr>
              <w:t xml:space="preserve">At later point, further constraint might be attached to </w:t>
            </w:r>
            <w:r w:rsidRPr="00266E64">
              <w:rPr>
                <w:i/>
                <w:iCs/>
                <w:sz w:val="16"/>
                <w:szCs w:val="16"/>
                <w:lang w:val="en-GB"/>
              </w:rPr>
              <w:t>documentType</w:t>
            </w:r>
            <w:r w:rsidRPr="00266E64">
              <w:rPr>
                <w:sz w:val="16"/>
                <w:szCs w:val="16"/>
                <w:lang w:val="en-GB"/>
              </w:rPr>
              <w:t xml:space="preserve"> defining a minimum content for certain types of documents.</w:t>
            </w:r>
          </w:p>
        </w:tc>
      </w:tr>
      <w:tr w:rsidR="000234BB" w:rsidRPr="00266E64" w14:paraId="5112B4A0" w14:textId="77777777" w:rsidTr="00725808">
        <w:tc>
          <w:tcPr>
            <w:tcW w:w="2013" w:type="dxa"/>
            <w:tcMar>
              <w:top w:w="28" w:type="dxa"/>
              <w:left w:w="28" w:type="dxa"/>
              <w:bottom w:w="28" w:type="dxa"/>
              <w:right w:w="28" w:type="dxa"/>
            </w:tcMar>
          </w:tcPr>
          <w:p w14:paraId="6BAA1750" w14:textId="77777777" w:rsidR="000234BB" w:rsidRPr="00620BBE" w:rsidRDefault="000234BB" w:rsidP="00725808">
            <w:pPr>
              <w:pStyle w:val="SmallStandard"/>
            </w:pPr>
            <w:r w:rsidRPr="00620BBE">
              <w:t>documentVersion</w:t>
            </w:r>
          </w:p>
        </w:tc>
        <w:tc>
          <w:tcPr>
            <w:tcW w:w="1559" w:type="dxa"/>
            <w:tcMar>
              <w:top w:w="28" w:type="dxa"/>
              <w:left w:w="28" w:type="dxa"/>
              <w:bottom w:w="28" w:type="dxa"/>
              <w:right w:w="28" w:type="dxa"/>
            </w:tcMar>
          </w:tcPr>
          <w:p w14:paraId="774D5484"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CB040EA"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0B73FAD" w14:textId="77777777" w:rsidR="000234BB" w:rsidRPr="00266E64" w:rsidRDefault="000234BB" w:rsidP="00725808">
            <w:pPr>
              <w:jc w:val="left"/>
              <w:rPr>
                <w:lang w:val="en-GB"/>
              </w:rPr>
            </w:pPr>
            <w:r w:rsidRPr="00266E64">
              <w:rPr>
                <w:sz w:val="16"/>
                <w:szCs w:val="16"/>
                <w:lang w:val="en-GB"/>
              </w:rPr>
              <w:t>The documentVersion specifies the version index of a document (see also documentNumber).</w:t>
            </w:r>
          </w:p>
        </w:tc>
      </w:tr>
      <w:tr w:rsidR="000234BB" w:rsidRPr="006675E2" w14:paraId="5ACD10DA" w14:textId="77777777" w:rsidTr="00725808">
        <w:tc>
          <w:tcPr>
            <w:tcW w:w="2013" w:type="dxa"/>
            <w:tcMar>
              <w:top w:w="28" w:type="dxa"/>
              <w:left w:w="28" w:type="dxa"/>
              <w:bottom w:w="28" w:type="dxa"/>
              <w:right w:w="28" w:type="dxa"/>
            </w:tcMar>
          </w:tcPr>
          <w:p w14:paraId="55A843BA" w14:textId="77777777" w:rsidR="000234BB" w:rsidRPr="00620BBE" w:rsidRDefault="000234BB" w:rsidP="00725808">
            <w:pPr>
              <w:pStyle w:val="SmallStandard"/>
            </w:pPr>
            <w:r w:rsidRPr="00620BBE">
              <w:t>digitalRepresentationIndex</w:t>
            </w:r>
          </w:p>
        </w:tc>
        <w:tc>
          <w:tcPr>
            <w:tcW w:w="1559" w:type="dxa"/>
            <w:tcMar>
              <w:top w:w="28" w:type="dxa"/>
              <w:left w:w="28" w:type="dxa"/>
              <w:bottom w:w="28" w:type="dxa"/>
              <w:right w:w="28" w:type="dxa"/>
            </w:tcMar>
          </w:tcPr>
          <w:p w14:paraId="333B1C1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DB1C9A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8917B43" w14:textId="77777777" w:rsidR="000234BB" w:rsidRPr="00266E64" w:rsidRDefault="000234BB" w:rsidP="00725808">
            <w:pPr>
              <w:jc w:val="left"/>
              <w:rPr>
                <w:lang w:val="en-GB"/>
              </w:rPr>
            </w:pPr>
            <w:r w:rsidRPr="00266E64">
              <w:rPr>
                <w:sz w:val="16"/>
                <w:szCs w:val="16"/>
                <w:lang w:val="en-GB"/>
              </w:rPr>
              <w:t xml:space="preserve">An arbitrary change index that indicates if the digital representation (the content in VEC) of this </w:t>
            </w:r>
            <w:r w:rsidRPr="00266E64">
              <w:rPr>
                <w:i/>
                <w:iCs/>
                <w:sz w:val="16"/>
                <w:szCs w:val="16"/>
                <w:lang w:val="en-GB"/>
              </w:rPr>
              <w:t>DocumentVersion</w:t>
            </w:r>
            <w:r w:rsidRPr="00266E64">
              <w:rPr>
                <w:sz w:val="16"/>
                <w:szCs w:val="16"/>
                <w:lang w:val="en-GB"/>
              </w:rPr>
              <w:t xml:space="preserve"> has been changed / regenerated. This can be for example an index, a timestamp or a checksum. This allows the detection of changes in the content, even when the DocumentNumber &amp; DocumentVersion is the same.</w:t>
            </w:r>
          </w:p>
          <w:p w14:paraId="7032755B" w14:textId="77777777" w:rsidR="000234BB" w:rsidRDefault="000234BB" w:rsidP="00725808">
            <w:pPr>
              <w:jc w:val="left"/>
            </w:pPr>
            <w:r w:rsidRPr="00266E64">
              <w:rPr>
                <w:sz w:val="16"/>
                <w:szCs w:val="16"/>
                <w:lang w:val="en-GB"/>
              </w:rPr>
              <w:t xml:space="preserve">For a more detailed explanation in the context see "Parts &amp; Documents". </w:t>
            </w:r>
            <w:r>
              <w:rPr>
                <w:sz w:val="16"/>
                <w:szCs w:val="16"/>
              </w:rPr>
              <w:t>KBLFRM-837.</w:t>
            </w:r>
          </w:p>
        </w:tc>
      </w:tr>
      <w:tr w:rsidR="000234BB" w:rsidRPr="00266E64" w14:paraId="7CFC0A43" w14:textId="77777777" w:rsidTr="00725808">
        <w:tc>
          <w:tcPr>
            <w:tcW w:w="2013" w:type="dxa"/>
            <w:tcMar>
              <w:top w:w="28" w:type="dxa"/>
              <w:left w:w="28" w:type="dxa"/>
              <w:bottom w:w="28" w:type="dxa"/>
              <w:right w:w="28" w:type="dxa"/>
            </w:tcMar>
          </w:tcPr>
          <w:p w14:paraId="080C7183" w14:textId="77777777" w:rsidR="000234BB" w:rsidRPr="00620BBE" w:rsidRDefault="000234BB" w:rsidP="00725808">
            <w:pPr>
              <w:pStyle w:val="SmallStandard"/>
            </w:pPr>
            <w:r w:rsidRPr="00620BBE">
              <w:t>creatingSystem</w:t>
            </w:r>
          </w:p>
        </w:tc>
        <w:tc>
          <w:tcPr>
            <w:tcW w:w="1559" w:type="dxa"/>
            <w:tcMar>
              <w:top w:w="28" w:type="dxa"/>
              <w:left w:w="28" w:type="dxa"/>
              <w:bottom w:w="28" w:type="dxa"/>
              <w:right w:w="28" w:type="dxa"/>
            </w:tcMar>
          </w:tcPr>
          <w:p w14:paraId="606B5AC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187246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88BF9D5" w14:textId="77777777" w:rsidR="000234BB" w:rsidRPr="00266E64" w:rsidRDefault="000234BB" w:rsidP="00725808">
            <w:pPr>
              <w:jc w:val="left"/>
              <w:rPr>
                <w:lang w:val="en-GB"/>
              </w:rPr>
            </w:pPr>
            <w:r w:rsidRPr="00266E64">
              <w:rPr>
                <w:sz w:val="16"/>
                <w:szCs w:val="16"/>
                <w:lang w:val="en-GB"/>
              </w:rPr>
              <w:t>The creatingSystem specifies the computer application or the machine which is used to create the document.</w:t>
            </w:r>
          </w:p>
        </w:tc>
      </w:tr>
      <w:tr w:rsidR="000234BB" w:rsidRPr="00266E64" w14:paraId="0CE6C107" w14:textId="77777777" w:rsidTr="00725808">
        <w:tc>
          <w:tcPr>
            <w:tcW w:w="2013" w:type="dxa"/>
            <w:tcMar>
              <w:top w:w="28" w:type="dxa"/>
              <w:left w:w="28" w:type="dxa"/>
              <w:bottom w:w="28" w:type="dxa"/>
              <w:right w:w="28" w:type="dxa"/>
            </w:tcMar>
          </w:tcPr>
          <w:p w14:paraId="6C229AC8" w14:textId="77777777" w:rsidR="000234BB" w:rsidRPr="00620BBE" w:rsidRDefault="000234BB" w:rsidP="00725808">
            <w:pPr>
              <w:pStyle w:val="SmallStandard"/>
            </w:pPr>
            <w:r w:rsidRPr="00620BBE">
              <w:t>dataFormat</w:t>
            </w:r>
          </w:p>
        </w:tc>
        <w:tc>
          <w:tcPr>
            <w:tcW w:w="1559" w:type="dxa"/>
            <w:tcMar>
              <w:top w:w="28" w:type="dxa"/>
              <w:left w:w="28" w:type="dxa"/>
              <w:bottom w:w="28" w:type="dxa"/>
              <w:right w:w="28" w:type="dxa"/>
            </w:tcMar>
          </w:tcPr>
          <w:p w14:paraId="0698E0F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1FB5CB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321A5EA" w14:textId="77777777" w:rsidR="000234BB" w:rsidRPr="00266E64" w:rsidRDefault="000234BB" w:rsidP="00725808">
            <w:pPr>
              <w:jc w:val="left"/>
              <w:rPr>
                <w:lang w:val="en-GB"/>
              </w:rPr>
            </w:pPr>
            <w:r w:rsidRPr="00266E64">
              <w:rPr>
                <w:sz w:val="16"/>
                <w:szCs w:val="16"/>
                <w:lang w:val="en-GB"/>
              </w:rPr>
              <w:t>The dataFormat specifies the convention that was used to structure the information in the document. This is useful if the DocumentVersion is a pointer to an external document, which is not contained in the VEC or if the content of this DocumentVersion was automatically generated by the extraction of the information out of the original document.</w:t>
            </w:r>
          </w:p>
        </w:tc>
      </w:tr>
      <w:tr w:rsidR="000234BB" w:rsidRPr="00266E64" w14:paraId="200B0823" w14:textId="77777777" w:rsidTr="00725808">
        <w:tc>
          <w:tcPr>
            <w:tcW w:w="2013" w:type="dxa"/>
            <w:tcMar>
              <w:top w:w="28" w:type="dxa"/>
              <w:left w:w="28" w:type="dxa"/>
              <w:bottom w:w="28" w:type="dxa"/>
              <w:right w:w="28" w:type="dxa"/>
            </w:tcMar>
          </w:tcPr>
          <w:p w14:paraId="0B87D3CE" w14:textId="77777777" w:rsidR="000234BB" w:rsidRPr="00620BBE" w:rsidRDefault="000234BB" w:rsidP="00725808">
            <w:pPr>
              <w:pStyle w:val="SmallStandard"/>
            </w:pPr>
            <w:r w:rsidRPr="00620BBE">
              <w:t>fileName</w:t>
            </w:r>
          </w:p>
        </w:tc>
        <w:tc>
          <w:tcPr>
            <w:tcW w:w="1559" w:type="dxa"/>
            <w:tcMar>
              <w:top w:w="28" w:type="dxa"/>
              <w:left w:w="28" w:type="dxa"/>
              <w:bottom w:w="28" w:type="dxa"/>
              <w:right w:w="28" w:type="dxa"/>
            </w:tcMar>
          </w:tcPr>
          <w:p w14:paraId="74D54A64"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593E64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5F4EBE9" w14:textId="77777777" w:rsidR="000234BB" w:rsidRPr="00266E64" w:rsidRDefault="000234BB" w:rsidP="00725808">
            <w:pPr>
              <w:jc w:val="left"/>
              <w:rPr>
                <w:lang w:val="en-GB"/>
              </w:rPr>
            </w:pPr>
            <w:r w:rsidRPr="00266E64">
              <w:rPr>
                <w:sz w:val="16"/>
                <w:szCs w:val="16"/>
                <w:lang w:val="en-GB"/>
              </w:rPr>
              <w:t xml:space="preserve">The name of the file as it appears in the VEC-Package, including the folder structure (fully qualified name) that contains this </w:t>
            </w:r>
            <w:r w:rsidRPr="00266E64">
              <w:rPr>
                <w:i/>
                <w:iCs/>
                <w:sz w:val="16"/>
                <w:szCs w:val="16"/>
                <w:lang w:val="en-GB"/>
              </w:rPr>
              <w:t>DocumentVersion</w:t>
            </w:r>
            <w:r w:rsidRPr="00266E64">
              <w:rPr>
                <w:sz w:val="16"/>
                <w:szCs w:val="16"/>
                <w:lang w:val="en-GB"/>
              </w:rPr>
              <w:t>. If this DocumentVersion is a link to an external document (e.g. a ComponentSymbol), then the fileName attribute points to the file containing the original document. The usage of this attribute is only valid, if the original document is distributed along with the VEC-file in a VEC-Package. It must not point to any file location which is not part of the VEC-Package (e.g. a File on a central server file share).</w:t>
            </w:r>
          </w:p>
        </w:tc>
      </w:tr>
      <w:tr w:rsidR="000234BB" w:rsidRPr="00266E64" w14:paraId="1C9446FB" w14:textId="77777777" w:rsidTr="00725808">
        <w:tc>
          <w:tcPr>
            <w:tcW w:w="2013" w:type="dxa"/>
            <w:tcMar>
              <w:top w:w="28" w:type="dxa"/>
              <w:left w:w="28" w:type="dxa"/>
              <w:bottom w:w="28" w:type="dxa"/>
              <w:right w:w="28" w:type="dxa"/>
            </w:tcMar>
          </w:tcPr>
          <w:p w14:paraId="6243ECEC" w14:textId="77777777" w:rsidR="000234BB" w:rsidRPr="00620BBE" w:rsidRDefault="000234BB" w:rsidP="00725808">
            <w:pPr>
              <w:pStyle w:val="SmallStandard"/>
            </w:pPr>
            <w:r w:rsidRPr="00620BBE">
              <w:t>location</w:t>
            </w:r>
          </w:p>
        </w:tc>
        <w:tc>
          <w:tcPr>
            <w:tcW w:w="1559" w:type="dxa"/>
            <w:tcMar>
              <w:top w:w="28" w:type="dxa"/>
              <w:left w:w="28" w:type="dxa"/>
              <w:bottom w:w="28" w:type="dxa"/>
              <w:right w:w="28" w:type="dxa"/>
            </w:tcMar>
          </w:tcPr>
          <w:p w14:paraId="62E4FB24"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583730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EE01940" w14:textId="77777777" w:rsidR="000234BB" w:rsidRPr="00266E64" w:rsidRDefault="000234BB" w:rsidP="00725808">
            <w:pPr>
              <w:jc w:val="left"/>
              <w:rPr>
                <w:lang w:val="en-GB"/>
              </w:rPr>
            </w:pPr>
            <w:r w:rsidRPr="00266E64">
              <w:rPr>
                <w:sz w:val="16"/>
                <w:szCs w:val="16"/>
                <w:lang w:val="en-GB"/>
              </w:rPr>
              <w:t xml:space="preserve">The location is a possibility to provide a reference to the source location of the </w:t>
            </w:r>
            <w:r w:rsidRPr="00266E64">
              <w:rPr>
                <w:i/>
                <w:iCs/>
                <w:sz w:val="16"/>
                <w:szCs w:val="16"/>
                <w:lang w:val="en-GB"/>
              </w:rPr>
              <w:t>DocumentVersion</w:t>
            </w:r>
            <w:r w:rsidRPr="00266E64">
              <w:rPr>
                <w:sz w:val="16"/>
                <w:szCs w:val="16"/>
                <w:lang w:val="en-GB"/>
              </w:rPr>
              <w:t xml:space="preserve"> (e.g. a document management system or an archive system) where the original document can be found</w:t>
            </w:r>
            <w:r w:rsidRPr="00266E64">
              <w:rPr>
                <w:i/>
                <w:iCs/>
                <w:sz w:val="16"/>
                <w:szCs w:val="16"/>
                <w:lang w:val="en-GB"/>
              </w:rPr>
              <w:t>.</w:t>
            </w:r>
            <w:r w:rsidRPr="00266E64">
              <w:rPr>
                <w:sz w:val="16"/>
                <w:szCs w:val="16"/>
                <w:lang w:val="en-GB"/>
              </w:rPr>
              <w:t xml:space="preserve"> The location shall be provided either as an URN or URL.</w:t>
            </w:r>
          </w:p>
          <w:p w14:paraId="163579F4" w14:textId="77777777" w:rsidR="000234BB" w:rsidRPr="00266E64" w:rsidRDefault="000234BB" w:rsidP="00725808">
            <w:pPr>
              <w:jc w:val="left"/>
              <w:rPr>
                <w:lang w:val="en-GB"/>
              </w:rPr>
            </w:pPr>
            <w:r w:rsidRPr="00266E64">
              <w:rPr>
                <w:sz w:val="16"/>
                <w:szCs w:val="16"/>
                <w:lang w:val="en-GB"/>
              </w:rPr>
              <w:t xml:space="preserve"> </w:t>
            </w:r>
          </w:p>
        </w:tc>
      </w:tr>
      <w:tr w:rsidR="000234BB" w:rsidRPr="00266E64" w14:paraId="4B5E0B40" w14:textId="77777777" w:rsidTr="00725808">
        <w:tc>
          <w:tcPr>
            <w:tcW w:w="2013" w:type="dxa"/>
            <w:tcMar>
              <w:top w:w="28" w:type="dxa"/>
              <w:left w:w="28" w:type="dxa"/>
              <w:bottom w:w="28" w:type="dxa"/>
              <w:right w:w="28" w:type="dxa"/>
            </w:tcMar>
          </w:tcPr>
          <w:p w14:paraId="7F73CDA4" w14:textId="77777777" w:rsidR="000234BB" w:rsidRPr="00620BBE" w:rsidRDefault="000234BB" w:rsidP="00725808">
            <w:pPr>
              <w:pStyle w:val="SmallStandard"/>
            </w:pPr>
            <w:r w:rsidRPr="00620BBE">
              <w:t>numberOfSheets</w:t>
            </w:r>
          </w:p>
        </w:tc>
        <w:tc>
          <w:tcPr>
            <w:tcW w:w="1559" w:type="dxa"/>
            <w:tcMar>
              <w:top w:w="28" w:type="dxa"/>
              <w:left w:w="28" w:type="dxa"/>
              <w:bottom w:w="28" w:type="dxa"/>
              <w:right w:w="28" w:type="dxa"/>
            </w:tcMar>
          </w:tcPr>
          <w:p w14:paraId="18A51134"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F91BED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5536532" w14:textId="77777777" w:rsidR="000234BB" w:rsidRPr="00266E64" w:rsidRDefault="000234BB" w:rsidP="00725808">
            <w:pPr>
              <w:jc w:val="left"/>
              <w:rPr>
                <w:lang w:val="en-GB"/>
              </w:rPr>
            </w:pPr>
            <w:r w:rsidRPr="00266E64">
              <w:rPr>
                <w:sz w:val="16"/>
                <w:szCs w:val="16"/>
                <w:lang w:val="en-GB"/>
              </w:rPr>
              <w:t>The number of sheets contained in the document.</w:t>
            </w:r>
          </w:p>
        </w:tc>
      </w:tr>
    </w:tbl>
    <w:p w14:paraId="71E2792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BF74803" w14:textId="77777777" w:rsidTr="00725808">
        <w:tc>
          <w:tcPr>
            <w:tcW w:w="3856" w:type="dxa"/>
            <w:gridSpan w:val="3"/>
          </w:tcPr>
          <w:p w14:paraId="184EC462" w14:textId="77777777" w:rsidR="000234BB" w:rsidRDefault="000234BB" w:rsidP="00725808">
            <w:pPr>
              <w:jc w:val="center"/>
              <w:rPr>
                <w:b/>
                <w:sz w:val="16"/>
                <w:szCs w:val="16"/>
                <w:lang w:val="en-GB"/>
              </w:rPr>
            </w:pPr>
            <w:r>
              <w:rPr>
                <w:b/>
                <w:sz w:val="16"/>
                <w:szCs w:val="16"/>
                <w:lang w:val="en-GB"/>
              </w:rPr>
              <w:t>Other End</w:t>
            </w:r>
          </w:p>
        </w:tc>
        <w:tc>
          <w:tcPr>
            <w:tcW w:w="708" w:type="dxa"/>
          </w:tcPr>
          <w:p w14:paraId="20D096C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D352C74" w14:textId="77777777" w:rsidR="000234BB" w:rsidRDefault="000234BB" w:rsidP="00725808">
            <w:pPr>
              <w:jc w:val="center"/>
              <w:rPr>
                <w:b/>
                <w:sz w:val="16"/>
                <w:szCs w:val="16"/>
                <w:lang w:val="en-GB"/>
              </w:rPr>
            </w:pPr>
            <w:r>
              <w:rPr>
                <w:b/>
                <w:sz w:val="16"/>
                <w:szCs w:val="16"/>
                <w:lang w:val="en-GB"/>
              </w:rPr>
              <w:t>General</w:t>
            </w:r>
          </w:p>
        </w:tc>
      </w:tr>
      <w:tr w:rsidR="000234BB" w:rsidRPr="00720F6F" w14:paraId="70DA347D" w14:textId="77777777" w:rsidTr="00725808">
        <w:tc>
          <w:tcPr>
            <w:tcW w:w="1573" w:type="dxa"/>
          </w:tcPr>
          <w:p w14:paraId="58928E41" w14:textId="77777777" w:rsidR="000234BB" w:rsidRDefault="000234BB" w:rsidP="00725808">
            <w:pPr>
              <w:rPr>
                <w:b/>
                <w:sz w:val="16"/>
                <w:szCs w:val="16"/>
                <w:lang w:val="en-GB"/>
              </w:rPr>
            </w:pPr>
            <w:r>
              <w:rPr>
                <w:b/>
                <w:sz w:val="16"/>
                <w:szCs w:val="16"/>
                <w:lang w:val="en-GB"/>
              </w:rPr>
              <w:t>Type</w:t>
            </w:r>
          </w:p>
        </w:tc>
        <w:tc>
          <w:tcPr>
            <w:tcW w:w="1574" w:type="dxa"/>
          </w:tcPr>
          <w:p w14:paraId="09683480" w14:textId="77777777" w:rsidR="000234BB" w:rsidRDefault="000234BB" w:rsidP="00725808">
            <w:pPr>
              <w:rPr>
                <w:b/>
                <w:sz w:val="16"/>
                <w:szCs w:val="16"/>
                <w:lang w:val="en-GB"/>
              </w:rPr>
            </w:pPr>
            <w:r>
              <w:rPr>
                <w:b/>
                <w:sz w:val="16"/>
                <w:szCs w:val="16"/>
                <w:lang w:val="en-GB"/>
              </w:rPr>
              <w:t>Role</w:t>
            </w:r>
          </w:p>
        </w:tc>
        <w:tc>
          <w:tcPr>
            <w:tcW w:w="708" w:type="dxa"/>
          </w:tcPr>
          <w:p w14:paraId="7DB2C0A7" w14:textId="77777777" w:rsidR="000234BB" w:rsidRDefault="000234BB" w:rsidP="00725808">
            <w:pPr>
              <w:rPr>
                <w:b/>
                <w:sz w:val="16"/>
                <w:szCs w:val="16"/>
                <w:lang w:val="en-GB"/>
              </w:rPr>
            </w:pPr>
            <w:r>
              <w:rPr>
                <w:b/>
                <w:sz w:val="16"/>
                <w:szCs w:val="16"/>
                <w:lang w:val="en-GB"/>
              </w:rPr>
              <w:t>Mult</w:t>
            </w:r>
          </w:p>
        </w:tc>
        <w:tc>
          <w:tcPr>
            <w:tcW w:w="709" w:type="dxa"/>
          </w:tcPr>
          <w:p w14:paraId="4D95C2AC" w14:textId="77777777" w:rsidR="000234BB" w:rsidRDefault="000234BB" w:rsidP="00725808">
            <w:pPr>
              <w:rPr>
                <w:b/>
                <w:sz w:val="16"/>
                <w:szCs w:val="16"/>
                <w:lang w:val="en-GB"/>
              </w:rPr>
            </w:pPr>
            <w:r>
              <w:rPr>
                <w:b/>
                <w:sz w:val="16"/>
                <w:szCs w:val="16"/>
                <w:lang w:val="en-GB"/>
              </w:rPr>
              <w:t>Mult</w:t>
            </w:r>
          </w:p>
        </w:tc>
        <w:tc>
          <w:tcPr>
            <w:tcW w:w="567" w:type="dxa"/>
          </w:tcPr>
          <w:p w14:paraId="055A320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03D0AF4" w14:textId="77777777" w:rsidR="000234BB" w:rsidRPr="008359F5" w:rsidRDefault="000234BB" w:rsidP="00725808">
            <w:pPr>
              <w:rPr>
                <w:b/>
                <w:sz w:val="16"/>
                <w:szCs w:val="16"/>
                <w:lang w:val="en-GB"/>
              </w:rPr>
            </w:pPr>
            <w:r>
              <w:rPr>
                <w:b/>
                <w:sz w:val="16"/>
                <w:szCs w:val="16"/>
                <w:lang w:val="en-GB"/>
              </w:rPr>
              <w:t>Comment</w:t>
            </w:r>
          </w:p>
        </w:tc>
      </w:tr>
      <w:tr w:rsidR="000234BB" w:rsidRPr="00266E64" w14:paraId="32FBB7DD" w14:textId="77777777" w:rsidTr="00725808">
        <w:tc>
          <w:tcPr>
            <w:tcW w:w="1573" w:type="dxa"/>
          </w:tcPr>
          <w:p w14:paraId="7E1C975E" w14:textId="77777777" w:rsidR="000234BB" w:rsidRPr="00634625" w:rsidRDefault="000234BB" w:rsidP="00725808">
            <w:pPr>
              <w:pStyle w:val="SmallStandard"/>
            </w:pPr>
            <w:r>
              <w:t>PartVersion</w:t>
            </w:r>
          </w:p>
        </w:tc>
        <w:tc>
          <w:tcPr>
            <w:tcW w:w="1574" w:type="dxa"/>
          </w:tcPr>
          <w:p w14:paraId="29E7EA02" w14:textId="77777777" w:rsidR="000234BB" w:rsidRPr="00132C43" w:rsidRDefault="000234BB" w:rsidP="00725808">
            <w:pPr>
              <w:pStyle w:val="SmallStandard"/>
            </w:pPr>
            <w:r>
              <w:t>referencedPart</w:t>
            </w:r>
          </w:p>
        </w:tc>
        <w:tc>
          <w:tcPr>
            <w:tcW w:w="708" w:type="dxa"/>
          </w:tcPr>
          <w:p w14:paraId="4109281E" w14:textId="77777777" w:rsidR="000234BB" w:rsidRPr="00D331EF" w:rsidRDefault="000234BB" w:rsidP="00725808">
            <w:pPr>
              <w:pStyle w:val="SmallStandard"/>
            </w:pPr>
            <w:r w:rsidRPr="00574783">
              <w:t>0..*</w:t>
            </w:r>
          </w:p>
        </w:tc>
        <w:tc>
          <w:tcPr>
            <w:tcW w:w="709" w:type="dxa"/>
          </w:tcPr>
          <w:p w14:paraId="1754D520" w14:textId="77777777" w:rsidR="000234BB" w:rsidRPr="00D331EF" w:rsidRDefault="000234BB" w:rsidP="00725808">
            <w:pPr>
              <w:pStyle w:val="SmallStandard"/>
            </w:pPr>
            <w:r w:rsidRPr="00207506">
              <w:t>0..*</w:t>
            </w:r>
          </w:p>
        </w:tc>
        <w:tc>
          <w:tcPr>
            <w:tcW w:w="567" w:type="dxa"/>
          </w:tcPr>
          <w:p w14:paraId="2C80F861" w14:textId="77777777" w:rsidR="000234BB" w:rsidRPr="00D331EF" w:rsidRDefault="000234BB" w:rsidP="00725808">
            <w:pPr>
              <w:pStyle w:val="SmallStandard"/>
            </w:pPr>
            <w:r>
              <w:t>N</w:t>
            </w:r>
          </w:p>
        </w:tc>
        <w:tc>
          <w:tcPr>
            <w:tcW w:w="3969" w:type="dxa"/>
          </w:tcPr>
          <w:p w14:paraId="6AC56D37" w14:textId="77777777" w:rsidR="000234BB" w:rsidRDefault="000234BB" w:rsidP="00725808">
            <w:pPr>
              <w:pStyle w:val="SmallStandard"/>
            </w:pPr>
            <w:r w:rsidRPr="00491287">
              <w:t xml:space="preserve">The association is an informative link which PartVersions are described by the DocumentVersion. </w:t>
            </w:r>
          </w:p>
        </w:tc>
      </w:tr>
      <w:tr w:rsidR="000234BB" w:rsidRPr="00266E64" w14:paraId="49FCBB90" w14:textId="77777777" w:rsidTr="00725808">
        <w:tc>
          <w:tcPr>
            <w:tcW w:w="1573" w:type="dxa"/>
          </w:tcPr>
          <w:p w14:paraId="7DC96DE0" w14:textId="77777777" w:rsidR="000234BB" w:rsidRPr="00634625" w:rsidRDefault="000234BB" w:rsidP="00725808">
            <w:pPr>
              <w:pStyle w:val="SmallStandard"/>
            </w:pPr>
            <w:r>
              <w:lastRenderedPageBreak/>
              <w:t>SheetOrChapter</w:t>
            </w:r>
          </w:p>
        </w:tc>
        <w:tc>
          <w:tcPr>
            <w:tcW w:w="1574" w:type="dxa"/>
          </w:tcPr>
          <w:p w14:paraId="33892D5A" w14:textId="77777777" w:rsidR="000234BB" w:rsidRPr="00132C43" w:rsidRDefault="000234BB" w:rsidP="00725808">
            <w:pPr>
              <w:pStyle w:val="SmallStandard"/>
            </w:pPr>
            <w:r>
              <w:t>sheetOrChapter</w:t>
            </w:r>
          </w:p>
        </w:tc>
        <w:tc>
          <w:tcPr>
            <w:tcW w:w="708" w:type="dxa"/>
          </w:tcPr>
          <w:p w14:paraId="309D9CA7" w14:textId="77777777" w:rsidR="000234BB" w:rsidRPr="00D331EF" w:rsidRDefault="000234BB" w:rsidP="00725808">
            <w:pPr>
              <w:pStyle w:val="SmallStandard"/>
            </w:pPr>
            <w:r w:rsidRPr="00574783">
              <w:t>0..*</w:t>
            </w:r>
          </w:p>
        </w:tc>
        <w:tc>
          <w:tcPr>
            <w:tcW w:w="709" w:type="dxa"/>
          </w:tcPr>
          <w:p w14:paraId="298F8D08" w14:textId="77777777" w:rsidR="000234BB" w:rsidRPr="00D331EF" w:rsidRDefault="000234BB" w:rsidP="00725808">
            <w:pPr>
              <w:pStyle w:val="SmallStandard"/>
            </w:pPr>
            <w:r w:rsidRPr="00207506">
              <w:t>1</w:t>
            </w:r>
          </w:p>
        </w:tc>
        <w:tc>
          <w:tcPr>
            <w:tcW w:w="567" w:type="dxa"/>
          </w:tcPr>
          <w:p w14:paraId="032247FF" w14:textId="77777777" w:rsidR="000234BB" w:rsidRDefault="000234BB" w:rsidP="00725808">
            <w:pPr>
              <w:pStyle w:val="SmallStandard"/>
            </w:pPr>
            <w:r>
              <w:t>Y</w:t>
            </w:r>
          </w:p>
        </w:tc>
        <w:tc>
          <w:tcPr>
            <w:tcW w:w="3969" w:type="dxa"/>
          </w:tcPr>
          <w:p w14:paraId="5530BE2E" w14:textId="77777777" w:rsidR="000234BB" w:rsidRDefault="000234BB" w:rsidP="00725808">
            <w:pPr>
              <w:pStyle w:val="SmallStandard"/>
            </w:pPr>
            <w:r w:rsidRPr="00491287">
              <w:t xml:space="preserve">Specifies SheetOrChapters defined in this DocumentVersion. These are especially useful if the DocumentVersion represents an external reference. </w:t>
            </w:r>
          </w:p>
        </w:tc>
      </w:tr>
      <w:tr w:rsidR="000234BB" w:rsidRPr="00266E64" w14:paraId="325D309F" w14:textId="77777777" w:rsidTr="00725808">
        <w:tc>
          <w:tcPr>
            <w:tcW w:w="1573" w:type="dxa"/>
          </w:tcPr>
          <w:p w14:paraId="7FB44D6A" w14:textId="77777777" w:rsidR="000234BB" w:rsidRPr="00634625" w:rsidRDefault="000234BB" w:rsidP="00725808">
            <w:pPr>
              <w:pStyle w:val="SmallStandard"/>
            </w:pPr>
            <w:r>
              <w:t>ItemEquivalence</w:t>
            </w:r>
          </w:p>
        </w:tc>
        <w:tc>
          <w:tcPr>
            <w:tcW w:w="1574" w:type="dxa"/>
          </w:tcPr>
          <w:p w14:paraId="430ACE00" w14:textId="77777777" w:rsidR="000234BB" w:rsidRPr="00132C43" w:rsidRDefault="000234BB" w:rsidP="00725808">
            <w:pPr>
              <w:pStyle w:val="SmallStandard"/>
            </w:pPr>
            <w:r>
              <w:t>itemEquivalence</w:t>
            </w:r>
          </w:p>
        </w:tc>
        <w:tc>
          <w:tcPr>
            <w:tcW w:w="708" w:type="dxa"/>
          </w:tcPr>
          <w:p w14:paraId="108D9E75" w14:textId="77777777" w:rsidR="000234BB" w:rsidRPr="00D331EF" w:rsidRDefault="000234BB" w:rsidP="00725808">
            <w:pPr>
              <w:pStyle w:val="SmallStandard"/>
            </w:pPr>
            <w:r w:rsidRPr="00574783">
              <w:t>0..*</w:t>
            </w:r>
          </w:p>
        </w:tc>
        <w:tc>
          <w:tcPr>
            <w:tcW w:w="709" w:type="dxa"/>
          </w:tcPr>
          <w:p w14:paraId="2404BAC8" w14:textId="77777777" w:rsidR="000234BB" w:rsidRPr="00D331EF" w:rsidRDefault="000234BB" w:rsidP="00725808">
            <w:pPr>
              <w:pStyle w:val="SmallStandard"/>
            </w:pPr>
            <w:r w:rsidRPr="00207506">
              <w:t>1</w:t>
            </w:r>
          </w:p>
        </w:tc>
        <w:tc>
          <w:tcPr>
            <w:tcW w:w="567" w:type="dxa"/>
          </w:tcPr>
          <w:p w14:paraId="647E610C" w14:textId="77777777" w:rsidR="000234BB" w:rsidRDefault="000234BB" w:rsidP="00725808">
            <w:pPr>
              <w:pStyle w:val="SmallStandard"/>
            </w:pPr>
            <w:r>
              <w:t>Y</w:t>
            </w:r>
          </w:p>
        </w:tc>
        <w:tc>
          <w:tcPr>
            <w:tcW w:w="3969" w:type="dxa"/>
          </w:tcPr>
          <w:p w14:paraId="5F5DF3C2" w14:textId="77777777" w:rsidR="000234BB" w:rsidRDefault="000234BB" w:rsidP="00725808">
            <w:pPr>
              <w:pStyle w:val="SmallStandard"/>
            </w:pPr>
            <w:r w:rsidRPr="00491287">
              <w:t>Specifies ItemEquivalances defined by the DocumentVersion.</w:t>
            </w:r>
          </w:p>
        </w:tc>
      </w:tr>
      <w:tr w:rsidR="000234BB" w:rsidRPr="00266E64" w14:paraId="51BCD08F" w14:textId="77777777" w:rsidTr="00725808">
        <w:tc>
          <w:tcPr>
            <w:tcW w:w="1573" w:type="dxa"/>
          </w:tcPr>
          <w:p w14:paraId="3C1F00C1" w14:textId="77777777" w:rsidR="000234BB" w:rsidRPr="00634625" w:rsidRDefault="000234BB" w:rsidP="00725808">
            <w:pPr>
              <w:pStyle w:val="SmallStandard"/>
            </w:pPr>
            <w:r>
              <w:t>Specification</w:t>
            </w:r>
          </w:p>
        </w:tc>
        <w:tc>
          <w:tcPr>
            <w:tcW w:w="1574" w:type="dxa"/>
          </w:tcPr>
          <w:p w14:paraId="0C6CC069" w14:textId="77777777" w:rsidR="000234BB" w:rsidRPr="00132C43" w:rsidRDefault="000234BB" w:rsidP="00725808">
            <w:pPr>
              <w:pStyle w:val="SmallStandard"/>
            </w:pPr>
            <w:r>
              <w:t>specification</w:t>
            </w:r>
          </w:p>
        </w:tc>
        <w:tc>
          <w:tcPr>
            <w:tcW w:w="708" w:type="dxa"/>
          </w:tcPr>
          <w:p w14:paraId="431E3CE2" w14:textId="77777777" w:rsidR="000234BB" w:rsidRPr="00D331EF" w:rsidRDefault="000234BB" w:rsidP="00725808">
            <w:pPr>
              <w:pStyle w:val="SmallStandard"/>
            </w:pPr>
            <w:r w:rsidRPr="00574783">
              <w:t>0..*</w:t>
            </w:r>
          </w:p>
        </w:tc>
        <w:tc>
          <w:tcPr>
            <w:tcW w:w="709" w:type="dxa"/>
          </w:tcPr>
          <w:p w14:paraId="7A12818A" w14:textId="77777777" w:rsidR="000234BB" w:rsidRPr="00D331EF" w:rsidRDefault="000234BB" w:rsidP="00725808">
            <w:pPr>
              <w:pStyle w:val="SmallStandard"/>
            </w:pPr>
            <w:r w:rsidRPr="00207506">
              <w:t>0..1</w:t>
            </w:r>
          </w:p>
        </w:tc>
        <w:tc>
          <w:tcPr>
            <w:tcW w:w="567" w:type="dxa"/>
          </w:tcPr>
          <w:p w14:paraId="33008A5D" w14:textId="77777777" w:rsidR="000234BB" w:rsidRDefault="000234BB" w:rsidP="00725808">
            <w:pPr>
              <w:pStyle w:val="SmallStandard"/>
            </w:pPr>
            <w:r>
              <w:t>Y</w:t>
            </w:r>
          </w:p>
        </w:tc>
        <w:tc>
          <w:tcPr>
            <w:tcW w:w="3969" w:type="dxa"/>
          </w:tcPr>
          <w:p w14:paraId="36C8D5BF" w14:textId="77777777" w:rsidR="000234BB" w:rsidRDefault="000234BB" w:rsidP="00725808">
            <w:pPr>
              <w:pStyle w:val="SmallStandard"/>
            </w:pPr>
            <w:r w:rsidRPr="00491287">
              <w:t xml:space="preserve">Specifies the Specifications contained in the DocumentVersion. All structured, technical information in the VEC is described by such Specifications. </w:t>
            </w:r>
          </w:p>
        </w:tc>
      </w:tr>
    </w:tbl>
    <w:p w14:paraId="5399E56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B58DDC5" w14:textId="77777777" w:rsidTr="00725808">
        <w:tc>
          <w:tcPr>
            <w:tcW w:w="2296" w:type="dxa"/>
            <w:gridSpan w:val="2"/>
          </w:tcPr>
          <w:p w14:paraId="52035A8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5B4649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4834773" w14:textId="77777777" w:rsidR="000234BB" w:rsidRDefault="000234BB" w:rsidP="00725808">
            <w:pPr>
              <w:jc w:val="center"/>
              <w:rPr>
                <w:b/>
                <w:sz w:val="16"/>
                <w:szCs w:val="16"/>
                <w:lang w:val="en-GB"/>
              </w:rPr>
            </w:pPr>
            <w:r>
              <w:rPr>
                <w:b/>
                <w:sz w:val="16"/>
                <w:szCs w:val="16"/>
                <w:lang w:val="en-GB"/>
              </w:rPr>
              <w:t>General</w:t>
            </w:r>
          </w:p>
        </w:tc>
      </w:tr>
      <w:tr w:rsidR="000234BB" w:rsidRPr="00720F6F" w14:paraId="6E37B15C" w14:textId="77777777" w:rsidTr="00725808">
        <w:tc>
          <w:tcPr>
            <w:tcW w:w="1588" w:type="dxa"/>
          </w:tcPr>
          <w:p w14:paraId="2B40A3FC" w14:textId="77777777" w:rsidR="000234BB" w:rsidRDefault="000234BB" w:rsidP="00725808">
            <w:pPr>
              <w:rPr>
                <w:b/>
                <w:sz w:val="16"/>
                <w:szCs w:val="16"/>
                <w:lang w:val="en-GB"/>
              </w:rPr>
            </w:pPr>
            <w:r>
              <w:rPr>
                <w:b/>
                <w:sz w:val="16"/>
                <w:szCs w:val="16"/>
                <w:lang w:val="en-GB"/>
              </w:rPr>
              <w:t>Type</w:t>
            </w:r>
          </w:p>
        </w:tc>
        <w:tc>
          <w:tcPr>
            <w:tcW w:w="708" w:type="dxa"/>
          </w:tcPr>
          <w:p w14:paraId="69DFD715" w14:textId="77777777" w:rsidR="000234BB" w:rsidRDefault="000234BB" w:rsidP="00725808">
            <w:pPr>
              <w:rPr>
                <w:b/>
                <w:sz w:val="16"/>
                <w:szCs w:val="16"/>
                <w:lang w:val="en-GB"/>
              </w:rPr>
            </w:pPr>
            <w:r>
              <w:rPr>
                <w:b/>
                <w:sz w:val="16"/>
                <w:szCs w:val="16"/>
                <w:lang w:val="en-GB"/>
              </w:rPr>
              <w:t>Mult</w:t>
            </w:r>
          </w:p>
        </w:tc>
        <w:tc>
          <w:tcPr>
            <w:tcW w:w="1560" w:type="dxa"/>
          </w:tcPr>
          <w:p w14:paraId="4B4B26FB" w14:textId="77777777" w:rsidR="000234BB" w:rsidRDefault="000234BB" w:rsidP="00725808">
            <w:pPr>
              <w:rPr>
                <w:b/>
                <w:sz w:val="16"/>
                <w:szCs w:val="16"/>
                <w:lang w:val="en-GB"/>
              </w:rPr>
            </w:pPr>
            <w:r>
              <w:rPr>
                <w:b/>
                <w:sz w:val="16"/>
                <w:szCs w:val="16"/>
                <w:lang w:val="en-GB"/>
              </w:rPr>
              <w:t>Role</w:t>
            </w:r>
          </w:p>
        </w:tc>
        <w:tc>
          <w:tcPr>
            <w:tcW w:w="708" w:type="dxa"/>
          </w:tcPr>
          <w:p w14:paraId="1D2349AC" w14:textId="77777777" w:rsidR="000234BB" w:rsidRDefault="000234BB" w:rsidP="00725808">
            <w:pPr>
              <w:rPr>
                <w:b/>
                <w:sz w:val="16"/>
                <w:szCs w:val="16"/>
                <w:lang w:val="en-GB"/>
              </w:rPr>
            </w:pPr>
            <w:r>
              <w:rPr>
                <w:b/>
                <w:sz w:val="16"/>
                <w:szCs w:val="16"/>
                <w:lang w:val="en-GB"/>
              </w:rPr>
              <w:t>Mult</w:t>
            </w:r>
          </w:p>
        </w:tc>
        <w:tc>
          <w:tcPr>
            <w:tcW w:w="567" w:type="dxa"/>
          </w:tcPr>
          <w:p w14:paraId="6DCE00D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302D1CF" w14:textId="77777777" w:rsidR="000234BB" w:rsidRPr="008359F5" w:rsidRDefault="000234BB" w:rsidP="00725808">
            <w:pPr>
              <w:rPr>
                <w:b/>
                <w:sz w:val="16"/>
                <w:szCs w:val="16"/>
                <w:lang w:val="en-GB"/>
              </w:rPr>
            </w:pPr>
            <w:r>
              <w:rPr>
                <w:b/>
                <w:sz w:val="16"/>
                <w:szCs w:val="16"/>
                <w:lang w:val="en-GB"/>
              </w:rPr>
              <w:t>Comment</w:t>
            </w:r>
          </w:p>
        </w:tc>
      </w:tr>
      <w:tr w:rsidR="000234BB" w:rsidRPr="00266E64" w14:paraId="6A7B0D7D" w14:textId="77777777" w:rsidTr="00725808">
        <w:tc>
          <w:tcPr>
            <w:tcW w:w="1588" w:type="dxa"/>
          </w:tcPr>
          <w:p w14:paraId="699C1B58" w14:textId="77777777" w:rsidR="000234BB" w:rsidRPr="00634625" w:rsidRDefault="000234BB" w:rsidP="00725808">
            <w:pPr>
              <w:pStyle w:val="SmallStandard"/>
            </w:pPr>
            <w:r>
              <w:t>DocumentRelatedAssignmentGroup</w:t>
            </w:r>
          </w:p>
        </w:tc>
        <w:tc>
          <w:tcPr>
            <w:tcW w:w="708" w:type="dxa"/>
          </w:tcPr>
          <w:p w14:paraId="24D1E1CD" w14:textId="77777777" w:rsidR="000234BB" w:rsidRPr="00D331EF" w:rsidRDefault="000234BB" w:rsidP="00725808">
            <w:pPr>
              <w:pStyle w:val="SmallStandard"/>
            </w:pPr>
            <w:r w:rsidRPr="00D01517">
              <w:t>0..*</w:t>
            </w:r>
          </w:p>
        </w:tc>
        <w:tc>
          <w:tcPr>
            <w:tcW w:w="1560" w:type="dxa"/>
          </w:tcPr>
          <w:p w14:paraId="22D03F5B" w14:textId="77777777" w:rsidR="000234BB" w:rsidRPr="00132C43" w:rsidRDefault="000234BB" w:rsidP="00725808">
            <w:pPr>
              <w:pStyle w:val="SmallStandard"/>
            </w:pPr>
            <w:r>
              <w:t>relatedDocumentVersion</w:t>
            </w:r>
          </w:p>
        </w:tc>
        <w:tc>
          <w:tcPr>
            <w:tcW w:w="708" w:type="dxa"/>
          </w:tcPr>
          <w:p w14:paraId="2A1B3D48" w14:textId="77777777" w:rsidR="000234BB" w:rsidRPr="00D331EF" w:rsidRDefault="000234BB" w:rsidP="00725808">
            <w:pPr>
              <w:pStyle w:val="SmallStandard"/>
            </w:pPr>
            <w:r w:rsidRPr="00D01517">
              <w:t>1</w:t>
            </w:r>
          </w:p>
        </w:tc>
        <w:tc>
          <w:tcPr>
            <w:tcW w:w="567" w:type="dxa"/>
          </w:tcPr>
          <w:p w14:paraId="720AC7F9" w14:textId="77777777" w:rsidR="000234BB" w:rsidRPr="00D331EF" w:rsidRDefault="000234BB" w:rsidP="00725808">
            <w:pPr>
              <w:pStyle w:val="SmallStandard"/>
            </w:pPr>
            <w:r>
              <w:t>N</w:t>
            </w:r>
          </w:p>
        </w:tc>
        <w:tc>
          <w:tcPr>
            <w:tcW w:w="3969" w:type="dxa"/>
          </w:tcPr>
          <w:p w14:paraId="22A68CFA"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DocumentVersion</w:t>
            </w:r>
            <w:r w:rsidRPr="00266E64">
              <w:rPr>
                <w:sz w:val="16"/>
                <w:szCs w:val="16"/>
                <w:lang w:val="en-GB"/>
              </w:rPr>
              <w:t xml:space="preserve"> to which this group relates.</w:t>
            </w:r>
          </w:p>
        </w:tc>
      </w:tr>
      <w:tr w:rsidR="000234BB" w:rsidRPr="00266E64" w14:paraId="04D9FE43" w14:textId="77777777" w:rsidTr="00725808">
        <w:tc>
          <w:tcPr>
            <w:tcW w:w="1588" w:type="dxa"/>
          </w:tcPr>
          <w:p w14:paraId="0DC156DF" w14:textId="77777777" w:rsidR="000234BB" w:rsidRPr="00634625" w:rsidRDefault="000234BB" w:rsidP="00725808">
            <w:pPr>
              <w:pStyle w:val="SmallStandard"/>
            </w:pPr>
            <w:r>
              <w:t>VecContent</w:t>
            </w:r>
          </w:p>
        </w:tc>
        <w:tc>
          <w:tcPr>
            <w:tcW w:w="708" w:type="dxa"/>
          </w:tcPr>
          <w:p w14:paraId="4D2E500D" w14:textId="77777777" w:rsidR="000234BB" w:rsidRPr="00D331EF" w:rsidRDefault="000234BB" w:rsidP="00725808">
            <w:pPr>
              <w:pStyle w:val="SmallStandard"/>
            </w:pPr>
            <w:r w:rsidRPr="00D01517">
              <w:t>1</w:t>
            </w:r>
          </w:p>
        </w:tc>
        <w:tc>
          <w:tcPr>
            <w:tcW w:w="1560" w:type="dxa"/>
          </w:tcPr>
          <w:p w14:paraId="04C1CE8E" w14:textId="77777777" w:rsidR="000234BB" w:rsidRPr="00132C43" w:rsidRDefault="000234BB" w:rsidP="00725808">
            <w:pPr>
              <w:pStyle w:val="SmallStandard"/>
            </w:pPr>
            <w:r>
              <w:t>documentVersion</w:t>
            </w:r>
          </w:p>
        </w:tc>
        <w:tc>
          <w:tcPr>
            <w:tcW w:w="708" w:type="dxa"/>
          </w:tcPr>
          <w:p w14:paraId="1A1DCA2C" w14:textId="77777777" w:rsidR="000234BB" w:rsidRPr="00D331EF" w:rsidRDefault="000234BB" w:rsidP="00725808">
            <w:pPr>
              <w:pStyle w:val="SmallStandard"/>
            </w:pPr>
            <w:r w:rsidRPr="00D01517">
              <w:t>0..*</w:t>
            </w:r>
          </w:p>
        </w:tc>
        <w:tc>
          <w:tcPr>
            <w:tcW w:w="567" w:type="dxa"/>
          </w:tcPr>
          <w:p w14:paraId="03E1B063" w14:textId="77777777" w:rsidR="000234BB" w:rsidRDefault="000234BB" w:rsidP="00725808">
            <w:pPr>
              <w:pStyle w:val="SmallStandard"/>
            </w:pPr>
            <w:r>
              <w:t>Y</w:t>
            </w:r>
          </w:p>
        </w:tc>
        <w:tc>
          <w:tcPr>
            <w:tcW w:w="3969" w:type="dxa"/>
          </w:tcPr>
          <w:p w14:paraId="04387480" w14:textId="77777777" w:rsidR="000234BB" w:rsidRDefault="000234BB" w:rsidP="00725808">
            <w:pPr>
              <w:pStyle w:val="SmallStandard"/>
            </w:pPr>
            <w:r w:rsidRPr="00491287">
              <w:t xml:space="preserve">Specifies the DocumentVersions contained in the VEC-file. </w:t>
            </w:r>
          </w:p>
        </w:tc>
      </w:tr>
      <w:tr w:rsidR="000234BB" w:rsidRPr="00266E64" w14:paraId="5B5C3DD5" w14:textId="77777777" w:rsidTr="00725808">
        <w:tc>
          <w:tcPr>
            <w:tcW w:w="1588" w:type="dxa"/>
          </w:tcPr>
          <w:p w14:paraId="39FC06D0" w14:textId="77777777" w:rsidR="000234BB" w:rsidRPr="00634625" w:rsidRDefault="000234BB" w:rsidP="00725808">
            <w:pPr>
              <w:pStyle w:val="SmallStandard"/>
            </w:pPr>
            <w:r>
              <w:t>ExternalMappingSpecification</w:t>
            </w:r>
          </w:p>
        </w:tc>
        <w:tc>
          <w:tcPr>
            <w:tcW w:w="708" w:type="dxa"/>
          </w:tcPr>
          <w:p w14:paraId="149E356D" w14:textId="77777777" w:rsidR="000234BB" w:rsidRPr="00D331EF" w:rsidRDefault="000234BB" w:rsidP="00725808">
            <w:pPr>
              <w:pStyle w:val="SmallStandard"/>
            </w:pPr>
            <w:r w:rsidRPr="00D01517">
              <w:t>0..*</w:t>
            </w:r>
          </w:p>
        </w:tc>
        <w:tc>
          <w:tcPr>
            <w:tcW w:w="1560" w:type="dxa"/>
          </w:tcPr>
          <w:p w14:paraId="1474649A" w14:textId="77777777" w:rsidR="000234BB" w:rsidRPr="00132C43" w:rsidRDefault="000234BB" w:rsidP="00725808">
            <w:pPr>
              <w:pStyle w:val="SmallStandard"/>
            </w:pPr>
            <w:r>
              <w:t>mappedDocument</w:t>
            </w:r>
          </w:p>
        </w:tc>
        <w:tc>
          <w:tcPr>
            <w:tcW w:w="708" w:type="dxa"/>
          </w:tcPr>
          <w:p w14:paraId="50441ECB" w14:textId="77777777" w:rsidR="000234BB" w:rsidRPr="00D331EF" w:rsidRDefault="000234BB" w:rsidP="00725808">
            <w:pPr>
              <w:pStyle w:val="SmallStandard"/>
            </w:pPr>
            <w:r w:rsidRPr="00D01517">
              <w:t>1</w:t>
            </w:r>
          </w:p>
        </w:tc>
        <w:tc>
          <w:tcPr>
            <w:tcW w:w="567" w:type="dxa"/>
          </w:tcPr>
          <w:p w14:paraId="605E2A16" w14:textId="77777777" w:rsidR="000234BB" w:rsidRPr="00D331EF" w:rsidRDefault="000234BB" w:rsidP="00725808">
            <w:pPr>
              <w:pStyle w:val="SmallStandard"/>
            </w:pPr>
            <w:r>
              <w:t>N</w:t>
            </w:r>
          </w:p>
        </w:tc>
        <w:tc>
          <w:tcPr>
            <w:tcW w:w="3969" w:type="dxa"/>
          </w:tcPr>
          <w:p w14:paraId="17816DC1" w14:textId="77777777" w:rsidR="000234BB" w:rsidRPr="00266E64" w:rsidRDefault="000234BB" w:rsidP="00725808">
            <w:pPr>
              <w:jc w:val="left"/>
              <w:rPr>
                <w:lang w:val="en-GB"/>
              </w:rPr>
            </w:pPr>
            <w:r w:rsidRPr="00266E64">
              <w:rPr>
                <w:sz w:val="16"/>
                <w:szCs w:val="16"/>
                <w:lang w:val="en-GB"/>
              </w:rPr>
              <w:t xml:space="preserve">Reference to the </w:t>
            </w:r>
            <w:r w:rsidRPr="00266E64">
              <w:rPr>
                <w:i/>
                <w:iCs/>
                <w:sz w:val="16"/>
                <w:szCs w:val="16"/>
                <w:lang w:val="en-GB"/>
              </w:rPr>
              <w:t>DocumentVersion</w:t>
            </w:r>
            <w:r w:rsidRPr="00266E64">
              <w:rPr>
                <w:sz w:val="16"/>
                <w:szCs w:val="16"/>
                <w:lang w:val="en-GB"/>
              </w:rPr>
              <w:t xml:space="preserve"> that represents the external data source that connected to the VEC content by the </w:t>
            </w:r>
            <w:r w:rsidRPr="00266E64">
              <w:rPr>
                <w:i/>
                <w:iCs/>
                <w:sz w:val="16"/>
                <w:szCs w:val="16"/>
                <w:lang w:val="en-GB"/>
              </w:rPr>
              <w:t>ExternalMappingSpecification</w:t>
            </w:r>
            <w:r w:rsidRPr="00266E64">
              <w:rPr>
                <w:sz w:val="16"/>
                <w:szCs w:val="16"/>
                <w:lang w:val="en-GB"/>
              </w:rPr>
              <w:t>.</w:t>
            </w:r>
          </w:p>
        </w:tc>
      </w:tr>
      <w:tr w:rsidR="000234BB" w:rsidRPr="00266E64" w14:paraId="1379151C" w14:textId="77777777" w:rsidTr="00725808">
        <w:tc>
          <w:tcPr>
            <w:tcW w:w="1588" w:type="dxa"/>
          </w:tcPr>
          <w:p w14:paraId="7CBD0179" w14:textId="77777777" w:rsidR="000234BB" w:rsidRPr="00634625" w:rsidRDefault="000234BB" w:rsidP="00725808">
            <w:pPr>
              <w:pStyle w:val="SmallStandard"/>
            </w:pPr>
            <w:r>
              <w:t>ExtendableElement</w:t>
            </w:r>
          </w:p>
        </w:tc>
        <w:tc>
          <w:tcPr>
            <w:tcW w:w="708" w:type="dxa"/>
          </w:tcPr>
          <w:p w14:paraId="79EE6AC7" w14:textId="77777777" w:rsidR="000234BB" w:rsidRPr="00D331EF" w:rsidRDefault="000234BB" w:rsidP="00725808">
            <w:pPr>
              <w:pStyle w:val="SmallStandard"/>
            </w:pPr>
            <w:r w:rsidRPr="00D01517">
              <w:t>0..*</w:t>
            </w:r>
          </w:p>
        </w:tc>
        <w:tc>
          <w:tcPr>
            <w:tcW w:w="1560" w:type="dxa"/>
          </w:tcPr>
          <w:p w14:paraId="4A833CD1" w14:textId="77777777" w:rsidR="000234BB" w:rsidRPr="00132C43" w:rsidRDefault="000234BB" w:rsidP="00725808">
            <w:pPr>
              <w:pStyle w:val="SmallStandard"/>
            </w:pPr>
            <w:r>
              <w:t>referencedExternalDocuments</w:t>
            </w:r>
          </w:p>
        </w:tc>
        <w:tc>
          <w:tcPr>
            <w:tcW w:w="708" w:type="dxa"/>
          </w:tcPr>
          <w:p w14:paraId="27C106C1" w14:textId="77777777" w:rsidR="000234BB" w:rsidRPr="00D331EF" w:rsidRDefault="000234BB" w:rsidP="00725808">
            <w:pPr>
              <w:pStyle w:val="SmallStandard"/>
            </w:pPr>
            <w:r w:rsidRPr="00D01517">
              <w:t>0..*</w:t>
            </w:r>
          </w:p>
        </w:tc>
        <w:tc>
          <w:tcPr>
            <w:tcW w:w="567" w:type="dxa"/>
          </w:tcPr>
          <w:p w14:paraId="332CD203" w14:textId="77777777" w:rsidR="000234BB" w:rsidRPr="00D331EF" w:rsidRDefault="000234BB" w:rsidP="00725808">
            <w:pPr>
              <w:pStyle w:val="SmallStandard"/>
            </w:pPr>
            <w:r>
              <w:t>N</w:t>
            </w:r>
          </w:p>
        </w:tc>
        <w:tc>
          <w:tcPr>
            <w:tcW w:w="3969" w:type="dxa"/>
          </w:tcPr>
          <w:p w14:paraId="598183E5" w14:textId="77777777" w:rsidR="000234BB" w:rsidRPr="00266E64" w:rsidRDefault="000234BB" w:rsidP="00725808">
            <w:pPr>
              <w:jc w:val="left"/>
              <w:rPr>
                <w:lang w:val="en-GB"/>
              </w:rPr>
            </w:pPr>
            <w:r w:rsidRPr="00266E64">
              <w:rPr>
                <w:sz w:val="16"/>
                <w:szCs w:val="16"/>
                <w:lang w:val="en-GB"/>
              </w:rPr>
              <w:t xml:space="preserve">This association allows all </w:t>
            </w:r>
            <w:r w:rsidRPr="00266E64">
              <w:rPr>
                <w:i/>
                <w:iCs/>
                <w:sz w:val="16"/>
                <w:szCs w:val="16"/>
                <w:lang w:val="en-GB"/>
              </w:rPr>
              <w:t>ExtendableElements</w:t>
            </w:r>
            <w:r w:rsidRPr="00266E64">
              <w:rPr>
                <w:sz w:val="16"/>
                <w:szCs w:val="16"/>
                <w:lang w:val="en-GB"/>
              </w:rPr>
              <w:t xml:space="preserve"> in the VEC to reference </w:t>
            </w:r>
            <w:r w:rsidRPr="00266E64">
              <w:rPr>
                <w:i/>
                <w:iCs/>
                <w:sz w:val="16"/>
                <w:szCs w:val="16"/>
                <w:lang w:val="en-GB"/>
              </w:rPr>
              <w:t xml:space="preserve">DocumentVersions </w:t>
            </w:r>
            <w:r w:rsidRPr="00266E64">
              <w:rPr>
                <w:sz w:val="16"/>
                <w:szCs w:val="16"/>
                <w:lang w:val="en-GB"/>
              </w:rPr>
              <w:t>as "external reference".</w:t>
            </w:r>
          </w:p>
          <w:p w14:paraId="58ADDAFB" w14:textId="77777777" w:rsidR="000234BB" w:rsidRPr="00266E64" w:rsidRDefault="000234BB" w:rsidP="00725808">
            <w:pPr>
              <w:jc w:val="left"/>
              <w:rPr>
                <w:lang w:val="en-GB"/>
              </w:rPr>
            </w:pPr>
            <w:r w:rsidRPr="00266E64">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266E64">
              <w:rPr>
                <w:i/>
                <w:iCs/>
                <w:sz w:val="16"/>
                <w:szCs w:val="16"/>
                <w:lang w:val="en-GB"/>
              </w:rPr>
              <w:t>ComponentNode</w:t>
            </w:r>
            <w:r w:rsidRPr="00266E64">
              <w:rPr>
                <w:sz w:val="16"/>
                <w:szCs w:val="16"/>
                <w:lang w:val="en-GB"/>
              </w:rPr>
              <w:t>).</w:t>
            </w:r>
          </w:p>
          <w:p w14:paraId="20B6B384" w14:textId="77777777" w:rsidR="000234BB" w:rsidRPr="00266E64" w:rsidRDefault="000234BB" w:rsidP="00725808">
            <w:pPr>
              <w:jc w:val="left"/>
              <w:rPr>
                <w:lang w:val="en-GB"/>
              </w:rPr>
            </w:pPr>
            <w:r w:rsidRPr="00266E64">
              <w:rPr>
                <w:sz w:val="16"/>
                <w:szCs w:val="16"/>
                <w:lang w:val="en-GB"/>
              </w:rPr>
              <w:t>D</w:t>
            </w:r>
            <w:r w:rsidRPr="00266E64">
              <w:rPr>
                <w:i/>
                <w:iCs/>
                <w:sz w:val="16"/>
                <w:szCs w:val="16"/>
                <w:lang w:val="en-GB"/>
              </w:rPr>
              <w:t>ocumentVersions</w:t>
            </w:r>
            <w:r w:rsidRPr="00266E64">
              <w:rPr>
                <w:sz w:val="16"/>
                <w:szCs w:val="16"/>
                <w:lang w:val="en-GB"/>
              </w:rPr>
              <w:t xml:space="preserve"> referenced by this association shall not contain any </w:t>
            </w:r>
            <w:r w:rsidRPr="00266E64">
              <w:rPr>
                <w:i/>
                <w:iCs/>
                <w:sz w:val="16"/>
                <w:szCs w:val="16"/>
                <w:lang w:val="en-GB"/>
              </w:rPr>
              <w:t>Specifications.</w:t>
            </w:r>
          </w:p>
          <w:p w14:paraId="1C118AC0" w14:textId="77777777" w:rsidR="000234BB" w:rsidRPr="00266E64" w:rsidRDefault="000234BB" w:rsidP="00725808">
            <w:pPr>
              <w:jc w:val="left"/>
              <w:rPr>
                <w:lang w:val="en-GB"/>
              </w:rPr>
            </w:pPr>
            <w:r w:rsidRPr="00266E64">
              <w:rPr>
                <w:sz w:val="16"/>
                <w:szCs w:val="16"/>
                <w:lang w:val="en-GB"/>
              </w:rPr>
              <w:t xml:space="preserve">This association is no replacement for associations with a more precise semantic like the </w:t>
            </w:r>
            <w:r w:rsidRPr="00266E64">
              <w:rPr>
                <w:i/>
                <w:iCs/>
                <w:sz w:val="16"/>
                <w:szCs w:val="16"/>
                <w:lang w:val="en-GB"/>
              </w:rPr>
              <w:t>DocumentBasedInstruction</w:t>
            </w:r>
            <w:r w:rsidRPr="00266E64">
              <w:rPr>
                <w:sz w:val="16"/>
                <w:szCs w:val="16"/>
                <w:lang w:val="en-GB"/>
              </w:rPr>
              <w:t xml:space="preserve"> or the associations between </w:t>
            </w:r>
            <w:r w:rsidRPr="00266E64">
              <w:rPr>
                <w:i/>
                <w:iCs/>
                <w:sz w:val="16"/>
                <w:szCs w:val="16"/>
                <w:lang w:val="en-GB"/>
              </w:rPr>
              <w:t xml:space="preserve">PartVersion </w:t>
            </w:r>
            <w:r w:rsidRPr="00266E64">
              <w:rPr>
                <w:sz w:val="16"/>
                <w:szCs w:val="16"/>
                <w:lang w:val="en-GB"/>
              </w:rPr>
              <w:t xml:space="preserve">and </w:t>
            </w:r>
            <w:r w:rsidRPr="00266E64">
              <w:rPr>
                <w:i/>
                <w:iCs/>
                <w:sz w:val="16"/>
                <w:szCs w:val="16"/>
                <w:lang w:val="en-GB"/>
              </w:rPr>
              <w:t>DocumentVersion.</w:t>
            </w:r>
          </w:p>
          <w:p w14:paraId="68049947" w14:textId="77777777" w:rsidR="000234BB" w:rsidRPr="00266E64" w:rsidRDefault="000234BB" w:rsidP="00725808">
            <w:pPr>
              <w:jc w:val="left"/>
              <w:rPr>
                <w:lang w:val="en-GB"/>
              </w:rPr>
            </w:pPr>
            <w:r w:rsidRPr="00266E64">
              <w:rPr>
                <w:sz w:val="16"/>
                <w:szCs w:val="16"/>
                <w:lang w:val="en-GB"/>
              </w:rPr>
              <w:t xml:space="preserve"> </w:t>
            </w:r>
          </w:p>
        </w:tc>
      </w:tr>
      <w:tr w:rsidR="000234BB" w:rsidRPr="00266E64" w14:paraId="3FA6DD1A" w14:textId="77777777" w:rsidTr="00725808">
        <w:tc>
          <w:tcPr>
            <w:tcW w:w="1588" w:type="dxa"/>
          </w:tcPr>
          <w:p w14:paraId="272B7E42" w14:textId="77777777" w:rsidR="000234BB" w:rsidRPr="00634625" w:rsidRDefault="000234BB" w:rsidP="00725808">
            <w:pPr>
              <w:pStyle w:val="SmallStandard"/>
            </w:pPr>
            <w:r>
              <w:t>DocumentBasedInstruction</w:t>
            </w:r>
          </w:p>
        </w:tc>
        <w:tc>
          <w:tcPr>
            <w:tcW w:w="708" w:type="dxa"/>
          </w:tcPr>
          <w:p w14:paraId="4A976E76" w14:textId="77777777" w:rsidR="000234BB" w:rsidRPr="00D331EF" w:rsidRDefault="000234BB" w:rsidP="00725808">
            <w:pPr>
              <w:pStyle w:val="SmallStandard"/>
            </w:pPr>
            <w:r w:rsidRPr="00D01517">
              <w:t>0..*</w:t>
            </w:r>
          </w:p>
        </w:tc>
        <w:tc>
          <w:tcPr>
            <w:tcW w:w="1560" w:type="dxa"/>
          </w:tcPr>
          <w:p w14:paraId="2E757F75" w14:textId="77777777" w:rsidR="000234BB" w:rsidRPr="00132C43" w:rsidRDefault="000234BB" w:rsidP="00725808">
            <w:pPr>
              <w:pStyle w:val="SmallStandard"/>
            </w:pPr>
            <w:r>
              <w:t>referencedDocument</w:t>
            </w:r>
          </w:p>
        </w:tc>
        <w:tc>
          <w:tcPr>
            <w:tcW w:w="708" w:type="dxa"/>
          </w:tcPr>
          <w:p w14:paraId="6CA77621" w14:textId="77777777" w:rsidR="000234BB" w:rsidRPr="00D331EF" w:rsidRDefault="000234BB" w:rsidP="00725808">
            <w:pPr>
              <w:pStyle w:val="SmallStandard"/>
            </w:pPr>
            <w:r w:rsidRPr="00D01517">
              <w:t>1</w:t>
            </w:r>
          </w:p>
        </w:tc>
        <w:tc>
          <w:tcPr>
            <w:tcW w:w="567" w:type="dxa"/>
          </w:tcPr>
          <w:p w14:paraId="6F6BCCE4" w14:textId="77777777" w:rsidR="000234BB" w:rsidRPr="00D331EF" w:rsidRDefault="000234BB" w:rsidP="00725808">
            <w:pPr>
              <w:pStyle w:val="SmallStandard"/>
            </w:pPr>
            <w:r>
              <w:t>N</w:t>
            </w:r>
          </w:p>
        </w:tc>
        <w:tc>
          <w:tcPr>
            <w:tcW w:w="3969" w:type="dxa"/>
          </w:tcPr>
          <w:p w14:paraId="15A03F3E" w14:textId="77777777" w:rsidR="000234BB" w:rsidRDefault="000234BB" w:rsidP="00725808">
            <w:pPr>
              <w:pStyle w:val="SmallStandard"/>
            </w:pPr>
            <w:r w:rsidRPr="00491287">
              <w:t>References the DocumentVersion that is used as an Instruction.</w:t>
            </w:r>
          </w:p>
        </w:tc>
      </w:tr>
      <w:tr w:rsidR="000234BB" w:rsidRPr="00266E64" w14:paraId="5CCDAA0D" w14:textId="77777777" w:rsidTr="00725808">
        <w:tc>
          <w:tcPr>
            <w:tcW w:w="1588" w:type="dxa"/>
          </w:tcPr>
          <w:p w14:paraId="7F7D1565" w14:textId="77777777" w:rsidR="000234BB" w:rsidRPr="00634625" w:rsidRDefault="000234BB" w:rsidP="00725808">
            <w:pPr>
              <w:pStyle w:val="SmallStandard"/>
            </w:pPr>
            <w:r>
              <w:t>DocumentVersion</w:t>
            </w:r>
          </w:p>
        </w:tc>
        <w:tc>
          <w:tcPr>
            <w:tcW w:w="708" w:type="dxa"/>
          </w:tcPr>
          <w:p w14:paraId="7CAAB38E" w14:textId="77777777" w:rsidR="000234BB" w:rsidRPr="00D331EF" w:rsidRDefault="000234BB" w:rsidP="00725808">
            <w:pPr>
              <w:pStyle w:val="SmallStandard"/>
            </w:pPr>
            <w:r w:rsidRPr="00D01517">
              <w:t>0..*</w:t>
            </w:r>
          </w:p>
        </w:tc>
        <w:tc>
          <w:tcPr>
            <w:tcW w:w="1560" w:type="dxa"/>
          </w:tcPr>
          <w:p w14:paraId="3BB75622" w14:textId="77777777" w:rsidR="000234BB" w:rsidRPr="00132C43" w:rsidRDefault="000234BB" w:rsidP="00725808">
            <w:pPr>
              <w:pStyle w:val="SmallStandard"/>
            </w:pPr>
            <w:r>
              <w:t>relatedDocument</w:t>
            </w:r>
          </w:p>
        </w:tc>
        <w:tc>
          <w:tcPr>
            <w:tcW w:w="708" w:type="dxa"/>
          </w:tcPr>
          <w:p w14:paraId="03702076" w14:textId="77777777" w:rsidR="000234BB" w:rsidRPr="00D331EF" w:rsidRDefault="000234BB" w:rsidP="00725808">
            <w:pPr>
              <w:pStyle w:val="SmallStandard"/>
            </w:pPr>
            <w:r w:rsidRPr="00D01517">
              <w:t>0..*</w:t>
            </w:r>
          </w:p>
        </w:tc>
        <w:tc>
          <w:tcPr>
            <w:tcW w:w="567" w:type="dxa"/>
          </w:tcPr>
          <w:p w14:paraId="7F99F4A1" w14:textId="77777777" w:rsidR="000234BB" w:rsidRPr="00D331EF" w:rsidRDefault="000234BB" w:rsidP="00725808">
            <w:pPr>
              <w:pStyle w:val="SmallStandard"/>
            </w:pPr>
            <w:r>
              <w:t>N</w:t>
            </w:r>
          </w:p>
        </w:tc>
        <w:tc>
          <w:tcPr>
            <w:tcW w:w="3969" w:type="dxa"/>
          </w:tcPr>
          <w:p w14:paraId="504AB34E" w14:textId="77777777" w:rsidR="000234BB" w:rsidRDefault="000234BB" w:rsidP="00725808">
            <w:pPr>
              <w:pStyle w:val="SmallStandard"/>
            </w:pPr>
            <w:r w:rsidRPr="00491287">
              <w:t xml:space="preserve">The association is an informative link which DocumentVersion are related to each other (e.g. by derivation, A Harness-Drawing is related to a 3D-Model). </w:t>
            </w:r>
          </w:p>
        </w:tc>
      </w:tr>
      <w:tr w:rsidR="000234BB" w:rsidRPr="00266E64" w14:paraId="0A6E3B92" w14:textId="77777777" w:rsidTr="00725808">
        <w:tc>
          <w:tcPr>
            <w:tcW w:w="1588" w:type="dxa"/>
          </w:tcPr>
          <w:p w14:paraId="59019215" w14:textId="77777777" w:rsidR="000234BB" w:rsidRPr="00634625" w:rsidRDefault="000234BB" w:rsidP="00725808">
            <w:pPr>
              <w:pStyle w:val="SmallStandard"/>
            </w:pPr>
            <w:r>
              <w:t>RequirementsConformanceStatement</w:t>
            </w:r>
          </w:p>
        </w:tc>
        <w:tc>
          <w:tcPr>
            <w:tcW w:w="708" w:type="dxa"/>
          </w:tcPr>
          <w:p w14:paraId="2C4E15E8" w14:textId="77777777" w:rsidR="000234BB" w:rsidRDefault="000234BB" w:rsidP="00725808"/>
        </w:tc>
        <w:tc>
          <w:tcPr>
            <w:tcW w:w="1560" w:type="dxa"/>
          </w:tcPr>
          <w:p w14:paraId="4AAB3CCC" w14:textId="77777777" w:rsidR="000234BB" w:rsidRDefault="000234BB" w:rsidP="00725808"/>
        </w:tc>
        <w:tc>
          <w:tcPr>
            <w:tcW w:w="708" w:type="dxa"/>
          </w:tcPr>
          <w:p w14:paraId="26483DF2" w14:textId="77777777" w:rsidR="000234BB" w:rsidRPr="00D331EF" w:rsidRDefault="000234BB" w:rsidP="00725808">
            <w:pPr>
              <w:pStyle w:val="SmallStandard"/>
            </w:pPr>
            <w:r w:rsidRPr="00D01517">
              <w:t>1</w:t>
            </w:r>
          </w:p>
        </w:tc>
        <w:tc>
          <w:tcPr>
            <w:tcW w:w="567" w:type="dxa"/>
          </w:tcPr>
          <w:p w14:paraId="3C7D2C9B" w14:textId="77777777" w:rsidR="000234BB" w:rsidRPr="00D331EF" w:rsidRDefault="000234BB" w:rsidP="00725808">
            <w:pPr>
              <w:pStyle w:val="SmallStandard"/>
            </w:pPr>
            <w:r>
              <w:t>N</w:t>
            </w:r>
          </w:p>
        </w:tc>
        <w:tc>
          <w:tcPr>
            <w:tcW w:w="3969" w:type="dxa"/>
          </w:tcPr>
          <w:p w14:paraId="2924F8EC"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DocumentVersion</w:t>
            </w:r>
            <w:r w:rsidRPr="00266E64">
              <w:rPr>
                <w:sz w:val="16"/>
                <w:szCs w:val="16"/>
                <w:lang w:val="en-GB"/>
              </w:rPr>
              <w:t xml:space="preserve"> that contains the requirements to which a conformance statement shall be expressed.</w:t>
            </w:r>
          </w:p>
        </w:tc>
      </w:tr>
    </w:tbl>
    <w:p w14:paraId="41F00E9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3" w:name="_12ace44fae67df570efb09fb1167449a"/>
      <w:r>
        <w:rPr>
          <w:lang w:val="en-GB"/>
        </w:rPr>
        <w:t>ExtendableElement</w:t>
      </w:r>
      <w:bookmarkEnd w:id="1243"/>
    </w:p>
    <w:p w14:paraId="316D1D7C" w14:textId="77777777" w:rsidR="000234BB" w:rsidRPr="00266E64" w:rsidRDefault="000234BB" w:rsidP="000234BB">
      <w:pPr>
        <w:rPr>
          <w:lang w:val="en-GB"/>
        </w:rPr>
      </w:pPr>
      <w:r w:rsidRPr="00266E64">
        <w:rPr>
          <w:sz w:val="18"/>
          <w:szCs w:val="18"/>
          <w:lang w:val="en-GB"/>
        </w:rPr>
        <w:t>Abstract base class for extendable elements. Extendable elements have the possibility to define non-standard custom properties.</w:t>
      </w:r>
    </w:p>
    <w:p w14:paraId="4210FB5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FAD45C" w14:textId="77777777" w:rsidTr="00725808">
        <w:tc>
          <w:tcPr>
            <w:tcW w:w="2013" w:type="dxa"/>
            <w:tcMar>
              <w:top w:w="28" w:type="dxa"/>
              <w:left w:w="28" w:type="dxa"/>
              <w:bottom w:w="28" w:type="dxa"/>
              <w:right w:w="28" w:type="dxa"/>
            </w:tcMar>
          </w:tcPr>
          <w:p w14:paraId="2086CB3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2DCC13" w14:textId="77777777" w:rsidR="000234BB" w:rsidRDefault="000234BB" w:rsidP="00725808"/>
        </w:tc>
      </w:tr>
      <w:tr w:rsidR="000234BB" w:rsidRPr="008359F5" w14:paraId="101CE82C" w14:textId="77777777" w:rsidTr="00725808">
        <w:tc>
          <w:tcPr>
            <w:tcW w:w="2013" w:type="dxa"/>
            <w:tcMar>
              <w:top w:w="28" w:type="dxa"/>
              <w:left w:w="28" w:type="dxa"/>
              <w:bottom w:w="28" w:type="dxa"/>
              <w:right w:w="28" w:type="dxa"/>
            </w:tcMar>
          </w:tcPr>
          <w:p w14:paraId="4AB1B725" w14:textId="77777777" w:rsidR="000234BB" w:rsidRDefault="000234BB" w:rsidP="00725808">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1ECBEBAC" w14:textId="77777777" w:rsidR="000234BB" w:rsidRDefault="000234BB" w:rsidP="00725808"/>
        </w:tc>
      </w:tr>
      <w:tr w:rsidR="000234BB" w:rsidRPr="008359F5" w14:paraId="28834191" w14:textId="77777777" w:rsidTr="00725808">
        <w:tc>
          <w:tcPr>
            <w:tcW w:w="2013" w:type="dxa"/>
            <w:tcMar>
              <w:top w:w="28" w:type="dxa"/>
              <w:left w:w="28" w:type="dxa"/>
              <w:bottom w:w="28" w:type="dxa"/>
              <w:right w:w="28" w:type="dxa"/>
            </w:tcMar>
          </w:tcPr>
          <w:p w14:paraId="4003ACC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087BD3" w14:textId="77777777" w:rsidR="000234BB" w:rsidRPr="000437C1" w:rsidRDefault="000234BB" w:rsidP="00725808">
            <w:pPr>
              <w:pStyle w:val="SmallStandard"/>
            </w:pPr>
            <w:r>
              <w:t>true</w:t>
            </w:r>
          </w:p>
        </w:tc>
      </w:tr>
    </w:tbl>
    <w:p w14:paraId="4E7731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06F0018" w14:textId="77777777" w:rsidTr="00725808">
        <w:tc>
          <w:tcPr>
            <w:tcW w:w="3856" w:type="dxa"/>
            <w:gridSpan w:val="3"/>
          </w:tcPr>
          <w:p w14:paraId="4DB086C1" w14:textId="77777777" w:rsidR="000234BB" w:rsidRDefault="000234BB" w:rsidP="00725808">
            <w:pPr>
              <w:jc w:val="center"/>
              <w:rPr>
                <w:b/>
                <w:sz w:val="16"/>
                <w:szCs w:val="16"/>
                <w:lang w:val="en-GB"/>
              </w:rPr>
            </w:pPr>
            <w:r>
              <w:rPr>
                <w:b/>
                <w:sz w:val="16"/>
                <w:szCs w:val="16"/>
                <w:lang w:val="en-GB"/>
              </w:rPr>
              <w:t>Other End</w:t>
            </w:r>
          </w:p>
        </w:tc>
        <w:tc>
          <w:tcPr>
            <w:tcW w:w="708" w:type="dxa"/>
          </w:tcPr>
          <w:p w14:paraId="082E77A1"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9B002F9" w14:textId="77777777" w:rsidR="000234BB" w:rsidRDefault="000234BB" w:rsidP="00725808">
            <w:pPr>
              <w:jc w:val="center"/>
              <w:rPr>
                <w:b/>
                <w:sz w:val="16"/>
                <w:szCs w:val="16"/>
                <w:lang w:val="en-GB"/>
              </w:rPr>
            </w:pPr>
            <w:r>
              <w:rPr>
                <w:b/>
                <w:sz w:val="16"/>
                <w:szCs w:val="16"/>
                <w:lang w:val="en-GB"/>
              </w:rPr>
              <w:t>General</w:t>
            </w:r>
          </w:p>
        </w:tc>
      </w:tr>
      <w:tr w:rsidR="000234BB" w:rsidRPr="00720F6F" w14:paraId="2A6490B3" w14:textId="77777777" w:rsidTr="00725808">
        <w:tc>
          <w:tcPr>
            <w:tcW w:w="1573" w:type="dxa"/>
          </w:tcPr>
          <w:p w14:paraId="6D637973" w14:textId="77777777" w:rsidR="000234BB" w:rsidRDefault="000234BB" w:rsidP="00725808">
            <w:pPr>
              <w:rPr>
                <w:b/>
                <w:sz w:val="16"/>
                <w:szCs w:val="16"/>
                <w:lang w:val="en-GB"/>
              </w:rPr>
            </w:pPr>
            <w:r>
              <w:rPr>
                <w:b/>
                <w:sz w:val="16"/>
                <w:szCs w:val="16"/>
                <w:lang w:val="en-GB"/>
              </w:rPr>
              <w:t>Type</w:t>
            </w:r>
          </w:p>
        </w:tc>
        <w:tc>
          <w:tcPr>
            <w:tcW w:w="1574" w:type="dxa"/>
          </w:tcPr>
          <w:p w14:paraId="1C371DCD" w14:textId="77777777" w:rsidR="000234BB" w:rsidRDefault="000234BB" w:rsidP="00725808">
            <w:pPr>
              <w:rPr>
                <w:b/>
                <w:sz w:val="16"/>
                <w:szCs w:val="16"/>
                <w:lang w:val="en-GB"/>
              </w:rPr>
            </w:pPr>
            <w:r>
              <w:rPr>
                <w:b/>
                <w:sz w:val="16"/>
                <w:szCs w:val="16"/>
                <w:lang w:val="en-GB"/>
              </w:rPr>
              <w:t>Role</w:t>
            </w:r>
          </w:p>
        </w:tc>
        <w:tc>
          <w:tcPr>
            <w:tcW w:w="708" w:type="dxa"/>
          </w:tcPr>
          <w:p w14:paraId="097F000B" w14:textId="77777777" w:rsidR="000234BB" w:rsidRDefault="000234BB" w:rsidP="00725808">
            <w:pPr>
              <w:rPr>
                <w:b/>
                <w:sz w:val="16"/>
                <w:szCs w:val="16"/>
                <w:lang w:val="en-GB"/>
              </w:rPr>
            </w:pPr>
            <w:r>
              <w:rPr>
                <w:b/>
                <w:sz w:val="16"/>
                <w:szCs w:val="16"/>
                <w:lang w:val="en-GB"/>
              </w:rPr>
              <w:t>Mult</w:t>
            </w:r>
          </w:p>
        </w:tc>
        <w:tc>
          <w:tcPr>
            <w:tcW w:w="709" w:type="dxa"/>
          </w:tcPr>
          <w:p w14:paraId="68314CCF" w14:textId="77777777" w:rsidR="000234BB" w:rsidRDefault="000234BB" w:rsidP="00725808">
            <w:pPr>
              <w:rPr>
                <w:b/>
                <w:sz w:val="16"/>
                <w:szCs w:val="16"/>
                <w:lang w:val="en-GB"/>
              </w:rPr>
            </w:pPr>
            <w:r>
              <w:rPr>
                <w:b/>
                <w:sz w:val="16"/>
                <w:szCs w:val="16"/>
                <w:lang w:val="en-GB"/>
              </w:rPr>
              <w:t>Mult</w:t>
            </w:r>
          </w:p>
        </w:tc>
        <w:tc>
          <w:tcPr>
            <w:tcW w:w="567" w:type="dxa"/>
          </w:tcPr>
          <w:p w14:paraId="465C7E7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56D3A5B" w14:textId="77777777" w:rsidR="000234BB" w:rsidRPr="008359F5" w:rsidRDefault="000234BB" w:rsidP="00725808">
            <w:pPr>
              <w:rPr>
                <w:b/>
                <w:sz w:val="16"/>
                <w:szCs w:val="16"/>
                <w:lang w:val="en-GB"/>
              </w:rPr>
            </w:pPr>
            <w:r>
              <w:rPr>
                <w:b/>
                <w:sz w:val="16"/>
                <w:szCs w:val="16"/>
                <w:lang w:val="en-GB"/>
              </w:rPr>
              <w:t>Comment</w:t>
            </w:r>
          </w:p>
        </w:tc>
      </w:tr>
      <w:tr w:rsidR="000234BB" w:rsidRPr="00266E64" w14:paraId="3561EDCC" w14:textId="77777777" w:rsidTr="00725808">
        <w:tc>
          <w:tcPr>
            <w:tcW w:w="1573" w:type="dxa"/>
          </w:tcPr>
          <w:p w14:paraId="6F0FDC1F" w14:textId="77777777" w:rsidR="000234BB" w:rsidRPr="00634625" w:rsidRDefault="000234BB" w:rsidP="00725808">
            <w:pPr>
              <w:pStyle w:val="SmallStandard"/>
            </w:pPr>
            <w:r>
              <w:t>CustomProperty</w:t>
            </w:r>
          </w:p>
        </w:tc>
        <w:tc>
          <w:tcPr>
            <w:tcW w:w="1574" w:type="dxa"/>
          </w:tcPr>
          <w:p w14:paraId="4E7C7AD6" w14:textId="77777777" w:rsidR="000234BB" w:rsidRPr="00132C43" w:rsidRDefault="000234BB" w:rsidP="00725808">
            <w:pPr>
              <w:pStyle w:val="SmallStandard"/>
            </w:pPr>
            <w:r>
              <w:t>customProperty</w:t>
            </w:r>
          </w:p>
        </w:tc>
        <w:tc>
          <w:tcPr>
            <w:tcW w:w="708" w:type="dxa"/>
          </w:tcPr>
          <w:p w14:paraId="18813B09" w14:textId="77777777" w:rsidR="000234BB" w:rsidRPr="00D331EF" w:rsidRDefault="000234BB" w:rsidP="00725808">
            <w:pPr>
              <w:pStyle w:val="SmallStandard"/>
            </w:pPr>
            <w:r w:rsidRPr="00574783">
              <w:t>0..*</w:t>
            </w:r>
          </w:p>
        </w:tc>
        <w:tc>
          <w:tcPr>
            <w:tcW w:w="709" w:type="dxa"/>
          </w:tcPr>
          <w:p w14:paraId="30C29333" w14:textId="77777777" w:rsidR="000234BB" w:rsidRPr="00D331EF" w:rsidRDefault="000234BB" w:rsidP="00725808">
            <w:pPr>
              <w:pStyle w:val="SmallStandard"/>
            </w:pPr>
            <w:r w:rsidRPr="00207506">
              <w:t>1</w:t>
            </w:r>
          </w:p>
        </w:tc>
        <w:tc>
          <w:tcPr>
            <w:tcW w:w="567" w:type="dxa"/>
          </w:tcPr>
          <w:p w14:paraId="3395D795" w14:textId="77777777" w:rsidR="000234BB" w:rsidRDefault="000234BB" w:rsidP="00725808">
            <w:pPr>
              <w:pStyle w:val="SmallStandard"/>
            </w:pPr>
            <w:r>
              <w:t>Y</w:t>
            </w:r>
          </w:p>
        </w:tc>
        <w:tc>
          <w:tcPr>
            <w:tcW w:w="3969" w:type="dxa"/>
          </w:tcPr>
          <w:p w14:paraId="167C309E" w14:textId="77777777" w:rsidR="000234BB" w:rsidRDefault="000234BB" w:rsidP="00725808">
            <w:pPr>
              <w:pStyle w:val="SmallStandard"/>
            </w:pPr>
            <w:r w:rsidRPr="00491287">
              <w:t xml:space="preserve">Specifies the CustomProperties of the ExtendableElement. </w:t>
            </w:r>
          </w:p>
        </w:tc>
      </w:tr>
      <w:tr w:rsidR="000234BB" w:rsidRPr="00266E64" w14:paraId="6F19DA57" w14:textId="77777777" w:rsidTr="00725808">
        <w:tc>
          <w:tcPr>
            <w:tcW w:w="1573" w:type="dxa"/>
          </w:tcPr>
          <w:p w14:paraId="08EC8121" w14:textId="77777777" w:rsidR="000234BB" w:rsidRPr="00634625" w:rsidRDefault="000234BB" w:rsidP="00725808">
            <w:pPr>
              <w:pStyle w:val="SmallStandard"/>
            </w:pPr>
            <w:r>
              <w:t>DocumentVersion</w:t>
            </w:r>
          </w:p>
        </w:tc>
        <w:tc>
          <w:tcPr>
            <w:tcW w:w="1574" w:type="dxa"/>
          </w:tcPr>
          <w:p w14:paraId="7422968B" w14:textId="77777777" w:rsidR="000234BB" w:rsidRPr="00132C43" w:rsidRDefault="000234BB" w:rsidP="00725808">
            <w:pPr>
              <w:pStyle w:val="SmallStandard"/>
            </w:pPr>
            <w:r>
              <w:t>referencedExternalDocuments</w:t>
            </w:r>
          </w:p>
        </w:tc>
        <w:tc>
          <w:tcPr>
            <w:tcW w:w="708" w:type="dxa"/>
          </w:tcPr>
          <w:p w14:paraId="6DF63E3E" w14:textId="77777777" w:rsidR="000234BB" w:rsidRPr="00D331EF" w:rsidRDefault="000234BB" w:rsidP="00725808">
            <w:pPr>
              <w:pStyle w:val="SmallStandard"/>
            </w:pPr>
            <w:r w:rsidRPr="00574783">
              <w:t>0..*</w:t>
            </w:r>
          </w:p>
        </w:tc>
        <w:tc>
          <w:tcPr>
            <w:tcW w:w="709" w:type="dxa"/>
          </w:tcPr>
          <w:p w14:paraId="1ABEB228" w14:textId="77777777" w:rsidR="000234BB" w:rsidRPr="00D331EF" w:rsidRDefault="000234BB" w:rsidP="00725808">
            <w:pPr>
              <w:pStyle w:val="SmallStandard"/>
            </w:pPr>
            <w:r w:rsidRPr="00207506">
              <w:t>0..*</w:t>
            </w:r>
          </w:p>
        </w:tc>
        <w:tc>
          <w:tcPr>
            <w:tcW w:w="567" w:type="dxa"/>
          </w:tcPr>
          <w:p w14:paraId="20C57616" w14:textId="77777777" w:rsidR="000234BB" w:rsidRPr="00D331EF" w:rsidRDefault="000234BB" w:rsidP="00725808">
            <w:pPr>
              <w:pStyle w:val="SmallStandard"/>
            </w:pPr>
            <w:r>
              <w:t>N</w:t>
            </w:r>
          </w:p>
        </w:tc>
        <w:tc>
          <w:tcPr>
            <w:tcW w:w="3969" w:type="dxa"/>
          </w:tcPr>
          <w:p w14:paraId="524FDD64" w14:textId="77777777" w:rsidR="000234BB" w:rsidRPr="00266E64" w:rsidRDefault="000234BB" w:rsidP="00725808">
            <w:pPr>
              <w:jc w:val="left"/>
              <w:rPr>
                <w:lang w:val="en-GB"/>
              </w:rPr>
            </w:pPr>
            <w:r w:rsidRPr="00266E64">
              <w:rPr>
                <w:sz w:val="16"/>
                <w:szCs w:val="16"/>
                <w:lang w:val="en-GB"/>
              </w:rPr>
              <w:t xml:space="preserve">This association allows all </w:t>
            </w:r>
            <w:r w:rsidRPr="00266E64">
              <w:rPr>
                <w:i/>
                <w:iCs/>
                <w:sz w:val="16"/>
                <w:szCs w:val="16"/>
                <w:lang w:val="en-GB"/>
              </w:rPr>
              <w:t>ExtendableElements</w:t>
            </w:r>
            <w:r w:rsidRPr="00266E64">
              <w:rPr>
                <w:sz w:val="16"/>
                <w:szCs w:val="16"/>
                <w:lang w:val="en-GB"/>
              </w:rPr>
              <w:t xml:space="preserve"> in the VEC to reference </w:t>
            </w:r>
            <w:r w:rsidRPr="00266E64">
              <w:rPr>
                <w:i/>
                <w:iCs/>
                <w:sz w:val="16"/>
                <w:szCs w:val="16"/>
                <w:lang w:val="en-GB"/>
              </w:rPr>
              <w:t xml:space="preserve">DocumentVersions </w:t>
            </w:r>
            <w:r w:rsidRPr="00266E64">
              <w:rPr>
                <w:sz w:val="16"/>
                <w:szCs w:val="16"/>
                <w:lang w:val="en-GB"/>
              </w:rPr>
              <w:t>as "external reference".</w:t>
            </w:r>
          </w:p>
          <w:p w14:paraId="5CED3665" w14:textId="77777777" w:rsidR="000234BB" w:rsidRPr="00266E64" w:rsidRDefault="000234BB" w:rsidP="00725808">
            <w:pPr>
              <w:jc w:val="left"/>
              <w:rPr>
                <w:lang w:val="en-GB"/>
              </w:rPr>
            </w:pPr>
            <w:r w:rsidRPr="00266E64">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266E64">
              <w:rPr>
                <w:i/>
                <w:iCs/>
                <w:sz w:val="16"/>
                <w:szCs w:val="16"/>
                <w:lang w:val="en-GB"/>
              </w:rPr>
              <w:t>ComponentNode</w:t>
            </w:r>
            <w:r w:rsidRPr="00266E64">
              <w:rPr>
                <w:sz w:val="16"/>
                <w:szCs w:val="16"/>
                <w:lang w:val="en-GB"/>
              </w:rPr>
              <w:t>).</w:t>
            </w:r>
          </w:p>
          <w:p w14:paraId="134C9E34" w14:textId="77777777" w:rsidR="000234BB" w:rsidRPr="00266E64" w:rsidRDefault="000234BB" w:rsidP="00725808">
            <w:pPr>
              <w:jc w:val="left"/>
              <w:rPr>
                <w:lang w:val="en-GB"/>
              </w:rPr>
            </w:pPr>
            <w:r w:rsidRPr="00266E64">
              <w:rPr>
                <w:sz w:val="16"/>
                <w:szCs w:val="16"/>
                <w:lang w:val="en-GB"/>
              </w:rPr>
              <w:t>D</w:t>
            </w:r>
            <w:r w:rsidRPr="00266E64">
              <w:rPr>
                <w:i/>
                <w:iCs/>
                <w:sz w:val="16"/>
                <w:szCs w:val="16"/>
                <w:lang w:val="en-GB"/>
              </w:rPr>
              <w:t>ocumentVersions</w:t>
            </w:r>
            <w:r w:rsidRPr="00266E64">
              <w:rPr>
                <w:sz w:val="16"/>
                <w:szCs w:val="16"/>
                <w:lang w:val="en-GB"/>
              </w:rPr>
              <w:t xml:space="preserve"> referenced by this association shall not contain any </w:t>
            </w:r>
            <w:r w:rsidRPr="00266E64">
              <w:rPr>
                <w:i/>
                <w:iCs/>
                <w:sz w:val="16"/>
                <w:szCs w:val="16"/>
                <w:lang w:val="en-GB"/>
              </w:rPr>
              <w:t>Specifications.</w:t>
            </w:r>
          </w:p>
          <w:p w14:paraId="7D5DFEBD" w14:textId="77777777" w:rsidR="000234BB" w:rsidRPr="00266E64" w:rsidRDefault="000234BB" w:rsidP="00725808">
            <w:pPr>
              <w:jc w:val="left"/>
              <w:rPr>
                <w:lang w:val="en-GB"/>
              </w:rPr>
            </w:pPr>
            <w:r w:rsidRPr="00266E64">
              <w:rPr>
                <w:sz w:val="16"/>
                <w:szCs w:val="16"/>
                <w:lang w:val="en-GB"/>
              </w:rPr>
              <w:t xml:space="preserve">This association is no replacement for associations with a more precise semantic like the </w:t>
            </w:r>
            <w:r w:rsidRPr="00266E64">
              <w:rPr>
                <w:i/>
                <w:iCs/>
                <w:sz w:val="16"/>
                <w:szCs w:val="16"/>
                <w:lang w:val="en-GB"/>
              </w:rPr>
              <w:t>DocumentBasedInstruction</w:t>
            </w:r>
            <w:r w:rsidRPr="00266E64">
              <w:rPr>
                <w:sz w:val="16"/>
                <w:szCs w:val="16"/>
                <w:lang w:val="en-GB"/>
              </w:rPr>
              <w:t xml:space="preserve"> or the associations between </w:t>
            </w:r>
            <w:r w:rsidRPr="00266E64">
              <w:rPr>
                <w:i/>
                <w:iCs/>
                <w:sz w:val="16"/>
                <w:szCs w:val="16"/>
                <w:lang w:val="en-GB"/>
              </w:rPr>
              <w:t xml:space="preserve">PartVersion </w:t>
            </w:r>
            <w:r w:rsidRPr="00266E64">
              <w:rPr>
                <w:sz w:val="16"/>
                <w:szCs w:val="16"/>
                <w:lang w:val="en-GB"/>
              </w:rPr>
              <w:t xml:space="preserve">and </w:t>
            </w:r>
            <w:r w:rsidRPr="00266E64">
              <w:rPr>
                <w:i/>
                <w:iCs/>
                <w:sz w:val="16"/>
                <w:szCs w:val="16"/>
                <w:lang w:val="en-GB"/>
              </w:rPr>
              <w:t>DocumentVersion.</w:t>
            </w:r>
          </w:p>
          <w:p w14:paraId="1A028E4D" w14:textId="77777777" w:rsidR="000234BB" w:rsidRPr="00266E64" w:rsidRDefault="000234BB" w:rsidP="00725808">
            <w:pPr>
              <w:jc w:val="left"/>
              <w:rPr>
                <w:lang w:val="en-GB"/>
              </w:rPr>
            </w:pPr>
            <w:r w:rsidRPr="00266E64">
              <w:rPr>
                <w:sz w:val="16"/>
                <w:szCs w:val="16"/>
                <w:lang w:val="en-GB"/>
              </w:rPr>
              <w:t xml:space="preserve"> </w:t>
            </w:r>
          </w:p>
        </w:tc>
      </w:tr>
    </w:tbl>
    <w:p w14:paraId="4DDA288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60FD645" w14:textId="77777777" w:rsidTr="00725808">
        <w:tc>
          <w:tcPr>
            <w:tcW w:w="2296" w:type="dxa"/>
            <w:gridSpan w:val="2"/>
          </w:tcPr>
          <w:p w14:paraId="45528742"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A1BC73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6B76E50" w14:textId="77777777" w:rsidR="000234BB" w:rsidRDefault="000234BB" w:rsidP="00725808">
            <w:pPr>
              <w:jc w:val="center"/>
              <w:rPr>
                <w:b/>
                <w:sz w:val="16"/>
                <w:szCs w:val="16"/>
                <w:lang w:val="en-GB"/>
              </w:rPr>
            </w:pPr>
            <w:r>
              <w:rPr>
                <w:b/>
                <w:sz w:val="16"/>
                <w:szCs w:val="16"/>
                <w:lang w:val="en-GB"/>
              </w:rPr>
              <w:t>General</w:t>
            </w:r>
          </w:p>
        </w:tc>
      </w:tr>
      <w:tr w:rsidR="000234BB" w:rsidRPr="00720F6F" w14:paraId="729EB4E4" w14:textId="77777777" w:rsidTr="00725808">
        <w:tc>
          <w:tcPr>
            <w:tcW w:w="1588" w:type="dxa"/>
          </w:tcPr>
          <w:p w14:paraId="489BDB6D" w14:textId="77777777" w:rsidR="000234BB" w:rsidRDefault="000234BB" w:rsidP="00725808">
            <w:pPr>
              <w:rPr>
                <w:b/>
                <w:sz w:val="16"/>
                <w:szCs w:val="16"/>
                <w:lang w:val="en-GB"/>
              </w:rPr>
            </w:pPr>
            <w:r>
              <w:rPr>
                <w:b/>
                <w:sz w:val="16"/>
                <w:szCs w:val="16"/>
                <w:lang w:val="en-GB"/>
              </w:rPr>
              <w:t>Type</w:t>
            </w:r>
          </w:p>
        </w:tc>
        <w:tc>
          <w:tcPr>
            <w:tcW w:w="708" w:type="dxa"/>
          </w:tcPr>
          <w:p w14:paraId="1E3DAD95" w14:textId="77777777" w:rsidR="000234BB" w:rsidRDefault="000234BB" w:rsidP="00725808">
            <w:pPr>
              <w:rPr>
                <w:b/>
                <w:sz w:val="16"/>
                <w:szCs w:val="16"/>
                <w:lang w:val="en-GB"/>
              </w:rPr>
            </w:pPr>
            <w:r>
              <w:rPr>
                <w:b/>
                <w:sz w:val="16"/>
                <w:szCs w:val="16"/>
                <w:lang w:val="en-GB"/>
              </w:rPr>
              <w:t>Mult</w:t>
            </w:r>
          </w:p>
        </w:tc>
        <w:tc>
          <w:tcPr>
            <w:tcW w:w="1560" w:type="dxa"/>
          </w:tcPr>
          <w:p w14:paraId="3F38DD75" w14:textId="77777777" w:rsidR="000234BB" w:rsidRDefault="000234BB" w:rsidP="00725808">
            <w:pPr>
              <w:rPr>
                <w:b/>
                <w:sz w:val="16"/>
                <w:szCs w:val="16"/>
                <w:lang w:val="en-GB"/>
              </w:rPr>
            </w:pPr>
            <w:r>
              <w:rPr>
                <w:b/>
                <w:sz w:val="16"/>
                <w:szCs w:val="16"/>
                <w:lang w:val="en-GB"/>
              </w:rPr>
              <w:t>Role</w:t>
            </w:r>
          </w:p>
        </w:tc>
        <w:tc>
          <w:tcPr>
            <w:tcW w:w="708" w:type="dxa"/>
          </w:tcPr>
          <w:p w14:paraId="0394B16B" w14:textId="77777777" w:rsidR="000234BB" w:rsidRDefault="000234BB" w:rsidP="00725808">
            <w:pPr>
              <w:rPr>
                <w:b/>
                <w:sz w:val="16"/>
                <w:szCs w:val="16"/>
                <w:lang w:val="en-GB"/>
              </w:rPr>
            </w:pPr>
            <w:r>
              <w:rPr>
                <w:b/>
                <w:sz w:val="16"/>
                <w:szCs w:val="16"/>
                <w:lang w:val="en-GB"/>
              </w:rPr>
              <w:t>Mult</w:t>
            </w:r>
          </w:p>
        </w:tc>
        <w:tc>
          <w:tcPr>
            <w:tcW w:w="567" w:type="dxa"/>
          </w:tcPr>
          <w:p w14:paraId="7A66F62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AFE8E1C" w14:textId="77777777" w:rsidR="000234BB" w:rsidRPr="008359F5" w:rsidRDefault="000234BB" w:rsidP="00725808">
            <w:pPr>
              <w:rPr>
                <w:b/>
                <w:sz w:val="16"/>
                <w:szCs w:val="16"/>
                <w:lang w:val="en-GB"/>
              </w:rPr>
            </w:pPr>
            <w:r>
              <w:rPr>
                <w:b/>
                <w:sz w:val="16"/>
                <w:szCs w:val="16"/>
                <w:lang w:val="en-GB"/>
              </w:rPr>
              <w:t>Comment</w:t>
            </w:r>
          </w:p>
        </w:tc>
      </w:tr>
      <w:tr w:rsidR="000234BB" w:rsidRPr="00CC6307" w14:paraId="1A8F0D42" w14:textId="77777777" w:rsidTr="00725808">
        <w:tc>
          <w:tcPr>
            <w:tcW w:w="1588" w:type="dxa"/>
          </w:tcPr>
          <w:p w14:paraId="4D8E7E2C" w14:textId="77777777" w:rsidR="000234BB" w:rsidRPr="00634625" w:rsidRDefault="000234BB" w:rsidP="00725808">
            <w:pPr>
              <w:pStyle w:val="SmallStandard"/>
            </w:pPr>
            <w:r>
              <w:t>ExternalMapping</w:t>
            </w:r>
          </w:p>
        </w:tc>
        <w:tc>
          <w:tcPr>
            <w:tcW w:w="708" w:type="dxa"/>
          </w:tcPr>
          <w:p w14:paraId="6E8B34D3" w14:textId="77777777" w:rsidR="000234BB" w:rsidRPr="00D331EF" w:rsidRDefault="000234BB" w:rsidP="00725808">
            <w:pPr>
              <w:pStyle w:val="SmallStandard"/>
            </w:pPr>
            <w:r w:rsidRPr="00D01517">
              <w:t>0..*</w:t>
            </w:r>
          </w:p>
        </w:tc>
        <w:tc>
          <w:tcPr>
            <w:tcW w:w="1560" w:type="dxa"/>
          </w:tcPr>
          <w:p w14:paraId="6D76707F" w14:textId="77777777" w:rsidR="000234BB" w:rsidRPr="00132C43" w:rsidRDefault="000234BB" w:rsidP="00725808">
            <w:pPr>
              <w:pStyle w:val="SmallStandard"/>
            </w:pPr>
            <w:r>
              <w:t>mappedElement</w:t>
            </w:r>
          </w:p>
        </w:tc>
        <w:tc>
          <w:tcPr>
            <w:tcW w:w="708" w:type="dxa"/>
          </w:tcPr>
          <w:p w14:paraId="73C69D10" w14:textId="77777777" w:rsidR="000234BB" w:rsidRPr="00D331EF" w:rsidRDefault="000234BB" w:rsidP="00725808">
            <w:pPr>
              <w:pStyle w:val="SmallStandard"/>
            </w:pPr>
            <w:r w:rsidRPr="00D01517">
              <w:t>1</w:t>
            </w:r>
          </w:p>
        </w:tc>
        <w:tc>
          <w:tcPr>
            <w:tcW w:w="567" w:type="dxa"/>
          </w:tcPr>
          <w:p w14:paraId="2584626E" w14:textId="77777777" w:rsidR="000234BB" w:rsidRPr="00D331EF" w:rsidRDefault="000234BB" w:rsidP="00725808">
            <w:pPr>
              <w:pStyle w:val="SmallStandard"/>
            </w:pPr>
            <w:r>
              <w:t>N</w:t>
            </w:r>
          </w:p>
        </w:tc>
        <w:tc>
          <w:tcPr>
            <w:tcW w:w="3969" w:type="dxa"/>
          </w:tcPr>
          <w:p w14:paraId="62C0D3ED" w14:textId="77777777" w:rsidR="000234BB" w:rsidRDefault="000234BB" w:rsidP="00725808"/>
        </w:tc>
      </w:tr>
    </w:tbl>
    <w:p w14:paraId="7CFC4E8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4" w:name="_ea98cfe60367aaecfe71fcd93bb0831d"/>
      <w:r>
        <w:rPr>
          <w:lang w:val="en-GB"/>
        </w:rPr>
        <w:t>ItemVersion</w:t>
      </w:r>
      <w:bookmarkEnd w:id="1244"/>
    </w:p>
    <w:p w14:paraId="765C872C" w14:textId="77777777" w:rsidR="000234BB" w:rsidRPr="00266E64" w:rsidRDefault="000234BB" w:rsidP="000234BB">
      <w:pPr>
        <w:rPr>
          <w:lang w:val="en-GB"/>
        </w:rPr>
      </w:pPr>
      <w:r w:rsidRPr="00266E64">
        <w:rPr>
          <w:sz w:val="18"/>
          <w:szCs w:val="18"/>
          <w:lang w:val="en-GB"/>
        </w:rPr>
        <w:t>Abstract super-class for physical objects (e.g. a Terminal), virtual objects (e.g. a 150% Harness) as well as documents (e.g. a wiring diagram). In difference to AP 212 the VEC makes it only possible to describe/exchange information about Versions since Master-Objects cannot exist without one or more Versions.</w:t>
      </w:r>
    </w:p>
    <w:p w14:paraId="56BA9AC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C33EB9" w14:textId="77777777" w:rsidTr="00725808">
        <w:tc>
          <w:tcPr>
            <w:tcW w:w="2013" w:type="dxa"/>
            <w:tcMar>
              <w:top w:w="28" w:type="dxa"/>
              <w:left w:w="28" w:type="dxa"/>
              <w:bottom w:w="28" w:type="dxa"/>
              <w:right w:w="28" w:type="dxa"/>
            </w:tcMar>
          </w:tcPr>
          <w:p w14:paraId="4FD148A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ADDA9AE" w14:textId="0F6C8139"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FE6298A" w14:textId="77777777" w:rsidTr="00725808">
        <w:tc>
          <w:tcPr>
            <w:tcW w:w="2013" w:type="dxa"/>
            <w:tcMar>
              <w:top w:w="28" w:type="dxa"/>
              <w:left w:w="28" w:type="dxa"/>
              <w:bottom w:w="28" w:type="dxa"/>
              <w:right w:w="28" w:type="dxa"/>
            </w:tcMar>
          </w:tcPr>
          <w:p w14:paraId="2149EFC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C7FDA4B" w14:textId="77777777" w:rsidR="000234BB" w:rsidRDefault="000234BB" w:rsidP="00725808"/>
        </w:tc>
      </w:tr>
      <w:tr w:rsidR="000234BB" w:rsidRPr="008359F5" w14:paraId="5767F3AA" w14:textId="77777777" w:rsidTr="00725808">
        <w:tc>
          <w:tcPr>
            <w:tcW w:w="2013" w:type="dxa"/>
            <w:tcMar>
              <w:top w:w="28" w:type="dxa"/>
              <w:left w:w="28" w:type="dxa"/>
              <w:bottom w:w="28" w:type="dxa"/>
              <w:right w:w="28" w:type="dxa"/>
            </w:tcMar>
          </w:tcPr>
          <w:p w14:paraId="7BD4791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37092E" w14:textId="77777777" w:rsidR="000234BB" w:rsidRPr="000437C1" w:rsidRDefault="000234BB" w:rsidP="00725808">
            <w:pPr>
              <w:pStyle w:val="SmallStandard"/>
            </w:pPr>
            <w:r>
              <w:t>true</w:t>
            </w:r>
          </w:p>
        </w:tc>
      </w:tr>
    </w:tbl>
    <w:p w14:paraId="49FBA55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EEFD044" w14:textId="77777777" w:rsidTr="00725808">
        <w:tc>
          <w:tcPr>
            <w:tcW w:w="2013" w:type="dxa"/>
            <w:tcMar>
              <w:top w:w="28" w:type="dxa"/>
              <w:left w:w="28" w:type="dxa"/>
              <w:bottom w:w="28" w:type="dxa"/>
              <w:right w:w="28" w:type="dxa"/>
            </w:tcMar>
          </w:tcPr>
          <w:p w14:paraId="5601BEC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000A5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89A959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69625F"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2208CE0B" w14:textId="77777777" w:rsidTr="00725808">
        <w:tc>
          <w:tcPr>
            <w:tcW w:w="2013" w:type="dxa"/>
            <w:tcMar>
              <w:top w:w="28" w:type="dxa"/>
              <w:left w:w="28" w:type="dxa"/>
              <w:bottom w:w="28" w:type="dxa"/>
              <w:right w:w="28" w:type="dxa"/>
            </w:tcMar>
          </w:tcPr>
          <w:p w14:paraId="5115C759" w14:textId="77777777" w:rsidR="000234BB" w:rsidRPr="00620BBE" w:rsidRDefault="000234BB" w:rsidP="00725808">
            <w:pPr>
              <w:pStyle w:val="SmallStandard"/>
            </w:pPr>
            <w:r w:rsidRPr="00620BBE">
              <w:t>abbreviation</w:t>
            </w:r>
          </w:p>
        </w:tc>
        <w:tc>
          <w:tcPr>
            <w:tcW w:w="1559" w:type="dxa"/>
            <w:tcMar>
              <w:top w:w="28" w:type="dxa"/>
              <w:left w:w="28" w:type="dxa"/>
              <w:bottom w:w="28" w:type="dxa"/>
              <w:right w:w="28" w:type="dxa"/>
            </w:tcMar>
          </w:tcPr>
          <w:p w14:paraId="4B8D8AE8"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1016BD80"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3709B76" w14:textId="77777777" w:rsidR="000234BB" w:rsidRPr="00266E64" w:rsidRDefault="000234BB" w:rsidP="00725808">
            <w:pPr>
              <w:jc w:val="left"/>
              <w:rPr>
                <w:lang w:val="en-GB"/>
              </w:rPr>
            </w:pPr>
            <w:r w:rsidRPr="00266E64">
              <w:rPr>
                <w:sz w:val="16"/>
                <w:szCs w:val="16"/>
                <w:lang w:val="en-GB"/>
              </w:rPr>
              <w:t>Room for a short name of the Item. In case of a document the attribute is wanted to contain its title.</w:t>
            </w:r>
          </w:p>
        </w:tc>
      </w:tr>
      <w:tr w:rsidR="000234BB" w:rsidRPr="00266E64" w14:paraId="7475BC82" w14:textId="77777777" w:rsidTr="00725808">
        <w:tc>
          <w:tcPr>
            <w:tcW w:w="2013" w:type="dxa"/>
            <w:tcMar>
              <w:top w:w="28" w:type="dxa"/>
              <w:left w:w="28" w:type="dxa"/>
              <w:bottom w:w="28" w:type="dxa"/>
              <w:right w:w="28" w:type="dxa"/>
            </w:tcMar>
          </w:tcPr>
          <w:p w14:paraId="46D53D1C"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7D962F17"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05996FFB"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6A69B5F1" w14:textId="77777777" w:rsidR="000234BB" w:rsidRPr="00266E64" w:rsidRDefault="000234BB" w:rsidP="00725808">
            <w:pPr>
              <w:jc w:val="left"/>
              <w:rPr>
                <w:lang w:val="en-GB"/>
              </w:rPr>
            </w:pPr>
            <w:r w:rsidRPr="00266E64">
              <w:rPr>
                <w:sz w:val="16"/>
                <w:szCs w:val="16"/>
                <w:lang w:val="en-GB"/>
              </w:rPr>
              <w:t>Room for additional, human readable information about the ItemVersion. e.g. Buchsengehäuse 26-polig</w:t>
            </w:r>
          </w:p>
        </w:tc>
      </w:tr>
      <w:tr w:rsidR="000234BB" w:rsidRPr="00266E64" w14:paraId="6AFDC9B6" w14:textId="77777777" w:rsidTr="00725808">
        <w:tc>
          <w:tcPr>
            <w:tcW w:w="2013" w:type="dxa"/>
            <w:tcMar>
              <w:top w:w="28" w:type="dxa"/>
              <w:left w:w="28" w:type="dxa"/>
              <w:bottom w:w="28" w:type="dxa"/>
              <w:right w:w="28" w:type="dxa"/>
            </w:tcMar>
          </w:tcPr>
          <w:p w14:paraId="63CDBEE3" w14:textId="77777777" w:rsidR="000234BB" w:rsidRPr="00620BBE" w:rsidRDefault="000234BB" w:rsidP="00725808">
            <w:pPr>
              <w:pStyle w:val="SmallStandard"/>
            </w:pPr>
            <w:r w:rsidRPr="00620BBE">
              <w:t>companyName</w:t>
            </w:r>
          </w:p>
        </w:tc>
        <w:tc>
          <w:tcPr>
            <w:tcW w:w="1559" w:type="dxa"/>
            <w:tcMar>
              <w:top w:w="28" w:type="dxa"/>
              <w:left w:w="28" w:type="dxa"/>
              <w:bottom w:w="28" w:type="dxa"/>
              <w:right w:w="28" w:type="dxa"/>
            </w:tcMar>
          </w:tcPr>
          <w:p w14:paraId="6720E773"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45C109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AF4C387" w14:textId="77777777" w:rsidR="000234BB" w:rsidRPr="00266E64" w:rsidRDefault="000234BB" w:rsidP="00725808">
            <w:pPr>
              <w:jc w:val="left"/>
              <w:rPr>
                <w:lang w:val="en-GB"/>
              </w:rPr>
            </w:pPr>
            <w:r w:rsidRPr="00266E64">
              <w:rPr>
                <w:sz w:val="16"/>
                <w:szCs w:val="16"/>
                <w:lang w:val="en-GB"/>
              </w:rPr>
              <w:t xml:space="preserve">Defines the publishing company of the ItemVersion. The companyName is part of the main identifier of an ItemVersion together with </w:t>
            </w:r>
            <w:r w:rsidRPr="00266E64">
              <w:rPr>
                <w:sz w:val="16"/>
                <w:szCs w:val="16"/>
                <w:lang w:val="en-GB"/>
              </w:rPr>
              <w:lastRenderedPageBreak/>
              <w:t>the corresponding number (partNumber or documentNumber) and version (partVersion or documentVersion).</w:t>
            </w:r>
          </w:p>
        </w:tc>
      </w:tr>
      <w:tr w:rsidR="000234BB" w:rsidRPr="00266E64" w14:paraId="29B6C060" w14:textId="77777777" w:rsidTr="00725808">
        <w:tc>
          <w:tcPr>
            <w:tcW w:w="2013" w:type="dxa"/>
            <w:tcMar>
              <w:top w:w="28" w:type="dxa"/>
              <w:left w:w="28" w:type="dxa"/>
              <w:bottom w:w="28" w:type="dxa"/>
              <w:right w:w="28" w:type="dxa"/>
            </w:tcMar>
          </w:tcPr>
          <w:p w14:paraId="253049BF" w14:textId="77777777" w:rsidR="000234BB" w:rsidRPr="00620BBE" w:rsidRDefault="000234BB" w:rsidP="00725808">
            <w:pPr>
              <w:pStyle w:val="SmallStandard"/>
            </w:pPr>
            <w:r w:rsidRPr="00620BBE">
              <w:lastRenderedPageBreak/>
              <w:t>processingInstruction</w:t>
            </w:r>
          </w:p>
        </w:tc>
        <w:tc>
          <w:tcPr>
            <w:tcW w:w="1559" w:type="dxa"/>
            <w:tcMar>
              <w:top w:w="28" w:type="dxa"/>
              <w:left w:w="28" w:type="dxa"/>
              <w:bottom w:w="28" w:type="dxa"/>
              <w:right w:w="28" w:type="dxa"/>
            </w:tcMar>
          </w:tcPr>
          <w:p w14:paraId="4889FD54" w14:textId="77777777" w:rsidR="000234BB" w:rsidRPr="008359F5" w:rsidRDefault="000234BB" w:rsidP="00725808">
            <w:pPr>
              <w:pStyle w:val="SmallStandard"/>
            </w:pPr>
            <w:r w:rsidRPr="00D21799">
              <w:t>Instruction</w:t>
            </w:r>
          </w:p>
        </w:tc>
        <w:tc>
          <w:tcPr>
            <w:tcW w:w="709" w:type="dxa"/>
            <w:tcMar>
              <w:top w:w="28" w:type="dxa"/>
              <w:left w:w="28" w:type="dxa"/>
              <w:bottom w:w="28" w:type="dxa"/>
              <w:right w:w="28" w:type="dxa"/>
            </w:tcMar>
          </w:tcPr>
          <w:p w14:paraId="70C84A4B"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ED703B9" w14:textId="77777777" w:rsidR="000234BB" w:rsidRPr="00266E64" w:rsidRDefault="000234BB" w:rsidP="00725808">
            <w:pPr>
              <w:jc w:val="left"/>
              <w:rPr>
                <w:lang w:val="en-GB"/>
              </w:rPr>
            </w:pPr>
            <w:r w:rsidRPr="00266E64">
              <w:rPr>
                <w:sz w:val="16"/>
                <w:szCs w:val="16"/>
                <w:lang w:val="en-GB"/>
              </w:rPr>
              <w:t>Processing instructions for the application of the part or the document.</w:t>
            </w:r>
          </w:p>
        </w:tc>
      </w:tr>
    </w:tbl>
    <w:p w14:paraId="62FEF97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78A143D" w14:textId="77777777" w:rsidTr="00725808">
        <w:tc>
          <w:tcPr>
            <w:tcW w:w="3856" w:type="dxa"/>
            <w:gridSpan w:val="3"/>
          </w:tcPr>
          <w:p w14:paraId="6AB62FB6" w14:textId="77777777" w:rsidR="000234BB" w:rsidRDefault="000234BB" w:rsidP="00725808">
            <w:pPr>
              <w:jc w:val="center"/>
              <w:rPr>
                <w:b/>
                <w:sz w:val="16"/>
                <w:szCs w:val="16"/>
                <w:lang w:val="en-GB"/>
              </w:rPr>
            </w:pPr>
            <w:r>
              <w:rPr>
                <w:b/>
                <w:sz w:val="16"/>
                <w:szCs w:val="16"/>
                <w:lang w:val="en-GB"/>
              </w:rPr>
              <w:t>Other End</w:t>
            </w:r>
          </w:p>
        </w:tc>
        <w:tc>
          <w:tcPr>
            <w:tcW w:w="708" w:type="dxa"/>
          </w:tcPr>
          <w:p w14:paraId="6A514A4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B9AAA74" w14:textId="77777777" w:rsidR="000234BB" w:rsidRDefault="000234BB" w:rsidP="00725808">
            <w:pPr>
              <w:jc w:val="center"/>
              <w:rPr>
                <w:b/>
                <w:sz w:val="16"/>
                <w:szCs w:val="16"/>
                <w:lang w:val="en-GB"/>
              </w:rPr>
            </w:pPr>
            <w:r>
              <w:rPr>
                <w:b/>
                <w:sz w:val="16"/>
                <w:szCs w:val="16"/>
                <w:lang w:val="en-GB"/>
              </w:rPr>
              <w:t>General</w:t>
            </w:r>
          </w:p>
        </w:tc>
      </w:tr>
      <w:tr w:rsidR="000234BB" w:rsidRPr="00720F6F" w14:paraId="569E665C" w14:textId="77777777" w:rsidTr="00725808">
        <w:tc>
          <w:tcPr>
            <w:tcW w:w="1573" w:type="dxa"/>
          </w:tcPr>
          <w:p w14:paraId="57371172" w14:textId="77777777" w:rsidR="000234BB" w:rsidRDefault="000234BB" w:rsidP="00725808">
            <w:pPr>
              <w:rPr>
                <w:b/>
                <w:sz w:val="16"/>
                <w:szCs w:val="16"/>
                <w:lang w:val="en-GB"/>
              </w:rPr>
            </w:pPr>
            <w:r>
              <w:rPr>
                <w:b/>
                <w:sz w:val="16"/>
                <w:szCs w:val="16"/>
                <w:lang w:val="en-GB"/>
              </w:rPr>
              <w:t>Type</w:t>
            </w:r>
          </w:p>
        </w:tc>
        <w:tc>
          <w:tcPr>
            <w:tcW w:w="1574" w:type="dxa"/>
          </w:tcPr>
          <w:p w14:paraId="76A51F79" w14:textId="77777777" w:rsidR="000234BB" w:rsidRDefault="000234BB" w:rsidP="00725808">
            <w:pPr>
              <w:rPr>
                <w:b/>
                <w:sz w:val="16"/>
                <w:szCs w:val="16"/>
                <w:lang w:val="en-GB"/>
              </w:rPr>
            </w:pPr>
            <w:r>
              <w:rPr>
                <w:b/>
                <w:sz w:val="16"/>
                <w:szCs w:val="16"/>
                <w:lang w:val="en-GB"/>
              </w:rPr>
              <w:t>Role</w:t>
            </w:r>
          </w:p>
        </w:tc>
        <w:tc>
          <w:tcPr>
            <w:tcW w:w="708" w:type="dxa"/>
          </w:tcPr>
          <w:p w14:paraId="37B555BA" w14:textId="77777777" w:rsidR="000234BB" w:rsidRDefault="000234BB" w:rsidP="00725808">
            <w:pPr>
              <w:rPr>
                <w:b/>
                <w:sz w:val="16"/>
                <w:szCs w:val="16"/>
                <w:lang w:val="en-GB"/>
              </w:rPr>
            </w:pPr>
            <w:r>
              <w:rPr>
                <w:b/>
                <w:sz w:val="16"/>
                <w:szCs w:val="16"/>
                <w:lang w:val="en-GB"/>
              </w:rPr>
              <w:t>Mult</w:t>
            </w:r>
          </w:p>
        </w:tc>
        <w:tc>
          <w:tcPr>
            <w:tcW w:w="709" w:type="dxa"/>
          </w:tcPr>
          <w:p w14:paraId="42A68248" w14:textId="77777777" w:rsidR="000234BB" w:rsidRDefault="000234BB" w:rsidP="00725808">
            <w:pPr>
              <w:rPr>
                <w:b/>
                <w:sz w:val="16"/>
                <w:szCs w:val="16"/>
                <w:lang w:val="en-GB"/>
              </w:rPr>
            </w:pPr>
            <w:r>
              <w:rPr>
                <w:b/>
                <w:sz w:val="16"/>
                <w:szCs w:val="16"/>
                <w:lang w:val="en-GB"/>
              </w:rPr>
              <w:t>Mult</w:t>
            </w:r>
          </w:p>
        </w:tc>
        <w:tc>
          <w:tcPr>
            <w:tcW w:w="567" w:type="dxa"/>
          </w:tcPr>
          <w:p w14:paraId="08E0E97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7691D86" w14:textId="77777777" w:rsidR="000234BB" w:rsidRPr="008359F5" w:rsidRDefault="000234BB" w:rsidP="00725808">
            <w:pPr>
              <w:rPr>
                <w:b/>
                <w:sz w:val="16"/>
                <w:szCs w:val="16"/>
                <w:lang w:val="en-GB"/>
              </w:rPr>
            </w:pPr>
            <w:r>
              <w:rPr>
                <w:b/>
                <w:sz w:val="16"/>
                <w:szCs w:val="16"/>
                <w:lang w:val="en-GB"/>
              </w:rPr>
              <w:t>Comment</w:t>
            </w:r>
          </w:p>
        </w:tc>
      </w:tr>
      <w:tr w:rsidR="000234BB" w:rsidRPr="00266E64" w14:paraId="4998A721" w14:textId="77777777" w:rsidTr="00725808">
        <w:tc>
          <w:tcPr>
            <w:tcW w:w="1573" w:type="dxa"/>
          </w:tcPr>
          <w:p w14:paraId="15C9B89B" w14:textId="77777777" w:rsidR="000234BB" w:rsidRPr="00634625" w:rsidRDefault="000234BB" w:rsidP="00725808">
            <w:pPr>
              <w:pStyle w:val="SmallStandard"/>
            </w:pPr>
            <w:r>
              <w:t>Contract</w:t>
            </w:r>
          </w:p>
        </w:tc>
        <w:tc>
          <w:tcPr>
            <w:tcW w:w="1574" w:type="dxa"/>
          </w:tcPr>
          <w:p w14:paraId="76BBDC56" w14:textId="77777777" w:rsidR="000234BB" w:rsidRPr="00132C43" w:rsidRDefault="000234BB" w:rsidP="00725808">
            <w:pPr>
              <w:pStyle w:val="SmallStandard"/>
            </w:pPr>
            <w:r>
              <w:t>contract</w:t>
            </w:r>
          </w:p>
        </w:tc>
        <w:tc>
          <w:tcPr>
            <w:tcW w:w="708" w:type="dxa"/>
          </w:tcPr>
          <w:p w14:paraId="2000BAC4" w14:textId="77777777" w:rsidR="000234BB" w:rsidRPr="00D331EF" w:rsidRDefault="000234BB" w:rsidP="00725808">
            <w:pPr>
              <w:pStyle w:val="SmallStandard"/>
            </w:pPr>
            <w:r w:rsidRPr="00574783">
              <w:t>0..*</w:t>
            </w:r>
          </w:p>
        </w:tc>
        <w:tc>
          <w:tcPr>
            <w:tcW w:w="709" w:type="dxa"/>
          </w:tcPr>
          <w:p w14:paraId="5709BDDB" w14:textId="77777777" w:rsidR="000234BB" w:rsidRPr="00D331EF" w:rsidRDefault="000234BB" w:rsidP="00725808">
            <w:pPr>
              <w:pStyle w:val="SmallStandard"/>
            </w:pPr>
            <w:r w:rsidRPr="00207506">
              <w:t>0..*</w:t>
            </w:r>
          </w:p>
        </w:tc>
        <w:tc>
          <w:tcPr>
            <w:tcW w:w="567" w:type="dxa"/>
          </w:tcPr>
          <w:p w14:paraId="2BC54D6E" w14:textId="77777777" w:rsidR="000234BB" w:rsidRPr="00D331EF" w:rsidRDefault="000234BB" w:rsidP="00725808">
            <w:pPr>
              <w:pStyle w:val="SmallStandard"/>
            </w:pPr>
            <w:r>
              <w:t>N</w:t>
            </w:r>
          </w:p>
        </w:tc>
        <w:tc>
          <w:tcPr>
            <w:tcW w:w="3969" w:type="dxa"/>
          </w:tcPr>
          <w:p w14:paraId="4B384AC1" w14:textId="77777777" w:rsidR="000234BB" w:rsidRDefault="000234BB" w:rsidP="00725808">
            <w:pPr>
              <w:pStyle w:val="SmallStandard"/>
            </w:pPr>
            <w:r w:rsidRPr="00491287">
              <w:t>References the contracts that apply to an ItemVersion.</w:t>
            </w:r>
          </w:p>
        </w:tc>
      </w:tr>
      <w:tr w:rsidR="000234BB" w:rsidRPr="00266E64" w14:paraId="4CD9F933" w14:textId="77777777" w:rsidTr="00725808">
        <w:tc>
          <w:tcPr>
            <w:tcW w:w="1573" w:type="dxa"/>
          </w:tcPr>
          <w:p w14:paraId="00506EBD" w14:textId="77777777" w:rsidR="000234BB" w:rsidRPr="00634625" w:rsidRDefault="000234BB" w:rsidP="00725808">
            <w:pPr>
              <w:pStyle w:val="SmallStandard"/>
            </w:pPr>
            <w:r>
              <w:t>CopyrightInformation</w:t>
            </w:r>
          </w:p>
        </w:tc>
        <w:tc>
          <w:tcPr>
            <w:tcW w:w="1574" w:type="dxa"/>
          </w:tcPr>
          <w:p w14:paraId="28B502A8" w14:textId="77777777" w:rsidR="000234BB" w:rsidRPr="00132C43" w:rsidRDefault="000234BB" w:rsidP="00725808">
            <w:pPr>
              <w:pStyle w:val="SmallStandard"/>
            </w:pPr>
            <w:r>
              <w:t>copyrightInformation</w:t>
            </w:r>
          </w:p>
        </w:tc>
        <w:tc>
          <w:tcPr>
            <w:tcW w:w="708" w:type="dxa"/>
          </w:tcPr>
          <w:p w14:paraId="4333B123" w14:textId="77777777" w:rsidR="000234BB" w:rsidRPr="00D331EF" w:rsidRDefault="000234BB" w:rsidP="00725808">
            <w:pPr>
              <w:pStyle w:val="SmallStandard"/>
            </w:pPr>
            <w:r w:rsidRPr="00574783">
              <w:t>0..1</w:t>
            </w:r>
          </w:p>
        </w:tc>
        <w:tc>
          <w:tcPr>
            <w:tcW w:w="709" w:type="dxa"/>
          </w:tcPr>
          <w:p w14:paraId="311F663B" w14:textId="77777777" w:rsidR="000234BB" w:rsidRPr="00D331EF" w:rsidRDefault="000234BB" w:rsidP="00725808">
            <w:pPr>
              <w:pStyle w:val="SmallStandard"/>
            </w:pPr>
            <w:r w:rsidRPr="00207506">
              <w:t>0..*</w:t>
            </w:r>
          </w:p>
        </w:tc>
        <w:tc>
          <w:tcPr>
            <w:tcW w:w="567" w:type="dxa"/>
          </w:tcPr>
          <w:p w14:paraId="1CA1A919" w14:textId="77777777" w:rsidR="000234BB" w:rsidRPr="00D331EF" w:rsidRDefault="000234BB" w:rsidP="00725808">
            <w:pPr>
              <w:pStyle w:val="SmallStandard"/>
            </w:pPr>
            <w:r>
              <w:t>N</w:t>
            </w:r>
          </w:p>
        </w:tc>
        <w:tc>
          <w:tcPr>
            <w:tcW w:w="3969" w:type="dxa"/>
          </w:tcPr>
          <w:p w14:paraId="00E0D863"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CopyrightInformation</w:t>
            </w:r>
            <w:r w:rsidRPr="00266E64">
              <w:rPr>
                <w:sz w:val="16"/>
                <w:szCs w:val="16"/>
                <w:lang w:val="en-GB"/>
              </w:rPr>
              <w:t xml:space="preserve"> that is in effect for this </w:t>
            </w:r>
            <w:r w:rsidRPr="00266E64">
              <w:rPr>
                <w:i/>
                <w:iCs/>
                <w:sz w:val="16"/>
                <w:szCs w:val="16"/>
                <w:lang w:val="en-GB"/>
              </w:rPr>
              <w:t xml:space="preserve">ItemVersion. </w:t>
            </w:r>
            <w:r w:rsidRPr="00266E64">
              <w:rPr>
                <w:sz w:val="16"/>
                <w:szCs w:val="16"/>
                <w:lang w:val="en-GB"/>
              </w:rPr>
              <w:t xml:space="preserve">If no </w:t>
            </w:r>
            <w:r w:rsidRPr="00266E64">
              <w:rPr>
                <w:i/>
                <w:iCs/>
                <w:sz w:val="16"/>
                <w:szCs w:val="16"/>
                <w:lang w:val="en-GB"/>
              </w:rPr>
              <w:t>CopyrightInformation</w:t>
            </w:r>
            <w:r w:rsidRPr="00266E64">
              <w:rPr>
                <w:sz w:val="16"/>
                <w:szCs w:val="16"/>
                <w:lang w:val="en-GB"/>
              </w:rPr>
              <w:t xml:space="preserve"> is referenced by the </w:t>
            </w:r>
            <w:r w:rsidRPr="00266E64">
              <w:rPr>
                <w:i/>
                <w:iCs/>
                <w:sz w:val="16"/>
                <w:szCs w:val="16"/>
                <w:lang w:val="en-GB"/>
              </w:rPr>
              <w:t>ItemVersion</w:t>
            </w:r>
            <w:r w:rsidRPr="00266E64">
              <w:rPr>
                <w:sz w:val="16"/>
                <w:szCs w:val="16"/>
                <w:lang w:val="en-GB"/>
              </w:rPr>
              <w:t xml:space="preserve">, the </w:t>
            </w:r>
            <w:r w:rsidRPr="00266E64">
              <w:rPr>
                <w:i/>
                <w:iCs/>
                <w:sz w:val="16"/>
                <w:szCs w:val="16"/>
                <w:lang w:val="en-GB"/>
              </w:rPr>
              <w:t xml:space="preserve">CopyrightInformation </w:t>
            </w:r>
            <w:r w:rsidRPr="00266E64">
              <w:rPr>
                <w:sz w:val="16"/>
                <w:szCs w:val="16"/>
                <w:lang w:val="en-GB"/>
              </w:rPr>
              <w:t xml:space="preserve">that is referenced by the </w:t>
            </w:r>
            <w:r w:rsidRPr="00266E64">
              <w:rPr>
                <w:i/>
                <w:iCs/>
                <w:sz w:val="16"/>
                <w:szCs w:val="16"/>
                <w:lang w:val="en-GB"/>
              </w:rPr>
              <w:t>VecContent</w:t>
            </w:r>
            <w:r w:rsidRPr="00266E64">
              <w:rPr>
                <w:sz w:val="16"/>
                <w:szCs w:val="16"/>
                <w:lang w:val="en-GB"/>
              </w:rPr>
              <w:t xml:space="preserve"> (if defined) shall be considered as in effect for this </w:t>
            </w:r>
            <w:r w:rsidRPr="00266E64">
              <w:rPr>
                <w:i/>
                <w:iCs/>
                <w:sz w:val="16"/>
                <w:szCs w:val="16"/>
                <w:lang w:val="en-GB"/>
              </w:rPr>
              <w:t>ItemVersion.</w:t>
            </w:r>
          </w:p>
        </w:tc>
      </w:tr>
      <w:tr w:rsidR="000234BB" w:rsidRPr="00266E64" w14:paraId="4425D9D2" w14:textId="77777777" w:rsidTr="00725808">
        <w:tc>
          <w:tcPr>
            <w:tcW w:w="1573" w:type="dxa"/>
          </w:tcPr>
          <w:p w14:paraId="6139EBF3" w14:textId="77777777" w:rsidR="000234BB" w:rsidRPr="00634625" w:rsidRDefault="000234BB" w:rsidP="00725808">
            <w:pPr>
              <w:pStyle w:val="SmallStandard"/>
            </w:pPr>
            <w:r>
              <w:t>Creation</w:t>
            </w:r>
          </w:p>
        </w:tc>
        <w:tc>
          <w:tcPr>
            <w:tcW w:w="1574" w:type="dxa"/>
          </w:tcPr>
          <w:p w14:paraId="061DA717" w14:textId="77777777" w:rsidR="000234BB" w:rsidRPr="00132C43" w:rsidRDefault="000234BB" w:rsidP="00725808">
            <w:pPr>
              <w:pStyle w:val="SmallStandard"/>
            </w:pPr>
            <w:r>
              <w:t>creation</w:t>
            </w:r>
          </w:p>
        </w:tc>
        <w:tc>
          <w:tcPr>
            <w:tcW w:w="708" w:type="dxa"/>
          </w:tcPr>
          <w:p w14:paraId="3A9FE0B7" w14:textId="77777777" w:rsidR="000234BB" w:rsidRPr="00D331EF" w:rsidRDefault="000234BB" w:rsidP="00725808">
            <w:pPr>
              <w:pStyle w:val="SmallStandard"/>
            </w:pPr>
            <w:r w:rsidRPr="00574783">
              <w:t>0..1</w:t>
            </w:r>
          </w:p>
        </w:tc>
        <w:tc>
          <w:tcPr>
            <w:tcW w:w="709" w:type="dxa"/>
          </w:tcPr>
          <w:p w14:paraId="227CB1A3" w14:textId="77777777" w:rsidR="000234BB" w:rsidRPr="00D331EF" w:rsidRDefault="000234BB" w:rsidP="00725808">
            <w:pPr>
              <w:pStyle w:val="SmallStandard"/>
            </w:pPr>
            <w:r w:rsidRPr="00207506">
              <w:t>1</w:t>
            </w:r>
          </w:p>
        </w:tc>
        <w:tc>
          <w:tcPr>
            <w:tcW w:w="567" w:type="dxa"/>
          </w:tcPr>
          <w:p w14:paraId="24B775EF" w14:textId="77777777" w:rsidR="000234BB" w:rsidRDefault="000234BB" w:rsidP="00725808">
            <w:pPr>
              <w:pStyle w:val="SmallStandard"/>
            </w:pPr>
            <w:r>
              <w:t>Y</w:t>
            </w:r>
          </w:p>
        </w:tc>
        <w:tc>
          <w:tcPr>
            <w:tcW w:w="3969" w:type="dxa"/>
          </w:tcPr>
          <w:p w14:paraId="2D3422C0" w14:textId="77777777" w:rsidR="000234BB" w:rsidRDefault="000234BB" w:rsidP="00725808">
            <w:pPr>
              <w:pStyle w:val="SmallStandard"/>
            </w:pPr>
            <w:r w:rsidRPr="00491287">
              <w:t xml:space="preserve">Specifies the information about the creation of the ItemVersion. </w:t>
            </w:r>
          </w:p>
        </w:tc>
      </w:tr>
      <w:tr w:rsidR="000234BB" w:rsidRPr="00266E64" w14:paraId="583DAFC4" w14:textId="77777777" w:rsidTr="00725808">
        <w:tc>
          <w:tcPr>
            <w:tcW w:w="1573" w:type="dxa"/>
          </w:tcPr>
          <w:p w14:paraId="7B221E5C" w14:textId="77777777" w:rsidR="000234BB" w:rsidRPr="00634625" w:rsidRDefault="000234BB" w:rsidP="00725808">
            <w:pPr>
              <w:pStyle w:val="SmallStandard"/>
            </w:pPr>
            <w:r>
              <w:t>Approval</w:t>
            </w:r>
          </w:p>
        </w:tc>
        <w:tc>
          <w:tcPr>
            <w:tcW w:w="1574" w:type="dxa"/>
          </w:tcPr>
          <w:p w14:paraId="66F39DCA" w14:textId="77777777" w:rsidR="000234BB" w:rsidRPr="00132C43" w:rsidRDefault="000234BB" w:rsidP="00725808">
            <w:pPr>
              <w:pStyle w:val="SmallStandard"/>
            </w:pPr>
            <w:r>
              <w:t>approval</w:t>
            </w:r>
          </w:p>
        </w:tc>
        <w:tc>
          <w:tcPr>
            <w:tcW w:w="708" w:type="dxa"/>
          </w:tcPr>
          <w:p w14:paraId="2AF93DA7" w14:textId="77777777" w:rsidR="000234BB" w:rsidRPr="00D331EF" w:rsidRDefault="000234BB" w:rsidP="00725808">
            <w:pPr>
              <w:pStyle w:val="SmallStandard"/>
            </w:pPr>
            <w:r w:rsidRPr="00574783">
              <w:t>0..*</w:t>
            </w:r>
          </w:p>
        </w:tc>
        <w:tc>
          <w:tcPr>
            <w:tcW w:w="709" w:type="dxa"/>
          </w:tcPr>
          <w:p w14:paraId="36BEFF64" w14:textId="77777777" w:rsidR="000234BB" w:rsidRPr="00D331EF" w:rsidRDefault="000234BB" w:rsidP="00725808">
            <w:pPr>
              <w:pStyle w:val="SmallStandard"/>
            </w:pPr>
            <w:r w:rsidRPr="00207506">
              <w:t>1</w:t>
            </w:r>
          </w:p>
        </w:tc>
        <w:tc>
          <w:tcPr>
            <w:tcW w:w="567" w:type="dxa"/>
          </w:tcPr>
          <w:p w14:paraId="5858835B" w14:textId="77777777" w:rsidR="000234BB" w:rsidRDefault="000234BB" w:rsidP="00725808">
            <w:pPr>
              <w:pStyle w:val="SmallStandard"/>
            </w:pPr>
            <w:r>
              <w:t>Y</w:t>
            </w:r>
          </w:p>
        </w:tc>
        <w:tc>
          <w:tcPr>
            <w:tcW w:w="3969" w:type="dxa"/>
          </w:tcPr>
          <w:p w14:paraId="56B426B4" w14:textId="77777777" w:rsidR="000234BB" w:rsidRDefault="000234BB" w:rsidP="00725808">
            <w:pPr>
              <w:pStyle w:val="SmallStandard"/>
            </w:pPr>
            <w:r w:rsidRPr="00491287">
              <w:t xml:space="preserve">Specifies the approval information of the ItemVersion. </w:t>
            </w:r>
          </w:p>
        </w:tc>
      </w:tr>
      <w:tr w:rsidR="000234BB" w:rsidRPr="00266E64" w14:paraId="0E20A755" w14:textId="77777777" w:rsidTr="00725808">
        <w:tc>
          <w:tcPr>
            <w:tcW w:w="1573" w:type="dxa"/>
          </w:tcPr>
          <w:p w14:paraId="518CCD04" w14:textId="77777777" w:rsidR="000234BB" w:rsidRPr="00634625" w:rsidRDefault="000234BB" w:rsidP="00725808">
            <w:pPr>
              <w:pStyle w:val="SmallStandard"/>
            </w:pPr>
            <w:r>
              <w:t>ChangeDescription</w:t>
            </w:r>
          </w:p>
        </w:tc>
        <w:tc>
          <w:tcPr>
            <w:tcW w:w="1574" w:type="dxa"/>
          </w:tcPr>
          <w:p w14:paraId="21A1F1FD" w14:textId="77777777" w:rsidR="000234BB" w:rsidRPr="00132C43" w:rsidRDefault="000234BB" w:rsidP="00725808">
            <w:pPr>
              <w:pStyle w:val="SmallStandard"/>
            </w:pPr>
            <w:r>
              <w:t>changeDescription</w:t>
            </w:r>
          </w:p>
        </w:tc>
        <w:tc>
          <w:tcPr>
            <w:tcW w:w="708" w:type="dxa"/>
          </w:tcPr>
          <w:p w14:paraId="5CCD4116" w14:textId="77777777" w:rsidR="000234BB" w:rsidRPr="00D331EF" w:rsidRDefault="000234BB" w:rsidP="00725808">
            <w:pPr>
              <w:pStyle w:val="SmallStandard"/>
            </w:pPr>
            <w:r w:rsidRPr="00574783">
              <w:t>0..*</w:t>
            </w:r>
          </w:p>
        </w:tc>
        <w:tc>
          <w:tcPr>
            <w:tcW w:w="709" w:type="dxa"/>
          </w:tcPr>
          <w:p w14:paraId="4946E273" w14:textId="77777777" w:rsidR="000234BB" w:rsidRPr="00D331EF" w:rsidRDefault="000234BB" w:rsidP="00725808">
            <w:pPr>
              <w:pStyle w:val="SmallStandard"/>
            </w:pPr>
            <w:r w:rsidRPr="00207506">
              <w:t>0..1</w:t>
            </w:r>
          </w:p>
        </w:tc>
        <w:tc>
          <w:tcPr>
            <w:tcW w:w="567" w:type="dxa"/>
          </w:tcPr>
          <w:p w14:paraId="3F6A407A" w14:textId="77777777" w:rsidR="000234BB" w:rsidRDefault="000234BB" w:rsidP="00725808">
            <w:pPr>
              <w:pStyle w:val="SmallStandard"/>
            </w:pPr>
            <w:r>
              <w:t>Y</w:t>
            </w:r>
          </w:p>
        </w:tc>
        <w:tc>
          <w:tcPr>
            <w:tcW w:w="3969" w:type="dxa"/>
          </w:tcPr>
          <w:p w14:paraId="6A3854F8" w14:textId="77777777" w:rsidR="000234BB" w:rsidRDefault="000234BB" w:rsidP="00725808">
            <w:pPr>
              <w:pStyle w:val="SmallStandard"/>
            </w:pPr>
            <w:r w:rsidRPr="00491287">
              <w:t xml:space="preserve">Specifies the change history of the ItemVersion. </w:t>
            </w:r>
          </w:p>
        </w:tc>
      </w:tr>
    </w:tbl>
    <w:p w14:paraId="15C017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81ED310" w14:textId="77777777" w:rsidTr="00725808">
        <w:tc>
          <w:tcPr>
            <w:tcW w:w="2296" w:type="dxa"/>
            <w:gridSpan w:val="2"/>
          </w:tcPr>
          <w:p w14:paraId="054B0AB8"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AE6E03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634F16D" w14:textId="77777777" w:rsidR="000234BB" w:rsidRDefault="000234BB" w:rsidP="00725808">
            <w:pPr>
              <w:jc w:val="center"/>
              <w:rPr>
                <w:b/>
                <w:sz w:val="16"/>
                <w:szCs w:val="16"/>
                <w:lang w:val="en-GB"/>
              </w:rPr>
            </w:pPr>
            <w:r>
              <w:rPr>
                <w:b/>
                <w:sz w:val="16"/>
                <w:szCs w:val="16"/>
                <w:lang w:val="en-GB"/>
              </w:rPr>
              <w:t>General</w:t>
            </w:r>
          </w:p>
        </w:tc>
      </w:tr>
      <w:tr w:rsidR="000234BB" w:rsidRPr="00720F6F" w14:paraId="134DD3B5" w14:textId="77777777" w:rsidTr="00725808">
        <w:tc>
          <w:tcPr>
            <w:tcW w:w="1588" w:type="dxa"/>
          </w:tcPr>
          <w:p w14:paraId="0193FF62" w14:textId="77777777" w:rsidR="000234BB" w:rsidRDefault="000234BB" w:rsidP="00725808">
            <w:pPr>
              <w:rPr>
                <w:b/>
                <w:sz w:val="16"/>
                <w:szCs w:val="16"/>
                <w:lang w:val="en-GB"/>
              </w:rPr>
            </w:pPr>
            <w:r>
              <w:rPr>
                <w:b/>
                <w:sz w:val="16"/>
                <w:szCs w:val="16"/>
                <w:lang w:val="en-GB"/>
              </w:rPr>
              <w:t>Type</w:t>
            </w:r>
          </w:p>
        </w:tc>
        <w:tc>
          <w:tcPr>
            <w:tcW w:w="708" w:type="dxa"/>
          </w:tcPr>
          <w:p w14:paraId="25B8FBAA" w14:textId="77777777" w:rsidR="000234BB" w:rsidRDefault="000234BB" w:rsidP="00725808">
            <w:pPr>
              <w:rPr>
                <w:b/>
                <w:sz w:val="16"/>
                <w:szCs w:val="16"/>
                <w:lang w:val="en-GB"/>
              </w:rPr>
            </w:pPr>
            <w:r>
              <w:rPr>
                <w:b/>
                <w:sz w:val="16"/>
                <w:szCs w:val="16"/>
                <w:lang w:val="en-GB"/>
              </w:rPr>
              <w:t>Mult</w:t>
            </w:r>
          </w:p>
        </w:tc>
        <w:tc>
          <w:tcPr>
            <w:tcW w:w="1560" w:type="dxa"/>
          </w:tcPr>
          <w:p w14:paraId="449B70EA" w14:textId="77777777" w:rsidR="000234BB" w:rsidRDefault="000234BB" w:rsidP="00725808">
            <w:pPr>
              <w:rPr>
                <w:b/>
                <w:sz w:val="16"/>
                <w:szCs w:val="16"/>
                <w:lang w:val="en-GB"/>
              </w:rPr>
            </w:pPr>
            <w:r>
              <w:rPr>
                <w:b/>
                <w:sz w:val="16"/>
                <w:szCs w:val="16"/>
                <w:lang w:val="en-GB"/>
              </w:rPr>
              <w:t>Role</w:t>
            </w:r>
          </w:p>
        </w:tc>
        <w:tc>
          <w:tcPr>
            <w:tcW w:w="708" w:type="dxa"/>
          </w:tcPr>
          <w:p w14:paraId="1A47A347" w14:textId="77777777" w:rsidR="000234BB" w:rsidRDefault="000234BB" w:rsidP="00725808">
            <w:pPr>
              <w:rPr>
                <w:b/>
                <w:sz w:val="16"/>
                <w:szCs w:val="16"/>
                <w:lang w:val="en-GB"/>
              </w:rPr>
            </w:pPr>
            <w:r>
              <w:rPr>
                <w:b/>
                <w:sz w:val="16"/>
                <w:szCs w:val="16"/>
                <w:lang w:val="en-GB"/>
              </w:rPr>
              <w:t>Mult</w:t>
            </w:r>
          </w:p>
        </w:tc>
        <w:tc>
          <w:tcPr>
            <w:tcW w:w="567" w:type="dxa"/>
          </w:tcPr>
          <w:p w14:paraId="494FA9E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0366F05" w14:textId="77777777" w:rsidR="000234BB" w:rsidRPr="008359F5" w:rsidRDefault="000234BB" w:rsidP="00725808">
            <w:pPr>
              <w:rPr>
                <w:b/>
                <w:sz w:val="16"/>
                <w:szCs w:val="16"/>
                <w:lang w:val="en-GB"/>
              </w:rPr>
            </w:pPr>
            <w:r>
              <w:rPr>
                <w:b/>
                <w:sz w:val="16"/>
                <w:szCs w:val="16"/>
                <w:lang w:val="en-GB"/>
              </w:rPr>
              <w:t>Comment</w:t>
            </w:r>
          </w:p>
        </w:tc>
      </w:tr>
      <w:tr w:rsidR="000234BB" w:rsidRPr="00266E64" w14:paraId="1744D000" w14:textId="77777777" w:rsidTr="00725808">
        <w:tc>
          <w:tcPr>
            <w:tcW w:w="1588" w:type="dxa"/>
          </w:tcPr>
          <w:p w14:paraId="2BBF85C5" w14:textId="77777777" w:rsidR="000234BB" w:rsidRPr="00634625" w:rsidRDefault="000234BB" w:rsidP="00725808">
            <w:pPr>
              <w:pStyle w:val="SmallStandard"/>
            </w:pPr>
            <w:r>
              <w:t>ItemEquivalence</w:t>
            </w:r>
          </w:p>
        </w:tc>
        <w:tc>
          <w:tcPr>
            <w:tcW w:w="708" w:type="dxa"/>
          </w:tcPr>
          <w:p w14:paraId="6D7BA730" w14:textId="77777777" w:rsidR="000234BB" w:rsidRPr="00D331EF" w:rsidRDefault="000234BB" w:rsidP="00725808">
            <w:pPr>
              <w:pStyle w:val="SmallStandard"/>
            </w:pPr>
            <w:r w:rsidRPr="00D01517">
              <w:t>0..*</w:t>
            </w:r>
          </w:p>
        </w:tc>
        <w:tc>
          <w:tcPr>
            <w:tcW w:w="1560" w:type="dxa"/>
          </w:tcPr>
          <w:p w14:paraId="3BC9C75C" w14:textId="77777777" w:rsidR="000234BB" w:rsidRPr="00132C43" w:rsidRDefault="000234BB" w:rsidP="00725808">
            <w:pPr>
              <w:pStyle w:val="SmallStandard"/>
            </w:pPr>
            <w:r>
              <w:t>item</w:t>
            </w:r>
          </w:p>
        </w:tc>
        <w:tc>
          <w:tcPr>
            <w:tcW w:w="708" w:type="dxa"/>
          </w:tcPr>
          <w:p w14:paraId="46F1F60E" w14:textId="77777777" w:rsidR="000234BB" w:rsidRPr="00D331EF" w:rsidRDefault="000234BB" w:rsidP="00725808">
            <w:pPr>
              <w:pStyle w:val="SmallStandard"/>
            </w:pPr>
            <w:r w:rsidRPr="00D01517">
              <w:t>2..*</w:t>
            </w:r>
          </w:p>
        </w:tc>
        <w:tc>
          <w:tcPr>
            <w:tcW w:w="567" w:type="dxa"/>
          </w:tcPr>
          <w:p w14:paraId="4B794490" w14:textId="77777777" w:rsidR="000234BB" w:rsidRPr="00D331EF" w:rsidRDefault="000234BB" w:rsidP="00725808">
            <w:pPr>
              <w:pStyle w:val="SmallStandard"/>
            </w:pPr>
            <w:r>
              <w:t>N</w:t>
            </w:r>
          </w:p>
        </w:tc>
        <w:tc>
          <w:tcPr>
            <w:tcW w:w="3969" w:type="dxa"/>
          </w:tcPr>
          <w:p w14:paraId="06481B1D" w14:textId="77777777" w:rsidR="000234BB" w:rsidRPr="00266E64" w:rsidRDefault="000234BB" w:rsidP="00725808">
            <w:pPr>
              <w:jc w:val="left"/>
              <w:rPr>
                <w:lang w:val="en-GB"/>
              </w:rPr>
            </w:pPr>
            <w:r w:rsidRPr="00266E64">
              <w:rPr>
                <w:sz w:val="16"/>
                <w:szCs w:val="16"/>
                <w:lang w:val="en-GB"/>
              </w:rPr>
              <w:t xml:space="preserve">References all ItemVersion that are considered to be equivalent by the ItemEquivalence. A single </w:t>
            </w:r>
            <w:r w:rsidRPr="00266E64">
              <w:rPr>
                <w:i/>
                <w:iCs/>
                <w:sz w:val="16"/>
                <w:szCs w:val="16"/>
                <w:lang w:val="en-GB"/>
              </w:rPr>
              <w:t>ItemEquivalence</w:t>
            </w:r>
            <w:r w:rsidRPr="00266E64">
              <w:rPr>
                <w:sz w:val="16"/>
                <w:szCs w:val="16"/>
                <w:lang w:val="en-GB"/>
              </w:rPr>
              <w:t xml:space="preserve"> shall only reference </w:t>
            </w:r>
            <w:r w:rsidRPr="00266E64">
              <w:rPr>
                <w:i/>
                <w:iCs/>
                <w:sz w:val="16"/>
                <w:szCs w:val="16"/>
                <w:lang w:val="en-GB"/>
              </w:rPr>
              <w:t>ItemVersions</w:t>
            </w:r>
            <w:r w:rsidRPr="00266E64">
              <w:rPr>
                <w:sz w:val="16"/>
                <w:szCs w:val="16"/>
                <w:lang w:val="en-GB"/>
              </w:rPr>
              <w:t xml:space="preserve"> of the same class (either </w:t>
            </w:r>
            <w:r w:rsidRPr="00266E64">
              <w:rPr>
                <w:i/>
                <w:iCs/>
                <w:sz w:val="16"/>
                <w:szCs w:val="16"/>
                <w:lang w:val="en-GB"/>
              </w:rPr>
              <w:t>DocumentVersions</w:t>
            </w:r>
            <w:r w:rsidRPr="00266E64">
              <w:rPr>
                <w:sz w:val="16"/>
                <w:szCs w:val="16"/>
                <w:lang w:val="en-GB"/>
              </w:rPr>
              <w:t xml:space="preserve"> or </w:t>
            </w:r>
            <w:r w:rsidRPr="00266E64">
              <w:rPr>
                <w:i/>
                <w:iCs/>
                <w:sz w:val="16"/>
                <w:szCs w:val="16"/>
                <w:lang w:val="en-GB"/>
              </w:rPr>
              <w:t>PartVersions</w:t>
            </w:r>
            <w:r w:rsidRPr="00266E64">
              <w:rPr>
                <w:sz w:val="16"/>
                <w:szCs w:val="16"/>
                <w:lang w:val="en-GB"/>
              </w:rPr>
              <w:t>).</w:t>
            </w:r>
          </w:p>
        </w:tc>
      </w:tr>
      <w:tr w:rsidR="000234BB" w:rsidRPr="00266E64" w14:paraId="64ABC5F4" w14:textId="77777777" w:rsidTr="00725808">
        <w:tc>
          <w:tcPr>
            <w:tcW w:w="1588" w:type="dxa"/>
          </w:tcPr>
          <w:p w14:paraId="45EC46C6" w14:textId="77777777" w:rsidR="000234BB" w:rsidRPr="00634625" w:rsidRDefault="000234BB" w:rsidP="00725808">
            <w:pPr>
              <w:pStyle w:val="SmallStandard"/>
            </w:pPr>
            <w:r>
              <w:t>ItemHistoryEntry</w:t>
            </w:r>
          </w:p>
        </w:tc>
        <w:tc>
          <w:tcPr>
            <w:tcW w:w="708" w:type="dxa"/>
          </w:tcPr>
          <w:p w14:paraId="1463EB4E" w14:textId="77777777" w:rsidR="000234BB" w:rsidRPr="00D331EF" w:rsidRDefault="000234BB" w:rsidP="00725808">
            <w:pPr>
              <w:pStyle w:val="SmallStandard"/>
            </w:pPr>
            <w:r w:rsidRPr="00D01517">
              <w:t>0..*</w:t>
            </w:r>
          </w:p>
        </w:tc>
        <w:tc>
          <w:tcPr>
            <w:tcW w:w="1560" w:type="dxa"/>
          </w:tcPr>
          <w:p w14:paraId="5846CCDA" w14:textId="77777777" w:rsidR="000234BB" w:rsidRPr="00132C43" w:rsidRDefault="000234BB" w:rsidP="00725808">
            <w:pPr>
              <w:pStyle w:val="SmallStandard"/>
            </w:pPr>
            <w:r>
              <w:t>predecessorVersion</w:t>
            </w:r>
          </w:p>
        </w:tc>
        <w:tc>
          <w:tcPr>
            <w:tcW w:w="708" w:type="dxa"/>
          </w:tcPr>
          <w:p w14:paraId="2F2DA5E8" w14:textId="77777777" w:rsidR="000234BB" w:rsidRPr="00D331EF" w:rsidRDefault="000234BB" w:rsidP="00725808">
            <w:pPr>
              <w:pStyle w:val="SmallStandard"/>
            </w:pPr>
            <w:r w:rsidRPr="00D01517">
              <w:t>1</w:t>
            </w:r>
          </w:p>
        </w:tc>
        <w:tc>
          <w:tcPr>
            <w:tcW w:w="567" w:type="dxa"/>
          </w:tcPr>
          <w:p w14:paraId="05427F8A" w14:textId="77777777" w:rsidR="000234BB" w:rsidRPr="00D331EF" w:rsidRDefault="000234BB" w:rsidP="00725808">
            <w:pPr>
              <w:pStyle w:val="SmallStandard"/>
            </w:pPr>
            <w:r>
              <w:t>N</w:t>
            </w:r>
          </w:p>
        </w:tc>
        <w:tc>
          <w:tcPr>
            <w:tcW w:w="3969" w:type="dxa"/>
          </w:tcPr>
          <w:p w14:paraId="632384D5" w14:textId="77777777" w:rsidR="000234BB" w:rsidRDefault="000234BB" w:rsidP="00725808">
            <w:pPr>
              <w:pStyle w:val="SmallStandard"/>
            </w:pPr>
            <w:r w:rsidRPr="00491287">
              <w:t xml:space="preserve">References the ItemVersion that is the predecessor in the ItemHistoryEntry. </w:t>
            </w:r>
          </w:p>
        </w:tc>
      </w:tr>
      <w:tr w:rsidR="000234BB" w:rsidRPr="00266E64" w14:paraId="7FC66A79" w14:textId="77777777" w:rsidTr="00725808">
        <w:tc>
          <w:tcPr>
            <w:tcW w:w="1588" w:type="dxa"/>
          </w:tcPr>
          <w:p w14:paraId="2CD61508" w14:textId="77777777" w:rsidR="000234BB" w:rsidRPr="00634625" w:rsidRDefault="000234BB" w:rsidP="00725808">
            <w:pPr>
              <w:pStyle w:val="SmallStandard"/>
            </w:pPr>
            <w:r>
              <w:t>BaselineSpecification</w:t>
            </w:r>
          </w:p>
        </w:tc>
        <w:tc>
          <w:tcPr>
            <w:tcW w:w="708" w:type="dxa"/>
          </w:tcPr>
          <w:p w14:paraId="2BF1A342" w14:textId="77777777" w:rsidR="000234BB" w:rsidRPr="00D331EF" w:rsidRDefault="000234BB" w:rsidP="00725808">
            <w:pPr>
              <w:pStyle w:val="SmallStandard"/>
            </w:pPr>
            <w:r w:rsidRPr="00D01517">
              <w:t>0..*</w:t>
            </w:r>
          </w:p>
        </w:tc>
        <w:tc>
          <w:tcPr>
            <w:tcW w:w="1560" w:type="dxa"/>
          </w:tcPr>
          <w:p w14:paraId="7010DC29" w14:textId="77777777" w:rsidR="000234BB" w:rsidRPr="00132C43" w:rsidRDefault="000234BB" w:rsidP="00725808">
            <w:pPr>
              <w:pStyle w:val="SmallStandard"/>
            </w:pPr>
            <w:r>
              <w:t>validVersions</w:t>
            </w:r>
          </w:p>
        </w:tc>
        <w:tc>
          <w:tcPr>
            <w:tcW w:w="708" w:type="dxa"/>
          </w:tcPr>
          <w:p w14:paraId="51DB1225" w14:textId="77777777" w:rsidR="000234BB" w:rsidRPr="00D331EF" w:rsidRDefault="000234BB" w:rsidP="00725808">
            <w:pPr>
              <w:pStyle w:val="SmallStandard"/>
            </w:pPr>
            <w:r w:rsidRPr="00D01517">
              <w:t>0..*</w:t>
            </w:r>
          </w:p>
        </w:tc>
        <w:tc>
          <w:tcPr>
            <w:tcW w:w="567" w:type="dxa"/>
          </w:tcPr>
          <w:p w14:paraId="5C53FC04" w14:textId="77777777" w:rsidR="000234BB" w:rsidRPr="00D331EF" w:rsidRDefault="000234BB" w:rsidP="00725808">
            <w:pPr>
              <w:pStyle w:val="SmallStandard"/>
            </w:pPr>
            <w:r>
              <w:t>N</w:t>
            </w:r>
          </w:p>
        </w:tc>
        <w:tc>
          <w:tcPr>
            <w:tcW w:w="3969" w:type="dxa"/>
          </w:tcPr>
          <w:p w14:paraId="1CF818D8"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 xml:space="preserve">ItemVersions </w:t>
            </w:r>
            <w:r w:rsidRPr="00266E64">
              <w:rPr>
                <w:sz w:val="16"/>
                <w:szCs w:val="16"/>
                <w:lang w:val="en-GB"/>
              </w:rPr>
              <w:t>that are the content of the baseline.</w:t>
            </w:r>
          </w:p>
          <w:p w14:paraId="74DDE5D1" w14:textId="77777777" w:rsidR="000234BB" w:rsidRPr="00266E64" w:rsidRDefault="000234BB" w:rsidP="00725808">
            <w:pPr>
              <w:jc w:val="left"/>
              <w:rPr>
                <w:lang w:val="en-GB"/>
              </w:rPr>
            </w:pPr>
            <w:r w:rsidRPr="00266E64">
              <w:rPr>
                <w:sz w:val="16"/>
                <w:szCs w:val="16"/>
                <w:lang w:val="en-GB"/>
              </w:rPr>
              <w:t xml:space="preserve"> </w:t>
            </w:r>
          </w:p>
        </w:tc>
      </w:tr>
      <w:tr w:rsidR="000234BB" w:rsidRPr="00266E64" w14:paraId="4287CD33" w14:textId="77777777" w:rsidTr="00725808">
        <w:tc>
          <w:tcPr>
            <w:tcW w:w="1588" w:type="dxa"/>
          </w:tcPr>
          <w:p w14:paraId="79EFA55B" w14:textId="77777777" w:rsidR="000234BB" w:rsidRPr="00634625" w:rsidRDefault="000234BB" w:rsidP="00725808">
            <w:pPr>
              <w:pStyle w:val="SmallStandard"/>
            </w:pPr>
            <w:r>
              <w:t>ItemHistoryEntry</w:t>
            </w:r>
          </w:p>
        </w:tc>
        <w:tc>
          <w:tcPr>
            <w:tcW w:w="708" w:type="dxa"/>
          </w:tcPr>
          <w:p w14:paraId="79A78892" w14:textId="77777777" w:rsidR="000234BB" w:rsidRPr="00D331EF" w:rsidRDefault="000234BB" w:rsidP="00725808">
            <w:pPr>
              <w:pStyle w:val="SmallStandard"/>
            </w:pPr>
            <w:r w:rsidRPr="00D01517">
              <w:t>0..*</w:t>
            </w:r>
          </w:p>
        </w:tc>
        <w:tc>
          <w:tcPr>
            <w:tcW w:w="1560" w:type="dxa"/>
          </w:tcPr>
          <w:p w14:paraId="2B2F3443" w14:textId="77777777" w:rsidR="000234BB" w:rsidRPr="00132C43" w:rsidRDefault="000234BB" w:rsidP="00725808">
            <w:pPr>
              <w:pStyle w:val="SmallStandard"/>
            </w:pPr>
            <w:r>
              <w:t>successorVersion</w:t>
            </w:r>
          </w:p>
        </w:tc>
        <w:tc>
          <w:tcPr>
            <w:tcW w:w="708" w:type="dxa"/>
          </w:tcPr>
          <w:p w14:paraId="4CF4C57B" w14:textId="77777777" w:rsidR="000234BB" w:rsidRPr="00D331EF" w:rsidRDefault="000234BB" w:rsidP="00725808">
            <w:pPr>
              <w:pStyle w:val="SmallStandard"/>
            </w:pPr>
            <w:r w:rsidRPr="00D01517">
              <w:t>1</w:t>
            </w:r>
          </w:p>
        </w:tc>
        <w:tc>
          <w:tcPr>
            <w:tcW w:w="567" w:type="dxa"/>
          </w:tcPr>
          <w:p w14:paraId="6548E309" w14:textId="77777777" w:rsidR="000234BB" w:rsidRPr="00D331EF" w:rsidRDefault="000234BB" w:rsidP="00725808">
            <w:pPr>
              <w:pStyle w:val="SmallStandard"/>
            </w:pPr>
            <w:r>
              <w:t>N</w:t>
            </w:r>
          </w:p>
        </w:tc>
        <w:tc>
          <w:tcPr>
            <w:tcW w:w="3969" w:type="dxa"/>
          </w:tcPr>
          <w:p w14:paraId="383ACAEE" w14:textId="77777777" w:rsidR="000234BB" w:rsidRDefault="000234BB" w:rsidP="00725808">
            <w:pPr>
              <w:pStyle w:val="SmallStandard"/>
            </w:pPr>
            <w:r w:rsidRPr="00491287">
              <w:t xml:space="preserve">References the ItemVersion that is the successor in the ItemHistoryEntry. </w:t>
            </w:r>
          </w:p>
        </w:tc>
      </w:tr>
    </w:tbl>
    <w:p w14:paraId="6ED7F4F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5" w:name="_1c31e52290470b564434dcc19c0ab3a9"/>
      <w:r>
        <w:rPr>
          <w:lang w:val="en-GB"/>
        </w:rPr>
        <w:t>LocalizedString</w:t>
      </w:r>
      <w:bookmarkEnd w:id="1245"/>
    </w:p>
    <w:p w14:paraId="6DDDA6F5" w14:textId="77777777" w:rsidR="000234BB" w:rsidRPr="00266E64" w:rsidRDefault="000234BB" w:rsidP="000234BB">
      <w:pPr>
        <w:rPr>
          <w:lang w:val="en-GB"/>
        </w:rPr>
      </w:pPr>
      <w:r w:rsidRPr="00266E64">
        <w:rPr>
          <w:sz w:val="18"/>
          <w:szCs w:val="18"/>
          <w:lang w:val="en-GB"/>
        </w:rPr>
        <w:t>Allows the internationalization of text contents. Attributes of the type LocalizedString normally have the multiplicity [0..*]. This means that such an attribute can have multiple values for different locales. It must not have multiple values for the same locale.</w:t>
      </w:r>
    </w:p>
    <w:p w14:paraId="6B5AEF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F28C2F" w14:textId="77777777" w:rsidTr="00725808">
        <w:tc>
          <w:tcPr>
            <w:tcW w:w="2013" w:type="dxa"/>
            <w:tcMar>
              <w:top w:w="28" w:type="dxa"/>
              <w:left w:w="28" w:type="dxa"/>
              <w:bottom w:w="28" w:type="dxa"/>
              <w:right w:w="28" w:type="dxa"/>
            </w:tcMar>
          </w:tcPr>
          <w:p w14:paraId="1A9C39C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660DC5B" w14:textId="50A62A2B" w:rsidR="000234BB" w:rsidRPr="00620BBE" w:rsidRDefault="004714EB" w:rsidP="00725808">
            <w:pPr>
              <w:pStyle w:val="SmallStandard"/>
            </w:pPr>
            <w:hyperlink w:anchor="_d7ced5b83d469a46c5f13ebbfb6877a4" w:history="1">
              <w:r w:rsidR="000234BB" w:rsidRPr="00620BBE">
                <w:rPr>
                  <w:rStyle w:val="Hyperlink"/>
                  <w:rFonts w:eastAsiaTheme="majorEastAsia"/>
                </w:rPr>
                <w:t>AbstractLocalizedString</w:t>
              </w:r>
            </w:hyperlink>
          </w:p>
        </w:tc>
      </w:tr>
      <w:tr w:rsidR="000234BB" w:rsidRPr="008359F5" w14:paraId="54663B52" w14:textId="77777777" w:rsidTr="00725808">
        <w:tc>
          <w:tcPr>
            <w:tcW w:w="2013" w:type="dxa"/>
            <w:tcMar>
              <w:top w:w="28" w:type="dxa"/>
              <w:left w:w="28" w:type="dxa"/>
              <w:bottom w:w="28" w:type="dxa"/>
              <w:right w:w="28" w:type="dxa"/>
            </w:tcMar>
          </w:tcPr>
          <w:p w14:paraId="7FF8F47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C749C8" w14:textId="77777777" w:rsidR="000234BB" w:rsidRDefault="000234BB" w:rsidP="00725808"/>
        </w:tc>
      </w:tr>
      <w:tr w:rsidR="000234BB" w:rsidRPr="008359F5" w14:paraId="2A1F5CEB" w14:textId="77777777" w:rsidTr="00725808">
        <w:tc>
          <w:tcPr>
            <w:tcW w:w="2013" w:type="dxa"/>
            <w:tcMar>
              <w:top w:w="28" w:type="dxa"/>
              <w:left w:w="28" w:type="dxa"/>
              <w:bottom w:w="28" w:type="dxa"/>
              <w:right w:w="28" w:type="dxa"/>
            </w:tcMar>
          </w:tcPr>
          <w:p w14:paraId="70FEA56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41D7BB2" w14:textId="77777777" w:rsidR="000234BB" w:rsidRPr="000437C1" w:rsidRDefault="000234BB" w:rsidP="00725808">
            <w:pPr>
              <w:pStyle w:val="SmallStandard"/>
            </w:pPr>
            <w:r>
              <w:t>false</w:t>
            </w:r>
          </w:p>
        </w:tc>
      </w:tr>
    </w:tbl>
    <w:p w14:paraId="103C639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246" w:name="_4f54a8aa952582f56849b92643c34d59"/>
      <w:r>
        <w:rPr>
          <w:lang w:val="en-GB"/>
        </w:rPr>
        <w:t>LocalizedTypedString</w:t>
      </w:r>
      <w:bookmarkEnd w:id="1246"/>
    </w:p>
    <w:p w14:paraId="77C53E84" w14:textId="77777777" w:rsidR="000234BB" w:rsidRPr="00620BBE" w:rsidRDefault="000234BB" w:rsidP="000234BB">
      <w:pPr>
        <w:pStyle w:val="SmallStandard"/>
      </w:pPr>
      <w:r w:rsidRPr="00F91ACD">
        <w:rPr>
          <w:sz w:val="18"/>
          <w:szCs w:val="18"/>
        </w:rPr>
        <w:t>Allows the internationalization of text contents in a typed way. Attributes of the type LocalizedTypedString normally have the multiplicity [0..*]. This means that such an attribute can have multiple values for different locales and types. It must not have multiple values for the same locale and type.</w:t>
      </w:r>
    </w:p>
    <w:p w14:paraId="64FC43A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7AC8FE2" w14:textId="77777777" w:rsidTr="00725808">
        <w:tc>
          <w:tcPr>
            <w:tcW w:w="2013" w:type="dxa"/>
            <w:tcMar>
              <w:top w:w="28" w:type="dxa"/>
              <w:left w:w="28" w:type="dxa"/>
              <w:bottom w:w="28" w:type="dxa"/>
              <w:right w:w="28" w:type="dxa"/>
            </w:tcMar>
          </w:tcPr>
          <w:p w14:paraId="3CBCB86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FA6976" w14:textId="11AC91E2" w:rsidR="000234BB" w:rsidRPr="00620BBE" w:rsidRDefault="004714EB" w:rsidP="00725808">
            <w:pPr>
              <w:pStyle w:val="SmallStandard"/>
            </w:pPr>
            <w:hyperlink w:anchor="_d7ced5b83d469a46c5f13ebbfb6877a4" w:history="1">
              <w:r w:rsidR="000234BB" w:rsidRPr="00620BBE">
                <w:rPr>
                  <w:rStyle w:val="Hyperlink"/>
                  <w:rFonts w:eastAsiaTheme="majorEastAsia"/>
                </w:rPr>
                <w:t>AbstractLocalizedString</w:t>
              </w:r>
            </w:hyperlink>
          </w:p>
        </w:tc>
      </w:tr>
      <w:tr w:rsidR="000234BB" w:rsidRPr="008359F5" w14:paraId="7BCC576E" w14:textId="77777777" w:rsidTr="00725808">
        <w:tc>
          <w:tcPr>
            <w:tcW w:w="2013" w:type="dxa"/>
            <w:tcMar>
              <w:top w:w="28" w:type="dxa"/>
              <w:left w:w="28" w:type="dxa"/>
              <w:bottom w:w="28" w:type="dxa"/>
              <w:right w:w="28" w:type="dxa"/>
            </w:tcMar>
          </w:tcPr>
          <w:p w14:paraId="1218BDE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39F080" w14:textId="77777777" w:rsidR="000234BB" w:rsidRDefault="000234BB" w:rsidP="00725808"/>
        </w:tc>
      </w:tr>
      <w:tr w:rsidR="000234BB" w:rsidRPr="008359F5" w14:paraId="299C3152" w14:textId="77777777" w:rsidTr="00725808">
        <w:tc>
          <w:tcPr>
            <w:tcW w:w="2013" w:type="dxa"/>
            <w:tcMar>
              <w:top w:w="28" w:type="dxa"/>
              <w:left w:w="28" w:type="dxa"/>
              <w:bottom w:w="28" w:type="dxa"/>
              <w:right w:w="28" w:type="dxa"/>
            </w:tcMar>
          </w:tcPr>
          <w:p w14:paraId="69431D9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D3ACE2" w14:textId="77777777" w:rsidR="000234BB" w:rsidRPr="000437C1" w:rsidRDefault="000234BB" w:rsidP="00725808">
            <w:pPr>
              <w:pStyle w:val="SmallStandard"/>
            </w:pPr>
            <w:r>
              <w:t>false</w:t>
            </w:r>
          </w:p>
        </w:tc>
      </w:tr>
    </w:tbl>
    <w:p w14:paraId="681CDAB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AA6A560" w14:textId="77777777" w:rsidTr="00725808">
        <w:tc>
          <w:tcPr>
            <w:tcW w:w="2013" w:type="dxa"/>
            <w:tcMar>
              <w:top w:w="28" w:type="dxa"/>
              <w:left w:w="28" w:type="dxa"/>
              <w:bottom w:w="28" w:type="dxa"/>
              <w:right w:w="28" w:type="dxa"/>
            </w:tcMar>
          </w:tcPr>
          <w:p w14:paraId="3600C7ED"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702903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8633B8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EFE16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8F14A14" w14:textId="77777777" w:rsidTr="00725808">
        <w:tc>
          <w:tcPr>
            <w:tcW w:w="2013" w:type="dxa"/>
            <w:tcMar>
              <w:top w:w="28" w:type="dxa"/>
              <w:left w:w="28" w:type="dxa"/>
              <w:bottom w:w="28" w:type="dxa"/>
              <w:right w:w="28" w:type="dxa"/>
            </w:tcMar>
          </w:tcPr>
          <w:p w14:paraId="46232ADE"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4E305C11" w14:textId="77777777" w:rsidR="000234BB" w:rsidRPr="008359F5" w:rsidRDefault="000234BB" w:rsidP="00725808">
            <w:pPr>
              <w:pStyle w:val="SmallStandard"/>
            </w:pPr>
            <w:r w:rsidRPr="00D21799">
              <w:t>LocalizedTypedStringType</w:t>
            </w:r>
          </w:p>
        </w:tc>
        <w:tc>
          <w:tcPr>
            <w:tcW w:w="709" w:type="dxa"/>
            <w:tcMar>
              <w:top w:w="28" w:type="dxa"/>
              <w:left w:w="28" w:type="dxa"/>
              <w:bottom w:w="28" w:type="dxa"/>
              <w:right w:w="28" w:type="dxa"/>
            </w:tcMar>
          </w:tcPr>
          <w:p w14:paraId="3048D4B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5153077" w14:textId="77777777" w:rsidR="000234BB" w:rsidRDefault="000234BB" w:rsidP="00725808">
            <w:pPr>
              <w:jc w:val="left"/>
            </w:pPr>
            <w:r w:rsidRPr="00266E64">
              <w:rPr>
                <w:sz w:val="16"/>
                <w:szCs w:val="16"/>
                <w:lang w:val="en-GB"/>
              </w:rPr>
              <w:t xml:space="preserve">Defines the </w:t>
            </w:r>
            <w:r w:rsidRPr="00266E64">
              <w:rPr>
                <w:i/>
                <w:iCs/>
                <w:sz w:val="16"/>
                <w:szCs w:val="16"/>
                <w:lang w:val="en-GB"/>
              </w:rPr>
              <w:t>type</w:t>
            </w:r>
            <w:r w:rsidRPr="00266E64">
              <w:rPr>
                <w:sz w:val="16"/>
                <w:szCs w:val="16"/>
                <w:lang w:val="en-GB"/>
              </w:rPr>
              <w:t xml:space="preserve"> of the </w:t>
            </w:r>
            <w:r w:rsidRPr="00266E64">
              <w:rPr>
                <w:i/>
                <w:iCs/>
                <w:sz w:val="16"/>
                <w:szCs w:val="16"/>
                <w:lang w:val="en-GB"/>
              </w:rPr>
              <w:t>LocalizedTypedString</w:t>
            </w:r>
            <w:r w:rsidRPr="00266E64">
              <w:rPr>
                <w:sz w:val="16"/>
                <w:szCs w:val="16"/>
                <w:lang w:val="en-GB"/>
              </w:rPr>
              <w:t xml:space="preserve">. This allows the definition of a more detailed semantic than the semantic of the attribute itself with the type </w:t>
            </w:r>
            <w:r w:rsidRPr="00266E64">
              <w:rPr>
                <w:i/>
                <w:iCs/>
                <w:sz w:val="16"/>
                <w:szCs w:val="16"/>
                <w:lang w:val="en-GB"/>
              </w:rPr>
              <w:t xml:space="preserve">LocalizedTypedString. </w:t>
            </w:r>
            <w:r>
              <w:rPr>
                <w:sz w:val="16"/>
                <w:szCs w:val="16"/>
              </w:rPr>
              <w:t>Agreed type values are defined in an OpenEnumeration.</w:t>
            </w:r>
          </w:p>
        </w:tc>
      </w:tr>
    </w:tbl>
    <w:p w14:paraId="6BB3BD0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7" w:name="_c8b6053a50294b2b804ba8778589d638"/>
      <w:r>
        <w:rPr>
          <w:lang w:val="en-GB"/>
        </w:rPr>
        <w:t>PartOrUsageRelatedSpecification</w:t>
      </w:r>
      <w:bookmarkEnd w:id="1247"/>
    </w:p>
    <w:p w14:paraId="6968891E" w14:textId="77777777" w:rsidR="000234BB" w:rsidRPr="00266E64" w:rsidRDefault="000234BB" w:rsidP="000234BB">
      <w:pPr>
        <w:rPr>
          <w:lang w:val="en-GB"/>
        </w:rPr>
      </w:pPr>
      <w:r w:rsidRPr="00266E64">
        <w:rPr>
          <w:sz w:val="18"/>
          <w:szCs w:val="18"/>
          <w:lang w:val="en-GB"/>
        </w:rPr>
        <w:t xml:space="preserve">Base class for all specifications which are describing a </w:t>
      </w:r>
      <w:r w:rsidRPr="00266E64">
        <w:rPr>
          <w:i/>
          <w:iCs/>
          <w:sz w:val="18"/>
          <w:szCs w:val="18"/>
          <w:lang w:val="en-GB"/>
        </w:rPr>
        <w:t>PartVersion</w:t>
      </w:r>
      <w:r w:rsidRPr="00266E64">
        <w:rPr>
          <w:sz w:val="18"/>
          <w:szCs w:val="18"/>
          <w:lang w:val="en-GB"/>
        </w:rPr>
        <w:t xml:space="preserve"> or a </w:t>
      </w:r>
      <w:r w:rsidRPr="00266E64">
        <w:rPr>
          <w:i/>
          <w:iCs/>
          <w:sz w:val="18"/>
          <w:szCs w:val="18"/>
          <w:lang w:val="en-GB"/>
        </w:rPr>
        <w:t>PartUsage</w:t>
      </w:r>
      <w:r w:rsidRPr="00266E64">
        <w:rPr>
          <w:sz w:val="18"/>
          <w:szCs w:val="18"/>
          <w:lang w:val="en-GB"/>
        </w:rPr>
        <w:t xml:space="preserve">. A </w:t>
      </w:r>
      <w:r w:rsidRPr="00266E64">
        <w:rPr>
          <w:i/>
          <w:iCs/>
          <w:sz w:val="18"/>
          <w:szCs w:val="18"/>
          <w:lang w:val="en-GB"/>
        </w:rPr>
        <w:t>PartOrUsageRelatedSpecification</w:t>
      </w:r>
      <w:r w:rsidRPr="00266E64">
        <w:rPr>
          <w:sz w:val="18"/>
          <w:szCs w:val="18"/>
          <w:lang w:val="en-GB"/>
        </w:rPr>
        <w:t xml:space="preserve"> specifies a certain aspect of the described part or usage (e.g. general technical part information, connector housing aspects or wire aspects).</w:t>
      </w:r>
    </w:p>
    <w:p w14:paraId="6A6125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1E4CC91" w14:textId="77777777" w:rsidTr="00725808">
        <w:tc>
          <w:tcPr>
            <w:tcW w:w="2013" w:type="dxa"/>
            <w:tcMar>
              <w:top w:w="28" w:type="dxa"/>
              <w:left w:w="28" w:type="dxa"/>
              <w:bottom w:w="28" w:type="dxa"/>
              <w:right w:w="28" w:type="dxa"/>
            </w:tcMar>
          </w:tcPr>
          <w:p w14:paraId="2BDE206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38DCC57" w14:textId="246551E9"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1AC76F19" w14:textId="77777777" w:rsidTr="00725808">
        <w:tc>
          <w:tcPr>
            <w:tcW w:w="2013" w:type="dxa"/>
            <w:tcMar>
              <w:top w:w="28" w:type="dxa"/>
              <w:left w:w="28" w:type="dxa"/>
              <w:bottom w:w="28" w:type="dxa"/>
              <w:right w:w="28" w:type="dxa"/>
            </w:tcMar>
          </w:tcPr>
          <w:p w14:paraId="7188C1E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836BB3" w14:textId="77777777" w:rsidR="000234BB" w:rsidRDefault="000234BB" w:rsidP="00725808"/>
        </w:tc>
      </w:tr>
      <w:tr w:rsidR="000234BB" w:rsidRPr="008359F5" w14:paraId="7EDA1925" w14:textId="77777777" w:rsidTr="00725808">
        <w:tc>
          <w:tcPr>
            <w:tcW w:w="2013" w:type="dxa"/>
            <w:tcMar>
              <w:top w:w="28" w:type="dxa"/>
              <w:left w:w="28" w:type="dxa"/>
              <w:bottom w:w="28" w:type="dxa"/>
              <w:right w:w="28" w:type="dxa"/>
            </w:tcMar>
          </w:tcPr>
          <w:p w14:paraId="6FFDC6F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C76E29" w14:textId="77777777" w:rsidR="000234BB" w:rsidRPr="000437C1" w:rsidRDefault="000234BB" w:rsidP="00725808">
            <w:pPr>
              <w:pStyle w:val="SmallStandard"/>
            </w:pPr>
            <w:r>
              <w:t>false</w:t>
            </w:r>
          </w:p>
        </w:tc>
      </w:tr>
    </w:tbl>
    <w:p w14:paraId="1003A33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40C9419" w14:textId="77777777" w:rsidTr="00725808">
        <w:tc>
          <w:tcPr>
            <w:tcW w:w="2013" w:type="dxa"/>
            <w:tcMar>
              <w:top w:w="28" w:type="dxa"/>
              <w:left w:w="28" w:type="dxa"/>
              <w:bottom w:w="28" w:type="dxa"/>
              <w:right w:w="28" w:type="dxa"/>
            </w:tcMar>
          </w:tcPr>
          <w:p w14:paraId="7698674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FBF6F9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E28579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CB5C327"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24AFC961" w14:textId="77777777" w:rsidTr="00725808">
        <w:tc>
          <w:tcPr>
            <w:tcW w:w="2013" w:type="dxa"/>
            <w:tcMar>
              <w:top w:w="28" w:type="dxa"/>
              <w:left w:w="28" w:type="dxa"/>
              <w:bottom w:w="28" w:type="dxa"/>
              <w:right w:w="28" w:type="dxa"/>
            </w:tcMar>
          </w:tcPr>
          <w:p w14:paraId="419A5055" w14:textId="77777777" w:rsidR="000234BB" w:rsidRPr="00620BBE" w:rsidRDefault="000234BB" w:rsidP="00725808">
            <w:pPr>
              <w:pStyle w:val="SmallStandard"/>
            </w:pPr>
            <w:r w:rsidRPr="00620BBE">
              <w:t>specialPartType</w:t>
            </w:r>
          </w:p>
        </w:tc>
        <w:tc>
          <w:tcPr>
            <w:tcW w:w="1559" w:type="dxa"/>
            <w:tcMar>
              <w:top w:w="28" w:type="dxa"/>
              <w:left w:w="28" w:type="dxa"/>
              <w:bottom w:w="28" w:type="dxa"/>
              <w:right w:w="28" w:type="dxa"/>
            </w:tcMar>
          </w:tcPr>
          <w:p w14:paraId="5808B12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080408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338CA25" w14:textId="77777777" w:rsidR="000234BB" w:rsidRPr="00266E64" w:rsidRDefault="000234BB" w:rsidP="00725808">
            <w:pPr>
              <w:jc w:val="left"/>
              <w:rPr>
                <w:lang w:val="en-GB"/>
              </w:rPr>
            </w:pPr>
            <w:r w:rsidRPr="00266E64">
              <w:rPr>
                <w:sz w:val="16"/>
                <w:szCs w:val="16"/>
                <w:lang w:val="en-GB"/>
              </w:rPr>
              <w:t>The specialPartType allows the specification of subclassifications for a PartOrUsageRelatedSpecification (e.g. different types of connector housings).</w:t>
            </w:r>
          </w:p>
        </w:tc>
      </w:tr>
    </w:tbl>
    <w:p w14:paraId="06CD633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08FA40B" w14:textId="77777777" w:rsidTr="00725808">
        <w:tc>
          <w:tcPr>
            <w:tcW w:w="3856" w:type="dxa"/>
            <w:gridSpan w:val="3"/>
          </w:tcPr>
          <w:p w14:paraId="1063C159" w14:textId="77777777" w:rsidR="000234BB" w:rsidRDefault="000234BB" w:rsidP="00725808">
            <w:pPr>
              <w:jc w:val="center"/>
              <w:rPr>
                <w:b/>
                <w:sz w:val="16"/>
                <w:szCs w:val="16"/>
                <w:lang w:val="en-GB"/>
              </w:rPr>
            </w:pPr>
            <w:r>
              <w:rPr>
                <w:b/>
                <w:sz w:val="16"/>
                <w:szCs w:val="16"/>
                <w:lang w:val="en-GB"/>
              </w:rPr>
              <w:t>Other End</w:t>
            </w:r>
          </w:p>
        </w:tc>
        <w:tc>
          <w:tcPr>
            <w:tcW w:w="708" w:type="dxa"/>
          </w:tcPr>
          <w:p w14:paraId="5DFD25A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39B86CF" w14:textId="77777777" w:rsidR="000234BB" w:rsidRDefault="000234BB" w:rsidP="00725808">
            <w:pPr>
              <w:jc w:val="center"/>
              <w:rPr>
                <w:b/>
                <w:sz w:val="16"/>
                <w:szCs w:val="16"/>
                <w:lang w:val="en-GB"/>
              </w:rPr>
            </w:pPr>
            <w:r>
              <w:rPr>
                <w:b/>
                <w:sz w:val="16"/>
                <w:szCs w:val="16"/>
                <w:lang w:val="en-GB"/>
              </w:rPr>
              <w:t>General</w:t>
            </w:r>
          </w:p>
        </w:tc>
      </w:tr>
      <w:tr w:rsidR="000234BB" w:rsidRPr="00720F6F" w14:paraId="169ECE96" w14:textId="77777777" w:rsidTr="00725808">
        <w:tc>
          <w:tcPr>
            <w:tcW w:w="1573" w:type="dxa"/>
          </w:tcPr>
          <w:p w14:paraId="71950299" w14:textId="77777777" w:rsidR="000234BB" w:rsidRDefault="000234BB" w:rsidP="00725808">
            <w:pPr>
              <w:rPr>
                <w:b/>
                <w:sz w:val="16"/>
                <w:szCs w:val="16"/>
                <w:lang w:val="en-GB"/>
              </w:rPr>
            </w:pPr>
            <w:r>
              <w:rPr>
                <w:b/>
                <w:sz w:val="16"/>
                <w:szCs w:val="16"/>
                <w:lang w:val="en-GB"/>
              </w:rPr>
              <w:t>Type</w:t>
            </w:r>
          </w:p>
        </w:tc>
        <w:tc>
          <w:tcPr>
            <w:tcW w:w="1574" w:type="dxa"/>
          </w:tcPr>
          <w:p w14:paraId="7C91A828" w14:textId="77777777" w:rsidR="000234BB" w:rsidRDefault="000234BB" w:rsidP="00725808">
            <w:pPr>
              <w:rPr>
                <w:b/>
                <w:sz w:val="16"/>
                <w:szCs w:val="16"/>
                <w:lang w:val="en-GB"/>
              </w:rPr>
            </w:pPr>
            <w:r>
              <w:rPr>
                <w:b/>
                <w:sz w:val="16"/>
                <w:szCs w:val="16"/>
                <w:lang w:val="en-GB"/>
              </w:rPr>
              <w:t>Role</w:t>
            </w:r>
          </w:p>
        </w:tc>
        <w:tc>
          <w:tcPr>
            <w:tcW w:w="708" w:type="dxa"/>
          </w:tcPr>
          <w:p w14:paraId="7AECFB0B" w14:textId="77777777" w:rsidR="000234BB" w:rsidRDefault="000234BB" w:rsidP="00725808">
            <w:pPr>
              <w:rPr>
                <w:b/>
                <w:sz w:val="16"/>
                <w:szCs w:val="16"/>
                <w:lang w:val="en-GB"/>
              </w:rPr>
            </w:pPr>
            <w:r>
              <w:rPr>
                <w:b/>
                <w:sz w:val="16"/>
                <w:szCs w:val="16"/>
                <w:lang w:val="en-GB"/>
              </w:rPr>
              <w:t>Mult</w:t>
            </w:r>
          </w:p>
        </w:tc>
        <w:tc>
          <w:tcPr>
            <w:tcW w:w="709" w:type="dxa"/>
          </w:tcPr>
          <w:p w14:paraId="7067C037" w14:textId="77777777" w:rsidR="000234BB" w:rsidRDefault="000234BB" w:rsidP="00725808">
            <w:pPr>
              <w:rPr>
                <w:b/>
                <w:sz w:val="16"/>
                <w:szCs w:val="16"/>
                <w:lang w:val="en-GB"/>
              </w:rPr>
            </w:pPr>
            <w:r>
              <w:rPr>
                <w:b/>
                <w:sz w:val="16"/>
                <w:szCs w:val="16"/>
                <w:lang w:val="en-GB"/>
              </w:rPr>
              <w:t>Mult</w:t>
            </w:r>
          </w:p>
        </w:tc>
        <w:tc>
          <w:tcPr>
            <w:tcW w:w="567" w:type="dxa"/>
          </w:tcPr>
          <w:p w14:paraId="5745FB7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2CDA77A" w14:textId="77777777" w:rsidR="000234BB" w:rsidRPr="008359F5" w:rsidRDefault="000234BB" w:rsidP="00725808">
            <w:pPr>
              <w:rPr>
                <w:b/>
                <w:sz w:val="16"/>
                <w:szCs w:val="16"/>
                <w:lang w:val="en-GB"/>
              </w:rPr>
            </w:pPr>
            <w:r>
              <w:rPr>
                <w:b/>
                <w:sz w:val="16"/>
                <w:szCs w:val="16"/>
                <w:lang w:val="en-GB"/>
              </w:rPr>
              <w:t>Comment</w:t>
            </w:r>
          </w:p>
        </w:tc>
      </w:tr>
      <w:tr w:rsidR="000234BB" w:rsidRPr="00266E64" w14:paraId="3E2A715E" w14:textId="77777777" w:rsidTr="00725808">
        <w:tc>
          <w:tcPr>
            <w:tcW w:w="1573" w:type="dxa"/>
          </w:tcPr>
          <w:p w14:paraId="65680D1B" w14:textId="77777777" w:rsidR="000234BB" w:rsidRPr="00634625" w:rsidRDefault="000234BB" w:rsidP="00725808">
            <w:pPr>
              <w:pStyle w:val="SmallStandard"/>
            </w:pPr>
            <w:r>
              <w:t>PartVersion</w:t>
            </w:r>
          </w:p>
        </w:tc>
        <w:tc>
          <w:tcPr>
            <w:tcW w:w="1574" w:type="dxa"/>
          </w:tcPr>
          <w:p w14:paraId="63CBC2FC" w14:textId="77777777" w:rsidR="000234BB" w:rsidRPr="00132C43" w:rsidRDefault="000234BB" w:rsidP="00725808">
            <w:pPr>
              <w:pStyle w:val="SmallStandard"/>
            </w:pPr>
            <w:r>
              <w:t>describedPart</w:t>
            </w:r>
          </w:p>
        </w:tc>
        <w:tc>
          <w:tcPr>
            <w:tcW w:w="708" w:type="dxa"/>
          </w:tcPr>
          <w:p w14:paraId="1B043942" w14:textId="77777777" w:rsidR="000234BB" w:rsidRPr="00D331EF" w:rsidRDefault="000234BB" w:rsidP="00725808">
            <w:pPr>
              <w:pStyle w:val="SmallStandard"/>
            </w:pPr>
            <w:r w:rsidRPr="00574783">
              <w:t>0..*</w:t>
            </w:r>
          </w:p>
        </w:tc>
        <w:tc>
          <w:tcPr>
            <w:tcW w:w="709" w:type="dxa"/>
          </w:tcPr>
          <w:p w14:paraId="0C15482F" w14:textId="77777777" w:rsidR="000234BB" w:rsidRPr="00D331EF" w:rsidRDefault="000234BB" w:rsidP="00725808">
            <w:pPr>
              <w:pStyle w:val="SmallStandard"/>
            </w:pPr>
            <w:r w:rsidRPr="00207506">
              <w:t>0..*</w:t>
            </w:r>
          </w:p>
        </w:tc>
        <w:tc>
          <w:tcPr>
            <w:tcW w:w="567" w:type="dxa"/>
          </w:tcPr>
          <w:p w14:paraId="277EF730" w14:textId="77777777" w:rsidR="000234BB" w:rsidRPr="00D331EF" w:rsidRDefault="000234BB" w:rsidP="00725808">
            <w:pPr>
              <w:pStyle w:val="SmallStandard"/>
            </w:pPr>
            <w:r>
              <w:t>N</w:t>
            </w:r>
          </w:p>
        </w:tc>
        <w:tc>
          <w:tcPr>
            <w:tcW w:w="3969" w:type="dxa"/>
          </w:tcPr>
          <w:p w14:paraId="4CDDA42F" w14:textId="77777777" w:rsidR="000234BB" w:rsidRDefault="000234BB" w:rsidP="00725808">
            <w:pPr>
              <w:pStyle w:val="SmallStandard"/>
            </w:pPr>
            <w:r w:rsidRPr="00491287">
              <w:t>References the PartVersion(s) to which the information defined in this specification applies.</w:t>
            </w:r>
          </w:p>
          <w:p w14:paraId="6DF07E4E" w14:textId="77777777" w:rsidR="000234BB" w:rsidRDefault="000234BB" w:rsidP="00725808">
            <w:pPr>
              <w:pStyle w:val="SmallStandard"/>
            </w:pPr>
            <w:r w:rsidRPr="00491287">
              <w:t>Example: If the PartOrUsageRelatedSpecification is a GeneralTechnicalPartSpecifcation and it defines that the color is "green" then all PartVersion referenced by this association are "green".</w:t>
            </w:r>
          </w:p>
        </w:tc>
      </w:tr>
    </w:tbl>
    <w:p w14:paraId="7D4C06E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BC384BD" w14:textId="77777777" w:rsidTr="00725808">
        <w:tc>
          <w:tcPr>
            <w:tcW w:w="2296" w:type="dxa"/>
            <w:gridSpan w:val="2"/>
          </w:tcPr>
          <w:p w14:paraId="68B0B682"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E56923C"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A34EF0C" w14:textId="77777777" w:rsidR="000234BB" w:rsidRDefault="000234BB" w:rsidP="00725808">
            <w:pPr>
              <w:jc w:val="center"/>
              <w:rPr>
                <w:b/>
                <w:sz w:val="16"/>
                <w:szCs w:val="16"/>
                <w:lang w:val="en-GB"/>
              </w:rPr>
            </w:pPr>
            <w:r>
              <w:rPr>
                <w:b/>
                <w:sz w:val="16"/>
                <w:szCs w:val="16"/>
                <w:lang w:val="en-GB"/>
              </w:rPr>
              <w:t>General</w:t>
            </w:r>
          </w:p>
        </w:tc>
      </w:tr>
      <w:tr w:rsidR="000234BB" w:rsidRPr="00720F6F" w14:paraId="5F4DE1D2" w14:textId="77777777" w:rsidTr="00725808">
        <w:tc>
          <w:tcPr>
            <w:tcW w:w="1588" w:type="dxa"/>
          </w:tcPr>
          <w:p w14:paraId="36C81749" w14:textId="77777777" w:rsidR="000234BB" w:rsidRDefault="000234BB" w:rsidP="00725808">
            <w:pPr>
              <w:rPr>
                <w:b/>
                <w:sz w:val="16"/>
                <w:szCs w:val="16"/>
                <w:lang w:val="en-GB"/>
              </w:rPr>
            </w:pPr>
            <w:r>
              <w:rPr>
                <w:b/>
                <w:sz w:val="16"/>
                <w:szCs w:val="16"/>
                <w:lang w:val="en-GB"/>
              </w:rPr>
              <w:t>Type</w:t>
            </w:r>
          </w:p>
        </w:tc>
        <w:tc>
          <w:tcPr>
            <w:tcW w:w="708" w:type="dxa"/>
          </w:tcPr>
          <w:p w14:paraId="35321014" w14:textId="77777777" w:rsidR="000234BB" w:rsidRDefault="000234BB" w:rsidP="00725808">
            <w:pPr>
              <w:rPr>
                <w:b/>
                <w:sz w:val="16"/>
                <w:szCs w:val="16"/>
                <w:lang w:val="en-GB"/>
              </w:rPr>
            </w:pPr>
            <w:r>
              <w:rPr>
                <w:b/>
                <w:sz w:val="16"/>
                <w:szCs w:val="16"/>
                <w:lang w:val="en-GB"/>
              </w:rPr>
              <w:t>Mult</w:t>
            </w:r>
          </w:p>
        </w:tc>
        <w:tc>
          <w:tcPr>
            <w:tcW w:w="1560" w:type="dxa"/>
          </w:tcPr>
          <w:p w14:paraId="5C9FB0D2" w14:textId="77777777" w:rsidR="000234BB" w:rsidRDefault="000234BB" w:rsidP="00725808">
            <w:pPr>
              <w:rPr>
                <w:b/>
                <w:sz w:val="16"/>
                <w:szCs w:val="16"/>
                <w:lang w:val="en-GB"/>
              </w:rPr>
            </w:pPr>
            <w:r>
              <w:rPr>
                <w:b/>
                <w:sz w:val="16"/>
                <w:szCs w:val="16"/>
                <w:lang w:val="en-GB"/>
              </w:rPr>
              <w:t>Role</w:t>
            </w:r>
          </w:p>
        </w:tc>
        <w:tc>
          <w:tcPr>
            <w:tcW w:w="708" w:type="dxa"/>
          </w:tcPr>
          <w:p w14:paraId="754F5528" w14:textId="77777777" w:rsidR="000234BB" w:rsidRDefault="000234BB" w:rsidP="00725808">
            <w:pPr>
              <w:rPr>
                <w:b/>
                <w:sz w:val="16"/>
                <w:szCs w:val="16"/>
                <w:lang w:val="en-GB"/>
              </w:rPr>
            </w:pPr>
            <w:r>
              <w:rPr>
                <w:b/>
                <w:sz w:val="16"/>
                <w:szCs w:val="16"/>
                <w:lang w:val="en-GB"/>
              </w:rPr>
              <w:t>Mult</w:t>
            </w:r>
          </w:p>
        </w:tc>
        <w:tc>
          <w:tcPr>
            <w:tcW w:w="567" w:type="dxa"/>
          </w:tcPr>
          <w:p w14:paraId="7F82DCC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A5DE603" w14:textId="77777777" w:rsidR="000234BB" w:rsidRPr="008359F5" w:rsidRDefault="000234BB" w:rsidP="00725808">
            <w:pPr>
              <w:rPr>
                <w:b/>
                <w:sz w:val="16"/>
                <w:szCs w:val="16"/>
                <w:lang w:val="en-GB"/>
              </w:rPr>
            </w:pPr>
            <w:r>
              <w:rPr>
                <w:b/>
                <w:sz w:val="16"/>
                <w:szCs w:val="16"/>
                <w:lang w:val="en-GB"/>
              </w:rPr>
              <w:t>Comment</w:t>
            </w:r>
          </w:p>
        </w:tc>
      </w:tr>
      <w:tr w:rsidR="000234BB" w:rsidRPr="00CC6307" w14:paraId="3EDAD981" w14:textId="77777777" w:rsidTr="00725808">
        <w:tc>
          <w:tcPr>
            <w:tcW w:w="1588" w:type="dxa"/>
          </w:tcPr>
          <w:p w14:paraId="49DD223C" w14:textId="77777777" w:rsidR="000234BB" w:rsidRPr="00634625" w:rsidRDefault="000234BB" w:rsidP="00725808">
            <w:pPr>
              <w:pStyle w:val="SmallStandard"/>
            </w:pPr>
            <w:r>
              <w:t>PartUsage</w:t>
            </w:r>
          </w:p>
        </w:tc>
        <w:tc>
          <w:tcPr>
            <w:tcW w:w="708" w:type="dxa"/>
          </w:tcPr>
          <w:p w14:paraId="437735AF" w14:textId="77777777" w:rsidR="000234BB" w:rsidRPr="00D331EF" w:rsidRDefault="000234BB" w:rsidP="00725808">
            <w:pPr>
              <w:pStyle w:val="SmallStandard"/>
            </w:pPr>
            <w:r w:rsidRPr="00D01517">
              <w:t>0..*</w:t>
            </w:r>
          </w:p>
        </w:tc>
        <w:tc>
          <w:tcPr>
            <w:tcW w:w="1560" w:type="dxa"/>
          </w:tcPr>
          <w:p w14:paraId="4F5344E7" w14:textId="77777777" w:rsidR="000234BB" w:rsidRPr="00132C43" w:rsidRDefault="000234BB" w:rsidP="00725808">
            <w:pPr>
              <w:pStyle w:val="SmallStandard"/>
            </w:pPr>
            <w:r>
              <w:t>partOrUsageRelatedSpecification</w:t>
            </w:r>
          </w:p>
        </w:tc>
        <w:tc>
          <w:tcPr>
            <w:tcW w:w="708" w:type="dxa"/>
          </w:tcPr>
          <w:p w14:paraId="488732F3" w14:textId="77777777" w:rsidR="000234BB" w:rsidRPr="00D331EF" w:rsidRDefault="000234BB" w:rsidP="00725808">
            <w:pPr>
              <w:pStyle w:val="SmallStandard"/>
            </w:pPr>
            <w:r w:rsidRPr="00D01517">
              <w:t>0..*</w:t>
            </w:r>
          </w:p>
        </w:tc>
        <w:tc>
          <w:tcPr>
            <w:tcW w:w="567" w:type="dxa"/>
          </w:tcPr>
          <w:p w14:paraId="05BA76BD" w14:textId="77777777" w:rsidR="000234BB" w:rsidRPr="00D331EF" w:rsidRDefault="000234BB" w:rsidP="00725808">
            <w:pPr>
              <w:pStyle w:val="SmallStandard"/>
            </w:pPr>
            <w:r>
              <w:t>N</w:t>
            </w:r>
          </w:p>
        </w:tc>
        <w:tc>
          <w:tcPr>
            <w:tcW w:w="3969" w:type="dxa"/>
          </w:tcPr>
          <w:p w14:paraId="5D69D7B2" w14:textId="77777777" w:rsidR="000234BB" w:rsidRDefault="000234BB" w:rsidP="00725808">
            <w:pPr>
              <w:pStyle w:val="SmallStandard"/>
            </w:pPr>
            <w:r w:rsidRPr="00491287">
              <w:t xml:space="preserve">References the PartOrUsageRelatedSpecification(s) that describe the PartOrUsageRelatedSpecification. </w:t>
            </w:r>
          </w:p>
          <w:p w14:paraId="4084B9DB" w14:textId="77777777" w:rsidR="000234BB" w:rsidRDefault="000234BB" w:rsidP="00725808">
            <w:pPr>
              <w:pStyle w:val="SmallStandard"/>
            </w:pPr>
            <w:r w:rsidRPr="00491287">
              <w:t>KBLFRM-399</w:t>
            </w:r>
          </w:p>
        </w:tc>
      </w:tr>
      <w:tr w:rsidR="000234BB" w:rsidRPr="00266E64" w14:paraId="2325A217" w14:textId="77777777" w:rsidTr="00725808">
        <w:tc>
          <w:tcPr>
            <w:tcW w:w="1588" w:type="dxa"/>
          </w:tcPr>
          <w:p w14:paraId="6CD7069F" w14:textId="77777777" w:rsidR="000234BB" w:rsidRPr="00634625" w:rsidRDefault="000234BB" w:rsidP="00725808">
            <w:pPr>
              <w:pStyle w:val="SmallStandard"/>
            </w:pPr>
            <w:r>
              <w:lastRenderedPageBreak/>
              <w:t>SpecificRole</w:t>
            </w:r>
          </w:p>
        </w:tc>
        <w:tc>
          <w:tcPr>
            <w:tcW w:w="708" w:type="dxa"/>
          </w:tcPr>
          <w:p w14:paraId="1025FD06" w14:textId="77777777" w:rsidR="000234BB" w:rsidRPr="00D331EF" w:rsidRDefault="000234BB" w:rsidP="00725808">
            <w:pPr>
              <w:pStyle w:val="SmallStandard"/>
            </w:pPr>
            <w:r w:rsidRPr="00D01517">
              <w:t>0..*</w:t>
            </w:r>
          </w:p>
        </w:tc>
        <w:tc>
          <w:tcPr>
            <w:tcW w:w="1560" w:type="dxa"/>
          </w:tcPr>
          <w:p w14:paraId="1C687B04" w14:textId="77777777" w:rsidR="000234BB" w:rsidRPr="00132C43" w:rsidRDefault="000234BB" w:rsidP="00725808">
            <w:pPr>
              <w:pStyle w:val="SmallStandard"/>
            </w:pPr>
            <w:r>
              <w:t>specification</w:t>
            </w:r>
          </w:p>
        </w:tc>
        <w:tc>
          <w:tcPr>
            <w:tcW w:w="708" w:type="dxa"/>
          </w:tcPr>
          <w:p w14:paraId="6F4405E4" w14:textId="77777777" w:rsidR="000234BB" w:rsidRPr="00D331EF" w:rsidRDefault="000234BB" w:rsidP="00725808">
            <w:pPr>
              <w:pStyle w:val="SmallStandard"/>
            </w:pPr>
            <w:r w:rsidRPr="00D01517">
              <w:t>1</w:t>
            </w:r>
          </w:p>
        </w:tc>
        <w:tc>
          <w:tcPr>
            <w:tcW w:w="567" w:type="dxa"/>
          </w:tcPr>
          <w:p w14:paraId="1FA2F9EF" w14:textId="77777777" w:rsidR="000234BB" w:rsidRPr="00D331EF" w:rsidRDefault="000234BB" w:rsidP="00725808">
            <w:pPr>
              <w:pStyle w:val="SmallStandard"/>
            </w:pPr>
            <w:r>
              <w:t>N</w:t>
            </w:r>
          </w:p>
        </w:tc>
        <w:tc>
          <w:tcPr>
            <w:tcW w:w="3969" w:type="dxa"/>
          </w:tcPr>
          <w:p w14:paraId="4A5B1446"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 xml:space="preserve">PartOrUsageRelatedSpecification </w:t>
            </w:r>
            <w:r w:rsidRPr="00266E64">
              <w:rPr>
                <w:sz w:val="16"/>
                <w:szCs w:val="16"/>
                <w:lang w:val="en-GB"/>
              </w:rPr>
              <w:t xml:space="preserve">that is instantiated by this </w:t>
            </w:r>
            <w:r w:rsidRPr="00266E64">
              <w:rPr>
                <w:i/>
                <w:iCs/>
                <w:sz w:val="16"/>
                <w:szCs w:val="16"/>
                <w:lang w:val="en-GB"/>
              </w:rPr>
              <w:t>SpecificRole.</w:t>
            </w:r>
          </w:p>
        </w:tc>
      </w:tr>
    </w:tbl>
    <w:p w14:paraId="75C80BF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8" w:name="_292822d5810a123cdffa2cb3cce66382"/>
      <w:r>
        <w:rPr>
          <w:lang w:val="en-GB"/>
        </w:rPr>
        <w:t>PartSubstitutionSpecification</w:t>
      </w:r>
      <w:bookmarkEnd w:id="1248"/>
    </w:p>
    <w:p w14:paraId="16800B1A"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PartSubstitutionSpecification</w:t>
      </w:r>
      <w:r w:rsidRPr="00266E64">
        <w:rPr>
          <w:sz w:val="18"/>
          <w:szCs w:val="18"/>
          <w:lang w:val="en-GB"/>
        </w:rPr>
        <w:t xml:space="preserve"> defines a set of </w:t>
      </w:r>
      <w:r w:rsidRPr="00266E64">
        <w:rPr>
          <w:i/>
          <w:iCs/>
          <w:sz w:val="18"/>
          <w:szCs w:val="18"/>
          <w:lang w:val="en-GB"/>
        </w:rPr>
        <w:t>PartVersions</w:t>
      </w:r>
      <w:r w:rsidRPr="00266E64">
        <w:rPr>
          <w:sz w:val="18"/>
          <w:szCs w:val="18"/>
          <w:lang w:val="en-GB"/>
        </w:rPr>
        <w:t xml:space="preserve"> that can be used alternatively, due to an incomplete specification for the 150% product description. For a concrete wiring harness only on valid </w:t>
      </w:r>
      <w:r w:rsidRPr="00266E64">
        <w:rPr>
          <w:i/>
          <w:iCs/>
          <w:sz w:val="18"/>
          <w:szCs w:val="18"/>
          <w:lang w:val="en-GB"/>
        </w:rPr>
        <w:t>PartVersion</w:t>
      </w:r>
      <w:r w:rsidRPr="00266E64">
        <w:rPr>
          <w:sz w:val="18"/>
          <w:szCs w:val="18"/>
          <w:lang w:val="en-GB"/>
        </w:rPr>
        <w:t xml:space="preserve"> remains. The selection logic for valid </w:t>
      </w:r>
      <w:r w:rsidRPr="00266E64">
        <w:rPr>
          <w:i/>
          <w:iCs/>
          <w:sz w:val="18"/>
          <w:szCs w:val="18"/>
          <w:lang w:val="en-GB"/>
        </w:rPr>
        <w:t>PartVersions</w:t>
      </w:r>
      <w:r w:rsidRPr="00266E64">
        <w:rPr>
          <w:sz w:val="18"/>
          <w:szCs w:val="18"/>
          <w:lang w:val="en-GB"/>
        </w:rPr>
        <w:t xml:space="preserve"> is not included in the VEC.</w:t>
      </w:r>
    </w:p>
    <w:p w14:paraId="4936AE66"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 xml:space="preserve">PartSubstitutionSpecification </w:t>
      </w:r>
      <w:r w:rsidRPr="00266E64">
        <w:rPr>
          <w:sz w:val="18"/>
          <w:szCs w:val="18"/>
          <w:lang w:val="en-GB"/>
        </w:rPr>
        <w:t>can be used for example tubes or ring terminals, where a part of the specification is known at design time, but not yet the complete specification. For tubes for example the tube diameter is not known at design time, since it depends on the bundle diameter of a specific configuration.</w:t>
      </w:r>
    </w:p>
    <w:p w14:paraId="51CD639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502AD12" w14:textId="77777777" w:rsidTr="00725808">
        <w:tc>
          <w:tcPr>
            <w:tcW w:w="2013" w:type="dxa"/>
            <w:tcMar>
              <w:top w:w="28" w:type="dxa"/>
              <w:left w:w="28" w:type="dxa"/>
              <w:bottom w:w="28" w:type="dxa"/>
              <w:right w:w="28" w:type="dxa"/>
            </w:tcMar>
          </w:tcPr>
          <w:p w14:paraId="4F73285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E0900B" w14:textId="5E042412"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6CAB1CB2" w14:textId="77777777" w:rsidTr="00725808">
        <w:tc>
          <w:tcPr>
            <w:tcW w:w="2013" w:type="dxa"/>
            <w:tcMar>
              <w:top w:w="28" w:type="dxa"/>
              <w:left w:w="28" w:type="dxa"/>
              <w:bottom w:w="28" w:type="dxa"/>
              <w:right w:w="28" w:type="dxa"/>
            </w:tcMar>
          </w:tcPr>
          <w:p w14:paraId="42B6526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84CCA1" w14:textId="77777777" w:rsidR="000234BB" w:rsidRDefault="000234BB" w:rsidP="00725808"/>
        </w:tc>
      </w:tr>
      <w:tr w:rsidR="000234BB" w:rsidRPr="008359F5" w14:paraId="0E8BCC6D" w14:textId="77777777" w:rsidTr="00725808">
        <w:tc>
          <w:tcPr>
            <w:tcW w:w="2013" w:type="dxa"/>
            <w:tcMar>
              <w:top w:w="28" w:type="dxa"/>
              <w:left w:w="28" w:type="dxa"/>
              <w:bottom w:w="28" w:type="dxa"/>
              <w:right w:w="28" w:type="dxa"/>
            </w:tcMar>
          </w:tcPr>
          <w:p w14:paraId="7B78BB3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B2419B" w14:textId="77777777" w:rsidR="000234BB" w:rsidRPr="000437C1" w:rsidRDefault="000234BB" w:rsidP="00725808">
            <w:pPr>
              <w:pStyle w:val="SmallStandard"/>
            </w:pPr>
            <w:r>
              <w:t>false</w:t>
            </w:r>
          </w:p>
        </w:tc>
      </w:tr>
    </w:tbl>
    <w:p w14:paraId="242E216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A01FF20" w14:textId="77777777" w:rsidTr="00725808">
        <w:tc>
          <w:tcPr>
            <w:tcW w:w="3856" w:type="dxa"/>
            <w:gridSpan w:val="3"/>
          </w:tcPr>
          <w:p w14:paraId="18C441EA" w14:textId="77777777" w:rsidR="000234BB" w:rsidRDefault="000234BB" w:rsidP="00725808">
            <w:pPr>
              <w:jc w:val="center"/>
              <w:rPr>
                <w:b/>
                <w:sz w:val="16"/>
                <w:szCs w:val="16"/>
                <w:lang w:val="en-GB"/>
              </w:rPr>
            </w:pPr>
            <w:r>
              <w:rPr>
                <w:b/>
                <w:sz w:val="16"/>
                <w:szCs w:val="16"/>
                <w:lang w:val="en-GB"/>
              </w:rPr>
              <w:t>Other End</w:t>
            </w:r>
          </w:p>
        </w:tc>
        <w:tc>
          <w:tcPr>
            <w:tcW w:w="708" w:type="dxa"/>
          </w:tcPr>
          <w:p w14:paraId="3C216B2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9187309" w14:textId="77777777" w:rsidR="000234BB" w:rsidRDefault="000234BB" w:rsidP="00725808">
            <w:pPr>
              <w:jc w:val="center"/>
              <w:rPr>
                <w:b/>
                <w:sz w:val="16"/>
                <w:szCs w:val="16"/>
                <w:lang w:val="en-GB"/>
              </w:rPr>
            </w:pPr>
            <w:r>
              <w:rPr>
                <w:b/>
                <w:sz w:val="16"/>
                <w:szCs w:val="16"/>
                <w:lang w:val="en-GB"/>
              </w:rPr>
              <w:t>General</w:t>
            </w:r>
          </w:p>
        </w:tc>
      </w:tr>
      <w:tr w:rsidR="000234BB" w:rsidRPr="00720F6F" w14:paraId="5762978D" w14:textId="77777777" w:rsidTr="00725808">
        <w:tc>
          <w:tcPr>
            <w:tcW w:w="1573" w:type="dxa"/>
          </w:tcPr>
          <w:p w14:paraId="69A56D2D" w14:textId="77777777" w:rsidR="000234BB" w:rsidRDefault="000234BB" w:rsidP="00725808">
            <w:pPr>
              <w:rPr>
                <w:b/>
                <w:sz w:val="16"/>
                <w:szCs w:val="16"/>
                <w:lang w:val="en-GB"/>
              </w:rPr>
            </w:pPr>
            <w:r>
              <w:rPr>
                <w:b/>
                <w:sz w:val="16"/>
                <w:szCs w:val="16"/>
                <w:lang w:val="en-GB"/>
              </w:rPr>
              <w:t>Type</w:t>
            </w:r>
          </w:p>
        </w:tc>
        <w:tc>
          <w:tcPr>
            <w:tcW w:w="1574" w:type="dxa"/>
          </w:tcPr>
          <w:p w14:paraId="0A5A4F89" w14:textId="77777777" w:rsidR="000234BB" w:rsidRDefault="000234BB" w:rsidP="00725808">
            <w:pPr>
              <w:rPr>
                <w:b/>
                <w:sz w:val="16"/>
                <w:szCs w:val="16"/>
                <w:lang w:val="en-GB"/>
              </w:rPr>
            </w:pPr>
            <w:r>
              <w:rPr>
                <w:b/>
                <w:sz w:val="16"/>
                <w:szCs w:val="16"/>
                <w:lang w:val="en-GB"/>
              </w:rPr>
              <w:t>Role</w:t>
            </w:r>
          </w:p>
        </w:tc>
        <w:tc>
          <w:tcPr>
            <w:tcW w:w="708" w:type="dxa"/>
          </w:tcPr>
          <w:p w14:paraId="45A9FBBB" w14:textId="77777777" w:rsidR="000234BB" w:rsidRDefault="000234BB" w:rsidP="00725808">
            <w:pPr>
              <w:rPr>
                <w:b/>
                <w:sz w:val="16"/>
                <w:szCs w:val="16"/>
                <w:lang w:val="en-GB"/>
              </w:rPr>
            </w:pPr>
            <w:r>
              <w:rPr>
                <w:b/>
                <w:sz w:val="16"/>
                <w:szCs w:val="16"/>
                <w:lang w:val="en-GB"/>
              </w:rPr>
              <w:t>Mult</w:t>
            </w:r>
          </w:p>
        </w:tc>
        <w:tc>
          <w:tcPr>
            <w:tcW w:w="709" w:type="dxa"/>
          </w:tcPr>
          <w:p w14:paraId="252B2148" w14:textId="77777777" w:rsidR="000234BB" w:rsidRDefault="000234BB" w:rsidP="00725808">
            <w:pPr>
              <w:rPr>
                <w:b/>
                <w:sz w:val="16"/>
                <w:szCs w:val="16"/>
                <w:lang w:val="en-GB"/>
              </w:rPr>
            </w:pPr>
            <w:r>
              <w:rPr>
                <w:b/>
                <w:sz w:val="16"/>
                <w:szCs w:val="16"/>
                <w:lang w:val="en-GB"/>
              </w:rPr>
              <w:t>Mult</w:t>
            </w:r>
          </w:p>
        </w:tc>
        <w:tc>
          <w:tcPr>
            <w:tcW w:w="567" w:type="dxa"/>
          </w:tcPr>
          <w:p w14:paraId="02A893A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8357F55" w14:textId="77777777" w:rsidR="000234BB" w:rsidRPr="008359F5" w:rsidRDefault="000234BB" w:rsidP="00725808">
            <w:pPr>
              <w:rPr>
                <w:b/>
                <w:sz w:val="16"/>
                <w:szCs w:val="16"/>
                <w:lang w:val="en-GB"/>
              </w:rPr>
            </w:pPr>
            <w:r>
              <w:rPr>
                <w:b/>
                <w:sz w:val="16"/>
                <w:szCs w:val="16"/>
                <w:lang w:val="en-GB"/>
              </w:rPr>
              <w:t>Comment</w:t>
            </w:r>
          </w:p>
        </w:tc>
      </w:tr>
      <w:tr w:rsidR="000234BB" w:rsidRPr="00CC6307" w14:paraId="364F9BFC" w14:textId="77777777" w:rsidTr="00725808">
        <w:tc>
          <w:tcPr>
            <w:tcW w:w="1573" w:type="dxa"/>
          </w:tcPr>
          <w:p w14:paraId="7C5CEB7D" w14:textId="77777777" w:rsidR="000234BB" w:rsidRPr="00634625" w:rsidRDefault="000234BB" w:rsidP="00725808">
            <w:pPr>
              <w:pStyle w:val="SmallStandard"/>
            </w:pPr>
            <w:r>
              <w:t>PartVersion</w:t>
            </w:r>
          </w:p>
        </w:tc>
        <w:tc>
          <w:tcPr>
            <w:tcW w:w="1574" w:type="dxa"/>
          </w:tcPr>
          <w:p w14:paraId="13C31080" w14:textId="77777777" w:rsidR="000234BB" w:rsidRPr="00132C43" w:rsidRDefault="000234BB" w:rsidP="00725808">
            <w:pPr>
              <w:pStyle w:val="SmallStandard"/>
            </w:pPr>
            <w:r>
              <w:t>alternativePartVersions</w:t>
            </w:r>
          </w:p>
        </w:tc>
        <w:tc>
          <w:tcPr>
            <w:tcW w:w="708" w:type="dxa"/>
          </w:tcPr>
          <w:p w14:paraId="3D5CBC2B" w14:textId="77777777" w:rsidR="000234BB" w:rsidRPr="00D331EF" w:rsidRDefault="000234BB" w:rsidP="00725808">
            <w:pPr>
              <w:pStyle w:val="SmallStandard"/>
            </w:pPr>
            <w:r w:rsidRPr="00574783">
              <w:t>0..*</w:t>
            </w:r>
          </w:p>
        </w:tc>
        <w:tc>
          <w:tcPr>
            <w:tcW w:w="709" w:type="dxa"/>
          </w:tcPr>
          <w:p w14:paraId="29AB83E8" w14:textId="77777777" w:rsidR="000234BB" w:rsidRDefault="000234BB" w:rsidP="00725808"/>
        </w:tc>
        <w:tc>
          <w:tcPr>
            <w:tcW w:w="567" w:type="dxa"/>
          </w:tcPr>
          <w:p w14:paraId="33F01D4B" w14:textId="77777777" w:rsidR="000234BB" w:rsidRPr="00D331EF" w:rsidRDefault="000234BB" w:rsidP="00725808">
            <w:pPr>
              <w:pStyle w:val="SmallStandard"/>
            </w:pPr>
            <w:r>
              <w:t>N</w:t>
            </w:r>
          </w:p>
        </w:tc>
        <w:tc>
          <w:tcPr>
            <w:tcW w:w="3969" w:type="dxa"/>
          </w:tcPr>
          <w:p w14:paraId="1DA0A110" w14:textId="77777777" w:rsidR="000234BB" w:rsidRDefault="000234BB" w:rsidP="00725808"/>
        </w:tc>
      </w:tr>
    </w:tbl>
    <w:p w14:paraId="271FDCB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6104C68" w14:textId="77777777" w:rsidTr="00725808">
        <w:tc>
          <w:tcPr>
            <w:tcW w:w="2296" w:type="dxa"/>
            <w:gridSpan w:val="2"/>
          </w:tcPr>
          <w:p w14:paraId="0C639EA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4CACA74"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2C5B728" w14:textId="77777777" w:rsidR="000234BB" w:rsidRDefault="000234BB" w:rsidP="00725808">
            <w:pPr>
              <w:jc w:val="center"/>
              <w:rPr>
                <w:b/>
                <w:sz w:val="16"/>
                <w:szCs w:val="16"/>
                <w:lang w:val="en-GB"/>
              </w:rPr>
            </w:pPr>
            <w:r>
              <w:rPr>
                <w:b/>
                <w:sz w:val="16"/>
                <w:szCs w:val="16"/>
                <w:lang w:val="en-GB"/>
              </w:rPr>
              <w:t>General</w:t>
            </w:r>
          </w:p>
        </w:tc>
      </w:tr>
      <w:tr w:rsidR="000234BB" w:rsidRPr="00720F6F" w14:paraId="04CF835B" w14:textId="77777777" w:rsidTr="00725808">
        <w:tc>
          <w:tcPr>
            <w:tcW w:w="1588" w:type="dxa"/>
          </w:tcPr>
          <w:p w14:paraId="3A4FE136" w14:textId="77777777" w:rsidR="000234BB" w:rsidRDefault="000234BB" w:rsidP="00725808">
            <w:pPr>
              <w:rPr>
                <w:b/>
                <w:sz w:val="16"/>
                <w:szCs w:val="16"/>
                <w:lang w:val="en-GB"/>
              </w:rPr>
            </w:pPr>
            <w:r>
              <w:rPr>
                <w:b/>
                <w:sz w:val="16"/>
                <w:szCs w:val="16"/>
                <w:lang w:val="en-GB"/>
              </w:rPr>
              <w:t>Type</w:t>
            </w:r>
          </w:p>
        </w:tc>
        <w:tc>
          <w:tcPr>
            <w:tcW w:w="708" w:type="dxa"/>
          </w:tcPr>
          <w:p w14:paraId="257FADA2" w14:textId="77777777" w:rsidR="000234BB" w:rsidRDefault="000234BB" w:rsidP="00725808">
            <w:pPr>
              <w:rPr>
                <w:b/>
                <w:sz w:val="16"/>
                <w:szCs w:val="16"/>
                <w:lang w:val="en-GB"/>
              </w:rPr>
            </w:pPr>
            <w:r>
              <w:rPr>
                <w:b/>
                <w:sz w:val="16"/>
                <w:szCs w:val="16"/>
                <w:lang w:val="en-GB"/>
              </w:rPr>
              <w:t>Mult</w:t>
            </w:r>
          </w:p>
        </w:tc>
        <w:tc>
          <w:tcPr>
            <w:tcW w:w="1560" w:type="dxa"/>
          </w:tcPr>
          <w:p w14:paraId="2E34F19A" w14:textId="77777777" w:rsidR="000234BB" w:rsidRDefault="000234BB" w:rsidP="00725808">
            <w:pPr>
              <w:rPr>
                <w:b/>
                <w:sz w:val="16"/>
                <w:szCs w:val="16"/>
                <w:lang w:val="en-GB"/>
              </w:rPr>
            </w:pPr>
            <w:r>
              <w:rPr>
                <w:b/>
                <w:sz w:val="16"/>
                <w:szCs w:val="16"/>
                <w:lang w:val="en-GB"/>
              </w:rPr>
              <w:t>Role</w:t>
            </w:r>
          </w:p>
        </w:tc>
        <w:tc>
          <w:tcPr>
            <w:tcW w:w="708" w:type="dxa"/>
          </w:tcPr>
          <w:p w14:paraId="40255AF1" w14:textId="77777777" w:rsidR="000234BB" w:rsidRDefault="000234BB" w:rsidP="00725808">
            <w:pPr>
              <w:rPr>
                <w:b/>
                <w:sz w:val="16"/>
                <w:szCs w:val="16"/>
                <w:lang w:val="en-GB"/>
              </w:rPr>
            </w:pPr>
            <w:r>
              <w:rPr>
                <w:b/>
                <w:sz w:val="16"/>
                <w:szCs w:val="16"/>
                <w:lang w:val="en-GB"/>
              </w:rPr>
              <w:t>Mult</w:t>
            </w:r>
          </w:p>
        </w:tc>
        <w:tc>
          <w:tcPr>
            <w:tcW w:w="567" w:type="dxa"/>
          </w:tcPr>
          <w:p w14:paraId="741E99A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4F98E28" w14:textId="77777777" w:rsidR="000234BB" w:rsidRPr="008359F5" w:rsidRDefault="000234BB" w:rsidP="00725808">
            <w:pPr>
              <w:rPr>
                <w:b/>
                <w:sz w:val="16"/>
                <w:szCs w:val="16"/>
                <w:lang w:val="en-GB"/>
              </w:rPr>
            </w:pPr>
            <w:r>
              <w:rPr>
                <w:b/>
                <w:sz w:val="16"/>
                <w:szCs w:val="16"/>
                <w:lang w:val="en-GB"/>
              </w:rPr>
              <w:t>Comment</w:t>
            </w:r>
          </w:p>
        </w:tc>
      </w:tr>
      <w:tr w:rsidR="000234BB" w:rsidRPr="00CC6307" w14:paraId="41A8AEBE" w14:textId="77777777" w:rsidTr="00725808">
        <w:tc>
          <w:tcPr>
            <w:tcW w:w="1588" w:type="dxa"/>
          </w:tcPr>
          <w:p w14:paraId="27EEDFF9" w14:textId="77777777" w:rsidR="000234BB" w:rsidRPr="00634625" w:rsidRDefault="000234BB" w:rsidP="00725808">
            <w:pPr>
              <w:pStyle w:val="SmallStandard"/>
            </w:pPr>
            <w:r>
              <w:t>PartUsage</w:t>
            </w:r>
          </w:p>
        </w:tc>
        <w:tc>
          <w:tcPr>
            <w:tcW w:w="708" w:type="dxa"/>
          </w:tcPr>
          <w:p w14:paraId="121329DA" w14:textId="77777777" w:rsidR="000234BB" w:rsidRDefault="000234BB" w:rsidP="00725808"/>
        </w:tc>
        <w:tc>
          <w:tcPr>
            <w:tcW w:w="1560" w:type="dxa"/>
          </w:tcPr>
          <w:p w14:paraId="0439543C" w14:textId="77777777" w:rsidR="000234BB" w:rsidRPr="00132C43" w:rsidRDefault="000234BB" w:rsidP="00725808">
            <w:pPr>
              <w:pStyle w:val="SmallStandard"/>
            </w:pPr>
            <w:r>
              <w:t>partSubstitution</w:t>
            </w:r>
          </w:p>
        </w:tc>
        <w:tc>
          <w:tcPr>
            <w:tcW w:w="708" w:type="dxa"/>
          </w:tcPr>
          <w:p w14:paraId="26613294" w14:textId="77777777" w:rsidR="000234BB" w:rsidRPr="00D331EF" w:rsidRDefault="000234BB" w:rsidP="00725808">
            <w:pPr>
              <w:pStyle w:val="SmallStandard"/>
            </w:pPr>
            <w:r w:rsidRPr="00D01517">
              <w:t>0..1</w:t>
            </w:r>
          </w:p>
        </w:tc>
        <w:tc>
          <w:tcPr>
            <w:tcW w:w="567" w:type="dxa"/>
          </w:tcPr>
          <w:p w14:paraId="79DE14C1" w14:textId="77777777" w:rsidR="000234BB" w:rsidRPr="00D331EF" w:rsidRDefault="000234BB" w:rsidP="00725808">
            <w:pPr>
              <w:pStyle w:val="SmallStandard"/>
            </w:pPr>
            <w:r>
              <w:t>N</w:t>
            </w:r>
          </w:p>
        </w:tc>
        <w:tc>
          <w:tcPr>
            <w:tcW w:w="3969" w:type="dxa"/>
          </w:tcPr>
          <w:p w14:paraId="57CF2AC5" w14:textId="77777777" w:rsidR="000234BB" w:rsidRDefault="000234BB" w:rsidP="00725808"/>
        </w:tc>
      </w:tr>
    </w:tbl>
    <w:p w14:paraId="7F448D6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9" w:name="_b434b827483eaa40d7cc5f82fb9cd5de"/>
      <w:r>
        <w:rPr>
          <w:lang w:val="en-GB"/>
        </w:rPr>
        <w:t>PartVersion</w:t>
      </w:r>
      <w:bookmarkEnd w:id="1249"/>
    </w:p>
    <w:p w14:paraId="03F2B012" w14:textId="77777777" w:rsidR="000234BB" w:rsidRPr="00266E64" w:rsidRDefault="000234BB" w:rsidP="000234BB">
      <w:pPr>
        <w:rPr>
          <w:lang w:val="en-GB"/>
        </w:rPr>
      </w:pPr>
      <w:r w:rsidRPr="00266E64">
        <w:rPr>
          <w:sz w:val="18"/>
          <w:szCs w:val="18"/>
          <w:lang w:val="en-GB"/>
        </w:rPr>
        <w:t>The PartVersion is one of the two anchors for PDM information in the VEC. All technical information about a PartVersion is contained in one or more documents. These describing elements are normally referencing to the PartVersion.</w:t>
      </w:r>
    </w:p>
    <w:p w14:paraId="105966C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B313718" w14:textId="77777777" w:rsidTr="00725808">
        <w:tc>
          <w:tcPr>
            <w:tcW w:w="2013" w:type="dxa"/>
            <w:tcMar>
              <w:top w:w="28" w:type="dxa"/>
              <w:left w:w="28" w:type="dxa"/>
              <w:bottom w:w="28" w:type="dxa"/>
              <w:right w:w="28" w:type="dxa"/>
            </w:tcMar>
          </w:tcPr>
          <w:p w14:paraId="50C98C2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12B185" w14:textId="5FE8AADE" w:rsidR="000234BB" w:rsidRPr="00620BBE" w:rsidRDefault="004714EB" w:rsidP="00725808">
            <w:pPr>
              <w:pStyle w:val="SmallStandard"/>
            </w:pPr>
            <w:hyperlink w:anchor="_ea98cfe60367aaecfe71fcd93bb0831d" w:history="1">
              <w:r w:rsidR="000234BB" w:rsidRPr="00620BBE">
                <w:rPr>
                  <w:rStyle w:val="Hyperlink"/>
                  <w:rFonts w:eastAsiaTheme="majorEastAsia"/>
                </w:rPr>
                <w:t>ItemVersion</w:t>
              </w:r>
            </w:hyperlink>
          </w:p>
        </w:tc>
      </w:tr>
      <w:tr w:rsidR="000234BB" w:rsidRPr="008359F5" w14:paraId="6CAEB11A" w14:textId="77777777" w:rsidTr="00725808">
        <w:tc>
          <w:tcPr>
            <w:tcW w:w="2013" w:type="dxa"/>
            <w:tcMar>
              <w:top w:w="28" w:type="dxa"/>
              <w:left w:w="28" w:type="dxa"/>
              <w:bottom w:w="28" w:type="dxa"/>
              <w:right w:w="28" w:type="dxa"/>
            </w:tcMar>
          </w:tcPr>
          <w:p w14:paraId="5A1B969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6E11D3" w14:textId="77777777" w:rsidR="000234BB" w:rsidRDefault="000234BB" w:rsidP="00725808"/>
        </w:tc>
      </w:tr>
      <w:tr w:rsidR="000234BB" w:rsidRPr="008359F5" w14:paraId="117F2A25" w14:textId="77777777" w:rsidTr="00725808">
        <w:tc>
          <w:tcPr>
            <w:tcW w:w="2013" w:type="dxa"/>
            <w:tcMar>
              <w:top w:w="28" w:type="dxa"/>
              <w:left w:w="28" w:type="dxa"/>
              <w:bottom w:w="28" w:type="dxa"/>
              <w:right w:w="28" w:type="dxa"/>
            </w:tcMar>
          </w:tcPr>
          <w:p w14:paraId="04CD308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CC5FAC" w14:textId="77777777" w:rsidR="000234BB" w:rsidRPr="000437C1" w:rsidRDefault="000234BB" w:rsidP="00725808">
            <w:pPr>
              <w:pStyle w:val="SmallStandard"/>
            </w:pPr>
            <w:r>
              <w:t>false</w:t>
            </w:r>
          </w:p>
        </w:tc>
      </w:tr>
    </w:tbl>
    <w:p w14:paraId="56808D0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C703967" w14:textId="77777777" w:rsidTr="00725808">
        <w:tc>
          <w:tcPr>
            <w:tcW w:w="2013" w:type="dxa"/>
            <w:tcMar>
              <w:top w:w="28" w:type="dxa"/>
              <w:left w:w="28" w:type="dxa"/>
              <w:bottom w:w="28" w:type="dxa"/>
              <w:right w:w="28" w:type="dxa"/>
            </w:tcMar>
          </w:tcPr>
          <w:p w14:paraId="1CB0341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ECB46AD"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763190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FC46555"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2C09DF7F" w14:textId="77777777" w:rsidTr="00725808">
        <w:tc>
          <w:tcPr>
            <w:tcW w:w="2013" w:type="dxa"/>
            <w:tcMar>
              <w:top w:w="28" w:type="dxa"/>
              <w:left w:w="28" w:type="dxa"/>
              <w:bottom w:w="28" w:type="dxa"/>
              <w:right w:w="28" w:type="dxa"/>
            </w:tcMar>
          </w:tcPr>
          <w:p w14:paraId="28572838" w14:textId="77777777" w:rsidR="000234BB" w:rsidRPr="00620BBE" w:rsidRDefault="000234BB" w:rsidP="00725808">
            <w:pPr>
              <w:pStyle w:val="SmallStandard"/>
            </w:pPr>
            <w:r w:rsidRPr="00620BBE">
              <w:t>partNumber</w:t>
            </w:r>
          </w:p>
        </w:tc>
        <w:tc>
          <w:tcPr>
            <w:tcW w:w="1559" w:type="dxa"/>
            <w:tcMar>
              <w:top w:w="28" w:type="dxa"/>
              <w:left w:w="28" w:type="dxa"/>
              <w:bottom w:w="28" w:type="dxa"/>
              <w:right w:w="28" w:type="dxa"/>
            </w:tcMar>
          </w:tcPr>
          <w:p w14:paraId="32AEB34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3216B55"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41F9E54" w14:textId="77777777" w:rsidR="000234BB" w:rsidRPr="00266E64" w:rsidRDefault="000234BB" w:rsidP="00725808">
            <w:pPr>
              <w:jc w:val="left"/>
              <w:rPr>
                <w:lang w:val="en-GB"/>
              </w:rPr>
            </w:pPr>
            <w:r w:rsidRPr="00266E64">
              <w:rPr>
                <w:sz w:val="16"/>
                <w:szCs w:val="16"/>
                <w:lang w:val="en-GB"/>
              </w:rPr>
              <w:t>The partNumber is the major identifier of a PartVersion. The format is user defined and respectively company specific. For all VEC-documents a PartVersion-instance can be trusted to be identical if the combination of partNumber, partVersion and companyName is identical.</w:t>
            </w:r>
          </w:p>
        </w:tc>
      </w:tr>
      <w:tr w:rsidR="000234BB" w:rsidRPr="00266E64" w14:paraId="297DDD94" w14:textId="77777777" w:rsidTr="00725808">
        <w:tc>
          <w:tcPr>
            <w:tcW w:w="2013" w:type="dxa"/>
            <w:tcMar>
              <w:top w:w="28" w:type="dxa"/>
              <w:left w:w="28" w:type="dxa"/>
              <w:bottom w:w="28" w:type="dxa"/>
              <w:right w:w="28" w:type="dxa"/>
            </w:tcMar>
          </w:tcPr>
          <w:p w14:paraId="11CFE2F5" w14:textId="77777777" w:rsidR="000234BB" w:rsidRPr="00620BBE" w:rsidRDefault="000234BB" w:rsidP="00725808">
            <w:pPr>
              <w:pStyle w:val="SmallStandard"/>
            </w:pPr>
            <w:r w:rsidRPr="00620BBE">
              <w:t>partVersion</w:t>
            </w:r>
          </w:p>
        </w:tc>
        <w:tc>
          <w:tcPr>
            <w:tcW w:w="1559" w:type="dxa"/>
            <w:tcMar>
              <w:top w:w="28" w:type="dxa"/>
              <w:left w:w="28" w:type="dxa"/>
              <w:bottom w:w="28" w:type="dxa"/>
              <w:right w:w="28" w:type="dxa"/>
            </w:tcMar>
          </w:tcPr>
          <w:p w14:paraId="6F427FFB"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534BC1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3218F29" w14:textId="77777777" w:rsidR="000234BB" w:rsidRPr="00266E64" w:rsidRDefault="000234BB" w:rsidP="00725808">
            <w:pPr>
              <w:jc w:val="left"/>
              <w:rPr>
                <w:lang w:val="en-GB"/>
              </w:rPr>
            </w:pPr>
            <w:r w:rsidRPr="00266E64">
              <w:rPr>
                <w:sz w:val="16"/>
                <w:szCs w:val="16"/>
                <w:lang w:val="en-GB"/>
              </w:rPr>
              <w:t>The partVersion specifies the version index of a part (see also partNumber).</w:t>
            </w:r>
          </w:p>
        </w:tc>
      </w:tr>
      <w:tr w:rsidR="000234BB" w:rsidRPr="00266E64" w14:paraId="3ACE8238" w14:textId="77777777" w:rsidTr="00725808">
        <w:tc>
          <w:tcPr>
            <w:tcW w:w="2013" w:type="dxa"/>
            <w:tcMar>
              <w:top w:w="28" w:type="dxa"/>
              <w:left w:w="28" w:type="dxa"/>
              <w:bottom w:w="28" w:type="dxa"/>
              <w:right w:w="28" w:type="dxa"/>
            </w:tcMar>
          </w:tcPr>
          <w:p w14:paraId="5CAA4DC2" w14:textId="77777777" w:rsidR="000234BB" w:rsidRPr="00620BBE" w:rsidRDefault="000234BB" w:rsidP="00725808">
            <w:pPr>
              <w:pStyle w:val="SmallStandard"/>
            </w:pPr>
            <w:r w:rsidRPr="00620BBE">
              <w:t>primaryPartType</w:t>
            </w:r>
          </w:p>
        </w:tc>
        <w:tc>
          <w:tcPr>
            <w:tcW w:w="1559" w:type="dxa"/>
            <w:tcMar>
              <w:top w:w="28" w:type="dxa"/>
              <w:left w:w="28" w:type="dxa"/>
              <w:bottom w:w="28" w:type="dxa"/>
              <w:right w:w="28" w:type="dxa"/>
            </w:tcMar>
          </w:tcPr>
          <w:p w14:paraId="0C75E0E6" w14:textId="77777777" w:rsidR="000234BB" w:rsidRPr="008359F5" w:rsidRDefault="000234BB" w:rsidP="00725808">
            <w:pPr>
              <w:pStyle w:val="SmallStandard"/>
            </w:pPr>
            <w:r w:rsidRPr="00D21799">
              <w:t>PrimaryPartType</w:t>
            </w:r>
          </w:p>
        </w:tc>
        <w:tc>
          <w:tcPr>
            <w:tcW w:w="709" w:type="dxa"/>
            <w:tcMar>
              <w:top w:w="28" w:type="dxa"/>
              <w:left w:w="28" w:type="dxa"/>
              <w:bottom w:w="28" w:type="dxa"/>
              <w:right w:w="28" w:type="dxa"/>
            </w:tcMar>
          </w:tcPr>
          <w:p w14:paraId="21418DB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AE6FEEC" w14:textId="77777777" w:rsidR="000234BB" w:rsidRPr="00266E64" w:rsidRDefault="000234BB" w:rsidP="00725808">
            <w:pPr>
              <w:jc w:val="left"/>
              <w:rPr>
                <w:lang w:val="en-GB"/>
              </w:rPr>
            </w:pPr>
            <w:r w:rsidRPr="00266E64">
              <w:rPr>
                <w:sz w:val="16"/>
                <w:szCs w:val="16"/>
                <w:lang w:val="en-GB"/>
              </w:rPr>
              <w:t xml:space="preserve">The primary type of the part defines the type of the part (e.g. ConnectorHousing, Fixing, etc.) Since the VEC supports dual use parts </w:t>
            </w:r>
            <w:r w:rsidRPr="00266E64">
              <w:rPr>
                <w:sz w:val="16"/>
                <w:szCs w:val="16"/>
                <w:lang w:val="en-GB"/>
              </w:rPr>
              <w:lastRenderedPageBreak/>
              <w:t>(e.g.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tc>
      </w:tr>
      <w:tr w:rsidR="000234BB" w:rsidRPr="006675E2" w14:paraId="2F0D35D0" w14:textId="77777777" w:rsidTr="00725808">
        <w:tc>
          <w:tcPr>
            <w:tcW w:w="2013" w:type="dxa"/>
            <w:tcMar>
              <w:top w:w="28" w:type="dxa"/>
              <w:left w:w="28" w:type="dxa"/>
              <w:bottom w:w="28" w:type="dxa"/>
              <w:right w:w="28" w:type="dxa"/>
            </w:tcMar>
          </w:tcPr>
          <w:p w14:paraId="1F667A22" w14:textId="77777777" w:rsidR="000234BB" w:rsidRPr="00620BBE" w:rsidRDefault="000234BB" w:rsidP="00725808">
            <w:pPr>
              <w:pStyle w:val="SmallStandard"/>
            </w:pPr>
            <w:r w:rsidRPr="00620BBE">
              <w:lastRenderedPageBreak/>
              <w:t>isPreferredPart</w:t>
            </w:r>
          </w:p>
        </w:tc>
        <w:tc>
          <w:tcPr>
            <w:tcW w:w="1559" w:type="dxa"/>
            <w:tcMar>
              <w:top w:w="28" w:type="dxa"/>
              <w:left w:w="28" w:type="dxa"/>
              <w:bottom w:w="28" w:type="dxa"/>
              <w:right w:w="28" w:type="dxa"/>
            </w:tcMar>
          </w:tcPr>
          <w:p w14:paraId="3968316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D3B5DE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98F71CB" w14:textId="77777777" w:rsidR="000234BB" w:rsidRDefault="000234BB" w:rsidP="00725808">
            <w:pPr>
              <w:jc w:val="left"/>
            </w:pPr>
            <w:r w:rsidRPr="00266E64">
              <w:rPr>
                <w:sz w:val="16"/>
                <w:szCs w:val="16"/>
                <w:lang w:val="en-GB"/>
              </w:rPr>
              <w:t xml:space="preserve">Flags a part as "preferred" by the means of being a preferred part out of a group of parts with identical technical properties. The preferred part should be used, if the other properties of a couple of parts do not allow a distinct decision. </w:t>
            </w:r>
            <w:r>
              <w:rPr>
                <w:sz w:val="16"/>
                <w:szCs w:val="16"/>
              </w:rPr>
              <w:t>(see KBLFRM-311)</w:t>
            </w:r>
          </w:p>
        </w:tc>
      </w:tr>
      <w:tr w:rsidR="000234BB" w:rsidRPr="00266E64" w14:paraId="53E735CC" w14:textId="77777777" w:rsidTr="00725808">
        <w:tc>
          <w:tcPr>
            <w:tcW w:w="2013" w:type="dxa"/>
            <w:tcMar>
              <w:top w:w="28" w:type="dxa"/>
              <w:left w:w="28" w:type="dxa"/>
              <w:bottom w:w="28" w:type="dxa"/>
              <w:right w:w="28" w:type="dxa"/>
            </w:tcMar>
          </w:tcPr>
          <w:p w14:paraId="28D647D4" w14:textId="77777777" w:rsidR="000234BB" w:rsidRPr="00620BBE" w:rsidRDefault="000234BB" w:rsidP="00725808">
            <w:pPr>
              <w:pStyle w:val="SmallStandard"/>
            </w:pPr>
            <w:r w:rsidRPr="00620BBE">
              <w:t>preferredUseCase</w:t>
            </w:r>
          </w:p>
        </w:tc>
        <w:tc>
          <w:tcPr>
            <w:tcW w:w="1559" w:type="dxa"/>
            <w:tcMar>
              <w:top w:w="28" w:type="dxa"/>
              <w:left w:w="28" w:type="dxa"/>
              <w:bottom w:w="28" w:type="dxa"/>
              <w:right w:w="28" w:type="dxa"/>
            </w:tcMar>
          </w:tcPr>
          <w:p w14:paraId="3F8E4CA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11EBAA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2EC0777" w14:textId="77777777" w:rsidR="000234BB" w:rsidRPr="00266E64" w:rsidRDefault="000234BB" w:rsidP="00725808">
            <w:pPr>
              <w:jc w:val="left"/>
              <w:rPr>
                <w:lang w:val="en-GB"/>
              </w:rPr>
            </w:pPr>
            <w:r w:rsidRPr="00266E64">
              <w:rPr>
                <w:sz w:val="16"/>
                <w:szCs w:val="16"/>
                <w:lang w:val="en-GB"/>
              </w:rPr>
              <w:t>Defines the function for which the part was initially designed. (e.g. "Grommet for Hatch", "...passenger compartment",...) This is an important information for searching and selecting parts in the context of KOMP.</w:t>
            </w:r>
          </w:p>
        </w:tc>
      </w:tr>
      <w:tr w:rsidR="000234BB" w:rsidRPr="006675E2" w14:paraId="44890A00" w14:textId="77777777" w:rsidTr="00725808">
        <w:tc>
          <w:tcPr>
            <w:tcW w:w="2013" w:type="dxa"/>
            <w:tcMar>
              <w:top w:w="28" w:type="dxa"/>
              <w:left w:w="28" w:type="dxa"/>
              <w:bottom w:w="28" w:type="dxa"/>
              <w:right w:w="28" w:type="dxa"/>
            </w:tcMar>
          </w:tcPr>
          <w:p w14:paraId="6807BD95"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0C00DB3E"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17E79266"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29E8015D" w14:textId="77777777" w:rsidR="000234BB" w:rsidRDefault="000234BB" w:rsidP="00725808">
            <w:pPr>
              <w:jc w:val="left"/>
            </w:pPr>
            <w:r w:rsidRPr="00266E64">
              <w:rPr>
                <w:sz w:val="16"/>
                <w:szCs w:val="16"/>
                <w:lang w:val="en-GB"/>
              </w:rPr>
              <w:t xml:space="preserve">Room to specify additional identifiers for the PartVersion. This field must not be used for alternative PartNumbers. It is intended for identifiers others than PartNumbers, such as human readable identifiers printed on the part e.g. a number of fuse or a relay. </w:t>
            </w:r>
            <w:r>
              <w:rPr>
                <w:sz w:val="16"/>
                <w:szCs w:val="16"/>
              </w:rPr>
              <w:t>Therefore, it does not have to be strictly unique.</w:t>
            </w:r>
          </w:p>
        </w:tc>
      </w:tr>
      <w:tr w:rsidR="000234BB" w:rsidRPr="00266E64" w14:paraId="3AB7C6E9" w14:textId="77777777" w:rsidTr="00725808">
        <w:tc>
          <w:tcPr>
            <w:tcW w:w="2013" w:type="dxa"/>
            <w:tcMar>
              <w:top w:w="28" w:type="dxa"/>
              <w:left w:w="28" w:type="dxa"/>
              <w:bottom w:w="28" w:type="dxa"/>
              <w:right w:w="28" w:type="dxa"/>
            </w:tcMar>
          </w:tcPr>
          <w:p w14:paraId="58518B33" w14:textId="77777777" w:rsidR="000234BB" w:rsidRPr="00620BBE" w:rsidRDefault="000234BB" w:rsidP="00725808">
            <w:pPr>
              <w:pStyle w:val="SmallStandard"/>
            </w:pPr>
            <w:r w:rsidRPr="00620BBE">
              <w:t>nature</w:t>
            </w:r>
          </w:p>
        </w:tc>
        <w:tc>
          <w:tcPr>
            <w:tcW w:w="1559" w:type="dxa"/>
            <w:tcMar>
              <w:top w:w="28" w:type="dxa"/>
              <w:left w:w="28" w:type="dxa"/>
              <w:bottom w:w="28" w:type="dxa"/>
              <w:right w:w="28" w:type="dxa"/>
            </w:tcMar>
          </w:tcPr>
          <w:p w14:paraId="4B55FE44" w14:textId="77777777" w:rsidR="000234BB" w:rsidRPr="008359F5" w:rsidRDefault="000234BB" w:rsidP="00725808">
            <w:pPr>
              <w:pStyle w:val="SmallStandard"/>
            </w:pPr>
            <w:r w:rsidRPr="00D21799">
              <w:t>PartNature</w:t>
            </w:r>
          </w:p>
        </w:tc>
        <w:tc>
          <w:tcPr>
            <w:tcW w:w="709" w:type="dxa"/>
            <w:tcMar>
              <w:top w:w="28" w:type="dxa"/>
              <w:left w:w="28" w:type="dxa"/>
              <w:bottom w:w="28" w:type="dxa"/>
              <w:right w:w="28" w:type="dxa"/>
            </w:tcMar>
          </w:tcPr>
          <w:p w14:paraId="3D084F4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2D5D85F" w14:textId="77777777" w:rsidR="000234BB" w:rsidRPr="00266E64" w:rsidRDefault="000234BB" w:rsidP="00725808">
            <w:pPr>
              <w:jc w:val="left"/>
              <w:rPr>
                <w:lang w:val="en-GB"/>
              </w:rPr>
            </w:pPr>
            <w:r w:rsidRPr="00266E64">
              <w:rPr>
                <w:sz w:val="16"/>
                <w:szCs w:val="16"/>
                <w:lang w:val="en-GB"/>
              </w:rPr>
              <w:t xml:space="preserve">The </w:t>
            </w:r>
            <w:r w:rsidRPr="00266E64">
              <w:rPr>
                <w:i/>
                <w:iCs/>
                <w:sz w:val="16"/>
                <w:szCs w:val="16"/>
                <w:lang w:val="en-GB"/>
              </w:rPr>
              <w:t>nature</w:t>
            </w:r>
            <w:r w:rsidRPr="00266E64">
              <w:rPr>
                <w:sz w:val="16"/>
                <w:szCs w:val="16"/>
                <w:lang w:val="en-GB"/>
              </w:rPr>
              <w:t xml:space="preserve"> specifies how the </w:t>
            </w:r>
            <w:r w:rsidRPr="00266E64">
              <w:rPr>
                <w:i/>
                <w:iCs/>
                <w:sz w:val="16"/>
                <w:szCs w:val="16"/>
                <w:lang w:val="en-GB"/>
              </w:rPr>
              <w:t xml:space="preserve">PartVersion </w:t>
            </w:r>
            <w:r w:rsidRPr="00266E64">
              <w:rPr>
                <w:sz w:val="16"/>
                <w:szCs w:val="16"/>
                <w:lang w:val="en-GB"/>
              </w:rPr>
              <w:t xml:space="preserve">can be used in the different processes or the significance of the </w:t>
            </w:r>
            <w:r w:rsidRPr="00266E64">
              <w:rPr>
                <w:i/>
                <w:iCs/>
                <w:sz w:val="16"/>
                <w:szCs w:val="16"/>
                <w:lang w:val="en-GB"/>
              </w:rPr>
              <w:t>PartVersion</w:t>
            </w:r>
            <w:r w:rsidRPr="00266E64">
              <w:rPr>
                <w:sz w:val="16"/>
                <w:szCs w:val="16"/>
                <w:lang w:val="en-GB"/>
              </w:rPr>
              <w:t xml:space="preserve"> in the process.</w:t>
            </w:r>
          </w:p>
          <w:p w14:paraId="60DA60DE" w14:textId="77777777" w:rsidR="000234BB" w:rsidRPr="00266E64" w:rsidRDefault="000234BB" w:rsidP="00725808">
            <w:pPr>
              <w:jc w:val="left"/>
              <w:rPr>
                <w:lang w:val="en-GB"/>
              </w:rPr>
            </w:pPr>
            <w:r w:rsidRPr="00266E64">
              <w:rPr>
                <w:sz w:val="16"/>
                <w:szCs w:val="16"/>
                <w:lang w:val="en-GB"/>
              </w:rPr>
              <w:t xml:space="preserve">The </w:t>
            </w:r>
            <w:r w:rsidRPr="00266E64">
              <w:rPr>
                <w:i/>
                <w:iCs/>
                <w:sz w:val="16"/>
                <w:szCs w:val="16"/>
                <w:lang w:val="en-GB"/>
              </w:rPr>
              <w:t>nature</w:t>
            </w:r>
            <w:r w:rsidRPr="00266E64">
              <w:rPr>
                <w:sz w:val="16"/>
                <w:szCs w:val="16"/>
                <w:lang w:val="en-GB"/>
              </w:rPr>
              <w:t xml:space="preserve"> of a </w:t>
            </w:r>
            <w:r w:rsidRPr="00266E64">
              <w:rPr>
                <w:i/>
                <w:iCs/>
                <w:sz w:val="16"/>
                <w:szCs w:val="16"/>
                <w:lang w:val="en-GB"/>
              </w:rPr>
              <w:t>PartVersion</w:t>
            </w:r>
            <w:r w:rsidRPr="00266E64">
              <w:rPr>
                <w:sz w:val="16"/>
                <w:szCs w:val="16"/>
                <w:lang w:val="en-GB"/>
              </w:rPr>
              <w:t xml:space="preserve"> is normally inherent and does not change. If the </w:t>
            </w:r>
            <w:r w:rsidRPr="00266E64">
              <w:rPr>
                <w:i/>
                <w:iCs/>
                <w:sz w:val="16"/>
                <w:szCs w:val="16"/>
                <w:lang w:val="en-GB"/>
              </w:rPr>
              <w:t>nature</w:t>
            </w:r>
            <w:r w:rsidRPr="00266E64">
              <w:rPr>
                <w:sz w:val="16"/>
                <w:szCs w:val="16"/>
                <w:lang w:val="en-GB"/>
              </w:rPr>
              <w:t xml:space="preserve"> the underlying part changes a new (other) </w:t>
            </w:r>
            <w:r w:rsidRPr="00266E64">
              <w:rPr>
                <w:i/>
                <w:iCs/>
                <w:sz w:val="16"/>
                <w:szCs w:val="16"/>
                <w:lang w:val="en-GB"/>
              </w:rPr>
              <w:t>partNumber</w:t>
            </w:r>
            <w:r w:rsidRPr="00266E64">
              <w:rPr>
                <w:sz w:val="16"/>
                <w:szCs w:val="16"/>
                <w:lang w:val="en-GB"/>
              </w:rPr>
              <w:t xml:space="preserve"> is assigned to the part and respectively a new </w:t>
            </w:r>
            <w:r w:rsidRPr="00266E64">
              <w:rPr>
                <w:i/>
                <w:iCs/>
                <w:sz w:val="16"/>
                <w:szCs w:val="16"/>
                <w:lang w:val="en-GB"/>
              </w:rPr>
              <w:t>PartVersion</w:t>
            </w:r>
            <w:r w:rsidRPr="00266E64">
              <w:rPr>
                <w:sz w:val="16"/>
                <w:szCs w:val="16"/>
                <w:lang w:val="en-GB"/>
              </w:rPr>
              <w:t xml:space="preserve"> is created.</w:t>
            </w:r>
          </w:p>
          <w:p w14:paraId="34C312DF" w14:textId="77777777" w:rsidR="000234BB" w:rsidRPr="00266E64" w:rsidRDefault="000234BB" w:rsidP="00725808">
            <w:pPr>
              <w:jc w:val="left"/>
              <w:rPr>
                <w:lang w:val="en-GB"/>
              </w:rPr>
            </w:pPr>
            <w:r w:rsidRPr="00266E64">
              <w:rPr>
                <w:sz w:val="16"/>
                <w:szCs w:val="16"/>
                <w:lang w:val="en-GB"/>
              </w:rPr>
              <w:t>It used to differentiate for example normal (productive) part numbers from preliminary (prototypic) part numbers.</w:t>
            </w:r>
          </w:p>
        </w:tc>
      </w:tr>
    </w:tbl>
    <w:p w14:paraId="3756A09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D42D8D2" w14:textId="77777777" w:rsidTr="00725808">
        <w:tc>
          <w:tcPr>
            <w:tcW w:w="3856" w:type="dxa"/>
            <w:gridSpan w:val="3"/>
          </w:tcPr>
          <w:p w14:paraId="115B0FA1" w14:textId="77777777" w:rsidR="000234BB" w:rsidRDefault="000234BB" w:rsidP="00725808">
            <w:pPr>
              <w:jc w:val="center"/>
              <w:rPr>
                <w:b/>
                <w:sz w:val="16"/>
                <w:szCs w:val="16"/>
                <w:lang w:val="en-GB"/>
              </w:rPr>
            </w:pPr>
            <w:r>
              <w:rPr>
                <w:b/>
                <w:sz w:val="16"/>
                <w:szCs w:val="16"/>
                <w:lang w:val="en-GB"/>
              </w:rPr>
              <w:t>Other End</w:t>
            </w:r>
          </w:p>
        </w:tc>
        <w:tc>
          <w:tcPr>
            <w:tcW w:w="708" w:type="dxa"/>
          </w:tcPr>
          <w:p w14:paraId="6D73605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E44B78F" w14:textId="77777777" w:rsidR="000234BB" w:rsidRDefault="000234BB" w:rsidP="00725808">
            <w:pPr>
              <w:jc w:val="center"/>
              <w:rPr>
                <w:b/>
                <w:sz w:val="16"/>
                <w:szCs w:val="16"/>
                <w:lang w:val="en-GB"/>
              </w:rPr>
            </w:pPr>
            <w:r>
              <w:rPr>
                <w:b/>
                <w:sz w:val="16"/>
                <w:szCs w:val="16"/>
                <w:lang w:val="en-GB"/>
              </w:rPr>
              <w:t>General</w:t>
            </w:r>
          </w:p>
        </w:tc>
      </w:tr>
      <w:tr w:rsidR="000234BB" w:rsidRPr="00720F6F" w14:paraId="189BD587" w14:textId="77777777" w:rsidTr="00725808">
        <w:tc>
          <w:tcPr>
            <w:tcW w:w="1573" w:type="dxa"/>
          </w:tcPr>
          <w:p w14:paraId="7884AB1B" w14:textId="77777777" w:rsidR="000234BB" w:rsidRDefault="000234BB" w:rsidP="00725808">
            <w:pPr>
              <w:rPr>
                <w:b/>
                <w:sz w:val="16"/>
                <w:szCs w:val="16"/>
                <w:lang w:val="en-GB"/>
              </w:rPr>
            </w:pPr>
            <w:r>
              <w:rPr>
                <w:b/>
                <w:sz w:val="16"/>
                <w:szCs w:val="16"/>
                <w:lang w:val="en-GB"/>
              </w:rPr>
              <w:t>Type</w:t>
            </w:r>
          </w:p>
        </w:tc>
        <w:tc>
          <w:tcPr>
            <w:tcW w:w="1574" w:type="dxa"/>
          </w:tcPr>
          <w:p w14:paraId="14A51B34" w14:textId="77777777" w:rsidR="000234BB" w:rsidRDefault="000234BB" w:rsidP="00725808">
            <w:pPr>
              <w:rPr>
                <w:b/>
                <w:sz w:val="16"/>
                <w:szCs w:val="16"/>
                <w:lang w:val="en-GB"/>
              </w:rPr>
            </w:pPr>
            <w:r>
              <w:rPr>
                <w:b/>
                <w:sz w:val="16"/>
                <w:szCs w:val="16"/>
                <w:lang w:val="en-GB"/>
              </w:rPr>
              <w:t>Role</w:t>
            </w:r>
          </w:p>
        </w:tc>
        <w:tc>
          <w:tcPr>
            <w:tcW w:w="708" w:type="dxa"/>
          </w:tcPr>
          <w:p w14:paraId="1D115F0D" w14:textId="77777777" w:rsidR="000234BB" w:rsidRDefault="000234BB" w:rsidP="00725808">
            <w:pPr>
              <w:rPr>
                <w:b/>
                <w:sz w:val="16"/>
                <w:szCs w:val="16"/>
                <w:lang w:val="en-GB"/>
              </w:rPr>
            </w:pPr>
            <w:r>
              <w:rPr>
                <w:b/>
                <w:sz w:val="16"/>
                <w:szCs w:val="16"/>
                <w:lang w:val="en-GB"/>
              </w:rPr>
              <w:t>Mult</w:t>
            </w:r>
          </w:p>
        </w:tc>
        <w:tc>
          <w:tcPr>
            <w:tcW w:w="709" w:type="dxa"/>
          </w:tcPr>
          <w:p w14:paraId="3E78424D" w14:textId="77777777" w:rsidR="000234BB" w:rsidRDefault="000234BB" w:rsidP="00725808">
            <w:pPr>
              <w:rPr>
                <w:b/>
                <w:sz w:val="16"/>
                <w:szCs w:val="16"/>
                <w:lang w:val="en-GB"/>
              </w:rPr>
            </w:pPr>
            <w:r>
              <w:rPr>
                <w:b/>
                <w:sz w:val="16"/>
                <w:szCs w:val="16"/>
                <w:lang w:val="en-GB"/>
              </w:rPr>
              <w:t>Mult</w:t>
            </w:r>
          </w:p>
        </w:tc>
        <w:tc>
          <w:tcPr>
            <w:tcW w:w="567" w:type="dxa"/>
          </w:tcPr>
          <w:p w14:paraId="26944FE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2C91E4B" w14:textId="77777777" w:rsidR="000234BB" w:rsidRPr="008359F5" w:rsidRDefault="000234BB" w:rsidP="00725808">
            <w:pPr>
              <w:rPr>
                <w:b/>
                <w:sz w:val="16"/>
                <w:szCs w:val="16"/>
                <w:lang w:val="en-GB"/>
              </w:rPr>
            </w:pPr>
            <w:r>
              <w:rPr>
                <w:b/>
                <w:sz w:val="16"/>
                <w:szCs w:val="16"/>
                <w:lang w:val="en-GB"/>
              </w:rPr>
              <w:t>Comment</w:t>
            </w:r>
          </w:p>
        </w:tc>
      </w:tr>
      <w:tr w:rsidR="000234BB" w:rsidRPr="00266E64" w14:paraId="45F32F3F" w14:textId="77777777" w:rsidTr="00725808">
        <w:tc>
          <w:tcPr>
            <w:tcW w:w="1573" w:type="dxa"/>
          </w:tcPr>
          <w:p w14:paraId="2D5B4AF3" w14:textId="77777777" w:rsidR="000234BB" w:rsidRPr="00634625" w:rsidRDefault="000234BB" w:rsidP="00725808">
            <w:pPr>
              <w:pStyle w:val="SmallStandard"/>
            </w:pPr>
            <w:r>
              <w:t>Project</w:t>
            </w:r>
          </w:p>
        </w:tc>
        <w:tc>
          <w:tcPr>
            <w:tcW w:w="1574" w:type="dxa"/>
          </w:tcPr>
          <w:p w14:paraId="22571AE1" w14:textId="77777777" w:rsidR="000234BB" w:rsidRPr="00132C43" w:rsidRDefault="000234BB" w:rsidP="00725808">
            <w:pPr>
              <w:pStyle w:val="SmallStandard"/>
            </w:pPr>
            <w:r>
              <w:t>project</w:t>
            </w:r>
          </w:p>
        </w:tc>
        <w:tc>
          <w:tcPr>
            <w:tcW w:w="708" w:type="dxa"/>
          </w:tcPr>
          <w:p w14:paraId="02AEF1F9" w14:textId="77777777" w:rsidR="000234BB" w:rsidRPr="00D331EF" w:rsidRDefault="000234BB" w:rsidP="00725808">
            <w:pPr>
              <w:pStyle w:val="SmallStandard"/>
            </w:pPr>
            <w:r w:rsidRPr="00574783">
              <w:t>0..1</w:t>
            </w:r>
          </w:p>
        </w:tc>
        <w:tc>
          <w:tcPr>
            <w:tcW w:w="709" w:type="dxa"/>
          </w:tcPr>
          <w:p w14:paraId="0C8594D5" w14:textId="77777777" w:rsidR="000234BB" w:rsidRPr="00D331EF" w:rsidRDefault="000234BB" w:rsidP="00725808">
            <w:pPr>
              <w:pStyle w:val="SmallStandard"/>
            </w:pPr>
            <w:r w:rsidRPr="00207506">
              <w:t>0..*</w:t>
            </w:r>
          </w:p>
        </w:tc>
        <w:tc>
          <w:tcPr>
            <w:tcW w:w="567" w:type="dxa"/>
          </w:tcPr>
          <w:p w14:paraId="7BAB6BC5" w14:textId="77777777" w:rsidR="000234BB" w:rsidRPr="00D331EF" w:rsidRDefault="000234BB" w:rsidP="00725808">
            <w:pPr>
              <w:pStyle w:val="SmallStandard"/>
            </w:pPr>
            <w:r>
              <w:t>N</w:t>
            </w:r>
          </w:p>
        </w:tc>
        <w:tc>
          <w:tcPr>
            <w:tcW w:w="3969" w:type="dxa"/>
          </w:tcPr>
          <w:p w14:paraId="7A5264D5" w14:textId="77777777" w:rsidR="000234BB" w:rsidRDefault="000234BB" w:rsidP="00725808">
            <w:pPr>
              <w:pStyle w:val="SmallStandard"/>
            </w:pPr>
            <w:r w:rsidRPr="00491287">
              <w:t xml:space="preserve">References the project that develops the PartVersion. </w:t>
            </w:r>
          </w:p>
        </w:tc>
      </w:tr>
    </w:tbl>
    <w:p w14:paraId="1D68651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E111BB6" w14:textId="77777777" w:rsidTr="00725808">
        <w:tc>
          <w:tcPr>
            <w:tcW w:w="2296" w:type="dxa"/>
            <w:gridSpan w:val="2"/>
          </w:tcPr>
          <w:p w14:paraId="48FA2D9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0B2FF3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DF5141B" w14:textId="77777777" w:rsidR="000234BB" w:rsidRDefault="000234BB" w:rsidP="00725808">
            <w:pPr>
              <w:jc w:val="center"/>
              <w:rPr>
                <w:b/>
                <w:sz w:val="16"/>
                <w:szCs w:val="16"/>
                <w:lang w:val="en-GB"/>
              </w:rPr>
            </w:pPr>
            <w:r>
              <w:rPr>
                <w:b/>
                <w:sz w:val="16"/>
                <w:szCs w:val="16"/>
                <w:lang w:val="en-GB"/>
              </w:rPr>
              <w:t>General</w:t>
            </w:r>
          </w:p>
        </w:tc>
      </w:tr>
      <w:tr w:rsidR="000234BB" w:rsidRPr="00720F6F" w14:paraId="4CCF2E66" w14:textId="77777777" w:rsidTr="00725808">
        <w:tc>
          <w:tcPr>
            <w:tcW w:w="1588" w:type="dxa"/>
          </w:tcPr>
          <w:p w14:paraId="6160EF08" w14:textId="77777777" w:rsidR="000234BB" w:rsidRDefault="000234BB" w:rsidP="00725808">
            <w:pPr>
              <w:rPr>
                <w:b/>
                <w:sz w:val="16"/>
                <w:szCs w:val="16"/>
                <w:lang w:val="en-GB"/>
              </w:rPr>
            </w:pPr>
            <w:r>
              <w:rPr>
                <w:b/>
                <w:sz w:val="16"/>
                <w:szCs w:val="16"/>
                <w:lang w:val="en-GB"/>
              </w:rPr>
              <w:t>Type</w:t>
            </w:r>
          </w:p>
        </w:tc>
        <w:tc>
          <w:tcPr>
            <w:tcW w:w="708" w:type="dxa"/>
          </w:tcPr>
          <w:p w14:paraId="5EBEDE8B" w14:textId="77777777" w:rsidR="000234BB" w:rsidRDefault="000234BB" w:rsidP="00725808">
            <w:pPr>
              <w:rPr>
                <w:b/>
                <w:sz w:val="16"/>
                <w:szCs w:val="16"/>
                <w:lang w:val="en-GB"/>
              </w:rPr>
            </w:pPr>
            <w:r>
              <w:rPr>
                <w:b/>
                <w:sz w:val="16"/>
                <w:szCs w:val="16"/>
                <w:lang w:val="en-GB"/>
              </w:rPr>
              <w:t>Mult</w:t>
            </w:r>
          </w:p>
        </w:tc>
        <w:tc>
          <w:tcPr>
            <w:tcW w:w="1560" w:type="dxa"/>
          </w:tcPr>
          <w:p w14:paraId="5B6C7620" w14:textId="77777777" w:rsidR="000234BB" w:rsidRDefault="000234BB" w:rsidP="00725808">
            <w:pPr>
              <w:rPr>
                <w:b/>
                <w:sz w:val="16"/>
                <w:szCs w:val="16"/>
                <w:lang w:val="en-GB"/>
              </w:rPr>
            </w:pPr>
            <w:r>
              <w:rPr>
                <w:b/>
                <w:sz w:val="16"/>
                <w:szCs w:val="16"/>
                <w:lang w:val="en-GB"/>
              </w:rPr>
              <w:t>Role</w:t>
            </w:r>
          </w:p>
        </w:tc>
        <w:tc>
          <w:tcPr>
            <w:tcW w:w="708" w:type="dxa"/>
          </w:tcPr>
          <w:p w14:paraId="6AFC9E96" w14:textId="77777777" w:rsidR="000234BB" w:rsidRDefault="000234BB" w:rsidP="00725808">
            <w:pPr>
              <w:rPr>
                <w:b/>
                <w:sz w:val="16"/>
                <w:szCs w:val="16"/>
                <w:lang w:val="en-GB"/>
              </w:rPr>
            </w:pPr>
            <w:r>
              <w:rPr>
                <w:b/>
                <w:sz w:val="16"/>
                <w:szCs w:val="16"/>
                <w:lang w:val="en-GB"/>
              </w:rPr>
              <w:t>Mult</w:t>
            </w:r>
          </w:p>
        </w:tc>
        <w:tc>
          <w:tcPr>
            <w:tcW w:w="567" w:type="dxa"/>
          </w:tcPr>
          <w:p w14:paraId="785CCF1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B815CBB" w14:textId="77777777" w:rsidR="000234BB" w:rsidRPr="008359F5" w:rsidRDefault="000234BB" w:rsidP="00725808">
            <w:pPr>
              <w:rPr>
                <w:b/>
                <w:sz w:val="16"/>
                <w:szCs w:val="16"/>
                <w:lang w:val="en-GB"/>
              </w:rPr>
            </w:pPr>
            <w:r>
              <w:rPr>
                <w:b/>
                <w:sz w:val="16"/>
                <w:szCs w:val="16"/>
                <w:lang w:val="en-GB"/>
              </w:rPr>
              <w:t>Comment</w:t>
            </w:r>
          </w:p>
        </w:tc>
      </w:tr>
      <w:tr w:rsidR="000234BB" w:rsidRPr="00266E64" w14:paraId="369935B0" w14:textId="77777777" w:rsidTr="00725808">
        <w:tc>
          <w:tcPr>
            <w:tcW w:w="1588" w:type="dxa"/>
          </w:tcPr>
          <w:p w14:paraId="4333EF4C" w14:textId="77777777" w:rsidR="000234BB" w:rsidRPr="00634625" w:rsidRDefault="000234BB" w:rsidP="00725808">
            <w:pPr>
              <w:pStyle w:val="SmallStandard"/>
            </w:pPr>
            <w:r>
              <w:t>VecContent</w:t>
            </w:r>
          </w:p>
        </w:tc>
        <w:tc>
          <w:tcPr>
            <w:tcW w:w="708" w:type="dxa"/>
          </w:tcPr>
          <w:p w14:paraId="3A701432" w14:textId="77777777" w:rsidR="000234BB" w:rsidRPr="00D331EF" w:rsidRDefault="000234BB" w:rsidP="00725808">
            <w:pPr>
              <w:pStyle w:val="SmallStandard"/>
            </w:pPr>
            <w:r w:rsidRPr="00D01517">
              <w:t>1</w:t>
            </w:r>
          </w:p>
        </w:tc>
        <w:tc>
          <w:tcPr>
            <w:tcW w:w="1560" w:type="dxa"/>
          </w:tcPr>
          <w:p w14:paraId="78C396FB" w14:textId="77777777" w:rsidR="000234BB" w:rsidRPr="00132C43" w:rsidRDefault="000234BB" w:rsidP="00725808">
            <w:pPr>
              <w:pStyle w:val="SmallStandard"/>
            </w:pPr>
            <w:r>
              <w:t>partVersion</w:t>
            </w:r>
          </w:p>
        </w:tc>
        <w:tc>
          <w:tcPr>
            <w:tcW w:w="708" w:type="dxa"/>
          </w:tcPr>
          <w:p w14:paraId="02840CB4" w14:textId="77777777" w:rsidR="000234BB" w:rsidRPr="00D331EF" w:rsidRDefault="000234BB" w:rsidP="00725808">
            <w:pPr>
              <w:pStyle w:val="SmallStandard"/>
            </w:pPr>
            <w:r w:rsidRPr="00D01517">
              <w:t>0..*</w:t>
            </w:r>
          </w:p>
        </w:tc>
        <w:tc>
          <w:tcPr>
            <w:tcW w:w="567" w:type="dxa"/>
          </w:tcPr>
          <w:p w14:paraId="1EE81010" w14:textId="77777777" w:rsidR="000234BB" w:rsidRDefault="000234BB" w:rsidP="00725808">
            <w:pPr>
              <w:pStyle w:val="SmallStandard"/>
            </w:pPr>
            <w:r>
              <w:t>Y</w:t>
            </w:r>
          </w:p>
        </w:tc>
        <w:tc>
          <w:tcPr>
            <w:tcW w:w="3969" w:type="dxa"/>
          </w:tcPr>
          <w:p w14:paraId="47BCF1E8" w14:textId="77777777" w:rsidR="000234BB" w:rsidRDefault="000234BB" w:rsidP="00725808">
            <w:pPr>
              <w:pStyle w:val="SmallStandard"/>
            </w:pPr>
            <w:r w:rsidRPr="00491287">
              <w:t xml:space="preserve">Specifies the PartVersions contained in the VEC-file. </w:t>
            </w:r>
          </w:p>
        </w:tc>
      </w:tr>
      <w:tr w:rsidR="000234BB" w:rsidRPr="00266E64" w14:paraId="76F18641" w14:textId="77777777" w:rsidTr="00725808">
        <w:tc>
          <w:tcPr>
            <w:tcW w:w="1588" w:type="dxa"/>
          </w:tcPr>
          <w:p w14:paraId="2EAD63B3" w14:textId="77777777" w:rsidR="000234BB" w:rsidRPr="00634625" w:rsidRDefault="000234BB" w:rsidP="00725808">
            <w:pPr>
              <w:pStyle w:val="SmallStandard"/>
            </w:pPr>
            <w:r>
              <w:t>TerminalPairing</w:t>
            </w:r>
          </w:p>
        </w:tc>
        <w:tc>
          <w:tcPr>
            <w:tcW w:w="708" w:type="dxa"/>
          </w:tcPr>
          <w:p w14:paraId="4CD69DCC" w14:textId="77777777" w:rsidR="000234BB" w:rsidRPr="00D331EF" w:rsidRDefault="000234BB" w:rsidP="00725808">
            <w:pPr>
              <w:pStyle w:val="SmallStandard"/>
            </w:pPr>
            <w:r w:rsidRPr="00D01517">
              <w:t>0..*</w:t>
            </w:r>
          </w:p>
        </w:tc>
        <w:tc>
          <w:tcPr>
            <w:tcW w:w="1560" w:type="dxa"/>
          </w:tcPr>
          <w:p w14:paraId="607077CB" w14:textId="77777777" w:rsidR="000234BB" w:rsidRPr="00132C43" w:rsidRDefault="000234BB" w:rsidP="00725808">
            <w:pPr>
              <w:pStyle w:val="SmallStandard"/>
            </w:pPr>
            <w:r>
              <w:t>secondTerminal</w:t>
            </w:r>
          </w:p>
        </w:tc>
        <w:tc>
          <w:tcPr>
            <w:tcW w:w="708" w:type="dxa"/>
          </w:tcPr>
          <w:p w14:paraId="55B09B09" w14:textId="77777777" w:rsidR="000234BB" w:rsidRPr="00D331EF" w:rsidRDefault="000234BB" w:rsidP="00725808">
            <w:pPr>
              <w:pStyle w:val="SmallStandard"/>
            </w:pPr>
            <w:r w:rsidRPr="00D01517">
              <w:t>1</w:t>
            </w:r>
          </w:p>
        </w:tc>
        <w:tc>
          <w:tcPr>
            <w:tcW w:w="567" w:type="dxa"/>
          </w:tcPr>
          <w:p w14:paraId="73387E82" w14:textId="77777777" w:rsidR="000234BB" w:rsidRPr="00D331EF" w:rsidRDefault="000234BB" w:rsidP="00725808">
            <w:pPr>
              <w:pStyle w:val="SmallStandard"/>
            </w:pPr>
            <w:r>
              <w:t>N</w:t>
            </w:r>
          </w:p>
        </w:tc>
        <w:tc>
          <w:tcPr>
            <w:tcW w:w="3969" w:type="dxa"/>
          </w:tcPr>
          <w:p w14:paraId="595A440D" w14:textId="77777777" w:rsidR="000234BB" w:rsidRPr="00266E64" w:rsidRDefault="000234BB" w:rsidP="00725808">
            <w:pPr>
              <w:jc w:val="left"/>
              <w:rPr>
                <w:lang w:val="en-GB"/>
              </w:rPr>
            </w:pPr>
            <w:r w:rsidRPr="00266E64">
              <w:rPr>
                <w:sz w:val="16"/>
                <w:szCs w:val="16"/>
                <w:lang w:val="en-GB"/>
              </w:rPr>
              <w:t>References the second terminal of the TerminalPairing (first and second does not imply any specific order).</w:t>
            </w:r>
          </w:p>
        </w:tc>
      </w:tr>
      <w:tr w:rsidR="000234BB" w:rsidRPr="00266E64" w14:paraId="5A78A597" w14:textId="77777777" w:rsidTr="00725808">
        <w:tc>
          <w:tcPr>
            <w:tcW w:w="1588" w:type="dxa"/>
          </w:tcPr>
          <w:p w14:paraId="2AB85C28" w14:textId="77777777" w:rsidR="000234BB" w:rsidRPr="00634625" w:rsidRDefault="000234BB" w:rsidP="00725808">
            <w:pPr>
              <w:pStyle w:val="SmallStandard"/>
            </w:pPr>
            <w:r>
              <w:t>DocumentVersion</w:t>
            </w:r>
          </w:p>
        </w:tc>
        <w:tc>
          <w:tcPr>
            <w:tcW w:w="708" w:type="dxa"/>
          </w:tcPr>
          <w:p w14:paraId="7DB43DC6" w14:textId="77777777" w:rsidR="000234BB" w:rsidRPr="00D331EF" w:rsidRDefault="000234BB" w:rsidP="00725808">
            <w:pPr>
              <w:pStyle w:val="SmallStandard"/>
            </w:pPr>
            <w:r w:rsidRPr="00D01517">
              <w:t>0..*</w:t>
            </w:r>
          </w:p>
        </w:tc>
        <w:tc>
          <w:tcPr>
            <w:tcW w:w="1560" w:type="dxa"/>
          </w:tcPr>
          <w:p w14:paraId="06B2CD91" w14:textId="77777777" w:rsidR="000234BB" w:rsidRPr="00132C43" w:rsidRDefault="000234BB" w:rsidP="00725808">
            <w:pPr>
              <w:pStyle w:val="SmallStandard"/>
            </w:pPr>
            <w:r>
              <w:t>referencedPart</w:t>
            </w:r>
          </w:p>
        </w:tc>
        <w:tc>
          <w:tcPr>
            <w:tcW w:w="708" w:type="dxa"/>
          </w:tcPr>
          <w:p w14:paraId="1484F83D" w14:textId="77777777" w:rsidR="000234BB" w:rsidRPr="00D331EF" w:rsidRDefault="000234BB" w:rsidP="00725808">
            <w:pPr>
              <w:pStyle w:val="SmallStandard"/>
            </w:pPr>
            <w:r w:rsidRPr="00D01517">
              <w:t>0..*</w:t>
            </w:r>
          </w:p>
        </w:tc>
        <w:tc>
          <w:tcPr>
            <w:tcW w:w="567" w:type="dxa"/>
          </w:tcPr>
          <w:p w14:paraId="4C33F75A" w14:textId="77777777" w:rsidR="000234BB" w:rsidRPr="00D331EF" w:rsidRDefault="000234BB" w:rsidP="00725808">
            <w:pPr>
              <w:pStyle w:val="SmallStandard"/>
            </w:pPr>
            <w:r>
              <w:t>N</w:t>
            </w:r>
          </w:p>
        </w:tc>
        <w:tc>
          <w:tcPr>
            <w:tcW w:w="3969" w:type="dxa"/>
          </w:tcPr>
          <w:p w14:paraId="00A52492" w14:textId="77777777" w:rsidR="000234BB" w:rsidRDefault="000234BB" w:rsidP="00725808">
            <w:pPr>
              <w:pStyle w:val="SmallStandard"/>
            </w:pPr>
            <w:r w:rsidRPr="00491287">
              <w:t xml:space="preserve">The association is an informative link which PartVersions are described by the DocumentVersion. </w:t>
            </w:r>
          </w:p>
        </w:tc>
      </w:tr>
      <w:tr w:rsidR="000234BB" w:rsidRPr="00266E64" w14:paraId="32706B37" w14:textId="77777777" w:rsidTr="00725808">
        <w:tc>
          <w:tcPr>
            <w:tcW w:w="1588" w:type="dxa"/>
          </w:tcPr>
          <w:p w14:paraId="617586AB" w14:textId="77777777" w:rsidR="000234BB" w:rsidRPr="00634625" w:rsidRDefault="000234BB" w:rsidP="00725808">
            <w:pPr>
              <w:pStyle w:val="SmallStandard"/>
            </w:pPr>
            <w:r>
              <w:t>SheetOrChapter</w:t>
            </w:r>
          </w:p>
        </w:tc>
        <w:tc>
          <w:tcPr>
            <w:tcW w:w="708" w:type="dxa"/>
          </w:tcPr>
          <w:p w14:paraId="74BC3A3D" w14:textId="77777777" w:rsidR="000234BB" w:rsidRPr="00D331EF" w:rsidRDefault="000234BB" w:rsidP="00725808">
            <w:pPr>
              <w:pStyle w:val="SmallStandard"/>
            </w:pPr>
            <w:r w:rsidRPr="00D01517">
              <w:t>0..*</w:t>
            </w:r>
          </w:p>
        </w:tc>
        <w:tc>
          <w:tcPr>
            <w:tcW w:w="1560" w:type="dxa"/>
          </w:tcPr>
          <w:p w14:paraId="74133A7B" w14:textId="77777777" w:rsidR="000234BB" w:rsidRPr="00132C43" w:rsidRDefault="000234BB" w:rsidP="00725808">
            <w:pPr>
              <w:pStyle w:val="SmallStandard"/>
            </w:pPr>
            <w:r>
              <w:t>referencedPart</w:t>
            </w:r>
          </w:p>
        </w:tc>
        <w:tc>
          <w:tcPr>
            <w:tcW w:w="708" w:type="dxa"/>
          </w:tcPr>
          <w:p w14:paraId="20B7787F" w14:textId="77777777" w:rsidR="000234BB" w:rsidRPr="00D331EF" w:rsidRDefault="000234BB" w:rsidP="00725808">
            <w:pPr>
              <w:pStyle w:val="SmallStandard"/>
            </w:pPr>
            <w:r w:rsidRPr="00D01517">
              <w:t>0..*</w:t>
            </w:r>
          </w:p>
        </w:tc>
        <w:tc>
          <w:tcPr>
            <w:tcW w:w="567" w:type="dxa"/>
          </w:tcPr>
          <w:p w14:paraId="399664B2" w14:textId="77777777" w:rsidR="000234BB" w:rsidRPr="00D331EF" w:rsidRDefault="000234BB" w:rsidP="00725808">
            <w:pPr>
              <w:pStyle w:val="SmallStandard"/>
            </w:pPr>
            <w:r>
              <w:t>N</w:t>
            </w:r>
          </w:p>
        </w:tc>
        <w:tc>
          <w:tcPr>
            <w:tcW w:w="3969" w:type="dxa"/>
          </w:tcPr>
          <w:p w14:paraId="59A1E238" w14:textId="77777777" w:rsidR="000234BB" w:rsidRDefault="000234BB" w:rsidP="00725808">
            <w:pPr>
              <w:pStyle w:val="SmallStandard"/>
            </w:pPr>
            <w:r w:rsidRPr="00491287">
              <w:t xml:space="preserve">The association is an informative link which PartVersions are described by the SheetOrChapter. </w:t>
            </w:r>
          </w:p>
        </w:tc>
      </w:tr>
      <w:tr w:rsidR="000234BB" w:rsidRPr="00CC6307" w14:paraId="2880C601" w14:textId="77777777" w:rsidTr="00725808">
        <w:tc>
          <w:tcPr>
            <w:tcW w:w="1588" w:type="dxa"/>
          </w:tcPr>
          <w:p w14:paraId="1DCDF3E6" w14:textId="77777777" w:rsidR="000234BB" w:rsidRPr="00634625" w:rsidRDefault="000234BB" w:rsidP="00725808">
            <w:pPr>
              <w:pStyle w:val="SmallStandard"/>
            </w:pPr>
            <w:r>
              <w:t>Mapping</w:t>
            </w:r>
          </w:p>
        </w:tc>
        <w:tc>
          <w:tcPr>
            <w:tcW w:w="708" w:type="dxa"/>
          </w:tcPr>
          <w:p w14:paraId="01128D02" w14:textId="77777777" w:rsidR="000234BB" w:rsidRPr="00D331EF" w:rsidRDefault="000234BB" w:rsidP="00725808">
            <w:pPr>
              <w:pStyle w:val="SmallStandard"/>
            </w:pPr>
            <w:r w:rsidRPr="00D01517">
              <w:t>0..*</w:t>
            </w:r>
          </w:p>
        </w:tc>
        <w:tc>
          <w:tcPr>
            <w:tcW w:w="1560" w:type="dxa"/>
          </w:tcPr>
          <w:p w14:paraId="3FB84005" w14:textId="77777777" w:rsidR="000234BB" w:rsidRPr="00132C43" w:rsidRDefault="000234BB" w:rsidP="00725808">
            <w:pPr>
              <w:pStyle w:val="SmallStandard"/>
            </w:pPr>
            <w:r>
              <w:t>A</w:t>
            </w:r>
          </w:p>
        </w:tc>
        <w:tc>
          <w:tcPr>
            <w:tcW w:w="708" w:type="dxa"/>
          </w:tcPr>
          <w:p w14:paraId="1A7CE5CC" w14:textId="77777777" w:rsidR="000234BB" w:rsidRPr="00D331EF" w:rsidRDefault="000234BB" w:rsidP="00725808">
            <w:pPr>
              <w:pStyle w:val="SmallStandard"/>
            </w:pPr>
            <w:r w:rsidRPr="00D01517">
              <w:t>1</w:t>
            </w:r>
          </w:p>
        </w:tc>
        <w:tc>
          <w:tcPr>
            <w:tcW w:w="567" w:type="dxa"/>
          </w:tcPr>
          <w:p w14:paraId="44888A37" w14:textId="77777777" w:rsidR="000234BB" w:rsidRPr="00D331EF" w:rsidRDefault="000234BB" w:rsidP="00725808">
            <w:pPr>
              <w:pStyle w:val="SmallStandard"/>
            </w:pPr>
            <w:r>
              <w:t>N</w:t>
            </w:r>
          </w:p>
        </w:tc>
        <w:tc>
          <w:tcPr>
            <w:tcW w:w="3969" w:type="dxa"/>
          </w:tcPr>
          <w:p w14:paraId="452B4848" w14:textId="77777777" w:rsidR="000234BB" w:rsidRDefault="000234BB" w:rsidP="00725808"/>
        </w:tc>
      </w:tr>
      <w:tr w:rsidR="000234BB" w:rsidRPr="00CC6307" w14:paraId="56FBB80C" w14:textId="77777777" w:rsidTr="00725808">
        <w:tc>
          <w:tcPr>
            <w:tcW w:w="1588" w:type="dxa"/>
          </w:tcPr>
          <w:p w14:paraId="6F38D1A7" w14:textId="77777777" w:rsidR="000234BB" w:rsidRPr="00634625" w:rsidRDefault="000234BB" w:rsidP="00725808">
            <w:pPr>
              <w:pStyle w:val="SmallStandard"/>
            </w:pPr>
            <w:r>
              <w:t>PartSubstitutionSpecification</w:t>
            </w:r>
          </w:p>
        </w:tc>
        <w:tc>
          <w:tcPr>
            <w:tcW w:w="708" w:type="dxa"/>
          </w:tcPr>
          <w:p w14:paraId="71CFE3D5" w14:textId="77777777" w:rsidR="000234BB" w:rsidRDefault="000234BB" w:rsidP="00725808"/>
        </w:tc>
        <w:tc>
          <w:tcPr>
            <w:tcW w:w="1560" w:type="dxa"/>
          </w:tcPr>
          <w:p w14:paraId="4F645F6F" w14:textId="77777777" w:rsidR="000234BB" w:rsidRPr="00132C43" w:rsidRDefault="000234BB" w:rsidP="00725808">
            <w:pPr>
              <w:pStyle w:val="SmallStandard"/>
            </w:pPr>
            <w:r>
              <w:t>alternativePartVersions</w:t>
            </w:r>
          </w:p>
        </w:tc>
        <w:tc>
          <w:tcPr>
            <w:tcW w:w="708" w:type="dxa"/>
          </w:tcPr>
          <w:p w14:paraId="58AE054E" w14:textId="77777777" w:rsidR="000234BB" w:rsidRPr="00D331EF" w:rsidRDefault="000234BB" w:rsidP="00725808">
            <w:pPr>
              <w:pStyle w:val="SmallStandard"/>
            </w:pPr>
            <w:r w:rsidRPr="00D01517">
              <w:t>0..*</w:t>
            </w:r>
          </w:p>
        </w:tc>
        <w:tc>
          <w:tcPr>
            <w:tcW w:w="567" w:type="dxa"/>
          </w:tcPr>
          <w:p w14:paraId="270E7554" w14:textId="77777777" w:rsidR="000234BB" w:rsidRPr="00D331EF" w:rsidRDefault="000234BB" w:rsidP="00725808">
            <w:pPr>
              <w:pStyle w:val="SmallStandard"/>
            </w:pPr>
            <w:r>
              <w:t>N</w:t>
            </w:r>
          </w:p>
        </w:tc>
        <w:tc>
          <w:tcPr>
            <w:tcW w:w="3969" w:type="dxa"/>
          </w:tcPr>
          <w:p w14:paraId="70B7D1E2" w14:textId="77777777" w:rsidR="000234BB" w:rsidRDefault="000234BB" w:rsidP="00725808"/>
        </w:tc>
      </w:tr>
      <w:tr w:rsidR="000234BB" w:rsidRPr="00266E64" w14:paraId="70C1D3DF" w14:textId="77777777" w:rsidTr="00725808">
        <w:tc>
          <w:tcPr>
            <w:tcW w:w="1588" w:type="dxa"/>
          </w:tcPr>
          <w:p w14:paraId="11D08266" w14:textId="77777777" w:rsidR="000234BB" w:rsidRPr="00634625" w:rsidRDefault="000234BB" w:rsidP="00725808">
            <w:pPr>
              <w:pStyle w:val="SmallStandard"/>
            </w:pPr>
            <w:r>
              <w:t>UsageConstraintSpecification</w:t>
            </w:r>
          </w:p>
        </w:tc>
        <w:tc>
          <w:tcPr>
            <w:tcW w:w="708" w:type="dxa"/>
          </w:tcPr>
          <w:p w14:paraId="072734F6" w14:textId="77777777" w:rsidR="000234BB" w:rsidRPr="00D331EF" w:rsidRDefault="000234BB" w:rsidP="00725808">
            <w:pPr>
              <w:pStyle w:val="SmallStandard"/>
            </w:pPr>
            <w:r w:rsidRPr="00D01517">
              <w:t>0..*</w:t>
            </w:r>
          </w:p>
        </w:tc>
        <w:tc>
          <w:tcPr>
            <w:tcW w:w="1560" w:type="dxa"/>
          </w:tcPr>
          <w:p w14:paraId="062773CC" w14:textId="77777777" w:rsidR="000234BB" w:rsidRPr="00132C43" w:rsidRDefault="000234BB" w:rsidP="00725808">
            <w:pPr>
              <w:pStyle w:val="SmallStandard"/>
            </w:pPr>
            <w:r>
              <w:t>constrainedParts</w:t>
            </w:r>
          </w:p>
        </w:tc>
        <w:tc>
          <w:tcPr>
            <w:tcW w:w="708" w:type="dxa"/>
          </w:tcPr>
          <w:p w14:paraId="329215F4" w14:textId="77777777" w:rsidR="000234BB" w:rsidRPr="00D331EF" w:rsidRDefault="000234BB" w:rsidP="00725808">
            <w:pPr>
              <w:pStyle w:val="SmallStandard"/>
            </w:pPr>
            <w:r w:rsidRPr="00D01517">
              <w:t>0..*</w:t>
            </w:r>
          </w:p>
        </w:tc>
        <w:tc>
          <w:tcPr>
            <w:tcW w:w="567" w:type="dxa"/>
          </w:tcPr>
          <w:p w14:paraId="2960F800" w14:textId="77777777" w:rsidR="000234BB" w:rsidRPr="00D331EF" w:rsidRDefault="000234BB" w:rsidP="00725808">
            <w:pPr>
              <w:pStyle w:val="SmallStandard"/>
            </w:pPr>
            <w:r>
              <w:t>N</w:t>
            </w:r>
          </w:p>
        </w:tc>
        <w:tc>
          <w:tcPr>
            <w:tcW w:w="3969" w:type="dxa"/>
          </w:tcPr>
          <w:p w14:paraId="0816E0FC"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PartVersions</w:t>
            </w:r>
            <w:r w:rsidRPr="00266E64">
              <w:rPr>
                <w:sz w:val="16"/>
                <w:szCs w:val="16"/>
                <w:lang w:val="en-GB"/>
              </w:rPr>
              <w:t xml:space="preserve"> to which this </w:t>
            </w:r>
            <w:r w:rsidRPr="00266E64">
              <w:rPr>
                <w:i/>
                <w:iCs/>
                <w:sz w:val="16"/>
                <w:szCs w:val="16"/>
                <w:lang w:val="en-GB"/>
              </w:rPr>
              <w:t>UsageConstraintSpecification</w:t>
            </w:r>
            <w:r w:rsidRPr="00266E64">
              <w:rPr>
                <w:sz w:val="16"/>
                <w:szCs w:val="16"/>
                <w:lang w:val="en-GB"/>
              </w:rPr>
              <w:t xml:space="preserve"> applies.</w:t>
            </w:r>
          </w:p>
        </w:tc>
      </w:tr>
      <w:tr w:rsidR="000234BB" w:rsidRPr="00CC6307" w14:paraId="087E566D" w14:textId="77777777" w:rsidTr="00725808">
        <w:tc>
          <w:tcPr>
            <w:tcW w:w="1588" w:type="dxa"/>
          </w:tcPr>
          <w:p w14:paraId="56EA1848" w14:textId="77777777" w:rsidR="000234BB" w:rsidRPr="00634625" w:rsidRDefault="000234BB" w:rsidP="00725808">
            <w:pPr>
              <w:pStyle w:val="SmallStandard"/>
            </w:pPr>
            <w:r>
              <w:t>Mapping</w:t>
            </w:r>
          </w:p>
        </w:tc>
        <w:tc>
          <w:tcPr>
            <w:tcW w:w="708" w:type="dxa"/>
          </w:tcPr>
          <w:p w14:paraId="6DB26F2D" w14:textId="77777777" w:rsidR="000234BB" w:rsidRPr="00D331EF" w:rsidRDefault="000234BB" w:rsidP="00725808">
            <w:pPr>
              <w:pStyle w:val="SmallStandard"/>
            </w:pPr>
            <w:r w:rsidRPr="00D01517">
              <w:t>0..*</w:t>
            </w:r>
          </w:p>
        </w:tc>
        <w:tc>
          <w:tcPr>
            <w:tcW w:w="1560" w:type="dxa"/>
          </w:tcPr>
          <w:p w14:paraId="715FF633" w14:textId="77777777" w:rsidR="000234BB" w:rsidRPr="00132C43" w:rsidRDefault="000234BB" w:rsidP="00725808">
            <w:pPr>
              <w:pStyle w:val="SmallStandard"/>
            </w:pPr>
            <w:r>
              <w:t>B</w:t>
            </w:r>
          </w:p>
        </w:tc>
        <w:tc>
          <w:tcPr>
            <w:tcW w:w="708" w:type="dxa"/>
          </w:tcPr>
          <w:p w14:paraId="0974EF41" w14:textId="77777777" w:rsidR="000234BB" w:rsidRPr="00D331EF" w:rsidRDefault="000234BB" w:rsidP="00725808">
            <w:pPr>
              <w:pStyle w:val="SmallStandard"/>
            </w:pPr>
            <w:r w:rsidRPr="00D01517">
              <w:t>1</w:t>
            </w:r>
          </w:p>
        </w:tc>
        <w:tc>
          <w:tcPr>
            <w:tcW w:w="567" w:type="dxa"/>
          </w:tcPr>
          <w:p w14:paraId="660B334E" w14:textId="77777777" w:rsidR="000234BB" w:rsidRPr="00D331EF" w:rsidRDefault="000234BB" w:rsidP="00725808">
            <w:pPr>
              <w:pStyle w:val="SmallStandard"/>
            </w:pPr>
            <w:r>
              <w:t>N</w:t>
            </w:r>
          </w:p>
        </w:tc>
        <w:tc>
          <w:tcPr>
            <w:tcW w:w="3969" w:type="dxa"/>
          </w:tcPr>
          <w:p w14:paraId="56BC14FF" w14:textId="77777777" w:rsidR="000234BB" w:rsidRDefault="000234BB" w:rsidP="00725808"/>
        </w:tc>
      </w:tr>
      <w:tr w:rsidR="000234BB" w:rsidRPr="00266E64" w14:paraId="759728C8" w14:textId="77777777" w:rsidTr="00725808">
        <w:tc>
          <w:tcPr>
            <w:tcW w:w="1588" w:type="dxa"/>
          </w:tcPr>
          <w:p w14:paraId="71C65AA1" w14:textId="77777777" w:rsidR="000234BB" w:rsidRPr="00634625" w:rsidRDefault="000234BB" w:rsidP="00725808">
            <w:pPr>
              <w:pStyle w:val="SmallStandard"/>
            </w:pPr>
            <w:r>
              <w:lastRenderedPageBreak/>
              <w:t>TerminalPairing</w:t>
            </w:r>
          </w:p>
        </w:tc>
        <w:tc>
          <w:tcPr>
            <w:tcW w:w="708" w:type="dxa"/>
          </w:tcPr>
          <w:p w14:paraId="618FB3D2" w14:textId="77777777" w:rsidR="000234BB" w:rsidRPr="00D331EF" w:rsidRDefault="000234BB" w:rsidP="00725808">
            <w:pPr>
              <w:pStyle w:val="SmallStandard"/>
            </w:pPr>
            <w:r w:rsidRPr="00D01517">
              <w:t>0..*</w:t>
            </w:r>
          </w:p>
        </w:tc>
        <w:tc>
          <w:tcPr>
            <w:tcW w:w="1560" w:type="dxa"/>
          </w:tcPr>
          <w:p w14:paraId="60F25754" w14:textId="77777777" w:rsidR="000234BB" w:rsidRPr="00132C43" w:rsidRDefault="000234BB" w:rsidP="00725808">
            <w:pPr>
              <w:pStyle w:val="SmallStandard"/>
            </w:pPr>
            <w:r>
              <w:t>firstTerminal</w:t>
            </w:r>
          </w:p>
        </w:tc>
        <w:tc>
          <w:tcPr>
            <w:tcW w:w="708" w:type="dxa"/>
          </w:tcPr>
          <w:p w14:paraId="4C0D1BC3" w14:textId="77777777" w:rsidR="000234BB" w:rsidRPr="00D331EF" w:rsidRDefault="000234BB" w:rsidP="00725808">
            <w:pPr>
              <w:pStyle w:val="SmallStandard"/>
            </w:pPr>
            <w:r w:rsidRPr="00D01517">
              <w:t>1</w:t>
            </w:r>
          </w:p>
        </w:tc>
        <w:tc>
          <w:tcPr>
            <w:tcW w:w="567" w:type="dxa"/>
          </w:tcPr>
          <w:p w14:paraId="2DEEF769" w14:textId="77777777" w:rsidR="000234BB" w:rsidRPr="00D331EF" w:rsidRDefault="000234BB" w:rsidP="00725808">
            <w:pPr>
              <w:pStyle w:val="SmallStandard"/>
            </w:pPr>
            <w:r>
              <w:t>N</w:t>
            </w:r>
          </w:p>
        </w:tc>
        <w:tc>
          <w:tcPr>
            <w:tcW w:w="3969" w:type="dxa"/>
          </w:tcPr>
          <w:p w14:paraId="43963C61" w14:textId="77777777" w:rsidR="000234BB" w:rsidRPr="00266E64" w:rsidRDefault="000234BB" w:rsidP="00725808">
            <w:pPr>
              <w:jc w:val="left"/>
              <w:rPr>
                <w:lang w:val="en-GB"/>
              </w:rPr>
            </w:pPr>
            <w:r w:rsidRPr="00266E64">
              <w:rPr>
                <w:sz w:val="16"/>
                <w:szCs w:val="16"/>
                <w:lang w:val="en-GB"/>
              </w:rPr>
              <w:t>References the first terminal of the TerminalPairing.</w:t>
            </w:r>
          </w:p>
        </w:tc>
      </w:tr>
      <w:tr w:rsidR="000234BB" w:rsidRPr="00266E64" w14:paraId="5485FE51" w14:textId="77777777" w:rsidTr="00725808">
        <w:tc>
          <w:tcPr>
            <w:tcW w:w="1588" w:type="dxa"/>
          </w:tcPr>
          <w:p w14:paraId="43046ECD" w14:textId="77777777" w:rsidR="000234BB" w:rsidRPr="00634625" w:rsidRDefault="000234BB" w:rsidP="00725808">
            <w:pPr>
              <w:pStyle w:val="SmallStandard"/>
            </w:pPr>
            <w:r>
              <w:t>PartOccurrence</w:t>
            </w:r>
          </w:p>
        </w:tc>
        <w:tc>
          <w:tcPr>
            <w:tcW w:w="708" w:type="dxa"/>
          </w:tcPr>
          <w:p w14:paraId="1C1B88EA" w14:textId="77777777" w:rsidR="000234BB" w:rsidRPr="00D331EF" w:rsidRDefault="000234BB" w:rsidP="00725808">
            <w:pPr>
              <w:pStyle w:val="SmallStandard"/>
            </w:pPr>
            <w:r w:rsidRPr="00D01517">
              <w:t>0..*</w:t>
            </w:r>
          </w:p>
        </w:tc>
        <w:tc>
          <w:tcPr>
            <w:tcW w:w="1560" w:type="dxa"/>
          </w:tcPr>
          <w:p w14:paraId="676035B3" w14:textId="77777777" w:rsidR="000234BB" w:rsidRPr="00132C43" w:rsidRDefault="000234BB" w:rsidP="00725808">
            <w:pPr>
              <w:pStyle w:val="SmallStandard"/>
            </w:pPr>
            <w:r>
              <w:t>part</w:t>
            </w:r>
          </w:p>
        </w:tc>
        <w:tc>
          <w:tcPr>
            <w:tcW w:w="708" w:type="dxa"/>
          </w:tcPr>
          <w:p w14:paraId="70F8F2CF" w14:textId="77777777" w:rsidR="000234BB" w:rsidRPr="00D331EF" w:rsidRDefault="000234BB" w:rsidP="00725808">
            <w:pPr>
              <w:pStyle w:val="SmallStandard"/>
            </w:pPr>
            <w:r w:rsidRPr="00D01517">
              <w:t>0..1</w:t>
            </w:r>
          </w:p>
        </w:tc>
        <w:tc>
          <w:tcPr>
            <w:tcW w:w="567" w:type="dxa"/>
          </w:tcPr>
          <w:p w14:paraId="1987E6CA" w14:textId="77777777" w:rsidR="000234BB" w:rsidRPr="00D331EF" w:rsidRDefault="000234BB" w:rsidP="00725808">
            <w:pPr>
              <w:pStyle w:val="SmallStandard"/>
            </w:pPr>
            <w:r>
              <w:t>N</w:t>
            </w:r>
          </w:p>
        </w:tc>
        <w:tc>
          <w:tcPr>
            <w:tcW w:w="3969" w:type="dxa"/>
          </w:tcPr>
          <w:p w14:paraId="0DAD82F7" w14:textId="77777777" w:rsidR="000234BB" w:rsidRPr="00266E64" w:rsidRDefault="000234BB" w:rsidP="00725808">
            <w:pPr>
              <w:jc w:val="left"/>
              <w:rPr>
                <w:lang w:val="en-GB"/>
              </w:rPr>
            </w:pPr>
            <w:r w:rsidRPr="00266E64">
              <w:rPr>
                <w:sz w:val="16"/>
                <w:szCs w:val="16"/>
                <w:lang w:val="en-GB"/>
              </w:rPr>
              <w:t>References the PartVersion that is instantiated by this PartOccurrence.</w:t>
            </w:r>
          </w:p>
        </w:tc>
      </w:tr>
      <w:tr w:rsidR="000234BB" w:rsidRPr="00266E64" w14:paraId="0E5B1CC0" w14:textId="77777777" w:rsidTr="00725808">
        <w:tc>
          <w:tcPr>
            <w:tcW w:w="1588" w:type="dxa"/>
          </w:tcPr>
          <w:p w14:paraId="337A594B" w14:textId="77777777" w:rsidR="000234BB" w:rsidRPr="00634625" w:rsidRDefault="000234BB" w:rsidP="00725808">
            <w:pPr>
              <w:pStyle w:val="SmallStandard"/>
            </w:pPr>
            <w:r>
              <w:t>PartOrUsageRelatedSpecification</w:t>
            </w:r>
          </w:p>
        </w:tc>
        <w:tc>
          <w:tcPr>
            <w:tcW w:w="708" w:type="dxa"/>
          </w:tcPr>
          <w:p w14:paraId="77C0735A" w14:textId="77777777" w:rsidR="000234BB" w:rsidRPr="00D331EF" w:rsidRDefault="000234BB" w:rsidP="00725808">
            <w:pPr>
              <w:pStyle w:val="SmallStandard"/>
            </w:pPr>
            <w:r w:rsidRPr="00D01517">
              <w:t>0..*</w:t>
            </w:r>
          </w:p>
        </w:tc>
        <w:tc>
          <w:tcPr>
            <w:tcW w:w="1560" w:type="dxa"/>
          </w:tcPr>
          <w:p w14:paraId="2D162D1F" w14:textId="77777777" w:rsidR="000234BB" w:rsidRPr="00132C43" w:rsidRDefault="000234BB" w:rsidP="00725808">
            <w:pPr>
              <w:pStyle w:val="SmallStandard"/>
            </w:pPr>
            <w:r>
              <w:t>describedPart</w:t>
            </w:r>
          </w:p>
        </w:tc>
        <w:tc>
          <w:tcPr>
            <w:tcW w:w="708" w:type="dxa"/>
          </w:tcPr>
          <w:p w14:paraId="46CDC79E" w14:textId="77777777" w:rsidR="000234BB" w:rsidRPr="00D331EF" w:rsidRDefault="000234BB" w:rsidP="00725808">
            <w:pPr>
              <w:pStyle w:val="SmallStandard"/>
            </w:pPr>
            <w:r w:rsidRPr="00D01517">
              <w:t>0..*</w:t>
            </w:r>
          </w:p>
        </w:tc>
        <w:tc>
          <w:tcPr>
            <w:tcW w:w="567" w:type="dxa"/>
          </w:tcPr>
          <w:p w14:paraId="5F6FCB91" w14:textId="77777777" w:rsidR="000234BB" w:rsidRPr="00D331EF" w:rsidRDefault="000234BB" w:rsidP="00725808">
            <w:pPr>
              <w:pStyle w:val="SmallStandard"/>
            </w:pPr>
            <w:r>
              <w:t>N</w:t>
            </w:r>
          </w:p>
        </w:tc>
        <w:tc>
          <w:tcPr>
            <w:tcW w:w="3969" w:type="dxa"/>
          </w:tcPr>
          <w:p w14:paraId="5EE16B57" w14:textId="77777777" w:rsidR="000234BB" w:rsidRDefault="000234BB" w:rsidP="00725808">
            <w:pPr>
              <w:pStyle w:val="SmallStandard"/>
            </w:pPr>
            <w:r w:rsidRPr="00491287">
              <w:t>References the PartVersion(s) to which the information defined in this specification applies.</w:t>
            </w:r>
          </w:p>
          <w:p w14:paraId="08DFD781" w14:textId="77777777" w:rsidR="000234BB" w:rsidRDefault="000234BB" w:rsidP="00725808">
            <w:pPr>
              <w:pStyle w:val="SmallStandard"/>
            </w:pPr>
            <w:r w:rsidRPr="00491287">
              <w:t>Example: If the PartOrUsageRelatedSpecification is a GeneralTechnicalPartSpecifcation and it defines that the color is "green" then all PartVersion referenced by this association are "green".</w:t>
            </w:r>
          </w:p>
        </w:tc>
      </w:tr>
      <w:tr w:rsidR="000234BB" w:rsidRPr="00266E64" w14:paraId="74743B0C" w14:textId="77777777" w:rsidTr="00725808">
        <w:tc>
          <w:tcPr>
            <w:tcW w:w="1588" w:type="dxa"/>
          </w:tcPr>
          <w:p w14:paraId="586A9DA8" w14:textId="77777777" w:rsidR="000234BB" w:rsidRPr="00634625" w:rsidRDefault="000234BB" w:rsidP="00725808">
            <w:pPr>
              <w:pStyle w:val="SmallStandard"/>
            </w:pPr>
            <w:r>
              <w:t>PartRelation</w:t>
            </w:r>
          </w:p>
        </w:tc>
        <w:tc>
          <w:tcPr>
            <w:tcW w:w="708" w:type="dxa"/>
          </w:tcPr>
          <w:p w14:paraId="0D2F20CF" w14:textId="77777777" w:rsidR="000234BB" w:rsidRPr="00D331EF" w:rsidRDefault="000234BB" w:rsidP="00725808">
            <w:pPr>
              <w:pStyle w:val="SmallStandard"/>
            </w:pPr>
            <w:r w:rsidRPr="00D01517">
              <w:t>0..*</w:t>
            </w:r>
          </w:p>
        </w:tc>
        <w:tc>
          <w:tcPr>
            <w:tcW w:w="1560" w:type="dxa"/>
          </w:tcPr>
          <w:p w14:paraId="640A5274" w14:textId="77777777" w:rsidR="000234BB" w:rsidRPr="00132C43" w:rsidRDefault="000234BB" w:rsidP="00725808">
            <w:pPr>
              <w:pStyle w:val="SmallStandard"/>
            </w:pPr>
            <w:r>
              <w:t>accessoryPart</w:t>
            </w:r>
          </w:p>
        </w:tc>
        <w:tc>
          <w:tcPr>
            <w:tcW w:w="708" w:type="dxa"/>
          </w:tcPr>
          <w:p w14:paraId="7B0A2140" w14:textId="77777777" w:rsidR="000234BB" w:rsidRPr="00D331EF" w:rsidRDefault="000234BB" w:rsidP="00725808">
            <w:pPr>
              <w:pStyle w:val="SmallStandard"/>
            </w:pPr>
            <w:r w:rsidRPr="00D01517">
              <w:t>1..*</w:t>
            </w:r>
          </w:p>
        </w:tc>
        <w:tc>
          <w:tcPr>
            <w:tcW w:w="567" w:type="dxa"/>
          </w:tcPr>
          <w:p w14:paraId="4EAA90C8" w14:textId="77777777" w:rsidR="000234BB" w:rsidRPr="00D331EF" w:rsidRDefault="000234BB" w:rsidP="00725808">
            <w:pPr>
              <w:pStyle w:val="SmallStandard"/>
            </w:pPr>
            <w:r>
              <w:t>N</w:t>
            </w:r>
          </w:p>
        </w:tc>
        <w:tc>
          <w:tcPr>
            <w:tcW w:w="3969" w:type="dxa"/>
          </w:tcPr>
          <w:p w14:paraId="00811E4E" w14:textId="77777777" w:rsidR="000234BB" w:rsidRDefault="000234BB" w:rsidP="00725808">
            <w:pPr>
              <w:pStyle w:val="SmallStandard"/>
            </w:pPr>
            <w:r w:rsidRPr="00491287">
              <w:t xml:space="preserve">References the PartVersions that are related by the PartRelation. </w:t>
            </w:r>
          </w:p>
        </w:tc>
      </w:tr>
    </w:tbl>
    <w:p w14:paraId="2A0A3BB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0" w:name="_e6936f3c0fdc50c9886b0b451a5e84bd"/>
      <w:r>
        <w:rPr>
          <w:lang w:val="en-GB"/>
        </w:rPr>
        <w:t>RoutableElement</w:t>
      </w:r>
      <w:bookmarkEnd w:id="1250"/>
    </w:p>
    <w:p w14:paraId="65A1A056" w14:textId="77777777" w:rsidR="000234BB" w:rsidRPr="00266E64" w:rsidRDefault="000234BB" w:rsidP="000234BB">
      <w:pPr>
        <w:rPr>
          <w:lang w:val="en-GB"/>
        </w:rPr>
      </w:pPr>
      <w:r w:rsidRPr="00266E64">
        <w:rPr>
          <w:sz w:val="18"/>
          <w:szCs w:val="18"/>
          <w:lang w:val="en-GB"/>
        </w:rPr>
        <w:t>A RoutableElement is an element that can be routed, which mean it is possible to assign it to a Path in the Topology.</w:t>
      </w:r>
    </w:p>
    <w:p w14:paraId="049100A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CA1C552" w14:textId="77777777" w:rsidTr="00725808">
        <w:tc>
          <w:tcPr>
            <w:tcW w:w="2013" w:type="dxa"/>
            <w:tcMar>
              <w:top w:w="28" w:type="dxa"/>
              <w:left w:w="28" w:type="dxa"/>
              <w:bottom w:w="28" w:type="dxa"/>
              <w:right w:w="28" w:type="dxa"/>
            </w:tcMar>
          </w:tcPr>
          <w:p w14:paraId="49D3A2D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1C1D6D" w14:textId="7BEFE8CD"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4908F868" w14:textId="77777777" w:rsidTr="00725808">
        <w:tc>
          <w:tcPr>
            <w:tcW w:w="2013" w:type="dxa"/>
            <w:tcMar>
              <w:top w:w="28" w:type="dxa"/>
              <w:left w:w="28" w:type="dxa"/>
              <w:bottom w:w="28" w:type="dxa"/>
              <w:right w:w="28" w:type="dxa"/>
            </w:tcMar>
          </w:tcPr>
          <w:p w14:paraId="151BDC1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D83227" w14:textId="77777777" w:rsidR="000234BB" w:rsidRDefault="000234BB" w:rsidP="00725808"/>
        </w:tc>
      </w:tr>
      <w:tr w:rsidR="000234BB" w:rsidRPr="008359F5" w14:paraId="7EDBD47C" w14:textId="77777777" w:rsidTr="00725808">
        <w:tc>
          <w:tcPr>
            <w:tcW w:w="2013" w:type="dxa"/>
            <w:tcMar>
              <w:top w:w="28" w:type="dxa"/>
              <w:left w:w="28" w:type="dxa"/>
              <w:bottom w:w="28" w:type="dxa"/>
              <w:right w:w="28" w:type="dxa"/>
            </w:tcMar>
          </w:tcPr>
          <w:p w14:paraId="782E796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F38902" w14:textId="77777777" w:rsidR="000234BB" w:rsidRPr="000437C1" w:rsidRDefault="000234BB" w:rsidP="00725808">
            <w:pPr>
              <w:pStyle w:val="SmallStandard"/>
            </w:pPr>
            <w:r>
              <w:t>true</w:t>
            </w:r>
          </w:p>
        </w:tc>
      </w:tr>
    </w:tbl>
    <w:p w14:paraId="5273932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911A777" w14:textId="77777777" w:rsidTr="00725808">
        <w:tc>
          <w:tcPr>
            <w:tcW w:w="2296" w:type="dxa"/>
            <w:gridSpan w:val="2"/>
          </w:tcPr>
          <w:p w14:paraId="36E2288C"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D3A5EB9"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350AD35" w14:textId="77777777" w:rsidR="000234BB" w:rsidRDefault="000234BB" w:rsidP="00725808">
            <w:pPr>
              <w:jc w:val="center"/>
              <w:rPr>
                <w:b/>
                <w:sz w:val="16"/>
                <w:szCs w:val="16"/>
                <w:lang w:val="en-GB"/>
              </w:rPr>
            </w:pPr>
            <w:r>
              <w:rPr>
                <w:b/>
                <w:sz w:val="16"/>
                <w:szCs w:val="16"/>
                <w:lang w:val="en-GB"/>
              </w:rPr>
              <w:t>General</w:t>
            </w:r>
          </w:p>
        </w:tc>
      </w:tr>
      <w:tr w:rsidR="000234BB" w:rsidRPr="00720F6F" w14:paraId="3FC770EA" w14:textId="77777777" w:rsidTr="00725808">
        <w:tc>
          <w:tcPr>
            <w:tcW w:w="1588" w:type="dxa"/>
          </w:tcPr>
          <w:p w14:paraId="25525893" w14:textId="77777777" w:rsidR="000234BB" w:rsidRDefault="000234BB" w:rsidP="00725808">
            <w:pPr>
              <w:rPr>
                <w:b/>
                <w:sz w:val="16"/>
                <w:szCs w:val="16"/>
                <w:lang w:val="en-GB"/>
              </w:rPr>
            </w:pPr>
            <w:r>
              <w:rPr>
                <w:b/>
                <w:sz w:val="16"/>
                <w:szCs w:val="16"/>
                <w:lang w:val="en-GB"/>
              </w:rPr>
              <w:t>Type</w:t>
            </w:r>
          </w:p>
        </w:tc>
        <w:tc>
          <w:tcPr>
            <w:tcW w:w="708" w:type="dxa"/>
          </w:tcPr>
          <w:p w14:paraId="631CB8CC" w14:textId="77777777" w:rsidR="000234BB" w:rsidRDefault="000234BB" w:rsidP="00725808">
            <w:pPr>
              <w:rPr>
                <w:b/>
                <w:sz w:val="16"/>
                <w:szCs w:val="16"/>
                <w:lang w:val="en-GB"/>
              </w:rPr>
            </w:pPr>
            <w:r>
              <w:rPr>
                <w:b/>
                <w:sz w:val="16"/>
                <w:szCs w:val="16"/>
                <w:lang w:val="en-GB"/>
              </w:rPr>
              <w:t>Mult</w:t>
            </w:r>
          </w:p>
        </w:tc>
        <w:tc>
          <w:tcPr>
            <w:tcW w:w="1560" w:type="dxa"/>
          </w:tcPr>
          <w:p w14:paraId="5FEA4931" w14:textId="77777777" w:rsidR="000234BB" w:rsidRDefault="000234BB" w:rsidP="00725808">
            <w:pPr>
              <w:rPr>
                <w:b/>
                <w:sz w:val="16"/>
                <w:szCs w:val="16"/>
                <w:lang w:val="en-GB"/>
              </w:rPr>
            </w:pPr>
            <w:r>
              <w:rPr>
                <w:b/>
                <w:sz w:val="16"/>
                <w:szCs w:val="16"/>
                <w:lang w:val="en-GB"/>
              </w:rPr>
              <w:t>Role</w:t>
            </w:r>
          </w:p>
        </w:tc>
        <w:tc>
          <w:tcPr>
            <w:tcW w:w="708" w:type="dxa"/>
          </w:tcPr>
          <w:p w14:paraId="3A06C9E6" w14:textId="77777777" w:rsidR="000234BB" w:rsidRDefault="000234BB" w:rsidP="00725808">
            <w:pPr>
              <w:rPr>
                <w:b/>
                <w:sz w:val="16"/>
                <w:szCs w:val="16"/>
                <w:lang w:val="en-GB"/>
              </w:rPr>
            </w:pPr>
            <w:r>
              <w:rPr>
                <w:b/>
                <w:sz w:val="16"/>
                <w:szCs w:val="16"/>
                <w:lang w:val="en-GB"/>
              </w:rPr>
              <w:t>Mult</w:t>
            </w:r>
          </w:p>
        </w:tc>
        <w:tc>
          <w:tcPr>
            <w:tcW w:w="567" w:type="dxa"/>
          </w:tcPr>
          <w:p w14:paraId="317C420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6FD558B" w14:textId="77777777" w:rsidR="000234BB" w:rsidRPr="008359F5" w:rsidRDefault="000234BB" w:rsidP="00725808">
            <w:pPr>
              <w:rPr>
                <w:b/>
                <w:sz w:val="16"/>
                <w:szCs w:val="16"/>
                <w:lang w:val="en-GB"/>
              </w:rPr>
            </w:pPr>
            <w:r>
              <w:rPr>
                <w:b/>
                <w:sz w:val="16"/>
                <w:szCs w:val="16"/>
                <w:lang w:val="en-GB"/>
              </w:rPr>
              <w:t>Comment</w:t>
            </w:r>
          </w:p>
        </w:tc>
      </w:tr>
      <w:tr w:rsidR="000234BB" w:rsidRPr="00266E64" w14:paraId="058D44FB" w14:textId="77777777" w:rsidTr="00725808">
        <w:tc>
          <w:tcPr>
            <w:tcW w:w="1588" w:type="dxa"/>
          </w:tcPr>
          <w:p w14:paraId="61439C6B" w14:textId="77777777" w:rsidR="000234BB" w:rsidRPr="00634625" w:rsidRDefault="000234BB" w:rsidP="00725808">
            <w:pPr>
              <w:pStyle w:val="SmallStandard"/>
            </w:pPr>
            <w:r>
              <w:t>Routing</w:t>
            </w:r>
          </w:p>
        </w:tc>
        <w:tc>
          <w:tcPr>
            <w:tcW w:w="708" w:type="dxa"/>
          </w:tcPr>
          <w:p w14:paraId="79D4A5C9" w14:textId="77777777" w:rsidR="000234BB" w:rsidRPr="00D331EF" w:rsidRDefault="000234BB" w:rsidP="00725808">
            <w:pPr>
              <w:pStyle w:val="SmallStandard"/>
            </w:pPr>
            <w:r w:rsidRPr="00D01517">
              <w:t>0..*</w:t>
            </w:r>
          </w:p>
        </w:tc>
        <w:tc>
          <w:tcPr>
            <w:tcW w:w="1560" w:type="dxa"/>
          </w:tcPr>
          <w:p w14:paraId="6DE905F4" w14:textId="77777777" w:rsidR="000234BB" w:rsidRPr="00132C43" w:rsidRDefault="000234BB" w:rsidP="00725808">
            <w:pPr>
              <w:pStyle w:val="SmallStandard"/>
            </w:pPr>
            <w:r>
              <w:t>routedElement</w:t>
            </w:r>
          </w:p>
        </w:tc>
        <w:tc>
          <w:tcPr>
            <w:tcW w:w="708" w:type="dxa"/>
          </w:tcPr>
          <w:p w14:paraId="1F965E40" w14:textId="77777777" w:rsidR="000234BB" w:rsidRPr="00D331EF" w:rsidRDefault="000234BB" w:rsidP="00725808">
            <w:pPr>
              <w:pStyle w:val="SmallStandard"/>
            </w:pPr>
            <w:r w:rsidRPr="00D01517">
              <w:t>1</w:t>
            </w:r>
          </w:p>
        </w:tc>
        <w:tc>
          <w:tcPr>
            <w:tcW w:w="567" w:type="dxa"/>
          </w:tcPr>
          <w:p w14:paraId="66AA736C" w14:textId="77777777" w:rsidR="000234BB" w:rsidRPr="00D331EF" w:rsidRDefault="000234BB" w:rsidP="00725808">
            <w:pPr>
              <w:pStyle w:val="SmallStandard"/>
            </w:pPr>
            <w:r>
              <w:t>N</w:t>
            </w:r>
          </w:p>
        </w:tc>
        <w:tc>
          <w:tcPr>
            <w:tcW w:w="3969" w:type="dxa"/>
          </w:tcPr>
          <w:p w14:paraId="341ADC96" w14:textId="77777777" w:rsidR="000234BB" w:rsidRDefault="000234BB" w:rsidP="00725808">
            <w:pPr>
              <w:pStyle w:val="SmallStandard"/>
            </w:pPr>
            <w:r w:rsidRPr="00491287">
              <w:t xml:space="preserve">Specifies the Element that is routed. </w:t>
            </w:r>
          </w:p>
        </w:tc>
      </w:tr>
    </w:tbl>
    <w:p w14:paraId="179C068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1" w:name="_032e5aaa96aef59dc46d536d056b05d4"/>
      <w:r>
        <w:rPr>
          <w:lang w:val="en-GB"/>
        </w:rPr>
        <w:t>SheetOrChapter</w:t>
      </w:r>
      <w:bookmarkEnd w:id="1251"/>
    </w:p>
    <w:p w14:paraId="57B375D5" w14:textId="77777777" w:rsidR="000234BB" w:rsidRDefault="000234BB" w:rsidP="000234BB">
      <w:r w:rsidRPr="00266E64">
        <w:rPr>
          <w:sz w:val="18"/>
          <w:szCs w:val="18"/>
          <w:lang w:val="en-GB"/>
        </w:rPr>
        <w:t xml:space="preserve">Documents can be structured into sheets or chapters. Since it is possible, that one document describes a couple of parts it is necessary to be able to specify which sheet or chapter contains the description of which part. </w:t>
      </w:r>
      <w:r>
        <w:rPr>
          <w:sz w:val="18"/>
          <w:szCs w:val="18"/>
        </w:rPr>
        <w:t>(see KBLFRM-308)</w:t>
      </w:r>
    </w:p>
    <w:p w14:paraId="1ABC51D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212EA1F" w14:textId="77777777" w:rsidTr="00725808">
        <w:tc>
          <w:tcPr>
            <w:tcW w:w="2013" w:type="dxa"/>
            <w:tcMar>
              <w:top w:w="28" w:type="dxa"/>
              <w:left w:w="28" w:type="dxa"/>
              <w:bottom w:w="28" w:type="dxa"/>
              <w:right w:w="28" w:type="dxa"/>
            </w:tcMar>
          </w:tcPr>
          <w:p w14:paraId="459C2FF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3E923E6" w14:textId="3DC2FEBA"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61F17B65" w14:textId="77777777" w:rsidTr="00725808">
        <w:tc>
          <w:tcPr>
            <w:tcW w:w="2013" w:type="dxa"/>
            <w:tcMar>
              <w:top w:w="28" w:type="dxa"/>
              <w:left w:w="28" w:type="dxa"/>
              <w:bottom w:w="28" w:type="dxa"/>
              <w:right w:w="28" w:type="dxa"/>
            </w:tcMar>
          </w:tcPr>
          <w:p w14:paraId="5AAC909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349980" w14:textId="77777777" w:rsidR="000234BB" w:rsidRDefault="000234BB" w:rsidP="00725808"/>
        </w:tc>
      </w:tr>
      <w:tr w:rsidR="000234BB" w:rsidRPr="008359F5" w14:paraId="6F7C5A72" w14:textId="77777777" w:rsidTr="00725808">
        <w:tc>
          <w:tcPr>
            <w:tcW w:w="2013" w:type="dxa"/>
            <w:tcMar>
              <w:top w:w="28" w:type="dxa"/>
              <w:left w:w="28" w:type="dxa"/>
              <w:bottom w:w="28" w:type="dxa"/>
              <w:right w:w="28" w:type="dxa"/>
            </w:tcMar>
          </w:tcPr>
          <w:p w14:paraId="0817BED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201F0B7" w14:textId="77777777" w:rsidR="000234BB" w:rsidRPr="000437C1" w:rsidRDefault="000234BB" w:rsidP="00725808">
            <w:pPr>
              <w:pStyle w:val="SmallStandard"/>
            </w:pPr>
            <w:r>
              <w:t>false</w:t>
            </w:r>
          </w:p>
        </w:tc>
      </w:tr>
    </w:tbl>
    <w:p w14:paraId="10A6A99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2D1AB89" w14:textId="77777777" w:rsidTr="00725808">
        <w:tc>
          <w:tcPr>
            <w:tcW w:w="2013" w:type="dxa"/>
            <w:tcMar>
              <w:top w:w="28" w:type="dxa"/>
              <w:left w:w="28" w:type="dxa"/>
              <w:bottom w:w="28" w:type="dxa"/>
              <w:right w:w="28" w:type="dxa"/>
            </w:tcMar>
          </w:tcPr>
          <w:p w14:paraId="64C41E1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2C2CF8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9FC42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A351E22"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589F5221" w14:textId="77777777" w:rsidTr="00725808">
        <w:tc>
          <w:tcPr>
            <w:tcW w:w="2013" w:type="dxa"/>
            <w:tcMar>
              <w:top w:w="28" w:type="dxa"/>
              <w:left w:w="28" w:type="dxa"/>
              <w:bottom w:w="28" w:type="dxa"/>
              <w:right w:w="28" w:type="dxa"/>
            </w:tcMar>
          </w:tcPr>
          <w:p w14:paraId="30AE6E8D"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2ED3F183"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3E503B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3CC1DC8" w14:textId="77777777" w:rsidR="000234BB" w:rsidRPr="00266E64" w:rsidRDefault="000234BB" w:rsidP="00725808">
            <w:pPr>
              <w:jc w:val="left"/>
              <w:rPr>
                <w:lang w:val="en-GB"/>
              </w:rPr>
            </w:pPr>
            <w:r w:rsidRPr="00266E64">
              <w:rPr>
                <w:sz w:val="16"/>
                <w:szCs w:val="16"/>
                <w:lang w:val="en-GB"/>
              </w:rPr>
              <w:t>The identification of the sheet or chapter within the document. This value must be distinct within the context of a document.</w:t>
            </w:r>
          </w:p>
        </w:tc>
      </w:tr>
      <w:tr w:rsidR="000234BB" w:rsidRPr="00266E64" w14:paraId="057B2226" w14:textId="77777777" w:rsidTr="00725808">
        <w:tc>
          <w:tcPr>
            <w:tcW w:w="2013" w:type="dxa"/>
            <w:tcMar>
              <w:top w:w="28" w:type="dxa"/>
              <w:left w:w="28" w:type="dxa"/>
              <w:bottom w:w="28" w:type="dxa"/>
              <w:right w:w="28" w:type="dxa"/>
            </w:tcMar>
          </w:tcPr>
          <w:p w14:paraId="731E98F9" w14:textId="77777777" w:rsidR="000234BB" w:rsidRPr="00620BBE" w:rsidRDefault="000234BB" w:rsidP="00725808">
            <w:pPr>
              <w:pStyle w:val="SmallStandard"/>
            </w:pPr>
            <w:r w:rsidRPr="00620BBE">
              <w:t>sheetNumber</w:t>
            </w:r>
          </w:p>
        </w:tc>
        <w:tc>
          <w:tcPr>
            <w:tcW w:w="1559" w:type="dxa"/>
            <w:tcMar>
              <w:top w:w="28" w:type="dxa"/>
              <w:left w:w="28" w:type="dxa"/>
              <w:bottom w:w="28" w:type="dxa"/>
              <w:right w:w="28" w:type="dxa"/>
            </w:tcMar>
          </w:tcPr>
          <w:p w14:paraId="77DF7241"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22F13B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314F154" w14:textId="77777777" w:rsidR="000234BB" w:rsidRPr="00266E64" w:rsidRDefault="000234BB" w:rsidP="00725808">
            <w:pPr>
              <w:jc w:val="left"/>
              <w:rPr>
                <w:lang w:val="en-GB"/>
              </w:rPr>
            </w:pPr>
            <w:r w:rsidRPr="00266E64">
              <w:rPr>
                <w:sz w:val="16"/>
                <w:szCs w:val="16"/>
                <w:lang w:val="en-GB"/>
              </w:rPr>
              <w:t>The sheetNumber is the major identifier of a SheetOrChapter. The format is user defined and respectively company specific. This field has to be used if a SheetOrChapter has its own "DocumentNumber".</w:t>
            </w:r>
          </w:p>
        </w:tc>
      </w:tr>
      <w:tr w:rsidR="000234BB" w:rsidRPr="00266E64" w14:paraId="7A85580C" w14:textId="77777777" w:rsidTr="00725808">
        <w:tc>
          <w:tcPr>
            <w:tcW w:w="2013" w:type="dxa"/>
            <w:tcMar>
              <w:top w:w="28" w:type="dxa"/>
              <w:left w:w="28" w:type="dxa"/>
              <w:bottom w:w="28" w:type="dxa"/>
              <w:right w:w="28" w:type="dxa"/>
            </w:tcMar>
          </w:tcPr>
          <w:p w14:paraId="5FD9BE61" w14:textId="77777777" w:rsidR="000234BB" w:rsidRPr="00620BBE" w:rsidRDefault="000234BB" w:rsidP="00725808">
            <w:pPr>
              <w:pStyle w:val="SmallStandard"/>
            </w:pPr>
            <w:r w:rsidRPr="00620BBE">
              <w:t>sheetVersion</w:t>
            </w:r>
          </w:p>
        </w:tc>
        <w:tc>
          <w:tcPr>
            <w:tcW w:w="1559" w:type="dxa"/>
            <w:tcMar>
              <w:top w:w="28" w:type="dxa"/>
              <w:left w:w="28" w:type="dxa"/>
              <w:bottom w:w="28" w:type="dxa"/>
              <w:right w:w="28" w:type="dxa"/>
            </w:tcMar>
          </w:tcPr>
          <w:p w14:paraId="3F698061"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D6EEDB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3A27593" w14:textId="77777777" w:rsidR="000234BB" w:rsidRPr="00266E64" w:rsidRDefault="000234BB" w:rsidP="00725808">
            <w:pPr>
              <w:jc w:val="left"/>
              <w:rPr>
                <w:lang w:val="en-GB"/>
              </w:rPr>
            </w:pPr>
            <w:r w:rsidRPr="00266E64">
              <w:rPr>
                <w:sz w:val="16"/>
                <w:szCs w:val="16"/>
                <w:lang w:val="en-GB"/>
              </w:rPr>
              <w:t>The sheetVersion specifies the version index of a sheet (see also sheetNumber)</w:t>
            </w:r>
          </w:p>
        </w:tc>
      </w:tr>
      <w:tr w:rsidR="000234BB" w:rsidRPr="00266E64" w14:paraId="536C4546" w14:textId="77777777" w:rsidTr="00725808">
        <w:tc>
          <w:tcPr>
            <w:tcW w:w="2013" w:type="dxa"/>
            <w:tcMar>
              <w:top w:w="28" w:type="dxa"/>
              <w:left w:w="28" w:type="dxa"/>
              <w:bottom w:w="28" w:type="dxa"/>
              <w:right w:w="28" w:type="dxa"/>
            </w:tcMar>
          </w:tcPr>
          <w:p w14:paraId="688FC7C8" w14:textId="77777777" w:rsidR="000234BB" w:rsidRPr="00620BBE" w:rsidRDefault="000234BB" w:rsidP="00725808">
            <w:pPr>
              <w:pStyle w:val="SmallStandard"/>
            </w:pPr>
            <w:r w:rsidRPr="00620BBE">
              <w:lastRenderedPageBreak/>
              <w:t>description</w:t>
            </w:r>
          </w:p>
        </w:tc>
        <w:tc>
          <w:tcPr>
            <w:tcW w:w="1559" w:type="dxa"/>
            <w:tcMar>
              <w:top w:w="28" w:type="dxa"/>
              <w:left w:w="28" w:type="dxa"/>
              <w:bottom w:w="28" w:type="dxa"/>
              <w:right w:w="28" w:type="dxa"/>
            </w:tcMar>
          </w:tcPr>
          <w:p w14:paraId="6EF03492"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101DBAFB"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F9ADF10" w14:textId="77777777" w:rsidR="000234BB" w:rsidRPr="00266E64" w:rsidRDefault="000234BB" w:rsidP="00725808">
            <w:pPr>
              <w:jc w:val="left"/>
              <w:rPr>
                <w:lang w:val="en-GB"/>
              </w:rPr>
            </w:pPr>
            <w:r w:rsidRPr="00266E64">
              <w:rPr>
                <w:sz w:val="16"/>
                <w:szCs w:val="16"/>
                <w:lang w:val="en-GB"/>
              </w:rPr>
              <w:t>Room for additional, human readable information about the SheetOrChapter.</w:t>
            </w:r>
          </w:p>
        </w:tc>
      </w:tr>
      <w:tr w:rsidR="000234BB" w:rsidRPr="00266E64" w14:paraId="34057356" w14:textId="77777777" w:rsidTr="00725808">
        <w:tc>
          <w:tcPr>
            <w:tcW w:w="2013" w:type="dxa"/>
            <w:tcMar>
              <w:top w:w="28" w:type="dxa"/>
              <w:left w:w="28" w:type="dxa"/>
              <w:bottom w:w="28" w:type="dxa"/>
              <w:right w:w="28" w:type="dxa"/>
            </w:tcMar>
          </w:tcPr>
          <w:p w14:paraId="7BAA6DCF" w14:textId="77777777" w:rsidR="000234BB" w:rsidRPr="00620BBE" w:rsidRDefault="000234BB" w:rsidP="00725808">
            <w:pPr>
              <w:pStyle w:val="SmallStandard"/>
            </w:pPr>
            <w:r w:rsidRPr="00620BBE">
              <w:t>sheetFormat</w:t>
            </w:r>
          </w:p>
        </w:tc>
        <w:tc>
          <w:tcPr>
            <w:tcW w:w="1559" w:type="dxa"/>
            <w:tcMar>
              <w:top w:w="28" w:type="dxa"/>
              <w:left w:w="28" w:type="dxa"/>
              <w:bottom w:w="28" w:type="dxa"/>
              <w:right w:w="28" w:type="dxa"/>
            </w:tcMar>
          </w:tcPr>
          <w:p w14:paraId="5443A72B"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270F7F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2E55BF5" w14:textId="77777777" w:rsidR="000234BB" w:rsidRPr="00266E64" w:rsidRDefault="000234BB" w:rsidP="00725808">
            <w:pPr>
              <w:jc w:val="left"/>
              <w:rPr>
                <w:lang w:val="en-GB"/>
              </w:rPr>
            </w:pPr>
            <w:r w:rsidRPr="00266E64">
              <w:rPr>
                <w:sz w:val="16"/>
                <w:szCs w:val="16"/>
                <w:lang w:val="en-GB"/>
              </w:rPr>
              <w:t>Defines the format (e.g. size) of the SheetOrChapter.</w:t>
            </w:r>
          </w:p>
        </w:tc>
      </w:tr>
    </w:tbl>
    <w:p w14:paraId="50267FF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C035FBF" w14:textId="77777777" w:rsidTr="00725808">
        <w:tc>
          <w:tcPr>
            <w:tcW w:w="3856" w:type="dxa"/>
            <w:gridSpan w:val="3"/>
          </w:tcPr>
          <w:p w14:paraId="7007E96A" w14:textId="77777777" w:rsidR="000234BB" w:rsidRDefault="000234BB" w:rsidP="00725808">
            <w:pPr>
              <w:jc w:val="center"/>
              <w:rPr>
                <w:b/>
                <w:sz w:val="16"/>
                <w:szCs w:val="16"/>
                <w:lang w:val="en-GB"/>
              </w:rPr>
            </w:pPr>
            <w:r>
              <w:rPr>
                <w:b/>
                <w:sz w:val="16"/>
                <w:szCs w:val="16"/>
                <w:lang w:val="en-GB"/>
              </w:rPr>
              <w:t>Other End</w:t>
            </w:r>
          </w:p>
        </w:tc>
        <w:tc>
          <w:tcPr>
            <w:tcW w:w="708" w:type="dxa"/>
          </w:tcPr>
          <w:p w14:paraId="7A927AAB"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078F95D" w14:textId="77777777" w:rsidR="000234BB" w:rsidRDefault="000234BB" w:rsidP="00725808">
            <w:pPr>
              <w:jc w:val="center"/>
              <w:rPr>
                <w:b/>
                <w:sz w:val="16"/>
                <w:szCs w:val="16"/>
                <w:lang w:val="en-GB"/>
              </w:rPr>
            </w:pPr>
            <w:r>
              <w:rPr>
                <w:b/>
                <w:sz w:val="16"/>
                <w:szCs w:val="16"/>
                <w:lang w:val="en-GB"/>
              </w:rPr>
              <w:t>General</w:t>
            </w:r>
          </w:p>
        </w:tc>
      </w:tr>
      <w:tr w:rsidR="000234BB" w:rsidRPr="00720F6F" w14:paraId="3630E0F3" w14:textId="77777777" w:rsidTr="00725808">
        <w:tc>
          <w:tcPr>
            <w:tcW w:w="1573" w:type="dxa"/>
          </w:tcPr>
          <w:p w14:paraId="487CD8A2" w14:textId="77777777" w:rsidR="000234BB" w:rsidRDefault="000234BB" w:rsidP="00725808">
            <w:pPr>
              <w:rPr>
                <w:b/>
                <w:sz w:val="16"/>
                <w:szCs w:val="16"/>
                <w:lang w:val="en-GB"/>
              </w:rPr>
            </w:pPr>
            <w:r>
              <w:rPr>
                <w:b/>
                <w:sz w:val="16"/>
                <w:szCs w:val="16"/>
                <w:lang w:val="en-GB"/>
              </w:rPr>
              <w:t>Type</w:t>
            </w:r>
          </w:p>
        </w:tc>
        <w:tc>
          <w:tcPr>
            <w:tcW w:w="1574" w:type="dxa"/>
          </w:tcPr>
          <w:p w14:paraId="788FAC2B" w14:textId="77777777" w:rsidR="000234BB" w:rsidRDefault="000234BB" w:rsidP="00725808">
            <w:pPr>
              <w:rPr>
                <w:b/>
                <w:sz w:val="16"/>
                <w:szCs w:val="16"/>
                <w:lang w:val="en-GB"/>
              </w:rPr>
            </w:pPr>
            <w:r>
              <w:rPr>
                <w:b/>
                <w:sz w:val="16"/>
                <w:szCs w:val="16"/>
                <w:lang w:val="en-GB"/>
              </w:rPr>
              <w:t>Role</w:t>
            </w:r>
          </w:p>
        </w:tc>
        <w:tc>
          <w:tcPr>
            <w:tcW w:w="708" w:type="dxa"/>
          </w:tcPr>
          <w:p w14:paraId="3ACCEE59" w14:textId="77777777" w:rsidR="000234BB" w:rsidRDefault="000234BB" w:rsidP="00725808">
            <w:pPr>
              <w:rPr>
                <w:b/>
                <w:sz w:val="16"/>
                <w:szCs w:val="16"/>
                <w:lang w:val="en-GB"/>
              </w:rPr>
            </w:pPr>
            <w:r>
              <w:rPr>
                <w:b/>
                <w:sz w:val="16"/>
                <w:szCs w:val="16"/>
                <w:lang w:val="en-GB"/>
              </w:rPr>
              <w:t>Mult</w:t>
            </w:r>
          </w:p>
        </w:tc>
        <w:tc>
          <w:tcPr>
            <w:tcW w:w="709" w:type="dxa"/>
          </w:tcPr>
          <w:p w14:paraId="62E0A891" w14:textId="77777777" w:rsidR="000234BB" w:rsidRDefault="000234BB" w:rsidP="00725808">
            <w:pPr>
              <w:rPr>
                <w:b/>
                <w:sz w:val="16"/>
                <w:szCs w:val="16"/>
                <w:lang w:val="en-GB"/>
              </w:rPr>
            </w:pPr>
            <w:r>
              <w:rPr>
                <w:b/>
                <w:sz w:val="16"/>
                <w:szCs w:val="16"/>
                <w:lang w:val="en-GB"/>
              </w:rPr>
              <w:t>Mult</w:t>
            </w:r>
          </w:p>
        </w:tc>
        <w:tc>
          <w:tcPr>
            <w:tcW w:w="567" w:type="dxa"/>
          </w:tcPr>
          <w:p w14:paraId="5FAFB38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286BDEB" w14:textId="77777777" w:rsidR="000234BB" w:rsidRPr="008359F5" w:rsidRDefault="000234BB" w:rsidP="00725808">
            <w:pPr>
              <w:rPr>
                <w:b/>
                <w:sz w:val="16"/>
                <w:szCs w:val="16"/>
                <w:lang w:val="en-GB"/>
              </w:rPr>
            </w:pPr>
            <w:r>
              <w:rPr>
                <w:b/>
                <w:sz w:val="16"/>
                <w:szCs w:val="16"/>
                <w:lang w:val="en-GB"/>
              </w:rPr>
              <w:t>Comment</w:t>
            </w:r>
          </w:p>
        </w:tc>
      </w:tr>
      <w:tr w:rsidR="000234BB" w:rsidRPr="00266E64" w14:paraId="2D0E5715" w14:textId="77777777" w:rsidTr="00725808">
        <w:tc>
          <w:tcPr>
            <w:tcW w:w="1573" w:type="dxa"/>
          </w:tcPr>
          <w:p w14:paraId="0C32986E" w14:textId="77777777" w:rsidR="000234BB" w:rsidRPr="00634625" w:rsidRDefault="000234BB" w:rsidP="00725808">
            <w:pPr>
              <w:pStyle w:val="SmallStandard"/>
            </w:pPr>
            <w:r>
              <w:t>Specification</w:t>
            </w:r>
          </w:p>
        </w:tc>
        <w:tc>
          <w:tcPr>
            <w:tcW w:w="1574" w:type="dxa"/>
          </w:tcPr>
          <w:p w14:paraId="0C0E78C0" w14:textId="77777777" w:rsidR="000234BB" w:rsidRPr="00132C43" w:rsidRDefault="000234BB" w:rsidP="00725808">
            <w:pPr>
              <w:pStyle w:val="SmallStandard"/>
            </w:pPr>
            <w:r>
              <w:t>specification</w:t>
            </w:r>
          </w:p>
        </w:tc>
        <w:tc>
          <w:tcPr>
            <w:tcW w:w="708" w:type="dxa"/>
          </w:tcPr>
          <w:p w14:paraId="223B077D" w14:textId="77777777" w:rsidR="000234BB" w:rsidRPr="00D331EF" w:rsidRDefault="000234BB" w:rsidP="00725808">
            <w:pPr>
              <w:pStyle w:val="SmallStandard"/>
            </w:pPr>
            <w:r w:rsidRPr="00574783">
              <w:t>0..*</w:t>
            </w:r>
          </w:p>
        </w:tc>
        <w:tc>
          <w:tcPr>
            <w:tcW w:w="709" w:type="dxa"/>
          </w:tcPr>
          <w:p w14:paraId="4D9B008E" w14:textId="77777777" w:rsidR="000234BB" w:rsidRPr="00D331EF" w:rsidRDefault="000234BB" w:rsidP="00725808">
            <w:pPr>
              <w:pStyle w:val="SmallStandard"/>
            </w:pPr>
            <w:r w:rsidRPr="00207506">
              <w:t>0..1</w:t>
            </w:r>
          </w:p>
        </w:tc>
        <w:tc>
          <w:tcPr>
            <w:tcW w:w="567" w:type="dxa"/>
          </w:tcPr>
          <w:p w14:paraId="4E711FA0" w14:textId="77777777" w:rsidR="000234BB" w:rsidRDefault="000234BB" w:rsidP="00725808">
            <w:pPr>
              <w:pStyle w:val="SmallStandard"/>
            </w:pPr>
            <w:r>
              <w:t>Y</w:t>
            </w:r>
          </w:p>
        </w:tc>
        <w:tc>
          <w:tcPr>
            <w:tcW w:w="3969" w:type="dxa"/>
          </w:tcPr>
          <w:p w14:paraId="64D7275F" w14:textId="77777777" w:rsidR="000234BB" w:rsidRDefault="000234BB" w:rsidP="00725808">
            <w:pPr>
              <w:pStyle w:val="SmallStandard"/>
            </w:pPr>
            <w:r w:rsidRPr="00491287">
              <w:t xml:space="preserve">Specifies the Specifications contained in the SheetOrChapter. All structured, technical information in the VEC is described by such Specifications. </w:t>
            </w:r>
          </w:p>
        </w:tc>
      </w:tr>
      <w:tr w:rsidR="000234BB" w:rsidRPr="00266E64" w14:paraId="1108337E" w14:textId="77777777" w:rsidTr="00725808">
        <w:tc>
          <w:tcPr>
            <w:tcW w:w="1573" w:type="dxa"/>
          </w:tcPr>
          <w:p w14:paraId="1A2F85DE" w14:textId="77777777" w:rsidR="000234BB" w:rsidRPr="00634625" w:rsidRDefault="000234BB" w:rsidP="00725808">
            <w:pPr>
              <w:pStyle w:val="SmallStandard"/>
            </w:pPr>
            <w:r>
              <w:t>PartVersion</w:t>
            </w:r>
          </w:p>
        </w:tc>
        <w:tc>
          <w:tcPr>
            <w:tcW w:w="1574" w:type="dxa"/>
          </w:tcPr>
          <w:p w14:paraId="2C2F42D5" w14:textId="77777777" w:rsidR="000234BB" w:rsidRPr="00132C43" w:rsidRDefault="000234BB" w:rsidP="00725808">
            <w:pPr>
              <w:pStyle w:val="SmallStandard"/>
            </w:pPr>
            <w:r>
              <w:t>referencedPart</w:t>
            </w:r>
          </w:p>
        </w:tc>
        <w:tc>
          <w:tcPr>
            <w:tcW w:w="708" w:type="dxa"/>
          </w:tcPr>
          <w:p w14:paraId="2C23AD29" w14:textId="77777777" w:rsidR="000234BB" w:rsidRPr="00D331EF" w:rsidRDefault="000234BB" w:rsidP="00725808">
            <w:pPr>
              <w:pStyle w:val="SmallStandard"/>
            </w:pPr>
            <w:r w:rsidRPr="00574783">
              <w:t>0..*</w:t>
            </w:r>
          </w:p>
        </w:tc>
        <w:tc>
          <w:tcPr>
            <w:tcW w:w="709" w:type="dxa"/>
          </w:tcPr>
          <w:p w14:paraId="6FB6D82E" w14:textId="77777777" w:rsidR="000234BB" w:rsidRPr="00D331EF" w:rsidRDefault="000234BB" w:rsidP="00725808">
            <w:pPr>
              <w:pStyle w:val="SmallStandard"/>
            </w:pPr>
            <w:r w:rsidRPr="00207506">
              <w:t>0..*</w:t>
            </w:r>
          </w:p>
        </w:tc>
        <w:tc>
          <w:tcPr>
            <w:tcW w:w="567" w:type="dxa"/>
          </w:tcPr>
          <w:p w14:paraId="54905831" w14:textId="77777777" w:rsidR="000234BB" w:rsidRPr="00D331EF" w:rsidRDefault="000234BB" w:rsidP="00725808">
            <w:pPr>
              <w:pStyle w:val="SmallStandard"/>
            </w:pPr>
            <w:r>
              <w:t>N</w:t>
            </w:r>
          </w:p>
        </w:tc>
        <w:tc>
          <w:tcPr>
            <w:tcW w:w="3969" w:type="dxa"/>
          </w:tcPr>
          <w:p w14:paraId="409436D4" w14:textId="77777777" w:rsidR="000234BB" w:rsidRDefault="000234BB" w:rsidP="00725808">
            <w:pPr>
              <w:pStyle w:val="SmallStandard"/>
            </w:pPr>
            <w:r w:rsidRPr="00491287">
              <w:t xml:space="preserve">The association is an informative link which PartVersions are described by the SheetOrChapter. </w:t>
            </w:r>
          </w:p>
        </w:tc>
      </w:tr>
      <w:tr w:rsidR="000234BB" w:rsidRPr="00266E64" w14:paraId="0707E920" w14:textId="77777777" w:rsidTr="00725808">
        <w:tc>
          <w:tcPr>
            <w:tcW w:w="1573" w:type="dxa"/>
          </w:tcPr>
          <w:p w14:paraId="02AC1F66" w14:textId="77777777" w:rsidR="000234BB" w:rsidRPr="00634625" w:rsidRDefault="000234BB" w:rsidP="00725808">
            <w:pPr>
              <w:pStyle w:val="SmallStandard"/>
            </w:pPr>
            <w:r>
              <w:t>ChangeDescription</w:t>
            </w:r>
          </w:p>
        </w:tc>
        <w:tc>
          <w:tcPr>
            <w:tcW w:w="1574" w:type="dxa"/>
          </w:tcPr>
          <w:p w14:paraId="203D4F7E" w14:textId="77777777" w:rsidR="000234BB" w:rsidRPr="00132C43" w:rsidRDefault="000234BB" w:rsidP="00725808">
            <w:pPr>
              <w:pStyle w:val="SmallStandard"/>
            </w:pPr>
            <w:r>
              <w:t>changeDescription</w:t>
            </w:r>
          </w:p>
        </w:tc>
        <w:tc>
          <w:tcPr>
            <w:tcW w:w="708" w:type="dxa"/>
          </w:tcPr>
          <w:p w14:paraId="6B1F5A88" w14:textId="77777777" w:rsidR="000234BB" w:rsidRPr="00D331EF" w:rsidRDefault="000234BB" w:rsidP="00725808">
            <w:pPr>
              <w:pStyle w:val="SmallStandard"/>
            </w:pPr>
            <w:r w:rsidRPr="00574783">
              <w:t>0..*</w:t>
            </w:r>
          </w:p>
        </w:tc>
        <w:tc>
          <w:tcPr>
            <w:tcW w:w="709" w:type="dxa"/>
          </w:tcPr>
          <w:p w14:paraId="2CE1085F" w14:textId="77777777" w:rsidR="000234BB" w:rsidRPr="00D331EF" w:rsidRDefault="000234BB" w:rsidP="00725808">
            <w:pPr>
              <w:pStyle w:val="SmallStandard"/>
            </w:pPr>
            <w:r w:rsidRPr="00207506">
              <w:t>0..1</w:t>
            </w:r>
          </w:p>
        </w:tc>
        <w:tc>
          <w:tcPr>
            <w:tcW w:w="567" w:type="dxa"/>
          </w:tcPr>
          <w:p w14:paraId="500AECD1" w14:textId="77777777" w:rsidR="000234BB" w:rsidRDefault="000234BB" w:rsidP="00725808">
            <w:pPr>
              <w:pStyle w:val="SmallStandard"/>
            </w:pPr>
            <w:r>
              <w:t>Y</w:t>
            </w:r>
          </w:p>
        </w:tc>
        <w:tc>
          <w:tcPr>
            <w:tcW w:w="3969" w:type="dxa"/>
          </w:tcPr>
          <w:p w14:paraId="4E2BF2A1" w14:textId="77777777" w:rsidR="000234BB" w:rsidRDefault="000234BB" w:rsidP="00725808">
            <w:pPr>
              <w:pStyle w:val="SmallStandard"/>
            </w:pPr>
            <w:r w:rsidRPr="00491287">
              <w:t>Specifies the change history of the SheetOrChapter.</w:t>
            </w:r>
          </w:p>
        </w:tc>
      </w:tr>
    </w:tbl>
    <w:p w14:paraId="558733E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A00C0C8" w14:textId="77777777" w:rsidTr="00725808">
        <w:tc>
          <w:tcPr>
            <w:tcW w:w="2296" w:type="dxa"/>
            <w:gridSpan w:val="2"/>
          </w:tcPr>
          <w:p w14:paraId="3EDF4FD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8065E3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7595AE4" w14:textId="77777777" w:rsidR="000234BB" w:rsidRDefault="000234BB" w:rsidP="00725808">
            <w:pPr>
              <w:jc w:val="center"/>
              <w:rPr>
                <w:b/>
                <w:sz w:val="16"/>
                <w:szCs w:val="16"/>
                <w:lang w:val="en-GB"/>
              </w:rPr>
            </w:pPr>
            <w:r>
              <w:rPr>
                <w:b/>
                <w:sz w:val="16"/>
                <w:szCs w:val="16"/>
                <w:lang w:val="en-GB"/>
              </w:rPr>
              <w:t>General</w:t>
            </w:r>
          </w:p>
        </w:tc>
      </w:tr>
      <w:tr w:rsidR="000234BB" w:rsidRPr="00720F6F" w14:paraId="72221F0D" w14:textId="77777777" w:rsidTr="00725808">
        <w:tc>
          <w:tcPr>
            <w:tcW w:w="1588" w:type="dxa"/>
          </w:tcPr>
          <w:p w14:paraId="19F09E56" w14:textId="77777777" w:rsidR="000234BB" w:rsidRDefault="000234BB" w:rsidP="00725808">
            <w:pPr>
              <w:rPr>
                <w:b/>
                <w:sz w:val="16"/>
                <w:szCs w:val="16"/>
                <w:lang w:val="en-GB"/>
              </w:rPr>
            </w:pPr>
            <w:r>
              <w:rPr>
                <w:b/>
                <w:sz w:val="16"/>
                <w:szCs w:val="16"/>
                <w:lang w:val="en-GB"/>
              </w:rPr>
              <w:t>Type</w:t>
            </w:r>
          </w:p>
        </w:tc>
        <w:tc>
          <w:tcPr>
            <w:tcW w:w="708" w:type="dxa"/>
          </w:tcPr>
          <w:p w14:paraId="3EF70F60" w14:textId="77777777" w:rsidR="000234BB" w:rsidRDefault="000234BB" w:rsidP="00725808">
            <w:pPr>
              <w:rPr>
                <w:b/>
                <w:sz w:val="16"/>
                <w:szCs w:val="16"/>
                <w:lang w:val="en-GB"/>
              </w:rPr>
            </w:pPr>
            <w:r>
              <w:rPr>
                <w:b/>
                <w:sz w:val="16"/>
                <w:szCs w:val="16"/>
                <w:lang w:val="en-GB"/>
              </w:rPr>
              <w:t>Mult</w:t>
            </w:r>
          </w:p>
        </w:tc>
        <w:tc>
          <w:tcPr>
            <w:tcW w:w="1560" w:type="dxa"/>
          </w:tcPr>
          <w:p w14:paraId="2715B051" w14:textId="77777777" w:rsidR="000234BB" w:rsidRDefault="000234BB" w:rsidP="00725808">
            <w:pPr>
              <w:rPr>
                <w:b/>
                <w:sz w:val="16"/>
                <w:szCs w:val="16"/>
                <w:lang w:val="en-GB"/>
              </w:rPr>
            </w:pPr>
            <w:r>
              <w:rPr>
                <w:b/>
                <w:sz w:val="16"/>
                <w:szCs w:val="16"/>
                <w:lang w:val="en-GB"/>
              </w:rPr>
              <w:t>Role</w:t>
            </w:r>
          </w:p>
        </w:tc>
        <w:tc>
          <w:tcPr>
            <w:tcW w:w="708" w:type="dxa"/>
          </w:tcPr>
          <w:p w14:paraId="0619D01F" w14:textId="77777777" w:rsidR="000234BB" w:rsidRDefault="000234BB" w:rsidP="00725808">
            <w:pPr>
              <w:rPr>
                <w:b/>
                <w:sz w:val="16"/>
                <w:szCs w:val="16"/>
                <w:lang w:val="en-GB"/>
              </w:rPr>
            </w:pPr>
            <w:r>
              <w:rPr>
                <w:b/>
                <w:sz w:val="16"/>
                <w:szCs w:val="16"/>
                <w:lang w:val="en-GB"/>
              </w:rPr>
              <w:t>Mult</w:t>
            </w:r>
          </w:p>
        </w:tc>
        <w:tc>
          <w:tcPr>
            <w:tcW w:w="567" w:type="dxa"/>
          </w:tcPr>
          <w:p w14:paraId="2751EDA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D1823CD" w14:textId="77777777" w:rsidR="000234BB" w:rsidRPr="008359F5" w:rsidRDefault="000234BB" w:rsidP="00725808">
            <w:pPr>
              <w:rPr>
                <w:b/>
                <w:sz w:val="16"/>
                <w:szCs w:val="16"/>
                <w:lang w:val="en-GB"/>
              </w:rPr>
            </w:pPr>
            <w:r>
              <w:rPr>
                <w:b/>
                <w:sz w:val="16"/>
                <w:szCs w:val="16"/>
                <w:lang w:val="en-GB"/>
              </w:rPr>
              <w:t>Comment</w:t>
            </w:r>
          </w:p>
        </w:tc>
      </w:tr>
      <w:tr w:rsidR="000234BB" w:rsidRPr="00266E64" w14:paraId="75A36E26" w14:textId="77777777" w:rsidTr="00725808">
        <w:tc>
          <w:tcPr>
            <w:tcW w:w="1588" w:type="dxa"/>
          </w:tcPr>
          <w:p w14:paraId="220E1CAD" w14:textId="77777777" w:rsidR="000234BB" w:rsidRPr="00634625" w:rsidRDefault="000234BB" w:rsidP="00725808">
            <w:pPr>
              <w:pStyle w:val="SmallStandard"/>
            </w:pPr>
            <w:r>
              <w:t>DocumentVersion</w:t>
            </w:r>
          </w:p>
        </w:tc>
        <w:tc>
          <w:tcPr>
            <w:tcW w:w="708" w:type="dxa"/>
          </w:tcPr>
          <w:p w14:paraId="126EE281" w14:textId="77777777" w:rsidR="000234BB" w:rsidRPr="00D331EF" w:rsidRDefault="000234BB" w:rsidP="00725808">
            <w:pPr>
              <w:pStyle w:val="SmallStandard"/>
            </w:pPr>
            <w:r w:rsidRPr="00D01517">
              <w:t>1</w:t>
            </w:r>
          </w:p>
        </w:tc>
        <w:tc>
          <w:tcPr>
            <w:tcW w:w="1560" w:type="dxa"/>
          </w:tcPr>
          <w:p w14:paraId="42F4378B" w14:textId="77777777" w:rsidR="000234BB" w:rsidRPr="00132C43" w:rsidRDefault="000234BB" w:rsidP="00725808">
            <w:pPr>
              <w:pStyle w:val="SmallStandard"/>
            </w:pPr>
            <w:r>
              <w:t>sheetOrChapter</w:t>
            </w:r>
          </w:p>
        </w:tc>
        <w:tc>
          <w:tcPr>
            <w:tcW w:w="708" w:type="dxa"/>
          </w:tcPr>
          <w:p w14:paraId="2E03B0AE" w14:textId="77777777" w:rsidR="000234BB" w:rsidRPr="00D331EF" w:rsidRDefault="000234BB" w:rsidP="00725808">
            <w:pPr>
              <w:pStyle w:val="SmallStandard"/>
            </w:pPr>
            <w:r w:rsidRPr="00D01517">
              <w:t>0..*</w:t>
            </w:r>
          </w:p>
        </w:tc>
        <w:tc>
          <w:tcPr>
            <w:tcW w:w="567" w:type="dxa"/>
          </w:tcPr>
          <w:p w14:paraId="5E9DCD3D" w14:textId="77777777" w:rsidR="000234BB" w:rsidRDefault="000234BB" w:rsidP="00725808">
            <w:pPr>
              <w:pStyle w:val="SmallStandard"/>
            </w:pPr>
            <w:r>
              <w:t>Y</w:t>
            </w:r>
          </w:p>
        </w:tc>
        <w:tc>
          <w:tcPr>
            <w:tcW w:w="3969" w:type="dxa"/>
          </w:tcPr>
          <w:p w14:paraId="66D788AE" w14:textId="77777777" w:rsidR="000234BB" w:rsidRDefault="000234BB" w:rsidP="00725808">
            <w:pPr>
              <w:pStyle w:val="SmallStandard"/>
            </w:pPr>
            <w:r w:rsidRPr="00491287">
              <w:t xml:space="preserve">Specifies SheetOrChapters defined in this DocumentVersion. These are especially useful if the DocumentVersion represents an external reference. </w:t>
            </w:r>
          </w:p>
        </w:tc>
      </w:tr>
      <w:tr w:rsidR="000234BB" w:rsidRPr="00266E64" w14:paraId="3AB0B007" w14:textId="77777777" w:rsidTr="00725808">
        <w:tc>
          <w:tcPr>
            <w:tcW w:w="1588" w:type="dxa"/>
          </w:tcPr>
          <w:p w14:paraId="19C59A13" w14:textId="77777777" w:rsidR="000234BB" w:rsidRPr="00634625" w:rsidRDefault="000234BB" w:rsidP="00725808">
            <w:pPr>
              <w:pStyle w:val="SmallStandard"/>
            </w:pPr>
            <w:r>
              <w:t>DocumentRelatedAssignmentGroup</w:t>
            </w:r>
          </w:p>
        </w:tc>
        <w:tc>
          <w:tcPr>
            <w:tcW w:w="708" w:type="dxa"/>
          </w:tcPr>
          <w:p w14:paraId="4CB47E87" w14:textId="77777777" w:rsidR="000234BB" w:rsidRPr="00D331EF" w:rsidRDefault="000234BB" w:rsidP="00725808">
            <w:pPr>
              <w:pStyle w:val="SmallStandard"/>
            </w:pPr>
            <w:r w:rsidRPr="00D01517">
              <w:t>0..*</w:t>
            </w:r>
          </w:p>
        </w:tc>
        <w:tc>
          <w:tcPr>
            <w:tcW w:w="1560" w:type="dxa"/>
          </w:tcPr>
          <w:p w14:paraId="4366E0A7" w14:textId="77777777" w:rsidR="000234BB" w:rsidRPr="00132C43" w:rsidRDefault="000234BB" w:rsidP="00725808">
            <w:pPr>
              <w:pStyle w:val="SmallStandard"/>
            </w:pPr>
            <w:r>
              <w:t>relatedSheetOrChapter</w:t>
            </w:r>
          </w:p>
        </w:tc>
        <w:tc>
          <w:tcPr>
            <w:tcW w:w="708" w:type="dxa"/>
          </w:tcPr>
          <w:p w14:paraId="5CC537D0" w14:textId="77777777" w:rsidR="000234BB" w:rsidRPr="00D331EF" w:rsidRDefault="000234BB" w:rsidP="00725808">
            <w:pPr>
              <w:pStyle w:val="SmallStandard"/>
            </w:pPr>
            <w:r w:rsidRPr="00D01517">
              <w:t>0..1</w:t>
            </w:r>
          </w:p>
        </w:tc>
        <w:tc>
          <w:tcPr>
            <w:tcW w:w="567" w:type="dxa"/>
          </w:tcPr>
          <w:p w14:paraId="14FB1BE7" w14:textId="77777777" w:rsidR="000234BB" w:rsidRPr="00D331EF" w:rsidRDefault="000234BB" w:rsidP="00725808">
            <w:pPr>
              <w:pStyle w:val="SmallStandard"/>
            </w:pPr>
            <w:r>
              <w:t>N</w:t>
            </w:r>
          </w:p>
        </w:tc>
        <w:tc>
          <w:tcPr>
            <w:tcW w:w="3969" w:type="dxa"/>
          </w:tcPr>
          <w:p w14:paraId="006A31A2" w14:textId="77777777" w:rsidR="000234BB" w:rsidRPr="00266E64" w:rsidRDefault="000234BB" w:rsidP="00725808">
            <w:pPr>
              <w:jc w:val="left"/>
              <w:rPr>
                <w:lang w:val="en-GB"/>
              </w:rPr>
            </w:pPr>
            <w:r w:rsidRPr="00266E64">
              <w:rPr>
                <w:sz w:val="16"/>
                <w:szCs w:val="16"/>
                <w:lang w:val="en-GB"/>
              </w:rPr>
              <w:t xml:space="preserve">Allows a more specific relationship to a </w:t>
            </w:r>
            <w:r w:rsidRPr="00266E64">
              <w:rPr>
                <w:i/>
                <w:iCs/>
                <w:sz w:val="16"/>
                <w:szCs w:val="16"/>
                <w:lang w:val="en-GB"/>
              </w:rPr>
              <w:t>SheetOrChapter</w:t>
            </w:r>
            <w:r w:rsidRPr="00266E64">
              <w:rPr>
                <w:sz w:val="16"/>
                <w:szCs w:val="16"/>
                <w:lang w:val="en-GB"/>
              </w:rPr>
              <w:t xml:space="preserve"> within the </w:t>
            </w:r>
            <w:r w:rsidRPr="00266E64">
              <w:rPr>
                <w:i/>
                <w:iCs/>
                <w:sz w:val="16"/>
                <w:szCs w:val="16"/>
                <w:lang w:val="en-GB"/>
              </w:rPr>
              <w:t>relatedDocumentVersion.</w:t>
            </w:r>
          </w:p>
          <w:p w14:paraId="04FEB69F" w14:textId="77777777" w:rsidR="000234BB" w:rsidRPr="00266E64" w:rsidRDefault="000234BB" w:rsidP="00725808">
            <w:pPr>
              <w:jc w:val="left"/>
              <w:rPr>
                <w:lang w:val="en-GB"/>
              </w:rPr>
            </w:pPr>
            <w:r w:rsidRPr="00266E64">
              <w:rPr>
                <w:i/>
                <w:iCs/>
                <w:sz w:val="16"/>
                <w:szCs w:val="16"/>
                <w:lang w:val="en-GB"/>
              </w:rPr>
              <w:t xml:space="preserve"> </w:t>
            </w:r>
          </w:p>
        </w:tc>
      </w:tr>
      <w:tr w:rsidR="000234BB" w:rsidRPr="00266E64" w14:paraId="03E31DD7" w14:textId="77777777" w:rsidTr="00725808">
        <w:tc>
          <w:tcPr>
            <w:tcW w:w="1588" w:type="dxa"/>
          </w:tcPr>
          <w:p w14:paraId="275DDFB5" w14:textId="77777777" w:rsidR="000234BB" w:rsidRPr="00634625" w:rsidRDefault="000234BB" w:rsidP="00725808">
            <w:pPr>
              <w:pStyle w:val="SmallStandard"/>
            </w:pPr>
            <w:r>
              <w:t>DocumentBasedInstruction</w:t>
            </w:r>
          </w:p>
        </w:tc>
        <w:tc>
          <w:tcPr>
            <w:tcW w:w="708" w:type="dxa"/>
          </w:tcPr>
          <w:p w14:paraId="575BF134" w14:textId="77777777" w:rsidR="000234BB" w:rsidRPr="00D331EF" w:rsidRDefault="000234BB" w:rsidP="00725808">
            <w:pPr>
              <w:pStyle w:val="SmallStandard"/>
            </w:pPr>
            <w:r w:rsidRPr="00D01517">
              <w:t>0..*</w:t>
            </w:r>
          </w:p>
        </w:tc>
        <w:tc>
          <w:tcPr>
            <w:tcW w:w="1560" w:type="dxa"/>
          </w:tcPr>
          <w:p w14:paraId="7D41388B" w14:textId="77777777" w:rsidR="000234BB" w:rsidRPr="00132C43" w:rsidRDefault="000234BB" w:rsidP="00725808">
            <w:pPr>
              <w:pStyle w:val="SmallStandard"/>
            </w:pPr>
            <w:r>
              <w:t>referencedSheetOrChapter</w:t>
            </w:r>
          </w:p>
        </w:tc>
        <w:tc>
          <w:tcPr>
            <w:tcW w:w="708" w:type="dxa"/>
          </w:tcPr>
          <w:p w14:paraId="4A2338D6" w14:textId="77777777" w:rsidR="000234BB" w:rsidRPr="00D331EF" w:rsidRDefault="000234BB" w:rsidP="00725808">
            <w:pPr>
              <w:pStyle w:val="SmallStandard"/>
            </w:pPr>
            <w:r w:rsidRPr="00D01517">
              <w:t>0..1</w:t>
            </w:r>
          </w:p>
        </w:tc>
        <w:tc>
          <w:tcPr>
            <w:tcW w:w="567" w:type="dxa"/>
          </w:tcPr>
          <w:p w14:paraId="44484BD3" w14:textId="77777777" w:rsidR="000234BB" w:rsidRPr="00D331EF" w:rsidRDefault="000234BB" w:rsidP="00725808">
            <w:pPr>
              <w:pStyle w:val="SmallStandard"/>
            </w:pPr>
            <w:r>
              <w:t>N</w:t>
            </w:r>
          </w:p>
        </w:tc>
        <w:tc>
          <w:tcPr>
            <w:tcW w:w="3969" w:type="dxa"/>
          </w:tcPr>
          <w:p w14:paraId="2491AE94" w14:textId="77777777" w:rsidR="000234BB" w:rsidRDefault="000234BB" w:rsidP="00725808">
            <w:pPr>
              <w:pStyle w:val="SmallStandard"/>
            </w:pPr>
            <w:r w:rsidRPr="00491287">
              <w:t>References the SheetOrChapter that is used as an Instruction.</w:t>
            </w:r>
          </w:p>
        </w:tc>
      </w:tr>
    </w:tbl>
    <w:p w14:paraId="3AFC6BD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2" w:name="_9ba34530d5ce6e20dd4eb45b2a1a74c1"/>
      <w:r>
        <w:rPr>
          <w:lang w:val="en-GB"/>
        </w:rPr>
        <w:t>Specification</w:t>
      </w:r>
      <w:bookmarkEnd w:id="1252"/>
    </w:p>
    <w:p w14:paraId="00C0F8F0" w14:textId="77777777" w:rsidR="000234BB" w:rsidRPr="00266E64" w:rsidRDefault="000234BB" w:rsidP="000234BB">
      <w:pPr>
        <w:rPr>
          <w:lang w:val="en-GB"/>
        </w:rPr>
      </w:pPr>
      <w:r w:rsidRPr="00266E64">
        <w:rPr>
          <w:sz w:val="18"/>
          <w:szCs w:val="18"/>
          <w:lang w:val="en-GB"/>
        </w:rPr>
        <w:t>Abstract super-class for all specifications. Every technical information exchanged with the VEC is contained in the different specializations of a specification.</w:t>
      </w:r>
    </w:p>
    <w:p w14:paraId="061AB1A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BF3C912" w14:textId="77777777" w:rsidTr="00725808">
        <w:tc>
          <w:tcPr>
            <w:tcW w:w="2013" w:type="dxa"/>
            <w:tcMar>
              <w:top w:w="28" w:type="dxa"/>
              <w:left w:w="28" w:type="dxa"/>
              <w:bottom w:w="28" w:type="dxa"/>
              <w:right w:w="28" w:type="dxa"/>
            </w:tcMar>
          </w:tcPr>
          <w:p w14:paraId="491E42C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8F50CAB" w14:textId="7CB301F4"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4B94B687" w14:textId="77777777" w:rsidTr="00725808">
        <w:tc>
          <w:tcPr>
            <w:tcW w:w="2013" w:type="dxa"/>
            <w:tcMar>
              <w:top w:w="28" w:type="dxa"/>
              <w:left w:w="28" w:type="dxa"/>
              <w:bottom w:w="28" w:type="dxa"/>
              <w:right w:w="28" w:type="dxa"/>
            </w:tcMar>
          </w:tcPr>
          <w:p w14:paraId="3275A64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7903D4" w14:textId="77777777" w:rsidR="000234BB" w:rsidRDefault="000234BB" w:rsidP="00725808"/>
        </w:tc>
      </w:tr>
      <w:tr w:rsidR="000234BB" w:rsidRPr="008359F5" w14:paraId="4357B2B4" w14:textId="77777777" w:rsidTr="00725808">
        <w:tc>
          <w:tcPr>
            <w:tcW w:w="2013" w:type="dxa"/>
            <w:tcMar>
              <w:top w:w="28" w:type="dxa"/>
              <w:left w:w="28" w:type="dxa"/>
              <w:bottom w:w="28" w:type="dxa"/>
              <w:right w:w="28" w:type="dxa"/>
            </w:tcMar>
          </w:tcPr>
          <w:p w14:paraId="232B431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B8BDD7" w14:textId="77777777" w:rsidR="000234BB" w:rsidRPr="000437C1" w:rsidRDefault="000234BB" w:rsidP="00725808">
            <w:pPr>
              <w:pStyle w:val="SmallStandard"/>
            </w:pPr>
            <w:r>
              <w:t>true</w:t>
            </w:r>
          </w:p>
        </w:tc>
      </w:tr>
    </w:tbl>
    <w:p w14:paraId="166F75D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C1858E4" w14:textId="77777777" w:rsidTr="00725808">
        <w:tc>
          <w:tcPr>
            <w:tcW w:w="2013" w:type="dxa"/>
            <w:tcMar>
              <w:top w:w="28" w:type="dxa"/>
              <w:left w:w="28" w:type="dxa"/>
              <w:bottom w:w="28" w:type="dxa"/>
              <w:right w:w="28" w:type="dxa"/>
            </w:tcMar>
          </w:tcPr>
          <w:p w14:paraId="4D077EE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39C7C0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4EC1AE"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968FF57"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31AFA752" w14:textId="77777777" w:rsidTr="00725808">
        <w:tc>
          <w:tcPr>
            <w:tcW w:w="2013" w:type="dxa"/>
            <w:tcMar>
              <w:top w:w="28" w:type="dxa"/>
              <w:left w:w="28" w:type="dxa"/>
              <w:bottom w:w="28" w:type="dxa"/>
              <w:right w:w="28" w:type="dxa"/>
            </w:tcMar>
          </w:tcPr>
          <w:p w14:paraId="6D16E3B7"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222AC8D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E68709E"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7B54F4A" w14:textId="77777777" w:rsidR="000234BB" w:rsidRPr="00266E64" w:rsidRDefault="000234BB" w:rsidP="00725808">
            <w:pPr>
              <w:jc w:val="left"/>
              <w:rPr>
                <w:lang w:val="en-GB"/>
              </w:rPr>
            </w:pPr>
            <w:r w:rsidRPr="00266E64">
              <w:rPr>
                <w:sz w:val="16"/>
                <w:szCs w:val="16"/>
                <w:lang w:val="en-GB"/>
              </w:rPr>
              <w:t>Specifies a unique identification of the specification. The identification is guaranteed to be unique within the document containing the specification. For all VEC-documents a Specification-instance can be trusted to be identical if the DocumentVersion-instance is the same (see DocumentVersion) and the identification of the Specification is the same.</w:t>
            </w:r>
          </w:p>
        </w:tc>
      </w:tr>
      <w:tr w:rsidR="000234BB" w:rsidRPr="00266E64" w14:paraId="2D1CEEC9" w14:textId="77777777" w:rsidTr="00725808">
        <w:tc>
          <w:tcPr>
            <w:tcW w:w="2013" w:type="dxa"/>
            <w:tcMar>
              <w:top w:w="28" w:type="dxa"/>
              <w:left w:w="28" w:type="dxa"/>
              <w:bottom w:w="28" w:type="dxa"/>
              <w:right w:w="28" w:type="dxa"/>
            </w:tcMar>
          </w:tcPr>
          <w:p w14:paraId="3AB2BBAC"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75D688E0"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424DFFF2"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560C972" w14:textId="77777777" w:rsidR="000234BB" w:rsidRPr="00266E64" w:rsidRDefault="000234BB" w:rsidP="00725808">
            <w:pPr>
              <w:jc w:val="left"/>
              <w:rPr>
                <w:lang w:val="en-GB"/>
              </w:rPr>
            </w:pPr>
            <w:r w:rsidRPr="00266E64">
              <w:rPr>
                <w:sz w:val="16"/>
                <w:szCs w:val="16"/>
                <w:lang w:val="en-GB"/>
              </w:rPr>
              <w:t>Specifies additional, human readable information about the specification.</w:t>
            </w:r>
          </w:p>
        </w:tc>
      </w:tr>
    </w:tbl>
    <w:p w14:paraId="4A015CB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48EBD03" w14:textId="77777777" w:rsidTr="00725808">
        <w:tc>
          <w:tcPr>
            <w:tcW w:w="2296" w:type="dxa"/>
            <w:gridSpan w:val="2"/>
          </w:tcPr>
          <w:p w14:paraId="314F1EE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360EA11"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80074D3" w14:textId="77777777" w:rsidR="000234BB" w:rsidRDefault="000234BB" w:rsidP="00725808">
            <w:pPr>
              <w:jc w:val="center"/>
              <w:rPr>
                <w:b/>
                <w:sz w:val="16"/>
                <w:szCs w:val="16"/>
                <w:lang w:val="en-GB"/>
              </w:rPr>
            </w:pPr>
            <w:r>
              <w:rPr>
                <w:b/>
                <w:sz w:val="16"/>
                <w:szCs w:val="16"/>
                <w:lang w:val="en-GB"/>
              </w:rPr>
              <w:t>General</w:t>
            </w:r>
          </w:p>
        </w:tc>
      </w:tr>
      <w:tr w:rsidR="000234BB" w:rsidRPr="00720F6F" w14:paraId="264D9ABD" w14:textId="77777777" w:rsidTr="00725808">
        <w:tc>
          <w:tcPr>
            <w:tcW w:w="1588" w:type="dxa"/>
          </w:tcPr>
          <w:p w14:paraId="32F5E765" w14:textId="77777777" w:rsidR="000234BB" w:rsidRDefault="000234BB" w:rsidP="00725808">
            <w:pPr>
              <w:rPr>
                <w:b/>
                <w:sz w:val="16"/>
                <w:szCs w:val="16"/>
                <w:lang w:val="en-GB"/>
              </w:rPr>
            </w:pPr>
            <w:r>
              <w:rPr>
                <w:b/>
                <w:sz w:val="16"/>
                <w:szCs w:val="16"/>
                <w:lang w:val="en-GB"/>
              </w:rPr>
              <w:t>Type</w:t>
            </w:r>
          </w:p>
        </w:tc>
        <w:tc>
          <w:tcPr>
            <w:tcW w:w="708" w:type="dxa"/>
          </w:tcPr>
          <w:p w14:paraId="1EBAD639" w14:textId="77777777" w:rsidR="000234BB" w:rsidRDefault="000234BB" w:rsidP="00725808">
            <w:pPr>
              <w:rPr>
                <w:b/>
                <w:sz w:val="16"/>
                <w:szCs w:val="16"/>
                <w:lang w:val="en-GB"/>
              </w:rPr>
            </w:pPr>
            <w:r>
              <w:rPr>
                <w:b/>
                <w:sz w:val="16"/>
                <w:szCs w:val="16"/>
                <w:lang w:val="en-GB"/>
              </w:rPr>
              <w:t>Mult</w:t>
            </w:r>
          </w:p>
        </w:tc>
        <w:tc>
          <w:tcPr>
            <w:tcW w:w="1560" w:type="dxa"/>
          </w:tcPr>
          <w:p w14:paraId="00B91BF5" w14:textId="77777777" w:rsidR="000234BB" w:rsidRDefault="000234BB" w:rsidP="00725808">
            <w:pPr>
              <w:rPr>
                <w:b/>
                <w:sz w:val="16"/>
                <w:szCs w:val="16"/>
                <w:lang w:val="en-GB"/>
              </w:rPr>
            </w:pPr>
            <w:r>
              <w:rPr>
                <w:b/>
                <w:sz w:val="16"/>
                <w:szCs w:val="16"/>
                <w:lang w:val="en-GB"/>
              </w:rPr>
              <w:t>Role</w:t>
            </w:r>
          </w:p>
        </w:tc>
        <w:tc>
          <w:tcPr>
            <w:tcW w:w="708" w:type="dxa"/>
          </w:tcPr>
          <w:p w14:paraId="587231E9" w14:textId="77777777" w:rsidR="000234BB" w:rsidRDefault="000234BB" w:rsidP="00725808">
            <w:pPr>
              <w:rPr>
                <w:b/>
                <w:sz w:val="16"/>
                <w:szCs w:val="16"/>
                <w:lang w:val="en-GB"/>
              </w:rPr>
            </w:pPr>
            <w:r>
              <w:rPr>
                <w:b/>
                <w:sz w:val="16"/>
                <w:szCs w:val="16"/>
                <w:lang w:val="en-GB"/>
              </w:rPr>
              <w:t>Mult</w:t>
            </w:r>
          </w:p>
        </w:tc>
        <w:tc>
          <w:tcPr>
            <w:tcW w:w="567" w:type="dxa"/>
          </w:tcPr>
          <w:p w14:paraId="2FF1A26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3F0C1F4" w14:textId="77777777" w:rsidR="000234BB" w:rsidRPr="008359F5" w:rsidRDefault="000234BB" w:rsidP="00725808">
            <w:pPr>
              <w:rPr>
                <w:b/>
                <w:sz w:val="16"/>
                <w:szCs w:val="16"/>
                <w:lang w:val="en-GB"/>
              </w:rPr>
            </w:pPr>
            <w:r>
              <w:rPr>
                <w:b/>
                <w:sz w:val="16"/>
                <w:szCs w:val="16"/>
                <w:lang w:val="en-GB"/>
              </w:rPr>
              <w:t>Comment</w:t>
            </w:r>
          </w:p>
        </w:tc>
      </w:tr>
      <w:tr w:rsidR="000234BB" w:rsidRPr="00266E64" w14:paraId="365AB89B" w14:textId="77777777" w:rsidTr="00725808">
        <w:tc>
          <w:tcPr>
            <w:tcW w:w="1588" w:type="dxa"/>
          </w:tcPr>
          <w:p w14:paraId="0A360A1F" w14:textId="77777777" w:rsidR="000234BB" w:rsidRPr="00634625" w:rsidRDefault="000234BB" w:rsidP="00725808">
            <w:pPr>
              <w:pStyle w:val="SmallStandard"/>
            </w:pPr>
            <w:r>
              <w:t>SheetOrChapter</w:t>
            </w:r>
          </w:p>
        </w:tc>
        <w:tc>
          <w:tcPr>
            <w:tcW w:w="708" w:type="dxa"/>
          </w:tcPr>
          <w:p w14:paraId="562F0959" w14:textId="77777777" w:rsidR="000234BB" w:rsidRPr="00D331EF" w:rsidRDefault="000234BB" w:rsidP="00725808">
            <w:pPr>
              <w:pStyle w:val="SmallStandard"/>
            </w:pPr>
            <w:r w:rsidRPr="00D01517">
              <w:t>0..1</w:t>
            </w:r>
          </w:p>
        </w:tc>
        <w:tc>
          <w:tcPr>
            <w:tcW w:w="1560" w:type="dxa"/>
          </w:tcPr>
          <w:p w14:paraId="65867D1D" w14:textId="77777777" w:rsidR="000234BB" w:rsidRPr="00132C43" w:rsidRDefault="000234BB" w:rsidP="00725808">
            <w:pPr>
              <w:pStyle w:val="SmallStandard"/>
            </w:pPr>
            <w:r>
              <w:t>specification</w:t>
            </w:r>
          </w:p>
        </w:tc>
        <w:tc>
          <w:tcPr>
            <w:tcW w:w="708" w:type="dxa"/>
          </w:tcPr>
          <w:p w14:paraId="737A9CF2" w14:textId="77777777" w:rsidR="000234BB" w:rsidRPr="00D331EF" w:rsidRDefault="000234BB" w:rsidP="00725808">
            <w:pPr>
              <w:pStyle w:val="SmallStandard"/>
            </w:pPr>
            <w:r w:rsidRPr="00D01517">
              <w:t>0..*</w:t>
            </w:r>
          </w:p>
        </w:tc>
        <w:tc>
          <w:tcPr>
            <w:tcW w:w="567" w:type="dxa"/>
          </w:tcPr>
          <w:p w14:paraId="41E3E0D5" w14:textId="77777777" w:rsidR="000234BB" w:rsidRDefault="000234BB" w:rsidP="00725808">
            <w:pPr>
              <w:pStyle w:val="SmallStandard"/>
            </w:pPr>
            <w:r>
              <w:t>Y</w:t>
            </w:r>
          </w:p>
        </w:tc>
        <w:tc>
          <w:tcPr>
            <w:tcW w:w="3969" w:type="dxa"/>
          </w:tcPr>
          <w:p w14:paraId="5E351B07" w14:textId="77777777" w:rsidR="000234BB" w:rsidRDefault="000234BB" w:rsidP="00725808">
            <w:pPr>
              <w:pStyle w:val="SmallStandard"/>
            </w:pPr>
            <w:r w:rsidRPr="00491287">
              <w:t xml:space="preserve">Specifies the Specifications contained in the SheetOrChapter. All structured, technical information in the VEC is described by such Specifications. </w:t>
            </w:r>
          </w:p>
        </w:tc>
      </w:tr>
      <w:tr w:rsidR="000234BB" w:rsidRPr="00266E64" w14:paraId="4BFC5823" w14:textId="77777777" w:rsidTr="00725808">
        <w:tc>
          <w:tcPr>
            <w:tcW w:w="1588" w:type="dxa"/>
          </w:tcPr>
          <w:p w14:paraId="5168DCB6" w14:textId="77777777" w:rsidR="000234BB" w:rsidRPr="00634625" w:rsidRDefault="000234BB" w:rsidP="00725808">
            <w:pPr>
              <w:pStyle w:val="SmallStandard"/>
            </w:pPr>
            <w:r>
              <w:t>DocumentVersion</w:t>
            </w:r>
          </w:p>
        </w:tc>
        <w:tc>
          <w:tcPr>
            <w:tcW w:w="708" w:type="dxa"/>
          </w:tcPr>
          <w:p w14:paraId="3EE81A1E" w14:textId="77777777" w:rsidR="000234BB" w:rsidRPr="00D331EF" w:rsidRDefault="000234BB" w:rsidP="00725808">
            <w:pPr>
              <w:pStyle w:val="SmallStandard"/>
            </w:pPr>
            <w:r w:rsidRPr="00D01517">
              <w:t>0..1</w:t>
            </w:r>
          </w:p>
        </w:tc>
        <w:tc>
          <w:tcPr>
            <w:tcW w:w="1560" w:type="dxa"/>
          </w:tcPr>
          <w:p w14:paraId="693ECF3B" w14:textId="77777777" w:rsidR="000234BB" w:rsidRPr="00132C43" w:rsidRDefault="000234BB" w:rsidP="00725808">
            <w:pPr>
              <w:pStyle w:val="SmallStandard"/>
            </w:pPr>
            <w:r>
              <w:t>specification</w:t>
            </w:r>
          </w:p>
        </w:tc>
        <w:tc>
          <w:tcPr>
            <w:tcW w:w="708" w:type="dxa"/>
          </w:tcPr>
          <w:p w14:paraId="29A0FE93" w14:textId="77777777" w:rsidR="000234BB" w:rsidRPr="00D331EF" w:rsidRDefault="000234BB" w:rsidP="00725808">
            <w:pPr>
              <w:pStyle w:val="SmallStandard"/>
            </w:pPr>
            <w:r w:rsidRPr="00D01517">
              <w:t>0..*</w:t>
            </w:r>
          </w:p>
        </w:tc>
        <w:tc>
          <w:tcPr>
            <w:tcW w:w="567" w:type="dxa"/>
          </w:tcPr>
          <w:p w14:paraId="205315B6" w14:textId="77777777" w:rsidR="000234BB" w:rsidRDefault="000234BB" w:rsidP="00725808">
            <w:pPr>
              <w:pStyle w:val="SmallStandard"/>
            </w:pPr>
            <w:r>
              <w:t>Y</w:t>
            </w:r>
          </w:p>
        </w:tc>
        <w:tc>
          <w:tcPr>
            <w:tcW w:w="3969" w:type="dxa"/>
          </w:tcPr>
          <w:p w14:paraId="2E74A575" w14:textId="77777777" w:rsidR="000234BB" w:rsidRDefault="000234BB" w:rsidP="00725808">
            <w:pPr>
              <w:pStyle w:val="SmallStandard"/>
            </w:pPr>
            <w:r w:rsidRPr="00491287">
              <w:t xml:space="preserve">Specifies the Specifications contained in the DocumentVersion. All structured, technical information in the VEC is described by such Specifications. </w:t>
            </w:r>
          </w:p>
        </w:tc>
      </w:tr>
    </w:tbl>
    <w:p w14:paraId="2ACE205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3" w:name="_7fa12cfef33d1f21f43743d2ec857d40"/>
      <w:r>
        <w:rPr>
          <w:lang w:val="en-GB"/>
        </w:rPr>
        <w:t>VecContent</w:t>
      </w:r>
      <w:bookmarkEnd w:id="1253"/>
    </w:p>
    <w:p w14:paraId="40BC6DF8" w14:textId="77777777" w:rsidR="000234BB" w:rsidRPr="00266E64" w:rsidRDefault="000234BB" w:rsidP="000234BB">
      <w:pPr>
        <w:rPr>
          <w:lang w:val="en-GB"/>
        </w:rPr>
      </w:pPr>
      <w:r w:rsidRPr="00266E64">
        <w:rPr>
          <w:sz w:val="18"/>
          <w:szCs w:val="18"/>
          <w:lang w:val="en-GB"/>
        </w:rPr>
        <w:t>The VecContent is the XML-Root node for any VEC-Document.</w:t>
      </w:r>
    </w:p>
    <w:p w14:paraId="17D3A94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16B5B9" w14:textId="77777777" w:rsidTr="00725808">
        <w:tc>
          <w:tcPr>
            <w:tcW w:w="2013" w:type="dxa"/>
            <w:tcMar>
              <w:top w:w="28" w:type="dxa"/>
              <w:left w:w="28" w:type="dxa"/>
              <w:bottom w:w="28" w:type="dxa"/>
              <w:right w:w="28" w:type="dxa"/>
            </w:tcMar>
          </w:tcPr>
          <w:p w14:paraId="2E12992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8A777D" w14:textId="7A5EEC6B"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F8A6525" w14:textId="77777777" w:rsidTr="00725808">
        <w:tc>
          <w:tcPr>
            <w:tcW w:w="2013" w:type="dxa"/>
            <w:tcMar>
              <w:top w:w="28" w:type="dxa"/>
              <w:left w:w="28" w:type="dxa"/>
              <w:bottom w:w="28" w:type="dxa"/>
              <w:right w:w="28" w:type="dxa"/>
            </w:tcMar>
          </w:tcPr>
          <w:p w14:paraId="7B4666B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DEE1D4" w14:textId="26A0AB9A" w:rsidR="000234BB" w:rsidRPr="00620BBE" w:rsidRDefault="004714EB" w:rsidP="00725808">
            <w:pPr>
              <w:pStyle w:val="SmallStandard"/>
            </w:pPr>
            <w:hyperlink w:anchor="_40da347e8e4438a010c7ab06c536d3ee" w:history="1">
              <w:r w:rsidR="000234BB" w:rsidRPr="00620BBE">
                <w:rPr>
                  <w:rStyle w:val="Hyperlink"/>
                  <w:rFonts w:eastAsiaTheme="majorEastAsia"/>
                </w:rPr>
                <w:t>xml-root</w:t>
              </w:r>
            </w:hyperlink>
          </w:p>
        </w:tc>
      </w:tr>
      <w:tr w:rsidR="000234BB" w:rsidRPr="008359F5" w14:paraId="3E1BF805" w14:textId="77777777" w:rsidTr="00725808">
        <w:tc>
          <w:tcPr>
            <w:tcW w:w="2013" w:type="dxa"/>
            <w:tcMar>
              <w:top w:w="28" w:type="dxa"/>
              <w:left w:w="28" w:type="dxa"/>
              <w:bottom w:w="28" w:type="dxa"/>
              <w:right w:w="28" w:type="dxa"/>
            </w:tcMar>
          </w:tcPr>
          <w:p w14:paraId="3B57223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C7A545" w14:textId="77777777" w:rsidR="000234BB" w:rsidRPr="000437C1" w:rsidRDefault="000234BB" w:rsidP="00725808">
            <w:pPr>
              <w:pStyle w:val="SmallStandard"/>
            </w:pPr>
            <w:r>
              <w:t>false</w:t>
            </w:r>
          </w:p>
        </w:tc>
      </w:tr>
    </w:tbl>
    <w:p w14:paraId="5206BB3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357418F" w14:textId="77777777" w:rsidTr="00725808">
        <w:tc>
          <w:tcPr>
            <w:tcW w:w="2013" w:type="dxa"/>
            <w:tcMar>
              <w:top w:w="28" w:type="dxa"/>
              <w:left w:w="28" w:type="dxa"/>
              <w:bottom w:w="28" w:type="dxa"/>
              <w:right w:w="28" w:type="dxa"/>
            </w:tcMar>
          </w:tcPr>
          <w:p w14:paraId="674A3B26"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CC03C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EBA0DD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B1A015"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097121AF" w14:textId="77777777" w:rsidTr="00725808">
        <w:tc>
          <w:tcPr>
            <w:tcW w:w="2013" w:type="dxa"/>
            <w:tcMar>
              <w:top w:w="28" w:type="dxa"/>
              <w:left w:w="28" w:type="dxa"/>
              <w:bottom w:w="28" w:type="dxa"/>
              <w:right w:w="28" w:type="dxa"/>
            </w:tcMar>
          </w:tcPr>
          <w:p w14:paraId="557AF56C" w14:textId="77777777" w:rsidR="000234BB" w:rsidRPr="00620BBE" w:rsidRDefault="000234BB" w:rsidP="00725808">
            <w:pPr>
              <w:pStyle w:val="SmallStandard"/>
            </w:pPr>
            <w:r w:rsidRPr="00620BBE">
              <w:t>vecVersion</w:t>
            </w:r>
          </w:p>
        </w:tc>
        <w:tc>
          <w:tcPr>
            <w:tcW w:w="1559" w:type="dxa"/>
            <w:tcMar>
              <w:top w:w="28" w:type="dxa"/>
              <w:left w:w="28" w:type="dxa"/>
              <w:bottom w:w="28" w:type="dxa"/>
              <w:right w:w="28" w:type="dxa"/>
            </w:tcMar>
          </w:tcPr>
          <w:p w14:paraId="69260E58" w14:textId="77777777" w:rsidR="000234BB" w:rsidRPr="008359F5" w:rsidRDefault="000234BB" w:rsidP="00725808">
            <w:pPr>
              <w:pStyle w:val="SmallStandard"/>
            </w:pPr>
            <w:r w:rsidRPr="00D21799">
              <w:t>VecVersion</w:t>
            </w:r>
          </w:p>
        </w:tc>
        <w:tc>
          <w:tcPr>
            <w:tcW w:w="709" w:type="dxa"/>
            <w:tcMar>
              <w:top w:w="28" w:type="dxa"/>
              <w:left w:w="28" w:type="dxa"/>
              <w:bottom w:w="28" w:type="dxa"/>
              <w:right w:w="28" w:type="dxa"/>
            </w:tcMar>
          </w:tcPr>
          <w:p w14:paraId="7401253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AFD108F" w14:textId="77777777" w:rsidR="000234BB" w:rsidRPr="00266E64" w:rsidRDefault="000234BB" w:rsidP="00725808">
            <w:pPr>
              <w:jc w:val="left"/>
              <w:rPr>
                <w:lang w:val="en-GB"/>
              </w:rPr>
            </w:pPr>
            <w:r w:rsidRPr="00266E64">
              <w:rPr>
                <w:sz w:val="16"/>
                <w:szCs w:val="16"/>
                <w:lang w:val="en-GB"/>
              </w:rPr>
              <w:t>Specifies the version of the VEC used for the file.</w:t>
            </w:r>
          </w:p>
        </w:tc>
      </w:tr>
      <w:tr w:rsidR="000234BB" w:rsidRPr="00266E64" w14:paraId="792EAA07" w14:textId="77777777" w:rsidTr="00725808">
        <w:tc>
          <w:tcPr>
            <w:tcW w:w="2013" w:type="dxa"/>
            <w:tcMar>
              <w:top w:w="28" w:type="dxa"/>
              <w:left w:w="28" w:type="dxa"/>
              <w:bottom w:w="28" w:type="dxa"/>
              <w:right w:w="28" w:type="dxa"/>
            </w:tcMar>
          </w:tcPr>
          <w:p w14:paraId="5425E10F" w14:textId="77777777" w:rsidR="000234BB" w:rsidRPr="00620BBE" w:rsidRDefault="000234BB" w:rsidP="00725808">
            <w:pPr>
              <w:pStyle w:val="SmallStandard"/>
            </w:pPr>
            <w:r w:rsidRPr="00620BBE">
              <w:t>generatingSystemName</w:t>
            </w:r>
          </w:p>
        </w:tc>
        <w:tc>
          <w:tcPr>
            <w:tcW w:w="1559" w:type="dxa"/>
            <w:tcMar>
              <w:top w:w="28" w:type="dxa"/>
              <w:left w:w="28" w:type="dxa"/>
              <w:bottom w:w="28" w:type="dxa"/>
              <w:right w:w="28" w:type="dxa"/>
            </w:tcMar>
          </w:tcPr>
          <w:p w14:paraId="4C37D5E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516473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2B65D86" w14:textId="77777777" w:rsidR="000234BB" w:rsidRPr="00266E64" w:rsidRDefault="000234BB" w:rsidP="00725808">
            <w:pPr>
              <w:jc w:val="left"/>
              <w:rPr>
                <w:lang w:val="en-GB"/>
              </w:rPr>
            </w:pPr>
            <w:r w:rsidRPr="00266E64">
              <w:rPr>
                <w:sz w:val="16"/>
                <w:szCs w:val="16"/>
                <w:lang w:val="en-GB"/>
              </w:rPr>
              <w:t>Specifies the name of the system that has generated the VEC-file.</w:t>
            </w:r>
          </w:p>
        </w:tc>
      </w:tr>
      <w:tr w:rsidR="000234BB" w:rsidRPr="00266E64" w14:paraId="7C7EDC1E" w14:textId="77777777" w:rsidTr="00725808">
        <w:tc>
          <w:tcPr>
            <w:tcW w:w="2013" w:type="dxa"/>
            <w:tcMar>
              <w:top w:w="28" w:type="dxa"/>
              <w:left w:w="28" w:type="dxa"/>
              <w:bottom w:w="28" w:type="dxa"/>
              <w:right w:w="28" w:type="dxa"/>
            </w:tcMar>
          </w:tcPr>
          <w:p w14:paraId="0E3DD245" w14:textId="77777777" w:rsidR="000234BB" w:rsidRPr="00620BBE" w:rsidRDefault="000234BB" w:rsidP="00725808">
            <w:pPr>
              <w:pStyle w:val="SmallStandard"/>
            </w:pPr>
            <w:r w:rsidRPr="00620BBE">
              <w:t>dateOfCreation</w:t>
            </w:r>
          </w:p>
        </w:tc>
        <w:tc>
          <w:tcPr>
            <w:tcW w:w="1559" w:type="dxa"/>
            <w:tcMar>
              <w:top w:w="28" w:type="dxa"/>
              <w:left w:w="28" w:type="dxa"/>
              <w:bottom w:w="28" w:type="dxa"/>
              <w:right w:w="28" w:type="dxa"/>
            </w:tcMar>
          </w:tcPr>
          <w:p w14:paraId="74B86121" w14:textId="77777777" w:rsidR="000234BB" w:rsidRPr="008359F5" w:rsidRDefault="000234BB" w:rsidP="00725808">
            <w:pPr>
              <w:pStyle w:val="SmallStandard"/>
            </w:pPr>
            <w:r w:rsidRPr="00D21799">
              <w:t>Date</w:t>
            </w:r>
          </w:p>
        </w:tc>
        <w:tc>
          <w:tcPr>
            <w:tcW w:w="709" w:type="dxa"/>
            <w:tcMar>
              <w:top w:w="28" w:type="dxa"/>
              <w:left w:w="28" w:type="dxa"/>
              <w:bottom w:w="28" w:type="dxa"/>
              <w:right w:w="28" w:type="dxa"/>
            </w:tcMar>
          </w:tcPr>
          <w:p w14:paraId="6073147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9E40ACB" w14:textId="77777777" w:rsidR="000234BB" w:rsidRPr="00266E64" w:rsidRDefault="000234BB" w:rsidP="00725808">
            <w:pPr>
              <w:jc w:val="left"/>
              <w:rPr>
                <w:lang w:val="en-GB"/>
              </w:rPr>
            </w:pPr>
            <w:r w:rsidRPr="00266E64">
              <w:rPr>
                <w:sz w:val="16"/>
                <w:szCs w:val="16"/>
                <w:lang w:val="en-GB"/>
              </w:rPr>
              <w:t>Specifies the date of creation of the VEC-file.</w:t>
            </w:r>
          </w:p>
        </w:tc>
      </w:tr>
      <w:tr w:rsidR="000234BB" w:rsidRPr="00266E64" w14:paraId="0D0CD665" w14:textId="77777777" w:rsidTr="00725808">
        <w:tc>
          <w:tcPr>
            <w:tcW w:w="2013" w:type="dxa"/>
            <w:tcMar>
              <w:top w:w="28" w:type="dxa"/>
              <w:left w:w="28" w:type="dxa"/>
              <w:bottom w:w="28" w:type="dxa"/>
              <w:right w:w="28" w:type="dxa"/>
            </w:tcMar>
          </w:tcPr>
          <w:p w14:paraId="29CF6AF4" w14:textId="77777777" w:rsidR="000234BB" w:rsidRPr="00620BBE" w:rsidRDefault="000234BB" w:rsidP="00725808">
            <w:pPr>
              <w:pStyle w:val="SmallStandard"/>
            </w:pPr>
            <w:r w:rsidRPr="00620BBE">
              <w:t>generatingSystemVersion</w:t>
            </w:r>
          </w:p>
        </w:tc>
        <w:tc>
          <w:tcPr>
            <w:tcW w:w="1559" w:type="dxa"/>
            <w:tcMar>
              <w:top w:w="28" w:type="dxa"/>
              <w:left w:w="28" w:type="dxa"/>
              <w:bottom w:w="28" w:type="dxa"/>
              <w:right w:w="28" w:type="dxa"/>
            </w:tcMar>
          </w:tcPr>
          <w:p w14:paraId="1546D674"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99DE26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9026C99" w14:textId="77777777" w:rsidR="000234BB" w:rsidRPr="00266E64" w:rsidRDefault="000234BB" w:rsidP="00725808">
            <w:pPr>
              <w:jc w:val="left"/>
              <w:rPr>
                <w:lang w:val="en-GB"/>
              </w:rPr>
            </w:pPr>
            <w:r w:rsidRPr="00266E64">
              <w:rPr>
                <w:sz w:val="16"/>
                <w:szCs w:val="16"/>
                <w:lang w:val="en-GB"/>
              </w:rPr>
              <w:t>Specifies the version of the system that has generated the VEC-file.</w:t>
            </w:r>
          </w:p>
        </w:tc>
      </w:tr>
    </w:tbl>
    <w:p w14:paraId="408985A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8433D17" w14:textId="77777777" w:rsidTr="00725808">
        <w:tc>
          <w:tcPr>
            <w:tcW w:w="3856" w:type="dxa"/>
            <w:gridSpan w:val="3"/>
          </w:tcPr>
          <w:p w14:paraId="76D86061" w14:textId="77777777" w:rsidR="000234BB" w:rsidRDefault="000234BB" w:rsidP="00725808">
            <w:pPr>
              <w:jc w:val="center"/>
              <w:rPr>
                <w:b/>
                <w:sz w:val="16"/>
                <w:szCs w:val="16"/>
                <w:lang w:val="en-GB"/>
              </w:rPr>
            </w:pPr>
            <w:r>
              <w:rPr>
                <w:b/>
                <w:sz w:val="16"/>
                <w:szCs w:val="16"/>
                <w:lang w:val="en-GB"/>
              </w:rPr>
              <w:t>Other End</w:t>
            </w:r>
          </w:p>
        </w:tc>
        <w:tc>
          <w:tcPr>
            <w:tcW w:w="708" w:type="dxa"/>
          </w:tcPr>
          <w:p w14:paraId="65F662D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83AF12E" w14:textId="77777777" w:rsidR="000234BB" w:rsidRDefault="000234BB" w:rsidP="00725808">
            <w:pPr>
              <w:jc w:val="center"/>
              <w:rPr>
                <w:b/>
                <w:sz w:val="16"/>
                <w:szCs w:val="16"/>
                <w:lang w:val="en-GB"/>
              </w:rPr>
            </w:pPr>
            <w:r>
              <w:rPr>
                <w:b/>
                <w:sz w:val="16"/>
                <w:szCs w:val="16"/>
                <w:lang w:val="en-GB"/>
              </w:rPr>
              <w:t>General</w:t>
            </w:r>
          </w:p>
        </w:tc>
      </w:tr>
      <w:tr w:rsidR="000234BB" w:rsidRPr="00720F6F" w14:paraId="507484D0" w14:textId="77777777" w:rsidTr="00725808">
        <w:tc>
          <w:tcPr>
            <w:tcW w:w="1573" w:type="dxa"/>
          </w:tcPr>
          <w:p w14:paraId="568B6ADA" w14:textId="77777777" w:rsidR="000234BB" w:rsidRDefault="000234BB" w:rsidP="00725808">
            <w:pPr>
              <w:rPr>
                <w:b/>
                <w:sz w:val="16"/>
                <w:szCs w:val="16"/>
                <w:lang w:val="en-GB"/>
              </w:rPr>
            </w:pPr>
            <w:r>
              <w:rPr>
                <w:b/>
                <w:sz w:val="16"/>
                <w:szCs w:val="16"/>
                <w:lang w:val="en-GB"/>
              </w:rPr>
              <w:t>Type</w:t>
            </w:r>
          </w:p>
        </w:tc>
        <w:tc>
          <w:tcPr>
            <w:tcW w:w="1574" w:type="dxa"/>
          </w:tcPr>
          <w:p w14:paraId="3D8F22AF" w14:textId="77777777" w:rsidR="000234BB" w:rsidRDefault="000234BB" w:rsidP="00725808">
            <w:pPr>
              <w:rPr>
                <w:b/>
                <w:sz w:val="16"/>
                <w:szCs w:val="16"/>
                <w:lang w:val="en-GB"/>
              </w:rPr>
            </w:pPr>
            <w:r>
              <w:rPr>
                <w:b/>
                <w:sz w:val="16"/>
                <w:szCs w:val="16"/>
                <w:lang w:val="en-GB"/>
              </w:rPr>
              <w:t>Role</w:t>
            </w:r>
          </w:p>
        </w:tc>
        <w:tc>
          <w:tcPr>
            <w:tcW w:w="708" w:type="dxa"/>
          </w:tcPr>
          <w:p w14:paraId="37326639" w14:textId="77777777" w:rsidR="000234BB" w:rsidRDefault="000234BB" w:rsidP="00725808">
            <w:pPr>
              <w:rPr>
                <w:b/>
                <w:sz w:val="16"/>
                <w:szCs w:val="16"/>
                <w:lang w:val="en-GB"/>
              </w:rPr>
            </w:pPr>
            <w:r>
              <w:rPr>
                <w:b/>
                <w:sz w:val="16"/>
                <w:szCs w:val="16"/>
                <w:lang w:val="en-GB"/>
              </w:rPr>
              <w:t>Mult</w:t>
            </w:r>
          </w:p>
        </w:tc>
        <w:tc>
          <w:tcPr>
            <w:tcW w:w="709" w:type="dxa"/>
          </w:tcPr>
          <w:p w14:paraId="23885999" w14:textId="77777777" w:rsidR="000234BB" w:rsidRDefault="000234BB" w:rsidP="00725808">
            <w:pPr>
              <w:rPr>
                <w:b/>
                <w:sz w:val="16"/>
                <w:szCs w:val="16"/>
                <w:lang w:val="en-GB"/>
              </w:rPr>
            </w:pPr>
            <w:r>
              <w:rPr>
                <w:b/>
                <w:sz w:val="16"/>
                <w:szCs w:val="16"/>
                <w:lang w:val="en-GB"/>
              </w:rPr>
              <w:t>Mult</w:t>
            </w:r>
          </w:p>
        </w:tc>
        <w:tc>
          <w:tcPr>
            <w:tcW w:w="567" w:type="dxa"/>
          </w:tcPr>
          <w:p w14:paraId="40E2019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9641B35" w14:textId="77777777" w:rsidR="000234BB" w:rsidRPr="008359F5" w:rsidRDefault="000234BB" w:rsidP="00725808">
            <w:pPr>
              <w:rPr>
                <w:b/>
                <w:sz w:val="16"/>
                <w:szCs w:val="16"/>
                <w:lang w:val="en-GB"/>
              </w:rPr>
            </w:pPr>
            <w:r>
              <w:rPr>
                <w:b/>
                <w:sz w:val="16"/>
                <w:szCs w:val="16"/>
                <w:lang w:val="en-GB"/>
              </w:rPr>
              <w:t>Comment</w:t>
            </w:r>
          </w:p>
        </w:tc>
      </w:tr>
      <w:tr w:rsidR="000234BB" w:rsidRPr="00266E64" w14:paraId="7BF3AD0C" w14:textId="77777777" w:rsidTr="00725808">
        <w:tc>
          <w:tcPr>
            <w:tcW w:w="1573" w:type="dxa"/>
          </w:tcPr>
          <w:p w14:paraId="2118011F" w14:textId="77777777" w:rsidR="000234BB" w:rsidRPr="00634625" w:rsidRDefault="000234BB" w:rsidP="00725808">
            <w:pPr>
              <w:pStyle w:val="SmallStandard"/>
            </w:pPr>
            <w:r>
              <w:t>ItemHistoryEntry</w:t>
            </w:r>
          </w:p>
        </w:tc>
        <w:tc>
          <w:tcPr>
            <w:tcW w:w="1574" w:type="dxa"/>
          </w:tcPr>
          <w:p w14:paraId="30EFC8C5" w14:textId="77777777" w:rsidR="000234BB" w:rsidRPr="00132C43" w:rsidRDefault="000234BB" w:rsidP="00725808">
            <w:pPr>
              <w:pStyle w:val="SmallStandard"/>
            </w:pPr>
            <w:r>
              <w:t>itemHistoryEntry</w:t>
            </w:r>
          </w:p>
        </w:tc>
        <w:tc>
          <w:tcPr>
            <w:tcW w:w="708" w:type="dxa"/>
          </w:tcPr>
          <w:p w14:paraId="79F6047B" w14:textId="77777777" w:rsidR="000234BB" w:rsidRPr="00D331EF" w:rsidRDefault="000234BB" w:rsidP="00725808">
            <w:pPr>
              <w:pStyle w:val="SmallStandard"/>
            </w:pPr>
            <w:r w:rsidRPr="00574783">
              <w:t>0..*</w:t>
            </w:r>
          </w:p>
        </w:tc>
        <w:tc>
          <w:tcPr>
            <w:tcW w:w="709" w:type="dxa"/>
          </w:tcPr>
          <w:p w14:paraId="6E16D77F" w14:textId="77777777" w:rsidR="000234BB" w:rsidRPr="00D331EF" w:rsidRDefault="000234BB" w:rsidP="00725808">
            <w:pPr>
              <w:pStyle w:val="SmallStandard"/>
            </w:pPr>
            <w:r w:rsidRPr="00207506">
              <w:t>1</w:t>
            </w:r>
          </w:p>
        </w:tc>
        <w:tc>
          <w:tcPr>
            <w:tcW w:w="567" w:type="dxa"/>
          </w:tcPr>
          <w:p w14:paraId="7D5603DE" w14:textId="77777777" w:rsidR="000234BB" w:rsidRDefault="000234BB" w:rsidP="00725808">
            <w:pPr>
              <w:pStyle w:val="SmallStandard"/>
            </w:pPr>
            <w:r>
              <w:t>Y</w:t>
            </w:r>
          </w:p>
        </w:tc>
        <w:tc>
          <w:tcPr>
            <w:tcW w:w="3969" w:type="dxa"/>
          </w:tcPr>
          <w:p w14:paraId="67DF48AB" w14:textId="77777777" w:rsidR="000234BB" w:rsidRDefault="000234BB" w:rsidP="00725808">
            <w:pPr>
              <w:pStyle w:val="SmallStandard"/>
            </w:pPr>
            <w:r w:rsidRPr="00491287">
              <w:t xml:space="preserve">Specifies the ItemVersionHistoryEntries for ItemVersions contained in the VEC-file. </w:t>
            </w:r>
          </w:p>
        </w:tc>
      </w:tr>
      <w:tr w:rsidR="000234BB" w:rsidRPr="00266E64" w14:paraId="115C7F80" w14:textId="77777777" w:rsidTr="00725808">
        <w:tc>
          <w:tcPr>
            <w:tcW w:w="1573" w:type="dxa"/>
          </w:tcPr>
          <w:p w14:paraId="4E4298E6" w14:textId="77777777" w:rsidR="000234BB" w:rsidRPr="00634625" w:rsidRDefault="000234BB" w:rsidP="00725808">
            <w:pPr>
              <w:pStyle w:val="SmallStandard"/>
            </w:pPr>
            <w:r>
              <w:t>Project</w:t>
            </w:r>
          </w:p>
        </w:tc>
        <w:tc>
          <w:tcPr>
            <w:tcW w:w="1574" w:type="dxa"/>
          </w:tcPr>
          <w:p w14:paraId="6BF08CFD" w14:textId="77777777" w:rsidR="000234BB" w:rsidRPr="00132C43" w:rsidRDefault="000234BB" w:rsidP="00725808">
            <w:pPr>
              <w:pStyle w:val="SmallStandard"/>
            </w:pPr>
            <w:r>
              <w:t>project</w:t>
            </w:r>
          </w:p>
        </w:tc>
        <w:tc>
          <w:tcPr>
            <w:tcW w:w="708" w:type="dxa"/>
          </w:tcPr>
          <w:p w14:paraId="065DB329" w14:textId="77777777" w:rsidR="000234BB" w:rsidRPr="00D331EF" w:rsidRDefault="000234BB" w:rsidP="00725808">
            <w:pPr>
              <w:pStyle w:val="SmallStandard"/>
            </w:pPr>
            <w:r w:rsidRPr="00574783">
              <w:t>0..*</w:t>
            </w:r>
          </w:p>
        </w:tc>
        <w:tc>
          <w:tcPr>
            <w:tcW w:w="709" w:type="dxa"/>
          </w:tcPr>
          <w:p w14:paraId="53AED913" w14:textId="77777777" w:rsidR="000234BB" w:rsidRPr="00D331EF" w:rsidRDefault="000234BB" w:rsidP="00725808">
            <w:pPr>
              <w:pStyle w:val="SmallStandard"/>
            </w:pPr>
            <w:r w:rsidRPr="00207506">
              <w:t>1</w:t>
            </w:r>
          </w:p>
        </w:tc>
        <w:tc>
          <w:tcPr>
            <w:tcW w:w="567" w:type="dxa"/>
          </w:tcPr>
          <w:p w14:paraId="75CA9C0B" w14:textId="77777777" w:rsidR="000234BB" w:rsidRDefault="000234BB" w:rsidP="00725808">
            <w:pPr>
              <w:pStyle w:val="SmallStandard"/>
            </w:pPr>
            <w:r>
              <w:t>Y</w:t>
            </w:r>
          </w:p>
        </w:tc>
        <w:tc>
          <w:tcPr>
            <w:tcW w:w="3969" w:type="dxa"/>
          </w:tcPr>
          <w:p w14:paraId="78D152A5" w14:textId="77777777" w:rsidR="000234BB" w:rsidRDefault="000234BB" w:rsidP="00725808">
            <w:pPr>
              <w:pStyle w:val="SmallStandard"/>
            </w:pPr>
            <w:r w:rsidRPr="00491287">
              <w:t xml:space="preserve">Specifies the Projects used in the VEC-file. </w:t>
            </w:r>
          </w:p>
        </w:tc>
      </w:tr>
      <w:tr w:rsidR="000234BB" w:rsidRPr="00266E64" w14:paraId="201A2E3C" w14:textId="77777777" w:rsidTr="00725808">
        <w:tc>
          <w:tcPr>
            <w:tcW w:w="1573" w:type="dxa"/>
          </w:tcPr>
          <w:p w14:paraId="24941935" w14:textId="77777777" w:rsidR="000234BB" w:rsidRPr="00634625" w:rsidRDefault="000234BB" w:rsidP="00725808">
            <w:pPr>
              <w:pStyle w:val="SmallStandard"/>
            </w:pPr>
            <w:r>
              <w:t>CopyrightInformation</w:t>
            </w:r>
          </w:p>
        </w:tc>
        <w:tc>
          <w:tcPr>
            <w:tcW w:w="1574" w:type="dxa"/>
          </w:tcPr>
          <w:p w14:paraId="6097D993" w14:textId="77777777" w:rsidR="000234BB" w:rsidRPr="00132C43" w:rsidRDefault="000234BB" w:rsidP="00725808">
            <w:pPr>
              <w:pStyle w:val="SmallStandard"/>
            </w:pPr>
            <w:r>
              <w:t>standardCopyrightInformation</w:t>
            </w:r>
          </w:p>
        </w:tc>
        <w:tc>
          <w:tcPr>
            <w:tcW w:w="708" w:type="dxa"/>
          </w:tcPr>
          <w:p w14:paraId="3C82B5A4" w14:textId="77777777" w:rsidR="000234BB" w:rsidRPr="00D331EF" w:rsidRDefault="000234BB" w:rsidP="00725808">
            <w:pPr>
              <w:pStyle w:val="SmallStandard"/>
            </w:pPr>
            <w:r w:rsidRPr="00574783">
              <w:t>0..1</w:t>
            </w:r>
          </w:p>
        </w:tc>
        <w:tc>
          <w:tcPr>
            <w:tcW w:w="709" w:type="dxa"/>
          </w:tcPr>
          <w:p w14:paraId="7D7F3B3A" w14:textId="77777777" w:rsidR="000234BB" w:rsidRPr="00D331EF" w:rsidRDefault="000234BB" w:rsidP="00725808">
            <w:pPr>
              <w:pStyle w:val="SmallStandard"/>
            </w:pPr>
            <w:r w:rsidRPr="00207506">
              <w:t>0..*</w:t>
            </w:r>
          </w:p>
        </w:tc>
        <w:tc>
          <w:tcPr>
            <w:tcW w:w="567" w:type="dxa"/>
          </w:tcPr>
          <w:p w14:paraId="15101A6E" w14:textId="77777777" w:rsidR="000234BB" w:rsidRPr="00D331EF" w:rsidRDefault="000234BB" w:rsidP="00725808">
            <w:pPr>
              <w:pStyle w:val="SmallStandard"/>
            </w:pPr>
            <w:r>
              <w:t>N</w:t>
            </w:r>
          </w:p>
        </w:tc>
        <w:tc>
          <w:tcPr>
            <w:tcW w:w="3969" w:type="dxa"/>
          </w:tcPr>
          <w:p w14:paraId="25D2B944"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CopyrightInformation</w:t>
            </w:r>
            <w:r w:rsidRPr="00266E64">
              <w:rPr>
                <w:sz w:val="16"/>
                <w:szCs w:val="16"/>
                <w:lang w:val="en-GB"/>
              </w:rPr>
              <w:t xml:space="preserve"> that is in effect for the complete content of this </w:t>
            </w:r>
            <w:r w:rsidRPr="00266E64">
              <w:rPr>
                <w:i/>
                <w:iCs/>
                <w:sz w:val="16"/>
                <w:szCs w:val="16"/>
                <w:lang w:val="en-GB"/>
              </w:rPr>
              <w:t>VecContent</w:t>
            </w:r>
            <w:r w:rsidRPr="00266E64">
              <w:rPr>
                <w:sz w:val="16"/>
                <w:szCs w:val="16"/>
                <w:lang w:val="en-GB"/>
              </w:rPr>
              <w:t xml:space="preserve">. It is applied to all </w:t>
            </w:r>
            <w:r w:rsidRPr="00266E64">
              <w:rPr>
                <w:i/>
                <w:iCs/>
                <w:sz w:val="16"/>
                <w:szCs w:val="16"/>
                <w:lang w:val="en-GB"/>
              </w:rPr>
              <w:t>ItemVersions</w:t>
            </w:r>
            <w:r w:rsidRPr="00266E64">
              <w:rPr>
                <w:sz w:val="16"/>
                <w:szCs w:val="16"/>
                <w:lang w:val="en-GB"/>
              </w:rPr>
              <w:t xml:space="preserve"> that do not references their own individual </w:t>
            </w:r>
            <w:r w:rsidRPr="00266E64">
              <w:rPr>
                <w:i/>
                <w:iCs/>
                <w:sz w:val="16"/>
                <w:szCs w:val="16"/>
                <w:lang w:val="en-GB"/>
              </w:rPr>
              <w:t>CopyrightInformation.</w:t>
            </w:r>
          </w:p>
        </w:tc>
      </w:tr>
      <w:tr w:rsidR="000234BB" w:rsidRPr="00266E64" w14:paraId="630E3F92" w14:textId="77777777" w:rsidTr="00725808">
        <w:tc>
          <w:tcPr>
            <w:tcW w:w="1573" w:type="dxa"/>
          </w:tcPr>
          <w:p w14:paraId="276C870B" w14:textId="77777777" w:rsidR="000234BB" w:rsidRPr="00634625" w:rsidRDefault="000234BB" w:rsidP="00725808">
            <w:pPr>
              <w:pStyle w:val="SmallStandard"/>
            </w:pPr>
            <w:r>
              <w:t>PartVersion</w:t>
            </w:r>
          </w:p>
        </w:tc>
        <w:tc>
          <w:tcPr>
            <w:tcW w:w="1574" w:type="dxa"/>
          </w:tcPr>
          <w:p w14:paraId="09858345" w14:textId="77777777" w:rsidR="000234BB" w:rsidRPr="00132C43" w:rsidRDefault="000234BB" w:rsidP="00725808">
            <w:pPr>
              <w:pStyle w:val="SmallStandard"/>
            </w:pPr>
            <w:r>
              <w:t>partVersion</w:t>
            </w:r>
          </w:p>
        </w:tc>
        <w:tc>
          <w:tcPr>
            <w:tcW w:w="708" w:type="dxa"/>
          </w:tcPr>
          <w:p w14:paraId="6209B279" w14:textId="77777777" w:rsidR="000234BB" w:rsidRPr="00D331EF" w:rsidRDefault="000234BB" w:rsidP="00725808">
            <w:pPr>
              <w:pStyle w:val="SmallStandard"/>
            </w:pPr>
            <w:r w:rsidRPr="00574783">
              <w:t>0..*</w:t>
            </w:r>
          </w:p>
        </w:tc>
        <w:tc>
          <w:tcPr>
            <w:tcW w:w="709" w:type="dxa"/>
          </w:tcPr>
          <w:p w14:paraId="2910C5F1" w14:textId="77777777" w:rsidR="000234BB" w:rsidRPr="00D331EF" w:rsidRDefault="000234BB" w:rsidP="00725808">
            <w:pPr>
              <w:pStyle w:val="SmallStandard"/>
            </w:pPr>
            <w:r w:rsidRPr="00207506">
              <w:t>1</w:t>
            </w:r>
          </w:p>
        </w:tc>
        <w:tc>
          <w:tcPr>
            <w:tcW w:w="567" w:type="dxa"/>
          </w:tcPr>
          <w:p w14:paraId="03867D4E" w14:textId="77777777" w:rsidR="000234BB" w:rsidRDefault="000234BB" w:rsidP="00725808">
            <w:pPr>
              <w:pStyle w:val="SmallStandard"/>
            </w:pPr>
            <w:r>
              <w:t>Y</w:t>
            </w:r>
          </w:p>
        </w:tc>
        <w:tc>
          <w:tcPr>
            <w:tcW w:w="3969" w:type="dxa"/>
          </w:tcPr>
          <w:p w14:paraId="5981C924" w14:textId="77777777" w:rsidR="000234BB" w:rsidRDefault="000234BB" w:rsidP="00725808">
            <w:pPr>
              <w:pStyle w:val="SmallStandard"/>
            </w:pPr>
            <w:r w:rsidRPr="00491287">
              <w:t xml:space="preserve">Specifies the PartVersions contained in the VEC-file. </w:t>
            </w:r>
          </w:p>
        </w:tc>
      </w:tr>
      <w:tr w:rsidR="000234BB" w:rsidRPr="00266E64" w14:paraId="7E9CB79F" w14:textId="77777777" w:rsidTr="00725808">
        <w:tc>
          <w:tcPr>
            <w:tcW w:w="1573" w:type="dxa"/>
          </w:tcPr>
          <w:p w14:paraId="34A9A78B" w14:textId="77777777" w:rsidR="000234BB" w:rsidRPr="00634625" w:rsidRDefault="000234BB" w:rsidP="00725808">
            <w:pPr>
              <w:pStyle w:val="SmallStandard"/>
            </w:pPr>
            <w:r>
              <w:t>Unit</w:t>
            </w:r>
          </w:p>
        </w:tc>
        <w:tc>
          <w:tcPr>
            <w:tcW w:w="1574" w:type="dxa"/>
          </w:tcPr>
          <w:p w14:paraId="6B8D61BA" w14:textId="77777777" w:rsidR="000234BB" w:rsidRPr="00132C43" w:rsidRDefault="000234BB" w:rsidP="00725808">
            <w:pPr>
              <w:pStyle w:val="SmallStandard"/>
            </w:pPr>
            <w:r>
              <w:t>unit</w:t>
            </w:r>
          </w:p>
        </w:tc>
        <w:tc>
          <w:tcPr>
            <w:tcW w:w="708" w:type="dxa"/>
          </w:tcPr>
          <w:p w14:paraId="29EAFB6E" w14:textId="77777777" w:rsidR="000234BB" w:rsidRPr="00D331EF" w:rsidRDefault="000234BB" w:rsidP="00725808">
            <w:pPr>
              <w:pStyle w:val="SmallStandard"/>
            </w:pPr>
            <w:r w:rsidRPr="00574783">
              <w:t>0..*</w:t>
            </w:r>
          </w:p>
        </w:tc>
        <w:tc>
          <w:tcPr>
            <w:tcW w:w="709" w:type="dxa"/>
          </w:tcPr>
          <w:p w14:paraId="36BC834D" w14:textId="77777777" w:rsidR="000234BB" w:rsidRPr="00D331EF" w:rsidRDefault="000234BB" w:rsidP="00725808">
            <w:pPr>
              <w:pStyle w:val="SmallStandard"/>
            </w:pPr>
            <w:r w:rsidRPr="00207506">
              <w:t>1</w:t>
            </w:r>
          </w:p>
        </w:tc>
        <w:tc>
          <w:tcPr>
            <w:tcW w:w="567" w:type="dxa"/>
          </w:tcPr>
          <w:p w14:paraId="790600BA" w14:textId="77777777" w:rsidR="000234BB" w:rsidRDefault="000234BB" w:rsidP="00725808">
            <w:pPr>
              <w:pStyle w:val="SmallStandard"/>
            </w:pPr>
            <w:r>
              <w:t>Y</w:t>
            </w:r>
          </w:p>
        </w:tc>
        <w:tc>
          <w:tcPr>
            <w:tcW w:w="3969" w:type="dxa"/>
          </w:tcPr>
          <w:p w14:paraId="7656E504" w14:textId="77777777" w:rsidR="000234BB" w:rsidRDefault="000234BB" w:rsidP="00725808">
            <w:pPr>
              <w:pStyle w:val="SmallStandard"/>
            </w:pPr>
            <w:r w:rsidRPr="00491287">
              <w:t xml:space="preserve">Specifies the Units used in the VEC-file. </w:t>
            </w:r>
          </w:p>
        </w:tc>
      </w:tr>
      <w:tr w:rsidR="000234BB" w:rsidRPr="00266E64" w14:paraId="254415C8" w14:textId="77777777" w:rsidTr="00725808">
        <w:tc>
          <w:tcPr>
            <w:tcW w:w="1573" w:type="dxa"/>
          </w:tcPr>
          <w:p w14:paraId="5D3D41A0" w14:textId="77777777" w:rsidR="000234BB" w:rsidRPr="00634625" w:rsidRDefault="000234BB" w:rsidP="00725808">
            <w:pPr>
              <w:pStyle w:val="SmallStandard"/>
            </w:pPr>
            <w:r>
              <w:t>DocumentVersion</w:t>
            </w:r>
          </w:p>
        </w:tc>
        <w:tc>
          <w:tcPr>
            <w:tcW w:w="1574" w:type="dxa"/>
          </w:tcPr>
          <w:p w14:paraId="120B8280" w14:textId="77777777" w:rsidR="000234BB" w:rsidRPr="00132C43" w:rsidRDefault="000234BB" w:rsidP="00725808">
            <w:pPr>
              <w:pStyle w:val="SmallStandard"/>
            </w:pPr>
            <w:r>
              <w:t>documentVersion</w:t>
            </w:r>
          </w:p>
        </w:tc>
        <w:tc>
          <w:tcPr>
            <w:tcW w:w="708" w:type="dxa"/>
          </w:tcPr>
          <w:p w14:paraId="5E9A2723" w14:textId="77777777" w:rsidR="000234BB" w:rsidRPr="00D331EF" w:rsidRDefault="000234BB" w:rsidP="00725808">
            <w:pPr>
              <w:pStyle w:val="SmallStandard"/>
            </w:pPr>
            <w:r w:rsidRPr="00574783">
              <w:t>0..*</w:t>
            </w:r>
          </w:p>
        </w:tc>
        <w:tc>
          <w:tcPr>
            <w:tcW w:w="709" w:type="dxa"/>
          </w:tcPr>
          <w:p w14:paraId="5ADC6439" w14:textId="77777777" w:rsidR="000234BB" w:rsidRPr="00D331EF" w:rsidRDefault="000234BB" w:rsidP="00725808">
            <w:pPr>
              <w:pStyle w:val="SmallStandard"/>
            </w:pPr>
            <w:r w:rsidRPr="00207506">
              <w:t>1</w:t>
            </w:r>
          </w:p>
        </w:tc>
        <w:tc>
          <w:tcPr>
            <w:tcW w:w="567" w:type="dxa"/>
          </w:tcPr>
          <w:p w14:paraId="53FDB7DF" w14:textId="77777777" w:rsidR="000234BB" w:rsidRDefault="000234BB" w:rsidP="00725808">
            <w:pPr>
              <w:pStyle w:val="SmallStandard"/>
            </w:pPr>
            <w:r>
              <w:t>Y</w:t>
            </w:r>
          </w:p>
        </w:tc>
        <w:tc>
          <w:tcPr>
            <w:tcW w:w="3969" w:type="dxa"/>
          </w:tcPr>
          <w:p w14:paraId="4783C5B2" w14:textId="77777777" w:rsidR="000234BB" w:rsidRDefault="000234BB" w:rsidP="00725808">
            <w:pPr>
              <w:pStyle w:val="SmallStandard"/>
            </w:pPr>
            <w:r w:rsidRPr="00491287">
              <w:t xml:space="preserve">Specifies the DocumentVersions contained in the VEC-file. </w:t>
            </w:r>
          </w:p>
        </w:tc>
      </w:tr>
      <w:tr w:rsidR="000234BB" w:rsidRPr="00266E64" w14:paraId="16DE60C2" w14:textId="77777777" w:rsidTr="00725808">
        <w:tc>
          <w:tcPr>
            <w:tcW w:w="1573" w:type="dxa"/>
          </w:tcPr>
          <w:p w14:paraId="40046483" w14:textId="77777777" w:rsidR="000234BB" w:rsidRPr="00634625" w:rsidRDefault="000234BB" w:rsidP="00725808">
            <w:pPr>
              <w:pStyle w:val="SmallStandard"/>
            </w:pPr>
            <w:r>
              <w:t>Contract</w:t>
            </w:r>
          </w:p>
        </w:tc>
        <w:tc>
          <w:tcPr>
            <w:tcW w:w="1574" w:type="dxa"/>
          </w:tcPr>
          <w:p w14:paraId="0390BAAE" w14:textId="77777777" w:rsidR="000234BB" w:rsidRPr="00132C43" w:rsidRDefault="000234BB" w:rsidP="00725808">
            <w:pPr>
              <w:pStyle w:val="SmallStandard"/>
            </w:pPr>
            <w:r>
              <w:t>contract</w:t>
            </w:r>
          </w:p>
        </w:tc>
        <w:tc>
          <w:tcPr>
            <w:tcW w:w="708" w:type="dxa"/>
          </w:tcPr>
          <w:p w14:paraId="62564474" w14:textId="77777777" w:rsidR="000234BB" w:rsidRPr="00D331EF" w:rsidRDefault="000234BB" w:rsidP="00725808">
            <w:pPr>
              <w:pStyle w:val="SmallStandard"/>
            </w:pPr>
            <w:r w:rsidRPr="00574783">
              <w:t>0..*</w:t>
            </w:r>
          </w:p>
        </w:tc>
        <w:tc>
          <w:tcPr>
            <w:tcW w:w="709" w:type="dxa"/>
          </w:tcPr>
          <w:p w14:paraId="228D0C88" w14:textId="77777777" w:rsidR="000234BB" w:rsidRPr="00D331EF" w:rsidRDefault="000234BB" w:rsidP="00725808">
            <w:pPr>
              <w:pStyle w:val="SmallStandard"/>
            </w:pPr>
            <w:r w:rsidRPr="00207506">
              <w:t>1</w:t>
            </w:r>
          </w:p>
        </w:tc>
        <w:tc>
          <w:tcPr>
            <w:tcW w:w="567" w:type="dxa"/>
          </w:tcPr>
          <w:p w14:paraId="18267096" w14:textId="77777777" w:rsidR="000234BB" w:rsidRDefault="000234BB" w:rsidP="00725808">
            <w:pPr>
              <w:pStyle w:val="SmallStandard"/>
            </w:pPr>
            <w:r>
              <w:t>Y</w:t>
            </w:r>
          </w:p>
        </w:tc>
        <w:tc>
          <w:tcPr>
            <w:tcW w:w="3969" w:type="dxa"/>
          </w:tcPr>
          <w:p w14:paraId="15B9E04B" w14:textId="77777777" w:rsidR="000234BB" w:rsidRDefault="000234BB" w:rsidP="00725808">
            <w:pPr>
              <w:pStyle w:val="SmallStandard"/>
            </w:pPr>
            <w:r w:rsidRPr="00491287">
              <w:t xml:space="preserve">Specifies the contracts used in the VEC-file. </w:t>
            </w:r>
          </w:p>
        </w:tc>
      </w:tr>
      <w:tr w:rsidR="000234BB" w:rsidRPr="00266E64" w14:paraId="09E40297" w14:textId="77777777" w:rsidTr="00725808">
        <w:tc>
          <w:tcPr>
            <w:tcW w:w="1573" w:type="dxa"/>
          </w:tcPr>
          <w:p w14:paraId="6C32BF33" w14:textId="77777777" w:rsidR="000234BB" w:rsidRPr="00634625" w:rsidRDefault="000234BB" w:rsidP="00725808">
            <w:pPr>
              <w:pStyle w:val="SmallStandard"/>
            </w:pPr>
            <w:r>
              <w:t>CopyrightInformation</w:t>
            </w:r>
          </w:p>
        </w:tc>
        <w:tc>
          <w:tcPr>
            <w:tcW w:w="1574" w:type="dxa"/>
          </w:tcPr>
          <w:p w14:paraId="71DE07BA" w14:textId="77777777" w:rsidR="000234BB" w:rsidRPr="00132C43" w:rsidRDefault="000234BB" w:rsidP="00725808">
            <w:pPr>
              <w:pStyle w:val="SmallStandard"/>
            </w:pPr>
            <w:r>
              <w:t>copyrightInformation</w:t>
            </w:r>
          </w:p>
        </w:tc>
        <w:tc>
          <w:tcPr>
            <w:tcW w:w="708" w:type="dxa"/>
          </w:tcPr>
          <w:p w14:paraId="6DDB62AE" w14:textId="77777777" w:rsidR="000234BB" w:rsidRPr="00D331EF" w:rsidRDefault="000234BB" w:rsidP="00725808">
            <w:pPr>
              <w:pStyle w:val="SmallStandard"/>
            </w:pPr>
            <w:r w:rsidRPr="00574783">
              <w:t>0..*</w:t>
            </w:r>
          </w:p>
        </w:tc>
        <w:tc>
          <w:tcPr>
            <w:tcW w:w="709" w:type="dxa"/>
          </w:tcPr>
          <w:p w14:paraId="14658DA6" w14:textId="77777777" w:rsidR="000234BB" w:rsidRPr="00D331EF" w:rsidRDefault="000234BB" w:rsidP="00725808">
            <w:pPr>
              <w:pStyle w:val="SmallStandard"/>
            </w:pPr>
            <w:r w:rsidRPr="00207506">
              <w:t>1</w:t>
            </w:r>
          </w:p>
        </w:tc>
        <w:tc>
          <w:tcPr>
            <w:tcW w:w="567" w:type="dxa"/>
          </w:tcPr>
          <w:p w14:paraId="16F7C417" w14:textId="77777777" w:rsidR="000234BB" w:rsidRDefault="000234BB" w:rsidP="00725808">
            <w:pPr>
              <w:pStyle w:val="SmallStandard"/>
            </w:pPr>
            <w:r>
              <w:t>Y</w:t>
            </w:r>
          </w:p>
        </w:tc>
        <w:tc>
          <w:tcPr>
            <w:tcW w:w="3969" w:type="dxa"/>
          </w:tcPr>
          <w:p w14:paraId="3A2A7555" w14:textId="77777777" w:rsidR="000234BB" w:rsidRDefault="000234BB" w:rsidP="00725808">
            <w:pPr>
              <w:pStyle w:val="SmallStandard"/>
            </w:pPr>
            <w:r w:rsidRPr="00491287">
              <w:t xml:space="preserve">Specifies the CopyrightInformation used in the VEC-file. </w:t>
            </w:r>
          </w:p>
        </w:tc>
      </w:tr>
    </w:tbl>
    <w:p w14:paraId="0B4423F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254" w:name="_1313fe1be6c083826f801c6bc27c8fe4"/>
      <w:r w:rsidRPr="005254F8">
        <w:rPr>
          <w:lang w:val="en-GB"/>
        </w:rPr>
        <w:t>AliasIdentificationType</w:t>
      </w:r>
      <w:bookmarkEnd w:id="1254"/>
    </w:p>
    <w:p w14:paraId="50255F2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D5B56BC" w14:textId="77777777" w:rsidTr="00725808">
        <w:tc>
          <w:tcPr>
            <w:tcW w:w="2013" w:type="dxa"/>
            <w:tcMar>
              <w:top w:w="28" w:type="dxa"/>
              <w:left w:w="28" w:type="dxa"/>
              <w:bottom w:w="28" w:type="dxa"/>
              <w:right w:w="28" w:type="dxa"/>
            </w:tcMar>
          </w:tcPr>
          <w:p w14:paraId="44C1190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EE975DC" w14:textId="7CE3E79E"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41B2DA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C64A192" w14:textId="77777777" w:rsidTr="00725808">
        <w:tc>
          <w:tcPr>
            <w:tcW w:w="2013" w:type="dxa"/>
            <w:tcMar>
              <w:top w:w="28" w:type="dxa"/>
              <w:left w:w="28" w:type="dxa"/>
              <w:bottom w:w="28" w:type="dxa"/>
              <w:right w:w="28" w:type="dxa"/>
            </w:tcMar>
          </w:tcPr>
          <w:p w14:paraId="31B36B30"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4B23CC28"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75BEB74"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34FBDB17" w14:textId="77777777" w:rsidTr="00725808">
        <w:tc>
          <w:tcPr>
            <w:tcW w:w="2013" w:type="dxa"/>
            <w:tcMar>
              <w:top w:w="28" w:type="dxa"/>
              <w:left w:w="28" w:type="dxa"/>
              <w:bottom w:w="28" w:type="dxa"/>
              <w:right w:w="28" w:type="dxa"/>
            </w:tcMar>
          </w:tcPr>
          <w:p w14:paraId="1B97557A" w14:textId="77777777" w:rsidR="000234BB" w:rsidRPr="009F5D54" w:rsidRDefault="000234BB" w:rsidP="00725808">
            <w:pPr>
              <w:pStyle w:val="SmallStandard"/>
            </w:pPr>
            <w:r w:rsidRPr="009F5D54">
              <w:t>UUID</w:t>
            </w:r>
          </w:p>
        </w:tc>
        <w:tc>
          <w:tcPr>
            <w:tcW w:w="283" w:type="dxa"/>
          </w:tcPr>
          <w:p w14:paraId="17B6F15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054EC58" w14:textId="77777777" w:rsidR="000234BB" w:rsidRPr="00266E64" w:rsidRDefault="000234BB" w:rsidP="00725808">
            <w:pPr>
              <w:jc w:val="left"/>
              <w:rPr>
                <w:lang w:val="en-GB"/>
              </w:rPr>
            </w:pPr>
            <w:r w:rsidRPr="00266E64">
              <w:rPr>
                <w:sz w:val="16"/>
                <w:szCs w:val="16"/>
                <w:lang w:val="en-GB"/>
              </w:rPr>
              <w:t>Defines that this AliasIdentification represents a "Universally Unique Identifier". Although a UUID is technical definition of a 128-Bit number, the primary relevance of this type is not its technical representation, but it's other properties. An AliasIdentification with the type "UUID" of an element is its unique identifier, that is constant over time, never changes and is never reused for other elements. Such an AliasIdentification can be used to trace elements through different systems, companies and processes.</w:t>
            </w:r>
          </w:p>
        </w:tc>
      </w:tr>
    </w:tbl>
    <w:p w14:paraId="3D10C325" w14:textId="77777777" w:rsidR="000234BB" w:rsidRDefault="000234BB" w:rsidP="000234BB">
      <w:pPr>
        <w:pStyle w:val="SmallStandard"/>
      </w:pPr>
    </w:p>
    <w:p w14:paraId="471B285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5" w:name="_e914f44d381941eb659169a578d4d081"/>
      <w:r w:rsidRPr="005254F8">
        <w:rPr>
          <w:lang w:val="en-GB"/>
        </w:rPr>
        <w:t>BaselineContent</w:t>
      </w:r>
      <w:bookmarkEnd w:id="1255"/>
    </w:p>
    <w:p w14:paraId="77E7CA3A" w14:textId="77777777" w:rsidR="000234BB" w:rsidRPr="00266E64" w:rsidRDefault="000234BB" w:rsidP="000234BB">
      <w:pPr>
        <w:rPr>
          <w:lang w:val="en-GB"/>
        </w:rPr>
      </w:pPr>
      <w:r w:rsidRPr="00266E64">
        <w:rPr>
          <w:sz w:val="18"/>
          <w:szCs w:val="18"/>
          <w:lang w:val="en-GB"/>
        </w:rPr>
        <w:t>Enumeration to define the state of the content of the baseline in regard of its defined scope.</w:t>
      </w:r>
    </w:p>
    <w:p w14:paraId="1246027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6CC8871" w14:textId="77777777" w:rsidTr="00725808">
        <w:tc>
          <w:tcPr>
            <w:tcW w:w="2013" w:type="dxa"/>
            <w:tcMar>
              <w:top w:w="28" w:type="dxa"/>
              <w:left w:w="28" w:type="dxa"/>
              <w:bottom w:w="28" w:type="dxa"/>
              <w:right w:w="28" w:type="dxa"/>
            </w:tcMar>
          </w:tcPr>
          <w:p w14:paraId="22DA532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CB49533" w14:textId="4E398CD6"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0F9B126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37C8DA9" w14:textId="77777777" w:rsidTr="00725808">
        <w:tc>
          <w:tcPr>
            <w:tcW w:w="2013" w:type="dxa"/>
            <w:tcMar>
              <w:top w:w="28" w:type="dxa"/>
              <w:left w:w="28" w:type="dxa"/>
              <w:bottom w:w="28" w:type="dxa"/>
              <w:right w:w="28" w:type="dxa"/>
            </w:tcMar>
          </w:tcPr>
          <w:p w14:paraId="4B1D8123"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45EFEA64"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FFFCD88"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0F778C1A" w14:textId="77777777" w:rsidTr="00725808">
        <w:tc>
          <w:tcPr>
            <w:tcW w:w="2013" w:type="dxa"/>
            <w:tcMar>
              <w:top w:w="28" w:type="dxa"/>
              <w:left w:w="28" w:type="dxa"/>
              <w:bottom w:w="28" w:type="dxa"/>
              <w:right w:w="28" w:type="dxa"/>
            </w:tcMar>
          </w:tcPr>
          <w:p w14:paraId="4C534929" w14:textId="77777777" w:rsidR="000234BB" w:rsidRPr="009F5D54" w:rsidRDefault="000234BB" w:rsidP="00725808">
            <w:pPr>
              <w:pStyle w:val="SmallStandard"/>
            </w:pPr>
            <w:r w:rsidRPr="009F5D54">
              <w:t>Partial</w:t>
            </w:r>
          </w:p>
        </w:tc>
        <w:tc>
          <w:tcPr>
            <w:tcW w:w="283" w:type="dxa"/>
          </w:tcPr>
          <w:p w14:paraId="322A8FA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5D5A068" w14:textId="77777777" w:rsidR="000234BB" w:rsidRPr="00266E64" w:rsidRDefault="000234BB" w:rsidP="00725808">
            <w:pPr>
              <w:jc w:val="left"/>
              <w:rPr>
                <w:lang w:val="en-GB"/>
              </w:rPr>
            </w:pPr>
            <w:r w:rsidRPr="00266E64">
              <w:rPr>
                <w:sz w:val="16"/>
                <w:szCs w:val="16"/>
                <w:lang w:val="en-GB"/>
              </w:rPr>
              <w:t>A partial baseline does not contain all elements of the final scope of the baseline (e.g. it is a baseline created during the development process).</w:t>
            </w:r>
          </w:p>
        </w:tc>
      </w:tr>
      <w:tr w:rsidR="000234BB" w:rsidRPr="00266E64" w14:paraId="4F97BDE8" w14:textId="77777777" w:rsidTr="00725808">
        <w:tc>
          <w:tcPr>
            <w:tcW w:w="2013" w:type="dxa"/>
            <w:tcMar>
              <w:top w:w="28" w:type="dxa"/>
              <w:left w:w="28" w:type="dxa"/>
              <w:bottom w:w="28" w:type="dxa"/>
              <w:right w:w="28" w:type="dxa"/>
            </w:tcMar>
          </w:tcPr>
          <w:p w14:paraId="78467E82" w14:textId="77777777" w:rsidR="000234BB" w:rsidRPr="009F5D54" w:rsidRDefault="000234BB" w:rsidP="00725808">
            <w:pPr>
              <w:pStyle w:val="SmallStandard"/>
            </w:pPr>
            <w:r w:rsidRPr="009F5D54">
              <w:t>Complete</w:t>
            </w:r>
          </w:p>
        </w:tc>
        <w:tc>
          <w:tcPr>
            <w:tcW w:w="283" w:type="dxa"/>
          </w:tcPr>
          <w:p w14:paraId="437042D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4C18853" w14:textId="77777777" w:rsidR="000234BB" w:rsidRPr="00266E64" w:rsidRDefault="000234BB" w:rsidP="00725808">
            <w:pPr>
              <w:jc w:val="left"/>
              <w:rPr>
                <w:lang w:val="en-GB"/>
              </w:rPr>
            </w:pPr>
            <w:r w:rsidRPr="00266E64">
              <w:rPr>
                <w:sz w:val="16"/>
                <w:szCs w:val="16"/>
                <w:lang w:val="en-GB"/>
              </w:rPr>
              <w:t xml:space="preserve">A complete baseline contains </w:t>
            </w:r>
            <w:r w:rsidRPr="00266E64">
              <w:rPr>
                <w:sz w:val="16"/>
                <w:szCs w:val="16"/>
                <w:u w:val="single"/>
                <w:lang w:val="en-GB"/>
              </w:rPr>
              <w:t>all</w:t>
            </w:r>
            <w:r w:rsidRPr="00266E64">
              <w:rPr>
                <w:sz w:val="16"/>
                <w:szCs w:val="16"/>
                <w:lang w:val="en-GB"/>
              </w:rPr>
              <w:t xml:space="preserve"> elements of the final scope of the baseline.</w:t>
            </w:r>
          </w:p>
        </w:tc>
      </w:tr>
    </w:tbl>
    <w:p w14:paraId="0B5D3A63" w14:textId="77777777" w:rsidR="000234BB" w:rsidRDefault="000234BB" w:rsidP="000234BB">
      <w:pPr>
        <w:pStyle w:val="SmallStandard"/>
      </w:pPr>
    </w:p>
    <w:p w14:paraId="129597E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6" w:name="_26f4e8a9fffe483463aadbda162064ec"/>
      <w:r w:rsidRPr="005254F8">
        <w:rPr>
          <w:lang w:val="en-GB"/>
        </w:rPr>
        <w:t>BaselineState</w:t>
      </w:r>
      <w:bookmarkEnd w:id="1256"/>
    </w:p>
    <w:p w14:paraId="0FF1F5CE" w14:textId="77777777" w:rsidR="000234BB" w:rsidRPr="00266E64" w:rsidRDefault="000234BB" w:rsidP="000234BB">
      <w:pPr>
        <w:rPr>
          <w:lang w:val="en-GB"/>
        </w:rPr>
      </w:pPr>
      <w:r w:rsidRPr="00266E64">
        <w:rPr>
          <w:sz w:val="18"/>
          <w:szCs w:val="18"/>
          <w:lang w:val="en-GB"/>
        </w:rPr>
        <w:t>Enumeration the define the valid states of a baseline.</w:t>
      </w:r>
    </w:p>
    <w:p w14:paraId="506F94B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D0B9003" w14:textId="77777777" w:rsidTr="00725808">
        <w:tc>
          <w:tcPr>
            <w:tcW w:w="2013" w:type="dxa"/>
            <w:tcMar>
              <w:top w:w="28" w:type="dxa"/>
              <w:left w:w="28" w:type="dxa"/>
              <w:bottom w:w="28" w:type="dxa"/>
              <w:right w:w="28" w:type="dxa"/>
            </w:tcMar>
          </w:tcPr>
          <w:p w14:paraId="63A9D34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51B229D" w14:textId="10DCD213"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3FA0BF0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4CF984D" w14:textId="77777777" w:rsidTr="00725808">
        <w:tc>
          <w:tcPr>
            <w:tcW w:w="2013" w:type="dxa"/>
            <w:tcMar>
              <w:top w:w="28" w:type="dxa"/>
              <w:left w:w="28" w:type="dxa"/>
              <w:bottom w:w="28" w:type="dxa"/>
              <w:right w:w="28" w:type="dxa"/>
            </w:tcMar>
          </w:tcPr>
          <w:p w14:paraId="14CD0D71"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9896DBD"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8439C4A"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3A700DF7" w14:textId="77777777" w:rsidTr="00725808">
        <w:tc>
          <w:tcPr>
            <w:tcW w:w="2013" w:type="dxa"/>
            <w:tcMar>
              <w:top w:w="28" w:type="dxa"/>
              <w:left w:w="28" w:type="dxa"/>
              <w:bottom w:w="28" w:type="dxa"/>
              <w:right w:w="28" w:type="dxa"/>
            </w:tcMar>
          </w:tcPr>
          <w:p w14:paraId="0B129E83" w14:textId="77777777" w:rsidR="000234BB" w:rsidRPr="009F5D54" w:rsidRDefault="000234BB" w:rsidP="00725808">
            <w:pPr>
              <w:pStyle w:val="SmallStandard"/>
            </w:pPr>
            <w:r w:rsidRPr="009F5D54">
              <w:t>Draft</w:t>
            </w:r>
          </w:p>
        </w:tc>
        <w:tc>
          <w:tcPr>
            <w:tcW w:w="283" w:type="dxa"/>
          </w:tcPr>
          <w:p w14:paraId="6457C79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6905741" w14:textId="77777777" w:rsidR="000234BB" w:rsidRPr="00266E64" w:rsidRDefault="000234BB" w:rsidP="00725808">
            <w:pPr>
              <w:jc w:val="left"/>
              <w:rPr>
                <w:lang w:val="en-GB"/>
              </w:rPr>
            </w:pPr>
            <w:r w:rsidRPr="00266E64">
              <w:rPr>
                <w:sz w:val="16"/>
                <w:szCs w:val="16"/>
                <w:lang w:val="en-GB"/>
              </w:rPr>
              <w:t>Draft means that the baseline is not finalized yet and new ItemVersions can be added without the necessity to create a new version of the baseline itself.</w:t>
            </w:r>
          </w:p>
        </w:tc>
      </w:tr>
      <w:tr w:rsidR="000234BB" w:rsidRPr="00266E64" w14:paraId="46C63671" w14:textId="77777777" w:rsidTr="00725808">
        <w:tc>
          <w:tcPr>
            <w:tcW w:w="2013" w:type="dxa"/>
            <w:tcMar>
              <w:top w:w="28" w:type="dxa"/>
              <w:left w:w="28" w:type="dxa"/>
              <w:bottom w:w="28" w:type="dxa"/>
              <w:right w:w="28" w:type="dxa"/>
            </w:tcMar>
          </w:tcPr>
          <w:p w14:paraId="77D47CCB" w14:textId="77777777" w:rsidR="000234BB" w:rsidRPr="009F5D54" w:rsidRDefault="000234BB" w:rsidP="00725808">
            <w:pPr>
              <w:pStyle w:val="SmallStandard"/>
            </w:pPr>
            <w:r w:rsidRPr="009F5D54">
              <w:t>Frozen</w:t>
            </w:r>
          </w:p>
        </w:tc>
        <w:tc>
          <w:tcPr>
            <w:tcW w:w="283" w:type="dxa"/>
          </w:tcPr>
          <w:p w14:paraId="2DC45D3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1384544" w14:textId="77777777" w:rsidR="000234BB" w:rsidRPr="00266E64" w:rsidRDefault="000234BB" w:rsidP="00725808">
            <w:pPr>
              <w:jc w:val="left"/>
              <w:rPr>
                <w:lang w:val="en-GB"/>
              </w:rPr>
            </w:pPr>
            <w:r w:rsidRPr="00266E64">
              <w:rPr>
                <w:sz w:val="16"/>
                <w:szCs w:val="16"/>
                <w:lang w:val="en-GB"/>
              </w:rPr>
              <w:t xml:space="preserve">Frozen means that the baseline is finalized and new ItemVersions </w:t>
            </w:r>
            <w:r w:rsidRPr="00266E64">
              <w:rPr>
                <w:sz w:val="16"/>
                <w:szCs w:val="16"/>
                <w:u w:val="single"/>
                <w:lang w:val="en-GB"/>
              </w:rPr>
              <w:t>must not</w:t>
            </w:r>
            <w:r w:rsidRPr="00266E64">
              <w:rPr>
                <w:sz w:val="16"/>
                <w:szCs w:val="16"/>
                <w:lang w:val="en-GB"/>
              </w:rPr>
              <w:t xml:space="preserve"> be added without creating a new version of the baseline itself.</w:t>
            </w:r>
          </w:p>
        </w:tc>
      </w:tr>
    </w:tbl>
    <w:p w14:paraId="3D2366BE" w14:textId="77777777" w:rsidR="000234BB" w:rsidRDefault="000234BB" w:rsidP="000234BB">
      <w:pPr>
        <w:pStyle w:val="SmallStandard"/>
      </w:pPr>
    </w:p>
    <w:p w14:paraId="12294AC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7" w:name="_e6d502ee4ba2bcef72688ad0d3637e30"/>
      <w:r w:rsidRPr="005254F8">
        <w:rPr>
          <w:lang w:val="en-GB"/>
        </w:rPr>
        <w:t>DocumentType</w:t>
      </w:r>
      <w:bookmarkEnd w:id="1257"/>
    </w:p>
    <w:p w14:paraId="5525D61B" w14:textId="77777777" w:rsidR="000234BB" w:rsidRPr="00266E64" w:rsidRDefault="000234BB" w:rsidP="000234BB">
      <w:pPr>
        <w:rPr>
          <w:lang w:val="en-GB"/>
        </w:rPr>
      </w:pPr>
      <w:r w:rsidRPr="00266E64">
        <w:rPr>
          <w:sz w:val="18"/>
          <w:szCs w:val="18"/>
          <w:lang w:val="en-GB"/>
        </w:rPr>
        <w:t xml:space="preserve">Defines the predefined </w:t>
      </w:r>
      <w:r w:rsidRPr="00266E64">
        <w:rPr>
          <w:i/>
          <w:iCs/>
          <w:sz w:val="18"/>
          <w:szCs w:val="18"/>
          <w:lang w:val="en-GB"/>
        </w:rPr>
        <w:t>DocumentTypes</w:t>
      </w:r>
      <w:r w:rsidRPr="00266E64">
        <w:rPr>
          <w:sz w:val="18"/>
          <w:szCs w:val="18"/>
          <w:lang w:val="en-GB"/>
        </w:rPr>
        <w:t xml:space="preserve"> of a </w:t>
      </w:r>
      <w:r w:rsidRPr="00266E64">
        <w:rPr>
          <w:i/>
          <w:iCs/>
          <w:sz w:val="18"/>
          <w:szCs w:val="18"/>
          <w:lang w:val="en-GB"/>
        </w:rPr>
        <w:t>PartVersion.</w:t>
      </w:r>
      <w:r w:rsidRPr="00266E64">
        <w:rPr>
          <w:sz w:val="18"/>
          <w:szCs w:val="18"/>
          <w:lang w:val="en-GB"/>
        </w:rPr>
        <w:t xml:space="preserve"> A certain </w:t>
      </w:r>
      <w:r w:rsidRPr="00266E64">
        <w:rPr>
          <w:i/>
          <w:iCs/>
          <w:sz w:val="18"/>
          <w:szCs w:val="18"/>
          <w:lang w:val="en-GB"/>
        </w:rPr>
        <w:t xml:space="preserve">DocumentType </w:t>
      </w:r>
      <w:r w:rsidRPr="00266E64">
        <w:rPr>
          <w:sz w:val="18"/>
          <w:szCs w:val="18"/>
          <w:lang w:val="en-GB"/>
        </w:rPr>
        <w:t xml:space="preserve">has normally a typical set of information that is defined within its scope. E.g. a part master document contains </w:t>
      </w:r>
      <w:r w:rsidRPr="00266E64">
        <w:rPr>
          <w:i/>
          <w:iCs/>
          <w:sz w:val="18"/>
          <w:szCs w:val="18"/>
          <w:lang w:val="en-GB"/>
        </w:rPr>
        <w:t>Specifications</w:t>
      </w:r>
      <w:r w:rsidRPr="00266E64">
        <w:rPr>
          <w:sz w:val="18"/>
          <w:szCs w:val="18"/>
          <w:lang w:val="en-GB"/>
        </w:rPr>
        <w:t xml:space="preserve"> that are used for the description of a defined </w:t>
      </w:r>
      <w:r w:rsidRPr="00266E64">
        <w:rPr>
          <w:i/>
          <w:iCs/>
          <w:sz w:val="18"/>
          <w:szCs w:val="18"/>
          <w:lang w:val="en-GB"/>
        </w:rPr>
        <w:t>PartVersion.</w:t>
      </w:r>
    </w:p>
    <w:p w14:paraId="2793BDA6" w14:textId="77777777" w:rsidR="000234BB" w:rsidRPr="00266E64" w:rsidRDefault="000234BB" w:rsidP="000234BB">
      <w:pPr>
        <w:rPr>
          <w:lang w:val="en-GB"/>
        </w:rPr>
      </w:pPr>
      <w:r w:rsidRPr="00266E64">
        <w:rPr>
          <w:i/>
          <w:iCs/>
          <w:sz w:val="18"/>
          <w:szCs w:val="18"/>
          <w:lang w:val="en-GB"/>
        </w:rPr>
        <w:t>The content and the degree of information a DocumentType</w:t>
      </w:r>
      <w:r w:rsidRPr="00266E64">
        <w:rPr>
          <w:sz w:val="18"/>
          <w:szCs w:val="18"/>
          <w:lang w:val="en-GB"/>
        </w:rPr>
        <w:t xml:space="preserve"> may vary in the different processes.</w:t>
      </w:r>
    </w:p>
    <w:p w14:paraId="69DF5C1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A78A044" w14:textId="77777777" w:rsidTr="00725808">
        <w:tc>
          <w:tcPr>
            <w:tcW w:w="2013" w:type="dxa"/>
            <w:tcMar>
              <w:top w:w="28" w:type="dxa"/>
              <w:left w:w="28" w:type="dxa"/>
              <w:bottom w:w="28" w:type="dxa"/>
              <w:right w:w="28" w:type="dxa"/>
            </w:tcMar>
          </w:tcPr>
          <w:p w14:paraId="38DD204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2BD435" w14:textId="0273DEB3"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70A90E3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7FEFF5B2" w14:textId="77777777" w:rsidTr="00725808">
        <w:tc>
          <w:tcPr>
            <w:tcW w:w="2013" w:type="dxa"/>
            <w:tcMar>
              <w:top w:w="28" w:type="dxa"/>
              <w:left w:w="28" w:type="dxa"/>
              <w:bottom w:w="28" w:type="dxa"/>
              <w:right w:w="28" w:type="dxa"/>
            </w:tcMar>
          </w:tcPr>
          <w:p w14:paraId="2093590E"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4FCC3857"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89A3BAB"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2A7B7E44" w14:textId="77777777" w:rsidTr="00725808">
        <w:tc>
          <w:tcPr>
            <w:tcW w:w="2013" w:type="dxa"/>
            <w:tcMar>
              <w:top w:w="28" w:type="dxa"/>
              <w:left w:w="28" w:type="dxa"/>
              <w:bottom w:w="28" w:type="dxa"/>
              <w:right w:w="28" w:type="dxa"/>
            </w:tcMar>
          </w:tcPr>
          <w:p w14:paraId="33B1A10E" w14:textId="77777777" w:rsidR="000234BB" w:rsidRPr="009F5D54" w:rsidRDefault="000234BB" w:rsidP="00725808">
            <w:pPr>
              <w:pStyle w:val="SmallStandard"/>
            </w:pPr>
            <w:r w:rsidRPr="009F5D54">
              <w:t>BaselineDefinition</w:t>
            </w:r>
          </w:p>
        </w:tc>
        <w:tc>
          <w:tcPr>
            <w:tcW w:w="283" w:type="dxa"/>
          </w:tcPr>
          <w:p w14:paraId="407C656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F4C3ADF" w14:textId="77777777" w:rsidR="000234BB" w:rsidRPr="00266E64" w:rsidRDefault="000234BB" w:rsidP="00725808">
            <w:pPr>
              <w:jc w:val="left"/>
              <w:rPr>
                <w:lang w:val="en-GB"/>
              </w:rPr>
            </w:pPr>
            <w:r w:rsidRPr="00266E64">
              <w:rPr>
                <w:sz w:val="16"/>
                <w:szCs w:val="16"/>
                <w:lang w:val="en-GB"/>
              </w:rPr>
              <w:t xml:space="preserve">The </w:t>
            </w:r>
            <w:r w:rsidRPr="00266E64">
              <w:rPr>
                <w:i/>
                <w:iCs/>
                <w:sz w:val="16"/>
                <w:szCs w:val="16"/>
                <w:lang w:val="en-GB"/>
              </w:rPr>
              <w:t xml:space="preserve">DocumentVersion </w:t>
            </w:r>
            <w:r w:rsidRPr="00266E64">
              <w:rPr>
                <w:sz w:val="16"/>
                <w:szCs w:val="16"/>
                <w:lang w:val="en-GB"/>
              </w:rPr>
              <w:t xml:space="preserve">represents the definition of a baseline (see </w:t>
            </w:r>
            <w:r w:rsidRPr="00266E64">
              <w:rPr>
                <w:i/>
                <w:iCs/>
                <w:sz w:val="16"/>
                <w:szCs w:val="16"/>
                <w:lang w:val="en-GB"/>
              </w:rPr>
              <w:t>BaselineSpecification</w:t>
            </w:r>
            <w:r w:rsidRPr="00266E64">
              <w:rPr>
                <w:sz w:val="16"/>
                <w:szCs w:val="16"/>
                <w:lang w:val="en-GB"/>
              </w:rPr>
              <w:t>).</w:t>
            </w:r>
          </w:p>
        </w:tc>
      </w:tr>
      <w:tr w:rsidR="000234BB" w:rsidRPr="00266E64" w14:paraId="48FEC0F8" w14:textId="77777777" w:rsidTr="00725808">
        <w:tc>
          <w:tcPr>
            <w:tcW w:w="2013" w:type="dxa"/>
            <w:tcMar>
              <w:top w:w="28" w:type="dxa"/>
              <w:left w:w="28" w:type="dxa"/>
              <w:bottom w:w="28" w:type="dxa"/>
              <w:right w:w="28" w:type="dxa"/>
            </w:tcMar>
          </w:tcPr>
          <w:p w14:paraId="5EA7B6EA" w14:textId="77777777" w:rsidR="000234BB" w:rsidRPr="009F5D54" w:rsidRDefault="000234BB" w:rsidP="00725808">
            <w:pPr>
              <w:pStyle w:val="SmallStandard"/>
            </w:pPr>
            <w:r w:rsidRPr="009F5D54">
              <w:t>PartMaster</w:t>
            </w:r>
          </w:p>
        </w:tc>
        <w:tc>
          <w:tcPr>
            <w:tcW w:w="283" w:type="dxa"/>
          </w:tcPr>
          <w:p w14:paraId="6321226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9317268" w14:textId="77777777" w:rsidR="000234BB" w:rsidRPr="00266E64" w:rsidRDefault="000234BB" w:rsidP="00725808">
            <w:pPr>
              <w:jc w:val="left"/>
              <w:rPr>
                <w:lang w:val="en-GB"/>
              </w:rPr>
            </w:pPr>
            <w:r w:rsidRPr="00266E64">
              <w:rPr>
                <w:sz w:val="16"/>
                <w:szCs w:val="16"/>
                <w:lang w:val="en-GB"/>
              </w:rPr>
              <w:t xml:space="preserve">Documents of this type describe the master data of a part / component (e.g. a </w:t>
            </w:r>
            <w:r w:rsidRPr="00266E64">
              <w:rPr>
                <w:i/>
                <w:iCs/>
                <w:sz w:val="16"/>
                <w:szCs w:val="16"/>
                <w:lang w:val="en-GB"/>
              </w:rPr>
              <w:t>ConnectorHousing</w:t>
            </w:r>
            <w:r w:rsidRPr="00266E64">
              <w:rPr>
                <w:sz w:val="16"/>
                <w:szCs w:val="16"/>
                <w:lang w:val="en-GB"/>
              </w:rPr>
              <w:t xml:space="preserve">, a </w:t>
            </w:r>
            <w:r w:rsidRPr="00266E64">
              <w:rPr>
                <w:i/>
                <w:iCs/>
                <w:sz w:val="16"/>
                <w:szCs w:val="16"/>
                <w:lang w:val="en-GB"/>
              </w:rPr>
              <w:t>Terminal</w:t>
            </w:r>
            <w:r w:rsidRPr="00266E64">
              <w:rPr>
                <w:sz w:val="16"/>
                <w:szCs w:val="16"/>
                <w:lang w:val="en-GB"/>
              </w:rPr>
              <w:t xml:space="preserve">, a </w:t>
            </w:r>
            <w:r w:rsidRPr="00266E64">
              <w:rPr>
                <w:i/>
                <w:iCs/>
                <w:sz w:val="16"/>
                <w:szCs w:val="16"/>
                <w:lang w:val="en-GB"/>
              </w:rPr>
              <w:t>Wire</w:t>
            </w:r>
            <w:r w:rsidRPr="00266E64">
              <w:rPr>
                <w:sz w:val="16"/>
                <w:szCs w:val="16"/>
                <w:lang w:val="en-GB"/>
              </w:rPr>
              <w:t>).</w:t>
            </w:r>
          </w:p>
        </w:tc>
      </w:tr>
      <w:tr w:rsidR="000234BB" w:rsidRPr="00CC6307" w14:paraId="289E2A1C" w14:textId="77777777" w:rsidTr="00725808">
        <w:tc>
          <w:tcPr>
            <w:tcW w:w="2013" w:type="dxa"/>
            <w:tcMar>
              <w:top w:w="28" w:type="dxa"/>
              <w:left w:w="28" w:type="dxa"/>
              <w:bottom w:w="28" w:type="dxa"/>
              <w:right w:w="28" w:type="dxa"/>
            </w:tcMar>
          </w:tcPr>
          <w:p w14:paraId="703DC4FB" w14:textId="77777777" w:rsidR="000234BB" w:rsidRPr="009F5D54" w:rsidRDefault="000234BB" w:rsidP="00725808">
            <w:pPr>
              <w:pStyle w:val="SmallStandard"/>
            </w:pPr>
            <w:r w:rsidRPr="009F5D54">
              <w:t>NetworkArchitecture</w:t>
            </w:r>
          </w:p>
        </w:tc>
        <w:tc>
          <w:tcPr>
            <w:tcW w:w="283" w:type="dxa"/>
          </w:tcPr>
          <w:p w14:paraId="0CBAB7B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225A0FE" w14:textId="77777777" w:rsidR="000234BB" w:rsidRDefault="000234BB" w:rsidP="00725808"/>
        </w:tc>
      </w:tr>
      <w:tr w:rsidR="000234BB" w:rsidRPr="00CC6307" w14:paraId="7E6C1669" w14:textId="77777777" w:rsidTr="00725808">
        <w:tc>
          <w:tcPr>
            <w:tcW w:w="2013" w:type="dxa"/>
            <w:tcMar>
              <w:top w:w="28" w:type="dxa"/>
              <w:left w:w="28" w:type="dxa"/>
              <w:bottom w:w="28" w:type="dxa"/>
              <w:right w:w="28" w:type="dxa"/>
            </w:tcMar>
          </w:tcPr>
          <w:p w14:paraId="56C23522" w14:textId="77777777" w:rsidR="000234BB" w:rsidRPr="009F5D54" w:rsidRDefault="000234BB" w:rsidP="00725808">
            <w:pPr>
              <w:pStyle w:val="SmallStandard"/>
            </w:pPr>
            <w:r w:rsidRPr="009F5D54">
              <w:t>SystemSchematic</w:t>
            </w:r>
          </w:p>
        </w:tc>
        <w:tc>
          <w:tcPr>
            <w:tcW w:w="283" w:type="dxa"/>
          </w:tcPr>
          <w:p w14:paraId="737D45B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7E7B088" w14:textId="77777777" w:rsidR="000234BB" w:rsidRDefault="000234BB" w:rsidP="00725808"/>
        </w:tc>
      </w:tr>
      <w:tr w:rsidR="000234BB" w:rsidRPr="00CC6307" w14:paraId="18C0158E" w14:textId="77777777" w:rsidTr="00725808">
        <w:tc>
          <w:tcPr>
            <w:tcW w:w="2013" w:type="dxa"/>
            <w:tcMar>
              <w:top w:w="28" w:type="dxa"/>
              <w:left w:w="28" w:type="dxa"/>
              <w:bottom w:w="28" w:type="dxa"/>
              <w:right w:w="28" w:type="dxa"/>
            </w:tcMar>
          </w:tcPr>
          <w:p w14:paraId="13A4C584" w14:textId="77777777" w:rsidR="000234BB" w:rsidRPr="009F5D54" w:rsidRDefault="000234BB" w:rsidP="00725808">
            <w:pPr>
              <w:pStyle w:val="SmallStandard"/>
            </w:pPr>
            <w:r w:rsidRPr="009F5D54">
              <w:t>WiringDescription</w:t>
            </w:r>
          </w:p>
        </w:tc>
        <w:tc>
          <w:tcPr>
            <w:tcW w:w="283" w:type="dxa"/>
          </w:tcPr>
          <w:p w14:paraId="333A06B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4213376" w14:textId="77777777" w:rsidR="000234BB" w:rsidRDefault="000234BB" w:rsidP="00725808"/>
        </w:tc>
      </w:tr>
      <w:tr w:rsidR="000234BB" w:rsidRPr="00266E64" w14:paraId="6994933F" w14:textId="77777777" w:rsidTr="00725808">
        <w:tc>
          <w:tcPr>
            <w:tcW w:w="2013" w:type="dxa"/>
            <w:tcMar>
              <w:top w:w="28" w:type="dxa"/>
              <w:left w:w="28" w:type="dxa"/>
              <w:bottom w:w="28" w:type="dxa"/>
              <w:right w:w="28" w:type="dxa"/>
            </w:tcMar>
          </w:tcPr>
          <w:p w14:paraId="1C079A57" w14:textId="77777777" w:rsidR="000234BB" w:rsidRPr="009F5D54" w:rsidRDefault="000234BB" w:rsidP="00725808">
            <w:pPr>
              <w:pStyle w:val="SmallStandard"/>
            </w:pPr>
            <w:r w:rsidRPr="009F5D54">
              <w:t>HarnessDescription</w:t>
            </w:r>
          </w:p>
        </w:tc>
        <w:tc>
          <w:tcPr>
            <w:tcW w:w="283" w:type="dxa"/>
          </w:tcPr>
          <w:p w14:paraId="6AB8C67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DA261F3" w14:textId="77777777" w:rsidR="000234BB" w:rsidRPr="00266E64" w:rsidRDefault="000234BB" w:rsidP="00725808">
            <w:pPr>
              <w:jc w:val="left"/>
              <w:rPr>
                <w:lang w:val="en-GB"/>
              </w:rPr>
            </w:pPr>
            <w:r w:rsidRPr="00266E64">
              <w:rPr>
                <w:sz w:val="16"/>
                <w:szCs w:val="16"/>
                <w:lang w:val="en-GB"/>
              </w:rPr>
              <w:t xml:space="preserve">Documents of this type contain the description of a </w:t>
            </w:r>
            <w:r w:rsidRPr="00266E64">
              <w:rPr>
                <w:i/>
                <w:iCs/>
                <w:sz w:val="16"/>
                <w:szCs w:val="16"/>
                <w:lang w:val="en-GB"/>
              </w:rPr>
              <w:t xml:space="preserve">Harness </w:t>
            </w:r>
            <w:r w:rsidRPr="00266E64">
              <w:rPr>
                <w:sz w:val="16"/>
                <w:szCs w:val="16"/>
                <w:lang w:val="en-GB"/>
              </w:rPr>
              <w:t>(which is for example the scope of the KBL).</w:t>
            </w:r>
          </w:p>
        </w:tc>
      </w:tr>
      <w:tr w:rsidR="000234BB" w:rsidRPr="00CC6307" w14:paraId="5950617C" w14:textId="77777777" w:rsidTr="00725808">
        <w:tc>
          <w:tcPr>
            <w:tcW w:w="2013" w:type="dxa"/>
            <w:tcMar>
              <w:top w:w="28" w:type="dxa"/>
              <w:left w:w="28" w:type="dxa"/>
              <w:bottom w:w="28" w:type="dxa"/>
              <w:right w:w="28" w:type="dxa"/>
            </w:tcMar>
          </w:tcPr>
          <w:p w14:paraId="03E1CE47" w14:textId="77777777" w:rsidR="000234BB" w:rsidRPr="009F5D54" w:rsidRDefault="000234BB" w:rsidP="00725808">
            <w:pPr>
              <w:pStyle w:val="SmallStandard"/>
            </w:pPr>
            <w:r w:rsidRPr="009F5D54">
              <w:t>InstallationDescription</w:t>
            </w:r>
          </w:p>
        </w:tc>
        <w:tc>
          <w:tcPr>
            <w:tcW w:w="283" w:type="dxa"/>
          </w:tcPr>
          <w:p w14:paraId="08B32CF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CD10241" w14:textId="77777777" w:rsidR="000234BB" w:rsidRDefault="000234BB" w:rsidP="00725808"/>
        </w:tc>
      </w:tr>
      <w:tr w:rsidR="000234BB" w:rsidRPr="00CC6307" w14:paraId="2EA36350" w14:textId="77777777" w:rsidTr="00725808">
        <w:tc>
          <w:tcPr>
            <w:tcW w:w="2013" w:type="dxa"/>
            <w:tcMar>
              <w:top w:w="28" w:type="dxa"/>
              <w:left w:w="28" w:type="dxa"/>
              <w:bottom w:w="28" w:type="dxa"/>
              <w:right w:w="28" w:type="dxa"/>
            </w:tcMar>
          </w:tcPr>
          <w:p w14:paraId="7BB8C522" w14:textId="77777777" w:rsidR="000234BB" w:rsidRPr="009F5D54" w:rsidRDefault="000234BB" w:rsidP="00725808">
            <w:pPr>
              <w:pStyle w:val="SmallStandard"/>
            </w:pPr>
            <w:r w:rsidRPr="009F5D54">
              <w:t>ManufacturingDescription</w:t>
            </w:r>
          </w:p>
        </w:tc>
        <w:tc>
          <w:tcPr>
            <w:tcW w:w="283" w:type="dxa"/>
          </w:tcPr>
          <w:p w14:paraId="7A6FA98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8C87E56" w14:textId="77777777" w:rsidR="000234BB" w:rsidRDefault="000234BB" w:rsidP="00725808"/>
        </w:tc>
      </w:tr>
      <w:tr w:rsidR="000234BB" w:rsidRPr="00266E64" w14:paraId="684B1163" w14:textId="77777777" w:rsidTr="00725808">
        <w:tc>
          <w:tcPr>
            <w:tcW w:w="2013" w:type="dxa"/>
            <w:tcMar>
              <w:top w:w="28" w:type="dxa"/>
              <w:left w:w="28" w:type="dxa"/>
              <w:bottom w:w="28" w:type="dxa"/>
              <w:right w:w="28" w:type="dxa"/>
            </w:tcMar>
          </w:tcPr>
          <w:p w14:paraId="4D25C522" w14:textId="77777777" w:rsidR="000234BB" w:rsidRPr="009F5D54" w:rsidRDefault="000234BB" w:rsidP="00725808">
            <w:pPr>
              <w:pStyle w:val="SmallStandard"/>
            </w:pPr>
            <w:r w:rsidRPr="009F5D54">
              <w:t>RequirementsDescription</w:t>
            </w:r>
          </w:p>
        </w:tc>
        <w:tc>
          <w:tcPr>
            <w:tcW w:w="283" w:type="dxa"/>
          </w:tcPr>
          <w:p w14:paraId="3D0897B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DB15D0A" w14:textId="77777777" w:rsidR="000234BB" w:rsidRPr="00266E64" w:rsidRDefault="000234BB" w:rsidP="00725808">
            <w:pPr>
              <w:jc w:val="left"/>
              <w:rPr>
                <w:lang w:val="en-GB"/>
              </w:rPr>
            </w:pPr>
            <w:r w:rsidRPr="00266E64">
              <w:rPr>
                <w:sz w:val="16"/>
                <w:szCs w:val="16"/>
                <w:lang w:val="en-GB"/>
              </w:rPr>
              <w:t>A requirements description is some kind of document that contains requirements for a certain part or a group of parts, their design or their properties. A requirements description can be a requirements specification (e.g. REQ-IF) or any other document containing requirements (e.g. a norm).</w:t>
            </w:r>
          </w:p>
        </w:tc>
      </w:tr>
      <w:tr w:rsidR="000234BB" w:rsidRPr="00CC6307" w14:paraId="7CEA5259" w14:textId="77777777" w:rsidTr="00725808">
        <w:tc>
          <w:tcPr>
            <w:tcW w:w="2013" w:type="dxa"/>
            <w:tcMar>
              <w:top w:w="28" w:type="dxa"/>
              <w:left w:w="28" w:type="dxa"/>
              <w:bottom w:w="28" w:type="dxa"/>
              <w:right w:w="28" w:type="dxa"/>
            </w:tcMar>
          </w:tcPr>
          <w:p w14:paraId="22E6EB1E" w14:textId="77777777" w:rsidR="000234BB" w:rsidRPr="009F5D54" w:rsidRDefault="000234BB" w:rsidP="00725808">
            <w:pPr>
              <w:pStyle w:val="SmallStandard"/>
            </w:pPr>
            <w:r w:rsidRPr="009F5D54">
              <w:t>ChangeDescription</w:t>
            </w:r>
          </w:p>
        </w:tc>
        <w:tc>
          <w:tcPr>
            <w:tcW w:w="283" w:type="dxa"/>
          </w:tcPr>
          <w:p w14:paraId="0FD6A3C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85701BC" w14:textId="77777777" w:rsidR="000234BB" w:rsidRDefault="000234BB" w:rsidP="00725808"/>
        </w:tc>
      </w:tr>
      <w:tr w:rsidR="000234BB" w:rsidRPr="00266E64" w14:paraId="3742B466" w14:textId="77777777" w:rsidTr="00725808">
        <w:tc>
          <w:tcPr>
            <w:tcW w:w="2013" w:type="dxa"/>
            <w:tcMar>
              <w:top w:w="28" w:type="dxa"/>
              <w:left w:w="28" w:type="dxa"/>
              <w:bottom w:w="28" w:type="dxa"/>
              <w:right w:w="28" w:type="dxa"/>
            </w:tcMar>
          </w:tcPr>
          <w:p w14:paraId="4466245B" w14:textId="77777777" w:rsidR="000234BB" w:rsidRPr="009F5D54" w:rsidRDefault="000234BB" w:rsidP="00725808">
            <w:pPr>
              <w:pStyle w:val="SmallStandard"/>
            </w:pPr>
            <w:r w:rsidRPr="009F5D54">
              <w:t>GraphicsSymbol</w:t>
            </w:r>
          </w:p>
        </w:tc>
        <w:tc>
          <w:tcPr>
            <w:tcW w:w="283" w:type="dxa"/>
          </w:tcPr>
          <w:p w14:paraId="1D8D92F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B4D159B" w14:textId="77777777" w:rsidR="000234BB" w:rsidRPr="00266E64" w:rsidRDefault="000234BB" w:rsidP="00725808">
            <w:pPr>
              <w:jc w:val="left"/>
              <w:rPr>
                <w:lang w:val="en-GB"/>
              </w:rPr>
            </w:pPr>
            <w:r w:rsidRPr="00266E64">
              <w:rPr>
                <w:sz w:val="16"/>
                <w:szCs w:val="16"/>
                <w:lang w:val="en-GB"/>
              </w:rPr>
              <w:t>Documents of this type represent a graphical symbol (2D), which is normally an external file (e.g. an SVG, PNG). The use case for this document type are symbols that are used in 2D harness and form board drawings.</w:t>
            </w:r>
          </w:p>
        </w:tc>
      </w:tr>
      <w:tr w:rsidR="000234BB" w:rsidRPr="00266E64" w14:paraId="1A241309" w14:textId="77777777" w:rsidTr="00725808">
        <w:tc>
          <w:tcPr>
            <w:tcW w:w="2013" w:type="dxa"/>
            <w:tcMar>
              <w:top w:w="28" w:type="dxa"/>
              <w:left w:w="28" w:type="dxa"/>
              <w:bottom w:w="28" w:type="dxa"/>
              <w:right w:w="28" w:type="dxa"/>
            </w:tcMar>
          </w:tcPr>
          <w:p w14:paraId="150F85C6" w14:textId="77777777" w:rsidR="000234BB" w:rsidRPr="009F5D54" w:rsidRDefault="000234BB" w:rsidP="00725808">
            <w:pPr>
              <w:pStyle w:val="SmallStandard"/>
            </w:pPr>
            <w:r w:rsidRPr="009F5D54">
              <w:t>GeometryModel</w:t>
            </w:r>
          </w:p>
        </w:tc>
        <w:tc>
          <w:tcPr>
            <w:tcW w:w="283" w:type="dxa"/>
          </w:tcPr>
          <w:p w14:paraId="0F8BB2C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D575350" w14:textId="77777777" w:rsidR="000234BB" w:rsidRPr="00266E64" w:rsidRDefault="000234BB" w:rsidP="00725808">
            <w:pPr>
              <w:jc w:val="left"/>
              <w:rPr>
                <w:lang w:val="en-GB"/>
              </w:rPr>
            </w:pPr>
            <w:r w:rsidRPr="00266E64">
              <w:rPr>
                <w:sz w:val="16"/>
                <w:szCs w:val="16"/>
                <w:lang w:val="en-GB"/>
              </w:rPr>
              <w:t>Documents of this type represent a geometry model (3D), which is normally an external file (e.g. a JT File or some native file of a 3D modelling tool). Typical use cases are for example the models of components (e.g. connectors) used in a 3D model or the 3D visualization of a Harness.</w:t>
            </w:r>
          </w:p>
        </w:tc>
      </w:tr>
      <w:tr w:rsidR="000234BB" w:rsidRPr="00266E64" w14:paraId="1BB8178D" w14:textId="77777777" w:rsidTr="00725808">
        <w:tc>
          <w:tcPr>
            <w:tcW w:w="2013" w:type="dxa"/>
            <w:tcMar>
              <w:top w:w="28" w:type="dxa"/>
              <w:left w:w="28" w:type="dxa"/>
              <w:bottom w:w="28" w:type="dxa"/>
              <w:right w:w="28" w:type="dxa"/>
            </w:tcMar>
          </w:tcPr>
          <w:p w14:paraId="74FAF431" w14:textId="77777777" w:rsidR="000234BB" w:rsidRPr="009F5D54" w:rsidRDefault="000234BB" w:rsidP="00725808">
            <w:pPr>
              <w:pStyle w:val="SmallStandard"/>
            </w:pPr>
            <w:r w:rsidRPr="009F5D54">
              <w:t>MasterDataDefinition</w:t>
            </w:r>
          </w:p>
        </w:tc>
        <w:tc>
          <w:tcPr>
            <w:tcW w:w="283" w:type="dxa"/>
          </w:tcPr>
          <w:p w14:paraId="5A76F74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0F96C2F" w14:textId="77777777" w:rsidR="000234BB" w:rsidRPr="00266E64" w:rsidRDefault="000234BB" w:rsidP="00725808">
            <w:pPr>
              <w:jc w:val="left"/>
              <w:rPr>
                <w:lang w:val="en-GB"/>
              </w:rPr>
            </w:pPr>
            <w:r w:rsidRPr="00266E64">
              <w:rPr>
                <w:sz w:val="16"/>
                <w:szCs w:val="16"/>
                <w:lang w:val="en-GB"/>
              </w:rPr>
              <w:t xml:space="preserve">Documents of this type master data definition e.g. list valid </w:t>
            </w:r>
            <w:r w:rsidRPr="00266E64">
              <w:rPr>
                <w:i/>
                <w:iCs/>
                <w:sz w:val="16"/>
                <w:szCs w:val="16"/>
                <w:lang w:val="en-GB"/>
              </w:rPr>
              <w:t>UsageNodes</w:t>
            </w:r>
            <w:r w:rsidRPr="00266E64">
              <w:rPr>
                <w:sz w:val="16"/>
                <w:szCs w:val="16"/>
                <w:lang w:val="en-GB"/>
              </w:rPr>
              <w:t xml:space="preserve"> or list valid </w:t>
            </w:r>
            <w:r w:rsidRPr="00266E64">
              <w:rPr>
                <w:i/>
                <w:iCs/>
                <w:sz w:val="16"/>
                <w:szCs w:val="16"/>
                <w:lang w:val="en-GB"/>
              </w:rPr>
              <w:t>Signals</w:t>
            </w:r>
            <w:r w:rsidRPr="00266E64">
              <w:rPr>
                <w:sz w:val="16"/>
                <w:szCs w:val="16"/>
                <w:lang w:val="en-GB"/>
              </w:rPr>
              <w:t>.</w:t>
            </w:r>
          </w:p>
        </w:tc>
      </w:tr>
      <w:tr w:rsidR="000234BB" w:rsidRPr="00266E64" w14:paraId="1C9C3614" w14:textId="77777777" w:rsidTr="00725808">
        <w:tc>
          <w:tcPr>
            <w:tcW w:w="2013" w:type="dxa"/>
            <w:tcMar>
              <w:top w:w="28" w:type="dxa"/>
              <w:left w:w="28" w:type="dxa"/>
              <w:bottom w:w="28" w:type="dxa"/>
              <w:right w:w="28" w:type="dxa"/>
            </w:tcMar>
          </w:tcPr>
          <w:p w14:paraId="006C32D9" w14:textId="77777777" w:rsidR="000234BB" w:rsidRPr="009F5D54" w:rsidRDefault="000234BB" w:rsidP="00725808">
            <w:pPr>
              <w:pStyle w:val="SmallStandard"/>
            </w:pPr>
            <w:r w:rsidRPr="009F5D54">
              <w:t>HarnessCoupling</w:t>
            </w:r>
          </w:p>
        </w:tc>
        <w:tc>
          <w:tcPr>
            <w:tcW w:w="283" w:type="dxa"/>
          </w:tcPr>
          <w:p w14:paraId="51E7724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71786D4" w14:textId="77777777" w:rsidR="000234BB" w:rsidRPr="00266E64" w:rsidRDefault="000234BB" w:rsidP="00725808">
            <w:pPr>
              <w:jc w:val="left"/>
              <w:rPr>
                <w:lang w:val="en-GB"/>
              </w:rPr>
            </w:pPr>
            <w:r w:rsidRPr="00266E64">
              <w:rPr>
                <w:i/>
                <w:iCs/>
                <w:sz w:val="16"/>
                <w:szCs w:val="16"/>
                <w:lang w:val="en-GB"/>
              </w:rPr>
              <w:t xml:space="preserve">DocumentVersions </w:t>
            </w:r>
            <w:r w:rsidRPr="00266E64">
              <w:rPr>
                <w:sz w:val="16"/>
                <w:szCs w:val="16"/>
                <w:lang w:val="en-GB"/>
              </w:rPr>
              <w:t xml:space="preserve">of this type define the coupling information of wiring harnesses in a vehicle network. The </w:t>
            </w:r>
            <w:r w:rsidRPr="00266E64">
              <w:rPr>
                <w:i/>
                <w:iCs/>
                <w:sz w:val="16"/>
                <w:szCs w:val="16"/>
                <w:lang w:val="en-GB"/>
              </w:rPr>
              <w:t xml:space="preserve">DocumentVersion </w:t>
            </w:r>
            <w:r w:rsidRPr="00266E64">
              <w:rPr>
                <w:sz w:val="16"/>
                <w:szCs w:val="16"/>
                <w:lang w:val="en-GB"/>
              </w:rPr>
              <w:t xml:space="preserve">contains the necessary </w:t>
            </w:r>
            <w:r w:rsidRPr="00266E64">
              <w:rPr>
                <w:i/>
                <w:iCs/>
                <w:sz w:val="16"/>
                <w:szCs w:val="16"/>
                <w:lang w:val="en-GB"/>
              </w:rPr>
              <w:t xml:space="preserve">CouplingSpecifications </w:t>
            </w:r>
            <w:r w:rsidRPr="00266E64">
              <w:rPr>
                <w:sz w:val="16"/>
                <w:szCs w:val="16"/>
                <w:lang w:val="en-GB"/>
              </w:rPr>
              <w:t xml:space="preserve">and the </w:t>
            </w:r>
            <w:r w:rsidRPr="00266E64">
              <w:rPr>
                <w:i/>
                <w:iCs/>
                <w:sz w:val="16"/>
                <w:szCs w:val="16"/>
                <w:lang w:val="en-GB"/>
              </w:rPr>
              <w:t xml:space="preserve">PartUsages </w:t>
            </w:r>
            <w:r w:rsidRPr="00266E64">
              <w:rPr>
                <w:sz w:val="16"/>
                <w:szCs w:val="16"/>
                <w:lang w:val="en-GB"/>
              </w:rPr>
              <w:t>for the coupling devices.</w:t>
            </w:r>
          </w:p>
        </w:tc>
      </w:tr>
      <w:tr w:rsidR="000234BB" w:rsidRPr="00266E64" w14:paraId="10BB6A52" w14:textId="77777777" w:rsidTr="00725808">
        <w:tc>
          <w:tcPr>
            <w:tcW w:w="2013" w:type="dxa"/>
            <w:tcMar>
              <w:top w:w="28" w:type="dxa"/>
              <w:left w:w="28" w:type="dxa"/>
              <w:bottom w:w="28" w:type="dxa"/>
              <w:right w:w="28" w:type="dxa"/>
            </w:tcMar>
          </w:tcPr>
          <w:p w14:paraId="2FD3668C" w14:textId="77777777" w:rsidR="000234BB" w:rsidRPr="009F5D54" w:rsidRDefault="000234BB" w:rsidP="00725808">
            <w:pPr>
              <w:pStyle w:val="SmallStandard"/>
            </w:pPr>
            <w:r w:rsidRPr="009F5D54">
              <w:t>SchematicSymbol</w:t>
            </w:r>
          </w:p>
        </w:tc>
        <w:tc>
          <w:tcPr>
            <w:tcW w:w="283" w:type="dxa"/>
          </w:tcPr>
          <w:p w14:paraId="5C11D50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327963D" w14:textId="77777777" w:rsidR="000234BB" w:rsidRPr="00266E64" w:rsidRDefault="000234BB" w:rsidP="00725808">
            <w:pPr>
              <w:jc w:val="left"/>
              <w:rPr>
                <w:lang w:val="en-GB"/>
              </w:rPr>
            </w:pPr>
            <w:r w:rsidRPr="00266E64">
              <w:rPr>
                <w:sz w:val="16"/>
                <w:szCs w:val="16"/>
                <w:lang w:val="en-GB"/>
              </w:rPr>
              <w:t>Documents of this type represent a graphical symbol (2D), which is normally an external file (e.g. an SVG, PNG). The use case for this document type are symbols that are used in schematic diagrams.</w:t>
            </w:r>
          </w:p>
        </w:tc>
      </w:tr>
      <w:tr w:rsidR="000234BB" w:rsidRPr="00266E64" w14:paraId="1C020B15" w14:textId="77777777" w:rsidTr="00725808">
        <w:tc>
          <w:tcPr>
            <w:tcW w:w="2013" w:type="dxa"/>
            <w:tcMar>
              <w:top w:w="28" w:type="dxa"/>
              <w:left w:w="28" w:type="dxa"/>
              <w:bottom w:w="28" w:type="dxa"/>
              <w:right w:w="28" w:type="dxa"/>
            </w:tcMar>
          </w:tcPr>
          <w:p w14:paraId="00EA7C32" w14:textId="77777777" w:rsidR="000234BB" w:rsidRPr="009F5D54" w:rsidRDefault="000234BB" w:rsidP="00725808">
            <w:pPr>
              <w:pStyle w:val="SmallStandard"/>
            </w:pPr>
            <w:r w:rsidRPr="009F5D54">
              <w:t>NetworkSymbol</w:t>
            </w:r>
          </w:p>
        </w:tc>
        <w:tc>
          <w:tcPr>
            <w:tcW w:w="283" w:type="dxa"/>
          </w:tcPr>
          <w:p w14:paraId="3EAB4AA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C5CB7BF" w14:textId="77777777" w:rsidR="000234BB" w:rsidRPr="00266E64" w:rsidRDefault="000234BB" w:rsidP="00725808">
            <w:pPr>
              <w:jc w:val="left"/>
              <w:rPr>
                <w:lang w:val="en-GB"/>
              </w:rPr>
            </w:pPr>
            <w:r w:rsidRPr="00266E64">
              <w:rPr>
                <w:sz w:val="16"/>
                <w:szCs w:val="16"/>
                <w:lang w:val="en-GB"/>
              </w:rPr>
              <w:t>Documents of this type represent a graphical symbol (2D), which is normally an external file (e.g. an SVG, PNG). The use case for this document type are symbols that are used in network / architecture diagrams.</w:t>
            </w:r>
          </w:p>
        </w:tc>
      </w:tr>
      <w:tr w:rsidR="000234BB" w:rsidRPr="00266E64" w14:paraId="41109FAB" w14:textId="77777777" w:rsidTr="00725808">
        <w:tc>
          <w:tcPr>
            <w:tcW w:w="2013" w:type="dxa"/>
            <w:tcMar>
              <w:top w:w="28" w:type="dxa"/>
              <w:left w:w="28" w:type="dxa"/>
              <w:bottom w:w="28" w:type="dxa"/>
              <w:right w:w="28" w:type="dxa"/>
            </w:tcMar>
          </w:tcPr>
          <w:p w14:paraId="156FDF4D" w14:textId="77777777" w:rsidR="000234BB" w:rsidRPr="009F5D54" w:rsidRDefault="000234BB" w:rsidP="00725808">
            <w:pPr>
              <w:pStyle w:val="SmallStandard"/>
            </w:pPr>
            <w:r w:rsidRPr="009F5D54">
              <w:t>ComponentDrawing</w:t>
            </w:r>
          </w:p>
        </w:tc>
        <w:tc>
          <w:tcPr>
            <w:tcW w:w="283" w:type="dxa"/>
          </w:tcPr>
          <w:p w14:paraId="7FD6491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ABDDE93" w14:textId="77777777" w:rsidR="000234BB" w:rsidRPr="00266E64" w:rsidRDefault="000234BB" w:rsidP="00725808">
            <w:pPr>
              <w:jc w:val="left"/>
              <w:rPr>
                <w:lang w:val="en-GB"/>
              </w:rPr>
            </w:pPr>
            <w:r w:rsidRPr="00266E64">
              <w:rPr>
                <w:i/>
                <w:iCs/>
                <w:sz w:val="16"/>
                <w:szCs w:val="16"/>
                <w:lang w:val="en-GB"/>
              </w:rPr>
              <w:t xml:space="preserve">DocumentVersion </w:t>
            </w:r>
            <w:r w:rsidRPr="00266E64">
              <w:rPr>
                <w:sz w:val="16"/>
                <w:szCs w:val="16"/>
                <w:lang w:val="en-GB"/>
              </w:rPr>
              <w:t xml:space="preserve">of this type represent the drawing of a component (Deutsch: Einzelteilezeichnung). Those </w:t>
            </w:r>
            <w:r w:rsidRPr="00266E64">
              <w:rPr>
                <w:i/>
                <w:iCs/>
                <w:sz w:val="16"/>
                <w:szCs w:val="16"/>
                <w:lang w:val="en-GB"/>
              </w:rPr>
              <w:t xml:space="preserve">DocumentVersion </w:t>
            </w:r>
            <w:r w:rsidRPr="00266E64">
              <w:rPr>
                <w:sz w:val="16"/>
                <w:szCs w:val="16"/>
                <w:lang w:val="en-GB"/>
              </w:rPr>
              <w:t xml:space="preserve">are normally used as external reference to the document containing the graphical representation of the component and do not contain </w:t>
            </w:r>
            <w:r w:rsidRPr="00266E64">
              <w:rPr>
                <w:i/>
                <w:iCs/>
                <w:sz w:val="16"/>
                <w:szCs w:val="16"/>
                <w:lang w:val="en-GB"/>
              </w:rPr>
              <w:t>Specifications</w:t>
            </w:r>
            <w:r w:rsidRPr="00266E64">
              <w:rPr>
                <w:sz w:val="16"/>
                <w:szCs w:val="16"/>
                <w:lang w:val="en-GB"/>
              </w:rPr>
              <w:t xml:space="preserve">. </w:t>
            </w:r>
            <w:r w:rsidRPr="00266E64">
              <w:rPr>
                <w:i/>
                <w:iCs/>
                <w:sz w:val="16"/>
                <w:szCs w:val="16"/>
                <w:lang w:val="en-GB"/>
              </w:rPr>
              <w:t>DocumentVersion</w:t>
            </w:r>
            <w:r w:rsidRPr="00266E64">
              <w:rPr>
                <w:sz w:val="16"/>
                <w:szCs w:val="16"/>
                <w:lang w:val="en-GB"/>
              </w:rPr>
              <w:t xml:space="preserve"> describing a component in terms of the VEC (with </w:t>
            </w:r>
            <w:r w:rsidRPr="00266E64">
              <w:rPr>
                <w:i/>
                <w:iCs/>
                <w:sz w:val="16"/>
                <w:szCs w:val="16"/>
                <w:lang w:val="en-GB"/>
              </w:rPr>
              <w:t>Specifications</w:t>
            </w:r>
            <w:r w:rsidRPr="00266E64">
              <w:rPr>
                <w:sz w:val="16"/>
                <w:szCs w:val="16"/>
                <w:lang w:val="en-GB"/>
              </w:rPr>
              <w:t xml:space="preserve">) shall have the </w:t>
            </w:r>
            <w:r w:rsidRPr="00266E64">
              <w:rPr>
                <w:i/>
                <w:iCs/>
                <w:sz w:val="16"/>
                <w:szCs w:val="16"/>
                <w:lang w:val="en-GB"/>
              </w:rPr>
              <w:t>DocumentType</w:t>
            </w:r>
            <w:r w:rsidRPr="00266E64">
              <w:rPr>
                <w:sz w:val="16"/>
                <w:szCs w:val="16"/>
                <w:lang w:val="en-GB"/>
              </w:rPr>
              <w:t xml:space="preserve"> </w:t>
            </w:r>
            <w:r w:rsidRPr="00266E64">
              <w:rPr>
                <w:i/>
                <w:iCs/>
                <w:sz w:val="16"/>
                <w:szCs w:val="16"/>
                <w:lang w:val="en-GB"/>
              </w:rPr>
              <w:t>PartMaster.</w:t>
            </w:r>
          </w:p>
        </w:tc>
      </w:tr>
      <w:tr w:rsidR="000234BB" w:rsidRPr="00266E64" w14:paraId="2CCEEC9C" w14:textId="77777777" w:rsidTr="00725808">
        <w:tc>
          <w:tcPr>
            <w:tcW w:w="2013" w:type="dxa"/>
            <w:tcMar>
              <w:top w:w="28" w:type="dxa"/>
              <w:left w:w="28" w:type="dxa"/>
              <w:bottom w:w="28" w:type="dxa"/>
              <w:right w:w="28" w:type="dxa"/>
            </w:tcMar>
          </w:tcPr>
          <w:p w14:paraId="35CA3D09" w14:textId="77777777" w:rsidR="000234BB" w:rsidRPr="009F5D54" w:rsidRDefault="000234BB" w:rsidP="00725808">
            <w:pPr>
              <w:pStyle w:val="SmallStandard"/>
            </w:pPr>
            <w:r w:rsidRPr="009F5D54">
              <w:t>DeviationTable</w:t>
            </w:r>
          </w:p>
        </w:tc>
        <w:tc>
          <w:tcPr>
            <w:tcW w:w="283" w:type="dxa"/>
          </w:tcPr>
          <w:p w14:paraId="2A945AE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87071EA" w14:textId="77777777" w:rsidR="000234BB" w:rsidRPr="00266E64" w:rsidRDefault="000234BB" w:rsidP="00725808">
            <w:pPr>
              <w:jc w:val="left"/>
              <w:rPr>
                <w:lang w:val="en-GB"/>
              </w:rPr>
            </w:pPr>
            <w:r w:rsidRPr="00266E64">
              <w:rPr>
                <w:sz w:val="16"/>
                <w:szCs w:val="16"/>
                <w:lang w:val="en-GB"/>
              </w:rPr>
              <w:t>Documents that define allowed deviations from specified part numbers.</w:t>
            </w:r>
          </w:p>
        </w:tc>
      </w:tr>
    </w:tbl>
    <w:p w14:paraId="1957E4E8" w14:textId="77777777" w:rsidR="000234BB" w:rsidRDefault="000234BB" w:rsidP="000234BB">
      <w:pPr>
        <w:pStyle w:val="SmallStandard"/>
      </w:pPr>
    </w:p>
    <w:p w14:paraId="5BF54FA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8" w:name="_9b73a38634efb601ecf53576ae589991"/>
      <w:r w:rsidRPr="005254F8">
        <w:rPr>
          <w:lang w:val="en-GB"/>
        </w:rPr>
        <w:t>LanguageCode</w:t>
      </w:r>
      <w:bookmarkEnd w:id="1258"/>
    </w:p>
    <w:p w14:paraId="6CFD9C6C" w14:textId="77777777" w:rsidR="000234BB" w:rsidRDefault="000234BB" w:rsidP="000234BB">
      <w:r w:rsidRPr="00266E64">
        <w:rPr>
          <w:sz w:val="18"/>
          <w:szCs w:val="18"/>
          <w:lang w:val="en-GB"/>
        </w:rPr>
        <w:t xml:space="preserve">Enumeration for the definition of ISO language codes. </w:t>
      </w:r>
      <w:r>
        <w:rPr>
          <w:sz w:val="18"/>
          <w:szCs w:val="18"/>
        </w:rPr>
        <w:t>(see KBLFRM-317)</w:t>
      </w:r>
    </w:p>
    <w:p w14:paraId="5866C48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FD90A3" w14:textId="77777777" w:rsidTr="00725808">
        <w:tc>
          <w:tcPr>
            <w:tcW w:w="2013" w:type="dxa"/>
            <w:tcMar>
              <w:top w:w="28" w:type="dxa"/>
              <w:left w:w="28" w:type="dxa"/>
              <w:bottom w:w="28" w:type="dxa"/>
              <w:right w:w="28" w:type="dxa"/>
            </w:tcMar>
          </w:tcPr>
          <w:p w14:paraId="798D910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00D524" w14:textId="32332A8E"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6BA2666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41CAE8A" w14:textId="77777777" w:rsidTr="00725808">
        <w:tc>
          <w:tcPr>
            <w:tcW w:w="2013" w:type="dxa"/>
            <w:tcMar>
              <w:top w:w="28" w:type="dxa"/>
              <w:left w:w="28" w:type="dxa"/>
              <w:bottom w:w="28" w:type="dxa"/>
              <w:right w:w="28" w:type="dxa"/>
            </w:tcMar>
          </w:tcPr>
          <w:p w14:paraId="504039B1"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4AF209E6"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272AB26"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3C2FC198" w14:textId="77777777" w:rsidTr="00725808">
        <w:tc>
          <w:tcPr>
            <w:tcW w:w="2013" w:type="dxa"/>
            <w:tcMar>
              <w:top w:w="28" w:type="dxa"/>
              <w:left w:w="28" w:type="dxa"/>
              <w:bottom w:w="28" w:type="dxa"/>
              <w:right w:w="28" w:type="dxa"/>
            </w:tcMar>
          </w:tcPr>
          <w:p w14:paraId="1B60C6E4" w14:textId="77777777" w:rsidR="000234BB" w:rsidRPr="009F5D54" w:rsidRDefault="000234BB" w:rsidP="00725808">
            <w:pPr>
              <w:pStyle w:val="SmallStandard"/>
            </w:pPr>
            <w:r w:rsidRPr="009F5D54">
              <w:t>Aa</w:t>
            </w:r>
          </w:p>
        </w:tc>
        <w:tc>
          <w:tcPr>
            <w:tcW w:w="283" w:type="dxa"/>
          </w:tcPr>
          <w:p w14:paraId="6ABADBB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D8CC35E" w14:textId="77777777" w:rsidR="000234BB" w:rsidRDefault="000234BB" w:rsidP="00725808">
            <w:pPr>
              <w:jc w:val="left"/>
            </w:pPr>
            <w:r>
              <w:rPr>
                <w:sz w:val="16"/>
                <w:szCs w:val="16"/>
              </w:rPr>
              <w:t>Afar</w:t>
            </w:r>
          </w:p>
        </w:tc>
      </w:tr>
      <w:tr w:rsidR="000234BB" w:rsidRPr="00CC6307" w14:paraId="3548FBAF" w14:textId="77777777" w:rsidTr="00725808">
        <w:tc>
          <w:tcPr>
            <w:tcW w:w="2013" w:type="dxa"/>
            <w:tcMar>
              <w:top w:w="28" w:type="dxa"/>
              <w:left w:w="28" w:type="dxa"/>
              <w:bottom w:w="28" w:type="dxa"/>
              <w:right w:w="28" w:type="dxa"/>
            </w:tcMar>
          </w:tcPr>
          <w:p w14:paraId="0F22B2E6" w14:textId="77777777" w:rsidR="000234BB" w:rsidRPr="009F5D54" w:rsidRDefault="000234BB" w:rsidP="00725808">
            <w:pPr>
              <w:pStyle w:val="SmallStandard"/>
            </w:pPr>
            <w:r w:rsidRPr="009F5D54">
              <w:t>Ab</w:t>
            </w:r>
          </w:p>
        </w:tc>
        <w:tc>
          <w:tcPr>
            <w:tcW w:w="283" w:type="dxa"/>
          </w:tcPr>
          <w:p w14:paraId="4135CA6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7A237F1" w14:textId="77777777" w:rsidR="000234BB" w:rsidRDefault="000234BB" w:rsidP="00725808">
            <w:pPr>
              <w:jc w:val="left"/>
            </w:pPr>
            <w:r>
              <w:rPr>
                <w:sz w:val="16"/>
                <w:szCs w:val="16"/>
              </w:rPr>
              <w:t>Abkhazian</w:t>
            </w:r>
          </w:p>
        </w:tc>
      </w:tr>
      <w:tr w:rsidR="000234BB" w:rsidRPr="00CC6307" w14:paraId="0ED0C019" w14:textId="77777777" w:rsidTr="00725808">
        <w:tc>
          <w:tcPr>
            <w:tcW w:w="2013" w:type="dxa"/>
            <w:tcMar>
              <w:top w:w="28" w:type="dxa"/>
              <w:left w:w="28" w:type="dxa"/>
              <w:bottom w:w="28" w:type="dxa"/>
              <w:right w:w="28" w:type="dxa"/>
            </w:tcMar>
          </w:tcPr>
          <w:p w14:paraId="4BEC27F7" w14:textId="77777777" w:rsidR="000234BB" w:rsidRPr="009F5D54" w:rsidRDefault="000234BB" w:rsidP="00725808">
            <w:pPr>
              <w:pStyle w:val="SmallStandard"/>
            </w:pPr>
            <w:r w:rsidRPr="009F5D54">
              <w:t>Af</w:t>
            </w:r>
          </w:p>
        </w:tc>
        <w:tc>
          <w:tcPr>
            <w:tcW w:w="283" w:type="dxa"/>
          </w:tcPr>
          <w:p w14:paraId="3DC5FBD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F5AF0B2" w14:textId="77777777" w:rsidR="000234BB" w:rsidRDefault="000234BB" w:rsidP="00725808"/>
        </w:tc>
      </w:tr>
      <w:tr w:rsidR="000234BB" w:rsidRPr="00CC6307" w14:paraId="2E84F431" w14:textId="77777777" w:rsidTr="00725808">
        <w:tc>
          <w:tcPr>
            <w:tcW w:w="2013" w:type="dxa"/>
            <w:tcMar>
              <w:top w:w="28" w:type="dxa"/>
              <w:left w:w="28" w:type="dxa"/>
              <w:bottom w:w="28" w:type="dxa"/>
              <w:right w:w="28" w:type="dxa"/>
            </w:tcMar>
          </w:tcPr>
          <w:p w14:paraId="7966340E" w14:textId="77777777" w:rsidR="000234BB" w:rsidRPr="009F5D54" w:rsidRDefault="000234BB" w:rsidP="00725808">
            <w:pPr>
              <w:pStyle w:val="SmallStandard"/>
            </w:pPr>
            <w:r w:rsidRPr="009F5D54">
              <w:t>Am</w:t>
            </w:r>
          </w:p>
        </w:tc>
        <w:tc>
          <w:tcPr>
            <w:tcW w:w="283" w:type="dxa"/>
          </w:tcPr>
          <w:p w14:paraId="60E7E70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B97181D" w14:textId="77777777" w:rsidR="000234BB" w:rsidRDefault="000234BB" w:rsidP="00725808"/>
        </w:tc>
      </w:tr>
      <w:tr w:rsidR="000234BB" w:rsidRPr="00CC6307" w14:paraId="75727C69" w14:textId="77777777" w:rsidTr="00725808">
        <w:tc>
          <w:tcPr>
            <w:tcW w:w="2013" w:type="dxa"/>
            <w:tcMar>
              <w:top w:w="28" w:type="dxa"/>
              <w:left w:w="28" w:type="dxa"/>
              <w:bottom w:w="28" w:type="dxa"/>
              <w:right w:w="28" w:type="dxa"/>
            </w:tcMar>
          </w:tcPr>
          <w:p w14:paraId="3D98C59B" w14:textId="77777777" w:rsidR="000234BB" w:rsidRPr="009F5D54" w:rsidRDefault="000234BB" w:rsidP="00725808">
            <w:pPr>
              <w:pStyle w:val="SmallStandard"/>
            </w:pPr>
            <w:r w:rsidRPr="009F5D54">
              <w:t>Ar</w:t>
            </w:r>
          </w:p>
        </w:tc>
        <w:tc>
          <w:tcPr>
            <w:tcW w:w="283" w:type="dxa"/>
          </w:tcPr>
          <w:p w14:paraId="28E1A1E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30DDA09" w14:textId="77777777" w:rsidR="000234BB" w:rsidRDefault="000234BB" w:rsidP="00725808"/>
        </w:tc>
      </w:tr>
      <w:tr w:rsidR="000234BB" w:rsidRPr="00CC6307" w14:paraId="5D2BCCC2" w14:textId="77777777" w:rsidTr="00725808">
        <w:tc>
          <w:tcPr>
            <w:tcW w:w="2013" w:type="dxa"/>
            <w:tcMar>
              <w:top w:w="28" w:type="dxa"/>
              <w:left w:w="28" w:type="dxa"/>
              <w:bottom w:w="28" w:type="dxa"/>
              <w:right w:w="28" w:type="dxa"/>
            </w:tcMar>
          </w:tcPr>
          <w:p w14:paraId="441BACC6" w14:textId="77777777" w:rsidR="000234BB" w:rsidRPr="009F5D54" w:rsidRDefault="000234BB" w:rsidP="00725808">
            <w:pPr>
              <w:pStyle w:val="SmallStandard"/>
            </w:pPr>
            <w:r w:rsidRPr="009F5D54">
              <w:t>As</w:t>
            </w:r>
          </w:p>
        </w:tc>
        <w:tc>
          <w:tcPr>
            <w:tcW w:w="283" w:type="dxa"/>
          </w:tcPr>
          <w:p w14:paraId="74BFFFA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4C037DD" w14:textId="77777777" w:rsidR="000234BB" w:rsidRDefault="000234BB" w:rsidP="00725808"/>
        </w:tc>
      </w:tr>
      <w:tr w:rsidR="000234BB" w:rsidRPr="00CC6307" w14:paraId="125BCEC5" w14:textId="77777777" w:rsidTr="00725808">
        <w:tc>
          <w:tcPr>
            <w:tcW w:w="2013" w:type="dxa"/>
            <w:tcMar>
              <w:top w:w="28" w:type="dxa"/>
              <w:left w:w="28" w:type="dxa"/>
              <w:bottom w:w="28" w:type="dxa"/>
              <w:right w:w="28" w:type="dxa"/>
            </w:tcMar>
          </w:tcPr>
          <w:p w14:paraId="745B2682" w14:textId="77777777" w:rsidR="000234BB" w:rsidRPr="009F5D54" w:rsidRDefault="000234BB" w:rsidP="00725808">
            <w:pPr>
              <w:pStyle w:val="SmallStandard"/>
            </w:pPr>
            <w:r w:rsidRPr="009F5D54">
              <w:t>Ay</w:t>
            </w:r>
          </w:p>
        </w:tc>
        <w:tc>
          <w:tcPr>
            <w:tcW w:w="283" w:type="dxa"/>
          </w:tcPr>
          <w:p w14:paraId="67E148F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8B9937C" w14:textId="77777777" w:rsidR="000234BB" w:rsidRDefault="000234BB" w:rsidP="00725808"/>
        </w:tc>
      </w:tr>
      <w:tr w:rsidR="000234BB" w:rsidRPr="00CC6307" w14:paraId="108C55F8" w14:textId="77777777" w:rsidTr="00725808">
        <w:tc>
          <w:tcPr>
            <w:tcW w:w="2013" w:type="dxa"/>
            <w:tcMar>
              <w:top w:w="28" w:type="dxa"/>
              <w:left w:w="28" w:type="dxa"/>
              <w:bottom w:w="28" w:type="dxa"/>
              <w:right w:w="28" w:type="dxa"/>
            </w:tcMar>
          </w:tcPr>
          <w:p w14:paraId="6718236C" w14:textId="77777777" w:rsidR="000234BB" w:rsidRPr="009F5D54" w:rsidRDefault="000234BB" w:rsidP="00725808">
            <w:pPr>
              <w:pStyle w:val="SmallStandard"/>
            </w:pPr>
            <w:r w:rsidRPr="009F5D54">
              <w:t>Az</w:t>
            </w:r>
          </w:p>
        </w:tc>
        <w:tc>
          <w:tcPr>
            <w:tcW w:w="283" w:type="dxa"/>
          </w:tcPr>
          <w:p w14:paraId="2413C77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5D8FDC6" w14:textId="77777777" w:rsidR="000234BB" w:rsidRDefault="000234BB" w:rsidP="00725808"/>
        </w:tc>
      </w:tr>
      <w:tr w:rsidR="000234BB" w:rsidRPr="00CC6307" w14:paraId="44BB4935" w14:textId="77777777" w:rsidTr="00725808">
        <w:tc>
          <w:tcPr>
            <w:tcW w:w="2013" w:type="dxa"/>
            <w:tcMar>
              <w:top w:w="28" w:type="dxa"/>
              <w:left w:w="28" w:type="dxa"/>
              <w:bottom w:w="28" w:type="dxa"/>
              <w:right w:w="28" w:type="dxa"/>
            </w:tcMar>
          </w:tcPr>
          <w:p w14:paraId="72CAD80B" w14:textId="77777777" w:rsidR="000234BB" w:rsidRPr="009F5D54" w:rsidRDefault="000234BB" w:rsidP="00725808">
            <w:pPr>
              <w:pStyle w:val="SmallStandard"/>
            </w:pPr>
            <w:r w:rsidRPr="009F5D54">
              <w:t>Ba</w:t>
            </w:r>
          </w:p>
        </w:tc>
        <w:tc>
          <w:tcPr>
            <w:tcW w:w="283" w:type="dxa"/>
          </w:tcPr>
          <w:p w14:paraId="6ACF0CB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4289A7C" w14:textId="77777777" w:rsidR="000234BB" w:rsidRDefault="000234BB" w:rsidP="00725808"/>
        </w:tc>
      </w:tr>
      <w:tr w:rsidR="000234BB" w:rsidRPr="00CC6307" w14:paraId="489FE46B" w14:textId="77777777" w:rsidTr="00725808">
        <w:tc>
          <w:tcPr>
            <w:tcW w:w="2013" w:type="dxa"/>
            <w:tcMar>
              <w:top w:w="28" w:type="dxa"/>
              <w:left w:w="28" w:type="dxa"/>
              <w:bottom w:w="28" w:type="dxa"/>
              <w:right w:w="28" w:type="dxa"/>
            </w:tcMar>
          </w:tcPr>
          <w:p w14:paraId="5FF45F01" w14:textId="77777777" w:rsidR="000234BB" w:rsidRPr="009F5D54" w:rsidRDefault="000234BB" w:rsidP="00725808">
            <w:pPr>
              <w:pStyle w:val="SmallStandard"/>
            </w:pPr>
            <w:r w:rsidRPr="009F5D54">
              <w:t>Be</w:t>
            </w:r>
          </w:p>
        </w:tc>
        <w:tc>
          <w:tcPr>
            <w:tcW w:w="283" w:type="dxa"/>
          </w:tcPr>
          <w:p w14:paraId="3CED80A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E6D77F5" w14:textId="77777777" w:rsidR="000234BB" w:rsidRDefault="000234BB" w:rsidP="00725808"/>
        </w:tc>
      </w:tr>
      <w:tr w:rsidR="000234BB" w:rsidRPr="00CC6307" w14:paraId="5E2DE359" w14:textId="77777777" w:rsidTr="00725808">
        <w:tc>
          <w:tcPr>
            <w:tcW w:w="2013" w:type="dxa"/>
            <w:tcMar>
              <w:top w:w="28" w:type="dxa"/>
              <w:left w:w="28" w:type="dxa"/>
              <w:bottom w:w="28" w:type="dxa"/>
              <w:right w:w="28" w:type="dxa"/>
            </w:tcMar>
          </w:tcPr>
          <w:p w14:paraId="390AC4CC" w14:textId="77777777" w:rsidR="000234BB" w:rsidRPr="009F5D54" w:rsidRDefault="000234BB" w:rsidP="00725808">
            <w:pPr>
              <w:pStyle w:val="SmallStandard"/>
            </w:pPr>
            <w:r w:rsidRPr="009F5D54">
              <w:t>Bg</w:t>
            </w:r>
          </w:p>
        </w:tc>
        <w:tc>
          <w:tcPr>
            <w:tcW w:w="283" w:type="dxa"/>
          </w:tcPr>
          <w:p w14:paraId="6D2C9D7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3A22337" w14:textId="77777777" w:rsidR="000234BB" w:rsidRDefault="000234BB" w:rsidP="00725808"/>
        </w:tc>
      </w:tr>
      <w:tr w:rsidR="000234BB" w:rsidRPr="00CC6307" w14:paraId="7D57293F" w14:textId="77777777" w:rsidTr="00725808">
        <w:tc>
          <w:tcPr>
            <w:tcW w:w="2013" w:type="dxa"/>
            <w:tcMar>
              <w:top w:w="28" w:type="dxa"/>
              <w:left w:w="28" w:type="dxa"/>
              <w:bottom w:w="28" w:type="dxa"/>
              <w:right w:w="28" w:type="dxa"/>
            </w:tcMar>
          </w:tcPr>
          <w:p w14:paraId="2177BC87" w14:textId="77777777" w:rsidR="000234BB" w:rsidRPr="009F5D54" w:rsidRDefault="000234BB" w:rsidP="00725808">
            <w:pPr>
              <w:pStyle w:val="SmallStandard"/>
            </w:pPr>
            <w:r w:rsidRPr="009F5D54">
              <w:t>Bh</w:t>
            </w:r>
          </w:p>
        </w:tc>
        <w:tc>
          <w:tcPr>
            <w:tcW w:w="283" w:type="dxa"/>
          </w:tcPr>
          <w:p w14:paraId="09884FC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D6A2D42" w14:textId="77777777" w:rsidR="000234BB" w:rsidRDefault="000234BB" w:rsidP="00725808"/>
        </w:tc>
      </w:tr>
      <w:tr w:rsidR="000234BB" w:rsidRPr="00CC6307" w14:paraId="37CAFB1A" w14:textId="77777777" w:rsidTr="00725808">
        <w:tc>
          <w:tcPr>
            <w:tcW w:w="2013" w:type="dxa"/>
            <w:tcMar>
              <w:top w:w="28" w:type="dxa"/>
              <w:left w:w="28" w:type="dxa"/>
              <w:bottom w:w="28" w:type="dxa"/>
              <w:right w:w="28" w:type="dxa"/>
            </w:tcMar>
          </w:tcPr>
          <w:p w14:paraId="13D641C9" w14:textId="77777777" w:rsidR="000234BB" w:rsidRPr="009F5D54" w:rsidRDefault="000234BB" w:rsidP="00725808">
            <w:pPr>
              <w:pStyle w:val="SmallStandard"/>
            </w:pPr>
            <w:r w:rsidRPr="009F5D54">
              <w:t>Bi</w:t>
            </w:r>
          </w:p>
        </w:tc>
        <w:tc>
          <w:tcPr>
            <w:tcW w:w="283" w:type="dxa"/>
          </w:tcPr>
          <w:p w14:paraId="1DA6851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84C0791" w14:textId="77777777" w:rsidR="000234BB" w:rsidRDefault="000234BB" w:rsidP="00725808"/>
        </w:tc>
      </w:tr>
      <w:tr w:rsidR="000234BB" w:rsidRPr="00CC6307" w14:paraId="63FE5398" w14:textId="77777777" w:rsidTr="00725808">
        <w:tc>
          <w:tcPr>
            <w:tcW w:w="2013" w:type="dxa"/>
            <w:tcMar>
              <w:top w:w="28" w:type="dxa"/>
              <w:left w:w="28" w:type="dxa"/>
              <w:bottom w:w="28" w:type="dxa"/>
              <w:right w:w="28" w:type="dxa"/>
            </w:tcMar>
          </w:tcPr>
          <w:p w14:paraId="010FDB7B" w14:textId="77777777" w:rsidR="000234BB" w:rsidRPr="009F5D54" w:rsidRDefault="000234BB" w:rsidP="00725808">
            <w:pPr>
              <w:pStyle w:val="SmallStandard"/>
            </w:pPr>
            <w:r w:rsidRPr="009F5D54">
              <w:t>Bn</w:t>
            </w:r>
          </w:p>
        </w:tc>
        <w:tc>
          <w:tcPr>
            <w:tcW w:w="283" w:type="dxa"/>
          </w:tcPr>
          <w:p w14:paraId="5863B8A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4AFB6A4" w14:textId="77777777" w:rsidR="000234BB" w:rsidRDefault="000234BB" w:rsidP="00725808"/>
        </w:tc>
      </w:tr>
      <w:tr w:rsidR="000234BB" w:rsidRPr="00CC6307" w14:paraId="0E096C3B" w14:textId="77777777" w:rsidTr="00725808">
        <w:tc>
          <w:tcPr>
            <w:tcW w:w="2013" w:type="dxa"/>
            <w:tcMar>
              <w:top w:w="28" w:type="dxa"/>
              <w:left w:w="28" w:type="dxa"/>
              <w:bottom w:w="28" w:type="dxa"/>
              <w:right w:w="28" w:type="dxa"/>
            </w:tcMar>
          </w:tcPr>
          <w:p w14:paraId="2ED9D9E4" w14:textId="77777777" w:rsidR="000234BB" w:rsidRPr="009F5D54" w:rsidRDefault="000234BB" w:rsidP="00725808">
            <w:pPr>
              <w:pStyle w:val="SmallStandard"/>
            </w:pPr>
            <w:r w:rsidRPr="009F5D54">
              <w:t>Bo</w:t>
            </w:r>
          </w:p>
        </w:tc>
        <w:tc>
          <w:tcPr>
            <w:tcW w:w="283" w:type="dxa"/>
          </w:tcPr>
          <w:p w14:paraId="7688DA5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B2D25A0" w14:textId="77777777" w:rsidR="000234BB" w:rsidRDefault="000234BB" w:rsidP="00725808"/>
        </w:tc>
      </w:tr>
      <w:tr w:rsidR="000234BB" w:rsidRPr="00CC6307" w14:paraId="278A22E9" w14:textId="77777777" w:rsidTr="00725808">
        <w:tc>
          <w:tcPr>
            <w:tcW w:w="2013" w:type="dxa"/>
            <w:tcMar>
              <w:top w:w="28" w:type="dxa"/>
              <w:left w:w="28" w:type="dxa"/>
              <w:bottom w:w="28" w:type="dxa"/>
              <w:right w:w="28" w:type="dxa"/>
            </w:tcMar>
          </w:tcPr>
          <w:p w14:paraId="1A89C5B7" w14:textId="77777777" w:rsidR="000234BB" w:rsidRPr="009F5D54" w:rsidRDefault="000234BB" w:rsidP="00725808">
            <w:pPr>
              <w:pStyle w:val="SmallStandard"/>
            </w:pPr>
            <w:r w:rsidRPr="009F5D54">
              <w:t>Br</w:t>
            </w:r>
          </w:p>
        </w:tc>
        <w:tc>
          <w:tcPr>
            <w:tcW w:w="283" w:type="dxa"/>
          </w:tcPr>
          <w:p w14:paraId="3272AC6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44C2090" w14:textId="77777777" w:rsidR="000234BB" w:rsidRDefault="000234BB" w:rsidP="00725808"/>
        </w:tc>
      </w:tr>
      <w:tr w:rsidR="000234BB" w:rsidRPr="00CC6307" w14:paraId="202A5691" w14:textId="77777777" w:rsidTr="00725808">
        <w:tc>
          <w:tcPr>
            <w:tcW w:w="2013" w:type="dxa"/>
            <w:tcMar>
              <w:top w:w="28" w:type="dxa"/>
              <w:left w:w="28" w:type="dxa"/>
              <w:bottom w:w="28" w:type="dxa"/>
              <w:right w:w="28" w:type="dxa"/>
            </w:tcMar>
          </w:tcPr>
          <w:p w14:paraId="7969FC03" w14:textId="77777777" w:rsidR="000234BB" w:rsidRPr="009F5D54" w:rsidRDefault="000234BB" w:rsidP="00725808">
            <w:pPr>
              <w:pStyle w:val="SmallStandard"/>
            </w:pPr>
            <w:r w:rsidRPr="009F5D54">
              <w:t>Ca</w:t>
            </w:r>
          </w:p>
        </w:tc>
        <w:tc>
          <w:tcPr>
            <w:tcW w:w="283" w:type="dxa"/>
          </w:tcPr>
          <w:p w14:paraId="71F6083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6A5C2AF" w14:textId="77777777" w:rsidR="000234BB" w:rsidRDefault="000234BB" w:rsidP="00725808"/>
        </w:tc>
      </w:tr>
      <w:tr w:rsidR="000234BB" w:rsidRPr="00CC6307" w14:paraId="604F9621" w14:textId="77777777" w:rsidTr="00725808">
        <w:tc>
          <w:tcPr>
            <w:tcW w:w="2013" w:type="dxa"/>
            <w:tcMar>
              <w:top w:w="28" w:type="dxa"/>
              <w:left w:w="28" w:type="dxa"/>
              <w:bottom w:w="28" w:type="dxa"/>
              <w:right w:w="28" w:type="dxa"/>
            </w:tcMar>
          </w:tcPr>
          <w:p w14:paraId="1347CBD9" w14:textId="77777777" w:rsidR="000234BB" w:rsidRPr="009F5D54" w:rsidRDefault="000234BB" w:rsidP="00725808">
            <w:pPr>
              <w:pStyle w:val="SmallStandard"/>
            </w:pPr>
            <w:r w:rsidRPr="009F5D54">
              <w:t>Co</w:t>
            </w:r>
          </w:p>
        </w:tc>
        <w:tc>
          <w:tcPr>
            <w:tcW w:w="283" w:type="dxa"/>
          </w:tcPr>
          <w:p w14:paraId="44640F2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DA57A3F" w14:textId="77777777" w:rsidR="000234BB" w:rsidRDefault="000234BB" w:rsidP="00725808"/>
        </w:tc>
      </w:tr>
      <w:tr w:rsidR="000234BB" w:rsidRPr="00CC6307" w14:paraId="66581013" w14:textId="77777777" w:rsidTr="00725808">
        <w:tc>
          <w:tcPr>
            <w:tcW w:w="2013" w:type="dxa"/>
            <w:tcMar>
              <w:top w:w="28" w:type="dxa"/>
              <w:left w:w="28" w:type="dxa"/>
              <w:bottom w:w="28" w:type="dxa"/>
              <w:right w:w="28" w:type="dxa"/>
            </w:tcMar>
          </w:tcPr>
          <w:p w14:paraId="683F689F" w14:textId="77777777" w:rsidR="000234BB" w:rsidRPr="009F5D54" w:rsidRDefault="000234BB" w:rsidP="00725808">
            <w:pPr>
              <w:pStyle w:val="SmallStandard"/>
            </w:pPr>
            <w:r w:rsidRPr="009F5D54">
              <w:t>Cs</w:t>
            </w:r>
          </w:p>
        </w:tc>
        <w:tc>
          <w:tcPr>
            <w:tcW w:w="283" w:type="dxa"/>
          </w:tcPr>
          <w:p w14:paraId="639D868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D3F0964" w14:textId="77777777" w:rsidR="000234BB" w:rsidRDefault="000234BB" w:rsidP="00725808"/>
        </w:tc>
      </w:tr>
      <w:tr w:rsidR="000234BB" w:rsidRPr="00CC6307" w14:paraId="4F144731" w14:textId="77777777" w:rsidTr="00725808">
        <w:tc>
          <w:tcPr>
            <w:tcW w:w="2013" w:type="dxa"/>
            <w:tcMar>
              <w:top w:w="28" w:type="dxa"/>
              <w:left w:w="28" w:type="dxa"/>
              <w:bottom w:w="28" w:type="dxa"/>
              <w:right w:w="28" w:type="dxa"/>
            </w:tcMar>
          </w:tcPr>
          <w:p w14:paraId="5B6DA56F" w14:textId="77777777" w:rsidR="000234BB" w:rsidRPr="009F5D54" w:rsidRDefault="000234BB" w:rsidP="00725808">
            <w:pPr>
              <w:pStyle w:val="SmallStandard"/>
            </w:pPr>
            <w:r w:rsidRPr="009F5D54">
              <w:t>Cy</w:t>
            </w:r>
          </w:p>
        </w:tc>
        <w:tc>
          <w:tcPr>
            <w:tcW w:w="283" w:type="dxa"/>
          </w:tcPr>
          <w:p w14:paraId="187068D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71FD6F" w14:textId="77777777" w:rsidR="000234BB" w:rsidRDefault="000234BB" w:rsidP="00725808"/>
        </w:tc>
      </w:tr>
      <w:tr w:rsidR="000234BB" w:rsidRPr="00CC6307" w14:paraId="339E4864" w14:textId="77777777" w:rsidTr="00725808">
        <w:tc>
          <w:tcPr>
            <w:tcW w:w="2013" w:type="dxa"/>
            <w:tcMar>
              <w:top w:w="28" w:type="dxa"/>
              <w:left w:w="28" w:type="dxa"/>
              <w:bottom w:w="28" w:type="dxa"/>
              <w:right w:w="28" w:type="dxa"/>
            </w:tcMar>
          </w:tcPr>
          <w:p w14:paraId="57FC01A9" w14:textId="77777777" w:rsidR="000234BB" w:rsidRPr="009F5D54" w:rsidRDefault="000234BB" w:rsidP="00725808">
            <w:pPr>
              <w:pStyle w:val="SmallStandard"/>
            </w:pPr>
            <w:r w:rsidRPr="009F5D54">
              <w:t>Da</w:t>
            </w:r>
          </w:p>
        </w:tc>
        <w:tc>
          <w:tcPr>
            <w:tcW w:w="283" w:type="dxa"/>
          </w:tcPr>
          <w:p w14:paraId="79D8889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2FCB451" w14:textId="77777777" w:rsidR="000234BB" w:rsidRDefault="000234BB" w:rsidP="00725808"/>
        </w:tc>
      </w:tr>
      <w:tr w:rsidR="000234BB" w:rsidRPr="00CC6307" w14:paraId="4E1DC124" w14:textId="77777777" w:rsidTr="00725808">
        <w:tc>
          <w:tcPr>
            <w:tcW w:w="2013" w:type="dxa"/>
            <w:tcMar>
              <w:top w:w="28" w:type="dxa"/>
              <w:left w:w="28" w:type="dxa"/>
              <w:bottom w:w="28" w:type="dxa"/>
              <w:right w:w="28" w:type="dxa"/>
            </w:tcMar>
          </w:tcPr>
          <w:p w14:paraId="5A4BEA50" w14:textId="77777777" w:rsidR="000234BB" w:rsidRPr="009F5D54" w:rsidRDefault="000234BB" w:rsidP="00725808">
            <w:pPr>
              <w:pStyle w:val="SmallStandard"/>
            </w:pPr>
            <w:r w:rsidRPr="009F5D54">
              <w:t>De</w:t>
            </w:r>
          </w:p>
        </w:tc>
        <w:tc>
          <w:tcPr>
            <w:tcW w:w="283" w:type="dxa"/>
          </w:tcPr>
          <w:p w14:paraId="2D68E29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C8B6E9" w14:textId="77777777" w:rsidR="000234BB" w:rsidRDefault="000234BB" w:rsidP="00725808"/>
        </w:tc>
      </w:tr>
      <w:tr w:rsidR="000234BB" w:rsidRPr="00CC6307" w14:paraId="14C3BACF" w14:textId="77777777" w:rsidTr="00725808">
        <w:tc>
          <w:tcPr>
            <w:tcW w:w="2013" w:type="dxa"/>
            <w:tcMar>
              <w:top w:w="28" w:type="dxa"/>
              <w:left w:w="28" w:type="dxa"/>
              <w:bottom w:w="28" w:type="dxa"/>
              <w:right w:w="28" w:type="dxa"/>
            </w:tcMar>
          </w:tcPr>
          <w:p w14:paraId="66875A44" w14:textId="77777777" w:rsidR="000234BB" w:rsidRPr="009F5D54" w:rsidRDefault="000234BB" w:rsidP="00725808">
            <w:pPr>
              <w:pStyle w:val="SmallStandard"/>
            </w:pPr>
            <w:r w:rsidRPr="009F5D54">
              <w:lastRenderedPageBreak/>
              <w:t>Dz</w:t>
            </w:r>
          </w:p>
        </w:tc>
        <w:tc>
          <w:tcPr>
            <w:tcW w:w="283" w:type="dxa"/>
          </w:tcPr>
          <w:p w14:paraId="719EDAE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6401DCA" w14:textId="77777777" w:rsidR="000234BB" w:rsidRDefault="000234BB" w:rsidP="00725808"/>
        </w:tc>
      </w:tr>
      <w:tr w:rsidR="000234BB" w:rsidRPr="00CC6307" w14:paraId="377C87F3" w14:textId="77777777" w:rsidTr="00725808">
        <w:tc>
          <w:tcPr>
            <w:tcW w:w="2013" w:type="dxa"/>
            <w:tcMar>
              <w:top w:w="28" w:type="dxa"/>
              <w:left w:w="28" w:type="dxa"/>
              <w:bottom w:w="28" w:type="dxa"/>
              <w:right w:w="28" w:type="dxa"/>
            </w:tcMar>
          </w:tcPr>
          <w:p w14:paraId="33E24462" w14:textId="77777777" w:rsidR="000234BB" w:rsidRPr="009F5D54" w:rsidRDefault="000234BB" w:rsidP="00725808">
            <w:pPr>
              <w:pStyle w:val="SmallStandard"/>
            </w:pPr>
            <w:r w:rsidRPr="009F5D54">
              <w:t>El</w:t>
            </w:r>
          </w:p>
        </w:tc>
        <w:tc>
          <w:tcPr>
            <w:tcW w:w="283" w:type="dxa"/>
          </w:tcPr>
          <w:p w14:paraId="0A662B6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C9B28E5" w14:textId="77777777" w:rsidR="000234BB" w:rsidRDefault="000234BB" w:rsidP="00725808"/>
        </w:tc>
      </w:tr>
      <w:tr w:rsidR="000234BB" w:rsidRPr="00CC6307" w14:paraId="5AE6F30F" w14:textId="77777777" w:rsidTr="00725808">
        <w:tc>
          <w:tcPr>
            <w:tcW w:w="2013" w:type="dxa"/>
            <w:tcMar>
              <w:top w:w="28" w:type="dxa"/>
              <w:left w:w="28" w:type="dxa"/>
              <w:bottom w:w="28" w:type="dxa"/>
              <w:right w:w="28" w:type="dxa"/>
            </w:tcMar>
          </w:tcPr>
          <w:p w14:paraId="3F7835F1" w14:textId="77777777" w:rsidR="000234BB" w:rsidRPr="009F5D54" w:rsidRDefault="000234BB" w:rsidP="00725808">
            <w:pPr>
              <w:pStyle w:val="SmallStandard"/>
            </w:pPr>
            <w:r w:rsidRPr="009F5D54">
              <w:t>En</w:t>
            </w:r>
          </w:p>
        </w:tc>
        <w:tc>
          <w:tcPr>
            <w:tcW w:w="283" w:type="dxa"/>
          </w:tcPr>
          <w:p w14:paraId="01BA2F0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EAAD62A" w14:textId="77777777" w:rsidR="000234BB" w:rsidRDefault="000234BB" w:rsidP="00725808"/>
        </w:tc>
      </w:tr>
      <w:tr w:rsidR="000234BB" w:rsidRPr="00CC6307" w14:paraId="7C2A24F3" w14:textId="77777777" w:rsidTr="00725808">
        <w:tc>
          <w:tcPr>
            <w:tcW w:w="2013" w:type="dxa"/>
            <w:tcMar>
              <w:top w:w="28" w:type="dxa"/>
              <w:left w:w="28" w:type="dxa"/>
              <w:bottom w:w="28" w:type="dxa"/>
              <w:right w:w="28" w:type="dxa"/>
            </w:tcMar>
          </w:tcPr>
          <w:p w14:paraId="69076335" w14:textId="77777777" w:rsidR="000234BB" w:rsidRPr="009F5D54" w:rsidRDefault="000234BB" w:rsidP="00725808">
            <w:pPr>
              <w:pStyle w:val="SmallStandard"/>
            </w:pPr>
            <w:r w:rsidRPr="009F5D54">
              <w:t>Eo</w:t>
            </w:r>
          </w:p>
        </w:tc>
        <w:tc>
          <w:tcPr>
            <w:tcW w:w="283" w:type="dxa"/>
          </w:tcPr>
          <w:p w14:paraId="5B75E38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4A5EAB6" w14:textId="77777777" w:rsidR="000234BB" w:rsidRDefault="000234BB" w:rsidP="00725808"/>
        </w:tc>
      </w:tr>
      <w:tr w:rsidR="000234BB" w:rsidRPr="00CC6307" w14:paraId="0934F522" w14:textId="77777777" w:rsidTr="00725808">
        <w:tc>
          <w:tcPr>
            <w:tcW w:w="2013" w:type="dxa"/>
            <w:tcMar>
              <w:top w:w="28" w:type="dxa"/>
              <w:left w:w="28" w:type="dxa"/>
              <w:bottom w:w="28" w:type="dxa"/>
              <w:right w:w="28" w:type="dxa"/>
            </w:tcMar>
          </w:tcPr>
          <w:p w14:paraId="77D88080" w14:textId="77777777" w:rsidR="000234BB" w:rsidRPr="009F5D54" w:rsidRDefault="000234BB" w:rsidP="00725808">
            <w:pPr>
              <w:pStyle w:val="SmallStandard"/>
            </w:pPr>
            <w:r w:rsidRPr="009F5D54">
              <w:t>Es</w:t>
            </w:r>
          </w:p>
        </w:tc>
        <w:tc>
          <w:tcPr>
            <w:tcW w:w="283" w:type="dxa"/>
          </w:tcPr>
          <w:p w14:paraId="47C6A30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A689550" w14:textId="77777777" w:rsidR="000234BB" w:rsidRDefault="000234BB" w:rsidP="00725808"/>
        </w:tc>
      </w:tr>
      <w:tr w:rsidR="000234BB" w:rsidRPr="00CC6307" w14:paraId="177182A3" w14:textId="77777777" w:rsidTr="00725808">
        <w:tc>
          <w:tcPr>
            <w:tcW w:w="2013" w:type="dxa"/>
            <w:tcMar>
              <w:top w:w="28" w:type="dxa"/>
              <w:left w:w="28" w:type="dxa"/>
              <w:bottom w:w="28" w:type="dxa"/>
              <w:right w:w="28" w:type="dxa"/>
            </w:tcMar>
          </w:tcPr>
          <w:p w14:paraId="4FACCF60" w14:textId="77777777" w:rsidR="000234BB" w:rsidRPr="009F5D54" w:rsidRDefault="000234BB" w:rsidP="00725808">
            <w:pPr>
              <w:pStyle w:val="SmallStandard"/>
            </w:pPr>
            <w:r w:rsidRPr="009F5D54">
              <w:t>Et</w:t>
            </w:r>
          </w:p>
        </w:tc>
        <w:tc>
          <w:tcPr>
            <w:tcW w:w="283" w:type="dxa"/>
          </w:tcPr>
          <w:p w14:paraId="339C6E4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33FF39D" w14:textId="77777777" w:rsidR="000234BB" w:rsidRDefault="000234BB" w:rsidP="00725808"/>
        </w:tc>
      </w:tr>
      <w:tr w:rsidR="000234BB" w:rsidRPr="00CC6307" w14:paraId="0C675E2F" w14:textId="77777777" w:rsidTr="00725808">
        <w:tc>
          <w:tcPr>
            <w:tcW w:w="2013" w:type="dxa"/>
            <w:tcMar>
              <w:top w:w="28" w:type="dxa"/>
              <w:left w:w="28" w:type="dxa"/>
              <w:bottom w:w="28" w:type="dxa"/>
              <w:right w:w="28" w:type="dxa"/>
            </w:tcMar>
          </w:tcPr>
          <w:p w14:paraId="78AD6E52" w14:textId="77777777" w:rsidR="000234BB" w:rsidRPr="009F5D54" w:rsidRDefault="000234BB" w:rsidP="00725808">
            <w:pPr>
              <w:pStyle w:val="SmallStandard"/>
            </w:pPr>
            <w:r w:rsidRPr="009F5D54">
              <w:t>Eu</w:t>
            </w:r>
          </w:p>
        </w:tc>
        <w:tc>
          <w:tcPr>
            <w:tcW w:w="283" w:type="dxa"/>
          </w:tcPr>
          <w:p w14:paraId="306E281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D04CE34" w14:textId="77777777" w:rsidR="000234BB" w:rsidRDefault="000234BB" w:rsidP="00725808"/>
        </w:tc>
      </w:tr>
      <w:tr w:rsidR="000234BB" w:rsidRPr="00CC6307" w14:paraId="42B036C7" w14:textId="77777777" w:rsidTr="00725808">
        <w:tc>
          <w:tcPr>
            <w:tcW w:w="2013" w:type="dxa"/>
            <w:tcMar>
              <w:top w:w="28" w:type="dxa"/>
              <w:left w:w="28" w:type="dxa"/>
              <w:bottom w:w="28" w:type="dxa"/>
              <w:right w:w="28" w:type="dxa"/>
            </w:tcMar>
          </w:tcPr>
          <w:p w14:paraId="7494FAE0" w14:textId="77777777" w:rsidR="000234BB" w:rsidRPr="009F5D54" w:rsidRDefault="000234BB" w:rsidP="00725808">
            <w:pPr>
              <w:pStyle w:val="SmallStandard"/>
            </w:pPr>
            <w:r w:rsidRPr="009F5D54">
              <w:t>Fa</w:t>
            </w:r>
          </w:p>
        </w:tc>
        <w:tc>
          <w:tcPr>
            <w:tcW w:w="283" w:type="dxa"/>
          </w:tcPr>
          <w:p w14:paraId="1269605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FA25BFF" w14:textId="77777777" w:rsidR="000234BB" w:rsidRDefault="000234BB" w:rsidP="00725808"/>
        </w:tc>
      </w:tr>
      <w:tr w:rsidR="000234BB" w:rsidRPr="00CC6307" w14:paraId="1F0C1B35" w14:textId="77777777" w:rsidTr="00725808">
        <w:tc>
          <w:tcPr>
            <w:tcW w:w="2013" w:type="dxa"/>
            <w:tcMar>
              <w:top w:w="28" w:type="dxa"/>
              <w:left w:w="28" w:type="dxa"/>
              <w:bottom w:w="28" w:type="dxa"/>
              <w:right w:w="28" w:type="dxa"/>
            </w:tcMar>
          </w:tcPr>
          <w:p w14:paraId="7D3254EB" w14:textId="77777777" w:rsidR="000234BB" w:rsidRPr="009F5D54" w:rsidRDefault="000234BB" w:rsidP="00725808">
            <w:pPr>
              <w:pStyle w:val="SmallStandard"/>
            </w:pPr>
            <w:r w:rsidRPr="009F5D54">
              <w:t>Fi</w:t>
            </w:r>
          </w:p>
        </w:tc>
        <w:tc>
          <w:tcPr>
            <w:tcW w:w="283" w:type="dxa"/>
          </w:tcPr>
          <w:p w14:paraId="0EF0B96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4056BF9" w14:textId="77777777" w:rsidR="000234BB" w:rsidRDefault="000234BB" w:rsidP="00725808"/>
        </w:tc>
      </w:tr>
      <w:tr w:rsidR="000234BB" w:rsidRPr="00CC6307" w14:paraId="708E8B02" w14:textId="77777777" w:rsidTr="00725808">
        <w:tc>
          <w:tcPr>
            <w:tcW w:w="2013" w:type="dxa"/>
            <w:tcMar>
              <w:top w:w="28" w:type="dxa"/>
              <w:left w:w="28" w:type="dxa"/>
              <w:bottom w:w="28" w:type="dxa"/>
              <w:right w:w="28" w:type="dxa"/>
            </w:tcMar>
          </w:tcPr>
          <w:p w14:paraId="2E7C7B60" w14:textId="77777777" w:rsidR="000234BB" w:rsidRPr="009F5D54" w:rsidRDefault="000234BB" w:rsidP="00725808">
            <w:pPr>
              <w:pStyle w:val="SmallStandard"/>
            </w:pPr>
            <w:r w:rsidRPr="009F5D54">
              <w:t>Fj</w:t>
            </w:r>
          </w:p>
        </w:tc>
        <w:tc>
          <w:tcPr>
            <w:tcW w:w="283" w:type="dxa"/>
          </w:tcPr>
          <w:p w14:paraId="7895D16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68FAA8C" w14:textId="77777777" w:rsidR="000234BB" w:rsidRDefault="000234BB" w:rsidP="00725808"/>
        </w:tc>
      </w:tr>
      <w:tr w:rsidR="000234BB" w:rsidRPr="00CC6307" w14:paraId="2DC8F20E" w14:textId="77777777" w:rsidTr="00725808">
        <w:tc>
          <w:tcPr>
            <w:tcW w:w="2013" w:type="dxa"/>
            <w:tcMar>
              <w:top w:w="28" w:type="dxa"/>
              <w:left w:w="28" w:type="dxa"/>
              <w:bottom w:w="28" w:type="dxa"/>
              <w:right w:w="28" w:type="dxa"/>
            </w:tcMar>
          </w:tcPr>
          <w:p w14:paraId="2777B6E0" w14:textId="77777777" w:rsidR="000234BB" w:rsidRPr="009F5D54" w:rsidRDefault="000234BB" w:rsidP="00725808">
            <w:pPr>
              <w:pStyle w:val="SmallStandard"/>
            </w:pPr>
            <w:r w:rsidRPr="009F5D54">
              <w:t>Fo</w:t>
            </w:r>
          </w:p>
        </w:tc>
        <w:tc>
          <w:tcPr>
            <w:tcW w:w="283" w:type="dxa"/>
          </w:tcPr>
          <w:p w14:paraId="36AF7FA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5BFE536" w14:textId="77777777" w:rsidR="000234BB" w:rsidRDefault="000234BB" w:rsidP="00725808"/>
        </w:tc>
      </w:tr>
      <w:tr w:rsidR="000234BB" w:rsidRPr="00CC6307" w14:paraId="35A70AFF" w14:textId="77777777" w:rsidTr="00725808">
        <w:tc>
          <w:tcPr>
            <w:tcW w:w="2013" w:type="dxa"/>
            <w:tcMar>
              <w:top w:w="28" w:type="dxa"/>
              <w:left w:w="28" w:type="dxa"/>
              <w:bottom w:w="28" w:type="dxa"/>
              <w:right w:w="28" w:type="dxa"/>
            </w:tcMar>
          </w:tcPr>
          <w:p w14:paraId="10FAC7B9" w14:textId="77777777" w:rsidR="000234BB" w:rsidRPr="009F5D54" w:rsidRDefault="000234BB" w:rsidP="00725808">
            <w:pPr>
              <w:pStyle w:val="SmallStandard"/>
            </w:pPr>
            <w:r w:rsidRPr="009F5D54">
              <w:t>Fr</w:t>
            </w:r>
          </w:p>
        </w:tc>
        <w:tc>
          <w:tcPr>
            <w:tcW w:w="283" w:type="dxa"/>
          </w:tcPr>
          <w:p w14:paraId="7FCCC65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DE2ECE5" w14:textId="77777777" w:rsidR="000234BB" w:rsidRDefault="000234BB" w:rsidP="00725808"/>
        </w:tc>
      </w:tr>
      <w:tr w:rsidR="000234BB" w:rsidRPr="00CC6307" w14:paraId="2A6B45A0" w14:textId="77777777" w:rsidTr="00725808">
        <w:tc>
          <w:tcPr>
            <w:tcW w:w="2013" w:type="dxa"/>
            <w:tcMar>
              <w:top w:w="28" w:type="dxa"/>
              <w:left w:w="28" w:type="dxa"/>
              <w:bottom w:w="28" w:type="dxa"/>
              <w:right w:w="28" w:type="dxa"/>
            </w:tcMar>
          </w:tcPr>
          <w:p w14:paraId="645DB193" w14:textId="77777777" w:rsidR="000234BB" w:rsidRPr="009F5D54" w:rsidRDefault="000234BB" w:rsidP="00725808">
            <w:pPr>
              <w:pStyle w:val="SmallStandard"/>
            </w:pPr>
            <w:r w:rsidRPr="009F5D54">
              <w:t>Fy</w:t>
            </w:r>
          </w:p>
        </w:tc>
        <w:tc>
          <w:tcPr>
            <w:tcW w:w="283" w:type="dxa"/>
          </w:tcPr>
          <w:p w14:paraId="7972458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FE2C9FA" w14:textId="77777777" w:rsidR="000234BB" w:rsidRDefault="000234BB" w:rsidP="00725808"/>
        </w:tc>
      </w:tr>
      <w:tr w:rsidR="000234BB" w:rsidRPr="00CC6307" w14:paraId="489B1393" w14:textId="77777777" w:rsidTr="00725808">
        <w:tc>
          <w:tcPr>
            <w:tcW w:w="2013" w:type="dxa"/>
            <w:tcMar>
              <w:top w:w="28" w:type="dxa"/>
              <w:left w:w="28" w:type="dxa"/>
              <w:bottom w:w="28" w:type="dxa"/>
              <w:right w:w="28" w:type="dxa"/>
            </w:tcMar>
          </w:tcPr>
          <w:p w14:paraId="705AE1BD" w14:textId="77777777" w:rsidR="000234BB" w:rsidRPr="009F5D54" w:rsidRDefault="000234BB" w:rsidP="00725808">
            <w:pPr>
              <w:pStyle w:val="SmallStandard"/>
            </w:pPr>
            <w:r w:rsidRPr="009F5D54">
              <w:t>Ga</w:t>
            </w:r>
          </w:p>
        </w:tc>
        <w:tc>
          <w:tcPr>
            <w:tcW w:w="283" w:type="dxa"/>
          </w:tcPr>
          <w:p w14:paraId="69930EF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9B1E495" w14:textId="77777777" w:rsidR="000234BB" w:rsidRDefault="000234BB" w:rsidP="00725808"/>
        </w:tc>
      </w:tr>
      <w:tr w:rsidR="000234BB" w:rsidRPr="00CC6307" w14:paraId="55517444" w14:textId="77777777" w:rsidTr="00725808">
        <w:tc>
          <w:tcPr>
            <w:tcW w:w="2013" w:type="dxa"/>
            <w:tcMar>
              <w:top w:w="28" w:type="dxa"/>
              <w:left w:w="28" w:type="dxa"/>
              <w:bottom w:w="28" w:type="dxa"/>
              <w:right w:w="28" w:type="dxa"/>
            </w:tcMar>
          </w:tcPr>
          <w:p w14:paraId="004ADA61" w14:textId="77777777" w:rsidR="000234BB" w:rsidRPr="009F5D54" w:rsidRDefault="000234BB" w:rsidP="00725808">
            <w:pPr>
              <w:pStyle w:val="SmallStandard"/>
            </w:pPr>
            <w:r w:rsidRPr="009F5D54">
              <w:t>Gd</w:t>
            </w:r>
          </w:p>
        </w:tc>
        <w:tc>
          <w:tcPr>
            <w:tcW w:w="283" w:type="dxa"/>
          </w:tcPr>
          <w:p w14:paraId="52A864E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133A519" w14:textId="77777777" w:rsidR="000234BB" w:rsidRDefault="000234BB" w:rsidP="00725808"/>
        </w:tc>
      </w:tr>
      <w:tr w:rsidR="000234BB" w:rsidRPr="00CC6307" w14:paraId="6E50BABA" w14:textId="77777777" w:rsidTr="00725808">
        <w:tc>
          <w:tcPr>
            <w:tcW w:w="2013" w:type="dxa"/>
            <w:tcMar>
              <w:top w:w="28" w:type="dxa"/>
              <w:left w:w="28" w:type="dxa"/>
              <w:bottom w:w="28" w:type="dxa"/>
              <w:right w:w="28" w:type="dxa"/>
            </w:tcMar>
          </w:tcPr>
          <w:p w14:paraId="30E639C8" w14:textId="77777777" w:rsidR="000234BB" w:rsidRPr="009F5D54" w:rsidRDefault="000234BB" w:rsidP="00725808">
            <w:pPr>
              <w:pStyle w:val="SmallStandard"/>
            </w:pPr>
            <w:r w:rsidRPr="009F5D54">
              <w:t>Gl</w:t>
            </w:r>
          </w:p>
        </w:tc>
        <w:tc>
          <w:tcPr>
            <w:tcW w:w="283" w:type="dxa"/>
          </w:tcPr>
          <w:p w14:paraId="0B4388C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8E2C29C" w14:textId="77777777" w:rsidR="000234BB" w:rsidRDefault="000234BB" w:rsidP="00725808"/>
        </w:tc>
      </w:tr>
      <w:tr w:rsidR="000234BB" w:rsidRPr="00CC6307" w14:paraId="5724A02A" w14:textId="77777777" w:rsidTr="00725808">
        <w:tc>
          <w:tcPr>
            <w:tcW w:w="2013" w:type="dxa"/>
            <w:tcMar>
              <w:top w:w="28" w:type="dxa"/>
              <w:left w:w="28" w:type="dxa"/>
              <w:bottom w:w="28" w:type="dxa"/>
              <w:right w:w="28" w:type="dxa"/>
            </w:tcMar>
          </w:tcPr>
          <w:p w14:paraId="2A186C88" w14:textId="77777777" w:rsidR="000234BB" w:rsidRPr="009F5D54" w:rsidRDefault="000234BB" w:rsidP="00725808">
            <w:pPr>
              <w:pStyle w:val="SmallStandard"/>
            </w:pPr>
            <w:r w:rsidRPr="009F5D54">
              <w:t>Gn</w:t>
            </w:r>
          </w:p>
        </w:tc>
        <w:tc>
          <w:tcPr>
            <w:tcW w:w="283" w:type="dxa"/>
          </w:tcPr>
          <w:p w14:paraId="060853B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880FADD" w14:textId="77777777" w:rsidR="000234BB" w:rsidRDefault="000234BB" w:rsidP="00725808"/>
        </w:tc>
      </w:tr>
      <w:tr w:rsidR="000234BB" w:rsidRPr="00CC6307" w14:paraId="66D9142F" w14:textId="77777777" w:rsidTr="00725808">
        <w:tc>
          <w:tcPr>
            <w:tcW w:w="2013" w:type="dxa"/>
            <w:tcMar>
              <w:top w:w="28" w:type="dxa"/>
              <w:left w:w="28" w:type="dxa"/>
              <w:bottom w:w="28" w:type="dxa"/>
              <w:right w:w="28" w:type="dxa"/>
            </w:tcMar>
          </w:tcPr>
          <w:p w14:paraId="332147B8" w14:textId="77777777" w:rsidR="000234BB" w:rsidRPr="009F5D54" w:rsidRDefault="000234BB" w:rsidP="00725808">
            <w:pPr>
              <w:pStyle w:val="SmallStandard"/>
            </w:pPr>
            <w:r w:rsidRPr="009F5D54">
              <w:t>Gu</w:t>
            </w:r>
          </w:p>
        </w:tc>
        <w:tc>
          <w:tcPr>
            <w:tcW w:w="283" w:type="dxa"/>
          </w:tcPr>
          <w:p w14:paraId="1EC93D3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93EBCAD" w14:textId="77777777" w:rsidR="000234BB" w:rsidRDefault="000234BB" w:rsidP="00725808"/>
        </w:tc>
      </w:tr>
      <w:tr w:rsidR="000234BB" w:rsidRPr="00CC6307" w14:paraId="20A233C4" w14:textId="77777777" w:rsidTr="00725808">
        <w:tc>
          <w:tcPr>
            <w:tcW w:w="2013" w:type="dxa"/>
            <w:tcMar>
              <w:top w:w="28" w:type="dxa"/>
              <w:left w:w="28" w:type="dxa"/>
              <w:bottom w:w="28" w:type="dxa"/>
              <w:right w:w="28" w:type="dxa"/>
            </w:tcMar>
          </w:tcPr>
          <w:p w14:paraId="30E83906" w14:textId="77777777" w:rsidR="000234BB" w:rsidRPr="009F5D54" w:rsidRDefault="000234BB" w:rsidP="00725808">
            <w:pPr>
              <w:pStyle w:val="SmallStandard"/>
            </w:pPr>
            <w:r w:rsidRPr="009F5D54">
              <w:t>Ha</w:t>
            </w:r>
          </w:p>
        </w:tc>
        <w:tc>
          <w:tcPr>
            <w:tcW w:w="283" w:type="dxa"/>
          </w:tcPr>
          <w:p w14:paraId="57E06EE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80A5D18" w14:textId="77777777" w:rsidR="000234BB" w:rsidRDefault="000234BB" w:rsidP="00725808"/>
        </w:tc>
      </w:tr>
      <w:tr w:rsidR="000234BB" w:rsidRPr="00CC6307" w14:paraId="7AC5F911" w14:textId="77777777" w:rsidTr="00725808">
        <w:tc>
          <w:tcPr>
            <w:tcW w:w="2013" w:type="dxa"/>
            <w:tcMar>
              <w:top w:w="28" w:type="dxa"/>
              <w:left w:w="28" w:type="dxa"/>
              <w:bottom w:w="28" w:type="dxa"/>
              <w:right w:w="28" w:type="dxa"/>
            </w:tcMar>
          </w:tcPr>
          <w:p w14:paraId="09A8BC13" w14:textId="77777777" w:rsidR="000234BB" w:rsidRPr="009F5D54" w:rsidRDefault="000234BB" w:rsidP="00725808">
            <w:pPr>
              <w:pStyle w:val="SmallStandard"/>
            </w:pPr>
            <w:r w:rsidRPr="009F5D54">
              <w:t>Hi</w:t>
            </w:r>
          </w:p>
        </w:tc>
        <w:tc>
          <w:tcPr>
            <w:tcW w:w="283" w:type="dxa"/>
          </w:tcPr>
          <w:p w14:paraId="2943DE8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BC884F" w14:textId="77777777" w:rsidR="000234BB" w:rsidRDefault="000234BB" w:rsidP="00725808"/>
        </w:tc>
      </w:tr>
      <w:tr w:rsidR="000234BB" w:rsidRPr="00CC6307" w14:paraId="52D95A2A" w14:textId="77777777" w:rsidTr="00725808">
        <w:tc>
          <w:tcPr>
            <w:tcW w:w="2013" w:type="dxa"/>
            <w:tcMar>
              <w:top w:w="28" w:type="dxa"/>
              <w:left w:w="28" w:type="dxa"/>
              <w:bottom w:w="28" w:type="dxa"/>
              <w:right w:w="28" w:type="dxa"/>
            </w:tcMar>
          </w:tcPr>
          <w:p w14:paraId="17F0EE20" w14:textId="77777777" w:rsidR="000234BB" w:rsidRPr="009F5D54" w:rsidRDefault="000234BB" w:rsidP="00725808">
            <w:pPr>
              <w:pStyle w:val="SmallStandard"/>
            </w:pPr>
            <w:r w:rsidRPr="009F5D54">
              <w:t>He</w:t>
            </w:r>
          </w:p>
        </w:tc>
        <w:tc>
          <w:tcPr>
            <w:tcW w:w="283" w:type="dxa"/>
          </w:tcPr>
          <w:p w14:paraId="10EBF94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7C7B0E0" w14:textId="77777777" w:rsidR="000234BB" w:rsidRDefault="000234BB" w:rsidP="00725808"/>
        </w:tc>
      </w:tr>
      <w:tr w:rsidR="000234BB" w:rsidRPr="00CC6307" w14:paraId="05120062" w14:textId="77777777" w:rsidTr="00725808">
        <w:tc>
          <w:tcPr>
            <w:tcW w:w="2013" w:type="dxa"/>
            <w:tcMar>
              <w:top w:w="28" w:type="dxa"/>
              <w:left w:w="28" w:type="dxa"/>
              <w:bottom w:w="28" w:type="dxa"/>
              <w:right w:w="28" w:type="dxa"/>
            </w:tcMar>
          </w:tcPr>
          <w:p w14:paraId="7764E076" w14:textId="77777777" w:rsidR="000234BB" w:rsidRPr="009F5D54" w:rsidRDefault="000234BB" w:rsidP="00725808">
            <w:pPr>
              <w:pStyle w:val="SmallStandard"/>
            </w:pPr>
            <w:r w:rsidRPr="009F5D54">
              <w:t>Hr</w:t>
            </w:r>
          </w:p>
        </w:tc>
        <w:tc>
          <w:tcPr>
            <w:tcW w:w="283" w:type="dxa"/>
          </w:tcPr>
          <w:p w14:paraId="7403FB9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7D798E9" w14:textId="77777777" w:rsidR="000234BB" w:rsidRDefault="000234BB" w:rsidP="00725808"/>
        </w:tc>
      </w:tr>
      <w:tr w:rsidR="000234BB" w:rsidRPr="00CC6307" w14:paraId="46C5131F" w14:textId="77777777" w:rsidTr="00725808">
        <w:tc>
          <w:tcPr>
            <w:tcW w:w="2013" w:type="dxa"/>
            <w:tcMar>
              <w:top w:w="28" w:type="dxa"/>
              <w:left w:w="28" w:type="dxa"/>
              <w:bottom w:w="28" w:type="dxa"/>
              <w:right w:w="28" w:type="dxa"/>
            </w:tcMar>
          </w:tcPr>
          <w:p w14:paraId="1EA56BFF" w14:textId="77777777" w:rsidR="000234BB" w:rsidRPr="009F5D54" w:rsidRDefault="000234BB" w:rsidP="00725808">
            <w:pPr>
              <w:pStyle w:val="SmallStandard"/>
            </w:pPr>
            <w:r w:rsidRPr="009F5D54">
              <w:t>Hu</w:t>
            </w:r>
          </w:p>
        </w:tc>
        <w:tc>
          <w:tcPr>
            <w:tcW w:w="283" w:type="dxa"/>
          </w:tcPr>
          <w:p w14:paraId="4B2CD88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27C5492" w14:textId="77777777" w:rsidR="000234BB" w:rsidRDefault="000234BB" w:rsidP="00725808"/>
        </w:tc>
      </w:tr>
      <w:tr w:rsidR="000234BB" w:rsidRPr="00CC6307" w14:paraId="095DDBE6" w14:textId="77777777" w:rsidTr="00725808">
        <w:tc>
          <w:tcPr>
            <w:tcW w:w="2013" w:type="dxa"/>
            <w:tcMar>
              <w:top w:w="28" w:type="dxa"/>
              <w:left w:w="28" w:type="dxa"/>
              <w:bottom w:w="28" w:type="dxa"/>
              <w:right w:w="28" w:type="dxa"/>
            </w:tcMar>
          </w:tcPr>
          <w:p w14:paraId="117B5AF1" w14:textId="77777777" w:rsidR="000234BB" w:rsidRPr="009F5D54" w:rsidRDefault="000234BB" w:rsidP="00725808">
            <w:pPr>
              <w:pStyle w:val="SmallStandard"/>
            </w:pPr>
            <w:r w:rsidRPr="009F5D54">
              <w:t>Hy</w:t>
            </w:r>
          </w:p>
        </w:tc>
        <w:tc>
          <w:tcPr>
            <w:tcW w:w="283" w:type="dxa"/>
          </w:tcPr>
          <w:p w14:paraId="445C786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A834795" w14:textId="77777777" w:rsidR="000234BB" w:rsidRDefault="000234BB" w:rsidP="00725808"/>
        </w:tc>
      </w:tr>
      <w:tr w:rsidR="000234BB" w:rsidRPr="00CC6307" w14:paraId="6474CDDD" w14:textId="77777777" w:rsidTr="00725808">
        <w:tc>
          <w:tcPr>
            <w:tcW w:w="2013" w:type="dxa"/>
            <w:tcMar>
              <w:top w:w="28" w:type="dxa"/>
              <w:left w:w="28" w:type="dxa"/>
              <w:bottom w:w="28" w:type="dxa"/>
              <w:right w:w="28" w:type="dxa"/>
            </w:tcMar>
          </w:tcPr>
          <w:p w14:paraId="70C9C5F1" w14:textId="77777777" w:rsidR="000234BB" w:rsidRPr="009F5D54" w:rsidRDefault="000234BB" w:rsidP="00725808">
            <w:pPr>
              <w:pStyle w:val="SmallStandard"/>
            </w:pPr>
            <w:r w:rsidRPr="009F5D54">
              <w:t>Ia</w:t>
            </w:r>
          </w:p>
        </w:tc>
        <w:tc>
          <w:tcPr>
            <w:tcW w:w="283" w:type="dxa"/>
          </w:tcPr>
          <w:p w14:paraId="07BBA20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44349D8" w14:textId="77777777" w:rsidR="000234BB" w:rsidRDefault="000234BB" w:rsidP="00725808"/>
        </w:tc>
      </w:tr>
      <w:tr w:rsidR="000234BB" w:rsidRPr="00CC6307" w14:paraId="0E0D517D" w14:textId="77777777" w:rsidTr="00725808">
        <w:tc>
          <w:tcPr>
            <w:tcW w:w="2013" w:type="dxa"/>
            <w:tcMar>
              <w:top w:w="28" w:type="dxa"/>
              <w:left w:w="28" w:type="dxa"/>
              <w:bottom w:w="28" w:type="dxa"/>
              <w:right w:w="28" w:type="dxa"/>
            </w:tcMar>
          </w:tcPr>
          <w:p w14:paraId="700A94CA" w14:textId="77777777" w:rsidR="000234BB" w:rsidRPr="009F5D54" w:rsidRDefault="000234BB" w:rsidP="00725808">
            <w:pPr>
              <w:pStyle w:val="SmallStandard"/>
            </w:pPr>
            <w:r w:rsidRPr="009F5D54">
              <w:t>Id</w:t>
            </w:r>
          </w:p>
        </w:tc>
        <w:tc>
          <w:tcPr>
            <w:tcW w:w="283" w:type="dxa"/>
          </w:tcPr>
          <w:p w14:paraId="60FAECB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558E31B" w14:textId="77777777" w:rsidR="000234BB" w:rsidRDefault="000234BB" w:rsidP="00725808"/>
        </w:tc>
      </w:tr>
      <w:tr w:rsidR="000234BB" w:rsidRPr="00CC6307" w14:paraId="15A6623E" w14:textId="77777777" w:rsidTr="00725808">
        <w:tc>
          <w:tcPr>
            <w:tcW w:w="2013" w:type="dxa"/>
            <w:tcMar>
              <w:top w:w="28" w:type="dxa"/>
              <w:left w:w="28" w:type="dxa"/>
              <w:bottom w:w="28" w:type="dxa"/>
              <w:right w:w="28" w:type="dxa"/>
            </w:tcMar>
          </w:tcPr>
          <w:p w14:paraId="2FFBD13F" w14:textId="77777777" w:rsidR="000234BB" w:rsidRPr="009F5D54" w:rsidRDefault="000234BB" w:rsidP="00725808">
            <w:pPr>
              <w:pStyle w:val="SmallStandard"/>
            </w:pPr>
            <w:r w:rsidRPr="009F5D54">
              <w:t>Ie</w:t>
            </w:r>
          </w:p>
        </w:tc>
        <w:tc>
          <w:tcPr>
            <w:tcW w:w="283" w:type="dxa"/>
          </w:tcPr>
          <w:p w14:paraId="6A97378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6390CA1" w14:textId="77777777" w:rsidR="000234BB" w:rsidRDefault="000234BB" w:rsidP="00725808"/>
        </w:tc>
      </w:tr>
      <w:tr w:rsidR="000234BB" w:rsidRPr="00CC6307" w14:paraId="2C4258F3" w14:textId="77777777" w:rsidTr="00725808">
        <w:tc>
          <w:tcPr>
            <w:tcW w:w="2013" w:type="dxa"/>
            <w:tcMar>
              <w:top w:w="28" w:type="dxa"/>
              <w:left w:w="28" w:type="dxa"/>
              <w:bottom w:w="28" w:type="dxa"/>
              <w:right w:w="28" w:type="dxa"/>
            </w:tcMar>
          </w:tcPr>
          <w:p w14:paraId="2B13B1A0" w14:textId="77777777" w:rsidR="000234BB" w:rsidRPr="009F5D54" w:rsidRDefault="000234BB" w:rsidP="00725808">
            <w:pPr>
              <w:pStyle w:val="SmallStandard"/>
            </w:pPr>
            <w:r w:rsidRPr="009F5D54">
              <w:lastRenderedPageBreak/>
              <w:t>Ik</w:t>
            </w:r>
          </w:p>
        </w:tc>
        <w:tc>
          <w:tcPr>
            <w:tcW w:w="283" w:type="dxa"/>
          </w:tcPr>
          <w:p w14:paraId="2D921D7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9805B7B" w14:textId="77777777" w:rsidR="000234BB" w:rsidRDefault="000234BB" w:rsidP="00725808"/>
        </w:tc>
      </w:tr>
      <w:tr w:rsidR="000234BB" w:rsidRPr="00CC6307" w14:paraId="3564A91C" w14:textId="77777777" w:rsidTr="00725808">
        <w:tc>
          <w:tcPr>
            <w:tcW w:w="2013" w:type="dxa"/>
            <w:tcMar>
              <w:top w:w="28" w:type="dxa"/>
              <w:left w:w="28" w:type="dxa"/>
              <w:bottom w:w="28" w:type="dxa"/>
              <w:right w:w="28" w:type="dxa"/>
            </w:tcMar>
          </w:tcPr>
          <w:p w14:paraId="085B1EE6" w14:textId="77777777" w:rsidR="000234BB" w:rsidRPr="009F5D54" w:rsidRDefault="000234BB" w:rsidP="00725808">
            <w:pPr>
              <w:pStyle w:val="SmallStandard"/>
            </w:pPr>
            <w:r w:rsidRPr="009F5D54">
              <w:t>In</w:t>
            </w:r>
          </w:p>
        </w:tc>
        <w:tc>
          <w:tcPr>
            <w:tcW w:w="283" w:type="dxa"/>
          </w:tcPr>
          <w:p w14:paraId="2ABD0F0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1F59512" w14:textId="77777777" w:rsidR="000234BB" w:rsidRDefault="000234BB" w:rsidP="00725808"/>
        </w:tc>
      </w:tr>
      <w:tr w:rsidR="000234BB" w:rsidRPr="00CC6307" w14:paraId="3417EDDC" w14:textId="77777777" w:rsidTr="00725808">
        <w:tc>
          <w:tcPr>
            <w:tcW w:w="2013" w:type="dxa"/>
            <w:tcMar>
              <w:top w:w="28" w:type="dxa"/>
              <w:left w:w="28" w:type="dxa"/>
              <w:bottom w:w="28" w:type="dxa"/>
              <w:right w:w="28" w:type="dxa"/>
            </w:tcMar>
          </w:tcPr>
          <w:p w14:paraId="71B85B47" w14:textId="77777777" w:rsidR="000234BB" w:rsidRPr="009F5D54" w:rsidRDefault="000234BB" w:rsidP="00725808">
            <w:pPr>
              <w:pStyle w:val="SmallStandard"/>
            </w:pPr>
            <w:r w:rsidRPr="009F5D54">
              <w:t>Is</w:t>
            </w:r>
          </w:p>
        </w:tc>
        <w:tc>
          <w:tcPr>
            <w:tcW w:w="283" w:type="dxa"/>
          </w:tcPr>
          <w:p w14:paraId="4892B74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F8D8AF0" w14:textId="77777777" w:rsidR="000234BB" w:rsidRDefault="000234BB" w:rsidP="00725808"/>
        </w:tc>
      </w:tr>
      <w:tr w:rsidR="000234BB" w:rsidRPr="00CC6307" w14:paraId="0DAF7BF5" w14:textId="77777777" w:rsidTr="00725808">
        <w:tc>
          <w:tcPr>
            <w:tcW w:w="2013" w:type="dxa"/>
            <w:tcMar>
              <w:top w:w="28" w:type="dxa"/>
              <w:left w:w="28" w:type="dxa"/>
              <w:bottom w:w="28" w:type="dxa"/>
              <w:right w:w="28" w:type="dxa"/>
            </w:tcMar>
          </w:tcPr>
          <w:p w14:paraId="150CCE24" w14:textId="77777777" w:rsidR="000234BB" w:rsidRPr="009F5D54" w:rsidRDefault="000234BB" w:rsidP="00725808">
            <w:pPr>
              <w:pStyle w:val="SmallStandard"/>
            </w:pPr>
            <w:r w:rsidRPr="009F5D54">
              <w:t>It</w:t>
            </w:r>
          </w:p>
        </w:tc>
        <w:tc>
          <w:tcPr>
            <w:tcW w:w="283" w:type="dxa"/>
          </w:tcPr>
          <w:p w14:paraId="274CFDE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FB5D4BF" w14:textId="77777777" w:rsidR="000234BB" w:rsidRDefault="000234BB" w:rsidP="00725808"/>
        </w:tc>
      </w:tr>
      <w:tr w:rsidR="000234BB" w:rsidRPr="00CC6307" w14:paraId="2B8D93C7" w14:textId="77777777" w:rsidTr="00725808">
        <w:tc>
          <w:tcPr>
            <w:tcW w:w="2013" w:type="dxa"/>
            <w:tcMar>
              <w:top w:w="28" w:type="dxa"/>
              <w:left w:w="28" w:type="dxa"/>
              <w:bottom w:w="28" w:type="dxa"/>
              <w:right w:w="28" w:type="dxa"/>
            </w:tcMar>
          </w:tcPr>
          <w:p w14:paraId="20330DF1" w14:textId="77777777" w:rsidR="000234BB" w:rsidRPr="009F5D54" w:rsidRDefault="000234BB" w:rsidP="00725808">
            <w:pPr>
              <w:pStyle w:val="SmallStandard"/>
            </w:pPr>
            <w:r w:rsidRPr="009F5D54">
              <w:t>Iu</w:t>
            </w:r>
          </w:p>
        </w:tc>
        <w:tc>
          <w:tcPr>
            <w:tcW w:w="283" w:type="dxa"/>
          </w:tcPr>
          <w:p w14:paraId="61AAA94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B2CAA49" w14:textId="77777777" w:rsidR="000234BB" w:rsidRDefault="000234BB" w:rsidP="00725808"/>
        </w:tc>
      </w:tr>
      <w:tr w:rsidR="000234BB" w:rsidRPr="00CC6307" w14:paraId="12AE937D" w14:textId="77777777" w:rsidTr="00725808">
        <w:tc>
          <w:tcPr>
            <w:tcW w:w="2013" w:type="dxa"/>
            <w:tcMar>
              <w:top w:w="28" w:type="dxa"/>
              <w:left w:w="28" w:type="dxa"/>
              <w:bottom w:w="28" w:type="dxa"/>
              <w:right w:w="28" w:type="dxa"/>
            </w:tcMar>
          </w:tcPr>
          <w:p w14:paraId="716B0A70" w14:textId="77777777" w:rsidR="000234BB" w:rsidRPr="009F5D54" w:rsidRDefault="000234BB" w:rsidP="00725808">
            <w:pPr>
              <w:pStyle w:val="SmallStandard"/>
            </w:pPr>
            <w:r w:rsidRPr="009F5D54">
              <w:t>Iw</w:t>
            </w:r>
          </w:p>
        </w:tc>
        <w:tc>
          <w:tcPr>
            <w:tcW w:w="283" w:type="dxa"/>
          </w:tcPr>
          <w:p w14:paraId="327C600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87CB166" w14:textId="77777777" w:rsidR="000234BB" w:rsidRDefault="000234BB" w:rsidP="00725808"/>
        </w:tc>
      </w:tr>
      <w:tr w:rsidR="000234BB" w:rsidRPr="00CC6307" w14:paraId="435267EE" w14:textId="77777777" w:rsidTr="00725808">
        <w:tc>
          <w:tcPr>
            <w:tcW w:w="2013" w:type="dxa"/>
            <w:tcMar>
              <w:top w:w="28" w:type="dxa"/>
              <w:left w:w="28" w:type="dxa"/>
              <w:bottom w:w="28" w:type="dxa"/>
              <w:right w:w="28" w:type="dxa"/>
            </w:tcMar>
          </w:tcPr>
          <w:p w14:paraId="4E5CD86F" w14:textId="77777777" w:rsidR="000234BB" w:rsidRPr="009F5D54" w:rsidRDefault="000234BB" w:rsidP="00725808">
            <w:pPr>
              <w:pStyle w:val="SmallStandard"/>
            </w:pPr>
            <w:r w:rsidRPr="009F5D54">
              <w:t>Ja</w:t>
            </w:r>
          </w:p>
        </w:tc>
        <w:tc>
          <w:tcPr>
            <w:tcW w:w="283" w:type="dxa"/>
          </w:tcPr>
          <w:p w14:paraId="5AE7F2B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F582364" w14:textId="77777777" w:rsidR="000234BB" w:rsidRDefault="000234BB" w:rsidP="00725808"/>
        </w:tc>
      </w:tr>
      <w:tr w:rsidR="000234BB" w:rsidRPr="00CC6307" w14:paraId="3223BD6A" w14:textId="77777777" w:rsidTr="00725808">
        <w:tc>
          <w:tcPr>
            <w:tcW w:w="2013" w:type="dxa"/>
            <w:tcMar>
              <w:top w:w="28" w:type="dxa"/>
              <w:left w:w="28" w:type="dxa"/>
              <w:bottom w:w="28" w:type="dxa"/>
              <w:right w:w="28" w:type="dxa"/>
            </w:tcMar>
          </w:tcPr>
          <w:p w14:paraId="4B69DC91" w14:textId="77777777" w:rsidR="000234BB" w:rsidRPr="009F5D54" w:rsidRDefault="000234BB" w:rsidP="00725808">
            <w:pPr>
              <w:pStyle w:val="SmallStandard"/>
            </w:pPr>
            <w:r w:rsidRPr="009F5D54">
              <w:t>Ji</w:t>
            </w:r>
          </w:p>
        </w:tc>
        <w:tc>
          <w:tcPr>
            <w:tcW w:w="283" w:type="dxa"/>
          </w:tcPr>
          <w:p w14:paraId="373F8EF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C5CE0AB" w14:textId="77777777" w:rsidR="000234BB" w:rsidRDefault="000234BB" w:rsidP="00725808"/>
        </w:tc>
      </w:tr>
      <w:tr w:rsidR="000234BB" w:rsidRPr="00CC6307" w14:paraId="68AAB305" w14:textId="77777777" w:rsidTr="00725808">
        <w:tc>
          <w:tcPr>
            <w:tcW w:w="2013" w:type="dxa"/>
            <w:tcMar>
              <w:top w:w="28" w:type="dxa"/>
              <w:left w:w="28" w:type="dxa"/>
              <w:bottom w:w="28" w:type="dxa"/>
              <w:right w:w="28" w:type="dxa"/>
            </w:tcMar>
          </w:tcPr>
          <w:p w14:paraId="20265550" w14:textId="77777777" w:rsidR="000234BB" w:rsidRPr="009F5D54" w:rsidRDefault="000234BB" w:rsidP="00725808">
            <w:pPr>
              <w:pStyle w:val="SmallStandard"/>
            </w:pPr>
            <w:r w:rsidRPr="009F5D54">
              <w:t>Jw</w:t>
            </w:r>
          </w:p>
        </w:tc>
        <w:tc>
          <w:tcPr>
            <w:tcW w:w="283" w:type="dxa"/>
          </w:tcPr>
          <w:p w14:paraId="79A3B4A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8575027" w14:textId="77777777" w:rsidR="000234BB" w:rsidRDefault="000234BB" w:rsidP="00725808"/>
        </w:tc>
      </w:tr>
      <w:tr w:rsidR="000234BB" w:rsidRPr="00CC6307" w14:paraId="0B661E68" w14:textId="77777777" w:rsidTr="00725808">
        <w:tc>
          <w:tcPr>
            <w:tcW w:w="2013" w:type="dxa"/>
            <w:tcMar>
              <w:top w:w="28" w:type="dxa"/>
              <w:left w:w="28" w:type="dxa"/>
              <w:bottom w:w="28" w:type="dxa"/>
              <w:right w:w="28" w:type="dxa"/>
            </w:tcMar>
          </w:tcPr>
          <w:p w14:paraId="77A2B243" w14:textId="77777777" w:rsidR="000234BB" w:rsidRPr="009F5D54" w:rsidRDefault="000234BB" w:rsidP="00725808">
            <w:pPr>
              <w:pStyle w:val="SmallStandard"/>
            </w:pPr>
            <w:r w:rsidRPr="009F5D54">
              <w:t>Ka</w:t>
            </w:r>
          </w:p>
        </w:tc>
        <w:tc>
          <w:tcPr>
            <w:tcW w:w="283" w:type="dxa"/>
          </w:tcPr>
          <w:p w14:paraId="379DA05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51BED29" w14:textId="77777777" w:rsidR="000234BB" w:rsidRDefault="000234BB" w:rsidP="00725808"/>
        </w:tc>
      </w:tr>
      <w:tr w:rsidR="000234BB" w:rsidRPr="00CC6307" w14:paraId="45A53306" w14:textId="77777777" w:rsidTr="00725808">
        <w:tc>
          <w:tcPr>
            <w:tcW w:w="2013" w:type="dxa"/>
            <w:tcMar>
              <w:top w:w="28" w:type="dxa"/>
              <w:left w:w="28" w:type="dxa"/>
              <w:bottom w:w="28" w:type="dxa"/>
              <w:right w:w="28" w:type="dxa"/>
            </w:tcMar>
          </w:tcPr>
          <w:p w14:paraId="67A92D75" w14:textId="77777777" w:rsidR="000234BB" w:rsidRPr="009F5D54" w:rsidRDefault="000234BB" w:rsidP="00725808">
            <w:pPr>
              <w:pStyle w:val="SmallStandard"/>
            </w:pPr>
            <w:r w:rsidRPr="009F5D54">
              <w:t>Kk</w:t>
            </w:r>
          </w:p>
        </w:tc>
        <w:tc>
          <w:tcPr>
            <w:tcW w:w="283" w:type="dxa"/>
          </w:tcPr>
          <w:p w14:paraId="6041CBC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7327451" w14:textId="77777777" w:rsidR="000234BB" w:rsidRDefault="000234BB" w:rsidP="00725808"/>
        </w:tc>
      </w:tr>
      <w:tr w:rsidR="000234BB" w:rsidRPr="00CC6307" w14:paraId="39F3F568" w14:textId="77777777" w:rsidTr="00725808">
        <w:tc>
          <w:tcPr>
            <w:tcW w:w="2013" w:type="dxa"/>
            <w:tcMar>
              <w:top w:w="28" w:type="dxa"/>
              <w:left w:w="28" w:type="dxa"/>
              <w:bottom w:w="28" w:type="dxa"/>
              <w:right w:w="28" w:type="dxa"/>
            </w:tcMar>
          </w:tcPr>
          <w:p w14:paraId="6DA340B9" w14:textId="77777777" w:rsidR="000234BB" w:rsidRPr="009F5D54" w:rsidRDefault="000234BB" w:rsidP="00725808">
            <w:pPr>
              <w:pStyle w:val="SmallStandard"/>
            </w:pPr>
            <w:r w:rsidRPr="009F5D54">
              <w:t>Kl</w:t>
            </w:r>
          </w:p>
        </w:tc>
        <w:tc>
          <w:tcPr>
            <w:tcW w:w="283" w:type="dxa"/>
          </w:tcPr>
          <w:p w14:paraId="2AF6E75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D164222" w14:textId="77777777" w:rsidR="000234BB" w:rsidRDefault="000234BB" w:rsidP="00725808"/>
        </w:tc>
      </w:tr>
      <w:tr w:rsidR="000234BB" w:rsidRPr="00CC6307" w14:paraId="7A675416" w14:textId="77777777" w:rsidTr="00725808">
        <w:tc>
          <w:tcPr>
            <w:tcW w:w="2013" w:type="dxa"/>
            <w:tcMar>
              <w:top w:w="28" w:type="dxa"/>
              <w:left w:w="28" w:type="dxa"/>
              <w:bottom w:w="28" w:type="dxa"/>
              <w:right w:w="28" w:type="dxa"/>
            </w:tcMar>
          </w:tcPr>
          <w:p w14:paraId="5F1A7590" w14:textId="77777777" w:rsidR="000234BB" w:rsidRPr="009F5D54" w:rsidRDefault="000234BB" w:rsidP="00725808">
            <w:pPr>
              <w:pStyle w:val="SmallStandard"/>
            </w:pPr>
            <w:r w:rsidRPr="009F5D54">
              <w:t>Km</w:t>
            </w:r>
          </w:p>
        </w:tc>
        <w:tc>
          <w:tcPr>
            <w:tcW w:w="283" w:type="dxa"/>
          </w:tcPr>
          <w:p w14:paraId="151D0CE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684A980" w14:textId="77777777" w:rsidR="000234BB" w:rsidRDefault="000234BB" w:rsidP="00725808"/>
        </w:tc>
      </w:tr>
      <w:tr w:rsidR="000234BB" w:rsidRPr="00CC6307" w14:paraId="5EAD7A43" w14:textId="77777777" w:rsidTr="00725808">
        <w:tc>
          <w:tcPr>
            <w:tcW w:w="2013" w:type="dxa"/>
            <w:tcMar>
              <w:top w:w="28" w:type="dxa"/>
              <w:left w:w="28" w:type="dxa"/>
              <w:bottom w:w="28" w:type="dxa"/>
              <w:right w:w="28" w:type="dxa"/>
            </w:tcMar>
          </w:tcPr>
          <w:p w14:paraId="6911BFDC" w14:textId="77777777" w:rsidR="000234BB" w:rsidRPr="009F5D54" w:rsidRDefault="000234BB" w:rsidP="00725808">
            <w:pPr>
              <w:pStyle w:val="SmallStandard"/>
            </w:pPr>
            <w:r w:rsidRPr="009F5D54">
              <w:t>Kn</w:t>
            </w:r>
          </w:p>
        </w:tc>
        <w:tc>
          <w:tcPr>
            <w:tcW w:w="283" w:type="dxa"/>
          </w:tcPr>
          <w:p w14:paraId="68FA3C1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2E0A1D6" w14:textId="77777777" w:rsidR="000234BB" w:rsidRDefault="000234BB" w:rsidP="00725808"/>
        </w:tc>
      </w:tr>
      <w:tr w:rsidR="000234BB" w:rsidRPr="00CC6307" w14:paraId="22612E6D" w14:textId="77777777" w:rsidTr="00725808">
        <w:tc>
          <w:tcPr>
            <w:tcW w:w="2013" w:type="dxa"/>
            <w:tcMar>
              <w:top w:w="28" w:type="dxa"/>
              <w:left w:w="28" w:type="dxa"/>
              <w:bottom w:w="28" w:type="dxa"/>
              <w:right w:w="28" w:type="dxa"/>
            </w:tcMar>
          </w:tcPr>
          <w:p w14:paraId="40384F48" w14:textId="77777777" w:rsidR="000234BB" w:rsidRPr="009F5D54" w:rsidRDefault="000234BB" w:rsidP="00725808">
            <w:pPr>
              <w:pStyle w:val="SmallStandard"/>
            </w:pPr>
            <w:r w:rsidRPr="009F5D54">
              <w:t>Ko</w:t>
            </w:r>
          </w:p>
        </w:tc>
        <w:tc>
          <w:tcPr>
            <w:tcW w:w="283" w:type="dxa"/>
          </w:tcPr>
          <w:p w14:paraId="4B46490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26D9E5D" w14:textId="77777777" w:rsidR="000234BB" w:rsidRDefault="000234BB" w:rsidP="00725808"/>
        </w:tc>
      </w:tr>
      <w:tr w:rsidR="000234BB" w:rsidRPr="00CC6307" w14:paraId="25C81A6C" w14:textId="77777777" w:rsidTr="00725808">
        <w:tc>
          <w:tcPr>
            <w:tcW w:w="2013" w:type="dxa"/>
            <w:tcMar>
              <w:top w:w="28" w:type="dxa"/>
              <w:left w:w="28" w:type="dxa"/>
              <w:bottom w:w="28" w:type="dxa"/>
              <w:right w:w="28" w:type="dxa"/>
            </w:tcMar>
          </w:tcPr>
          <w:p w14:paraId="053EE0DF" w14:textId="77777777" w:rsidR="000234BB" w:rsidRPr="009F5D54" w:rsidRDefault="000234BB" w:rsidP="00725808">
            <w:pPr>
              <w:pStyle w:val="SmallStandard"/>
            </w:pPr>
            <w:r w:rsidRPr="009F5D54">
              <w:t>Ks</w:t>
            </w:r>
          </w:p>
        </w:tc>
        <w:tc>
          <w:tcPr>
            <w:tcW w:w="283" w:type="dxa"/>
          </w:tcPr>
          <w:p w14:paraId="5845733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B63267A" w14:textId="77777777" w:rsidR="000234BB" w:rsidRDefault="000234BB" w:rsidP="00725808"/>
        </w:tc>
      </w:tr>
      <w:tr w:rsidR="000234BB" w:rsidRPr="00CC6307" w14:paraId="7976AB7C" w14:textId="77777777" w:rsidTr="00725808">
        <w:tc>
          <w:tcPr>
            <w:tcW w:w="2013" w:type="dxa"/>
            <w:tcMar>
              <w:top w:w="28" w:type="dxa"/>
              <w:left w:w="28" w:type="dxa"/>
              <w:bottom w:w="28" w:type="dxa"/>
              <w:right w:w="28" w:type="dxa"/>
            </w:tcMar>
          </w:tcPr>
          <w:p w14:paraId="08AA5DB5" w14:textId="77777777" w:rsidR="000234BB" w:rsidRPr="009F5D54" w:rsidRDefault="000234BB" w:rsidP="00725808">
            <w:pPr>
              <w:pStyle w:val="SmallStandard"/>
            </w:pPr>
            <w:r w:rsidRPr="009F5D54">
              <w:t>Ku</w:t>
            </w:r>
          </w:p>
        </w:tc>
        <w:tc>
          <w:tcPr>
            <w:tcW w:w="283" w:type="dxa"/>
          </w:tcPr>
          <w:p w14:paraId="0AD98C4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6E710A7" w14:textId="77777777" w:rsidR="000234BB" w:rsidRDefault="000234BB" w:rsidP="00725808"/>
        </w:tc>
      </w:tr>
      <w:tr w:rsidR="000234BB" w:rsidRPr="00CC6307" w14:paraId="3EACC300" w14:textId="77777777" w:rsidTr="00725808">
        <w:tc>
          <w:tcPr>
            <w:tcW w:w="2013" w:type="dxa"/>
            <w:tcMar>
              <w:top w:w="28" w:type="dxa"/>
              <w:left w:w="28" w:type="dxa"/>
              <w:bottom w:w="28" w:type="dxa"/>
              <w:right w:w="28" w:type="dxa"/>
            </w:tcMar>
          </w:tcPr>
          <w:p w14:paraId="589DA590" w14:textId="77777777" w:rsidR="000234BB" w:rsidRPr="009F5D54" w:rsidRDefault="000234BB" w:rsidP="00725808">
            <w:pPr>
              <w:pStyle w:val="SmallStandard"/>
            </w:pPr>
            <w:r w:rsidRPr="009F5D54">
              <w:t>Ky</w:t>
            </w:r>
          </w:p>
        </w:tc>
        <w:tc>
          <w:tcPr>
            <w:tcW w:w="283" w:type="dxa"/>
          </w:tcPr>
          <w:p w14:paraId="32E5665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594206D" w14:textId="77777777" w:rsidR="000234BB" w:rsidRDefault="000234BB" w:rsidP="00725808"/>
        </w:tc>
      </w:tr>
      <w:tr w:rsidR="000234BB" w:rsidRPr="00CC6307" w14:paraId="2C9411E2" w14:textId="77777777" w:rsidTr="00725808">
        <w:tc>
          <w:tcPr>
            <w:tcW w:w="2013" w:type="dxa"/>
            <w:tcMar>
              <w:top w:w="28" w:type="dxa"/>
              <w:left w:w="28" w:type="dxa"/>
              <w:bottom w:w="28" w:type="dxa"/>
              <w:right w:w="28" w:type="dxa"/>
            </w:tcMar>
          </w:tcPr>
          <w:p w14:paraId="04C1A2D5" w14:textId="77777777" w:rsidR="000234BB" w:rsidRPr="009F5D54" w:rsidRDefault="000234BB" w:rsidP="00725808">
            <w:pPr>
              <w:pStyle w:val="SmallStandard"/>
            </w:pPr>
            <w:r w:rsidRPr="009F5D54">
              <w:t>La</w:t>
            </w:r>
          </w:p>
        </w:tc>
        <w:tc>
          <w:tcPr>
            <w:tcW w:w="283" w:type="dxa"/>
          </w:tcPr>
          <w:p w14:paraId="139071F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770C721" w14:textId="77777777" w:rsidR="000234BB" w:rsidRDefault="000234BB" w:rsidP="00725808"/>
        </w:tc>
      </w:tr>
      <w:tr w:rsidR="000234BB" w:rsidRPr="00CC6307" w14:paraId="0972B76D" w14:textId="77777777" w:rsidTr="00725808">
        <w:tc>
          <w:tcPr>
            <w:tcW w:w="2013" w:type="dxa"/>
            <w:tcMar>
              <w:top w:w="28" w:type="dxa"/>
              <w:left w:w="28" w:type="dxa"/>
              <w:bottom w:w="28" w:type="dxa"/>
              <w:right w:w="28" w:type="dxa"/>
            </w:tcMar>
          </w:tcPr>
          <w:p w14:paraId="477EDD39" w14:textId="77777777" w:rsidR="000234BB" w:rsidRPr="009F5D54" w:rsidRDefault="000234BB" w:rsidP="00725808">
            <w:pPr>
              <w:pStyle w:val="SmallStandard"/>
            </w:pPr>
            <w:r w:rsidRPr="009F5D54">
              <w:t>Ln</w:t>
            </w:r>
          </w:p>
        </w:tc>
        <w:tc>
          <w:tcPr>
            <w:tcW w:w="283" w:type="dxa"/>
          </w:tcPr>
          <w:p w14:paraId="68F9B08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DF6A05C" w14:textId="77777777" w:rsidR="000234BB" w:rsidRDefault="000234BB" w:rsidP="00725808"/>
        </w:tc>
      </w:tr>
      <w:tr w:rsidR="000234BB" w:rsidRPr="00CC6307" w14:paraId="3E30C119" w14:textId="77777777" w:rsidTr="00725808">
        <w:tc>
          <w:tcPr>
            <w:tcW w:w="2013" w:type="dxa"/>
            <w:tcMar>
              <w:top w:w="28" w:type="dxa"/>
              <w:left w:w="28" w:type="dxa"/>
              <w:bottom w:w="28" w:type="dxa"/>
              <w:right w:w="28" w:type="dxa"/>
            </w:tcMar>
          </w:tcPr>
          <w:p w14:paraId="10F38773" w14:textId="77777777" w:rsidR="000234BB" w:rsidRPr="009F5D54" w:rsidRDefault="000234BB" w:rsidP="00725808">
            <w:pPr>
              <w:pStyle w:val="SmallStandard"/>
            </w:pPr>
            <w:r w:rsidRPr="009F5D54">
              <w:t>Lo</w:t>
            </w:r>
          </w:p>
        </w:tc>
        <w:tc>
          <w:tcPr>
            <w:tcW w:w="283" w:type="dxa"/>
          </w:tcPr>
          <w:p w14:paraId="699FF8C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916E3DF" w14:textId="77777777" w:rsidR="000234BB" w:rsidRDefault="000234BB" w:rsidP="00725808"/>
        </w:tc>
      </w:tr>
      <w:tr w:rsidR="000234BB" w:rsidRPr="00CC6307" w14:paraId="29F02560" w14:textId="77777777" w:rsidTr="00725808">
        <w:tc>
          <w:tcPr>
            <w:tcW w:w="2013" w:type="dxa"/>
            <w:tcMar>
              <w:top w:w="28" w:type="dxa"/>
              <w:left w:w="28" w:type="dxa"/>
              <w:bottom w:w="28" w:type="dxa"/>
              <w:right w:w="28" w:type="dxa"/>
            </w:tcMar>
          </w:tcPr>
          <w:p w14:paraId="6F6CA2D0" w14:textId="77777777" w:rsidR="000234BB" w:rsidRPr="009F5D54" w:rsidRDefault="000234BB" w:rsidP="00725808">
            <w:pPr>
              <w:pStyle w:val="SmallStandard"/>
            </w:pPr>
            <w:r w:rsidRPr="009F5D54">
              <w:t>Lt</w:t>
            </w:r>
          </w:p>
        </w:tc>
        <w:tc>
          <w:tcPr>
            <w:tcW w:w="283" w:type="dxa"/>
          </w:tcPr>
          <w:p w14:paraId="35AEF16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36F2521" w14:textId="77777777" w:rsidR="000234BB" w:rsidRDefault="000234BB" w:rsidP="00725808"/>
        </w:tc>
      </w:tr>
      <w:tr w:rsidR="000234BB" w:rsidRPr="00CC6307" w14:paraId="4FC7F148" w14:textId="77777777" w:rsidTr="00725808">
        <w:tc>
          <w:tcPr>
            <w:tcW w:w="2013" w:type="dxa"/>
            <w:tcMar>
              <w:top w:w="28" w:type="dxa"/>
              <w:left w:w="28" w:type="dxa"/>
              <w:bottom w:w="28" w:type="dxa"/>
              <w:right w:w="28" w:type="dxa"/>
            </w:tcMar>
          </w:tcPr>
          <w:p w14:paraId="7CD6AB2A" w14:textId="77777777" w:rsidR="000234BB" w:rsidRPr="009F5D54" w:rsidRDefault="000234BB" w:rsidP="00725808">
            <w:pPr>
              <w:pStyle w:val="SmallStandard"/>
            </w:pPr>
            <w:r w:rsidRPr="009F5D54">
              <w:t>Lv</w:t>
            </w:r>
          </w:p>
        </w:tc>
        <w:tc>
          <w:tcPr>
            <w:tcW w:w="283" w:type="dxa"/>
          </w:tcPr>
          <w:p w14:paraId="52715B8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1D1FC46" w14:textId="77777777" w:rsidR="000234BB" w:rsidRDefault="000234BB" w:rsidP="00725808"/>
        </w:tc>
      </w:tr>
      <w:tr w:rsidR="000234BB" w:rsidRPr="00CC6307" w14:paraId="0992EF09" w14:textId="77777777" w:rsidTr="00725808">
        <w:tc>
          <w:tcPr>
            <w:tcW w:w="2013" w:type="dxa"/>
            <w:tcMar>
              <w:top w:w="28" w:type="dxa"/>
              <w:left w:w="28" w:type="dxa"/>
              <w:bottom w:w="28" w:type="dxa"/>
              <w:right w:w="28" w:type="dxa"/>
            </w:tcMar>
          </w:tcPr>
          <w:p w14:paraId="4480278E" w14:textId="77777777" w:rsidR="000234BB" w:rsidRPr="009F5D54" w:rsidRDefault="000234BB" w:rsidP="00725808">
            <w:pPr>
              <w:pStyle w:val="SmallStandard"/>
            </w:pPr>
            <w:r w:rsidRPr="009F5D54">
              <w:t>Mg</w:t>
            </w:r>
          </w:p>
        </w:tc>
        <w:tc>
          <w:tcPr>
            <w:tcW w:w="283" w:type="dxa"/>
          </w:tcPr>
          <w:p w14:paraId="037A489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54029DE" w14:textId="77777777" w:rsidR="000234BB" w:rsidRDefault="000234BB" w:rsidP="00725808"/>
        </w:tc>
      </w:tr>
      <w:tr w:rsidR="000234BB" w:rsidRPr="00CC6307" w14:paraId="6C5BC703" w14:textId="77777777" w:rsidTr="00725808">
        <w:tc>
          <w:tcPr>
            <w:tcW w:w="2013" w:type="dxa"/>
            <w:tcMar>
              <w:top w:w="28" w:type="dxa"/>
              <w:left w:w="28" w:type="dxa"/>
              <w:bottom w:w="28" w:type="dxa"/>
              <w:right w:w="28" w:type="dxa"/>
            </w:tcMar>
          </w:tcPr>
          <w:p w14:paraId="64E8E763" w14:textId="77777777" w:rsidR="000234BB" w:rsidRPr="009F5D54" w:rsidRDefault="000234BB" w:rsidP="00725808">
            <w:pPr>
              <w:pStyle w:val="SmallStandard"/>
            </w:pPr>
            <w:r w:rsidRPr="009F5D54">
              <w:t>Mi</w:t>
            </w:r>
          </w:p>
        </w:tc>
        <w:tc>
          <w:tcPr>
            <w:tcW w:w="283" w:type="dxa"/>
          </w:tcPr>
          <w:p w14:paraId="5601A6D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86B6DB0" w14:textId="77777777" w:rsidR="000234BB" w:rsidRDefault="000234BB" w:rsidP="00725808"/>
        </w:tc>
      </w:tr>
      <w:tr w:rsidR="000234BB" w:rsidRPr="00CC6307" w14:paraId="4B1BC91F" w14:textId="77777777" w:rsidTr="00725808">
        <w:tc>
          <w:tcPr>
            <w:tcW w:w="2013" w:type="dxa"/>
            <w:tcMar>
              <w:top w:w="28" w:type="dxa"/>
              <w:left w:w="28" w:type="dxa"/>
              <w:bottom w:w="28" w:type="dxa"/>
              <w:right w:w="28" w:type="dxa"/>
            </w:tcMar>
          </w:tcPr>
          <w:p w14:paraId="17EEA246" w14:textId="77777777" w:rsidR="000234BB" w:rsidRPr="009F5D54" w:rsidRDefault="000234BB" w:rsidP="00725808">
            <w:pPr>
              <w:pStyle w:val="SmallStandard"/>
            </w:pPr>
            <w:r w:rsidRPr="009F5D54">
              <w:t>Mk</w:t>
            </w:r>
          </w:p>
        </w:tc>
        <w:tc>
          <w:tcPr>
            <w:tcW w:w="283" w:type="dxa"/>
          </w:tcPr>
          <w:p w14:paraId="38D4055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8DE8186" w14:textId="77777777" w:rsidR="000234BB" w:rsidRDefault="000234BB" w:rsidP="00725808"/>
        </w:tc>
      </w:tr>
      <w:tr w:rsidR="000234BB" w:rsidRPr="00CC6307" w14:paraId="77ED0D78" w14:textId="77777777" w:rsidTr="00725808">
        <w:tc>
          <w:tcPr>
            <w:tcW w:w="2013" w:type="dxa"/>
            <w:tcMar>
              <w:top w:w="28" w:type="dxa"/>
              <w:left w:w="28" w:type="dxa"/>
              <w:bottom w:w="28" w:type="dxa"/>
              <w:right w:w="28" w:type="dxa"/>
            </w:tcMar>
          </w:tcPr>
          <w:p w14:paraId="03FF8321" w14:textId="77777777" w:rsidR="000234BB" w:rsidRPr="009F5D54" w:rsidRDefault="000234BB" w:rsidP="00725808">
            <w:pPr>
              <w:pStyle w:val="SmallStandard"/>
            </w:pPr>
            <w:r w:rsidRPr="009F5D54">
              <w:t>Ml</w:t>
            </w:r>
          </w:p>
        </w:tc>
        <w:tc>
          <w:tcPr>
            <w:tcW w:w="283" w:type="dxa"/>
          </w:tcPr>
          <w:p w14:paraId="7C564CC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5CD16B6" w14:textId="77777777" w:rsidR="000234BB" w:rsidRDefault="000234BB" w:rsidP="00725808"/>
        </w:tc>
      </w:tr>
      <w:tr w:rsidR="000234BB" w:rsidRPr="00CC6307" w14:paraId="4B6B1578" w14:textId="77777777" w:rsidTr="00725808">
        <w:tc>
          <w:tcPr>
            <w:tcW w:w="2013" w:type="dxa"/>
            <w:tcMar>
              <w:top w:w="28" w:type="dxa"/>
              <w:left w:w="28" w:type="dxa"/>
              <w:bottom w:w="28" w:type="dxa"/>
              <w:right w:w="28" w:type="dxa"/>
            </w:tcMar>
          </w:tcPr>
          <w:p w14:paraId="5C2AAE20" w14:textId="77777777" w:rsidR="000234BB" w:rsidRPr="009F5D54" w:rsidRDefault="000234BB" w:rsidP="00725808">
            <w:pPr>
              <w:pStyle w:val="SmallStandard"/>
            </w:pPr>
            <w:r w:rsidRPr="009F5D54">
              <w:lastRenderedPageBreak/>
              <w:t>Mn</w:t>
            </w:r>
          </w:p>
        </w:tc>
        <w:tc>
          <w:tcPr>
            <w:tcW w:w="283" w:type="dxa"/>
          </w:tcPr>
          <w:p w14:paraId="6C66F37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4960C85" w14:textId="77777777" w:rsidR="000234BB" w:rsidRDefault="000234BB" w:rsidP="00725808"/>
        </w:tc>
      </w:tr>
      <w:tr w:rsidR="000234BB" w:rsidRPr="00CC6307" w14:paraId="14340709" w14:textId="77777777" w:rsidTr="00725808">
        <w:tc>
          <w:tcPr>
            <w:tcW w:w="2013" w:type="dxa"/>
            <w:tcMar>
              <w:top w:w="28" w:type="dxa"/>
              <w:left w:w="28" w:type="dxa"/>
              <w:bottom w:w="28" w:type="dxa"/>
              <w:right w:w="28" w:type="dxa"/>
            </w:tcMar>
          </w:tcPr>
          <w:p w14:paraId="66237D8D" w14:textId="77777777" w:rsidR="000234BB" w:rsidRPr="009F5D54" w:rsidRDefault="000234BB" w:rsidP="00725808">
            <w:pPr>
              <w:pStyle w:val="SmallStandard"/>
            </w:pPr>
            <w:r w:rsidRPr="009F5D54">
              <w:t>Mo</w:t>
            </w:r>
          </w:p>
        </w:tc>
        <w:tc>
          <w:tcPr>
            <w:tcW w:w="283" w:type="dxa"/>
          </w:tcPr>
          <w:p w14:paraId="7A9465B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A0EC8A4" w14:textId="77777777" w:rsidR="000234BB" w:rsidRDefault="000234BB" w:rsidP="00725808"/>
        </w:tc>
      </w:tr>
      <w:tr w:rsidR="000234BB" w:rsidRPr="00CC6307" w14:paraId="05B65136" w14:textId="77777777" w:rsidTr="00725808">
        <w:tc>
          <w:tcPr>
            <w:tcW w:w="2013" w:type="dxa"/>
            <w:tcMar>
              <w:top w:w="28" w:type="dxa"/>
              <w:left w:w="28" w:type="dxa"/>
              <w:bottom w:w="28" w:type="dxa"/>
              <w:right w:w="28" w:type="dxa"/>
            </w:tcMar>
          </w:tcPr>
          <w:p w14:paraId="2AFE9460" w14:textId="77777777" w:rsidR="000234BB" w:rsidRPr="009F5D54" w:rsidRDefault="000234BB" w:rsidP="00725808">
            <w:pPr>
              <w:pStyle w:val="SmallStandard"/>
            </w:pPr>
            <w:r w:rsidRPr="009F5D54">
              <w:t>Mr</w:t>
            </w:r>
          </w:p>
        </w:tc>
        <w:tc>
          <w:tcPr>
            <w:tcW w:w="283" w:type="dxa"/>
          </w:tcPr>
          <w:p w14:paraId="038EF1E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DE217C3" w14:textId="77777777" w:rsidR="000234BB" w:rsidRDefault="000234BB" w:rsidP="00725808"/>
        </w:tc>
      </w:tr>
      <w:tr w:rsidR="000234BB" w:rsidRPr="00CC6307" w14:paraId="36652B89" w14:textId="77777777" w:rsidTr="00725808">
        <w:tc>
          <w:tcPr>
            <w:tcW w:w="2013" w:type="dxa"/>
            <w:tcMar>
              <w:top w:w="28" w:type="dxa"/>
              <w:left w:w="28" w:type="dxa"/>
              <w:bottom w:w="28" w:type="dxa"/>
              <w:right w:w="28" w:type="dxa"/>
            </w:tcMar>
          </w:tcPr>
          <w:p w14:paraId="3E562F07" w14:textId="77777777" w:rsidR="000234BB" w:rsidRPr="009F5D54" w:rsidRDefault="000234BB" w:rsidP="00725808">
            <w:pPr>
              <w:pStyle w:val="SmallStandard"/>
            </w:pPr>
            <w:r w:rsidRPr="009F5D54">
              <w:t>Ms</w:t>
            </w:r>
          </w:p>
        </w:tc>
        <w:tc>
          <w:tcPr>
            <w:tcW w:w="283" w:type="dxa"/>
          </w:tcPr>
          <w:p w14:paraId="0B56F20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19042F3" w14:textId="77777777" w:rsidR="000234BB" w:rsidRDefault="000234BB" w:rsidP="00725808"/>
        </w:tc>
      </w:tr>
      <w:tr w:rsidR="000234BB" w:rsidRPr="00CC6307" w14:paraId="7BE973AD" w14:textId="77777777" w:rsidTr="00725808">
        <w:tc>
          <w:tcPr>
            <w:tcW w:w="2013" w:type="dxa"/>
            <w:tcMar>
              <w:top w:w="28" w:type="dxa"/>
              <w:left w:w="28" w:type="dxa"/>
              <w:bottom w:w="28" w:type="dxa"/>
              <w:right w:w="28" w:type="dxa"/>
            </w:tcMar>
          </w:tcPr>
          <w:p w14:paraId="6243F6A4" w14:textId="77777777" w:rsidR="000234BB" w:rsidRPr="009F5D54" w:rsidRDefault="000234BB" w:rsidP="00725808">
            <w:pPr>
              <w:pStyle w:val="SmallStandard"/>
            </w:pPr>
            <w:r w:rsidRPr="009F5D54">
              <w:t>Mt</w:t>
            </w:r>
          </w:p>
        </w:tc>
        <w:tc>
          <w:tcPr>
            <w:tcW w:w="283" w:type="dxa"/>
          </w:tcPr>
          <w:p w14:paraId="6459E38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77B2FE6" w14:textId="77777777" w:rsidR="000234BB" w:rsidRDefault="000234BB" w:rsidP="00725808"/>
        </w:tc>
      </w:tr>
      <w:tr w:rsidR="000234BB" w:rsidRPr="00CC6307" w14:paraId="0D1C5B37" w14:textId="77777777" w:rsidTr="00725808">
        <w:tc>
          <w:tcPr>
            <w:tcW w:w="2013" w:type="dxa"/>
            <w:tcMar>
              <w:top w:w="28" w:type="dxa"/>
              <w:left w:w="28" w:type="dxa"/>
              <w:bottom w:w="28" w:type="dxa"/>
              <w:right w:w="28" w:type="dxa"/>
            </w:tcMar>
          </w:tcPr>
          <w:p w14:paraId="4607ADFB" w14:textId="77777777" w:rsidR="000234BB" w:rsidRPr="009F5D54" w:rsidRDefault="000234BB" w:rsidP="00725808">
            <w:pPr>
              <w:pStyle w:val="SmallStandard"/>
            </w:pPr>
            <w:r w:rsidRPr="009F5D54">
              <w:t>My</w:t>
            </w:r>
          </w:p>
        </w:tc>
        <w:tc>
          <w:tcPr>
            <w:tcW w:w="283" w:type="dxa"/>
          </w:tcPr>
          <w:p w14:paraId="2FAA530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43FC2AE" w14:textId="77777777" w:rsidR="000234BB" w:rsidRDefault="000234BB" w:rsidP="00725808"/>
        </w:tc>
      </w:tr>
      <w:tr w:rsidR="000234BB" w:rsidRPr="00CC6307" w14:paraId="4AD5BF02" w14:textId="77777777" w:rsidTr="00725808">
        <w:tc>
          <w:tcPr>
            <w:tcW w:w="2013" w:type="dxa"/>
            <w:tcMar>
              <w:top w:w="28" w:type="dxa"/>
              <w:left w:w="28" w:type="dxa"/>
              <w:bottom w:w="28" w:type="dxa"/>
              <w:right w:w="28" w:type="dxa"/>
            </w:tcMar>
          </w:tcPr>
          <w:p w14:paraId="13E403D5" w14:textId="77777777" w:rsidR="000234BB" w:rsidRPr="009F5D54" w:rsidRDefault="000234BB" w:rsidP="00725808">
            <w:pPr>
              <w:pStyle w:val="SmallStandard"/>
            </w:pPr>
            <w:r w:rsidRPr="009F5D54">
              <w:t>Na</w:t>
            </w:r>
          </w:p>
        </w:tc>
        <w:tc>
          <w:tcPr>
            <w:tcW w:w="283" w:type="dxa"/>
          </w:tcPr>
          <w:p w14:paraId="2D73B45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ADAE6D1" w14:textId="77777777" w:rsidR="000234BB" w:rsidRDefault="000234BB" w:rsidP="00725808"/>
        </w:tc>
      </w:tr>
      <w:tr w:rsidR="000234BB" w:rsidRPr="00CC6307" w14:paraId="0109B7B2" w14:textId="77777777" w:rsidTr="00725808">
        <w:tc>
          <w:tcPr>
            <w:tcW w:w="2013" w:type="dxa"/>
            <w:tcMar>
              <w:top w:w="28" w:type="dxa"/>
              <w:left w:w="28" w:type="dxa"/>
              <w:bottom w:w="28" w:type="dxa"/>
              <w:right w:w="28" w:type="dxa"/>
            </w:tcMar>
          </w:tcPr>
          <w:p w14:paraId="050D9CD3" w14:textId="77777777" w:rsidR="000234BB" w:rsidRPr="009F5D54" w:rsidRDefault="000234BB" w:rsidP="00725808">
            <w:pPr>
              <w:pStyle w:val="SmallStandard"/>
            </w:pPr>
            <w:r w:rsidRPr="009F5D54">
              <w:t>Ne</w:t>
            </w:r>
          </w:p>
        </w:tc>
        <w:tc>
          <w:tcPr>
            <w:tcW w:w="283" w:type="dxa"/>
          </w:tcPr>
          <w:p w14:paraId="7646101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8E4EA9E" w14:textId="77777777" w:rsidR="000234BB" w:rsidRDefault="000234BB" w:rsidP="00725808"/>
        </w:tc>
      </w:tr>
      <w:tr w:rsidR="000234BB" w:rsidRPr="00CC6307" w14:paraId="60057990" w14:textId="77777777" w:rsidTr="00725808">
        <w:tc>
          <w:tcPr>
            <w:tcW w:w="2013" w:type="dxa"/>
            <w:tcMar>
              <w:top w:w="28" w:type="dxa"/>
              <w:left w:w="28" w:type="dxa"/>
              <w:bottom w:w="28" w:type="dxa"/>
              <w:right w:w="28" w:type="dxa"/>
            </w:tcMar>
          </w:tcPr>
          <w:p w14:paraId="6CD8EAB9" w14:textId="77777777" w:rsidR="000234BB" w:rsidRPr="009F5D54" w:rsidRDefault="000234BB" w:rsidP="00725808">
            <w:pPr>
              <w:pStyle w:val="SmallStandard"/>
            </w:pPr>
            <w:r w:rsidRPr="009F5D54">
              <w:t>Nl</w:t>
            </w:r>
          </w:p>
        </w:tc>
        <w:tc>
          <w:tcPr>
            <w:tcW w:w="283" w:type="dxa"/>
          </w:tcPr>
          <w:p w14:paraId="58B1AAD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2F444F0" w14:textId="77777777" w:rsidR="000234BB" w:rsidRDefault="000234BB" w:rsidP="00725808"/>
        </w:tc>
      </w:tr>
      <w:tr w:rsidR="000234BB" w:rsidRPr="00CC6307" w14:paraId="139B02F6" w14:textId="77777777" w:rsidTr="00725808">
        <w:tc>
          <w:tcPr>
            <w:tcW w:w="2013" w:type="dxa"/>
            <w:tcMar>
              <w:top w:w="28" w:type="dxa"/>
              <w:left w:w="28" w:type="dxa"/>
              <w:bottom w:w="28" w:type="dxa"/>
              <w:right w:w="28" w:type="dxa"/>
            </w:tcMar>
          </w:tcPr>
          <w:p w14:paraId="4D156300" w14:textId="77777777" w:rsidR="000234BB" w:rsidRPr="009F5D54" w:rsidRDefault="000234BB" w:rsidP="00725808">
            <w:pPr>
              <w:pStyle w:val="SmallStandard"/>
            </w:pPr>
            <w:r w:rsidRPr="009F5D54">
              <w:t>No</w:t>
            </w:r>
          </w:p>
        </w:tc>
        <w:tc>
          <w:tcPr>
            <w:tcW w:w="283" w:type="dxa"/>
          </w:tcPr>
          <w:p w14:paraId="4883E11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65F5DB8" w14:textId="77777777" w:rsidR="000234BB" w:rsidRDefault="000234BB" w:rsidP="00725808"/>
        </w:tc>
      </w:tr>
      <w:tr w:rsidR="000234BB" w:rsidRPr="00CC6307" w14:paraId="02AAFEC3" w14:textId="77777777" w:rsidTr="00725808">
        <w:tc>
          <w:tcPr>
            <w:tcW w:w="2013" w:type="dxa"/>
            <w:tcMar>
              <w:top w:w="28" w:type="dxa"/>
              <w:left w:w="28" w:type="dxa"/>
              <w:bottom w:w="28" w:type="dxa"/>
              <w:right w:w="28" w:type="dxa"/>
            </w:tcMar>
          </w:tcPr>
          <w:p w14:paraId="3CCD43CD" w14:textId="77777777" w:rsidR="000234BB" w:rsidRPr="009F5D54" w:rsidRDefault="000234BB" w:rsidP="00725808">
            <w:pPr>
              <w:pStyle w:val="SmallStandard"/>
            </w:pPr>
            <w:r w:rsidRPr="009F5D54">
              <w:t>Oc</w:t>
            </w:r>
          </w:p>
        </w:tc>
        <w:tc>
          <w:tcPr>
            <w:tcW w:w="283" w:type="dxa"/>
          </w:tcPr>
          <w:p w14:paraId="29AEDE4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492E6BF" w14:textId="77777777" w:rsidR="000234BB" w:rsidRDefault="000234BB" w:rsidP="00725808"/>
        </w:tc>
      </w:tr>
      <w:tr w:rsidR="000234BB" w:rsidRPr="00CC6307" w14:paraId="2893D286" w14:textId="77777777" w:rsidTr="00725808">
        <w:tc>
          <w:tcPr>
            <w:tcW w:w="2013" w:type="dxa"/>
            <w:tcMar>
              <w:top w:w="28" w:type="dxa"/>
              <w:left w:w="28" w:type="dxa"/>
              <w:bottom w:w="28" w:type="dxa"/>
              <w:right w:w="28" w:type="dxa"/>
            </w:tcMar>
          </w:tcPr>
          <w:p w14:paraId="74FC3C5A" w14:textId="77777777" w:rsidR="000234BB" w:rsidRPr="009F5D54" w:rsidRDefault="000234BB" w:rsidP="00725808">
            <w:pPr>
              <w:pStyle w:val="SmallStandard"/>
            </w:pPr>
            <w:r w:rsidRPr="009F5D54">
              <w:t>Om</w:t>
            </w:r>
          </w:p>
        </w:tc>
        <w:tc>
          <w:tcPr>
            <w:tcW w:w="283" w:type="dxa"/>
          </w:tcPr>
          <w:p w14:paraId="0BA44DC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9485FE6" w14:textId="77777777" w:rsidR="000234BB" w:rsidRDefault="000234BB" w:rsidP="00725808"/>
        </w:tc>
      </w:tr>
      <w:tr w:rsidR="000234BB" w:rsidRPr="00CC6307" w14:paraId="4CE44FEE" w14:textId="77777777" w:rsidTr="00725808">
        <w:tc>
          <w:tcPr>
            <w:tcW w:w="2013" w:type="dxa"/>
            <w:tcMar>
              <w:top w:w="28" w:type="dxa"/>
              <w:left w:w="28" w:type="dxa"/>
              <w:bottom w:w="28" w:type="dxa"/>
              <w:right w:w="28" w:type="dxa"/>
            </w:tcMar>
          </w:tcPr>
          <w:p w14:paraId="4A001B99" w14:textId="77777777" w:rsidR="000234BB" w:rsidRPr="009F5D54" w:rsidRDefault="000234BB" w:rsidP="00725808">
            <w:pPr>
              <w:pStyle w:val="SmallStandard"/>
            </w:pPr>
            <w:r w:rsidRPr="009F5D54">
              <w:t>Or</w:t>
            </w:r>
          </w:p>
        </w:tc>
        <w:tc>
          <w:tcPr>
            <w:tcW w:w="283" w:type="dxa"/>
          </w:tcPr>
          <w:p w14:paraId="012F89E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7CA7482" w14:textId="77777777" w:rsidR="000234BB" w:rsidRDefault="000234BB" w:rsidP="00725808"/>
        </w:tc>
      </w:tr>
      <w:tr w:rsidR="000234BB" w:rsidRPr="00CC6307" w14:paraId="50A86B11" w14:textId="77777777" w:rsidTr="00725808">
        <w:tc>
          <w:tcPr>
            <w:tcW w:w="2013" w:type="dxa"/>
            <w:tcMar>
              <w:top w:w="28" w:type="dxa"/>
              <w:left w:w="28" w:type="dxa"/>
              <w:bottom w:w="28" w:type="dxa"/>
              <w:right w:w="28" w:type="dxa"/>
            </w:tcMar>
          </w:tcPr>
          <w:p w14:paraId="6DDB4559" w14:textId="77777777" w:rsidR="000234BB" w:rsidRPr="009F5D54" w:rsidRDefault="000234BB" w:rsidP="00725808">
            <w:pPr>
              <w:pStyle w:val="SmallStandard"/>
            </w:pPr>
            <w:r w:rsidRPr="009F5D54">
              <w:t>Pa</w:t>
            </w:r>
          </w:p>
        </w:tc>
        <w:tc>
          <w:tcPr>
            <w:tcW w:w="283" w:type="dxa"/>
          </w:tcPr>
          <w:p w14:paraId="10004E7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6CDCFC3" w14:textId="77777777" w:rsidR="000234BB" w:rsidRDefault="000234BB" w:rsidP="00725808"/>
        </w:tc>
      </w:tr>
      <w:tr w:rsidR="000234BB" w:rsidRPr="00CC6307" w14:paraId="7C9AA149" w14:textId="77777777" w:rsidTr="00725808">
        <w:tc>
          <w:tcPr>
            <w:tcW w:w="2013" w:type="dxa"/>
            <w:tcMar>
              <w:top w:w="28" w:type="dxa"/>
              <w:left w:w="28" w:type="dxa"/>
              <w:bottom w:w="28" w:type="dxa"/>
              <w:right w:w="28" w:type="dxa"/>
            </w:tcMar>
          </w:tcPr>
          <w:p w14:paraId="6820557F" w14:textId="77777777" w:rsidR="000234BB" w:rsidRPr="009F5D54" w:rsidRDefault="000234BB" w:rsidP="00725808">
            <w:pPr>
              <w:pStyle w:val="SmallStandard"/>
            </w:pPr>
            <w:r w:rsidRPr="009F5D54">
              <w:t>Pl</w:t>
            </w:r>
          </w:p>
        </w:tc>
        <w:tc>
          <w:tcPr>
            <w:tcW w:w="283" w:type="dxa"/>
          </w:tcPr>
          <w:p w14:paraId="3B7CDFA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09DB0F6" w14:textId="77777777" w:rsidR="000234BB" w:rsidRDefault="000234BB" w:rsidP="00725808"/>
        </w:tc>
      </w:tr>
      <w:tr w:rsidR="000234BB" w:rsidRPr="00CC6307" w14:paraId="6FA117B4" w14:textId="77777777" w:rsidTr="00725808">
        <w:tc>
          <w:tcPr>
            <w:tcW w:w="2013" w:type="dxa"/>
            <w:tcMar>
              <w:top w:w="28" w:type="dxa"/>
              <w:left w:w="28" w:type="dxa"/>
              <w:bottom w:w="28" w:type="dxa"/>
              <w:right w:w="28" w:type="dxa"/>
            </w:tcMar>
          </w:tcPr>
          <w:p w14:paraId="532A5824" w14:textId="77777777" w:rsidR="000234BB" w:rsidRPr="009F5D54" w:rsidRDefault="000234BB" w:rsidP="00725808">
            <w:pPr>
              <w:pStyle w:val="SmallStandard"/>
            </w:pPr>
            <w:r w:rsidRPr="009F5D54">
              <w:t>Ps</w:t>
            </w:r>
          </w:p>
        </w:tc>
        <w:tc>
          <w:tcPr>
            <w:tcW w:w="283" w:type="dxa"/>
          </w:tcPr>
          <w:p w14:paraId="1A84493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FF9077C" w14:textId="77777777" w:rsidR="000234BB" w:rsidRDefault="000234BB" w:rsidP="00725808"/>
        </w:tc>
      </w:tr>
      <w:tr w:rsidR="000234BB" w:rsidRPr="00CC6307" w14:paraId="4B397AE2" w14:textId="77777777" w:rsidTr="00725808">
        <w:tc>
          <w:tcPr>
            <w:tcW w:w="2013" w:type="dxa"/>
            <w:tcMar>
              <w:top w:w="28" w:type="dxa"/>
              <w:left w:w="28" w:type="dxa"/>
              <w:bottom w:w="28" w:type="dxa"/>
              <w:right w:w="28" w:type="dxa"/>
            </w:tcMar>
          </w:tcPr>
          <w:p w14:paraId="121757AB" w14:textId="77777777" w:rsidR="000234BB" w:rsidRPr="009F5D54" w:rsidRDefault="000234BB" w:rsidP="00725808">
            <w:pPr>
              <w:pStyle w:val="SmallStandard"/>
            </w:pPr>
            <w:r w:rsidRPr="009F5D54">
              <w:t>Pt</w:t>
            </w:r>
          </w:p>
        </w:tc>
        <w:tc>
          <w:tcPr>
            <w:tcW w:w="283" w:type="dxa"/>
          </w:tcPr>
          <w:p w14:paraId="248AF79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24925BD" w14:textId="77777777" w:rsidR="000234BB" w:rsidRDefault="000234BB" w:rsidP="00725808"/>
        </w:tc>
      </w:tr>
      <w:tr w:rsidR="000234BB" w:rsidRPr="00CC6307" w14:paraId="70EE73F8" w14:textId="77777777" w:rsidTr="00725808">
        <w:tc>
          <w:tcPr>
            <w:tcW w:w="2013" w:type="dxa"/>
            <w:tcMar>
              <w:top w:w="28" w:type="dxa"/>
              <w:left w:w="28" w:type="dxa"/>
              <w:bottom w:w="28" w:type="dxa"/>
              <w:right w:w="28" w:type="dxa"/>
            </w:tcMar>
          </w:tcPr>
          <w:p w14:paraId="772C04EB" w14:textId="77777777" w:rsidR="000234BB" w:rsidRPr="009F5D54" w:rsidRDefault="000234BB" w:rsidP="00725808">
            <w:pPr>
              <w:pStyle w:val="SmallStandard"/>
            </w:pPr>
            <w:r w:rsidRPr="009F5D54">
              <w:t>Qu</w:t>
            </w:r>
          </w:p>
        </w:tc>
        <w:tc>
          <w:tcPr>
            <w:tcW w:w="283" w:type="dxa"/>
          </w:tcPr>
          <w:p w14:paraId="6EC5B3E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19309DF" w14:textId="77777777" w:rsidR="000234BB" w:rsidRDefault="000234BB" w:rsidP="00725808"/>
        </w:tc>
      </w:tr>
      <w:tr w:rsidR="000234BB" w:rsidRPr="00CC6307" w14:paraId="31E0BBDC" w14:textId="77777777" w:rsidTr="00725808">
        <w:tc>
          <w:tcPr>
            <w:tcW w:w="2013" w:type="dxa"/>
            <w:tcMar>
              <w:top w:w="28" w:type="dxa"/>
              <w:left w:w="28" w:type="dxa"/>
              <w:bottom w:w="28" w:type="dxa"/>
              <w:right w:w="28" w:type="dxa"/>
            </w:tcMar>
          </w:tcPr>
          <w:p w14:paraId="06E3E7A2" w14:textId="77777777" w:rsidR="000234BB" w:rsidRPr="009F5D54" w:rsidRDefault="000234BB" w:rsidP="00725808">
            <w:pPr>
              <w:pStyle w:val="SmallStandard"/>
            </w:pPr>
            <w:r w:rsidRPr="009F5D54">
              <w:t>Rm</w:t>
            </w:r>
          </w:p>
        </w:tc>
        <w:tc>
          <w:tcPr>
            <w:tcW w:w="283" w:type="dxa"/>
          </w:tcPr>
          <w:p w14:paraId="7039F31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A308163" w14:textId="77777777" w:rsidR="000234BB" w:rsidRDefault="000234BB" w:rsidP="00725808"/>
        </w:tc>
      </w:tr>
      <w:tr w:rsidR="000234BB" w:rsidRPr="00CC6307" w14:paraId="47EAC8CF" w14:textId="77777777" w:rsidTr="00725808">
        <w:tc>
          <w:tcPr>
            <w:tcW w:w="2013" w:type="dxa"/>
            <w:tcMar>
              <w:top w:w="28" w:type="dxa"/>
              <w:left w:w="28" w:type="dxa"/>
              <w:bottom w:w="28" w:type="dxa"/>
              <w:right w:w="28" w:type="dxa"/>
            </w:tcMar>
          </w:tcPr>
          <w:p w14:paraId="1593BB5E" w14:textId="77777777" w:rsidR="000234BB" w:rsidRPr="009F5D54" w:rsidRDefault="000234BB" w:rsidP="00725808">
            <w:pPr>
              <w:pStyle w:val="SmallStandard"/>
            </w:pPr>
            <w:r w:rsidRPr="009F5D54">
              <w:t>Rn</w:t>
            </w:r>
          </w:p>
        </w:tc>
        <w:tc>
          <w:tcPr>
            <w:tcW w:w="283" w:type="dxa"/>
          </w:tcPr>
          <w:p w14:paraId="5F87D3D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8D614D9" w14:textId="77777777" w:rsidR="000234BB" w:rsidRDefault="000234BB" w:rsidP="00725808"/>
        </w:tc>
      </w:tr>
      <w:tr w:rsidR="000234BB" w:rsidRPr="00CC6307" w14:paraId="37A287F0" w14:textId="77777777" w:rsidTr="00725808">
        <w:tc>
          <w:tcPr>
            <w:tcW w:w="2013" w:type="dxa"/>
            <w:tcMar>
              <w:top w:w="28" w:type="dxa"/>
              <w:left w:w="28" w:type="dxa"/>
              <w:bottom w:w="28" w:type="dxa"/>
              <w:right w:w="28" w:type="dxa"/>
            </w:tcMar>
          </w:tcPr>
          <w:p w14:paraId="15269055" w14:textId="77777777" w:rsidR="000234BB" w:rsidRPr="009F5D54" w:rsidRDefault="000234BB" w:rsidP="00725808">
            <w:pPr>
              <w:pStyle w:val="SmallStandard"/>
            </w:pPr>
            <w:r w:rsidRPr="009F5D54">
              <w:t>Ro</w:t>
            </w:r>
          </w:p>
        </w:tc>
        <w:tc>
          <w:tcPr>
            <w:tcW w:w="283" w:type="dxa"/>
          </w:tcPr>
          <w:p w14:paraId="037BCC4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F58402B" w14:textId="77777777" w:rsidR="000234BB" w:rsidRDefault="000234BB" w:rsidP="00725808"/>
        </w:tc>
      </w:tr>
      <w:tr w:rsidR="000234BB" w:rsidRPr="00CC6307" w14:paraId="7462D96E" w14:textId="77777777" w:rsidTr="00725808">
        <w:tc>
          <w:tcPr>
            <w:tcW w:w="2013" w:type="dxa"/>
            <w:tcMar>
              <w:top w:w="28" w:type="dxa"/>
              <w:left w:w="28" w:type="dxa"/>
              <w:bottom w:w="28" w:type="dxa"/>
              <w:right w:w="28" w:type="dxa"/>
            </w:tcMar>
          </w:tcPr>
          <w:p w14:paraId="7145E59D" w14:textId="77777777" w:rsidR="000234BB" w:rsidRPr="009F5D54" w:rsidRDefault="000234BB" w:rsidP="00725808">
            <w:pPr>
              <w:pStyle w:val="SmallStandard"/>
            </w:pPr>
            <w:r w:rsidRPr="009F5D54">
              <w:t>Ru</w:t>
            </w:r>
          </w:p>
        </w:tc>
        <w:tc>
          <w:tcPr>
            <w:tcW w:w="283" w:type="dxa"/>
          </w:tcPr>
          <w:p w14:paraId="2186B9A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88D6B86" w14:textId="77777777" w:rsidR="000234BB" w:rsidRDefault="000234BB" w:rsidP="00725808"/>
        </w:tc>
      </w:tr>
      <w:tr w:rsidR="000234BB" w:rsidRPr="00CC6307" w14:paraId="5CFAC8D7" w14:textId="77777777" w:rsidTr="00725808">
        <w:tc>
          <w:tcPr>
            <w:tcW w:w="2013" w:type="dxa"/>
            <w:tcMar>
              <w:top w:w="28" w:type="dxa"/>
              <w:left w:w="28" w:type="dxa"/>
              <w:bottom w:w="28" w:type="dxa"/>
              <w:right w:w="28" w:type="dxa"/>
            </w:tcMar>
          </w:tcPr>
          <w:p w14:paraId="0F3C446E" w14:textId="77777777" w:rsidR="000234BB" w:rsidRPr="009F5D54" w:rsidRDefault="000234BB" w:rsidP="00725808">
            <w:pPr>
              <w:pStyle w:val="SmallStandard"/>
            </w:pPr>
            <w:r w:rsidRPr="009F5D54">
              <w:t>Rw</w:t>
            </w:r>
          </w:p>
        </w:tc>
        <w:tc>
          <w:tcPr>
            <w:tcW w:w="283" w:type="dxa"/>
          </w:tcPr>
          <w:p w14:paraId="1619DFF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9B2D74E" w14:textId="77777777" w:rsidR="000234BB" w:rsidRDefault="000234BB" w:rsidP="00725808"/>
        </w:tc>
      </w:tr>
      <w:tr w:rsidR="000234BB" w:rsidRPr="00CC6307" w14:paraId="2BE70748" w14:textId="77777777" w:rsidTr="00725808">
        <w:tc>
          <w:tcPr>
            <w:tcW w:w="2013" w:type="dxa"/>
            <w:tcMar>
              <w:top w:w="28" w:type="dxa"/>
              <w:left w:w="28" w:type="dxa"/>
              <w:bottom w:w="28" w:type="dxa"/>
              <w:right w:w="28" w:type="dxa"/>
            </w:tcMar>
          </w:tcPr>
          <w:p w14:paraId="1BF7C38A" w14:textId="77777777" w:rsidR="000234BB" w:rsidRPr="009F5D54" w:rsidRDefault="000234BB" w:rsidP="00725808">
            <w:pPr>
              <w:pStyle w:val="SmallStandard"/>
            </w:pPr>
            <w:r w:rsidRPr="009F5D54">
              <w:t>Sa</w:t>
            </w:r>
          </w:p>
        </w:tc>
        <w:tc>
          <w:tcPr>
            <w:tcW w:w="283" w:type="dxa"/>
          </w:tcPr>
          <w:p w14:paraId="0B153A0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86027E3" w14:textId="77777777" w:rsidR="000234BB" w:rsidRDefault="000234BB" w:rsidP="00725808"/>
        </w:tc>
      </w:tr>
      <w:tr w:rsidR="000234BB" w:rsidRPr="00CC6307" w14:paraId="5A7A926A" w14:textId="77777777" w:rsidTr="00725808">
        <w:tc>
          <w:tcPr>
            <w:tcW w:w="2013" w:type="dxa"/>
            <w:tcMar>
              <w:top w:w="28" w:type="dxa"/>
              <w:left w:w="28" w:type="dxa"/>
              <w:bottom w:w="28" w:type="dxa"/>
              <w:right w:w="28" w:type="dxa"/>
            </w:tcMar>
          </w:tcPr>
          <w:p w14:paraId="590F2A80" w14:textId="77777777" w:rsidR="000234BB" w:rsidRPr="009F5D54" w:rsidRDefault="000234BB" w:rsidP="00725808">
            <w:pPr>
              <w:pStyle w:val="SmallStandard"/>
            </w:pPr>
            <w:r w:rsidRPr="009F5D54">
              <w:t>Sd</w:t>
            </w:r>
          </w:p>
        </w:tc>
        <w:tc>
          <w:tcPr>
            <w:tcW w:w="283" w:type="dxa"/>
          </w:tcPr>
          <w:p w14:paraId="35DE461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32E4A7" w14:textId="77777777" w:rsidR="000234BB" w:rsidRDefault="000234BB" w:rsidP="00725808"/>
        </w:tc>
      </w:tr>
      <w:tr w:rsidR="000234BB" w:rsidRPr="00CC6307" w14:paraId="168331F1" w14:textId="77777777" w:rsidTr="00725808">
        <w:tc>
          <w:tcPr>
            <w:tcW w:w="2013" w:type="dxa"/>
            <w:tcMar>
              <w:top w:w="28" w:type="dxa"/>
              <w:left w:w="28" w:type="dxa"/>
              <w:bottom w:w="28" w:type="dxa"/>
              <w:right w:w="28" w:type="dxa"/>
            </w:tcMar>
          </w:tcPr>
          <w:p w14:paraId="2B4FCBBE" w14:textId="77777777" w:rsidR="000234BB" w:rsidRPr="009F5D54" w:rsidRDefault="000234BB" w:rsidP="00725808">
            <w:pPr>
              <w:pStyle w:val="SmallStandard"/>
            </w:pPr>
            <w:r w:rsidRPr="009F5D54">
              <w:t>Sg</w:t>
            </w:r>
          </w:p>
        </w:tc>
        <w:tc>
          <w:tcPr>
            <w:tcW w:w="283" w:type="dxa"/>
          </w:tcPr>
          <w:p w14:paraId="2F480CB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A1BC5E1" w14:textId="77777777" w:rsidR="000234BB" w:rsidRDefault="000234BB" w:rsidP="00725808"/>
        </w:tc>
      </w:tr>
      <w:tr w:rsidR="000234BB" w:rsidRPr="00CC6307" w14:paraId="0F998C2C" w14:textId="77777777" w:rsidTr="00725808">
        <w:tc>
          <w:tcPr>
            <w:tcW w:w="2013" w:type="dxa"/>
            <w:tcMar>
              <w:top w:w="28" w:type="dxa"/>
              <w:left w:w="28" w:type="dxa"/>
              <w:bottom w:w="28" w:type="dxa"/>
              <w:right w:w="28" w:type="dxa"/>
            </w:tcMar>
          </w:tcPr>
          <w:p w14:paraId="421F9EED" w14:textId="77777777" w:rsidR="000234BB" w:rsidRPr="009F5D54" w:rsidRDefault="000234BB" w:rsidP="00725808">
            <w:pPr>
              <w:pStyle w:val="SmallStandard"/>
            </w:pPr>
            <w:r w:rsidRPr="009F5D54">
              <w:t>Sh</w:t>
            </w:r>
          </w:p>
        </w:tc>
        <w:tc>
          <w:tcPr>
            <w:tcW w:w="283" w:type="dxa"/>
          </w:tcPr>
          <w:p w14:paraId="5220C2A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DD8C20F" w14:textId="77777777" w:rsidR="000234BB" w:rsidRDefault="000234BB" w:rsidP="00725808"/>
        </w:tc>
      </w:tr>
      <w:tr w:rsidR="000234BB" w:rsidRPr="00CC6307" w14:paraId="2F88680F" w14:textId="77777777" w:rsidTr="00725808">
        <w:tc>
          <w:tcPr>
            <w:tcW w:w="2013" w:type="dxa"/>
            <w:tcMar>
              <w:top w:w="28" w:type="dxa"/>
              <w:left w:w="28" w:type="dxa"/>
              <w:bottom w:w="28" w:type="dxa"/>
              <w:right w:w="28" w:type="dxa"/>
            </w:tcMar>
          </w:tcPr>
          <w:p w14:paraId="10A33BD8" w14:textId="77777777" w:rsidR="000234BB" w:rsidRPr="009F5D54" w:rsidRDefault="000234BB" w:rsidP="00725808">
            <w:pPr>
              <w:pStyle w:val="SmallStandard"/>
            </w:pPr>
            <w:r w:rsidRPr="009F5D54">
              <w:lastRenderedPageBreak/>
              <w:t>Si</w:t>
            </w:r>
          </w:p>
        </w:tc>
        <w:tc>
          <w:tcPr>
            <w:tcW w:w="283" w:type="dxa"/>
          </w:tcPr>
          <w:p w14:paraId="613B885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3EB28C8" w14:textId="77777777" w:rsidR="000234BB" w:rsidRDefault="000234BB" w:rsidP="00725808"/>
        </w:tc>
      </w:tr>
      <w:tr w:rsidR="000234BB" w:rsidRPr="00CC6307" w14:paraId="72278F2B" w14:textId="77777777" w:rsidTr="00725808">
        <w:tc>
          <w:tcPr>
            <w:tcW w:w="2013" w:type="dxa"/>
            <w:tcMar>
              <w:top w:w="28" w:type="dxa"/>
              <w:left w:w="28" w:type="dxa"/>
              <w:bottom w:w="28" w:type="dxa"/>
              <w:right w:w="28" w:type="dxa"/>
            </w:tcMar>
          </w:tcPr>
          <w:p w14:paraId="1F0CD467" w14:textId="77777777" w:rsidR="000234BB" w:rsidRPr="009F5D54" w:rsidRDefault="000234BB" w:rsidP="00725808">
            <w:pPr>
              <w:pStyle w:val="SmallStandard"/>
            </w:pPr>
            <w:r w:rsidRPr="009F5D54">
              <w:t>Sk</w:t>
            </w:r>
          </w:p>
        </w:tc>
        <w:tc>
          <w:tcPr>
            <w:tcW w:w="283" w:type="dxa"/>
          </w:tcPr>
          <w:p w14:paraId="4A3D3BC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A2BECC8" w14:textId="77777777" w:rsidR="000234BB" w:rsidRDefault="000234BB" w:rsidP="00725808"/>
        </w:tc>
      </w:tr>
      <w:tr w:rsidR="000234BB" w:rsidRPr="00CC6307" w14:paraId="5E459976" w14:textId="77777777" w:rsidTr="00725808">
        <w:tc>
          <w:tcPr>
            <w:tcW w:w="2013" w:type="dxa"/>
            <w:tcMar>
              <w:top w:w="28" w:type="dxa"/>
              <w:left w:w="28" w:type="dxa"/>
              <w:bottom w:w="28" w:type="dxa"/>
              <w:right w:w="28" w:type="dxa"/>
            </w:tcMar>
          </w:tcPr>
          <w:p w14:paraId="72AC4EA4" w14:textId="77777777" w:rsidR="000234BB" w:rsidRPr="009F5D54" w:rsidRDefault="000234BB" w:rsidP="00725808">
            <w:pPr>
              <w:pStyle w:val="SmallStandard"/>
            </w:pPr>
            <w:r w:rsidRPr="009F5D54">
              <w:t>Sl</w:t>
            </w:r>
          </w:p>
        </w:tc>
        <w:tc>
          <w:tcPr>
            <w:tcW w:w="283" w:type="dxa"/>
          </w:tcPr>
          <w:p w14:paraId="5751EAA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CA4EDD9" w14:textId="77777777" w:rsidR="000234BB" w:rsidRDefault="000234BB" w:rsidP="00725808"/>
        </w:tc>
      </w:tr>
      <w:tr w:rsidR="000234BB" w:rsidRPr="00CC6307" w14:paraId="29A541F2" w14:textId="77777777" w:rsidTr="00725808">
        <w:tc>
          <w:tcPr>
            <w:tcW w:w="2013" w:type="dxa"/>
            <w:tcMar>
              <w:top w:w="28" w:type="dxa"/>
              <w:left w:w="28" w:type="dxa"/>
              <w:bottom w:w="28" w:type="dxa"/>
              <w:right w:w="28" w:type="dxa"/>
            </w:tcMar>
          </w:tcPr>
          <w:p w14:paraId="2F1D38FB" w14:textId="77777777" w:rsidR="000234BB" w:rsidRPr="009F5D54" w:rsidRDefault="000234BB" w:rsidP="00725808">
            <w:pPr>
              <w:pStyle w:val="SmallStandard"/>
            </w:pPr>
            <w:r w:rsidRPr="009F5D54">
              <w:t>Sm</w:t>
            </w:r>
          </w:p>
        </w:tc>
        <w:tc>
          <w:tcPr>
            <w:tcW w:w="283" w:type="dxa"/>
          </w:tcPr>
          <w:p w14:paraId="0F1FCB5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1C91130" w14:textId="77777777" w:rsidR="000234BB" w:rsidRDefault="000234BB" w:rsidP="00725808"/>
        </w:tc>
      </w:tr>
      <w:tr w:rsidR="000234BB" w:rsidRPr="00CC6307" w14:paraId="45485857" w14:textId="77777777" w:rsidTr="00725808">
        <w:tc>
          <w:tcPr>
            <w:tcW w:w="2013" w:type="dxa"/>
            <w:tcMar>
              <w:top w:w="28" w:type="dxa"/>
              <w:left w:w="28" w:type="dxa"/>
              <w:bottom w:w="28" w:type="dxa"/>
              <w:right w:w="28" w:type="dxa"/>
            </w:tcMar>
          </w:tcPr>
          <w:p w14:paraId="43DF9CC8" w14:textId="77777777" w:rsidR="000234BB" w:rsidRPr="009F5D54" w:rsidRDefault="000234BB" w:rsidP="00725808">
            <w:pPr>
              <w:pStyle w:val="SmallStandard"/>
            </w:pPr>
            <w:r w:rsidRPr="009F5D54">
              <w:t>Sn</w:t>
            </w:r>
          </w:p>
        </w:tc>
        <w:tc>
          <w:tcPr>
            <w:tcW w:w="283" w:type="dxa"/>
          </w:tcPr>
          <w:p w14:paraId="748E838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A583725" w14:textId="77777777" w:rsidR="000234BB" w:rsidRDefault="000234BB" w:rsidP="00725808"/>
        </w:tc>
      </w:tr>
      <w:tr w:rsidR="000234BB" w:rsidRPr="00CC6307" w14:paraId="7D8EB45D" w14:textId="77777777" w:rsidTr="00725808">
        <w:tc>
          <w:tcPr>
            <w:tcW w:w="2013" w:type="dxa"/>
            <w:tcMar>
              <w:top w:w="28" w:type="dxa"/>
              <w:left w:w="28" w:type="dxa"/>
              <w:bottom w:w="28" w:type="dxa"/>
              <w:right w:w="28" w:type="dxa"/>
            </w:tcMar>
          </w:tcPr>
          <w:p w14:paraId="0371C98A" w14:textId="77777777" w:rsidR="000234BB" w:rsidRPr="009F5D54" w:rsidRDefault="000234BB" w:rsidP="00725808">
            <w:pPr>
              <w:pStyle w:val="SmallStandard"/>
            </w:pPr>
            <w:r w:rsidRPr="009F5D54">
              <w:t>So</w:t>
            </w:r>
          </w:p>
        </w:tc>
        <w:tc>
          <w:tcPr>
            <w:tcW w:w="283" w:type="dxa"/>
          </w:tcPr>
          <w:p w14:paraId="3F4D74F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98E2784" w14:textId="77777777" w:rsidR="000234BB" w:rsidRDefault="000234BB" w:rsidP="00725808"/>
        </w:tc>
      </w:tr>
      <w:tr w:rsidR="000234BB" w:rsidRPr="00CC6307" w14:paraId="2C5CEB23" w14:textId="77777777" w:rsidTr="00725808">
        <w:tc>
          <w:tcPr>
            <w:tcW w:w="2013" w:type="dxa"/>
            <w:tcMar>
              <w:top w:w="28" w:type="dxa"/>
              <w:left w:w="28" w:type="dxa"/>
              <w:bottom w:w="28" w:type="dxa"/>
              <w:right w:w="28" w:type="dxa"/>
            </w:tcMar>
          </w:tcPr>
          <w:p w14:paraId="66AA4393" w14:textId="77777777" w:rsidR="000234BB" w:rsidRPr="009F5D54" w:rsidRDefault="000234BB" w:rsidP="00725808">
            <w:pPr>
              <w:pStyle w:val="SmallStandard"/>
            </w:pPr>
            <w:r w:rsidRPr="009F5D54">
              <w:t>Sq</w:t>
            </w:r>
          </w:p>
        </w:tc>
        <w:tc>
          <w:tcPr>
            <w:tcW w:w="283" w:type="dxa"/>
          </w:tcPr>
          <w:p w14:paraId="2CEF5EE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618B176" w14:textId="77777777" w:rsidR="000234BB" w:rsidRDefault="000234BB" w:rsidP="00725808"/>
        </w:tc>
      </w:tr>
      <w:tr w:rsidR="000234BB" w:rsidRPr="00CC6307" w14:paraId="26378634" w14:textId="77777777" w:rsidTr="00725808">
        <w:tc>
          <w:tcPr>
            <w:tcW w:w="2013" w:type="dxa"/>
            <w:tcMar>
              <w:top w:w="28" w:type="dxa"/>
              <w:left w:w="28" w:type="dxa"/>
              <w:bottom w:w="28" w:type="dxa"/>
              <w:right w:w="28" w:type="dxa"/>
            </w:tcMar>
          </w:tcPr>
          <w:p w14:paraId="03B56D84" w14:textId="77777777" w:rsidR="000234BB" w:rsidRPr="009F5D54" w:rsidRDefault="000234BB" w:rsidP="00725808">
            <w:pPr>
              <w:pStyle w:val="SmallStandard"/>
            </w:pPr>
            <w:r w:rsidRPr="009F5D54">
              <w:t>Sr</w:t>
            </w:r>
          </w:p>
        </w:tc>
        <w:tc>
          <w:tcPr>
            <w:tcW w:w="283" w:type="dxa"/>
          </w:tcPr>
          <w:p w14:paraId="6237259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8A9D404" w14:textId="77777777" w:rsidR="000234BB" w:rsidRDefault="000234BB" w:rsidP="00725808"/>
        </w:tc>
      </w:tr>
      <w:tr w:rsidR="000234BB" w:rsidRPr="00CC6307" w14:paraId="691BEAD6" w14:textId="77777777" w:rsidTr="00725808">
        <w:tc>
          <w:tcPr>
            <w:tcW w:w="2013" w:type="dxa"/>
            <w:tcMar>
              <w:top w:w="28" w:type="dxa"/>
              <w:left w:w="28" w:type="dxa"/>
              <w:bottom w:w="28" w:type="dxa"/>
              <w:right w:w="28" w:type="dxa"/>
            </w:tcMar>
          </w:tcPr>
          <w:p w14:paraId="3B245055" w14:textId="77777777" w:rsidR="000234BB" w:rsidRPr="009F5D54" w:rsidRDefault="000234BB" w:rsidP="00725808">
            <w:pPr>
              <w:pStyle w:val="SmallStandard"/>
            </w:pPr>
            <w:r w:rsidRPr="009F5D54">
              <w:t>Ss</w:t>
            </w:r>
          </w:p>
        </w:tc>
        <w:tc>
          <w:tcPr>
            <w:tcW w:w="283" w:type="dxa"/>
          </w:tcPr>
          <w:p w14:paraId="7B2AA5B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E255433" w14:textId="77777777" w:rsidR="000234BB" w:rsidRDefault="000234BB" w:rsidP="00725808"/>
        </w:tc>
      </w:tr>
      <w:tr w:rsidR="000234BB" w:rsidRPr="00CC6307" w14:paraId="5EA0C572" w14:textId="77777777" w:rsidTr="00725808">
        <w:tc>
          <w:tcPr>
            <w:tcW w:w="2013" w:type="dxa"/>
            <w:tcMar>
              <w:top w:w="28" w:type="dxa"/>
              <w:left w:w="28" w:type="dxa"/>
              <w:bottom w:w="28" w:type="dxa"/>
              <w:right w:w="28" w:type="dxa"/>
            </w:tcMar>
          </w:tcPr>
          <w:p w14:paraId="6F0D0A6D" w14:textId="77777777" w:rsidR="000234BB" w:rsidRPr="009F5D54" w:rsidRDefault="000234BB" w:rsidP="00725808">
            <w:pPr>
              <w:pStyle w:val="SmallStandard"/>
            </w:pPr>
            <w:r w:rsidRPr="009F5D54">
              <w:t>St</w:t>
            </w:r>
          </w:p>
        </w:tc>
        <w:tc>
          <w:tcPr>
            <w:tcW w:w="283" w:type="dxa"/>
          </w:tcPr>
          <w:p w14:paraId="6255ED0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57257D8" w14:textId="77777777" w:rsidR="000234BB" w:rsidRDefault="000234BB" w:rsidP="00725808"/>
        </w:tc>
      </w:tr>
      <w:tr w:rsidR="000234BB" w:rsidRPr="00CC6307" w14:paraId="45C9F7EE" w14:textId="77777777" w:rsidTr="00725808">
        <w:tc>
          <w:tcPr>
            <w:tcW w:w="2013" w:type="dxa"/>
            <w:tcMar>
              <w:top w:w="28" w:type="dxa"/>
              <w:left w:w="28" w:type="dxa"/>
              <w:bottom w:w="28" w:type="dxa"/>
              <w:right w:w="28" w:type="dxa"/>
            </w:tcMar>
          </w:tcPr>
          <w:p w14:paraId="58C3874C" w14:textId="77777777" w:rsidR="000234BB" w:rsidRPr="009F5D54" w:rsidRDefault="000234BB" w:rsidP="00725808">
            <w:pPr>
              <w:pStyle w:val="SmallStandard"/>
            </w:pPr>
            <w:r w:rsidRPr="009F5D54">
              <w:t>Su</w:t>
            </w:r>
          </w:p>
        </w:tc>
        <w:tc>
          <w:tcPr>
            <w:tcW w:w="283" w:type="dxa"/>
          </w:tcPr>
          <w:p w14:paraId="602A432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05E1EA1" w14:textId="77777777" w:rsidR="000234BB" w:rsidRDefault="000234BB" w:rsidP="00725808"/>
        </w:tc>
      </w:tr>
      <w:tr w:rsidR="000234BB" w:rsidRPr="00CC6307" w14:paraId="0FCF4083" w14:textId="77777777" w:rsidTr="00725808">
        <w:tc>
          <w:tcPr>
            <w:tcW w:w="2013" w:type="dxa"/>
            <w:tcMar>
              <w:top w:w="28" w:type="dxa"/>
              <w:left w:w="28" w:type="dxa"/>
              <w:bottom w:w="28" w:type="dxa"/>
              <w:right w:w="28" w:type="dxa"/>
            </w:tcMar>
          </w:tcPr>
          <w:p w14:paraId="70393F72" w14:textId="77777777" w:rsidR="000234BB" w:rsidRPr="009F5D54" w:rsidRDefault="000234BB" w:rsidP="00725808">
            <w:pPr>
              <w:pStyle w:val="SmallStandard"/>
            </w:pPr>
            <w:r w:rsidRPr="009F5D54">
              <w:t>Sv</w:t>
            </w:r>
          </w:p>
        </w:tc>
        <w:tc>
          <w:tcPr>
            <w:tcW w:w="283" w:type="dxa"/>
          </w:tcPr>
          <w:p w14:paraId="5F43FE6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E82ED1D" w14:textId="77777777" w:rsidR="000234BB" w:rsidRDefault="000234BB" w:rsidP="00725808"/>
        </w:tc>
      </w:tr>
      <w:tr w:rsidR="000234BB" w:rsidRPr="00CC6307" w14:paraId="4ACA7BA5" w14:textId="77777777" w:rsidTr="00725808">
        <w:tc>
          <w:tcPr>
            <w:tcW w:w="2013" w:type="dxa"/>
            <w:tcMar>
              <w:top w:w="28" w:type="dxa"/>
              <w:left w:w="28" w:type="dxa"/>
              <w:bottom w:w="28" w:type="dxa"/>
              <w:right w:w="28" w:type="dxa"/>
            </w:tcMar>
          </w:tcPr>
          <w:p w14:paraId="1CEAA64D" w14:textId="77777777" w:rsidR="000234BB" w:rsidRPr="009F5D54" w:rsidRDefault="000234BB" w:rsidP="00725808">
            <w:pPr>
              <w:pStyle w:val="SmallStandard"/>
            </w:pPr>
            <w:r w:rsidRPr="009F5D54">
              <w:t>Sw</w:t>
            </w:r>
          </w:p>
        </w:tc>
        <w:tc>
          <w:tcPr>
            <w:tcW w:w="283" w:type="dxa"/>
          </w:tcPr>
          <w:p w14:paraId="70FAA11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A034713" w14:textId="77777777" w:rsidR="000234BB" w:rsidRDefault="000234BB" w:rsidP="00725808"/>
        </w:tc>
      </w:tr>
      <w:tr w:rsidR="000234BB" w:rsidRPr="00CC6307" w14:paraId="5564DA7B" w14:textId="77777777" w:rsidTr="00725808">
        <w:tc>
          <w:tcPr>
            <w:tcW w:w="2013" w:type="dxa"/>
            <w:tcMar>
              <w:top w:w="28" w:type="dxa"/>
              <w:left w:w="28" w:type="dxa"/>
              <w:bottom w:w="28" w:type="dxa"/>
              <w:right w:w="28" w:type="dxa"/>
            </w:tcMar>
          </w:tcPr>
          <w:p w14:paraId="54F63751" w14:textId="77777777" w:rsidR="000234BB" w:rsidRPr="009F5D54" w:rsidRDefault="000234BB" w:rsidP="00725808">
            <w:pPr>
              <w:pStyle w:val="SmallStandard"/>
            </w:pPr>
            <w:r w:rsidRPr="009F5D54">
              <w:t>Ta</w:t>
            </w:r>
          </w:p>
        </w:tc>
        <w:tc>
          <w:tcPr>
            <w:tcW w:w="283" w:type="dxa"/>
          </w:tcPr>
          <w:p w14:paraId="04B4F81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D9F5AA3" w14:textId="77777777" w:rsidR="000234BB" w:rsidRDefault="000234BB" w:rsidP="00725808"/>
        </w:tc>
      </w:tr>
      <w:tr w:rsidR="000234BB" w:rsidRPr="00CC6307" w14:paraId="60610693" w14:textId="77777777" w:rsidTr="00725808">
        <w:tc>
          <w:tcPr>
            <w:tcW w:w="2013" w:type="dxa"/>
            <w:tcMar>
              <w:top w:w="28" w:type="dxa"/>
              <w:left w:w="28" w:type="dxa"/>
              <w:bottom w:w="28" w:type="dxa"/>
              <w:right w:w="28" w:type="dxa"/>
            </w:tcMar>
          </w:tcPr>
          <w:p w14:paraId="191E9487" w14:textId="77777777" w:rsidR="000234BB" w:rsidRPr="009F5D54" w:rsidRDefault="000234BB" w:rsidP="00725808">
            <w:pPr>
              <w:pStyle w:val="SmallStandard"/>
            </w:pPr>
            <w:r w:rsidRPr="009F5D54">
              <w:t>Te</w:t>
            </w:r>
          </w:p>
        </w:tc>
        <w:tc>
          <w:tcPr>
            <w:tcW w:w="283" w:type="dxa"/>
          </w:tcPr>
          <w:p w14:paraId="4534AB7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0A33626" w14:textId="77777777" w:rsidR="000234BB" w:rsidRDefault="000234BB" w:rsidP="00725808"/>
        </w:tc>
      </w:tr>
      <w:tr w:rsidR="000234BB" w:rsidRPr="00CC6307" w14:paraId="487EF8B7" w14:textId="77777777" w:rsidTr="00725808">
        <w:tc>
          <w:tcPr>
            <w:tcW w:w="2013" w:type="dxa"/>
            <w:tcMar>
              <w:top w:w="28" w:type="dxa"/>
              <w:left w:w="28" w:type="dxa"/>
              <w:bottom w:w="28" w:type="dxa"/>
              <w:right w:w="28" w:type="dxa"/>
            </w:tcMar>
          </w:tcPr>
          <w:p w14:paraId="05462D24" w14:textId="77777777" w:rsidR="000234BB" w:rsidRPr="009F5D54" w:rsidRDefault="000234BB" w:rsidP="00725808">
            <w:pPr>
              <w:pStyle w:val="SmallStandard"/>
            </w:pPr>
            <w:r w:rsidRPr="009F5D54">
              <w:t>Tg</w:t>
            </w:r>
          </w:p>
        </w:tc>
        <w:tc>
          <w:tcPr>
            <w:tcW w:w="283" w:type="dxa"/>
          </w:tcPr>
          <w:p w14:paraId="703E7B9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81854EE" w14:textId="77777777" w:rsidR="000234BB" w:rsidRDefault="000234BB" w:rsidP="00725808"/>
        </w:tc>
      </w:tr>
      <w:tr w:rsidR="000234BB" w:rsidRPr="00CC6307" w14:paraId="71D213CF" w14:textId="77777777" w:rsidTr="00725808">
        <w:tc>
          <w:tcPr>
            <w:tcW w:w="2013" w:type="dxa"/>
            <w:tcMar>
              <w:top w:w="28" w:type="dxa"/>
              <w:left w:w="28" w:type="dxa"/>
              <w:bottom w:w="28" w:type="dxa"/>
              <w:right w:w="28" w:type="dxa"/>
            </w:tcMar>
          </w:tcPr>
          <w:p w14:paraId="4A185E8B" w14:textId="77777777" w:rsidR="000234BB" w:rsidRPr="009F5D54" w:rsidRDefault="000234BB" w:rsidP="00725808">
            <w:pPr>
              <w:pStyle w:val="SmallStandard"/>
            </w:pPr>
            <w:r w:rsidRPr="009F5D54">
              <w:t>Th</w:t>
            </w:r>
          </w:p>
        </w:tc>
        <w:tc>
          <w:tcPr>
            <w:tcW w:w="283" w:type="dxa"/>
          </w:tcPr>
          <w:p w14:paraId="23EFE11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49A62EE" w14:textId="77777777" w:rsidR="000234BB" w:rsidRDefault="000234BB" w:rsidP="00725808"/>
        </w:tc>
      </w:tr>
      <w:tr w:rsidR="000234BB" w:rsidRPr="00CC6307" w14:paraId="7BC712AE" w14:textId="77777777" w:rsidTr="00725808">
        <w:tc>
          <w:tcPr>
            <w:tcW w:w="2013" w:type="dxa"/>
            <w:tcMar>
              <w:top w:w="28" w:type="dxa"/>
              <w:left w:w="28" w:type="dxa"/>
              <w:bottom w:w="28" w:type="dxa"/>
              <w:right w:w="28" w:type="dxa"/>
            </w:tcMar>
          </w:tcPr>
          <w:p w14:paraId="234ED3C1" w14:textId="77777777" w:rsidR="000234BB" w:rsidRPr="009F5D54" w:rsidRDefault="000234BB" w:rsidP="00725808">
            <w:pPr>
              <w:pStyle w:val="SmallStandard"/>
            </w:pPr>
            <w:r w:rsidRPr="009F5D54">
              <w:t>Zi</w:t>
            </w:r>
          </w:p>
        </w:tc>
        <w:tc>
          <w:tcPr>
            <w:tcW w:w="283" w:type="dxa"/>
          </w:tcPr>
          <w:p w14:paraId="221E47C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EB4DE74" w14:textId="77777777" w:rsidR="000234BB" w:rsidRDefault="000234BB" w:rsidP="00725808"/>
        </w:tc>
      </w:tr>
      <w:tr w:rsidR="000234BB" w:rsidRPr="00CC6307" w14:paraId="3D74598F" w14:textId="77777777" w:rsidTr="00725808">
        <w:tc>
          <w:tcPr>
            <w:tcW w:w="2013" w:type="dxa"/>
            <w:tcMar>
              <w:top w:w="28" w:type="dxa"/>
              <w:left w:w="28" w:type="dxa"/>
              <w:bottom w:w="28" w:type="dxa"/>
              <w:right w:w="28" w:type="dxa"/>
            </w:tcMar>
          </w:tcPr>
          <w:p w14:paraId="1F2497DF" w14:textId="77777777" w:rsidR="000234BB" w:rsidRPr="009F5D54" w:rsidRDefault="000234BB" w:rsidP="00725808">
            <w:pPr>
              <w:pStyle w:val="SmallStandard"/>
            </w:pPr>
            <w:r w:rsidRPr="009F5D54">
              <w:t>Tk</w:t>
            </w:r>
          </w:p>
        </w:tc>
        <w:tc>
          <w:tcPr>
            <w:tcW w:w="283" w:type="dxa"/>
          </w:tcPr>
          <w:p w14:paraId="59E306D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589AB0F" w14:textId="77777777" w:rsidR="000234BB" w:rsidRDefault="000234BB" w:rsidP="00725808"/>
        </w:tc>
      </w:tr>
      <w:tr w:rsidR="000234BB" w:rsidRPr="00CC6307" w14:paraId="2F5DE126" w14:textId="77777777" w:rsidTr="00725808">
        <w:tc>
          <w:tcPr>
            <w:tcW w:w="2013" w:type="dxa"/>
            <w:tcMar>
              <w:top w:w="28" w:type="dxa"/>
              <w:left w:w="28" w:type="dxa"/>
              <w:bottom w:w="28" w:type="dxa"/>
              <w:right w:w="28" w:type="dxa"/>
            </w:tcMar>
          </w:tcPr>
          <w:p w14:paraId="339C8736" w14:textId="77777777" w:rsidR="000234BB" w:rsidRPr="009F5D54" w:rsidRDefault="000234BB" w:rsidP="00725808">
            <w:pPr>
              <w:pStyle w:val="SmallStandard"/>
            </w:pPr>
            <w:r w:rsidRPr="009F5D54">
              <w:t>Tl</w:t>
            </w:r>
          </w:p>
        </w:tc>
        <w:tc>
          <w:tcPr>
            <w:tcW w:w="283" w:type="dxa"/>
          </w:tcPr>
          <w:p w14:paraId="16FBE84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90BA8F7" w14:textId="77777777" w:rsidR="000234BB" w:rsidRDefault="000234BB" w:rsidP="00725808"/>
        </w:tc>
      </w:tr>
      <w:tr w:rsidR="000234BB" w:rsidRPr="00CC6307" w14:paraId="3788D620" w14:textId="77777777" w:rsidTr="00725808">
        <w:tc>
          <w:tcPr>
            <w:tcW w:w="2013" w:type="dxa"/>
            <w:tcMar>
              <w:top w:w="28" w:type="dxa"/>
              <w:left w:w="28" w:type="dxa"/>
              <w:bottom w:w="28" w:type="dxa"/>
              <w:right w:w="28" w:type="dxa"/>
            </w:tcMar>
          </w:tcPr>
          <w:p w14:paraId="3F934B57" w14:textId="77777777" w:rsidR="000234BB" w:rsidRPr="009F5D54" w:rsidRDefault="000234BB" w:rsidP="00725808">
            <w:pPr>
              <w:pStyle w:val="SmallStandard"/>
            </w:pPr>
            <w:r w:rsidRPr="009F5D54">
              <w:t>Tn</w:t>
            </w:r>
          </w:p>
        </w:tc>
        <w:tc>
          <w:tcPr>
            <w:tcW w:w="283" w:type="dxa"/>
          </w:tcPr>
          <w:p w14:paraId="10BE2EF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B1C4B7C" w14:textId="77777777" w:rsidR="000234BB" w:rsidRDefault="000234BB" w:rsidP="00725808"/>
        </w:tc>
      </w:tr>
      <w:tr w:rsidR="000234BB" w:rsidRPr="00CC6307" w14:paraId="52245F2C" w14:textId="77777777" w:rsidTr="00725808">
        <w:tc>
          <w:tcPr>
            <w:tcW w:w="2013" w:type="dxa"/>
            <w:tcMar>
              <w:top w:w="28" w:type="dxa"/>
              <w:left w:w="28" w:type="dxa"/>
              <w:bottom w:w="28" w:type="dxa"/>
              <w:right w:w="28" w:type="dxa"/>
            </w:tcMar>
          </w:tcPr>
          <w:p w14:paraId="178B49B1" w14:textId="77777777" w:rsidR="000234BB" w:rsidRPr="009F5D54" w:rsidRDefault="000234BB" w:rsidP="00725808">
            <w:pPr>
              <w:pStyle w:val="SmallStandard"/>
            </w:pPr>
            <w:r w:rsidRPr="009F5D54">
              <w:t>To</w:t>
            </w:r>
          </w:p>
        </w:tc>
        <w:tc>
          <w:tcPr>
            <w:tcW w:w="283" w:type="dxa"/>
          </w:tcPr>
          <w:p w14:paraId="5596CA6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4DF35EC" w14:textId="77777777" w:rsidR="000234BB" w:rsidRDefault="000234BB" w:rsidP="00725808"/>
        </w:tc>
      </w:tr>
      <w:tr w:rsidR="000234BB" w:rsidRPr="00CC6307" w14:paraId="3980B19F" w14:textId="77777777" w:rsidTr="00725808">
        <w:tc>
          <w:tcPr>
            <w:tcW w:w="2013" w:type="dxa"/>
            <w:tcMar>
              <w:top w:w="28" w:type="dxa"/>
              <w:left w:w="28" w:type="dxa"/>
              <w:bottom w:w="28" w:type="dxa"/>
              <w:right w:w="28" w:type="dxa"/>
            </w:tcMar>
          </w:tcPr>
          <w:p w14:paraId="5863FCEA" w14:textId="77777777" w:rsidR="000234BB" w:rsidRPr="009F5D54" w:rsidRDefault="000234BB" w:rsidP="00725808">
            <w:pPr>
              <w:pStyle w:val="SmallStandard"/>
            </w:pPr>
            <w:r w:rsidRPr="009F5D54">
              <w:t>Tr</w:t>
            </w:r>
          </w:p>
        </w:tc>
        <w:tc>
          <w:tcPr>
            <w:tcW w:w="283" w:type="dxa"/>
          </w:tcPr>
          <w:p w14:paraId="0EEA865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63139BB" w14:textId="77777777" w:rsidR="000234BB" w:rsidRDefault="000234BB" w:rsidP="00725808"/>
        </w:tc>
      </w:tr>
      <w:tr w:rsidR="000234BB" w:rsidRPr="00CC6307" w14:paraId="51CD5369" w14:textId="77777777" w:rsidTr="00725808">
        <w:tc>
          <w:tcPr>
            <w:tcW w:w="2013" w:type="dxa"/>
            <w:tcMar>
              <w:top w:w="28" w:type="dxa"/>
              <w:left w:w="28" w:type="dxa"/>
              <w:bottom w:w="28" w:type="dxa"/>
              <w:right w:w="28" w:type="dxa"/>
            </w:tcMar>
          </w:tcPr>
          <w:p w14:paraId="192AEFD0" w14:textId="77777777" w:rsidR="000234BB" w:rsidRPr="009F5D54" w:rsidRDefault="000234BB" w:rsidP="00725808">
            <w:pPr>
              <w:pStyle w:val="SmallStandard"/>
            </w:pPr>
            <w:r w:rsidRPr="009F5D54">
              <w:t>Ts</w:t>
            </w:r>
          </w:p>
        </w:tc>
        <w:tc>
          <w:tcPr>
            <w:tcW w:w="283" w:type="dxa"/>
          </w:tcPr>
          <w:p w14:paraId="1F3ECA3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6E17188" w14:textId="77777777" w:rsidR="000234BB" w:rsidRDefault="000234BB" w:rsidP="00725808"/>
        </w:tc>
      </w:tr>
      <w:tr w:rsidR="000234BB" w:rsidRPr="00CC6307" w14:paraId="6BFAFD2F" w14:textId="77777777" w:rsidTr="00725808">
        <w:tc>
          <w:tcPr>
            <w:tcW w:w="2013" w:type="dxa"/>
            <w:tcMar>
              <w:top w:w="28" w:type="dxa"/>
              <w:left w:w="28" w:type="dxa"/>
              <w:bottom w:w="28" w:type="dxa"/>
              <w:right w:w="28" w:type="dxa"/>
            </w:tcMar>
          </w:tcPr>
          <w:p w14:paraId="4D05B74A" w14:textId="77777777" w:rsidR="000234BB" w:rsidRPr="009F5D54" w:rsidRDefault="000234BB" w:rsidP="00725808">
            <w:pPr>
              <w:pStyle w:val="SmallStandard"/>
            </w:pPr>
            <w:r w:rsidRPr="009F5D54">
              <w:t>Tt</w:t>
            </w:r>
          </w:p>
        </w:tc>
        <w:tc>
          <w:tcPr>
            <w:tcW w:w="283" w:type="dxa"/>
          </w:tcPr>
          <w:p w14:paraId="6F556B0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AF88B0B" w14:textId="77777777" w:rsidR="000234BB" w:rsidRDefault="000234BB" w:rsidP="00725808"/>
        </w:tc>
      </w:tr>
      <w:tr w:rsidR="000234BB" w:rsidRPr="00CC6307" w14:paraId="08B3F34B" w14:textId="77777777" w:rsidTr="00725808">
        <w:tc>
          <w:tcPr>
            <w:tcW w:w="2013" w:type="dxa"/>
            <w:tcMar>
              <w:top w:w="28" w:type="dxa"/>
              <w:left w:w="28" w:type="dxa"/>
              <w:bottom w:w="28" w:type="dxa"/>
              <w:right w:w="28" w:type="dxa"/>
            </w:tcMar>
          </w:tcPr>
          <w:p w14:paraId="16CFEC43" w14:textId="77777777" w:rsidR="000234BB" w:rsidRPr="009F5D54" w:rsidRDefault="000234BB" w:rsidP="00725808">
            <w:pPr>
              <w:pStyle w:val="SmallStandard"/>
            </w:pPr>
            <w:r w:rsidRPr="009F5D54">
              <w:t>Tw</w:t>
            </w:r>
          </w:p>
        </w:tc>
        <w:tc>
          <w:tcPr>
            <w:tcW w:w="283" w:type="dxa"/>
          </w:tcPr>
          <w:p w14:paraId="41A7874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2FE8151" w14:textId="77777777" w:rsidR="000234BB" w:rsidRDefault="000234BB" w:rsidP="00725808"/>
        </w:tc>
      </w:tr>
      <w:tr w:rsidR="000234BB" w:rsidRPr="00CC6307" w14:paraId="0856B968" w14:textId="77777777" w:rsidTr="00725808">
        <w:tc>
          <w:tcPr>
            <w:tcW w:w="2013" w:type="dxa"/>
            <w:tcMar>
              <w:top w:w="28" w:type="dxa"/>
              <w:left w:w="28" w:type="dxa"/>
              <w:bottom w:w="28" w:type="dxa"/>
              <w:right w:w="28" w:type="dxa"/>
            </w:tcMar>
          </w:tcPr>
          <w:p w14:paraId="7A89492D" w14:textId="77777777" w:rsidR="000234BB" w:rsidRPr="009F5D54" w:rsidRDefault="000234BB" w:rsidP="00725808">
            <w:pPr>
              <w:pStyle w:val="SmallStandard"/>
            </w:pPr>
            <w:r w:rsidRPr="009F5D54">
              <w:t>Ug</w:t>
            </w:r>
          </w:p>
        </w:tc>
        <w:tc>
          <w:tcPr>
            <w:tcW w:w="283" w:type="dxa"/>
          </w:tcPr>
          <w:p w14:paraId="7FC947B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7D242BA" w14:textId="77777777" w:rsidR="000234BB" w:rsidRDefault="000234BB" w:rsidP="00725808"/>
        </w:tc>
      </w:tr>
      <w:tr w:rsidR="000234BB" w:rsidRPr="00CC6307" w14:paraId="5D2F6AF1" w14:textId="77777777" w:rsidTr="00725808">
        <w:tc>
          <w:tcPr>
            <w:tcW w:w="2013" w:type="dxa"/>
            <w:tcMar>
              <w:top w:w="28" w:type="dxa"/>
              <w:left w:w="28" w:type="dxa"/>
              <w:bottom w:w="28" w:type="dxa"/>
              <w:right w:w="28" w:type="dxa"/>
            </w:tcMar>
          </w:tcPr>
          <w:p w14:paraId="02138A79" w14:textId="77777777" w:rsidR="000234BB" w:rsidRPr="009F5D54" w:rsidRDefault="000234BB" w:rsidP="00725808">
            <w:pPr>
              <w:pStyle w:val="SmallStandard"/>
            </w:pPr>
            <w:r w:rsidRPr="009F5D54">
              <w:lastRenderedPageBreak/>
              <w:t>Uk</w:t>
            </w:r>
          </w:p>
        </w:tc>
        <w:tc>
          <w:tcPr>
            <w:tcW w:w="283" w:type="dxa"/>
          </w:tcPr>
          <w:p w14:paraId="42B4069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F6CD4E1" w14:textId="77777777" w:rsidR="000234BB" w:rsidRDefault="000234BB" w:rsidP="00725808"/>
        </w:tc>
      </w:tr>
      <w:tr w:rsidR="000234BB" w:rsidRPr="00CC6307" w14:paraId="7A5D4790" w14:textId="77777777" w:rsidTr="00725808">
        <w:tc>
          <w:tcPr>
            <w:tcW w:w="2013" w:type="dxa"/>
            <w:tcMar>
              <w:top w:w="28" w:type="dxa"/>
              <w:left w:w="28" w:type="dxa"/>
              <w:bottom w:w="28" w:type="dxa"/>
              <w:right w:w="28" w:type="dxa"/>
            </w:tcMar>
          </w:tcPr>
          <w:p w14:paraId="7F268A05" w14:textId="77777777" w:rsidR="000234BB" w:rsidRPr="009F5D54" w:rsidRDefault="000234BB" w:rsidP="00725808">
            <w:pPr>
              <w:pStyle w:val="SmallStandard"/>
            </w:pPr>
            <w:r w:rsidRPr="009F5D54">
              <w:t>Ur</w:t>
            </w:r>
          </w:p>
        </w:tc>
        <w:tc>
          <w:tcPr>
            <w:tcW w:w="283" w:type="dxa"/>
          </w:tcPr>
          <w:p w14:paraId="0489E64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954841E" w14:textId="77777777" w:rsidR="000234BB" w:rsidRDefault="000234BB" w:rsidP="00725808"/>
        </w:tc>
      </w:tr>
      <w:tr w:rsidR="000234BB" w:rsidRPr="00CC6307" w14:paraId="636C5D6D" w14:textId="77777777" w:rsidTr="00725808">
        <w:tc>
          <w:tcPr>
            <w:tcW w:w="2013" w:type="dxa"/>
            <w:tcMar>
              <w:top w:w="28" w:type="dxa"/>
              <w:left w:w="28" w:type="dxa"/>
              <w:bottom w:w="28" w:type="dxa"/>
              <w:right w:w="28" w:type="dxa"/>
            </w:tcMar>
          </w:tcPr>
          <w:p w14:paraId="678F6941" w14:textId="77777777" w:rsidR="000234BB" w:rsidRPr="009F5D54" w:rsidRDefault="000234BB" w:rsidP="00725808">
            <w:pPr>
              <w:pStyle w:val="SmallStandard"/>
            </w:pPr>
            <w:r w:rsidRPr="009F5D54">
              <w:t>Uz</w:t>
            </w:r>
          </w:p>
        </w:tc>
        <w:tc>
          <w:tcPr>
            <w:tcW w:w="283" w:type="dxa"/>
          </w:tcPr>
          <w:p w14:paraId="03C5CBE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62BA52C" w14:textId="77777777" w:rsidR="000234BB" w:rsidRDefault="000234BB" w:rsidP="00725808"/>
        </w:tc>
      </w:tr>
      <w:tr w:rsidR="000234BB" w:rsidRPr="00CC6307" w14:paraId="16374F65" w14:textId="77777777" w:rsidTr="00725808">
        <w:tc>
          <w:tcPr>
            <w:tcW w:w="2013" w:type="dxa"/>
            <w:tcMar>
              <w:top w:w="28" w:type="dxa"/>
              <w:left w:w="28" w:type="dxa"/>
              <w:bottom w:w="28" w:type="dxa"/>
              <w:right w:w="28" w:type="dxa"/>
            </w:tcMar>
          </w:tcPr>
          <w:p w14:paraId="4F4913A3" w14:textId="77777777" w:rsidR="000234BB" w:rsidRPr="009F5D54" w:rsidRDefault="000234BB" w:rsidP="00725808">
            <w:pPr>
              <w:pStyle w:val="SmallStandard"/>
            </w:pPr>
            <w:r w:rsidRPr="009F5D54">
              <w:t>Vi</w:t>
            </w:r>
          </w:p>
        </w:tc>
        <w:tc>
          <w:tcPr>
            <w:tcW w:w="283" w:type="dxa"/>
          </w:tcPr>
          <w:p w14:paraId="4183236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EF2731F" w14:textId="77777777" w:rsidR="000234BB" w:rsidRDefault="000234BB" w:rsidP="00725808"/>
        </w:tc>
      </w:tr>
      <w:tr w:rsidR="000234BB" w:rsidRPr="00CC6307" w14:paraId="76D151AD" w14:textId="77777777" w:rsidTr="00725808">
        <w:tc>
          <w:tcPr>
            <w:tcW w:w="2013" w:type="dxa"/>
            <w:tcMar>
              <w:top w:w="28" w:type="dxa"/>
              <w:left w:w="28" w:type="dxa"/>
              <w:bottom w:w="28" w:type="dxa"/>
              <w:right w:w="28" w:type="dxa"/>
            </w:tcMar>
          </w:tcPr>
          <w:p w14:paraId="62ED9514" w14:textId="77777777" w:rsidR="000234BB" w:rsidRPr="009F5D54" w:rsidRDefault="000234BB" w:rsidP="00725808">
            <w:pPr>
              <w:pStyle w:val="SmallStandard"/>
            </w:pPr>
            <w:r w:rsidRPr="009F5D54">
              <w:t>Vo</w:t>
            </w:r>
          </w:p>
        </w:tc>
        <w:tc>
          <w:tcPr>
            <w:tcW w:w="283" w:type="dxa"/>
          </w:tcPr>
          <w:p w14:paraId="4F7D13B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C6AC341" w14:textId="77777777" w:rsidR="000234BB" w:rsidRDefault="000234BB" w:rsidP="00725808"/>
        </w:tc>
      </w:tr>
      <w:tr w:rsidR="000234BB" w:rsidRPr="00CC6307" w14:paraId="3889ED7E" w14:textId="77777777" w:rsidTr="00725808">
        <w:tc>
          <w:tcPr>
            <w:tcW w:w="2013" w:type="dxa"/>
            <w:tcMar>
              <w:top w:w="28" w:type="dxa"/>
              <w:left w:w="28" w:type="dxa"/>
              <w:bottom w:w="28" w:type="dxa"/>
              <w:right w:w="28" w:type="dxa"/>
            </w:tcMar>
          </w:tcPr>
          <w:p w14:paraId="57375B79" w14:textId="77777777" w:rsidR="000234BB" w:rsidRPr="009F5D54" w:rsidRDefault="000234BB" w:rsidP="00725808">
            <w:pPr>
              <w:pStyle w:val="SmallStandard"/>
            </w:pPr>
            <w:r w:rsidRPr="009F5D54">
              <w:t>Wo</w:t>
            </w:r>
          </w:p>
        </w:tc>
        <w:tc>
          <w:tcPr>
            <w:tcW w:w="283" w:type="dxa"/>
          </w:tcPr>
          <w:p w14:paraId="01BD141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DB875BF" w14:textId="77777777" w:rsidR="000234BB" w:rsidRDefault="000234BB" w:rsidP="00725808"/>
        </w:tc>
      </w:tr>
      <w:tr w:rsidR="000234BB" w:rsidRPr="00CC6307" w14:paraId="2E9C1792" w14:textId="77777777" w:rsidTr="00725808">
        <w:tc>
          <w:tcPr>
            <w:tcW w:w="2013" w:type="dxa"/>
            <w:tcMar>
              <w:top w:w="28" w:type="dxa"/>
              <w:left w:w="28" w:type="dxa"/>
              <w:bottom w:w="28" w:type="dxa"/>
              <w:right w:w="28" w:type="dxa"/>
            </w:tcMar>
          </w:tcPr>
          <w:p w14:paraId="1E68C1BC" w14:textId="77777777" w:rsidR="000234BB" w:rsidRPr="009F5D54" w:rsidRDefault="000234BB" w:rsidP="00725808">
            <w:pPr>
              <w:pStyle w:val="SmallStandard"/>
            </w:pPr>
            <w:r w:rsidRPr="009F5D54">
              <w:t>Xh</w:t>
            </w:r>
          </w:p>
        </w:tc>
        <w:tc>
          <w:tcPr>
            <w:tcW w:w="283" w:type="dxa"/>
          </w:tcPr>
          <w:p w14:paraId="33DCFD4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FEE28B2" w14:textId="77777777" w:rsidR="000234BB" w:rsidRDefault="000234BB" w:rsidP="00725808"/>
        </w:tc>
      </w:tr>
      <w:tr w:rsidR="000234BB" w:rsidRPr="00CC6307" w14:paraId="4237D8AA" w14:textId="77777777" w:rsidTr="00725808">
        <w:tc>
          <w:tcPr>
            <w:tcW w:w="2013" w:type="dxa"/>
            <w:tcMar>
              <w:top w:w="28" w:type="dxa"/>
              <w:left w:w="28" w:type="dxa"/>
              <w:bottom w:w="28" w:type="dxa"/>
              <w:right w:w="28" w:type="dxa"/>
            </w:tcMar>
          </w:tcPr>
          <w:p w14:paraId="35410CE3" w14:textId="77777777" w:rsidR="000234BB" w:rsidRPr="009F5D54" w:rsidRDefault="000234BB" w:rsidP="00725808">
            <w:pPr>
              <w:pStyle w:val="SmallStandard"/>
            </w:pPr>
            <w:r w:rsidRPr="009F5D54">
              <w:t>Yi</w:t>
            </w:r>
          </w:p>
        </w:tc>
        <w:tc>
          <w:tcPr>
            <w:tcW w:w="283" w:type="dxa"/>
          </w:tcPr>
          <w:p w14:paraId="1B9839E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9F334A8" w14:textId="77777777" w:rsidR="000234BB" w:rsidRDefault="000234BB" w:rsidP="00725808"/>
        </w:tc>
      </w:tr>
      <w:tr w:rsidR="000234BB" w:rsidRPr="00CC6307" w14:paraId="183418D6" w14:textId="77777777" w:rsidTr="00725808">
        <w:tc>
          <w:tcPr>
            <w:tcW w:w="2013" w:type="dxa"/>
            <w:tcMar>
              <w:top w:w="28" w:type="dxa"/>
              <w:left w:w="28" w:type="dxa"/>
              <w:bottom w:w="28" w:type="dxa"/>
              <w:right w:w="28" w:type="dxa"/>
            </w:tcMar>
          </w:tcPr>
          <w:p w14:paraId="737FBE1B" w14:textId="77777777" w:rsidR="000234BB" w:rsidRPr="009F5D54" w:rsidRDefault="000234BB" w:rsidP="00725808">
            <w:pPr>
              <w:pStyle w:val="SmallStandard"/>
            </w:pPr>
            <w:r w:rsidRPr="009F5D54">
              <w:t>Yo</w:t>
            </w:r>
          </w:p>
        </w:tc>
        <w:tc>
          <w:tcPr>
            <w:tcW w:w="283" w:type="dxa"/>
          </w:tcPr>
          <w:p w14:paraId="06AD158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91FE8D5" w14:textId="77777777" w:rsidR="000234BB" w:rsidRDefault="000234BB" w:rsidP="00725808"/>
        </w:tc>
      </w:tr>
      <w:tr w:rsidR="000234BB" w:rsidRPr="00CC6307" w14:paraId="5A8707AF" w14:textId="77777777" w:rsidTr="00725808">
        <w:tc>
          <w:tcPr>
            <w:tcW w:w="2013" w:type="dxa"/>
            <w:tcMar>
              <w:top w:w="28" w:type="dxa"/>
              <w:left w:w="28" w:type="dxa"/>
              <w:bottom w:w="28" w:type="dxa"/>
              <w:right w:w="28" w:type="dxa"/>
            </w:tcMar>
          </w:tcPr>
          <w:p w14:paraId="21A97AF9" w14:textId="77777777" w:rsidR="000234BB" w:rsidRPr="009F5D54" w:rsidRDefault="000234BB" w:rsidP="00725808">
            <w:pPr>
              <w:pStyle w:val="SmallStandard"/>
            </w:pPr>
            <w:r w:rsidRPr="009F5D54">
              <w:t>Za</w:t>
            </w:r>
          </w:p>
        </w:tc>
        <w:tc>
          <w:tcPr>
            <w:tcW w:w="283" w:type="dxa"/>
          </w:tcPr>
          <w:p w14:paraId="7DDF62E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DE1CD1F" w14:textId="77777777" w:rsidR="000234BB" w:rsidRDefault="000234BB" w:rsidP="00725808"/>
        </w:tc>
      </w:tr>
      <w:tr w:rsidR="000234BB" w:rsidRPr="00CC6307" w14:paraId="3C929EE1" w14:textId="77777777" w:rsidTr="00725808">
        <w:tc>
          <w:tcPr>
            <w:tcW w:w="2013" w:type="dxa"/>
            <w:tcMar>
              <w:top w:w="28" w:type="dxa"/>
              <w:left w:w="28" w:type="dxa"/>
              <w:bottom w:w="28" w:type="dxa"/>
              <w:right w:w="28" w:type="dxa"/>
            </w:tcMar>
          </w:tcPr>
          <w:p w14:paraId="093EB44C" w14:textId="77777777" w:rsidR="000234BB" w:rsidRPr="009F5D54" w:rsidRDefault="000234BB" w:rsidP="00725808">
            <w:pPr>
              <w:pStyle w:val="SmallStandard"/>
            </w:pPr>
            <w:r w:rsidRPr="009F5D54">
              <w:t>Zh</w:t>
            </w:r>
          </w:p>
        </w:tc>
        <w:tc>
          <w:tcPr>
            <w:tcW w:w="283" w:type="dxa"/>
          </w:tcPr>
          <w:p w14:paraId="4597746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E59F82C" w14:textId="77777777" w:rsidR="000234BB" w:rsidRDefault="000234BB" w:rsidP="00725808">
            <w:pPr>
              <w:jc w:val="left"/>
            </w:pPr>
            <w:r>
              <w:rPr>
                <w:sz w:val="16"/>
                <w:szCs w:val="16"/>
              </w:rPr>
              <w:t>Chinese</w:t>
            </w:r>
          </w:p>
        </w:tc>
      </w:tr>
      <w:tr w:rsidR="000234BB" w:rsidRPr="00CC6307" w14:paraId="3BD71FA6" w14:textId="77777777" w:rsidTr="00725808">
        <w:tc>
          <w:tcPr>
            <w:tcW w:w="2013" w:type="dxa"/>
            <w:tcMar>
              <w:top w:w="28" w:type="dxa"/>
              <w:left w:w="28" w:type="dxa"/>
              <w:bottom w:w="28" w:type="dxa"/>
              <w:right w:w="28" w:type="dxa"/>
            </w:tcMar>
          </w:tcPr>
          <w:p w14:paraId="5FE5F0FB" w14:textId="77777777" w:rsidR="000234BB" w:rsidRPr="009F5D54" w:rsidRDefault="000234BB" w:rsidP="00725808">
            <w:pPr>
              <w:pStyle w:val="SmallStandard"/>
            </w:pPr>
            <w:r w:rsidRPr="009F5D54">
              <w:t>Zu</w:t>
            </w:r>
          </w:p>
        </w:tc>
        <w:tc>
          <w:tcPr>
            <w:tcW w:w="283" w:type="dxa"/>
          </w:tcPr>
          <w:p w14:paraId="135AC5D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C63CDB3" w14:textId="77777777" w:rsidR="000234BB" w:rsidRDefault="000234BB" w:rsidP="00725808">
            <w:pPr>
              <w:jc w:val="left"/>
            </w:pPr>
            <w:r>
              <w:rPr>
                <w:sz w:val="16"/>
                <w:szCs w:val="16"/>
              </w:rPr>
              <w:t>Zulu</w:t>
            </w:r>
          </w:p>
        </w:tc>
      </w:tr>
    </w:tbl>
    <w:p w14:paraId="46E5F20E" w14:textId="77777777" w:rsidR="000234BB" w:rsidRDefault="000234BB" w:rsidP="000234BB">
      <w:pPr>
        <w:pStyle w:val="SmallStandard"/>
      </w:pPr>
    </w:p>
    <w:p w14:paraId="7E83D94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9" w:name="_af06b0d86889d5f273c6f0182addd307"/>
      <w:r w:rsidRPr="005254F8">
        <w:rPr>
          <w:lang w:val="en-GB"/>
        </w:rPr>
        <w:t>LocalizedTypedStringType</w:t>
      </w:r>
      <w:bookmarkEnd w:id="1259"/>
    </w:p>
    <w:p w14:paraId="2332681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7C37FE" w14:textId="77777777" w:rsidTr="00725808">
        <w:tc>
          <w:tcPr>
            <w:tcW w:w="2013" w:type="dxa"/>
            <w:tcMar>
              <w:top w:w="28" w:type="dxa"/>
              <w:left w:w="28" w:type="dxa"/>
              <w:bottom w:w="28" w:type="dxa"/>
              <w:right w:w="28" w:type="dxa"/>
            </w:tcMar>
          </w:tcPr>
          <w:p w14:paraId="5FD0B76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5183A2A" w14:textId="6FF465E6"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17D0A3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933166F" w14:textId="77777777" w:rsidTr="00725808">
        <w:tc>
          <w:tcPr>
            <w:tcW w:w="2013" w:type="dxa"/>
            <w:tcMar>
              <w:top w:w="28" w:type="dxa"/>
              <w:left w:w="28" w:type="dxa"/>
              <w:bottom w:w="28" w:type="dxa"/>
              <w:right w:w="28" w:type="dxa"/>
            </w:tcMar>
          </w:tcPr>
          <w:p w14:paraId="44FD3B57"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41DA5943"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709F4551"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6ABC036F" w14:textId="77777777" w:rsidTr="00725808">
        <w:tc>
          <w:tcPr>
            <w:tcW w:w="2013" w:type="dxa"/>
            <w:tcMar>
              <w:top w:w="28" w:type="dxa"/>
              <w:left w:w="28" w:type="dxa"/>
              <w:bottom w:w="28" w:type="dxa"/>
              <w:right w:w="28" w:type="dxa"/>
            </w:tcMar>
          </w:tcPr>
          <w:p w14:paraId="27F06A48" w14:textId="77777777" w:rsidR="000234BB" w:rsidRPr="009F5D54" w:rsidRDefault="000234BB" w:rsidP="00725808">
            <w:pPr>
              <w:pStyle w:val="SmallStandard"/>
            </w:pPr>
            <w:r w:rsidRPr="009F5D54">
              <w:t>Title</w:t>
            </w:r>
          </w:p>
        </w:tc>
        <w:tc>
          <w:tcPr>
            <w:tcW w:w="283" w:type="dxa"/>
          </w:tcPr>
          <w:p w14:paraId="4D2A0A5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0DBC907" w14:textId="77777777" w:rsidR="000234BB" w:rsidRPr="00266E64" w:rsidRDefault="000234BB" w:rsidP="00725808">
            <w:pPr>
              <w:jc w:val="left"/>
              <w:rPr>
                <w:lang w:val="en-GB"/>
              </w:rPr>
            </w:pPr>
            <w:r w:rsidRPr="00266E64">
              <w:rPr>
                <w:sz w:val="16"/>
                <w:szCs w:val="16"/>
                <w:lang w:val="en-GB"/>
              </w:rPr>
              <w:t>The LocalizedTypedString represents a Title in accordance to ISO 7200.</w:t>
            </w:r>
          </w:p>
        </w:tc>
      </w:tr>
      <w:tr w:rsidR="000234BB" w:rsidRPr="00266E64" w14:paraId="7C61F526" w14:textId="77777777" w:rsidTr="00725808">
        <w:tc>
          <w:tcPr>
            <w:tcW w:w="2013" w:type="dxa"/>
            <w:tcMar>
              <w:top w:w="28" w:type="dxa"/>
              <w:left w:w="28" w:type="dxa"/>
              <w:bottom w:w="28" w:type="dxa"/>
              <w:right w:w="28" w:type="dxa"/>
            </w:tcMar>
          </w:tcPr>
          <w:p w14:paraId="49DC96C2" w14:textId="77777777" w:rsidR="000234BB" w:rsidRPr="009F5D54" w:rsidRDefault="000234BB" w:rsidP="00725808">
            <w:pPr>
              <w:pStyle w:val="SmallStandard"/>
            </w:pPr>
            <w:r w:rsidRPr="009F5D54">
              <w:t>SupplementaryTitle</w:t>
            </w:r>
          </w:p>
        </w:tc>
        <w:tc>
          <w:tcPr>
            <w:tcW w:w="283" w:type="dxa"/>
          </w:tcPr>
          <w:p w14:paraId="2E907DB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833F599" w14:textId="77777777" w:rsidR="000234BB" w:rsidRPr="00266E64" w:rsidRDefault="000234BB" w:rsidP="00725808">
            <w:pPr>
              <w:jc w:val="left"/>
              <w:rPr>
                <w:lang w:val="en-GB"/>
              </w:rPr>
            </w:pPr>
            <w:r w:rsidRPr="00266E64">
              <w:rPr>
                <w:sz w:val="16"/>
                <w:szCs w:val="16"/>
                <w:lang w:val="en-GB"/>
              </w:rPr>
              <w:t>The LocalizedTypedString represents a SupplementaryTitle in accordance to ISO 7200.</w:t>
            </w:r>
          </w:p>
        </w:tc>
      </w:tr>
    </w:tbl>
    <w:p w14:paraId="5506BBB3" w14:textId="77777777" w:rsidR="000234BB" w:rsidRDefault="000234BB" w:rsidP="000234BB">
      <w:pPr>
        <w:pStyle w:val="SmallStandard"/>
      </w:pPr>
    </w:p>
    <w:p w14:paraId="7E5B967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60" w:name="_69b310acfaa1f4a68d7f563b1b089a22"/>
      <w:r w:rsidRPr="005254F8">
        <w:rPr>
          <w:lang w:val="en-GB"/>
        </w:rPr>
        <w:t>PartNature</w:t>
      </w:r>
      <w:bookmarkEnd w:id="1260"/>
    </w:p>
    <w:p w14:paraId="1AA86EA2" w14:textId="77777777" w:rsidR="000234BB" w:rsidRPr="00266E64" w:rsidRDefault="000234BB" w:rsidP="000234BB">
      <w:pPr>
        <w:rPr>
          <w:lang w:val="en-GB"/>
        </w:rPr>
      </w:pPr>
      <w:r w:rsidRPr="00266E64">
        <w:rPr>
          <w:i/>
          <w:iCs/>
          <w:sz w:val="18"/>
          <w:szCs w:val="18"/>
          <w:lang w:val="en-GB"/>
        </w:rPr>
        <w:t>OpenEnumeration</w:t>
      </w:r>
      <w:r w:rsidRPr="00266E64">
        <w:rPr>
          <w:sz w:val="18"/>
          <w:szCs w:val="18"/>
          <w:lang w:val="en-GB"/>
        </w:rPr>
        <w:t xml:space="preserve"> that defines the nature of a </w:t>
      </w:r>
      <w:r w:rsidRPr="00266E64">
        <w:rPr>
          <w:i/>
          <w:iCs/>
          <w:sz w:val="18"/>
          <w:szCs w:val="18"/>
          <w:lang w:val="en-GB"/>
        </w:rPr>
        <w:t>PartVersion</w:t>
      </w:r>
      <w:r w:rsidRPr="00266E64">
        <w:rPr>
          <w:sz w:val="18"/>
          <w:szCs w:val="18"/>
          <w:lang w:val="en-GB"/>
        </w:rPr>
        <w:t xml:space="preserve">. The nature specifies how the </w:t>
      </w:r>
      <w:r w:rsidRPr="00266E64">
        <w:rPr>
          <w:i/>
          <w:iCs/>
          <w:sz w:val="18"/>
          <w:szCs w:val="18"/>
          <w:lang w:val="en-GB"/>
        </w:rPr>
        <w:t xml:space="preserve">PartVersion </w:t>
      </w:r>
      <w:r w:rsidRPr="00266E64">
        <w:rPr>
          <w:sz w:val="18"/>
          <w:szCs w:val="18"/>
          <w:lang w:val="en-GB"/>
        </w:rPr>
        <w:t xml:space="preserve">can be used in the different processes or the significance of the </w:t>
      </w:r>
      <w:r w:rsidRPr="00266E64">
        <w:rPr>
          <w:i/>
          <w:iCs/>
          <w:sz w:val="18"/>
          <w:szCs w:val="18"/>
          <w:lang w:val="en-GB"/>
        </w:rPr>
        <w:t>PartVersion</w:t>
      </w:r>
      <w:r w:rsidRPr="00266E64">
        <w:rPr>
          <w:sz w:val="18"/>
          <w:szCs w:val="18"/>
          <w:lang w:val="en-GB"/>
        </w:rPr>
        <w:t xml:space="preserve"> in the process.</w:t>
      </w:r>
    </w:p>
    <w:p w14:paraId="4AA90C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75C18AC" w14:textId="77777777" w:rsidTr="00725808">
        <w:tc>
          <w:tcPr>
            <w:tcW w:w="2013" w:type="dxa"/>
            <w:tcMar>
              <w:top w:w="28" w:type="dxa"/>
              <w:left w:w="28" w:type="dxa"/>
              <w:bottom w:w="28" w:type="dxa"/>
              <w:right w:w="28" w:type="dxa"/>
            </w:tcMar>
          </w:tcPr>
          <w:p w14:paraId="5245E81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EE52227" w14:textId="0DF61102"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432B448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D4595EB" w14:textId="77777777" w:rsidTr="00725808">
        <w:tc>
          <w:tcPr>
            <w:tcW w:w="2013" w:type="dxa"/>
            <w:tcMar>
              <w:top w:w="28" w:type="dxa"/>
              <w:left w:w="28" w:type="dxa"/>
              <w:bottom w:w="28" w:type="dxa"/>
              <w:right w:w="28" w:type="dxa"/>
            </w:tcMar>
          </w:tcPr>
          <w:p w14:paraId="6DF15BF7"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5F61F9E8"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CBD17C4"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2947A0E8" w14:textId="77777777" w:rsidTr="00725808">
        <w:tc>
          <w:tcPr>
            <w:tcW w:w="2013" w:type="dxa"/>
            <w:tcMar>
              <w:top w:w="28" w:type="dxa"/>
              <w:left w:w="28" w:type="dxa"/>
              <w:bottom w:w="28" w:type="dxa"/>
              <w:right w:w="28" w:type="dxa"/>
            </w:tcMar>
          </w:tcPr>
          <w:p w14:paraId="4195186F" w14:textId="77777777" w:rsidR="000234BB" w:rsidRPr="009F5D54" w:rsidRDefault="000234BB" w:rsidP="00725808">
            <w:pPr>
              <w:pStyle w:val="SmallStandard"/>
            </w:pPr>
            <w:r w:rsidRPr="009F5D54">
              <w:t>Preliminary</w:t>
            </w:r>
          </w:p>
        </w:tc>
        <w:tc>
          <w:tcPr>
            <w:tcW w:w="283" w:type="dxa"/>
          </w:tcPr>
          <w:p w14:paraId="0FD73FC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FB68CE2" w14:textId="77777777" w:rsidR="000234BB" w:rsidRPr="00266E64" w:rsidRDefault="000234BB" w:rsidP="00725808">
            <w:pPr>
              <w:jc w:val="left"/>
              <w:rPr>
                <w:lang w:val="en-GB"/>
              </w:rPr>
            </w:pPr>
            <w:r w:rsidRPr="00266E64">
              <w:rPr>
                <w:i/>
                <w:iCs/>
                <w:sz w:val="16"/>
                <w:szCs w:val="16"/>
                <w:lang w:val="en-GB"/>
              </w:rPr>
              <w:t>Preliminary</w:t>
            </w:r>
            <w:r w:rsidRPr="00266E64">
              <w:rPr>
                <w:sz w:val="16"/>
                <w:szCs w:val="16"/>
                <w:lang w:val="en-GB"/>
              </w:rPr>
              <w:t xml:space="preserve"> </w:t>
            </w:r>
            <w:r w:rsidRPr="00266E64">
              <w:rPr>
                <w:i/>
                <w:iCs/>
                <w:sz w:val="16"/>
                <w:szCs w:val="16"/>
                <w:lang w:val="en-GB"/>
              </w:rPr>
              <w:t>PartVersion</w:t>
            </w:r>
            <w:r w:rsidRPr="00266E64">
              <w:rPr>
                <w:sz w:val="16"/>
                <w:szCs w:val="16"/>
                <w:lang w:val="en-GB"/>
              </w:rPr>
              <w:t xml:space="preserve"> represent part numbers which are used as place holders for parts that are not yet developed, or which are representing prototype parts that are not allowed in serial production.</w:t>
            </w:r>
          </w:p>
        </w:tc>
      </w:tr>
      <w:tr w:rsidR="000234BB" w:rsidRPr="00266E64" w14:paraId="299B984A" w14:textId="77777777" w:rsidTr="00725808">
        <w:tc>
          <w:tcPr>
            <w:tcW w:w="2013" w:type="dxa"/>
            <w:tcMar>
              <w:top w:w="28" w:type="dxa"/>
              <w:left w:w="28" w:type="dxa"/>
              <w:bottom w:w="28" w:type="dxa"/>
              <w:right w:w="28" w:type="dxa"/>
            </w:tcMar>
          </w:tcPr>
          <w:p w14:paraId="3BF49FDA" w14:textId="77777777" w:rsidR="000234BB" w:rsidRPr="009F5D54" w:rsidRDefault="000234BB" w:rsidP="00725808">
            <w:pPr>
              <w:pStyle w:val="SmallStandard"/>
            </w:pPr>
            <w:r w:rsidRPr="009F5D54">
              <w:t>Productive</w:t>
            </w:r>
          </w:p>
        </w:tc>
        <w:tc>
          <w:tcPr>
            <w:tcW w:w="283" w:type="dxa"/>
          </w:tcPr>
          <w:p w14:paraId="32A5312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65C9A64" w14:textId="77777777" w:rsidR="000234BB" w:rsidRPr="00266E64" w:rsidRDefault="000234BB" w:rsidP="00725808">
            <w:pPr>
              <w:jc w:val="left"/>
              <w:rPr>
                <w:lang w:val="en-GB"/>
              </w:rPr>
            </w:pPr>
            <w:r w:rsidRPr="00266E64">
              <w:rPr>
                <w:i/>
                <w:iCs/>
                <w:sz w:val="16"/>
                <w:szCs w:val="16"/>
                <w:lang w:val="en-GB"/>
              </w:rPr>
              <w:t>Productive</w:t>
            </w:r>
            <w:r w:rsidRPr="00266E64">
              <w:rPr>
                <w:sz w:val="16"/>
                <w:szCs w:val="16"/>
                <w:lang w:val="en-GB"/>
              </w:rPr>
              <w:t xml:space="preserve"> </w:t>
            </w:r>
            <w:r w:rsidRPr="00266E64">
              <w:rPr>
                <w:i/>
                <w:iCs/>
                <w:sz w:val="16"/>
                <w:szCs w:val="16"/>
                <w:lang w:val="en-GB"/>
              </w:rPr>
              <w:t>PartVersions</w:t>
            </w:r>
            <w:r w:rsidRPr="00266E64">
              <w:rPr>
                <w:sz w:val="16"/>
                <w:szCs w:val="16"/>
                <w:lang w:val="en-GB"/>
              </w:rPr>
              <w:t xml:space="preserve"> represent regular part numbers that are used in serial production.</w:t>
            </w:r>
          </w:p>
        </w:tc>
      </w:tr>
      <w:tr w:rsidR="000234BB" w:rsidRPr="00266E64" w14:paraId="5D727217" w14:textId="77777777" w:rsidTr="00725808">
        <w:tc>
          <w:tcPr>
            <w:tcW w:w="2013" w:type="dxa"/>
            <w:tcMar>
              <w:top w:w="28" w:type="dxa"/>
              <w:left w:w="28" w:type="dxa"/>
              <w:bottom w:w="28" w:type="dxa"/>
              <w:right w:w="28" w:type="dxa"/>
            </w:tcMar>
          </w:tcPr>
          <w:p w14:paraId="512E1DEE" w14:textId="77777777" w:rsidR="000234BB" w:rsidRPr="009F5D54" w:rsidRDefault="000234BB" w:rsidP="00725808">
            <w:pPr>
              <w:pStyle w:val="SmallStandard"/>
            </w:pPr>
            <w:r w:rsidRPr="009F5D54">
              <w:lastRenderedPageBreak/>
              <w:t>CustomerOrder</w:t>
            </w:r>
          </w:p>
        </w:tc>
        <w:tc>
          <w:tcPr>
            <w:tcW w:w="283" w:type="dxa"/>
          </w:tcPr>
          <w:p w14:paraId="713F258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E8E8AE0" w14:textId="77777777" w:rsidR="000234BB" w:rsidRPr="00266E64" w:rsidRDefault="000234BB" w:rsidP="00725808">
            <w:pPr>
              <w:jc w:val="left"/>
              <w:rPr>
                <w:lang w:val="en-GB"/>
              </w:rPr>
            </w:pPr>
            <w:r w:rsidRPr="00266E64">
              <w:rPr>
                <w:i/>
                <w:iCs/>
                <w:sz w:val="16"/>
                <w:szCs w:val="16"/>
                <w:lang w:val="en-GB"/>
              </w:rPr>
              <w:t>CustomerOrder</w:t>
            </w:r>
            <w:r w:rsidRPr="00266E64">
              <w:rPr>
                <w:sz w:val="16"/>
                <w:szCs w:val="16"/>
                <w:lang w:val="en-GB"/>
              </w:rPr>
              <w:t xml:space="preserve"> </w:t>
            </w:r>
            <w:r w:rsidRPr="00266E64">
              <w:rPr>
                <w:i/>
                <w:iCs/>
                <w:sz w:val="16"/>
                <w:szCs w:val="16"/>
                <w:lang w:val="en-GB"/>
              </w:rPr>
              <w:t>PartVersions</w:t>
            </w:r>
            <w:r w:rsidRPr="00266E64">
              <w:rPr>
                <w:sz w:val="16"/>
                <w:szCs w:val="16"/>
                <w:lang w:val="en-GB"/>
              </w:rPr>
              <w:t xml:space="preserve"> represent part numbers that are </w:t>
            </w:r>
            <w:r w:rsidRPr="00266E64">
              <w:rPr>
                <w:sz w:val="16"/>
                <w:szCs w:val="16"/>
                <w:u w:val="single"/>
                <w:lang w:val="en-GB"/>
              </w:rPr>
              <w:t xml:space="preserve">not </w:t>
            </w:r>
            <w:r w:rsidRPr="00266E64">
              <w:rPr>
                <w:sz w:val="16"/>
                <w:szCs w:val="16"/>
                <w:lang w:val="en-GB"/>
              </w:rPr>
              <w:t>regularly used in serial production. They are only used to fulfil special customer orders (e.g. an adapter connector for equipment of a special purpose vehicle).</w:t>
            </w:r>
          </w:p>
        </w:tc>
      </w:tr>
    </w:tbl>
    <w:p w14:paraId="0A8FB779" w14:textId="77777777" w:rsidR="000234BB" w:rsidRDefault="000234BB" w:rsidP="000234BB">
      <w:pPr>
        <w:pStyle w:val="SmallStandard"/>
      </w:pPr>
    </w:p>
    <w:p w14:paraId="467E4BA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61" w:name="_9e0c297ca2f4e684849a1d96501791ad"/>
      <w:r w:rsidRPr="005254F8">
        <w:rPr>
          <w:lang w:val="en-GB"/>
        </w:rPr>
        <w:t>PrimaryPartType</w:t>
      </w:r>
      <w:bookmarkEnd w:id="1261"/>
    </w:p>
    <w:p w14:paraId="76288C45" w14:textId="77777777" w:rsidR="000234BB" w:rsidRPr="00266E64" w:rsidRDefault="000234BB" w:rsidP="000234BB">
      <w:pPr>
        <w:rPr>
          <w:lang w:val="en-GB"/>
        </w:rPr>
      </w:pPr>
      <w:r w:rsidRPr="00266E64">
        <w:rPr>
          <w:sz w:val="18"/>
          <w:szCs w:val="18"/>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p w14:paraId="0C9A2E07" w14:textId="77777777" w:rsidR="000234BB" w:rsidRPr="00266E64" w:rsidRDefault="000234BB" w:rsidP="000234BB">
      <w:pPr>
        <w:rPr>
          <w:lang w:val="en-GB"/>
        </w:rPr>
      </w:pPr>
      <w:r w:rsidRPr="00266E64">
        <w:rPr>
          <w:sz w:val="18"/>
          <w:szCs w:val="18"/>
          <w:lang w:val="en-GB"/>
        </w:rPr>
        <w:t>The primary part type 'Other' is used if the PartVersion is not further specified by the VEC, which means it has no PartOrUsageRelatedSpecification, only a GeneralTechnicalPartSpecification or a direct instance of PartOrUsageRelatedSpecification.</w:t>
      </w:r>
    </w:p>
    <w:p w14:paraId="11E478D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B4A5968" w14:textId="77777777" w:rsidTr="00725808">
        <w:tc>
          <w:tcPr>
            <w:tcW w:w="2013" w:type="dxa"/>
            <w:tcMar>
              <w:top w:w="28" w:type="dxa"/>
              <w:left w:w="28" w:type="dxa"/>
              <w:bottom w:w="28" w:type="dxa"/>
              <w:right w:w="28" w:type="dxa"/>
            </w:tcMar>
          </w:tcPr>
          <w:p w14:paraId="04FDAA9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859FA6" w14:textId="33F7354C"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5E54A3C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2D731C2" w14:textId="77777777" w:rsidTr="00725808">
        <w:tc>
          <w:tcPr>
            <w:tcW w:w="2013" w:type="dxa"/>
            <w:tcMar>
              <w:top w:w="28" w:type="dxa"/>
              <w:left w:w="28" w:type="dxa"/>
              <w:bottom w:w="28" w:type="dxa"/>
              <w:right w:w="28" w:type="dxa"/>
            </w:tcMar>
          </w:tcPr>
          <w:p w14:paraId="701CD213"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CB4249B"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5ED11F8"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CFCABE0" w14:textId="77777777" w:rsidTr="00725808">
        <w:tc>
          <w:tcPr>
            <w:tcW w:w="2013" w:type="dxa"/>
            <w:tcMar>
              <w:top w:w="28" w:type="dxa"/>
              <w:left w:w="28" w:type="dxa"/>
              <w:bottom w:w="28" w:type="dxa"/>
              <w:right w:w="28" w:type="dxa"/>
            </w:tcMar>
          </w:tcPr>
          <w:p w14:paraId="049CB114" w14:textId="77777777" w:rsidR="000234BB" w:rsidRPr="009F5D54" w:rsidRDefault="000234BB" w:rsidP="00725808">
            <w:pPr>
              <w:pStyle w:val="SmallStandard"/>
            </w:pPr>
            <w:r w:rsidRPr="009F5D54">
              <w:t>Antenna</w:t>
            </w:r>
          </w:p>
        </w:tc>
        <w:tc>
          <w:tcPr>
            <w:tcW w:w="283" w:type="dxa"/>
          </w:tcPr>
          <w:p w14:paraId="0A41F85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FE05A80" w14:textId="77777777" w:rsidR="000234BB" w:rsidRDefault="000234BB" w:rsidP="00725808"/>
        </w:tc>
      </w:tr>
      <w:tr w:rsidR="000234BB" w:rsidRPr="00CC6307" w14:paraId="67057C66" w14:textId="77777777" w:rsidTr="00725808">
        <w:tc>
          <w:tcPr>
            <w:tcW w:w="2013" w:type="dxa"/>
            <w:tcMar>
              <w:top w:w="28" w:type="dxa"/>
              <w:left w:w="28" w:type="dxa"/>
              <w:bottom w:w="28" w:type="dxa"/>
              <w:right w:w="28" w:type="dxa"/>
            </w:tcMar>
          </w:tcPr>
          <w:p w14:paraId="045AA63E" w14:textId="77777777" w:rsidR="000234BB" w:rsidRPr="009F5D54" w:rsidRDefault="000234BB" w:rsidP="00725808">
            <w:pPr>
              <w:pStyle w:val="SmallStandard"/>
            </w:pPr>
            <w:r w:rsidRPr="009F5D54">
              <w:t>Battery</w:t>
            </w:r>
          </w:p>
        </w:tc>
        <w:tc>
          <w:tcPr>
            <w:tcW w:w="283" w:type="dxa"/>
          </w:tcPr>
          <w:p w14:paraId="24A8415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5E04009" w14:textId="77777777" w:rsidR="000234BB" w:rsidRDefault="000234BB" w:rsidP="00725808"/>
        </w:tc>
      </w:tr>
      <w:tr w:rsidR="000234BB" w:rsidRPr="00CC6307" w14:paraId="347FDE50" w14:textId="77777777" w:rsidTr="00725808">
        <w:tc>
          <w:tcPr>
            <w:tcW w:w="2013" w:type="dxa"/>
            <w:tcMar>
              <w:top w:w="28" w:type="dxa"/>
              <w:left w:w="28" w:type="dxa"/>
              <w:bottom w:w="28" w:type="dxa"/>
              <w:right w:w="28" w:type="dxa"/>
            </w:tcMar>
          </w:tcPr>
          <w:p w14:paraId="58823ACE" w14:textId="77777777" w:rsidR="000234BB" w:rsidRPr="009F5D54" w:rsidRDefault="000234BB" w:rsidP="00725808">
            <w:pPr>
              <w:pStyle w:val="SmallStandard"/>
            </w:pPr>
            <w:r w:rsidRPr="009F5D54">
              <w:t>BoltMountedFixing</w:t>
            </w:r>
          </w:p>
        </w:tc>
        <w:tc>
          <w:tcPr>
            <w:tcW w:w="283" w:type="dxa"/>
          </w:tcPr>
          <w:p w14:paraId="1716E44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441344A" w14:textId="77777777" w:rsidR="000234BB" w:rsidRDefault="000234BB" w:rsidP="00725808"/>
        </w:tc>
      </w:tr>
      <w:tr w:rsidR="000234BB" w:rsidRPr="00CC6307" w14:paraId="075317F8" w14:textId="77777777" w:rsidTr="00725808">
        <w:tc>
          <w:tcPr>
            <w:tcW w:w="2013" w:type="dxa"/>
            <w:tcMar>
              <w:top w:w="28" w:type="dxa"/>
              <w:left w:w="28" w:type="dxa"/>
              <w:bottom w:w="28" w:type="dxa"/>
              <w:right w:w="28" w:type="dxa"/>
            </w:tcMar>
          </w:tcPr>
          <w:p w14:paraId="28807E54" w14:textId="77777777" w:rsidR="000234BB" w:rsidRPr="009F5D54" w:rsidRDefault="000234BB" w:rsidP="00725808">
            <w:pPr>
              <w:pStyle w:val="SmallStandard"/>
            </w:pPr>
            <w:r w:rsidRPr="009F5D54">
              <w:t>BoltTerminal</w:t>
            </w:r>
          </w:p>
        </w:tc>
        <w:tc>
          <w:tcPr>
            <w:tcW w:w="283" w:type="dxa"/>
          </w:tcPr>
          <w:p w14:paraId="647B192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180052A" w14:textId="77777777" w:rsidR="000234BB" w:rsidRDefault="000234BB" w:rsidP="00725808"/>
        </w:tc>
      </w:tr>
      <w:tr w:rsidR="000234BB" w:rsidRPr="00CC6307" w14:paraId="57AF8AE5" w14:textId="77777777" w:rsidTr="00725808">
        <w:tc>
          <w:tcPr>
            <w:tcW w:w="2013" w:type="dxa"/>
            <w:tcMar>
              <w:top w:w="28" w:type="dxa"/>
              <w:left w:w="28" w:type="dxa"/>
              <w:bottom w:w="28" w:type="dxa"/>
              <w:right w:w="28" w:type="dxa"/>
            </w:tcMar>
          </w:tcPr>
          <w:p w14:paraId="19CB344D" w14:textId="77777777" w:rsidR="000234BB" w:rsidRPr="009F5D54" w:rsidRDefault="000234BB" w:rsidP="00725808">
            <w:pPr>
              <w:pStyle w:val="SmallStandard"/>
            </w:pPr>
            <w:r w:rsidRPr="009F5D54">
              <w:t>CableDuct</w:t>
            </w:r>
          </w:p>
        </w:tc>
        <w:tc>
          <w:tcPr>
            <w:tcW w:w="283" w:type="dxa"/>
          </w:tcPr>
          <w:p w14:paraId="23A2321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0682DBE" w14:textId="77777777" w:rsidR="000234BB" w:rsidRDefault="000234BB" w:rsidP="00725808"/>
        </w:tc>
      </w:tr>
      <w:tr w:rsidR="000234BB" w:rsidRPr="00CC6307" w14:paraId="22935EC5" w14:textId="77777777" w:rsidTr="00725808">
        <w:tc>
          <w:tcPr>
            <w:tcW w:w="2013" w:type="dxa"/>
            <w:tcMar>
              <w:top w:w="28" w:type="dxa"/>
              <w:left w:w="28" w:type="dxa"/>
              <w:bottom w:w="28" w:type="dxa"/>
              <w:right w:w="28" w:type="dxa"/>
            </w:tcMar>
          </w:tcPr>
          <w:p w14:paraId="047047DD" w14:textId="77777777" w:rsidR="000234BB" w:rsidRPr="009F5D54" w:rsidRDefault="000234BB" w:rsidP="00725808">
            <w:pPr>
              <w:pStyle w:val="SmallStandard"/>
            </w:pPr>
            <w:r w:rsidRPr="009F5D54">
              <w:t>CableTie</w:t>
            </w:r>
          </w:p>
        </w:tc>
        <w:tc>
          <w:tcPr>
            <w:tcW w:w="283" w:type="dxa"/>
          </w:tcPr>
          <w:p w14:paraId="6281A68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2DD65B4" w14:textId="77777777" w:rsidR="000234BB" w:rsidRDefault="000234BB" w:rsidP="00725808"/>
        </w:tc>
      </w:tr>
      <w:tr w:rsidR="000234BB" w:rsidRPr="00CC6307" w14:paraId="6FB25B5E" w14:textId="77777777" w:rsidTr="00725808">
        <w:tc>
          <w:tcPr>
            <w:tcW w:w="2013" w:type="dxa"/>
            <w:tcMar>
              <w:top w:w="28" w:type="dxa"/>
              <w:left w:w="28" w:type="dxa"/>
              <w:bottom w:w="28" w:type="dxa"/>
              <w:right w:w="28" w:type="dxa"/>
            </w:tcMar>
          </w:tcPr>
          <w:p w14:paraId="0AA75DC6" w14:textId="77777777" w:rsidR="000234BB" w:rsidRPr="009F5D54" w:rsidRDefault="000234BB" w:rsidP="00725808">
            <w:pPr>
              <w:pStyle w:val="SmallStandard"/>
            </w:pPr>
            <w:r w:rsidRPr="009F5D54">
              <w:t>Capacitor</w:t>
            </w:r>
          </w:p>
        </w:tc>
        <w:tc>
          <w:tcPr>
            <w:tcW w:w="283" w:type="dxa"/>
          </w:tcPr>
          <w:p w14:paraId="51C51CD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1F1435F" w14:textId="77777777" w:rsidR="000234BB" w:rsidRDefault="000234BB" w:rsidP="00725808"/>
        </w:tc>
      </w:tr>
      <w:tr w:rsidR="000234BB" w:rsidRPr="00CC6307" w14:paraId="0901B667" w14:textId="77777777" w:rsidTr="00725808">
        <w:tc>
          <w:tcPr>
            <w:tcW w:w="2013" w:type="dxa"/>
            <w:tcMar>
              <w:top w:w="28" w:type="dxa"/>
              <w:left w:w="28" w:type="dxa"/>
              <w:bottom w:w="28" w:type="dxa"/>
              <w:right w:w="28" w:type="dxa"/>
            </w:tcMar>
          </w:tcPr>
          <w:p w14:paraId="28680668" w14:textId="77777777" w:rsidR="000234BB" w:rsidRPr="009F5D54" w:rsidRDefault="000234BB" w:rsidP="00725808">
            <w:pPr>
              <w:pStyle w:val="SmallStandard"/>
            </w:pPr>
            <w:r w:rsidRPr="009F5D54">
              <w:t>CavityAccessory</w:t>
            </w:r>
          </w:p>
        </w:tc>
        <w:tc>
          <w:tcPr>
            <w:tcW w:w="283" w:type="dxa"/>
          </w:tcPr>
          <w:p w14:paraId="39CA94E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C03D70" w14:textId="77777777" w:rsidR="000234BB" w:rsidRDefault="000234BB" w:rsidP="00725808"/>
        </w:tc>
      </w:tr>
      <w:tr w:rsidR="000234BB" w:rsidRPr="00CC6307" w14:paraId="42E18ADB" w14:textId="77777777" w:rsidTr="00725808">
        <w:tc>
          <w:tcPr>
            <w:tcW w:w="2013" w:type="dxa"/>
            <w:tcMar>
              <w:top w:w="28" w:type="dxa"/>
              <w:left w:w="28" w:type="dxa"/>
              <w:bottom w:w="28" w:type="dxa"/>
              <w:right w:w="28" w:type="dxa"/>
            </w:tcMar>
          </w:tcPr>
          <w:p w14:paraId="21BF3030" w14:textId="77777777" w:rsidR="000234BB" w:rsidRPr="009F5D54" w:rsidRDefault="000234BB" w:rsidP="00725808">
            <w:pPr>
              <w:pStyle w:val="SmallStandard"/>
            </w:pPr>
            <w:r w:rsidRPr="009F5D54">
              <w:t>CavityPlug</w:t>
            </w:r>
          </w:p>
        </w:tc>
        <w:tc>
          <w:tcPr>
            <w:tcW w:w="283" w:type="dxa"/>
          </w:tcPr>
          <w:p w14:paraId="3EA85FB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C6C540E" w14:textId="77777777" w:rsidR="000234BB" w:rsidRDefault="000234BB" w:rsidP="00725808"/>
        </w:tc>
      </w:tr>
      <w:tr w:rsidR="000234BB" w:rsidRPr="00CC6307" w14:paraId="607F8956" w14:textId="77777777" w:rsidTr="00725808">
        <w:tc>
          <w:tcPr>
            <w:tcW w:w="2013" w:type="dxa"/>
            <w:tcMar>
              <w:top w:w="28" w:type="dxa"/>
              <w:left w:w="28" w:type="dxa"/>
              <w:bottom w:w="28" w:type="dxa"/>
              <w:right w:w="28" w:type="dxa"/>
            </w:tcMar>
          </w:tcPr>
          <w:p w14:paraId="6198D15E" w14:textId="77777777" w:rsidR="000234BB" w:rsidRPr="009F5D54" w:rsidRDefault="000234BB" w:rsidP="00725808">
            <w:pPr>
              <w:pStyle w:val="SmallStandard"/>
            </w:pPr>
            <w:r w:rsidRPr="009F5D54">
              <w:t>CavitySeal</w:t>
            </w:r>
          </w:p>
        </w:tc>
        <w:tc>
          <w:tcPr>
            <w:tcW w:w="283" w:type="dxa"/>
          </w:tcPr>
          <w:p w14:paraId="3EA4ECD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8200C2A" w14:textId="77777777" w:rsidR="000234BB" w:rsidRDefault="000234BB" w:rsidP="00725808"/>
        </w:tc>
      </w:tr>
      <w:tr w:rsidR="000234BB" w:rsidRPr="00CC6307" w14:paraId="161A4DDA" w14:textId="77777777" w:rsidTr="00725808">
        <w:tc>
          <w:tcPr>
            <w:tcW w:w="2013" w:type="dxa"/>
            <w:tcMar>
              <w:top w:w="28" w:type="dxa"/>
              <w:left w:w="28" w:type="dxa"/>
              <w:bottom w:w="28" w:type="dxa"/>
              <w:right w:w="28" w:type="dxa"/>
            </w:tcMar>
          </w:tcPr>
          <w:p w14:paraId="17C49F88" w14:textId="77777777" w:rsidR="000234BB" w:rsidRPr="009F5D54" w:rsidRDefault="000234BB" w:rsidP="00725808">
            <w:pPr>
              <w:pStyle w:val="SmallStandard"/>
            </w:pPr>
            <w:r w:rsidRPr="009F5D54">
              <w:t>ConnectorHousing</w:t>
            </w:r>
          </w:p>
        </w:tc>
        <w:tc>
          <w:tcPr>
            <w:tcW w:w="283" w:type="dxa"/>
          </w:tcPr>
          <w:p w14:paraId="6D28DE7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3EBBF64" w14:textId="77777777" w:rsidR="000234BB" w:rsidRDefault="000234BB" w:rsidP="00725808"/>
        </w:tc>
      </w:tr>
      <w:tr w:rsidR="000234BB" w:rsidRPr="00CC6307" w14:paraId="210579A6" w14:textId="77777777" w:rsidTr="00725808">
        <w:tc>
          <w:tcPr>
            <w:tcW w:w="2013" w:type="dxa"/>
            <w:tcMar>
              <w:top w:w="28" w:type="dxa"/>
              <w:left w:w="28" w:type="dxa"/>
              <w:bottom w:w="28" w:type="dxa"/>
              <w:right w:w="28" w:type="dxa"/>
            </w:tcMar>
          </w:tcPr>
          <w:p w14:paraId="0A29549A" w14:textId="77777777" w:rsidR="000234BB" w:rsidRPr="009F5D54" w:rsidRDefault="000234BB" w:rsidP="00725808">
            <w:pPr>
              <w:pStyle w:val="SmallStandard"/>
            </w:pPr>
            <w:r w:rsidRPr="009F5D54">
              <w:t>ConnectorHousingCap</w:t>
            </w:r>
          </w:p>
        </w:tc>
        <w:tc>
          <w:tcPr>
            <w:tcW w:w="283" w:type="dxa"/>
          </w:tcPr>
          <w:p w14:paraId="6E9F587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2116967" w14:textId="77777777" w:rsidR="000234BB" w:rsidRDefault="000234BB" w:rsidP="00725808"/>
        </w:tc>
      </w:tr>
      <w:tr w:rsidR="000234BB" w:rsidRPr="00CC6307" w14:paraId="512C10DF" w14:textId="77777777" w:rsidTr="00725808">
        <w:tc>
          <w:tcPr>
            <w:tcW w:w="2013" w:type="dxa"/>
            <w:tcMar>
              <w:top w:w="28" w:type="dxa"/>
              <w:left w:w="28" w:type="dxa"/>
              <w:bottom w:w="28" w:type="dxa"/>
              <w:right w:w="28" w:type="dxa"/>
            </w:tcMar>
          </w:tcPr>
          <w:p w14:paraId="6A189810" w14:textId="77777777" w:rsidR="000234BB" w:rsidRPr="009F5D54" w:rsidRDefault="000234BB" w:rsidP="00725808">
            <w:pPr>
              <w:pStyle w:val="SmallStandard"/>
            </w:pPr>
            <w:r w:rsidRPr="009F5D54">
              <w:t>CorrugatedPipe</w:t>
            </w:r>
          </w:p>
        </w:tc>
        <w:tc>
          <w:tcPr>
            <w:tcW w:w="283" w:type="dxa"/>
          </w:tcPr>
          <w:p w14:paraId="4C8E97F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567FB9A" w14:textId="77777777" w:rsidR="000234BB" w:rsidRDefault="000234BB" w:rsidP="00725808"/>
        </w:tc>
      </w:tr>
      <w:tr w:rsidR="000234BB" w:rsidRPr="00CC6307" w14:paraId="5CA6EA20" w14:textId="77777777" w:rsidTr="00725808">
        <w:tc>
          <w:tcPr>
            <w:tcW w:w="2013" w:type="dxa"/>
            <w:tcMar>
              <w:top w:w="28" w:type="dxa"/>
              <w:left w:w="28" w:type="dxa"/>
              <w:bottom w:w="28" w:type="dxa"/>
              <w:right w:w="28" w:type="dxa"/>
            </w:tcMar>
          </w:tcPr>
          <w:p w14:paraId="22901142" w14:textId="77777777" w:rsidR="000234BB" w:rsidRPr="009F5D54" w:rsidRDefault="000234BB" w:rsidP="00725808">
            <w:pPr>
              <w:pStyle w:val="SmallStandard"/>
            </w:pPr>
            <w:r w:rsidRPr="009F5D54">
              <w:t>Diode</w:t>
            </w:r>
          </w:p>
        </w:tc>
        <w:tc>
          <w:tcPr>
            <w:tcW w:w="283" w:type="dxa"/>
          </w:tcPr>
          <w:p w14:paraId="0BF2C71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BCC0348" w14:textId="77777777" w:rsidR="000234BB" w:rsidRDefault="000234BB" w:rsidP="00725808"/>
        </w:tc>
      </w:tr>
      <w:tr w:rsidR="000234BB" w:rsidRPr="00CC6307" w14:paraId="6A40BCFA" w14:textId="77777777" w:rsidTr="00725808">
        <w:tc>
          <w:tcPr>
            <w:tcW w:w="2013" w:type="dxa"/>
            <w:tcMar>
              <w:top w:w="28" w:type="dxa"/>
              <w:left w:w="28" w:type="dxa"/>
              <w:bottom w:w="28" w:type="dxa"/>
              <w:right w:w="28" w:type="dxa"/>
            </w:tcMar>
          </w:tcPr>
          <w:p w14:paraId="0A70A8F7" w14:textId="77777777" w:rsidR="000234BB" w:rsidRPr="009F5D54" w:rsidRDefault="000234BB" w:rsidP="00725808">
            <w:pPr>
              <w:pStyle w:val="SmallStandard"/>
            </w:pPr>
            <w:r w:rsidRPr="009F5D54">
              <w:t>EdgeMountedFixing</w:t>
            </w:r>
          </w:p>
        </w:tc>
        <w:tc>
          <w:tcPr>
            <w:tcW w:w="283" w:type="dxa"/>
          </w:tcPr>
          <w:p w14:paraId="1F0ECF5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6342A20" w14:textId="77777777" w:rsidR="000234BB" w:rsidRDefault="000234BB" w:rsidP="00725808"/>
        </w:tc>
      </w:tr>
      <w:tr w:rsidR="000234BB" w:rsidRPr="00CC6307" w14:paraId="209525B5" w14:textId="77777777" w:rsidTr="00725808">
        <w:tc>
          <w:tcPr>
            <w:tcW w:w="2013" w:type="dxa"/>
            <w:tcMar>
              <w:top w:w="28" w:type="dxa"/>
              <w:left w:w="28" w:type="dxa"/>
              <w:bottom w:w="28" w:type="dxa"/>
              <w:right w:w="28" w:type="dxa"/>
            </w:tcMar>
          </w:tcPr>
          <w:p w14:paraId="509EBB3B" w14:textId="77777777" w:rsidR="000234BB" w:rsidRPr="009F5D54" w:rsidRDefault="000234BB" w:rsidP="00725808">
            <w:pPr>
              <w:pStyle w:val="SmallStandard"/>
            </w:pPr>
            <w:r w:rsidRPr="009F5D54">
              <w:t>EEComponent</w:t>
            </w:r>
          </w:p>
        </w:tc>
        <w:tc>
          <w:tcPr>
            <w:tcW w:w="283" w:type="dxa"/>
          </w:tcPr>
          <w:p w14:paraId="74819C4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5615F5" w14:textId="77777777" w:rsidR="000234BB" w:rsidRDefault="000234BB" w:rsidP="00725808"/>
        </w:tc>
      </w:tr>
      <w:tr w:rsidR="000234BB" w:rsidRPr="00CC6307" w14:paraId="76679E43" w14:textId="77777777" w:rsidTr="00725808">
        <w:tc>
          <w:tcPr>
            <w:tcW w:w="2013" w:type="dxa"/>
            <w:tcMar>
              <w:top w:w="28" w:type="dxa"/>
              <w:left w:w="28" w:type="dxa"/>
              <w:bottom w:w="28" w:type="dxa"/>
              <w:right w:w="28" w:type="dxa"/>
            </w:tcMar>
          </w:tcPr>
          <w:p w14:paraId="14D45218" w14:textId="77777777" w:rsidR="000234BB" w:rsidRPr="009F5D54" w:rsidRDefault="000234BB" w:rsidP="00725808">
            <w:pPr>
              <w:pStyle w:val="SmallStandard"/>
            </w:pPr>
            <w:r w:rsidRPr="009F5D54">
              <w:t>Ferrite</w:t>
            </w:r>
          </w:p>
        </w:tc>
        <w:tc>
          <w:tcPr>
            <w:tcW w:w="283" w:type="dxa"/>
          </w:tcPr>
          <w:p w14:paraId="305E252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6C533F9" w14:textId="77777777" w:rsidR="000234BB" w:rsidRDefault="000234BB" w:rsidP="00725808"/>
        </w:tc>
      </w:tr>
      <w:tr w:rsidR="000234BB" w:rsidRPr="00CC6307" w14:paraId="5F3C0068" w14:textId="77777777" w:rsidTr="00725808">
        <w:tc>
          <w:tcPr>
            <w:tcW w:w="2013" w:type="dxa"/>
            <w:tcMar>
              <w:top w:w="28" w:type="dxa"/>
              <w:left w:w="28" w:type="dxa"/>
              <w:bottom w:w="28" w:type="dxa"/>
              <w:right w:w="28" w:type="dxa"/>
            </w:tcMar>
          </w:tcPr>
          <w:p w14:paraId="002F6322" w14:textId="77777777" w:rsidR="000234BB" w:rsidRPr="009F5D54" w:rsidRDefault="000234BB" w:rsidP="00725808">
            <w:pPr>
              <w:pStyle w:val="SmallStandard"/>
            </w:pPr>
            <w:r w:rsidRPr="009F5D54">
              <w:lastRenderedPageBreak/>
              <w:t>Fitting</w:t>
            </w:r>
          </w:p>
        </w:tc>
        <w:tc>
          <w:tcPr>
            <w:tcW w:w="283" w:type="dxa"/>
          </w:tcPr>
          <w:p w14:paraId="34FACD5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4A37E96" w14:textId="77777777" w:rsidR="000234BB" w:rsidRDefault="000234BB" w:rsidP="00725808"/>
        </w:tc>
      </w:tr>
      <w:tr w:rsidR="000234BB" w:rsidRPr="00CC6307" w14:paraId="06BAEB6C" w14:textId="77777777" w:rsidTr="00725808">
        <w:tc>
          <w:tcPr>
            <w:tcW w:w="2013" w:type="dxa"/>
            <w:tcMar>
              <w:top w:w="28" w:type="dxa"/>
              <w:left w:w="28" w:type="dxa"/>
              <w:bottom w:w="28" w:type="dxa"/>
              <w:right w:w="28" w:type="dxa"/>
            </w:tcMar>
          </w:tcPr>
          <w:p w14:paraId="1BE86D4D" w14:textId="77777777" w:rsidR="000234BB" w:rsidRPr="009F5D54" w:rsidRDefault="000234BB" w:rsidP="00725808">
            <w:pPr>
              <w:pStyle w:val="SmallStandard"/>
            </w:pPr>
            <w:r w:rsidRPr="009F5D54">
              <w:t>Fixing</w:t>
            </w:r>
          </w:p>
        </w:tc>
        <w:tc>
          <w:tcPr>
            <w:tcW w:w="283" w:type="dxa"/>
          </w:tcPr>
          <w:p w14:paraId="3EB5DC7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1D6C11A" w14:textId="77777777" w:rsidR="000234BB" w:rsidRDefault="000234BB" w:rsidP="00725808"/>
        </w:tc>
      </w:tr>
      <w:tr w:rsidR="000234BB" w:rsidRPr="00CC6307" w14:paraId="0E0D75D6" w14:textId="77777777" w:rsidTr="00725808">
        <w:tc>
          <w:tcPr>
            <w:tcW w:w="2013" w:type="dxa"/>
            <w:tcMar>
              <w:top w:w="28" w:type="dxa"/>
              <w:left w:w="28" w:type="dxa"/>
              <w:bottom w:w="28" w:type="dxa"/>
              <w:right w:w="28" w:type="dxa"/>
            </w:tcMar>
          </w:tcPr>
          <w:p w14:paraId="4BE65411" w14:textId="77777777" w:rsidR="000234BB" w:rsidRPr="009F5D54" w:rsidRDefault="000234BB" w:rsidP="00725808">
            <w:pPr>
              <w:pStyle w:val="SmallStandard"/>
            </w:pPr>
            <w:r w:rsidRPr="009F5D54">
              <w:t>Fuse</w:t>
            </w:r>
          </w:p>
        </w:tc>
        <w:tc>
          <w:tcPr>
            <w:tcW w:w="283" w:type="dxa"/>
          </w:tcPr>
          <w:p w14:paraId="5E33F51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A4ED9FD" w14:textId="77777777" w:rsidR="000234BB" w:rsidRDefault="000234BB" w:rsidP="00725808"/>
        </w:tc>
      </w:tr>
      <w:tr w:rsidR="000234BB" w:rsidRPr="00CC6307" w14:paraId="791B397E" w14:textId="77777777" w:rsidTr="00725808">
        <w:tc>
          <w:tcPr>
            <w:tcW w:w="2013" w:type="dxa"/>
            <w:tcMar>
              <w:top w:w="28" w:type="dxa"/>
              <w:left w:w="28" w:type="dxa"/>
              <w:bottom w:w="28" w:type="dxa"/>
              <w:right w:w="28" w:type="dxa"/>
            </w:tcMar>
          </w:tcPr>
          <w:p w14:paraId="356E4BB0" w14:textId="77777777" w:rsidR="000234BB" w:rsidRPr="009F5D54" w:rsidRDefault="000234BB" w:rsidP="00725808">
            <w:pPr>
              <w:pStyle w:val="SmallStandard"/>
            </w:pPr>
            <w:r w:rsidRPr="009F5D54">
              <w:t>Grommet</w:t>
            </w:r>
          </w:p>
        </w:tc>
        <w:tc>
          <w:tcPr>
            <w:tcW w:w="283" w:type="dxa"/>
          </w:tcPr>
          <w:p w14:paraId="635A7A9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11D38DD" w14:textId="77777777" w:rsidR="000234BB" w:rsidRDefault="000234BB" w:rsidP="00725808"/>
        </w:tc>
      </w:tr>
      <w:tr w:rsidR="000234BB" w:rsidRPr="00CC6307" w14:paraId="3F1F8763" w14:textId="77777777" w:rsidTr="00725808">
        <w:tc>
          <w:tcPr>
            <w:tcW w:w="2013" w:type="dxa"/>
            <w:tcMar>
              <w:top w:w="28" w:type="dxa"/>
              <w:left w:w="28" w:type="dxa"/>
              <w:bottom w:w="28" w:type="dxa"/>
              <w:right w:w="28" w:type="dxa"/>
            </w:tcMar>
          </w:tcPr>
          <w:p w14:paraId="2479945B" w14:textId="77777777" w:rsidR="000234BB" w:rsidRPr="009F5D54" w:rsidRDefault="000234BB" w:rsidP="00725808">
            <w:pPr>
              <w:pStyle w:val="SmallStandard"/>
            </w:pPr>
            <w:r w:rsidRPr="009F5D54">
              <w:t>HoleMountedFixing</w:t>
            </w:r>
          </w:p>
        </w:tc>
        <w:tc>
          <w:tcPr>
            <w:tcW w:w="283" w:type="dxa"/>
          </w:tcPr>
          <w:p w14:paraId="673D2B0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0A82EFE" w14:textId="77777777" w:rsidR="000234BB" w:rsidRDefault="000234BB" w:rsidP="00725808"/>
        </w:tc>
      </w:tr>
      <w:tr w:rsidR="000234BB" w:rsidRPr="00CC6307" w14:paraId="215C119B" w14:textId="77777777" w:rsidTr="00725808">
        <w:tc>
          <w:tcPr>
            <w:tcW w:w="2013" w:type="dxa"/>
            <w:tcMar>
              <w:top w:w="28" w:type="dxa"/>
              <w:left w:w="28" w:type="dxa"/>
              <w:bottom w:w="28" w:type="dxa"/>
              <w:right w:w="28" w:type="dxa"/>
            </w:tcMar>
          </w:tcPr>
          <w:p w14:paraId="3799B4E3" w14:textId="77777777" w:rsidR="000234BB" w:rsidRPr="009F5D54" w:rsidRDefault="000234BB" w:rsidP="00725808">
            <w:pPr>
              <w:pStyle w:val="SmallStandard"/>
            </w:pPr>
            <w:r w:rsidRPr="009F5D54">
              <w:t>MultiCavityPlug</w:t>
            </w:r>
          </w:p>
        </w:tc>
        <w:tc>
          <w:tcPr>
            <w:tcW w:w="283" w:type="dxa"/>
          </w:tcPr>
          <w:p w14:paraId="1EBD2CB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A69A141" w14:textId="77777777" w:rsidR="000234BB" w:rsidRDefault="000234BB" w:rsidP="00725808"/>
        </w:tc>
      </w:tr>
      <w:tr w:rsidR="000234BB" w:rsidRPr="00CC6307" w14:paraId="155BB562" w14:textId="77777777" w:rsidTr="00725808">
        <w:tc>
          <w:tcPr>
            <w:tcW w:w="2013" w:type="dxa"/>
            <w:tcMar>
              <w:top w:w="28" w:type="dxa"/>
              <w:left w:w="28" w:type="dxa"/>
              <w:bottom w:w="28" w:type="dxa"/>
              <w:right w:w="28" w:type="dxa"/>
            </w:tcMar>
          </w:tcPr>
          <w:p w14:paraId="641C3CBA" w14:textId="77777777" w:rsidR="000234BB" w:rsidRPr="009F5D54" w:rsidRDefault="000234BB" w:rsidP="00725808">
            <w:pPr>
              <w:pStyle w:val="SmallStandard"/>
            </w:pPr>
            <w:r w:rsidRPr="009F5D54">
              <w:t>MultiCavitySeal</w:t>
            </w:r>
          </w:p>
        </w:tc>
        <w:tc>
          <w:tcPr>
            <w:tcW w:w="283" w:type="dxa"/>
          </w:tcPr>
          <w:p w14:paraId="2A52881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B3C5A29" w14:textId="77777777" w:rsidR="000234BB" w:rsidRDefault="000234BB" w:rsidP="00725808"/>
        </w:tc>
      </w:tr>
      <w:tr w:rsidR="000234BB" w:rsidRPr="00CC6307" w14:paraId="24C244EF" w14:textId="77777777" w:rsidTr="00725808">
        <w:tc>
          <w:tcPr>
            <w:tcW w:w="2013" w:type="dxa"/>
            <w:tcMar>
              <w:top w:w="28" w:type="dxa"/>
              <w:left w:w="28" w:type="dxa"/>
              <w:bottom w:w="28" w:type="dxa"/>
              <w:right w:w="28" w:type="dxa"/>
            </w:tcMar>
          </w:tcPr>
          <w:p w14:paraId="7A4A25F3" w14:textId="77777777" w:rsidR="000234BB" w:rsidRPr="009F5D54" w:rsidRDefault="000234BB" w:rsidP="00725808">
            <w:pPr>
              <w:pStyle w:val="SmallStandard"/>
            </w:pPr>
            <w:r w:rsidRPr="009F5D54">
              <w:t>MultiFuse</w:t>
            </w:r>
          </w:p>
        </w:tc>
        <w:tc>
          <w:tcPr>
            <w:tcW w:w="283" w:type="dxa"/>
          </w:tcPr>
          <w:p w14:paraId="099EC1B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A79FBEC" w14:textId="77777777" w:rsidR="000234BB" w:rsidRDefault="000234BB" w:rsidP="00725808"/>
        </w:tc>
      </w:tr>
      <w:tr w:rsidR="000234BB" w:rsidRPr="00CC6307" w14:paraId="1E157508" w14:textId="77777777" w:rsidTr="00725808">
        <w:tc>
          <w:tcPr>
            <w:tcW w:w="2013" w:type="dxa"/>
            <w:tcMar>
              <w:top w:w="28" w:type="dxa"/>
              <w:left w:w="28" w:type="dxa"/>
              <w:bottom w:w="28" w:type="dxa"/>
              <w:right w:w="28" w:type="dxa"/>
            </w:tcMar>
          </w:tcPr>
          <w:p w14:paraId="4BDB4124" w14:textId="77777777" w:rsidR="000234BB" w:rsidRPr="009F5D54" w:rsidRDefault="000234BB" w:rsidP="00725808">
            <w:pPr>
              <w:pStyle w:val="SmallStandard"/>
            </w:pPr>
            <w:r w:rsidRPr="009F5D54">
              <w:t>Other</w:t>
            </w:r>
          </w:p>
        </w:tc>
        <w:tc>
          <w:tcPr>
            <w:tcW w:w="283" w:type="dxa"/>
          </w:tcPr>
          <w:p w14:paraId="355EE46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46C696F" w14:textId="77777777" w:rsidR="000234BB" w:rsidRDefault="000234BB" w:rsidP="00725808"/>
        </w:tc>
      </w:tr>
      <w:tr w:rsidR="000234BB" w:rsidRPr="00CC6307" w14:paraId="4E0543A6" w14:textId="77777777" w:rsidTr="00725808">
        <w:tc>
          <w:tcPr>
            <w:tcW w:w="2013" w:type="dxa"/>
            <w:tcMar>
              <w:top w:w="28" w:type="dxa"/>
              <w:left w:w="28" w:type="dxa"/>
              <w:bottom w:w="28" w:type="dxa"/>
              <w:right w:w="28" w:type="dxa"/>
            </w:tcMar>
          </w:tcPr>
          <w:p w14:paraId="3837861A" w14:textId="77777777" w:rsidR="000234BB" w:rsidRPr="009F5D54" w:rsidRDefault="000234BB" w:rsidP="00725808">
            <w:pPr>
              <w:pStyle w:val="SmallStandard"/>
            </w:pPr>
            <w:r w:rsidRPr="009F5D54">
              <w:t>OpenWireEnd</w:t>
            </w:r>
          </w:p>
        </w:tc>
        <w:tc>
          <w:tcPr>
            <w:tcW w:w="283" w:type="dxa"/>
          </w:tcPr>
          <w:p w14:paraId="4520774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98BA9FF" w14:textId="77777777" w:rsidR="000234BB" w:rsidRDefault="000234BB" w:rsidP="00725808"/>
        </w:tc>
      </w:tr>
      <w:tr w:rsidR="000234BB" w:rsidRPr="00CC6307" w14:paraId="297DD8EB" w14:textId="77777777" w:rsidTr="00725808">
        <w:tc>
          <w:tcPr>
            <w:tcW w:w="2013" w:type="dxa"/>
            <w:tcMar>
              <w:top w:w="28" w:type="dxa"/>
              <w:left w:w="28" w:type="dxa"/>
              <w:bottom w:w="28" w:type="dxa"/>
              <w:right w:w="28" w:type="dxa"/>
            </w:tcMar>
          </w:tcPr>
          <w:p w14:paraId="3B0110FF" w14:textId="77777777" w:rsidR="000234BB" w:rsidRPr="009F5D54" w:rsidRDefault="000234BB" w:rsidP="00725808">
            <w:pPr>
              <w:pStyle w:val="SmallStandard"/>
            </w:pPr>
            <w:r w:rsidRPr="009F5D54">
              <w:t>PartStructure</w:t>
            </w:r>
          </w:p>
        </w:tc>
        <w:tc>
          <w:tcPr>
            <w:tcW w:w="283" w:type="dxa"/>
          </w:tcPr>
          <w:p w14:paraId="32F5CA5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A618025" w14:textId="77777777" w:rsidR="000234BB" w:rsidRDefault="000234BB" w:rsidP="00725808"/>
        </w:tc>
      </w:tr>
      <w:tr w:rsidR="000234BB" w:rsidRPr="00CC6307" w14:paraId="6EB1A698" w14:textId="77777777" w:rsidTr="00725808">
        <w:tc>
          <w:tcPr>
            <w:tcW w:w="2013" w:type="dxa"/>
            <w:tcMar>
              <w:top w:w="28" w:type="dxa"/>
              <w:left w:w="28" w:type="dxa"/>
              <w:bottom w:w="28" w:type="dxa"/>
              <w:right w:w="28" w:type="dxa"/>
            </w:tcMar>
          </w:tcPr>
          <w:p w14:paraId="5BF7822A" w14:textId="77777777" w:rsidR="000234BB" w:rsidRPr="009F5D54" w:rsidRDefault="000234BB" w:rsidP="00725808">
            <w:pPr>
              <w:pStyle w:val="SmallStandard"/>
            </w:pPr>
            <w:r w:rsidRPr="009F5D54">
              <w:t>PluggableTerminal</w:t>
            </w:r>
          </w:p>
        </w:tc>
        <w:tc>
          <w:tcPr>
            <w:tcW w:w="283" w:type="dxa"/>
          </w:tcPr>
          <w:p w14:paraId="41497A7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AEB448D" w14:textId="77777777" w:rsidR="000234BB" w:rsidRDefault="000234BB" w:rsidP="00725808"/>
        </w:tc>
      </w:tr>
      <w:tr w:rsidR="000234BB" w:rsidRPr="00CC6307" w14:paraId="681B03F4" w14:textId="77777777" w:rsidTr="00725808">
        <w:tc>
          <w:tcPr>
            <w:tcW w:w="2013" w:type="dxa"/>
            <w:tcMar>
              <w:top w:w="28" w:type="dxa"/>
              <w:left w:w="28" w:type="dxa"/>
              <w:bottom w:w="28" w:type="dxa"/>
              <w:right w:w="28" w:type="dxa"/>
            </w:tcMar>
          </w:tcPr>
          <w:p w14:paraId="3050F919" w14:textId="77777777" w:rsidR="000234BB" w:rsidRPr="009F5D54" w:rsidRDefault="000234BB" w:rsidP="00725808">
            <w:pPr>
              <w:pStyle w:val="SmallStandard"/>
            </w:pPr>
            <w:r w:rsidRPr="009F5D54">
              <w:t>PotentialDistributor</w:t>
            </w:r>
          </w:p>
        </w:tc>
        <w:tc>
          <w:tcPr>
            <w:tcW w:w="283" w:type="dxa"/>
          </w:tcPr>
          <w:p w14:paraId="2D7112D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5ED9FDE" w14:textId="77777777" w:rsidR="000234BB" w:rsidRDefault="000234BB" w:rsidP="00725808"/>
        </w:tc>
      </w:tr>
      <w:tr w:rsidR="000234BB" w:rsidRPr="00CC6307" w14:paraId="7E258E5B" w14:textId="77777777" w:rsidTr="00725808">
        <w:tc>
          <w:tcPr>
            <w:tcW w:w="2013" w:type="dxa"/>
            <w:tcMar>
              <w:top w:w="28" w:type="dxa"/>
              <w:left w:w="28" w:type="dxa"/>
              <w:bottom w:w="28" w:type="dxa"/>
              <w:right w:w="28" w:type="dxa"/>
            </w:tcMar>
          </w:tcPr>
          <w:p w14:paraId="6F738E97" w14:textId="77777777" w:rsidR="000234BB" w:rsidRPr="009F5D54" w:rsidRDefault="000234BB" w:rsidP="00725808">
            <w:pPr>
              <w:pStyle w:val="SmallStandard"/>
            </w:pPr>
            <w:r w:rsidRPr="009F5D54">
              <w:t>Relay</w:t>
            </w:r>
          </w:p>
        </w:tc>
        <w:tc>
          <w:tcPr>
            <w:tcW w:w="283" w:type="dxa"/>
          </w:tcPr>
          <w:p w14:paraId="3F3226B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2046865" w14:textId="77777777" w:rsidR="000234BB" w:rsidRDefault="000234BB" w:rsidP="00725808"/>
        </w:tc>
      </w:tr>
      <w:tr w:rsidR="000234BB" w:rsidRPr="00CC6307" w14:paraId="6A6D4D61" w14:textId="77777777" w:rsidTr="00725808">
        <w:tc>
          <w:tcPr>
            <w:tcW w:w="2013" w:type="dxa"/>
            <w:tcMar>
              <w:top w:w="28" w:type="dxa"/>
              <w:left w:w="28" w:type="dxa"/>
              <w:bottom w:w="28" w:type="dxa"/>
              <w:right w:w="28" w:type="dxa"/>
            </w:tcMar>
          </w:tcPr>
          <w:p w14:paraId="01D32496" w14:textId="77777777" w:rsidR="000234BB" w:rsidRPr="009F5D54" w:rsidRDefault="000234BB" w:rsidP="00725808">
            <w:pPr>
              <w:pStyle w:val="SmallStandard"/>
            </w:pPr>
            <w:r w:rsidRPr="009F5D54">
              <w:t>RingTerminal</w:t>
            </w:r>
          </w:p>
        </w:tc>
        <w:tc>
          <w:tcPr>
            <w:tcW w:w="283" w:type="dxa"/>
          </w:tcPr>
          <w:p w14:paraId="1C2F4BB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D7847F4" w14:textId="77777777" w:rsidR="000234BB" w:rsidRDefault="000234BB" w:rsidP="00725808"/>
        </w:tc>
      </w:tr>
      <w:tr w:rsidR="000234BB" w:rsidRPr="00CC6307" w14:paraId="2B4DD3D4" w14:textId="77777777" w:rsidTr="00725808">
        <w:tc>
          <w:tcPr>
            <w:tcW w:w="2013" w:type="dxa"/>
            <w:tcMar>
              <w:top w:w="28" w:type="dxa"/>
              <w:left w:w="28" w:type="dxa"/>
              <w:bottom w:w="28" w:type="dxa"/>
              <w:right w:w="28" w:type="dxa"/>
            </w:tcMar>
          </w:tcPr>
          <w:p w14:paraId="7E3E7819" w14:textId="77777777" w:rsidR="000234BB" w:rsidRPr="009F5D54" w:rsidRDefault="000234BB" w:rsidP="00725808">
            <w:pPr>
              <w:pStyle w:val="SmallStandard"/>
            </w:pPr>
            <w:r w:rsidRPr="009F5D54">
              <w:t>ShrinkableTube</w:t>
            </w:r>
          </w:p>
        </w:tc>
        <w:tc>
          <w:tcPr>
            <w:tcW w:w="283" w:type="dxa"/>
          </w:tcPr>
          <w:p w14:paraId="3D924C9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0904FB0" w14:textId="77777777" w:rsidR="000234BB" w:rsidRDefault="000234BB" w:rsidP="00725808"/>
        </w:tc>
      </w:tr>
      <w:tr w:rsidR="000234BB" w:rsidRPr="00CC6307" w14:paraId="5A5E885C" w14:textId="77777777" w:rsidTr="00725808">
        <w:tc>
          <w:tcPr>
            <w:tcW w:w="2013" w:type="dxa"/>
            <w:tcMar>
              <w:top w:w="28" w:type="dxa"/>
              <w:left w:w="28" w:type="dxa"/>
              <w:bottom w:w="28" w:type="dxa"/>
              <w:right w:w="28" w:type="dxa"/>
            </w:tcMar>
          </w:tcPr>
          <w:p w14:paraId="63C42B07" w14:textId="77777777" w:rsidR="000234BB" w:rsidRPr="009F5D54" w:rsidRDefault="000234BB" w:rsidP="00725808">
            <w:pPr>
              <w:pStyle w:val="SmallStandard"/>
            </w:pPr>
            <w:r w:rsidRPr="009F5D54">
              <w:t>SpliceTerminal</w:t>
            </w:r>
          </w:p>
        </w:tc>
        <w:tc>
          <w:tcPr>
            <w:tcW w:w="283" w:type="dxa"/>
          </w:tcPr>
          <w:p w14:paraId="77B3A28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16EFFF7" w14:textId="77777777" w:rsidR="000234BB" w:rsidRDefault="000234BB" w:rsidP="00725808"/>
        </w:tc>
      </w:tr>
      <w:tr w:rsidR="000234BB" w:rsidRPr="00CC6307" w14:paraId="29D06224" w14:textId="77777777" w:rsidTr="00725808">
        <w:tc>
          <w:tcPr>
            <w:tcW w:w="2013" w:type="dxa"/>
            <w:tcMar>
              <w:top w:w="28" w:type="dxa"/>
              <w:left w:w="28" w:type="dxa"/>
              <w:bottom w:w="28" w:type="dxa"/>
              <w:right w:w="28" w:type="dxa"/>
            </w:tcMar>
          </w:tcPr>
          <w:p w14:paraId="77A22542" w14:textId="77777777" w:rsidR="000234BB" w:rsidRPr="009F5D54" w:rsidRDefault="000234BB" w:rsidP="00725808">
            <w:pPr>
              <w:pStyle w:val="SmallStandard"/>
            </w:pPr>
            <w:r w:rsidRPr="009F5D54">
              <w:t>Stripe</w:t>
            </w:r>
          </w:p>
        </w:tc>
        <w:tc>
          <w:tcPr>
            <w:tcW w:w="283" w:type="dxa"/>
          </w:tcPr>
          <w:p w14:paraId="227C4E2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5CE639E" w14:textId="77777777" w:rsidR="000234BB" w:rsidRDefault="000234BB" w:rsidP="00725808"/>
        </w:tc>
      </w:tr>
      <w:tr w:rsidR="000234BB" w:rsidRPr="00CC6307" w14:paraId="0EDA6E34" w14:textId="77777777" w:rsidTr="00725808">
        <w:tc>
          <w:tcPr>
            <w:tcW w:w="2013" w:type="dxa"/>
            <w:tcMar>
              <w:top w:w="28" w:type="dxa"/>
              <w:left w:w="28" w:type="dxa"/>
              <w:bottom w:w="28" w:type="dxa"/>
              <w:right w:w="28" w:type="dxa"/>
            </w:tcMar>
          </w:tcPr>
          <w:p w14:paraId="3A51CC54" w14:textId="77777777" w:rsidR="000234BB" w:rsidRPr="009F5D54" w:rsidRDefault="000234BB" w:rsidP="00725808">
            <w:pPr>
              <w:pStyle w:val="SmallStandard"/>
            </w:pPr>
            <w:r w:rsidRPr="009F5D54">
              <w:t>Tape</w:t>
            </w:r>
          </w:p>
        </w:tc>
        <w:tc>
          <w:tcPr>
            <w:tcW w:w="283" w:type="dxa"/>
          </w:tcPr>
          <w:p w14:paraId="6F1896C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D5CDEC2" w14:textId="77777777" w:rsidR="000234BB" w:rsidRDefault="000234BB" w:rsidP="00725808"/>
        </w:tc>
      </w:tr>
      <w:tr w:rsidR="000234BB" w:rsidRPr="00CC6307" w14:paraId="4171B9EB" w14:textId="77777777" w:rsidTr="00725808">
        <w:tc>
          <w:tcPr>
            <w:tcW w:w="2013" w:type="dxa"/>
            <w:tcMar>
              <w:top w:w="28" w:type="dxa"/>
              <w:left w:w="28" w:type="dxa"/>
              <w:bottom w:w="28" w:type="dxa"/>
              <w:right w:w="28" w:type="dxa"/>
            </w:tcMar>
          </w:tcPr>
          <w:p w14:paraId="6CC27D6E" w14:textId="77777777" w:rsidR="000234BB" w:rsidRPr="009F5D54" w:rsidRDefault="000234BB" w:rsidP="00725808">
            <w:pPr>
              <w:pStyle w:val="SmallStandard"/>
            </w:pPr>
            <w:r w:rsidRPr="009F5D54">
              <w:t>Terminal</w:t>
            </w:r>
          </w:p>
        </w:tc>
        <w:tc>
          <w:tcPr>
            <w:tcW w:w="283" w:type="dxa"/>
          </w:tcPr>
          <w:p w14:paraId="7C52DC2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1D55D87" w14:textId="77777777" w:rsidR="000234BB" w:rsidRDefault="000234BB" w:rsidP="00725808"/>
        </w:tc>
      </w:tr>
      <w:tr w:rsidR="000234BB" w:rsidRPr="00CC6307" w14:paraId="4E3C9116" w14:textId="77777777" w:rsidTr="00725808">
        <w:tc>
          <w:tcPr>
            <w:tcW w:w="2013" w:type="dxa"/>
            <w:tcMar>
              <w:top w:w="28" w:type="dxa"/>
              <w:left w:w="28" w:type="dxa"/>
              <w:bottom w:w="28" w:type="dxa"/>
              <w:right w:w="28" w:type="dxa"/>
            </w:tcMar>
          </w:tcPr>
          <w:p w14:paraId="42F636DA" w14:textId="77777777" w:rsidR="000234BB" w:rsidRPr="009F5D54" w:rsidRDefault="000234BB" w:rsidP="00725808">
            <w:pPr>
              <w:pStyle w:val="SmallStandard"/>
            </w:pPr>
            <w:r w:rsidRPr="009F5D54">
              <w:t>Tube</w:t>
            </w:r>
          </w:p>
        </w:tc>
        <w:tc>
          <w:tcPr>
            <w:tcW w:w="283" w:type="dxa"/>
          </w:tcPr>
          <w:p w14:paraId="7AA311C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CEEBFAF" w14:textId="77777777" w:rsidR="000234BB" w:rsidRDefault="000234BB" w:rsidP="00725808"/>
        </w:tc>
      </w:tr>
      <w:tr w:rsidR="000234BB" w:rsidRPr="00CC6307" w14:paraId="7D412099" w14:textId="77777777" w:rsidTr="00725808">
        <w:tc>
          <w:tcPr>
            <w:tcW w:w="2013" w:type="dxa"/>
            <w:tcMar>
              <w:top w:w="28" w:type="dxa"/>
              <w:left w:w="28" w:type="dxa"/>
              <w:bottom w:w="28" w:type="dxa"/>
              <w:right w:w="28" w:type="dxa"/>
            </w:tcMar>
          </w:tcPr>
          <w:p w14:paraId="0496E425" w14:textId="77777777" w:rsidR="000234BB" w:rsidRPr="009F5D54" w:rsidRDefault="000234BB" w:rsidP="00725808">
            <w:pPr>
              <w:pStyle w:val="SmallStandard"/>
            </w:pPr>
            <w:r w:rsidRPr="009F5D54">
              <w:t>Wire</w:t>
            </w:r>
          </w:p>
        </w:tc>
        <w:tc>
          <w:tcPr>
            <w:tcW w:w="283" w:type="dxa"/>
          </w:tcPr>
          <w:p w14:paraId="2BBB092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15BE3DB" w14:textId="77777777" w:rsidR="000234BB" w:rsidRDefault="000234BB" w:rsidP="00725808"/>
        </w:tc>
      </w:tr>
      <w:tr w:rsidR="000234BB" w:rsidRPr="00CC6307" w14:paraId="649110E5" w14:textId="77777777" w:rsidTr="00725808">
        <w:tc>
          <w:tcPr>
            <w:tcW w:w="2013" w:type="dxa"/>
            <w:tcMar>
              <w:top w:w="28" w:type="dxa"/>
              <w:left w:w="28" w:type="dxa"/>
              <w:bottom w:w="28" w:type="dxa"/>
              <w:right w:w="28" w:type="dxa"/>
            </w:tcMar>
          </w:tcPr>
          <w:p w14:paraId="468C77D5" w14:textId="77777777" w:rsidR="000234BB" w:rsidRPr="009F5D54" w:rsidRDefault="000234BB" w:rsidP="00725808">
            <w:pPr>
              <w:pStyle w:val="SmallStandard"/>
            </w:pPr>
            <w:r w:rsidRPr="009F5D54">
              <w:t>WireEndAccessory</w:t>
            </w:r>
          </w:p>
        </w:tc>
        <w:tc>
          <w:tcPr>
            <w:tcW w:w="283" w:type="dxa"/>
          </w:tcPr>
          <w:p w14:paraId="15DDEFB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E42D277" w14:textId="77777777" w:rsidR="000234BB" w:rsidRDefault="000234BB" w:rsidP="00725808"/>
        </w:tc>
      </w:tr>
      <w:tr w:rsidR="000234BB" w:rsidRPr="00CC6307" w14:paraId="293DBC03" w14:textId="77777777" w:rsidTr="00725808">
        <w:tc>
          <w:tcPr>
            <w:tcW w:w="2013" w:type="dxa"/>
            <w:tcMar>
              <w:top w:w="28" w:type="dxa"/>
              <w:left w:w="28" w:type="dxa"/>
              <w:bottom w:w="28" w:type="dxa"/>
              <w:right w:w="28" w:type="dxa"/>
            </w:tcMar>
          </w:tcPr>
          <w:p w14:paraId="2C421029" w14:textId="77777777" w:rsidR="000234BB" w:rsidRPr="009F5D54" w:rsidRDefault="000234BB" w:rsidP="00725808">
            <w:pPr>
              <w:pStyle w:val="SmallStandard"/>
            </w:pPr>
            <w:r w:rsidRPr="009F5D54">
              <w:t>WireProtection</w:t>
            </w:r>
          </w:p>
        </w:tc>
        <w:tc>
          <w:tcPr>
            <w:tcW w:w="283" w:type="dxa"/>
          </w:tcPr>
          <w:p w14:paraId="7D72CF1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8803353" w14:textId="77777777" w:rsidR="000234BB" w:rsidRDefault="000234BB" w:rsidP="00725808"/>
        </w:tc>
      </w:tr>
    </w:tbl>
    <w:p w14:paraId="40629628" w14:textId="77777777" w:rsidR="000234BB" w:rsidRDefault="000234BB" w:rsidP="000234BB">
      <w:pPr>
        <w:pStyle w:val="SmallStandard"/>
      </w:pPr>
    </w:p>
    <w:p w14:paraId="212758E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62" w:name="_7d2e8480ed6f6ab53b2c467916fca1f6"/>
      <w:r w:rsidRPr="005254F8">
        <w:rPr>
          <w:lang w:val="en-GB"/>
        </w:rPr>
        <w:t>VecVersion</w:t>
      </w:r>
      <w:bookmarkEnd w:id="1262"/>
    </w:p>
    <w:p w14:paraId="7D8B07C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F185AC" w14:textId="77777777" w:rsidTr="00725808">
        <w:tc>
          <w:tcPr>
            <w:tcW w:w="2013" w:type="dxa"/>
            <w:tcMar>
              <w:top w:w="28" w:type="dxa"/>
              <w:left w:w="28" w:type="dxa"/>
              <w:bottom w:w="28" w:type="dxa"/>
              <w:right w:w="28" w:type="dxa"/>
            </w:tcMar>
          </w:tcPr>
          <w:p w14:paraId="59B690B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DBCA6D" w14:textId="2DC46799"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51A1FBA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C36D162" w14:textId="77777777" w:rsidTr="00725808">
        <w:tc>
          <w:tcPr>
            <w:tcW w:w="2013" w:type="dxa"/>
            <w:tcMar>
              <w:top w:w="28" w:type="dxa"/>
              <w:left w:w="28" w:type="dxa"/>
              <w:bottom w:w="28" w:type="dxa"/>
              <w:right w:w="28" w:type="dxa"/>
            </w:tcMar>
          </w:tcPr>
          <w:p w14:paraId="4E407CFA"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B0762F5"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56C0635"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D735197" w14:textId="77777777" w:rsidTr="00725808">
        <w:tc>
          <w:tcPr>
            <w:tcW w:w="2013" w:type="dxa"/>
            <w:tcMar>
              <w:top w:w="28" w:type="dxa"/>
              <w:left w:w="28" w:type="dxa"/>
              <w:bottom w:w="28" w:type="dxa"/>
              <w:right w:w="28" w:type="dxa"/>
            </w:tcMar>
          </w:tcPr>
          <w:p w14:paraId="7E0B63EE" w14:textId="77777777" w:rsidR="000234BB" w:rsidRPr="009F5D54" w:rsidRDefault="000234BB" w:rsidP="00725808">
            <w:pPr>
              <w:pStyle w:val="SmallStandard"/>
            </w:pPr>
            <w:r w:rsidRPr="009F5D54">
              <w:t>1.1.1</w:t>
            </w:r>
          </w:p>
        </w:tc>
        <w:tc>
          <w:tcPr>
            <w:tcW w:w="283" w:type="dxa"/>
          </w:tcPr>
          <w:p w14:paraId="16059EA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0A4CDAD" w14:textId="77777777" w:rsidR="000234BB" w:rsidRDefault="000234BB" w:rsidP="00725808"/>
        </w:tc>
      </w:tr>
      <w:tr w:rsidR="000234BB" w:rsidRPr="00CC6307" w14:paraId="5D1338DF" w14:textId="77777777" w:rsidTr="00725808">
        <w:tc>
          <w:tcPr>
            <w:tcW w:w="2013" w:type="dxa"/>
            <w:tcMar>
              <w:top w:w="28" w:type="dxa"/>
              <w:left w:w="28" w:type="dxa"/>
              <w:bottom w:w="28" w:type="dxa"/>
              <w:right w:w="28" w:type="dxa"/>
            </w:tcMar>
          </w:tcPr>
          <w:p w14:paraId="4C0E15DA" w14:textId="77777777" w:rsidR="000234BB" w:rsidRPr="009F5D54" w:rsidRDefault="000234BB" w:rsidP="00725808">
            <w:pPr>
              <w:pStyle w:val="SmallStandard"/>
            </w:pPr>
            <w:r w:rsidRPr="009F5D54">
              <w:t>1.1.2</w:t>
            </w:r>
          </w:p>
        </w:tc>
        <w:tc>
          <w:tcPr>
            <w:tcW w:w="283" w:type="dxa"/>
          </w:tcPr>
          <w:p w14:paraId="536919B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20D8E28" w14:textId="77777777" w:rsidR="000234BB" w:rsidRDefault="000234BB" w:rsidP="00725808"/>
        </w:tc>
      </w:tr>
      <w:tr w:rsidR="000234BB" w:rsidRPr="00CC6307" w14:paraId="13D1F23B" w14:textId="77777777" w:rsidTr="00725808">
        <w:tc>
          <w:tcPr>
            <w:tcW w:w="2013" w:type="dxa"/>
            <w:tcMar>
              <w:top w:w="28" w:type="dxa"/>
              <w:left w:w="28" w:type="dxa"/>
              <w:bottom w:w="28" w:type="dxa"/>
              <w:right w:w="28" w:type="dxa"/>
            </w:tcMar>
          </w:tcPr>
          <w:p w14:paraId="4579A086" w14:textId="77777777" w:rsidR="000234BB" w:rsidRPr="009F5D54" w:rsidRDefault="000234BB" w:rsidP="00725808">
            <w:pPr>
              <w:pStyle w:val="SmallStandard"/>
            </w:pPr>
            <w:r w:rsidRPr="009F5D54">
              <w:t>1.1.3</w:t>
            </w:r>
          </w:p>
        </w:tc>
        <w:tc>
          <w:tcPr>
            <w:tcW w:w="283" w:type="dxa"/>
          </w:tcPr>
          <w:p w14:paraId="6610198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2B062FB" w14:textId="77777777" w:rsidR="000234BB" w:rsidRDefault="000234BB" w:rsidP="00725808"/>
        </w:tc>
      </w:tr>
      <w:tr w:rsidR="000234BB" w:rsidRPr="00CC6307" w14:paraId="633999AE" w14:textId="77777777" w:rsidTr="00725808">
        <w:tc>
          <w:tcPr>
            <w:tcW w:w="2013" w:type="dxa"/>
            <w:tcMar>
              <w:top w:w="28" w:type="dxa"/>
              <w:left w:w="28" w:type="dxa"/>
              <w:bottom w:w="28" w:type="dxa"/>
              <w:right w:w="28" w:type="dxa"/>
            </w:tcMar>
          </w:tcPr>
          <w:p w14:paraId="78467A00" w14:textId="77777777" w:rsidR="000234BB" w:rsidRPr="009F5D54" w:rsidRDefault="000234BB" w:rsidP="00725808">
            <w:pPr>
              <w:pStyle w:val="SmallStandard"/>
            </w:pPr>
            <w:r w:rsidRPr="009F5D54">
              <w:t>1.2.0</w:t>
            </w:r>
          </w:p>
        </w:tc>
        <w:tc>
          <w:tcPr>
            <w:tcW w:w="283" w:type="dxa"/>
          </w:tcPr>
          <w:p w14:paraId="42C3578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B017D87" w14:textId="77777777" w:rsidR="000234BB" w:rsidRDefault="000234BB" w:rsidP="00725808"/>
        </w:tc>
      </w:tr>
    </w:tbl>
    <w:p w14:paraId="33C988CB" w14:textId="77777777" w:rsidR="000234BB" w:rsidRDefault="000234BB" w:rsidP="000234BB">
      <w:pPr>
        <w:pStyle w:val="SmallStandard"/>
      </w:pPr>
    </w:p>
    <w:p w14:paraId="5591B2C1"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263" w:name="_Toc33620319"/>
      <w:r>
        <w:rPr>
          <w:lang w:val="en-GB"/>
        </w:rPr>
        <w:t xml:space="preserve">Module </w:t>
      </w:r>
      <w:bookmarkStart w:id="1264" w:name="_b20fedf0af4668bb423f83368e93f59b"/>
      <w:r>
        <w:rPr>
          <w:lang w:val="en-GB"/>
        </w:rPr>
        <w:t>coupling</w:t>
      </w:r>
      <w:bookmarkEnd w:id="1264"/>
      <w:bookmarkEnd w:id="1263"/>
    </w:p>
    <w:p w14:paraId="51837C3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5" w:name="_8395a4b6223f71800c438a1d4043415c"/>
      <w:r>
        <w:rPr>
          <w:lang w:val="en-GB"/>
        </w:rPr>
        <w:t>CavityCoupling</w:t>
      </w:r>
      <w:bookmarkEnd w:id="1265"/>
    </w:p>
    <w:p w14:paraId="3C42201B"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CavityCoupling</w:t>
      </w:r>
      <w:r w:rsidRPr="00266E64">
        <w:rPr>
          <w:sz w:val="18"/>
          <w:szCs w:val="18"/>
          <w:lang w:val="en-GB"/>
        </w:rPr>
        <w:t xml:space="preserve"> defines the mapping between two cavities of the </w:t>
      </w:r>
      <w:r w:rsidRPr="00266E64">
        <w:rPr>
          <w:i/>
          <w:iCs/>
          <w:sz w:val="18"/>
          <w:szCs w:val="18"/>
          <w:lang w:val="en-GB"/>
        </w:rPr>
        <w:t>ConnectorHousingRoles</w:t>
      </w:r>
      <w:r w:rsidRPr="00266E64">
        <w:rPr>
          <w:sz w:val="18"/>
          <w:szCs w:val="18"/>
          <w:lang w:val="en-GB"/>
        </w:rPr>
        <w:t xml:space="preserve"> associated with the </w:t>
      </w:r>
      <w:r w:rsidRPr="00266E64">
        <w:rPr>
          <w:i/>
          <w:iCs/>
          <w:sz w:val="18"/>
          <w:szCs w:val="18"/>
          <w:lang w:val="en-GB"/>
        </w:rPr>
        <w:t>CouplingPoint</w:t>
      </w:r>
      <w:r w:rsidRPr="00266E64">
        <w:rPr>
          <w:sz w:val="18"/>
          <w:szCs w:val="18"/>
          <w:lang w:val="en-GB"/>
        </w:rPr>
        <w:t>.</w:t>
      </w:r>
    </w:p>
    <w:p w14:paraId="4FD66D8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79CA6A0" w14:textId="77777777" w:rsidTr="00725808">
        <w:tc>
          <w:tcPr>
            <w:tcW w:w="2013" w:type="dxa"/>
            <w:tcMar>
              <w:top w:w="28" w:type="dxa"/>
              <w:left w:w="28" w:type="dxa"/>
              <w:bottom w:w="28" w:type="dxa"/>
              <w:right w:w="28" w:type="dxa"/>
            </w:tcMar>
          </w:tcPr>
          <w:p w14:paraId="70346C9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637D96B" w14:textId="62C71AE4"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2ECD93ED" w14:textId="77777777" w:rsidTr="00725808">
        <w:tc>
          <w:tcPr>
            <w:tcW w:w="2013" w:type="dxa"/>
            <w:tcMar>
              <w:top w:w="28" w:type="dxa"/>
              <w:left w:w="28" w:type="dxa"/>
              <w:bottom w:w="28" w:type="dxa"/>
              <w:right w:w="28" w:type="dxa"/>
            </w:tcMar>
          </w:tcPr>
          <w:p w14:paraId="5FB1304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95D9B4" w14:textId="77777777" w:rsidR="000234BB" w:rsidRDefault="000234BB" w:rsidP="00725808"/>
        </w:tc>
      </w:tr>
      <w:tr w:rsidR="000234BB" w:rsidRPr="008359F5" w14:paraId="5A77B5CD" w14:textId="77777777" w:rsidTr="00725808">
        <w:tc>
          <w:tcPr>
            <w:tcW w:w="2013" w:type="dxa"/>
            <w:tcMar>
              <w:top w:w="28" w:type="dxa"/>
              <w:left w:w="28" w:type="dxa"/>
              <w:bottom w:w="28" w:type="dxa"/>
              <w:right w:w="28" w:type="dxa"/>
            </w:tcMar>
          </w:tcPr>
          <w:p w14:paraId="1FB0B42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FC19D4" w14:textId="77777777" w:rsidR="000234BB" w:rsidRPr="000437C1" w:rsidRDefault="000234BB" w:rsidP="00725808">
            <w:pPr>
              <w:pStyle w:val="SmallStandard"/>
            </w:pPr>
            <w:r>
              <w:t>false</w:t>
            </w:r>
          </w:p>
        </w:tc>
      </w:tr>
    </w:tbl>
    <w:p w14:paraId="3D8666D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88AEC85" w14:textId="77777777" w:rsidTr="00725808">
        <w:tc>
          <w:tcPr>
            <w:tcW w:w="2013" w:type="dxa"/>
            <w:tcMar>
              <w:top w:w="28" w:type="dxa"/>
              <w:left w:w="28" w:type="dxa"/>
              <w:bottom w:w="28" w:type="dxa"/>
              <w:right w:w="28" w:type="dxa"/>
            </w:tcMar>
          </w:tcPr>
          <w:p w14:paraId="682533F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647FC2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2A1211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A7F166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3BEE568" w14:textId="77777777" w:rsidTr="00725808">
        <w:tc>
          <w:tcPr>
            <w:tcW w:w="2013" w:type="dxa"/>
            <w:tcMar>
              <w:top w:w="28" w:type="dxa"/>
              <w:left w:w="28" w:type="dxa"/>
              <w:bottom w:w="28" w:type="dxa"/>
              <w:right w:w="28" w:type="dxa"/>
            </w:tcMar>
          </w:tcPr>
          <w:p w14:paraId="44A07D43"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5BF2501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9F7CA5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21A3DBA" w14:textId="77777777" w:rsidR="000234BB" w:rsidRDefault="000234BB" w:rsidP="00725808"/>
        </w:tc>
      </w:tr>
    </w:tbl>
    <w:p w14:paraId="3D73A2A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FB12078" w14:textId="77777777" w:rsidTr="00725808">
        <w:tc>
          <w:tcPr>
            <w:tcW w:w="3856" w:type="dxa"/>
            <w:gridSpan w:val="3"/>
          </w:tcPr>
          <w:p w14:paraId="183361F2" w14:textId="77777777" w:rsidR="000234BB" w:rsidRDefault="000234BB" w:rsidP="00725808">
            <w:pPr>
              <w:jc w:val="center"/>
              <w:rPr>
                <w:b/>
                <w:sz w:val="16"/>
                <w:szCs w:val="16"/>
                <w:lang w:val="en-GB"/>
              </w:rPr>
            </w:pPr>
            <w:r>
              <w:rPr>
                <w:b/>
                <w:sz w:val="16"/>
                <w:szCs w:val="16"/>
                <w:lang w:val="en-GB"/>
              </w:rPr>
              <w:t>Other End</w:t>
            </w:r>
          </w:p>
        </w:tc>
        <w:tc>
          <w:tcPr>
            <w:tcW w:w="708" w:type="dxa"/>
          </w:tcPr>
          <w:p w14:paraId="064137C4"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F050C2F" w14:textId="77777777" w:rsidR="000234BB" w:rsidRDefault="000234BB" w:rsidP="00725808">
            <w:pPr>
              <w:jc w:val="center"/>
              <w:rPr>
                <w:b/>
                <w:sz w:val="16"/>
                <w:szCs w:val="16"/>
                <w:lang w:val="en-GB"/>
              </w:rPr>
            </w:pPr>
            <w:r>
              <w:rPr>
                <w:b/>
                <w:sz w:val="16"/>
                <w:szCs w:val="16"/>
                <w:lang w:val="en-GB"/>
              </w:rPr>
              <w:t>General</w:t>
            </w:r>
          </w:p>
        </w:tc>
      </w:tr>
      <w:tr w:rsidR="000234BB" w:rsidRPr="00720F6F" w14:paraId="0FFF3AE7" w14:textId="77777777" w:rsidTr="00725808">
        <w:tc>
          <w:tcPr>
            <w:tcW w:w="1573" w:type="dxa"/>
          </w:tcPr>
          <w:p w14:paraId="59377AAD" w14:textId="77777777" w:rsidR="000234BB" w:rsidRDefault="000234BB" w:rsidP="00725808">
            <w:pPr>
              <w:rPr>
                <w:b/>
                <w:sz w:val="16"/>
                <w:szCs w:val="16"/>
                <w:lang w:val="en-GB"/>
              </w:rPr>
            </w:pPr>
            <w:r>
              <w:rPr>
                <w:b/>
                <w:sz w:val="16"/>
                <w:szCs w:val="16"/>
                <w:lang w:val="en-GB"/>
              </w:rPr>
              <w:t>Type</w:t>
            </w:r>
          </w:p>
        </w:tc>
        <w:tc>
          <w:tcPr>
            <w:tcW w:w="1574" w:type="dxa"/>
          </w:tcPr>
          <w:p w14:paraId="406A2BF2" w14:textId="77777777" w:rsidR="000234BB" w:rsidRDefault="000234BB" w:rsidP="00725808">
            <w:pPr>
              <w:rPr>
                <w:b/>
                <w:sz w:val="16"/>
                <w:szCs w:val="16"/>
                <w:lang w:val="en-GB"/>
              </w:rPr>
            </w:pPr>
            <w:r>
              <w:rPr>
                <w:b/>
                <w:sz w:val="16"/>
                <w:szCs w:val="16"/>
                <w:lang w:val="en-GB"/>
              </w:rPr>
              <w:t>Role</w:t>
            </w:r>
          </w:p>
        </w:tc>
        <w:tc>
          <w:tcPr>
            <w:tcW w:w="708" w:type="dxa"/>
          </w:tcPr>
          <w:p w14:paraId="4424A85F" w14:textId="77777777" w:rsidR="000234BB" w:rsidRDefault="000234BB" w:rsidP="00725808">
            <w:pPr>
              <w:rPr>
                <w:b/>
                <w:sz w:val="16"/>
                <w:szCs w:val="16"/>
                <w:lang w:val="en-GB"/>
              </w:rPr>
            </w:pPr>
            <w:r>
              <w:rPr>
                <w:b/>
                <w:sz w:val="16"/>
                <w:szCs w:val="16"/>
                <w:lang w:val="en-GB"/>
              </w:rPr>
              <w:t>Mult</w:t>
            </w:r>
          </w:p>
        </w:tc>
        <w:tc>
          <w:tcPr>
            <w:tcW w:w="709" w:type="dxa"/>
          </w:tcPr>
          <w:p w14:paraId="4D5C2CF6" w14:textId="77777777" w:rsidR="000234BB" w:rsidRDefault="000234BB" w:rsidP="00725808">
            <w:pPr>
              <w:rPr>
                <w:b/>
                <w:sz w:val="16"/>
                <w:szCs w:val="16"/>
                <w:lang w:val="en-GB"/>
              </w:rPr>
            </w:pPr>
            <w:r>
              <w:rPr>
                <w:b/>
                <w:sz w:val="16"/>
                <w:szCs w:val="16"/>
                <w:lang w:val="en-GB"/>
              </w:rPr>
              <w:t>Mult</w:t>
            </w:r>
          </w:p>
        </w:tc>
        <w:tc>
          <w:tcPr>
            <w:tcW w:w="567" w:type="dxa"/>
          </w:tcPr>
          <w:p w14:paraId="6435BB2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C597C37" w14:textId="77777777" w:rsidR="000234BB" w:rsidRPr="008359F5" w:rsidRDefault="000234BB" w:rsidP="00725808">
            <w:pPr>
              <w:rPr>
                <w:b/>
                <w:sz w:val="16"/>
                <w:szCs w:val="16"/>
                <w:lang w:val="en-GB"/>
              </w:rPr>
            </w:pPr>
            <w:r>
              <w:rPr>
                <w:b/>
                <w:sz w:val="16"/>
                <w:szCs w:val="16"/>
                <w:lang w:val="en-GB"/>
              </w:rPr>
              <w:t>Comment</w:t>
            </w:r>
          </w:p>
        </w:tc>
      </w:tr>
      <w:tr w:rsidR="000234BB" w:rsidRPr="00CC6307" w14:paraId="3ADCB81A" w14:textId="77777777" w:rsidTr="00725808">
        <w:tc>
          <w:tcPr>
            <w:tcW w:w="1573" w:type="dxa"/>
          </w:tcPr>
          <w:p w14:paraId="4D835934" w14:textId="77777777" w:rsidR="000234BB" w:rsidRPr="00634625" w:rsidRDefault="000234BB" w:rsidP="00725808">
            <w:pPr>
              <w:pStyle w:val="SmallStandard"/>
            </w:pPr>
            <w:r>
              <w:t>CavityReference</w:t>
            </w:r>
          </w:p>
        </w:tc>
        <w:tc>
          <w:tcPr>
            <w:tcW w:w="1574" w:type="dxa"/>
          </w:tcPr>
          <w:p w14:paraId="4301FCF4" w14:textId="77777777" w:rsidR="000234BB" w:rsidRPr="00132C43" w:rsidRDefault="000234BB" w:rsidP="00725808">
            <w:pPr>
              <w:pStyle w:val="SmallStandard"/>
            </w:pPr>
            <w:r>
              <w:t>secondCavity</w:t>
            </w:r>
          </w:p>
        </w:tc>
        <w:tc>
          <w:tcPr>
            <w:tcW w:w="708" w:type="dxa"/>
          </w:tcPr>
          <w:p w14:paraId="3E51E70B" w14:textId="77777777" w:rsidR="000234BB" w:rsidRPr="00D331EF" w:rsidRDefault="000234BB" w:rsidP="00725808">
            <w:pPr>
              <w:pStyle w:val="SmallStandard"/>
            </w:pPr>
            <w:r w:rsidRPr="00574783">
              <w:t>1</w:t>
            </w:r>
          </w:p>
        </w:tc>
        <w:tc>
          <w:tcPr>
            <w:tcW w:w="709" w:type="dxa"/>
          </w:tcPr>
          <w:p w14:paraId="671978FF" w14:textId="77777777" w:rsidR="000234BB" w:rsidRPr="00D331EF" w:rsidRDefault="000234BB" w:rsidP="00725808">
            <w:pPr>
              <w:pStyle w:val="SmallStandard"/>
            </w:pPr>
            <w:r w:rsidRPr="00207506">
              <w:t>0..*</w:t>
            </w:r>
          </w:p>
        </w:tc>
        <w:tc>
          <w:tcPr>
            <w:tcW w:w="567" w:type="dxa"/>
          </w:tcPr>
          <w:p w14:paraId="5743ACF8" w14:textId="77777777" w:rsidR="000234BB" w:rsidRPr="00D331EF" w:rsidRDefault="000234BB" w:rsidP="00725808">
            <w:pPr>
              <w:pStyle w:val="SmallStandard"/>
            </w:pPr>
            <w:r>
              <w:t>N</w:t>
            </w:r>
          </w:p>
        </w:tc>
        <w:tc>
          <w:tcPr>
            <w:tcW w:w="3969" w:type="dxa"/>
          </w:tcPr>
          <w:p w14:paraId="5A4F9A3B" w14:textId="77777777" w:rsidR="000234BB" w:rsidRDefault="000234BB" w:rsidP="00725808"/>
        </w:tc>
      </w:tr>
      <w:tr w:rsidR="000234BB" w:rsidRPr="00CC6307" w14:paraId="2071F4C6" w14:textId="77777777" w:rsidTr="00725808">
        <w:tc>
          <w:tcPr>
            <w:tcW w:w="1573" w:type="dxa"/>
          </w:tcPr>
          <w:p w14:paraId="408FA226" w14:textId="77777777" w:rsidR="000234BB" w:rsidRPr="00634625" w:rsidRDefault="000234BB" w:rsidP="00725808">
            <w:pPr>
              <w:pStyle w:val="SmallStandard"/>
            </w:pPr>
            <w:r>
              <w:t>CavityReference</w:t>
            </w:r>
          </w:p>
        </w:tc>
        <w:tc>
          <w:tcPr>
            <w:tcW w:w="1574" w:type="dxa"/>
          </w:tcPr>
          <w:p w14:paraId="614C6A70" w14:textId="77777777" w:rsidR="000234BB" w:rsidRPr="00132C43" w:rsidRDefault="000234BB" w:rsidP="00725808">
            <w:pPr>
              <w:pStyle w:val="SmallStandard"/>
            </w:pPr>
            <w:r>
              <w:t>firstCavity</w:t>
            </w:r>
          </w:p>
        </w:tc>
        <w:tc>
          <w:tcPr>
            <w:tcW w:w="708" w:type="dxa"/>
          </w:tcPr>
          <w:p w14:paraId="4B9C3456" w14:textId="77777777" w:rsidR="000234BB" w:rsidRPr="00D331EF" w:rsidRDefault="000234BB" w:rsidP="00725808">
            <w:pPr>
              <w:pStyle w:val="SmallStandard"/>
            </w:pPr>
            <w:r w:rsidRPr="00574783">
              <w:t>1</w:t>
            </w:r>
          </w:p>
        </w:tc>
        <w:tc>
          <w:tcPr>
            <w:tcW w:w="709" w:type="dxa"/>
          </w:tcPr>
          <w:p w14:paraId="4290A56D" w14:textId="77777777" w:rsidR="000234BB" w:rsidRPr="00D331EF" w:rsidRDefault="000234BB" w:rsidP="00725808">
            <w:pPr>
              <w:pStyle w:val="SmallStandard"/>
            </w:pPr>
            <w:r w:rsidRPr="00207506">
              <w:t>0..*</w:t>
            </w:r>
          </w:p>
        </w:tc>
        <w:tc>
          <w:tcPr>
            <w:tcW w:w="567" w:type="dxa"/>
          </w:tcPr>
          <w:p w14:paraId="42272CCD" w14:textId="77777777" w:rsidR="000234BB" w:rsidRPr="00D331EF" w:rsidRDefault="000234BB" w:rsidP="00725808">
            <w:pPr>
              <w:pStyle w:val="SmallStandard"/>
            </w:pPr>
            <w:r>
              <w:t>N</w:t>
            </w:r>
          </w:p>
        </w:tc>
        <w:tc>
          <w:tcPr>
            <w:tcW w:w="3969" w:type="dxa"/>
          </w:tcPr>
          <w:p w14:paraId="73EE8505" w14:textId="77777777" w:rsidR="000234BB" w:rsidRDefault="000234BB" w:rsidP="00725808"/>
        </w:tc>
      </w:tr>
    </w:tbl>
    <w:p w14:paraId="4EC80F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0876983" w14:textId="77777777" w:rsidTr="00725808">
        <w:tc>
          <w:tcPr>
            <w:tcW w:w="2296" w:type="dxa"/>
            <w:gridSpan w:val="2"/>
          </w:tcPr>
          <w:p w14:paraId="6C0369C2"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9FD3009"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128AD26" w14:textId="77777777" w:rsidR="000234BB" w:rsidRDefault="000234BB" w:rsidP="00725808">
            <w:pPr>
              <w:jc w:val="center"/>
              <w:rPr>
                <w:b/>
                <w:sz w:val="16"/>
                <w:szCs w:val="16"/>
                <w:lang w:val="en-GB"/>
              </w:rPr>
            </w:pPr>
            <w:r>
              <w:rPr>
                <w:b/>
                <w:sz w:val="16"/>
                <w:szCs w:val="16"/>
                <w:lang w:val="en-GB"/>
              </w:rPr>
              <w:t>General</w:t>
            </w:r>
          </w:p>
        </w:tc>
      </w:tr>
      <w:tr w:rsidR="000234BB" w:rsidRPr="00720F6F" w14:paraId="7A99E4FE" w14:textId="77777777" w:rsidTr="00725808">
        <w:tc>
          <w:tcPr>
            <w:tcW w:w="1588" w:type="dxa"/>
          </w:tcPr>
          <w:p w14:paraId="15E7B736" w14:textId="77777777" w:rsidR="000234BB" w:rsidRDefault="000234BB" w:rsidP="00725808">
            <w:pPr>
              <w:rPr>
                <w:b/>
                <w:sz w:val="16"/>
                <w:szCs w:val="16"/>
                <w:lang w:val="en-GB"/>
              </w:rPr>
            </w:pPr>
            <w:r>
              <w:rPr>
                <w:b/>
                <w:sz w:val="16"/>
                <w:szCs w:val="16"/>
                <w:lang w:val="en-GB"/>
              </w:rPr>
              <w:t>Type</w:t>
            </w:r>
          </w:p>
        </w:tc>
        <w:tc>
          <w:tcPr>
            <w:tcW w:w="708" w:type="dxa"/>
          </w:tcPr>
          <w:p w14:paraId="756C4664" w14:textId="77777777" w:rsidR="000234BB" w:rsidRDefault="000234BB" w:rsidP="00725808">
            <w:pPr>
              <w:rPr>
                <w:b/>
                <w:sz w:val="16"/>
                <w:szCs w:val="16"/>
                <w:lang w:val="en-GB"/>
              </w:rPr>
            </w:pPr>
            <w:r>
              <w:rPr>
                <w:b/>
                <w:sz w:val="16"/>
                <w:szCs w:val="16"/>
                <w:lang w:val="en-GB"/>
              </w:rPr>
              <w:t>Mult</w:t>
            </w:r>
          </w:p>
        </w:tc>
        <w:tc>
          <w:tcPr>
            <w:tcW w:w="1560" w:type="dxa"/>
          </w:tcPr>
          <w:p w14:paraId="55D557DF" w14:textId="77777777" w:rsidR="000234BB" w:rsidRDefault="000234BB" w:rsidP="00725808">
            <w:pPr>
              <w:rPr>
                <w:b/>
                <w:sz w:val="16"/>
                <w:szCs w:val="16"/>
                <w:lang w:val="en-GB"/>
              </w:rPr>
            </w:pPr>
            <w:r>
              <w:rPr>
                <w:b/>
                <w:sz w:val="16"/>
                <w:szCs w:val="16"/>
                <w:lang w:val="en-GB"/>
              </w:rPr>
              <w:t>Role</w:t>
            </w:r>
          </w:p>
        </w:tc>
        <w:tc>
          <w:tcPr>
            <w:tcW w:w="708" w:type="dxa"/>
          </w:tcPr>
          <w:p w14:paraId="7498F56D" w14:textId="77777777" w:rsidR="000234BB" w:rsidRDefault="000234BB" w:rsidP="00725808">
            <w:pPr>
              <w:rPr>
                <w:b/>
                <w:sz w:val="16"/>
                <w:szCs w:val="16"/>
                <w:lang w:val="en-GB"/>
              </w:rPr>
            </w:pPr>
            <w:r>
              <w:rPr>
                <w:b/>
                <w:sz w:val="16"/>
                <w:szCs w:val="16"/>
                <w:lang w:val="en-GB"/>
              </w:rPr>
              <w:t>Mult</w:t>
            </w:r>
          </w:p>
        </w:tc>
        <w:tc>
          <w:tcPr>
            <w:tcW w:w="567" w:type="dxa"/>
          </w:tcPr>
          <w:p w14:paraId="2B0C5A9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3FD61B4" w14:textId="77777777" w:rsidR="000234BB" w:rsidRPr="008359F5" w:rsidRDefault="000234BB" w:rsidP="00725808">
            <w:pPr>
              <w:rPr>
                <w:b/>
                <w:sz w:val="16"/>
                <w:szCs w:val="16"/>
                <w:lang w:val="en-GB"/>
              </w:rPr>
            </w:pPr>
            <w:r>
              <w:rPr>
                <w:b/>
                <w:sz w:val="16"/>
                <w:szCs w:val="16"/>
                <w:lang w:val="en-GB"/>
              </w:rPr>
              <w:t>Comment</w:t>
            </w:r>
          </w:p>
        </w:tc>
      </w:tr>
      <w:tr w:rsidR="000234BB" w:rsidRPr="00CC6307" w14:paraId="24C810E4" w14:textId="77777777" w:rsidTr="00725808">
        <w:tc>
          <w:tcPr>
            <w:tcW w:w="1588" w:type="dxa"/>
          </w:tcPr>
          <w:p w14:paraId="7CF2E3B9" w14:textId="77777777" w:rsidR="000234BB" w:rsidRPr="00634625" w:rsidRDefault="000234BB" w:rsidP="00725808">
            <w:pPr>
              <w:pStyle w:val="SmallStandard"/>
            </w:pPr>
            <w:r>
              <w:t>SlotCoupling</w:t>
            </w:r>
          </w:p>
        </w:tc>
        <w:tc>
          <w:tcPr>
            <w:tcW w:w="708" w:type="dxa"/>
          </w:tcPr>
          <w:p w14:paraId="0D172F5D" w14:textId="77777777" w:rsidR="000234BB" w:rsidRPr="00D331EF" w:rsidRDefault="000234BB" w:rsidP="00725808">
            <w:pPr>
              <w:pStyle w:val="SmallStandard"/>
            </w:pPr>
            <w:r w:rsidRPr="00D01517">
              <w:t>1</w:t>
            </w:r>
          </w:p>
        </w:tc>
        <w:tc>
          <w:tcPr>
            <w:tcW w:w="1560" w:type="dxa"/>
          </w:tcPr>
          <w:p w14:paraId="4D80BFB4" w14:textId="77777777" w:rsidR="000234BB" w:rsidRPr="00132C43" w:rsidRDefault="000234BB" w:rsidP="00725808">
            <w:pPr>
              <w:pStyle w:val="SmallStandard"/>
            </w:pPr>
            <w:r>
              <w:t>cavityCoupling</w:t>
            </w:r>
          </w:p>
        </w:tc>
        <w:tc>
          <w:tcPr>
            <w:tcW w:w="708" w:type="dxa"/>
          </w:tcPr>
          <w:p w14:paraId="5F4729B7" w14:textId="77777777" w:rsidR="000234BB" w:rsidRPr="00D331EF" w:rsidRDefault="000234BB" w:rsidP="00725808">
            <w:pPr>
              <w:pStyle w:val="SmallStandard"/>
            </w:pPr>
            <w:r w:rsidRPr="00D01517">
              <w:t>0..*</w:t>
            </w:r>
          </w:p>
        </w:tc>
        <w:tc>
          <w:tcPr>
            <w:tcW w:w="567" w:type="dxa"/>
          </w:tcPr>
          <w:p w14:paraId="48183CB4" w14:textId="77777777" w:rsidR="000234BB" w:rsidRDefault="000234BB" w:rsidP="00725808">
            <w:pPr>
              <w:pStyle w:val="SmallStandard"/>
            </w:pPr>
            <w:r>
              <w:t>Y</w:t>
            </w:r>
          </w:p>
        </w:tc>
        <w:tc>
          <w:tcPr>
            <w:tcW w:w="3969" w:type="dxa"/>
          </w:tcPr>
          <w:p w14:paraId="64DD9C75" w14:textId="77777777" w:rsidR="000234BB" w:rsidRDefault="000234BB" w:rsidP="00725808"/>
        </w:tc>
      </w:tr>
    </w:tbl>
    <w:p w14:paraId="2A3CD33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6" w:name="_7d396dd2ac98990b7039e23f4a90cf3b"/>
      <w:r>
        <w:rPr>
          <w:lang w:val="en-GB"/>
        </w:rPr>
        <w:t>CouplingPoint</w:t>
      </w:r>
      <w:bookmarkEnd w:id="1266"/>
    </w:p>
    <w:p w14:paraId="7A80D83F"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CouplingPoint</w:t>
      </w:r>
      <w:r w:rsidRPr="00266E64">
        <w:rPr>
          <w:sz w:val="18"/>
          <w:szCs w:val="18"/>
          <w:lang w:val="en-GB"/>
        </w:rPr>
        <w:t xml:space="preserve"> defines a single coupling. If a coupling takes place, all sub elements are connected. If the coupling is disconnected, all subelements are disconnected.</w:t>
      </w:r>
    </w:p>
    <w:p w14:paraId="3BF4EA37" w14:textId="77777777" w:rsidR="000234BB" w:rsidRPr="00266E64" w:rsidRDefault="000234BB" w:rsidP="000234BB">
      <w:pPr>
        <w:rPr>
          <w:lang w:val="en-GB"/>
        </w:rPr>
      </w:pPr>
      <w:r w:rsidRPr="00266E64">
        <w:rPr>
          <w:sz w:val="18"/>
          <w:szCs w:val="18"/>
          <w:lang w:val="en-GB"/>
        </w:rPr>
        <w:t xml:space="preserve">If a coupling occurs between two connectors, and not just between two terminals, the </w:t>
      </w:r>
      <w:r w:rsidRPr="00266E64">
        <w:rPr>
          <w:i/>
          <w:iCs/>
          <w:sz w:val="18"/>
          <w:szCs w:val="18"/>
          <w:lang w:val="en-GB"/>
        </w:rPr>
        <w:t>CouplingPoint</w:t>
      </w:r>
      <w:r w:rsidRPr="00266E64">
        <w:rPr>
          <w:sz w:val="18"/>
          <w:szCs w:val="18"/>
          <w:lang w:val="en-GB"/>
        </w:rPr>
        <w:t xml:space="preserve"> references the respective </w:t>
      </w:r>
      <w:r w:rsidRPr="00266E64">
        <w:rPr>
          <w:i/>
          <w:iCs/>
          <w:sz w:val="18"/>
          <w:szCs w:val="18"/>
          <w:lang w:val="en-GB"/>
        </w:rPr>
        <w:t>ConnectorHousingRoles</w:t>
      </w:r>
      <w:r w:rsidRPr="00266E64">
        <w:rPr>
          <w:sz w:val="18"/>
          <w:szCs w:val="18"/>
          <w:lang w:val="en-GB"/>
        </w:rPr>
        <w:t>.</w:t>
      </w:r>
    </w:p>
    <w:p w14:paraId="3DCA073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D741A6A" w14:textId="77777777" w:rsidTr="00725808">
        <w:tc>
          <w:tcPr>
            <w:tcW w:w="2013" w:type="dxa"/>
            <w:tcMar>
              <w:top w:w="28" w:type="dxa"/>
              <w:left w:w="28" w:type="dxa"/>
              <w:bottom w:w="28" w:type="dxa"/>
              <w:right w:w="28" w:type="dxa"/>
            </w:tcMar>
          </w:tcPr>
          <w:p w14:paraId="0A847F0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80A47E0" w14:textId="0B5F9385"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6F8A0772" w14:textId="77777777" w:rsidTr="00725808">
        <w:tc>
          <w:tcPr>
            <w:tcW w:w="2013" w:type="dxa"/>
            <w:tcMar>
              <w:top w:w="28" w:type="dxa"/>
              <w:left w:w="28" w:type="dxa"/>
              <w:bottom w:w="28" w:type="dxa"/>
              <w:right w:w="28" w:type="dxa"/>
            </w:tcMar>
          </w:tcPr>
          <w:p w14:paraId="4A263DA2" w14:textId="77777777" w:rsidR="000234BB" w:rsidRDefault="000234BB" w:rsidP="00725808">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3817439F" w14:textId="77777777" w:rsidR="000234BB" w:rsidRDefault="000234BB" w:rsidP="00725808"/>
        </w:tc>
      </w:tr>
      <w:tr w:rsidR="000234BB" w:rsidRPr="008359F5" w14:paraId="57B98A50" w14:textId="77777777" w:rsidTr="00725808">
        <w:tc>
          <w:tcPr>
            <w:tcW w:w="2013" w:type="dxa"/>
            <w:tcMar>
              <w:top w:w="28" w:type="dxa"/>
              <w:left w:w="28" w:type="dxa"/>
              <w:bottom w:w="28" w:type="dxa"/>
              <w:right w:w="28" w:type="dxa"/>
            </w:tcMar>
          </w:tcPr>
          <w:p w14:paraId="1D4C94B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F193A3" w14:textId="77777777" w:rsidR="000234BB" w:rsidRPr="000437C1" w:rsidRDefault="000234BB" w:rsidP="00725808">
            <w:pPr>
              <w:pStyle w:val="SmallStandard"/>
            </w:pPr>
            <w:r>
              <w:t>false</w:t>
            </w:r>
          </w:p>
        </w:tc>
      </w:tr>
    </w:tbl>
    <w:p w14:paraId="03FBFE7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842C7D4" w14:textId="77777777" w:rsidTr="00725808">
        <w:tc>
          <w:tcPr>
            <w:tcW w:w="2013" w:type="dxa"/>
            <w:tcMar>
              <w:top w:w="28" w:type="dxa"/>
              <w:left w:w="28" w:type="dxa"/>
              <w:bottom w:w="28" w:type="dxa"/>
              <w:right w:w="28" w:type="dxa"/>
            </w:tcMar>
          </w:tcPr>
          <w:p w14:paraId="755D3E0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521212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301BF3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5109576"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64F0DF6" w14:textId="77777777" w:rsidTr="00725808">
        <w:tc>
          <w:tcPr>
            <w:tcW w:w="2013" w:type="dxa"/>
            <w:tcMar>
              <w:top w:w="28" w:type="dxa"/>
              <w:left w:w="28" w:type="dxa"/>
              <w:bottom w:w="28" w:type="dxa"/>
              <w:right w:w="28" w:type="dxa"/>
            </w:tcMar>
          </w:tcPr>
          <w:p w14:paraId="44F8E270"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B13B50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E14E5A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2BAE0CD" w14:textId="77777777" w:rsidR="000234BB" w:rsidRDefault="000234BB" w:rsidP="00725808"/>
        </w:tc>
      </w:tr>
    </w:tbl>
    <w:p w14:paraId="11D7690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C2B798A" w14:textId="77777777" w:rsidTr="00725808">
        <w:tc>
          <w:tcPr>
            <w:tcW w:w="3856" w:type="dxa"/>
            <w:gridSpan w:val="3"/>
          </w:tcPr>
          <w:p w14:paraId="0FE47F58" w14:textId="77777777" w:rsidR="000234BB" w:rsidRDefault="000234BB" w:rsidP="00725808">
            <w:pPr>
              <w:jc w:val="center"/>
              <w:rPr>
                <w:b/>
                <w:sz w:val="16"/>
                <w:szCs w:val="16"/>
                <w:lang w:val="en-GB"/>
              </w:rPr>
            </w:pPr>
            <w:r>
              <w:rPr>
                <w:b/>
                <w:sz w:val="16"/>
                <w:szCs w:val="16"/>
                <w:lang w:val="en-GB"/>
              </w:rPr>
              <w:t>Other End</w:t>
            </w:r>
          </w:p>
        </w:tc>
        <w:tc>
          <w:tcPr>
            <w:tcW w:w="708" w:type="dxa"/>
          </w:tcPr>
          <w:p w14:paraId="4BF611F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A1CC12C" w14:textId="77777777" w:rsidR="000234BB" w:rsidRDefault="000234BB" w:rsidP="00725808">
            <w:pPr>
              <w:jc w:val="center"/>
              <w:rPr>
                <w:b/>
                <w:sz w:val="16"/>
                <w:szCs w:val="16"/>
                <w:lang w:val="en-GB"/>
              </w:rPr>
            </w:pPr>
            <w:r>
              <w:rPr>
                <w:b/>
                <w:sz w:val="16"/>
                <w:szCs w:val="16"/>
                <w:lang w:val="en-GB"/>
              </w:rPr>
              <w:t>General</w:t>
            </w:r>
          </w:p>
        </w:tc>
      </w:tr>
      <w:tr w:rsidR="000234BB" w:rsidRPr="00720F6F" w14:paraId="7A7EB15D" w14:textId="77777777" w:rsidTr="00725808">
        <w:tc>
          <w:tcPr>
            <w:tcW w:w="1573" w:type="dxa"/>
          </w:tcPr>
          <w:p w14:paraId="2AE2AB0E" w14:textId="77777777" w:rsidR="000234BB" w:rsidRDefault="000234BB" w:rsidP="00725808">
            <w:pPr>
              <w:rPr>
                <w:b/>
                <w:sz w:val="16"/>
                <w:szCs w:val="16"/>
                <w:lang w:val="en-GB"/>
              </w:rPr>
            </w:pPr>
            <w:r>
              <w:rPr>
                <w:b/>
                <w:sz w:val="16"/>
                <w:szCs w:val="16"/>
                <w:lang w:val="en-GB"/>
              </w:rPr>
              <w:t>Type</w:t>
            </w:r>
          </w:p>
        </w:tc>
        <w:tc>
          <w:tcPr>
            <w:tcW w:w="1574" w:type="dxa"/>
          </w:tcPr>
          <w:p w14:paraId="54C8FEBE" w14:textId="77777777" w:rsidR="000234BB" w:rsidRDefault="000234BB" w:rsidP="00725808">
            <w:pPr>
              <w:rPr>
                <w:b/>
                <w:sz w:val="16"/>
                <w:szCs w:val="16"/>
                <w:lang w:val="en-GB"/>
              </w:rPr>
            </w:pPr>
            <w:r>
              <w:rPr>
                <w:b/>
                <w:sz w:val="16"/>
                <w:szCs w:val="16"/>
                <w:lang w:val="en-GB"/>
              </w:rPr>
              <w:t>Role</w:t>
            </w:r>
          </w:p>
        </w:tc>
        <w:tc>
          <w:tcPr>
            <w:tcW w:w="708" w:type="dxa"/>
          </w:tcPr>
          <w:p w14:paraId="3DE1A3E1" w14:textId="77777777" w:rsidR="000234BB" w:rsidRDefault="000234BB" w:rsidP="00725808">
            <w:pPr>
              <w:rPr>
                <w:b/>
                <w:sz w:val="16"/>
                <w:szCs w:val="16"/>
                <w:lang w:val="en-GB"/>
              </w:rPr>
            </w:pPr>
            <w:r>
              <w:rPr>
                <w:b/>
                <w:sz w:val="16"/>
                <w:szCs w:val="16"/>
                <w:lang w:val="en-GB"/>
              </w:rPr>
              <w:t>Mult</w:t>
            </w:r>
          </w:p>
        </w:tc>
        <w:tc>
          <w:tcPr>
            <w:tcW w:w="709" w:type="dxa"/>
          </w:tcPr>
          <w:p w14:paraId="1458B4F3" w14:textId="77777777" w:rsidR="000234BB" w:rsidRDefault="000234BB" w:rsidP="00725808">
            <w:pPr>
              <w:rPr>
                <w:b/>
                <w:sz w:val="16"/>
                <w:szCs w:val="16"/>
                <w:lang w:val="en-GB"/>
              </w:rPr>
            </w:pPr>
            <w:r>
              <w:rPr>
                <w:b/>
                <w:sz w:val="16"/>
                <w:szCs w:val="16"/>
                <w:lang w:val="en-GB"/>
              </w:rPr>
              <w:t>Mult</w:t>
            </w:r>
          </w:p>
        </w:tc>
        <w:tc>
          <w:tcPr>
            <w:tcW w:w="567" w:type="dxa"/>
          </w:tcPr>
          <w:p w14:paraId="2A22895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9FAEDBA" w14:textId="77777777" w:rsidR="000234BB" w:rsidRPr="008359F5" w:rsidRDefault="000234BB" w:rsidP="00725808">
            <w:pPr>
              <w:rPr>
                <w:b/>
                <w:sz w:val="16"/>
                <w:szCs w:val="16"/>
                <w:lang w:val="en-GB"/>
              </w:rPr>
            </w:pPr>
            <w:r>
              <w:rPr>
                <w:b/>
                <w:sz w:val="16"/>
                <w:szCs w:val="16"/>
                <w:lang w:val="en-GB"/>
              </w:rPr>
              <w:t>Comment</w:t>
            </w:r>
          </w:p>
        </w:tc>
      </w:tr>
      <w:tr w:rsidR="000234BB" w:rsidRPr="00266E64" w14:paraId="7771A0B9" w14:textId="77777777" w:rsidTr="00725808">
        <w:tc>
          <w:tcPr>
            <w:tcW w:w="1573" w:type="dxa"/>
          </w:tcPr>
          <w:p w14:paraId="696730D9" w14:textId="77777777" w:rsidR="000234BB" w:rsidRPr="00634625" w:rsidRDefault="000234BB" w:rsidP="00725808">
            <w:pPr>
              <w:pStyle w:val="SmallStandard"/>
            </w:pPr>
            <w:r>
              <w:t>MatingPoint</w:t>
            </w:r>
          </w:p>
        </w:tc>
        <w:tc>
          <w:tcPr>
            <w:tcW w:w="1574" w:type="dxa"/>
          </w:tcPr>
          <w:p w14:paraId="36C9DC9C" w14:textId="77777777" w:rsidR="000234BB" w:rsidRPr="00132C43" w:rsidRDefault="000234BB" w:rsidP="00725808">
            <w:pPr>
              <w:pStyle w:val="SmallStandard"/>
            </w:pPr>
            <w:r>
              <w:t>matingPoint</w:t>
            </w:r>
          </w:p>
        </w:tc>
        <w:tc>
          <w:tcPr>
            <w:tcW w:w="708" w:type="dxa"/>
          </w:tcPr>
          <w:p w14:paraId="79211619" w14:textId="77777777" w:rsidR="000234BB" w:rsidRPr="00D331EF" w:rsidRDefault="000234BB" w:rsidP="00725808">
            <w:pPr>
              <w:pStyle w:val="SmallStandard"/>
            </w:pPr>
            <w:r w:rsidRPr="00574783">
              <w:t>0..*</w:t>
            </w:r>
          </w:p>
        </w:tc>
        <w:tc>
          <w:tcPr>
            <w:tcW w:w="709" w:type="dxa"/>
          </w:tcPr>
          <w:p w14:paraId="0559BD97" w14:textId="77777777" w:rsidR="000234BB" w:rsidRPr="00D331EF" w:rsidRDefault="000234BB" w:rsidP="00725808">
            <w:pPr>
              <w:pStyle w:val="SmallStandard"/>
            </w:pPr>
            <w:r w:rsidRPr="00207506">
              <w:t>1</w:t>
            </w:r>
          </w:p>
        </w:tc>
        <w:tc>
          <w:tcPr>
            <w:tcW w:w="567" w:type="dxa"/>
          </w:tcPr>
          <w:p w14:paraId="5ECAEABF" w14:textId="77777777" w:rsidR="000234BB" w:rsidRDefault="000234BB" w:rsidP="00725808">
            <w:pPr>
              <w:pStyle w:val="SmallStandard"/>
            </w:pPr>
            <w:r>
              <w:t>Y</w:t>
            </w:r>
          </w:p>
        </w:tc>
        <w:tc>
          <w:tcPr>
            <w:tcW w:w="3969" w:type="dxa"/>
          </w:tcPr>
          <w:p w14:paraId="299C97A0" w14:textId="77777777" w:rsidR="000234BB" w:rsidRDefault="000234BB" w:rsidP="00725808">
            <w:pPr>
              <w:pStyle w:val="SmallStandard"/>
            </w:pPr>
            <w:r w:rsidRPr="00491287">
              <w:t>Specifies the MatingPoints defined by the MatingSpecification.</w:t>
            </w:r>
          </w:p>
        </w:tc>
      </w:tr>
      <w:tr w:rsidR="000234BB" w:rsidRPr="00CC6307" w14:paraId="101F6948" w14:textId="77777777" w:rsidTr="00725808">
        <w:tc>
          <w:tcPr>
            <w:tcW w:w="1573" w:type="dxa"/>
          </w:tcPr>
          <w:p w14:paraId="5D2FE3F9" w14:textId="77777777" w:rsidR="000234BB" w:rsidRPr="00634625" w:rsidRDefault="000234BB" w:rsidP="00725808">
            <w:pPr>
              <w:pStyle w:val="SmallStandard"/>
            </w:pPr>
            <w:r>
              <w:t>SlotCoupling</w:t>
            </w:r>
          </w:p>
        </w:tc>
        <w:tc>
          <w:tcPr>
            <w:tcW w:w="1574" w:type="dxa"/>
          </w:tcPr>
          <w:p w14:paraId="1149B096" w14:textId="77777777" w:rsidR="000234BB" w:rsidRPr="00132C43" w:rsidRDefault="000234BB" w:rsidP="00725808">
            <w:pPr>
              <w:pStyle w:val="SmallStandard"/>
            </w:pPr>
            <w:r>
              <w:t>slotCoupling</w:t>
            </w:r>
          </w:p>
        </w:tc>
        <w:tc>
          <w:tcPr>
            <w:tcW w:w="708" w:type="dxa"/>
          </w:tcPr>
          <w:p w14:paraId="530817E6" w14:textId="77777777" w:rsidR="000234BB" w:rsidRPr="00D331EF" w:rsidRDefault="000234BB" w:rsidP="00725808">
            <w:pPr>
              <w:pStyle w:val="SmallStandard"/>
            </w:pPr>
            <w:r w:rsidRPr="00574783">
              <w:t>0..*</w:t>
            </w:r>
          </w:p>
        </w:tc>
        <w:tc>
          <w:tcPr>
            <w:tcW w:w="709" w:type="dxa"/>
          </w:tcPr>
          <w:p w14:paraId="7889AF3D" w14:textId="77777777" w:rsidR="000234BB" w:rsidRPr="00D331EF" w:rsidRDefault="000234BB" w:rsidP="00725808">
            <w:pPr>
              <w:pStyle w:val="SmallStandard"/>
            </w:pPr>
            <w:r w:rsidRPr="00207506">
              <w:t>1</w:t>
            </w:r>
          </w:p>
        </w:tc>
        <w:tc>
          <w:tcPr>
            <w:tcW w:w="567" w:type="dxa"/>
          </w:tcPr>
          <w:p w14:paraId="5514AB73" w14:textId="77777777" w:rsidR="000234BB" w:rsidRDefault="000234BB" w:rsidP="00725808">
            <w:pPr>
              <w:pStyle w:val="SmallStandard"/>
            </w:pPr>
            <w:r>
              <w:t>Y</w:t>
            </w:r>
          </w:p>
        </w:tc>
        <w:tc>
          <w:tcPr>
            <w:tcW w:w="3969" w:type="dxa"/>
          </w:tcPr>
          <w:p w14:paraId="15023106" w14:textId="77777777" w:rsidR="000234BB" w:rsidRDefault="000234BB" w:rsidP="00725808"/>
        </w:tc>
      </w:tr>
      <w:tr w:rsidR="000234BB" w:rsidRPr="00CC6307" w14:paraId="5C56157F" w14:textId="77777777" w:rsidTr="00725808">
        <w:tc>
          <w:tcPr>
            <w:tcW w:w="1573" w:type="dxa"/>
          </w:tcPr>
          <w:p w14:paraId="2016A82E" w14:textId="77777777" w:rsidR="000234BB" w:rsidRPr="00634625" w:rsidRDefault="000234BB" w:rsidP="00725808">
            <w:pPr>
              <w:pStyle w:val="SmallStandard"/>
            </w:pPr>
            <w:r>
              <w:t>ConnectorHousingRole</w:t>
            </w:r>
          </w:p>
        </w:tc>
        <w:tc>
          <w:tcPr>
            <w:tcW w:w="1574" w:type="dxa"/>
          </w:tcPr>
          <w:p w14:paraId="203EA8F5" w14:textId="77777777" w:rsidR="000234BB" w:rsidRPr="00132C43" w:rsidRDefault="000234BB" w:rsidP="00725808">
            <w:pPr>
              <w:pStyle w:val="SmallStandard"/>
            </w:pPr>
            <w:r>
              <w:t>firstConnector</w:t>
            </w:r>
          </w:p>
        </w:tc>
        <w:tc>
          <w:tcPr>
            <w:tcW w:w="708" w:type="dxa"/>
          </w:tcPr>
          <w:p w14:paraId="1EE473FB" w14:textId="77777777" w:rsidR="000234BB" w:rsidRPr="00D331EF" w:rsidRDefault="000234BB" w:rsidP="00725808">
            <w:pPr>
              <w:pStyle w:val="SmallStandard"/>
            </w:pPr>
            <w:r w:rsidRPr="00574783">
              <w:t>0..1</w:t>
            </w:r>
          </w:p>
        </w:tc>
        <w:tc>
          <w:tcPr>
            <w:tcW w:w="709" w:type="dxa"/>
          </w:tcPr>
          <w:p w14:paraId="3D4227C5" w14:textId="77777777" w:rsidR="000234BB" w:rsidRPr="00D331EF" w:rsidRDefault="000234BB" w:rsidP="00725808">
            <w:pPr>
              <w:pStyle w:val="SmallStandard"/>
            </w:pPr>
            <w:r w:rsidRPr="00207506">
              <w:t>0..*</w:t>
            </w:r>
          </w:p>
        </w:tc>
        <w:tc>
          <w:tcPr>
            <w:tcW w:w="567" w:type="dxa"/>
          </w:tcPr>
          <w:p w14:paraId="2DFC8443" w14:textId="77777777" w:rsidR="000234BB" w:rsidRPr="00D331EF" w:rsidRDefault="000234BB" w:rsidP="00725808">
            <w:pPr>
              <w:pStyle w:val="SmallStandard"/>
            </w:pPr>
            <w:r>
              <w:t>N</w:t>
            </w:r>
          </w:p>
        </w:tc>
        <w:tc>
          <w:tcPr>
            <w:tcW w:w="3969" w:type="dxa"/>
          </w:tcPr>
          <w:p w14:paraId="4B6AD40F" w14:textId="77777777" w:rsidR="000234BB" w:rsidRDefault="000234BB" w:rsidP="00725808"/>
        </w:tc>
      </w:tr>
      <w:tr w:rsidR="000234BB" w:rsidRPr="00CC6307" w14:paraId="074D01D9" w14:textId="77777777" w:rsidTr="00725808">
        <w:tc>
          <w:tcPr>
            <w:tcW w:w="1573" w:type="dxa"/>
          </w:tcPr>
          <w:p w14:paraId="6D837F01" w14:textId="77777777" w:rsidR="000234BB" w:rsidRPr="00634625" w:rsidRDefault="000234BB" w:rsidP="00725808">
            <w:pPr>
              <w:pStyle w:val="SmallStandard"/>
            </w:pPr>
            <w:r>
              <w:t>ConnectorHousingRole</w:t>
            </w:r>
          </w:p>
        </w:tc>
        <w:tc>
          <w:tcPr>
            <w:tcW w:w="1574" w:type="dxa"/>
          </w:tcPr>
          <w:p w14:paraId="68AC2958" w14:textId="77777777" w:rsidR="000234BB" w:rsidRPr="00132C43" w:rsidRDefault="000234BB" w:rsidP="00725808">
            <w:pPr>
              <w:pStyle w:val="SmallStandard"/>
            </w:pPr>
            <w:r>
              <w:t>secondConnector</w:t>
            </w:r>
          </w:p>
        </w:tc>
        <w:tc>
          <w:tcPr>
            <w:tcW w:w="708" w:type="dxa"/>
          </w:tcPr>
          <w:p w14:paraId="2FBB0909" w14:textId="77777777" w:rsidR="000234BB" w:rsidRPr="00D331EF" w:rsidRDefault="000234BB" w:rsidP="00725808">
            <w:pPr>
              <w:pStyle w:val="SmallStandard"/>
            </w:pPr>
            <w:r w:rsidRPr="00574783">
              <w:t>0..1</w:t>
            </w:r>
          </w:p>
        </w:tc>
        <w:tc>
          <w:tcPr>
            <w:tcW w:w="709" w:type="dxa"/>
          </w:tcPr>
          <w:p w14:paraId="35565F9C" w14:textId="77777777" w:rsidR="000234BB" w:rsidRPr="00D331EF" w:rsidRDefault="000234BB" w:rsidP="00725808">
            <w:pPr>
              <w:pStyle w:val="SmallStandard"/>
            </w:pPr>
            <w:r w:rsidRPr="00207506">
              <w:t>0..*</w:t>
            </w:r>
          </w:p>
        </w:tc>
        <w:tc>
          <w:tcPr>
            <w:tcW w:w="567" w:type="dxa"/>
          </w:tcPr>
          <w:p w14:paraId="4D9EA622" w14:textId="77777777" w:rsidR="000234BB" w:rsidRPr="00D331EF" w:rsidRDefault="000234BB" w:rsidP="00725808">
            <w:pPr>
              <w:pStyle w:val="SmallStandard"/>
            </w:pPr>
            <w:r>
              <w:t>N</w:t>
            </w:r>
          </w:p>
        </w:tc>
        <w:tc>
          <w:tcPr>
            <w:tcW w:w="3969" w:type="dxa"/>
          </w:tcPr>
          <w:p w14:paraId="5A58449C" w14:textId="77777777" w:rsidR="000234BB" w:rsidRDefault="000234BB" w:rsidP="00725808"/>
        </w:tc>
      </w:tr>
    </w:tbl>
    <w:p w14:paraId="304C87E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5D67D25" w14:textId="77777777" w:rsidTr="00725808">
        <w:tc>
          <w:tcPr>
            <w:tcW w:w="2296" w:type="dxa"/>
            <w:gridSpan w:val="2"/>
          </w:tcPr>
          <w:p w14:paraId="0306408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1E6107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212C9DA" w14:textId="77777777" w:rsidR="000234BB" w:rsidRDefault="000234BB" w:rsidP="00725808">
            <w:pPr>
              <w:jc w:val="center"/>
              <w:rPr>
                <w:b/>
                <w:sz w:val="16"/>
                <w:szCs w:val="16"/>
                <w:lang w:val="en-GB"/>
              </w:rPr>
            </w:pPr>
            <w:r>
              <w:rPr>
                <w:b/>
                <w:sz w:val="16"/>
                <w:szCs w:val="16"/>
                <w:lang w:val="en-GB"/>
              </w:rPr>
              <w:t>General</w:t>
            </w:r>
          </w:p>
        </w:tc>
      </w:tr>
      <w:tr w:rsidR="000234BB" w:rsidRPr="00720F6F" w14:paraId="50E69E42" w14:textId="77777777" w:rsidTr="00725808">
        <w:tc>
          <w:tcPr>
            <w:tcW w:w="1588" w:type="dxa"/>
          </w:tcPr>
          <w:p w14:paraId="408BE330" w14:textId="77777777" w:rsidR="000234BB" w:rsidRDefault="000234BB" w:rsidP="00725808">
            <w:pPr>
              <w:rPr>
                <w:b/>
                <w:sz w:val="16"/>
                <w:szCs w:val="16"/>
                <w:lang w:val="en-GB"/>
              </w:rPr>
            </w:pPr>
            <w:r>
              <w:rPr>
                <w:b/>
                <w:sz w:val="16"/>
                <w:szCs w:val="16"/>
                <w:lang w:val="en-GB"/>
              </w:rPr>
              <w:t>Type</w:t>
            </w:r>
          </w:p>
        </w:tc>
        <w:tc>
          <w:tcPr>
            <w:tcW w:w="708" w:type="dxa"/>
          </w:tcPr>
          <w:p w14:paraId="51976DE5" w14:textId="77777777" w:rsidR="000234BB" w:rsidRDefault="000234BB" w:rsidP="00725808">
            <w:pPr>
              <w:rPr>
                <w:b/>
                <w:sz w:val="16"/>
                <w:szCs w:val="16"/>
                <w:lang w:val="en-GB"/>
              </w:rPr>
            </w:pPr>
            <w:r>
              <w:rPr>
                <w:b/>
                <w:sz w:val="16"/>
                <w:szCs w:val="16"/>
                <w:lang w:val="en-GB"/>
              </w:rPr>
              <w:t>Mult</w:t>
            </w:r>
          </w:p>
        </w:tc>
        <w:tc>
          <w:tcPr>
            <w:tcW w:w="1560" w:type="dxa"/>
          </w:tcPr>
          <w:p w14:paraId="395FD2A4" w14:textId="77777777" w:rsidR="000234BB" w:rsidRDefault="000234BB" w:rsidP="00725808">
            <w:pPr>
              <w:rPr>
                <w:b/>
                <w:sz w:val="16"/>
                <w:szCs w:val="16"/>
                <w:lang w:val="en-GB"/>
              </w:rPr>
            </w:pPr>
            <w:r>
              <w:rPr>
                <w:b/>
                <w:sz w:val="16"/>
                <w:szCs w:val="16"/>
                <w:lang w:val="en-GB"/>
              </w:rPr>
              <w:t>Role</w:t>
            </w:r>
          </w:p>
        </w:tc>
        <w:tc>
          <w:tcPr>
            <w:tcW w:w="708" w:type="dxa"/>
          </w:tcPr>
          <w:p w14:paraId="2C20BF5C" w14:textId="77777777" w:rsidR="000234BB" w:rsidRDefault="000234BB" w:rsidP="00725808">
            <w:pPr>
              <w:rPr>
                <w:b/>
                <w:sz w:val="16"/>
                <w:szCs w:val="16"/>
                <w:lang w:val="en-GB"/>
              </w:rPr>
            </w:pPr>
            <w:r>
              <w:rPr>
                <w:b/>
                <w:sz w:val="16"/>
                <w:szCs w:val="16"/>
                <w:lang w:val="en-GB"/>
              </w:rPr>
              <w:t>Mult</w:t>
            </w:r>
          </w:p>
        </w:tc>
        <w:tc>
          <w:tcPr>
            <w:tcW w:w="567" w:type="dxa"/>
          </w:tcPr>
          <w:p w14:paraId="7F5A07D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BEB674C" w14:textId="77777777" w:rsidR="000234BB" w:rsidRPr="008359F5" w:rsidRDefault="000234BB" w:rsidP="00725808">
            <w:pPr>
              <w:rPr>
                <w:b/>
                <w:sz w:val="16"/>
                <w:szCs w:val="16"/>
                <w:lang w:val="en-GB"/>
              </w:rPr>
            </w:pPr>
            <w:r>
              <w:rPr>
                <w:b/>
                <w:sz w:val="16"/>
                <w:szCs w:val="16"/>
                <w:lang w:val="en-GB"/>
              </w:rPr>
              <w:t>Comment</w:t>
            </w:r>
          </w:p>
        </w:tc>
      </w:tr>
      <w:tr w:rsidR="000234BB" w:rsidRPr="00CC6307" w14:paraId="6F039E4B" w14:textId="77777777" w:rsidTr="00725808">
        <w:tc>
          <w:tcPr>
            <w:tcW w:w="1588" w:type="dxa"/>
          </w:tcPr>
          <w:p w14:paraId="3A52270A" w14:textId="77777777" w:rsidR="000234BB" w:rsidRPr="00634625" w:rsidRDefault="000234BB" w:rsidP="00725808">
            <w:pPr>
              <w:pStyle w:val="SmallStandard"/>
            </w:pPr>
            <w:r>
              <w:t>CouplingSpecification</w:t>
            </w:r>
          </w:p>
        </w:tc>
        <w:tc>
          <w:tcPr>
            <w:tcW w:w="708" w:type="dxa"/>
          </w:tcPr>
          <w:p w14:paraId="7CB07509" w14:textId="77777777" w:rsidR="000234BB" w:rsidRPr="00D331EF" w:rsidRDefault="000234BB" w:rsidP="00725808">
            <w:pPr>
              <w:pStyle w:val="SmallStandard"/>
            </w:pPr>
            <w:r w:rsidRPr="00D01517">
              <w:t>1</w:t>
            </w:r>
          </w:p>
        </w:tc>
        <w:tc>
          <w:tcPr>
            <w:tcW w:w="1560" w:type="dxa"/>
          </w:tcPr>
          <w:p w14:paraId="1886C246" w14:textId="77777777" w:rsidR="000234BB" w:rsidRDefault="000234BB" w:rsidP="00725808"/>
        </w:tc>
        <w:tc>
          <w:tcPr>
            <w:tcW w:w="708" w:type="dxa"/>
          </w:tcPr>
          <w:p w14:paraId="04D7AF68" w14:textId="77777777" w:rsidR="000234BB" w:rsidRPr="00D331EF" w:rsidRDefault="000234BB" w:rsidP="00725808">
            <w:pPr>
              <w:pStyle w:val="SmallStandard"/>
            </w:pPr>
            <w:r w:rsidRPr="00D01517">
              <w:t>0..*</w:t>
            </w:r>
          </w:p>
        </w:tc>
        <w:tc>
          <w:tcPr>
            <w:tcW w:w="567" w:type="dxa"/>
          </w:tcPr>
          <w:p w14:paraId="6170D031" w14:textId="77777777" w:rsidR="000234BB" w:rsidRDefault="000234BB" w:rsidP="00725808">
            <w:pPr>
              <w:pStyle w:val="SmallStandard"/>
            </w:pPr>
            <w:r>
              <w:t>Y</w:t>
            </w:r>
          </w:p>
        </w:tc>
        <w:tc>
          <w:tcPr>
            <w:tcW w:w="3969" w:type="dxa"/>
          </w:tcPr>
          <w:p w14:paraId="3FEFD678" w14:textId="77777777" w:rsidR="000234BB" w:rsidRDefault="000234BB" w:rsidP="00725808"/>
        </w:tc>
      </w:tr>
    </w:tbl>
    <w:p w14:paraId="78DCA83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7" w:name="_ca6cbdec29ca7d1a4b84e97f2d92a434"/>
      <w:r>
        <w:rPr>
          <w:lang w:val="en-GB"/>
        </w:rPr>
        <w:t>CouplingSpecification</w:t>
      </w:r>
      <w:bookmarkEnd w:id="1267"/>
    </w:p>
    <w:p w14:paraId="442F3C3F" w14:textId="77777777" w:rsidR="000234BB" w:rsidRPr="00266E64" w:rsidRDefault="000234BB" w:rsidP="000234BB">
      <w:pPr>
        <w:rPr>
          <w:lang w:val="en-GB"/>
        </w:rPr>
      </w:pPr>
      <w:r w:rsidRPr="00266E64">
        <w:rPr>
          <w:sz w:val="18"/>
          <w:szCs w:val="18"/>
          <w:lang w:val="en-GB"/>
        </w:rPr>
        <w:t>Specification for the description of a Coupling. A coupling allows the mapping between independent harness sections or EEComponents of the electrical system. This is done by the mapping of either-or both, ConnectorHousingRoles &amp; TerminalRoles of one side to the other.</w:t>
      </w:r>
    </w:p>
    <w:p w14:paraId="6327221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84F9C21" w14:textId="77777777" w:rsidTr="00725808">
        <w:tc>
          <w:tcPr>
            <w:tcW w:w="2013" w:type="dxa"/>
            <w:tcMar>
              <w:top w:w="28" w:type="dxa"/>
              <w:left w:w="28" w:type="dxa"/>
              <w:bottom w:w="28" w:type="dxa"/>
              <w:right w:w="28" w:type="dxa"/>
            </w:tcMar>
          </w:tcPr>
          <w:p w14:paraId="6F549B9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BE1964C" w14:textId="6CAAFE00"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3B5BC817" w14:textId="77777777" w:rsidTr="00725808">
        <w:tc>
          <w:tcPr>
            <w:tcW w:w="2013" w:type="dxa"/>
            <w:tcMar>
              <w:top w:w="28" w:type="dxa"/>
              <w:left w:w="28" w:type="dxa"/>
              <w:bottom w:w="28" w:type="dxa"/>
              <w:right w:w="28" w:type="dxa"/>
            </w:tcMar>
          </w:tcPr>
          <w:p w14:paraId="6125728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A6BADE" w14:textId="77777777" w:rsidR="000234BB" w:rsidRDefault="000234BB" w:rsidP="00725808"/>
        </w:tc>
      </w:tr>
      <w:tr w:rsidR="000234BB" w:rsidRPr="008359F5" w14:paraId="5F53D9B1" w14:textId="77777777" w:rsidTr="00725808">
        <w:tc>
          <w:tcPr>
            <w:tcW w:w="2013" w:type="dxa"/>
            <w:tcMar>
              <w:top w:w="28" w:type="dxa"/>
              <w:left w:w="28" w:type="dxa"/>
              <w:bottom w:w="28" w:type="dxa"/>
              <w:right w:w="28" w:type="dxa"/>
            </w:tcMar>
          </w:tcPr>
          <w:p w14:paraId="4B17F47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10B7351" w14:textId="77777777" w:rsidR="000234BB" w:rsidRPr="000437C1" w:rsidRDefault="000234BB" w:rsidP="00725808">
            <w:pPr>
              <w:pStyle w:val="SmallStandard"/>
            </w:pPr>
            <w:r>
              <w:t>false</w:t>
            </w:r>
          </w:p>
        </w:tc>
      </w:tr>
    </w:tbl>
    <w:p w14:paraId="2ED3517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5250E71" w14:textId="77777777" w:rsidTr="00725808">
        <w:tc>
          <w:tcPr>
            <w:tcW w:w="3856" w:type="dxa"/>
            <w:gridSpan w:val="3"/>
          </w:tcPr>
          <w:p w14:paraId="7BE906DD" w14:textId="77777777" w:rsidR="000234BB" w:rsidRDefault="000234BB" w:rsidP="00725808">
            <w:pPr>
              <w:jc w:val="center"/>
              <w:rPr>
                <w:b/>
                <w:sz w:val="16"/>
                <w:szCs w:val="16"/>
                <w:lang w:val="en-GB"/>
              </w:rPr>
            </w:pPr>
            <w:r>
              <w:rPr>
                <w:b/>
                <w:sz w:val="16"/>
                <w:szCs w:val="16"/>
                <w:lang w:val="en-GB"/>
              </w:rPr>
              <w:t>Other End</w:t>
            </w:r>
          </w:p>
        </w:tc>
        <w:tc>
          <w:tcPr>
            <w:tcW w:w="708" w:type="dxa"/>
          </w:tcPr>
          <w:p w14:paraId="35B934D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D2BD207" w14:textId="77777777" w:rsidR="000234BB" w:rsidRDefault="000234BB" w:rsidP="00725808">
            <w:pPr>
              <w:jc w:val="center"/>
              <w:rPr>
                <w:b/>
                <w:sz w:val="16"/>
                <w:szCs w:val="16"/>
                <w:lang w:val="en-GB"/>
              </w:rPr>
            </w:pPr>
            <w:r>
              <w:rPr>
                <w:b/>
                <w:sz w:val="16"/>
                <w:szCs w:val="16"/>
                <w:lang w:val="en-GB"/>
              </w:rPr>
              <w:t>General</w:t>
            </w:r>
          </w:p>
        </w:tc>
      </w:tr>
      <w:tr w:rsidR="000234BB" w:rsidRPr="00720F6F" w14:paraId="402E6548" w14:textId="77777777" w:rsidTr="00725808">
        <w:tc>
          <w:tcPr>
            <w:tcW w:w="1573" w:type="dxa"/>
          </w:tcPr>
          <w:p w14:paraId="69A7CBDB" w14:textId="77777777" w:rsidR="000234BB" w:rsidRDefault="000234BB" w:rsidP="00725808">
            <w:pPr>
              <w:rPr>
                <w:b/>
                <w:sz w:val="16"/>
                <w:szCs w:val="16"/>
                <w:lang w:val="en-GB"/>
              </w:rPr>
            </w:pPr>
            <w:r>
              <w:rPr>
                <w:b/>
                <w:sz w:val="16"/>
                <w:szCs w:val="16"/>
                <w:lang w:val="en-GB"/>
              </w:rPr>
              <w:t>Type</w:t>
            </w:r>
          </w:p>
        </w:tc>
        <w:tc>
          <w:tcPr>
            <w:tcW w:w="1574" w:type="dxa"/>
          </w:tcPr>
          <w:p w14:paraId="65448359" w14:textId="77777777" w:rsidR="000234BB" w:rsidRDefault="000234BB" w:rsidP="00725808">
            <w:pPr>
              <w:rPr>
                <w:b/>
                <w:sz w:val="16"/>
                <w:szCs w:val="16"/>
                <w:lang w:val="en-GB"/>
              </w:rPr>
            </w:pPr>
            <w:r>
              <w:rPr>
                <w:b/>
                <w:sz w:val="16"/>
                <w:szCs w:val="16"/>
                <w:lang w:val="en-GB"/>
              </w:rPr>
              <w:t>Role</w:t>
            </w:r>
          </w:p>
        </w:tc>
        <w:tc>
          <w:tcPr>
            <w:tcW w:w="708" w:type="dxa"/>
          </w:tcPr>
          <w:p w14:paraId="106FD1AA" w14:textId="77777777" w:rsidR="000234BB" w:rsidRDefault="000234BB" w:rsidP="00725808">
            <w:pPr>
              <w:rPr>
                <w:b/>
                <w:sz w:val="16"/>
                <w:szCs w:val="16"/>
                <w:lang w:val="en-GB"/>
              </w:rPr>
            </w:pPr>
            <w:r>
              <w:rPr>
                <w:b/>
                <w:sz w:val="16"/>
                <w:szCs w:val="16"/>
                <w:lang w:val="en-GB"/>
              </w:rPr>
              <w:t>Mult</w:t>
            </w:r>
          </w:p>
        </w:tc>
        <w:tc>
          <w:tcPr>
            <w:tcW w:w="709" w:type="dxa"/>
          </w:tcPr>
          <w:p w14:paraId="2CCB228D" w14:textId="77777777" w:rsidR="000234BB" w:rsidRDefault="000234BB" w:rsidP="00725808">
            <w:pPr>
              <w:rPr>
                <w:b/>
                <w:sz w:val="16"/>
                <w:szCs w:val="16"/>
                <w:lang w:val="en-GB"/>
              </w:rPr>
            </w:pPr>
            <w:r>
              <w:rPr>
                <w:b/>
                <w:sz w:val="16"/>
                <w:szCs w:val="16"/>
                <w:lang w:val="en-GB"/>
              </w:rPr>
              <w:t>Mult</w:t>
            </w:r>
          </w:p>
        </w:tc>
        <w:tc>
          <w:tcPr>
            <w:tcW w:w="567" w:type="dxa"/>
          </w:tcPr>
          <w:p w14:paraId="07F9531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2F65BDA" w14:textId="77777777" w:rsidR="000234BB" w:rsidRPr="008359F5" w:rsidRDefault="000234BB" w:rsidP="00725808">
            <w:pPr>
              <w:rPr>
                <w:b/>
                <w:sz w:val="16"/>
                <w:szCs w:val="16"/>
                <w:lang w:val="en-GB"/>
              </w:rPr>
            </w:pPr>
            <w:r>
              <w:rPr>
                <w:b/>
                <w:sz w:val="16"/>
                <w:szCs w:val="16"/>
                <w:lang w:val="en-GB"/>
              </w:rPr>
              <w:t>Comment</w:t>
            </w:r>
          </w:p>
        </w:tc>
      </w:tr>
      <w:tr w:rsidR="000234BB" w:rsidRPr="00CC6307" w14:paraId="52AA259B" w14:textId="77777777" w:rsidTr="00725808">
        <w:tc>
          <w:tcPr>
            <w:tcW w:w="1573" w:type="dxa"/>
          </w:tcPr>
          <w:p w14:paraId="4EF03FA4" w14:textId="77777777" w:rsidR="000234BB" w:rsidRPr="00634625" w:rsidRDefault="000234BB" w:rsidP="00725808">
            <w:pPr>
              <w:pStyle w:val="SmallStandard"/>
            </w:pPr>
            <w:r>
              <w:t>CouplingPoint</w:t>
            </w:r>
          </w:p>
        </w:tc>
        <w:tc>
          <w:tcPr>
            <w:tcW w:w="1574" w:type="dxa"/>
          </w:tcPr>
          <w:p w14:paraId="71C6682B" w14:textId="77777777" w:rsidR="000234BB" w:rsidRDefault="000234BB" w:rsidP="00725808"/>
        </w:tc>
        <w:tc>
          <w:tcPr>
            <w:tcW w:w="708" w:type="dxa"/>
          </w:tcPr>
          <w:p w14:paraId="6397218B" w14:textId="77777777" w:rsidR="000234BB" w:rsidRPr="00D331EF" w:rsidRDefault="000234BB" w:rsidP="00725808">
            <w:pPr>
              <w:pStyle w:val="SmallStandard"/>
            </w:pPr>
            <w:r w:rsidRPr="00574783">
              <w:t>0..*</w:t>
            </w:r>
          </w:p>
        </w:tc>
        <w:tc>
          <w:tcPr>
            <w:tcW w:w="709" w:type="dxa"/>
          </w:tcPr>
          <w:p w14:paraId="37EECF4D" w14:textId="77777777" w:rsidR="000234BB" w:rsidRPr="00D331EF" w:rsidRDefault="000234BB" w:rsidP="00725808">
            <w:pPr>
              <w:pStyle w:val="SmallStandard"/>
            </w:pPr>
            <w:r w:rsidRPr="00207506">
              <w:t>1</w:t>
            </w:r>
          </w:p>
        </w:tc>
        <w:tc>
          <w:tcPr>
            <w:tcW w:w="567" w:type="dxa"/>
          </w:tcPr>
          <w:p w14:paraId="5F9395D6" w14:textId="77777777" w:rsidR="000234BB" w:rsidRDefault="000234BB" w:rsidP="00725808">
            <w:pPr>
              <w:pStyle w:val="SmallStandard"/>
            </w:pPr>
            <w:r>
              <w:t>Y</w:t>
            </w:r>
          </w:p>
        </w:tc>
        <w:tc>
          <w:tcPr>
            <w:tcW w:w="3969" w:type="dxa"/>
          </w:tcPr>
          <w:p w14:paraId="3BE81CEB" w14:textId="77777777" w:rsidR="000234BB" w:rsidRDefault="000234BB" w:rsidP="00725808"/>
        </w:tc>
      </w:tr>
    </w:tbl>
    <w:p w14:paraId="64719B0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8" w:name="_76e8b28455b142b99eb89ac59df83a88"/>
      <w:r>
        <w:rPr>
          <w:lang w:val="en-GB"/>
        </w:rPr>
        <w:t>MatingDetail</w:t>
      </w:r>
      <w:bookmarkEnd w:id="1268"/>
    </w:p>
    <w:p w14:paraId="75552EB6" w14:textId="77777777" w:rsidR="000234BB" w:rsidRPr="00266E64" w:rsidRDefault="000234BB" w:rsidP="000234BB">
      <w:pPr>
        <w:rPr>
          <w:lang w:val="en-GB"/>
        </w:rPr>
      </w:pPr>
      <w:r w:rsidRPr="00266E64">
        <w:rPr>
          <w:sz w:val="18"/>
          <w:szCs w:val="18"/>
          <w:lang w:val="en-GB"/>
        </w:rPr>
        <w:t>If the mating of the two terminals is not unambiguously, a MatingDetail can specify the TerminalReceptions that are mated.</w:t>
      </w:r>
    </w:p>
    <w:p w14:paraId="5FEDEDC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0FADBC1" w14:textId="77777777" w:rsidTr="00725808">
        <w:tc>
          <w:tcPr>
            <w:tcW w:w="2013" w:type="dxa"/>
            <w:tcMar>
              <w:top w:w="28" w:type="dxa"/>
              <w:left w:w="28" w:type="dxa"/>
              <w:bottom w:w="28" w:type="dxa"/>
              <w:right w:w="28" w:type="dxa"/>
            </w:tcMar>
          </w:tcPr>
          <w:p w14:paraId="45C800A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CCD457" w14:textId="76DF380A"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5859F132" w14:textId="77777777" w:rsidTr="00725808">
        <w:tc>
          <w:tcPr>
            <w:tcW w:w="2013" w:type="dxa"/>
            <w:tcMar>
              <w:top w:w="28" w:type="dxa"/>
              <w:left w:w="28" w:type="dxa"/>
              <w:bottom w:w="28" w:type="dxa"/>
              <w:right w:w="28" w:type="dxa"/>
            </w:tcMar>
          </w:tcPr>
          <w:p w14:paraId="12CD6644" w14:textId="77777777" w:rsidR="000234BB" w:rsidRDefault="000234BB" w:rsidP="00725808">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6CD8E870" w14:textId="77777777" w:rsidR="000234BB" w:rsidRDefault="000234BB" w:rsidP="00725808"/>
        </w:tc>
      </w:tr>
      <w:tr w:rsidR="000234BB" w:rsidRPr="008359F5" w14:paraId="15F52A49" w14:textId="77777777" w:rsidTr="00725808">
        <w:tc>
          <w:tcPr>
            <w:tcW w:w="2013" w:type="dxa"/>
            <w:tcMar>
              <w:top w:w="28" w:type="dxa"/>
              <w:left w:w="28" w:type="dxa"/>
              <w:bottom w:w="28" w:type="dxa"/>
              <w:right w:w="28" w:type="dxa"/>
            </w:tcMar>
          </w:tcPr>
          <w:p w14:paraId="0D86E33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C72C24" w14:textId="77777777" w:rsidR="000234BB" w:rsidRPr="000437C1" w:rsidRDefault="000234BB" w:rsidP="00725808">
            <w:pPr>
              <w:pStyle w:val="SmallStandard"/>
            </w:pPr>
            <w:r>
              <w:t>false</w:t>
            </w:r>
          </w:p>
        </w:tc>
      </w:tr>
    </w:tbl>
    <w:p w14:paraId="7963F7C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809671C" w14:textId="77777777" w:rsidTr="00725808">
        <w:tc>
          <w:tcPr>
            <w:tcW w:w="2013" w:type="dxa"/>
            <w:tcMar>
              <w:top w:w="28" w:type="dxa"/>
              <w:left w:w="28" w:type="dxa"/>
              <w:bottom w:w="28" w:type="dxa"/>
              <w:right w:w="28" w:type="dxa"/>
            </w:tcMar>
          </w:tcPr>
          <w:p w14:paraId="0B247AA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1826D41"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3A6118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4FA793A"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53BF9AE" w14:textId="77777777" w:rsidTr="00725808">
        <w:tc>
          <w:tcPr>
            <w:tcW w:w="2013" w:type="dxa"/>
            <w:tcMar>
              <w:top w:w="28" w:type="dxa"/>
              <w:left w:w="28" w:type="dxa"/>
              <w:bottom w:w="28" w:type="dxa"/>
              <w:right w:w="28" w:type="dxa"/>
            </w:tcMar>
          </w:tcPr>
          <w:p w14:paraId="5BC56A1F"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F85160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FAA1008"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A3603C8" w14:textId="77777777" w:rsidR="000234BB" w:rsidRDefault="000234BB" w:rsidP="00725808"/>
        </w:tc>
      </w:tr>
    </w:tbl>
    <w:p w14:paraId="58E662D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EE6D75F" w14:textId="77777777" w:rsidTr="00725808">
        <w:tc>
          <w:tcPr>
            <w:tcW w:w="3856" w:type="dxa"/>
            <w:gridSpan w:val="3"/>
          </w:tcPr>
          <w:p w14:paraId="196BFCF9" w14:textId="77777777" w:rsidR="000234BB" w:rsidRDefault="000234BB" w:rsidP="00725808">
            <w:pPr>
              <w:jc w:val="center"/>
              <w:rPr>
                <w:b/>
                <w:sz w:val="16"/>
                <w:szCs w:val="16"/>
                <w:lang w:val="en-GB"/>
              </w:rPr>
            </w:pPr>
            <w:r>
              <w:rPr>
                <w:b/>
                <w:sz w:val="16"/>
                <w:szCs w:val="16"/>
                <w:lang w:val="en-GB"/>
              </w:rPr>
              <w:t>Other End</w:t>
            </w:r>
          </w:p>
        </w:tc>
        <w:tc>
          <w:tcPr>
            <w:tcW w:w="708" w:type="dxa"/>
          </w:tcPr>
          <w:p w14:paraId="5ED4AEE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045C016" w14:textId="77777777" w:rsidR="000234BB" w:rsidRDefault="000234BB" w:rsidP="00725808">
            <w:pPr>
              <w:jc w:val="center"/>
              <w:rPr>
                <w:b/>
                <w:sz w:val="16"/>
                <w:szCs w:val="16"/>
                <w:lang w:val="en-GB"/>
              </w:rPr>
            </w:pPr>
            <w:r>
              <w:rPr>
                <w:b/>
                <w:sz w:val="16"/>
                <w:szCs w:val="16"/>
                <w:lang w:val="en-GB"/>
              </w:rPr>
              <w:t>General</w:t>
            </w:r>
          </w:p>
        </w:tc>
      </w:tr>
      <w:tr w:rsidR="000234BB" w:rsidRPr="00720F6F" w14:paraId="647F4497" w14:textId="77777777" w:rsidTr="00725808">
        <w:tc>
          <w:tcPr>
            <w:tcW w:w="1573" w:type="dxa"/>
          </w:tcPr>
          <w:p w14:paraId="68E12702" w14:textId="77777777" w:rsidR="000234BB" w:rsidRDefault="000234BB" w:rsidP="00725808">
            <w:pPr>
              <w:rPr>
                <w:b/>
                <w:sz w:val="16"/>
                <w:szCs w:val="16"/>
                <w:lang w:val="en-GB"/>
              </w:rPr>
            </w:pPr>
            <w:r>
              <w:rPr>
                <w:b/>
                <w:sz w:val="16"/>
                <w:szCs w:val="16"/>
                <w:lang w:val="en-GB"/>
              </w:rPr>
              <w:t>Type</w:t>
            </w:r>
          </w:p>
        </w:tc>
        <w:tc>
          <w:tcPr>
            <w:tcW w:w="1574" w:type="dxa"/>
          </w:tcPr>
          <w:p w14:paraId="20A26D37" w14:textId="77777777" w:rsidR="000234BB" w:rsidRDefault="000234BB" w:rsidP="00725808">
            <w:pPr>
              <w:rPr>
                <w:b/>
                <w:sz w:val="16"/>
                <w:szCs w:val="16"/>
                <w:lang w:val="en-GB"/>
              </w:rPr>
            </w:pPr>
            <w:r>
              <w:rPr>
                <w:b/>
                <w:sz w:val="16"/>
                <w:szCs w:val="16"/>
                <w:lang w:val="en-GB"/>
              </w:rPr>
              <w:t>Role</w:t>
            </w:r>
          </w:p>
        </w:tc>
        <w:tc>
          <w:tcPr>
            <w:tcW w:w="708" w:type="dxa"/>
          </w:tcPr>
          <w:p w14:paraId="1244A9A1" w14:textId="77777777" w:rsidR="000234BB" w:rsidRDefault="000234BB" w:rsidP="00725808">
            <w:pPr>
              <w:rPr>
                <w:b/>
                <w:sz w:val="16"/>
                <w:szCs w:val="16"/>
                <w:lang w:val="en-GB"/>
              </w:rPr>
            </w:pPr>
            <w:r>
              <w:rPr>
                <w:b/>
                <w:sz w:val="16"/>
                <w:szCs w:val="16"/>
                <w:lang w:val="en-GB"/>
              </w:rPr>
              <w:t>Mult</w:t>
            </w:r>
          </w:p>
        </w:tc>
        <w:tc>
          <w:tcPr>
            <w:tcW w:w="709" w:type="dxa"/>
          </w:tcPr>
          <w:p w14:paraId="6F2C4660" w14:textId="77777777" w:rsidR="000234BB" w:rsidRDefault="000234BB" w:rsidP="00725808">
            <w:pPr>
              <w:rPr>
                <w:b/>
                <w:sz w:val="16"/>
                <w:szCs w:val="16"/>
                <w:lang w:val="en-GB"/>
              </w:rPr>
            </w:pPr>
            <w:r>
              <w:rPr>
                <w:b/>
                <w:sz w:val="16"/>
                <w:szCs w:val="16"/>
                <w:lang w:val="en-GB"/>
              </w:rPr>
              <w:t>Mult</w:t>
            </w:r>
          </w:p>
        </w:tc>
        <w:tc>
          <w:tcPr>
            <w:tcW w:w="567" w:type="dxa"/>
          </w:tcPr>
          <w:p w14:paraId="1094B64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420AC50" w14:textId="77777777" w:rsidR="000234BB" w:rsidRPr="008359F5" w:rsidRDefault="000234BB" w:rsidP="00725808">
            <w:pPr>
              <w:rPr>
                <w:b/>
                <w:sz w:val="16"/>
                <w:szCs w:val="16"/>
                <w:lang w:val="en-GB"/>
              </w:rPr>
            </w:pPr>
            <w:r>
              <w:rPr>
                <w:b/>
                <w:sz w:val="16"/>
                <w:szCs w:val="16"/>
                <w:lang w:val="en-GB"/>
              </w:rPr>
              <w:t>Comment</w:t>
            </w:r>
          </w:p>
        </w:tc>
      </w:tr>
      <w:tr w:rsidR="000234BB" w:rsidRPr="00266E64" w14:paraId="3BAA77D4" w14:textId="77777777" w:rsidTr="00725808">
        <w:tc>
          <w:tcPr>
            <w:tcW w:w="1573" w:type="dxa"/>
          </w:tcPr>
          <w:p w14:paraId="0177324C" w14:textId="77777777" w:rsidR="000234BB" w:rsidRPr="00634625" w:rsidRDefault="000234BB" w:rsidP="00725808">
            <w:pPr>
              <w:pStyle w:val="SmallStandard"/>
            </w:pPr>
            <w:r>
              <w:t>TerminalReceptionReference</w:t>
            </w:r>
          </w:p>
        </w:tc>
        <w:tc>
          <w:tcPr>
            <w:tcW w:w="1574" w:type="dxa"/>
          </w:tcPr>
          <w:p w14:paraId="54D12E21" w14:textId="77777777" w:rsidR="000234BB" w:rsidRPr="00132C43" w:rsidRDefault="000234BB" w:rsidP="00725808">
            <w:pPr>
              <w:pStyle w:val="SmallStandard"/>
            </w:pPr>
            <w:r>
              <w:t>firstTerminalReception</w:t>
            </w:r>
          </w:p>
        </w:tc>
        <w:tc>
          <w:tcPr>
            <w:tcW w:w="708" w:type="dxa"/>
          </w:tcPr>
          <w:p w14:paraId="77E37B62" w14:textId="77777777" w:rsidR="000234BB" w:rsidRPr="00D331EF" w:rsidRDefault="000234BB" w:rsidP="00725808">
            <w:pPr>
              <w:pStyle w:val="SmallStandard"/>
            </w:pPr>
            <w:r w:rsidRPr="00574783">
              <w:t>1</w:t>
            </w:r>
          </w:p>
        </w:tc>
        <w:tc>
          <w:tcPr>
            <w:tcW w:w="709" w:type="dxa"/>
          </w:tcPr>
          <w:p w14:paraId="6D014A45" w14:textId="77777777" w:rsidR="000234BB" w:rsidRPr="00D331EF" w:rsidRDefault="000234BB" w:rsidP="00725808">
            <w:pPr>
              <w:pStyle w:val="SmallStandard"/>
            </w:pPr>
            <w:r w:rsidRPr="00207506">
              <w:t>0..*</w:t>
            </w:r>
          </w:p>
        </w:tc>
        <w:tc>
          <w:tcPr>
            <w:tcW w:w="567" w:type="dxa"/>
          </w:tcPr>
          <w:p w14:paraId="658B3A04" w14:textId="77777777" w:rsidR="000234BB" w:rsidRPr="00D331EF" w:rsidRDefault="000234BB" w:rsidP="00725808">
            <w:pPr>
              <w:pStyle w:val="SmallStandard"/>
            </w:pPr>
            <w:r>
              <w:t>N</w:t>
            </w:r>
          </w:p>
        </w:tc>
        <w:tc>
          <w:tcPr>
            <w:tcW w:w="3969" w:type="dxa"/>
          </w:tcPr>
          <w:p w14:paraId="293D9C86" w14:textId="77777777" w:rsidR="000234BB" w:rsidRDefault="000234BB" w:rsidP="00725808">
            <w:pPr>
              <w:pStyle w:val="SmallStandard"/>
            </w:pPr>
            <w:r w:rsidRPr="00491287">
              <w:t>References the first terminal reception that is mated.</w:t>
            </w:r>
          </w:p>
        </w:tc>
      </w:tr>
      <w:tr w:rsidR="000234BB" w:rsidRPr="00266E64" w14:paraId="29EF8DAD" w14:textId="77777777" w:rsidTr="00725808">
        <w:tc>
          <w:tcPr>
            <w:tcW w:w="1573" w:type="dxa"/>
          </w:tcPr>
          <w:p w14:paraId="15C3CDDE" w14:textId="77777777" w:rsidR="000234BB" w:rsidRPr="00634625" w:rsidRDefault="000234BB" w:rsidP="00725808">
            <w:pPr>
              <w:pStyle w:val="SmallStandard"/>
            </w:pPr>
            <w:r>
              <w:t>Connection</w:t>
            </w:r>
          </w:p>
        </w:tc>
        <w:tc>
          <w:tcPr>
            <w:tcW w:w="1574" w:type="dxa"/>
          </w:tcPr>
          <w:p w14:paraId="13BD8CED" w14:textId="77777777" w:rsidR="000234BB" w:rsidRPr="00132C43" w:rsidRDefault="000234BB" w:rsidP="00725808">
            <w:pPr>
              <w:pStyle w:val="SmallStandard"/>
            </w:pPr>
            <w:r>
              <w:t>connection</w:t>
            </w:r>
          </w:p>
        </w:tc>
        <w:tc>
          <w:tcPr>
            <w:tcW w:w="708" w:type="dxa"/>
          </w:tcPr>
          <w:p w14:paraId="69D41A51" w14:textId="77777777" w:rsidR="000234BB" w:rsidRPr="00D331EF" w:rsidRDefault="000234BB" w:rsidP="00725808">
            <w:pPr>
              <w:pStyle w:val="SmallStandard"/>
            </w:pPr>
            <w:r w:rsidRPr="00574783">
              <w:t>0..1</w:t>
            </w:r>
          </w:p>
        </w:tc>
        <w:tc>
          <w:tcPr>
            <w:tcW w:w="709" w:type="dxa"/>
          </w:tcPr>
          <w:p w14:paraId="09027470" w14:textId="77777777" w:rsidR="000234BB" w:rsidRPr="00D331EF" w:rsidRDefault="000234BB" w:rsidP="00725808">
            <w:pPr>
              <w:pStyle w:val="SmallStandard"/>
            </w:pPr>
            <w:r w:rsidRPr="00207506">
              <w:t>0..*</w:t>
            </w:r>
          </w:p>
        </w:tc>
        <w:tc>
          <w:tcPr>
            <w:tcW w:w="567" w:type="dxa"/>
          </w:tcPr>
          <w:p w14:paraId="3E39AC74" w14:textId="77777777" w:rsidR="000234BB" w:rsidRPr="00D331EF" w:rsidRDefault="000234BB" w:rsidP="00725808">
            <w:pPr>
              <w:pStyle w:val="SmallStandard"/>
            </w:pPr>
            <w:r>
              <w:t>N</w:t>
            </w:r>
          </w:p>
        </w:tc>
        <w:tc>
          <w:tcPr>
            <w:tcW w:w="3969" w:type="dxa"/>
          </w:tcPr>
          <w:p w14:paraId="4599A7B8"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Connection</w:t>
            </w:r>
            <w:r w:rsidRPr="00266E64">
              <w:rPr>
                <w:sz w:val="16"/>
                <w:szCs w:val="16"/>
                <w:lang w:val="en-GB"/>
              </w:rPr>
              <w:t xml:space="preserve"> that is realized by this </w:t>
            </w:r>
            <w:r w:rsidRPr="00266E64">
              <w:rPr>
                <w:i/>
                <w:iCs/>
                <w:sz w:val="16"/>
                <w:szCs w:val="16"/>
                <w:lang w:val="en-GB"/>
              </w:rPr>
              <w:t>MatingPointDetail.</w:t>
            </w:r>
            <w:r w:rsidRPr="00266E64">
              <w:rPr>
                <w:sz w:val="16"/>
                <w:szCs w:val="16"/>
                <w:lang w:val="en-GB"/>
              </w:rPr>
              <w:t xml:space="preserve"> For example, when a connection is realized by directly plugging or screwing two E/E components together.</w:t>
            </w:r>
          </w:p>
          <w:p w14:paraId="32C425EC" w14:textId="77777777" w:rsidR="000234BB" w:rsidRPr="00266E64" w:rsidRDefault="000234BB" w:rsidP="00725808">
            <w:pPr>
              <w:jc w:val="left"/>
              <w:rPr>
                <w:lang w:val="en-GB"/>
              </w:rPr>
            </w:pPr>
            <w:r w:rsidRPr="00266E64">
              <w:rPr>
                <w:sz w:val="16"/>
                <w:szCs w:val="16"/>
                <w:lang w:val="en-GB"/>
              </w:rPr>
              <w:t xml:space="preserve">The definition at level of the </w:t>
            </w:r>
            <w:r w:rsidRPr="00266E64">
              <w:rPr>
                <w:i/>
                <w:iCs/>
                <w:sz w:val="16"/>
                <w:szCs w:val="16"/>
                <w:lang w:val="en-GB"/>
              </w:rPr>
              <w:t xml:space="preserve">MatingDetail </w:t>
            </w:r>
            <w:r w:rsidRPr="00266E64">
              <w:rPr>
                <w:sz w:val="16"/>
                <w:szCs w:val="16"/>
                <w:lang w:val="en-GB"/>
              </w:rPr>
              <w:t xml:space="preserve">might be required if the </w:t>
            </w:r>
            <w:r w:rsidRPr="00266E64">
              <w:rPr>
                <w:i/>
                <w:iCs/>
                <w:sz w:val="16"/>
                <w:szCs w:val="16"/>
                <w:lang w:val="en-GB"/>
              </w:rPr>
              <w:t xml:space="preserve">TerminalRole </w:t>
            </w:r>
            <w:r w:rsidRPr="00266E64">
              <w:rPr>
                <w:sz w:val="16"/>
                <w:szCs w:val="16"/>
                <w:lang w:val="en-GB"/>
              </w:rPr>
              <w:t>of the MatingPoint carries multiple different potentials (e.g. Coax).</w:t>
            </w:r>
          </w:p>
        </w:tc>
      </w:tr>
      <w:tr w:rsidR="000234BB" w:rsidRPr="00266E64" w14:paraId="5122DF12" w14:textId="77777777" w:rsidTr="00725808">
        <w:tc>
          <w:tcPr>
            <w:tcW w:w="1573" w:type="dxa"/>
          </w:tcPr>
          <w:p w14:paraId="661AEF80" w14:textId="77777777" w:rsidR="000234BB" w:rsidRPr="00634625" w:rsidRDefault="000234BB" w:rsidP="00725808">
            <w:pPr>
              <w:pStyle w:val="SmallStandard"/>
            </w:pPr>
            <w:r>
              <w:t>TerminalReceptionReference</w:t>
            </w:r>
          </w:p>
        </w:tc>
        <w:tc>
          <w:tcPr>
            <w:tcW w:w="1574" w:type="dxa"/>
          </w:tcPr>
          <w:p w14:paraId="3262F08B" w14:textId="77777777" w:rsidR="000234BB" w:rsidRPr="00132C43" w:rsidRDefault="000234BB" w:rsidP="00725808">
            <w:pPr>
              <w:pStyle w:val="SmallStandard"/>
            </w:pPr>
            <w:r>
              <w:t>secondTerminalReception</w:t>
            </w:r>
          </w:p>
        </w:tc>
        <w:tc>
          <w:tcPr>
            <w:tcW w:w="708" w:type="dxa"/>
          </w:tcPr>
          <w:p w14:paraId="18B2E5AE" w14:textId="77777777" w:rsidR="000234BB" w:rsidRPr="00D331EF" w:rsidRDefault="000234BB" w:rsidP="00725808">
            <w:pPr>
              <w:pStyle w:val="SmallStandard"/>
            </w:pPr>
            <w:r w:rsidRPr="00574783">
              <w:t>1</w:t>
            </w:r>
          </w:p>
        </w:tc>
        <w:tc>
          <w:tcPr>
            <w:tcW w:w="709" w:type="dxa"/>
          </w:tcPr>
          <w:p w14:paraId="22220E3E" w14:textId="77777777" w:rsidR="000234BB" w:rsidRPr="00D331EF" w:rsidRDefault="000234BB" w:rsidP="00725808">
            <w:pPr>
              <w:pStyle w:val="SmallStandard"/>
            </w:pPr>
            <w:r w:rsidRPr="00207506">
              <w:t>0..*</w:t>
            </w:r>
          </w:p>
        </w:tc>
        <w:tc>
          <w:tcPr>
            <w:tcW w:w="567" w:type="dxa"/>
          </w:tcPr>
          <w:p w14:paraId="0F8925AF" w14:textId="77777777" w:rsidR="000234BB" w:rsidRPr="00D331EF" w:rsidRDefault="000234BB" w:rsidP="00725808">
            <w:pPr>
              <w:pStyle w:val="SmallStandard"/>
            </w:pPr>
            <w:r>
              <w:t>N</w:t>
            </w:r>
          </w:p>
        </w:tc>
        <w:tc>
          <w:tcPr>
            <w:tcW w:w="3969" w:type="dxa"/>
          </w:tcPr>
          <w:p w14:paraId="1B777727" w14:textId="77777777" w:rsidR="000234BB" w:rsidRDefault="000234BB" w:rsidP="00725808">
            <w:pPr>
              <w:pStyle w:val="SmallStandard"/>
            </w:pPr>
            <w:r w:rsidRPr="00491287">
              <w:t>References the second terminal reception that is mated.</w:t>
            </w:r>
          </w:p>
        </w:tc>
      </w:tr>
    </w:tbl>
    <w:p w14:paraId="41D48F7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FCE3B43" w14:textId="77777777" w:rsidTr="00725808">
        <w:tc>
          <w:tcPr>
            <w:tcW w:w="2296" w:type="dxa"/>
            <w:gridSpan w:val="2"/>
          </w:tcPr>
          <w:p w14:paraId="12902DC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03926E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B9720B2" w14:textId="77777777" w:rsidR="000234BB" w:rsidRDefault="000234BB" w:rsidP="00725808">
            <w:pPr>
              <w:jc w:val="center"/>
              <w:rPr>
                <w:b/>
                <w:sz w:val="16"/>
                <w:szCs w:val="16"/>
                <w:lang w:val="en-GB"/>
              </w:rPr>
            </w:pPr>
            <w:r>
              <w:rPr>
                <w:b/>
                <w:sz w:val="16"/>
                <w:szCs w:val="16"/>
                <w:lang w:val="en-GB"/>
              </w:rPr>
              <w:t>General</w:t>
            </w:r>
          </w:p>
        </w:tc>
      </w:tr>
      <w:tr w:rsidR="000234BB" w:rsidRPr="00720F6F" w14:paraId="353140D7" w14:textId="77777777" w:rsidTr="00725808">
        <w:tc>
          <w:tcPr>
            <w:tcW w:w="1588" w:type="dxa"/>
          </w:tcPr>
          <w:p w14:paraId="45C430B6" w14:textId="77777777" w:rsidR="000234BB" w:rsidRDefault="000234BB" w:rsidP="00725808">
            <w:pPr>
              <w:rPr>
                <w:b/>
                <w:sz w:val="16"/>
                <w:szCs w:val="16"/>
                <w:lang w:val="en-GB"/>
              </w:rPr>
            </w:pPr>
            <w:r>
              <w:rPr>
                <w:b/>
                <w:sz w:val="16"/>
                <w:szCs w:val="16"/>
                <w:lang w:val="en-GB"/>
              </w:rPr>
              <w:t>Type</w:t>
            </w:r>
          </w:p>
        </w:tc>
        <w:tc>
          <w:tcPr>
            <w:tcW w:w="708" w:type="dxa"/>
          </w:tcPr>
          <w:p w14:paraId="128D98E0" w14:textId="77777777" w:rsidR="000234BB" w:rsidRDefault="000234BB" w:rsidP="00725808">
            <w:pPr>
              <w:rPr>
                <w:b/>
                <w:sz w:val="16"/>
                <w:szCs w:val="16"/>
                <w:lang w:val="en-GB"/>
              </w:rPr>
            </w:pPr>
            <w:r>
              <w:rPr>
                <w:b/>
                <w:sz w:val="16"/>
                <w:szCs w:val="16"/>
                <w:lang w:val="en-GB"/>
              </w:rPr>
              <w:t>Mult</w:t>
            </w:r>
          </w:p>
        </w:tc>
        <w:tc>
          <w:tcPr>
            <w:tcW w:w="1560" w:type="dxa"/>
          </w:tcPr>
          <w:p w14:paraId="5D2E8C49" w14:textId="77777777" w:rsidR="000234BB" w:rsidRDefault="000234BB" w:rsidP="00725808">
            <w:pPr>
              <w:rPr>
                <w:b/>
                <w:sz w:val="16"/>
                <w:szCs w:val="16"/>
                <w:lang w:val="en-GB"/>
              </w:rPr>
            </w:pPr>
            <w:r>
              <w:rPr>
                <w:b/>
                <w:sz w:val="16"/>
                <w:szCs w:val="16"/>
                <w:lang w:val="en-GB"/>
              </w:rPr>
              <w:t>Role</w:t>
            </w:r>
          </w:p>
        </w:tc>
        <w:tc>
          <w:tcPr>
            <w:tcW w:w="708" w:type="dxa"/>
          </w:tcPr>
          <w:p w14:paraId="5DC8AE39" w14:textId="77777777" w:rsidR="000234BB" w:rsidRDefault="000234BB" w:rsidP="00725808">
            <w:pPr>
              <w:rPr>
                <w:b/>
                <w:sz w:val="16"/>
                <w:szCs w:val="16"/>
                <w:lang w:val="en-GB"/>
              </w:rPr>
            </w:pPr>
            <w:r>
              <w:rPr>
                <w:b/>
                <w:sz w:val="16"/>
                <w:szCs w:val="16"/>
                <w:lang w:val="en-GB"/>
              </w:rPr>
              <w:t>Mult</w:t>
            </w:r>
          </w:p>
        </w:tc>
        <w:tc>
          <w:tcPr>
            <w:tcW w:w="567" w:type="dxa"/>
          </w:tcPr>
          <w:p w14:paraId="76D0BB8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0B685A1" w14:textId="77777777" w:rsidR="000234BB" w:rsidRPr="008359F5" w:rsidRDefault="000234BB" w:rsidP="00725808">
            <w:pPr>
              <w:rPr>
                <w:b/>
                <w:sz w:val="16"/>
                <w:szCs w:val="16"/>
                <w:lang w:val="en-GB"/>
              </w:rPr>
            </w:pPr>
            <w:r>
              <w:rPr>
                <w:b/>
                <w:sz w:val="16"/>
                <w:szCs w:val="16"/>
                <w:lang w:val="en-GB"/>
              </w:rPr>
              <w:t>Comment</w:t>
            </w:r>
          </w:p>
        </w:tc>
      </w:tr>
      <w:tr w:rsidR="000234BB" w:rsidRPr="00266E64" w14:paraId="7EA7B60F" w14:textId="77777777" w:rsidTr="00725808">
        <w:tc>
          <w:tcPr>
            <w:tcW w:w="1588" w:type="dxa"/>
          </w:tcPr>
          <w:p w14:paraId="3D91394B" w14:textId="77777777" w:rsidR="000234BB" w:rsidRPr="00634625" w:rsidRDefault="000234BB" w:rsidP="00725808">
            <w:pPr>
              <w:pStyle w:val="SmallStandard"/>
            </w:pPr>
            <w:r>
              <w:t>MatingPoint</w:t>
            </w:r>
          </w:p>
        </w:tc>
        <w:tc>
          <w:tcPr>
            <w:tcW w:w="708" w:type="dxa"/>
          </w:tcPr>
          <w:p w14:paraId="074FCD23" w14:textId="77777777" w:rsidR="000234BB" w:rsidRPr="00D331EF" w:rsidRDefault="000234BB" w:rsidP="00725808">
            <w:pPr>
              <w:pStyle w:val="SmallStandard"/>
            </w:pPr>
            <w:r w:rsidRPr="00D01517">
              <w:t>1</w:t>
            </w:r>
          </w:p>
        </w:tc>
        <w:tc>
          <w:tcPr>
            <w:tcW w:w="1560" w:type="dxa"/>
          </w:tcPr>
          <w:p w14:paraId="1B7D77DB" w14:textId="77777777" w:rsidR="000234BB" w:rsidRPr="00132C43" w:rsidRDefault="000234BB" w:rsidP="00725808">
            <w:pPr>
              <w:pStyle w:val="SmallStandard"/>
            </w:pPr>
            <w:r>
              <w:t>matingDetail</w:t>
            </w:r>
          </w:p>
        </w:tc>
        <w:tc>
          <w:tcPr>
            <w:tcW w:w="708" w:type="dxa"/>
          </w:tcPr>
          <w:p w14:paraId="376BD29E" w14:textId="77777777" w:rsidR="000234BB" w:rsidRPr="00D331EF" w:rsidRDefault="000234BB" w:rsidP="00725808">
            <w:pPr>
              <w:pStyle w:val="SmallStandard"/>
            </w:pPr>
            <w:r w:rsidRPr="00D01517">
              <w:t>0..*</w:t>
            </w:r>
          </w:p>
        </w:tc>
        <w:tc>
          <w:tcPr>
            <w:tcW w:w="567" w:type="dxa"/>
          </w:tcPr>
          <w:p w14:paraId="3E7BCADE" w14:textId="77777777" w:rsidR="000234BB" w:rsidRDefault="000234BB" w:rsidP="00725808">
            <w:pPr>
              <w:pStyle w:val="SmallStandard"/>
            </w:pPr>
            <w:r>
              <w:t>Y</w:t>
            </w:r>
          </w:p>
        </w:tc>
        <w:tc>
          <w:tcPr>
            <w:tcW w:w="3969" w:type="dxa"/>
          </w:tcPr>
          <w:p w14:paraId="2E228DD3" w14:textId="77777777" w:rsidR="000234BB" w:rsidRDefault="000234BB" w:rsidP="00725808">
            <w:pPr>
              <w:pStyle w:val="SmallStandard"/>
            </w:pPr>
            <w:r w:rsidRPr="00491287">
              <w:t xml:space="preserve">Specifies the MatingDetails, if a detailed description of the relationships between TerminalReceptions and TerminalReceptions is needed. </w:t>
            </w:r>
          </w:p>
        </w:tc>
      </w:tr>
    </w:tbl>
    <w:p w14:paraId="0300588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9" w:name="_beb28fc7258b3c3aaf3cfed8abf2d3da"/>
      <w:r>
        <w:rPr>
          <w:lang w:val="en-GB"/>
        </w:rPr>
        <w:t>MatingPoint</w:t>
      </w:r>
      <w:bookmarkEnd w:id="1269"/>
    </w:p>
    <w:p w14:paraId="3F522A36" w14:textId="77777777" w:rsidR="000234BB" w:rsidRPr="00266E64" w:rsidRDefault="000234BB" w:rsidP="000234BB">
      <w:pPr>
        <w:rPr>
          <w:lang w:val="en-GB"/>
        </w:rPr>
      </w:pPr>
      <w:r w:rsidRPr="00266E64">
        <w:rPr>
          <w:sz w:val="18"/>
          <w:szCs w:val="18"/>
          <w:lang w:val="en-GB"/>
        </w:rPr>
        <w:t>A MatingPoint defines the Mating of two terminals. This normally occurs when two inliners are connected. Then terminals of one side (female) are mated with terminals of the other side (male).</w:t>
      </w:r>
    </w:p>
    <w:p w14:paraId="4E2A1F4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E35AC7" w14:textId="77777777" w:rsidTr="00725808">
        <w:tc>
          <w:tcPr>
            <w:tcW w:w="2013" w:type="dxa"/>
            <w:tcMar>
              <w:top w:w="28" w:type="dxa"/>
              <w:left w:w="28" w:type="dxa"/>
              <w:bottom w:w="28" w:type="dxa"/>
              <w:right w:w="28" w:type="dxa"/>
            </w:tcMar>
          </w:tcPr>
          <w:p w14:paraId="40FFBAF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B48872" w14:textId="6C75C327"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0D5E8866" w14:textId="77777777" w:rsidTr="00725808">
        <w:tc>
          <w:tcPr>
            <w:tcW w:w="2013" w:type="dxa"/>
            <w:tcMar>
              <w:top w:w="28" w:type="dxa"/>
              <w:left w:w="28" w:type="dxa"/>
              <w:bottom w:w="28" w:type="dxa"/>
              <w:right w:w="28" w:type="dxa"/>
            </w:tcMar>
          </w:tcPr>
          <w:p w14:paraId="0A1E443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2B7CC6" w14:textId="77777777" w:rsidR="000234BB" w:rsidRDefault="000234BB" w:rsidP="00725808"/>
        </w:tc>
      </w:tr>
      <w:tr w:rsidR="000234BB" w:rsidRPr="008359F5" w14:paraId="463FE15E" w14:textId="77777777" w:rsidTr="00725808">
        <w:tc>
          <w:tcPr>
            <w:tcW w:w="2013" w:type="dxa"/>
            <w:tcMar>
              <w:top w:w="28" w:type="dxa"/>
              <w:left w:w="28" w:type="dxa"/>
              <w:bottom w:w="28" w:type="dxa"/>
              <w:right w:w="28" w:type="dxa"/>
            </w:tcMar>
          </w:tcPr>
          <w:p w14:paraId="7EA3586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B82DC07" w14:textId="77777777" w:rsidR="000234BB" w:rsidRPr="000437C1" w:rsidRDefault="000234BB" w:rsidP="00725808">
            <w:pPr>
              <w:pStyle w:val="SmallStandard"/>
            </w:pPr>
            <w:r>
              <w:t>false</w:t>
            </w:r>
          </w:p>
        </w:tc>
      </w:tr>
    </w:tbl>
    <w:p w14:paraId="1BB5B16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01E52B5" w14:textId="77777777" w:rsidTr="00725808">
        <w:tc>
          <w:tcPr>
            <w:tcW w:w="2013" w:type="dxa"/>
            <w:tcMar>
              <w:top w:w="28" w:type="dxa"/>
              <w:left w:w="28" w:type="dxa"/>
              <w:bottom w:w="28" w:type="dxa"/>
              <w:right w:w="28" w:type="dxa"/>
            </w:tcMar>
          </w:tcPr>
          <w:p w14:paraId="2463CFF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42D901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2FCC08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71F705"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3D977F74" w14:textId="77777777" w:rsidTr="00725808">
        <w:tc>
          <w:tcPr>
            <w:tcW w:w="2013" w:type="dxa"/>
            <w:tcMar>
              <w:top w:w="28" w:type="dxa"/>
              <w:left w:w="28" w:type="dxa"/>
              <w:bottom w:w="28" w:type="dxa"/>
              <w:right w:w="28" w:type="dxa"/>
            </w:tcMar>
          </w:tcPr>
          <w:p w14:paraId="5657DD11"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3C8C400"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813D9E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C9BBC67" w14:textId="77777777" w:rsidR="000234BB" w:rsidRPr="00266E64" w:rsidRDefault="000234BB" w:rsidP="00725808">
            <w:pPr>
              <w:jc w:val="left"/>
              <w:rPr>
                <w:lang w:val="en-GB"/>
              </w:rPr>
            </w:pPr>
            <w:r w:rsidRPr="00266E64">
              <w:rPr>
                <w:sz w:val="16"/>
                <w:szCs w:val="16"/>
                <w:lang w:val="en-GB"/>
              </w:rPr>
              <w:t>Specifies a unique identification of the MatingPoint. The identification is guaranteed to be unique within the MatingSpecification.</w:t>
            </w:r>
          </w:p>
        </w:tc>
      </w:tr>
    </w:tbl>
    <w:p w14:paraId="78015C4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978611C" w14:textId="77777777" w:rsidTr="00725808">
        <w:tc>
          <w:tcPr>
            <w:tcW w:w="3856" w:type="dxa"/>
            <w:gridSpan w:val="3"/>
          </w:tcPr>
          <w:p w14:paraId="673E1982" w14:textId="77777777" w:rsidR="000234BB" w:rsidRDefault="000234BB" w:rsidP="00725808">
            <w:pPr>
              <w:jc w:val="center"/>
              <w:rPr>
                <w:b/>
                <w:sz w:val="16"/>
                <w:szCs w:val="16"/>
                <w:lang w:val="en-GB"/>
              </w:rPr>
            </w:pPr>
            <w:r>
              <w:rPr>
                <w:b/>
                <w:sz w:val="16"/>
                <w:szCs w:val="16"/>
                <w:lang w:val="en-GB"/>
              </w:rPr>
              <w:t>Other End</w:t>
            </w:r>
          </w:p>
        </w:tc>
        <w:tc>
          <w:tcPr>
            <w:tcW w:w="708" w:type="dxa"/>
          </w:tcPr>
          <w:p w14:paraId="54658B0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693A6F1" w14:textId="77777777" w:rsidR="000234BB" w:rsidRDefault="000234BB" w:rsidP="00725808">
            <w:pPr>
              <w:jc w:val="center"/>
              <w:rPr>
                <w:b/>
                <w:sz w:val="16"/>
                <w:szCs w:val="16"/>
                <w:lang w:val="en-GB"/>
              </w:rPr>
            </w:pPr>
            <w:r>
              <w:rPr>
                <w:b/>
                <w:sz w:val="16"/>
                <w:szCs w:val="16"/>
                <w:lang w:val="en-GB"/>
              </w:rPr>
              <w:t>General</w:t>
            </w:r>
          </w:p>
        </w:tc>
      </w:tr>
      <w:tr w:rsidR="000234BB" w:rsidRPr="00720F6F" w14:paraId="20DFBF2A" w14:textId="77777777" w:rsidTr="00725808">
        <w:tc>
          <w:tcPr>
            <w:tcW w:w="1573" w:type="dxa"/>
          </w:tcPr>
          <w:p w14:paraId="1A326F27" w14:textId="77777777" w:rsidR="000234BB" w:rsidRDefault="000234BB" w:rsidP="00725808">
            <w:pPr>
              <w:rPr>
                <w:b/>
                <w:sz w:val="16"/>
                <w:szCs w:val="16"/>
                <w:lang w:val="en-GB"/>
              </w:rPr>
            </w:pPr>
            <w:r>
              <w:rPr>
                <w:b/>
                <w:sz w:val="16"/>
                <w:szCs w:val="16"/>
                <w:lang w:val="en-GB"/>
              </w:rPr>
              <w:t>Type</w:t>
            </w:r>
          </w:p>
        </w:tc>
        <w:tc>
          <w:tcPr>
            <w:tcW w:w="1574" w:type="dxa"/>
          </w:tcPr>
          <w:p w14:paraId="1BDEE7F0" w14:textId="77777777" w:rsidR="000234BB" w:rsidRDefault="000234BB" w:rsidP="00725808">
            <w:pPr>
              <w:rPr>
                <w:b/>
                <w:sz w:val="16"/>
                <w:szCs w:val="16"/>
                <w:lang w:val="en-GB"/>
              </w:rPr>
            </w:pPr>
            <w:r>
              <w:rPr>
                <w:b/>
                <w:sz w:val="16"/>
                <w:szCs w:val="16"/>
                <w:lang w:val="en-GB"/>
              </w:rPr>
              <w:t>Role</w:t>
            </w:r>
          </w:p>
        </w:tc>
        <w:tc>
          <w:tcPr>
            <w:tcW w:w="708" w:type="dxa"/>
          </w:tcPr>
          <w:p w14:paraId="5174A193" w14:textId="77777777" w:rsidR="000234BB" w:rsidRDefault="000234BB" w:rsidP="00725808">
            <w:pPr>
              <w:rPr>
                <w:b/>
                <w:sz w:val="16"/>
                <w:szCs w:val="16"/>
                <w:lang w:val="en-GB"/>
              </w:rPr>
            </w:pPr>
            <w:r>
              <w:rPr>
                <w:b/>
                <w:sz w:val="16"/>
                <w:szCs w:val="16"/>
                <w:lang w:val="en-GB"/>
              </w:rPr>
              <w:t>Mult</w:t>
            </w:r>
          </w:p>
        </w:tc>
        <w:tc>
          <w:tcPr>
            <w:tcW w:w="709" w:type="dxa"/>
          </w:tcPr>
          <w:p w14:paraId="026777DF" w14:textId="77777777" w:rsidR="000234BB" w:rsidRDefault="000234BB" w:rsidP="00725808">
            <w:pPr>
              <w:rPr>
                <w:b/>
                <w:sz w:val="16"/>
                <w:szCs w:val="16"/>
                <w:lang w:val="en-GB"/>
              </w:rPr>
            </w:pPr>
            <w:r>
              <w:rPr>
                <w:b/>
                <w:sz w:val="16"/>
                <w:szCs w:val="16"/>
                <w:lang w:val="en-GB"/>
              </w:rPr>
              <w:t>Mult</w:t>
            </w:r>
          </w:p>
        </w:tc>
        <w:tc>
          <w:tcPr>
            <w:tcW w:w="567" w:type="dxa"/>
          </w:tcPr>
          <w:p w14:paraId="566E55F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1E4C829" w14:textId="77777777" w:rsidR="000234BB" w:rsidRPr="008359F5" w:rsidRDefault="000234BB" w:rsidP="00725808">
            <w:pPr>
              <w:rPr>
                <w:b/>
                <w:sz w:val="16"/>
                <w:szCs w:val="16"/>
                <w:lang w:val="en-GB"/>
              </w:rPr>
            </w:pPr>
            <w:r>
              <w:rPr>
                <w:b/>
                <w:sz w:val="16"/>
                <w:szCs w:val="16"/>
                <w:lang w:val="en-GB"/>
              </w:rPr>
              <w:t>Comment</w:t>
            </w:r>
          </w:p>
        </w:tc>
      </w:tr>
      <w:tr w:rsidR="000234BB" w:rsidRPr="00266E64" w14:paraId="20B313C3" w14:textId="77777777" w:rsidTr="00725808">
        <w:tc>
          <w:tcPr>
            <w:tcW w:w="1573" w:type="dxa"/>
          </w:tcPr>
          <w:p w14:paraId="42B561CF" w14:textId="77777777" w:rsidR="000234BB" w:rsidRPr="00634625" w:rsidRDefault="000234BB" w:rsidP="00725808">
            <w:pPr>
              <w:pStyle w:val="SmallStandard"/>
            </w:pPr>
            <w:r>
              <w:lastRenderedPageBreak/>
              <w:t>TerminalRole</w:t>
            </w:r>
          </w:p>
        </w:tc>
        <w:tc>
          <w:tcPr>
            <w:tcW w:w="1574" w:type="dxa"/>
          </w:tcPr>
          <w:p w14:paraId="43761AD7" w14:textId="77777777" w:rsidR="000234BB" w:rsidRPr="00132C43" w:rsidRDefault="000234BB" w:rsidP="00725808">
            <w:pPr>
              <w:pStyle w:val="SmallStandard"/>
            </w:pPr>
            <w:r>
              <w:t>secondTerminalRole</w:t>
            </w:r>
          </w:p>
        </w:tc>
        <w:tc>
          <w:tcPr>
            <w:tcW w:w="708" w:type="dxa"/>
          </w:tcPr>
          <w:p w14:paraId="24F07F60" w14:textId="77777777" w:rsidR="000234BB" w:rsidRPr="00D331EF" w:rsidRDefault="000234BB" w:rsidP="00725808">
            <w:pPr>
              <w:pStyle w:val="SmallStandard"/>
            </w:pPr>
            <w:r w:rsidRPr="00574783">
              <w:t>1</w:t>
            </w:r>
          </w:p>
        </w:tc>
        <w:tc>
          <w:tcPr>
            <w:tcW w:w="709" w:type="dxa"/>
          </w:tcPr>
          <w:p w14:paraId="3953547A" w14:textId="77777777" w:rsidR="000234BB" w:rsidRPr="00D331EF" w:rsidRDefault="000234BB" w:rsidP="00725808">
            <w:pPr>
              <w:pStyle w:val="SmallStandard"/>
            </w:pPr>
            <w:r w:rsidRPr="00207506">
              <w:t>0..*</w:t>
            </w:r>
          </w:p>
        </w:tc>
        <w:tc>
          <w:tcPr>
            <w:tcW w:w="567" w:type="dxa"/>
          </w:tcPr>
          <w:p w14:paraId="4CDC948D" w14:textId="77777777" w:rsidR="000234BB" w:rsidRPr="00D331EF" w:rsidRDefault="000234BB" w:rsidP="00725808">
            <w:pPr>
              <w:pStyle w:val="SmallStandard"/>
            </w:pPr>
            <w:r>
              <w:t>N</w:t>
            </w:r>
          </w:p>
        </w:tc>
        <w:tc>
          <w:tcPr>
            <w:tcW w:w="3969" w:type="dxa"/>
          </w:tcPr>
          <w:p w14:paraId="453BC2F5" w14:textId="77777777" w:rsidR="000234BB" w:rsidRDefault="000234BB" w:rsidP="00725808">
            <w:pPr>
              <w:pStyle w:val="SmallStandard"/>
            </w:pPr>
            <w:r w:rsidRPr="00491287">
              <w:t>References the second terminal that is mated.</w:t>
            </w:r>
          </w:p>
        </w:tc>
      </w:tr>
      <w:tr w:rsidR="000234BB" w:rsidRPr="00266E64" w14:paraId="0DD1CEB4" w14:textId="77777777" w:rsidTr="00725808">
        <w:tc>
          <w:tcPr>
            <w:tcW w:w="1573" w:type="dxa"/>
          </w:tcPr>
          <w:p w14:paraId="1109E2C1" w14:textId="77777777" w:rsidR="000234BB" w:rsidRPr="00634625" w:rsidRDefault="000234BB" w:rsidP="00725808">
            <w:pPr>
              <w:pStyle w:val="SmallStandard"/>
            </w:pPr>
            <w:r>
              <w:t>MatingDetail</w:t>
            </w:r>
          </w:p>
        </w:tc>
        <w:tc>
          <w:tcPr>
            <w:tcW w:w="1574" w:type="dxa"/>
          </w:tcPr>
          <w:p w14:paraId="434CC175" w14:textId="77777777" w:rsidR="000234BB" w:rsidRPr="00132C43" w:rsidRDefault="000234BB" w:rsidP="00725808">
            <w:pPr>
              <w:pStyle w:val="SmallStandard"/>
            </w:pPr>
            <w:r>
              <w:t>matingDetail</w:t>
            </w:r>
          </w:p>
        </w:tc>
        <w:tc>
          <w:tcPr>
            <w:tcW w:w="708" w:type="dxa"/>
          </w:tcPr>
          <w:p w14:paraId="72A679F2" w14:textId="77777777" w:rsidR="000234BB" w:rsidRPr="00D331EF" w:rsidRDefault="000234BB" w:rsidP="00725808">
            <w:pPr>
              <w:pStyle w:val="SmallStandard"/>
            </w:pPr>
            <w:r w:rsidRPr="00574783">
              <w:t>0..*</w:t>
            </w:r>
          </w:p>
        </w:tc>
        <w:tc>
          <w:tcPr>
            <w:tcW w:w="709" w:type="dxa"/>
          </w:tcPr>
          <w:p w14:paraId="77A12DF3" w14:textId="77777777" w:rsidR="000234BB" w:rsidRPr="00D331EF" w:rsidRDefault="000234BB" w:rsidP="00725808">
            <w:pPr>
              <w:pStyle w:val="SmallStandard"/>
            </w:pPr>
            <w:r w:rsidRPr="00207506">
              <w:t>1</w:t>
            </w:r>
          </w:p>
        </w:tc>
        <w:tc>
          <w:tcPr>
            <w:tcW w:w="567" w:type="dxa"/>
          </w:tcPr>
          <w:p w14:paraId="7D6CB8FC" w14:textId="77777777" w:rsidR="000234BB" w:rsidRDefault="000234BB" w:rsidP="00725808">
            <w:pPr>
              <w:pStyle w:val="SmallStandard"/>
            </w:pPr>
            <w:r>
              <w:t>Y</w:t>
            </w:r>
          </w:p>
        </w:tc>
        <w:tc>
          <w:tcPr>
            <w:tcW w:w="3969" w:type="dxa"/>
          </w:tcPr>
          <w:p w14:paraId="4F01A989" w14:textId="77777777" w:rsidR="000234BB" w:rsidRDefault="000234BB" w:rsidP="00725808">
            <w:pPr>
              <w:pStyle w:val="SmallStandard"/>
            </w:pPr>
            <w:r w:rsidRPr="00491287">
              <w:t xml:space="preserve">Specifies the MatingDetails, if a detailed description of the relationships between TerminalReceptions and TerminalReceptions is needed. </w:t>
            </w:r>
          </w:p>
        </w:tc>
      </w:tr>
      <w:tr w:rsidR="000234BB" w:rsidRPr="00266E64" w14:paraId="2D0C8FE6" w14:textId="77777777" w:rsidTr="00725808">
        <w:tc>
          <w:tcPr>
            <w:tcW w:w="1573" w:type="dxa"/>
          </w:tcPr>
          <w:p w14:paraId="44F39260" w14:textId="77777777" w:rsidR="000234BB" w:rsidRPr="00634625" w:rsidRDefault="000234BB" w:rsidP="00725808">
            <w:pPr>
              <w:pStyle w:val="SmallStandard"/>
            </w:pPr>
            <w:r>
              <w:t>TerminalRole</w:t>
            </w:r>
          </w:p>
        </w:tc>
        <w:tc>
          <w:tcPr>
            <w:tcW w:w="1574" w:type="dxa"/>
          </w:tcPr>
          <w:p w14:paraId="4F43558D" w14:textId="77777777" w:rsidR="000234BB" w:rsidRPr="00132C43" w:rsidRDefault="000234BB" w:rsidP="00725808">
            <w:pPr>
              <w:pStyle w:val="SmallStandard"/>
            </w:pPr>
            <w:r>
              <w:t>firstTerminalRole</w:t>
            </w:r>
          </w:p>
        </w:tc>
        <w:tc>
          <w:tcPr>
            <w:tcW w:w="708" w:type="dxa"/>
          </w:tcPr>
          <w:p w14:paraId="6535D28B" w14:textId="77777777" w:rsidR="000234BB" w:rsidRPr="00D331EF" w:rsidRDefault="000234BB" w:rsidP="00725808">
            <w:pPr>
              <w:pStyle w:val="SmallStandard"/>
            </w:pPr>
            <w:r w:rsidRPr="00574783">
              <w:t>1</w:t>
            </w:r>
          </w:p>
        </w:tc>
        <w:tc>
          <w:tcPr>
            <w:tcW w:w="709" w:type="dxa"/>
          </w:tcPr>
          <w:p w14:paraId="5CDB13E8" w14:textId="77777777" w:rsidR="000234BB" w:rsidRPr="00D331EF" w:rsidRDefault="000234BB" w:rsidP="00725808">
            <w:pPr>
              <w:pStyle w:val="SmallStandard"/>
            </w:pPr>
            <w:r w:rsidRPr="00207506">
              <w:t>0..*</w:t>
            </w:r>
          </w:p>
        </w:tc>
        <w:tc>
          <w:tcPr>
            <w:tcW w:w="567" w:type="dxa"/>
          </w:tcPr>
          <w:p w14:paraId="5B979D52" w14:textId="77777777" w:rsidR="000234BB" w:rsidRPr="00D331EF" w:rsidRDefault="000234BB" w:rsidP="00725808">
            <w:pPr>
              <w:pStyle w:val="SmallStandard"/>
            </w:pPr>
            <w:r>
              <w:t>N</w:t>
            </w:r>
          </w:p>
        </w:tc>
        <w:tc>
          <w:tcPr>
            <w:tcW w:w="3969" w:type="dxa"/>
          </w:tcPr>
          <w:p w14:paraId="627B3E29" w14:textId="77777777" w:rsidR="000234BB" w:rsidRDefault="000234BB" w:rsidP="00725808">
            <w:pPr>
              <w:pStyle w:val="SmallStandard"/>
            </w:pPr>
            <w:r w:rsidRPr="00491287">
              <w:t>References the first terminal that is mated.</w:t>
            </w:r>
          </w:p>
        </w:tc>
      </w:tr>
      <w:tr w:rsidR="000234BB" w:rsidRPr="00266E64" w14:paraId="130CBA60" w14:textId="77777777" w:rsidTr="00725808">
        <w:tc>
          <w:tcPr>
            <w:tcW w:w="1573" w:type="dxa"/>
          </w:tcPr>
          <w:p w14:paraId="55F93EB3" w14:textId="77777777" w:rsidR="000234BB" w:rsidRPr="00634625" w:rsidRDefault="000234BB" w:rsidP="00725808">
            <w:pPr>
              <w:pStyle w:val="SmallStandard"/>
            </w:pPr>
            <w:r>
              <w:t>Connection</w:t>
            </w:r>
          </w:p>
        </w:tc>
        <w:tc>
          <w:tcPr>
            <w:tcW w:w="1574" w:type="dxa"/>
          </w:tcPr>
          <w:p w14:paraId="55E73231" w14:textId="77777777" w:rsidR="000234BB" w:rsidRPr="00132C43" w:rsidRDefault="000234BB" w:rsidP="00725808">
            <w:pPr>
              <w:pStyle w:val="SmallStandard"/>
            </w:pPr>
            <w:r>
              <w:t>connection</w:t>
            </w:r>
          </w:p>
        </w:tc>
        <w:tc>
          <w:tcPr>
            <w:tcW w:w="708" w:type="dxa"/>
          </w:tcPr>
          <w:p w14:paraId="217D617D" w14:textId="77777777" w:rsidR="000234BB" w:rsidRPr="00D331EF" w:rsidRDefault="000234BB" w:rsidP="00725808">
            <w:pPr>
              <w:pStyle w:val="SmallStandard"/>
            </w:pPr>
            <w:r w:rsidRPr="00574783">
              <w:t>0..1</w:t>
            </w:r>
          </w:p>
        </w:tc>
        <w:tc>
          <w:tcPr>
            <w:tcW w:w="709" w:type="dxa"/>
          </w:tcPr>
          <w:p w14:paraId="6211AA29" w14:textId="77777777" w:rsidR="000234BB" w:rsidRPr="00D331EF" w:rsidRDefault="000234BB" w:rsidP="00725808">
            <w:pPr>
              <w:pStyle w:val="SmallStandard"/>
            </w:pPr>
            <w:r w:rsidRPr="00207506">
              <w:t>0..*</w:t>
            </w:r>
          </w:p>
        </w:tc>
        <w:tc>
          <w:tcPr>
            <w:tcW w:w="567" w:type="dxa"/>
          </w:tcPr>
          <w:p w14:paraId="5AB9D81C" w14:textId="77777777" w:rsidR="000234BB" w:rsidRPr="00D331EF" w:rsidRDefault="000234BB" w:rsidP="00725808">
            <w:pPr>
              <w:pStyle w:val="SmallStandard"/>
            </w:pPr>
            <w:r>
              <w:t>N</w:t>
            </w:r>
          </w:p>
        </w:tc>
        <w:tc>
          <w:tcPr>
            <w:tcW w:w="3969" w:type="dxa"/>
          </w:tcPr>
          <w:p w14:paraId="26A4959F"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Connection</w:t>
            </w:r>
            <w:r w:rsidRPr="00266E64">
              <w:rPr>
                <w:sz w:val="16"/>
                <w:szCs w:val="16"/>
                <w:lang w:val="en-GB"/>
              </w:rPr>
              <w:t xml:space="preserve"> that is realized by this </w:t>
            </w:r>
            <w:r w:rsidRPr="00266E64">
              <w:rPr>
                <w:i/>
                <w:iCs/>
                <w:sz w:val="16"/>
                <w:szCs w:val="16"/>
                <w:lang w:val="en-GB"/>
              </w:rPr>
              <w:t>MatingPoint.</w:t>
            </w:r>
            <w:r w:rsidRPr="00266E64">
              <w:rPr>
                <w:sz w:val="16"/>
                <w:szCs w:val="16"/>
                <w:lang w:val="en-GB"/>
              </w:rPr>
              <w:t xml:space="preserve"> For example, when a connection is realized by directly plugging or screwing two E/E components together.</w:t>
            </w:r>
          </w:p>
        </w:tc>
      </w:tr>
    </w:tbl>
    <w:p w14:paraId="6A569E8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2C1C0D7" w14:textId="77777777" w:rsidTr="00725808">
        <w:tc>
          <w:tcPr>
            <w:tcW w:w="2296" w:type="dxa"/>
            <w:gridSpan w:val="2"/>
          </w:tcPr>
          <w:p w14:paraId="180CC75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D46FDD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785CACB" w14:textId="77777777" w:rsidR="000234BB" w:rsidRDefault="000234BB" w:rsidP="00725808">
            <w:pPr>
              <w:jc w:val="center"/>
              <w:rPr>
                <w:b/>
                <w:sz w:val="16"/>
                <w:szCs w:val="16"/>
                <w:lang w:val="en-GB"/>
              </w:rPr>
            </w:pPr>
            <w:r>
              <w:rPr>
                <w:b/>
                <w:sz w:val="16"/>
                <w:szCs w:val="16"/>
                <w:lang w:val="en-GB"/>
              </w:rPr>
              <w:t>General</w:t>
            </w:r>
          </w:p>
        </w:tc>
      </w:tr>
      <w:tr w:rsidR="000234BB" w:rsidRPr="00720F6F" w14:paraId="472CD9CC" w14:textId="77777777" w:rsidTr="00725808">
        <w:tc>
          <w:tcPr>
            <w:tcW w:w="1588" w:type="dxa"/>
          </w:tcPr>
          <w:p w14:paraId="2E0FAB95" w14:textId="77777777" w:rsidR="000234BB" w:rsidRDefault="000234BB" w:rsidP="00725808">
            <w:pPr>
              <w:rPr>
                <w:b/>
                <w:sz w:val="16"/>
                <w:szCs w:val="16"/>
                <w:lang w:val="en-GB"/>
              </w:rPr>
            </w:pPr>
            <w:r>
              <w:rPr>
                <w:b/>
                <w:sz w:val="16"/>
                <w:szCs w:val="16"/>
                <w:lang w:val="en-GB"/>
              </w:rPr>
              <w:t>Type</w:t>
            </w:r>
          </w:p>
        </w:tc>
        <w:tc>
          <w:tcPr>
            <w:tcW w:w="708" w:type="dxa"/>
          </w:tcPr>
          <w:p w14:paraId="2A3644CD" w14:textId="77777777" w:rsidR="000234BB" w:rsidRDefault="000234BB" w:rsidP="00725808">
            <w:pPr>
              <w:rPr>
                <w:b/>
                <w:sz w:val="16"/>
                <w:szCs w:val="16"/>
                <w:lang w:val="en-GB"/>
              </w:rPr>
            </w:pPr>
            <w:r>
              <w:rPr>
                <w:b/>
                <w:sz w:val="16"/>
                <w:szCs w:val="16"/>
                <w:lang w:val="en-GB"/>
              </w:rPr>
              <w:t>Mult</w:t>
            </w:r>
          </w:p>
        </w:tc>
        <w:tc>
          <w:tcPr>
            <w:tcW w:w="1560" w:type="dxa"/>
          </w:tcPr>
          <w:p w14:paraId="7EFA45DC" w14:textId="77777777" w:rsidR="000234BB" w:rsidRDefault="000234BB" w:rsidP="00725808">
            <w:pPr>
              <w:rPr>
                <w:b/>
                <w:sz w:val="16"/>
                <w:szCs w:val="16"/>
                <w:lang w:val="en-GB"/>
              </w:rPr>
            </w:pPr>
            <w:r>
              <w:rPr>
                <w:b/>
                <w:sz w:val="16"/>
                <w:szCs w:val="16"/>
                <w:lang w:val="en-GB"/>
              </w:rPr>
              <w:t>Role</w:t>
            </w:r>
          </w:p>
        </w:tc>
        <w:tc>
          <w:tcPr>
            <w:tcW w:w="708" w:type="dxa"/>
          </w:tcPr>
          <w:p w14:paraId="6256FD82" w14:textId="77777777" w:rsidR="000234BB" w:rsidRDefault="000234BB" w:rsidP="00725808">
            <w:pPr>
              <w:rPr>
                <w:b/>
                <w:sz w:val="16"/>
                <w:szCs w:val="16"/>
                <w:lang w:val="en-GB"/>
              </w:rPr>
            </w:pPr>
            <w:r>
              <w:rPr>
                <w:b/>
                <w:sz w:val="16"/>
                <w:szCs w:val="16"/>
                <w:lang w:val="en-GB"/>
              </w:rPr>
              <w:t>Mult</w:t>
            </w:r>
          </w:p>
        </w:tc>
        <w:tc>
          <w:tcPr>
            <w:tcW w:w="567" w:type="dxa"/>
          </w:tcPr>
          <w:p w14:paraId="3E48565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82539F1" w14:textId="77777777" w:rsidR="000234BB" w:rsidRPr="008359F5" w:rsidRDefault="000234BB" w:rsidP="00725808">
            <w:pPr>
              <w:rPr>
                <w:b/>
                <w:sz w:val="16"/>
                <w:szCs w:val="16"/>
                <w:lang w:val="en-GB"/>
              </w:rPr>
            </w:pPr>
            <w:r>
              <w:rPr>
                <w:b/>
                <w:sz w:val="16"/>
                <w:szCs w:val="16"/>
                <w:lang w:val="en-GB"/>
              </w:rPr>
              <w:t>Comment</w:t>
            </w:r>
          </w:p>
        </w:tc>
      </w:tr>
      <w:tr w:rsidR="000234BB" w:rsidRPr="00266E64" w14:paraId="59FD452A" w14:textId="77777777" w:rsidTr="00725808">
        <w:tc>
          <w:tcPr>
            <w:tcW w:w="1588" w:type="dxa"/>
          </w:tcPr>
          <w:p w14:paraId="1EAC3BB5" w14:textId="77777777" w:rsidR="000234BB" w:rsidRPr="00634625" w:rsidRDefault="000234BB" w:rsidP="00725808">
            <w:pPr>
              <w:pStyle w:val="SmallStandard"/>
            </w:pPr>
            <w:r>
              <w:t>CouplingPoint</w:t>
            </w:r>
          </w:p>
        </w:tc>
        <w:tc>
          <w:tcPr>
            <w:tcW w:w="708" w:type="dxa"/>
          </w:tcPr>
          <w:p w14:paraId="507B4500" w14:textId="77777777" w:rsidR="000234BB" w:rsidRPr="00D331EF" w:rsidRDefault="000234BB" w:rsidP="00725808">
            <w:pPr>
              <w:pStyle w:val="SmallStandard"/>
            </w:pPr>
            <w:r w:rsidRPr="00D01517">
              <w:t>1</w:t>
            </w:r>
          </w:p>
        </w:tc>
        <w:tc>
          <w:tcPr>
            <w:tcW w:w="1560" w:type="dxa"/>
          </w:tcPr>
          <w:p w14:paraId="2412FE53" w14:textId="77777777" w:rsidR="000234BB" w:rsidRPr="00132C43" w:rsidRDefault="000234BB" w:rsidP="00725808">
            <w:pPr>
              <w:pStyle w:val="SmallStandard"/>
            </w:pPr>
            <w:r>
              <w:t>matingPoint</w:t>
            </w:r>
          </w:p>
        </w:tc>
        <w:tc>
          <w:tcPr>
            <w:tcW w:w="708" w:type="dxa"/>
          </w:tcPr>
          <w:p w14:paraId="07B36A28" w14:textId="77777777" w:rsidR="000234BB" w:rsidRPr="00D331EF" w:rsidRDefault="000234BB" w:rsidP="00725808">
            <w:pPr>
              <w:pStyle w:val="SmallStandard"/>
            </w:pPr>
            <w:r w:rsidRPr="00D01517">
              <w:t>0..*</w:t>
            </w:r>
          </w:p>
        </w:tc>
        <w:tc>
          <w:tcPr>
            <w:tcW w:w="567" w:type="dxa"/>
          </w:tcPr>
          <w:p w14:paraId="08FC3642" w14:textId="77777777" w:rsidR="000234BB" w:rsidRDefault="000234BB" w:rsidP="00725808">
            <w:pPr>
              <w:pStyle w:val="SmallStandard"/>
            </w:pPr>
            <w:r>
              <w:t>Y</w:t>
            </w:r>
          </w:p>
        </w:tc>
        <w:tc>
          <w:tcPr>
            <w:tcW w:w="3969" w:type="dxa"/>
          </w:tcPr>
          <w:p w14:paraId="4EBA3E85" w14:textId="77777777" w:rsidR="000234BB" w:rsidRDefault="000234BB" w:rsidP="00725808">
            <w:pPr>
              <w:pStyle w:val="SmallStandard"/>
            </w:pPr>
            <w:r w:rsidRPr="00491287">
              <w:t>Specifies the MatingPoints defined by the MatingSpecification.</w:t>
            </w:r>
          </w:p>
        </w:tc>
      </w:tr>
    </w:tbl>
    <w:p w14:paraId="645335B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0" w:name="_8b8221328212a95c24235e1edbe5a96f"/>
      <w:r>
        <w:rPr>
          <w:lang w:val="en-GB"/>
        </w:rPr>
        <w:t>SlotCoupling</w:t>
      </w:r>
      <w:bookmarkEnd w:id="1270"/>
    </w:p>
    <w:p w14:paraId="6740CF66"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SlotCoupling</w:t>
      </w:r>
      <w:r w:rsidRPr="00266E64">
        <w:rPr>
          <w:sz w:val="18"/>
          <w:szCs w:val="18"/>
          <w:lang w:val="en-GB"/>
        </w:rPr>
        <w:t xml:space="preserve"> defines the mapping between two slots of the </w:t>
      </w:r>
      <w:r w:rsidRPr="00266E64">
        <w:rPr>
          <w:i/>
          <w:iCs/>
          <w:sz w:val="18"/>
          <w:szCs w:val="18"/>
          <w:lang w:val="en-GB"/>
        </w:rPr>
        <w:t>ConnectorHousingRoles</w:t>
      </w:r>
      <w:r w:rsidRPr="00266E64">
        <w:rPr>
          <w:sz w:val="18"/>
          <w:szCs w:val="18"/>
          <w:lang w:val="en-GB"/>
        </w:rPr>
        <w:t xml:space="preserve"> associated with the </w:t>
      </w:r>
      <w:r w:rsidRPr="00266E64">
        <w:rPr>
          <w:i/>
          <w:iCs/>
          <w:sz w:val="18"/>
          <w:szCs w:val="18"/>
          <w:lang w:val="en-GB"/>
        </w:rPr>
        <w:t>CouplingPoint</w:t>
      </w:r>
      <w:r w:rsidRPr="00266E64">
        <w:rPr>
          <w:sz w:val="18"/>
          <w:szCs w:val="18"/>
          <w:lang w:val="en-GB"/>
        </w:rPr>
        <w:t>.</w:t>
      </w:r>
    </w:p>
    <w:p w14:paraId="3C616A0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1E179F" w14:textId="77777777" w:rsidTr="00725808">
        <w:tc>
          <w:tcPr>
            <w:tcW w:w="2013" w:type="dxa"/>
            <w:tcMar>
              <w:top w:w="28" w:type="dxa"/>
              <w:left w:w="28" w:type="dxa"/>
              <w:bottom w:w="28" w:type="dxa"/>
              <w:right w:w="28" w:type="dxa"/>
            </w:tcMar>
          </w:tcPr>
          <w:p w14:paraId="002E411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835344" w14:textId="7CCCA22E"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3EEC5EEA" w14:textId="77777777" w:rsidTr="00725808">
        <w:tc>
          <w:tcPr>
            <w:tcW w:w="2013" w:type="dxa"/>
            <w:tcMar>
              <w:top w:w="28" w:type="dxa"/>
              <w:left w:w="28" w:type="dxa"/>
              <w:bottom w:w="28" w:type="dxa"/>
              <w:right w:w="28" w:type="dxa"/>
            </w:tcMar>
          </w:tcPr>
          <w:p w14:paraId="337CEE4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CE7F09" w14:textId="77777777" w:rsidR="000234BB" w:rsidRDefault="000234BB" w:rsidP="00725808"/>
        </w:tc>
      </w:tr>
      <w:tr w:rsidR="000234BB" w:rsidRPr="008359F5" w14:paraId="77CECEEA" w14:textId="77777777" w:rsidTr="00725808">
        <w:tc>
          <w:tcPr>
            <w:tcW w:w="2013" w:type="dxa"/>
            <w:tcMar>
              <w:top w:w="28" w:type="dxa"/>
              <w:left w:w="28" w:type="dxa"/>
              <w:bottom w:w="28" w:type="dxa"/>
              <w:right w:w="28" w:type="dxa"/>
            </w:tcMar>
          </w:tcPr>
          <w:p w14:paraId="0D0202B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2DDEF3" w14:textId="77777777" w:rsidR="000234BB" w:rsidRPr="000437C1" w:rsidRDefault="000234BB" w:rsidP="00725808">
            <w:pPr>
              <w:pStyle w:val="SmallStandard"/>
            </w:pPr>
            <w:r>
              <w:t>false</w:t>
            </w:r>
          </w:p>
        </w:tc>
      </w:tr>
    </w:tbl>
    <w:p w14:paraId="53E4E18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70AA47B" w14:textId="77777777" w:rsidTr="00725808">
        <w:tc>
          <w:tcPr>
            <w:tcW w:w="2013" w:type="dxa"/>
            <w:tcMar>
              <w:top w:w="28" w:type="dxa"/>
              <w:left w:w="28" w:type="dxa"/>
              <w:bottom w:w="28" w:type="dxa"/>
              <w:right w:w="28" w:type="dxa"/>
            </w:tcMar>
          </w:tcPr>
          <w:p w14:paraId="0EAC5E3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5A6647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B688A2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4882BF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FABC1FE" w14:textId="77777777" w:rsidTr="00725808">
        <w:tc>
          <w:tcPr>
            <w:tcW w:w="2013" w:type="dxa"/>
            <w:tcMar>
              <w:top w:w="28" w:type="dxa"/>
              <w:left w:w="28" w:type="dxa"/>
              <w:bottom w:w="28" w:type="dxa"/>
              <w:right w:w="28" w:type="dxa"/>
            </w:tcMar>
          </w:tcPr>
          <w:p w14:paraId="3E54B3B0"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527E38D5"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F5731A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F197BB5" w14:textId="77777777" w:rsidR="000234BB" w:rsidRDefault="000234BB" w:rsidP="00725808"/>
        </w:tc>
      </w:tr>
    </w:tbl>
    <w:p w14:paraId="2B3E150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11D9335" w14:textId="77777777" w:rsidTr="00725808">
        <w:tc>
          <w:tcPr>
            <w:tcW w:w="3856" w:type="dxa"/>
            <w:gridSpan w:val="3"/>
          </w:tcPr>
          <w:p w14:paraId="07BA5D3B" w14:textId="77777777" w:rsidR="000234BB" w:rsidRDefault="000234BB" w:rsidP="00725808">
            <w:pPr>
              <w:jc w:val="center"/>
              <w:rPr>
                <w:b/>
                <w:sz w:val="16"/>
                <w:szCs w:val="16"/>
                <w:lang w:val="en-GB"/>
              </w:rPr>
            </w:pPr>
            <w:r>
              <w:rPr>
                <w:b/>
                <w:sz w:val="16"/>
                <w:szCs w:val="16"/>
                <w:lang w:val="en-GB"/>
              </w:rPr>
              <w:t>Other End</w:t>
            </w:r>
          </w:p>
        </w:tc>
        <w:tc>
          <w:tcPr>
            <w:tcW w:w="708" w:type="dxa"/>
          </w:tcPr>
          <w:p w14:paraId="13975B2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091B6C6" w14:textId="77777777" w:rsidR="000234BB" w:rsidRDefault="000234BB" w:rsidP="00725808">
            <w:pPr>
              <w:jc w:val="center"/>
              <w:rPr>
                <w:b/>
                <w:sz w:val="16"/>
                <w:szCs w:val="16"/>
                <w:lang w:val="en-GB"/>
              </w:rPr>
            </w:pPr>
            <w:r>
              <w:rPr>
                <w:b/>
                <w:sz w:val="16"/>
                <w:szCs w:val="16"/>
                <w:lang w:val="en-GB"/>
              </w:rPr>
              <w:t>General</w:t>
            </w:r>
          </w:p>
        </w:tc>
      </w:tr>
      <w:tr w:rsidR="000234BB" w:rsidRPr="00720F6F" w14:paraId="19E2FF6F" w14:textId="77777777" w:rsidTr="00725808">
        <w:tc>
          <w:tcPr>
            <w:tcW w:w="1573" w:type="dxa"/>
          </w:tcPr>
          <w:p w14:paraId="46A54AD2" w14:textId="77777777" w:rsidR="000234BB" w:rsidRDefault="000234BB" w:rsidP="00725808">
            <w:pPr>
              <w:rPr>
                <w:b/>
                <w:sz w:val="16"/>
                <w:szCs w:val="16"/>
                <w:lang w:val="en-GB"/>
              </w:rPr>
            </w:pPr>
            <w:r>
              <w:rPr>
                <w:b/>
                <w:sz w:val="16"/>
                <w:szCs w:val="16"/>
                <w:lang w:val="en-GB"/>
              </w:rPr>
              <w:t>Type</w:t>
            </w:r>
          </w:p>
        </w:tc>
        <w:tc>
          <w:tcPr>
            <w:tcW w:w="1574" w:type="dxa"/>
          </w:tcPr>
          <w:p w14:paraId="4E3429B6" w14:textId="77777777" w:rsidR="000234BB" w:rsidRDefault="000234BB" w:rsidP="00725808">
            <w:pPr>
              <w:rPr>
                <w:b/>
                <w:sz w:val="16"/>
                <w:szCs w:val="16"/>
                <w:lang w:val="en-GB"/>
              </w:rPr>
            </w:pPr>
            <w:r>
              <w:rPr>
                <w:b/>
                <w:sz w:val="16"/>
                <w:szCs w:val="16"/>
                <w:lang w:val="en-GB"/>
              </w:rPr>
              <w:t>Role</w:t>
            </w:r>
          </w:p>
        </w:tc>
        <w:tc>
          <w:tcPr>
            <w:tcW w:w="708" w:type="dxa"/>
          </w:tcPr>
          <w:p w14:paraId="423119A3" w14:textId="77777777" w:rsidR="000234BB" w:rsidRDefault="000234BB" w:rsidP="00725808">
            <w:pPr>
              <w:rPr>
                <w:b/>
                <w:sz w:val="16"/>
                <w:szCs w:val="16"/>
                <w:lang w:val="en-GB"/>
              </w:rPr>
            </w:pPr>
            <w:r>
              <w:rPr>
                <w:b/>
                <w:sz w:val="16"/>
                <w:szCs w:val="16"/>
                <w:lang w:val="en-GB"/>
              </w:rPr>
              <w:t>Mult</w:t>
            </w:r>
          </w:p>
        </w:tc>
        <w:tc>
          <w:tcPr>
            <w:tcW w:w="709" w:type="dxa"/>
          </w:tcPr>
          <w:p w14:paraId="70B158FB" w14:textId="77777777" w:rsidR="000234BB" w:rsidRDefault="000234BB" w:rsidP="00725808">
            <w:pPr>
              <w:rPr>
                <w:b/>
                <w:sz w:val="16"/>
                <w:szCs w:val="16"/>
                <w:lang w:val="en-GB"/>
              </w:rPr>
            </w:pPr>
            <w:r>
              <w:rPr>
                <w:b/>
                <w:sz w:val="16"/>
                <w:szCs w:val="16"/>
                <w:lang w:val="en-GB"/>
              </w:rPr>
              <w:t>Mult</w:t>
            </w:r>
          </w:p>
        </w:tc>
        <w:tc>
          <w:tcPr>
            <w:tcW w:w="567" w:type="dxa"/>
          </w:tcPr>
          <w:p w14:paraId="5EAF7C0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D37346D" w14:textId="77777777" w:rsidR="000234BB" w:rsidRPr="008359F5" w:rsidRDefault="000234BB" w:rsidP="00725808">
            <w:pPr>
              <w:rPr>
                <w:b/>
                <w:sz w:val="16"/>
                <w:szCs w:val="16"/>
                <w:lang w:val="en-GB"/>
              </w:rPr>
            </w:pPr>
            <w:r>
              <w:rPr>
                <w:b/>
                <w:sz w:val="16"/>
                <w:szCs w:val="16"/>
                <w:lang w:val="en-GB"/>
              </w:rPr>
              <w:t>Comment</w:t>
            </w:r>
          </w:p>
        </w:tc>
      </w:tr>
      <w:tr w:rsidR="000234BB" w:rsidRPr="00CC6307" w14:paraId="6E834B53" w14:textId="77777777" w:rsidTr="00725808">
        <w:tc>
          <w:tcPr>
            <w:tcW w:w="1573" w:type="dxa"/>
          </w:tcPr>
          <w:p w14:paraId="346E03E4" w14:textId="77777777" w:rsidR="000234BB" w:rsidRPr="00634625" w:rsidRDefault="000234BB" w:rsidP="00725808">
            <w:pPr>
              <w:pStyle w:val="SmallStandard"/>
            </w:pPr>
            <w:r>
              <w:t>AbstractSlotReference</w:t>
            </w:r>
          </w:p>
        </w:tc>
        <w:tc>
          <w:tcPr>
            <w:tcW w:w="1574" w:type="dxa"/>
          </w:tcPr>
          <w:p w14:paraId="7B980F00" w14:textId="77777777" w:rsidR="000234BB" w:rsidRPr="00132C43" w:rsidRDefault="000234BB" w:rsidP="00725808">
            <w:pPr>
              <w:pStyle w:val="SmallStandard"/>
            </w:pPr>
            <w:r>
              <w:t>secondSlot</w:t>
            </w:r>
          </w:p>
        </w:tc>
        <w:tc>
          <w:tcPr>
            <w:tcW w:w="708" w:type="dxa"/>
          </w:tcPr>
          <w:p w14:paraId="138476A7" w14:textId="77777777" w:rsidR="000234BB" w:rsidRPr="00D331EF" w:rsidRDefault="000234BB" w:rsidP="00725808">
            <w:pPr>
              <w:pStyle w:val="SmallStandard"/>
            </w:pPr>
            <w:r w:rsidRPr="00574783">
              <w:t>1</w:t>
            </w:r>
          </w:p>
        </w:tc>
        <w:tc>
          <w:tcPr>
            <w:tcW w:w="709" w:type="dxa"/>
          </w:tcPr>
          <w:p w14:paraId="5BC89DB0" w14:textId="77777777" w:rsidR="000234BB" w:rsidRPr="00D331EF" w:rsidRDefault="000234BB" w:rsidP="00725808">
            <w:pPr>
              <w:pStyle w:val="SmallStandard"/>
            </w:pPr>
            <w:r w:rsidRPr="00207506">
              <w:t>0..*</w:t>
            </w:r>
          </w:p>
        </w:tc>
        <w:tc>
          <w:tcPr>
            <w:tcW w:w="567" w:type="dxa"/>
          </w:tcPr>
          <w:p w14:paraId="3A564B8B" w14:textId="77777777" w:rsidR="000234BB" w:rsidRPr="00D331EF" w:rsidRDefault="000234BB" w:rsidP="00725808">
            <w:pPr>
              <w:pStyle w:val="SmallStandard"/>
            </w:pPr>
            <w:r>
              <w:t>N</w:t>
            </w:r>
          </w:p>
        </w:tc>
        <w:tc>
          <w:tcPr>
            <w:tcW w:w="3969" w:type="dxa"/>
          </w:tcPr>
          <w:p w14:paraId="1B9CEED6" w14:textId="77777777" w:rsidR="000234BB" w:rsidRDefault="000234BB" w:rsidP="00725808"/>
        </w:tc>
      </w:tr>
      <w:tr w:rsidR="000234BB" w:rsidRPr="00CC6307" w14:paraId="508ACE5F" w14:textId="77777777" w:rsidTr="00725808">
        <w:tc>
          <w:tcPr>
            <w:tcW w:w="1573" w:type="dxa"/>
          </w:tcPr>
          <w:p w14:paraId="3DEDA936" w14:textId="77777777" w:rsidR="000234BB" w:rsidRPr="00634625" w:rsidRDefault="000234BB" w:rsidP="00725808">
            <w:pPr>
              <w:pStyle w:val="SmallStandard"/>
            </w:pPr>
            <w:r>
              <w:t>CavityCoupling</w:t>
            </w:r>
          </w:p>
        </w:tc>
        <w:tc>
          <w:tcPr>
            <w:tcW w:w="1574" w:type="dxa"/>
          </w:tcPr>
          <w:p w14:paraId="61815269" w14:textId="77777777" w:rsidR="000234BB" w:rsidRPr="00132C43" w:rsidRDefault="000234BB" w:rsidP="00725808">
            <w:pPr>
              <w:pStyle w:val="SmallStandard"/>
            </w:pPr>
            <w:r>
              <w:t>cavityCoupling</w:t>
            </w:r>
          </w:p>
        </w:tc>
        <w:tc>
          <w:tcPr>
            <w:tcW w:w="708" w:type="dxa"/>
          </w:tcPr>
          <w:p w14:paraId="39435F29" w14:textId="77777777" w:rsidR="000234BB" w:rsidRPr="00D331EF" w:rsidRDefault="000234BB" w:rsidP="00725808">
            <w:pPr>
              <w:pStyle w:val="SmallStandard"/>
            </w:pPr>
            <w:r w:rsidRPr="00574783">
              <w:t>0..*</w:t>
            </w:r>
          </w:p>
        </w:tc>
        <w:tc>
          <w:tcPr>
            <w:tcW w:w="709" w:type="dxa"/>
          </w:tcPr>
          <w:p w14:paraId="68A679A4" w14:textId="77777777" w:rsidR="000234BB" w:rsidRPr="00D331EF" w:rsidRDefault="000234BB" w:rsidP="00725808">
            <w:pPr>
              <w:pStyle w:val="SmallStandard"/>
            </w:pPr>
            <w:r w:rsidRPr="00207506">
              <w:t>1</w:t>
            </w:r>
          </w:p>
        </w:tc>
        <w:tc>
          <w:tcPr>
            <w:tcW w:w="567" w:type="dxa"/>
          </w:tcPr>
          <w:p w14:paraId="559568EF" w14:textId="77777777" w:rsidR="000234BB" w:rsidRDefault="000234BB" w:rsidP="00725808">
            <w:pPr>
              <w:pStyle w:val="SmallStandard"/>
            </w:pPr>
            <w:r>
              <w:t>Y</w:t>
            </w:r>
          </w:p>
        </w:tc>
        <w:tc>
          <w:tcPr>
            <w:tcW w:w="3969" w:type="dxa"/>
          </w:tcPr>
          <w:p w14:paraId="5FE7894A" w14:textId="77777777" w:rsidR="000234BB" w:rsidRDefault="000234BB" w:rsidP="00725808"/>
        </w:tc>
      </w:tr>
      <w:tr w:rsidR="000234BB" w:rsidRPr="00CC6307" w14:paraId="21D8EACE" w14:textId="77777777" w:rsidTr="00725808">
        <w:tc>
          <w:tcPr>
            <w:tcW w:w="1573" w:type="dxa"/>
          </w:tcPr>
          <w:p w14:paraId="781C0154" w14:textId="77777777" w:rsidR="000234BB" w:rsidRPr="00634625" w:rsidRDefault="000234BB" w:rsidP="00725808">
            <w:pPr>
              <w:pStyle w:val="SmallStandard"/>
            </w:pPr>
            <w:r>
              <w:t>AbstractSlotReference</w:t>
            </w:r>
          </w:p>
        </w:tc>
        <w:tc>
          <w:tcPr>
            <w:tcW w:w="1574" w:type="dxa"/>
          </w:tcPr>
          <w:p w14:paraId="656BE627" w14:textId="77777777" w:rsidR="000234BB" w:rsidRPr="00132C43" w:rsidRDefault="000234BB" w:rsidP="00725808">
            <w:pPr>
              <w:pStyle w:val="SmallStandard"/>
            </w:pPr>
            <w:r>
              <w:t>firstSlot</w:t>
            </w:r>
          </w:p>
        </w:tc>
        <w:tc>
          <w:tcPr>
            <w:tcW w:w="708" w:type="dxa"/>
          </w:tcPr>
          <w:p w14:paraId="77696312" w14:textId="77777777" w:rsidR="000234BB" w:rsidRPr="00D331EF" w:rsidRDefault="000234BB" w:rsidP="00725808">
            <w:pPr>
              <w:pStyle w:val="SmallStandard"/>
            </w:pPr>
            <w:r w:rsidRPr="00574783">
              <w:t>1</w:t>
            </w:r>
          </w:p>
        </w:tc>
        <w:tc>
          <w:tcPr>
            <w:tcW w:w="709" w:type="dxa"/>
          </w:tcPr>
          <w:p w14:paraId="210AA1E0" w14:textId="77777777" w:rsidR="000234BB" w:rsidRPr="00D331EF" w:rsidRDefault="000234BB" w:rsidP="00725808">
            <w:pPr>
              <w:pStyle w:val="SmallStandard"/>
            </w:pPr>
            <w:r w:rsidRPr="00207506">
              <w:t>0..*</w:t>
            </w:r>
          </w:p>
        </w:tc>
        <w:tc>
          <w:tcPr>
            <w:tcW w:w="567" w:type="dxa"/>
          </w:tcPr>
          <w:p w14:paraId="2FF0DD6D" w14:textId="77777777" w:rsidR="000234BB" w:rsidRPr="00D331EF" w:rsidRDefault="000234BB" w:rsidP="00725808">
            <w:pPr>
              <w:pStyle w:val="SmallStandard"/>
            </w:pPr>
            <w:r>
              <w:t>N</w:t>
            </w:r>
          </w:p>
        </w:tc>
        <w:tc>
          <w:tcPr>
            <w:tcW w:w="3969" w:type="dxa"/>
          </w:tcPr>
          <w:p w14:paraId="466B6A46" w14:textId="77777777" w:rsidR="000234BB" w:rsidRDefault="000234BB" w:rsidP="00725808"/>
        </w:tc>
      </w:tr>
    </w:tbl>
    <w:p w14:paraId="19B49F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20AEDFD" w14:textId="77777777" w:rsidTr="00725808">
        <w:tc>
          <w:tcPr>
            <w:tcW w:w="2296" w:type="dxa"/>
            <w:gridSpan w:val="2"/>
          </w:tcPr>
          <w:p w14:paraId="4156DF7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CC7B165"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3ED4F60" w14:textId="77777777" w:rsidR="000234BB" w:rsidRDefault="000234BB" w:rsidP="00725808">
            <w:pPr>
              <w:jc w:val="center"/>
              <w:rPr>
                <w:b/>
                <w:sz w:val="16"/>
                <w:szCs w:val="16"/>
                <w:lang w:val="en-GB"/>
              </w:rPr>
            </w:pPr>
            <w:r>
              <w:rPr>
                <w:b/>
                <w:sz w:val="16"/>
                <w:szCs w:val="16"/>
                <w:lang w:val="en-GB"/>
              </w:rPr>
              <w:t>General</w:t>
            </w:r>
          </w:p>
        </w:tc>
      </w:tr>
      <w:tr w:rsidR="000234BB" w:rsidRPr="00720F6F" w14:paraId="60E6C72F" w14:textId="77777777" w:rsidTr="00725808">
        <w:tc>
          <w:tcPr>
            <w:tcW w:w="1588" w:type="dxa"/>
          </w:tcPr>
          <w:p w14:paraId="0858F421" w14:textId="77777777" w:rsidR="000234BB" w:rsidRDefault="000234BB" w:rsidP="00725808">
            <w:pPr>
              <w:rPr>
                <w:b/>
                <w:sz w:val="16"/>
                <w:szCs w:val="16"/>
                <w:lang w:val="en-GB"/>
              </w:rPr>
            </w:pPr>
            <w:r>
              <w:rPr>
                <w:b/>
                <w:sz w:val="16"/>
                <w:szCs w:val="16"/>
                <w:lang w:val="en-GB"/>
              </w:rPr>
              <w:t>Type</w:t>
            </w:r>
          </w:p>
        </w:tc>
        <w:tc>
          <w:tcPr>
            <w:tcW w:w="708" w:type="dxa"/>
          </w:tcPr>
          <w:p w14:paraId="579A5B12" w14:textId="77777777" w:rsidR="000234BB" w:rsidRDefault="000234BB" w:rsidP="00725808">
            <w:pPr>
              <w:rPr>
                <w:b/>
                <w:sz w:val="16"/>
                <w:szCs w:val="16"/>
                <w:lang w:val="en-GB"/>
              </w:rPr>
            </w:pPr>
            <w:r>
              <w:rPr>
                <w:b/>
                <w:sz w:val="16"/>
                <w:szCs w:val="16"/>
                <w:lang w:val="en-GB"/>
              </w:rPr>
              <w:t>Mult</w:t>
            </w:r>
          </w:p>
        </w:tc>
        <w:tc>
          <w:tcPr>
            <w:tcW w:w="1560" w:type="dxa"/>
          </w:tcPr>
          <w:p w14:paraId="57A4AD82" w14:textId="77777777" w:rsidR="000234BB" w:rsidRDefault="000234BB" w:rsidP="00725808">
            <w:pPr>
              <w:rPr>
                <w:b/>
                <w:sz w:val="16"/>
                <w:szCs w:val="16"/>
                <w:lang w:val="en-GB"/>
              </w:rPr>
            </w:pPr>
            <w:r>
              <w:rPr>
                <w:b/>
                <w:sz w:val="16"/>
                <w:szCs w:val="16"/>
                <w:lang w:val="en-GB"/>
              </w:rPr>
              <w:t>Role</w:t>
            </w:r>
          </w:p>
        </w:tc>
        <w:tc>
          <w:tcPr>
            <w:tcW w:w="708" w:type="dxa"/>
          </w:tcPr>
          <w:p w14:paraId="63A14A9D" w14:textId="77777777" w:rsidR="000234BB" w:rsidRDefault="000234BB" w:rsidP="00725808">
            <w:pPr>
              <w:rPr>
                <w:b/>
                <w:sz w:val="16"/>
                <w:szCs w:val="16"/>
                <w:lang w:val="en-GB"/>
              </w:rPr>
            </w:pPr>
            <w:r>
              <w:rPr>
                <w:b/>
                <w:sz w:val="16"/>
                <w:szCs w:val="16"/>
                <w:lang w:val="en-GB"/>
              </w:rPr>
              <w:t>Mult</w:t>
            </w:r>
          </w:p>
        </w:tc>
        <w:tc>
          <w:tcPr>
            <w:tcW w:w="567" w:type="dxa"/>
          </w:tcPr>
          <w:p w14:paraId="3DB8429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0DEDD90" w14:textId="77777777" w:rsidR="000234BB" w:rsidRPr="008359F5" w:rsidRDefault="000234BB" w:rsidP="00725808">
            <w:pPr>
              <w:rPr>
                <w:b/>
                <w:sz w:val="16"/>
                <w:szCs w:val="16"/>
                <w:lang w:val="en-GB"/>
              </w:rPr>
            </w:pPr>
            <w:r>
              <w:rPr>
                <w:b/>
                <w:sz w:val="16"/>
                <w:szCs w:val="16"/>
                <w:lang w:val="en-GB"/>
              </w:rPr>
              <w:t>Comment</w:t>
            </w:r>
          </w:p>
        </w:tc>
      </w:tr>
      <w:tr w:rsidR="000234BB" w:rsidRPr="00CC6307" w14:paraId="10FCCA27" w14:textId="77777777" w:rsidTr="00725808">
        <w:tc>
          <w:tcPr>
            <w:tcW w:w="1588" w:type="dxa"/>
          </w:tcPr>
          <w:p w14:paraId="1074492B" w14:textId="77777777" w:rsidR="000234BB" w:rsidRPr="00634625" w:rsidRDefault="000234BB" w:rsidP="00725808">
            <w:pPr>
              <w:pStyle w:val="SmallStandard"/>
            </w:pPr>
            <w:r>
              <w:t>CouplingPoint</w:t>
            </w:r>
          </w:p>
        </w:tc>
        <w:tc>
          <w:tcPr>
            <w:tcW w:w="708" w:type="dxa"/>
          </w:tcPr>
          <w:p w14:paraId="5827AA18" w14:textId="77777777" w:rsidR="000234BB" w:rsidRPr="00D331EF" w:rsidRDefault="000234BB" w:rsidP="00725808">
            <w:pPr>
              <w:pStyle w:val="SmallStandard"/>
            </w:pPr>
            <w:r w:rsidRPr="00D01517">
              <w:t>1</w:t>
            </w:r>
          </w:p>
        </w:tc>
        <w:tc>
          <w:tcPr>
            <w:tcW w:w="1560" w:type="dxa"/>
          </w:tcPr>
          <w:p w14:paraId="04B552C2" w14:textId="77777777" w:rsidR="000234BB" w:rsidRPr="00132C43" w:rsidRDefault="000234BB" w:rsidP="00725808">
            <w:pPr>
              <w:pStyle w:val="SmallStandard"/>
            </w:pPr>
            <w:r>
              <w:t>slotCoupling</w:t>
            </w:r>
          </w:p>
        </w:tc>
        <w:tc>
          <w:tcPr>
            <w:tcW w:w="708" w:type="dxa"/>
          </w:tcPr>
          <w:p w14:paraId="3B348F81" w14:textId="77777777" w:rsidR="000234BB" w:rsidRPr="00D331EF" w:rsidRDefault="000234BB" w:rsidP="00725808">
            <w:pPr>
              <w:pStyle w:val="SmallStandard"/>
            </w:pPr>
            <w:r w:rsidRPr="00D01517">
              <w:t>0..*</w:t>
            </w:r>
          </w:p>
        </w:tc>
        <w:tc>
          <w:tcPr>
            <w:tcW w:w="567" w:type="dxa"/>
          </w:tcPr>
          <w:p w14:paraId="6A721616" w14:textId="77777777" w:rsidR="000234BB" w:rsidRDefault="000234BB" w:rsidP="00725808">
            <w:pPr>
              <w:pStyle w:val="SmallStandard"/>
            </w:pPr>
            <w:r>
              <w:t>Y</w:t>
            </w:r>
          </w:p>
        </w:tc>
        <w:tc>
          <w:tcPr>
            <w:tcW w:w="3969" w:type="dxa"/>
          </w:tcPr>
          <w:p w14:paraId="35C63C1C" w14:textId="77777777" w:rsidR="000234BB" w:rsidRDefault="000234BB" w:rsidP="00725808"/>
        </w:tc>
      </w:tr>
    </w:tbl>
    <w:p w14:paraId="4CE3F4B0"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271" w:name="_Toc33620320"/>
      <w:r>
        <w:rPr>
          <w:lang w:val="en-GB"/>
        </w:rPr>
        <w:lastRenderedPageBreak/>
        <w:t xml:space="preserve">Module </w:t>
      </w:r>
      <w:bookmarkStart w:id="1272" w:name="_cbd93f1d0184286da8d2ef22ebee7391"/>
      <w:r>
        <w:rPr>
          <w:lang w:val="en-GB"/>
        </w:rPr>
        <w:t>custom_properties</w:t>
      </w:r>
      <w:bookmarkEnd w:id="1272"/>
      <w:bookmarkEnd w:id="1271"/>
    </w:p>
    <w:p w14:paraId="602ED87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3" w:name="_7a824ef8ffed4f3163738104f2c1b9a4"/>
      <w:r>
        <w:rPr>
          <w:lang w:val="en-GB"/>
        </w:rPr>
        <w:t>BooleanValueProperty</w:t>
      </w:r>
      <w:bookmarkEnd w:id="1273"/>
    </w:p>
    <w:p w14:paraId="0032D627" w14:textId="77777777" w:rsidR="000234BB" w:rsidRPr="00266E64" w:rsidRDefault="000234BB" w:rsidP="000234BB">
      <w:pPr>
        <w:rPr>
          <w:lang w:val="en-GB"/>
        </w:rPr>
      </w:pPr>
      <w:r w:rsidRPr="00266E64">
        <w:rPr>
          <w:sz w:val="18"/>
          <w:szCs w:val="18"/>
          <w:lang w:val="en-GB"/>
        </w:rPr>
        <w:t>A custom property with a boolean value.</w:t>
      </w:r>
    </w:p>
    <w:p w14:paraId="394E3AE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AAC30D" w14:textId="77777777" w:rsidTr="00725808">
        <w:tc>
          <w:tcPr>
            <w:tcW w:w="2013" w:type="dxa"/>
            <w:tcMar>
              <w:top w:w="28" w:type="dxa"/>
              <w:left w:w="28" w:type="dxa"/>
              <w:bottom w:w="28" w:type="dxa"/>
              <w:right w:w="28" w:type="dxa"/>
            </w:tcMar>
          </w:tcPr>
          <w:p w14:paraId="0935CA1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96C259" w14:textId="5176B805" w:rsidR="000234BB" w:rsidRPr="00620BBE" w:rsidRDefault="004714EB" w:rsidP="00725808">
            <w:pPr>
              <w:pStyle w:val="SmallStandard"/>
            </w:pPr>
            <w:hyperlink w:anchor="_31c45d4c0b1f8f5a05b47118f535f44d" w:history="1">
              <w:r w:rsidR="000234BB" w:rsidRPr="00620BBE">
                <w:rPr>
                  <w:rStyle w:val="Hyperlink"/>
                  <w:rFonts w:eastAsiaTheme="majorEastAsia"/>
                </w:rPr>
                <w:t>CustomProperty</w:t>
              </w:r>
            </w:hyperlink>
          </w:p>
        </w:tc>
      </w:tr>
      <w:tr w:rsidR="000234BB" w:rsidRPr="008359F5" w14:paraId="4EF75BAC" w14:textId="77777777" w:rsidTr="00725808">
        <w:tc>
          <w:tcPr>
            <w:tcW w:w="2013" w:type="dxa"/>
            <w:tcMar>
              <w:top w:w="28" w:type="dxa"/>
              <w:left w:w="28" w:type="dxa"/>
              <w:bottom w:w="28" w:type="dxa"/>
              <w:right w:w="28" w:type="dxa"/>
            </w:tcMar>
          </w:tcPr>
          <w:p w14:paraId="030980C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E9ED8FE" w14:textId="77777777" w:rsidR="000234BB" w:rsidRDefault="000234BB" w:rsidP="00725808"/>
        </w:tc>
      </w:tr>
      <w:tr w:rsidR="000234BB" w:rsidRPr="008359F5" w14:paraId="025DD92B" w14:textId="77777777" w:rsidTr="00725808">
        <w:tc>
          <w:tcPr>
            <w:tcW w:w="2013" w:type="dxa"/>
            <w:tcMar>
              <w:top w:w="28" w:type="dxa"/>
              <w:left w:w="28" w:type="dxa"/>
              <w:bottom w:w="28" w:type="dxa"/>
              <w:right w:w="28" w:type="dxa"/>
            </w:tcMar>
          </w:tcPr>
          <w:p w14:paraId="0284A65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5EDE458" w14:textId="77777777" w:rsidR="000234BB" w:rsidRPr="000437C1" w:rsidRDefault="000234BB" w:rsidP="00725808">
            <w:pPr>
              <w:pStyle w:val="SmallStandard"/>
            </w:pPr>
            <w:r>
              <w:t>false</w:t>
            </w:r>
          </w:p>
        </w:tc>
      </w:tr>
    </w:tbl>
    <w:p w14:paraId="6560FEE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3E0C269" w14:textId="77777777" w:rsidTr="00725808">
        <w:tc>
          <w:tcPr>
            <w:tcW w:w="2013" w:type="dxa"/>
            <w:tcMar>
              <w:top w:w="28" w:type="dxa"/>
              <w:left w:w="28" w:type="dxa"/>
              <w:bottom w:w="28" w:type="dxa"/>
              <w:right w:w="28" w:type="dxa"/>
            </w:tcMar>
          </w:tcPr>
          <w:p w14:paraId="551F5A7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EDEEF8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972B5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7676027"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678645C9" w14:textId="77777777" w:rsidTr="00725808">
        <w:tc>
          <w:tcPr>
            <w:tcW w:w="2013" w:type="dxa"/>
            <w:tcMar>
              <w:top w:w="28" w:type="dxa"/>
              <w:left w:w="28" w:type="dxa"/>
              <w:bottom w:w="28" w:type="dxa"/>
              <w:right w:w="28" w:type="dxa"/>
            </w:tcMar>
          </w:tcPr>
          <w:p w14:paraId="708F14ED"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3C22BFAF"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1C207285"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3D618E8" w14:textId="77777777" w:rsidR="000234BB" w:rsidRPr="00266E64" w:rsidRDefault="000234BB" w:rsidP="00725808">
            <w:pPr>
              <w:jc w:val="left"/>
              <w:rPr>
                <w:lang w:val="en-GB"/>
              </w:rPr>
            </w:pPr>
            <w:r w:rsidRPr="00266E64">
              <w:rPr>
                <w:sz w:val="16"/>
                <w:szCs w:val="16"/>
                <w:lang w:val="en-GB"/>
              </w:rPr>
              <w:t>Defines the value of the CustomProperty.</w:t>
            </w:r>
          </w:p>
        </w:tc>
      </w:tr>
    </w:tbl>
    <w:p w14:paraId="2530112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4" w:name="_43b4535e7efc43a6182d698b505db6b9"/>
      <w:r>
        <w:rPr>
          <w:lang w:val="en-GB"/>
        </w:rPr>
        <w:t>ComplexProperty</w:t>
      </w:r>
      <w:bookmarkEnd w:id="1274"/>
    </w:p>
    <w:p w14:paraId="400DE20D" w14:textId="77777777" w:rsidR="000234BB" w:rsidRPr="00266E64" w:rsidRDefault="000234BB" w:rsidP="000234BB">
      <w:pPr>
        <w:rPr>
          <w:lang w:val="en-GB"/>
        </w:rPr>
      </w:pPr>
      <w:r w:rsidRPr="00266E64">
        <w:rPr>
          <w:sz w:val="18"/>
          <w:szCs w:val="18"/>
          <w:lang w:val="en-GB"/>
        </w:rPr>
        <w:t>A custom property that represents a tuple of values.</w:t>
      </w:r>
    </w:p>
    <w:p w14:paraId="6FA5D6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05CDF7A" w14:textId="77777777" w:rsidTr="00725808">
        <w:tc>
          <w:tcPr>
            <w:tcW w:w="2013" w:type="dxa"/>
            <w:tcMar>
              <w:top w:w="28" w:type="dxa"/>
              <w:left w:w="28" w:type="dxa"/>
              <w:bottom w:w="28" w:type="dxa"/>
              <w:right w:w="28" w:type="dxa"/>
            </w:tcMar>
          </w:tcPr>
          <w:p w14:paraId="480FB09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CF57A2D" w14:textId="527E74A7" w:rsidR="000234BB" w:rsidRPr="00620BBE" w:rsidRDefault="004714EB" w:rsidP="00725808">
            <w:pPr>
              <w:pStyle w:val="SmallStandard"/>
            </w:pPr>
            <w:hyperlink w:anchor="_31c45d4c0b1f8f5a05b47118f535f44d" w:history="1">
              <w:r w:rsidR="000234BB" w:rsidRPr="00620BBE">
                <w:rPr>
                  <w:rStyle w:val="Hyperlink"/>
                  <w:rFonts w:eastAsiaTheme="majorEastAsia"/>
                </w:rPr>
                <w:t>CustomProperty</w:t>
              </w:r>
            </w:hyperlink>
          </w:p>
        </w:tc>
      </w:tr>
      <w:tr w:rsidR="000234BB" w:rsidRPr="008359F5" w14:paraId="2CE2818B" w14:textId="77777777" w:rsidTr="00725808">
        <w:tc>
          <w:tcPr>
            <w:tcW w:w="2013" w:type="dxa"/>
            <w:tcMar>
              <w:top w:w="28" w:type="dxa"/>
              <w:left w:w="28" w:type="dxa"/>
              <w:bottom w:w="28" w:type="dxa"/>
              <w:right w:w="28" w:type="dxa"/>
            </w:tcMar>
          </w:tcPr>
          <w:p w14:paraId="55F5F79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28B632" w14:textId="77777777" w:rsidR="000234BB" w:rsidRDefault="000234BB" w:rsidP="00725808"/>
        </w:tc>
      </w:tr>
      <w:tr w:rsidR="000234BB" w:rsidRPr="008359F5" w14:paraId="6D8590D8" w14:textId="77777777" w:rsidTr="00725808">
        <w:tc>
          <w:tcPr>
            <w:tcW w:w="2013" w:type="dxa"/>
            <w:tcMar>
              <w:top w:w="28" w:type="dxa"/>
              <w:left w:w="28" w:type="dxa"/>
              <w:bottom w:w="28" w:type="dxa"/>
              <w:right w:w="28" w:type="dxa"/>
            </w:tcMar>
          </w:tcPr>
          <w:p w14:paraId="0890821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DCA3D3" w14:textId="77777777" w:rsidR="000234BB" w:rsidRPr="000437C1" w:rsidRDefault="000234BB" w:rsidP="00725808">
            <w:pPr>
              <w:pStyle w:val="SmallStandard"/>
            </w:pPr>
            <w:r>
              <w:t>false</w:t>
            </w:r>
          </w:p>
        </w:tc>
      </w:tr>
    </w:tbl>
    <w:p w14:paraId="38129B5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C8F6020" w14:textId="77777777" w:rsidTr="00725808">
        <w:tc>
          <w:tcPr>
            <w:tcW w:w="3856" w:type="dxa"/>
            <w:gridSpan w:val="3"/>
          </w:tcPr>
          <w:p w14:paraId="3CDE2F99" w14:textId="77777777" w:rsidR="000234BB" w:rsidRDefault="000234BB" w:rsidP="00725808">
            <w:pPr>
              <w:jc w:val="center"/>
              <w:rPr>
                <w:b/>
                <w:sz w:val="16"/>
                <w:szCs w:val="16"/>
                <w:lang w:val="en-GB"/>
              </w:rPr>
            </w:pPr>
            <w:r>
              <w:rPr>
                <w:b/>
                <w:sz w:val="16"/>
                <w:szCs w:val="16"/>
                <w:lang w:val="en-GB"/>
              </w:rPr>
              <w:t>Other End</w:t>
            </w:r>
          </w:p>
        </w:tc>
        <w:tc>
          <w:tcPr>
            <w:tcW w:w="708" w:type="dxa"/>
          </w:tcPr>
          <w:p w14:paraId="32D4D60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A229A8A" w14:textId="77777777" w:rsidR="000234BB" w:rsidRDefault="000234BB" w:rsidP="00725808">
            <w:pPr>
              <w:jc w:val="center"/>
              <w:rPr>
                <w:b/>
                <w:sz w:val="16"/>
                <w:szCs w:val="16"/>
                <w:lang w:val="en-GB"/>
              </w:rPr>
            </w:pPr>
            <w:r>
              <w:rPr>
                <w:b/>
                <w:sz w:val="16"/>
                <w:szCs w:val="16"/>
                <w:lang w:val="en-GB"/>
              </w:rPr>
              <w:t>General</w:t>
            </w:r>
          </w:p>
        </w:tc>
      </w:tr>
      <w:tr w:rsidR="000234BB" w:rsidRPr="00720F6F" w14:paraId="3A45CF25" w14:textId="77777777" w:rsidTr="00725808">
        <w:tc>
          <w:tcPr>
            <w:tcW w:w="1573" w:type="dxa"/>
          </w:tcPr>
          <w:p w14:paraId="736763BE" w14:textId="77777777" w:rsidR="000234BB" w:rsidRDefault="000234BB" w:rsidP="00725808">
            <w:pPr>
              <w:rPr>
                <w:b/>
                <w:sz w:val="16"/>
                <w:szCs w:val="16"/>
                <w:lang w:val="en-GB"/>
              </w:rPr>
            </w:pPr>
            <w:r>
              <w:rPr>
                <w:b/>
                <w:sz w:val="16"/>
                <w:szCs w:val="16"/>
                <w:lang w:val="en-GB"/>
              </w:rPr>
              <w:t>Type</w:t>
            </w:r>
          </w:p>
        </w:tc>
        <w:tc>
          <w:tcPr>
            <w:tcW w:w="1574" w:type="dxa"/>
          </w:tcPr>
          <w:p w14:paraId="606A7219" w14:textId="77777777" w:rsidR="000234BB" w:rsidRDefault="000234BB" w:rsidP="00725808">
            <w:pPr>
              <w:rPr>
                <w:b/>
                <w:sz w:val="16"/>
                <w:szCs w:val="16"/>
                <w:lang w:val="en-GB"/>
              </w:rPr>
            </w:pPr>
            <w:r>
              <w:rPr>
                <w:b/>
                <w:sz w:val="16"/>
                <w:szCs w:val="16"/>
                <w:lang w:val="en-GB"/>
              </w:rPr>
              <w:t>Role</w:t>
            </w:r>
          </w:p>
        </w:tc>
        <w:tc>
          <w:tcPr>
            <w:tcW w:w="708" w:type="dxa"/>
          </w:tcPr>
          <w:p w14:paraId="6EA80F82" w14:textId="77777777" w:rsidR="000234BB" w:rsidRDefault="000234BB" w:rsidP="00725808">
            <w:pPr>
              <w:rPr>
                <w:b/>
                <w:sz w:val="16"/>
                <w:szCs w:val="16"/>
                <w:lang w:val="en-GB"/>
              </w:rPr>
            </w:pPr>
            <w:r>
              <w:rPr>
                <w:b/>
                <w:sz w:val="16"/>
                <w:szCs w:val="16"/>
                <w:lang w:val="en-GB"/>
              </w:rPr>
              <w:t>Mult</w:t>
            </w:r>
          </w:p>
        </w:tc>
        <w:tc>
          <w:tcPr>
            <w:tcW w:w="709" w:type="dxa"/>
          </w:tcPr>
          <w:p w14:paraId="4067D3AE" w14:textId="77777777" w:rsidR="000234BB" w:rsidRDefault="000234BB" w:rsidP="00725808">
            <w:pPr>
              <w:rPr>
                <w:b/>
                <w:sz w:val="16"/>
                <w:szCs w:val="16"/>
                <w:lang w:val="en-GB"/>
              </w:rPr>
            </w:pPr>
            <w:r>
              <w:rPr>
                <w:b/>
                <w:sz w:val="16"/>
                <w:szCs w:val="16"/>
                <w:lang w:val="en-GB"/>
              </w:rPr>
              <w:t>Mult</w:t>
            </w:r>
          </w:p>
        </w:tc>
        <w:tc>
          <w:tcPr>
            <w:tcW w:w="567" w:type="dxa"/>
          </w:tcPr>
          <w:p w14:paraId="6A3091F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45C0C04" w14:textId="77777777" w:rsidR="000234BB" w:rsidRPr="008359F5" w:rsidRDefault="000234BB" w:rsidP="00725808">
            <w:pPr>
              <w:rPr>
                <w:b/>
                <w:sz w:val="16"/>
                <w:szCs w:val="16"/>
                <w:lang w:val="en-GB"/>
              </w:rPr>
            </w:pPr>
            <w:r>
              <w:rPr>
                <w:b/>
                <w:sz w:val="16"/>
                <w:szCs w:val="16"/>
                <w:lang w:val="en-GB"/>
              </w:rPr>
              <w:t>Comment</w:t>
            </w:r>
          </w:p>
        </w:tc>
      </w:tr>
      <w:tr w:rsidR="000234BB" w:rsidRPr="00266E64" w14:paraId="3F02F9CA" w14:textId="77777777" w:rsidTr="00725808">
        <w:tc>
          <w:tcPr>
            <w:tcW w:w="1573" w:type="dxa"/>
          </w:tcPr>
          <w:p w14:paraId="2328822E" w14:textId="77777777" w:rsidR="000234BB" w:rsidRPr="00634625" w:rsidRDefault="000234BB" w:rsidP="00725808">
            <w:pPr>
              <w:pStyle w:val="SmallStandard"/>
            </w:pPr>
            <w:r>
              <w:t>CustomProperty</w:t>
            </w:r>
          </w:p>
        </w:tc>
        <w:tc>
          <w:tcPr>
            <w:tcW w:w="1574" w:type="dxa"/>
          </w:tcPr>
          <w:p w14:paraId="6416D9FA" w14:textId="77777777" w:rsidR="000234BB" w:rsidRPr="00132C43" w:rsidRDefault="000234BB" w:rsidP="00725808">
            <w:pPr>
              <w:pStyle w:val="SmallStandard"/>
            </w:pPr>
            <w:r>
              <w:t>customProperty</w:t>
            </w:r>
          </w:p>
        </w:tc>
        <w:tc>
          <w:tcPr>
            <w:tcW w:w="708" w:type="dxa"/>
          </w:tcPr>
          <w:p w14:paraId="5BB53FA8" w14:textId="77777777" w:rsidR="000234BB" w:rsidRPr="00D331EF" w:rsidRDefault="000234BB" w:rsidP="00725808">
            <w:pPr>
              <w:pStyle w:val="SmallStandard"/>
            </w:pPr>
            <w:r w:rsidRPr="00574783">
              <w:t>0..*</w:t>
            </w:r>
          </w:p>
        </w:tc>
        <w:tc>
          <w:tcPr>
            <w:tcW w:w="709" w:type="dxa"/>
          </w:tcPr>
          <w:p w14:paraId="53580930" w14:textId="77777777" w:rsidR="000234BB" w:rsidRPr="00D331EF" w:rsidRDefault="000234BB" w:rsidP="00725808">
            <w:pPr>
              <w:pStyle w:val="SmallStandard"/>
            </w:pPr>
            <w:r w:rsidRPr="00207506">
              <w:t>1</w:t>
            </w:r>
          </w:p>
        </w:tc>
        <w:tc>
          <w:tcPr>
            <w:tcW w:w="567" w:type="dxa"/>
          </w:tcPr>
          <w:p w14:paraId="73656B9F" w14:textId="77777777" w:rsidR="000234BB" w:rsidRDefault="000234BB" w:rsidP="00725808">
            <w:pPr>
              <w:pStyle w:val="SmallStandard"/>
            </w:pPr>
            <w:r>
              <w:t>Y</w:t>
            </w:r>
          </w:p>
        </w:tc>
        <w:tc>
          <w:tcPr>
            <w:tcW w:w="3969" w:type="dxa"/>
          </w:tcPr>
          <w:p w14:paraId="14DEB644" w14:textId="77777777" w:rsidR="000234BB" w:rsidRPr="00266E64" w:rsidRDefault="000234BB" w:rsidP="00725808">
            <w:pPr>
              <w:jc w:val="left"/>
              <w:rPr>
                <w:lang w:val="en-GB"/>
              </w:rPr>
            </w:pPr>
            <w:r w:rsidRPr="00266E64">
              <w:rPr>
                <w:sz w:val="16"/>
                <w:szCs w:val="16"/>
                <w:lang w:val="en-GB"/>
              </w:rPr>
              <w:t>The customProperties that represent the individual values of the complex property.</w:t>
            </w:r>
          </w:p>
        </w:tc>
      </w:tr>
    </w:tbl>
    <w:p w14:paraId="70357ED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5" w:name="_31c45d4c0b1f8f5a05b47118f535f44d"/>
      <w:r>
        <w:rPr>
          <w:lang w:val="en-GB"/>
        </w:rPr>
        <w:t>CustomProperty</w:t>
      </w:r>
      <w:bookmarkEnd w:id="1275"/>
    </w:p>
    <w:p w14:paraId="4F50E53C" w14:textId="77777777" w:rsidR="000234BB" w:rsidRPr="00266E64" w:rsidRDefault="000234BB" w:rsidP="000234BB">
      <w:pPr>
        <w:rPr>
          <w:lang w:val="en-GB"/>
        </w:rPr>
      </w:pPr>
      <w:r w:rsidRPr="00266E64">
        <w:rPr>
          <w:sz w:val="18"/>
          <w:szCs w:val="18"/>
          <w:lang w:val="en-GB"/>
        </w:rPr>
        <w:t>Abstract base class for custom properties. Basically, a custom property is key / value pair. The key (propertyType) defines the meaning of the value. A custom property can either be a simple value (string), a numerical value or a value range.</w:t>
      </w:r>
    </w:p>
    <w:p w14:paraId="6D771FD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901DDA4" w14:textId="77777777" w:rsidTr="00725808">
        <w:tc>
          <w:tcPr>
            <w:tcW w:w="2013" w:type="dxa"/>
            <w:tcMar>
              <w:top w:w="28" w:type="dxa"/>
              <w:left w:w="28" w:type="dxa"/>
              <w:bottom w:w="28" w:type="dxa"/>
              <w:right w:w="28" w:type="dxa"/>
            </w:tcMar>
          </w:tcPr>
          <w:p w14:paraId="0E0E3EC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38BE5F6" w14:textId="77777777" w:rsidR="000234BB" w:rsidRDefault="000234BB" w:rsidP="00725808"/>
        </w:tc>
      </w:tr>
      <w:tr w:rsidR="000234BB" w:rsidRPr="008359F5" w14:paraId="7F47000B" w14:textId="77777777" w:rsidTr="00725808">
        <w:tc>
          <w:tcPr>
            <w:tcW w:w="2013" w:type="dxa"/>
            <w:tcMar>
              <w:top w:w="28" w:type="dxa"/>
              <w:left w:w="28" w:type="dxa"/>
              <w:bottom w:w="28" w:type="dxa"/>
              <w:right w:w="28" w:type="dxa"/>
            </w:tcMar>
          </w:tcPr>
          <w:p w14:paraId="17A0BD2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85ACE8" w14:textId="77777777" w:rsidR="000234BB" w:rsidRDefault="000234BB" w:rsidP="00725808"/>
        </w:tc>
      </w:tr>
      <w:tr w:rsidR="000234BB" w:rsidRPr="008359F5" w14:paraId="5ECEAF62" w14:textId="77777777" w:rsidTr="00725808">
        <w:tc>
          <w:tcPr>
            <w:tcW w:w="2013" w:type="dxa"/>
            <w:tcMar>
              <w:top w:w="28" w:type="dxa"/>
              <w:left w:w="28" w:type="dxa"/>
              <w:bottom w:w="28" w:type="dxa"/>
              <w:right w:w="28" w:type="dxa"/>
            </w:tcMar>
          </w:tcPr>
          <w:p w14:paraId="61D995F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35A0069" w14:textId="77777777" w:rsidR="000234BB" w:rsidRPr="000437C1" w:rsidRDefault="000234BB" w:rsidP="00725808">
            <w:pPr>
              <w:pStyle w:val="SmallStandard"/>
            </w:pPr>
            <w:r>
              <w:t>true</w:t>
            </w:r>
          </w:p>
        </w:tc>
      </w:tr>
    </w:tbl>
    <w:p w14:paraId="3A2B2A8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10F6808" w14:textId="77777777" w:rsidTr="00725808">
        <w:tc>
          <w:tcPr>
            <w:tcW w:w="2013" w:type="dxa"/>
            <w:tcMar>
              <w:top w:w="28" w:type="dxa"/>
              <w:left w:w="28" w:type="dxa"/>
              <w:bottom w:w="28" w:type="dxa"/>
              <w:right w:w="28" w:type="dxa"/>
            </w:tcMar>
          </w:tcPr>
          <w:p w14:paraId="250B546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EB2120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06AF7E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2B62753"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81E9557" w14:textId="77777777" w:rsidTr="00725808">
        <w:tc>
          <w:tcPr>
            <w:tcW w:w="2013" w:type="dxa"/>
            <w:tcMar>
              <w:top w:w="28" w:type="dxa"/>
              <w:left w:w="28" w:type="dxa"/>
              <w:bottom w:w="28" w:type="dxa"/>
              <w:right w:w="28" w:type="dxa"/>
            </w:tcMar>
          </w:tcPr>
          <w:p w14:paraId="1716BC52" w14:textId="77777777" w:rsidR="000234BB" w:rsidRPr="00620BBE" w:rsidRDefault="000234BB" w:rsidP="00725808">
            <w:pPr>
              <w:pStyle w:val="SmallStandard"/>
            </w:pPr>
            <w:r w:rsidRPr="00620BBE">
              <w:t>propertyType</w:t>
            </w:r>
          </w:p>
        </w:tc>
        <w:tc>
          <w:tcPr>
            <w:tcW w:w="1559" w:type="dxa"/>
            <w:tcMar>
              <w:top w:w="28" w:type="dxa"/>
              <w:left w:w="28" w:type="dxa"/>
              <w:bottom w:w="28" w:type="dxa"/>
              <w:right w:w="28" w:type="dxa"/>
            </w:tcMar>
          </w:tcPr>
          <w:p w14:paraId="5E435F3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9A8C17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A13793B" w14:textId="77777777" w:rsidR="000234BB" w:rsidRDefault="000234BB" w:rsidP="00725808"/>
        </w:tc>
      </w:tr>
    </w:tbl>
    <w:p w14:paraId="6853FA5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329FAB3" w14:textId="77777777" w:rsidTr="00725808">
        <w:tc>
          <w:tcPr>
            <w:tcW w:w="2296" w:type="dxa"/>
            <w:gridSpan w:val="2"/>
          </w:tcPr>
          <w:p w14:paraId="78B74C8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B005D25"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802169A" w14:textId="77777777" w:rsidR="000234BB" w:rsidRDefault="000234BB" w:rsidP="00725808">
            <w:pPr>
              <w:jc w:val="center"/>
              <w:rPr>
                <w:b/>
                <w:sz w:val="16"/>
                <w:szCs w:val="16"/>
                <w:lang w:val="en-GB"/>
              </w:rPr>
            </w:pPr>
            <w:r>
              <w:rPr>
                <w:b/>
                <w:sz w:val="16"/>
                <w:szCs w:val="16"/>
                <w:lang w:val="en-GB"/>
              </w:rPr>
              <w:t>General</w:t>
            </w:r>
          </w:p>
        </w:tc>
      </w:tr>
      <w:tr w:rsidR="000234BB" w:rsidRPr="00720F6F" w14:paraId="4AD30561" w14:textId="77777777" w:rsidTr="00725808">
        <w:tc>
          <w:tcPr>
            <w:tcW w:w="1588" w:type="dxa"/>
          </w:tcPr>
          <w:p w14:paraId="4C8355F5" w14:textId="77777777" w:rsidR="000234BB" w:rsidRDefault="000234BB" w:rsidP="00725808">
            <w:pPr>
              <w:rPr>
                <w:b/>
                <w:sz w:val="16"/>
                <w:szCs w:val="16"/>
                <w:lang w:val="en-GB"/>
              </w:rPr>
            </w:pPr>
            <w:r>
              <w:rPr>
                <w:b/>
                <w:sz w:val="16"/>
                <w:szCs w:val="16"/>
                <w:lang w:val="en-GB"/>
              </w:rPr>
              <w:lastRenderedPageBreak/>
              <w:t>Type</w:t>
            </w:r>
          </w:p>
        </w:tc>
        <w:tc>
          <w:tcPr>
            <w:tcW w:w="708" w:type="dxa"/>
          </w:tcPr>
          <w:p w14:paraId="658562EE" w14:textId="77777777" w:rsidR="000234BB" w:rsidRDefault="000234BB" w:rsidP="00725808">
            <w:pPr>
              <w:rPr>
                <w:b/>
                <w:sz w:val="16"/>
                <w:szCs w:val="16"/>
                <w:lang w:val="en-GB"/>
              </w:rPr>
            </w:pPr>
            <w:r>
              <w:rPr>
                <w:b/>
                <w:sz w:val="16"/>
                <w:szCs w:val="16"/>
                <w:lang w:val="en-GB"/>
              </w:rPr>
              <w:t>Mult</w:t>
            </w:r>
          </w:p>
        </w:tc>
        <w:tc>
          <w:tcPr>
            <w:tcW w:w="1560" w:type="dxa"/>
          </w:tcPr>
          <w:p w14:paraId="493136E0" w14:textId="77777777" w:rsidR="000234BB" w:rsidRDefault="000234BB" w:rsidP="00725808">
            <w:pPr>
              <w:rPr>
                <w:b/>
                <w:sz w:val="16"/>
                <w:szCs w:val="16"/>
                <w:lang w:val="en-GB"/>
              </w:rPr>
            </w:pPr>
            <w:r>
              <w:rPr>
                <w:b/>
                <w:sz w:val="16"/>
                <w:szCs w:val="16"/>
                <w:lang w:val="en-GB"/>
              </w:rPr>
              <w:t>Role</w:t>
            </w:r>
          </w:p>
        </w:tc>
        <w:tc>
          <w:tcPr>
            <w:tcW w:w="708" w:type="dxa"/>
          </w:tcPr>
          <w:p w14:paraId="0013173B" w14:textId="77777777" w:rsidR="000234BB" w:rsidRDefault="000234BB" w:rsidP="00725808">
            <w:pPr>
              <w:rPr>
                <w:b/>
                <w:sz w:val="16"/>
                <w:szCs w:val="16"/>
                <w:lang w:val="en-GB"/>
              </w:rPr>
            </w:pPr>
            <w:r>
              <w:rPr>
                <w:b/>
                <w:sz w:val="16"/>
                <w:szCs w:val="16"/>
                <w:lang w:val="en-GB"/>
              </w:rPr>
              <w:t>Mult</w:t>
            </w:r>
          </w:p>
        </w:tc>
        <w:tc>
          <w:tcPr>
            <w:tcW w:w="567" w:type="dxa"/>
          </w:tcPr>
          <w:p w14:paraId="776EDC7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30CBD9C" w14:textId="77777777" w:rsidR="000234BB" w:rsidRPr="008359F5" w:rsidRDefault="000234BB" w:rsidP="00725808">
            <w:pPr>
              <w:rPr>
                <w:b/>
                <w:sz w:val="16"/>
                <w:szCs w:val="16"/>
                <w:lang w:val="en-GB"/>
              </w:rPr>
            </w:pPr>
            <w:r>
              <w:rPr>
                <w:b/>
                <w:sz w:val="16"/>
                <w:szCs w:val="16"/>
                <w:lang w:val="en-GB"/>
              </w:rPr>
              <w:t>Comment</w:t>
            </w:r>
          </w:p>
        </w:tc>
      </w:tr>
      <w:tr w:rsidR="000234BB" w:rsidRPr="00266E64" w14:paraId="50B4558C" w14:textId="77777777" w:rsidTr="00725808">
        <w:tc>
          <w:tcPr>
            <w:tcW w:w="1588" w:type="dxa"/>
          </w:tcPr>
          <w:p w14:paraId="1C822FE2" w14:textId="77777777" w:rsidR="000234BB" w:rsidRPr="00634625" w:rsidRDefault="000234BB" w:rsidP="00725808">
            <w:pPr>
              <w:pStyle w:val="SmallStandard"/>
            </w:pPr>
            <w:r>
              <w:t>ComplexProperty</w:t>
            </w:r>
          </w:p>
        </w:tc>
        <w:tc>
          <w:tcPr>
            <w:tcW w:w="708" w:type="dxa"/>
          </w:tcPr>
          <w:p w14:paraId="4973BC2E" w14:textId="77777777" w:rsidR="000234BB" w:rsidRPr="00D331EF" w:rsidRDefault="000234BB" w:rsidP="00725808">
            <w:pPr>
              <w:pStyle w:val="SmallStandard"/>
            </w:pPr>
            <w:r w:rsidRPr="00D01517">
              <w:t>1</w:t>
            </w:r>
          </w:p>
        </w:tc>
        <w:tc>
          <w:tcPr>
            <w:tcW w:w="1560" w:type="dxa"/>
          </w:tcPr>
          <w:p w14:paraId="78070AB2" w14:textId="77777777" w:rsidR="000234BB" w:rsidRPr="00132C43" w:rsidRDefault="000234BB" w:rsidP="00725808">
            <w:pPr>
              <w:pStyle w:val="SmallStandard"/>
            </w:pPr>
            <w:r>
              <w:t>customProperty</w:t>
            </w:r>
          </w:p>
        </w:tc>
        <w:tc>
          <w:tcPr>
            <w:tcW w:w="708" w:type="dxa"/>
          </w:tcPr>
          <w:p w14:paraId="413254A3" w14:textId="77777777" w:rsidR="000234BB" w:rsidRPr="00D331EF" w:rsidRDefault="000234BB" w:rsidP="00725808">
            <w:pPr>
              <w:pStyle w:val="SmallStandard"/>
            </w:pPr>
            <w:r w:rsidRPr="00D01517">
              <w:t>0..*</w:t>
            </w:r>
          </w:p>
        </w:tc>
        <w:tc>
          <w:tcPr>
            <w:tcW w:w="567" w:type="dxa"/>
          </w:tcPr>
          <w:p w14:paraId="42E5C25D" w14:textId="77777777" w:rsidR="000234BB" w:rsidRDefault="000234BB" w:rsidP="00725808">
            <w:pPr>
              <w:pStyle w:val="SmallStandard"/>
            </w:pPr>
            <w:r>
              <w:t>Y</w:t>
            </w:r>
          </w:p>
        </w:tc>
        <w:tc>
          <w:tcPr>
            <w:tcW w:w="3969" w:type="dxa"/>
          </w:tcPr>
          <w:p w14:paraId="035E38C3" w14:textId="77777777" w:rsidR="000234BB" w:rsidRPr="00266E64" w:rsidRDefault="000234BB" w:rsidP="00725808">
            <w:pPr>
              <w:jc w:val="left"/>
              <w:rPr>
                <w:lang w:val="en-GB"/>
              </w:rPr>
            </w:pPr>
            <w:r w:rsidRPr="00266E64">
              <w:rPr>
                <w:sz w:val="16"/>
                <w:szCs w:val="16"/>
                <w:lang w:val="en-GB"/>
              </w:rPr>
              <w:t>The customProperties that represent the individual values of the complex property.</w:t>
            </w:r>
          </w:p>
        </w:tc>
      </w:tr>
      <w:tr w:rsidR="000234BB" w:rsidRPr="00266E64" w14:paraId="2B64235E" w14:textId="77777777" w:rsidTr="00725808">
        <w:tc>
          <w:tcPr>
            <w:tcW w:w="1588" w:type="dxa"/>
          </w:tcPr>
          <w:p w14:paraId="3142CB5B" w14:textId="77777777" w:rsidR="000234BB" w:rsidRPr="00634625" w:rsidRDefault="000234BB" w:rsidP="00725808">
            <w:pPr>
              <w:pStyle w:val="SmallStandard"/>
            </w:pPr>
            <w:r>
              <w:t>ExtendableElement</w:t>
            </w:r>
          </w:p>
        </w:tc>
        <w:tc>
          <w:tcPr>
            <w:tcW w:w="708" w:type="dxa"/>
          </w:tcPr>
          <w:p w14:paraId="6A802052" w14:textId="77777777" w:rsidR="000234BB" w:rsidRPr="00D331EF" w:rsidRDefault="000234BB" w:rsidP="00725808">
            <w:pPr>
              <w:pStyle w:val="SmallStandard"/>
            </w:pPr>
            <w:r w:rsidRPr="00D01517">
              <w:t>1</w:t>
            </w:r>
          </w:p>
        </w:tc>
        <w:tc>
          <w:tcPr>
            <w:tcW w:w="1560" w:type="dxa"/>
          </w:tcPr>
          <w:p w14:paraId="5064E7D1" w14:textId="77777777" w:rsidR="000234BB" w:rsidRPr="00132C43" w:rsidRDefault="000234BB" w:rsidP="00725808">
            <w:pPr>
              <w:pStyle w:val="SmallStandard"/>
            </w:pPr>
            <w:r>
              <w:t>customProperty</w:t>
            </w:r>
          </w:p>
        </w:tc>
        <w:tc>
          <w:tcPr>
            <w:tcW w:w="708" w:type="dxa"/>
          </w:tcPr>
          <w:p w14:paraId="4A1E2AB2" w14:textId="77777777" w:rsidR="000234BB" w:rsidRPr="00D331EF" w:rsidRDefault="000234BB" w:rsidP="00725808">
            <w:pPr>
              <w:pStyle w:val="SmallStandard"/>
            </w:pPr>
            <w:r w:rsidRPr="00D01517">
              <w:t>0..*</w:t>
            </w:r>
          </w:p>
        </w:tc>
        <w:tc>
          <w:tcPr>
            <w:tcW w:w="567" w:type="dxa"/>
          </w:tcPr>
          <w:p w14:paraId="0258CC7A" w14:textId="77777777" w:rsidR="000234BB" w:rsidRDefault="000234BB" w:rsidP="00725808">
            <w:pPr>
              <w:pStyle w:val="SmallStandard"/>
            </w:pPr>
            <w:r>
              <w:t>Y</w:t>
            </w:r>
          </w:p>
        </w:tc>
        <w:tc>
          <w:tcPr>
            <w:tcW w:w="3969" w:type="dxa"/>
          </w:tcPr>
          <w:p w14:paraId="23A927AF" w14:textId="77777777" w:rsidR="000234BB" w:rsidRDefault="000234BB" w:rsidP="00725808">
            <w:pPr>
              <w:pStyle w:val="SmallStandard"/>
            </w:pPr>
            <w:r w:rsidRPr="00491287">
              <w:t xml:space="preserve">Specifies the CustomProperties of the ExtendableElement. </w:t>
            </w:r>
          </w:p>
        </w:tc>
      </w:tr>
    </w:tbl>
    <w:p w14:paraId="3BAD9FD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6" w:name="_726b391814f565209f90135aed7cf6ce"/>
      <w:r>
        <w:rPr>
          <w:lang w:val="en-GB"/>
        </w:rPr>
        <w:t>DateValueProperty</w:t>
      </w:r>
      <w:bookmarkEnd w:id="1276"/>
    </w:p>
    <w:p w14:paraId="0EDAF5DF" w14:textId="77777777" w:rsidR="000234BB" w:rsidRPr="00266E64" w:rsidRDefault="000234BB" w:rsidP="000234BB">
      <w:pPr>
        <w:rPr>
          <w:lang w:val="en-GB"/>
        </w:rPr>
      </w:pPr>
      <w:r w:rsidRPr="00266E64">
        <w:rPr>
          <w:lang w:val="en-GB"/>
        </w:rPr>
        <w:t>A custom property with a date value.</w:t>
      </w:r>
    </w:p>
    <w:p w14:paraId="011726E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2C490A9" w14:textId="77777777" w:rsidTr="00725808">
        <w:tc>
          <w:tcPr>
            <w:tcW w:w="2013" w:type="dxa"/>
            <w:tcMar>
              <w:top w:w="28" w:type="dxa"/>
              <w:left w:w="28" w:type="dxa"/>
              <w:bottom w:w="28" w:type="dxa"/>
              <w:right w:w="28" w:type="dxa"/>
            </w:tcMar>
          </w:tcPr>
          <w:p w14:paraId="703C634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B98232" w14:textId="584E0687" w:rsidR="000234BB" w:rsidRPr="00620BBE" w:rsidRDefault="004714EB" w:rsidP="00725808">
            <w:pPr>
              <w:pStyle w:val="SmallStandard"/>
            </w:pPr>
            <w:hyperlink w:anchor="_31c45d4c0b1f8f5a05b47118f535f44d" w:history="1">
              <w:r w:rsidR="000234BB" w:rsidRPr="00620BBE">
                <w:rPr>
                  <w:rStyle w:val="Hyperlink"/>
                  <w:rFonts w:eastAsiaTheme="majorEastAsia"/>
                </w:rPr>
                <w:t>CustomProperty</w:t>
              </w:r>
            </w:hyperlink>
          </w:p>
        </w:tc>
      </w:tr>
      <w:tr w:rsidR="000234BB" w:rsidRPr="008359F5" w14:paraId="1D8A50FA" w14:textId="77777777" w:rsidTr="00725808">
        <w:tc>
          <w:tcPr>
            <w:tcW w:w="2013" w:type="dxa"/>
            <w:tcMar>
              <w:top w:w="28" w:type="dxa"/>
              <w:left w:w="28" w:type="dxa"/>
              <w:bottom w:w="28" w:type="dxa"/>
              <w:right w:w="28" w:type="dxa"/>
            </w:tcMar>
          </w:tcPr>
          <w:p w14:paraId="49EE445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C17AA1" w14:textId="77777777" w:rsidR="000234BB" w:rsidRDefault="000234BB" w:rsidP="00725808"/>
        </w:tc>
      </w:tr>
      <w:tr w:rsidR="000234BB" w:rsidRPr="008359F5" w14:paraId="1B39C5D1" w14:textId="77777777" w:rsidTr="00725808">
        <w:tc>
          <w:tcPr>
            <w:tcW w:w="2013" w:type="dxa"/>
            <w:tcMar>
              <w:top w:w="28" w:type="dxa"/>
              <w:left w:w="28" w:type="dxa"/>
              <w:bottom w:w="28" w:type="dxa"/>
              <w:right w:w="28" w:type="dxa"/>
            </w:tcMar>
          </w:tcPr>
          <w:p w14:paraId="5E513C2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D7E240C" w14:textId="77777777" w:rsidR="000234BB" w:rsidRPr="000437C1" w:rsidRDefault="000234BB" w:rsidP="00725808">
            <w:pPr>
              <w:pStyle w:val="SmallStandard"/>
            </w:pPr>
            <w:r>
              <w:t>false</w:t>
            </w:r>
          </w:p>
        </w:tc>
      </w:tr>
    </w:tbl>
    <w:p w14:paraId="1266944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29B84FB" w14:textId="77777777" w:rsidTr="00725808">
        <w:tc>
          <w:tcPr>
            <w:tcW w:w="2013" w:type="dxa"/>
            <w:tcMar>
              <w:top w:w="28" w:type="dxa"/>
              <w:left w:w="28" w:type="dxa"/>
              <w:bottom w:w="28" w:type="dxa"/>
              <w:right w:w="28" w:type="dxa"/>
            </w:tcMar>
          </w:tcPr>
          <w:p w14:paraId="045442B7"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F9019C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63ADDEF"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B60FB74"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6E050F69" w14:textId="77777777" w:rsidTr="00725808">
        <w:tc>
          <w:tcPr>
            <w:tcW w:w="2013" w:type="dxa"/>
            <w:tcMar>
              <w:top w:w="28" w:type="dxa"/>
              <w:left w:w="28" w:type="dxa"/>
              <w:bottom w:w="28" w:type="dxa"/>
              <w:right w:w="28" w:type="dxa"/>
            </w:tcMar>
          </w:tcPr>
          <w:p w14:paraId="134963FB"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018D6303" w14:textId="77777777" w:rsidR="000234BB" w:rsidRPr="008359F5" w:rsidRDefault="000234BB" w:rsidP="00725808">
            <w:pPr>
              <w:pStyle w:val="SmallStandard"/>
            </w:pPr>
            <w:r w:rsidRPr="00D21799">
              <w:t>Date</w:t>
            </w:r>
          </w:p>
        </w:tc>
        <w:tc>
          <w:tcPr>
            <w:tcW w:w="709" w:type="dxa"/>
            <w:tcMar>
              <w:top w:w="28" w:type="dxa"/>
              <w:left w:w="28" w:type="dxa"/>
              <w:bottom w:w="28" w:type="dxa"/>
              <w:right w:w="28" w:type="dxa"/>
            </w:tcMar>
          </w:tcPr>
          <w:p w14:paraId="281C20D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A258FA8" w14:textId="77777777" w:rsidR="000234BB" w:rsidRPr="00266E64" w:rsidRDefault="000234BB" w:rsidP="00725808">
            <w:pPr>
              <w:jc w:val="left"/>
              <w:rPr>
                <w:lang w:val="en-GB"/>
              </w:rPr>
            </w:pPr>
            <w:r w:rsidRPr="00266E64">
              <w:rPr>
                <w:sz w:val="16"/>
                <w:szCs w:val="16"/>
                <w:lang w:val="en-GB"/>
              </w:rPr>
              <w:t>Defines the value of the CustomProperty.</w:t>
            </w:r>
          </w:p>
        </w:tc>
      </w:tr>
    </w:tbl>
    <w:p w14:paraId="532D1C8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7" w:name="_cb0fe13a2faab2283540de1d7bce2755"/>
      <w:r>
        <w:rPr>
          <w:lang w:val="en-GB"/>
        </w:rPr>
        <w:t>DoubleValueProperty</w:t>
      </w:r>
      <w:bookmarkEnd w:id="1277"/>
    </w:p>
    <w:p w14:paraId="04ACBB78" w14:textId="77777777" w:rsidR="000234BB" w:rsidRPr="00266E64" w:rsidRDefault="000234BB" w:rsidP="000234BB">
      <w:pPr>
        <w:rPr>
          <w:lang w:val="en-GB"/>
        </w:rPr>
      </w:pPr>
      <w:r w:rsidRPr="00266E64">
        <w:rPr>
          <w:lang w:val="en-GB"/>
        </w:rPr>
        <w:t>A custom property with a double value.</w:t>
      </w:r>
    </w:p>
    <w:p w14:paraId="71A09C3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8336CC1" w14:textId="77777777" w:rsidTr="00725808">
        <w:tc>
          <w:tcPr>
            <w:tcW w:w="2013" w:type="dxa"/>
            <w:tcMar>
              <w:top w:w="28" w:type="dxa"/>
              <w:left w:w="28" w:type="dxa"/>
              <w:bottom w:w="28" w:type="dxa"/>
              <w:right w:w="28" w:type="dxa"/>
            </w:tcMar>
          </w:tcPr>
          <w:p w14:paraId="39950D7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6319BD1" w14:textId="445D5D68" w:rsidR="000234BB" w:rsidRPr="00620BBE" w:rsidRDefault="004714EB" w:rsidP="00725808">
            <w:pPr>
              <w:pStyle w:val="SmallStandard"/>
            </w:pPr>
            <w:hyperlink w:anchor="_31c45d4c0b1f8f5a05b47118f535f44d" w:history="1">
              <w:r w:rsidR="000234BB" w:rsidRPr="00620BBE">
                <w:rPr>
                  <w:rStyle w:val="Hyperlink"/>
                  <w:rFonts w:eastAsiaTheme="majorEastAsia"/>
                </w:rPr>
                <w:t>CustomProperty</w:t>
              </w:r>
            </w:hyperlink>
          </w:p>
        </w:tc>
      </w:tr>
      <w:tr w:rsidR="000234BB" w:rsidRPr="008359F5" w14:paraId="3DE52B83" w14:textId="77777777" w:rsidTr="00725808">
        <w:tc>
          <w:tcPr>
            <w:tcW w:w="2013" w:type="dxa"/>
            <w:tcMar>
              <w:top w:w="28" w:type="dxa"/>
              <w:left w:w="28" w:type="dxa"/>
              <w:bottom w:w="28" w:type="dxa"/>
              <w:right w:w="28" w:type="dxa"/>
            </w:tcMar>
          </w:tcPr>
          <w:p w14:paraId="47DFFB0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6AF4B35" w14:textId="77777777" w:rsidR="000234BB" w:rsidRDefault="000234BB" w:rsidP="00725808"/>
        </w:tc>
      </w:tr>
      <w:tr w:rsidR="000234BB" w:rsidRPr="008359F5" w14:paraId="1A8B5265" w14:textId="77777777" w:rsidTr="00725808">
        <w:tc>
          <w:tcPr>
            <w:tcW w:w="2013" w:type="dxa"/>
            <w:tcMar>
              <w:top w:w="28" w:type="dxa"/>
              <w:left w:w="28" w:type="dxa"/>
              <w:bottom w:w="28" w:type="dxa"/>
              <w:right w:w="28" w:type="dxa"/>
            </w:tcMar>
          </w:tcPr>
          <w:p w14:paraId="1BC312C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5B48CD3" w14:textId="77777777" w:rsidR="000234BB" w:rsidRPr="000437C1" w:rsidRDefault="000234BB" w:rsidP="00725808">
            <w:pPr>
              <w:pStyle w:val="SmallStandard"/>
            </w:pPr>
            <w:r>
              <w:t>false</w:t>
            </w:r>
          </w:p>
        </w:tc>
      </w:tr>
    </w:tbl>
    <w:p w14:paraId="6DE4BB1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0D85E52" w14:textId="77777777" w:rsidTr="00725808">
        <w:tc>
          <w:tcPr>
            <w:tcW w:w="2013" w:type="dxa"/>
            <w:tcMar>
              <w:top w:w="28" w:type="dxa"/>
              <w:left w:w="28" w:type="dxa"/>
              <w:bottom w:w="28" w:type="dxa"/>
              <w:right w:w="28" w:type="dxa"/>
            </w:tcMar>
          </w:tcPr>
          <w:p w14:paraId="7AE954DD"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4698C7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03E4D2E"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23AE09"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26683167" w14:textId="77777777" w:rsidTr="00725808">
        <w:tc>
          <w:tcPr>
            <w:tcW w:w="2013" w:type="dxa"/>
            <w:tcMar>
              <w:top w:w="28" w:type="dxa"/>
              <w:left w:w="28" w:type="dxa"/>
              <w:bottom w:w="28" w:type="dxa"/>
              <w:right w:w="28" w:type="dxa"/>
            </w:tcMar>
          </w:tcPr>
          <w:p w14:paraId="47A73B77"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75A12F9A"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43AC0BF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A533D6C" w14:textId="77777777" w:rsidR="000234BB" w:rsidRPr="00266E64" w:rsidRDefault="000234BB" w:rsidP="00725808">
            <w:pPr>
              <w:jc w:val="left"/>
              <w:rPr>
                <w:lang w:val="en-GB"/>
              </w:rPr>
            </w:pPr>
            <w:r w:rsidRPr="00266E64">
              <w:rPr>
                <w:sz w:val="16"/>
                <w:szCs w:val="16"/>
                <w:lang w:val="en-GB"/>
              </w:rPr>
              <w:t>Defines the value of the CustomProperty.</w:t>
            </w:r>
          </w:p>
        </w:tc>
      </w:tr>
    </w:tbl>
    <w:p w14:paraId="063BF5B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8" w:name="_a648ec81d59f5289fbd8274f971721e1"/>
      <w:r>
        <w:rPr>
          <w:lang w:val="en-GB"/>
        </w:rPr>
        <w:t>IntegerValueProperty</w:t>
      </w:r>
      <w:bookmarkEnd w:id="1278"/>
    </w:p>
    <w:p w14:paraId="454F2BC7" w14:textId="77777777" w:rsidR="000234BB" w:rsidRPr="00266E64" w:rsidRDefault="000234BB" w:rsidP="000234BB">
      <w:pPr>
        <w:rPr>
          <w:lang w:val="en-GB"/>
        </w:rPr>
      </w:pPr>
      <w:r w:rsidRPr="00266E64">
        <w:rPr>
          <w:lang w:val="en-GB"/>
        </w:rPr>
        <w:t>A custom property with an integer value.</w:t>
      </w:r>
    </w:p>
    <w:p w14:paraId="094F3C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8D39AB5" w14:textId="77777777" w:rsidTr="00725808">
        <w:tc>
          <w:tcPr>
            <w:tcW w:w="2013" w:type="dxa"/>
            <w:tcMar>
              <w:top w:w="28" w:type="dxa"/>
              <w:left w:w="28" w:type="dxa"/>
              <w:bottom w:w="28" w:type="dxa"/>
              <w:right w:w="28" w:type="dxa"/>
            </w:tcMar>
          </w:tcPr>
          <w:p w14:paraId="3FC342E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0E9EA70" w14:textId="4CD53BFE" w:rsidR="000234BB" w:rsidRPr="00620BBE" w:rsidRDefault="004714EB" w:rsidP="00725808">
            <w:pPr>
              <w:pStyle w:val="SmallStandard"/>
            </w:pPr>
            <w:hyperlink w:anchor="_31c45d4c0b1f8f5a05b47118f535f44d" w:history="1">
              <w:r w:rsidR="000234BB" w:rsidRPr="00620BBE">
                <w:rPr>
                  <w:rStyle w:val="Hyperlink"/>
                  <w:rFonts w:eastAsiaTheme="majorEastAsia"/>
                </w:rPr>
                <w:t>CustomProperty</w:t>
              </w:r>
            </w:hyperlink>
          </w:p>
        </w:tc>
      </w:tr>
      <w:tr w:rsidR="000234BB" w:rsidRPr="008359F5" w14:paraId="7A10DFAC" w14:textId="77777777" w:rsidTr="00725808">
        <w:tc>
          <w:tcPr>
            <w:tcW w:w="2013" w:type="dxa"/>
            <w:tcMar>
              <w:top w:w="28" w:type="dxa"/>
              <w:left w:w="28" w:type="dxa"/>
              <w:bottom w:w="28" w:type="dxa"/>
              <w:right w:w="28" w:type="dxa"/>
            </w:tcMar>
          </w:tcPr>
          <w:p w14:paraId="18E311A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293631" w14:textId="77777777" w:rsidR="000234BB" w:rsidRDefault="000234BB" w:rsidP="00725808"/>
        </w:tc>
      </w:tr>
      <w:tr w:rsidR="000234BB" w:rsidRPr="008359F5" w14:paraId="70B07544" w14:textId="77777777" w:rsidTr="00725808">
        <w:tc>
          <w:tcPr>
            <w:tcW w:w="2013" w:type="dxa"/>
            <w:tcMar>
              <w:top w:w="28" w:type="dxa"/>
              <w:left w:w="28" w:type="dxa"/>
              <w:bottom w:w="28" w:type="dxa"/>
              <w:right w:w="28" w:type="dxa"/>
            </w:tcMar>
          </w:tcPr>
          <w:p w14:paraId="7461BC9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48C2D3D" w14:textId="77777777" w:rsidR="000234BB" w:rsidRPr="000437C1" w:rsidRDefault="000234BB" w:rsidP="00725808">
            <w:pPr>
              <w:pStyle w:val="SmallStandard"/>
            </w:pPr>
            <w:r>
              <w:t>false</w:t>
            </w:r>
          </w:p>
        </w:tc>
      </w:tr>
    </w:tbl>
    <w:p w14:paraId="3C8FB86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D49482A" w14:textId="77777777" w:rsidTr="00725808">
        <w:tc>
          <w:tcPr>
            <w:tcW w:w="2013" w:type="dxa"/>
            <w:tcMar>
              <w:top w:w="28" w:type="dxa"/>
              <w:left w:w="28" w:type="dxa"/>
              <w:bottom w:w="28" w:type="dxa"/>
              <w:right w:w="28" w:type="dxa"/>
            </w:tcMar>
          </w:tcPr>
          <w:p w14:paraId="70A2F7D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0B404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5AD0AB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A80765B"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437CAD53" w14:textId="77777777" w:rsidTr="00725808">
        <w:tc>
          <w:tcPr>
            <w:tcW w:w="2013" w:type="dxa"/>
            <w:tcMar>
              <w:top w:w="28" w:type="dxa"/>
              <w:left w:w="28" w:type="dxa"/>
              <w:bottom w:w="28" w:type="dxa"/>
              <w:right w:w="28" w:type="dxa"/>
            </w:tcMar>
          </w:tcPr>
          <w:p w14:paraId="0F625B90"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4B5F50CB" w14:textId="77777777" w:rsidR="000234BB" w:rsidRPr="008359F5" w:rsidRDefault="000234BB" w:rsidP="00725808">
            <w:pPr>
              <w:pStyle w:val="SmallStandard"/>
            </w:pPr>
            <w:r w:rsidRPr="00D21799">
              <w:t>Integer</w:t>
            </w:r>
          </w:p>
        </w:tc>
        <w:tc>
          <w:tcPr>
            <w:tcW w:w="709" w:type="dxa"/>
            <w:tcMar>
              <w:top w:w="28" w:type="dxa"/>
              <w:left w:w="28" w:type="dxa"/>
              <w:bottom w:w="28" w:type="dxa"/>
              <w:right w:w="28" w:type="dxa"/>
            </w:tcMar>
          </w:tcPr>
          <w:p w14:paraId="22AB5F6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377BC39" w14:textId="77777777" w:rsidR="000234BB" w:rsidRPr="00266E64" w:rsidRDefault="000234BB" w:rsidP="00725808">
            <w:pPr>
              <w:jc w:val="left"/>
              <w:rPr>
                <w:lang w:val="en-GB"/>
              </w:rPr>
            </w:pPr>
            <w:r w:rsidRPr="00266E64">
              <w:rPr>
                <w:sz w:val="16"/>
                <w:szCs w:val="16"/>
                <w:lang w:val="en-GB"/>
              </w:rPr>
              <w:t>Defines the value of the CustomProperty.</w:t>
            </w:r>
          </w:p>
        </w:tc>
      </w:tr>
    </w:tbl>
    <w:p w14:paraId="2112221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279" w:name="_96041a8a57b0a94b340902799544377f"/>
      <w:r>
        <w:rPr>
          <w:lang w:val="en-GB"/>
        </w:rPr>
        <w:t>LocalizedStringProperty</w:t>
      </w:r>
      <w:bookmarkEnd w:id="1279"/>
    </w:p>
    <w:p w14:paraId="4FB2BD7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B6CF9A3" w14:textId="77777777" w:rsidTr="00725808">
        <w:tc>
          <w:tcPr>
            <w:tcW w:w="2013" w:type="dxa"/>
            <w:tcMar>
              <w:top w:w="28" w:type="dxa"/>
              <w:left w:w="28" w:type="dxa"/>
              <w:bottom w:w="28" w:type="dxa"/>
              <w:right w:w="28" w:type="dxa"/>
            </w:tcMar>
          </w:tcPr>
          <w:p w14:paraId="171C959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EA49821" w14:textId="2B6B579E" w:rsidR="000234BB" w:rsidRPr="00620BBE" w:rsidRDefault="004714EB" w:rsidP="00725808">
            <w:pPr>
              <w:pStyle w:val="SmallStandard"/>
            </w:pPr>
            <w:hyperlink w:anchor="_31c45d4c0b1f8f5a05b47118f535f44d" w:history="1">
              <w:r w:rsidR="000234BB" w:rsidRPr="00620BBE">
                <w:rPr>
                  <w:rStyle w:val="Hyperlink"/>
                  <w:rFonts w:eastAsiaTheme="majorEastAsia"/>
                </w:rPr>
                <w:t>CustomProperty</w:t>
              </w:r>
            </w:hyperlink>
          </w:p>
        </w:tc>
      </w:tr>
      <w:tr w:rsidR="000234BB" w:rsidRPr="008359F5" w14:paraId="517D532A" w14:textId="77777777" w:rsidTr="00725808">
        <w:tc>
          <w:tcPr>
            <w:tcW w:w="2013" w:type="dxa"/>
            <w:tcMar>
              <w:top w:w="28" w:type="dxa"/>
              <w:left w:w="28" w:type="dxa"/>
              <w:bottom w:w="28" w:type="dxa"/>
              <w:right w:w="28" w:type="dxa"/>
            </w:tcMar>
          </w:tcPr>
          <w:p w14:paraId="2EB1BF4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03D132" w14:textId="77777777" w:rsidR="000234BB" w:rsidRDefault="000234BB" w:rsidP="00725808"/>
        </w:tc>
      </w:tr>
      <w:tr w:rsidR="000234BB" w:rsidRPr="008359F5" w14:paraId="26B292F2" w14:textId="77777777" w:rsidTr="00725808">
        <w:tc>
          <w:tcPr>
            <w:tcW w:w="2013" w:type="dxa"/>
            <w:tcMar>
              <w:top w:w="28" w:type="dxa"/>
              <w:left w:w="28" w:type="dxa"/>
              <w:bottom w:w="28" w:type="dxa"/>
              <w:right w:w="28" w:type="dxa"/>
            </w:tcMar>
          </w:tcPr>
          <w:p w14:paraId="4FEC509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DCA4FF" w14:textId="77777777" w:rsidR="000234BB" w:rsidRPr="000437C1" w:rsidRDefault="000234BB" w:rsidP="00725808">
            <w:pPr>
              <w:pStyle w:val="SmallStandard"/>
            </w:pPr>
            <w:r>
              <w:t>false</w:t>
            </w:r>
          </w:p>
        </w:tc>
      </w:tr>
    </w:tbl>
    <w:p w14:paraId="2BBC0C4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35573E3" w14:textId="77777777" w:rsidTr="00725808">
        <w:tc>
          <w:tcPr>
            <w:tcW w:w="2013" w:type="dxa"/>
            <w:tcMar>
              <w:top w:w="28" w:type="dxa"/>
              <w:left w:w="28" w:type="dxa"/>
              <w:bottom w:w="28" w:type="dxa"/>
              <w:right w:w="28" w:type="dxa"/>
            </w:tcMar>
          </w:tcPr>
          <w:p w14:paraId="682EF83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F6728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594CFF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8FAA9EA"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409BF2E6" w14:textId="77777777" w:rsidTr="00725808">
        <w:tc>
          <w:tcPr>
            <w:tcW w:w="2013" w:type="dxa"/>
            <w:tcMar>
              <w:top w:w="28" w:type="dxa"/>
              <w:left w:w="28" w:type="dxa"/>
              <w:bottom w:w="28" w:type="dxa"/>
              <w:right w:w="28" w:type="dxa"/>
            </w:tcMar>
          </w:tcPr>
          <w:p w14:paraId="404BAB4C"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31F768AA"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7B77045E"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FEF7659" w14:textId="77777777" w:rsidR="000234BB" w:rsidRPr="00266E64" w:rsidRDefault="000234BB" w:rsidP="00725808">
            <w:pPr>
              <w:jc w:val="left"/>
              <w:rPr>
                <w:lang w:val="en-GB"/>
              </w:rPr>
            </w:pPr>
            <w:r w:rsidRPr="00266E64">
              <w:rPr>
                <w:sz w:val="16"/>
                <w:szCs w:val="16"/>
                <w:lang w:val="en-GB"/>
              </w:rPr>
              <w:t xml:space="preserve">Defines the value of the </w:t>
            </w:r>
            <w:r w:rsidRPr="00266E64">
              <w:rPr>
                <w:i/>
                <w:iCs/>
                <w:sz w:val="16"/>
                <w:szCs w:val="16"/>
                <w:lang w:val="en-GB"/>
              </w:rPr>
              <w:t>CustomProperty.</w:t>
            </w:r>
          </w:p>
        </w:tc>
      </w:tr>
    </w:tbl>
    <w:p w14:paraId="39C22EB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0" w:name="_7bf657b94b8e2c91c64087168091c890"/>
      <w:r>
        <w:rPr>
          <w:lang w:val="en-GB"/>
        </w:rPr>
        <w:t>NumericalValueProperty</w:t>
      </w:r>
      <w:bookmarkEnd w:id="1280"/>
    </w:p>
    <w:p w14:paraId="69879938" w14:textId="77777777" w:rsidR="000234BB" w:rsidRDefault="000234BB" w:rsidP="000234BB">
      <w:r w:rsidRPr="00266E64">
        <w:rPr>
          <w:sz w:val="18"/>
          <w:szCs w:val="18"/>
          <w:lang w:val="en-GB"/>
        </w:rPr>
        <w:t xml:space="preserve">A custom property with a numerical value. </w:t>
      </w:r>
      <w:r>
        <w:rPr>
          <w:sz w:val="18"/>
          <w:szCs w:val="18"/>
        </w:rPr>
        <w:t>(see KBLFRM-319)</w:t>
      </w:r>
    </w:p>
    <w:p w14:paraId="120DD8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1EEF252" w14:textId="77777777" w:rsidTr="00725808">
        <w:tc>
          <w:tcPr>
            <w:tcW w:w="2013" w:type="dxa"/>
            <w:tcMar>
              <w:top w:w="28" w:type="dxa"/>
              <w:left w:w="28" w:type="dxa"/>
              <w:bottom w:w="28" w:type="dxa"/>
              <w:right w:w="28" w:type="dxa"/>
            </w:tcMar>
          </w:tcPr>
          <w:p w14:paraId="383D5A4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BE41CC" w14:textId="500D01CB" w:rsidR="000234BB" w:rsidRPr="00620BBE" w:rsidRDefault="004714EB" w:rsidP="00725808">
            <w:pPr>
              <w:pStyle w:val="SmallStandard"/>
            </w:pPr>
            <w:hyperlink w:anchor="_31c45d4c0b1f8f5a05b47118f535f44d" w:history="1">
              <w:r w:rsidR="000234BB" w:rsidRPr="00620BBE">
                <w:rPr>
                  <w:rStyle w:val="Hyperlink"/>
                  <w:rFonts w:eastAsiaTheme="majorEastAsia"/>
                </w:rPr>
                <w:t>CustomProperty</w:t>
              </w:r>
            </w:hyperlink>
          </w:p>
        </w:tc>
      </w:tr>
      <w:tr w:rsidR="000234BB" w:rsidRPr="008359F5" w14:paraId="6F18A31C" w14:textId="77777777" w:rsidTr="00725808">
        <w:tc>
          <w:tcPr>
            <w:tcW w:w="2013" w:type="dxa"/>
            <w:tcMar>
              <w:top w:w="28" w:type="dxa"/>
              <w:left w:w="28" w:type="dxa"/>
              <w:bottom w:w="28" w:type="dxa"/>
              <w:right w:w="28" w:type="dxa"/>
            </w:tcMar>
          </w:tcPr>
          <w:p w14:paraId="36D30B0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95A0FAF" w14:textId="77777777" w:rsidR="000234BB" w:rsidRDefault="000234BB" w:rsidP="00725808"/>
        </w:tc>
      </w:tr>
      <w:tr w:rsidR="000234BB" w:rsidRPr="008359F5" w14:paraId="5B378933" w14:textId="77777777" w:rsidTr="00725808">
        <w:tc>
          <w:tcPr>
            <w:tcW w:w="2013" w:type="dxa"/>
            <w:tcMar>
              <w:top w:w="28" w:type="dxa"/>
              <w:left w:w="28" w:type="dxa"/>
              <w:bottom w:w="28" w:type="dxa"/>
              <w:right w:w="28" w:type="dxa"/>
            </w:tcMar>
          </w:tcPr>
          <w:p w14:paraId="1F3650A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C0C44E" w14:textId="77777777" w:rsidR="000234BB" w:rsidRPr="000437C1" w:rsidRDefault="000234BB" w:rsidP="00725808">
            <w:pPr>
              <w:pStyle w:val="SmallStandard"/>
            </w:pPr>
            <w:r>
              <w:t>false</w:t>
            </w:r>
          </w:p>
        </w:tc>
      </w:tr>
    </w:tbl>
    <w:p w14:paraId="7C97517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40A13ED" w14:textId="77777777" w:rsidTr="00725808">
        <w:tc>
          <w:tcPr>
            <w:tcW w:w="2013" w:type="dxa"/>
            <w:tcMar>
              <w:top w:w="28" w:type="dxa"/>
              <w:left w:w="28" w:type="dxa"/>
              <w:bottom w:w="28" w:type="dxa"/>
              <w:right w:w="28" w:type="dxa"/>
            </w:tcMar>
          </w:tcPr>
          <w:p w14:paraId="541CBD8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D9F137E"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ABBBED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95E1F3"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201B7F2B" w14:textId="77777777" w:rsidTr="00725808">
        <w:tc>
          <w:tcPr>
            <w:tcW w:w="2013" w:type="dxa"/>
            <w:tcMar>
              <w:top w:w="28" w:type="dxa"/>
              <w:left w:w="28" w:type="dxa"/>
              <w:bottom w:w="28" w:type="dxa"/>
              <w:right w:w="28" w:type="dxa"/>
            </w:tcMar>
          </w:tcPr>
          <w:p w14:paraId="61AB2D1C"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7EEE65FB"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ACB5415"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56573E3" w14:textId="77777777" w:rsidR="000234BB" w:rsidRPr="00266E64" w:rsidRDefault="000234BB" w:rsidP="00725808">
            <w:pPr>
              <w:jc w:val="left"/>
              <w:rPr>
                <w:lang w:val="en-GB"/>
              </w:rPr>
            </w:pPr>
            <w:r w:rsidRPr="00266E64">
              <w:rPr>
                <w:sz w:val="16"/>
                <w:szCs w:val="16"/>
                <w:lang w:val="en-GB"/>
              </w:rPr>
              <w:t xml:space="preserve">Defines the value of the </w:t>
            </w:r>
            <w:r w:rsidRPr="00266E64">
              <w:rPr>
                <w:i/>
                <w:iCs/>
                <w:sz w:val="16"/>
                <w:szCs w:val="16"/>
                <w:lang w:val="en-GB"/>
              </w:rPr>
              <w:t>CustomProperty.</w:t>
            </w:r>
          </w:p>
        </w:tc>
      </w:tr>
    </w:tbl>
    <w:p w14:paraId="59EA54D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1" w:name="_7262cfa56356e528993b63677465fe65"/>
      <w:r>
        <w:rPr>
          <w:lang w:val="en-GB"/>
        </w:rPr>
        <w:t>SimpleValueProperty</w:t>
      </w:r>
      <w:bookmarkEnd w:id="1281"/>
    </w:p>
    <w:p w14:paraId="0DC562C6" w14:textId="77777777" w:rsidR="000234BB" w:rsidRPr="00266E64" w:rsidRDefault="000234BB" w:rsidP="000234BB">
      <w:pPr>
        <w:rPr>
          <w:lang w:val="en-GB"/>
        </w:rPr>
      </w:pPr>
      <w:r w:rsidRPr="00266E64">
        <w:rPr>
          <w:sz w:val="18"/>
          <w:szCs w:val="18"/>
          <w:lang w:val="en-GB"/>
        </w:rPr>
        <w:t>A custom property with a simple value (string).</w:t>
      </w:r>
    </w:p>
    <w:p w14:paraId="686AEEE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6197E3F" w14:textId="77777777" w:rsidTr="00725808">
        <w:tc>
          <w:tcPr>
            <w:tcW w:w="2013" w:type="dxa"/>
            <w:tcMar>
              <w:top w:w="28" w:type="dxa"/>
              <w:left w:w="28" w:type="dxa"/>
              <w:bottom w:w="28" w:type="dxa"/>
              <w:right w:w="28" w:type="dxa"/>
            </w:tcMar>
          </w:tcPr>
          <w:p w14:paraId="695C6E8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0A3ED7" w14:textId="1E0AA7D5" w:rsidR="000234BB" w:rsidRPr="00620BBE" w:rsidRDefault="004714EB" w:rsidP="00725808">
            <w:pPr>
              <w:pStyle w:val="SmallStandard"/>
            </w:pPr>
            <w:hyperlink w:anchor="_31c45d4c0b1f8f5a05b47118f535f44d" w:history="1">
              <w:r w:rsidR="000234BB" w:rsidRPr="00620BBE">
                <w:rPr>
                  <w:rStyle w:val="Hyperlink"/>
                  <w:rFonts w:eastAsiaTheme="majorEastAsia"/>
                </w:rPr>
                <w:t>CustomProperty</w:t>
              </w:r>
            </w:hyperlink>
          </w:p>
        </w:tc>
      </w:tr>
      <w:tr w:rsidR="000234BB" w:rsidRPr="008359F5" w14:paraId="6C98CDED" w14:textId="77777777" w:rsidTr="00725808">
        <w:tc>
          <w:tcPr>
            <w:tcW w:w="2013" w:type="dxa"/>
            <w:tcMar>
              <w:top w:w="28" w:type="dxa"/>
              <w:left w:w="28" w:type="dxa"/>
              <w:bottom w:w="28" w:type="dxa"/>
              <w:right w:w="28" w:type="dxa"/>
            </w:tcMar>
          </w:tcPr>
          <w:p w14:paraId="6B0CFCF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50A362" w14:textId="77777777" w:rsidR="000234BB" w:rsidRDefault="000234BB" w:rsidP="00725808"/>
        </w:tc>
      </w:tr>
      <w:tr w:rsidR="000234BB" w:rsidRPr="008359F5" w14:paraId="7495F410" w14:textId="77777777" w:rsidTr="00725808">
        <w:tc>
          <w:tcPr>
            <w:tcW w:w="2013" w:type="dxa"/>
            <w:tcMar>
              <w:top w:w="28" w:type="dxa"/>
              <w:left w:w="28" w:type="dxa"/>
              <w:bottom w:w="28" w:type="dxa"/>
              <w:right w:w="28" w:type="dxa"/>
            </w:tcMar>
          </w:tcPr>
          <w:p w14:paraId="3D20E98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2AB66DD" w14:textId="77777777" w:rsidR="000234BB" w:rsidRPr="000437C1" w:rsidRDefault="000234BB" w:rsidP="00725808">
            <w:pPr>
              <w:pStyle w:val="SmallStandard"/>
            </w:pPr>
            <w:r>
              <w:t>false</w:t>
            </w:r>
          </w:p>
        </w:tc>
      </w:tr>
    </w:tbl>
    <w:p w14:paraId="37C10A7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A2B9384" w14:textId="77777777" w:rsidTr="00725808">
        <w:tc>
          <w:tcPr>
            <w:tcW w:w="2013" w:type="dxa"/>
            <w:tcMar>
              <w:top w:w="28" w:type="dxa"/>
              <w:left w:w="28" w:type="dxa"/>
              <w:bottom w:w="28" w:type="dxa"/>
              <w:right w:w="28" w:type="dxa"/>
            </w:tcMar>
          </w:tcPr>
          <w:p w14:paraId="03BB4C6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6FB93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021D8C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D867462"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54C214FD" w14:textId="77777777" w:rsidTr="00725808">
        <w:tc>
          <w:tcPr>
            <w:tcW w:w="2013" w:type="dxa"/>
            <w:tcMar>
              <w:top w:w="28" w:type="dxa"/>
              <w:left w:w="28" w:type="dxa"/>
              <w:bottom w:w="28" w:type="dxa"/>
              <w:right w:w="28" w:type="dxa"/>
            </w:tcMar>
          </w:tcPr>
          <w:p w14:paraId="04C70679"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6250096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38680A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A024947" w14:textId="77777777" w:rsidR="000234BB" w:rsidRPr="00266E64" w:rsidRDefault="000234BB" w:rsidP="00725808">
            <w:pPr>
              <w:jc w:val="left"/>
              <w:rPr>
                <w:lang w:val="en-GB"/>
              </w:rPr>
            </w:pPr>
            <w:r w:rsidRPr="00266E64">
              <w:rPr>
                <w:sz w:val="16"/>
                <w:szCs w:val="16"/>
                <w:lang w:val="en-GB"/>
              </w:rPr>
              <w:t xml:space="preserve">Defines the value of the </w:t>
            </w:r>
            <w:r w:rsidRPr="00266E64">
              <w:rPr>
                <w:i/>
                <w:iCs/>
                <w:sz w:val="16"/>
                <w:szCs w:val="16"/>
                <w:lang w:val="en-GB"/>
              </w:rPr>
              <w:t>CustomProperty.</w:t>
            </w:r>
          </w:p>
        </w:tc>
      </w:tr>
    </w:tbl>
    <w:p w14:paraId="34AC12D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2" w:name="_677640842c7c4a7849f193b2ad5bac0f"/>
      <w:r>
        <w:rPr>
          <w:lang w:val="en-GB"/>
        </w:rPr>
        <w:t>ValueRangeProperty</w:t>
      </w:r>
      <w:bookmarkEnd w:id="1282"/>
    </w:p>
    <w:p w14:paraId="485B8F48" w14:textId="77777777" w:rsidR="000234BB" w:rsidRDefault="000234BB" w:rsidP="000234BB">
      <w:r w:rsidRPr="00266E64">
        <w:rPr>
          <w:sz w:val="18"/>
          <w:szCs w:val="18"/>
          <w:lang w:val="en-GB"/>
        </w:rPr>
        <w:t xml:space="preserve">A custom property with a value range. </w:t>
      </w:r>
      <w:r>
        <w:rPr>
          <w:sz w:val="18"/>
          <w:szCs w:val="18"/>
        </w:rPr>
        <w:t>(see KBLFRM-319)</w:t>
      </w:r>
    </w:p>
    <w:p w14:paraId="7B949A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5EECFE8" w14:textId="77777777" w:rsidTr="00725808">
        <w:tc>
          <w:tcPr>
            <w:tcW w:w="2013" w:type="dxa"/>
            <w:tcMar>
              <w:top w:w="28" w:type="dxa"/>
              <w:left w:w="28" w:type="dxa"/>
              <w:bottom w:w="28" w:type="dxa"/>
              <w:right w:w="28" w:type="dxa"/>
            </w:tcMar>
          </w:tcPr>
          <w:p w14:paraId="0EF5C05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E16510" w14:textId="19D55D1D" w:rsidR="000234BB" w:rsidRPr="00620BBE" w:rsidRDefault="004714EB" w:rsidP="00725808">
            <w:pPr>
              <w:pStyle w:val="SmallStandard"/>
            </w:pPr>
            <w:hyperlink w:anchor="_31c45d4c0b1f8f5a05b47118f535f44d" w:history="1">
              <w:r w:rsidR="000234BB" w:rsidRPr="00620BBE">
                <w:rPr>
                  <w:rStyle w:val="Hyperlink"/>
                  <w:rFonts w:eastAsiaTheme="majorEastAsia"/>
                </w:rPr>
                <w:t>CustomProperty</w:t>
              </w:r>
            </w:hyperlink>
          </w:p>
        </w:tc>
      </w:tr>
      <w:tr w:rsidR="000234BB" w:rsidRPr="008359F5" w14:paraId="3C3A7E41" w14:textId="77777777" w:rsidTr="00725808">
        <w:tc>
          <w:tcPr>
            <w:tcW w:w="2013" w:type="dxa"/>
            <w:tcMar>
              <w:top w:w="28" w:type="dxa"/>
              <w:left w:w="28" w:type="dxa"/>
              <w:bottom w:w="28" w:type="dxa"/>
              <w:right w:w="28" w:type="dxa"/>
            </w:tcMar>
          </w:tcPr>
          <w:p w14:paraId="45AAE0D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8108C6" w14:textId="77777777" w:rsidR="000234BB" w:rsidRDefault="000234BB" w:rsidP="00725808"/>
        </w:tc>
      </w:tr>
      <w:tr w:rsidR="000234BB" w:rsidRPr="008359F5" w14:paraId="3407350F" w14:textId="77777777" w:rsidTr="00725808">
        <w:tc>
          <w:tcPr>
            <w:tcW w:w="2013" w:type="dxa"/>
            <w:tcMar>
              <w:top w:w="28" w:type="dxa"/>
              <w:left w:w="28" w:type="dxa"/>
              <w:bottom w:w="28" w:type="dxa"/>
              <w:right w:w="28" w:type="dxa"/>
            </w:tcMar>
          </w:tcPr>
          <w:p w14:paraId="2B0A53C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63D2D7F" w14:textId="77777777" w:rsidR="000234BB" w:rsidRPr="000437C1" w:rsidRDefault="000234BB" w:rsidP="00725808">
            <w:pPr>
              <w:pStyle w:val="SmallStandard"/>
            </w:pPr>
            <w:r>
              <w:t>false</w:t>
            </w:r>
          </w:p>
        </w:tc>
      </w:tr>
    </w:tbl>
    <w:p w14:paraId="138B44B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0ED9E76" w14:textId="77777777" w:rsidTr="00725808">
        <w:tc>
          <w:tcPr>
            <w:tcW w:w="2013" w:type="dxa"/>
            <w:tcMar>
              <w:top w:w="28" w:type="dxa"/>
              <w:left w:w="28" w:type="dxa"/>
              <w:bottom w:w="28" w:type="dxa"/>
              <w:right w:w="28" w:type="dxa"/>
            </w:tcMar>
          </w:tcPr>
          <w:p w14:paraId="60D7BFC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FE5F27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39394A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FBA80D8"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77C0CFB1" w14:textId="77777777" w:rsidTr="00725808">
        <w:tc>
          <w:tcPr>
            <w:tcW w:w="2013" w:type="dxa"/>
            <w:tcMar>
              <w:top w:w="28" w:type="dxa"/>
              <w:left w:w="28" w:type="dxa"/>
              <w:bottom w:w="28" w:type="dxa"/>
              <w:right w:w="28" w:type="dxa"/>
            </w:tcMar>
          </w:tcPr>
          <w:p w14:paraId="36E4CCFD"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0298E1A1"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3E1482A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3E51E1B" w14:textId="77777777" w:rsidR="000234BB" w:rsidRPr="00266E64" w:rsidRDefault="000234BB" w:rsidP="00725808">
            <w:pPr>
              <w:jc w:val="left"/>
              <w:rPr>
                <w:lang w:val="en-GB"/>
              </w:rPr>
            </w:pPr>
            <w:r w:rsidRPr="00266E64">
              <w:rPr>
                <w:sz w:val="16"/>
                <w:szCs w:val="16"/>
                <w:lang w:val="en-GB"/>
              </w:rPr>
              <w:t>Defines the value of the CustomProperty.</w:t>
            </w:r>
          </w:p>
        </w:tc>
      </w:tr>
    </w:tbl>
    <w:p w14:paraId="3AECA9FE"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283" w:name="_Toc33620321"/>
      <w:r>
        <w:rPr>
          <w:lang w:val="en-GB"/>
        </w:rPr>
        <w:t xml:space="preserve">Module </w:t>
      </w:r>
      <w:bookmarkStart w:id="1284" w:name="_477affb588bd1d72b3387b5c825e1ac3"/>
      <w:r>
        <w:rPr>
          <w:lang w:val="en-GB"/>
        </w:rPr>
        <w:t>electrical_parts</w:t>
      </w:r>
      <w:bookmarkEnd w:id="1284"/>
      <w:bookmarkEnd w:id="1283"/>
    </w:p>
    <w:p w14:paraId="2442564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5" w:name="_9b057f8ab0f6fad7bff32d5e914edc93"/>
      <w:r>
        <w:rPr>
          <w:lang w:val="en-GB"/>
        </w:rPr>
        <w:t>AbstractSlot</w:t>
      </w:r>
      <w:bookmarkEnd w:id="1285"/>
    </w:p>
    <w:p w14:paraId="1FF5D0CB" w14:textId="77777777" w:rsidR="000234BB" w:rsidRPr="00266E64" w:rsidRDefault="000234BB" w:rsidP="000234BB">
      <w:pPr>
        <w:rPr>
          <w:lang w:val="en-GB"/>
        </w:rPr>
      </w:pPr>
      <w:r w:rsidRPr="00266E64">
        <w:rPr>
          <w:sz w:val="18"/>
          <w:szCs w:val="18"/>
          <w:lang w:val="en-GB"/>
        </w:rPr>
        <w:t xml:space="preserve">An </w:t>
      </w:r>
      <w:r w:rsidRPr="00266E64">
        <w:rPr>
          <w:i/>
          <w:iCs/>
          <w:sz w:val="18"/>
          <w:szCs w:val="18"/>
          <w:lang w:val="en-GB"/>
        </w:rPr>
        <w:t>AbstractSlot</w:t>
      </w:r>
      <w:r w:rsidRPr="00266E64">
        <w:rPr>
          <w:sz w:val="18"/>
          <w:szCs w:val="18"/>
          <w:lang w:val="en-GB"/>
        </w:rPr>
        <w:t xml:space="preserve"> is a geometrical place in a connector housing, which can contain / group cavities. This can be either direct, if it is </w:t>
      </w:r>
      <w:r w:rsidRPr="00266E64">
        <w:rPr>
          <w:i/>
          <w:iCs/>
          <w:sz w:val="18"/>
          <w:szCs w:val="18"/>
          <w:lang w:val="en-GB"/>
        </w:rPr>
        <w:t>Slot</w:t>
      </w:r>
      <w:r w:rsidRPr="00266E64">
        <w:rPr>
          <w:sz w:val="18"/>
          <w:szCs w:val="18"/>
          <w:lang w:val="en-GB"/>
        </w:rPr>
        <w:t xml:space="preserve"> and indirect if it is a </w:t>
      </w:r>
      <w:r w:rsidRPr="00266E64">
        <w:rPr>
          <w:i/>
          <w:iCs/>
          <w:sz w:val="18"/>
          <w:szCs w:val="18"/>
          <w:lang w:val="en-GB"/>
        </w:rPr>
        <w:t>ModularSlot</w:t>
      </w:r>
      <w:r w:rsidRPr="00266E64">
        <w:rPr>
          <w:sz w:val="18"/>
          <w:szCs w:val="18"/>
          <w:lang w:val="en-GB"/>
        </w:rPr>
        <w:t>.</w:t>
      </w:r>
    </w:p>
    <w:p w14:paraId="3457C926" w14:textId="77777777" w:rsidR="000234BB" w:rsidRPr="00266E64" w:rsidRDefault="000234BB" w:rsidP="000234BB">
      <w:pPr>
        <w:rPr>
          <w:lang w:val="en-GB"/>
        </w:rPr>
      </w:pPr>
      <w:r w:rsidRPr="00266E64">
        <w:rPr>
          <w:sz w:val="18"/>
          <w:szCs w:val="18"/>
          <w:lang w:val="en-GB"/>
        </w:rPr>
        <w:t xml:space="preserve">If it is a </w:t>
      </w:r>
      <w:r w:rsidRPr="00266E64">
        <w:rPr>
          <w:i/>
          <w:iCs/>
          <w:sz w:val="18"/>
          <w:szCs w:val="18"/>
          <w:lang w:val="en-GB"/>
        </w:rPr>
        <w:t>Slot</w:t>
      </w:r>
      <w:r w:rsidRPr="00266E64">
        <w:rPr>
          <w:sz w:val="18"/>
          <w:szCs w:val="18"/>
          <w:lang w:val="en-GB"/>
        </w:rPr>
        <w:t>, then it is an inseparable part of the connector housing, which means it is created during the manufacturing process of the connector housing.</w:t>
      </w:r>
    </w:p>
    <w:p w14:paraId="26CC82A2" w14:textId="77777777" w:rsidR="000234BB" w:rsidRPr="00266E64" w:rsidRDefault="000234BB" w:rsidP="000234BB">
      <w:pPr>
        <w:rPr>
          <w:lang w:val="en-GB"/>
        </w:rPr>
      </w:pPr>
      <w:r w:rsidRPr="00266E64">
        <w:rPr>
          <w:sz w:val="18"/>
          <w:szCs w:val="18"/>
          <w:lang w:val="en-GB"/>
        </w:rPr>
        <w:t xml:space="preserve">If it is a </w:t>
      </w:r>
      <w:r w:rsidRPr="00266E64">
        <w:rPr>
          <w:i/>
          <w:iCs/>
          <w:sz w:val="18"/>
          <w:szCs w:val="18"/>
          <w:lang w:val="en-GB"/>
        </w:rPr>
        <w:t>ModularSlot</w:t>
      </w:r>
      <w:r w:rsidRPr="00266E64">
        <w:rPr>
          <w:sz w:val="18"/>
          <w:szCs w:val="18"/>
          <w:lang w:val="en-GB"/>
        </w:rPr>
        <w:t xml:space="preserve"> it is a place where one or more other connector housing can be place during the assembly.</w:t>
      </w:r>
    </w:p>
    <w:p w14:paraId="0EBC53C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32B7668" w14:textId="77777777" w:rsidTr="00725808">
        <w:tc>
          <w:tcPr>
            <w:tcW w:w="2013" w:type="dxa"/>
            <w:tcMar>
              <w:top w:w="28" w:type="dxa"/>
              <w:left w:w="28" w:type="dxa"/>
              <w:bottom w:w="28" w:type="dxa"/>
              <w:right w:w="28" w:type="dxa"/>
            </w:tcMar>
          </w:tcPr>
          <w:p w14:paraId="69E795D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46D60E7" w14:textId="2961E6FF"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1467A553" w14:textId="77777777" w:rsidTr="00725808">
        <w:tc>
          <w:tcPr>
            <w:tcW w:w="2013" w:type="dxa"/>
            <w:tcMar>
              <w:top w:w="28" w:type="dxa"/>
              <w:left w:w="28" w:type="dxa"/>
              <w:bottom w:w="28" w:type="dxa"/>
              <w:right w:w="28" w:type="dxa"/>
            </w:tcMar>
          </w:tcPr>
          <w:p w14:paraId="556A2A4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E3DB79" w14:textId="77777777" w:rsidR="000234BB" w:rsidRDefault="000234BB" w:rsidP="00725808"/>
        </w:tc>
      </w:tr>
      <w:tr w:rsidR="000234BB" w:rsidRPr="008359F5" w14:paraId="264D395E" w14:textId="77777777" w:rsidTr="00725808">
        <w:tc>
          <w:tcPr>
            <w:tcW w:w="2013" w:type="dxa"/>
            <w:tcMar>
              <w:top w:w="28" w:type="dxa"/>
              <w:left w:w="28" w:type="dxa"/>
              <w:bottom w:w="28" w:type="dxa"/>
              <w:right w:w="28" w:type="dxa"/>
            </w:tcMar>
          </w:tcPr>
          <w:p w14:paraId="673E17F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2B9057" w14:textId="77777777" w:rsidR="000234BB" w:rsidRPr="000437C1" w:rsidRDefault="000234BB" w:rsidP="00725808">
            <w:pPr>
              <w:pStyle w:val="SmallStandard"/>
            </w:pPr>
            <w:r>
              <w:t>true</w:t>
            </w:r>
          </w:p>
        </w:tc>
      </w:tr>
    </w:tbl>
    <w:p w14:paraId="7B9E83D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0CAFA95" w14:textId="77777777" w:rsidTr="00725808">
        <w:tc>
          <w:tcPr>
            <w:tcW w:w="2013" w:type="dxa"/>
            <w:tcMar>
              <w:top w:w="28" w:type="dxa"/>
              <w:left w:w="28" w:type="dxa"/>
              <w:bottom w:w="28" w:type="dxa"/>
              <w:right w:w="28" w:type="dxa"/>
            </w:tcMar>
          </w:tcPr>
          <w:p w14:paraId="0B35C8B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9630CD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7F0A2E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5A6F327"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266E44D3" w14:textId="77777777" w:rsidTr="00725808">
        <w:tc>
          <w:tcPr>
            <w:tcW w:w="2013" w:type="dxa"/>
            <w:tcMar>
              <w:top w:w="28" w:type="dxa"/>
              <w:left w:w="28" w:type="dxa"/>
              <w:bottom w:w="28" w:type="dxa"/>
              <w:right w:w="28" w:type="dxa"/>
            </w:tcMar>
          </w:tcPr>
          <w:p w14:paraId="75FBF0AE" w14:textId="77777777" w:rsidR="000234BB" w:rsidRPr="00620BBE" w:rsidRDefault="000234BB" w:rsidP="00725808">
            <w:pPr>
              <w:pStyle w:val="SmallStandard"/>
            </w:pPr>
            <w:r w:rsidRPr="00620BBE">
              <w:t>slotNumber</w:t>
            </w:r>
          </w:p>
        </w:tc>
        <w:tc>
          <w:tcPr>
            <w:tcW w:w="1559" w:type="dxa"/>
            <w:tcMar>
              <w:top w:w="28" w:type="dxa"/>
              <w:left w:w="28" w:type="dxa"/>
              <w:bottom w:w="28" w:type="dxa"/>
              <w:right w:w="28" w:type="dxa"/>
            </w:tcMar>
          </w:tcPr>
          <w:p w14:paraId="5D4D392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6963D0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CB0D1D1" w14:textId="77777777" w:rsidR="000234BB" w:rsidRPr="00266E64" w:rsidRDefault="000234BB" w:rsidP="00725808">
            <w:pPr>
              <w:jc w:val="left"/>
              <w:rPr>
                <w:lang w:val="en-GB"/>
              </w:rPr>
            </w:pPr>
            <w:r w:rsidRPr="00266E64">
              <w:rPr>
                <w:sz w:val="16"/>
                <w:szCs w:val="16"/>
                <w:lang w:val="en-GB"/>
              </w:rPr>
              <w:t>Specifies the number of the slot. This must be unique within a ConnectorHousingSpecification.</w:t>
            </w:r>
          </w:p>
        </w:tc>
      </w:tr>
    </w:tbl>
    <w:p w14:paraId="6F531CE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2C02A99" w14:textId="77777777" w:rsidTr="00725808">
        <w:tc>
          <w:tcPr>
            <w:tcW w:w="3856" w:type="dxa"/>
            <w:gridSpan w:val="3"/>
          </w:tcPr>
          <w:p w14:paraId="6288CA58" w14:textId="77777777" w:rsidR="000234BB" w:rsidRDefault="000234BB" w:rsidP="00725808">
            <w:pPr>
              <w:jc w:val="center"/>
              <w:rPr>
                <w:b/>
                <w:sz w:val="16"/>
                <w:szCs w:val="16"/>
                <w:lang w:val="en-GB"/>
              </w:rPr>
            </w:pPr>
            <w:r>
              <w:rPr>
                <w:b/>
                <w:sz w:val="16"/>
                <w:szCs w:val="16"/>
                <w:lang w:val="en-GB"/>
              </w:rPr>
              <w:t>Other End</w:t>
            </w:r>
          </w:p>
        </w:tc>
        <w:tc>
          <w:tcPr>
            <w:tcW w:w="708" w:type="dxa"/>
          </w:tcPr>
          <w:p w14:paraId="34C778B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36E1FA0" w14:textId="77777777" w:rsidR="000234BB" w:rsidRDefault="000234BB" w:rsidP="00725808">
            <w:pPr>
              <w:jc w:val="center"/>
              <w:rPr>
                <w:b/>
                <w:sz w:val="16"/>
                <w:szCs w:val="16"/>
                <w:lang w:val="en-GB"/>
              </w:rPr>
            </w:pPr>
            <w:r>
              <w:rPr>
                <w:b/>
                <w:sz w:val="16"/>
                <w:szCs w:val="16"/>
                <w:lang w:val="en-GB"/>
              </w:rPr>
              <w:t>General</w:t>
            </w:r>
          </w:p>
        </w:tc>
      </w:tr>
      <w:tr w:rsidR="000234BB" w:rsidRPr="00720F6F" w14:paraId="0DF419E5" w14:textId="77777777" w:rsidTr="00725808">
        <w:tc>
          <w:tcPr>
            <w:tcW w:w="1573" w:type="dxa"/>
          </w:tcPr>
          <w:p w14:paraId="712EF184" w14:textId="77777777" w:rsidR="000234BB" w:rsidRDefault="000234BB" w:rsidP="00725808">
            <w:pPr>
              <w:rPr>
                <w:b/>
                <w:sz w:val="16"/>
                <w:szCs w:val="16"/>
                <w:lang w:val="en-GB"/>
              </w:rPr>
            </w:pPr>
            <w:r>
              <w:rPr>
                <w:b/>
                <w:sz w:val="16"/>
                <w:szCs w:val="16"/>
                <w:lang w:val="en-GB"/>
              </w:rPr>
              <w:t>Type</w:t>
            </w:r>
          </w:p>
        </w:tc>
        <w:tc>
          <w:tcPr>
            <w:tcW w:w="1574" w:type="dxa"/>
          </w:tcPr>
          <w:p w14:paraId="30F44F2A" w14:textId="77777777" w:rsidR="000234BB" w:rsidRDefault="000234BB" w:rsidP="00725808">
            <w:pPr>
              <w:rPr>
                <w:b/>
                <w:sz w:val="16"/>
                <w:szCs w:val="16"/>
                <w:lang w:val="en-GB"/>
              </w:rPr>
            </w:pPr>
            <w:r>
              <w:rPr>
                <w:b/>
                <w:sz w:val="16"/>
                <w:szCs w:val="16"/>
                <w:lang w:val="en-GB"/>
              </w:rPr>
              <w:t>Role</w:t>
            </w:r>
          </w:p>
        </w:tc>
        <w:tc>
          <w:tcPr>
            <w:tcW w:w="708" w:type="dxa"/>
          </w:tcPr>
          <w:p w14:paraId="278DBBA0" w14:textId="77777777" w:rsidR="000234BB" w:rsidRDefault="000234BB" w:rsidP="00725808">
            <w:pPr>
              <w:rPr>
                <w:b/>
                <w:sz w:val="16"/>
                <w:szCs w:val="16"/>
                <w:lang w:val="en-GB"/>
              </w:rPr>
            </w:pPr>
            <w:r>
              <w:rPr>
                <w:b/>
                <w:sz w:val="16"/>
                <w:szCs w:val="16"/>
                <w:lang w:val="en-GB"/>
              </w:rPr>
              <w:t>Mult</w:t>
            </w:r>
          </w:p>
        </w:tc>
        <w:tc>
          <w:tcPr>
            <w:tcW w:w="709" w:type="dxa"/>
          </w:tcPr>
          <w:p w14:paraId="0363B9E7" w14:textId="77777777" w:rsidR="000234BB" w:rsidRDefault="000234BB" w:rsidP="00725808">
            <w:pPr>
              <w:rPr>
                <w:b/>
                <w:sz w:val="16"/>
                <w:szCs w:val="16"/>
                <w:lang w:val="en-GB"/>
              </w:rPr>
            </w:pPr>
            <w:r>
              <w:rPr>
                <w:b/>
                <w:sz w:val="16"/>
                <w:szCs w:val="16"/>
                <w:lang w:val="en-GB"/>
              </w:rPr>
              <w:t>Mult</w:t>
            </w:r>
          </w:p>
        </w:tc>
        <w:tc>
          <w:tcPr>
            <w:tcW w:w="567" w:type="dxa"/>
          </w:tcPr>
          <w:p w14:paraId="23DF7F0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019EF09" w14:textId="77777777" w:rsidR="000234BB" w:rsidRPr="008359F5" w:rsidRDefault="000234BB" w:rsidP="00725808">
            <w:pPr>
              <w:rPr>
                <w:b/>
                <w:sz w:val="16"/>
                <w:szCs w:val="16"/>
                <w:lang w:val="en-GB"/>
              </w:rPr>
            </w:pPr>
            <w:r>
              <w:rPr>
                <w:b/>
                <w:sz w:val="16"/>
                <w:szCs w:val="16"/>
                <w:lang w:val="en-GB"/>
              </w:rPr>
              <w:t>Comment</w:t>
            </w:r>
          </w:p>
        </w:tc>
      </w:tr>
      <w:tr w:rsidR="000234BB" w:rsidRPr="00266E64" w14:paraId="40BC517C" w14:textId="77777777" w:rsidTr="00725808">
        <w:tc>
          <w:tcPr>
            <w:tcW w:w="1573" w:type="dxa"/>
          </w:tcPr>
          <w:p w14:paraId="68920FB3" w14:textId="77777777" w:rsidR="000234BB" w:rsidRPr="00634625" w:rsidRDefault="000234BB" w:rsidP="00725808">
            <w:pPr>
              <w:pStyle w:val="SmallStandard"/>
            </w:pPr>
            <w:r>
              <w:t>Coding</w:t>
            </w:r>
          </w:p>
        </w:tc>
        <w:tc>
          <w:tcPr>
            <w:tcW w:w="1574" w:type="dxa"/>
          </w:tcPr>
          <w:p w14:paraId="467137FE" w14:textId="77777777" w:rsidR="000234BB" w:rsidRPr="00132C43" w:rsidRDefault="000234BB" w:rsidP="00725808">
            <w:pPr>
              <w:pStyle w:val="SmallStandard"/>
            </w:pPr>
            <w:r>
              <w:t>coding</w:t>
            </w:r>
          </w:p>
        </w:tc>
        <w:tc>
          <w:tcPr>
            <w:tcW w:w="708" w:type="dxa"/>
          </w:tcPr>
          <w:p w14:paraId="007DEFAE" w14:textId="77777777" w:rsidR="000234BB" w:rsidRPr="00D331EF" w:rsidRDefault="000234BB" w:rsidP="00725808">
            <w:pPr>
              <w:pStyle w:val="SmallStandard"/>
            </w:pPr>
            <w:r w:rsidRPr="00574783">
              <w:t>0..1</w:t>
            </w:r>
          </w:p>
        </w:tc>
        <w:tc>
          <w:tcPr>
            <w:tcW w:w="709" w:type="dxa"/>
          </w:tcPr>
          <w:p w14:paraId="7A60A8F8" w14:textId="77777777" w:rsidR="000234BB" w:rsidRPr="00D331EF" w:rsidRDefault="000234BB" w:rsidP="00725808">
            <w:pPr>
              <w:pStyle w:val="SmallStandard"/>
            </w:pPr>
            <w:r w:rsidRPr="00207506">
              <w:t>0..1</w:t>
            </w:r>
          </w:p>
        </w:tc>
        <w:tc>
          <w:tcPr>
            <w:tcW w:w="567" w:type="dxa"/>
          </w:tcPr>
          <w:p w14:paraId="693F2C3A" w14:textId="77777777" w:rsidR="000234BB" w:rsidRDefault="000234BB" w:rsidP="00725808">
            <w:pPr>
              <w:pStyle w:val="SmallStandard"/>
            </w:pPr>
            <w:r>
              <w:t>Y</w:t>
            </w:r>
          </w:p>
        </w:tc>
        <w:tc>
          <w:tcPr>
            <w:tcW w:w="3969" w:type="dxa"/>
          </w:tcPr>
          <w:p w14:paraId="3790954C" w14:textId="77777777" w:rsidR="000234BB" w:rsidRDefault="000234BB" w:rsidP="00725808">
            <w:pPr>
              <w:pStyle w:val="SmallStandard"/>
            </w:pPr>
            <w:r w:rsidRPr="00491287">
              <w:t>Defines coding of the slot that is satisfied by the Slot.</w:t>
            </w:r>
          </w:p>
        </w:tc>
      </w:tr>
      <w:tr w:rsidR="000234BB" w:rsidRPr="00266E64" w14:paraId="38BDDE59" w14:textId="77777777" w:rsidTr="00725808">
        <w:tc>
          <w:tcPr>
            <w:tcW w:w="1573" w:type="dxa"/>
          </w:tcPr>
          <w:p w14:paraId="138EE9D3" w14:textId="77777777" w:rsidR="000234BB" w:rsidRPr="00634625" w:rsidRDefault="000234BB" w:rsidP="00725808">
            <w:pPr>
              <w:pStyle w:val="SmallStandard"/>
            </w:pPr>
            <w:r>
              <w:t>SlotSpecification</w:t>
            </w:r>
          </w:p>
        </w:tc>
        <w:tc>
          <w:tcPr>
            <w:tcW w:w="1574" w:type="dxa"/>
          </w:tcPr>
          <w:p w14:paraId="6CAD0D14" w14:textId="77777777" w:rsidR="000234BB" w:rsidRPr="00132C43" w:rsidRDefault="000234BB" w:rsidP="00725808">
            <w:pPr>
              <w:pStyle w:val="SmallStandard"/>
            </w:pPr>
            <w:r>
              <w:t>slotSpecification</w:t>
            </w:r>
          </w:p>
        </w:tc>
        <w:tc>
          <w:tcPr>
            <w:tcW w:w="708" w:type="dxa"/>
          </w:tcPr>
          <w:p w14:paraId="45DBB8C5" w14:textId="77777777" w:rsidR="000234BB" w:rsidRPr="00D331EF" w:rsidRDefault="000234BB" w:rsidP="00725808">
            <w:pPr>
              <w:pStyle w:val="SmallStandard"/>
            </w:pPr>
            <w:r w:rsidRPr="00574783">
              <w:t>0..1</w:t>
            </w:r>
          </w:p>
        </w:tc>
        <w:tc>
          <w:tcPr>
            <w:tcW w:w="709" w:type="dxa"/>
          </w:tcPr>
          <w:p w14:paraId="194C24D3" w14:textId="77777777" w:rsidR="000234BB" w:rsidRPr="00D331EF" w:rsidRDefault="000234BB" w:rsidP="00725808">
            <w:pPr>
              <w:pStyle w:val="SmallStandard"/>
            </w:pPr>
            <w:r w:rsidRPr="00207506">
              <w:t>0..*</w:t>
            </w:r>
          </w:p>
        </w:tc>
        <w:tc>
          <w:tcPr>
            <w:tcW w:w="567" w:type="dxa"/>
          </w:tcPr>
          <w:p w14:paraId="192D8287" w14:textId="77777777" w:rsidR="000234BB" w:rsidRPr="00D331EF" w:rsidRDefault="000234BB" w:rsidP="00725808">
            <w:pPr>
              <w:pStyle w:val="SmallStandard"/>
            </w:pPr>
            <w:r>
              <w:t>N</w:t>
            </w:r>
          </w:p>
        </w:tc>
        <w:tc>
          <w:tcPr>
            <w:tcW w:w="3969" w:type="dxa"/>
          </w:tcPr>
          <w:p w14:paraId="01F540A6" w14:textId="77777777" w:rsidR="000234BB" w:rsidRDefault="000234BB" w:rsidP="00725808">
            <w:pPr>
              <w:pStyle w:val="SmallStandard"/>
            </w:pPr>
            <w:r w:rsidRPr="00491287">
              <w:t>References the SlotSpecification that is satisfied by the slot.</w:t>
            </w:r>
          </w:p>
        </w:tc>
      </w:tr>
    </w:tbl>
    <w:p w14:paraId="6707BF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B66ED38" w14:textId="77777777" w:rsidTr="00725808">
        <w:tc>
          <w:tcPr>
            <w:tcW w:w="2296" w:type="dxa"/>
            <w:gridSpan w:val="2"/>
          </w:tcPr>
          <w:p w14:paraId="2F3AE67E"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1A94366"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58B4871" w14:textId="77777777" w:rsidR="000234BB" w:rsidRDefault="000234BB" w:rsidP="00725808">
            <w:pPr>
              <w:jc w:val="center"/>
              <w:rPr>
                <w:b/>
                <w:sz w:val="16"/>
                <w:szCs w:val="16"/>
                <w:lang w:val="en-GB"/>
              </w:rPr>
            </w:pPr>
            <w:r>
              <w:rPr>
                <w:b/>
                <w:sz w:val="16"/>
                <w:szCs w:val="16"/>
                <w:lang w:val="en-GB"/>
              </w:rPr>
              <w:t>General</w:t>
            </w:r>
          </w:p>
        </w:tc>
      </w:tr>
      <w:tr w:rsidR="000234BB" w:rsidRPr="00720F6F" w14:paraId="451F0A82" w14:textId="77777777" w:rsidTr="00725808">
        <w:tc>
          <w:tcPr>
            <w:tcW w:w="1588" w:type="dxa"/>
          </w:tcPr>
          <w:p w14:paraId="16A75E4E" w14:textId="77777777" w:rsidR="000234BB" w:rsidRDefault="000234BB" w:rsidP="00725808">
            <w:pPr>
              <w:rPr>
                <w:b/>
                <w:sz w:val="16"/>
                <w:szCs w:val="16"/>
                <w:lang w:val="en-GB"/>
              </w:rPr>
            </w:pPr>
            <w:r>
              <w:rPr>
                <w:b/>
                <w:sz w:val="16"/>
                <w:szCs w:val="16"/>
                <w:lang w:val="en-GB"/>
              </w:rPr>
              <w:t>Type</w:t>
            </w:r>
          </w:p>
        </w:tc>
        <w:tc>
          <w:tcPr>
            <w:tcW w:w="708" w:type="dxa"/>
          </w:tcPr>
          <w:p w14:paraId="2DD98B76" w14:textId="77777777" w:rsidR="000234BB" w:rsidRDefault="000234BB" w:rsidP="00725808">
            <w:pPr>
              <w:rPr>
                <w:b/>
                <w:sz w:val="16"/>
                <w:szCs w:val="16"/>
                <w:lang w:val="en-GB"/>
              </w:rPr>
            </w:pPr>
            <w:r>
              <w:rPr>
                <w:b/>
                <w:sz w:val="16"/>
                <w:szCs w:val="16"/>
                <w:lang w:val="en-GB"/>
              </w:rPr>
              <w:t>Mult</w:t>
            </w:r>
          </w:p>
        </w:tc>
        <w:tc>
          <w:tcPr>
            <w:tcW w:w="1560" w:type="dxa"/>
          </w:tcPr>
          <w:p w14:paraId="0DC7FF64" w14:textId="77777777" w:rsidR="000234BB" w:rsidRDefault="000234BB" w:rsidP="00725808">
            <w:pPr>
              <w:rPr>
                <w:b/>
                <w:sz w:val="16"/>
                <w:szCs w:val="16"/>
                <w:lang w:val="en-GB"/>
              </w:rPr>
            </w:pPr>
            <w:r>
              <w:rPr>
                <w:b/>
                <w:sz w:val="16"/>
                <w:szCs w:val="16"/>
                <w:lang w:val="en-GB"/>
              </w:rPr>
              <w:t>Role</w:t>
            </w:r>
          </w:p>
        </w:tc>
        <w:tc>
          <w:tcPr>
            <w:tcW w:w="708" w:type="dxa"/>
          </w:tcPr>
          <w:p w14:paraId="4C9D6AC8" w14:textId="77777777" w:rsidR="000234BB" w:rsidRDefault="000234BB" w:rsidP="00725808">
            <w:pPr>
              <w:rPr>
                <w:b/>
                <w:sz w:val="16"/>
                <w:szCs w:val="16"/>
                <w:lang w:val="en-GB"/>
              </w:rPr>
            </w:pPr>
            <w:r>
              <w:rPr>
                <w:b/>
                <w:sz w:val="16"/>
                <w:szCs w:val="16"/>
                <w:lang w:val="en-GB"/>
              </w:rPr>
              <w:t>Mult</w:t>
            </w:r>
          </w:p>
        </w:tc>
        <w:tc>
          <w:tcPr>
            <w:tcW w:w="567" w:type="dxa"/>
          </w:tcPr>
          <w:p w14:paraId="4E16511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93303A1" w14:textId="77777777" w:rsidR="000234BB" w:rsidRPr="008359F5" w:rsidRDefault="000234BB" w:rsidP="00725808">
            <w:pPr>
              <w:rPr>
                <w:b/>
                <w:sz w:val="16"/>
                <w:szCs w:val="16"/>
                <w:lang w:val="en-GB"/>
              </w:rPr>
            </w:pPr>
            <w:r>
              <w:rPr>
                <w:b/>
                <w:sz w:val="16"/>
                <w:szCs w:val="16"/>
                <w:lang w:val="en-GB"/>
              </w:rPr>
              <w:t>Comment</w:t>
            </w:r>
          </w:p>
        </w:tc>
      </w:tr>
      <w:tr w:rsidR="000234BB" w:rsidRPr="00266E64" w14:paraId="0CFAD983" w14:textId="77777777" w:rsidTr="00725808">
        <w:tc>
          <w:tcPr>
            <w:tcW w:w="1588" w:type="dxa"/>
          </w:tcPr>
          <w:p w14:paraId="52E300F5" w14:textId="77777777" w:rsidR="000234BB" w:rsidRPr="00634625" w:rsidRDefault="000234BB" w:rsidP="00725808">
            <w:pPr>
              <w:pStyle w:val="SmallStandard"/>
            </w:pPr>
            <w:r>
              <w:t>ConnectorHousingSpecification</w:t>
            </w:r>
          </w:p>
        </w:tc>
        <w:tc>
          <w:tcPr>
            <w:tcW w:w="708" w:type="dxa"/>
          </w:tcPr>
          <w:p w14:paraId="69A887C6" w14:textId="77777777" w:rsidR="000234BB" w:rsidRPr="00D331EF" w:rsidRDefault="000234BB" w:rsidP="00725808">
            <w:pPr>
              <w:pStyle w:val="SmallStandard"/>
            </w:pPr>
            <w:r w:rsidRPr="00D01517">
              <w:t>1</w:t>
            </w:r>
          </w:p>
        </w:tc>
        <w:tc>
          <w:tcPr>
            <w:tcW w:w="1560" w:type="dxa"/>
          </w:tcPr>
          <w:p w14:paraId="016DAFCB" w14:textId="77777777" w:rsidR="000234BB" w:rsidRPr="00132C43" w:rsidRDefault="000234BB" w:rsidP="00725808">
            <w:pPr>
              <w:pStyle w:val="SmallStandard"/>
            </w:pPr>
            <w:r>
              <w:t>slot</w:t>
            </w:r>
          </w:p>
        </w:tc>
        <w:tc>
          <w:tcPr>
            <w:tcW w:w="708" w:type="dxa"/>
          </w:tcPr>
          <w:p w14:paraId="67FDB1B2" w14:textId="77777777" w:rsidR="000234BB" w:rsidRPr="00D331EF" w:rsidRDefault="000234BB" w:rsidP="00725808">
            <w:pPr>
              <w:pStyle w:val="SmallStandard"/>
            </w:pPr>
            <w:r w:rsidRPr="00D01517">
              <w:t>0..*</w:t>
            </w:r>
          </w:p>
        </w:tc>
        <w:tc>
          <w:tcPr>
            <w:tcW w:w="567" w:type="dxa"/>
          </w:tcPr>
          <w:p w14:paraId="0A96E74A" w14:textId="77777777" w:rsidR="000234BB" w:rsidRDefault="000234BB" w:rsidP="00725808">
            <w:pPr>
              <w:pStyle w:val="SmallStandard"/>
            </w:pPr>
            <w:r>
              <w:t>Y</w:t>
            </w:r>
          </w:p>
        </w:tc>
        <w:tc>
          <w:tcPr>
            <w:tcW w:w="3969" w:type="dxa"/>
          </w:tcPr>
          <w:p w14:paraId="5A33B6DB" w14:textId="77777777" w:rsidR="000234BB" w:rsidRDefault="000234BB" w:rsidP="00725808">
            <w:pPr>
              <w:pStyle w:val="SmallStandard"/>
            </w:pPr>
            <w:r w:rsidRPr="00491287">
              <w:t xml:space="preserve">Specifies the slots forming the ConnectorHousing. </w:t>
            </w:r>
          </w:p>
        </w:tc>
      </w:tr>
      <w:tr w:rsidR="000234BB" w:rsidRPr="00266E64" w14:paraId="61D3673D" w14:textId="77777777" w:rsidTr="00725808">
        <w:tc>
          <w:tcPr>
            <w:tcW w:w="1588" w:type="dxa"/>
          </w:tcPr>
          <w:p w14:paraId="0E7723ED" w14:textId="77777777" w:rsidR="000234BB" w:rsidRPr="00634625" w:rsidRDefault="000234BB" w:rsidP="00725808">
            <w:pPr>
              <w:pStyle w:val="SmallStandard"/>
            </w:pPr>
            <w:r>
              <w:t>AbstractSlotReference</w:t>
            </w:r>
          </w:p>
        </w:tc>
        <w:tc>
          <w:tcPr>
            <w:tcW w:w="708" w:type="dxa"/>
          </w:tcPr>
          <w:p w14:paraId="0BA9EA75" w14:textId="77777777" w:rsidR="000234BB" w:rsidRPr="00D331EF" w:rsidRDefault="000234BB" w:rsidP="00725808">
            <w:pPr>
              <w:pStyle w:val="SmallStandard"/>
            </w:pPr>
            <w:r w:rsidRPr="00D01517">
              <w:t>0..*</w:t>
            </w:r>
          </w:p>
        </w:tc>
        <w:tc>
          <w:tcPr>
            <w:tcW w:w="1560" w:type="dxa"/>
          </w:tcPr>
          <w:p w14:paraId="10943631" w14:textId="77777777" w:rsidR="000234BB" w:rsidRPr="00132C43" w:rsidRDefault="000234BB" w:rsidP="00725808">
            <w:pPr>
              <w:pStyle w:val="SmallStandard"/>
            </w:pPr>
            <w:r>
              <w:t>referencedSlot</w:t>
            </w:r>
          </w:p>
        </w:tc>
        <w:tc>
          <w:tcPr>
            <w:tcW w:w="708" w:type="dxa"/>
          </w:tcPr>
          <w:p w14:paraId="20EFA54F" w14:textId="77777777" w:rsidR="000234BB" w:rsidRPr="00D331EF" w:rsidRDefault="000234BB" w:rsidP="00725808">
            <w:pPr>
              <w:pStyle w:val="SmallStandard"/>
            </w:pPr>
            <w:r w:rsidRPr="00D01517">
              <w:t>1</w:t>
            </w:r>
          </w:p>
        </w:tc>
        <w:tc>
          <w:tcPr>
            <w:tcW w:w="567" w:type="dxa"/>
          </w:tcPr>
          <w:p w14:paraId="24A58152" w14:textId="77777777" w:rsidR="000234BB" w:rsidRPr="00D331EF" w:rsidRDefault="000234BB" w:rsidP="00725808">
            <w:pPr>
              <w:pStyle w:val="SmallStandard"/>
            </w:pPr>
            <w:r>
              <w:t>N</w:t>
            </w:r>
          </w:p>
        </w:tc>
        <w:tc>
          <w:tcPr>
            <w:tcW w:w="3969" w:type="dxa"/>
          </w:tcPr>
          <w:p w14:paraId="7C5EF469" w14:textId="77777777" w:rsidR="000234BB" w:rsidRDefault="000234BB" w:rsidP="00725808">
            <w:pPr>
              <w:pStyle w:val="SmallStandard"/>
            </w:pPr>
            <w:r w:rsidRPr="00491287">
              <w:t xml:space="preserve">Points to the slot referenced by the slot reference. </w:t>
            </w:r>
          </w:p>
        </w:tc>
      </w:tr>
    </w:tbl>
    <w:p w14:paraId="062C7C2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6" w:name="_82097debd0fb78d197839f04df3efdc3"/>
      <w:r>
        <w:rPr>
          <w:lang w:val="en-GB"/>
        </w:rPr>
        <w:t>AntennaSpecification</w:t>
      </w:r>
      <w:bookmarkEnd w:id="1286"/>
    </w:p>
    <w:p w14:paraId="73A4D590" w14:textId="77777777" w:rsidR="000234BB" w:rsidRPr="00266E64" w:rsidRDefault="000234BB" w:rsidP="000234BB">
      <w:pPr>
        <w:rPr>
          <w:lang w:val="en-GB"/>
        </w:rPr>
      </w:pPr>
      <w:r w:rsidRPr="00266E64">
        <w:rPr>
          <w:sz w:val="18"/>
          <w:szCs w:val="18"/>
          <w:lang w:val="en-GB"/>
        </w:rPr>
        <w:t>Specification of the electrological aspects of an antenna.</w:t>
      </w:r>
    </w:p>
    <w:p w14:paraId="15A1E1E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41E7BF1" w14:textId="77777777" w:rsidTr="00725808">
        <w:tc>
          <w:tcPr>
            <w:tcW w:w="2013" w:type="dxa"/>
            <w:tcMar>
              <w:top w:w="28" w:type="dxa"/>
              <w:left w:w="28" w:type="dxa"/>
              <w:bottom w:w="28" w:type="dxa"/>
              <w:right w:w="28" w:type="dxa"/>
            </w:tcMar>
          </w:tcPr>
          <w:p w14:paraId="7E637C9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AF4608" w14:textId="2BE786BA" w:rsidR="000234BB" w:rsidRPr="00620BBE" w:rsidRDefault="004714EB" w:rsidP="00725808">
            <w:pPr>
              <w:pStyle w:val="SmallStandard"/>
            </w:pPr>
            <w:hyperlink w:anchor="_a390566f730416c68ca665a6c9f06ed3" w:history="1">
              <w:r w:rsidR="000234BB" w:rsidRPr="00620BBE">
                <w:rPr>
                  <w:rStyle w:val="Hyperlink"/>
                  <w:rFonts w:eastAsiaTheme="majorEastAsia"/>
                </w:rPr>
                <w:t>EEComponentSpecification</w:t>
              </w:r>
            </w:hyperlink>
          </w:p>
        </w:tc>
      </w:tr>
      <w:tr w:rsidR="000234BB" w:rsidRPr="008359F5" w14:paraId="6EDCDC93" w14:textId="77777777" w:rsidTr="00725808">
        <w:tc>
          <w:tcPr>
            <w:tcW w:w="2013" w:type="dxa"/>
            <w:tcMar>
              <w:top w:w="28" w:type="dxa"/>
              <w:left w:w="28" w:type="dxa"/>
              <w:bottom w:w="28" w:type="dxa"/>
              <w:right w:w="28" w:type="dxa"/>
            </w:tcMar>
          </w:tcPr>
          <w:p w14:paraId="0085C0F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498E17" w14:textId="77777777" w:rsidR="000234BB" w:rsidRDefault="000234BB" w:rsidP="00725808"/>
        </w:tc>
      </w:tr>
      <w:tr w:rsidR="000234BB" w:rsidRPr="008359F5" w14:paraId="004C0565" w14:textId="77777777" w:rsidTr="00725808">
        <w:tc>
          <w:tcPr>
            <w:tcW w:w="2013" w:type="dxa"/>
            <w:tcMar>
              <w:top w:w="28" w:type="dxa"/>
              <w:left w:w="28" w:type="dxa"/>
              <w:bottom w:w="28" w:type="dxa"/>
              <w:right w:w="28" w:type="dxa"/>
            </w:tcMar>
          </w:tcPr>
          <w:p w14:paraId="2A06DF0A"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64A74697" w14:textId="77777777" w:rsidR="000234BB" w:rsidRPr="000437C1" w:rsidRDefault="000234BB" w:rsidP="00725808">
            <w:pPr>
              <w:pStyle w:val="SmallStandard"/>
            </w:pPr>
            <w:r>
              <w:t>false</w:t>
            </w:r>
          </w:p>
        </w:tc>
      </w:tr>
    </w:tbl>
    <w:p w14:paraId="7F77B4C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A0F03CB" w14:textId="77777777" w:rsidTr="00725808">
        <w:tc>
          <w:tcPr>
            <w:tcW w:w="2013" w:type="dxa"/>
            <w:tcMar>
              <w:top w:w="28" w:type="dxa"/>
              <w:left w:w="28" w:type="dxa"/>
              <w:bottom w:w="28" w:type="dxa"/>
              <w:right w:w="28" w:type="dxa"/>
            </w:tcMar>
          </w:tcPr>
          <w:p w14:paraId="2E6016C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55E32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4F7038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34E9DF8"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11C6F993" w14:textId="77777777" w:rsidTr="00725808">
        <w:tc>
          <w:tcPr>
            <w:tcW w:w="2013" w:type="dxa"/>
            <w:tcMar>
              <w:top w:w="28" w:type="dxa"/>
              <w:left w:w="28" w:type="dxa"/>
              <w:bottom w:w="28" w:type="dxa"/>
              <w:right w:w="28" w:type="dxa"/>
            </w:tcMar>
          </w:tcPr>
          <w:p w14:paraId="6D114E45" w14:textId="77777777" w:rsidR="000234BB" w:rsidRPr="00620BBE" w:rsidRDefault="000234BB" w:rsidP="00725808">
            <w:pPr>
              <w:pStyle w:val="SmallStandard"/>
            </w:pPr>
            <w:r w:rsidRPr="00620BBE">
              <w:t>fMin</w:t>
            </w:r>
          </w:p>
        </w:tc>
        <w:tc>
          <w:tcPr>
            <w:tcW w:w="1559" w:type="dxa"/>
            <w:tcMar>
              <w:top w:w="28" w:type="dxa"/>
              <w:left w:w="28" w:type="dxa"/>
              <w:bottom w:w="28" w:type="dxa"/>
              <w:right w:w="28" w:type="dxa"/>
            </w:tcMar>
          </w:tcPr>
          <w:p w14:paraId="4BF4B0DD"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531FB9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98E43AB" w14:textId="77777777" w:rsidR="000234BB" w:rsidRPr="00266E64" w:rsidRDefault="000234BB" w:rsidP="00725808">
            <w:pPr>
              <w:jc w:val="left"/>
              <w:rPr>
                <w:lang w:val="en-GB"/>
              </w:rPr>
            </w:pPr>
            <w:r w:rsidRPr="00266E64">
              <w:rPr>
                <w:sz w:val="16"/>
                <w:szCs w:val="16"/>
                <w:lang w:val="en-GB"/>
              </w:rPr>
              <w:t>Specifies the minimum operating frequency of the antenna.</w:t>
            </w:r>
          </w:p>
        </w:tc>
      </w:tr>
      <w:tr w:rsidR="000234BB" w:rsidRPr="00266E64" w14:paraId="1995B80A" w14:textId="77777777" w:rsidTr="00725808">
        <w:tc>
          <w:tcPr>
            <w:tcW w:w="2013" w:type="dxa"/>
            <w:tcMar>
              <w:top w:w="28" w:type="dxa"/>
              <w:left w:w="28" w:type="dxa"/>
              <w:bottom w:w="28" w:type="dxa"/>
              <w:right w:w="28" w:type="dxa"/>
            </w:tcMar>
          </w:tcPr>
          <w:p w14:paraId="196138F2" w14:textId="77777777" w:rsidR="000234BB" w:rsidRPr="00620BBE" w:rsidRDefault="000234BB" w:rsidP="00725808">
            <w:pPr>
              <w:pStyle w:val="SmallStandard"/>
            </w:pPr>
            <w:r w:rsidRPr="00620BBE">
              <w:t>fMax</w:t>
            </w:r>
          </w:p>
        </w:tc>
        <w:tc>
          <w:tcPr>
            <w:tcW w:w="1559" w:type="dxa"/>
            <w:tcMar>
              <w:top w:w="28" w:type="dxa"/>
              <w:left w:w="28" w:type="dxa"/>
              <w:bottom w:w="28" w:type="dxa"/>
              <w:right w:w="28" w:type="dxa"/>
            </w:tcMar>
          </w:tcPr>
          <w:p w14:paraId="41D26CC3"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0A34E4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3FFDB87" w14:textId="77777777" w:rsidR="000234BB" w:rsidRPr="00266E64" w:rsidRDefault="000234BB" w:rsidP="00725808">
            <w:pPr>
              <w:jc w:val="left"/>
              <w:rPr>
                <w:lang w:val="en-GB"/>
              </w:rPr>
            </w:pPr>
            <w:r w:rsidRPr="00266E64">
              <w:rPr>
                <w:sz w:val="16"/>
                <w:szCs w:val="16"/>
                <w:lang w:val="en-GB"/>
              </w:rPr>
              <w:t>Specifies the maximum operating frequency of the antenna.</w:t>
            </w:r>
          </w:p>
        </w:tc>
      </w:tr>
      <w:tr w:rsidR="000234BB" w:rsidRPr="00266E64" w14:paraId="4A51D2EF" w14:textId="77777777" w:rsidTr="00725808">
        <w:tc>
          <w:tcPr>
            <w:tcW w:w="2013" w:type="dxa"/>
            <w:tcMar>
              <w:top w:w="28" w:type="dxa"/>
              <w:left w:w="28" w:type="dxa"/>
              <w:bottom w:w="28" w:type="dxa"/>
              <w:right w:w="28" w:type="dxa"/>
            </w:tcMar>
          </w:tcPr>
          <w:p w14:paraId="1FC223FD" w14:textId="77777777" w:rsidR="000234BB" w:rsidRPr="00620BBE" w:rsidRDefault="000234BB" w:rsidP="00725808">
            <w:pPr>
              <w:pStyle w:val="SmallStandard"/>
            </w:pPr>
            <w:r w:rsidRPr="00620BBE">
              <w:t>impedance</w:t>
            </w:r>
          </w:p>
        </w:tc>
        <w:tc>
          <w:tcPr>
            <w:tcW w:w="1559" w:type="dxa"/>
            <w:tcMar>
              <w:top w:w="28" w:type="dxa"/>
              <w:left w:w="28" w:type="dxa"/>
              <w:bottom w:w="28" w:type="dxa"/>
              <w:right w:w="28" w:type="dxa"/>
            </w:tcMar>
          </w:tcPr>
          <w:p w14:paraId="75EB57E8"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098458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CB1568A" w14:textId="77777777" w:rsidR="000234BB" w:rsidRPr="00266E64" w:rsidRDefault="000234BB" w:rsidP="00725808">
            <w:pPr>
              <w:jc w:val="left"/>
              <w:rPr>
                <w:lang w:val="en-GB"/>
              </w:rPr>
            </w:pPr>
            <w:r w:rsidRPr="00266E64">
              <w:rPr>
                <w:sz w:val="16"/>
                <w:szCs w:val="16"/>
                <w:lang w:val="en-GB"/>
              </w:rPr>
              <w:t>Specifies the impedance of the antenna.</w:t>
            </w:r>
          </w:p>
        </w:tc>
      </w:tr>
    </w:tbl>
    <w:p w14:paraId="4015FCC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7" w:name="_4ab5f4f5f4973b3c520479902c520aab"/>
      <w:r>
        <w:rPr>
          <w:lang w:val="en-GB"/>
        </w:rPr>
        <w:t>BatterySpecification</w:t>
      </w:r>
      <w:bookmarkEnd w:id="1287"/>
    </w:p>
    <w:p w14:paraId="268E6177" w14:textId="77777777" w:rsidR="000234BB" w:rsidRPr="00266E64" w:rsidRDefault="000234BB" w:rsidP="000234BB">
      <w:pPr>
        <w:rPr>
          <w:lang w:val="en-GB"/>
        </w:rPr>
      </w:pPr>
      <w:r w:rsidRPr="00266E64">
        <w:rPr>
          <w:sz w:val="18"/>
          <w:szCs w:val="18"/>
          <w:lang w:val="en-GB"/>
        </w:rPr>
        <w:t>Specification of the electrological aspects of a battery.</w:t>
      </w:r>
    </w:p>
    <w:p w14:paraId="3F3DD48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20C8848" w14:textId="77777777" w:rsidTr="00725808">
        <w:tc>
          <w:tcPr>
            <w:tcW w:w="2013" w:type="dxa"/>
            <w:tcMar>
              <w:top w:w="28" w:type="dxa"/>
              <w:left w:w="28" w:type="dxa"/>
              <w:bottom w:w="28" w:type="dxa"/>
              <w:right w:w="28" w:type="dxa"/>
            </w:tcMar>
          </w:tcPr>
          <w:p w14:paraId="420FA8D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DCC4F56" w14:textId="6C2848FC" w:rsidR="000234BB" w:rsidRPr="00620BBE" w:rsidRDefault="004714EB" w:rsidP="00725808">
            <w:pPr>
              <w:pStyle w:val="SmallStandard"/>
            </w:pPr>
            <w:hyperlink w:anchor="_a390566f730416c68ca665a6c9f06ed3" w:history="1">
              <w:r w:rsidR="000234BB" w:rsidRPr="00620BBE">
                <w:rPr>
                  <w:rStyle w:val="Hyperlink"/>
                  <w:rFonts w:eastAsiaTheme="majorEastAsia"/>
                </w:rPr>
                <w:t>EEComponentSpecification</w:t>
              </w:r>
            </w:hyperlink>
          </w:p>
        </w:tc>
      </w:tr>
      <w:tr w:rsidR="000234BB" w:rsidRPr="008359F5" w14:paraId="0B20D94A" w14:textId="77777777" w:rsidTr="00725808">
        <w:tc>
          <w:tcPr>
            <w:tcW w:w="2013" w:type="dxa"/>
            <w:tcMar>
              <w:top w:w="28" w:type="dxa"/>
              <w:left w:w="28" w:type="dxa"/>
              <w:bottom w:w="28" w:type="dxa"/>
              <w:right w:w="28" w:type="dxa"/>
            </w:tcMar>
          </w:tcPr>
          <w:p w14:paraId="45D51DA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E068CA" w14:textId="77777777" w:rsidR="000234BB" w:rsidRDefault="000234BB" w:rsidP="00725808"/>
        </w:tc>
      </w:tr>
      <w:tr w:rsidR="000234BB" w:rsidRPr="008359F5" w14:paraId="1CFF0200" w14:textId="77777777" w:rsidTr="00725808">
        <w:tc>
          <w:tcPr>
            <w:tcW w:w="2013" w:type="dxa"/>
            <w:tcMar>
              <w:top w:w="28" w:type="dxa"/>
              <w:left w:w="28" w:type="dxa"/>
              <w:bottom w:w="28" w:type="dxa"/>
              <w:right w:w="28" w:type="dxa"/>
            </w:tcMar>
          </w:tcPr>
          <w:p w14:paraId="063C9F7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BD3DF6" w14:textId="77777777" w:rsidR="000234BB" w:rsidRPr="000437C1" w:rsidRDefault="000234BB" w:rsidP="00725808">
            <w:pPr>
              <w:pStyle w:val="SmallStandard"/>
            </w:pPr>
            <w:r>
              <w:t>false</w:t>
            </w:r>
          </w:p>
        </w:tc>
      </w:tr>
    </w:tbl>
    <w:p w14:paraId="7DFC889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3F98315" w14:textId="77777777" w:rsidTr="00725808">
        <w:tc>
          <w:tcPr>
            <w:tcW w:w="2013" w:type="dxa"/>
            <w:tcMar>
              <w:top w:w="28" w:type="dxa"/>
              <w:left w:w="28" w:type="dxa"/>
              <w:bottom w:w="28" w:type="dxa"/>
              <w:right w:w="28" w:type="dxa"/>
            </w:tcMar>
          </w:tcPr>
          <w:p w14:paraId="5C11442D"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D71501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1A186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72650E0"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4A22E7A3" w14:textId="77777777" w:rsidTr="00725808">
        <w:tc>
          <w:tcPr>
            <w:tcW w:w="2013" w:type="dxa"/>
            <w:tcMar>
              <w:top w:w="28" w:type="dxa"/>
              <w:left w:w="28" w:type="dxa"/>
              <w:bottom w:w="28" w:type="dxa"/>
              <w:right w:w="28" w:type="dxa"/>
            </w:tcMar>
          </w:tcPr>
          <w:p w14:paraId="36269113" w14:textId="77777777" w:rsidR="000234BB" w:rsidRPr="00620BBE" w:rsidRDefault="000234BB" w:rsidP="00725808">
            <w:pPr>
              <w:pStyle w:val="SmallStandard"/>
            </w:pPr>
            <w:r w:rsidRPr="00620BBE">
              <w:t>u</w:t>
            </w:r>
          </w:p>
        </w:tc>
        <w:tc>
          <w:tcPr>
            <w:tcW w:w="1559" w:type="dxa"/>
            <w:tcMar>
              <w:top w:w="28" w:type="dxa"/>
              <w:left w:w="28" w:type="dxa"/>
              <w:bottom w:w="28" w:type="dxa"/>
              <w:right w:w="28" w:type="dxa"/>
            </w:tcMar>
          </w:tcPr>
          <w:p w14:paraId="00985495"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EF180F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1ED5D59" w14:textId="77777777" w:rsidR="000234BB" w:rsidRPr="00266E64" w:rsidRDefault="000234BB" w:rsidP="00725808">
            <w:pPr>
              <w:jc w:val="left"/>
              <w:rPr>
                <w:lang w:val="en-GB"/>
              </w:rPr>
            </w:pPr>
            <w:r w:rsidRPr="00266E64">
              <w:rPr>
                <w:sz w:val="16"/>
                <w:szCs w:val="16"/>
                <w:lang w:val="en-GB"/>
              </w:rPr>
              <w:t>Specifies the nominal voltage of the battery.</w:t>
            </w:r>
          </w:p>
        </w:tc>
      </w:tr>
      <w:tr w:rsidR="000234BB" w:rsidRPr="00266E64" w14:paraId="0927CAA3" w14:textId="77777777" w:rsidTr="00725808">
        <w:tc>
          <w:tcPr>
            <w:tcW w:w="2013" w:type="dxa"/>
            <w:tcMar>
              <w:top w:w="28" w:type="dxa"/>
              <w:left w:w="28" w:type="dxa"/>
              <w:bottom w:w="28" w:type="dxa"/>
              <w:right w:w="28" w:type="dxa"/>
            </w:tcMar>
          </w:tcPr>
          <w:p w14:paraId="381D3CEB" w14:textId="77777777" w:rsidR="000234BB" w:rsidRPr="00620BBE" w:rsidRDefault="000234BB" w:rsidP="00725808">
            <w:pPr>
              <w:pStyle w:val="SmallStandard"/>
            </w:pPr>
            <w:r w:rsidRPr="00620BBE">
              <w:t>i</w:t>
            </w:r>
          </w:p>
        </w:tc>
        <w:tc>
          <w:tcPr>
            <w:tcW w:w="1559" w:type="dxa"/>
            <w:tcMar>
              <w:top w:w="28" w:type="dxa"/>
              <w:left w:w="28" w:type="dxa"/>
              <w:bottom w:w="28" w:type="dxa"/>
              <w:right w:w="28" w:type="dxa"/>
            </w:tcMar>
          </w:tcPr>
          <w:p w14:paraId="54B6E201"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7092A0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59D9347" w14:textId="77777777" w:rsidR="000234BB" w:rsidRPr="00266E64" w:rsidRDefault="000234BB" w:rsidP="00725808">
            <w:pPr>
              <w:jc w:val="left"/>
              <w:rPr>
                <w:lang w:val="en-GB"/>
              </w:rPr>
            </w:pPr>
            <w:r w:rsidRPr="00266E64">
              <w:rPr>
                <w:sz w:val="16"/>
                <w:szCs w:val="16"/>
                <w:lang w:val="en-GB"/>
              </w:rPr>
              <w:t>Specifies the current the battery provides.</w:t>
            </w:r>
          </w:p>
        </w:tc>
      </w:tr>
      <w:tr w:rsidR="000234BB" w:rsidRPr="00266E64" w14:paraId="08B0E673" w14:textId="77777777" w:rsidTr="00725808">
        <w:tc>
          <w:tcPr>
            <w:tcW w:w="2013" w:type="dxa"/>
            <w:tcMar>
              <w:top w:w="28" w:type="dxa"/>
              <w:left w:w="28" w:type="dxa"/>
              <w:bottom w:w="28" w:type="dxa"/>
              <w:right w:w="28" w:type="dxa"/>
            </w:tcMar>
          </w:tcPr>
          <w:p w14:paraId="56957966" w14:textId="77777777" w:rsidR="000234BB" w:rsidRPr="00620BBE" w:rsidRDefault="000234BB" w:rsidP="00725808">
            <w:pPr>
              <w:pStyle w:val="SmallStandard"/>
            </w:pPr>
            <w:r w:rsidRPr="00620BBE">
              <w:t>iCool</w:t>
            </w:r>
          </w:p>
        </w:tc>
        <w:tc>
          <w:tcPr>
            <w:tcW w:w="1559" w:type="dxa"/>
            <w:tcMar>
              <w:top w:w="28" w:type="dxa"/>
              <w:left w:w="28" w:type="dxa"/>
              <w:bottom w:w="28" w:type="dxa"/>
              <w:right w:w="28" w:type="dxa"/>
            </w:tcMar>
          </w:tcPr>
          <w:p w14:paraId="3F5F2202"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FA88C6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01F37EA" w14:textId="77777777" w:rsidR="000234BB" w:rsidRPr="00266E64" w:rsidRDefault="000234BB" w:rsidP="00725808">
            <w:pPr>
              <w:jc w:val="left"/>
              <w:rPr>
                <w:lang w:val="en-GB"/>
              </w:rPr>
            </w:pPr>
            <w:r w:rsidRPr="00266E64">
              <w:rPr>
                <w:sz w:val="16"/>
                <w:szCs w:val="16"/>
                <w:lang w:val="en-GB"/>
              </w:rPr>
              <w:t>Specifies the battery's current in cool state.</w:t>
            </w:r>
          </w:p>
        </w:tc>
      </w:tr>
      <w:tr w:rsidR="000234BB" w:rsidRPr="00266E64" w14:paraId="679C3239" w14:textId="77777777" w:rsidTr="00725808">
        <w:tc>
          <w:tcPr>
            <w:tcW w:w="2013" w:type="dxa"/>
            <w:tcMar>
              <w:top w:w="28" w:type="dxa"/>
              <w:left w:w="28" w:type="dxa"/>
              <w:bottom w:w="28" w:type="dxa"/>
              <w:right w:w="28" w:type="dxa"/>
            </w:tcMar>
          </w:tcPr>
          <w:p w14:paraId="05858679" w14:textId="77777777" w:rsidR="000234BB" w:rsidRPr="00620BBE" w:rsidRDefault="000234BB" w:rsidP="00725808">
            <w:pPr>
              <w:pStyle w:val="SmallStandard"/>
            </w:pPr>
            <w:r w:rsidRPr="00620BBE">
              <w:t>capacity</w:t>
            </w:r>
          </w:p>
        </w:tc>
        <w:tc>
          <w:tcPr>
            <w:tcW w:w="1559" w:type="dxa"/>
            <w:tcMar>
              <w:top w:w="28" w:type="dxa"/>
              <w:left w:w="28" w:type="dxa"/>
              <w:bottom w:w="28" w:type="dxa"/>
              <w:right w:w="28" w:type="dxa"/>
            </w:tcMar>
          </w:tcPr>
          <w:p w14:paraId="6E848860"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D70C27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9E0FED0" w14:textId="77777777" w:rsidR="000234BB" w:rsidRPr="00266E64" w:rsidRDefault="000234BB" w:rsidP="00725808">
            <w:pPr>
              <w:jc w:val="left"/>
              <w:rPr>
                <w:lang w:val="en-GB"/>
              </w:rPr>
            </w:pPr>
            <w:r w:rsidRPr="00266E64">
              <w:rPr>
                <w:sz w:val="16"/>
                <w:szCs w:val="16"/>
                <w:lang w:val="en-GB"/>
              </w:rPr>
              <w:t>Specifies the power capacity of the battery.</w:t>
            </w:r>
          </w:p>
        </w:tc>
      </w:tr>
    </w:tbl>
    <w:p w14:paraId="6E3FAB8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8" w:name="_459f3e8a2227a5e8ad5a541e41cb0262"/>
      <w:r>
        <w:rPr>
          <w:lang w:val="en-GB"/>
        </w:rPr>
        <w:t>BoltTerminalSpecification</w:t>
      </w:r>
      <w:bookmarkEnd w:id="1288"/>
    </w:p>
    <w:p w14:paraId="1BA4D07C" w14:textId="77777777" w:rsidR="000234BB" w:rsidRPr="00266E64" w:rsidRDefault="000234BB" w:rsidP="000234BB">
      <w:pPr>
        <w:rPr>
          <w:lang w:val="en-GB"/>
        </w:rPr>
      </w:pPr>
      <w:r w:rsidRPr="00266E64">
        <w:rPr>
          <w:sz w:val="18"/>
          <w:szCs w:val="18"/>
          <w:lang w:val="en-GB"/>
        </w:rPr>
        <w:t>Specification for the definition of bolt terminals. These are the counterparts to ring terminals.</w:t>
      </w:r>
    </w:p>
    <w:p w14:paraId="1CDEE88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FED319B" w14:textId="77777777" w:rsidTr="00725808">
        <w:tc>
          <w:tcPr>
            <w:tcW w:w="2013" w:type="dxa"/>
            <w:tcMar>
              <w:top w:w="28" w:type="dxa"/>
              <w:left w:w="28" w:type="dxa"/>
              <w:bottom w:w="28" w:type="dxa"/>
              <w:right w:w="28" w:type="dxa"/>
            </w:tcMar>
          </w:tcPr>
          <w:p w14:paraId="2E8C82A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7E00AF" w14:textId="6084ED52" w:rsidR="000234BB" w:rsidRPr="00620BBE" w:rsidRDefault="004714EB" w:rsidP="00725808">
            <w:pPr>
              <w:pStyle w:val="SmallStandard"/>
            </w:pPr>
            <w:hyperlink w:anchor="_305477fdff22f88c4e046ebc091349f3" w:history="1">
              <w:r w:rsidR="000234BB" w:rsidRPr="00620BBE">
                <w:rPr>
                  <w:rStyle w:val="Hyperlink"/>
                  <w:rFonts w:eastAsiaTheme="majorEastAsia"/>
                </w:rPr>
                <w:t>TerminalSpecification</w:t>
              </w:r>
            </w:hyperlink>
          </w:p>
        </w:tc>
      </w:tr>
      <w:tr w:rsidR="000234BB" w:rsidRPr="008359F5" w14:paraId="367C8E42" w14:textId="77777777" w:rsidTr="00725808">
        <w:tc>
          <w:tcPr>
            <w:tcW w:w="2013" w:type="dxa"/>
            <w:tcMar>
              <w:top w:w="28" w:type="dxa"/>
              <w:left w:w="28" w:type="dxa"/>
              <w:bottom w:w="28" w:type="dxa"/>
              <w:right w:w="28" w:type="dxa"/>
            </w:tcMar>
          </w:tcPr>
          <w:p w14:paraId="4995071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3CBF1C" w14:textId="77777777" w:rsidR="000234BB" w:rsidRDefault="000234BB" w:rsidP="00725808"/>
        </w:tc>
      </w:tr>
      <w:tr w:rsidR="000234BB" w:rsidRPr="008359F5" w14:paraId="201D6337" w14:textId="77777777" w:rsidTr="00725808">
        <w:tc>
          <w:tcPr>
            <w:tcW w:w="2013" w:type="dxa"/>
            <w:tcMar>
              <w:top w:w="28" w:type="dxa"/>
              <w:left w:w="28" w:type="dxa"/>
              <w:bottom w:w="28" w:type="dxa"/>
              <w:right w:w="28" w:type="dxa"/>
            </w:tcMar>
          </w:tcPr>
          <w:p w14:paraId="636A41D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6C69A2" w14:textId="77777777" w:rsidR="000234BB" w:rsidRPr="000437C1" w:rsidRDefault="000234BB" w:rsidP="00725808">
            <w:pPr>
              <w:pStyle w:val="SmallStandard"/>
            </w:pPr>
            <w:r>
              <w:t>false</w:t>
            </w:r>
          </w:p>
        </w:tc>
      </w:tr>
    </w:tbl>
    <w:p w14:paraId="2273F61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E99A65F" w14:textId="77777777" w:rsidTr="00725808">
        <w:tc>
          <w:tcPr>
            <w:tcW w:w="2013" w:type="dxa"/>
            <w:tcMar>
              <w:top w:w="28" w:type="dxa"/>
              <w:left w:w="28" w:type="dxa"/>
              <w:bottom w:w="28" w:type="dxa"/>
              <w:right w:w="28" w:type="dxa"/>
            </w:tcMar>
          </w:tcPr>
          <w:p w14:paraId="55B4CAA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3CEB9D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CBC32C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AF54660"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53343BD9" w14:textId="77777777" w:rsidTr="00725808">
        <w:tc>
          <w:tcPr>
            <w:tcW w:w="2013" w:type="dxa"/>
            <w:tcMar>
              <w:top w:w="28" w:type="dxa"/>
              <w:left w:w="28" w:type="dxa"/>
              <w:bottom w:w="28" w:type="dxa"/>
              <w:right w:w="28" w:type="dxa"/>
            </w:tcMar>
          </w:tcPr>
          <w:p w14:paraId="379047A7" w14:textId="77777777" w:rsidR="000234BB" w:rsidRPr="00620BBE" w:rsidRDefault="000234BB" w:rsidP="00725808">
            <w:pPr>
              <w:pStyle w:val="SmallStandard"/>
            </w:pPr>
            <w:r w:rsidRPr="00620BBE">
              <w:t>boltDiameter</w:t>
            </w:r>
          </w:p>
        </w:tc>
        <w:tc>
          <w:tcPr>
            <w:tcW w:w="1559" w:type="dxa"/>
            <w:tcMar>
              <w:top w:w="28" w:type="dxa"/>
              <w:left w:w="28" w:type="dxa"/>
              <w:bottom w:w="28" w:type="dxa"/>
              <w:right w:w="28" w:type="dxa"/>
            </w:tcMar>
          </w:tcPr>
          <w:p w14:paraId="3519B3E6"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6175D6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96783B3" w14:textId="77777777" w:rsidR="000234BB" w:rsidRPr="00266E64" w:rsidRDefault="000234BB" w:rsidP="00725808">
            <w:pPr>
              <w:jc w:val="left"/>
              <w:rPr>
                <w:lang w:val="en-GB"/>
              </w:rPr>
            </w:pPr>
            <w:r w:rsidRPr="00266E64">
              <w:rPr>
                <w:sz w:val="16"/>
                <w:szCs w:val="16"/>
                <w:lang w:val="en-GB"/>
              </w:rPr>
              <w:t>Specifies the diameter of the bolt in a nominal way.</w:t>
            </w:r>
          </w:p>
        </w:tc>
      </w:tr>
      <w:tr w:rsidR="000234BB" w:rsidRPr="00266E64" w14:paraId="02BBDA8B" w14:textId="77777777" w:rsidTr="00725808">
        <w:tc>
          <w:tcPr>
            <w:tcW w:w="2013" w:type="dxa"/>
            <w:tcMar>
              <w:top w:w="28" w:type="dxa"/>
              <w:left w:w="28" w:type="dxa"/>
              <w:bottom w:w="28" w:type="dxa"/>
              <w:right w:w="28" w:type="dxa"/>
            </w:tcMar>
          </w:tcPr>
          <w:p w14:paraId="15E8DB29" w14:textId="77777777" w:rsidR="000234BB" w:rsidRPr="00620BBE" w:rsidRDefault="000234BB" w:rsidP="00725808">
            <w:pPr>
              <w:pStyle w:val="SmallStandard"/>
            </w:pPr>
            <w:r w:rsidRPr="00620BBE">
              <w:t>boltHeight</w:t>
            </w:r>
          </w:p>
        </w:tc>
        <w:tc>
          <w:tcPr>
            <w:tcW w:w="1559" w:type="dxa"/>
            <w:tcMar>
              <w:top w:w="28" w:type="dxa"/>
              <w:left w:w="28" w:type="dxa"/>
              <w:bottom w:w="28" w:type="dxa"/>
              <w:right w:w="28" w:type="dxa"/>
            </w:tcMar>
          </w:tcPr>
          <w:p w14:paraId="212C79E1"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24C793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AD40476" w14:textId="77777777" w:rsidR="000234BB" w:rsidRPr="00266E64" w:rsidRDefault="000234BB" w:rsidP="00725808">
            <w:pPr>
              <w:jc w:val="left"/>
              <w:rPr>
                <w:lang w:val="en-GB"/>
              </w:rPr>
            </w:pPr>
            <w:r w:rsidRPr="00266E64">
              <w:rPr>
                <w:sz w:val="16"/>
                <w:szCs w:val="16"/>
                <w:lang w:val="en-GB"/>
              </w:rPr>
              <w:t xml:space="preserve"> Specifies the height of the bolt (the height of the part to which ring terminals can be attached).</w:t>
            </w:r>
          </w:p>
        </w:tc>
      </w:tr>
      <w:tr w:rsidR="000234BB" w:rsidRPr="00266E64" w14:paraId="734C8389" w14:textId="77777777" w:rsidTr="00725808">
        <w:tc>
          <w:tcPr>
            <w:tcW w:w="2013" w:type="dxa"/>
            <w:tcMar>
              <w:top w:w="28" w:type="dxa"/>
              <w:left w:w="28" w:type="dxa"/>
              <w:bottom w:w="28" w:type="dxa"/>
              <w:right w:w="28" w:type="dxa"/>
            </w:tcMar>
          </w:tcPr>
          <w:p w14:paraId="7BBBB865" w14:textId="77777777" w:rsidR="000234BB" w:rsidRPr="00620BBE" w:rsidRDefault="000234BB" w:rsidP="00725808">
            <w:pPr>
              <w:pStyle w:val="SmallStandard"/>
            </w:pPr>
            <w:r w:rsidRPr="00620BBE">
              <w:t>boltNominalSize</w:t>
            </w:r>
          </w:p>
        </w:tc>
        <w:tc>
          <w:tcPr>
            <w:tcW w:w="1559" w:type="dxa"/>
            <w:tcMar>
              <w:top w:w="28" w:type="dxa"/>
              <w:left w:w="28" w:type="dxa"/>
              <w:bottom w:w="28" w:type="dxa"/>
              <w:right w:w="28" w:type="dxa"/>
            </w:tcMar>
          </w:tcPr>
          <w:p w14:paraId="6B9DF9D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686CDA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C8D4994" w14:textId="77777777" w:rsidR="000234BB" w:rsidRPr="00266E64" w:rsidRDefault="000234BB" w:rsidP="00725808">
            <w:pPr>
              <w:jc w:val="left"/>
              <w:rPr>
                <w:lang w:val="en-GB"/>
              </w:rPr>
            </w:pPr>
            <w:r w:rsidRPr="00266E64">
              <w:rPr>
                <w:sz w:val="16"/>
                <w:szCs w:val="16"/>
                <w:lang w:val="en-GB"/>
              </w:rPr>
              <w:t>Defines the size (diameter) of the bolt in a nominal way (e.g. "M8").</w:t>
            </w:r>
          </w:p>
        </w:tc>
      </w:tr>
      <w:tr w:rsidR="000234BB" w:rsidRPr="00266E64" w14:paraId="09CCA51A" w14:textId="77777777" w:rsidTr="00725808">
        <w:tc>
          <w:tcPr>
            <w:tcW w:w="2013" w:type="dxa"/>
            <w:tcMar>
              <w:top w:w="28" w:type="dxa"/>
              <w:left w:w="28" w:type="dxa"/>
              <w:bottom w:w="28" w:type="dxa"/>
              <w:right w:w="28" w:type="dxa"/>
            </w:tcMar>
          </w:tcPr>
          <w:p w14:paraId="595F17A1" w14:textId="77777777" w:rsidR="000234BB" w:rsidRPr="00620BBE" w:rsidRDefault="000234BB" w:rsidP="00725808">
            <w:pPr>
              <w:pStyle w:val="SmallStandard"/>
            </w:pPr>
            <w:r w:rsidRPr="00620BBE">
              <w:t>boltType</w:t>
            </w:r>
          </w:p>
        </w:tc>
        <w:tc>
          <w:tcPr>
            <w:tcW w:w="1559" w:type="dxa"/>
            <w:tcMar>
              <w:top w:w="28" w:type="dxa"/>
              <w:left w:w="28" w:type="dxa"/>
              <w:bottom w:w="28" w:type="dxa"/>
              <w:right w:w="28" w:type="dxa"/>
            </w:tcMar>
          </w:tcPr>
          <w:p w14:paraId="301A54E1"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D3709F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386147C" w14:textId="77777777" w:rsidR="000234BB" w:rsidRPr="00266E64" w:rsidRDefault="000234BB" w:rsidP="00725808">
            <w:pPr>
              <w:jc w:val="left"/>
              <w:rPr>
                <w:lang w:val="en-GB"/>
              </w:rPr>
            </w:pPr>
            <w:r w:rsidRPr="00266E64">
              <w:rPr>
                <w:sz w:val="16"/>
                <w:szCs w:val="16"/>
                <w:lang w:val="en-GB"/>
              </w:rPr>
              <w:t>Specifies the type of the bolt.</w:t>
            </w:r>
          </w:p>
        </w:tc>
      </w:tr>
      <w:tr w:rsidR="000234BB" w:rsidRPr="00266E64" w14:paraId="73062E5E" w14:textId="77777777" w:rsidTr="00725808">
        <w:tc>
          <w:tcPr>
            <w:tcW w:w="2013" w:type="dxa"/>
            <w:tcMar>
              <w:top w:w="28" w:type="dxa"/>
              <w:left w:w="28" w:type="dxa"/>
              <w:bottom w:w="28" w:type="dxa"/>
              <w:right w:w="28" w:type="dxa"/>
            </w:tcMar>
          </w:tcPr>
          <w:p w14:paraId="0AE697F0" w14:textId="77777777" w:rsidR="000234BB" w:rsidRPr="00620BBE" w:rsidRDefault="000234BB" w:rsidP="00725808">
            <w:pPr>
              <w:pStyle w:val="SmallStandard"/>
            </w:pPr>
            <w:r w:rsidRPr="00620BBE">
              <w:lastRenderedPageBreak/>
              <w:t>torsionProtection</w:t>
            </w:r>
          </w:p>
        </w:tc>
        <w:tc>
          <w:tcPr>
            <w:tcW w:w="1559" w:type="dxa"/>
            <w:tcMar>
              <w:top w:w="28" w:type="dxa"/>
              <w:left w:w="28" w:type="dxa"/>
              <w:bottom w:w="28" w:type="dxa"/>
              <w:right w:w="28" w:type="dxa"/>
            </w:tcMar>
          </w:tcPr>
          <w:p w14:paraId="4B5F7C39"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292D6CB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EB0E320" w14:textId="77777777" w:rsidR="000234BB" w:rsidRPr="00266E64" w:rsidRDefault="000234BB" w:rsidP="00725808">
            <w:pPr>
              <w:jc w:val="left"/>
              <w:rPr>
                <w:lang w:val="en-GB"/>
              </w:rPr>
            </w:pPr>
            <w:r w:rsidRPr="00266E64">
              <w:rPr>
                <w:sz w:val="16"/>
                <w:szCs w:val="16"/>
                <w:lang w:val="en-GB"/>
              </w:rPr>
              <w:t>Specifies if the bolt provides torsion protected or not.</w:t>
            </w:r>
          </w:p>
        </w:tc>
      </w:tr>
      <w:tr w:rsidR="000234BB" w:rsidRPr="00266E64" w14:paraId="01927A18" w14:textId="77777777" w:rsidTr="00725808">
        <w:tc>
          <w:tcPr>
            <w:tcW w:w="2013" w:type="dxa"/>
            <w:tcMar>
              <w:top w:w="28" w:type="dxa"/>
              <w:left w:w="28" w:type="dxa"/>
              <w:bottom w:w="28" w:type="dxa"/>
              <w:right w:w="28" w:type="dxa"/>
            </w:tcMar>
          </w:tcPr>
          <w:p w14:paraId="4F2DD3FE" w14:textId="77777777" w:rsidR="000234BB" w:rsidRPr="00620BBE" w:rsidRDefault="000234BB" w:rsidP="00725808">
            <w:pPr>
              <w:pStyle w:val="SmallStandard"/>
            </w:pPr>
            <w:r w:rsidRPr="00620BBE">
              <w:t>maxTerminalCount</w:t>
            </w:r>
          </w:p>
        </w:tc>
        <w:tc>
          <w:tcPr>
            <w:tcW w:w="1559" w:type="dxa"/>
            <w:tcMar>
              <w:top w:w="28" w:type="dxa"/>
              <w:left w:w="28" w:type="dxa"/>
              <w:bottom w:w="28" w:type="dxa"/>
              <w:right w:w="28" w:type="dxa"/>
            </w:tcMar>
          </w:tcPr>
          <w:p w14:paraId="2C2A9D41" w14:textId="77777777" w:rsidR="000234BB" w:rsidRPr="008359F5" w:rsidRDefault="000234BB" w:rsidP="00725808">
            <w:pPr>
              <w:pStyle w:val="SmallStandard"/>
            </w:pPr>
            <w:r w:rsidRPr="00D21799">
              <w:t>Integer</w:t>
            </w:r>
          </w:p>
        </w:tc>
        <w:tc>
          <w:tcPr>
            <w:tcW w:w="709" w:type="dxa"/>
            <w:tcMar>
              <w:top w:w="28" w:type="dxa"/>
              <w:left w:w="28" w:type="dxa"/>
              <w:bottom w:w="28" w:type="dxa"/>
              <w:right w:w="28" w:type="dxa"/>
            </w:tcMar>
          </w:tcPr>
          <w:p w14:paraId="79DF824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E94E7EF" w14:textId="77777777" w:rsidR="000234BB" w:rsidRPr="00266E64" w:rsidRDefault="000234BB" w:rsidP="00725808">
            <w:pPr>
              <w:jc w:val="left"/>
              <w:rPr>
                <w:lang w:val="en-GB"/>
              </w:rPr>
            </w:pPr>
            <w:r w:rsidRPr="00266E64">
              <w:rPr>
                <w:sz w:val="16"/>
                <w:szCs w:val="16"/>
                <w:lang w:val="en-GB"/>
              </w:rPr>
              <w:t xml:space="preserve"> Defines the maximum number of (ring) terminals that can be attached to this bolt at the same time.</w:t>
            </w:r>
          </w:p>
        </w:tc>
      </w:tr>
    </w:tbl>
    <w:p w14:paraId="6B629C0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9" w:name="_440d9a82993776609d7b3d91e831033f"/>
      <w:r>
        <w:rPr>
          <w:lang w:val="en-GB"/>
        </w:rPr>
        <w:t>BridgeTerminalSpecification</w:t>
      </w:r>
      <w:bookmarkEnd w:id="1289"/>
    </w:p>
    <w:p w14:paraId="41085996" w14:textId="77777777" w:rsidR="000234BB" w:rsidRPr="00266E64" w:rsidRDefault="000234BB" w:rsidP="000234BB">
      <w:pPr>
        <w:rPr>
          <w:lang w:val="en-GB"/>
        </w:rPr>
      </w:pPr>
      <w:r w:rsidRPr="00266E64">
        <w:rPr>
          <w:sz w:val="18"/>
          <w:szCs w:val="18"/>
          <w:lang w:val="en-GB"/>
        </w:rPr>
        <w:t xml:space="preserve">A bridge terminal is a part that behaves like terminal but has no </w:t>
      </w:r>
      <w:r w:rsidRPr="00266E64">
        <w:rPr>
          <w:i/>
          <w:iCs/>
          <w:sz w:val="18"/>
          <w:szCs w:val="18"/>
          <w:lang w:val="en-GB"/>
        </w:rPr>
        <w:t>WireReceptions.</w:t>
      </w:r>
      <w:r w:rsidRPr="00266E64">
        <w:rPr>
          <w:sz w:val="18"/>
          <w:szCs w:val="18"/>
          <w:lang w:val="en-GB"/>
        </w:rPr>
        <w:t xml:space="preserve"> It is used to create short circuit between different pins in a connector. In its use, it can realize a schematic connection on its own and independently of other components.</w:t>
      </w:r>
    </w:p>
    <w:p w14:paraId="7861B8E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75DC2E" w14:textId="77777777" w:rsidTr="00725808">
        <w:tc>
          <w:tcPr>
            <w:tcW w:w="2013" w:type="dxa"/>
            <w:tcMar>
              <w:top w:w="28" w:type="dxa"/>
              <w:left w:w="28" w:type="dxa"/>
              <w:bottom w:w="28" w:type="dxa"/>
              <w:right w:w="28" w:type="dxa"/>
            </w:tcMar>
          </w:tcPr>
          <w:p w14:paraId="57FFD8A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274B06" w14:textId="669153B4" w:rsidR="000234BB" w:rsidRPr="00620BBE" w:rsidRDefault="004714EB" w:rsidP="00725808">
            <w:pPr>
              <w:pStyle w:val="SmallStandard"/>
            </w:pPr>
            <w:hyperlink w:anchor="_305477fdff22f88c4e046ebc091349f3" w:history="1">
              <w:r w:rsidR="000234BB" w:rsidRPr="00620BBE">
                <w:rPr>
                  <w:rStyle w:val="Hyperlink"/>
                  <w:rFonts w:eastAsiaTheme="majorEastAsia"/>
                </w:rPr>
                <w:t>TerminalSpecification</w:t>
              </w:r>
            </w:hyperlink>
          </w:p>
        </w:tc>
      </w:tr>
      <w:tr w:rsidR="000234BB" w:rsidRPr="008359F5" w14:paraId="0A38706A" w14:textId="77777777" w:rsidTr="00725808">
        <w:tc>
          <w:tcPr>
            <w:tcW w:w="2013" w:type="dxa"/>
            <w:tcMar>
              <w:top w:w="28" w:type="dxa"/>
              <w:left w:w="28" w:type="dxa"/>
              <w:bottom w:w="28" w:type="dxa"/>
              <w:right w:w="28" w:type="dxa"/>
            </w:tcMar>
          </w:tcPr>
          <w:p w14:paraId="3F8C90A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9521A5" w14:textId="77777777" w:rsidR="000234BB" w:rsidRDefault="000234BB" w:rsidP="00725808"/>
        </w:tc>
      </w:tr>
      <w:tr w:rsidR="000234BB" w:rsidRPr="008359F5" w14:paraId="5E74F7E9" w14:textId="77777777" w:rsidTr="00725808">
        <w:tc>
          <w:tcPr>
            <w:tcW w:w="2013" w:type="dxa"/>
            <w:tcMar>
              <w:top w:w="28" w:type="dxa"/>
              <w:left w:w="28" w:type="dxa"/>
              <w:bottom w:w="28" w:type="dxa"/>
              <w:right w:w="28" w:type="dxa"/>
            </w:tcMar>
          </w:tcPr>
          <w:p w14:paraId="323D523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873123" w14:textId="77777777" w:rsidR="000234BB" w:rsidRPr="000437C1" w:rsidRDefault="000234BB" w:rsidP="00725808">
            <w:pPr>
              <w:pStyle w:val="SmallStandard"/>
            </w:pPr>
            <w:r>
              <w:t>false</w:t>
            </w:r>
          </w:p>
        </w:tc>
      </w:tr>
    </w:tbl>
    <w:p w14:paraId="48578A9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0" w:name="_8f516f9addb021c45606d3fd0646d019"/>
      <w:r>
        <w:rPr>
          <w:lang w:val="en-GB"/>
        </w:rPr>
        <w:t>CapacitorSpecification</w:t>
      </w:r>
      <w:bookmarkEnd w:id="1290"/>
    </w:p>
    <w:p w14:paraId="616BF694" w14:textId="77777777" w:rsidR="000234BB" w:rsidRPr="00266E64" w:rsidRDefault="000234BB" w:rsidP="000234BB">
      <w:pPr>
        <w:rPr>
          <w:lang w:val="en-GB"/>
        </w:rPr>
      </w:pPr>
      <w:r w:rsidRPr="00266E64">
        <w:rPr>
          <w:sz w:val="18"/>
          <w:szCs w:val="18"/>
          <w:lang w:val="en-GB"/>
        </w:rPr>
        <w:t xml:space="preserve">Specification of the electrological aspects of a capacitor. </w:t>
      </w:r>
    </w:p>
    <w:p w14:paraId="05DF690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62B8F5" w14:textId="77777777" w:rsidTr="00725808">
        <w:tc>
          <w:tcPr>
            <w:tcW w:w="2013" w:type="dxa"/>
            <w:tcMar>
              <w:top w:w="28" w:type="dxa"/>
              <w:left w:w="28" w:type="dxa"/>
              <w:bottom w:w="28" w:type="dxa"/>
              <w:right w:w="28" w:type="dxa"/>
            </w:tcMar>
          </w:tcPr>
          <w:p w14:paraId="66CDF70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8AC98C" w14:textId="70451653" w:rsidR="000234BB" w:rsidRPr="00620BBE" w:rsidRDefault="004714EB" w:rsidP="00725808">
            <w:pPr>
              <w:pStyle w:val="SmallStandard"/>
            </w:pPr>
            <w:hyperlink w:anchor="_a390566f730416c68ca665a6c9f06ed3" w:history="1">
              <w:r w:rsidR="000234BB" w:rsidRPr="00620BBE">
                <w:rPr>
                  <w:rStyle w:val="Hyperlink"/>
                  <w:rFonts w:eastAsiaTheme="majorEastAsia"/>
                </w:rPr>
                <w:t>EEComponentSpecification</w:t>
              </w:r>
            </w:hyperlink>
          </w:p>
        </w:tc>
      </w:tr>
      <w:tr w:rsidR="000234BB" w:rsidRPr="008359F5" w14:paraId="2C736B7D" w14:textId="77777777" w:rsidTr="00725808">
        <w:tc>
          <w:tcPr>
            <w:tcW w:w="2013" w:type="dxa"/>
            <w:tcMar>
              <w:top w:w="28" w:type="dxa"/>
              <w:left w:w="28" w:type="dxa"/>
              <w:bottom w:w="28" w:type="dxa"/>
              <w:right w:w="28" w:type="dxa"/>
            </w:tcMar>
          </w:tcPr>
          <w:p w14:paraId="075E523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84DF32" w14:textId="77777777" w:rsidR="000234BB" w:rsidRDefault="000234BB" w:rsidP="00725808"/>
        </w:tc>
      </w:tr>
      <w:tr w:rsidR="000234BB" w:rsidRPr="008359F5" w14:paraId="36EEB73B" w14:textId="77777777" w:rsidTr="00725808">
        <w:tc>
          <w:tcPr>
            <w:tcW w:w="2013" w:type="dxa"/>
            <w:tcMar>
              <w:top w:w="28" w:type="dxa"/>
              <w:left w:w="28" w:type="dxa"/>
              <w:bottom w:w="28" w:type="dxa"/>
              <w:right w:w="28" w:type="dxa"/>
            </w:tcMar>
          </w:tcPr>
          <w:p w14:paraId="62EF6A9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D8BD9C" w14:textId="77777777" w:rsidR="000234BB" w:rsidRPr="000437C1" w:rsidRDefault="000234BB" w:rsidP="00725808">
            <w:pPr>
              <w:pStyle w:val="SmallStandard"/>
            </w:pPr>
            <w:r>
              <w:t>false</w:t>
            </w:r>
          </w:p>
        </w:tc>
      </w:tr>
    </w:tbl>
    <w:p w14:paraId="7EF816B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AC1B52A" w14:textId="77777777" w:rsidTr="00725808">
        <w:tc>
          <w:tcPr>
            <w:tcW w:w="2013" w:type="dxa"/>
            <w:tcMar>
              <w:top w:w="28" w:type="dxa"/>
              <w:left w:w="28" w:type="dxa"/>
              <w:bottom w:w="28" w:type="dxa"/>
              <w:right w:w="28" w:type="dxa"/>
            </w:tcMar>
          </w:tcPr>
          <w:p w14:paraId="0E8B705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61DD7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37A4E5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61B275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CF98F5F" w14:textId="77777777" w:rsidTr="00725808">
        <w:tc>
          <w:tcPr>
            <w:tcW w:w="2013" w:type="dxa"/>
            <w:tcMar>
              <w:top w:w="28" w:type="dxa"/>
              <w:left w:w="28" w:type="dxa"/>
              <w:bottom w:w="28" w:type="dxa"/>
              <w:right w:w="28" w:type="dxa"/>
            </w:tcMar>
          </w:tcPr>
          <w:p w14:paraId="144FBD57" w14:textId="77777777" w:rsidR="000234BB" w:rsidRPr="00620BBE" w:rsidRDefault="000234BB" w:rsidP="00725808">
            <w:pPr>
              <w:pStyle w:val="SmallStandard"/>
            </w:pPr>
            <w:r w:rsidRPr="00620BBE">
              <w:t>capacity</w:t>
            </w:r>
          </w:p>
        </w:tc>
        <w:tc>
          <w:tcPr>
            <w:tcW w:w="1559" w:type="dxa"/>
            <w:tcMar>
              <w:top w:w="28" w:type="dxa"/>
              <w:left w:w="28" w:type="dxa"/>
              <w:bottom w:w="28" w:type="dxa"/>
              <w:right w:w="28" w:type="dxa"/>
            </w:tcMar>
          </w:tcPr>
          <w:p w14:paraId="521F651B"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976A6F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7F0D3C8" w14:textId="77777777" w:rsidR="000234BB" w:rsidRDefault="000234BB" w:rsidP="00725808"/>
        </w:tc>
      </w:tr>
      <w:tr w:rsidR="000234BB" w:rsidRPr="006675E2" w14:paraId="6773EB92" w14:textId="77777777" w:rsidTr="00725808">
        <w:tc>
          <w:tcPr>
            <w:tcW w:w="2013" w:type="dxa"/>
            <w:tcMar>
              <w:top w:w="28" w:type="dxa"/>
              <w:left w:w="28" w:type="dxa"/>
              <w:bottom w:w="28" w:type="dxa"/>
              <w:right w:w="28" w:type="dxa"/>
            </w:tcMar>
          </w:tcPr>
          <w:p w14:paraId="3CFE291F" w14:textId="77777777" w:rsidR="000234BB" w:rsidRPr="00620BBE" w:rsidRDefault="000234BB" w:rsidP="00725808">
            <w:pPr>
              <w:pStyle w:val="SmallStandard"/>
            </w:pPr>
            <w:r w:rsidRPr="00620BBE">
              <w:t>impedance</w:t>
            </w:r>
          </w:p>
        </w:tc>
        <w:tc>
          <w:tcPr>
            <w:tcW w:w="1559" w:type="dxa"/>
            <w:tcMar>
              <w:top w:w="28" w:type="dxa"/>
              <w:left w:w="28" w:type="dxa"/>
              <w:bottom w:w="28" w:type="dxa"/>
              <w:right w:w="28" w:type="dxa"/>
            </w:tcMar>
          </w:tcPr>
          <w:p w14:paraId="7D7C5C9B"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26F9980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04AFA5F" w14:textId="77777777" w:rsidR="000234BB" w:rsidRDefault="000234BB" w:rsidP="00725808"/>
        </w:tc>
      </w:tr>
      <w:tr w:rsidR="000234BB" w:rsidRPr="00266E64" w14:paraId="32A5654E" w14:textId="77777777" w:rsidTr="00725808">
        <w:tc>
          <w:tcPr>
            <w:tcW w:w="2013" w:type="dxa"/>
            <w:tcMar>
              <w:top w:w="28" w:type="dxa"/>
              <w:left w:w="28" w:type="dxa"/>
              <w:bottom w:w="28" w:type="dxa"/>
              <w:right w:w="28" w:type="dxa"/>
            </w:tcMar>
          </w:tcPr>
          <w:p w14:paraId="652130CE" w14:textId="77777777" w:rsidR="000234BB" w:rsidRPr="00620BBE" w:rsidRDefault="000234BB" w:rsidP="00725808">
            <w:pPr>
              <w:pStyle w:val="SmallStandard"/>
            </w:pPr>
            <w:r w:rsidRPr="00620BBE">
              <w:t>uMax</w:t>
            </w:r>
          </w:p>
        </w:tc>
        <w:tc>
          <w:tcPr>
            <w:tcW w:w="1559" w:type="dxa"/>
            <w:tcMar>
              <w:top w:w="28" w:type="dxa"/>
              <w:left w:w="28" w:type="dxa"/>
              <w:bottom w:w="28" w:type="dxa"/>
              <w:right w:w="28" w:type="dxa"/>
            </w:tcMar>
          </w:tcPr>
          <w:p w14:paraId="455A36D6"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0F68E1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DB5630A" w14:textId="77777777" w:rsidR="000234BB" w:rsidRPr="00266E64" w:rsidRDefault="000234BB" w:rsidP="00725808">
            <w:pPr>
              <w:jc w:val="left"/>
              <w:rPr>
                <w:lang w:val="en-GB"/>
              </w:rPr>
            </w:pPr>
            <w:r w:rsidRPr="00266E64">
              <w:rPr>
                <w:sz w:val="16"/>
                <w:szCs w:val="16"/>
                <w:lang w:val="en-GB"/>
              </w:rPr>
              <w:t xml:space="preserve"> The breakdown voltage of the capacitor.</w:t>
            </w:r>
          </w:p>
        </w:tc>
      </w:tr>
    </w:tbl>
    <w:p w14:paraId="0E2C1FC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1" w:name="_b55da9c9c2bcd4f317f98a809eb46913"/>
      <w:r>
        <w:rPr>
          <w:lang w:val="en-GB"/>
        </w:rPr>
        <w:t>Cavity</w:t>
      </w:r>
      <w:bookmarkEnd w:id="1291"/>
    </w:p>
    <w:p w14:paraId="4DCAEE5A" w14:textId="77777777" w:rsidR="000234BB" w:rsidRDefault="000234BB" w:rsidP="000234BB">
      <w:r w:rsidRPr="00266E64">
        <w:rPr>
          <w:sz w:val="18"/>
          <w:szCs w:val="18"/>
          <w:lang w:val="en-GB"/>
        </w:rPr>
        <w:t xml:space="preserve">A cavity is a defined space in a connector housing for location of an electrical terminal or cavity plug or seal. </w:t>
      </w:r>
      <w:r>
        <w:rPr>
          <w:sz w:val="18"/>
          <w:szCs w:val="18"/>
        </w:rPr>
        <w:t>A cavity may also be empty.</w:t>
      </w:r>
    </w:p>
    <w:p w14:paraId="7D26D8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B2BE1A7" w14:textId="77777777" w:rsidTr="00725808">
        <w:tc>
          <w:tcPr>
            <w:tcW w:w="2013" w:type="dxa"/>
            <w:tcMar>
              <w:top w:w="28" w:type="dxa"/>
              <w:left w:w="28" w:type="dxa"/>
              <w:bottom w:w="28" w:type="dxa"/>
              <w:right w:w="28" w:type="dxa"/>
            </w:tcMar>
          </w:tcPr>
          <w:p w14:paraId="5641E14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6BD089" w14:textId="25766A9C"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67E01875" w14:textId="77777777" w:rsidTr="00725808">
        <w:tc>
          <w:tcPr>
            <w:tcW w:w="2013" w:type="dxa"/>
            <w:tcMar>
              <w:top w:w="28" w:type="dxa"/>
              <w:left w:w="28" w:type="dxa"/>
              <w:bottom w:w="28" w:type="dxa"/>
              <w:right w:w="28" w:type="dxa"/>
            </w:tcMar>
          </w:tcPr>
          <w:p w14:paraId="7D7C7AE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8351A6" w14:textId="77777777" w:rsidR="000234BB" w:rsidRDefault="000234BB" w:rsidP="00725808"/>
        </w:tc>
      </w:tr>
      <w:tr w:rsidR="000234BB" w:rsidRPr="008359F5" w14:paraId="75347F94" w14:textId="77777777" w:rsidTr="00725808">
        <w:tc>
          <w:tcPr>
            <w:tcW w:w="2013" w:type="dxa"/>
            <w:tcMar>
              <w:top w:w="28" w:type="dxa"/>
              <w:left w:w="28" w:type="dxa"/>
              <w:bottom w:w="28" w:type="dxa"/>
              <w:right w:w="28" w:type="dxa"/>
            </w:tcMar>
          </w:tcPr>
          <w:p w14:paraId="1B17217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6B875A" w14:textId="77777777" w:rsidR="000234BB" w:rsidRPr="000437C1" w:rsidRDefault="000234BB" w:rsidP="00725808">
            <w:pPr>
              <w:pStyle w:val="SmallStandard"/>
            </w:pPr>
            <w:r>
              <w:t>false</w:t>
            </w:r>
          </w:p>
        </w:tc>
      </w:tr>
    </w:tbl>
    <w:p w14:paraId="7A0F429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ACB0422" w14:textId="77777777" w:rsidTr="00725808">
        <w:tc>
          <w:tcPr>
            <w:tcW w:w="2013" w:type="dxa"/>
            <w:tcMar>
              <w:top w:w="28" w:type="dxa"/>
              <w:left w:w="28" w:type="dxa"/>
              <w:bottom w:w="28" w:type="dxa"/>
              <w:right w:w="28" w:type="dxa"/>
            </w:tcMar>
          </w:tcPr>
          <w:p w14:paraId="367A24A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6DDAC8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130B34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5A646A"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1DDD911C" w14:textId="77777777" w:rsidTr="00725808">
        <w:tc>
          <w:tcPr>
            <w:tcW w:w="2013" w:type="dxa"/>
            <w:tcMar>
              <w:top w:w="28" w:type="dxa"/>
              <w:left w:w="28" w:type="dxa"/>
              <w:bottom w:w="28" w:type="dxa"/>
              <w:right w:w="28" w:type="dxa"/>
            </w:tcMar>
          </w:tcPr>
          <w:p w14:paraId="396A788C" w14:textId="77777777" w:rsidR="000234BB" w:rsidRPr="00620BBE" w:rsidRDefault="000234BB" w:rsidP="00725808">
            <w:pPr>
              <w:pStyle w:val="SmallStandard"/>
            </w:pPr>
            <w:r w:rsidRPr="00620BBE">
              <w:t>available</w:t>
            </w:r>
          </w:p>
        </w:tc>
        <w:tc>
          <w:tcPr>
            <w:tcW w:w="1559" w:type="dxa"/>
            <w:tcMar>
              <w:top w:w="28" w:type="dxa"/>
              <w:left w:w="28" w:type="dxa"/>
              <w:bottom w:w="28" w:type="dxa"/>
              <w:right w:w="28" w:type="dxa"/>
            </w:tcMar>
          </w:tcPr>
          <w:p w14:paraId="449F77CA"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34C34D8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383443C" w14:textId="77777777" w:rsidR="000234BB" w:rsidRPr="00266E64" w:rsidRDefault="000234BB" w:rsidP="00725808">
            <w:pPr>
              <w:jc w:val="left"/>
              <w:rPr>
                <w:lang w:val="en-GB"/>
              </w:rPr>
            </w:pPr>
            <w:r w:rsidRPr="00266E64">
              <w:rPr>
                <w:sz w:val="16"/>
                <w:szCs w:val="16"/>
                <w:lang w:val="en-GB"/>
              </w:rPr>
              <w:t>Defines whether the cavity is available for contacting. If the cavity is not available, it means that it is completely closed.</w:t>
            </w:r>
          </w:p>
        </w:tc>
      </w:tr>
      <w:tr w:rsidR="000234BB" w:rsidRPr="00266E64" w14:paraId="26F50314" w14:textId="77777777" w:rsidTr="00725808">
        <w:tc>
          <w:tcPr>
            <w:tcW w:w="2013" w:type="dxa"/>
            <w:tcMar>
              <w:top w:w="28" w:type="dxa"/>
              <w:left w:w="28" w:type="dxa"/>
              <w:bottom w:w="28" w:type="dxa"/>
              <w:right w:w="28" w:type="dxa"/>
            </w:tcMar>
          </w:tcPr>
          <w:p w14:paraId="58149472" w14:textId="77777777" w:rsidR="000234BB" w:rsidRPr="00620BBE" w:rsidRDefault="000234BB" w:rsidP="00725808">
            <w:pPr>
              <w:pStyle w:val="SmallStandard"/>
            </w:pPr>
            <w:r w:rsidRPr="00620BBE">
              <w:lastRenderedPageBreak/>
              <w:t>cavityNumber</w:t>
            </w:r>
          </w:p>
        </w:tc>
        <w:tc>
          <w:tcPr>
            <w:tcW w:w="1559" w:type="dxa"/>
            <w:tcMar>
              <w:top w:w="28" w:type="dxa"/>
              <w:left w:w="28" w:type="dxa"/>
              <w:bottom w:w="28" w:type="dxa"/>
              <w:right w:w="28" w:type="dxa"/>
            </w:tcMar>
          </w:tcPr>
          <w:p w14:paraId="288FB8E0"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CB42C9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71F4DB6" w14:textId="77777777" w:rsidR="000234BB" w:rsidRPr="00266E64" w:rsidRDefault="000234BB" w:rsidP="00725808">
            <w:pPr>
              <w:jc w:val="left"/>
              <w:rPr>
                <w:lang w:val="en-GB"/>
              </w:rPr>
            </w:pPr>
            <w:r w:rsidRPr="00266E64">
              <w:rPr>
                <w:sz w:val="16"/>
                <w:szCs w:val="16"/>
                <w:lang w:val="en-GB"/>
              </w:rPr>
              <w:t xml:space="preserve">Provides an identifier for the cavity. The cavity number needs to be unique within a </w:t>
            </w:r>
            <w:r w:rsidRPr="00266E64">
              <w:rPr>
                <w:i/>
                <w:iCs/>
                <w:sz w:val="16"/>
                <w:szCs w:val="16"/>
                <w:lang w:val="en-GB"/>
              </w:rPr>
              <w:t>Slot</w:t>
            </w:r>
            <w:r w:rsidRPr="00266E64">
              <w:rPr>
                <w:sz w:val="16"/>
                <w:szCs w:val="16"/>
                <w:lang w:val="en-GB"/>
              </w:rPr>
              <w:t>.</w:t>
            </w:r>
          </w:p>
        </w:tc>
      </w:tr>
      <w:tr w:rsidR="000234BB" w:rsidRPr="00266E64" w14:paraId="6DA75B11" w14:textId="77777777" w:rsidTr="00725808">
        <w:tc>
          <w:tcPr>
            <w:tcW w:w="2013" w:type="dxa"/>
            <w:tcMar>
              <w:top w:w="28" w:type="dxa"/>
              <w:left w:w="28" w:type="dxa"/>
              <w:bottom w:w="28" w:type="dxa"/>
              <w:right w:w="28" w:type="dxa"/>
            </w:tcMar>
          </w:tcPr>
          <w:p w14:paraId="2083E671" w14:textId="77777777" w:rsidR="000234BB" w:rsidRPr="00620BBE" w:rsidRDefault="000234BB" w:rsidP="00725808">
            <w:pPr>
              <w:pStyle w:val="SmallStandard"/>
            </w:pPr>
            <w:r w:rsidRPr="00620BBE">
              <w:t>hasIntegratedTerminal</w:t>
            </w:r>
          </w:p>
        </w:tc>
        <w:tc>
          <w:tcPr>
            <w:tcW w:w="1559" w:type="dxa"/>
            <w:tcMar>
              <w:top w:w="28" w:type="dxa"/>
              <w:left w:w="28" w:type="dxa"/>
              <w:bottom w:w="28" w:type="dxa"/>
              <w:right w:w="28" w:type="dxa"/>
            </w:tcMar>
          </w:tcPr>
          <w:p w14:paraId="7F2C3E29"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5F59A52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D2299F9" w14:textId="77777777" w:rsidR="000234BB" w:rsidRPr="00266E64" w:rsidRDefault="000234BB" w:rsidP="00725808">
            <w:pPr>
              <w:jc w:val="left"/>
              <w:rPr>
                <w:lang w:val="en-GB"/>
              </w:rPr>
            </w:pPr>
            <w:r w:rsidRPr="00266E64">
              <w:rPr>
                <w:sz w:val="16"/>
                <w:szCs w:val="16"/>
                <w:lang w:val="en-GB"/>
              </w:rPr>
              <w:t>Defines whether the cavity has an integrated terminal (for example an IDC cavity) or if an additional terminal is required.</w:t>
            </w:r>
          </w:p>
          <w:p w14:paraId="0379AB25" w14:textId="77777777" w:rsidR="000234BB" w:rsidRPr="00266E64" w:rsidRDefault="000234BB" w:rsidP="00725808">
            <w:pPr>
              <w:jc w:val="left"/>
              <w:rPr>
                <w:lang w:val="en-GB"/>
              </w:rPr>
            </w:pPr>
            <w:r w:rsidRPr="00266E64">
              <w:rPr>
                <w:sz w:val="16"/>
                <w:szCs w:val="16"/>
                <w:lang w:val="en-GB"/>
              </w:rPr>
              <w:t xml:space="preserve">If this attribute is "true", the cavity can reference a </w:t>
            </w:r>
            <w:r w:rsidRPr="00266E64">
              <w:rPr>
                <w:i/>
                <w:iCs/>
                <w:sz w:val="16"/>
                <w:szCs w:val="16"/>
                <w:lang w:val="en-GB"/>
              </w:rPr>
              <w:t>TerminalSpecification</w:t>
            </w:r>
            <w:r w:rsidRPr="00266E64">
              <w:rPr>
                <w:sz w:val="16"/>
                <w:szCs w:val="16"/>
                <w:lang w:val="en-GB"/>
              </w:rPr>
              <w:t xml:space="preserve"> as </w:t>
            </w:r>
            <w:r w:rsidRPr="00266E64">
              <w:rPr>
                <w:i/>
                <w:iCs/>
                <w:sz w:val="16"/>
                <w:szCs w:val="16"/>
                <w:lang w:val="en-GB"/>
              </w:rPr>
              <w:t>integratedTerminalSpecification</w:t>
            </w:r>
            <w:r w:rsidRPr="00266E64">
              <w:rPr>
                <w:sz w:val="16"/>
                <w:szCs w:val="16"/>
                <w:lang w:val="en-GB"/>
              </w:rPr>
              <w:t xml:space="preserve"> in order to specify the integrated terminal.</w:t>
            </w:r>
          </w:p>
        </w:tc>
      </w:tr>
    </w:tbl>
    <w:p w14:paraId="485D96F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BD28D1F" w14:textId="77777777" w:rsidTr="00725808">
        <w:tc>
          <w:tcPr>
            <w:tcW w:w="3856" w:type="dxa"/>
            <w:gridSpan w:val="3"/>
          </w:tcPr>
          <w:p w14:paraId="4975118A" w14:textId="77777777" w:rsidR="000234BB" w:rsidRDefault="000234BB" w:rsidP="00725808">
            <w:pPr>
              <w:jc w:val="center"/>
              <w:rPr>
                <w:b/>
                <w:sz w:val="16"/>
                <w:szCs w:val="16"/>
                <w:lang w:val="en-GB"/>
              </w:rPr>
            </w:pPr>
            <w:r>
              <w:rPr>
                <w:b/>
                <w:sz w:val="16"/>
                <w:szCs w:val="16"/>
                <w:lang w:val="en-GB"/>
              </w:rPr>
              <w:t>Other End</w:t>
            </w:r>
          </w:p>
        </w:tc>
        <w:tc>
          <w:tcPr>
            <w:tcW w:w="708" w:type="dxa"/>
          </w:tcPr>
          <w:p w14:paraId="2B2EC17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BC19088" w14:textId="77777777" w:rsidR="000234BB" w:rsidRDefault="000234BB" w:rsidP="00725808">
            <w:pPr>
              <w:jc w:val="center"/>
              <w:rPr>
                <w:b/>
                <w:sz w:val="16"/>
                <w:szCs w:val="16"/>
                <w:lang w:val="en-GB"/>
              </w:rPr>
            </w:pPr>
            <w:r>
              <w:rPr>
                <w:b/>
                <w:sz w:val="16"/>
                <w:szCs w:val="16"/>
                <w:lang w:val="en-GB"/>
              </w:rPr>
              <w:t>General</w:t>
            </w:r>
          </w:p>
        </w:tc>
      </w:tr>
      <w:tr w:rsidR="000234BB" w:rsidRPr="00720F6F" w14:paraId="59823DDA" w14:textId="77777777" w:rsidTr="00725808">
        <w:tc>
          <w:tcPr>
            <w:tcW w:w="1573" w:type="dxa"/>
          </w:tcPr>
          <w:p w14:paraId="277C9E54" w14:textId="77777777" w:rsidR="000234BB" w:rsidRDefault="000234BB" w:rsidP="00725808">
            <w:pPr>
              <w:rPr>
                <w:b/>
                <w:sz w:val="16"/>
                <w:szCs w:val="16"/>
                <w:lang w:val="en-GB"/>
              </w:rPr>
            </w:pPr>
            <w:r>
              <w:rPr>
                <w:b/>
                <w:sz w:val="16"/>
                <w:szCs w:val="16"/>
                <w:lang w:val="en-GB"/>
              </w:rPr>
              <w:t>Type</w:t>
            </w:r>
          </w:p>
        </w:tc>
        <w:tc>
          <w:tcPr>
            <w:tcW w:w="1574" w:type="dxa"/>
          </w:tcPr>
          <w:p w14:paraId="72D2BB9A" w14:textId="77777777" w:rsidR="000234BB" w:rsidRDefault="000234BB" w:rsidP="00725808">
            <w:pPr>
              <w:rPr>
                <w:b/>
                <w:sz w:val="16"/>
                <w:szCs w:val="16"/>
                <w:lang w:val="en-GB"/>
              </w:rPr>
            </w:pPr>
            <w:r>
              <w:rPr>
                <w:b/>
                <w:sz w:val="16"/>
                <w:szCs w:val="16"/>
                <w:lang w:val="en-GB"/>
              </w:rPr>
              <w:t>Role</w:t>
            </w:r>
          </w:p>
        </w:tc>
        <w:tc>
          <w:tcPr>
            <w:tcW w:w="708" w:type="dxa"/>
          </w:tcPr>
          <w:p w14:paraId="197400E7" w14:textId="77777777" w:rsidR="000234BB" w:rsidRDefault="000234BB" w:rsidP="00725808">
            <w:pPr>
              <w:rPr>
                <w:b/>
                <w:sz w:val="16"/>
                <w:szCs w:val="16"/>
                <w:lang w:val="en-GB"/>
              </w:rPr>
            </w:pPr>
            <w:r>
              <w:rPr>
                <w:b/>
                <w:sz w:val="16"/>
                <w:szCs w:val="16"/>
                <w:lang w:val="en-GB"/>
              </w:rPr>
              <w:t>Mult</w:t>
            </w:r>
          </w:p>
        </w:tc>
        <w:tc>
          <w:tcPr>
            <w:tcW w:w="709" w:type="dxa"/>
          </w:tcPr>
          <w:p w14:paraId="12535E6F" w14:textId="77777777" w:rsidR="000234BB" w:rsidRDefault="000234BB" w:rsidP="00725808">
            <w:pPr>
              <w:rPr>
                <w:b/>
                <w:sz w:val="16"/>
                <w:szCs w:val="16"/>
                <w:lang w:val="en-GB"/>
              </w:rPr>
            </w:pPr>
            <w:r>
              <w:rPr>
                <w:b/>
                <w:sz w:val="16"/>
                <w:szCs w:val="16"/>
                <w:lang w:val="en-GB"/>
              </w:rPr>
              <w:t>Mult</w:t>
            </w:r>
          </w:p>
        </w:tc>
        <w:tc>
          <w:tcPr>
            <w:tcW w:w="567" w:type="dxa"/>
          </w:tcPr>
          <w:p w14:paraId="235A8AD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38DFF26" w14:textId="77777777" w:rsidR="000234BB" w:rsidRPr="008359F5" w:rsidRDefault="000234BB" w:rsidP="00725808">
            <w:pPr>
              <w:rPr>
                <w:b/>
                <w:sz w:val="16"/>
                <w:szCs w:val="16"/>
                <w:lang w:val="en-GB"/>
              </w:rPr>
            </w:pPr>
            <w:r>
              <w:rPr>
                <w:b/>
                <w:sz w:val="16"/>
                <w:szCs w:val="16"/>
                <w:lang w:val="en-GB"/>
              </w:rPr>
              <w:t>Comment</w:t>
            </w:r>
          </w:p>
        </w:tc>
      </w:tr>
      <w:tr w:rsidR="000234BB" w:rsidRPr="00266E64" w14:paraId="22F3EB34" w14:textId="77777777" w:rsidTr="00725808">
        <w:tc>
          <w:tcPr>
            <w:tcW w:w="1573" w:type="dxa"/>
          </w:tcPr>
          <w:p w14:paraId="748BC75B" w14:textId="77777777" w:rsidR="000234BB" w:rsidRPr="00634625" w:rsidRDefault="000234BB" w:rsidP="00725808">
            <w:pPr>
              <w:pStyle w:val="SmallStandard"/>
            </w:pPr>
            <w:r>
              <w:t>TerminalSpecification</w:t>
            </w:r>
          </w:p>
        </w:tc>
        <w:tc>
          <w:tcPr>
            <w:tcW w:w="1574" w:type="dxa"/>
          </w:tcPr>
          <w:p w14:paraId="316BF53B" w14:textId="77777777" w:rsidR="000234BB" w:rsidRPr="00132C43" w:rsidRDefault="000234BB" w:rsidP="00725808">
            <w:pPr>
              <w:pStyle w:val="SmallStandard"/>
            </w:pPr>
            <w:r>
              <w:t>integratedTerminalSpecification</w:t>
            </w:r>
          </w:p>
        </w:tc>
        <w:tc>
          <w:tcPr>
            <w:tcW w:w="708" w:type="dxa"/>
          </w:tcPr>
          <w:p w14:paraId="15ABA5FD" w14:textId="77777777" w:rsidR="000234BB" w:rsidRPr="00D331EF" w:rsidRDefault="000234BB" w:rsidP="00725808">
            <w:pPr>
              <w:pStyle w:val="SmallStandard"/>
            </w:pPr>
            <w:r w:rsidRPr="00574783">
              <w:t>0..1</w:t>
            </w:r>
          </w:p>
        </w:tc>
        <w:tc>
          <w:tcPr>
            <w:tcW w:w="709" w:type="dxa"/>
          </w:tcPr>
          <w:p w14:paraId="750B8E4F" w14:textId="77777777" w:rsidR="000234BB" w:rsidRDefault="000234BB" w:rsidP="00725808"/>
        </w:tc>
        <w:tc>
          <w:tcPr>
            <w:tcW w:w="567" w:type="dxa"/>
          </w:tcPr>
          <w:p w14:paraId="575F5DC4" w14:textId="77777777" w:rsidR="000234BB" w:rsidRPr="00D331EF" w:rsidRDefault="000234BB" w:rsidP="00725808">
            <w:pPr>
              <w:pStyle w:val="SmallStandard"/>
            </w:pPr>
            <w:r>
              <w:t>N</w:t>
            </w:r>
          </w:p>
        </w:tc>
        <w:tc>
          <w:tcPr>
            <w:tcW w:w="3969" w:type="dxa"/>
          </w:tcPr>
          <w:p w14:paraId="009D05CB" w14:textId="77777777" w:rsidR="000234BB" w:rsidRPr="00266E64" w:rsidRDefault="000234BB" w:rsidP="00725808">
            <w:pPr>
              <w:jc w:val="left"/>
              <w:rPr>
                <w:lang w:val="en-GB"/>
              </w:rPr>
            </w:pPr>
            <w:r w:rsidRPr="00266E64">
              <w:rPr>
                <w:sz w:val="16"/>
                <w:szCs w:val="16"/>
                <w:lang w:val="en-GB"/>
              </w:rPr>
              <w:t>Specifies the terminal, if the cavity has an integrated terminal (e.g. an IDC).</w:t>
            </w:r>
          </w:p>
        </w:tc>
      </w:tr>
      <w:tr w:rsidR="000234BB" w:rsidRPr="00266E64" w14:paraId="33A95B85" w14:textId="77777777" w:rsidTr="00725808">
        <w:tc>
          <w:tcPr>
            <w:tcW w:w="1573" w:type="dxa"/>
          </w:tcPr>
          <w:p w14:paraId="0292F50D" w14:textId="77777777" w:rsidR="000234BB" w:rsidRPr="00634625" w:rsidRDefault="000234BB" w:rsidP="00725808">
            <w:pPr>
              <w:pStyle w:val="SmallStandard"/>
            </w:pPr>
            <w:r>
              <w:t>CavitySpecification</w:t>
            </w:r>
          </w:p>
        </w:tc>
        <w:tc>
          <w:tcPr>
            <w:tcW w:w="1574" w:type="dxa"/>
          </w:tcPr>
          <w:p w14:paraId="5ACF9374" w14:textId="77777777" w:rsidR="000234BB" w:rsidRPr="00132C43" w:rsidRDefault="000234BB" w:rsidP="00725808">
            <w:pPr>
              <w:pStyle w:val="SmallStandard"/>
            </w:pPr>
            <w:r>
              <w:t>cavitySpecification</w:t>
            </w:r>
          </w:p>
        </w:tc>
        <w:tc>
          <w:tcPr>
            <w:tcW w:w="708" w:type="dxa"/>
          </w:tcPr>
          <w:p w14:paraId="6858B347" w14:textId="77777777" w:rsidR="000234BB" w:rsidRPr="00D331EF" w:rsidRDefault="000234BB" w:rsidP="00725808">
            <w:pPr>
              <w:pStyle w:val="SmallStandard"/>
            </w:pPr>
            <w:r w:rsidRPr="00574783">
              <w:t>0..1</w:t>
            </w:r>
          </w:p>
        </w:tc>
        <w:tc>
          <w:tcPr>
            <w:tcW w:w="709" w:type="dxa"/>
          </w:tcPr>
          <w:p w14:paraId="2DE293B2" w14:textId="77777777" w:rsidR="000234BB" w:rsidRPr="00D331EF" w:rsidRDefault="000234BB" w:rsidP="00725808">
            <w:pPr>
              <w:pStyle w:val="SmallStandard"/>
            </w:pPr>
            <w:r w:rsidRPr="00207506">
              <w:t>0..*</w:t>
            </w:r>
          </w:p>
        </w:tc>
        <w:tc>
          <w:tcPr>
            <w:tcW w:w="567" w:type="dxa"/>
          </w:tcPr>
          <w:p w14:paraId="6848D287" w14:textId="77777777" w:rsidR="000234BB" w:rsidRPr="00D331EF" w:rsidRDefault="000234BB" w:rsidP="00725808">
            <w:pPr>
              <w:pStyle w:val="SmallStandard"/>
            </w:pPr>
            <w:r>
              <w:t>N</w:t>
            </w:r>
          </w:p>
        </w:tc>
        <w:tc>
          <w:tcPr>
            <w:tcW w:w="3969" w:type="dxa"/>
          </w:tcPr>
          <w:p w14:paraId="4CC16E18" w14:textId="77777777" w:rsidR="000234BB" w:rsidRDefault="000234BB" w:rsidP="00725808">
            <w:pPr>
              <w:pStyle w:val="SmallStandard"/>
            </w:pPr>
            <w:r w:rsidRPr="00491287">
              <w:t>References the CavitySpecification that is satisfied by the cavity.</w:t>
            </w:r>
          </w:p>
        </w:tc>
      </w:tr>
    </w:tbl>
    <w:p w14:paraId="0328DE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81DC3F8" w14:textId="77777777" w:rsidTr="00725808">
        <w:tc>
          <w:tcPr>
            <w:tcW w:w="2296" w:type="dxa"/>
            <w:gridSpan w:val="2"/>
          </w:tcPr>
          <w:p w14:paraId="51DE3F2D"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62A7B1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6C1E93E" w14:textId="77777777" w:rsidR="000234BB" w:rsidRDefault="000234BB" w:rsidP="00725808">
            <w:pPr>
              <w:jc w:val="center"/>
              <w:rPr>
                <w:b/>
                <w:sz w:val="16"/>
                <w:szCs w:val="16"/>
                <w:lang w:val="en-GB"/>
              </w:rPr>
            </w:pPr>
            <w:r>
              <w:rPr>
                <w:b/>
                <w:sz w:val="16"/>
                <w:szCs w:val="16"/>
                <w:lang w:val="en-GB"/>
              </w:rPr>
              <w:t>General</w:t>
            </w:r>
          </w:p>
        </w:tc>
      </w:tr>
      <w:tr w:rsidR="000234BB" w:rsidRPr="00720F6F" w14:paraId="6C9CC292" w14:textId="77777777" w:rsidTr="00725808">
        <w:tc>
          <w:tcPr>
            <w:tcW w:w="1588" w:type="dxa"/>
          </w:tcPr>
          <w:p w14:paraId="38F3CFC5" w14:textId="77777777" w:rsidR="000234BB" w:rsidRDefault="000234BB" w:rsidP="00725808">
            <w:pPr>
              <w:rPr>
                <w:b/>
                <w:sz w:val="16"/>
                <w:szCs w:val="16"/>
                <w:lang w:val="en-GB"/>
              </w:rPr>
            </w:pPr>
            <w:r>
              <w:rPr>
                <w:b/>
                <w:sz w:val="16"/>
                <w:szCs w:val="16"/>
                <w:lang w:val="en-GB"/>
              </w:rPr>
              <w:t>Type</w:t>
            </w:r>
          </w:p>
        </w:tc>
        <w:tc>
          <w:tcPr>
            <w:tcW w:w="708" w:type="dxa"/>
          </w:tcPr>
          <w:p w14:paraId="7C7687C3" w14:textId="77777777" w:rsidR="000234BB" w:rsidRDefault="000234BB" w:rsidP="00725808">
            <w:pPr>
              <w:rPr>
                <w:b/>
                <w:sz w:val="16"/>
                <w:szCs w:val="16"/>
                <w:lang w:val="en-GB"/>
              </w:rPr>
            </w:pPr>
            <w:r>
              <w:rPr>
                <w:b/>
                <w:sz w:val="16"/>
                <w:szCs w:val="16"/>
                <w:lang w:val="en-GB"/>
              </w:rPr>
              <w:t>Mult</w:t>
            </w:r>
          </w:p>
        </w:tc>
        <w:tc>
          <w:tcPr>
            <w:tcW w:w="1560" w:type="dxa"/>
          </w:tcPr>
          <w:p w14:paraId="6A4343D1" w14:textId="77777777" w:rsidR="000234BB" w:rsidRDefault="000234BB" w:rsidP="00725808">
            <w:pPr>
              <w:rPr>
                <w:b/>
                <w:sz w:val="16"/>
                <w:szCs w:val="16"/>
                <w:lang w:val="en-GB"/>
              </w:rPr>
            </w:pPr>
            <w:r>
              <w:rPr>
                <w:b/>
                <w:sz w:val="16"/>
                <w:szCs w:val="16"/>
                <w:lang w:val="en-GB"/>
              </w:rPr>
              <w:t>Role</w:t>
            </w:r>
          </w:p>
        </w:tc>
        <w:tc>
          <w:tcPr>
            <w:tcW w:w="708" w:type="dxa"/>
          </w:tcPr>
          <w:p w14:paraId="318D8C0F" w14:textId="77777777" w:rsidR="000234BB" w:rsidRDefault="000234BB" w:rsidP="00725808">
            <w:pPr>
              <w:rPr>
                <w:b/>
                <w:sz w:val="16"/>
                <w:szCs w:val="16"/>
                <w:lang w:val="en-GB"/>
              </w:rPr>
            </w:pPr>
            <w:r>
              <w:rPr>
                <w:b/>
                <w:sz w:val="16"/>
                <w:szCs w:val="16"/>
                <w:lang w:val="en-GB"/>
              </w:rPr>
              <w:t>Mult</w:t>
            </w:r>
          </w:p>
        </w:tc>
        <w:tc>
          <w:tcPr>
            <w:tcW w:w="567" w:type="dxa"/>
          </w:tcPr>
          <w:p w14:paraId="1E42DAD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5D23736" w14:textId="77777777" w:rsidR="000234BB" w:rsidRPr="008359F5" w:rsidRDefault="000234BB" w:rsidP="00725808">
            <w:pPr>
              <w:rPr>
                <w:b/>
                <w:sz w:val="16"/>
                <w:szCs w:val="16"/>
                <w:lang w:val="en-GB"/>
              </w:rPr>
            </w:pPr>
            <w:r>
              <w:rPr>
                <w:b/>
                <w:sz w:val="16"/>
                <w:szCs w:val="16"/>
                <w:lang w:val="en-GB"/>
              </w:rPr>
              <w:t>Comment</w:t>
            </w:r>
          </w:p>
        </w:tc>
      </w:tr>
      <w:tr w:rsidR="000234BB" w:rsidRPr="00266E64" w14:paraId="087358E6" w14:textId="77777777" w:rsidTr="00725808">
        <w:tc>
          <w:tcPr>
            <w:tcW w:w="1588" w:type="dxa"/>
          </w:tcPr>
          <w:p w14:paraId="54E13E78" w14:textId="77777777" w:rsidR="000234BB" w:rsidRPr="00634625" w:rsidRDefault="000234BB" w:rsidP="00725808">
            <w:pPr>
              <w:pStyle w:val="SmallStandard"/>
            </w:pPr>
            <w:r>
              <w:t>OpenCavitiesAssignment</w:t>
            </w:r>
          </w:p>
        </w:tc>
        <w:tc>
          <w:tcPr>
            <w:tcW w:w="708" w:type="dxa"/>
          </w:tcPr>
          <w:p w14:paraId="60265CEE" w14:textId="77777777" w:rsidR="000234BB" w:rsidRPr="00D331EF" w:rsidRDefault="000234BB" w:rsidP="00725808">
            <w:pPr>
              <w:pStyle w:val="SmallStandard"/>
            </w:pPr>
            <w:r w:rsidRPr="00D01517">
              <w:t>0..*</w:t>
            </w:r>
          </w:p>
        </w:tc>
        <w:tc>
          <w:tcPr>
            <w:tcW w:w="1560" w:type="dxa"/>
          </w:tcPr>
          <w:p w14:paraId="3AC80069" w14:textId="77777777" w:rsidR="000234BB" w:rsidRPr="00132C43" w:rsidRDefault="000234BB" w:rsidP="00725808">
            <w:pPr>
              <w:pStyle w:val="SmallStandard"/>
            </w:pPr>
            <w:r>
              <w:t>openCavities</w:t>
            </w:r>
          </w:p>
        </w:tc>
        <w:tc>
          <w:tcPr>
            <w:tcW w:w="708" w:type="dxa"/>
          </w:tcPr>
          <w:p w14:paraId="25C48FD7" w14:textId="77777777" w:rsidR="000234BB" w:rsidRPr="00D331EF" w:rsidRDefault="000234BB" w:rsidP="00725808">
            <w:pPr>
              <w:pStyle w:val="SmallStandard"/>
            </w:pPr>
            <w:r w:rsidRPr="00D01517">
              <w:t>1..*</w:t>
            </w:r>
          </w:p>
        </w:tc>
        <w:tc>
          <w:tcPr>
            <w:tcW w:w="567" w:type="dxa"/>
          </w:tcPr>
          <w:p w14:paraId="00CF00D4" w14:textId="77777777" w:rsidR="000234BB" w:rsidRPr="00D331EF" w:rsidRDefault="000234BB" w:rsidP="00725808">
            <w:pPr>
              <w:pStyle w:val="SmallStandard"/>
            </w:pPr>
            <w:r>
              <w:t>N</w:t>
            </w:r>
          </w:p>
        </w:tc>
        <w:tc>
          <w:tcPr>
            <w:tcW w:w="3969" w:type="dxa"/>
          </w:tcPr>
          <w:p w14:paraId="205F70B3" w14:textId="77777777" w:rsidR="000234BB" w:rsidRPr="00266E64" w:rsidRDefault="000234BB" w:rsidP="00725808">
            <w:pPr>
              <w:jc w:val="left"/>
              <w:rPr>
                <w:lang w:val="en-GB"/>
              </w:rPr>
            </w:pPr>
            <w:r w:rsidRPr="00266E64">
              <w:rPr>
                <w:sz w:val="16"/>
                <w:szCs w:val="16"/>
                <w:lang w:val="en-GB"/>
              </w:rPr>
              <w:t>Specifies the cavities that are open.</w:t>
            </w:r>
          </w:p>
        </w:tc>
      </w:tr>
      <w:tr w:rsidR="000234BB" w:rsidRPr="00266E64" w14:paraId="61714CB7" w14:textId="77777777" w:rsidTr="00725808">
        <w:tc>
          <w:tcPr>
            <w:tcW w:w="1588" w:type="dxa"/>
          </w:tcPr>
          <w:p w14:paraId="4C2634AD" w14:textId="77777777" w:rsidR="000234BB" w:rsidRPr="00634625" w:rsidRDefault="000234BB" w:rsidP="00725808">
            <w:pPr>
              <w:pStyle w:val="SmallStandard"/>
            </w:pPr>
            <w:r>
              <w:t>SegmentConnectionPoint</w:t>
            </w:r>
          </w:p>
        </w:tc>
        <w:tc>
          <w:tcPr>
            <w:tcW w:w="708" w:type="dxa"/>
          </w:tcPr>
          <w:p w14:paraId="70BFAD1F" w14:textId="77777777" w:rsidR="000234BB" w:rsidRPr="00D331EF" w:rsidRDefault="000234BB" w:rsidP="00725808">
            <w:pPr>
              <w:pStyle w:val="SmallStandard"/>
            </w:pPr>
            <w:r w:rsidRPr="00D01517">
              <w:t>0..*</w:t>
            </w:r>
          </w:p>
        </w:tc>
        <w:tc>
          <w:tcPr>
            <w:tcW w:w="1560" w:type="dxa"/>
          </w:tcPr>
          <w:p w14:paraId="04615F5F" w14:textId="77777777" w:rsidR="000234BB" w:rsidRPr="00132C43" w:rsidRDefault="000234BB" w:rsidP="00725808">
            <w:pPr>
              <w:pStyle w:val="SmallStandard"/>
            </w:pPr>
            <w:r>
              <w:t>reachableCavities</w:t>
            </w:r>
          </w:p>
        </w:tc>
        <w:tc>
          <w:tcPr>
            <w:tcW w:w="708" w:type="dxa"/>
          </w:tcPr>
          <w:p w14:paraId="26948293" w14:textId="77777777" w:rsidR="000234BB" w:rsidRPr="00D331EF" w:rsidRDefault="000234BB" w:rsidP="00725808">
            <w:pPr>
              <w:pStyle w:val="SmallStandard"/>
            </w:pPr>
            <w:r w:rsidRPr="00D01517">
              <w:t>0..*</w:t>
            </w:r>
          </w:p>
        </w:tc>
        <w:tc>
          <w:tcPr>
            <w:tcW w:w="567" w:type="dxa"/>
          </w:tcPr>
          <w:p w14:paraId="2A620AAF" w14:textId="77777777" w:rsidR="000234BB" w:rsidRPr="00D331EF" w:rsidRDefault="000234BB" w:rsidP="00725808">
            <w:pPr>
              <w:pStyle w:val="SmallStandard"/>
            </w:pPr>
            <w:r>
              <w:t>N</w:t>
            </w:r>
          </w:p>
        </w:tc>
        <w:tc>
          <w:tcPr>
            <w:tcW w:w="3969" w:type="dxa"/>
          </w:tcPr>
          <w:p w14:paraId="0E40A7C8" w14:textId="77777777" w:rsidR="000234BB" w:rsidRPr="00266E64" w:rsidRDefault="000234BB" w:rsidP="00725808">
            <w:pPr>
              <w:jc w:val="left"/>
              <w:rPr>
                <w:lang w:val="en-GB"/>
              </w:rPr>
            </w:pPr>
            <w:r w:rsidRPr="00266E64">
              <w:rPr>
                <w:sz w:val="16"/>
                <w:szCs w:val="16"/>
                <w:lang w:val="en-GB"/>
              </w:rPr>
              <w:t xml:space="preserve">Specifies the </w:t>
            </w:r>
            <w:r w:rsidRPr="00266E64">
              <w:rPr>
                <w:i/>
                <w:iCs/>
                <w:sz w:val="16"/>
                <w:szCs w:val="16"/>
                <w:lang w:val="en-GB"/>
              </w:rPr>
              <w:t>Cavities</w:t>
            </w:r>
            <w:r w:rsidRPr="00266E64">
              <w:rPr>
                <w:sz w:val="16"/>
                <w:szCs w:val="16"/>
                <w:lang w:val="en-GB"/>
              </w:rPr>
              <w:t xml:space="preserve"> that are reachable with wires through this </w:t>
            </w:r>
            <w:r w:rsidRPr="00266E64">
              <w:rPr>
                <w:i/>
                <w:iCs/>
                <w:sz w:val="16"/>
                <w:szCs w:val="16"/>
                <w:lang w:val="en-GB"/>
              </w:rPr>
              <w:t>SegmentConnectionPoint.</w:t>
            </w:r>
          </w:p>
        </w:tc>
      </w:tr>
      <w:tr w:rsidR="000234BB" w:rsidRPr="00266E64" w14:paraId="139CECE3" w14:textId="77777777" w:rsidTr="00725808">
        <w:tc>
          <w:tcPr>
            <w:tcW w:w="1588" w:type="dxa"/>
          </w:tcPr>
          <w:p w14:paraId="5298F700" w14:textId="77777777" w:rsidR="000234BB" w:rsidRPr="00634625" w:rsidRDefault="000234BB" w:rsidP="00725808">
            <w:pPr>
              <w:pStyle w:val="SmallStandard"/>
            </w:pPr>
            <w:r>
              <w:t>SealedCavitiesAssignment</w:t>
            </w:r>
          </w:p>
        </w:tc>
        <w:tc>
          <w:tcPr>
            <w:tcW w:w="708" w:type="dxa"/>
          </w:tcPr>
          <w:p w14:paraId="514891C4" w14:textId="77777777" w:rsidR="000234BB" w:rsidRPr="00D331EF" w:rsidRDefault="000234BB" w:rsidP="00725808">
            <w:pPr>
              <w:pStyle w:val="SmallStandard"/>
            </w:pPr>
            <w:r w:rsidRPr="00D01517">
              <w:t>0..*</w:t>
            </w:r>
          </w:p>
        </w:tc>
        <w:tc>
          <w:tcPr>
            <w:tcW w:w="1560" w:type="dxa"/>
          </w:tcPr>
          <w:p w14:paraId="680CF314" w14:textId="77777777" w:rsidR="000234BB" w:rsidRPr="00132C43" w:rsidRDefault="000234BB" w:rsidP="00725808">
            <w:pPr>
              <w:pStyle w:val="SmallStandard"/>
            </w:pPr>
            <w:r>
              <w:t>sealedCavities</w:t>
            </w:r>
          </w:p>
        </w:tc>
        <w:tc>
          <w:tcPr>
            <w:tcW w:w="708" w:type="dxa"/>
          </w:tcPr>
          <w:p w14:paraId="53D62F2A" w14:textId="77777777" w:rsidR="000234BB" w:rsidRPr="00D331EF" w:rsidRDefault="000234BB" w:rsidP="00725808">
            <w:pPr>
              <w:pStyle w:val="SmallStandard"/>
            </w:pPr>
            <w:r w:rsidRPr="00D01517">
              <w:t>1..*</w:t>
            </w:r>
          </w:p>
        </w:tc>
        <w:tc>
          <w:tcPr>
            <w:tcW w:w="567" w:type="dxa"/>
          </w:tcPr>
          <w:p w14:paraId="5ADC437C" w14:textId="77777777" w:rsidR="000234BB" w:rsidRPr="00D331EF" w:rsidRDefault="000234BB" w:rsidP="00725808">
            <w:pPr>
              <w:pStyle w:val="SmallStandard"/>
            </w:pPr>
            <w:r>
              <w:t>N</w:t>
            </w:r>
          </w:p>
        </w:tc>
        <w:tc>
          <w:tcPr>
            <w:tcW w:w="3969" w:type="dxa"/>
          </w:tcPr>
          <w:p w14:paraId="4F15D519" w14:textId="77777777" w:rsidR="000234BB" w:rsidRPr="00266E64" w:rsidRDefault="000234BB" w:rsidP="00725808">
            <w:pPr>
              <w:jc w:val="left"/>
              <w:rPr>
                <w:lang w:val="en-GB"/>
              </w:rPr>
            </w:pPr>
            <w:r w:rsidRPr="00266E64">
              <w:rPr>
                <w:sz w:val="16"/>
                <w:szCs w:val="16"/>
                <w:lang w:val="en-GB"/>
              </w:rPr>
              <w:t>Specifies the Cavities that are sealed.</w:t>
            </w:r>
          </w:p>
        </w:tc>
      </w:tr>
      <w:tr w:rsidR="000234BB" w:rsidRPr="00266E64" w14:paraId="2448F926" w14:textId="77777777" w:rsidTr="00725808">
        <w:tc>
          <w:tcPr>
            <w:tcW w:w="1588" w:type="dxa"/>
          </w:tcPr>
          <w:p w14:paraId="06387AEA" w14:textId="77777777" w:rsidR="000234BB" w:rsidRPr="00634625" w:rsidRDefault="000234BB" w:rsidP="00725808">
            <w:pPr>
              <w:pStyle w:val="SmallStandard"/>
            </w:pPr>
            <w:r>
              <w:t>CavityReference</w:t>
            </w:r>
          </w:p>
        </w:tc>
        <w:tc>
          <w:tcPr>
            <w:tcW w:w="708" w:type="dxa"/>
          </w:tcPr>
          <w:p w14:paraId="3FD00A32" w14:textId="77777777" w:rsidR="000234BB" w:rsidRPr="00D331EF" w:rsidRDefault="000234BB" w:rsidP="00725808">
            <w:pPr>
              <w:pStyle w:val="SmallStandard"/>
            </w:pPr>
            <w:r w:rsidRPr="00D01517">
              <w:t>0..*</w:t>
            </w:r>
          </w:p>
        </w:tc>
        <w:tc>
          <w:tcPr>
            <w:tcW w:w="1560" w:type="dxa"/>
          </w:tcPr>
          <w:p w14:paraId="2B23F9EE" w14:textId="77777777" w:rsidR="000234BB" w:rsidRPr="00132C43" w:rsidRDefault="000234BB" w:rsidP="00725808">
            <w:pPr>
              <w:pStyle w:val="SmallStandard"/>
            </w:pPr>
            <w:r>
              <w:t>referencedCavity</w:t>
            </w:r>
          </w:p>
        </w:tc>
        <w:tc>
          <w:tcPr>
            <w:tcW w:w="708" w:type="dxa"/>
          </w:tcPr>
          <w:p w14:paraId="1E37EA2B" w14:textId="77777777" w:rsidR="000234BB" w:rsidRPr="00D331EF" w:rsidRDefault="000234BB" w:rsidP="00725808">
            <w:pPr>
              <w:pStyle w:val="SmallStandard"/>
            </w:pPr>
            <w:r w:rsidRPr="00D01517">
              <w:t>1</w:t>
            </w:r>
          </w:p>
        </w:tc>
        <w:tc>
          <w:tcPr>
            <w:tcW w:w="567" w:type="dxa"/>
          </w:tcPr>
          <w:p w14:paraId="621F2AC4" w14:textId="77777777" w:rsidR="000234BB" w:rsidRPr="00D331EF" w:rsidRDefault="000234BB" w:rsidP="00725808">
            <w:pPr>
              <w:pStyle w:val="SmallStandard"/>
            </w:pPr>
            <w:r>
              <w:t>N</w:t>
            </w:r>
          </w:p>
        </w:tc>
        <w:tc>
          <w:tcPr>
            <w:tcW w:w="3969" w:type="dxa"/>
          </w:tcPr>
          <w:p w14:paraId="60B8956A" w14:textId="77777777" w:rsidR="000234BB" w:rsidRDefault="000234BB" w:rsidP="00725808">
            <w:pPr>
              <w:pStyle w:val="SmallStandard"/>
            </w:pPr>
            <w:r w:rsidRPr="00491287">
              <w:t xml:space="preserve">Points to the cavity referenced by the cavity reference. </w:t>
            </w:r>
          </w:p>
        </w:tc>
      </w:tr>
      <w:tr w:rsidR="000234BB" w:rsidRPr="00CC6307" w14:paraId="44331864" w14:textId="77777777" w:rsidTr="00725808">
        <w:tc>
          <w:tcPr>
            <w:tcW w:w="1588" w:type="dxa"/>
          </w:tcPr>
          <w:p w14:paraId="1E8AE107" w14:textId="77777777" w:rsidR="000234BB" w:rsidRPr="00634625" w:rsidRDefault="000234BB" w:rsidP="00725808">
            <w:pPr>
              <w:pStyle w:val="SmallStandard"/>
            </w:pPr>
            <w:r>
              <w:t>PinComponent</w:t>
            </w:r>
          </w:p>
        </w:tc>
        <w:tc>
          <w:tcPr>
            <w:tcW w:w="708" w:type="dxa"/>
          </w:tcPr>
          <w:p w14:paraId="50E78230" w14:textId="77777777" w:rsidR="000234BB" w:rsidRPr="00D331EF" w:rsidRDefault="000234BB" w:rsidP="00725808">
            <w:pPr>
              <w:pStyle w:val="SmallStandard"/>
            </w:pPr>
            <w:r w:rsidRPr="00D01517">
              <w:t>0..*</w:t>
            </w:r>
          </w:p>
        </w:tc>
        <w:tc>
          <w:tcPr>
            <w:tcW w:w="1560" w:type="dxa"/>
          </w:tcPr>
          <w:p w14:paraId="5C7A5190" w14:textId="77777777" w:rsidR="000234BB" w:rsidRPr="00132C43" w:rsidRDefault="000234BB" w:rsidP="00725808">
            <w:pPr>
              <w:pStyle w:val="SmallStandard"/>
            </w:pPr>
            <w:r>
              <w:t>referencedCavity</w:t>
            </w:r>
          </w:p>
        </w:tc>
        <w:tc>
          <w:tcPr>
            <w:tcW w:w="708" w:type="dxa"/>
          </w:tcPr>
          <w:p w14:paraId="5B97F141" w14:textId="77777777" w:rsidR="000234BB" w:rsidRPr="00D331EF" w:rsidRDefault="000234BB" w:rsidP="00725808">
            <w:pPr>
              <w:pStyle w:val="SmallStandard"/>
            </w:pPr>
            <w:r w:rsidRPr="00D01517">
              <w:t>0..1</w:t>
            </w:r>
          </w:p>
        </w:tc>
        <w:tc>
          <w:tcPr>
            <w:tcW w:w="567" w:type="dxa"/>
          </w:tcPr>
          <w:p w14:paraId="6F0F32B0" w14:textId="77777777" w:rsidR="000234BB" w:rsidRPr="00D331EF" w:rsidRDefault="000234BB" w:rsidP="00725808">
            <w:pPr>
              <w:pStyle w:val="SmallStandard"/>
            </w:pPr>
            <w:r>
              <w:t>N</w:t>
            </w:r>
          </w:p>
        </w:tc>
        <w:tc>
          <w:tcPr>
            <w:tcW w:w="3969" w:type="dxa"/>
          </w:tcPr>
          <w:p w14:paraId="35186F3E" w14:textId="77777777" w:rsidR="000234BB" w:rsidRDefault="000234BB" w:rsidP="00725808">
            <w:pPr>
              <w:pStyle w:val="SmallStandard"/>
            </w:pPr>
            <w:r w:rsidRPr="00491287">
              <w:t xml:space="preserve">Defines the cavity in the corresponding ConnectorHousingSpecification of the HousingComponent where the PinComponent is located. </w:t>
            </w:r>
          </w:p>
          <w:p w14:paraId="0570672F" w14:textId="77777777" w:rsidR="000234BB" w:rsidRDefault="000234BB" w:rsidP="00725808">
            <w:pPr>
              <w:pStyle w:val="SmallStandard"/>
            </w:pPr>
            <w:r w:rsidRPr="00491287">
              <w:t>(see KBLFRM-300)</w:t>
            </w:r>
          </w:p>
        </w:tc>
      </w:tr>
      <w:tr w:rsidR="000234BB" w:rsidRPr="00CC6307" w14:paraId="726F6994" w14:textId="77777777" w:rsidTr="00725808">
        <w:tc>
          <w:tcPr>
            <w:tcW w:w="1588" w:type="dxa"/>
          </w:tcPr>
          <w:p w14:paraId="773B9582" w14:textId="77777777" w:rsidR="000234BB" w:rsidRPr="00634625" w:rsidRDefault="000234BB" w:rsidP="00725808">
            <w:pPr>
              <w:pStyle w:val="SmallStandard"/>
            </w:pPr>
            <w:r>
              <w:t>CavityAddOn</w:t>
            </w:r>
          </w:p>
        </w:tc>
        <w:tc>
          <w:tcPr>
            <w:tcW w:w="708" w:type="dxa"/>
          </w:tcPr>
          <w:p w14:paraId="43E38C9E" w14:textId="77777777" w:rsidR="000234BB" w:rsidRPr="00D331EF" w:rsidRDefault="000234BB" w:rsidP="00725808">
            <w:pPr>
              <w:pStyle w:val="SmallStandard"/>
            </w:pPr>
            <w:r w:rsidRPr="00D01517">
              <w:t>0..*</w:t>
            </w:r>
          </w:p>
        </w:tc>
        <w:tc>
          <w:tcPr>
            <w:tcW w:w="1560" w:type="dxa"/>
          </w:tcPr>
          <w:p w14:paraId="0B9674ED" w14:textId="77777777" w:rsidR="000234BB" w:rsidRPr="00132C43" w:rsidRDefault="000234BB" w:rsidP="00725808">
            <w:pPr>
              <w:pStyle w:val="SmallStandard"/>
            </w:pPr>
            <w:r>
              <w:t>cavity</w:t>
            </w:r>
          </w:p>
        </w:tc>
        <w:tc>
          <w:tcPr>
            <w:tcW w:w="708" w:type="dxa"/>
          </w:tcPr>
          <w:p w14:paraId="26104E50" w14:textId="77777777" w:rsidR="000234BB" w:rsidRPr="00D331EF" w:rsidRDefault="000234BB" w:rsidP="00725808">
            <w:pPr>
              <w:pStyle w:val="SmallStandard"/>
            </w:pPr>
            <w:r w:rsidRPr="00D01517">
              <w:t>1</w:t>
            </w:r>
          </w:p>
        </w:tc>
        <w:tc>
          <w:tcPr>
            <w:tcW w:w="567" w:type="dxa"/>
          </w:tcPr>
          <w:p w14:paraId="5A991EF7" w14:textId="77777777" w:rsidR="000234BB" w:rsidRPr="00D331EF" w:rsidRDefault="000234BB" w:rsidP="00725808">
            <w:pPr>
              <w:pStyle w:val="SmallStandard"/>
            </w:pPr>
            <w:r>
              <w:t>N</w:t>
            </w:r>
          </w:p>
        </w:tc>
        <w:tc>
          <w:tcPr>
            <w:tcW w:w="3969" w:type="dxa"/>
          </w:tcPr>
          <w:p w14:paraId="3F45C3A5" w14:textId="77777777" w:rsidR="000234BB" w:rsidRDefault="000234BB" w:rsidP="00725808"/>
        </w:tc>
      </w:tr>
      <w:tr w:rsidR="000234BB" w:rsidRPr="00266E64" w14:paraId="6AD95EEE" w14:textId="77777777" w:rsidTr="00725808">
        <w:tc>
          <w:tcPr>
            <w:tcW w:w="1588" w:type="dxa"/>
          </w:tcPr>
          <w:p w14:paraId="37324E66" w14:textId="77777777" w:rsidR="000234BB" w:rsidRPr="00634625" w:rsidRDefault="000234BB" w:rsidP="00725808">
            <w:pPr>
              <w:pStyle w:val="SmallStandard"/>
            </w:pPr>
            <w:r>
              <w:t>Slot</w:t>
            </w:r>
          </w:p>
        </w:tc>
        <w:tc>
          <w:tcPr>
            <w:tcW w:w="708" w:type="dxa"/>
          </w:tcPr>
          <w:p w14:paraId="1FF66DCE" w14:textId="77777777" w:rsidR="000234BB" w:rsidRPr="00D331EF" w:rsidRDefault="000234BB" w:rsidP="00725808">
            <w:pPr>
              <w:pStyle w:val="SmallStandard"/>
            </w:pPr>
            <w:r w:rsidRPr="00D01517">
              <w:t>1</w:t>
            </w:r>
          </w:p>
        </w:tc>
        <w:tc>
          <w:tcPr>
            <w:tcW w:w="1560" w:type="dxa"/>
          </w:tcPr>
          <w:p w14:paraId="4BDF4E01" w14:textId="77777777" w:rsidR="000234BB" w:rsidRPr="00132C43" w:rsidRDefault="000234BB" w:rsidP="00725808">
            <w:pPr>
              <w:pStyle w:val="SmallStandard"/>
            </w:pPr>
            <w:r>
              <w:t>cavity</w:t>
            </w:r>
          </w:p>
        </w:tc>
        <w:tc>
          <w:tcPr>
            <w:tcW w:w="708" w:type="dxa"/>
          </w:tcPr>
          <w:p w14:paraId="50C051DB" w14:textId="77777777" w:rsidR="000234BB" w:rsidRPr="00D331EF" w:rsidRDefault="000234BB" w:rsidP="00725808">
            <w:pPr>
              <w:pStyle w:val="SmallStandard"/>
            </w:pPr>
            <w:r w:rsidRPr="00D01517">
              <w:t>1..*</w:t>
            </w:r>
          </w:p>
        </w:tc>
        <w:tc>
          <w:tcPr>
            <w:tcW w:w="567" w:type="dxa"/>
          </w:tcPr>
          <w:p w14:paraId="7D11220F" w14:textId="77777777" w:rsidR="000234BB" w:rsidRDefault="000234BB" w:rsidP="00725808">
            <w:pPr>
              <w:pStyle w:val="SmallStandard"/>
            </w:pPr>
            <w:r>
              <w:t>Y</w:t>
            </w:r>
          </w:p>
        </w:tc>
        <w:tc>
          <w:tcPr>
            <w:tcW w:w="3969" w:type="dxa"/>
          </w:tcPr>
          <w:p w14:paraId="1554A20C" w14:textId="77777777" w:rsidR="000234BB" w:rsidRPr="00266E64" w:rsidRDefault="000234BB" w:rsidP="00725808">
            <w:pPr>
              <w:jc w:val="left"/>
              <w:rPr>
                <w:lang w:val="en-GB"/>
              </w:rPr>
            </w:pPr>
            <w:r w:rsidRPr="00266E64">
              <w:rPr>
                <w:sz w:val="16"/>
                <w:szCs w:val="16"/>
                <w:lang w:val="en-GB"/>
              </w:rPr>
              <w:t>Specifies the Cavities forming the Slot.</w:t>
            </w:r>
          </w:p>
        </w:tc>
      </w:tr>
    </w:tbl>
    <w:p w14:paraId="301BAF9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2" w:name="_fb0689bcf9f2562613646ff9624d1842"/>
      <w:r>
        <w:rPr>
          <w:lang w:val="en-GB"/>
        </w:rPr>
        <w:t>CavityAccessorySpecification</w:t>
      </w:r>
      <w:bookmarkEnd w:id="1292"/>
    </w:p>
    <w:p w14:paraId="312D349D" w14:textId="77777777" w:rsidR="000234BB" w:rsidRPr="00266E64" w:rsidRDefault="000234BB" w:rsidP="000234BB">
      <w:pPr>
        <w:rPr>
          <w:lang w:val="en-GB"/>
        </w:rPr>
      </w:pPr>
      <w:r w:rsidRPr="00266E64">
        <w:rPr>
          <w:sz w:val="18"/>
          <w:szCs w:val="18"/>
          <w:lang w:val="en-GB"/>
        </w:rPr>
        <w:t xml:space="preserve">A </w:t>
      </w:r>
      <w:r w:rsidRPr="00266E64">
        <w:rPr>
          <w:i/>
          <w:iCs/>
          <w:sz w:val="18"/>
          <w:szCs w:val="18"/>
          <w:lang w:val="en-GB"/>
        </w:rPr>
        <w:t>CavityAccessory</w:t>
      </w:r>
      <w:r w:rsidRPr="00266E64">
        <w:rPr>
          <w:sz w:val="18"/>
          <w:szCs w:val="18"/>
          <w:lang w:val="en-GB"/>
        </w:rPr>
        <w:t xml:space="preserve"> is a non-electrical part used in a cavity with no sealing properties (e.g. a wire fixation).</w:t>
      </w:r>
    </w:p>
    <w:p w14:paraId="2E483A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6FD6763" w14:textId="77777777" w:rsidTr="00725808">
        <w:tc>
          <w:tcPr>
            <w:tcW w:w="2013" w:type="dxa"/>
            <w:tcMar>
              <w:top w:w="28" w:type="dxa"/>
              <w:left w:w="28" w:type="dxa"/>
              <w:bottom w:w="28" w:type="dxa"/>
              <w:right w:w="28" w:type="dxa"/>
            </w:tcMar>
          </w:tcPr>
          <w:p w14:paraId="23F1C94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C3AE2B" w14:textId="4AE4B145" w:rsidR="000234BB" w:rsidRPr="00620BBE" w:rsidRDefault="004714EB" w:rsidP="00725808">
            <w:pPr>
              <w:pStyle w:val="SmallStandard"/>
            </w:pPr>
            <w:hyperlink w:anchor="_d9b46730fe3d9168e9bdca9900a19824" w:history="1">
              <w:r w:rsidR="000234BB" w:rsidRPr="00620BBE">
                <w:rPr>
                  <w:rStyle w:val="Hyperlink"/>
                  <w:rFonts w:eastAsiaTheme="majorEastAsia"/>
                </w:rPr>
                <w:t>CavityPartSpecification</w:t>
              </w:r>
            </w:hyperlink>
          </w:p>
        </w:tc>
      </w:tr>
      <w:tr w:rsidR="000234BB" w:rsidRPr="008359F5" w14:paraId="66C9EC57" w14:textId="77777777" w:rsidTr="00725808">
        <w:tc>
          <w:tcPr>
            <w:tcW w:w="2013" w:type="dxa"/>
            <w:tcMar>
              <w:top w:w="28" w:type="dxa"/>
              <w:left w:w="28" w:type="dxa"/>
              <w:bottom w:w="28" w:type="dxa"/>
              <w:right w:w="28" w:type="dxa"/>
            </w:tcMar>
          </w:tcPr>
          <w:p w14:paraId="62740A8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C55E93" w14:textId="77777777" w:rsidR="000234BB" w:rsidRDefault="000234BB" w:rsidP="00725808"/>
        </w:tc>
      </w:tr>
      <w:tr w:rsidR="000234BB" w:rsidRPr="008359F5" w14:paraId="6DDD572A" w14:textId="77777777" w:rsidTr="00725808">
        <w:tc>
          <w:tcPr>
            <w:tcW w:w="2013" w:type="dxa"/>
            <w:tcMar>
              <w:top w:w="28" w:type="dxa"/>
              <w:left w:w="28" w:type="dxa"/>
              <w:bottom w:w="28" w:type="dxa"/>
              <w:right w:w="28" w:type="dxa"/>
            </w:tcMar>
          </w:tcPr>
          <w:p w14:paraId="6B7CB59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5083CF" w14:textId="77777777" w:rsidR="000234BB" w:rsidRPr="000437C1" w:rsidRDefault="000234BB" w:rsidP="00725808">
            <w:pPr>
              <w:pStyle w:val="SmallStandard"/>
            </w:pPr>
            <w:r>
              <w:t>false</w:t>
            </w:r>
          </w:p>
        </w:tc>
      </w:tr>
    </w:tbl>
    <w:p w14:paraId="5F65E49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96CFE32" w14:textId="77777777" w:rsidTr="00725808">
        <w:tc>
          <w:tcPr>
            <w:tcW w:w="2013" w:type="dxa"/>
            <w:tcMar>
              <w:top w:w="28" w:type="dxa"/>
              <w:left w:w="28" w:type="dxa"/>
              <w:bottom w:w="28" w:type="dxa"/>
              <w:right w:w="28" w:type="dxa"/>
            </w:tcMar>
          </w:tcPr>
          <w:p w14:paraId="62FF31E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32B05F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91EA9E"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CE28749"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56097B30" w14:textId="77777777" w:rsidTr="00725808">
        <w:tc>
          <w:tcPr>
            <w:tcW w:w="2013" w:type="dxa"/>
            <w:tcMar>
              <w:top w:w="28" w:type="dxa"/>
              <w:left w:w="28" w:type="dxa"/>
              <w:bottom w:w="28" w:type="dxa"/>
              <w:right w:w="28" w:type="dxa"/>
            </w:tcMar>
          </w:tcPr>
          <w:p w14:paraId="0560959D" w14:textId="77777777" w:rsidR="000234BB" w:rsidRPr="00620BBE" w:rsidRDefault="000234BB" w:rsidP="00725808">
            <w:pPr>
              <w:pStyle w:val="SmallStandard"/>
            </w:pPr>
            <w:r w:rsidRPr="00620BBE">
              <w:t>wireElementOutsideDiameter</w:t>
            </w:r>
          </w:p>
        </w:tc>
        <w:tc>
          <w:tcPr>
            <w:tcW w:w="1559" w:type="dxa"/>
            <w:tcMar>
              <w:top w:w="28" w:type="dxa"/>
              <w:left w:w="28" w:type="dxa"/>
              <w:bottom w:w="28" w:type="dxa"/>
              <w:right w:w="28" w:type="dxa"/>
            </w:tcMar>
          </w:tcPr>
          <w:p w14:paraId="65586C85"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0C4804E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1F102E9" w14:textId="77777777" w:rsidR="000234BB" w:rsidRPr="00266E64" w:rsidRDefault="000234BB" w:rsidP="00725808">
            <w:pPr>
              <w:jc w:val="left"/>
              <w:rPr>
                <w:lang w:val="en-GB"/>
              </w:rPr>
            </w:pPr>
            <w:r w:rsidRPr="00266E64">
              <w:rPr>
                <w:sz w:val="16"/>
                <w:szCs w:val="16"/>
                <w:lang w:val="en-GB"/>
              </w:rPr>
              <w:t>Specifies a range of valid wire diameters to which the cavity accessory fits.</w:t>
            </w:r>
          </w:p>
        </w:tc>
      </w:tr>
      <w:tr w:rsidR="000234BB" w:rsidRPr="00266E64" w14:paraId="7FBD9DFD" w14:textId="77777777" w:rsidTr="00725808">
        <w:tc>
          <w:tcPr>
            <w:tcW w:w="2013" w:type="dxa"/>
            <w:tcMar>
              <w:top w:w="28" w:type="dxa"/>
              <w:left w:w="28" w:type="dxa"/>
              <w:bottom w:w="28" w:type="dxa"/>
              <w:right w:w="28" w:type="dxa"/>
            </w:tcMar>
          </w:tcPr>
          <w:p w14:paraId="44C7B269" w14:textId="77777777" w:rsidR="000234BB" w:rsidRPr="00620BBE" w:rsidRDefault="000234BB" w:rsidP="00725808">
            <w:pPr>
              <w:pStyle w:val="SmallStandard"/>
            </w:pPr>
            <w:r w:rsidRPr="00620BBE">
              <w:lastRenderedPageBreak/>
              <w:t>wireReceptionType</w:t>
            </w:r>
          </w:p>
        </w:tc>
        <w:tc>
          <w:tcPr>
            <w:tcW w:w="1559" w:type="dxa"/>
            <w:tcMar>
              <w:top w:w="28" w:type="dxa"/>
              <w:left w:w="28" w:type="dxa"/>
              <w:bottom w:w="28" w:type="dxa"/>
              <w:right w:w="28" w:type="dxa"/>
            </w:tcMar>
          </w:tcPr>
          <w:p w14:paraId="3C14350B" w14:textId="77777777" w:rsidR="000234BB" w:rsidRPr="008359F5" w:rsidRDefault="000234BB" w:rsidP="00725808">
            <w:pPr>
              <w:pStyle w:val="SmallStandard"/>
            </w:pPr>
            <w:r w:rsidRPr="00D21799">
              <w:t>WireReceptionType</w:t>
            </w:r>
          </w:p>
        </w:tc>
        <w:tc>
          <w:tcPr>
            <w:tcW w:w="709" w:type="dxa"/>
            <w:tcMar>
              <w:top w:w="28" w:type="dxa"/>
              <w:left w:w="28" w:type="dxa"/>
              <w:bottom w:w="28" w:type="dxa"/>
              <w:right w:w="28" w:type="dxa"/>
            </w:tcMar>
          </w:tcPr>
          <w:p w14:paraId="6E43CB19"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9D371B2" w14:textId="77777777" w:rsidR="000234BB" w:rsidRPr="00266E64" w:rsidRDefault="000234BB" w:rsidP="00725808">
            <w:pPr>
              <w:jc w:val="left"/>
              <w:rPr>
                <w:lang w:val="en-GB"/>
              </w:rPr>
            </w:pPr>
            <w:r w:rsidRPr="00266E64">
              <w:rPr>
                <w:sz w:val="16"/>
                <w:szCs w:val="16"/>
                <w:lang w:val="en-GB"/>
              </w:rPr>
              <w:t>Specifies the wireReceptionType to which the cavity accessory fits.</w:t>
            </w:r>
          </w:p>
        </w:tc>
      </w:tr>
    </w:tbl>
    <w:p w14:paraId="2862FB6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969367A" w14:textId="77777777" w:rsidTr="00725808">
        <w:tc>
          <w:tcPr>
            <w:tcW w:w="2296" w:type="dxa"/>
            <w:gridSpan w:val="2"/>
          </w:tcPr>
          <w:p w14:paraId="7854830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D32813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5953D9A" w14:textId="77777777" w:rsidR="000234BB" w:rsidRDefault="000234BB" w:rsidP="00725808">
            <w:pPr>
              <w:jc w:val="center"/>
              <w:rPr>
                <w:b/>
                <w:sz w:val="16"/>
                <w:szCs w:val="16"/>
                <w:lang w:val="en-GB"/>
              </w:rPr>
            </w:pPr>
            <w:r>
              <w:rPr>
                <w:b/>
                <w:sz w:val="16"/>
                <w:szCs w:val="16"/>
                <w:lang w:val="en-GB"/>
              </w:rPr>
              <w:t>General</w:t>
            </w:r>
          </w:p>
        </w:tc>
      </w:tr>
      <w:tr w:rsidR="000234BB" w:rsidRPr="00720F6F" w14:paraId="188D9096" w14:textId="77777777" w:rsidTr="00725808">
        <w:tc>
          <w:tcPr>
            <w:tcW w:w="1588" w:type="dxa"/>
          </w:tcPr>
          <w:p w14:paraId="545BD823" w14:textId="77777777" w:rsidR="000234BB" w:rsidRDefault="000234BB" w:rsidP="00725808">
            <w:pPr>
              <w:rPr>
                <w:b/>
                <w:sz w:val="16"/>
                <w:szCs w:val="16"/>
                <w:lang w:val="en-GB"/>
              </w:rPr>
            </w:pPr>
            <w:r>
              <w:rPr>
                <w:b/>
                <w:sz w:val="16"/>
                <w:szCs w:val="16"/>
                <w:lang w:val="en-GB"/>
              </w:rPr>
              <w:t>Type</w:t>
            </w:r>
          </w:p>
        </w:tc>
        <w:tc>
          <w:tcPr>
            <w:tcW w:w="708" w:type="dxa"/>
          </w:tcPr>
          <w:p w14:paraId="627F8D41" w14:textId="77777777" w:rsidR="000234BB" w:rsidRDefault="000234BB" w:rsidP="00725808">
            <w:pPr>
              <w:rPr>
                <w:b/>
                <w:sz w:val="16"/>
                <w:szCs w:val="16"/>
                <w:lang w:val="en-GB"/>
              </w:rPr>
            </w:pPr>
            <w:r>
              <w:rPr>
                <w:b/>
                <w:sz w:val="16"/>
                <w:szCs w:val="16"/>
                <w:lang w:val="en-GB"/>
              </w:rPr>
              <w:t>Mult</w:t>
            </w:r>
          </w:p>
        </w:tc>
        <w:tc>
          <w:tcPr>
            <w:tcW w:w="1560" w:type="dxa"/>
          </w:tcPr>
          <w:p w14:paraId="525AEEF3" w14:textId="77777777" w:rsidR="000234BB" w:rsidRDefault="000234BB" w:rsidP="00725808">
            <w:pPr>
              <w:rPr>
                <w:b/>
                <w:sz w:val="16"/>
                <w:szCs w:val="16"/>
                <w:lang w:val="en-GB"/>
              </w:rPr>
            </w:pPr>
            <w:r>
              <w:rPr>
                <w:b/>
                <w:sz w:val="16"/>
                <w:szCs w:val="16"/>
                <w:lang w:val="en-GB"/>
              </w:rPr>
              <w:t>Role</w:t>
            </w:r>
          </w:p>
        </w:tc>
        <w:tc>
          <w:tcPr>
            <w:tcW w:w="708" w:type="dxa"/>
          </w:tcPr>
          <w:p w14:paraId="058DAF2E" w14:textId="77777777" w:rsidR="000234BB" w:rsidRDefault="000234BB" w:rsidP="00725808">
            <w:pPr>
              <w:rPr>
                <w:b/>
                <w:sz w:val="16"/>
                <w:szCs w:val="16"/>
                <w:lang w:val="en-GB"/>
              </w:rPr>
            </w:pPr>
            <w:r>
              <w:rPr>
                <w:b/>
                <w:sz w:val="16"/>
                <w:szCs w:val="16"/>
                <w:lang w:val="en-GB"/>
              </w:rPr>
              <w:t>Mult</w:t>
            </w:r>
          </w:p>
        </w:tc>
        <w:tc>
          <w:tcPr>
            <w:tcW w:w="567" w:type="dxa"/>
          </w:tcPr>
          <w:p w14:paraId="2786357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2BD7064" w14:textId="77777777" w:rsidR="000234BB" w:rsidRPr="008359F5" w:rsidRDefault="000234BB" w:rsidP="00725808">
            <w:pPr>
              <w:rPr>
                <w:b/>
                <w:sz w:val="16"/>
                <w:szCs w:val="16"/>
                <w:lang w:val="en-GB"/>
              </w:rPr>
            </w:pPr>
            <w:r>
              <w:rPr>
                <w:b/>
                <w:sz w:val="16"/>
                <w:szCs w:val="16"/>
                <w:lang w:val="en-GB"/>
              </w:rPr>
              <w:t>Comment</w:t>
            </w:r>
          </w:p>
        </w:tc>
      </w:tr>
      <w:tr w:rsidR="000234BB" w:rsidRPr="00CC6307" w14:paraId="43F6583F" w14:textId="77777777" w:rsidTr="00725808">
        <w:tc>
          <w:tcPr>
            <w:tcW w:w="1588" w:type="dxa"/>
          </w:tcPr>
          <w:p w14:paraId="09F07F52" w14:textId="77777777" w:rsidR="000234BB" w:rsidRPr="00634625" w:rsidRDefault="000234BB" w:rsidP="00725808">
            <w:pPr>
              <w:pStyle w:val="SmallStandard"/>
            </w:pPr>
            <w:r>
              <w:t>CavityAccessoryRole</w:t>
            </w:r>
          </w:p>
        </w:tc>
        <w:tc>
          <w:tcPr>
            <w:tcW w:w="708" w:type="dxa"/>
          </w:tcPr>
          <w:p w14:paraId="6A51226F" w14:textId="77777777" w:rsidR="000234BB" w:rsidRPr="00D331EF" w:rsidRDefault="000234BB" w:rsidP="00725808">
            <w:pPr>
              <w:pStyle w:val="SmallStandard"/>
            </w:pPr>
            <w:r w:rsidRPr="00D01517">
              <w:t>0..*</w:t>
            </w:r>
          </w:p>
        </w:tc>
        <w:tc>
          <w:tcPr>
            <w:tcW w:w="1560" w:type="dxa"/>
          </w:tcPr>
          <w:p w14:paraId="45A2FEA0" w14:textId="77777777" w:rsidR="000234BB" w:rsidRPr="00132C43" w:rsidRDefault="000234BB" w:rsidP="00725808">
            <w:pPr>
              <w:pStyle w:val="SmallStandard"/>
            </w:pPr>
            <w:r>
              <w:t>cavityAccessorySpecification</w:t>
            </w:r>
          </w:p>
        </w:tc>
        <w:tc>
          <w:tcPr>
            <w:tcW w:w="708" w:type="dxa"/>
          </w:tcPr>
          <w:p w14:paraId="190F1519" w14:textId="77777777" w:rsidR="000234BB" w:rsidRPr="00D331EF" w:rsidRDefault="000234BB" w:rsidP="00725808">
            <w:pPr>
              <w:pStyle w:val="SmallStandard"/>
            </w:pPr>
            <w:r w:rsidRPr="00D01517">
              <w:t>1</w:t>
            </w:r>
          </w:p>
        </w:tc>
        <w:tc>
          <w:tcPr>
            <w:tcW w:w="567" w:type="dxa"/>
          </w:tcPr>
          <w:p w14:paraId="72A912CE" w14:textId="77777777" w:rsidR="000234BB" w:rsidRPr="00D331EF" w:rsidRDefault="000234BB" w:rsidP="00725808">
            <w:pPr>
              <w:pStyle w:val="SmallStandard"/>
            </w:pPr>
            <w:r>
              <w:t>N</w:t>
            </w:r>
          </w:p>
        </w:tc>
        <w:tc>
          <w:tcPr>
            <w:tcW w:w="3969" w:type="dxa"/>
          </w:tcPr>
          <w:p w14:paraId="5B4367EA" w14:textId="77777777" w:rsidR="000234BB" w:rsidRDefault="000234BB" w:rsidP="00725808"/>
        </w:tc>
      </w:tr>
    </w:tbl>
    <w:p w14:paraId="5CA4335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3" w:name="_f0eb5d74beefe941490da40a5aae2fac"/>
      <w:r>
        <w:rPr>
          <w:lang w:val="en-GB"/>
        </w:rPr>
        <w:t>CavityAddOn</w:t>
      </w:r>
      <w:bookmarkEnd w:id="1293"/>
    </w:p>
    <w:p w14:paraId="225365C2" w14:textId="77777777" w:rsidR="000234BB" w:rsidRPr="00266E64" w:rsidRDefault="000234BB" w:rsidP="000234BB">
      <w:pPr>
        <w:rPr>
          <w:lang w:val="en-GB"/>
        </w:rPr>
      </w:pPr>
      <w:r w:rsidRPr="00266E64">
        <w:rPr>
          <w:sz w:val="18"/>
          <w:szCs w:val="18"/>
          <w:lang w:val="en-GB"/>
        </w:rPr>
        <w:t xml:space="preserve">Specifies the wire addon needed to reach a </w:t>
      </w:r>
      <w:r w:rsidRPr="00266E64">
        <w:rPr>
          <w:i/>
          <w:iCs/>
          <w:sz w:val="18"/>
          <w:szCs w:val="18"/>
          <w:lang w:val="en-GB"/>
        </w:rPr>
        <w:t>Cavity</w:t>
      </w:r>
      <w:r w:rsidRPr="00266E64">
        <w:rPr>
          <w:sz w:val="18"/>
          <w:szCs w:val="18"/>
          <w:lang w:val="en-GB"/>
        </w:rPr>
        <w:t xml:space="preserve"> from a specific </w:t>
      </w:r>
      <w:r w:rsidRPr="00266E64">
        <w:rPr>
          <w:i/>
          <w:iCs/>
          <w:sz w:val="18"/>
          <w:szCs w:val="18"/>
          <w:lang w:val="en-GB"/>
        </w:rPr>
        <w:t>SegmentConnectionPoint</w:t>
      </w:r>
      <w:r w:rsidRPr="00266E64">
        <w:rPr>
          <w:sz w:val="18"/>
          <w:szCs w:val="18"/>
          <w:lang w:val="en-GB"/>
        </w:rPr>
        <w:t xml:space="preserve">. For each </w:t>
      </w:r>
      <w:r w:rsidRPr="00266E64">
        <w:rPr>
          <w:i/>
          <w:iCs/>
          <w:sz w:val="18"/>
          <w:szCs w:val="18"/>
          <w:lang w:val="en-GB"/>
        </w:rPr>
        <w:t>SegmentConnectionPoint</w:t>
      </w:r>
      <w:r w:rsidRPr="00266E64">
        <w:rPr>
          <w:sz w:val="18"/>
          <w:szCs w:val="18"/>
          <w:lang w:val="en-GB"/>
        </w:rPr>
        <w:t xml:space="preserve"> there shall be no more than one add-on value per cavity and type.</w:t>
      </w:r>
    </w:p>
    <w:p w14:paraId="747377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CF99F40" w14:textId="77777777" w:rsidTr="00725808">
        <w:tc>
          <w:tcPr>
            <w:tcW w:w="2013" w:type="dxa"/>
            <w:tcMar>
              <w:top w:w="28" w:type="dxa"/>
              <w:left w:w="28" w:type="dxa"/>
              <w:bottom w:w="28" w:type="dxa"/>
              <w:right w:w="28" w:type="dxa"/>
            </w:tcMar>
          </w:tcPr>
          <w:p w14:paraId="0CB59FA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BB27FB" w14:textId="77777777" w:rsidR="000234BB" w:rsidRDefault="000234BB" w:rsidP="00725808"/>
        </w:tc>
      </w:tr>
      <w:tr w:rsidR="000234BB" w:rsidRPr="008359F5" w14:paraId="068C7E38" w14:textId="77777777" w:rsidTr="00725808">
        <w:tc>
          <w:tcPr>
            <w:tcW w:w="2013" w:type="dxa"/>
            <w:tcMar>
              <w:top w:w="28" w:type="dxa"/>
              <w:left w:w="28" w:type="dxa"/>
              <w:bottom w:w="28" w:type="dxa"/>
              <w:right w:w="28" w:type="dxa"/>
            </w:tcMar>
          </w:tcPr>
          <w:p w14:paraId="6F5F36A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BFE3A2" w14:textId="77777777" w:rsidR="000234BB" w:rsidRDefault="000234BB" w:rsidP="00725808"/>
        </w:tc>
      </w:tr>
      <w:tr w:rsidR="000234BB" w:rsidRPr="008359F5" w14:paraId="3EF6F51E" w14:textId="77777777" w:rsidTr="00725808">
        <w:tc>
          <w:tcPr>
            <w:tcW w:w="2013" w:type="dxa"/>
            <w:tcMar>
              <w:top w:w="28" w:type="dxa"/>
              <w:left w:w="28" w:type="dxa"/>
              <w:bottom w:w="28" w:type="dxa"/>
              <w:right w:w="28" w:type="dxa"/>
            </w:tcMar>
          </w:tcPr>
          <w:p w14:paraId="56D2DEF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2BFB105" w14:textId="77777777" w:rsidR="000234BB" w:rsidRPr="000437C1" w:rsidRDefault="000234BB" w:rsidP="00725808">
            <w:pPr>
              <w:pStyle w:val="SmallStandard"/>
            </w:pPr>
            <w:r>
              <w:t>false</w:t>
            </w:r>
          </w:p>
        </w:tc>
      </w:tr>
    </w:tbl>
    <w:p w14:paraId="232653B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D44EC76" w14:textId="77777777" w:rsidTr="00725808">
        <w:tc>
          <w:tcPr>
            <w:tcW w:w="2013" w:type="dxa"/>
            <w:tcMar>
              <w:top w:w="28" w:type="dxa"/>
              <w:left w:w="28" w:type="dxa"/>
              <w:bottom w:w="28" w:type="dxa"/>
              <w:right w:w="28" w:type="dxa"/>
            </w:tcMar>
          </w:tcPr>
          <w:p w14:paraId="106783A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33740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6F6941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C9B4F7A"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6246AECE" w14:textId="77777777" w:rsidTr="00725808">
        <w:tc>
          <w:tcPr>
            <w:tcW w:w="2013" w:type="dxa"/>
            <w:tcMar>
              <w:top w:w="28" w:type="dxa"/>
              <w:left w:w="28" w:type="dxa"/>
              <w:bottom w:w="28" w:type="dxa"/>
              <w:right w:w="28" w:type="dxa"/>
            </w:tcMar>
          </w:tcPr>
          <w:p w14:paraId="08304F80" w14:textId="77777777" w:rsidR="000234BB" w:rsidRPr="00620BBE" w:rsidRDefault="000234BB" w:rsidP="00725808">
            <w:pPr>
              <w:pStyle w:val="SmallStandard"/>
            </w:pPr>
            <w:r w:rsidRPr="00620BBE">
              <w:t>wireAddOn</w:t>
            </w:r>
          </w:p>
        </w:tc>
        <w:tc>
          <w:tcPr>
            <w:tcW w:w="1559" w:type="dxa"/>
            <w:tcMar>
              <w:top w:w="28" w:type="dxa"/>
              <w:left w:w="28" w:type="dxa"/>
              <w:bottom w:w="28" w:type="dxa"/>
              <w:right w:w="28" w:type="dxa"/>
            </w:tcMar>
          </w:tcPr>
          <w:p w14:paraId="406692E1"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A1D901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B2E823A" w14:textId="77777777" w:rsidR="000234BB" w:rsidRPr="00266E64" w:rsidRDefault="000234BB" w:rsidP="00725808">
            <w:pPr>
              <w:jc w:val="left"/>
              <w:rPr>
                <w:lang w:val="en-GB"/>
              </w:rPr>
            </w:pPr>
            <w:r w:rsidRPr="00266E64">
              <w:rPr>
                <w:sz w:val="16"/>
                <w:szCs w:val="16"/>
                <w:lang w:val="en-GB"/>
              </w:rPr>
              <w:t>Specifies the wire length add on needed for the cavity.</w:t>
            </w:r>
          </w:p>
        </w:tc>
      </w:tr>
      <w:tr w:rsidR="000234BB" w:rsidRPr="00266E64" w14:paraId="6302434F" w14:textId="77777777" w:rsidTr="00725808">
        <w:tc>
          <w:tcPr>
            <w:tcW w:w="2013" w:type="dxa"/>
            <w:tcMar>
              <w:top w:w="28" w:type="dxa"/>
              <w:left w:w="28" w:type="dxa"/>
              <w:bottom w:w="28" w:type="dxa"/>
              <w:right w:w="28" w:type="dxa"/>
            </w:tcMar>
          </w:tcPr>
          <w:p w14:paraId="4CACF678"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22782712" w14:textId="77777777" w:rsidR="000234BB" w:rsidRPr="008359F5" w:rsidRDefault="000234BB" w:rsidP="00725808">
            <w:pPr>
              <w:pStyle w:val="SmallStandard"/>
            </w:pPr>
            <w:r w:rsidRPr="00D21799">
              <w:t>WireAddOnType</w:t>
            </w:r>
          </w:p>
        </w:tc>
        <w:tc>
          <w:tcPr>
            <w:tcW w:w="709" w:type="dxa"/>
            <w:tcMar>
              <w:top w:w="28" w:type="dxa"/>
              <w:left w:w="28" w:type="dxa"/>
              <w:bottom w:w="28" w:type="dxa"/>
              <w:right w:w="28" w:type="dxa"/>
            </w:tcMar>
          </w:tcPr>
          <w:p w14:paraId="767FB055"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B9CA212" w14:textId="77777777" w:rsidR="000234BB" w:rsidRPr="00266E64" w:rsidRDefault="000234BB" w:rsidP="00725808">
            <w:pPr>
              <w:jc w:val="left"/>
              <w:rPr>
                <w:lang w:val="en-GB"/>
              </w:rPr>
            </w:pPr>
            <w:r w:rsidRPr="00266E64">
              <w:rPr>
                <w:sz w:val="16"/>
                <w:szCs w:val="16"/>
                <w:lang w:val="en-GB"/>
              </w:rPr>
              <w:t xml:space="preserve">Defines the type of the add-on (see </w:t>
            </w:r>
            <w:r w:rsidRPr="00266E64">
              <w:rPr>
                <w:i/>
                <w:iCs/>
                <w:sz w:val="16"/>
                <w:szCs w:val="16"/>
                <w:lang w:val="en-GB"/>
              </w:rPr>
              <w:t>CavityAddOn</w:t>
            </w:r>
            <w:r w:rsidRPr="00266E64">
              <w:rPr>
                <w:sz w:val="16"/>
                <w:szCs w:val="16"/>
                <w:lang w:val="en-GB"/>
              </w:rPr>
              <w:t>).</w:t>
            </w:r>
          </w:p>
        </w:tc>
      </w:tr>
    </w:tbl>
    <w:p w14:paraId="68DD256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5BFA898" w14:textId="77777777" w:rsidTr="00725808">
        <w:tc>
          <w:tcPr>
            <w:tcW w:w="3856" w:type="dxa"/>
            <w:gridSpan w:val="3"/>
          </w:tcPr>
          <w:p w14:paraId="06F1F735" w14:textId="77777777" w:rsidR="000234BB" w:rsidRDefault="000234BB" w:rsidP="00725808">
            <w:pPr>
              <w:jc w:val="center"/>
              <w:rPr>
                <w:b/>
                <w:sz w:val="16"/>
                <w:szCs w:val="16"/>
                <w:lang w:val="en-GB"/>
              </w:rPr>
            </w:pPr>
            <w:r>
              <w:rPr>
                <w:b/>
                <w:sz w:val="16"/>
                <w:szCs w:val="16"/>
                <w:lang w:val="en-GB"/>
              </w:rPr>
              <w:t>Other End</w:t>
            </w:r>
          </w:p>
        </w:tc>
        <w:tc>
          <w:tcPr>
            <w:tcW w:w="708" w:type="dxa"/>
          </w:tcPr>
          <w:p w14:paraId="0BA5649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3113233" w14:textId="77777777" w:rsidR="000234BB" w:rsidRDefault="000234BB" w:rsidP="00725808">
            <w:pPr>
              <w:jc w:val="center"/>
              <w:rPr>
                <w:b/>
                <w:sz w:val="16"/>
                <w:szCs w:val="16"/>
                <w:lang w:val="en-GB"/>
              </w:rPr>
            </w:pPr>
            <w:r>
              <w:rPr>
                <w:b/>
                <w:sz w:val="16"/>
                <w:szCs w:val="16"/>
                <w:lang w:val="en-GB"/>
              </w:rPr>
              <w:t>General</w:t>
            </w:r>
          </w:p>
        </w:tc>
      </w:tr>
      <w:tr w:rsidR="000234BB" w:rsidRPr="00720F6F" w14:paraId="35CD05E3" w14:textId="77777777" w:rsidTr="00725808">
        <w:tc>
          <w:tcPr>
            <w:tcW w:w="1573" w:type="dxa"/>
          </w:tcPr>
          <w:p w14:paraId="44B38F6F" w14:textId="77777777" w:rsidR="000234BB" w:rsidRDefault="000234BB" w:rsidP="00725808">
            <w:pPr>
              <w:rPr>
                <w:b/>
                <w:sz w:val="16"/>
                <w:szCs w:val="16"/>
                <w:lang w:val="en-GB"/>
              </w:rPr>
            </w:pPr>
            <w:r>
              <w:rPr>
                <w:b/>
                <w:sz w:val="16"/>
                <w:szCs w:val="16"/>
                <w:lang w:val="en-GB"/>
              </w:rPr>
              <w:t>Type</w:t>
            </w:r>
          </w:p>
        </w:tc>
        <w:tc>
          <w:tcPr>
            <w:tcW w:w="1574" w:type="dxa"/>
          </w:tcPr>
          <w:p w14:paraId="3792625A" w14:textId="77777777" w:rsidR="000234BB" w:rsidRDefault="000234BB" w:rsidP="00725808">
            <w:pPr>
              <w:rPr>
                <w:b/>
                <w:sz w:val="16"/>
                <w:szCs w:val="16"/>
                <w:lang w:val="en-GB"/>
              </w:rPr>
            </w:pPr>
            <w:r>
              <w:rPr>
                <w:b/>
                <w:sz w:val="16"/>
                <w:szCs w:val="16"/>
                <w:lang w:val="en-GB"/>
              </w:rPr>
              <w:t>Role</w:t>
            </w:r>
          </w:p>
        </w:tc>
        <w:tc>
          <w:tcPr>
            <w:tcW w:w="708" w:type="dxa"/>
          </w:tcPr>
          <w:p w14:paraId="05D3E60C" w14:textId="77777777" w:rsidR="000234BB" w:rsidRDefault="000234BB" w:rsidP="00725808">
            <w:pPr>
              <w:rPr>
                <w:b/>
                <w:sz w:val="16"/>
                <w:szCs w:val="16"/>
                <w:lang w:val="en-GB"/>
              </w:rPr>
            </w:pPr>
            <w:r>
              <w:rPr>
                <w:b/>
                <w:sz w:val="16"/>
                <w:szCs w:val="16"/>
                <w:lang w:val="en-GB"/>
              </w:rPr>
              <w:t>Mult</w:t>
            </w:r>
          </w:p>
        </w:tc>
        <w:tc>
          <w:tcPr>
            <w:tcW w:w="709" w:type="dxa"/>
          </w:tcPr>
          <w:p w14:paraId="2D2D1B8C" w14:textId="77777777" w:rsidR="000234BB" w:rsidRDefault="000234BB" w:rsidP="00725808">
            <w:pPr>
              <w:rPr>
                <w:b/>
                <w:sz w:val="16"/>
                <w:szCs w:val="16"/>
                <w:lang w:val="en-GB"/>
              </w:rPr>
            </w:pPr>
            <w:r>
              <w:rPr>
                <w:b/>
                <w:sz w:val="16"/>
                <w:szCs w:val="16"/>
                <w:lang w:val="en-GB"/>
              </w:rPr>
              <w:t>Mult</w:t>
            </w:r>
          </w:p>
        </w:tc>
        <w:tc>
          <w:tcPr>
            <w:tcW w:w="567" w:type="dxa"/>
          </w:tcPr>
          <w:p w14:paraId="3686A4C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66B19E3" w14:textId="77777777" w:rsidR="000234BB" w:rsidRPr="008359F5" w:rsidRDefault="000234BB" w:rsidP="00725808">
            <w:pPr>
              <w:rPr>
                <w:b/>
                <w:sz w:val="16"/>
                <w:szCs w:val="16"/>
                <w:lang w:val="en-GB"/>
              </w:rPr>
            </w:pPr>
            <w:r>
              <w:rPr>
                <w:b/>
                <w:sz w:val="16"/>
                <w:szCs w:val="16"/>
                <w:lang w:val="en-GB"/>
              </w:rPr>
              <w:t>Comment</w:t>
            </w:r>
          </w:p>
        </w:tc>
      </w:tr>
      <w:tr w:rsidR="000234BB" w:rsidRPr="00CC6307" w14:paraId="5F04B9CF" w14:textId="77777777" w:rsidTr="00725808">
        <w:tc>
          <w:tcPr>
            <w:tcW w:w="1573" w:type="dxa"/>
          </w:tcPr>
          <w:p w14:paraId="1567A8F0" w14:textId="77777777" w:rsidR="000234BB" w:rsidRPr="00634625" w:rsidRDefault="000234BB" w:rsidP="00725808">
            <w:pPr>
              <w:pStyle w:val="SmallStandard"/>
            </w:pPr>
            <w:r>
              <w:t>Cavity</w:t>
            </w:r>
          </w:p>
        </w:tc>
        <w:tc>
          <w:tcPr>
            <w:tcW w:w="1574" w:type="dxa"/>
          </w:tcPr>
          <w:p w14:paraId="44C8C000" w14:textId="77777777" w:rsidR="000234BB" w:rsidRPr="00132C43" w:rsidRDefault="000234BB" w:rsidP="00725808">
            <w:pPr>
              <w:pStyle w:val="SmallStandard"/>
            </w:pPr>
            <w:r>
              <w:t>cavity</w:t>
            </w:r>
          </w:p>
        </w:tc>
        <w:tc>
          <w:tcPr>
            <w:tcW w:w="708" w:type="dxa"/>
          </w:tcPr>
          <w:p w14:paraId="647A9E68" w14:textId="77777777" w:rsidR="000234BB" w:rsidRPr="00D331EF" w:rsidRDefault="000234BB" w:rsidP="00725808">
            <w:pPr>
              <w:pStyle w:val="SmallStandard"/>
            </w:pPr>
            <w:r w:rsidRPr="00574783">
              <w:t>1</w:t>
            </w:r>
          </w:p>
        </w:tc>
        <w:tc>
          <w:tcPr>
            <w:tcW w:w="709" w:type="dxa"/>
          </w:tcPr>
          <w:p w14:paraId="4F1BF6E3" w14:textId="77777777" w:rsidR="000234BB" w:rsidRPr="00D331EF" w:rsidRDefault="000234BB" w:rsidP="00725808">
            <w:pPr>
              <w:pStyle w:val="SmallStandard"/>
            </w:pPr>
            <w:r w:rsidRPr="00207506">
              <w:t>0..*</w:t>
            </w:r>
          </w:p>
        </w:tc>
        <w:tc>
          <w:tcPr>
            <w:tcW w:w="567" w:type="dxa"/>
          </w:tcPr>
          <w:p w14:paraId="7EDB4D02" w14:textId="77777777" w:rsidR="000234BB" w:rsidRPr="00D331EF" w:rsidRDefault="000234BB" w:rsidP="00725808">
            <w:pPr>
              <w:pStyle w:val="SmallStandard"/>
            </w:pPr>
            <w:r>
              <w:t>N</w:t>
            </w:r>
          </w:p>
        </w:tc>
        <w:tc>
          <w:tcPr>
            <w:tcW w:w="3969" w:type="dxa"/>
          </w:tcPr>
          <w:p w14:paraId="3E26512B" w14:textId="77777777" w:rsidR="000234BB" w:rsidRDefault="000234BB" w:rsidP="00725808"/>
        </w:tc>
      </w:tr>
    </w:tbl>
    <w:p w14:paraId="5359163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9961690" w14:textId="77777777" w:rsidTr="00725808">
        <w:tc>
          <w:tcPr>
            <w:tcW w:w="2296" w:type="dxa"/>
            <w:gridSpan w:val="2"/>
          </w:tcPr>
          <w:p w14:paraId="1BB5F18F"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E00A98E"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A7585AC" w14:textId="77777777" w:rsidR="000234BB" w:rsidRDefault="000234BB" w:rsidP="00725808">
            <w:pPr>
              <w:jc w:val="center"/>
              <w:rPr>
                <w:b/>
                <w:sz w:val="16"/>
                <w:szCs w:val="16"/>
                <w:lang w:val="en-GB"/>
              </w:rPr>
            </w:pPr>
            <w:r>
              <w:rPr>
                <w:b/>
                <w:sz w:val="16"/>
                <w:szCs w:val="16"/>
                <w:lang w:val="en-GB"/>
              </w:rPr>
              <w:t>General</w:t>
            </w:r>
          </w:p>
        </w:tc>
      </w:tr>
      <w:tr w:rsidR="000234BB" w:rsidRPr="00720F6F" w14:paraId="451B093F" w14:textId="77777777" w:rsidTr="00725808">
        <w:tc>
          <w:tcPr>
            <w:tcW w:w="1588" w:type="dxa"/>
          </w:tcPr>
          <w:p w14:paraId="4DEC6E8C" w14:textId="77777777" w:rsidR="000234BB" w:rsidRDefault="000234BB" w:rsidP="00725808">
            <w:pPr>
              <w:rPr>
                <w:b/>
                <w:sz w:val="16"/>
                <w:szCs w:val="16"/>
                <w:lang w:val="en-GB"/>
              </w:rPr>
            </w:pPr>
            <w:r>
              <w:rPr>
                <w:b/>
                <w:sz w:val="16"/>
                <w:szCs w:val="16"/>
                <w:lang w:val="en-GB"/>
              </w:rPr>
              <w:t>Type</w:t>
            </w:r>
          </w:p>
        </w:tc>
        <w:tc>
          <w:tcPr>
            <w:tcW w:w="708" w:type="dxa"/>
          </w:tcPr>
          <w:p w14:paraId="0259E1B5" w14:textId="77777777" w:rsidR="000234BB" w:rsidRDefault="000234BB" w:rsidP="00725808">
            <w:pPr>
              <w:rPr>
                <w:b/>
                <w:sz w:val="16"/>
                <w:szCs w:val="16"/>
                <w:lang w:val="en-GB"/>
              </w:rPr>
            </w:pPr>
            <w:r>
              <w:rPr>
                <w:b/>
                <w:sz w:val="16"/>
                <w:szCs w:val="16"/>
                <w:lang w:val="en-GB"/>
              </w:rPr>
              <w:t>Mult</w:t>
            </w:r>
          </w:p>
        </w:tc>
        <w:tc>
          <w:tcPr>
            <w:tcW w:w="1560" w:type="dxa"/>
          </w:tcPr>
          <w:p w14:paraId="4D347EFF" w14:textId="77777777" w:rsidR="000234BB" w:rsidRDefault="000234BB" w:rsidP="00725808">
            <w:pPr>
              <w:rPr>
                <w:b/>
                <w:sz w:val="16"/>
                <w:szCs w:val="16"/>
                <w:lang w:val="en-GB"/>
              </w:rPr>
            </w:pPr>
            <w:r>
              <w:rPr>
                <w:b/>
                <w:sz w:val="16"/>
                <w:szCs w:val="16"/>
                <w:lang w:val="en-GB"/>
              </w:rPr>
              <w:t>Role</w:t>
            </w:r>
          </w:p>
        </w:tc>
        <w:tc>
          <w:tcPr>
            <w:tcW w:w="708" w:type="dxa"/>
          </w:tcPr>
          <w:p w14:paraId="71F8D6DA" w14:textId="77777777" w:rsidR="000234BB" w:rsidRDefault="000234BB" w:rsidP="00725808">
            <w:pPr>
              <w:rPr>
                <w:b/>
                <w:sz w:val="16"/>
                <w:szCs w:val="16"/>
                <w:lang w:val="en-GB"/>
              </w:rPr>
            </w:pPr>
            <w:r>
              <w:rPr>
                <w:b/>
                <w:sz w:val="16"/>
                <w:szCs w:val="16"/>
                <w:lang w:val="en-GB"/>
              </w:rPr>
              <w:t>Mult</w:t>
            </w:r>
          </w:p>
        </w:tc>
        <w:tc>
          <w:tcPr>
            <w:tcW w:w="567" w:type="dxa"/>
          </w:tcPr>
          <w:p w14:paraId="72574E5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A658E91" w14:textId="77777777" w:rsidR="000234BB" w:rsidRPr="008359F5" w:rsidRDefault="000234BB" w:rsidP="00725808">
            <w:pPr>
              <w:rPr>
                <w:b/>
                <w:sz w:val="16"/>
                <w:szCs w:val="16"/>
                <w:lang w:val="en-GB"/>
              </w:rPr>
            </w:pPr>
            <w:r>
              <w:rPr>
                <w:b/>
                <w:sz w:val="16"/>
                <w:szCs w:val="16"/>
                <w:lang w:val="en-GB"/>
              </w:rPr>
              <w:t>Comment</w:t>
            </w:r>
          </w:p>
        </w:tc>
      </w:tr>
      <w:tr w:rsidR="000234BB" w:rsidRPr="00CC6307" w14:paraId="0C62C624" w14:textId="77777777" w:rsidTr="00725808">
        <w:tc>
          <w:tcPr>
            <w:tcW w:w="1588" w:type="dxa"/>
          </w:tcPr>
          <w:p w14:paraId="393E950C" w14:textId="77777777" w:rsidR="000234BB" w:rsidRPr="00634625" w:rsidRDefault="000234BB" w:rsidP="00725808">
            <w:pPr>
              <w:pStyle w:val="SmallStandard"/>
            </w:pPr>
            <w:r>
              <w:t>SegmentConnectionPoint</w:t>
            </w:r>
          </w:p>
        </w:tc>
        <w:tc>
          <w:tcPr>
            <w:tcW w:w="708" w:type="dxa"/>
          </w:tcPr>
          <w:p w14:paraId="30E8BB10" w14:textId="77777777" w:rsidR="000234BB" w:rsidRPr="00D331EF" w:rsidRDefault="000234BB" w:rsidP="00725808">
            <w:pPr>
              <w:pStyle w:val="SmallStandard"/>
            </w:pPr>
            <w:r w:rsidRPr="00D01517">
              <w:t>1</w:t>
            </w:r>
          </w:p>
        </w:tc>
        <w:tc>
          <w:tcPr>
            <w:tcW w:w="1560" w:type="dxa"/>
          </w:tcPr>
          <w:p w14:paraId="6B5D1626" w14:textId="77777777" w:rsidR="000234BB" w:rsidRPr="00132C43" w:rsidRDefault="000234BB" w:rsidP="00725808">
            <w:pPr>
              <w:pStyle w:val="SmallStandard"/>
            </w:pPr>
            <w:r>
              <w:t>cavityAddOns</w:t>
            </w:r>
          </w:p>
        </w:tc>
        <w:tc>
          <w:tcPr>
            <w:tcW w:w="708" w:type="dxa"/>
          </w:tcPr>
          <w:p w14:paraId="6D2798A0" w14:textId="77777777" w:rsidR="000234BB" w:rsidRPr="00D331EF" w:rsidRDefault="000234BB" w:rsidP="00725808">
            <w:pPr>
              <w:pStyle w:val="SmallStandard"/>
            </w:pPr>
            <w:r w:rsidRPr="00D01517">
              <w:t>0..*</w:t>
            </w:r>
          </w:p>
        </w:tc>
        <w:tc>
          <w:tcPr>
            <w:tcW w:w="567" w:type="dxa"/>
          </w:tcPr>
          <w:p w14:paraId="231736D3" w14:textId="77777777" w:rsidR="000234BB" w:rsidRDefault="000234BB" w:rsidP="00725808">
            <w:pPr>
              <w:pStyle w:val="SmallStandard"/>
            </w:pPr>
            <w:r>
              <w:t>Y</w:t>
            </w:r>
          </w:p>
        </w:tc>
        <w:tc>
          <w:tcPr>
            <w:tcW w:w="3969" w:type="dxa"/>
          </w:tcPr>
          <w:p w14:paraId="4C9F0A81" w14:textId="77777777" w:rsidR="000234BB" w:rsidRDefault="000234BB" w:rsidP="00725808"/>
        </w:tc>
      </w:tr>
    </w:tbl>
    <w:p w14:paraId="44580D4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4" w:name="_d9b46730fe3d9168e9bdca9900a19824"/>
      <w:r>
        <w:rPr>
          <w:lang w:val="en-GB"/>
        </w:rPr>
        <w:t>CavityPartSpecification</w:t>
      </w:r>
      <w:bookmarkEnd w:id="1294"/>
    </w:p>
    <w:p w14:paraId="0102FB9F" w14:textId="77777777" w:rsidR="000234BB" w:rsidRPr="00266E64" w:rsidRDefault="000234BB" w:rsidP="000234BB">
      <w:pPr>
        <w:rPr>
          <w:lang w:val="en-GB"/>
        </w:rPr>
      </w:pPr>
      <w:r w:rsidRPr="00266E64">
        <w:rPr>
          <w:sz w:val="18"/>
          <w:szCs w:val="18"/>
          <w:lang w:val="en-GB"/>
        </w:rPr>
        <w:t xml:space="preserve">The </w:t>
      </w:r>
      <w:r w:rsidRPr="00266E64">
        <w:rPr>
          <w:i/>
          <w:iCs/>
          <w:sz w:val="18"/>
          <w:szCs w:val="18"/>
          <w:lang w:val="en-GB"/>
        </w:rPr>
        <w:t>CavityPartSpecification</w:t>
      </w:r>
      <w:r w:rsidRPr="00266E64">
        <w:rPr>
          <w:sz w:val="18"/>
          <w:szCs w:val="18"/>
          <w:lang w:val="en-GB"/>
        </w:rPr>
        <w:t xml:space="preserve"> is an abstract class for common properties of non-electrical parts that are used in </w:t>
      </w:r>
      <w:r w:rsidRPr="00266E64">
        <w:rPr>
          <w:i/>
          <w:iCs/>
          <w:sz w:val="18"/>
          <w:szCs w:val="18"/>
          <w:lang w:val="en-GB"/>
        </w:rPr>
        <w:t>Cavities</w:t>
      </w:r>
      <w:r w:rsidRPr="00266E64">
        <w:rPr>
          <w:sz w:val="18"/>
          <w:szCs w:val="18"/>
          <w:lang w:val="en-GB"/>
        </w:rPr>
        <w:t>.</w:t>
      </w:r>
    </w:p>
    <w:p w14:paraId="6A7BC28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FD9A042" w14:textId="77777777" w:rsidTr="00725808">
        <w:tc>
          <w:tcPr>
            <w:tcW w:w="2013" w:type="dxa"/>
            <w:tcMar>
              <w:top w:w="28" w:type="dxa"/>
              <w:left w:w="28" w:type="dxa"/>
              <w:bottom w:w="28" w:type="dxa"/>
              <w:right w:w="28" w:type="dxa"/>
            </w:tcMar>
          </w:tcPr>
          <w:p w14:paraId="28E27EA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208D4E" w14:textId="427192A9"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2F1634FE" w14:textId="77777777" w:rsidTr="00725808">
        <w:tc>
          <w:tcPr>
            <w:tcW w:w="2013" w:type="dxa"/>
            <w:tcMar>
              <w:top w:w="28" w:type="dxa"/>
              <w:left w:w="28" w:type="dxa"/>
              <w:bottom w:w="28" w:type="dxa"/>
              <w:right w:w="28" w:type="dxa"/>
            </w:tcMar>
          </w:tcPr>
          <w:p w14:paraId="1AE5E34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4D4329" w14:textId="77777777" w:rsidR="000234BB" w:rsidRDefault="000234BB" w:rsidP="00725808"/>
        </w:tc>
      </w:tr>
      <w:tr w:rsidR="000234BB" w:rsidRPr="008359F5" w14:paraId="0F6EC6D7" w14:textId="77777777" w:rsidTr="00725808">
        <w:tc>
          <w:tcPr>
            <w:tcW w:w="2013" w:type="dxa"/>
            <w:tcMar>
              <w:top w:w="28" w:type="dxa"/>
              <w:left w:w="28" w:type="dxa"/>
              <w:bottom w:w="28" w:type="dxa"/>
              <w:right w:w="28" w:type="dxa"/>
            </w:tcMar>
          </w:tcPr>
          <w:p w14:paraId="01FBB77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0BAF5A7" w14:textId="77777777" w:rsidR="000234BB" w:rsidRPr="000437C1" w:rsidRDefault="000234BB" w:rsidP="00725808">
            <w:pPr>
              <w:pStyle w:val="SmallStandard"/>
            </w:pPr>
            <w:r>
              <w:t>true</w:t>
            </w:r>
          </w:p>
        </w:tc>
      </w:tr>
    </w:tbl>
    <w:p w14:paraId="27CECEF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F31B33C" w14:textId="77777777" w:rsidTr="00725808">
        <w:tc>
          <w:tcPr>
            <w:tcW w:w="2013" w:type="dxa"/>
            <w:tcMar>
              <w:top w:w="28" w:type="dxa"/>
              <w:left w:w="28" w:type="dxa"/>
              <w:bottom w:w="28" w:type="dxa"/>
              <w:right w:w="28" w:type="dxa"/>
            </w:tcMar>
          </w:tcPr>
          <w:p w14:paraId="43E5CD2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1FCA76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4AE66B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1A76DF2"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3FE6D3BA" w14:textId="77777777" w:rsidTr="00725808">
        <w:tc>
          <w:tcPr>
            <w:tcW w:w="2013" w:type="dxa"/>
            <w:tcMar>
              <w:top w:w="28" w:type="dxa"/>
              <w:left w:w="28" w:type="dxa"/>
              <w:bottom w:w="28" w:type="dxa"/>
              <w:right w:w="28" w:type="dxa"/>
            </w:tcMar>
          </w:tcPr>
          <w:p w14:paraId="20B5C1DE" w14:textId="77777777" w:rsidR="000234BB" w:rsidRPr="00620BBE" w:rsidRDefault="000234BB" w:rsidP="00725808">
            <w:pPr>
              <w:pStyle w:val="SmallStandard"/>
            </w:pPr>
            <w:r w:rsidRPr="00620BBE">
              <w:lastRenderedPageBreak/>
              <w:t>cavityDimension</w:t>
            </w:r>
          </w:p>
        </w:tc>
        <w:tc>
          <w:tcPr>
            <w:tcW w:w="1559" w:type="dxa"/>
            <w:tcMar>
              <w:top w:w="28" w:type="dxa"/>
              <w:left w:w="28" w:type="dxa"/>
              <w:bottom w:w="28" w:type="dxa"/>
              <w:right w:w="28" w:type="dxa"/>
            </w:tcMar>
          </w:tcPr>
          <w:p w14:paraId="77DB168B" w14:textId="77777777" w:rsidR="000234BB" w:rsidRPr="008359F5" w:rsidRDefault="000234BB" w:rsidP="00725808">
            <w:pPr>
              <w:pStyle w:val="SmallStandard"/>
            </w:pPr>
            <w:r w:rsidRPr="00D21799">
              <w:t>Size</w:t>
            </w:r>
          </w:p>
        </w:tc>
        <w:tc>
          <w:tcPr>
            <w:tcW w:w="709" w:type="dxa"/>
            <w:tcMar>
              <w:top w:w="28" w:type="dxa"/>
              <w:left w:w="28" w:type="dxa"/>
              <w:bottom w:w="28" w:type="dxa"/>
              <w:right w:w="28" w:type="dxa"/>
            </w:tcMar>
          </w:tcPr>
          <w:p w14:paraId="2AFCDBD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18A9EFF" w14:textId="77777777" w:rsidR="000234BB" w:rsidRPr="00266E64" w:rsidRDefault="000234BB" w:rsidP="00725808">
            <w:pPr>
              <w:jc w:val="left"/>
              <w:rPr>
                <w:lang w:val="en-GB"/>
              </w:rPr>
            </w:pPr>
            <w:r w:rsidRPr="00266E64">
              <w:rPr>
                <w:sz w:val="16"/>
                <w:szCs w:val="16"/>
                <w:lang w:val="en-GB"/>
              </w:rPr>
              <w:t>Specifies a valid cavity dimensions to which the cavity part fits. The dimension defines the size of the sealing area of the cavity (crimp end), not in the contacting area (box end).</w:t>
            </w:r>
          </w:p>
          <w:p w14:paraId="7E0278F2" w14:textId="77777777" w:rsidR="000234BB" w:rsidRPr="00266E64" w:rsidRDefault="000234BB" w:rsidP="00725808">
            <w:pPr>
              <w:jc w:val="left"/>
              <w:rPr>
                <w:lang w:val="en-GB"/>
              </w:rPr>
            </w:pPr>
            <w:r w:rsidRPr="00266E64">
              <w:rPr>
                <w:sz w:val="16"/>
                <w:szCs w:val="16"/>
                <w:lang w:val="en-GB"/>
              </w:rPr>
              <w:t>Note: CavityDimension is of type Size which is defined as x &amp; y with type NumericalValue. NumericalValue can define tolerances. So, a cavity dimension is not necessarily a single fixed value.</w:t>
            </w:r>
          </w:p>
        </w:tc>
      </w:tr>
      <w:tr w:rsidR="000234BB" w:rsidRPr="00266E64" w14:paraId="240356A1" w14:textId="77777777" w:rsidTr="00725808">
        <w:tc>
          <w:tcPr>
            <w:tcW w:w="2013" w:type="dxa"/>
            <w:tcMar>
              <w:top w:w="28" w:type="dxa"/>
              <w:left w:w="28" w:type="dxa"/>
              <w:bottom w:w="28" w:type="dxa"/>
              <w:right w:w="28" w:type="dxa"/>
            </w:tcMar>
          </w:tcPr>
          <w:p w14:paraId="15554B22" w14:textId="77777777" w:rsidR="000234BB" w:rsidRPr="00620BBE" w:rsidRDefault="000234BB" w:rsidP="00725808">
            <w:pPr>
              <w:pStyle w:val="SmallStandard"/>
            </w:pPr>
            <w:r w:rsidRPr="00620BBE">
              <w:t>hardness</w:t>
            </w:r>
          </w:p>
        </w:tc>
        <w:tc>
          <w:tcPr>
            <w:tcW w:w="1559" w:type="dxa"/>
            <w:tcMar>
              <w:top w:w="28" w:type="dxa"/>
              <w:left w:w="28" w:type="dxa"/>
              <w:bottom w:w="28" w:type="dxa"/>
              <w:right w:w="28" w:type="dxa"/>
            </w:tcMar>
          </w:tcPr>
          <w:p w14:paraId="0430128D"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3444B5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E0C2C11" w14:textId="77777777" w:rsidR="000234BB" w:rsidRPr="00266E64" w:rsidRDefault="000234BB" w:rsidP="00725808">
            <w:pPr>
              <w:jc w:val="left"/>
              <w:rPr>
                <w:lang w:val="en-GB"/>
              </w:rPr>
            </w:pPr>
            <w:r w:rsidRPr="00266E64">
              <w:rPr>
                <w:sz w:val="16"/>
                <w:szCs w:val="16"/>
                <w:lang w:val="en-GB"/>
              </w:rPr>
              <w:t>Specifies the hardness of the cavity seal.</w:t>
            </w:r>
          </w:p>
        </w:tc>
      </w:tr>
      <w:tr w:rsidR="000234BB" w:rsidRPr="00266E64" w14:paraId="6E27C76B" w14:textId="77777777" w:rsidTr="00725808">
        <w:tc>
          <w:tcPr>
            <w:tcW w:w="2013" w:type="dxa"/>
            <w:tcMar>
              <w:top w:w="28" w:type="dxa"/>
              <w:left w:w="28" w:type="dxa"/>
              <w:bottom w:w="28" w:type="dxa"/>
              <w:right w:w="28" w:type="dxa"/>
            </w:tcMar>
          </w:tcPr>
          <w:p w14:paraId="2F1F18C9" w14:textId="77777777" w:rsidR="000234BB" w:rsidRPr="00620BBE" w:rsidRDefault="000234BB" w:rsidP="00725808">
            <w:pPr>
              <w:pStyle w:val="SmallStandard"/>
            </w:pPr>
            <w:r w:rsidRPr="00620BBE">
              <w:t>geometry</w:t>
            </w:r>
          </w:p>
        </w:tc>
        <w:tc>
          <w:tcPr>
            <w:tcW w:w="1559" w:type="dxa"/>
            <w:tcMar>
              <w:top w:w="28" w:type="dxa"/>
              <w:left w:w="28" w:type="dxa"/>
              <w:bottom w:w="28" w:type="dxa"/>
              <w:right w:w="28" w:type="dxa"/>
            </w:tcMar>
          </w:tcPr>
          <w:p w14:paraId="570696A2" w14:textId="77777777" w:rsidR="000234BB" w:rsidRPr="008359F5" w:rsidRDefault="000234BB" w:rsidP="00725808">
            <w:pPr>
              <w:pStyle w:val="SmallStandard"/>
            </w:pPr>
            <w:r w:rsidRPr="00D21799">
              <w:t>SealingGeometry</w:t>
            </w:r>
          </w:p>
        </w:tc>
        <w:tc>
          <w:tcPr>
            <w:tcW w:w="709" w:type="dxa"/>
            <w:tcMar>
              <w:top w:w="28" w:type="dxa"/>
              <w:left w:w="28" w:type="dxa"/>
              <w:bottom w:w="28" w:type="dxa"/>
              <w:right w:w="28" w:type="dxa"/>
            </w:tcMar>
          </w:tcPr>
          <w:p w14:paraId="32CDA6D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6870FE1" w14:textId="77777777" w:rsidR="000234BB" w:rsidRPr="00266E64" w:rsidRDefault="000234BB" w:rsidP="00725808">
            <w:pPr>
              <w:jc w:val="left"/>
              <w:rPr>
                <w:lang w:val="en-GB"/>
              </w:rPr>
            </w:pPr>
            <w:r w:rsidRPr="00266E64">
              <w:rPr>
                <w:sz w:val="16"/>
                <w:szCs w:val="16"/>
                <w:lang w:val="en-GB"/>
              </w:rPr>
              <w:t>Defines the geometry of the cavity sealing.</w:t>
            </w:r>
          </w:p>
          <w:p w14:paraId="5678E8ED" w14:textId="77777777" w:rsidR="000234BB" w:rsidRPr="00266E64" w:rsidRDefault="000234BB" w:rsidP="00725808">
            <w:pPr>
              <w:jc w:val="left"/>
              <w:rPr>
                <w:lang w:val="en-GB"/>
              </w:rPr>
            </w:pPr>
            <w:r w:rsidRPr="00266E64">
              <w:rPr>
                <w:sz w:val="16"/>
                <w:szCs w:val="16"/>
                <w:lang w:val="en-GB"/>
              </w:rPr>
              <w:t xml:space="preserve"> </w:t>
            </w:r>
          </w:p>
          <w:p w14:paraId="778CC328" w14:textId="77777777" w:rsidR="000234BB" w:rsidRPr="00266E64" w:rsidRDefault="000234BB" w:rsidP="00725808">
            <w:pPr>
              <w:jc w:val="left"/>
              <w:rPr>
                <w:lang w:val="en-GB"/>
              </w:rPr>
            </w:pPr>
            <w:r w:rsidRPr="00266E64">
              <w:rPr>
                <w:sz w:val="16"/>
                <w:szCs w:val="16"/>
                <w:lang w:val="en-GB"/>
              </w:rPr>
              <w:t>This attribute is defined as an OpenEnumeration.</w:t>
            </w:r>
          </w:p>
        </w:tc>
      </w:tr>
      <w:tr w:rsidR="000234BB" w:rsidRPr="00266E64" w14:paraId="19FB4920" w14:textId="77777777" w:rsidTr="00725808">
        <w:tc>
          <w:tcPr>
            <w:tcW w:w="2013" w:type="dxa"/>
            <w:tcMar>
              <w:top w:w="28" w:type="dxa"/>
              <w:left w:w="28" w:type="dxa"/>
              <w:bottom w:w="28" w:type="dxa"/>
              <w:right w:w="28" w:type="dxa"/>
            </w:tcMar>
          </w:tcPr>
          <w:p w14:paraId="071A57AC" w14:textId="77777777" w:rsidR="000234BB" w:rsidRPr="00620BBE" w:rsidRDefault="000234BB" w:rsidP="00725808">
            <w:pPr>
              <w:pStyle w:val="SmallStandard"/>
            </w:pPr>
            <w:r w:rsidRPr="00620BBE">
              <w:t>compatibleTerminalType</w:t>
            </w:r>
          </w:p>
        </w:tc>
        <w:tc>
          <w:tcPr>
            <w:tcW w:w="1559" w:type="dxa"/>
            <w:tcMar>
              <w:top w:w="28" w:type="dxa"/>
              <w:left w:w="28" w:type="dxa"/>
              <w:bottom w:w="28" w:type="dxa"/>
              <w:right w:w="28" w:type="dxa"/>
            </w:tcMar>
          </w:tcPr>
          <w:p w14:paraId="18A22872" w14:textId="77777777" w:rsidR="000234BB" w:rsidRPr="008359F5" w:rsidRDefault="000234BB" w:rsidP="00725808">
            <w:pPr>
              <w:pStyle w:val="SmallStandard"/>
            </w:pPr>
            <w:r w:rsidRPr="00D21799">
              <w:t>TerminalType</w:t>
            </w:r>
          </w:p>
        </w:tc>
        <w:tc>
          <w:tcPr>
            <w:tcW w:w="709" w:type="dxa"/>
            <w:tcMar>
              <w:top w:w="28" w:type="dxa"/>
              <w:left w:w="28" w:type="dxa"/>
              <w:bottom w:w="28" w:type="dxa"/>
              <w:right w:w="28" w:type="dxa"/>
            </w:tcMar>
          </w:tcPr>
          <w:p w14:paraId="1FF6516B"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79E2B98" w14:textId="77777777" w:rsidR="000234BB" w:rsidRPr="00266E64" w:rsidRDefault="000234BB" w:rsidP="00725808">
            <w:pPr>
              <w:jc w:val="left"/>
              <w:rPr>
                <w:lang w:val="en-GB"/>
              </w:rPr>
            </w:pPr>
            <w:r w:rsidRPr="00266E64">
              <w:rPr>
                <w:sz w:val="16"/>
                <w:szCs w:val="16"/>
                <w:lang w:val="en-GB"/>
              </w:rPr>
              <w:t>Defines a list of terminal types that are compatible to this CavitySealSpecification. This defines as well the compatible cavities, since a plug is normally used when no terminals are present.</w:t>
            </w:r>
          </w:p>
        </w:tc>
      </w:tr>
      <w:tr w:rsidR="000234BB" w:rsidRPr="00266E64" w14:paraId="7F8BC670" w14:textId="77777777" w:rsidTr="00725808">
        <w:tc>
          <w:tcPr>
            <w:tcW w:w="2013" w:type="dxa"/>
            <w:tcMar>
              <w:top w:w="28" w:type="dxa"/>
              <w:left w:w="28" w:type="dxa"/>
              <w:bottom w:w="28" w:type="dxa"/>
              <w:right w:w="28" w:type="dxa"/>
            </w:tcMar>
          </w:tcPr>
          <w:p w14:paraId="58312179" w14:textId="77777777" w:rsidR="000234BB" w:rsidRPr="00620BBE" w:rsidRDefault="000234BB" w:rsidP="00725808">
            <w:pPr>
              <w:pStyle w:val="SmallStandard"/>
            </w:pPr>
            <w:r w:rsidRPr="00620BBE">
              <w:t>compatibleCavityGeometry</w:t>
            </w:r>
          </w:p>
        </w:tc>
        <w:tc>
          <w:tcPr>
            <w:tcW w:w="1559" w:type="dxa"/>
            <w:tcMar>
              <w:top w:w="28" w:type="dxa"/>
              <w:left w:w="28" w:type="dxa"/>
              <w:bottom w:w="28" w:type="dxa"/>
              <w:right w:w="28" w:type="dxa"/>
            </w:tcMar>
          </w:tcPr>
          <w:p w14:paraId="6FDDF86B" w14:textId="77777777" w:rsidR="000234BB" w:rsidRPr="008359F5" w:rsidRDefault="000234BB" w:rsidP="00725808">
            <w:pPr>
              <w:pStyle w:val="SmallStandard"/>
            </w:pPr>
            <w:r w:rsidRPr="00D21799">
              <w:t>CavityGeometry</w:t>
            </w:r>
          </w:p>
        </w:tc>
        <w:tc>
          <w:tcPr>
            <w:tcW w:w="709" w:type="dxa"/>
            <w:tcMar>
              <w:top w:w="28" w:type="dxa"/>
              <w:left w:w="28" w:type="dxa"/>
              <w:bottom w:w="28" w:type="dxa"/>
              <w:right w:w="28" w:type="dxa"/>
            </w:tcMar>
          </w:tcPr>
          <w:p w14:paraId="31901C6E"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09F6FAC" w14:textId="77777777" w:rsidR="000234BB" w:rsidRPr="00266E64" w:rsidRDefault="000234BB" w:rsidP="00725808">
            <w:pPr>
              <w:jc w:val="left"/>
              <w:rPr>
                <w:lang w:val="en-GB"/>
              </w:rPr>
            </w:pPr>
            <w:r w:rsidRPr="00266E64">
              <w:rPr>
                <w:sz w:val="16"/>
                <w:szCs w:val="16"/>
                <w:lang w:val="en-GB"/>
              </w:rPr>
              <w:t xml:space="preserve">Defines a list of </w:t>
            </w:r>
            <w:r w:rsidRPr="00266E64">
              <w:rPr>
                <w:i/>
                <w:iCs/>
                <w:sz w:val="16"/>
                <w:szCs w:val="16"/>
                <w:lang w:val="en-GB"/>
              </w:rPr>
              <w:t>CavityGeometries</w:t>
            </w:r>
            <w:r w:rsidRPr="00266E64">
              <w:rPr>
                <w:sz w:val="16"/>
                <w:szCs w:val="16"/>
                <w:lang w:val="en-GB"/>
              </w:rPr>
              <w:t xml:space="preserve"> that are compatible with this cavity part.</w:t>
            </w:r>
          </w:p>
        </w:tc>
      </w:tr>
    </w:tbl>
    <w:p w14:paraId="3048B64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5" w:name="_09c2bf50de09ecc2220900ad3c65ab11"/>
      <w:r>
        <w:rPr>
          <w:lang w:val="en-GB"/>
        </w:rPr>
        <w:t>CavityPlugSpecification</w:t>
      </w:r>
      <w:bookmarkEnd w:id="1295"/>
    </w:p>
    <w:p w14:paraId="70862725" w14:textId="77777777" w:rsidR="000234BB" w:rsidRPr="00266E64" w:rsidRDefault="000234BB" w:rsidP="000234BB">
      <w:pPr>
        <w:rPr>
          <w:lang w:val="en-GB"/>
        </w:rPr>
      </w:pPr>
      <w:r w:rsidRPr="00266E64">
        <w:rPr>
          <w:sz w:val="18"/>
          <w:szCs w:val="18"/>
          <w:lang w:val="en-GB"/>
        </w:rPr>
        <w:t>Specification for the definition of cavity seals. A cavity plug is a watertight non-electrical object to fill an empty cavity.</w:t>
      </w:r>
    </w:p>
    <w:p w14:paraId="6598B6B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A250506" w14:textId="77777777" w:rsidTr="00725808">
        <w:tc>
          <w:tcPr>
            <w:tcW w:w="2013" w:type="dxa"/>
            <w:tcMar>
              <w:top w:w="28" w:type="dxa"/>
              <w:left w:w="28" w:type="dxa"/>
              <w:bottom w:w="28" w:type="dxa"/>
              <w:right w:w="28" w:type="dxa"/>
            </w:tcMar>
          </w:tcPr>
          <w:p w14:paraId="2EA6897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F52F51" w14:textId="1A143B22" w:rsidR="000234BB" w:rsidRPr="00620BBE" w:rsidRDefault="004714EB" w:rsidP="00725808">
            <w:pPr>
              <w:pStyle w:val="SmallStandard"/>
            </w:pPr>
            <w:hyperlink w:anchor="_d9b46730fe3d9168e9bdca9900a19824" w:history="1">
              <w:r w:rsidR="000234BB" w:rsidRPr="00620BBE">
                <w:rPr>
                  <w:rStyle w:val="Hyperlink"/>
                  <w:rFonts w:eastAsiaTheme="majorEastAsia"/>
                </w:rPr>
                <w:t>CavityPartSpecification</w:t>
              </w:r>
            </w:hyperlink>
          </w:p>
        </w:tc>
      </w:tr>
      <w:tr w:rsidR="000234BB" w:rsidRPr="008359F5" w14:paraId="06F0AE84" w14:textId="77777777" w:rsidTr="00725808">
        <w:tc>
          <w:tcPr>
            <w:tcW w:w="2013" w:type="dxa"/>
            <w:tcMar>
              <w:top w:w="28" w:type="dxa"/>
              <w:left w:w="28" w:type="dxa"/>
              <w:bottom w:w="28" w:type="dxa"/>
              <w:right w:w="28" w:type="dxa"/>
            </w:tcMar>
          </w:tcPr>
          <w:p w14:paraId="293EA5C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6A7AAA" w14:textId="77777777" w:rsidR="000234BB" w:rsidRDefault="000234BB" w:rsidP="00725808"/>
        </w:tc>
      </w:tr>
      <w:tr w:rsidR="000234BB" w:rsidRPr="008359F5" w14:paraId="2BD447B8" w14:textId="77777777" w:rsidTr="00725808">
        <w:tc>
          <w:tcPr>
            <w:tcW w:w="2013" w:type="dxa"/>
            <w:tcMar>
              <w:top w:w="28" w:type="dxa"/>
              <w:left w:w="28" w:type="dxa"/>
              <w:bottom w:w="28" w:type="dxa"/>
              <w:right w:w="28" w:type="dxa"/>
            </w:tcMar>
          </w:tcPr>
          <w:p w14:paraId="5A63C0D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EABFFE" w14:textId="77777777" w:rsidR="000234BB" w:rsidRPr="000437C1" w:rsidRDefault="000234BB" w:rsidP="00725808">
            <w:pPr>
              <w:pStyle w:val="SmallStandard"/>
            </w:pPr>
            <w:r>
              <w:t>false</w:t>
            </w:r>
          </w:p>
        </w:tc>
      </w:tr>
    </w:tbl>
    <w:p w14:paraId="09D02C8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37BD397" w14:textId="77777777" w:rsidTr="00725808">
        <w:tc>
          <w:tcPr>
            <w:tcW w:w="2296" w:type="dxa"/>
            <w:gridSpan w:val="2"/>
          </w:tcPr>
          <w:p w14:paraId="1248B985"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B01D69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0915BCE" w14:textId="77777777" w:rsidR="000234BB" w:rsidRDefault="000234BB" w:rsidP="00725808">
            <w:pPr>
              <w:jc w:val="center"/>
              <w:rPr>
                <w:b/>
                <w:sz w:val="16"/>
                <w:szCs w:val="16"/>
                <w:lang w:val="en-GB"/>
              </w:rPr>
            </w:pPr>
            <w:r>
              <w:rPr>
                <w:b/>
                <w:sz w:val="16"/>
                <w:szCs w:val="16"/>
                <w:lang w:val="en-GB"/>
              </w:rPr>
              <w:t>General</w:t>
            </w:r>
          </w:p>
        </w:tc>
      </w:tr>
      <w:tr w:rsidR="000234BB" w:rsidRPr="00720F6F" w14:paraId="7A346F74" w14:textId="77777777" w:rsidTr="00725808">
        <w:tc>
          <w:tcPr>
            <w:tcW w:w="1588" w:type="dxa"/>
          </w:tcPr>
          <w:p w14:paraId="007114F6" w14:textId="77777777" w:rsidR="000234BB" w:rsidRDefault="000234BB" w:rsidP="00725808">
            <w:pPr>
              <w:rPr>
                <w:b/>
                <w:sz w:val="16"/>
                <w:szCs w:val="16"/>
                <w:lang w:val="en-GB"/>
              </w:rPr>
            </w:pPr>
            <w:r>
              <w:rPr>
                <w:b/>
                <w:sz w:val="16"/>
                <w:szCs w:val="16"/>
                <w:lang w:val="en-GB"/>
              </w:rPr>
              <w:t>Type</w:t>
            </w:r>
          </w:p>
        </w:tc>
        <w:tc>
          <w:tcPr>
            <w:tcW w:w="708" w:type="dxa"/>
          </w:tcPr>
          <w:p w14:paraId="0D3DD153" w14:textId="77777777" w:rsidR="000234BB" w:rsidRDefault="000234BB" w:rsidP="00725808">
            <w:pPr>
              <w:rPr>
                <w:b/>
                <w:sz w:val="16"/>
                <w:szCs w:val="16"/>
                <w:lang w:val="en-GB"/>
              </w:rPr>
            </w:pPr>
            <w:r>
              <w:rPr>
                <w:b/>
                <w:sz w:val="16"/>
                <w:szCs w:val="16"/>
                <w:lang w:val="en-GB"/>
              </w:rPr>
              <w:t>Mult</w:t>
            </w:r>
          </w:p>
        </w:tc>
        <w:tc>
          <w:tcPr>
            <w:tcW w:w="1560" w:type="dxa"/>
          </w:tcPr>
          <w:p w14:paraId="17941A39" w14:textId="77777777" w:rsidR="000234BB" w:rsidRDefault="000234BB" w:rsidP="00725808">
            <w:pPr>
              <w:rPr>
                <w:b/>
                <w:sz w:val="16"/>
                <w:szCs w:val="16"/>
                <w:lang w:val="en-GB"/>
              </w:rPr>
            </w:pPr>
            <w:r>
              <w:rPr>
                <w:b/>
                <w:sz w:val="16"/>
                <w:szCs w:val="16"/>
                <w:lang w:val="en-GB"/>
              </w:rPr>
              <w:t>Role</w:t>
            </w:r>
          </w:p>
        </w:tc>
        <w:tc>
          <w:tcPr>
            <w:tcW w:w="708" w:type="dxa"/>
          </w:tcPr>
          <w:p w14:paraId="27BEBD1C" w14:textId="77777777" w:rsidR="000234BB" w:rsidRDefault="000234BB" w:rsidP="00725808">
            <w:pPr>
              <w:rPr>
                <w:b/>
                <w:sz w:val="16"/>
                <w:szCs w:val="16"/>
                <w:lang w:val="en-GB"/>
              </w:rPr>
            </w:pPr>
            <w:r>
              <w:rPr>
                <w:b/>
                <w:sz w:val="16"/>
                <w:szCs w:val="16"/>
                <w:lang w:val="en-GB"/>
              </w:rPr>
              <w:t>Mult</w:t>
            </w:r>
          </w:p>
        </w:tc>
        <w:tc>
          <w:tcPr>
            <w:tcW w:w="567" w:type="dxa"/>
          </w:tcPr>
          <w:p w14:paraId="5B69A67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F22EEE9" w14:textId="77777777" w:rsidR="000234BB" w:rsidRPr="008359F5" w:rsidRDefault="000234BB" w:rsidP="00725808">
            <w:pPr>
              <w:rPr>
                <w:b/>
                <w:sz w:val="16"/>
                <w:szCs w:val="16"/>
                <w:lang w:val="en-GB"/>
              </w:rPr>
            </w:pPr>
            <w:r>
              <w:rPr>
                <w:b/>
                <w:sz w:val="16"/>
                <w:szCs w:val="16"/>
                <w:lang w:val="en-GB"/>
              </w:rPr>
              <w:t>Comment</w:t>
            </w:r>
          </w:p>
        </w:tc>
      </w:tr>
      <w:tr w:rsidR="000234BB" w:rsidRPr="00266E64" w14:paraId="29B831D6" w14:textId="77777777" w:rsidTr="00725808">
        <w:tc>
          <w:tcPr>
            <w:tcW w:w="1588" w:type="dxa"/>
          </w:tcPr>
          <w:p w14:paraId="48A4BD6F" w14:textId="77777777" w:rsidR="000234BB" w:rsidRPr="00634625" w:rsidRDefault="000234BB" w:rsidP="00725808">
            <w:pPr>
              <w:pStyle w:val="SmallStandard"/>
            </w:pPr>
            <w:r>
              <w:t>CavityPlugRole</w:t>
            </w:r>
          </w:p>
        </w:tc>
        <w:tc>
          <w:tcPr>
            <w:tcW w:w="708" w:type="dxa"/>
          </w:tcPr>
          <w:p w14:paraId="730434BF" w14:textId="77777777" w:rsidR="000234BB" w:rsidRPr="00D331EF" w:rsidRDefault="000234BB" w:rsidP="00725808">
            <w:pPr>
              <w:pStyle w:val="SmallStandard"/>
            </w:pPr>
            <w:r w:rsidRPr="00D01517">
              <w:t>0..*</w:t>
            </w:r>
          </w:p>
        </w:tc>
        <w:tc>
          <w:tcPr>
            <w:tcW w:w="1560" w:type="dxa"/>
          </w:tcPr>
          <w:p w14:paraId="03687309" w14:textId="77777777" w:rsidR="000234BB" w:rsidRPr="00132C43" w:rsidRDefault="000234BB" w:rsidP="00725808">
            <w:pPr>
              <w:pStyle w:val="SmallStandard"/>
            </w:pPr>
            <w:r>
              <w:t>cavityPlugSpecification</w:t>
            </w:r>
          </w:p>
        </w:tc>
        <w:tc>
          <w:tcPr>
            <w:tcW w:w="708" w:type="dxa"/>
          </w:tcPr>
          <w:p w14:paraId="5911C642" w14:textId="77777777" w:rsidR="000234BB" w:rsidRPr="00D331EF" w:rsidRDefault="000234BB" w:rsidP="00725808">
            <w:pPr>
              <w:pStyle w:val="SmallStandard"/>
            </w:pPr>
            <w:r w:rsidRPr="00D01517">
              <w:t>1</w:t>
            </w:r>
          </w:p>
        </w:tc>
        <w:tc>
          <w:tcPr>
            <w:tcW w:w="567" w:type="dxa"/>
          </w:tcPr>
          <w:p w14:paraId="19EFAF57" w14:textId="77777777" w:rsidR="000234BB" w:rsidRPr="00D331EF" w:rsidRDefault="000234BB" w:rsidP="00725808">
            <w:pPr>
              <w:pStyle w:val="SmallStandard"/>
            </w:pPr>
            <w:r>
              <w:t>N</w:t>
            </w:r>
          </w:p>
        </w:tc>
        <w:tc>
          <w:tcPr>
            <w:tcW w:w="3969" w:type="dxa"/>
          </w:tcPr>
          <w:p w14:paraId="1B265C86"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 xml:space="preserve">CavityPlugSpecification </w:t>
            </w:r>
            <w:r w:rsidRPr="00266E64">
              <w:rPr>
                <w:sz w:val="16"/>
                <w:szCs w:val="16"/>
                <w:lang w:val="en-GB"/>
              </w:rPr>
              <w:t xml:space="preserve">that is instanced by this </w:t>
            </w:r>
            <w:r w:rsidRPr="00266E64">
              <w:rPr>
                <w:i/>
                <w:iCs/>
                <w:sz w:val="16"/>
                <w:szCs w:val="16"/>
                <w:lang w:val="en-GB"/>
              </w:rPr>
              <w:t>CavityPlugRole.</w:t>
            </w:r>
          </w:p>
        </w:tc>
      </w:tr>
    </w:tbl>
    <w:p w14:paraId="1A5C983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6" w:name="_55d0e10e57832ce0e8ea1b9a4768f9ec"/>
      <w:r>
        <w:rPr>
          <w:lang w:val="en-GB"/>
        </w:rPr>
        <w:t>CavitySealSpecification</w:t>
      </w:r>
      <w:bookmarkEnd w:id="1296"/>
    </w:p>
    <w:p w14:paraId="6D4835AB" w14:textId="77777777" w:rsidR="000234BB" w:rsidRPr="00266E64" w:rsidRDefault="000234BB" w:rsidP="000234BB">
      <w:pPr>
        <w:rPr>
          <w:lang w:val="en-GB"/>
        </w:rPr>
      </w:pPr>
      <w:r w:rsidRPr="00266E64">
        <w:rPr>
          <w:sz w:val="18"/>
          <w:szCs w:val="18"/>
          <w:lang w:val="en-GB"/>
        </w:rPr>
        <w:t xml:space="preserve">Specification for the definition of cavity seals. A </w:t>
      </w:r>
      <w:r w:rsidRPr="00266E64">
        <w:rPr>
          <w:i/>
          <w:iCs/>
          <w:sz w:val="18"/>
          <w:szCs w:val="18"/>
          <w:lang w:val="en-GB"/>
        </w:rPr>
        <w:t>CavitySeal</w:t>
      </w:r>
      <w:r w:rsidRPr="00266E64">
        <w:rPr>
          <w:sz w:val="18"/>
          <w:szCs w:val="18"/>
          <w:lang w:val="en-GB"/>
        </w:rPr>
        <w:t xml:space="preserve"> is a watertight non-electrical object to fill a populated Cavity.</w:t>
      </w:r>
    </w:p>
    <w:p w14:paraId="063FCA1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8BBC541" w14:textId="77777777" w:rsidTr="00725808">
        <w:tc>
          <w:tcPr>
            <w:tcW w:w="2013" w:type="dxa"/>
            <w:tcMar>
              <w:top w:w="28" w:type="dxa"/>
              <w:left w:w="28" w:type="dxa"/>
              <w:bottom w:w="28" w:type="dxa"/>
              <w:right w:w="28" w:type="dxa"/>
            </w:tcMar>
          </w:tcPr>
          <w:p w14:paraId="5838E6F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0263CF" w14:textId="152D43BF" w:rsidR="000234BB" w:rsidRPr="00620BBE" w:rsidRDefault="004714EB" w:rsidP="00725808">
            <w:pPr>
              <w:pStyle w:val="SmallStandard"/>
            </w:pPr>
            <w:hyperlink w:anchor="_d9b46730fe3d9168e9bdca9900a19824" w:history="1">
              <w:r w:rsidR="000234BB" w:rsidRPr="00620BBE">
                <w:rPr>
                  <w:rStyle w:val="Hyperlink"/>
                  <w:rFonts w:eastAsiaTheme="majorEastAsia"/>
                </w:rPr>
                <w:t>CavityPartSpecification</w:t>
              </w:r>
            </w:hyperlink>
          </w:p>
        </w:tc>
      </w:tr>
      <w:tr w:rsidR="000234BB" w:rsidRPr="008359F5" w14:paraId="20880C61" w14:textId="77777777" w:rsidTr="00725808">
        <w:tc>
          <w:tcPr>
            <w:tcW w:w="2013" w:type="dxa"/>
            <w:tcMar>
              <w:top w:w="28" w:type="dxa"/>
              <w:left w:w="28" w:type="dxa"/>
              <w:bottom w:w="28" w:type="dxa"/>
              <w:right w:w="28" w:type="dxa"/>
            </w:tcMar>
          </w:tcPr>
          <w:p w14:paraId="068B2C4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42E5538" w14:textId="77777777" w:rsidR="000234BB" w:rsidRDefault="000234BB" w:rsidP="00725808"/>
        </w:tc>
      </w:tr>
      <w:tr w:rsidR="000234BB" w:rsidRPr="008359F5" w14:paraId="7D1CEC9F" w14:textId="77777777" w:rsidTr="00725808">
        <w:tc>
          <w:tcPr>
            <w:tcW w:w="2013" w:type="dxa"/>
            <w:tcMar>
              <w:top w:w="28" w:type="dxa"/>
              <w:left w:w="28" w:type="dxa"/>
              <w:bottom w:w="28" w:type="dxa"/>
              <w:right w:w="28" w:type="dxa"/>
            </w:tcMar>
          </w:tcPr>
          <w:p w14:paraId="1E4FA03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FC1E938" w14:textId="77777777" w:rsidR="000234BB" w:rsidRPr="000437C1" w:rsidRDefault="000234BB" w:rsidP="00725808">
            <w:pPr>
              <w:pStyle w:val="SmallStandard"/>
            </w:pPr>
            <w:r>
              <w:t>false</w:t>
            </w:r>
          </w:p>
        </w:tc>
      </w:tr>
    </w:tbl>
    <w:p w14:paraId="59AE838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AE415B9" w14:textId="77777777" w:rsidTr="00725808">
        <w:tc>
          <w:tcPr>
            <w:tcW w:w="2013" w:type="dxa"/>
            <w:tcMar>
              <w:top w:w="28" w:type="dxa"/>
              <w:left w:w="28" w:type="dxa"/>
              <w:bottom w:w="28" w:type="dxa"/>
              <w:right w:w="28" w:type="dxa"/>
            </w:tcMar>
          </w:tcPr>
          <w:p w14:paraId="16F89DF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AD026D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E6E6BA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24E14C"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33893EC9" w14:textId="77777777" w:rsidTr="00725808">
        <w:tc>
          <w:tcPr>
            <w:tcW w:w="2013" w:type="dxa"/>
            <w:tcMar>
              <w:top w:w="28" w:type="dxa"/>
              <w:left w:w="28" w:type="dxa"/>
              <w:bottom w:w="28" w:type="dxa"/>
              <w:right w:w="28" w:type="dxa"/>
            </w:tcMar>
          </w:tcPr>
          <w:p w14:paraId="5B223073" w14:textId="77777777" w:rsidR="000234BB" w:rsidRPr="00620BBE" w:rsidRDefault="000234BB" w:rsidP="00725808">
            <w:pPr>
              <w:pStyle w:val="SmallStandard"/>
            </w:pPr>
            <w:r w:rsidRPr="00620BBE">
              <w:t>wireElementOutsideDiameter</w:t>
            </w:r>
          </w:p>
        </w:tc>
        <w:tc>
          <w:tcPr>
            <w:tcW w:w="1559" w:type="dxa"/>
            <w:tcMar>
              <w:top w:w="28" w:type="dxa"/>
              <w:left w:w="28" w:type="dxa"/>
              <w:bottom w:w="28" w:type="dxa"/>
              <w:right w:w="28" w:type="dxa"/>
            </w:tcMar>
          </w:tcPr>
          <w:p w14:paraId="49A9883D"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07DC6B8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E16961A" w14:textId="77777777" w:rsidR="000234BB" w:rsidRPr="00266E64" w:rsidRDefault="000234BB" w:rsidP="00725808">
            <w:pPr>
              <w:jc w:val="left"/>
              <w:rPr>
                <w:lang w:val="en-GB"/>
              </w:rPr>
            </w:pPr>
            <w:r w:rsidRPr="00266E64">
              <w:rPr>
                <w:sz w:val="16"/>
                <w:szCs w:val="16"/>
                <w:lang w:val="en-GB"/>
              </w:rPr>
              <w:t>Specifies a range of valid wire diameters to which the cavity seal fits.</w:t>
            </w:r>
          </w:p>
        </w:tc>
      </w:tr>
      <w:tr w:rsidR="000234BB" w:rsidRPr="00266E64" w14:paraId="350687B7" w14:textId="77777777" w:rsidTr="00725808">
        <w:tc>
          <w:tcPr>
            <w:tcW w:w="2013" w:type="dxa"/>
            <w:tcMar>
              <w:top w:w="28" w:type="dxa"/>
              <w:left w:w="28" w:type="dxa"/>
              <w:bottom w:w="28" w:type="dxa"/>
              <w:right w:w="28" w:type="dxa"/>
            </w:tcMar>
          </w:tcPr>
          <w:p w14:paraId="333A689B" w14:textId="77777777" w:rsidR="000234BB" w:rsidRPr="00620BBE" w:rsidRDefault="000234BB" w:rsidP="00725808">
            <w:pPr>
              <w:pStyle w:val="SmallStandard"/>
            </w:pPr>
            <w:r w:rsidRPr="00620BBE">
              <w:t>wireReceptionType</w:t>
            </w:r>
          </w:p>
        </w:tc>
        <w:tc>
          <w:tcPr>
            <w:tcW w:w="1559" w:type="dxa"/>
            <w:tcMar>
              <w:top w:w="28" w:type="dxa"/>
              <w:left w:w="28" w:type="dxa"/>
              <w:bottom w:w="28" w:type="dxa"/>
              <w:right w:w="28" w:type="dxa"/>
            </w:tcMar>
          </w:tcPr>
          <w:p w14:paraId="62CBD600" w14:textId="77777777" w:rsidR="000234BB" w:rsidRPr="008359F5" w:rsidRDefault="000234BB" w:rsidP="00725808">
            <w:pPr>
              <w:pStyle w:val="SmallStandard"/>
            </w:pPr>
            <w:r w:rsidRPr="00D21799">
              <w:t>WireReceptionType</w:t>
            </w:r>
          </w:p>
        </w:tc>
        <w:tc>
          <w:tcPr>
            <w:tcW w:w="709" w:type="dxa"/>
            <w:tcMar>
              <w:top w:w="28" w:type="dxa"/>
              <w:left w:w="28" w:type="dxa"/>
              <w:bottom w:w="28" w:type="dxa"/>
              <w:right w:w="28" w:type="dxa"/>
            </w:tcMar>
          </w:tcPr>
          <w:p w14:paraId="40DDBA1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53889AE" w14:textId="77777777" w:rsidR="000234BB" w:rsidRPr="00266E64" w:rsidRDefault="000234BB" w:rsidP="00725808">
            <w:pPr>
              <w:jc w:val="left"/>
              <w:rPr>
                <w:lang w:val="en-GB"/>
              </w:rPr>
            </w:pPr>
            <w:r w:rsidRPr="00266E64">
              <w:rPr>
                <w:sz w:val="16"/>
                <w:szCs w:val="16"/>
                <w:lang w:val="en-GB"/>
              </w:rPr>
              <w:t>Specifies the wireReceptionType to which the cavity seal fits.</w:t>
            </w:r>
          </w:p>
        </w:tc>
      </w:tr>
      <w:tr w:rsidR="000234BB" w:rsidRPr="00266E64" w14:paraId="6774ACE6" w14:textId="77777777" w:rsidTr="00725808">
        <w:tc>
          <w:tcPr>
            <w:tcW w:w="2013" w:type="dxa"/>
            <w:tcMar>
              <w:top w:w="28" w:type="dxa"/>
              <w:left w:w="28" w:type="dxa"/>
              <w:bottom w:w="28" w:type="dxa"/>
              <w:right w:w="28" w:type="dxa"/>
            </w:tcMar>
          </w:tcPr>
          <w:p w14:paraId="56915776" w14:textId="77777777" w:rsidR="000234BB" w:rsidRPr="00620BBE" w:rsidRDefault="000234BB" w:rsidP="00725808">
            <w:pPr>
              <w:pStyle w:val="SmallStandard"/>
            </w:pPr>
            <w:r w:rsidRPr="00620BBE">
              <w:lastRenderedPageBreak/>
              <w:t>insideDiameter</w:t>
            </w:r>
          </w:p>
        </w:tc>
        <w:tc>
          <w:tcPr>
            <w:tcW w:w="1559" w:type="dxa"/>
            <w:tcMar>
              <w:top w:w="28" w:type="dxa"/>
              <w:left w:w="28" w:type="dxa"/>
              <w:bottom w:w="28" w:type="dxa"/>
              <w:right w:w="28" w:type="dxa"/>
            </w:tcMar>
          </w:tcPr>
          <w:p w14:paraId="20D53DDC"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2FB2DB4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B9392D3" w14:textId="77777777" w:rsidR="000234BB" w:rsidRPr="00266E64" w:rsidRDefault="000234BB" w:rsidP="00725808">
            <w:pPr>
              <w:jc w:val="left"/>
              <w:rPr>
                <w:lang w:val="en-GB"/>
              </w:rPr>
            </w:pPr>
            <w:r w:rsidRPr="00266E64">
              <w:rPr>
                <w:sz w:val="16"/>
                <w:szCs w:val="16"/>
                <w:lang w:val="en-GB"/>
              </w:rPr>
              <w:t>Defines the inside diameter in the relaxed state for a cavity seal.</w:t>
            </w:r>
          </w:p>
        </w:tc>
      </w:tr>
    </w:tbl>
    <w:p w14:paraId="0219E4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FDC885C" w14:textId="77777777" w:rsidTr="00725808">
        <w:tc>
          <w:tcPr>
            <w:tcW w:w="2296" w:type="dxa"/>
            <w:gridSpan w:val="2"/>
          </w:tcPr>
          <w:p w14:paraId="365905CA"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03FF4B9"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09C1BA0" w14:textId="77777777" w:rsidR="000234BB" w:rsidRDefault="000234BB" w:rsidP="00725808">
            <w:pPr>
              <w:jc w:val="center"/>
              <w:rPr>
                <w:b/>
                <w:sz w:val="16"/>
                <w:szCs w:val="16"/>
                <w:lang w:val="en-GB"/>
              </w:rPr>
            </w:pPr>
            <w:r>
              <w:rPr>
                <w:b/>
                <w:sz w:val="16"/>
                <w:szCs w:val="16"/>
                <w:lang w:val="en-GB"/>
              </w:rPr>
              <w:t>General</w:t>
            </w:r>
          </w:p>
        </w:tc>
      </w:tr>
      <w:tr w:rsidR="000234BB" w:rsidRPr="00720F6F" w14:paraId="37017B77" w14:textId="77777777" w:rsidTr="00725808">
        <w:tc>
          <w:tcPr>
            <w:tcW w:w="1588" w:type="dxa"/>
          </w:tcPr>
          <w:p w14:paraId="4A683D50" w14:textId="77777777" w:rsidR="000234BB" w:rsidRDefault="000234BB" w:rsidP="00725808">
            <w:pPr>
              <w:rPr>
                <w:b/>
                <w:sz w:val="16"/>
                <w:szCs w:val="16"/>
                <w:lang w:val="en-GB"/>
              </w:rPr>
            </w:pPr>
            <w:r>
              <w:rPr>
                <w:b/>
                <w:sz w:val="16"/>
                <w:szCs w:val="16"/>
                <w:lang w:val="en-GB"/>
              </w:rPr>
              <w:t>Type</w:t>
            </w:r>
          </w:p>
        </w:tc>
        <w:tc>
          <w:tcPr>
            <w:tcW w:w="708" w:type="dxa"/>
          </w:tcPr>
          <w:p w14:paraId="1C05103D" w14:textId="77777777" w:rsidR="000234BB" w:rsidRDefault="000234BB" w:rsidP="00725808">
            <w:pPr>
              <w:rPr>
                <w:b/>
                <w:sz w:val="16"/>
                <w:szCs w:val="16"/>
                <w:lang w:val="en-GB"/>
              </w:rPr>
            </w:pPr>
            <w:r>
              <w:rPr>
                <w:b/>
                <w:sz w:val="16"/>
                <w:szCs w:val="16"/>
                <w:lang w:val="en-GB"/>
              </w:rPr>
              <w:t>Mult</w:t>
            </w:r>
          </w:p>
        </w:tc>
        <w:tc>
          <w:tcPr>
            <w:tcW w:w="1560" w:type="dxa"/>
          </w:tcPr>
          <w:p w14:paraId="094CB667" w14:textId="77777777" w:rsidR="000234BB" w:rsidRDefault="000234BB" w:rsidP="00725808">
            <w:pPr>
              <w:rPr>
                <w:b/>
                <w:sz w:val="16"/>
                <w:szCs w:val="16"/>
                <w:lang w:val="en-GB"/>
              </w:rPr>
            </w:pPr>
            <w:r>
              <w:rPr>
                <w:b/>
                <w:sz w:val="16"/>
                <w:szCs w:val="16"/>
                <w:lang w:val="en-GB"/>
              </w:rPr>
              <w:t>Role</w:t>
            </w:r>
          </w:p>
        </w:tc>
        <w:tc>
          <w:tcPr>
            <w:tcW w:w="708" w:type="dxa"/>
          </w:tcPr>
          <w:p w14:paraId="5EFE3068" w14:textId="77777777" w:rsidR="000234BB" w:rsidRDefault="000234BB" w:rsidP="00725808">
            <w:pPr>
              <w:rPr>
                <w:b/>
                <w:sz w:val="16"/>
                <w:szCs w:val="16"/>
                <w:lang w:val="en-GB"/>
              </w:rPr>
            </w:pPr>
            <w:r>
              <w:rPr>
                <w:b/>
                <w:sz w:val="16"/>
                <w:szCs w:val="16"/>
                <w:lang w:val="en-GB"/>
              </w:rPr>
              <w:t>Mult</w:t>
            </w:r>
          </w:p>
        </w:tc>
        <w:tc>
          <w:tcPr>
            <w:tcW w:w="567" w:type="dxa"/>
          </w:tcPr>
          <w:p w14:paraId="5893FF5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0B691BB" w14:textId="77777777" w:rsidR="000234BB" w:rsidRPr="008359F5" w:rsidRDefault="000234BB" w:rsidP="00725808">
            <w:pPr>
              <w:rPr>
                <w:b/>
                <w:sz w:val="16"/>
                <w:szCs w:val="16"/>
                <w:lang w:val="en-GB"/>
              </w:rPr>
            </w:pPr>
            <w:r>
              <w:rPr>
                <w:b/>
                <w:sz w:val="16"/>
                <w:szCs w:val="16"/>
                <w:lang w:val="en-GB"/>
              </w:rPr>
              <w:t>Comment</w:t>
            </w:r>
          </w:p>
        </w:tc>
      </w:tr>
      <w:tr w:rsidR="000234BB" w:rsidRPr="00266E64" w14:paraId="355CCA6A" w14:textId="77777777" w:rsidTr="00725808">
        <w:tc>
          <w:tcPr>
            <w:tcW w:w="1588" w:type="dxa"/>
          </w:tcPr>
          <w:p w14:paraId="4EEA577A" w14:textId="77777777" w:rsidR="000234BB" w:rsidRPr="00634625" w:rsidRDefault="000234BB" w:rsidP="00725808">
            <w:pPr>
              <w:pStyle w:val="SmallStandard"/>
            </w:pPr>
            <w:r>
              <w:t>CavitySealRole</w:t>
            </w:r>
          </w:p>
        </w:tc>
        <w:tc>
          <w:tcPr>
            <w:tcW w:w="708" w:type="dxa"/>
          </w:tcPr>
          <w:p w14:paraId="0F2AB598" w14:textId="77777777" w:rsidR="000234BB" w:rsidRPr="00D331EF" w:rsidRDefault="000234BB" w:rsidP="00725808">
            <w:pPr>
              <w:pStyle w:val="SmallStandard"/>
            </w:pPr>
            <w:r w:rsidRPr="00D01517">
              <w:t>0..*</w:t>
            </w:r>
          </w:p>
        </w:tc>
        <w:tc>
          <w:tcPr>
            <w:tcW w:w="1560" w:type="dxa"/>
          </w:tcPr>
          <w:p w14:paraId="74854CA0" w14:textId="77777777" w:rsidR="000234BB" w:rsidRPr="00132C43" w:rsidRDefault="000234BB" w:rsidP="00725808">
            <w:pPr>
              <w:pStyle w:val="SmallStandard"/>
            </w:pPr>
            <w:r>
              <w:t>cavitySealSpecification</w:t>
            </w:r>
          </w:p>
        </w:tc>
        <w:tc>
          <w:tcPr>
            <w:tcW w:w="708" w:type="dxa"/>
          </w:tcPr>
          <w:p w14:paraId="38D9901C" w14:textId="77777777" w:rsidR="000234BB" w:rsidRPr="00D331EF" w:rsidRDefault="000234BB" w:rsidP="00725808">
            <w:pPr>
              <w:pStyle w:val="SmallStandard"/>
            </w:pPr>
            <w:r w:rsidRPr="00D01517">
              <w:t>1</w:t>
            </w:r>
          </w:p>
        </w:tc>
        <w:tc>
          <w:tcPr>
            <w:tcW w:w="567" w:type="dxa"/>
          </w:tcPr>
          <w:p w14:paraId="0D7A50ED" w14:textId="77777777" w:rsidR="000234BB" w:rsidRPr="00D331EF" w:rsidRDefault="000234BB" w:rsidP="00725808">
            <w:pPr>
              <w:pStyle w:val="SmallStandard"/>
            </w:pPr>
            <w:r>
              <w:t>N</w:t>
            </w:r>
          </w:p>
        </w:tc>
        <w:tc>
          <w:tcPr>
            <w:tcW w:w="3969" w:type="dxa"/>
          </w:tcPr>
          <w:p w14:paraId="287F43E7" w14:textId="77777777" w:rsidR="000234BB" w:rsidRPr="00266E64" w:rsidRDefault="000234BB" w:rsidP="00725808">
            <w:pPr>
              <w:jc w:val="left"/>
              <w:rPr>
                <w:lang w:val="en-GB"/>
              </w:rPr>
            </w:pPr>
            <w:r w:rsidRPr="00266E64">
              <w:rPr>
                <w:sz w:val="16"/>
                <w:szCs w:val="16"/>
                <w:lang w:val="en-GB"/>
              </w:rPr>
              <w:t xml:space="preserve">References the </w:t>
            </w:r>
            <w:r w:rsidRPr="00266E64">
              <w:rPr>
                <w:i/>
                <w:iCs/>
                <w:sz w:val="16"/>
                <w:szCs w:val="16"/>
                <w:lang w:val="en-GB"/>
              </w:rPr>
              <w:t xml:space="preserve">CavitySealSpecification </w:t>
            </w:r>
            <w:r w:rsidRPr="00266E64">
              <w:rPr>
                <w:sz w:val="16"/>
                <w:szCs w:val="16"/>
                <w:lang w:val="en-GB"/>
              </w:rPr>
              <w:t xml:space="preserve">that is instanced by this </w:t>
            </w:r>
            <w:r w:rsidRPr="00266E64">
              <w:rPr>
                <w:i/>
                <w:iCs/>
                <w:sz w:val="16"/>
                <w:szCs w:val="16"/>
                <w:lang w:val="en-GB"/>
              </w:rPr>
              <w:t>CavitySealRole.</w:t>
            </w:r>
          </w:p>
        </w:tc>
      </w:tr>
    </w:tbl>
    <w:p w14:paraId="43CE01A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7" w:name="_ecb6f67eff2838f8b2f00122be2aa674"/>
      <w:r>
        <w:rPr>
          <w:lang w:val="en-GB"/>
        </w:rPr>
        <w:t>CavitySpecification</w:t>
      </w:r>
      <w:bookmarkEnd w:id="1297"/>
    </w:p>
    <w:p w14:paraId="51221F89" w14:textId="77777777" w:rsidR="000234BB" w:rsidRPr="00266E64" w:rsidRDefault="000234BB" w:rsidP="000234BB">
      <w:pPr>
        <w:rPr>
          <w:lang w:val="en-GB"/>
        </w:rPr>
      </w:pPr>
      <w:r w:rsidRPr="00266E64">
        <w:rPr>
          <w:sz w:val="18"/>
          <w:szCs w:val="18"/>
          <w:lang w:val="en-GB"/>
        </w:rPr>
        <w:t>Specification for the definition of cavities.</w:t>
      </w:r>
    </w:p>
    <w:p w14:paraId="2520A9A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F7503B" w14:textId="77777777" w:rsidTr="00725808">
        <w:tc>
          <w:tcPr>
            <w:tcW w:w="2013" w:type="dxa"/>
            <w:tcMar>
              <w:top w:w="28" w:type="dxa"/>
              <w:left w:w="28" w:type="dxa"/>
              <w:bottom w:w="28" w:type="dxa"/>
              <w:right w:w="28" w:type="dxa"/>
            </w:tcMar>
          </w:tcPr>
          <w:p w14:paraId="71185DA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CEAE08" w14:textId="048CB94D"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5D3C25D4" w14:textId="77777777" w:rsidTr="00725808">
        <w:tc>
          <w:tcPr>
            <w:tcW w:w="2013" w:type="dxa"/>
            <w:tcMar>
              <w:top w:w="28" w:type="dxa"/>
              <w:left w:w="28" w:type="dxa"/>
              <w:bottom w:w="28" w:type="dxa"/>
              <w:right w:w="28" w:type="dxa"/>
            </w:tcMar>
          </w:tcPr>
          <w:p w14:paraId="4FCDD3C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426C29" w14:textId="77777777" w:rsidR="000234BB" w:rsidRDefault="000234BB" w:rsidP="00725808"/>
        </w:tc>
      </w:tr>
      <w:tr w:rsidR="000234BB" w:rsidRPr="008359F5" w14:paraId="5705D8B3" w14:textId="77777777" w:rsidTr="00725808">
        <w:tc>
          <w:tcPr>
            <w:tcW w:w="2013" w:type="dxa"/>
            <w:tcMar>
              <w:top w:w="28" w:type="dxa"/>
              <w:left w:w="28" w:type="dxa"/>
              <w:bottom w:w="28" w:type="dxa"/>
              <w:right w:w="28" w:type="dxa"/>
            </w:tcMar>
          </w:tcPr>
          <w:p w14:paraId="6784140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020EFD" w14:textId="77777777" w:rsidR="000234BB" w:rsidRPr="000437C1" w:rsidRDefault="000234BB" w:rsidP="00725808">
            <w:pPr>
              <w:pStyle w:val="SmallStandard"/>
            </w:pPr>
            <w:r>
              <w:t>false</w:t>
            </w:r>
          </w:p>
        </w:tc>
      </w:tr>
    </w:tbl>
    <w:p w14:paraId="16572E3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1EEC9D5" w14:textId="77777777" w:rsidTr="00725808">
        <w:tc>
          <w:tcPr>
            <w:tcW w:w="2013" w:type="dxa"/>
            <w:tcMar>
              <w:top w:w="28" w:type="dxa"/>
              <w:left w:w="28" w:type="dxa"/>
              <w:bottom w:w="28" w:type="dxa"/>
              <w:right w:w="28" w:type="dxa"/>
            </w:tcMar>
          </w:tcPr>
          <w:p w14:paraId="29957A2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67C198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1EB8D4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497E312" w14:textId="77777777" w:rsidR="000234BB" w:rsidRPr="00D21799" w:rsidRDefault="000234BB" w:rsidP="00725808">
            <w:pPr>
              <w:rPr>
                <w:b/>
                <w:sz w:val="16"/>
                <w:szCs w:val="16"/>
                <w:lang w:val="fr-FR"/>
              </w:rPr>
            </w:pPr>
            <w:r w:rsidRPr="00D21799">
              <w:rPr>
                <w:b/>
                <w:sz w:val="16"/>
                <w:szCs w:val="16"/>
                <w:lang w:val="fr-FR"/>
              </w:rPr>
              <w:t>Comment</w:t>
            </w:r>
          </w:p>
        </w:tc>
      </w:tr>
      <w:tr w:rsidR="000234BB" w:rsidRPr="00266E64" w14:paraId="784299A8" w14:textId="77777777" w:rsidTr="00725808">
        <w:tc>
          <w:tcPr>
            <w:tcW w:w="2013" w:type="dxa"/>
            <w:tcMar>
              <w:top w:w="28" w:type="dxa"/>
              <w:left w:w="28" w:type="dxa"/>
              <w:bottom w:w="28" w:type="dxa"/>
              <w:right w:w="28" w:type="dxa"/>
            </w:tcMar>
          </w:tcPr>
          <w:p w14:paraId="50C1D53B" w14:textId="77777777" w:rsidR="000234BB" w:rsidRPr="00620BBE" w:rsidRDefault="000234BB" w:rsidP="00725808">
            <w:pPr>
              <w:pStyle w:val="SmallStandard"/>
            </w:pPr>
            <w:r w:rsidRPr="00620BBE">
              <w:t>angle</w:t>
            </w:r>
          </w:p>
        </w:tc>
        <w:tc>
          <w:tcPr>
            <w:tcW w:w="1559" w:type="dxa"/>
            <w:tcMar>
              <w:top w:w="28" w:type="dxa"/>
              <w:left w:w="28" w:type="dxa"/>
              <w:bottom w:w="28" w:type="dxa"/>
              <w:right w:w="28" w:type="dxa"/>
            </w:tcMar>
          </w:tcPr>
          <w:p w14:paraId="371E2501"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A7E78C6" w14:textId="77777777" w:rsidR="000234BB" w:rsidRPr="008359F5" w:rsidRDefault="000234BB" w:rsidP="00725808">
            <w:pPr>
              <w:pStyle w:val="SmallStandard"/>
            </w:pPr>
            <w:r w:rsidRPr="008359F5">
              <w:t>0..2</w:t>
            </w:r>
          </w:p>
        </w:tc>
        <w:tc>
          <w:tcPr>
            <w:tcW w:w="4819" w:type="dxa"/>
            <w:tcMar>
              <w:top w:w="28" w:type="dxa"/>
              <w:left w:w="28" w:type="dxa"/>
              <w:bottom w:w="28" w:type="dxa"/>
              <w:right w:w="28" w:type="dxa"/>
            </w:tcMar>
          </w:tcPr>
          <w:p w14:paraId="00EBFC81" w14:textId="77777777" w:rsidR="000234BB" w:rsidRPr="00266E64" w:rsidRDefault="000234BB" w:rsidP="00725808">
            <w:pPr>
              <w:jc w:val="left"/>
              <w:rPr>
                <w:lang w:val="en-GB"/>
              </w:rPr>
            </w:pPr>
            <w:r w:rsidRPr="00266E64">
              <w:rPr>
                <w:sz w:val="16"/>
                <w:szCs w:val="16"/>
                <w:lang w:val="en-GB"/>
              </w:rPr>
              <w:t>Specifies the angle against two planes of the connector housing a terminal used in this cavity can be buckled.</w:t>
            </w:r>
          </w:p>
        </w:tc>
      </w:tr>
      <w:tr w:rsidR="000234BB" w:rsidRPr="00266E64" w14:paraId="15A24B69" w14:textId="77777777" w:rsidTr="00725808">
        <w:tc>
          <w:tcPr>
            <w:tcW w:w="2013" w:type="dxa"/>
            <w:tcMar>
              <w:top w:w="28" w:type="dxa"/>
              <w:left w:w="28" w:type="dxa"/>
              <w:bottom w:w="28" w:type="dxa"/>
              <w:right w:w="28" w:type="dxa"/>
            </w:tcMar>
          </w:tcPr>
          <w:p w14:paraId="2E0DB619" w14:textId="77777777" w:rsidR="000234BB" w:rsidRPr="00620BBE" w:rsidRDefault="000234BB" w:rsidP="00725808">
            <w:pPr>
              <w:pStyle w:val="SmallStandard"/>
            </w:pPr>
            <w:r w:rsidRPr="00620BBE">
              <w:t>cavityDesign</w:t>
            </w:r>
          </w:p>
        </w:tc>
        <w:tc>
          <w:tcPr>
            <w:tcW w:w="1559" w:type="dxa"/>
            <w:tcMar>
              <w:top w:w="28" w:type="dxa"/>
              <w:left w:w="28" w:type="dxa"/>
              <w:bottom w:w="28" w:type="dxa"/>
              <w:right w:w="28" w:type="dxa"/>
            </w:tcMar>
          </w:tcPr>
          <w:p w14:paraId="5F0FAA0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6FAE3A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1FC42FB" w14:textId="77777777" w:rsidR="000234BB" w:rsidRPr="00266E64" w:rsidRDefault="000234BB" w:rsidP="00725808">
            <w:pPr>
              <w:jc w:val="left"/>
              <w:rPr>
                <w:lang w:val="en-GB"/>
              </w:rPr>
            </w:pPr>
            <w:r w:rsidRPr="00266E64">
              <w:rPr>
                <w:sz w:val="16"/>
                <w:szCs w:val="16"/>
                <w:lang w:val="en-GB"/>
              </w:rPr>
              <w:t xml:space="preserve">Deprecated (since Version 1.1.4): This attribute has been marked as deprecated, as it has been replaced by the more meaningful mechanism with </w:t>
            </w:r>
            <w:r w:rsidRPr="00266E64">
              <w:rPr>
                <w:i/>
                <w:iCs/>
                <w:sz w:val="16"/>
                <w:szCs w:val="16"/>
                <w:lang w:val="en-GB"/>
              </w:rPr>
              <w:t>TerminalTypes.</w:t>
            </w:r>
          </w:p>
        </w:tc>
      </w:tr>
      <w:tr w:rsidR="000234BB" w:rsidRPr="00266E64" w14:paraId="0F518C45" w14:textId="77777777" w:rsidTr="00725808">
        <w:tc>
          <w:tcPr>
            <w:tcW w:w="2013" w:type="dxa"/>
            <w:tcMar>
              <w:top w:w="28" w:type="dxa"/>
              <w:left w:w="28" w:type="dxa"/>
              <w:bottom w:w="28" w:type="dxa"/>
              <w:right w:w="28" w:type="dxa"/>
            </w:tcMar>
          </w:tcPr>
          <w:p w14:paraId="0E33C5C7" w14:textId="77777777" w:rsidR="000234BB" w:rsidRPr="00620BBE" w:rsidRDefault="000234BB" w:rsidP="00725808">
            <w:pPr>
              <w:pStyle w:val="SmallStandard"/>
            </w:pPr>
            <w:r w:rsidRPr="00620BBE">
              <w:t>geometry</w:t>
            </w:r>
          </w:p>
        </w:tc>
        <w:tc>
          <w:tcPr>
            <w:tcW w:w="1559" w:type="dxa"/>
            <w:tcMar>
              <w:top w:w="28" w:type="dxa"/>
              <w:left w:w="28" w:type="dxa"/>
              <w:bottom w:w="28" w:type="dxa"/>
              <w:right w:w="28" w:type="dxa"/>
            </w:tcMar>
          </w:tcPr>
          <w:p w14:paraId="73371378" w14:textId="77777777" w:rsidR="000234BB" w:rsidRPr="008359F5" w:rsidRDefault="000234BB" w:rsidP="00725808">
            <w:pPr>
              <w:pStyle w:val="SmallStandard"/>
            </w:pPr>
            <w:r w:rsidRPr="00D21799">
              <w:t>CavityGeometry</w:t>
            </w:r>
          </w:p>
        </w:tc>
        <w:tc>
          <w:tcPr>
            <w:tcW w:w="709" w:type="dxa"/>
            <w:tcMar>
              <w:top w:w="28" w:type="dxa"/>
              <w:left w:w="28" w:type="dxa"/>
              <w:bottom w:w="28" w:type="dxa"/>
              <w:right w:w="28" w:type="dxa"/>
            </w:tcMar>
          </w:tcPr>
          <w:p w14:paraId="22F2DAE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9C5AB82" w14:textId="77777777" w:rsidR="000234BB" w:rsidRPr="00266E64" w:rsidRDefault="000234BB" w:rsidP="00725808">
            <w:pPr>
              <w:jc w:val="left"/>
              <w:rPr>
                <w:lang w:val="en-GB"/>
              </w:rPr>
            </w:pPr>
            <w:r w:rsidRPr="00266E64">
              <w:rPr>
                <w:sz w:val="16"/>
                <w:szCs w:val="16"/>
                <w:lang w:val="en-GB"/>
              </w:rPr>
              <w:t>Defines the geometry of a cavity in the sealing area (crimp end).</w:t>
            </w:r>
          </w:p>
        </w:tc>
      </w:tr>
      <w:tr w:rsidR="000234BB" w:rsidRPr="00266E64" w14:paraId="6A954F85" w14:textId="77777777" w:rsidTr="00725808">
        <w:tc>
          <w:tcPr>
            <w:tcW w:w="2013" w:type="dxa"/>
            <w:tcMar>
              <w:top w:w="28" w:type="dxa"/>
              <w:left w:w="28" w:type="dxa"/>
              <w:bottom w:w="28" w:type="dxa"/>
              <w:right w:w="28" w:type="dxa"/>
            </w:tcMar>
          </w:tcPr>
          <w:p w14:paraId="467EF813" w14:textId="77777777" w:rsidR="000234BB" w:rsidRPr="00620BBE" w:rsidRDefault="000234BB" w:rsidP="00725808">
            <w:pPr>
              <w:pStyle w:val="SmallStandard"/>
            </w:pPr>
            <w:r w:rsidRPr="00620BBE">
              <w:t>cavityDimension</w:t>
            </w:r>
          </w:p>
        </w:tc>
        <w:tc>
          <w:tcPr>
            <w:tcW w:w="1559" w:type="dxa"/>
            <w:tcMar>
              <w:top w:w="28" w:type="dxa"/>
              <w:left w:w="28" w:type="dxa"/>
              <w:bottom w:w="28" w:type="dxa"/>
              <w:right w:w="28" w:type="dxa"/>
            </w:tcMar>
          </w:tcPr>
          <w:p w14:paraId="0FFFD5E9" w14:textId="77777777" w:rsidR="000234BB" w:rsidRPr="008359F5" w:rsidRDefault="000234BB" w:rsidP="00725808">
            <w:pPr>
              <w:pStyle w:val="SmallStandard"/>
            </w:pPr>
            <w:r w:rsidRPr="00D21799">
              <w:t>Size</w:t>
            </w:r>
          </w:p>
        </w:tc>
        <w:tc>
          <w:tcPr>
            <w:tcW w:w="709" w:type="dxa"/>
            <w:tcMar>
              <w:top w:w="28" w:type="dxa"/>
              <w:left w:w="28" w:type="dxa"/>
              <w:bottom w:w="28" w:type="dxa"/>
              <w:right w:w="28" w:type="dxa"/>
            </w:tcMar>
          </w:tcPr>
          <w:p w14:paraId="64BDF96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716A3C3" w14:textId="77777777" w:rsidR="000234BB" w:rsidRPr="00266E64" w:rsidRDefault="000234BB" w:rsidP="00725808">
            <w:pPr>
              <w:jc w:val="left"/>
              <w:rPr>
                <w:lang w:val="en-GB"/>
              </w:rPr>
            </w:pPr>
            <w:r w:rsidRPr="00266E64">
              <w:rPr>
                <w:sz w:val="16"/>
                <w:szCs w:val="16"/>
                <w:lang w:val="en-GB"/>
              </w:rPr>
              <w:t>Specifies the dimension of the cavity in the sealing area of the cavity (crimp end), not in the contacting area (box end).</w:t>
            </w:r>
          </w:p>
        </w:tc>
      </w:tr>
      <w:tr w:rsidR="000234BB" w:rsidRPr="00266E64" w14:paraId="6B5FBFD5" w14:textId="77777777" w:rsidTr="00725808">
        <w:tc>
          <w:tcPr>
            <w:tcW w:w="2013" w:type="dxa"/>
            <w:tcMar>
              <w:top w:w="28" w:type="dxa"/>
              <w:left w:w="28" w:type="dxa"/>
              <w:bottom w:w="28" w:type="dxa"/>
              <w:right w:w="28" w:type="dxa"/>
            </w:tcMar>
          </w:tcPr>
          <w:p w14:paraId="7D189FCB" w14:textId="77777777" w:rsidR="000234BB" w:rsidRPr="00620BBE" w:rsidRDefault="000234BB" w:rsidP="00725808">
            <w:pPr>
              <w:pStyle w:val="SmallStandard"/>
            </w:pPr>
            <w:r w:rsidRPr="00620BBE">
              <w:t>minWireElementOutsideDiameter</w:t>
            </w:r>
          </w:p>
        </w:tc>
        <w:tc>
          <w:tcPr>
            <w:tcW w:w="1559" w:type="dxa"/>
            <w:tcMar>
              <w:top w:w="28" w:type="dxa"/>
              <w:left w:w="28" w:type="dxa"/>
              <w:bottom w:w="28" w:type="dxa"/>
              <w:right w:w="28" w:type="dxa"/>
            </w:tcMar>
          </w:tcPr>
          <w:p w14:paraId="34B71FF7"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0520BE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69EF668" w14:textId="77777777" w:rsidR="000234BB" w:rsidRPr="00266E64" w:rsidRDefault="000234BB" w:rsidP="00725808">
            <w:pPr>
              <w:jc w:val="left"/>
              <w:rPr>
                <w:lang w:val="en-GB"/>
              </w:rPr>
            </w:pPr>
            <w:r w:rsidRPr="00266E64">
              <w:rPr>
                <w:sz w:val="16"/>
                <w:szCs w:val="16"/>
                <w:lang w:val="en-GB"/>
              </w:rPr>
              <w:t>Specifies the minimum diameter a wire is allowed to have to fit into the cavity. This definition is necessary, since wires that are too small might cause movements and in acceptable torsion forces on terminals.</w:t>
            </w:r>
          </w:p>
        </w:tc>
      </w:tr>
      <w:tr w:rsidR="000234BB" w:rsidRPr="00266E64" w14:paraId="3E389ED3" w14:textId="77777777" w:rsidTr="00725808">
        <w:tc>
          <w:tcPr>
            <w:tcW w:w="2013" w:type="dxa"/>
            <w:tcMar>
              <w:top w:w="28" w:type="dxa"/>
              <w:left w:w="28" w:type="dxa"/>
              <w:bottom w:w="28" w:type="dxa"/>
              <w:right w:w="28" w:type="dxa"/>
            </w:tcMar>
          </w:tcPr>
          <w:p w14:paraId="534F363B" w14:textId="77777777" w:rsidR="000234BB" w:rsidRPr="00620BBE" w:rsidRDefault="000234BB" w:rsidP="00725808">
            <w:pPr>
              <w:pStyle w:val="SmallStandard"/>
            </w:pPr>
            <w:r w:rsidRPr="00620BBE">
              <w:t>maxWireElementOutsideDiameter</w:t>
            </w:r>
          </w:p>
        </w:tc>
        <w:tc>
          <w:tcPr>
            <w:tcW w:w="1559" w:type="dxa"/>
            <w:tcMar>
              <w:top w:w="28" w:type="dxa"/>
              <w:left w:w="28" w:type="dxa"/>
              <w:bottom w:w="28" w:type="dxa"/>
              <w:right w:w="28" w:type="dxa"/>
            </w:tcMar>
          </w:tcPr>
          <w:p w14:paraId="20E045FC"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56E9922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9982E64" w14:textId="77777777" w:rsidR="000234BB" w:rsidRPr="00266E64" w:rsidRDefault="000234BB" w:rsidP="00725808">
            <w:pPr>
              <w:jc w:val="left"/>
              <w:rPr>
                <w:lang w:val="en-GB"/>
              </w:rPr>
            </w:pPr>
            <w:r w:rsidRPr="00266E64">
              <w:rPr>
                <w:sz w:val="16"/>
                <w:szCs w:val="16"/>
                <w:lang w:val="en-GB"/>
              </w:rPr>
              <w:t>Specifies the maximum diameter a wire is allowed to have to fit into the cavity.</w:t>
            </w:r>
          </w:p>
        </w:tc>
      </w:tr>
      <w:tr w:rsidR="000234BB" w:rsidRPr="00266E64" w14:paraId="1A566085" w14:textId="77777777" w:rsidTr="00725808">
        <w:tc>
          <w:tcPr>
            <w:tcW w:w="2013" w:type="dxa"/>
            <w:tcMar>
              <w:top w:w="28" w:type="dxa"/>
              <w:left w:w="28" w:type="dxa"/>
              <w:bottom w:w="28" w:type="dxa"/>
              <w:right w:w="28" w:type="dxa"/>
            </w:tcMar>
          </w:tcPr>
          <w:p w14:paraId="1D31DF18" w14:textId="77777777" w:rsidR="000234BB" w:rsidRPr="00620BBE" w:rsidRDefault="000234BB" w:rsidP="00725808">
            <w:pPr>
              <w:pStyle w:val="SmallStandard"/>
            </w:pPr>
            <w:r w:rsidRPr="00620BBE">
              <w:t>primaryLockingType</w:t>
            </w:r>
          </w:p>
        </w:tc>
        <w:tc>
          <w:tcPr>
            <w:tcW w:w="1559" w:type="dxa"/>
            <w:tcMar>
              <w:top w:w="28" w:type="dxa"/>
              <w:left w:w="28" w:type="dxa"/>
              <w:bottom w:w="28" w:type="dxa"/>
              <w:right w:w="28" w:type="dxa"/>
            </w:tcMar>
          </w:tcPr>
          <w:p w14:paraId="1D48586A" w14:textId="77777777" w:rsidR="000234BB" w:rsidRPr="008359F5" w:rsidRDefault="000234BB" w:rsidP="00725808">
            <w:pPr>
              <w:pStyle w:val="SmallStandard"/>
            </w:pPr>
            <w:r w:rsidRPr="00D21799">
              <w:t>PrimaryLockingType</w:t>
            </w:r>
          </w:p>
        </w:tc>
        <w:tc>
          <w:tcPr>
            <w:tcW w:w="709" w:type="dxa"/>
            <w:tcMar>
              <w:top w:w="28" w:type="dxa"/>
              <w:left w:w="28" w:type="dxa"/>
              <w:bottom w:w="28" w:type="dxa"/>
              <w:right w:w="28" w:type="dxa"/>
            </w:tcMar>
          </w:tcPr>
          <w:p w14:paraId="7B7492E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23585AF" w14:textId="77777777" w:rsidR="000234BB" w:rsidRPr="00266E64" w:rsidRDefault="000234BB" w:rsidP="00725808">
            <w:pPr>
              <w:jc w:val="left"/>
              <w:rPr>
                <w:lang w:val="en-GB"/>
              </w:rPr>
            </w:pPr>
            <w:r w:rsidRPr="00266E64">
              <w:rPr>
                <w:sz w:val="16"/>
                <w:szCs w:val="16"/>
                <w:lang w:val="en-GB"/>
              </w:rPr>
              <w:t>Specifies if the cavity has a primary locking and of what type it is.</w:t>
            </w:r>
          </w:p>
        </w:tc>
      </w:tr>
      <w:tr w:rsidR="000234BB" w:rsidRPr="00266E64" w14:paraId="14A195E5" w14:textId="77777777" w:rsidTr="00725808">
        <w:tc>
          <w:tcPr>
            <w:tcW w:w="2013" w:type="dxa"/>
            <w:tcMar>
              <w:top w:w="28" w:type="dxa"/>
              <w:left w:w="28" w:type="dxa"/>
              <w:bottom w:w="28" w:type="dxa"/>
              <w:right w:w="28" w:type="dxa"/>
            </w:tcMar>
          </w:tcPr>
          <w:p w14:paraId="7EC18EE7" w14:textId="77777777" w:rsidR="000234BB" w:rsidRPr="00620BBE" w:rsidRDefault="000234BB" w:rsidP="00725808">
            <w:pPr>
              <w:pStyle w:val="SmallStandard"/>
            </w:pPr>
            <w:r w:rsidRPr="00620BBE">
              <w:t>sealable</w:t>
            </w:r>
          </w:p>
        </w:tc>
        <w:tc>
          <w:tcPr>
            <w:tcW w:w="1559" w:type="dxa"/>
            <w:tcMar>
              <w:top w:w="28" w:type="dxa"/>
              <w:left w:w="28" w:type="dxa"/>
              <w:bottom w:w="28" w:type="dxa"/>
              <w:right w:w="28" w:type="dxa"/>
            </w:tcMar>
          </w:tcPr>
          <w:p w14:paraId="629423C9"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682DB73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CDA0FEC" w14:textId="77777777" w:rsidR="000234BB" w:rsidRPr="00266E64" w:rsidRDefault="000234BB" w:rsidP="00725808">
            <w:pPr>
              <w:jc w:val="left"/>
              <w:rPr>
                <w:lang w:val="en-GB"/>
              </w:rPr>
            </w:pPr>
            <w:r w:rsidRPr="00266E64">
              <w:rPr>
                <w:sz w:val="16"/>
                <w:szCs w:val="16"/>
                <w:lang w:val="en-GB"/>
              </w:rPr>
              <w:t>Specifies if the cavity is sealable.</w:t>
            </w:r>
          </w:p>
        </w:tc>
      </w:tr>
      <w:tr w:rsidR="000234BB" w:rsidRPr="00266E64" w14:paraId="64F4B0FD" w14:textId="77777777" w:rsidTr="00725808">
        <w:tc>
          <w:tcPr>
            <w:tcW w:w="2013" w:type="dxa"/>
            <w:tcMar>
              <w:top w:w="28" w:type="dxa"/>
              <w:left w:w="28" w:type="dxa"/>
              <w:bottom w:w="28" w:type="dxa"/>
              <w:right w:w="28" w:type="dxa"/>
            </w:tcMar>
          </w:tcPr>
          <w:p w14:paraId="16003EC5" w14:textId="77777777" w:rsidR="000234BB" w:rsidRPr="00620BBE" w:rsidRDefault="000234BB" w:rsidP="00725808">
            <w:pPr>
              <w:pStyle w:val="SmallStandard"/>
            </w:pPr>
            <w:r w:rsidRPr="00620BBE">
              <w:t>compatibleTerminalType</w:t>
            </w:r>
          </w:p>
        </w:tc>
        <w:tc>
          <w:tcPr>
            <w:tcW w:w="1559" w:type="dxa"/>
            <w:tcMar>
              <w:top w:w="28" w:type="dxa"/>
              <w:left w:w="28" w:type="dxa"/>
              <w:bottom w:w="28" w:type="dxa"/>
              <w:right w:w="28" w:type="dxa"/>
            </w:tcMar>
          </w:tcPr>
          <w:p w14:paraId="2274D779" w14:textId="77777777" w:rsidR="000234BB" w:rsidRPr="008359F5" w:rsidRDefault="000234BB" w:rsidP="00725808">
            <w:pPr>
              <w:pStyle w:val="SmallStandard"/>
            </w:pPr>
            <w:r w:rsidRPr="00D21799">
              <w:t>TerminalType</w:t>
            </w:r>
          </w:p>
        </w:tc>
        <w:tc>
          <w:tcPr>
            <w:tcW w:w="709" w:type="dxa"/>
            <w:tcMar>
              <w:top w:w="28" w:type="dxa"/>
              <w:left w:w="28" w:type="dxa"/>
              <w:bottom w:w="28" w:type="dxa"/>
              <w:right w:w="28" w:type="dxa"/>
            </w:tcMar>
          </w:tcPr>
          <w:p w14:paraId="777AF081"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26983DE" w14:textId="77777777" w:rsidR="000234BB" w:rsidRPr="00266E64" w:rsidRDefault="000234BB" w:rsidP="00725808">
            <w:pPr>
              <w:jc w:val="left"/>
              <w:rPr>
                <w:lang w:val="en-GB"/>
              </w:rPr>
            </w:pPr>
            <w:r w:rsidRPr="00266E64">
              <w:rPr>
                <w:sz w:val="16"/>
                <w:szCs w:val="16"/>
                <w:lang w:val="en-GB"/>
              </w:rPr>
              <w:t>Defines a list of terminal types that are compatible to this CavitySpecification.</w:t>
            </w:r>
          </w:p>
        </w:tc>
      </w:tr>
    </w:tbl>
    <w:p w14:paraId="1A36D5D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92E1758" w14:textId="77777777" w:rsidTr="00725808">
        <w:tc>
          <w:tcPr>
            <w:tcW w:w="2296" w:type="dxa"/>
            <w:gridSpan w:val="2"/>
          </w:tcPr>
          <w:p w14:paraId="44B6839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8E2A2E1"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98F4A9D" w14:textId="77777777" w:rsidR="000234BB" w:rsidRDefault="000234BB" w:rsidP="00725808">
            <w:pPr>
              <w:jc w:val="center"/>
              <w:rPr>
                <w:b/>
                <w:sz w:val="16"/>
                <w:szCs w:val="16"/>
                <w:lang w:val="en-GB"/>
              </w:rPr>
            </w:pPr>
            <w:r>
              <w:rPr>
                <w:b/>
                <w:sz w:val="16"/>
                <w:szCs w:val="16"/>
                <w:lang w:val="en-GB"/>
              </w:rPr>
              <w:t>General</w:t>
            </w:r>
          </w:p>
        </w:tc>
      </w:tr>
      <w:tr w:rsidR="000234BB" w:rsidRPr="00720F6F" w14:paraId="76CB5574" w14:textId="77777777" w:rsidTr="00725808">
        <w:tc>
          <w:tcPr>
            <w:tcW w:w="1588" w:type="dxa"/>
          </w:tcPr>
          <w:p w14:paraId="6842482F" w14:textId="77777777" w:rsidR="000234BB" w:rsidRDefault="000234BB" w:rsidP="00725808">
            <w:pPr>
              <w:rPr>
                <w:b/>
                <w:sz w:val="16"/>
                <w:szCs w:val="16"/>
                <w:lang w:val="en-GB"/>
              </w:rPr>
            </w:pPr>
            <w:r>
              <w:rPr>
                <w:b/>
                <w:sz w:val="16"/>
                <w:szCs w:val="16"/>
                <w:lang w:val="en-GB"/>
              </w:rPr>
              <w:t>Type</w:t>
            </w:r>
          </w:p>
        </w:tc>
        <w:tc>
          <w:tcPr>
            <w:tcW w:w="708" w:type="dxa"/>
          </w:tcPr>
          <w:p w14:paraId="51D81C46" w14:textId="77777777" w:rsidR="000234BB" w:rsidRDefault="000234BB" w:rsidP="00725808">
            <w:pPr>
              <w:rPr>
                <w:b/>
                <w:sz w:val="16"/>
                <w:szCs w:val="16"/>
                <w:lang w:val="en-GB"/>
              </w:rPr>
            </w:pPr>
            <w:r>
              <w:rPr>
                <w:b/>
                <w:sz w:val="16"/>
                <w:szCs w:val="16"/>
                <w:lang w:val="en-GB"/>
              </w:rPr>
              <w:t>Mult</w:t>
            </w:r>
          </w:p>
        </w:tc>
        <w:tc>
          <w:tcPr>
            <w:tcW w:w="1560" w:type="dxa"/>
          </w:tcPr>
          <w:p w14:paraId="6AC1842A" w14:textId="77777777" w:rsidR="000234BB" w:rsidRDefault="000234BB" w:rsidP="00725808">
            <w:pPr>
              <w:rPr>
                <w:b/>
                <w:sz w:val="16"/>
                <w:szCs w:val="16"/>
                <w:lang w:val="en-GB"/>
              </w:rPr>
            </w:pPr>
            <w:r>
              <w:rPr>
                <w:b/>
                <w:sz w:val="16"/>
                <w:szCs w:val="16"/>
                <w:lang w:val="en-GB"/>
              </w:rPr>
              <w:t>Role</w:t>
            </w:r>
          </w:p>
        </w:tc>
        <w:tc>
          <w:tcPr>
            <w:tcW w:w="708" w:type="dxa"/>
          </w:tcPr>
          <w:p w14:paraId="1CF83E30" w14:textId="77777777" w:rsidR="000234BB" w:rsidRDefault="000234BB" w:rsidP="00725808">
            <w:pPr>
              <w:rPr>
                <w:b/>
                <w:sz w:val="16"/>
                <w:szCs w:val="16"/>
                <w:lang w:val="en-GB"/>
              </w:rPr>
            </w:pPr>
            <w:r>
              <w:rPr>
                <w:b/>
                <w:sz w:val="16"/>
                <w:szCs w:val="16"/>
                <w:lang w:val="en-GB"/>
              </w:rPr>
              <w:t>Mult</w:t>
            </w:r>
          </w:p>
        </w:tc>
        <w:tc>
          <w:tcPr>
            <w:tcW w:w="567" w:type="dxa"/>
          </w:tcPr>
          <w:p w14:paraId="7A7685B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FF57662" w14:textId="77777777" w:rsidR="000234BB" w:rsidRPr="008359F5" w:rsidRDefault="000234BB" w:rsidP="00725808">
            <w:pPr>
              <w:rPr>
                <w:b/>
                <w:sz w:val="16"/>
                <w:szCs w:val="16"/>
                <w:lang w:val="en-GB"/>
              </w:rPr>
            </w:pPr>
            <w:r>
              <w:rPr>
                <w:b/>
                <w:sz w:val="16"/>
                <w:szCs w:val="16"/>
                <w:lang w:val="en-GB"/>
              </w:rPr>
              <w:t>Comment</w:t>
            </w:r>
          </w:p>
        </w:tc>
      </w:tr>
      <w:tr w:rsidR="000234BB" w:rsidRPr="00266E64" w14:paraId="67C6C84F" w14:textId="77777777" w:rsidTr="00725808">
        <w:tc>
          <w:tcPr>
            <w:tcW w:w="1588" w:type="dxa"/>
          </w:tcPr>
          <w:p w14:paraId="719A4AC2" w14:textId="77777777" w:rsidR="000234BB" w:rsidRPr="00634625" w:rsidRDefault="000234BB" w:rsidP="00725808">
            <w:pPr>
              <w:pStyle w:val="SmallStandard"/>
            </w:pPr>
            <w:r>
              <w:t>Cavity</w:t>
            </w:r>
          </w:p>
        </w:tc>
        <w:tc>
          <w:tcPr>
            <w:tcW w:w="708" w:type="dxa"/>
          </w:tcPr>
          <w:p w14:paraId="4732EBFD" w14:textId="77777777" w:rsidR="000234BB" w:rsidRPr="00D331EF" w:rsidRDefault="000234BB" w:rsidP="00725808">
            <w:pPr>
              <w:pStyle w:val="SmallStandard"/>
            </w:pPr>
            <w:r w:rsidRPr="00D01517">
              <w:t>0..*</w:t>
            </w:r>
          </w:p>
        </w:tc>
        <w:tc>
          <w:tcPr>
            <w:tcW w:w="1560" w:type="dxa"/>
          </w:tcPr>
          <w:p w14:paraId="079417F7" w14:textId="77777777" w:rsidR="000234BB" w:rsidRPr="00132C43" w:rsidRDefault="000234BB" w:rsidP="00725808">
            <w:pPr>
              <w:pStyle w:val="SmallStandard"/>
            </w:pPr>
            <w:r>
              <w:t>cavitySpecification</w:t>
            </w:r>
          </w:p>
        </w:tc>
        <w:tc>
          <w:tcPr>
            <w:tcW w:w="708" w:type="dxa"/>
          </w:tcPr>
          <w:p w14:paraId="5768040B" w14:textId="77777777" w:rsidR="000234BB" w:rsidRPr="00D331EF" w:rsidRDefault="000234BB" w:rsidP="00725808">
            <w:pPr>
              <w:pStyle w:val="SmallStandard"/>
            </w:pPr>
            <w:r w:rsidRPr="00D01517">
              <w:t>0..1</w:t>
            </w:r>
          </w:p>
        </w:tc>
        <w:tc>
          <w:tcPr>
            <w:tcW w:w="567" w:type="dxa"/>
          </w:tcPr>
          <w:p w14:paraId="4C70055E" w14:textId="77777777" w:rsidR="000234BB" w:rsidRPr="00D331EF" w:rsidRDefault="000234BB" w:rsidP="00725808">
            <w:pPr>
              <w:pStyle w:val="SmallStandard"/>
            </w:pPr>
            <w:r>
              <w:t>N</w:t>
            </w:r>
          </w:p>
        </w:tc>
        <w:tc>
          <w:tcPr>
            <w:tcW w:w="3969" w:type="dxa"/>
          </w:tcPr>
          <w:p w14:paraId="008ACC28" w14:textId="77777777" w:rsidR="000234BB" w:rsidRDefault="000234BB" w:rsidP="00725808">
            <w:pPr>
              <w:pStyle w:val="SmallStandard"/>
            </w:pPr>
            <w:r w:rsidRPr="00491287">
              <w:t>References the CavitySpecification that is satisfied by the cavity.</w:t>
            </w:r>
          </w:p>
        </w:tc>
      </w:tr>
    </w:tbl>
    <w:p w14:paraId="4FFF7E3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8" w:name="_f24a8670e93601167507feeef38d4538"/>
      <w:r>
        <w:rPr>
          <w:lang w:val="en-GB"/>
        </w:rPr>
        <w:t>Coding</w:t>
      </w:r>
      <w:bookmarkEnd w:id="1298"/>
    </w:p>
    <w:p w14:paraId="179A6238" w14:textId="77777777" w:rsidR="000234BB" w:rsidRPr="00266E64" w:rsidRDefault="000234BB" w:rsidP="000234BB">
      <w:pPr>
        <w:rPr>
          <w:lang w:val="en-GB"/>
        </w:rPr>
      </w:pPr>
      <w:r w:rsidRPr="00266E64">
        <w:rPr>
          <w:sz w:val="18"/>
          <w:szCs w:val="18"/>
          <w:lang w:val="en-GB"/>
        </w:rPr>
        <w:t>Specifies the coding of a slot or a connector housing.</w:t>
      </w:r>
    </w:p>
    <w:p w14:paraId="18B6CE7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0A07228" w14:textId="77777777" w:rsidTr="00725808">
        <w:tc>
          <w:tcPr>
            <w:tcW w:w="2013" w:type="dxa"/>
            <w:tcMar>
              <w:top w:w="28" w:type="dxa"/>
              <w:left w:w="28" w:type="dxa"/>
              <w:bottom w:w="28" w:type="dxa"/>
              <w:right w:w="28" w:type="dxa"/>
            </w:tcMar>
          </w:tcPr>
          <w:p w14:paraId="381AA58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4E36FD" w14:textId="25AD7A51"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45C2948A" w14:textId="77777777" w:rsidTr="00725808">
        <w:tc>
          <w:tcPr>
            <w:tcW w:w="2013" w:type="dxa"/>
            <w:tcMar>
              <w:top w:w="28" w:type="dxa"/>
              <w:left w:w="28" w:type="dxa"/>
              <w:bottom w:w="28" w:type="dxa"/>
              <w:right w:w="28" w:type="dxa"/>
            </w:tcMar>
          </w:tcPr>
          <w:p w14:paraId="0648584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06E626C" w14:textId="77777777" w:rsidR="000234BB" w:rsidRDefault="000234BB" w:rsidP="00725808"/>
        </w:tc>
      </w:tr>
      <w:tr w:rsidR="000234BB" w:rsidRPr="008359F5" w14:paraId="0F357BA3" w14:textId="77777777" w:rsidTr="00725808">
        <w:tc>
          <w:tcPr>
            <w:tcW w:w="2013" w:type="dxa"/>
            <w:tcMar>
              <w:top w:w="28" w:type="dxa"/>
              <w:left w:w="28" w:type="dxa"/>
              <w:bottom w:w="28" w:type="dxa"/>
              <w:right w:w="28" w:type="dxa"/>
            </w:tcMar>
          </w:tcPr>
          <w:p w14:paraId="54C93AA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6DC5F01" w14:textId="77777777" w:rsidR="000234BB" w:rsidRPr="000437C1" w:rsidRDefault="000234BB" w:rsidP="00725808">
            <w:pPr>
              <w:pStyle w:val="SmallStandard"/>
            </w:pPr>
            <w:r>
              <w:t>false</w:t>
            </w:r>
          </w:p>
        </w:tc>
      </w:tr>
    </w:tbl>
    <w:p w14:paraId="11D4E0A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D7B48BA" w14:textId="77777777" w:rsidTr="00725808">
        <w:tc>
          <w:tcPr>
            <w:tcW w:w="2013" w:type="dxa"/>
            <w:tcMar>
              <w:top w:w="28" w:type="dxa"/>
              <w:left w:w="28" w:type="dxa"/>
              <w:bottom w:w="28" w:type="dxa"/>
              <w:right w:w="28" w:type="dxa"/>
            </w:tcMar>
          </w:tcPr>
          <w:p w14:paraId="2EBA2DB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79C72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5D95FE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F40369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E0DC479" w14:textId="77777777" w:rsidTr="00725808">
        <w:tc>
          <w:tcPr>
            <w:tcW w:w="2013" w:type="dxa"/>
            <w:tcMar>
              <w:top w:w="28" w:type="dxa"/>
              <w:left w:w="28" w:type="dxa"/>
              <w:bottom w:w="28" w:type="dxa"/>
              <w:right w:w="28" w:type="dxa"/>
            </w:tcMar>
          </w:tcPr>
          <w:p w14:paraId="6DA1C370" w14:textId="77777777" w:rsidR="000234BB" w:rsidRPr="00620BBE" w:rsidRDefault="000234BB" w:rsidP="00725808">
            <w:pPr>
              <w:pStyle w:val="SmallStandard"/>
            </w:pPr>
            <w:r w:rsidRPr="00620BBE">
              <w:t>coding</w:t>
            </w:r>
          </w:p>
        </w:tc>
        <w:tc>
          <w:tcPr>
            <w:tcW w:w="1559" w:type="dxa"/>
            <w:tcMar>
              <w:top w:w="28" w:type="dxa"/>
              <w:left w:w="28" w:type="dxa"/>
              <w:bottom w:w="28" w:type="dxa"/>
              <w:right w:w="28" w:type="dxa"/>
            </w:tcMar>
          </w:tcPr>
          <w:p w14:paraId="71D37E8B" w14:textId="77777777" w:rsidR="000234BB" w:rsidRPr="008359F5" w:rsidRDefault="000234BB" w:rsidP="00725808">
            <w:pPr>
              <w:pStyle w:val="SmallStandard"/>
            </w:pPr>
            <w:r w:rsidRPr="00D21799">
              <w:t>CodingName</w:t>
            </w:r>
          </w:p>
        </w:tc>
        <w:tc>
          <w:tcPr>
            <w:tcW w:w="709" w:type="dxa"/>
            <w:tcMar>
              <w:top w:w="28" w:type="dxa"/>
              <w:left w:w="28" w:type="dxa"/>
              <w:bottom w:w="28" w:type="dxa"/>
              <w:right w:w="28" w:type="dxa"/>
            </w:tcMar>
          </w:tcPr>
          <w:p w14:paraId="59AA993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0C4195D" w14:textId="77777777" w:rsidR="000234BB" w:rsidRDefault="000234BB" w:rsidP="00725808">
            <w:pPr>
              <w:jc w:val="left"/>
            </w:pPr>
            <w:r>
              <w:rPr>
                <w:sz w:val="16"/>
                <w:szCs w:val="16"/>
              </w:rPr>
              <w:t>Specifies the name of the coding.</w:t>
            </w:r>
          </w:p>
        </w:tc>
      </w:tr>
    </w:tbl>
    <w:p w14:paraId="71373EE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A8531F8" w14:textId="77777777" w:rsidTr="00725808">
        <w:tc>
          <w:tcPr>
            <w:tcW w:w="2296" w:type="dxa"/>
            <w:gridSpan w:val="2"/>
          </w:tcPr>
          <w:p w14:paraId="6F762845"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2F3C9FE"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D98D08A" w14:textId="77777777" w:rsidR="000234BB" w:rsidRDefault="000234BB" w:rsidP="00725808">
            <w:pPr>
              <w:jc w:val="center"/>
              <w:rPr>
                <w:b/>
                <w:sz w:val="16"/>
                <w:szCs w:val="16"/>
                <w:lang w:val="en-GB"/>
              </w:rPr>
            </w:pPr>
            <w:r>
              <w:rPr>
                <w:b/>
                <w:sz w:val="16"/>
                <w:szCs w:val="16"/>
                <w:lang w:val="en-GB"/>
              </w:rPr>
              <w:t>General</w:t>
            </w:r>
          </w:p>
        </w:tc>
      </w:tr>
      <w:tr w:rsidR="000234BB" w:rsidRPr="00720F6F" w14:paraId="3E7630BC" w14:textId="77777777" w:rsidTr="00725808">
        <w:tc>
          <w:tcPr>
            <w:tcW w:w="1588" w:type="dxa"/>
          </w:tcPr>
          <w:p w14:paraId="12DAF068" w14:textId="77777777" w:rsidR="000234BB" w:rsidRDefault="000234BB" w:rsidP="00725808">
            <w:pPr>
              <w:rPr>
                <w:b/>
                <w:sz w:val="16"/>
                <w:szCs w:val="16"/>
                <w:lang w:val="en-GB"/>
              </w:rPr>
            </w:pPr>
            <w:r>
              <w:rPr>
                <w:b/>
                <w:sz w:val="16"/>
                <w:szCs w:val="16"/>
                <w:lang w:val="en-GB"/>
              </w:rPr>
              <w:t>Type</w:t>
            </w:r>
          </w:p>
        </w:tc>
        <w:tc>
          <w:tcPr>
            <w:tcW w:w="708" w:type="dxa"/>
          </w:tcPr>
          <w:p w14:paraId="74457C2D" w14:textId="77777777" w:rsidR="000234BB" w:rsidRDefault="000234BB" w:rsidP="00725808">
            <w:pPr>
              <w:rPr>
                <w:b/>
                <w:sz w:val="16"/>
                <w:szCs w:val="16"/>
                <w:lang w:val="en-GB"/>
              </w:rPr>
            </w:pPr>
            <w:r>
              <w:rPr>
                <w:b/>
                <w:sz w:val="16"/>
                <w:szCs w:val="16"/>
                <w:lang w:val="en-GB"/>
              </w:rPr>
              <w:t>Mult</w:t>
            </w:r>
          </w:p>
        </w:tc>
        <w:tc>
          <w:tcPr>
            <w:tcW w:w="1560" w:type="dxa"/>
          </w:tcPr>
          <w:p w14:paraId="28B9C59B" w14:textId="77777777" w:rsidR="000234BB" w:rsidRDefault="000234BB" w:rsidP="00725808">
            <w:pPr>
              <w:rPr>
                <w:b/>
                <w:sz w:val="16"/>
                <w:szCs w:val="16"/>
                <w:lang w:val="en-GB"/>
              </w:rPr>
            </w:pPr>
            <w:r>
              <w:rPr>
                <w:b/>
                <w:sz w:val="16"/>
                <w:szCs w:val="16"/>
                <w:lang w:val="en-GB"/>
              </w:rPr>
              <w:t>Role</w:t>
            </w:r>
          </w:p>
        </w:tc>
        <w:tc>
          <w:tcPr>
            <w:tcW w:w="708" w:type="dxa"/>
          </w:tcPr>
          <w:p w14:paraId="79DE9D80" w14:textId="77777777" w:rsidR="000234BB" w:rsidRDefault="000234BB" w:rsidP="00725808">
            <w:pPr>
              <w:rPr>
                <w:b/>
                <w:sz w:val="16"/>
                <w:szCs w:val="16"/>
                <w:lang w:val="en-GB"/>
              </w:rPr>
            </w:pPr>
            <w:r>
              <w:rPr>
                <w:b/>
                <w:sz w:val="16"/>
                <w:szCs w:val="16"/>
                <w:lang w:val="en-GB"/>
              </w:rPr>
              <w:t>Mult</w:t>
            </w:r>
          </w:p>
        </w:tc>
        <w:tc>
          <w:tcPr>
            <w:tcW w:w="567" w:type="dxa"/>
          </w:tcPr>
          <w:p w14:paraId="6C4D41A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ADD14DC" w14:textId="77777777" w:rsidR="000234BB" w:rsidRPr="008359F5" w:rsidRDefault="000234BB" w:rsidP="00725808">
            <w:pPr>
              <w:rPr>
                <w:b/>
                <w:sz w:val="16"/>
                <w:szCs w:val="16"/>
                <w:lang w:val="en-GB"/>
              </w:rPr>
            </w:pPr>
            <w:r>
              <w:rPr>
                <w:b/>
                <w:sz w:val="16"/>
                <w:szCs w:val="16"/>
                <w:lang w:val="en-GB"/>
              </w:rPr>
              <w:t>Comment</w:t>
            </w:r>
          </w:p>
        </w:tc>
      </w:tr>
      <w:tr w:rsidR="000234BB" w:rsidRPr="00CC6307" w14:paraId="0FF70FE0" w14:textId="77777777" w:rsidTr="00725808">
        <w:tc>
          <w:tcPr>
            <w:tcW w:w="1588" w:type="dxa"/>
          </w:tcPr>
          <w:p w14:paraId="57387D07" w14:textId="77777777" w:rsidR="000234BB" w:rsidRPr="00634625" w:rsidRDefault="000234BB" w:rsidP="00725808">
            <w:pPr>
              <w:pStyle w:val="SmallStandard"/>
            </w:pPr>
            <w:r>
              <w:t>ConnectorHousingSpecification</w:t>
            </w:r>
          </w:p>
        </w:tc>
        <w:tc>
          <w:tcPr>
            <w:tcW w:w="708" w:type="dxa"/>
          </w:tcPr>
          <w:p w14:paraId="2D21627D" w14:textId="77777777" w:rsidR="000234BB" w:rsidRPr="00D331EF" w:rsidRDefault="000234BB" w:rsidP="00725808">
            <w:pPr>
              <w:pStyle w:val="SmallStandard"/>
            </w:pPr>
            <w:r w:rsidRPr="00D01517">
              <w:t>0..1</w:t>
            </w:r>
          </w:p>
        </w:tc>
        <w:tc>
          <w:tcPr>
            <w:tcW w:w="1560" w:type="dxa"/>
          </w:tcPr>
          <w:p w14:paraId="74CC334B" w14:textId="77777777" w:rsidR="000234BB" w:rsidRPr="00132C43" w:rsidRDefault="000234BB" w:rsidP="00725808">
            <w:pPr>
              <w:pStyle w:val="SmallStandard"/>
            </w:pPr>
            <w:r>
              <w:t>coding</w:t>
            </w:r>
          </w:p>
        </w:tc>
        <w:tc>
          <w:tcPr>
            <w:tcW w:w="708" w:type="dxa"/>
          </w:tcPr>
          <w:p w14:paraId="58D8B4F0" w14:textId="77777777" w:rsidR="000234BB" w:rsidRPr="00D331EF" w:rsidRDefault="000234BB" w:rsidP="00725808">
            <w:pPr>
              <w:pStyle w:val="SmallStandard"/>
            </w:pPr>
            <w:r w:rsidRPr="00D01517">
              <w:t>0..1</w:t>
            </w:r>
          </w:p>
        </w:tc>
        <w:tc>
          <w:tcPr>
            <w:tcW w:w="567" w:type="dxa"/>
          </w:tcPr>
          <w:p w14:paraId="0CA23C39" w14:textId="77777777" w:rsidR="000234BB" w:rsidRDefault="000234BB" w:rsidP="00725808">
            <w:pPr>
              <w:pStyle w:val="SmallStandard"/>
            </w:pPr>
            <w:r>
              <w:t>Y</w:t>
            </w:r>
          </w:p>
        </w:tc>
        <w:tc>
          <w:tcPr>
            <w:tcW w:w="3969" w:type="dxa"/>
          </w:tcPr>
          <w:p w14:paraId="46ED12CD" w14:textId="77777777" w:rsidR="000234BB" w:rsidRDefault="000234BB" w:rsidP="00725808">
            <w:pPr>
              <w:pStyle w:val="SmallStandard"/>
            </w:pPr>
            <w:r w:rsidRPr="00491287">
              <w:t xml:space="preserve">Defines coding of the connector housing that is satisfied by the connector housing. </w:t>
            </w:r>
          </w:p>
        </w:tc>
      </w:tr>
      <w:tr w:rsidR="000234BB" w:rsidRPr="00CC6307" w14:paraId="3D666EE1" w14:textId="77777777" w:rsidTr="00725808">
        <w:tc>
          <w:tcPr>
            <w:tcW w:w="1588" w:type="dxa"/>
          </w:tcPr>
          <w:p w14:paraId="1428D035" w14:textId="77777777" w:rsidR="000234BB" w:rsidRPr="00634625" w:rsidRDefault="000234BB" w:rsidP="00725808">
            <w:pPr>
              <w:pStyle w:val="SmallStandard"/>
            </w:pPr>
            <w:r>
              <w:t>AbstractSlot</w:t>
            </w:r>
          </w:p>
        </w:tc>
        <w:tc>
          <w:tcPr>
            <w:tcW w:w="708" w:type="dxa"/>
          </w:tcPr>
          <w:p w14:paraId="7CC82DD5" w14:textId="77777777" w:rsidR="000234BB" w:rsidRPr="00D331EF" w:rsidRDefault="000234BB" w:rsidP="00725808">
            <w:pPr>
              <w:pStyle w:val="SmallStandard"/>
            </w:pPr>
            <w:r w:rsidRPr="00D01517">
              <w:t>0..1</w:t>
            </w:r>
          </w:p>
        </w:tc>
        <w:tc>
          <w:tcPr>
            <w:tcW w:w="1560" w:type="dxa"/>
          </w:tcPr>
          <w:p w14:paraId="26934781" w14:textId="77777777" w:rsidR="000234BB" w:rsidRPr="00132C43" w:rsidRDefault="000234BB" w:rsidP="00725808">
            <w:pPr>
              <w:pStyle w:val="SmallStandard"/>
            </w:pPr>
            <w:r>
              <w:t>coding</w:t>
            </w:r>
          </w:p>
        </w:tc>
        <w:tc>
          <w:tcPr>
            <w:tcW w:w="708" w:type="dxa"/>
          </w:tcPr>
          <w:p w14:paraId="7B2AF4E7" w14:textId="77777777" w:rsidR="000234BB" w:rsidRPr="00D331EF" w:rsidRDefault="000234BB" w:rsidP="00725808">
            <w:pPr>
              <w:pStyle w:val="SmallStandard"/>
            </w:pPr>
            <w:r w:rsidRPr="00D01517">
              <w:t>0..1</w:t>
            </w:r>
          </w:p>
        </w:tc>
        <w:tc>
          <w:tcPr>
            <w:tcW w:w="567" w:type="dxa"/>
          </w:tcPr>
          <w:p w14:paraId="3A024857" w14:textId="77777777" w:rsidR="000234BB" w:rsidRDefault="000234BB" w:rsidP="00725808">
            <w:pPr>
              <w:pStyle w:val="SmallStandard"/>
            </w:pPr>
            <w:r>
              <w:t>Y</w:t>
            </w:r>
          </w:p>
        </w:tc>
        <w:tc>
          <w:tcPr>
            <w:tcW w:w="3969" w:type="dxa"/>
          </w:tcPr>
          <w:p w14:paraId="049E065A" w14:textId="77777777" w:rsidR="000234BB" w:rsidRDefault="000234BB" w:rsidP="00725808">
            <w:pPr>
              <w:pStyle w:val="SmallStandard"/>
            </w:pPr>
            <w:r w:rsidRPr="00491287">
              <w:t>Defines coding of the slot that is satisfied by the Slot.</w:t>
            </w:r>
          </w:p>
        </w:tc>
      </w:tr>
    </w:tbl>
    <w:p w14:paraId="1DB892D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9" w:name="_da3ef0660076f8e10d1ba16fbe390338"/>
      <w:r>
        <w:rPr>
          <w:lang w:val="en-GB"/>
        </w:rPr>
        <w:t>ConductorCurrentInformation</w:t>
      </w:r>
      <w:bookmarkEnd w:id="1299"/>
    </w:p>
    <w:p w14:paraId="4CE5370A" w14:textId="77777777" w:rsidR="000234BB" w:rsidRDefault="000234BB" w:rsidP="000234BB">
      <w:r>
        <w:rPr>
          <w:sz w:val="18"/>
          <w:szCs w:val="18"/>
        </w:rPr>
        <w:t xml:space="preserve">The </w:t>
      </w:r>
      <w:r>
        <w:rPr>
          <w:i/>
          <w:iCs/>
          <w:sz w:val="18"/>
          <w:szCs w:val="18"/>
        </w:rPr>
        <w:t>ConductorCurrentInformation</w:t>
      </w:r>
      <w:r>
        <w:rPr>
          <w:sz w:val="18"/>
          <w:szCs w:val="18"/>
        </w:rPr>
        <w:t xml:space="preserve"> specifies the maximum current for which a conductor is approved. As the maximum current is dependent from the voltage and the environment temperature it is modelled as a class and not only as an attribute.</w:t>
      </w:r>
    </w:p>
    <w:p w14:paraId="107D4FA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B455CFD" w14:textId="77777777" w:rsidTr="00725808">
        <w:tc>
          <w:tcPr>
            <w:tcW w:w="2013" w:type="dxa"/>
            <w:tcMar>
              <w:top w:w="28" w:type="dxa"/>
              <w:left w:w="28" w:type="dxa"/>
              <w:bottom w:w="28" w:type="dxa"/>
              <w:right w:w="28" w:type="dxa"/>
            </w:tcMar>
          </w:tcPr>
          <w:p w14:paraId="32667FE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45BBE1" w14:textId="77777777" w:rsidR="000234BB" w:rsidRDefault="000234BB" w:rsidP="00725808"/>
        </w:tc>
      </w:tr>
      <w:tr w:rsidR="000234BB" w:rsidRPr="008359F5" w14:paraId="265F8E54" w14:textId="77777777" w:rsidTr="00725808">
        <w:tc>
          <w:tcPr>
            <w:tcW w:w="2013" w:type="dxa"/>
            <w:tcMar>
              <w:top w:w="28" w:type="dxa"/>
              <w:left w:w="28" w:type="dxa"/>
              <w:bottom w:w="28" w:type="dxa"/>
              <w:right w:w="28" w:type="dxa"/>
            </w:tcMar>
          </w:tcPr>
          <w:p w14:paraId="7F0D1CD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5194B03" w14:textId="77777777" w:rsidR="000234BB" w:rsidRDefault="000234BB" w:rsidP="00725808"/>
        </w:tc>
      </w:tr>
      <w:tr w:rsidR="000234BB" w:rsidRPr="008359F5" w14:paraId="2210EDBD" w14:textId="77777777" w:rsidTr="00725808">
        <w:tc>
          <w:tcPr>
            <w:tcW w:w="2013" w:type="dxa"/>
            <w:tcMar>
              <w:top w:w="28" w:type="dxa"/>
              <w:left w:w="28" w:type="dxa"/>
              <w:bottom w:w="28" w:type="dxa"/>
              <w:right w:w="28" w:type="dxa"/>
            </w:tcMar>
          </w:tcPr>
          <w:p w14:paraId="3AE3F6F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875D3E" w14:textId="77777777" w:rsidR="000234BB" w:rsidRPr="000437C1" w:rsidRDefault="000234BB" w:rsidP="00725808">
            <w:pPr>
              <w:pStyle w:val="SmallStandard"/>
            </w:pPr>
            <w:r>
              <w:t>false</w:t>
            </w:r>
          </w:p>
        </w:tc>
      </w:tr>
    </w:tbl>
    <w:p w14:paraId="7E7D39C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BA72795" w14:textId="77777777" w:rsidTr="00725808">
        <w:tc>
          <w:tcPr>
            <w:tcW w:w="2013" w:type="dxa"/>
            <w:tcMar>
              <w:top w:w="28" w:type="dxa"/>
              <w:left w:w="28" w:type="dxa"/>
              <w:bottom w:w="28" w:type="dxa"/>
              <w:right w:w="28" w:type="dxa"/>
            </w:tcMar>
          </w:tcPr>
          <w:p w14:paraId="251FA55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A17179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2F0773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E1A226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F1987EB" w14:textId="77777777" w:rsidTr="00725808">
        <w:tc>
          <w:tcPr>
            <w:tcW w:w="2013" w:type="dxa"/>
            <w:tcMar>
              <w:top w:w="28" w:type="dxa"/>
              <w:left w:w="28" w:type="dxa"/>
              <w:bottom w:w="28" w:type="dxa"/>
              <w:right w:w="28" w:type="dxa"/>
            </w:tcMar>
          </w:tcPr>
          <w:p w14:paraId="76A64842" w14:textId="77777777" w:rsidR="000234BB" w:rsidRPr="00620BBE" w:rsidRDefault="000234BB" w:rsidP="00725808">
            <w:pPr>
              <w:pStyle w:val="SmallStandard"/>
            </w:pPr>
            <w:r w:rsidRPr="00620BBE">
              <w:t>maxCurrent</w:t>
            </w:r>
          </w:p>
        </w:tc>
        <w:tc>
          <w:tcPr>
            <w:tcW w:w="1559" w:type="dxa"/>
            <w:tcMar>
              <w:top w:w="28" w:type="dxa"/>
              <w:left w:w="28" w:type="dxa"/>
              <w:bottom w:w="28" w:type="dxa"/>
              <w:right w:w="28" w:type="dxa"/>
            </w:tcMar>
          </w:tcPr>
          <w:p w14:paraId="642EF09A"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7D1420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1DFBB19" w14:textId="77777777" w:rsidR="000234BB" w:rsidRDefault="000234BB" w:rsidP="00725808">
            <w:pPr>
              <w:jc w:val="left"/>
            </w:pPr>
            <w:r>
              <w:rPr>
                <w:sz w:val="16"/>
                <w:szCs w:val="16"/>
              </w:rPr>
              <w:t>The maximum current value.</w:t>
            </w:r>
          </w:p>
        </w:tc>
      </w:tr>
      <w:tr w:rsidR="000234BB" w:rsidRPr="006675E2" w14:paraId="4CD67AA3" w14:textId="77777777" w:rsidTr="00725808">
        <w:tc>
          <w:tcPr>
            <w:tcW w:w="2013" w:type="dxa"/>
            <w:tcMar>
              <w:top w:w="28" w:type="dxa"/>
              <w:left w:w="28" w:type="dxa"/>
              <w:bottom w:w="28" w:type="dxa"/>
              <w:right w:w="28" w:type="dxa"/>
            </w:tcMar>
          </w:tcPr>
          <w:p w14:paraId="41803A68" w14:textId="77777777" w:rsidR="000234BB" w:rsidRPr="00620BBE" w:rsidRDefault="000234BB" w:rsidP="00725808">
            <w:pPr>
              <w:pStyle w:val="SmallStandard"/>
            </w:pPr>
            <w:r w:rsidRPr="00620BBE">
              <w:t>environmentTemperature</w:t>
            </w:r>
          </w:p>
        </w:tc>
        <w:tc>
          <w:tcPr>
            <w:tcW w:w="1559" w:type="dxa"/>
            <w:tcMar>
              <w:top w:w="28" w:type="dxa"/>
              <w:left w:w="28" w:type="dxa"/>
              <w:bottom w:w="28" w:type="dxa"/>
              <w:right w:w="28" w:type="dxa"/>
            </w:tcMar>
          </w:tcPr>
          <w:p w14:paraId="6F4D8151"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B6702F4"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9E90E4E" w14:textId="77777777" w:rsidR="000234BB" w:rsidRDefault="000234BB" w:rsidP="00725808">
            <w:pPr>
              <w:jc w:val="left"/>
            </w:pPr>
            <w:r>
              <w:rPr>
                <w:sz w:val="16"/>
                <w:szCs w:val="16"/>
              </w:rPr>
              <w:t>The environment temperature for which this maximum current value is applicable.</w:t>
            </w:r>
          </w:p>
        </w:tc>
      </w:tr>
      <w:tr w:rsidR="000234BB" w:rsidRPr="006675E2" w14:paraId="39245A8A" w14:textId="77777777" w:rsidTr="00725808">
        <w:tc>
          <w:tcPr>
            <w:tcW w:w="2013" w:type="dxa"/>
            <w:tcMar>
              <w:top w:w="28" w:type="dxa"/>
              <w:left w:w="28" w:type="dxa"/>
              <w:bottom w:w="28" w:type="dxa"/>
              <w:right w:w="28" w:type="dxa"/>
            </w:tcMar>
          </w:tcPr>
          <w:p w14:paraId="5B2B90CF" w14:textId="77777777" w:rsidR="000234BB" w:rsidRPr="00620BBE" w:rsidRDefault="000234BB" w:rsidP="00725808">
            <w:pPr>
              <w:pStyle w:val="SmallStandard"/>
            </w:pPr>
            <w:r w:rsidRPr="00620BBE">
              <w:t>voltage</w:t>
            </w:r>
          </w:p>
        </w:tc>
        <w:tc>
          <w:tcPr>
            <w:tcW w:w="1559" w:type="dxa"/>
            <w:tcMar>
              <w:top w:w="28" w:type="dxa"/>
              <w:left w:w="28" w:type="dxa"/>
              <w:bottom w:w="28" w:type="dxa"/>
              <w:right w:w="28" w:type="dxa"/>
            </w:tcMar>
          </w:tcPr>
          <w:p w14:paraId="315F4DFC"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03F8EE5"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159B293" w14:textId="77777777" w:rsidR="000234BB" w:rsidRDefault="000234BB" w:rsidP="00725808">
            <w:pPr>
              <w:jc w:val="left"/>
            </w:pPr>
            <w:r>
              <w:rPr>
                <w:sz w:val="16"/>
                <w:szCs w:val="16"/>
              </w:rPr>
              <w:t>The voltage for which this maximum current value is applicable.</w:t>
            </w:r>
          </w:p>
        </w:tc>
      </w:tr>
    </w:tbl>
    <w:p w14:paraId="42B22F4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8F08438" w14:textId="77777777" w:rsidTr="00725808">
        <w:tc>
          <w:tcPr>
            <w:tcW w:w="2296" w:type="dxa"/>
            <w:gridSpan w:val="2"/>
          </w:tcPr>
          <w:p w14:paraId="48CBC99F"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D02C00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D8D1877" w14:textId="77777777" w:rsidR="000234BB" w:rsidRDefault="000234BB" w:rsidP="00725808">
            <w:pPr>
              <w:jc w:val="center"/>
              <w:rPr>
                <w:b/>
                <w:sz w:val="16"/>
                <w:szCs w:val="16"/>
                <w:lang w:val="en-GB"/>
              </w:rPr>
            </w:pPr>
            <w:r>
              <w:rPr>
                <w:b/>
                <w:sz w:val="16"/>
                <w:szCs w:val="16"/>
                <w:lang w:val="en-GB"/>
              </w:rPr>
              <w:t>General</w:t>
            </w:r>
          </w:p>
        </w:tc>
      </w:tr>
      <w:tr w:rsidR="000234BB" w:rsidRPr="00720F6F" w14:paraId="5F4BD2EA" w14:textId="77777777" w:rsidTr="00725808">
        <w:tc>
          <w:tcPr>
            <w:tcW w:w="1588" w:type="dxa"/>
          </w:tcPr>
          <w:p w14:paraId="2E0D1CE8" w14:textId="77777777" w:rsidR="000234BB" w:rsidRDefault="000234BB" w:rsidP="00725808">
            <w:pPr>
              <w:rPr>
                <w:b/>
                <w:sz w:val="16"/>
                <w:szCs w:val="16"/>
                <w:lang w:val="en-GB"/>
              </w:rPr>
            </w:pPr>
            <w:r>
              <w:rPr>
                <w:b/>
                <w:sz w:val="16"/>
                <w:szCs w:val="16"/>
                <w:lang w:val="en-GB"/>
              </w:rPr>
              <w:t>Type</w:t>
            </w:r>
          </w:p>
        </w:tc>
        <w:tc>
          <w:tcPr>
            <w:tcW w:w="708" w:type="dxa"/>
          </w:tcPr>
          <w:p w14:paraId="481AAB79" w14:textId="77777777" w:rsidR="000234BB" w:rsidRDefault="000234BB" w:rsidP="00725808">
            <w:pPr>
              <w:rPr>
                <w:b/>
                <w:sz w:val="16"/>
                <w:szCs w:val="16"/>
                <w:lang w:val="en-GB"/>
              </w:rPr>
            </w:pPr>
            <w:r>
              <w:rPr>
                <w:b/>
                <w:sz w:val="16"/>
                <w:szCs w:val="16"/>
                <w:lang w:val="en-GB"/>
              </w:rPr>
              <w:t>Mult</w:t>
            </w:r>
          </w:p>
        </w:tc>
        <w:tc>
          <w:tcPr>
            <w:tcW w:w="1560" w:type="dxa"/>
          </w:tcPr>
          <w:p w14:paraId="42312DD4" w14:textId="77777777" w:rsidR="000234BB" w:rsidRDefault="000234BB" w:rsidP="00725808">
            <w:pPr>
              <w:rPr>
                <w:b/>
                <w:sz w:val="16"/>
                <w:szCs w:val="16"/>
                <w:lang w:val="en-GB"/>
              </w:rPr>
            </w:pPr>
            <w:r>
              <w:rPr>
                <w:b/>
                <w:sz w:val="16"/>
                <w:szCs w:val="16"/>
                <w:lang w:val="en-GB"/>
              </w:rPr>
              <w:t>Role</w:t>
            </w:r>
          </w:p>
        </w:tc>
        <w:tc>
          <w:tcPr>
            <w:tcW w:w="708" w:type="dxa"/>
          </w:tcPr>
          <w:p w14:paraId="73B7F4EE" w14:textId="77777777" w:rsidR="000234BB" w:rsidRDefault="000234BB" w:rsidP="00725808">
            <w:pPr>
              <w:rPr>
                <w:b/>
                <w:sz w:val="16"/>
                <w:szCs w:val="16"/>
                <w:lang w:val="en-GB"/>
              </w:rPr>
            </w:pPr>
            <w:r>
              <w:rPr>
                <w:b/>
                <w:sz w:val="16"/>
                <w:szCs w:val="16"/>
                <w:lang w:val="en-GB"/>
              </w:rPr>
              <w:t>Mult</w:t>
            </w:r>
          </w:p>
        </w:tc>
        <w:tc>
          <w:tcPr>
            <w:tcW w:w="567" w:type="dxa"/>
          </w:tcPr>
          <w:p w14:paraId="733C434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9EDB529" w14:textId="77777777" w:rsidR="000234BB" w:rsidRPr="008359F5" w:rsidRDefault="000234BB" w:rsidP="00725808">
            <w:pPr>
              <w:rPr>
                <w:b/>
                <w:sz w:val="16"/>
                <w:szCs w:val="16"/>
                <w:lang w:val="en-GB"/>
              </w:rPr>
            </w:pPr>
            <w:r>
              <w:rPr>
                <w:b/>
                <w:sz w:val="16"/>
                <w:szCs w:val="16"/>
                <w:lang w:val="en-GB"/>
              </w:rPr>
              <w:t>Comment</w:t>
            </w:r>
          </w:p>
        </w:tc>
      </w:tr>
      <w:tr w:rsidR="000234BB" w:rsidRPr="00CC6307" w14:paraId="1BA28F62" w14:textId="77777777" w:rsidTr="00725808">
        <w:tc>
          <w:tcPr>
            <w:tcW w:w="1588" w:type="dxa"/>
          </w:tcPr>
          <w:p w14:paraId="7AE73FDC" w14:textId="77777777" w:rsidR="000234BB" w:rsidRPr="00634625" w:rsidRDefault="000234BB" w:rsidP="00725808">
            <w:pPr>
              <w:pStyle w:val="SmallStandard"/>
            </w:pPr>
            <w:r>
              <w:t>ConductorSpecification</w:t>
            </w:r>
          </w:p>
        </w:tc>
        <w:tc>
          <w:tcPr>
            <w:tcW w:w="708" w:type="dxa"/>
          </w:tcPr>
          <w:p w14:paraId="1489C77F" w14:textId="77777777" w:rsidR="000234BB" w:rsidRPr="00D331EF" w:rsidRDefault="000234BB" w:rsidP="00725808">
            <w:pPr>
              <w:pStyle w:val="SmallStandard"/>
            </w:pPr>
            <w:r w:rsidRPr="00D01517">
              <w:t>1</w:t>
            </w:r>
          </w:p>
        </w:tc>
        <w:tc>
          <w:tcPr>
            <w:tcW w:w="1560" w:type="dxa"/>
          </w:tcPr>
          <w:p w14:paraId="04B70E42" w14:textId="77777777" w:rsidR="000234BB" w:rsidRPr="00132C43" w:rsidRDefault="000234BB" w:rsidP="00725808">
            <w:pPr>
              <w:pStyle w:val="SmallStandard"/>
            </w:pPr>
            <w:r>
              <w:t>currentInformation</w:t>
            </w:r>
          </w:p>
        </w:tc>
        <w:tc>
          <w:tcPr>
            <w:tcW w:w="708" w:type="dxa"/>
          </w:tcPr>
          <w:p w14:paraId="7DAAB983" w14:textId="77777777" w:rsidR="000234BB" w:rsidRPr="00D331EF" w:rsidRDefault="000234BB" w:rsidP="00725808">
            <w:pPr>
              <w:pStyle w:val="SmallStandard"/>
            </w:pPr>
            <w:r w:rsidRPr="00D01517">
              <w:t>0..*</w:t>
            </w:r>
          </w:p>
        </w:tc>
        <w:tc>
          <w:tcPr>
            <w:tcW w:w="567" w:type="dxa"/>
          </w:tcPr>
          <w:p w14:paraId="199BD7FE" w14:textId="77777777" w:rsidR="000234BB" w:rsidRDefault="000234BB" w:rsidP="00725808">
            <w:pPr>
              <w:pStyle w:val="SmallStandard"/>
            </w:pPr>
            <w:r>
              <w:t>Y</w:t>
            </w:r>
          </w:p>
        </w:tc>
        <w:tc>
          <w:tcPr>
            <w:tcW w:w="3969" w:type="dxa"/>
          </w:tcPr>
          <w:p w14:paraId="0AB9F96D" w14:textId="77777777" w:rsidR="000234BB" w:rsidRDefault="000234BB" w:rsidP="00725808">
            <w:pPr>
              <w:jc w:val="left"/>
            </w:pPr>
            <w:r>
              <w:rPr>
                <w:sz w:val="16"/>
                <w:szCs w:val="16"/>
              </w:rPr>
              <w:t>Specifies the current information of the conductor. These are the maximum currents for which the conductor is approved.</w:t>
            </w:r>
          </w:p>
        </w:tc>
      </w:tr>
    </w:tbl>
    <w:p w14:paraId="466372B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0" w:name="_6666aa7145e90dee578c146ab9e60603"/>
      <w:r>
        <w:rPr>
          <w:lang w:val="en-GB"/>
        </w:rPr>
        <w:t>ConductorMaterial</w:t>
      </w:r>
      <w:bookmarkEnd w:id="1300"/>
    </w:p>
    <w:p w14:paraId="70341D88" w14:textId="77777777" w:rsidR="000234BB" w:rsidRDefault="000234BB" w:rsidP="000234BB">
      <w:r>
        <w:rPr>
          <w:i/>
          <w:iCs/>
          <w:sz w:val="18"/>
          <w:szCs w:val="18"/>
        </w:rPr>
        <w:t>ConductorMaterial</w:t>
      </w:r>
      <w:r>
        <w:rPr>
          <w:sz w:val="18"/>
          <w:szCs w:val="18"/>
        </w:rPr>
        <w:t xml:space="preserve"> is a helper class to specify </w:t>
      </w:r>
      <w:r>
        <w:rPr>
          <w:i/>
          <w:iCs/>
          <w:sz w:val="18"/>
          <w:szCs w:val="18"/>
        </w:rPr>
        <w:t xml:space="preserve">validConductorMaterials. </w:t>
      </w:r>
      <w:r>
        <w:rPr>
          <w:sz w:val="18"/>
          <w:szCs w:val="18"/>
        </w:rPr>
        <w:t xml:space="preserve">This is necessary, since all attributes of the type </w:t>
      </w:r>
      <w:r>
        <w:rPr>
          <w:i/>
          <w:iCs/>
          <w:sz w:val="18"/>
          <w:szCs w:val="18"/>
        </w:rPr>
        <w:t>Material</w:t>
      </w:r>
      <w:r>
        <w:rPr>
          <w:sz w:val="18"/>
          <w:szCs w:val="18"/>
        </w:rPr>
        <w:t xml:space="preserve"> have a multiplicity of * with the semantics that it always defines </w:t>
      </w:r>
      <w:r>
        <w:rPr>
          <w:sz w:val="18"/>
          <w:szCs w:val="18"/>
          <w:u w:val="single"/>
        </w:rPr>
        <w:t>one</w:t>
      </w:r>
      <w:r>
        <w:rPr>
          <w:sz w:val="18"/>
          <w:szCs w:val="18"/>
        </w:rPr>
        <w:t xml:space="preserve"> </w:t>
      </w:r>
      <w:r>
        <w:rPr>
          <w:i/>
          <w:iCs/>
          <w:sz w:val="18"/>
          <w:szCs w:val="18"/>
        </w:rPr>
        <w:t>Material</w:t>
      </w:r>
      <w:r>
        <w:rPr>
          <w:sz w:val="18"/>
          <w:szCs w:val="18"/>
        </w:rPr>
        <w:t xml:space="preserve"> with the possibility to define it in different reference systems.</w:t>
      </w:r>
    </w:p>
    <w:p w14:paraId="1A5DE8D0" w14:textId="77777777" w:rsidR="000234BB" w:rsidRDefault="000234BB" w:rsidP="000234BB">
      <w:r>
        <w:rPr>
          <w:sz w:val="18"/>
          <w:szCs w:val="18"/>
        </w:rPr>
        <w:lastRenderedPageBreak/>
        <w:t xml:space="preserve">Since a wire reception can have more than one </w:t>
      </w:r>
      <w:r>
        <w:rPr>
          <w:i/>
          <w:iCs/>
          <w:sz w:val="18"/>
          <w:szCs w:val="18"/>
        </w:rPr>
        <w:t>validConductorMaterial</w:t>
      </w:r>
      <w:r>
        <w:rPr>
          <w:sz w:val="18"/>
          <w:szCs w:val="18"/>
        </w:rPr>
        <w:t xml:space="preserve"> this container class is necessary to keep the semantics clear.</w:t>
      </w:r>
    </w:p>
    <w:p w14:paraId="1FB9378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61DBB68" w14:textId="77777777" w:rsidTr="00725808">
        <w:tc>
          <w:tcPr>
            <w:tcW w:w="2013" w:type="dxa"/>
            <w:tcMar>
              <w:top w:w="28" w:type="dxa"/>
              <w:left w:w="28" w:type="dxa"/>
              <w:bottom w:w="28" w:type="dxa"/>
              <w:right w:w="28" w:type="dxa"/>
            </w:tcMar>
          </w:tcPr>
          <w:p w14:paraId="1F93DFD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FF95AD" w14:textId="77777777" w:rsidR="000234BB" w:rsidRDefault="000234BB" w:rsidP="00725808"/>
        </w:tc>
      </w:tr>
      <w:tr w:rsidR="000234BB" w:rsidRPr="008359F5" w14:paraId="3AA71A34" w14:textId="77777777" w:rsidTr="00725808">
        <w:tc>
          <w:tcPr>
            <w:tcW w:w="2013" w:type="dxa"/>
            <w:tcMar>
              <w:top w:w="28" w:type="dxa"/>
              <w:left w:w="28" w:type="dxa"/>
              <w:bottom w:w="28" w:type="dxa"/>
              <w:right w:w="28" w:type="dxa"/>
            </w:tcMar>
          </w:tcPr>
          <w:p w14:paraId="0DAB490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F1DF0AD" w14:textId="77777777" w:rsidR="000234BB" w:rsidRDefault="000234BB" w:rsidP="00725808"/>
        </w:tc>
      </w:tr>
      <w:tr w:rsidR="000234BB" w:rsidRPr="008359F5" w14:paraId="08CC770B" w14:textId="77777777" w:rsidTr="00725808">
        <w:tc>
          <w:tcPr>
            <w:tcW w:w="2013" w:type="dxa"/>
            <w:tcMar>
              <w:top w:w="28" w:type="dxa"/>
              <w:left w:w="28" w:type="dxa"/>
              <w:bottom w:w="28" w:type="dxa"/>
              <w:right w:w="28" w:type="dxa"/>
            </w:tcMar>
          </w:tcPr>
          <w:p w14:paraId="37A5126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2BF1D1B" w14:textId="77777777" w:rsidR="000234BB" w:rsidRPr="000437C1" w:rsidRDefault="000234BB" w:rsidP="00725808">
            <w:pPr>
              <w:pStyle w:val="SmallStandard"/>
            </w:pPr>
            <w:r>
              <w:t>false</w:t>
            </w:r>
          </w:p>
        </w:tc>
      </w:tr>
    </w:tbl>
    <w:p w14:paraId="26FF997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F02C7C2" w14:textId="77777777" w:rsidTr="00725808">
        <w:tc>
          <w:tcPr>
            <w:tcW w:w="2013" w:type="dxa"/>
            <w:tcMar>
              <w:top w:w="28" w:type="dxa"/>
              <w:left w:w="28" w:type="dxa"/>
              <w:bottom w:w="28" w:type="dxa"/>
              <w:right w:w="28" w:type="dxa"/>
            </w:tcMar>
          </w:tcPr>
          <w:p w14:paraId="36B04EF7"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4D22B8E"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DDA78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B71923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EAE56E0" w14:textId="77777777" w:rsidTr="00725808">
        <w:tc>
          <w:tcPr>
            <w:tcW w:w="2013" w:type="dxa"/>
            <w:tcMar>
              <w:top w:w="28" w:type="dxa"/>
              <w:left w:w="28" w:type="dxa"/>
              <w:bottom w:w="28" w:type="dxa"/>
              <w:right w:w="28" w:type="dxa"/>
            </w:tcMar>
          </w:tcPr>
          <w:p w14:paraId="68B62269" w14:textId="77777777" w:rsidR="000234BB" w:rsidRPr="00620BBE" w:rsidRDefault="000234BB" w:rsidP="00725808">
            <w:pPr>
              <w:pStyle w:val="SmallStandard"/>
            </w:pPr>
            <w:r w:rsidRPr="00620BBE">
              <w:t>material</w:t>
            </w:r>
          </w:p>
        </w:tc>
        <w:tc>
          <w:tcPr>
            <w:tcW w:w="1559" w:type="dxa"/>
            <w:tcMar>
              <w:top w:w="28" w:type="dxa"/>
              <w:left w:w="28" w:type="dxa"/>
              <w:bottom w:w="28" w:type="dxa"/>
              <w:right w:w="28" w:type="dxa"/>
            </w:tcMar>
          </w:tcPr>
          <w:p w14:paraId="2E52F42E" w14:textId="77777777" w:rsidR="000234BB" w:rsidRPr="008359F5" w:rsidRDefault="000234BB" w:rsidP="00725808">
            <w:pPr>
              <w:pStyle w:val="SmallStandard"/>
            </w:pPr>
            <w:r w:rsidRPr="00D21799">
              <w:t>Material</w:t>
            </w:r>
          </w:p>
        </w:tc>
        <w:tc>
          <w:tcPr>
            <w:tcW w:w="709" w:type="dxa"/>
            <w:tcMar>
              <w:top w:w="28" w:type="dxa"/>
              <w:left w:w="28" w:type="dxa"/>
              <w:bottom w:w="28" w:type="dxa"/>
              <w:right w:w="28" w:type="dxa"/>
            </w:tcMar>
          </w:tcPr>
          <w:p w14:paraId="3F6E60FA"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88B2F9D" w14:textId="77777777" w:rsidR="000234BB" w:rsidRDefault="000234BB" w:rsidP="00725808">
            <w:r>
              <w:t>Specifies the material.</w:t>
            </w:r>
          </w:p>
        </w:tc>
      </w:tr>
    </w:tbl>
    <w:p w14:paraId="6147BC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19E9696" w14:textId="77777777" w:rsidTr="00725808">
        <w:tc>
          <w:tcPr>
            <w:tcW w:w="2296" w:type="dxa"/>
            <w:gridSpan w:val="2"/>
          </w:tcPr>
          <w:p w14:paraId="1807D41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F5F408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43A74C7" w14:textId="77777777" w:rsidR="000234BB" w:rsidRDefault="000234BB" w:rsidP="00725808">
            <w:pPr>
              <w:jc w:val="center"/>
              <w:rPr>
                <w:b/>
                <w:sz w:val="16"/>
                <w:szCs w:val="16"/>
                <w:lang w:val="en-GB"/>
              </w:rPr>
            </w:pPr>
            <w:r>
              <w:rPr>
                <w:b/>
                <w:sz w:val="16"/>
                <w:szCs w:val="16"/>
                <w:lang w:val="en-GB"/>
              </w:rPr>
              <w:t>General</w:t>
            </w:r>
          </w:p>
        </w:tc>
      </w:tr>
      <w:tr w:rsidR="000234BB" w:rsidRPr="00720F6F" w14:paraId="622AF953" w14:textId="77777777" w:rsidTr="00725808">
        <w:tc>
          <w:tcPr>
            <w:tcW w:w="1588" w:type="dxa"/>
          </w:tcPr>
          <w:p w14:paraId="4C03DD58" w14:textId="77777777" w:rsidR="000234BB" w:rsidRDefault="000234BB" w:rsidP="00725808">
            <w:pPr>
              <w:rPr>
                <w:b/>
                <w:sz w:val="16"/>
                <w:szCs w:val="16"/>
                <w:lang w:val="en-GB"/>
              </w:rPr>
            </w:pPr>
            <w:r>
              <w:rPr>
                <w:b/>
                <w:sz w:val="16"/>
                <w:szCs w:val="16"/>
                <w:lang w:val="en-GB"/>
              </w:rPr>
              <w:t>Type</w:t>
            </w:r>
          </w:p>
        </w:tc>
        <w:tc>
          <w:tcPr>
            <w:tcW w:w="708" w:type="dxa"/>
          </w:tcPr>
          <w:p w14:paraId="4B4F658A" w14:textId="77777777" w:rsidR="000234BB" w:rsidRDefault="000234BB" w:rsidP="00725808">
            <w:pPr>
              <w:rPr>
                <w:b/>
                <w:sz w:val="16"/>
                <w:szCs w:val="16"/>
                <w:lang w:val="en-GB"/>
              </w:rPr>
            </w:pPr>
            <w:r>
              <w:rPr>
                <w:b/>
                <w:sz w:val="16"/>
                <w:szCs w:val="16"/>
                <w:lang w:val="en-GB"/>
              </w:rPr>
              <w:t>Mult</w:t>
            </w:r>
          </w:p>
        </w:tc>
        <w:tc>
          <w:tcPr>
            <w:tcW w:w="1560" w:type="dxa"/>
          </w:tcPr>
          <w:p w14:paraId="3FF7408A" w14:textId="77777777" w:rsidR="000234BB" w:rsidRDefault="000234BB" w:rsidP="00725808">
            <w:pPr>
              <w:rPr>
                <w:b/>
                <w:sz w:val="16"/>
                <w:szCs w:val="16"/>
                <w:lang w:val="en-GB"/>
              </w:rPr>
            </w:pPr>
            <w:r>
              <w:rPr>
                <w:b/>
                <w:sz w:val="16"/>
                <w:szCs w:val="16"/>
                <w:lang w:val="en-GB"/>
              </w:rPr>
              <w:t>Role</w:t>
            </w:r>
          </w:p>
        </w:tc>
        <w:tc>
          <w:tcPr>
            <w:tcW w:w="708" w:type="dxa"/>
          </w:tcPr>
          <w:p w14:paraId="0B73CD12" w14:textId="77777777" w:rsidR="000234BB" w:rsidRDefault="000234BB" w:rsidP="00725808">
            <w:pPr>
              <w:rPr>
                <w:b/>
                <w:sz w:val="16"/>
                <w:szCs w:val="16"/>
                <w:lang w:val="en-GB"/>
              </w:rPr>
            </w:pPr>
            <w:r>
              <w:rPr>
                <w:b/>
                <w:sz w:val="16"/>
                <w:szCs w:val="16"/>
                <w:lang w:val="en-GB"/>
              </w:rPr>
              <w:t>Mult</w:t>
            </w:r>
          </w:p>
        </w:tc>
        <w:tc>
          <w:tcPr>
            <w:tcW w:w="567" w:type="dxa"/>
          </w:tcPr>
          <w:p w14:paraId="748EE45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8DA84F2" w14:textId="77777777" w:rsidR="000234BB" w:rsidRPr="008359F5" w:rsidRDefault="000234BB" w:rsidP="00725808">
            <w:pPr>
              <w:rPr>
                <w:b/>
                <w:sz w:val="16"/>
                <w:szCs w:val="16"/>
                <w:lang w:val="en-GB"/>
              </w:rPr>
            </w:pPr>
            <w:r>
              <w:rPr>
                <w:b/>
                <w:sz w:val="16"/>
                <w:szCs w:val="16"/>
                <w:lang w:val="en-GB"/>
              </w:rPr>
              <w:t>Comment</w:t>
            </w:r>
          </w:p>
        </w:tc>
      </w:tr>
      <w:tr w:rsidR="000234BB" w:rsidRPr="00CC6307" w14:paraId="657CFC4E" w14:textId="77777777" w:rsidTr="00725808">
        <w:tc>
          <w:tcPr>
            <w:tcW w:w="1588" w:type="dxa"/>
          </w:tcPr>
          <w:p w14:paraId="25ABD4F3" w14:textId="77777777" w:rsidR="000234BB" w:rsidRPr="00634625" w:rsidRDefault="000234BB" w:rsidP="00725808">
            <w:pPr>
              <w:pStyle w:val="SmallStandard"/>
            </w:pPr>
            <w:r>
              <w:t>WireReceptionSpecification</w:t>
            </w:r>
          </w:p>
        </w:tc>
        <w:tc>
          <w:tcPr>
            <w:tcW w:w="708" w:type="dxa"/>
          </w:tcPr>
          <w:p w14:paraId="4C15220D" w14:textId="77777777" w:rsidR="000234BB" w:rsidRPr="00D331EF" w:rsidRDefault="000234BB" w:rsidP="00725808">
            <w:pPr>
              <w:pStyle w:val="SmallStandard"/>
            </w:pPr>
            <w:r w:rsidRPr="00D01517">
              <w:t>1</w:t>
            </w:r>
          </w:p>
        </w:tc>
        <w:tc>
          <w:tcPr>
            <w:tcW w:w="1560" w:type="dxa"/>
          </w:tcPr>
          <w:p w14:paraId="61C83A44" w14:textId="77777777" w:rsidR="000234BB" w:rsidRPr="00132C43" w:rsidRDefault="000234BB" w:rsidP="00725808">
            <w:pPr>
              <w:pStyle w:val="SmallStandard"/>
            </w:pPr>
            <w:r>
              <w:t>validConductorMaterials</w:t>
            </w:r>
          </w:p>
        </w:tc>
        <w:tc>
          <w:tcPr>
            <w:tcW w:w="708" w:type="dxa"/>
          </w:tcPr>
          <w:p w14:paraId="597031F8" w14:textId="77777777" w:rsidR="000234BB" w:rsidRPr="00D331EF" w:rsidRDefault="000234BB" w:rsidP="00725808">
            <w:pPr>
              <w:pStyle w:val="SmallStandard"/>
            </w:pPr>
            <w:r w:rsidRPr="00D01517">
              <w:t>0..*</w:t>
            </w:r>
          </w:p>
        </w:tc>
        <w:tc>
          <w:tcPr>
            <w:tcW w:w="567" w:type="dxa"/>
          </w:tcPr>
          <w:p w14:paraId="4039ED2E" w14:textId="77777777" w:rsidR="000234BB" w:rsidRDefault="000234BB" w:rsidP="00725808">
            <w:pPr>
              <w:pStyle w:val="SmallStandard"/>
            </w:pPr>
            <w:r>
              <w:t>Y</w:t>
            </w:r>
          </w:p>
        </w:tc>
        <w:tc>
          <w:tcPr>
            <w:tcW w:w="3969" w:type="dxa"/>
          </w:tcPr>
          <w:p w14:paraId="094CE1BE" w14:textId="77777777" w:rsidR="000234BB" w:rsidRDefault="000234BB" w:rsidP="00725808">
            <w:pPr>
              <w:jc w:val="left"/>
            </w:pPr>
            <w:r>
              <w:rPr>
                <w:sz w:val="16"/>
                <w:szCs w:val="16"/>
              </w:rPr>
              <w:t xml:space="preserve">Specifies the materials of a conductor, that are valid to use with this </w:t>
            </w:r>
            <w:r>
              <w:rPr>
                <w:i/>
                <w:iCs/>
                <w:sz w:val="16"/>
                <w:szCs w:val="16"/>
              </w:rPr>
              <w:t>WireReceptionSpecification</w:t>
            </w:r>
            <w:r>
              <w:rPr>
                <w:sz w:val="16"/>
                <w:szCs w:val="16"/>
              </w:rPr>
              <w:t xml:space="preserve">. This material shall be matched against the </w:t>
            </w:r>
            <w:r>
              <w:rPr>
                <w:i/>
                <w:iCs/>
                <w:sz w:val="16"/>
                <w:szCs w:val="16"/>
              </w:rPr>
              <w:t>ConductorSpecification.material.</w:t>
            </w:r>
          </w:p>
        </w:tc>
      </w:tr>
    </w:tbl>
    <w:p w14:paraId="06E824B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1" w:name="_084cb5030792d5ae080d0154309b98e4"/>
      <w:r>
        <w:rPr>
          <w:lang w:val="en-GB"/>
        </w:rPr>
        <w:t>ConductorSpecification</w:t>
      </w:r>
      <w:bookmarkEnd w:id="1301"/>
    </w:p>
    <w:p w14:paraId="12D534EF" w14:textId="77777777" w:rsidR="000234BB" w:rsidRDefault="000234BB" w:rsidP="000234BB">
      <w:r>
        <w:rPr>
          <w:sz w:val="18"/>
          <w:szCs w:val="18"/>
        </w:rPr>
        <w:t>Specification for the definition of conducting properties of a WireElement.</w:t>
      </w:r>
    </w:p>
    <w:p w14:paraId="185C6DF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F963C84" w14:textId="77777777" w:rsidTr="00725808">
        <w:tc>
          <w:tcPr>
            <w:tcW w:w="2013" w:type="dxa"/>
            <w:tcMar>
              <w:top w:w="28" w:type="dxa"/>
              <w:left w:w="28" w:type="dxa"/>
              <w:bottom w:w="28" w:type="dxa"/>
              <w:right w:w="28" w:type="dxa"/>
            </w:tcMar>
          </w:tcPr>
          <w:p w14:paraId="2CF499D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EBDBA06" w14:textId="0B3A49E0"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37C1D381" w14:textId="77777777" w:rsidTr="00725808">
        <w:tc>
          <w:tcPr>
            <w:tcW w:w="2013" w:type="dxa"/>
            <w:tcMar>
              <w:top w:w="28" w:type="dxa"/>
              <w:left w:w="28" w:type="dxa"/>
              <w:bottom w:w="28" w:type="dxa"/>
              <w:right w:w="28" w:type="dxa"/>
            </w:tcMar>
          </w:tcPr>
          <w:p w14:paraId="119C609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32ED2E" w14:textId="77777777" w:rsidR="000234BB" w:rsidRDefault="000234BB" w:rsidP="00725808"/>
        </w:tc>
      </w:tr>
      <w:tr w:rsidR="000234BB" w:rsidRPr="008359F5" w14:paraId="707AAE67" w14:textId="77777777" w:rsidTr="00725808">
        <w:tc>
          <w:tcPr>
            <w:tcW w:w="2013" w:type="dxa"/>
            <w:tcMar>
              <w:top w:w="28" w:type="dxa"/>
              <w:left w:w="28" w:type="dxa"/>
              <w:bottom w:w="28" w:type="dxa"/>
              <w:right w:w="28" w:type="dxa"/>
            </w:tcMar>
          </w:tcPr>
          <w:p w14:paraId="21DBD4E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828D7D" w14:textId="77777777" w:rsidR="000234BB" w:rsidRPr="000437C1" w:rsidRDefault="000234BB" w:rsidP="00725808">
            <w:pPr>
              <w:pStyle w:val="SmallStandard"/>
            </w:pPr>
            <w:r>
              <w:t>true</w:t>
            </w:r>
          </w:p>
        </w:tc>
      </w:tr>
    </w:tbl>
    <w:p w14:paraId="2D8195E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7D5E217" w14:textId="77777777" w:rsidTr="00725808">
        <w:tc>
          <w:tcPr>
            <w:tcW w:w="2013" w:type="dxa"/>
            <w:tcMar>
              <w:top w:w="28" w:type="dxa"/>
              <w:left w:w="28" w:type="dxa"/>
              <w:bottom w:w="28" w:type="dxa"/>
              <w:right w:w="28" w:type="dxa"/>
            </w:tcMar>
          </w:tcPr>
          <w:p w14:paraId="5F5FF1A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EC6FC8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2D34F0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F8B234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70E320F" w14:textId="77777777" w:rsidTr="00725808">
        <w:tc>
          <w:tcPr>
            <w:tcW w:w="2013" w:type="dxa"/>
            <w:tcMar>
              <w:top w:w="28" w:type="dxa"/>
              <w:left w:w="28" w:type="dxa"/>
              <w:bottom w:w="28" w:type="dxa"/>
              <w:right w:w="28" w:type="dxa"/>
            </w:tcMar>
          </w:tcPr>
          <w:p w14:paraId="734F7148" w14:textId="77777777" w:rsidR="000234BB" w:rsidRPr="00620BBE" w:rsidRDefault="000234BB" w:rsidP="00725808">
            <w:pPr>
              <w:pStyle w:val="SmallStandard"/>
            </w:pPr>
            <w:r w:rsidRPr="00620BBE">
              <w:t>crossSectionArea</w:t>
            </w:r>
          </w:p>
        </w:tc>
        <w:tc>
          <w:tcPr>
            <w:tcW w:w="1559" w:type="dxa"/>
            <w:tcMar>
              <w:top w:w="28" w:type="dxa"/>
              <w:left w:w="28" w:type="dxa"/>
              <w:bottom w:w="28" w:type="dxa"/>
              <w:right w:w="28" w:type="dxa"/>
            </w:tcMar>
          </w:tcPr>
          <w:p w14:paraId="49B9CAB2"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7A1EC19"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9EB6855" w14:textId="77777777" w:rsidR="000234BB" w:rsidRDefault="000234BB" w:rsidP="00725808">
            <w:pPr>
              <w:jc w:val="left"/>
            </w:pPr>
            <w:r>
              <w:rPr>
                <w:sz w:val="16"/>
                <w:szCs w:val="16"/>
              </w:rPr>
              <w:t>Specifies the cross-section area of the conductor (e.g. 0,5 mm²). The cross-section area is a nominal value, which refers to the conducting properties of the conductor normalized to the properties of a full material core.</w:t>
            </w:r>
          </w:p>
        </w:tc>
      </w:tr>
      <w:tr w:rsidR="000234BB" w:rsidRPr="006675E2" w14:paraId="2316EB47" w14:textId="77777777" w:rsidTr="00725808">
        <w:tc>
          <w:tcPr>
            <w:tcW w:w="2013" w:type="dxa"/>
            <w:tcMar>
              <w:top w:w="28" w:type="dxa"/>
              <w:left w:w="28" w:type="dxa"/>
              <w:bottom w:w="28" w:type="dxa"/>
              <w:right w:w="28" w:type="dxa"/>
            </w:tcMar>
          </w:tcPr>
          <w:p w14:paraId="76A35797" w14:textId="77777777" w:rsidR="000234BB" w:rsidRPr="00620BBE" w:rsidRDefault="000234BB" w:rsidP="00725808">
            <w:pPr>
              <w:pStyle w:val="SmallStandard"/>
            </w:pPr>
            <w:r w:rsidRPr="00620BBE">
              <w:t>massInformation</w:t>
            </w:r>
          </w:p>
        </w:tc>
        <w:tc>
          <w:tcPr>
            <w:tcW w:w="1559" w:type="dxa"/>
            <w:tcMar>
              <w:top w:w="28" w:type="dxa"/>
              <w:left w:w="28" w:type="dxa"/>
              <w:bottom w:w="28" w:type="dxa"/>
              <w:right w:w="28" w:type="dxa"/>
            </w:tcMar>
          </w:tcPr>
          <w:p w14:paraId="73643CA8" w14:textId="77777777" w:rsidR="000234BB" w:rsidRPr="008359F5" w:rsidRDefault="000234BB" w:rsidP="00725808">
            <w:pPr>
              <w:pStyle w:val="SmallStandard"/>
            </w:pPr>
            <w:r w:rsidRPr="00D21799">
              <w:t>MassInformation</w:t>
            </w:r>
          </w:p>
        </w:tc>
        <w:tc>
          <w:tcPr>
            <w:tcW w:w="709" w:type="dxa"/>
            <w:tcMar>
              <w:top w:w="28" w:type="dxa"/>
              <w:left w:w="28" w:type="dxa"/>
              <w:bottom w:w="28" w:type="dxa"/>
              <w:right w:w="28" w:type="dxa"/>
            </w:tcMar>
          </w:tcPr>
          <w:p w14:paraId="6777DC29"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C45F6B8" w14:textId="77777777" w:rsidR="000234BB" w:rsidRDefault="000234BB" w:rsidP="00725808">
            <w:pPr>
              <w:jc w:val="left"/>
            </w:pPr>
            <w:r>
              <w:rPr>
                <w:sz w:val="16"/>
                <w:szCs w:val="16"/>
              </w:rPr>
              <w:t>Specifies the mass information of the conductor. In most cases this mass information is known as copper weight and is normally specified as mass per length (e.g. gram per meter).</w:t>
            </w:r>
          </w:p>
        </w:tc>
      </w:tr>
      <w:tr w:rsidR="000234BB" w:rsidRPr="006675E2" w14:paraId="5B457C0E" w14:textId="77777777" w:rsidTr="00725808">
        <w:tc>
          <w:tcPr>
            <w:tcW w:w="2013" w:type="dxa"/>
            <w:tcMar>
              <w:top w:w="28" w:type="dxa"/>
              <w:left w:w="28" w:type="dxa"/>
              <w:bottom w:w="28" w:type="dxa"/>
              <w:right w:w="28" w:type="dxa"/>
            </w:tcMar>
          </w:tcPr>
          <w:p w14:paraId="414CD524" w14:textId="77777777" w:rsidR="000234BB" w:rsidRPr="00620BBE" w:rsidRDefault="000234BB" w:rsidP="00725808">
            <w:pPr>
              <w:pStyle w:val="SmallStandard"/>
            </w:pPr>
            <w:r w:rsidRPr="00620BBE">
              <w:t>material</w:t>
            </w:r>
          </w:p>
        </w:tc>
        <w:tc>
          <w:tcPr>
            <w:tcW w:w="1559" w:type="dxa"/>
            <w:tcMar>
              <w:top w:w="28" w:type="dxa"/>
              <w:left w:w="28" w:type="dxa"/>
              <w:bottom w:w="28" w:type="dxa"/>
              <w:right w:w="28" w:type="dxa"/>
            </w:tcMar>
          </w:tcPr>
          <w:p w14:paraId="3B999175" w14:textId="77777777" w:rsidR="000234BB" w:rsidRPr="008359F5" w:rsidRDefault="000234BB" w:rsidP="00725808">
            <w:pPr>
              <w:pStyle w:val="SmallStandard"/>
            </w:pPr>
            <w:r w:rsidRPr="00D21799">
              <w:t>Material</w:t>
            </w:r>
          </w:p>
        </w:tc>
        <w:tc>
          <w:tcPr>
            <w:tcW w:w="709" w:type="dxa"/>
            <w:tcMar>
              <w:top w:w="28" w:type="dxa"/>
              <w:left w:w="28" w:type="dxa"/>
              <w:bottom w:w="28" w:type="dxa"/>
              <w:right w:w="28" w:type="dxa"/>
            </w:tcMar>
          </w:tcPr>
          <w:p w14:paraId="0D6E0502"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0C2C67D" w14:textId="77777777" w:rsidR="000234BB" w:rsidRDefault="000234BB" w:rsidP="00725808">
            <w:pPr>
              <w:jc w:val="left"/>
            </w:pPr>
            <w:r>
              <w:rPr>
                <w:sz w:val="16"/>
                <w:szCs w:val="16"/>
              </w:rPr>
              <w:t>Specifies the material of the conductor.</w:t>
            </w:r>
          </w:p>
        </w:tc>
      </w:tr>
      <w:tr w:rsidR="000234BB" w:rsidRPr="006675E2" w14:paraId="3840603D" w14:textId="77777777" w:rsidTr="00725808">
        <w:tc>
          <w:tcPr>
            <w:tcW w:w="2013" w:type="dxa"/>
            <w:tcMar>
              <w:top w:w="28" w:type="dxa"/>
              <w:left w:w="28" w:type="dxa"/>
              <w:bottom w:w="28" w:type="dxa"/>
              <w:right w:w="28" w:type="dxa"/>
            </w:tcMar>
          </w:tcPr>
          <w:p w14:paraId="13B50C57" w14:textId="77777777" w:rsidR="000234BB" w:rsidRPr="00620BBE" w:rsidRDefault="000234BB" w:rsidP="00725808">
            <w:pPr>
              <w:pStyle w:val="SmallStandard"/>
            </w:pPr>
            <w:r w:rsidRPr="00620BBE">
              <w:t>resistance</w:t>
            </w:r>
          </w:p>
        </w:tc>
        <w:tc>
          <w:tcPr>
            <w:tcW w:w="1559" w:type="dxa"/>
            <w:tcMar>
              <w:top w:w="28" w:type="dxa"/>
              <w:left w:w="28" w:type="dxa"/>
              <w:bottom w:w="28" w:type="dxa"/>
              <w:right w:w="28" w:type="dxa"/>
            </w:tcMar>
          </w:tcPr>
          <w:p w14:paraId="23A7249F"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5E34B86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7927287" w14:textId="77777777" w:rsidR="000234BB" w:rsidRDefault="000234BB" w:rsidP="00725808">
            <w:pPr>
              <w:jc w:val="left"/>
            </w:pPr>
            <w:r>
              <w:rPr>
                <w:sz w:val="16"/>
                <w:szCs w:val="16"/>
              </w:rPr>
              <w:t>Specifies the electrical resistance of the conductor. In most cases this is specified as resistance per length (e.g. Ohm per meter).</w:t>
            </w:r>
          </w:p>
        </w:tc>
      </w:tr>
      <w:tr w:rsidR="000234BB" w:rsidRPr="006675E2" w14:paraId="427A7F7F" w14:textId="77777777" w:rsidTr="00725808">
        <w:tc>
          <w:tcPr>
            <w:tcW w:w="2013" w:type="dxa"/>
            <w:tcMar>
              <w:top w:w="28" w:type="dxa"/>
              <w:left w:w="28" w:type="dxa"/>
              <w:bottom w:w="28" w:type="dxa"/>
              <w:right w:w="28" w:type="dxa"/>
            </w:tcMar>
          </w:tcPr>
          <w:p w14:paraId="18B8CAAC" w14:textId="77777777" w:rsidR="000234BB" w:rsidRPr="00620BBE" w:rsidRDefault="000234BB" w:rsidP="00725808">
            <w:pPr>
              <w:pStyle w:val="SmallStandard"/>
            </w:pPr>
            <w:r w:rsidRPr="00620BBE">
              <w:t>structure</w:t>
            </w:r>
          </w:p>
        </w:tc>
        <w:tc>
          <w:tcPr>
            <w:tcW w:w="1559" w:type="dxa"/>
            <w:tcMar>
              <w:top w:w="28" w:type="dxa"/>
              <w:left w:w="28" w:type="dxa"/>
              <w:bottom w:w="28" w:type="dxa"/>
              <w:right w:w="28" w:type="dxa"/>
            </w:tcMar>
          </w:tcPr>
          <w:p w14:paraId="0443D90B"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9EA231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650BD49" w14:textId="77777777" w:rsidR="000234BB" w:rsidRDefault="000234BB" w:rsidP="00725808">
            <w:pPr>
              <w:jc w:val="left"/>
            </w:pPr>
            <w:r>
              <w:rPr>
                <w:sz w:val="16"/>
                <w:szCs w:val="16"/>
              </w:rPr>
              <w:t>Specifies the structure of the conductor (e.g. symmetrical, asymmetrical).</w:t>
            </w:r>
          </w:p>
        </w:tc>
      </w:tr>
      <w:tr w:rsidR="000234BB" w:rsidRPr="006675E2" w14:paraId="58F511E9" w14:textId="77777777" w:rsidTr="00725808">
        <w:tc>
          <w:tcPr>
            <w:tcW w:w="2013" w:type="dxa"/>
            <w:tcMar>
              <w:top w:w="28" w:type="dxa"/>
              <w:left w:w="28" w:type="dxa"/>
              <w:bottom w:w="28" w:type="dxa"/>
              <w:right w:w="28" w:type="dxa"/>
            </w:tcMar>
          </w:tcPr>
          <w:p w14:paraId="707A0D24"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15570E6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7D01D5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601AA75" w14:textId="77777777" w:rsidR="000234BB" w:rsidRDefault="000234BB" w:rsidP="00725808">
            <w:pPr>
              <w:jc w:val="left"/>
            </w:pPr>
            <w:r>
              <w:rPr>
                <w:sz w:val="16"/>
                <w:szCs w:val="16"/>
              </w:rPr>
              <w:t>Specifies the type of the conductor.</w:t>
            </w:r>
          </w:p>
        </w:tc>
      </w:tr>
      <w:tr w:rsidR="000234BB" w:rsidRPr="006675E2" w14:paraId="388AEF7E" w14:textId="77777777" w:rsidTr="00725808">
        <w:tc>
          <w:tcPr>
            <w:tcW w:w="2013" w:type="dxa"/>
            <w:tcMar>
              <w:top w:w="28" w:type="dxa"/>
              <w:left w:w="28" w:type="dxa"/>
              <w:bottom w:w="28" w:type="dxa"/>
              <w:right w:w="28" w:type="dxa"/>
            </w:tcMar>
          </w:tcPr>
          <w:p w14:paraId="4CBCF574" w14:textId="77777777" w:rsidR="000234BB" w:rsidRPr="00620BBE" w:rsidRDefault="000234BB" w:rsidP="00725808">
            <w:pPr>
              <w:pStyle w:val="SmallStandard"/>
            </w:pPr>
            <w:r w:rsidRPr="00620BBE">
              <w:t>numberOfStrands</w:t>
            </w:r>
          </w:p>
        </w:tc>
        <w:tc>
          <w:tcPr>
            <w:tcW w:w="1559" w:type="dxa"/>
            <w:tcMar>
              <w:top w:w="28" w:type="dxa"/>
              <w:left w:w="28" w:type="dxa"/>
              <w:bottom w:w="28" w:type="dxa"/>
              <w:right w:w="28" w:type="dxa"/>
            </w:tcMar>
          </w:tcPr>
          <w:p w14:paraId="08214CDE"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08E9F7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A876DC4" w14:textId="77777777" w:rsidR="000234BB" w:rsidRDefault="000234BB" w:rsidP="00725808">
            <w:pPr>
              <w:jc w:val="left"/>
            </w:pPr>
            <w:r>
              <w:rPr>
                <w:sz w:val="16"/>
                <w:szCs w:val="16"/>
              </w:rPr>
              <w:t>Specifies the number of strands in one conductor. If the conductor is solid than the number of strands would be one.</w:t>
            </w:r>
          </w:p>
        </w:tc>
      </w:tr>
      <w:tr w:rsidR="000234BB" w:rsidRPr="006675E2" w14:paraId="585BA230" w14:textId="77777777" w:rsidTr="00725808">
        <w:tc>
          <w:tcPr>
            <w:tcW w:w="2013" w:type="dxa"/>
            <w:tcMar>
              <w:top w:w="28" w:type="dxa"/>
              <w:left w:w="28" w:type="dxa"/>
              <w:bottom w:w="28" w:type="dxa"/>
              <w:right w:w="28" w:type="dxa"/>
            </w:tcMar>
          </w:tcPr>
          <w:p w14:paraId="45127A62" w14:textId="77777777" w:rsidR="000234BB" w:rsidRPr="00620BBE" w:rsidRDefault="000234BB" w:rsidP="00725808">
            <w:pPr>
              <w:pStyle w:val="SmallStandard"/>
            </w:pPr>
            <w:r w:rsidRPr="00620BBE">
              <w:lastRenderedPageBreak/>
              <w:t>platingMaterial</w:t>
            </w:r>
          </w:p>
        </w:tc>
        <w:tc>
          <w:tcPr>
            <w:tcW w:w="1559" w:type="dxa"/>
            <w:tcMar>
              <w:top w:w="28" w:type="dxa"/>
              <w:left w:w="28" w:type="dxa"/>
              <w:bottom w:w="28" w:type="dxa"/>
              <w:right w:w="28" w:type="dxa"/>
            </w:tcMar>
          </w:tcPr>
          <w:p w14:paraId="70EDD19F" w14:textId="77777777" w:rsidR="000234BB" w:rsidRPr="008359F5" w:rsidRDefault="000234BB" w:rsidP="00725808">
            <w:pPr>
              <w:pStyle w:val="SmallStandard"/>
            </w:pPr>
            <w:r w:rsidRPr="00D21799">
              <w:t>Material</w:t>
            </w:r>
          </w:p>
        </w:tc>
        <w:tc>
          <w:tcPr>
            <w:tcW w:w="709" w:type="dxa"/>
            <w:tcMar>
              <w:top w:w="28" w:type="dxa"/>
              <w:left w:w="28" w:type="dxa"/>
              <w:bottom w:w="28" w:type="dxa"/>
              <w:right w:w="28" w:type="dxa"/>
            </w:tcMar>
          </w:tcPr>
          <w:p w14:paraId="6E8FC0A9"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BDF15FF" w14:textId="77777777" w:rsidR="000234BB" w:rsidRDefault="000234BB" w:rsidP="00725808">
            <w:pPr>
              <w:jc w:val="left"/>
            </w:pPr>
            <w:r>
              <w:rPr>
                <w:sz w:val="16"/>
                <w:szCs w:val="16"/>
              </w:rPr>
              <w:t>Specifies the plating material of the conductor.</w:t>
            </w:r>
          </w:p>
        </w:tc>
      </w:tr>
      <w:tr w:rsidR="000234BB" w:rsidRPr="006675E2" w14:paraId="6A038A09" w14:textId="77777777" w:rsidTr="00725808">
        <w:tc>
          <w:tcPr>
            <w:tcW w:w="2013" w:type="dxa"/>
            <w:tcMar>
              <w:top w:w="28" w:type="dxa"/>
              <w:left w:w="28" w:type="dxa"/>
              <w:bottom w:w="28" w:type="dxa"/>
              <w:right w:w="28" w:type="dxa"/>
            </w:tcMar>
          </w:tcPr>
          <w:p w14:paraId="4E6A0160" w14:textId="77777777" w:rsidR="000234BB" w:rsidRPr="00620BBE" w:rsidRDefault="000234BB" w:rsidP="00725808">
            <w:pPr>
              <w:pStyle w:val="SmallStandard"/>
            </w:pPr>
            <w:r w:rsidRPr="00620BBE">
              <w:t>strandDiameter</w:t>
            </w:r>
          </w:p>
        </w:tc>
        <w:tc>
          <w:tcPr>
            <w:tcW w:w="1559" w:type="dxa"/>
            <w:tcMar>
              <w:top w:w="28" w:type="dxa"/>
              <w:left w:w="28" w:type="dxa"/>
              <w:bottom w:w="28" w:type="dxa"/>
              <w:right w:w="28" w:type="dxa"/>
            </w:tcMar>
          </w:tcPr>
          <w:p w14:paraId="53C395F7"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15D199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BACAA06" w14:textId="77777777" w:rsidR="000234BB" w:rsidRDefault="000234BB" w:rsidP="00725808">
            <w:pPr>
              <w:jc w:val="left"/>
            </w:pPr>
            <w:r>
              <w:rPr>
                <w:sz w:val="16"/>
                <w:szCs w:val="16"/>
              </w:rPr>
              <w:t>Specifies the diameter of a single strand in the conductor.</w:t>
            </w:r>
          </w:p>
        </w:tc>
      </w:tr>
      <w:tr w:rsidR="000234BB" w:rsidRPr="006675E2" w14:paraId="7D3AF6C5" w14:textId="77777777" w:rsidTr="00725808">
        <w:tc>
          <w:tcPr>
            <w:tcW w:w="2013" w:type="dxa"/>
            <w:tcMar>
              <w:top w:w="28" w:type="dxa"/>
              <w:left w:w="28" w:type="dxa"/>
              <w:bottom w:w="28" w:type="dxa"/>
              <w:right w:w="28" w:type="dxa"/>
            </w:tcMar>
          </w:tcPr>
          <w:p w14:paraId="24D35DA7" w14:textId="77777777" w:rsidR="000234BB" w:rsidRPr="00620BBE" w:rsidRDefault="000234BB" w:rsidP="00725808">
            <w:pPr>
              <w:pStyle w:val="SmallStandard"/>
            </w:pPr>
            <w:r w:rsidRPr="00620BBE">
              <w:t>voltageRange</w:t>
            </w:r>
          </w:p>
        </w:tc>
        <w:tc>
          <w:tcPr>
            <w:tcW w:w="1559" w:type="dxa"/>
            <w:tcMar>
              <w:top w:w="28" w:type="dxa"/>
              <w:left w:w="28" w:type="dxa"/>
              <w:bottom w:w="28" w:type="dxa"/>
              <w:right w:w="28" w:type="dxa"/>
            </w:tcMar>
          </w:tcPr>
          <w:p w14:paraId="5BBC9619"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CD7336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6DB7C44" w14:textId="77777777" w:rsidR="000234BB" w:rsidRDefault="000234BB" w:rsidP="00725808">
            <w:pPr>
              <w:jc w:val="left"/>
            </w:pPr>
            <w:r>
              <w:rPr>
                <w:sz w:val="16"/>
                <w:szCs w:val="16"/>
              </w:rPr>
              <w:t>Specifies the voltageRange for which the conductor is approved.</w:t>
            </w:r>
          </w:p>
        </w:tc>
      </w:tr>
    </w:tbl>
    <w:p w14:paraId="5A19DB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C51B7C3" w14:textId="77777777" w:rsidTr="00725808">
        <w:tc>
          <w:tcPr>
            <w:tcW w:w="3856" w:type="dxa"/>
            <w:gridSpan w:val="3"/>
          </w:tcPr>
          <w:p w14:paraId="2CF37D85" w14:textId="77777777" w:rsidR="000234BB" w:rsidRDefault="000234BB" w:rsidP="00725808">
            <w:pPr>
              <w:jc w:val="center"/>
              <w:rPr>
                <w:b/>
                <w:sz w:val="16"/>
                <w:szCs w:val="16"/>
                <w:lang w:val="en-GB"/>
              </w:rPr>
            </w:pPr>
            <w:r>
              <w:rPr>
                <w:b/>
                <w:sz w:val="16"/>
                <w:szCs w:val="16"/>
                <w:lang w:val="en-GB"/>
              </w:rPr>
              <w:t>Other End</w:t>
            </w:r>
          </w:p>
        </w:tc>
        <w:tc>
          <w:tcPr>
            <w:tcW w:w="708" w:type="dxa"/>
          </w:tcPr>
          <w:p w14:paraId="14232E1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4ABC282" w14:textId="77777777" w:rsidR="000234BB" w:rsidRDefault="000234BB" w:rsidP="00725808">
            <w:pPr>
              <w:jc w:val="center"/>
              <w:rPr>
                <w:b/>
                <w:sz w:val="16"/>
                <w:szCs w:val="16"/>
                <w:lang w:val="en-GB"/>
              </w:rPr>
            </w:pPr>
            <w:r>
              <w:rPr>
                <w:b/>
                <w:sz w:val="16"/>
                <w:szCs w:val="16"/>
                <w:lang w:val="en-GB"/>
              </w:rPr>
              <w:t>General</w:t>
            </w:r>
          </w:p>
        </w:tc>
      </w:tr>
      <w:tr w:rsidR="000234BB" w:rsidRPr="00720F6F" w14:paraId="5567989F" w14:textId="77777777" w:rsidTr="00725808">
        <w:tc>
          <w:tcPr>
            <w:tcW w:w="1573" w:type="dxa"/>
          </w:tcPr>
          <w:p w14:paraId="16039912" w14:textId="77777777" w:rsidR="000234BB" w:rsidRDefault="000234BB" w:rsidP="00725808">
            <w:pPr>
              <w:rPr>
                <w:b/>
                <w:sz w:val="16"/>
                <w:szCs w:val="16"/>
                <w:lang w:val="en-GB"/>
              </w:rPr>
            </w:pPr>
            <w:r>
              <w:rPr>
                <w:b/>
                <w:sz w:val="16"/>
                <w:szCs w:val="16"/>
                <w:lang w:val="en-GB"/>
              </w:rPr>
              <w:t>Type</w:t>
            </w:r>
          </w:p>
        </w:tc>
        <w:tc>
          <w:tcPr>
            <w:tcW w:w="1574" w:type="dxa"/>
          </w:tcPr>
          <w:p w14:paraId="23140A4D" w14:textId="77777777" w:rsidR="000234BB" w:rsidRDefault="000234BB" w:rsidP="00725808">
            <w:pPr>
              <w:rPr>
                <w:b/>
                <w:sz w:val="16"/>
                <w:szCs w:val="16"/>
                <w:lang w:val="en-GB"/>
              </w:rPr>
            </w:pPr>
            <w:r>
              <w:rPr>
                <w:b/>
                <w:sz w:val="16"/>
                <w:szCs w:val="16"/>
                <w:lang w:val="en-GB"/>
              </w:rPr>
              <w:t>Role</w:t>
            </w:r>
          </w:p>
        </w:tc>
        <w:tc>
          <w:tcPr>
            <w:tcW w:w="708" w:type="dxa"/>
          </w:tcPr>
          <w:p w14:paraId="52DBFFBE" w14:textId="77777777" w:rsidR="000234BB" w:rsidRDefault="000234BB" w:rsidP="00725808">
            <w:pPr>
              <w:rPr>
                <w:b/>
                <w:sz w:val="16"/>
                <w:szCs w:val="16"/>
                <w:lang w:val="en-GB"/>
              </w:rPr>
            </w:pPr>
            <w:r>
              <w:rPr>
                <w:b/>
                <w:sz w:val="16"/>
                <w:szCs w:val="16"/>
                <w:lang w:val="en-GB"/>
              </w:rPr>
              <w:t>Mult</w:t>
            </w:r>
          </w:p>
        </w:tc>
        <w:tc>
          <w:tcPr>
            <w:tcW w:w="709" w:type="dxa"/>
          </w:tcPr>
          <w:p w14:paraId="5CEEF8B5" w14:textId="77777777" w:rsidR="000234BB" w:rsidRDefault="000234BB" w:rsidP="00725808">
            <w:pPr>
              <w:rPr>
                <w:b/>
                <w:sz w:val="16"/>
                <w:szCs w:val="16"/>
                <w:lang w:val="en-GB"/>
              </w:rPr>
            </w:pPr>
            <w:r>
              <w:rPr>
                <w:b/>
                <w:sz w:val="16"/>
                <w:szCs w:val="16"/>
                <w:lang w:val="en-GB"/>
              </w:rPr>
              <w:t>Mult</w:t>
            </w:r>
          </w:p>
        </w:tc>
        <w:tc>
          <w:tcPr>
            <w:tcW w:w="567" w:type="dxa"/>
          </w:tcPr>
          <w:p w14:paraId="56C82C0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84E783D" w14:textId="77777777" w:rsidR="000234BB" w:rsidRPr="008359F5" w:rsidRDefault="000234BB" w:rsidP="00725808">
            <w:pPr>
              <w:rPr>
                <w:b/>
                <w:sz w:val="16"/>
                <w:szCs w:val="16"/>
                <w:lang w:val="en-GB"/>
              </w:rPr>
            </w:pPr>
            <w:r>
              <w:rPr>
                <w:b/>
                <w:sz w:val="16"/>
                <w:szCs w:val="16"/>
                <w:lang w:val="en-GB"/>
              </w:rPr>
              <w:t>Comment</w:t>
            </w:r>
          </w:p>
        </w:tc>
      </w:tr>
      <w:tr w:rsidR="000234BB" w:rsidRPr="00CC6307" w14:paraId="0A624DF8" w14:textId="77777777" w:rsidTr="00725808">
        <w:tc>
          <w:tcPr>
            <w:tcW w:w="1573" w:type="dxa"/>
          </w:tcPr>
          <w:p w14:paraId="0256EB26" w14:textId="77777777" w:rsidR="000234BB" w:rsidRPr="00634625" w:rsidRDefault="000234BB" w:rsidP="00725808">
            <w:pPr>
              <w:pStyle w:val="SmallStandard"/>
            </w:pPr>
            <w:r>
              <w:t>ConductorCurrentInformation</w:t>
            </w:r>
          </w:p>
        </w:tc>
        <w:tc>
          <w:tcPr>
            <w:tcW w:w="1574" w:type="dxa"/>
          </w:tcPr>
          <w:p w14:paraId="5B87CD0C" w14:textId="77777777" w:rsidR="000234BB" w:rsidRPr="00132C43" w:rsidRDefault="000234BB" w:rsidP="00725808">
            <w:pPr>
              <w:pStyle w:val="SmallStandard"/>
            </w:pPr>
            <w:r>
              <w:t>currentInformation</w:t>
            </w:r>
          </w:p>
        </w:tc>
        <w:tc>
          <w:tcPr>
            <w:tcW w:w="708" w:type="dxa"/>
          </w:tcPr>
          <w:p w14:paraId="03D220B4" w14:textId="77777777" w:rsidR="000234BB" w:rsidRPr="00D331EF" w:rsidRDefault="000234BB" w:rsidP="00725808">
            <w:pPr>
              <w:pStyle w:val="SmallStandard"/>
            </w:pPr>
            <w:r w:rsidRPr="00574783">
              <w:t>0..*</w:t>
            </w:r>
          </w:p>
        </w:tc>
        <w:tc>
          <w:tcPr>
            <w:tcW w:w="709" w:type="dxa"/>
          </w:tcPr>
          <w:p w14:paraId="2F3D4D9E" w14:textId="77777777" w:rsidR="000234BB" w:rsidRPr="00D331EF" w:rsidRDefault="000234BB" w:rsidP="00725808">
            <w:pPr>
              <w:pStyle w:val="SmallStandard"/>
            </w:pPr>
            <w:r w:rsidRPr="00207506">
              <w:t>1</w:t>
            </w:r>
          </w:p>
        </w:tc>
        <w:tc>
          <w:tcPr>
            <w:tcW w:w="567" w:type="dxa"/>
          </w:tcPr>
          <w:p w14:paraId="5DD77107" w14:textId="77777777" w:rsidR="000234BB" w:rsidRDefault="000234BB" w:rsidP="00725808">
            <w:pPr>
              <w:pStyle w:val="SmallStandard"/>
            </w:pPr>
            <w:r>
              <w:t>Y</w:t>
            </w:r>
          </w:p>
        </w:tc>
        <w:tc>
          <w:tcPr>
            <w:tcW w:w="3969" w:type="dxa"/>
          </w:tcPr>
          <w:p w14:paraId="2D17F016" w14:textId="77777777" w:rsidR="000234BB" w:rsidRDefault="000234BB" w:rsidP="00725808">
            <w:pPr>
              <w:jc w:val="left"/>
            </w:pPr>
            <w:r>
              <w:rPr>
                <w:sz w:val="16"/>
                <w:szCs w:val="16"/>
              </w:rPr>
              <w:t>Specifies the current information of the conductor. These are the maximum currents for which the conductor is approved.</w:t>
            </w:r>
          </w:p>
        </w:tc>
      </w:tr>
    </w:tbl>
    <w:p w14:paraId="7855CBA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B426604" w14:textId="77777777" w:rsidTr="00725808">
        <w:tc>
          <w:tcPr>
            <w:tcW w:w="2296" w:type="dxa"/>
            <w:gridSpan w:val="2"/>
          </w:tcPr>
          <w:p w14:paraId="0E71C39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D696B7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04CBEDA" w14:textId="77777777" w:rsidR="000234BB" w:rsidRDefault="000234BB" w:rsidP="00725808">
            <w:pPr>
              <w:jc w:val="center"/>
              <w:rPr>
                <w:b/>
                <w:sz w:val="16"/>
                <w:szCs w:val="16"/>
                <w:lang w:val="en-GB"/>
              </w:rPr>
            </w:pPr>
            <w:r>
              <w:rPr>
                <w:b/>
                <w:sz w:val="16"/>
                <w:szCs w:val="16"/>
                <w:lang w:val="en-GB"/>
              </w:rPr>
              <w:t>General</w:t>
            </w:r>
          </w:p>
        </w:tc>
      </w:tr>
      <w:tr w:rsidR="000234BB" w:rsidRPr="00720F6F" w14:paraId="5331635F" w14:textId="77777777" w:rsidTr="00725808">
        <w:tc>
          <w:tcPr>
            <w:tcW w:w="1588" w:type="dxa"/>
          </w:tcPr>
          <w:p w14:paraId="6D50A9D3" w14:textId="77777777" w:rsidR="000234BB" w:rsidRDefault="000234BB" w:rsidP="00725808">
            <w:pPr>
              <w:rPr>
                <w:b/>
                <w:sz w:val="16"/>
                <w:szCs w:val="16"/>
                <w:lang w:val="en-GB"/>
              </w:rPr>
            </w:pPr>
            <w:r>
              <w:rPr>
                <w:b/>
                <w:sz w:val="16"/>
                <w:szCs w:val="16"/>
                <w:lang w:val="en-GB"/>
              </w:rPr>
              <w:t>Type</w:t>
            </w:r>
          </w:p>
        </w:tc>
        <w:tc>
          <w:tcPr>
            <w:tcW w:w="708" w:type="dxa"/>
          </w:tcPr>
          <w:p w14:paraId="4A9005F4" w14:textId="77777777" w:rsidR="000234BB" w:rsidRDefault="000234BB" w:rsidP="00725808">
            <w:pPr>
              <w:rPr>
                <w:b/>
                <w:sz w:val="16"/>
                <w:szCs w:val="16"/>
                <w:lang w:val="en-GB"/>
              </w:rPr>
            </w:pPr>
            <w:r>
              <w:rPr>
                <w:b/>
                <w:sz w:val="16"/>
                <w:szCs w:val="16"/>
                <w:lang w:val="en-GB"/>
              </w:rPr>
              <w:t>Mult</w:t>
            </w:r>
          </w:p>
        </w:tc>
        <w:tc>
          <w:tcPr>
            <w:tcW w:w="1560" w:type="dxa"/>
          </w:tcPr>
          <w:p w14:paraId="124136B0" w14:textId="77777777" w:rsidR="000234BB" w:rsidRDefault="000234BB" w:rsidP="00725808">
            <w:pPr>
              <w:rPr>
                <w:b/>
                <w:sz w:val="16"/>
                <w:szCs w:val="16"/>
                <w:lang w:val="en-GB"/>
              </w:rPr>
            </w:pPr>
            <w:r>
              <w:rPr>
                <w:b/>
                <w:sz w:val="16"/>
                <w:szCs w:val="16"/>
                <w:lang w:val="en-GB"/>
              </w:rPr>
              <w:t>Role</w:t>
            </w:r>
          </w:p>
        </w:tc>
        <w:tc>
          <w:tcPr>
            <w:tcW w:w="708" w:type="dxa"/>
          </w:tcPr>
          <w:p w14:paraId="6ADBB7A1" w14:textId="77777777" w:rsidR="000234BB" w:rsidRDefault="000234BB" w:rsidP="00725808">
            <w:pPr>
              <w:rPr>
                <w:b/>
                <w:sz w:val="16"/>
                <w:szCs w:val="16"/>
                <w:lang w:val="en-GB"/>
              </w:rPr>
            </w:pPr>
            <w:r>
              <w:rPr>
                <w:b/>
                <w:sz w:val="16"/>
                <w:szCs w:val="16"/>
                <w:lang w:val="en-GB"/>
              </w:rPr>
              <w:t>Mult</w:t>
            </w:r>
          </w:p>
        </w:tc>
        <w:tc>
          <w:tcPr>
            <w:tcW w:w="567" w:type="dxa"/>
          </w:tcPr>
          <w:p w14:paraId="0A20967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F38701A" w14:textId="77777777" w:rsidR="000234BB" w:rsidRPr="008359F5" w:rsidRDefault="000234BB" w:rsidP="00725808">
            <w:pPr>
              <w:rPr>
                <w:b/>
                <w:sz w:val="16"/>
                <w:szCs w:val="16"/>
                <w:lang w:val="en-GB"/>
              </w:rPr>
            </w:pPr>
            <w:r>
              <w:rPr>
                <w:b/>
                <w:sz w:val="16"/>
                <w:szCs w:val="16"/>
                <w:lang w:val="en-GB"/>
              </w:rPr>
              <w:t>Comment</w:t>
            </w:r>
          </w:p>
        </w:tc>
      </w:tr>
      <w:tr w:rsidR="000234BB" w:rsidRPr="00CC6307" w14:paraId="25196E9F" w14:textId="77777777" w:rsidTr="00725808">
        <w:tc>
          <w:tcPr>
            <w:tcW w:w="1588" w:type="dxa"/>
          </w:tcPr>
          <w:p w14:paraId="28BE09C2" w14:textId="77777777" w:rsidR="000234BB" w:rsidRPr="00634625" w:rsidRDefault="000234BB" w:rsidP="00725808">
            <w:pPr>
              <w:pStyle w:val="SmallStandard"/>
            </w:pPr>
            <w:r>
              <w:t>InternalComponentConnection</w:t>
            </w:r>
          </w:p>
        </w:tc>
        <w:tc>
          <w:tcPr>
            <w:tcW w:w="708" w:type="dxa"/>
          </w:tcPr>
          <w:p w14:paraId="1D890D94" w14:textId="77777777" w:rsidR="000234BB" w:rsidRPr="00D331EF" w:rsidRDefault="000234BB" w:rsidP="00725808">
            <w:pPr>
              <w:pStyle w:val="SmallStandard"/>
            </w:pPr>
            <w:r w:rsidRPr="00D01517">
              <w:t>0..*</w:t>
            </w:r>
          </w:p>
        </w:tc>
        <w:tc>
          <w:tcPr>
            <w:tcW w:w="1560" w:type="dxa"/>
          </w:tcPr>
          <w:p w14:paraId="2DDA9FCA" w14:textId="77777777" w:rsidR="000234BB" w:rsidRPr="00132C43" w:rsidRDefault="000234BB" w:rsidP="00725808">
            <w:pPr>
              <w:pStyle w:val="SmallStandard"/>
            </w:pPr>
            <w:r>
              <w:t>conductorSpecification</w:t>
            </w:r>
          </w:p>
        </w:tc>
        <w:tc>
          <w:tcPr>
            <w:tcW w:w="708" w:type="dxa"/>
          </w:tcPr>
          <w:p w14:paraId="3730C4A0" w14:textId="77777777" w:rsidR="000234BB" w:rsidRPr="00D331EF" w:rsidRDefault="000234BB" w:rsidP="00725808">
            <w:pPr>
              <w:pStyle w:val="SmallStandard"/>
            </w:pPr>
            <w:r w:rsidRPr="00D01517">
              <w:t>0..1</w:t>
            </w:r>
          </w:p>
        </w:tc>
        <w:tc>
          <w:tcPr>
            <w:tcW w:w="567" w:type="dxa"/>
          </w:tcPr>
          <w:p w14:paraId="64F40976" w14:textId="77777777" w:rsidR="000234BB" w:rsidRPr="00D331EF" w:rsidRDefault="000234BB" w:rsidP="00725808">
            <w:pPr>
              <w:pStyle w:val="SmallStandard"/>
            </w:pPr>
            <w:r>
              <w:t>N</w:t>
            </w:r>
          </w:p>
        </w:tc>
        <w:tc>
          <w:tcPr>
            <w:tcW w:w="3969" w:type="dxa"/>
          </w:tcPr>
          <w:p w14:paraId="011BDDD2" w14:textId="77777777" w:rsidR="000234BB" w:rsidRDefault="000234BB" w:rsidP="00725808"/>
        </w:tc>
      </w:tr>
      <w:tr w:rsidR="000234BB" w:rsidRPr="00CC6307" w14:paraId="67AB7A9D" w14:textId="77777777" w:rsidTr="00725808">
        <w:tc>
          <w:tcPr>
            <w:tcW w:w="1588" w:type="dxa"/>
          </w:tcPr>
          <w:p w14:paraId="5BB59F7B" w14:textId="77777777" w:rsidR="000234BB" w:rsidRPr="00634625" w:rsidRDefault="000234BB" w:rsidP="00725808">
            <w:pPr>
              <w:pStyle w:val="SmallStandard"/>
            </w:pPr>
            <w:r>
              <w:t>Signal</w:t>
            </w:r>
          </w:p>
        </w:tc>
        <w:tc>
          <w:tcPr>
            <w:tcW w:w="708" w:type="dxa"/>
          </w:tcPr>
          <w:p w14:paraId="61B40F3B" w14:textId="77777777" w:rsidR="000234BB" w:rsidRDefault="000234BB" w:rsidP="00725808"/>
        </w:tc>
        <w:tc>
          <w:tcPr>
            <w:tcW w:w="1560" w:type="dxa"/>
          </w:tcPr>
          <w:p w14:paraId="53B92EFD" w14:textId="77777777" w:rsidR="000234BB" w:rsidRPr="00132C43" w:rsidRDefault="000234BB" w:rsidP="00725808">
            <w:pPr>
              <w:pStyle w:val="SmallStandard"/>
            </w:pPr>
            <w:r>
              <w:t>recommendedConductorSpecification</w:t>
            </w:r>
          </w:p>
        </w:tc>
        <w:tc>
          <w:tcPr>
            <w:tcW w:w="708" w:type="dxa"/>
          </w:tcPr>
          <w:p w14:paraId="024C709D" w14:textId="77777777" w:rsidR="000234BB" w:rsidRPr="00D331EF" w:rsidRDefault="000234BB" w:rsidP="00725808">
            <w:pPr>
              <w:pStyle w:val="SmallStandard"/>
            </w:pPr>
            <w:r w:rsidRPr="00D01517">
              <w:t>0..1</w:t>
            </w:r>
          </w:p>
        </w:tc>
        <w:tc>
          <w:tcPr>
            <w:tcW w:w="567" w:type="dxa"/>
          </w:tcPr>
          <w:p w14:paraId="4988DC33" w14:textId="77777777" w:rsidR="000234BB" w:rsidRPr="00D331EF" w:rsidRDefault="000234BB" w:rsidP="00725808">
            <w:pPr>
              <w:pStyle w:val="SmallStandard"/>
            </w:pPr>
            <w:r>
              <w:t>N</w:t>
            </w:r>
          </w:p>
        </w:tc>
        <w:tc>
          <w:tcPr>
            <w:tcW w:w="3969" w:type="dxa"/>
          </w:tcPr>
          <w:p w14:paraId="22746DF8" w14:textId="77777777" w:rsidR="000234BB" w:rsidRDefault="000234BB" w:rsidP="00725808">
            <w:pPr>
              <w:jc w:val="left"/>
            </w:pPr>
            <w:r>
              <w:rPr>
                <w:sz w:val="16"/>
                <w:szCs w:val="16"/>
              </w:rPr>
              <w:t>Defines a recommended Specification for the cores that implement this signal.</w:t>
            </w:r>
          </w:p>
        </w:tc>
      </w:tr>
      <w:tr w:rsidR="000234BB" w:rsidRPr="00CC6307" w14:paraId="44E66F3B" w14:textId="77777777" w:rsidTr="00725808">
        <w:tc>
          <w:tcPr>
            <w:tcW w:w="1588" w:type="dxa"/>
          </w:tcPr>
          <w:p w14:paraId="388BC9BA" w14:textId="77777777" w:rsidR="000234BB" w:rsidRPr="00634625" w:rsidRDefault="000234BB" w:rsidP="00725808">
            <w:pPr>
              <w:pStyle w:val="SmallStandard"/>
            </w:pPr>
            <w:r>
              <w:t>WireElementSpecification</w:t>
            </w:r>
          </w:p>
        </w:tc>
        <w:tc>
          <w:tcPr>
            <w:tcW w:w="708" w:type="dxa"/>
          </w:tcPr>
          <w:p w14:paraId="65C6C59A" w14:textId="77777777" w:rsidR="000234BB" w:rsidRPr="00D331EF" w:rsidRDefault="000234BB" w:rsidP="00725808">
            <w:pPr>
              <w:pStyle w:val="SmallStandard"/>
            </w:pPr>
            <w:r w:rsidRPr="00D01517">
              <w:t>0..*</w:t>
            </w:r>
          </w:p>
        </w:tc>
        <w:tc>
          <w:tcPr>
            <w:tcW w:w="1560" w:type="dxa"/>
          </w:tcPr>
          <w:p w14:paraId="15978767" w14:textId="77777777" w:rsidR="000234BB" w:rsidRPr="00132C43" w:rsidRDefault="000234BB" w:rsidP="00725808">
            <w:pPr>
              <w:pStyle w:val="SmallStandard"/>
            </w:pPr>
            <w:r>
              <w:t>conductorSpecification</w:t>
            </w:r>
          </w:p>
        </w:tc>
        <w:tc>
          <w:tcPr>
            <w:tcW w:w="708" w:type="dxa"/>
          </w:tcPr>
          <w:p w14:paraId="713247D1" w14:textId="77777777" w:rsidR="000234BB" w:rsidRPr="00D331EF" w:rsidRDefault="000234BB" w:rsidP="00725808">
            <w:pPr>
              <w:pStyle w:val="SmallStandard"/>
            </w:pPr>
            <w:r w:rsidRPr="00D01517">
              <w:t>0..1</w:t>
            </w:r>
          </w:p>
        </w:tc>
        <w:tc>
          <w:tcPr>
            <w:tcW w:w="567" w:type="dxa"/>
          </w:tcPr>
          <w:p w14:paraId="30FA0F1E" w14:textId="77777777" w:rsidR="000234BB" w:rsidRPr="00D331EF" w:rsidRDefault="000234BB" w:rsidP="00725808">
            <w:pPr>
              <w:pStyle w:val="SmallStandard"/>
            </w:pPr>
            <w:r>
              <w:t>N</w:t>
            </w:r>
          </w:p>
        </w:tc>
        <w:tc>
          <w:tcPr>
            <w:tcW w:w="3969" w:type="dxa"/>
          </w:tcPr>
          <w:p w14:paraId="0422C4D9" w14:textId="77777777" w:rsidR="000234BB" w:rsidRDefault="000234BB" w:rsidP="00725808">
            <w:pPr>
              <w:jc w:val="left"/>
            </w:pPr>
            <w:r>
              <w:rPr>
                <w:sz w:val="16"/>
                <w:szCs w:val="16"/>
              </w:rPr>
              <w:t xml:space="preserve">If the </w:t>
            </w:r>
            <w:r>
              <w:rPr>
                <w:i/>
                <w:iCs/>
                <w:sz w:val="16"/>
                <w:szCs w:val="16"/>
              </w:rPr>
              <w:t>WireElement</w:t>
            </w:r>
            <w:r>
              <w:rPr>
                <w:sz w:val="16"/>
                <w:szCs w:val="16"/>
              </w:rPr>
              <w:t xml:space="preserve"> has a core then the specification of the core is referenced here.</w:t>
            </w:r>
          </w:p>
        </w:tc>
      </w:tr>
      <w:tr w:rsidR="000234BB" w:rsidRPr="00CC6307" w14:paraId="5A26C8E3" w14:textId="77777777" w:rsidTr="00725808">
        <w:tc>
          <w:tcPr>
            <w:tcW w:w="1588" w:type="dxa"/>
          </w:tcPr>
          <w:p w14:paraId="5745FF54" w14:textId="77777777" w:rsidR="000234BB" w:rsidRPr="00634625" w:rsidRDefault="000234BB" w:rsidP="00725808">
            <w:pPr>
              <w:pStyle w:val="SmallStandard"/>
            </w:pPr>
            <w:r>
              <w:t>TerminalPairing</w:t>
            </w:r>
          </w:p>
        </w:tc>
        <w:tc>
          <w:tcPr>
            <w:tcW w:w="708" w:type="dxa"/>
          </w:tcPr>
          <w:p w14:paraId="33610BA3" w14:textId="77777777" w:rsidR="000234BB" w:rsidRPr="00D331EF" w:rsidRDefault="000234BB" w:rsidP="00725808">
            <w:pPr>
              <w:pStyle w:val="SmallStandard"/>
            </w:pPr>
            <w:r w:rsidRPr="00D01517">
              <w:t>0..*</w:t>
            </w:r>
          </w:p>
        </w:tc>
        <w:tc>
          <w:tcPr>
            <w:tcW w:w="1560" w:type="dxa"/>
          </w:tcPr>
          <w:p w14:paraId="2D08490D" w14:textId="77777777" w:rsidR="000234BB" w:rsidRPr="00132C43" w:rsidRDefault="000234BB" w:rsidP="00725808">
            <w:pPr>
              <w:pStyle w:val="SmallStandard"/>
            </w:pPr>
            <w:r>
              <w:t>referencedCoreSpecification</w:t>
            </w:r>
          </w:p>
        </w:tc>
        <w:tc>
          <w:tcPr>
            <w:tcW w:w="708" w:type="dxa"/>
          </w:tcPr>
          <w:p w14:paraId="31E75396" w14:textId="77777777" w:rsidR="000234BB" w:rsidRPr="00D331EF" w:rsidRDefault="000234BB" w:rsidP="00725808">
            <w:pPr>
              <w:pStyle w:val="SmallStandard"/>
            </w:pPr>
            <w:r w:rsidRPr="00D01517">
              <w:t>1</w:t>
            </w:r>
          </w:p>
        </w:tc>
        <w:tc>
          <w:tcPr>
            <w:tcW w:w="567" w:type="dxa"/>
          </w:tcPr>
          <w:p w14:paraId="127E6F7F" w14:textId="77777777" w:rsidR="000234BB" w:rsidRPr="00D331EF" w:rsidRDefault="000234BB" w:rsidP="00725808">
            <w:pPr>
              <w:pStyle w:val="SmallStandard"/>
            </w:pPr>
            <w:r>
              <w:t>N</w:t>
            </w:r>
          </w:p>
        </w:tc>
        <w:tc>
          <w:tcPr>
            <w:tcW w:w="3969" w:type="dxa"/>
          </w:tcPr>
          <w:p w14:paraId="178811FD" w14:textId="77777777" w:rsidR="000234BB" w:rsidRDefault="000234BB" w:rsidP="00725808">
            <w:pPr>
              <w:jc w:val="left"/>
            </w:pPr>
            <w:r>
              <w:rPr>
                <w:sz w:val="16"/>
                <w:szCs w:val="16"/>
              </w:rPr>
              <w:t>References the CoreSpecification that is used on both sides of the ContactSystem.</w:t>
            </w:r>
          </w:p>
        </w:tc>
      </w:tr>
    </w:tbl>
    <w:p w14:paraId="1CF58C3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2" w:name="_f33a4853c789da6e945384317436f22b"/>
      <w:r>
        <w:rPr>
          <w:lang w:val="en-GB"/>
        </w:rPr>
        <w:t>ConnectorHousingCapSpecification</w:t>
      </w:r>
      <w:bookmarkEnd w:id="1302"/>
    </w:p>
    <w:p w14:paraId="131145CB" w14:textId="77777777" w:rsidR="000234BB" w:rsidRDefault="000234BB" w:rsidP="000234BB">
      <w:r>
        <w:rPr>
          <w:sz w:val="18"/>
          <w:szCs w:val="18"/>
        </w:rPr>
        <w:t>Specification for the definition of caps (backshells) of connectors. Different caps can add additional wire length addons to a connector housing.</w:t>
      </w:r>
    </w:p>
    <w:p w14:paraId="18AF437B" w14:textId="77777777" w:rsidR="000234BB" w:rsidRDefault="000234BB" w:rsidP="000234BB">
      <w:r>
        <w:rPr>
          <w:sz w:val="18"/>
          <w:szCs w:val="18"/>
        </w:rPr>
        <w:t xml:space="preserve">A 'cap' which already defines the number of cavities, coding etc. is in the VEC defined by </w:t>
      </w:r>
      <w:r>
        <w:rPr>
          <w:i/>
          <w:iCs/>
          <w:sz w:val="18"/>
          <w:szCs w:val="18"/>
        </w:rPr>
        <w:t>ConnectorHousingSpecification</w:t>
      </w:r>
      <w:r>
        <w:rPr>
          <w:sz w:val="18"/>
          <w:szCs w:val="18"/>
        </w:rPr>
        <w:t xml:space="preserve"> with </w:t>
      </w:r>
      <w:r>
        <w:rPr>
          <w:i/>
          <w:iCs/>
          <w:sz w:val="18"/>
          <w:szCs w:val="18"/>
        </w:rPr>
        <w:t>ModularSlots</w:t>
      </w:r>
      <w:r>
        <w:rPr>
          <w:sz w:val="18"/>
          <w:szCs w:val="18"/>
        </w:rPr>
        <w:t xml:space="preserve"> and not by a </w:t>
      </w:r>
      <w:r>
        <w:rPr>
          <w:i/>
          <w:iCs/>
          <w:sz w:val="18"/>
          <w:szCs w:val="18"/>
        </w:rPr>
        <w:t>ConnectorHousingCapSpecification</w:t>
      </w:r>
      <w:r>
        <w:rPr>
          <w:sz w:val="18"/>
          <w:szCs w:val="18"/>
        </w:rPr>
        <w:t>.</w:t>
      </w:r>
    </w:p>
    <w:p w14:paraId="16BC8B2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6D9D210" w14:textId="77777777" w:rsidTr="00725808">
        <w:tc>
          <w:tcPr>
            <w:tcW w:w="2013" w:type="dxa"/>
            <w:tcMar>
              <w:top w:w="28" w:type="dxa"/>
              <w:left w:w="28" w:type="dxa"/>
              <w:bottom w:w="28" w:type="dxa"/>
              <w:right w:w="28" w:type="dxa"/>
            </w:tcMar>
          </w:tcPr>
          <w:p w14:paraId="5A32CC8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9DD38D2" w14:textId="5630BEAF"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086D5253" w14:textId="77777777" w:rsidTr="00725808">
        <w:tc>
          <w:tcPr>
            <w:tcW w:w="2013" w:type="dxa"/>
            <w:tcMar>
              <w:top w:w="28" w:type="dxa"/>
              <w:left w:w="28" w:type="dxa"/>
              <w:bottom w:w="28" w:type="dxa"/>
              <w:right w:w="28" w:type="dxa"/>
            </w:tcMar>
          </w:tcPr>
          <w:p w14:paraId="4D5CA0B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8EF581" w14:textId="77777777" w:rsidR="000234BB" w:rsidRDefault="000234BB" w:rsidP="00725808"/>
        </w:tc>
      </w:tr>
      <w:tr w:rsidR="000234BB" w:rsidRPr="008359F5" w14:paraId="70EEF1AF" w14:textId="77777777" w:rsidTr="00725808">
        <w:tc>
          <w:tcPr>
            <w:tcW w:w="2013" w:type="dxa"/>
            <w:tcMar>
              <w:top w:w="28" w:type="dxa"/>
              <w:left w:w="28" w:type="dxa"/>
              <w:bottom w:w="28" w:type="dxa"/>
              <w:right w:w="28" w:type="dxa"/>
            </w:tcMar>
          </w:tcPr>
          <w:p w14:paraId="64FBE26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E28DE8F" w14:textId="77777777" w:rsidR="000234BB" w:rsidRPr="000437C1" w:rsidRDefault="000234BB" w:rsidP="00725808">
            <w:pPr>
              <w:pStyle w:val="SmallStandard"/>
            </w:pPr>
            <w:r>
              <w:t>false</w:t>
            </w:r>
          </w:p>
        </w:tc>
      </w:tr>
    </w:tbl>
    <w:p w14:paraId="19BAA95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3C717BD" w14:textId="77777777" w:rsidTr="00725808">
        <w:tc>
          <w:tcPr>
            <w:tcW w:w="2013" w:type="dxa"/>
            <w:tcMar>
              <w:top w:w="28" w:type="dxa"/>
              <w:left w:w="28" w:type="dxa"/>
              <w:bottom w:w="28" w:type="dxa"/>
              <w:right w:w="28" w:type="dxa"/>
            </w:tcMar>
          </w:tcPr>
          <w:p w14:paraId="28FEE4F1"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5A1BAD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89499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5D8A88F"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5F9ACFF" w14:textId="77777777" w:rsidTr="00725808">
        <w:tc>
          <w:tcPr>
            <w:tcW w:w="2013" w:type="dxa"/>
            <w:tcMar>
              <w:top w:w="28" w:type="dxa"/>
              <w:left w:w="28" w:type="dxa"/>
              <w:bottom w:w="28" w:type="dxa"/>
              <w:right w:w="28" w:type="dxa"/>
            </w:tcMar>
          </w:tcPr>
          <w:p w14:paraId="67E6AACA" w14:textId="77777777" w:rsidR="000234BB" w:rsidRPr="00620BBE" w:rsidRDefault="000234BB" w:rsidP="00725808">
            <w:pPr>
              <w:pStyle w:val="SmallStandard"/>
            </w:pPr>
            <w:r w:rsidRPr="00620BBE">
              <w:t>wireAddOn</w:t>
            </w:r>
          </w:p>
        </w:tc>
        <w:tc>
          <w:tcPr>
            <w:tcW w:w="1559" w:type="dxa"/>
            <w:tcMar>
              <w:top w:w="28" w:type="dxa"/>
              <w:left w:w="28" w:type="dxa"/>
              <w:bottom w:w="28" w:type="dxa"/>
              <w:right w:w="28" w:type="dxa"/>
            </w:tcMar>
          </w:tcPr>
          <w:p w14:paraId="1732EE43"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7EB42E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771709B" w14:textId="77777777" w:rsidR="000234BB" w:rsidRDefault="000234BB" w:rsidP="00725808">
            <w:pPr>
              <w:jc w:val="left"/>
            </w:pPr>
            <w:r>
              <w:rPr>
                <w:sz w:val="16"/>
                <w:szCs w:val="16"/>
              </w:rPr>
              <w:t>Specifies the wire length add on needed for the cap.</w:t>
            </w:r>
          </w:p>
        </w:tc>
      </w:tr>
      <w:tr w:rsidR="000234BB" w:rsidRPr="006675E2" w14:paraId="4E8E8A1F" w14:textId="77777777" w:rsidTr="00725808">
        <w:tc>
          <w:tcPr>
            <w:tcW w:w="2013" w:type="dxa"/>
            <w:tcMar>
              <w:top w:w="28" w:type="dxa"/>
              <w:left w:w="28" w:type="dxa"/>
              <w:bottom w:w="28" w:type="dxa"/>
              <w:right w:w="28" w:type="dxa"/>
            </w:tcMar>
          </w:tcPr>
          <w:p w14:paraId="266E7F71" w14:textId="77777777" w:rsidR="000234BB" w:rsidRPr="00620BBE" w:rsidRDefault="000234BB" w:rsidP="00725808">
            <w:pPr>
              <w:pStyle w:val="SmallStandard"/>
            </w:pPr>
            <w:r w:rsidRPr="00620BBE">
              <w:t>outletDirection</w:t>
            </w:r>
          </w:p>
        </w:tc>
        <w:tc>
          <w:tcPr>
            <w:tcW w:w="1559" w:type="dxa"/>
            <w:tcMar>
              <w:top w:w="28" w:type="dxa"/>
              <w:left w:w="28" w:type="dxa"/>
              <w:bottom w:w="28" w:type="dxa"/>
              <w:right w:w="28" w:type="dxa"/>
            </w:tcMar>
          </w:tcPr>
          <w:p w14:paraId="781BCC7E" w14:textId="77777777" w:rsidR="000234BB" w:rsidRPr="008359F5" w:rsidRDefault="000234BB" w:rsidP="00725808">
            <w:pPr>
              <w:pStyle w:val="SmallStandard"/>
            </w:pPr>
            <w:r w:rsidRPr="00D21799">
              <w:t>ConnectorOutletDirection</w:t>
            </w:r>
          </w:p>
        </w:tc>
        <w:tc>
          <w:tcPr>
            <w:tcW w:w="709" w:type="dxa"/>
            <w:tcMar>
              <w:top w:w="28" w:type="dxa"/>
              <w:left w:w="28" w:type="dxa"/>
              <w:bottom w:w="28" w:type="dxa"/>
              <w:right w:w="28" w:type="dxa"/>
            </w:tcMar>
          </w:tcPr>
          <w:p w14:paraId="5D80F1B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6C4C6C7" w14:textId="77777777" w:rsidR="000234BB" w:rsidRDefault="000234BB" w:rsidP="00725808">
            <w:pPr>
              <w:jc w:val="left"/>
            </w:pPr>
            <w:r>
              <w:rPr>
                <w:sz w:val="16"/>
                <w:szCs w:val="16"/>
              </w:rPr>
              <w:t xml:space="preserve">Defines the </w:t>
            </w:r>
            <w:r>
              <w:rPr>
                <w:i/>
                <w:iCs/>
                <w:sz w:val="16"/>
                <w:szCs w:val="16"/>
              </w:rPr>
              <w:t>OutletDirection</w:t>
            </w:r>
            <w:r>
              <w:rPr>
                <w:sz w:val="16"/>
                <w:szCs w:val="16"/>
              </w:rPr>
              <w:t xml:space="preserve"> for wires.</w:t>
            </w:r>
          </w:p>
          <w:p w14:paraId="360A91F7" w14:textId="77777777" w:rsidR="000234BB" w:rsidRDefault="000234BB" w:rsidP="00725808">
            <w:pPr>
              <w:jc w:val="left"/>
            </w:pPr>
            <w:r>
              <w:rPr>
                <w:sz w:val="16"/>
                <w:szCs w:val="16"/>
              </w:rPr>
              <w:t xml:space="preserve">This attribute is defined as an </w:t>
            </w:r>
            <w:r>
              <w:rPr>
                <w:i/>
                <w:iCs/>
                <w:sz w:val="16"/>
                <w:szCs w:val="16"/>
              </w:rPr>
              <w:t>OpenEnumeration</w:t>
            </w:r>
            <w:r>
              <w:rPr>
                <w:sz w:val="16"/>
                <w:szCs w:val="16"/>
              </w:rPr>
              <w:t>.</w:t>
            </w:r>
          </w:p>
        </w:tc>
      </w:tr>
    </w:tbl>
    <w:p w14:paraId="4D55957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3EBE4BB" w14:textId="77777777" w:rsidTr="00725808">
        <w:tc>
          <w:tcPr>
            <w:tcW w:w="2296" w:type="dxa"/>
            <w:gridSpan w:val="2"/>
          </w:tcPr>
          <w:p w14:paraId="6754A82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5C41F3C"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FEF21AE" w14:textId="77777777" w:rsidR="000234BB" w:rsidRDefault="000234BB" w:rsidP="00725808">
            <w:pPr>
              <w:jc w:val="center"/>
              <w:rPr>
                <w:b/>
                <w:sz w:val="16"/>
                <w:szCs w:val="16"/>
                <w:lang w:val="en-GB"/>
              </w:rPr>
            </w:pPr>
            <w:r>
              <w:rPr>
                <w:b/>
                <w:sz w:val="16"/>
                <w:szCs w:val="16"/>
                <w:lang w:val="en-GB"/>
              </w:rPr>
              <w:t>General</w:t>
            </w:r>
          </w:p>
        </w:tc>
      </w:tr>
      <w:tr w:rsidR="000234BB" w:rsidRPr="00720F6F" w14:paraId="53AB6DEE" w14:textId="77777777" w:rsidTr="00725808">
        <w:tc>
          <w:tcPr>
            <w:tcW w:w="1588" w:type="dxa"/>
          </w:tcPr>
          <w:p w14:paraId="1BB2AF94" w14:textId="77777777" w:rsidR="000234BB" w:rsidRDefault="000234BB" w:rsidP="00725808">
            <w:pPr>
              <w:rPr>
                <w:b/>
                <w:sz w:val="16"/>
                <w:szCs w:val="16"/>
                <w:lang w:val="en-GB"/>
              </w:rPr>
            </w:pPr>
            <w:r>
              <w:rPr>
                <w:b/>
                <w:sz w:val="16"/>
                <w:szCs w:val="16"/>
                <w:lang w:val="en-GB"/>
              </w:rPr>
              <w:t>Type</w:t>
            </w:r>
          </w:p>
        </w:tc>
        <w:tc>
          <w:tcPr>
            <w:tcW w:w="708" w:type="dxa"/>
          </w:tcPr>
          <w:p w14:paraId="31068BD8" w14:textId="77777777" w:rsidR="000234BB" w:rsidRDefault="000234BB" w:rsidP="00725808">
            <w:pPr>
              <w:rPr>
                <w:b/>
                <w:sz w:val="16"/>
                <w:szCs w:val="16"/>
                <w:lang w:val="en-GB"/>
              </w:rPr>
            </w:pPr>
            <w:r>
              <w:rPr>
                <w:b/>
                <w:sz w:val="16"/>
                <w:szCs w:val="16"/>
                <w:lang w:val="en-GB"/>
              </w:rPr>
              <w:t>Mult</w:t>
            </w:r>
          </w:p>
        </w:tc>
        <w:tc>
          <w:tcPr>
            <w:tcW w:w="1560" w:type="dxa"/>
          </w:tcPr>
          <w:p w14:paraId="632FB775" w14:textId="77777777" w:rsidR="000234BB" w:rsidRDefault="000234BB" w:rsidP="00725808">
            <w:pPr>
              <w:rPr>
                <w:b/>
                <w:sz w:val="16"/>
                <w:szCs w:val="16"/>
                <w:lang w:val="en-GB"/>
              </w:rPr>
            </w:pPr>
            <w:r>
              <w:rPr>
                <w:b/>
                <w:sz w:val="16"/>
                <w:szCs w:val="16"/>
                <w:lang w:val="en-GB"/>
              </w:rPr>
              <w:t>Role</w:t>
            </w:r>
          </w:p>
        </w:tc>
        <w:tc>
          <w:tcPr>
            <w:tcW w:w="708" w:type="dxa"/>
          </w:tcPr>
          <w:p w14:paraId="389DE31D" w14:textId="77777777" w:rsidR="000234BB" w:rsidRDefault="000234BB" w:rsidP="00725808">
            <w:pPr>
              <w:rPr>
                <w:b/>
                <w:sz w:val="16"/>
                <w:szCs w:val="16"/>
                <w:lang w:val="en-GB"/>
              </w:rPr>
            </w:pPr>
            <w:r>
              <w:rPr>
                <w:b/>
                <w:sz w:val="16"/>
                <w:szCs w:val="16"/>
                <w:lang w:val="en-GB"/>
              </w:rPr>
              <w:t>Mult</w:t>
            </w:r>
          </w:p>
        </w:tc>
        <w:tc>
          <w:tcPr>
            <w:tcW w:w="567" w:type="dxa"/>
          </w:tcPr>
          <w:p w14:paraId="1C1EA0A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E07288C" w14:textId="77777777" w:rsidR="000234BB" w:rsidRPr="008359F5" w:rsidRDefault="000234BB" w:rsidP="00725808">
            <w:pPr>
              <w:rPr>
                <w:b/>
                <w:sz w:val="16"/>
                <w:szCs w:val="16"/>
                <w:lang w:val="en-GB"/>
              </w:rPr>
            </w:pPr>
            <w:r>
              <w:rPr>
                <w:b/>
                <w:sz w:val="16"/>
                <w:szCs w:val="16"/>
                <w:lang w:val="en-GB"/>
              </w:rPr>
              <w:t>Comment</w:t>
            </w:r>
          </w:p>
        </w:tc>
      </w:tr>
      <w:tr w:rsidR="000234BB" w:rsidRPr="00CC6307" w14:paraId="13D038C6" w14:textId="77777777" w:rsidTr="00725808">
        <w:tc>
          <w:tcPr>
            <w:tcW w:w="1588" w:type="dxa"/>
          </w:tcPr>
          <w:p w14:paraId="72A532F4" w14:textId="77777777" w:rsidR="000234BB" w:rsidRPr="00634625" w:rsidRDefault="000234BB" w:rsidP="00725808">
            <w:pPr>
              <w:pStyle w:val="SmallStandard"/>
            </w:pPr>
            <w:r>
              <w:lastRenderedPageBreak/>
              <w:t>ConnectorHousingCapRole</w:t>
            </w:r>
          </w:p>
        </w:tc>
        <w:tc>
          <w:tcPr>
            <w:tcW w:w="708" w:type="dxa"/>
          </w:tcPr>
          <w:p w14:paraId="46A09F45" w14:textId="77777777" w:rsidR="000234BB" w:rsidRPr="00D331EF" w:rsidRDefault="000234BB" w:rsidP="00725808">
            <w:pPr>
              <w:pStyle w:val="SmallStandard"/>
            </w:pPr>
            <w:r w:rsidRPr="00D01517">
              <w:t>0..*</w:t>
            </w:r>
          </w:p>
        </w:tc>
        <w:tc>
          <w:tcPr>
            <w:tcW w:w="1560" w:type="dxa"/>
          </w:tcPr>
          <w:p w14:paraId="1B0AF1CF" w14:textId="77777777" w:rsidR="000234BB" w:rsidRPr="00132C43" w:rsidRDefault="000234BB" w:rsidP="00725808">
            <w:pPr>
              <w:pStyle w:val="SmallStandard"/>
            </w:pPr>
            <w:r>
              <w:t>connectorHousingCapSpecification</w:t>
            </w:r>
          </w:p>
        </w:tc>
        <w:tc>
          <w:tcPr>
            <w:tcW w:w="708" w:type="dxa"/>
          </w:tcPr>
          <w:p w14:paraId="0DEB6094" w14:textId="77777777" w:rsidR="000234BB" w:rsidRPr="00D331EF" w:rsidRDefault="000234BB" w:rsidP="00725808">
            <w:pPr>
              <w:pStyle w:val="SmallStandard"/>
            </w:pPr>
            <w:r w:rsidRPr="00D01517">
              <w:t>1</w:t>
            </w:r>
          </w:p>
        </w:tc>
        <w:tc>
          <w:tcPr>
            <w:tcW w:w="567" w:type="dxa"/>
          </w:tcPr>
          <w:p w14:paraId="19E4C118" w14:textId="77777777" w:rsidR="000234BB" w:rsidRPr="00D331EF" w:rsidRDefault="000234BB" w:rsidP="00725808">
            <w:pPr>
              <w:pStyle w:val="SmallStandard"/>
            </w:pPr>
            <w:r>
              <w:t>N</w:t>
            </w:r>
          </w:p>
        </w:tc>
        <w:tc>
          <w:tcPr>
            <w:tcW w:w="3969" w:type="dxa"/>
          </w:tcPr>
          <w:p w14:paraId="77D07973" w14:textId="77777777" w:rsidR="000234BB" w:rsidRDefault="000234BB" w:rsidP="00725808">
            <w:pPr>
              <w:jc w:val="left"/>
            </w:pPr>
            <w:r>
              <w:rPr>
                <w:sz w:val="16"/>
                <w:szCs w:val="16"/>
              </w:rPr>
              <w:t xml:space="preserve">References the </w:t>
            </w:r>
            <w:r>
              <w:rPr>
                <w:i/>
                <w:iCs/>
                <w:sz w:val="16"/>
                <w:szCs w:val="16"/>
              </w:rPr>
              <w:t xml:space="preserve">ConnectorHousingCapSpecification </w:t>
            </w:r>
            <w:r>
              <w:rPr>
                <w:sz w:val="16"/>
                <w:szCs w:val="16"/>
              </w:rPr>
              <w:t xml:space="preserve">that is instanced by this </w:t>
            </w:r>
            <w:r>
              <w:rPr>
                <w:i/>
                <w:iCs/>
                <w:sz w:val="16"/>
                <w:szCs w:val="16"/>
              </w:rPr>
              <w:t>ConnectorHousingCapRole.</w:t>
            </w:r>
          </w:p>
        </w:tc>
      </w:tr>
    </w:tbl>
    <w:p w14:paraId="361ED17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3" w:name="_e4d4b3a5aad7a9c55f0459ddba43961a"/>
      <w:r>
        <w:rPr>
          <w:lang w:val="en-GB"/>
        </w:rPr>
        <w:t>ConnectorHousingSpecification</w:t>
      </w:r>
      <w:bookmarkEnd w:id="1303"/>
    </w:p>
    <w:p w14:paraId="57573572" w14:textId="77777777" w:rsidR="000234BB" w:rsidRDefault="000234BB" w:rsidP="000234BB">
      <w:r>
        <w:rPr>
          <w:sz w:val="18"/>
          <w:szCs w:val="18"/>
        </w:rPr>
        <w:t>Specification for the definition of connector housings. A connector housing consists of a one or more slots. In the means of the VEC, a connector housing can be a conventional connector housing, a contact module or a connector shell.</w:t>
      </w:r>
    </w:p>
    <w:p w14:paraId="47AA47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22F13BB" w14:textId="77777777" w:rsidTr="00725808">
        <w:tc>
          <w:tcPr>
            <w:tcW w:w="2013" w:type="dxa"/>
            <w:tcMar>
              <w:top w:w="28" w:type="dxa"/>
              <w:left w:w="28" w:type="dxa"/>
              <w:bottom w:w="28" w:type="dxa"/>
              <w:right w:w="28" w:type="dxa"/>
            </w:tcMar>
          </w:tcPr>
          <w:p w14:paraId="6A85173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D7A705" w14:textId="27103523"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5B8C557A" w14:textId="77777777" w:rsidTr="00725808">
        <w:tc>
          <w:tcPr>
            <w:tcW w:w="2013" w:type="dxa"/>
            <w:tcMar>
              <w:top w:w="28" w:type="dxa"/>
              <w:left w:w="28" w:type="dxa"/>
              <w:bottom w:w="28" w:type="dxa"/>
              <w:right w:w="28" w:type="dxa"/>
            </w:tcMar>
          </w:tcPr>
          <w:p w14:paraId="6314A72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5D622E" w14:textId="77777777" w:rsidR="000234BB" w:rsidRDefault="000234BB" w:rsidP="00725808"/>
        </w:tc>
      </w:tr>
      <w:tr w:rsidR="000234BB" w:rsidRPr="008359F5" w14:paraId="5617460A" w14:textId="77777777" w:rsidTr="00725808">
        <w:tc>
          <w:tcPr>
            <w:tcW w:w="2013" w:type="dxa"/>
            <w:tcMar>
              <w:top w:w="28" w:type="dxa"/>
              <w:left w:w="28" w:type="dxa"/>
              <w:bottom w:w="28" w:type="dxa"/>
              <w:right w:w="28" w:type="dxa"/>
            </w:tcMar>
          </w:tcPr>
          <w:p w14:paraId="31B8103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D52370F" w14:textId="77777777" w:rsidR="000234BB" w:rsidRPr="000437C1" w:rsidRDefault="000234BB" w:rsidP="00725808">
            <w:pPr>
              <w:pStyle w:val="SmallStandard"/>
            </w:pPr>
            <w:r>
              <w:t>false</w:t>
            </w:r>
          </w:p>
        </w:tc>
      </w:tr>
    </w:tbl>
    <w:p w14:paraId="55E6D6C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D3ACCF0" w14:textId="77777777" w:rsidTr="00725808">
        <w:tc>
          <w:tcPr>
            <w:tcW w:w="2013" w:type="dxa"/>
            <w:tcMar>
              <w:top w:w="28" w:type="dxa"/>
              <w:left w:w="28" w:type="dxa"/>
              <w:bottom w:w="28" w:type="dxa"/>
              <w:right w:w="28" w:type="dxa"/>
            </w:tcMar>
          </w:tcPr>
          <w:p w14:paraId="13C9A44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9AEE19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10925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7CA76C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365E3B8" w14:textId="77777777" w:rsidTr="00725808">
        <w:tc>
          <w:tcPr>
            <w:tcW w:w="2013" w:type="dxa"/>
            <w:tcMar>
              <w:top w:w="28" w:type="dxa"/>
              <w:left w:w="28" w:type="dxa"/>
              <w:bottom w:w="28" w:type="dxa"/>
              <w:right w:w="28" w:type="dxa"/>
            </w:tcMar>
          </w:tcPr>
          <w:p w14:paraId="33D4F293" w14:textId="77777777" w:rsidR="000234BB" w:rsidRPr="00620BBE" w:rsidRDefault="000234BB" w:rsidP="00725808">
            <w:pPr>
              <w:pStyle w:val="SmallStandard"/>
            </w:pPr>
            <w:r w:rsidRPr="00620BBE">
              <w:t>averageWireLengthAddOn</w:t>
            </w:r>
          </w:p>
        </w:tc>
        <w:tc>
          <w:tcPr>
            <w:tcW w:w="1559" w:type="dxa"/>
            <w:tcMar>
              <w:top w:w="28" w:type="dxa"/>
              <w:left w:w="28" w:type="dxa"/>
              <w:bottom w:w="28" w:type="dxa"/>
              <w:right w:w="28" w:type="dxa"/>
            </w:tcMar>
          </w:tcPr>
          <w:p w14:paraId="0B6AADA6"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6946E4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75783BE" w14:textId="77777777" w:rsidR="000234BB" w:rsidRDefault="000234BB" w:rsidP="00725808">
            <w:pPr>
              <w:jc w:val="left"/>
            </w:pPr>
            <w:r>
              <w:rPr>
                <w:sz w:val="16"/>
                <w:szCs w:val="16"/>
              </w:rPr>
              <w:t>Specifies the average wire length add on for this connector.</w:t>
            </w:r>
          </w:p>
        </w:tc>
      </w:tr>
      <w:tr w:rsidR="000234BB" w:rsidRPr="006675E2" w14:paraId="4AE85446" w14:textId="77777777" w:rsidTr="00725808">
        <w:tc>
          <w:tcPr>
            <w:tcW w:w="2013" w:type="dxa"/>
            <w:tcMar>
              <w:top w:w="28" w:type="dxa"/>
              <w:left w:w="28" w:type="dxa"/>
              <w:bottom w:w="28" w:type="dxa"/>
              <w:right w:w="28" w:type="dxa"/>
            </w:tcMar>
          </w:tcPr>
          <w:p w14:paraId="06DDDF91" w14:textId="77777777" w:rsidR="000234BB" w:rsidRPr="00620BBE" w:rsidRDefault="000234BB" w:rsidP="00725808">
            <w:pPr>
              <w:pStyle w:val="SmallStandard"/>
            </w:pPr>
            <w:r w:rsidRPr="00620BBE">
              <w:t>voltageRange</w:t>
            </w:r>
          </w:p>
        </w:tc>
        <w:tc>
          <w:tcPr>
            <w:tcW w:w="1559" w:type="dxa"/>
            <w:tcMar>
              <w:top w:w="28" w:type="dxa"/>
              <w:left w:w="28" w:type="dxa"/>
              <w:bottom w:w="28" w:type="dxa"/>
              <w:right w:w="28" w:type="dxa"/>
            </w:tcMar>
          </w:tcPr>
          <w:p w14:paraId="08D6695D"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2494C44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A3B2ADD" w14:textId="77777777" w:rsidR="000234BB" w:rsidRDefault="000234BB" w:rsidP="00725808">
            <w:pPr>
              <w:jc w:val="left"/>
            </w:pPr>
            <w:r>
              <w:rPr>
                <w:sz w:val="16"/>
                <w:szCs w:val="16"/>
              </w:rPr>
              <w:t>Specifies the allowed voltage range for the connector housing.</w:t>
            </w:r>
          </w:p>
        </w:tc>
      </w:tr>
      <w:tr w:rsidR="000234BB" w:rsidRPr="006675E2" w14:paraId="16355ADA" w14:textId="77777777" w:rsidTr="00725808">
        <w:tc>
          <w:tcPr>
            <w:tcW w:w="2013" w:type="dxa"/>
            <w:tcMar>
              <w:top w:w="28" w:type="dxa"/>
              <w:left w:w="28" w:type="dxa"/>
              <w:bottom w:w="28" w:type="dxa"/>
              <w:right w:w="28" w:type="dxa"/>
            </w:tcMar>
          </w:tcPr>
          <w:p w14:paraId="4DF5E229" w14:textId="77777777" w:rsidR="000234BB" w:rsidRPr="00620BBE" w:rsidRDefault="000234BB" w:rsidP="00725808">
            <w:pPr>
              <w:pStyle w:val="SmallStandard"/>
            </w:pPr>
            <w:r w:rsidRPr="00620BBE">
              <w:t>coupleable</w:t>
            </w:r>
          </w:p>
        </w:tc>
        <w:tc>
          <w:tcPr>
            <w:tcW w:w="1559" w:type="dxa"/>
            <w:tcMar>
              <w:top w:w="28" w:type="dxa"/>
              <w:left w:w="28" w:type="dxa"/>
              <w:bottom w:w="28" w:type="dxa"/>
              <w:right w:w="28" w:type="dxa"/>
            </w:tcMar>
          </w:tcPr>
          <w:p w14:paraId="6CF22BD6"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2188B4F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4943EAE" w14:textId="77777777" w:rsidR="000234BB" w:rsidRDefault="000234BB" w:rsidP="00725808">
            <w:pPr>
              <w:jc w:val="left"/>
            </w:pPr>
            <w:r>
              <w:rPr>
                <w:sz w:val="16"/>
                <w:szCs w:val="16"/>
              </w:rPr>
              <w:t>Defines whether the connector is coupleable or not. Connectors that are coupleable can be used in an inline position. Connectors that are not coupleable can be connected only to an ECU or something similar.</w:t>
            </w:r>
          </w:p>
        </w:tc>
      </w:tr>
      <w:tr w:rsidR="000234BB" w:rsidRPr="006675E2" w14:paraId="1B1862A1" w14:textId="77777777" w:rsidTr="00725808">
        <w:tc>
          <w:tcPr>
            <w:tcW w:w="2013" w:type="dxa"/>
            <w:tcMar>
              <w:top w:w="28" w:type="dxa"/>
              <w:left w:w="28" w:type="dxa"/>
              <w:bottom w:w="28" w:type="dxa"/>
              <w:right w:w="28" w:type="dxa"/>
            </w:tcMar>
          </w:tcPr>
          <w:p w14:paraId="17EB152B" w14:textId="77777777" w:rsidR="000234BB" w:rsidRPr="00620BBE" w:rsidRDefault="000234BB" w:rsidP="00725808">
            <w:pPr>
              <w:pStyle w:val="SmallStandard"/>
            </w:pPr>
            <w:r w:rsidRPr="00620BBE">
              <w:t>connectorPositionAssurance</w:t>
            </w:r>
          </w:p>
        </w:tc>
        <w:tc>
          <w:tcPr>
            <w:tcW w:w="1559" w:type="dxa"/>
            <w:tcMar>
              <w:top w:w="28" w:type="dxa"/>
              <w:left w:w="28" w:type="dxa"/>
              <w:bottom w:w="28" w:type="dxa"/>
              <w:right w:w="28" w:type="dxa"/>
            </w:tcMar>
          </w:tcPr>
          <w:p w14:paraId="3097E066"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4D88715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671BB21" w14:textId="77777777" w:rsidR="000234BB" w:rsidRDefault="000234BB" w:rsidP="00725808">
            <w:pPr>
              <w:jc w:val="left"/>
            </w:pPr>
            <w:r>
              <w:rPr>
                <w:sz w:val="16"/>
                <w:szCs w:val="16"/>
              </w:rPr>
              <w:t xml:space="preserve">If </w:t>
            </w:r>
            <w:r>
              <w:rPr>
                <w:i/>
                <w:iCs/>
                <w:sz w:val="16"/>
                <w:szCs w:val="16"/>
              </w:rPr>
              <w:t>true</w:t>
            </w:r>
            <w:r>
              <w:rPr>
                <w:sz w:val="16"/>
                <w:szCs w:val="16"/>
              </w:rPr>
              <w:t xml:space="preserve"> the </w:t>
            </w:r>
            <w:r>
              <w:rPr>
                <w:i/>
                <w:iCs/>
                <w:sz w:val="16"/>
                <w:szCs w:val="16"/>
              </w:rPr>
              <w:t>ConnectorHousing</w:t>
            </w:r>
            <w:r>
              <w:rPr>
                <w:sz w:val="16"/>
                <w:szCs w:val="16"/>
              </w:rPr>
              <w:t xml:space="preserve"> has a connector position assurance (CPA).</w:t>
            </w:r>
          </w:p>
          <w:p w14:paraId="54249942" w14:textId="77777777" w:rsidR="000234BB" w:rsidRDefault="000234BB" w:rsidP="00725808">
            <w:pPr>
              <w:jc w:val="left"/>
            </w:pPr>
            <w:r>
              <w:rPr>
                <w:sz w:val="16"/>
                <w:szCs w:val="16"/>
              </w:rPr>
              <w:t>A CPA is some sort of feature of a connector, that secures the connector in its correctly assembled position with its mating part.</w:t>
            </w:r>
          </w:p>
        </w:tc>
      </w:tr>
      <w:tr w:rsidR="000234BB" w:rsidRPr="006675E2" w14:paraId="192C4F40" w14:textId="77777777" w:rsidTr="00725808">
        <w:tc>
          <w:tcPr>
            <w:tcW w:w="2013" w:type="dxa"/>
            <w:tcMar>
              <w:top w:w="28" w:type="dxa"/>
              <w:left w:w="28" w:type="dxa"/>
              <w:bottom w:w="28" w:type="dxa"/>
              <w:right w:w="28" w:type="dxa"/>
            </w:tcMar>
          </w:tcPr>
          <w:p w14:paraId="118C7250" w14:textId="77777777" w:rsidR="000234BB" w:rsidRPr="00620BBE" w:rsidRDefault="000234BB" w:rsidP="00725808">
            <w:pPr>
              <w:pStyle w:val="SmallStandard"/>
            </w:pPr>
            <w:r w:rsidRPr="00620BBE">
              <w:t>outletDirection</w:t>
            </w:r>
          </w:p>
        </w:tc>
        <w:tc>
          <w:tcPr>
            <w:tcW w:w="1559" w:type="dxa"/>
            <w:tcMar>
              <w:top w:w="28" w:type="dxa"/>
              <w:left w:w="28" w:type="dxa"/>
              <w:bottom w:w="28" w:type="dxa"/>
              <w:right w:w="28" w:type="dxa"/>
            </w:tcMar>
          </w:tcPr>
          <w:p w14:paraId="540A26E7" w14:textId="77777777" w:rsidR="000234BB" w:rsidRPr="008359F5" w:rsidRDefault="000234BB" w:rsidP="00725808">
            <w:pPr>
              <w:pStyle w:val="SmallStandard"/>
            </w:pPr>
            <w:r w:rsidRPr="00D21799">
              <w:t>ConnectorOutletDirection</w:t>
            </w:r>
          </w:p>
        </w:tc>
        <w:tc>
          <w:tcPr>
            <w:tcW w:w="709" w:type="dxa"/>
            <w:tcMar>
              <w:top w:w="28" w:type="dxa"/>
              <w:left w:w="28" w:type="dxa"/>
              <w:bottom w:w="28" w:type="dxa"/>
              <w:right w:w="28" w:type="dxa"/>
            </w:tcMar>
          </w:tcPr>
          <w:p w14:paraId="24833C7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9B3852F" w14:textId="77777777" w:rsidR="000234BB" w:rsidRDefault="000234BB" w:rsidP="00725808">
            <w:pPr>
              <w:jc w:val="left"/>
            </w:pPr>
            <w:r>
              <w:rPr>
                <w:sz w:val="16"/>
                <w:szCs w:val="16"/>
              </w:rPr>
              <w:t xml:space="preserve">Defines the </w:t>
            </w:r>
            <w:r>
              <w:rPr>
                <w:i/>
                <w:iCs/>
                <w:sz w:val="16"/>
                <w:szCs w:val="16"/>
              </w:rPr>
              <w:t>OutletDirection</w:t>
            </w:r>
            <w:r>
              <w:rPr>
                <w:sz w:val="16"/>
                <w:szCs w:val="16"/>
              </w:rPr>
              <w:t xml:space="preserve"> for wires.</w:t>
            </w:r>
          </w:p>
          <w:p w14:paraId="570941C0" w14:textId="77777777" w:rsidR="000234BB" w:rsidRDefault="000234BB" w:rsidP="00725808">
            <w:pPr>
              <w:jc w:val="left"/>
            </w:pPr>
            <w:r>
              <w:rPr>
                <w:sz w:val="16"/>
                <w:szCs w:val="16"/>
              </w:rPr>
              <w:t xml:space="preserve">This attribute is defined as an </w:t>
            </w:r>
            <w:r>
              <w:rPr>
                <w:i/>
                <w:iCs/>
                <w:sz w:val="16"/>
                <w:szCs w:val="16"/>
              </w:rPr>
              <w:t>OpenEnumeration</w:t>
            </w:r>
            <w:r>
              <w:rPr>
                <w:sz w:val="16"/>
                <w:szCs w:val="16"/>
              </w:rPr>
              <w:t>.</w:t>
            </w:r>
          </w:p>
        </w:tc>
      </w:tr>
    </w:tbl>
    <w:p w14:paraId="53E8FE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8E80481" w14:textId="77777777" w:rsidTr="00725808">
        <w:tc>
          <w:tcPr>
            <w:tcW w:w="3856" w:type="dxa"/>
            <w:gridSpan w:val="3"/>
          </w:tcPr>
          <w:p w14:paraId="2C719936" w14:textId="77777777" w:rsidR="000234BB" w:rsidRDefault="000234BB" w:rsidP="00725808">
            <w:pPr>
              <w:jc w:val="center"/>
              <w:rPr>
                <w:b/>
                <w:sz w:val="16"/>
                <w:szCs w:val="16"/>
                <w:lang w:val="en-GB"/>
              </w:rPr>
            </w:pPr>
            <w:r>
              <w:rPr>
                <w:b/>
                <w:sz w:val="16"/>
                <w:szCs w:val="16"/>
                <w:lang w:val="en-GB"/>
              </w:rPr>
              <w:t>Other End</w:t>
            </w:r>
          </w:p>
        </w:tc>
        <w:tc>
          <w:tcPr>
            <w:tcW w:w="708" w:type="dxa"/>
          </w:tcPr>
          <w:p w14:paraId="1D0F650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2A401DA" w14:textId="77777777" w:rsidR="000234BB" w:rsidRDefault="000234BB" w:rsidP="00725808">
            <w:pPr>
              <w:jc w:val="center"/>
              <w:rPr>
                <w:b/>
                <w:sz w:val="16"/>
                <w:szCs w:val="16"/>
                <w:lang w:val="en-GB"/>
              </w:rPr>
            </w:pPr>
            <w:r>
              <w:rPr>
                <w:b/>
                <w:sz w:val="16"/>
                <w:szCs w:val="16"/>
                <w:lang w:val="en-GB"/>
              </w:rPr>
              <w:t>General</w:t>
            </w:r>
          </w:p>
        </w:tc>
      </w:tr>
      <w:tr w:rsidR="000234BB" w:rsidRPr="00720F6F" w14:paraId="4475F7ED" w14:textId="77777777" w:rsidTr="00725808">
        <w:tc>
          <w:tcPr>
            <w:tcW w:w="1573" w:type="dxa"/>
          </w:tcPr>
          <w:p w14:paraId="18018987" w14:textId="77777777" w:rsidR="000234BB" w:rsidRDefault="000234BB" w:rsidP="00725808">
            <w:pPr>
              <w:rPr>
                <w:b/>
                <w:sz w:val="16"/>
                <w:szCs w:val="16"/>
                <w:lang w:val="en-GB"/>
              </w:rPr>
            </w:pPr>
            <w:r>
              <w:rPr>
                <w:b/>
                <w:sz w:val="16"/>
                <w:szCs w:val="16"/>
                <w:lang w:val="en-GB"/>
              </w:rPr>
              <w:t>Type</w:t>
            </w:r>
          </w:p>
        </w:tc>
        <w:tc>
          <w:tcPr>
            <w:tcW w:w="1574" w:type="dxa"/>
          </w:tcPr>
          <w:p w14:paraId="0E05D085" w14:textId="77777777" w:rsidR="000234BB" w:rsidRDefault="000234BB" w:rsidP="00725808">
            <w:pPr>
              <w:rPr>
                <w:b/>
                <w:sz w:val="16"/>
                <w:szCs w:val="16"/>
                <w:lang w:val="en-GB"/>
              </w:rPr>
            </w:pPr>
            <w:r>
              <w:rPr>
                <w:b/>
                <w:sz w:val="16"/>
                <w:szCs w:val="16"/>
                <w:lang w:val="en-GB"/>
              </w:rPr>
              <w:t>Role</w:t>
            </w:r>
          </w:p>
        </w:tc>
        <w:tc>
          <w:tcPr>
            <w:tcW w:w="708" w:type="dxa"/>
          </w:tcPr>
          <w:p w14:paraId="101D34F1" w14:textId="77777777" w:rsidR="000234BB" w:rsidRDefault="000234BB" w:rsidP="00725808">
            <w:pPr>
              <w:rPr>
                <w:b/>
                <w:sz w:val="16"/>
                <w:szCs w:val="16"/>
                <w:lang w:val="en-GB"/>
              </w:rPr>
            </w:pPr>
            <w:r>
              <w:rPr>
                <w:b/>
                <w:sz w:val="16"/>
                <w:szCs w:val="16"/>
                <w:lang w:val="en-GB"/>
              </w:rPr>
              <w:t>Mult</w:t>
            </w:r>
          </w:p>
        </w:tc>
        <w:tc>
          <w:tcPr>
            <w:tcW w:w="709" w:type="dxa"/>
          </w:tcPr>
          <w:p w14:paraId="4B84C4FC" w14:textId="77777777" w:rsidR="000234BB" w:rsidRDefault="000234BB" w:rsidP="00725808">
            <w:pPr>
              <w:rPr>
                <w:b/>
                <w:sz w:val="16"/>
                <w:szCs w:val="16"/>
                <w:lang w:val="en-GB"/>
              </w:rPr>
            </w:pPr>
            <w:r>
              <w:rPr>
                <w:b/>
                <w:sz w:val="16"/>
                <w:szCs w:val="16"/>
                <w:lang w:val="en-GB"/>
              </w:rPr>
              <w:t>Mult</w:t>
            </w:r>
          </w:p>
        </w:tc>
        <w:tc>
          <w:tcPr>
            <w:tcW w:w="567" w:type="dxa"/>
          </w:tcPr>
          <w:p w14:paraId="3F85E3A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E7BF516" w14:textId="77777777" w:rsidR="000234BB" w:rsidRPr="008359F5" w:rsidRDefault="000234BB" w:rsidP="00725808">
            <w:pPr>
              <w:rPr>
                <w:b/>
                <w:sz w:val="16"/>
                <w:szCs w:val="16"/>
                <w:lang w:val="en-GB"/>
              </w:rPr>
            </w:pPr>
            <w:r>
              <w:rPr>
                <w:b/>
                <w:sz w:val="16"/>
                <w:szCs w:val="16"/>
                <w:lang w:val="en-GB"/>
              </w:rPr>
              <w:t>Comment</w:t>
            </w:r>
          </w:p>
        </w:tc>
      </w:tr>
      <w:tr w:rsidR="000234BB" w:rsidRPr="00CC6307" w14:paraId="6F691562" w14:textId="77777777" w:rsidTr="00725808">
        <w:tc>
          <w:tcPr>
            <w:tcW w:w="1573" w:type="dxa"/>
          </w:tcPr>
          <w:p w14:paraId="7CB51C01" w14:textId="77777777" w:rsidR="000234BB" w:rsidRPr="00634625" w:rsidRDefault="000234BB" w:rsidP="00725808">
            <w:pPr>
              <w:pStyle w:val="SmallStandard"/>
            </w:pPr>
            <w:r>
              <w:t>AbstractSlot</w:t>
            </w:r>
          </w:p>
        </w:tc>
        <w:tc>
          <w:tcPr>
            <w:tcW w:w="1574" w:type="dxa"/>
          </w:tcPr>
          <w:p w14:paraId="4B005B8E" w14:textId="77777777" w:rsidR="000234BB" w:rsidRPr="00132C43" w:rsidRDefault="000234BB" w:rsidP="00725808">
            <w:pPr>
              <w:pStyle w:val="SmallStandard"/>
            </w:pPr>
            <w:r>
              <w:t>slot</w:t>
            </w:r>
          </w:p>
        </w:tc>
        <w:tc>
          <w:tcPr>
            <w:tcW w:w="708" w:type="dxa"/>
          </w:tcPr>
          <w:p w14:paraId="67C546E7" w14:textId="77777777" w:rsidR="000234BB" w:rsidRPr="00D331EF" w:rsidRDefault="000234BB" w:rsidP="00725808">
            <w:pPr>
              <w:pStyle w:val="SmallStandard"/>
            </w:pPr>
            <w:r w:rsidRPr="00574783">
              <w:t>0..*</w:t>
            </w:r>
          </w:p>
        </w:tc>
        <w:tc>
          <w:tcPr>
            <w:tcW w:w="709" w:type="dxa"/>
          </w:tcPr>
          <w:p w14:paraId="163DF07A" w14:textId="77777777" w:rsidR="000234BB" w:rsidRPr="00D331EF" w:rsidRDefault="000234BB" w:rsidP="00725808">
            <w:pPr>
              <w:pStyle w:val="SmallStandard"/>
            </w:pPr>
            <w:r w:rsidRPr="00207506">
              <w:t>1</w:t>
            </w:r>
          </w:p>
        </w:tc>
        <w:tc>
          <w:tcPr>
            <w:tcW w:w="567" w:type="dxa"/>
          </w:tcPr>
          <w:p w14:paraId="613F22A7" w14:textId="77777777" w:rsidR="000234BB" w:rsidRDefault="000234BB" w:rsidP="00725808">
            <w:pPr>
              <w:pStyle w:val="SmallStandard"/>
            </w:pPr>
            <w:r>
              <w:t>Y</w:t>
            </w:r>
          </w:p>
        </w:tc>
        <w:tc>
          <w:tcPr>
            <w:tcW w:w="3969" w:type="dxa"/>
          </w:tcPr>
          <w:p w14:paraId="4E21528F" w14:textId="77777777" w:rsidR="000234BB" w:rsidRDefault="000234BB" w:rsidP="00725808">
            <w:pPr>
              <w:pStyle w:val="SmallStandard"/>
            </w:pPr>
            <w:r w:rsidRPr="00491287">
              <w:t xml:space="preserve">Specifies the slots forming the ConnectorHousing. </w:t>
            </w:r>
          </w:p>
        </w:tc>
      </w:tr>
      <w:tr w:rsidR="000234BB" w:rsidRPr="00CC6307" w14:paraId="4CC8EB19" w14:textId="77777777" w:rsidTr="00725808">
        <w:tc>
          <w:tcPr>
            <w:tcW w:w="1573" w:type="dxa"/>
          </w:tcPr>
          <w:p w14:paraId="2D663DD9" w14:textId="77777777" w:rsidR="000234BB" w:rsidRPr="00634625" w:rsidRDefault="000234BB" w:rsidP="00725808">
            <w:pPr>
              <w:pStyle w:val="SmallStandard"/>
            </w:pPr>
            <w:r>
              <w:t>SegmentConnectionPoint</w:t>
            </w:r>
          </w:p>
        </w:tc>
        <w:tc>
          <w:tcPr>
            <w:tcW w:w="1574" w:type="dxa"/>
          </w:tcPr>
          <w:p w14:paraId="465F8161" w14:textId="77777777" w:rsidR="000234BB" w:rsidRPr="00132C43" w:rsidRDefault="000234BB" w:rsidP="00725808">
            <w:pPr>
              <w:pStyle w:val="SmallStandard"/>
            </w:pPr>
            <w:r>
              <w:t>segmentConnectionPoint</w:t>
            </w:r>
          </w:p>
        </w:tc>
        <w:tc>
          <w:tcPr>
            <w:tcW w:w="708" w:type="dxa"/>
          </w:tcPr>
          <w:p w14:paraId="58F32E05" w14:textId="77777777" w:rsidR="000234BB" w:rsidRPr="00D331EF" w:rsidRDefault="000234BB" w:rsidP="00725808">
            <w:pPr>
              <w:pStyle w:val="SmallStandard"/>
            </w:pPr>
            <w:r w:rsidRPr="00574783">
              <w:t>0..*</w:t>
            </w:r>
          </w:p>
        </w:tc>
        <w:tc>
          <w:tcPr>
            <w:tcW w:w="709" w:type="dxa"/>
          </w:tcPr>
          <w:p w14:paraId="0439501C" w14:textId="77777777" w:rsidR="000234BB" w:rsidRPr="00D331EF" w:rsidRDefault="000234BB" w:rsidP="00725808">
            <w:pPr>
              <w:pStyle w:val="SmallStandard"/>
            </w:pPr>
            <w:r w:rsidRPr="00207506">
              <w:t>1</w:t>
            </w:r>
          </w:p>
        </w:tc>
        <w:tc>
          <w:tcPr>
            <w:tcW w:w="567" w:type="dxa"/>
          </w:tcPr>
          <w:p w14:paraId="25C2F0EE" w14:textId="77777777" w:rsidR="000234BB" w:rsidRDefault="000234BB" w:rsidP="00725808">
            <w:pPr>
              <w:pStyle w:val="SmallStandard"/>
            </w:pPr>
            <w:r>
              <w:t>Y</w:t>
            </w:r>
          </w:p>
        </w:tc>
        <w:tc>
          <w:tcPr>
            <w:tcW w:w="3969" w:type="dxa"/>
          </w:tcPr>
          <w:p w14:paraId="42A19B20" w14:textId="77777777" w:rsidR="000234BB" w:rsidRDefault="000234BB" w:rsidP="00725808">
            <w:pPr>
              <w:jc w:val="left"/>
            </w:pPr>
            <w:r>
              <w:rPr>
                <w:sz w:val="16"/>
                <w:szCs w:val="16"/>
              </w:rPr>
              <w:t xml:space="preserve">Specifies the </w:t>
            </w:r>
            <w:r>
              <w:rPr>
                <w:i/>
                <w:iCs/>
                <w:sz w:val="16"/>
                <w:szCs w:val="16"/>
              </w:rPr>
              <w:t xml:space="preserve">SegmentConnectionPoints </w:t>
            </w:r>
            <w:r>
              <w:rPr>
                <w:sz w:val="16"/>
                <w:szCs w:val="16"/>
              </w:rPr>
              <w:t>the connector housing.</w:t>
            </w:r>
          </w:p>
        </w:tc>
      </w:tr>
      <w:tr w:rsidR="000234BB" w:rsidRPr="00CC6307" w14:paraId="4DB584C7" w14:textId="77777777" w:rsidTr="00725808">
        <w:tc>
          <w:tcPr>
            <w:tcW w:w="1573" w:type="dxa"/>
          </w:tcPr>
          <w:p w14:paraId="52EFFB11" w14:textId="77777777" w:rsidR="000234BB" w:rsidRPr="00634625" w:rsidRDefault="000234BB" w:rsidP="00725808">
            <w:pPr>
              <w:pStyle w:val="SmallStandard"/>
            </w:pPr>
            <w:r>
              <w:t>Coding</w:t>
            </w:r>
          </w:p>
        </w:tc>
        <w:tc>
          <w:tcPr>
            <w:tcW w:w="1574" w:type="dxa"/>
          </w:tcPr>
          <w:p w14:paraId="5B7FA4F9" w14:textId="77777777" w:rsidR="000234BB" w:rsidRPr="00132C43" w:rsidRDefault="000234BB" w:rsidP="00725808">
            <w:pPr>
              <w:pStyle w:val="SmallStandard"/>
            </w:pPr>
            <w:r>
              <w:t>coding</w:t>
            </w:r>
          </w:p>
        </w:tc>
        <w:tc>
          <w:tcPr>
            <w:tcW w:w="708" w:type="dxa"/>
          </w:tcPr>
          <w:p w14:paraId="4AE8D094" w14:textId="77777777" w:rsidR="000234BB" w:rsidRPr="00D331EF" w:rsidRDefault="000234BB" w:rsidP="00725808">
            <w:pPr>
              <w:pStyle w:val="SmallStandard"/>
            </w:pPr>
            <w:r w:rsidRPr="00574783">
              <w:t>0..1</w:t>
            </w:r>
          </w:p>
        </w:tc>
        <w:tc>
          <w:tcPr>
            <w:tcW w:w="709" w:type="dxa"/>
          </w:tcPr>
          <w:p w14:paraId="60969BB9" w14:textId="77777777" w:rsidR="000234BB" w:rsidRPr="00D331EF" w:rsidRDefault="000234BB" w:rsidP="00725808">
            <w:pPr>
              <w:pStyle w:val="SmallStandard"/>
            </w:pPr>
            <w:r w:rsidRPr="00207506">
              <w:t>0..1</w:t>
            </w:r>
          </w:p>
        </w:tc>
        <w:tc>
          <w:tcPr>
            <w:tcW w:w="567" w:type="dxa"/>
          </w:tcPr>
          <w:p w14:paraId="0CE0FFDF" w14:textId="77777777" w:rsidR="000234BB" w:rsidRDefault="000234BB" w:rsidP="00725808">
            <w:pPr>
              <w:pStyle w:val="SmallStandard"/>
            </w:pPr>
            <w:r>
              <w:t>Y</w:t>
            </w:r>
          </w:p>
        </w:tc>
        <w:tc>
          <w:tcPr>
            <w:tcW w:w="3969" w:type="dxa"/>
          </w:tcPr>
          <w:p w14:paraId="2EC4C490" w14:textId="77777777" w:rsidR="000234BB" w:rsidRDefault="000234BB" w:rsidP="00725808">
            <w:pPr>
              <w:pStyle w:val="SmallStandard"/>
            </w:pPr>
            <w:r w:rsidRPr="00491287">
              <w:t xml:space="preserve">Defines coding of the connector housing that is satisfied by the connector housing. </w:t>
            </w:r>
          </w:p>
        </w:tc>
      </w:tr>
    </w:tbl>
    <w:p w14:paraId="47B3B6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28343C8" w14:textId="77777777" w:rsidTr="00725808">
        <w:tc>
          <w:tcPr>
            <w:tcW w:w="2296" w:type="dxa"/>
            <w:gridSpan w:val="2"/>
          </w:tcPr>
          <w:p w14:paraId="546E835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EB20EE1"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FF198E3" w14:textId="77777777" w:rsidR="000234BB" w:rsidRDefault="000234BB" w:rsidP="00725808">
            <w:pPr>
              <w:jc w:val="center"/>
              <w:rPr>
                <w:b/>
                <w:sz w:val="16"/>
                <w:szCs w:val="16"/>
                <w:lang w:val="en-GB"/>
              </w:rPr>
            </w:pPr>
            <w:r>
              <w:rPr>
                <w:b/>
                <w:sz w:val="16"/>
                <w:szCs w:val="16"/>
                <w:lang w:val="en-GB"/>
              </w:rPr>
              <w:t>General</w:t>
            </w:r>
          </w:p>
        </w:tc>
      </w:tr>
      <w:tr w:rsidR="000234BB" w:rsidRPr="00720F6F" w14:paraId="104DDB59" w14:textId="77777777" w:rsidTr="00725808">
        <w:tc>
          <w:tcPr>
            <w:tcW w:w="1588" w:type="dxa"/>
          </w:tcPr>
          <w:p w14:paraId="30CC51A8" w14:textId="77777777" w:rsidR="000234BB" w:rsidRDefault="000234BB" w:rsidP="00725808">
            <w:pPr>
              <w:rPr>
                <w:b/>
                <w:sz w:val="16"/>
                <w:szCs w:val="16"/>
                <w:lang w:val="en-GB"/>
              </w:rPr>
            </w:pPr>
            <w:r>
              <w:rPr>
                <w:b/>
                <w:sz w:val="16"/>
                <w:szCs w:val="16"/>
                <w:lang w:val="en-GB"/>
              </w:rPr>
              <w:t>Type</w:t>
            </w:r>
          </w:p>
        </w:tc>
        <w:tc>
          <w:tcPr>
            <w:tcW w:w="708" w:type="dxa"/>
          </w:tcPr>
          <w:p w14:paraId="29657991" w14:textId="77777777" w:rsidR="000234BB" w:rsidRDefault="000234BB" w:rsidP="00725808">
            <w:pPr>
              <w:rPr>
                <w:b/>
                <w:sz w:val="16"/>
                <w:szCs w:val="16"/>
                <w:lang w:val="en-GB"/>
              </w:rPr>
            </w:pPr>
            <w:r>
              <w:rPr>
                <w:b/>
                <w:sz w:val="16"/>
                <w:szCs w:val="16"/>
                <w:lang w:val="en-GB"/>
              </w:rPr>
              <w:t>Mult</w:t>
            </w:r>
          </w:p>
        </w:tc>
        <w:tc>
          <w:tcPr>
            <w:tcW w:w="1560" w:type="dxa"/>
          </w:tcPr>
          <w:p w14:paraId="34F579DB" w14:textId="77777777" w:rsidR="000234BB" w:rsidRDefault="000234BB" w:rsidP="00725808">
            <w:pPr>
              <w:rPr>
                <w:b/>
                <w:sz w:val="16"/>
                <w:szCs w:val="16"/>
                <w:lang w:val="en-GB"/>
              </w:rPr>
            </w:pPr>
            <w:r>
              <w:rPr>
                <w:b/>
                <w:sz w:val="16"/>
                <w:szCs w:val="16"/>
                <w:lang w:val="en-GB"/>
              </w:rPr>
              <w:t>Role</w:t>
            </w:r>
          </w:p>
        </w:tc>
        <w:tc>
          <w:tcPr>
            <w:tcW w:w="708" w:type="dxa"/>
          </w:tcPr>
          <w:p w14:paraId="485099A7" w14:textId="77777777" w:rsidR="000234BB" w:rsidRDefault="000234BB" w:rsidP="00725808">
            <w:pPr>
              <w:rPr>
                <w:b/>
                <w:sz w:val="16"/>
                <w:szCs w:val="16"/>
                <w:lang w:val="en-GB"/>
              </w:rPr>
            </w:pPr>
            <w:r>
              <w:rPr>
                <w:b/>
                <w:sz w:val="16"/>
                <w:szCs w:val="16"/>
                <w:lang w:val="en-GB"/>
              </w:rPr>
              <w:t>Mult</w:t>
            </w:r>
          </w:p>
        </w:tc>
        <w:tc>
          <w:tcPr>
            <w:tcW w:w="567" w:type="dxa"/>
          </w:tcPr>
          <w:p w14:paraId="5723865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8E690CE" w14:textId="77777777" w:rsidR="000234BB" w:rsidRPr="008359F5" w:rsidRDefault="000234BB" w:rsidP="00725808">
            <w:pPr>
              <w:rPr>
                <w:b/>
                <w:sz w:val="16"/>
                <w:szCs w:val="16"/>
                <w:lang w:val="en-GB"/>
              </w:rPr>
            </w:pPr>
            <w:r>
              <w:rPr>
                <w:b/>
                <w:sz w:val="16"/>
                <w:szCs w:val="16"/>
                <w:lang w:val="en-GB"/>
              </w:rPr>
              <w:t>Comment</w:t>
            </w:r>
          </w:p>
        </w:tc>
      </w:tr>
      <w:tr w:rsidR="000234BB" w:rsidRPr="00CC6307" w14:paraId="6FC4EC65" w14:textId="77777777" w:rsidTr="00725808">
        <w:tc>
          <w:tcPr>
            <w:tcW w:w="1588" w:type="dxa"/>
          </w:tcPr>
          <w:p w14:paraId="15E494C4" w14:textId="77777777" w:rsidR="000234BB" w:rsidRPr="00634625" w:rsidRDefault="000234BB" w:rsidP="00725808">
            <w:pPr>
              <w:pStyle w:val="SmallStandard"/>
            </w:pPr>
            <w:r>
              <w:t>ConnectorHousingRole</w:t>
            </w:r>
          </w:p>
        </w:tc>
        <w:tc>
          <w:tcPr>
            <w:tcW w:w="708" w:type="dxa"/>
          </w:tcPr>
          <w:p w14:paraId="7D2BD5DA" w14:textId="77777777" w:rsidR="000234BB" w:rsidRPr="00D331EF" w:rsidRDefault="000234BB" w:rsidP="00725808">
            <w:pPr>
              <w:pStyle w:val="SmallStandard"/>
            </w:pPr>
            <w:r w:rsidRPr="00D01517">
              <w:t>0..*</w:t>
            </w:r>
          </w:p>
        </w:tc>
        <w:tc>
          <w:tcPr>
            <w:tcW w:w="1560" w:type="dxa"/>
          </w:tcPr>
          <w:p w14:paraId="15B8044F" w14:textId="77777777" w:rsidR="000234BB" w:rsidRPr="00132C43" w:rsidRDefault="000234BB" w:rsidP="00725808">
            <w:pPr>
              <w:pStyle w:val="SmallStandard"/>
            </w:pPr>
            <w:r>
              <w:t>connectorHousingSpecification</w:t>
            </w:r>
          </w:p>
        </w:tc>
        <w:tc>
          <w:tcPr>
            <w:tcW w:w="708" w:type="dxa"/>
          </w:tcPr>
          <w:p w14:paraId="4F8A04C5" w14:textId="77777777" w:rsidR="000234BB" w:rsidRPr="00D331EF" w:rsidRDefault="000234BB" w:rsidP="00725808">
            <w:pPr>
              <w:pStyle w:val="SmallStandard"/>
            </w:pPr>
            <w:r w:rsidRPr="00D01517">
              <w:t>1</w:t>
            </w:r>
          </w:p>
        </w:tc>
        <w:tc>
          <w:tcPr>
            <w:tcW w:w="567" w:type="dxa"/>
          </w:tcPr>
          <w:p w14:paraId="7CE5CAA3" w14:textId="77777777" w:rsidR="000234BB" w:rsidRPr="00D331EF" w:rsidRDefault="000234BB" w:rsidP="00725808">
            <w:pPr>
              <w:pStyle w:val="SmallStandard"/>
            </w:pPr>
            <w:r>
              <w:t>N</w:t>
            </w:r>
          </w:p>
        </w:tc>
        <w:tc>
          <w:tcPr>
            <w:tcW w:w="3969" w:type="dxa"/>
          </w:tcPr>
          <w:p w14:paraId="169BBD96" w14:textId="77777777" w:rsidR="000234BB" w:rsidRDefault="000234BB" w:rsidP="00725808">
            <w:pPr>
              <w:jc w:val="left"/>
            </w:pPr>
            <w:r>
              <w:rPr>
                <w:sz w:val="16"/>
                <w:szCs w:val="16"/>
              </w:rPr>
              <w:t xml:space="preserve">References the </w:t>
            </w:r>
            <w:r>
              <w:rPr>
                <w:i/>
                <w:iCs/>
                <w:sz w:val="16"/>
                <w:szCs w:val="16"/>
              </w:rPr>
              <w:t xml:space="preserve">ConnectorHousingSpecification </w:t>
            </w:r>
            <w:r>
              <w:rPr>
                <w:sz w:val="16"/>
                <w:szCs w:val="16"/>
              </w:rPr>
              <w:t xml:space="preserve">that is instanced by this </w:t>
            </w:r>
            <w:r>
              <w:rPr>
                <w:i/>
                <w:iCs/>
                <w:sz w:val="16"/>
                <w:szCs w:val="16"/>
              </w:rPr>
              <w:t>ConnectorHousingRole.</w:t>
            </w:r>
          </w:p>
        </w:tc>
      </w:tr>
      <w:tr w:rsidR="000234BB" w:rsidRPr="00CC6307" w14:paraId="59905F20" w14:textId="77777777" w:rsidTr="00725808">
        <w:tc>
          <w:tcPr>
            <w:tcW w:w="1588" w:type="dxa"/>
          </w:tcPr>
          <w:p w14:paraId="70ADD4C7" w14:textId="77777777" w:rsidR="000234BB" w:rsidRPr="00634625" w:rsidRDefault="000234BB" w:rsidP="00725808">
            <w:pPr>
              <w:pStyle w:val="SmallStandard"/>
            </w:pPr>
            <w:r>
              <w:t>HousingComponent</w:t>
            </w:r>
          </w:p>
        </w:tc>
        <w:tc>
          <w:tcPr>
            <w:tcW w:w="708" w:type="dxa"/>
          </w:tcPr>
          <w:p w14:paraId="57C8BA52" w14:textId="77777777" w:rsidR="000234BB" w:rsidRPr="00D331EF" w:rsidRDefault="000234BB" w:rsidP="00725808">
            <w:pPr>
              <w:pStyle w:val="SmallStandard"/>
            </w:pPr>
            <w:r w:rsidRPr="00D01517">
              <w:t>0..*</w:t>
            </w:r>
          </w:p>
        </w:tc>
        <w:tc>
          <w:tcPr>
            <w:tcW w:w="1560" w:type="dxa"/>
          </w:tcPr>
          <w:p w14:paraId="4AA0C882" w14:textId="77777777" w:rsidR="000234BB" w:rsidRPr="00132C43" w:rsidRDefault="000234BB" w:rsidP="00725808">
            <w:pPr>
              <w:pStyle w:val="SmallStandard"/>
            </w:pPr>
            <w:r>
              <w:t>housingSpecification</w:t>
            </w:r>
          </w:p>
        </w:tc>
        <w:tc>
          <w:tcPr>
            <w:tcW w:w="708" w:type="dxa"/>
          </w:tcPr>
          <w:p w14:paraId="15391293" w14:textId="77777777" w:rsidR="000234BB" w:rsidRPr="00D331EF" w:rsidRDefault="000234BB" w:rsidP="00725808">
            <w:pPr>
              <w:pStyle w:val="SmallStandard"/>
            </w:pPr>
            <w:r w:rsidRPr="00D01517">
              <w:t>0..1</w:t>
            </w:r>
          </w:p>
        </w:tc>
        <w:tc>
          <w:tcPr>
            <w:tcW w:w="567" w:type="dxa"/>
          </w:tcPr>
          <w:p w14:paraId="498A41BB" w14:textId="77777777" w:rsidR="000234BB" w:rsidRPr="00D331EF" w:rsidRDefault="000234BB" w:rsidP="00725808">
            <w:pPr>
              <w:pStyle w:val="SmallStandard"/>
            </w:pPr>
            <w:r>
              <w:t>N</w:t>
            </w:r>
          </w:p>
        </w:tc>
        <w:tc>
          <w:tcPr>
            <w:tcW w:w="3969" w:type="dxa"/>
          </w:tcPr>
          <w:p w14:paraId="580882D7" w14:textId="77777777" w:rsidR="000234BB" w:rsidRDefault="000234BB" w:rsidP="00725808">
            <w:pPr>
              <w:pStyle w:val="SmallStandard"/>
            </w:pPr>
            <w:r w:rsidRPr="00491287">
              <w:t>References the ConnectorHousingSpecification that is describing the connector interface of the HousingComponent (e.g. Slots, Cavities, Design, Coding).</w:t>
            </w:r>
          </w:p>
        </w:tc>
      </w:tr>
    </w:tbl>
    <w:p w14:paraId="129E337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04" w:name="_31b55e9adbf9cff29da91ce37fac05b0"/>
      <w:r>
        <w:rPr>
          <w:lang w:val="en-GB"/>
        </w:rPr>
        <w:t>CoreSpecification</w:t>
      </w:r>
      <w:bookmarkEnd w:id="1304"/>
    </w:p>
    <w:p w14:paraId="5A29BBE4" w14:textId="77777777" w:rsidR="000234BB" w:rsidRDefault="000234BB" w:rsidP="000234BB">
      <w:r>
        <w:rPr>
          <w:sz w:val="18"/>
          <w:szCs w:val="18"/>
        </w:rPr>
        <w:t>Defines the properties of a circular conductor (core) which are specific for them.</w:t>
      </w:r>
    </w:p>
    <w:p w14:paraId="0E19FB3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A193A6C" w14:textId="77777777" w:rsidTr="00725808">
        <w:tc>
          <w:tcPr>
            <w:tcW w:w="2013" w:type="dxa"/>
            <w:tcMar>
              <w:top w:w="28" w:type="dxa"/>
              <w:left w:w="28" w:type="dxa"/>
              <w:bottom w:w="28" w:type="dxa"/>
              <w:right w:w="28" w:type="dxa"/>
            </w:tcMar>
          </w:tcPr>
          <w:p w14:paraId="15C80BB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76E418" w14:textId="33D35955" w:rsidR="000234BB" w:rsidRPr="00620BBE" w:rsidRDefault="004714EB" w:rsidP="00725808">
            <w:pPr>
              <w:pStyle w:val="SmallStandard"/>
            </w:pPr>
            <w:hyperlink w:anchor="_084cb5030792d5ae080d0154309b98e4" w:history="1">
              <w:r w:rsidR="000234BB" w:rsidRPr="00620BBE">
                <w:rPr>
                  <w:rStyle w:val="Hyperlink"/>
                  <w:rFonts w:eastAsiaTheme="majorEastAsia"/>
                </w:rPr>
                <w:t>ConductorSpecification</w:t>
              </w:r>
            </w:hyperlink>
          </w:p>
        </w:tc>
      </w:tr>
      <w:tr w:rsidR="000234BB" w:rsidRPr="008359F5" w14:paraId="0D5D938C" w14:textId="77777777" w:rsidTr="00725808">
        <w:tc>
          <w:tcPr>
            <w:tcW w:w="2013" w:type="dxa"/>
            <w:tcMar>
              <w:top w:w="28" w:type="dxa"/>
              <w:left w:w="28" w:type="dxa"/>
              <w:bottom w:w="28" w:type="dxa"/>
              <w:right w:w="28" w:type="dxa"/>
            </w:tcMar>
          </w:tcPr>
          <w:p w14:paraId="04E3029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3E683DE" w14:textId="77777777" w:rsidR="000234BB" w:rsidRDefault="000234BB" w:rsidP="00725808"/>
        </w:tc>
      </w:tr>
      <w:tr w:rsidR="000234BB" w:rsidRPr="008359F5" w14:paraId="6AC88330" w14:textId="77777777" w:rsidTr="00725808">
        <w:tc>
          <w:tcPr>
            <w:tcW w:w="2013" w:type="dxa"/>
            <w:tcMar>
              <w:top w:w="28" w:type="dxa"/>
              <w:left w:w="28" w:type="dxa"/>
              <w:bottom w:w="28" w:type="dxa"/>
              <w:right w:w="28" w:type="dxa"/>
            </w:tcMar>
          </w:tcPr>
          <w:p w14:paraId="59F228A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A0EF48C" w14:textId="77777777" w:rsidR="000234BB" w:rsidRPr="000437C1" w:rsidRDefault="000234BB" w:rsidP="00725808">
            <w:pPr>
              <w:pStyle w:val="SmallStandard"/>
            </w:pPr>
            <w:r>
              <w:t>false</w:t>
            </w:r>
          </w:p>
        </w:tc>
      </w:tr>
    </w:tbl>
    <w:p w14:paraId="295DAA9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1120617" w14:textId="77777777" w:rsidTr="00725808">
        <w:tc>
          <w:tcPr>
            <w:tcW w:w="2013" w:type="dxa"/>
            <w:tcMar>
              <w:top w:w="28" w:type="dxa"/>
              <w:left w:w="28" w:type="dxa"/>
              <w:bottom w:w="28" w:type="dxa"/>
              <w:right w:w="28" w:type="dxa"/>
            </w:tcMar>
          </w:tcPr>
          <w:p w14:paraId="0966614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AE0B3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AF1794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CC65E0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7376F98" w14:textId="77777777" w:rsidTr="00725808">
        <w:tc>
          <w:tcPr>
            <w:tcW w:w="2013" w:type="dxa"/>
            <w:tcMar>
              <w:top w:w="28" w:type="dxa"/>
              <w:left w:w="28" w:type="dxa"/>
              <w:bottom w:w="28" w:type="dxa"/>
              <w:right w:w="28" w:type="dxa"/>
            </w:tcMar>
          </w:tcPr>
          <w:p w14:paraId="1B806824" w14:textId="77777777" w:rsidR="000234BB" w:rsidRPr="00620BBE" w:rsidRDefault="000234BB" w:rsidP="00725808">
            <w:pPr>
              <w:pStyle w:val="SmallStandard"/>
            </w:pPr>
            <w:r w:rsidRPr="00620BBE">
              <w:t>outsideDiameter</w:t>
            </w:r>
          </w:p>
        </w:tc>
        <w:tc>
          <w:tcPr>
            <w:tcW w:w="1559" w:type="dxa"/>
            <w:tcMar>
              <w:top w:w="28" w:type="dxa"/>
              <w:left w:w="28" w:type="dxa"/>
              <w:bottom w:w="28" w:type="dxa"/>
              <w:right w:w="28" w:type="dxa"/>
            </w:tcMar>
          </w:tcPr>
          <w:p w14:paraId="2827E101"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CEFB87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3852DB6" w14:textId="77777777" w:rsidR="000234BB" w:rsidRDefault="000234BB" w:rsidP="00725808">
            <w:pPr>
              <w:jc w:val="left"/>
            </w:pPr>
            <w:r>
              <w:rPr>
                <w:sz w:val="16"/>
                <w:szCs w:val="16"/>
              </w:rPr>
              <w:t>Specifies the outside diameter of the core.</w:t>
            </w:r>
          </w:p>
        </w:tc>
      </w:tr>
    </w:tbl>
    <w:p w14:paraId="44C0D0D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5" w:name="_c3b3d835b5ae22132fabe857464c479c"/>
      <w:r>
        <w:rPr>
          <w:lang w:val="en-GB"/>
        </w:rPr>
        <w:t>DiodeSpecification</w:t>
      </w:r>
      <w:bookmarkEnd w:id="1305"/>
    </w:p>
    <w:p w14:paraId="3418B1E8" w14:textId="77777777" w:rsidR="000234BB" w:rsidRDefault="000234BB" w:rsidP="000234BB">
      <w:r>
        <w:rPr>
          <w:sz w:val="18"/>
          <w:szCs w:val="18"/>
        </w:rPr>
        <w:t>Specification of the electrological aspects of a diode.</w:t>
      </w:r>
    </w:p>
    <w:p w14:paraId="326DD70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AC14DC" w14:textId="77777777" w:rsidTr="00725808">
        <w:tc>
          <w:tcPr>
            <w:tcW w:w="2013" w:type="dxa"/>
            <w:tcMar>
              <w:top w:w="28" w:type="dxa"/>
              <w:left w:w="28" w:type="dxa"/>
              <w:bottom w:w="28" w:type="dxa"/>
              <w:right w:w="28" w:type="dxa"/>
            </w:tcMar>
          </w:tcPr>
          <w:p w14:paraId="3ADF789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A223085" w14:textId="4E16CEA5" w:rsidR="000234BB" w:rsidRPr="00620BBE" w:rsidRDefault="004714EB" w:rsidP="00725808">
            <w:pPr>
              <w:pStyle w:val="SmallStandard"/>
            </w:pPr>
            <w:hyperlink w:anchor="_a390566f730416c68ca665a6c9f06ed3" w:history="1">
              <w:r w:rsidR="000234BB" w:rsidRPr="00620BBE">
                <w:rPr>
                  <w:rStyle w:val="Hyperlink"/>
                  <w:rFonts w:eastAsiaTheme="majorEastAsia"/>
                </w:rPr>
                <w:t>EEComponentSpecification</w:t>
              </w:r>
            </w:hyperlink>
          </w:p>
        </w:tc>
      </w:tr>
      <w:tr w:rsidR="000234BB" w:rsidRPr="008359F5" w14:paraId="68FCE4D2" w14:textId="77777777" w:rsidTr="00725808">
        <w:tc>
          <w:tcPr>
            <w:tcW w:w="2013" w:type="dxa"/>
            <w:tcMar>
              <w:top w:w="28" w:type="dxa"/>
              <w:left w:w="28" w:type="dxa"/>
              <w:bottom w:w="28" w:type="dxa"/>
              <w:right w:w="28" w:type="dxa"/>
            </w:tcMar>
          </w:tcPr>
          <w:p w14:paraId="70A9451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CD59DB" w14:textId="77777777" w:rsidR="000234BB" w:rsidRDefault="000234BB" w:rsidP="00725808"/>
        </w:tc>
      </w:tr>
      <w:tr w:rsidR="000234BB" w:rsidRPr="008359F5" w14:paraId="69CCA2F9" w14:textId="77777777" w:rsidTr="00725808">
        <w:tc>
          <w:tcPr>
            <w:tcW w:w="2013" w:type="dxa"/>
            <w:tcMar>
              <w:top w:w="28" w:type="dxa"/>
              <w:left w:w="28" w:type="dxa"/>
              <w:bottom w:w="28" w:type="dxa"/>
              <w:right w:w="28" w:type="dxa"/>
            </w:tcMar>
          </w:tcPr>
          <w:p w14:paraId="48E34A5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2A6F332" w14:textId="77777777" w:rsidR="000234BB" w:rsidRPr="000437C1" w:rsidRDefault="000234BB" w:rsidP="00725808">
            <w:pPr>
              <w:pStyle w:val="SmallStandard"/>
            </w:pPr>
            <w:r>
              <w:t>false</w:t>
            </w:r>
          </w:p>
        </w:tc>
      </w:tr>
    </w:tbl>
    <w:p w14:paraId="6A95142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316916C" w14:textId="77777777" w:rsidTr="00725808">
        <w:tc>
          <w:tcPr>
            <w:tcW w:w="2013" w:type="dxa"/>
            <w:tcMar>
              <w:top w:w="28" w:type="dxa"/>
              <w:left w:w="28" w:type="dxa"/>
              <w:bottom w:w="28" w:type="dxa"/>
              <w:right w:w="28" w:type="dxa"/>
            </w:tcMar>
          </w:tcPr>
          <w:p w14:paraId="74340DD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C04B95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C481C2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56C9ED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98B943C" w14:textId="77777777" w:rsidTr="00725808">
        <w:tc>
          <w:tcPr>
            <w:tcW w:w="2013" w:type="dxa"/>
            <w:tcMar>
              <w:top w:w="28" w:type="dxa"/>
              <w:left w:w="28" w:type="dxa"/>
              <w:bottom w:w="28" w:type="dxa"/>
              <w:right w:w="28" w:type="dxa"/>
            </w:tcMar>
          </w:tcPr>
          <w:p w14:paraId="63D5A49D" w14:textId="77777777" w:rsidR="000234BB" w:rsidRPr="00620BBE" w:rsidRDefault="000234BB" w:rsidP="00725808">
            <w:pPr>
              <w:pStyle w:val="SmallStandard"/>
            </w:pPr>
            <w:r w:rsidRPr="00620BBE">
              <w:t>thresholdVoltage</w:t>
            </w:r>
          </w:p>
        </w:tc>
        <w:tc>
          <w:tcPr>
            <w:tcW w:w="1559" w:type="dxa"/>
            <w:tcMar>
              <w:top w:w="28" w:type="dxa"/>
              <w:left w:w="28" w:type="dxa"/>
              <w:bottom w:w="28" w:type="dxa"/>
              <w:right w:w="28" w:type="dxa"/>
            </w:tcMar>
          </w:tcPr>
          <w:p w14:paraId="161906B6"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5923284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4CCA2BA" w14:textId="77777777" w:rsidR="000234BB" w:rsidRDefault="000234BB" w:rsidP="00725808">
            <w:r>
              <w:t>Voltage at which the diode starts conducting in forward direction.</w:t>
            </w:r>
          </w:p>
        </w:tc>
      </w:tr>
      <w:tr w:rsidR="000234BB" w:rsidRPr="006675E2" w14:paraId="4A97692F" w14:textId="77777777" w:rsidTr="00725808">
        <w:tc>
          <w:tcPr>
            <w:tcW w:w="2013" w:type="dxa"/>
            <w:tcMar>
              <w:top w:w="28" w:type="dxa"/>
              <w:left w:w="28" w:type="dxa"/>
              <w:bottom w:w="28" w:type="dxa"/>
              <w:right w:w="28" w:type="dxa"/>
            </w:tcMar>
          </w:tcPr>
          <w:p w14:paraId="6AC29364" w14:textId="77777777" w:rsidR="000234BB" w:rsidRPr="00620BBE" w:rsidRDefault="000234BB" w:rsidP="00725808">
            <w:pPr>
              <w:pStyle w:val="SmallStandard"/>
            </w:pPr>
            <w:r w:rsidRPr="00620BBE">
              <w:t>breakDownVoltage</w:t>
            </w:r>
          </w:p>
        </w:tc>
        <w:tc>
          <w:tcPr>
            <w:tcW w:w="1559" w:type="dxa"/>
            <w:tcMar>
              <w:top w:w="28" w:type="dxa"/>
              <w:left w:w="28" w:type="dxa"/>
              <w:bottom w:w="28" w:type="dxa"/>
              <w:right w:w="28" w:type="dxa"/>
            </w:tcMar>
          </w:tcPr>
          <w:p w14:paraId="459D5C1D"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0E396E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620277A" w14:textId="77777777" w:rsidR="000234BB" w:rsidRDefault="000234BB" w:rsidP="00725808">
            <w:pPr>
              <w:jc w:val="left"/>
            </w:pPr>
            <w:r>
              <w:rPr>
                <w:sz w:val="16"/>
                <w:szCs w:val="16"/>
              </w:rPr>
              <w:t>Voltage at which the diode starts conducting in reverse direction.</w:t>
            </w:r>
          </w:p>
        </w:tc>
      </w:tr>
      <w:tr w:rsidR="000234BB" w:rsidRPr="006675E2" w14:paraId="2EFD1657" w14:textId="77777777" w:rsidTr="00725808">
        <w:tc>
          <w:tcPr>
            <w:tcW w:w="2013" w:type="dxa"/>
            <w:tcMar>
              <w:top w:w="28" w:type="dxa"/>
              <w:left w:w="28" w:type="dxa"/>
              <w:bottom w:w="28" w:type="dxa"/>
              <w:right w:w="28" w:type="dxa"/>
            </w:tcMar>
          </w:tcPr>
          <w:p w14:paraId="2DAAFF46" w14:textId="77777777" w:rsidR="000234BB" w:rsidRPr="00620BBE" w:rsidRDefault="000234BB" w:rsidP="00725808">
            <w:pPr>
              <w:pStyle w:val="SmallStandard"/>
            </w:pPr>
            <w:r w:rsidRPr="00620BBE">
              <w:t>iMax</w:t>
            </w:r>
          </w:p>
        </w:tc>
        <w:tc>
          <w:tcPr>
            <w:tcW w:w="1559" w:type="dxa"/>
            <w:tcMar>
              <w:top w:w="28" w:type="dxa"/>
              <w:left w:w="28" w:type="dxa"/>
              <w:bottom w:w="28" w:type="dxa"/>
              <w:right w:w="28" w:type="dxa"/>
            </w:tcMar>
          </w:tcPr>
          <w:p w14:paraId="140FFA0C"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3F85B2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9CCC061" w14:textId="77777777" w:rsidR="000234BB" w:rsidRDefault="000234BB" w:rsidP="00725808">
            <w:pPr>
              <w:jc w:val="left"/>
            </w:pPr>
            <w:r>
              <w:rPr>
                <w:sz w:val="16"/>
                <w:szCs w:val="16"/>
              </w:rPr>
              <w:t>Specifies the maximum electric current tolerated by the diode.</w:t>
            </w:r>
          </w:p>
        </w:tc>
      </w:tr>
    </w:tbl>
    <w:p w14:paraId="3E4EDDE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B2D702B" w14:textId="77777777" w:rsidTr="00725808">
        <w:tc>
          <w:tcPr>
            <w:tcW w:w="3856" w:type="dxa"/>
            <w:gridSpan w:val="3"/>
          </w:tcPr>
          <w:p w14:paraId="72A48A29" w14:textId="77777777" w:rsidR="000234BB" w:rsidRDefault="000234BB" w:rsidP="00725808">
            <w:pPr>
              <w:jc w:val="center"/>
              <w:rPr>
                <w:b/>
                <w:sz w:val="16"/>
                <w:szCs w:val="16"/>
                <w:lang w:val="en-GB"/>
              </w:rPr>
            </w:pPr>
            <w:r>
              <w:rPr>
                <w:b/>
                <w:sz w:val="16"/>
                <w:szCs w:val="16"/>
                <w:lang w:val="en-GB"/>
              </w:rPr>
              <w:t>Other End</w:t>
            </w:r>
          </w:p>
        </w:tc>
        <w:tc>
          <w:tcPr>
            <w:tcW w:w="708" w:type="dxa"/>
          </w:tcPr>
          <w:p w14:paraId="2D55488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BCBF972" w14:textId="77777777" w:rsidR="000234BB" w:rsidRDefault="000234BB" w:rsidP="00725808">
            <w:pPr>
              <w:jc w:val="center"/>
              <w:rPr>
                <w:b/>
                <w:sz w:val="16"/>
                <w:szCs w:val="16"/>
                <w:lang w:val="en-GB"/>
              </w:rPr>
            </w:pPr>
            <w:r>
              <w:rPr>
                <w:b/>
                <w:sz w:val="16"/>
                <w:szCs w:val="16"/>
                <w:lang w:val="en-GB"/>
              </w:rPr>
              <w:t>General</w:t>
            </w:r>
          </w:p>
        </w:tc>
      </w:tr>
      <w:tr w:rsidR="000234BB" w:rsidRPr="00720F6F" w14:paraId="3ED8BC75" w14:textId="77777777" w:rsidTr="00725808">
        <w:tc>
          <w:tcPr>
            <w:tcW w:w="1573" w:type="dxa"/>
          </w:tcPr>
          <w:p w14:paraId="3934EEB9" w14:textId="77777777" w:rsidR="000234BB" w:rsidRDefault="000234BB" w:rsidP="00725808">
            <w:pPr>
              <w:rPr>
                <w:b/>
                <w:sz w:val="16"/>
                <w:szCs w:val="16"/>
                <w:lang w:val="en-GB"/>
              </w:rPr>
            </w:pPr>
            <w:r>
              <w:rPr>
                <w:b/>
                <w:sz w:val="16"/>
                <w:szCs w:val="16"/>
                <w:lang w:val="en-GB"/>
              </w:rPr>
              <w:t>Type</w:t>
            </w:r>
          </w:p>
        </w:tc>
        <w:tc>
          <w:tcPr>
            <w:tcW w:w="1574" w:type="dxa"/>
          </w:tcPr>
          <w:p w14:paraId="3EB70586" w14:textId="77777777" w:rsidR="000234BB" w:rsidRDefault="000234BB" w:rsidP="00725808">
            <w:pPr>
              <w:rPr>
                <w:b/>
                <w:sz w:val="16"/>
                <w:szCs w:val="16"/>
                <w:lang w:val="en-GB"/>
              </w:rPr>
            </w:pPr>
            <w:r>
              <w:rPr>
                <w:b/>
                <w:sz w:val="16"/>
                <w:szCs w:val="16"/>
                <w:lang w:val="en-GB"/>
              </w:rPr>
              <w:t>Role</w:t>
            </w:r>
          </w:p>
        </w:tc>
        <w:tc>
          <w:tcPr>
            <w:tcW w:w="708" w:type="dxa"/>
          </w:tcPr>
          <w:p w14:paraId="0E5BC91D" w14:textId="77777777" w:rsidR="000234BB" w:rsidRDefault="000234BB" w:rsidP="00725808">
            <w:pPr>
              <w:rPr>
                <w:b/>
                <w:sz w:val="16"/>
                <w:szCs w:val="16"/>
                <w:lang w:val="en-GB"/>
              </w:rPr>
            </w:pPr>
            <w:r>
              <w:rPr>
                <w:b/>
                <w:sz w:val="16"/>
                <w:szCs w:val="16"/>
                <w:lang w:val="en-GB"/>
              </w:rPr>
              <w:t>Mult</w:t>
            </w:r>
          </w:p>
        </w:tc>
        <w:tc>
          <w:tcPr>
            <w:tcW w:w="709" w:type="dxa"/>
          </w:tcPr>
          <w:p w14:paraId="723F126F" w14:textId="77777777" w:rsidR="000234BB" w:rsidRDefault="000234BB" w:rsidP="00725808">
            <w:pPr>
              <w:rPr>
                <w:b/>
                <w:sz w:val="16"/>
                <w:szCs w:val="16"/>
                <w:lang w:val="en-GB"/>
              </w:rPr>
            </w:pPr>
            <w:r>
              <w:rPr>
                <w:b/>
                <w:sz w:val="16"/>
                <w:szCs w:val="16"/>
                <w:lang w:val="en-GB"/>
              </w:rPr>
              <w:t>Mult</w:t>
            </w:r>
          </w:p>
        </w:tc>
        <w:tc>
          <w:tcPr>
            <w:tcW w:w="567" w:type="dxa"/>
          </w:tcPr>
          <w:p w14:paraId="78B30F4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85EFB3B" w14:textId="77777777" w:rsidR="000234BB" w:rsidRPr="008359F5" w:rsidRDefault="000234BB" w:rsidP="00725808">
            <w:pPr>
              <w:rPr>
                <w:b/>
                <w:sz w:val="16"/>
                <w:szCs w:val="16"/>
                <w:lang w:val="en-GB"/>
              </w:rPr>
            </w:pPr>
            <w:r>
              <w:rPr>
                <w:b/>
                <w:sz w:val="16"/>
                <w:szCs w:val="16"/>
                <w:lang w:val="en-GB"/>
              </w:rPr>
              <w:t>Comment</w:t>
            </w:r>
          </w:p>
        </w:tc>
      </w:tr>
      <w:tr w:rsidR="000234BB" w:rsidRPr="00CC6307" w14:paraId="0EF1B5CC" w14:textId="77777777" w:rsidTr="00725808">
        <w:tc>
          <w:tcPr>
            <w:tcW w:w="1573" w:type="dxa"/>
          </w:tcPr>
          <w:p w14:paraId="1BC2ACEC" w14:textId="77777777" w:rsidR="000234BB" w:rsidRPr="00634625" w:rsidRDefault="000234BB" w:rsidP="00725808">
            <w:pPr>
              <w:pStyle w:val="SmallStandard"/>
            </w:pPr>
            <w:r>
              <w:t>PinComponent</w:t>
            </w:r>
          </w:p>
        </w:tc>
        <w:tc>
          <w:tcPr>
            <w:tcW w:w="1574" w:type="dxa"/>
          </w:tcPr>
          <w:p w14:paraId="16709A1A" w14:textId="77777777" w:rsidR="000234BB" w:rsidRPr="00132C43" w:rsidRDefault="000234BB" w:rsidP="00725808">
            <w:pPr>
              <w:pStyle w:val="SmallStandard"/>
            </w:pPr>
            <w:r>
              <w:t>anode</w:t>
            </w:r>
          </w:p>
        </w:tc>
        <w:tc>
          <w:tcPr>
            <w:tcW w:w="708" w:type="dxa"/>
          </w:tcPr>
          <w:p w14:paraId="78D48C0B" w14:textId="77777777" w:rsidR="000234BB" w:rsidRPr="00D331EF" w:rsidRDefault="000234BB" w:rsidP="00725808">
            <w:pPr>
              <w:pStyle w:val="SmallStandard"/>
            </w:pPr>
            <w:r w:rsidRPr="00574783">
              <w:t>0..1</w:t>
            </w:r>
          </w:p>
        </w:tc>
        <w:tc>
          <w:tcPr>
            <w:tcW w:w="709" w:type="dxa"/>
          </w:tcPr>
          <w:p w14:paraId="0D0D6F78" w14:textId="77777777" w:rsidR="000234BB" w:rsidRPr="00D331EF" w:rsidRDefault="000234BB" w:rsidP="00725808">
            <w:pPr>
              <w:pStyle w:val="SmallStandard"/>
            </w:pPr>
            <w:r w:rsidRPr="00207506">
              <w:t>0..*</w:t>
            </w:r>
          </w:p>
        </w:tc>
        <w:tc>
          <w:tcPr>
            <w:tcW w:w="567" w:type="dxa"/>
          </w:tcPr>
          <w:p w14:paraId="577A109B" w14:textId="77777777" w:rsidR="000234BB" w:rsidRPr="00D331EF" w:rsidRDefault="000234BB" w:rsidP="00725808">
            <w:pPr>
              <w:pStyle w:val="SmallStandard"/>
            </w:pPr>
            <w:r>
              <w:t>N</w:t>
            </w:r>
          </w:p>
        </w:tc>
        <w:tc>
          <w:tcPr>
            <w:tcW w:w="3969" w:type="dxa"/>
          </w:tcPr>
          <w:p w14:paraId="00DBE520" w14:textId="77777777" w:rsidR="000234BB" w:rsidRDefault="000234BB" w:rsidP="00725808"/>
        </w:tc>
      </w:tr>
      <w:tr w:rsidR="000234BB" w:rsidRPr="00CC6307" w14:paraId="15648598" w14:textId="77777777" w:rsidTr="00725808">
        <w:tc>
          <w:tcPr>
            <w:tcW w:w="1573" w:type="dxa"/>
          </w:tcPr>
          <w:p w14:paraId="69D81D4A" w14:textId="77777777" w:rsidR="000234BB" w:rsidRPr="00634625" w:rsidRDefault="000234BB" w:rsidP="00725808">
            <w:pPr>
              <w:pStyle w:val="SmallStandard"/>
            </w:pPr>
            <w:r>
              <w:t>PinComponent</w:t>
            </w:r>
          </w:p>
        </w:tc>
        <w:tc>
          <w:tcPr>
            <w:tcW w:w="1574" w:type="dxa"/>
          </w:tcPr>
          <w:p w14:paraId="22E87E7B" w14:textId="77777777" w:rsidR="000234BB" w:rsidRPr="00132C43" w:rsidRDefault="000234BB" w:rsidP="00725808">
            <w:pPr>
              <w:pStyle w:val="SmallStandard"/>
            </w:pPr>
            <w:r>
              <w:t>cathode</w:t>
            </w:r>
          </w:p>
        </w:tc>
        <w:tc>
          <w:tcPr>
            <w:tcW w:w="708" w:type="dxa"/>
          </w:tcPr>
          <w:p w14:paraId="4C4907B4" w14:textId="77777777" w:rsidR="000234BB" w:rsidRPr="00D331EF" w:rsidRDefault="000234BB" w:rsidP="00725808">
            <w:pPr>
              <w:pStyle w:val="SmallStandard"/>
            </w:pPr>
            <w:r w:rsidRPr="00574783">
              <w:t>0..1</w:t>
            </w:r>
          </w:p>
        </w:tc>
        <w:tc>
          <w:tcPr>
            <w:tcW w:w="709" w:type="dxa"/>
          </w:tcPr>
          <w:p w14:paraId="28B9681F" w14:textId="77777777" w:rsidR="000234BB" w:rsidRPr="00D331EF" w:rsidRDefault="000234BB" w:rsidP="00725808">
            <w:pPr>
              <w:pStyle w:val="SmallStandard"/>
            </w:pPr>
            <w:r w:rsidRPr="00207506">
              <w:t>0..*</w:t>
            </w:r>
          </w:p>
        </w:tc>
        <w:tc>
          <w:tcPr>
            <w:tcW w:w="567" w:type="dxa"/>
          </w:tcPr>
          <w:p w14:paraId="6BDC3E08" w14:textId="77777777" w:rsidR="000234BB" w:rsidRPr="00D331EF" w:rsidRDefault="000234BB" w:rsidP="00725808">
            <w:pPr>
              <w:pStyle w:val="SmallStandard"/>
            </w:pPr>
            <w:r>
              <w:t>N</w:t>
            </w:r>
          </w:p>
        </w:tc>
        <w:tc>
          <w:tcPr>
            <w:tcW w:w="3969" w:type="dxa"/>
          </w:tcPr>
          <w:p w14:paraId="7B44B1C3" w14:textId="77777777" w:rsidR="000234BB" w:rsidRDefault="000234BB" w:rsidP="00725808"/>
        </w:tc>
      </w:tr>
    </w:tbl>
    <w:p w14:paraId="4C65E68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6" w:name="_a390566f730416c68ca665a6c9f06ed3"/>
      <w:r>
        <w:rPr>
          <w:lang w:val="en-GB"/>
        </w:rPr>
        <w:t>EEComponentSpecification</w:t>
      </w:r>
      <w:bookmarkEnd w:id="1306"/>
    </w:p>
    <w:p w14:paraId="7C494F09" w14:textId="77777777" w:rsidR="000234BB" w:rsidRDefault="000234BB" w:rsidP="000234BB">
      <w:r>
        <w:rPr>
          <w:sz w:val="18"/>
          <w:szCs w:val="18"/>
        </w:rPr>
        <w:t>Base-class for the specification of electrological components, which are connected to the harness. Usually electrological components are not part of the harness e.g. a fuse, a switch or a control device. All EEComponents can have one or more HousingComponents which are possible interfaces for the connection to a harness.</w:t>
      </w:r>
    </w:p>
    <w:p w14:paraId="2369FA7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B743B31" w14:textId="77777777" w:rsidTr="00725808">
        <w:tc>
          <w:tcPr>
            <w:tcW w:w="2013" w:type="dxa"/>
            <w:tcMar>
              <w:top w:w="28" w:type="dxa"/>
              <w:left w:w="28" w:type="dxa"/>
              <w:bottom w:w="28" w:type="dxa"/>
              <w:right w:w="28" w:type="dxa"/>
            </w:tcMar>
          </w:tcPr>
          <w:p w14:paraId="33BB6EB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9446FD" w14:textId="5C0275B1"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171FADE7" w14:textId="77777777" w:rsidTr="00725808">
        <w:tc>
          <w:tcPr>
            <w:tcW w:w="2013" w:type="dxa"/>
            <w:tcMar>
              <w:top w:w="28" w:type="dxa"/>
              <w:left w:w="28" w:type="dxa"/>
              <w:bottom w:w="28" w:type="dxa"/>
              <w:right w:w="28" w:type="dxa"/>
            </w:tcMar>
          </w:tcPr>
          <w:p w14:paraId="250F942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1B27AD8" w14:textId="77777777" w:rsidR="000234BB" w:rsidRDefault="000234BB" w:rsidP="00725808"/>
        </w:tc>
      </w:tr>
      <w:tr w:rsidR="000234BB" w:rsidRPr="008359F5" w14:paraId="3F8E7775" w14:textId="77777777" w:rsidTr="00725808">
        <w:tc>
          <w:tcPr>
            <w:tcW w:w="2013" w:type="dxa"/>
            <w:tcMar>
              <w:top w:w="28" w:type="dxa"/>
              <w:left w:w="28" w:type="dxa"/>
              <w:bottom w:w="28" w:type="dxa"/>
              <w:right w:w="28" w:type="dxa"/>
            </w:tcMar>
          </w:tcPr>
          <w:p w14:paraId="355F2CF1"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1F4BF1F8" w14:textId="77777777" w:rsidR="000234BB" w:rsidRPr="000437C1" w:rsidRDefault="000234BB" w:rsidP="00725808">
            <w:pPr>
              <w:pStyle w:val="SmallStandard"/>
            </w:pPr>
            <w:r>
              <w:t>false</w:t>
            </w:r>
          </w:p>
        </w:tc>
      </w:tr>
    </w:tbl>
    <w:p w14:paraId="57899E7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F1D2B11" w14:textId="77777777" w:rsidTr="00725808">
        <w:tc>
          <w:tcPr>
            <w:tcW w:w="2013" w:type="dxa"/>
            <w:tcMar>
              <w:top w:w="28" w:type="dxa"/>
              <w:left w:w="28" w:type="dxa"/>
              <w:bottom w:w="28" w:type="dxa"/>
              <w:right w:w="28" w:type="dxa"/>
            </w:tcMar>
          </w:tcPr>
          <w:p w14:paraId="559128B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CD3435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FCAC15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068CA13"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E9EBA99" w14:textId="77777777" w:rsidTr="00725808">
        <w:tc>
          <w:tcPr>
            <w:tcW w:w="2013" w:type="dxa"/>
            <w:tcMar>
              <w:top w:w="28" w:type="dxa"/>
              <w:left w:w="28" w:type="dxa"/>
              <w:bottom w:w="28" w:type="dxa"/>
              <w:right w:w="28" w:type="dxa"/>
            </w:tcMar>
          </w:tcPr>
          <w:p w14:paraId="1D0A283C" w14:textId="77777777" w:rsidR="000234BB" w:rsidRPr="00620BBE" w:rsidRDefault="000234BB" w:rsidP="00725808">
            <w:pPr>
              <w:pStyle w:val="SmallStandard"/>
            </w:pPr>
            <w:r w:rsidRPr="00620BBE">
              <w:t>powerConsumption</w:t>
            </w:r>
          </w:p>
        </w:tc>
        <w:tc>
          <w:tcPr>
            <w:tcW w:w="1559" w:type="dxa"/>
            <w:tcMar>
              <w:top w:w="28" w:type="dxa"/>
              <w:left w:w="28" w:type="dxa"/>
              <w:bottom w:w="28" w:type="dxa"/>
              <w:right w:w="28" w:type="dxa"/>
            </w:tcMar>
          </w:tcPr>
          <w:p w14:paraId="29B63F6B" w14:textId="77777777" w:rsidR="000234BB" w:rsidRPr="008359F5" w:rsidRDefault="000234BB" w:rsidP="00725808">
            <w:pPr>
              <w:pStyle w:val="SmallStandard"/>
            </w:pPr>
            <w:r w:rsidRPr="00D21799">
              <w:t>PowerConsumption</w:t>
            </w:r>
          </w:p>
        </w:tc>
        <w:tc>
          <w:tcPr>
            <w:tcW w:w="709" w:type="dxa"/>
            <w:tcMar>
              <w:top w:w="28" w:type="dxa"/>
              <w:left w:w="28" w:type="dxa"/>
              <w:bottom w:w="28" w:type="dxa"/>
              <w:right w:w="28" w:type="dxa"/>
            </w:tcMar>
          </w:tcPr>
          <w:p w14:paraId="4FABB97F"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9F81DDF" w14:textId="77777777" w:rsidR="000234BB" w:rsidRDefault="000234BB" w:rsidP="00725808">
            <w:pPr>
              <w:jc w:val="left"/>
            </w:pPr>
            <w:r>
              <w:rPr>
                <w:sz w:val="16"/>
                <w:szCs w:val="16"/>
              </w:rPr>
              <w:t xml:space="preserve">Specifies the </w:t>
            </w:r>
            <w:r>
              <w:rPr>
                <w:i/>
                <w:iCs/>
                <w:sz w:val="16"/>
                <w:szCs w:val="16"/>
              </w:rPr>
              <w:t>PowerConsumptions</w:t>
            </w:r>
            <w:r>
              <w:rPr>
                <w:sz w:val="16"/>
                <w:szCs w:val="16"/>
              </w:rPr>
              <w:t xml:space="preserve"> of this </w:t>
            </w:r>
            <w:r>
              <w:rPr>
                <w:i/>
                <w:iCs/>
                <w:sz w:val="16"/>
                <w:szCs w:val="16"/>
              </w:rPr>
              <w:t>EEComponentSpecification.</w:t>
            </w:r>
          </w:p>
        </w:tc>
      </w:tr>
    </w:tbl>
    <w:p w14:paraId="7A69371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B0F74DF" w14:textId="77777777" w:rsidTr="00725808">
        <w:tc>
          <w:tcPr>
            <w:tcW w:w="3856" w:type="dxa"/>
            <w:gridSpan w:val="3"/>
          </w:tcPr>
          <w:p w14:paraId="3173D124" w14:textId="77777777" w:rsidR="000234BB" w:rsidRDefault="000234BB" w:rsidP="00725808">
            <w:pPr>
              <w:jc w:val="center"/>
              <w:rPr>
                <w:b/>
                <w:sz w:val="16"/>
                <w:szCs w:val="16"/>
                <w:lang w:val="en-GB"/>
              </w:rPr>
            </w:pPr>
            <w:r>
              <w:rPr>
                <w:b/>
                <w:sz w:val="16"/>
                <w:szCs w:val="16"/>
                <w:lang w:val="en-GB"/>
              </w:rPr>
              <w:t>Other End</w:t>
            </w:r>
          </w:p>
        </w:tc>
        <w:tc>
          <w:tcPr>
            <w:tcW w:w="708" w:type="dxa"/>
          </w:tcPr>
          <w:p w14:paraId="432B0CB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594DDD7" w14:textId="77777777" w:rsidR="000234BB" w:rsidRDefault="000234BB" w:rsidP="00725808">
            <w:pPr>
              <w:jc w:val="center"/>
              <w:rPr>
                <w:b/>
                <w:sz w:val="16"/>
                <w:szCs w:val="16"/>
                <w:lang w:val="en-GB"/>
              </w:rPr>
            </w:pPr>
            <w:r>
              <w:rPr>
                <w:b/>
                <w:sz w:val="16"/>
                <w:szCs w:val="16"/>
                <w:lang w:val="en-GB"/>
              </w:rPr>
              <w:t>General</w:t>
            </w:r>
          </w:p>
        </w:tc>
      </w:tr>
      <w:tr w:rsidR="000234BB" w:rsidRPr="00720F6F" w14:paraId="7D7308A6" w14:textId="77777777" w:rsidTr="00725808">
        <w:tc>
          <w:tcPr>
            <w:tcW w:w="1573" w:type="dxa"/>
          </w:tcPr>
          <w:p w14:paraId="3B035AD7" w14:textId="77777777" w:rsidR="000234BB" w:rsidRDefault="000234BB" w:rsidP="00725808">
            <w:pPr>
              <w:rPr>
                <w:b/>
                <w:sz w:val="16"/>
                <w:szCs w:val="16"/>
                <w:lang w:val="en-GB"/>
              </w:rPr>
            </w:pPr>
            <w:r>
              <w:rPr>
                <w:b/>
                <w:sz w:val="16"/>
                <w:szCs w:val="16"/>
                <w:lang w:val="en-GB"/>
              </w:rPr>
              <w:t>Type</w:t>
            </w:r>
          </w:p>
        </w:tc>
        <w:tc>
          <w:tcPr>
            <w:tcW w:w="1574" w:type="dxa"/>
          </w:tcPr>
          <w:p w14:paraId="0AC0BD0E" w14:textId="77777777" w:rsidR="000234BB" w:rsidRDefault="000234BB" w:rsidP="00725808">
            <w:pPr>
              <w:rPr>
                <w:b/>
                <w:sz w:val="16"/>
                <w:szCs w:val="16"/>
                <w:lang w:val="en-GB"/>
              </w:rPr>
            </w:pPr>
            <w:r>
              <w:rPr>
                <w:b/>
                <w:sz w:val="16"/>
                <w:szCs w:val="16"/>
                <w:lang w:val="en-GB"/>
              </w:rPr>
              <w:t>Role</w:t>
            </w:r>
          </w:p>
        </w:tc>
        <w:tc>
          <w:tcPr>
            <w:tcW w:w="708" w:type="dxa"/>
          </w:tcPr>
          <w:p w14:paraId="1F21787C" w14:textId="77777777" w:rsidR="000234BB" w:rsidRDefault="000234BB" w:rsidP="00725808">
            <w:pPr>
              <w:rPr>
                <w:b/>
                <w:sz w:val="16"/>
                <w:szCs w:val="16"/>
                <w:lang w:val="en-GB"/>
              </w:rPr>
            </w:pPr>
            <w:r>
              <w:rPr>
                <w:b/>
                <w:sz w:val="16"/>
                <w:szCs w:val="16"/>
                <w:lang w:val="en-GB"/>
              </w:rPr>
              <w:t>Mult</w:t>
            </w:r>
          </w:p>
        </w:tc>
        <w:tc>
          <w:tcPr>
            <w:tcW w:w="709" w:type="dxa"/>
          </w:tcPr>
          <w:p w14:paraId="621801F0" w14:textId="77777777" w:rsidR="000234BB" w:rsidRDefault="000234BB" w:rsidP="00725808">
            <w:pPr>
              <w:rPr>
                <w:b/>
                <w:sz w:val="16"/>
                <w:szCs w:val="16"/>
                <w:lang w:val="en-GB"/>
              </w:rPr>
            </w:pPr>
            <w:r>
              <w:rPr>
                <w:b/>
                <w:sz w:val="16"/>
                <w:szCs w:val="16"/>
                <w:lang w:val="en-GB"/>
              </w:rPr>
              <w:t>Mult</w:t>
            </w:r>
          </w:p>
        </w:tc>
        <w:tc>
          <w:tcPr>
            <w:tcW w:w="567" w:type="dxa"/>
          </w:tcPr>
          <w:p w14:paraId="4E0F4CA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BFD3F52" w14:textId="77777777" w:rsidR="000234BB" w:rsidRPr="008359F5" w:rsidRDefault="000234BB" w:rsidP="00725808">
            <w:pPr>
              <w:rPr>
                <w:b/>
                <w:sz w:val="16"/>
                <w:szCs w:val="16"/>
                <w:lang w:val="en-GB"/>
              </w:rPr>
            </w:pPr>
            <w:r>
              <w:rPr>
                <w:b/>
                <w:sz w:val="16"/>
                <w:szCs w:val="16"/>
                <w:lang w:val="en-GB"/>
              </w:rPr>
              <w:t>Comment</w:t>
            </w:r>
          </w:p>
        </w:tc>
      </w:tr>
      <w:tr w:rsidR="000234BB" w:rsidRPr="00CC6307" w14:paraId="736B5FBD" w14:textId="77777777" w:rsidTr="00725808">
        <w:tc>
          <w:tcPr>
            <w:tcW w:w="1573" w:type="dxa"/>
          </w:tcPr>
          <w:p w14:paraId="411FBCAB" w14:textId="77777777" w:rsidR="000234BB" w:rsidRPr="00634625" w:rsidRDefault="000234BB" w:rsidP="00725808">
            <w:pPr>
              <w:pStyle w:val="SmallStandard"/>
            </w:pPr>
            <w:r>
              <w:t>InternalComponentConnection</w:t>
            </w:r>
          </w:p>
        </w:tc>
        <w:tc>
          <w:tcPr>
            <w:tcW w:w="1574" w:type="dxa"/>
          </w:tcPr>
          <w:p w14:paraId="7995C967" w14:textId="77777777" w:rsidR="000234BB" w:rsidRPr="00132C43" w:rsidRDefault="000234BB" w:rsidP="00725808">
            <w:pPr>
              <w:pStyle w:val="SmallStandard"/>
            </w:pPr>
            <w:r>
              <w:t>connections</w:t>
            </w:r>
          </w:p>
        </w:tc>
        <w:tc>
          <w:tcPr>
            <w:tcW w:w="708" w:type="dxa"/>
          </w:tcPr>
          <w:p w14:paraId="025C7A18" w14:textId="77777777" w:rsidR="000234BB" w:rsidRPr="00D331EF" w:rsidRDefault="000234BB" w:rsidP="00725808">
            <w:pPr>
              <w:pStyle w:val="SmallStandard"/>
            </w:pPr>
            <w:r w:rsidRPr="00574783">
              <w:t>0..*</w:t>
            </w:r>
          </w:p>
        </w:tc>
        <w:tc>
          <w:tcPr>
            <w:tcW w:w="709" w:type="dxa"/>
          </w:tcPr>
          <w:p w14:paraId="30C49FFE" w14:textId="77777777" w:rsidR="000234BB" w:rsidRPr="00D331EF" w:rsidRDefault="000234BB" w:rsidP="00725808">
            <w:pPr>
              <w:pStyle w:val="SmallStandard"/>
            </w:pPr>
            <w:r w:rsidRPr="00207506">
              <w:t>1</w:t>
            </w:r>
          </w:p>
        </w:tc>
        <w:tc>
          <w:tcPr>
            <w:tcW w:w="567" w:type="dxa"/>
          </w:tcPr>
          <w:p w14:paraId="023AB2BD" w14:textId="77777777" w:rsidR="000234BB" w:rsidRDefault="000234BB" w:rsidP="00725808">
            <w:pPr>
              <w:pStyle w:val="SmallStandard"/>
            </w:pPr>
            <w:r>
              <w:t>Y</w:t>
            </w:r>
          </w:p>
        </w:tc>
        <w:tc>
          <w:tcPr>
            <w:tcW w:w="3969" w:type="dxa"/>
          </w:tcPr>
          <w:p w14:paraId="20E7B083" w14:textId="77777777" w:rsidR="000234BB" w:rsidRDefault="000234BB" w:rsidP="00725808"/>
        </w:tc>
      </w:tr>
      <w:tr w:rsidR="000234BB" w:rsidRPr="00CC6307" w14:paraId="7843191E" w14:textId="77777777" w:rsidTr="00725808">
        <w:tc>
          <w:tcPr>
            <w:tcW w:w="1573" w:type="dxa"/>
          </w:tcPr>
          <w:p w14:paraId="7944D7CF" w14:textId="77777777" w:rsidR="000234BB" w:rsidRPr="00634625" w:rsidRDefault="000234BB" w:rsidP="00725808">
            <w:pPr>
              <w:pStyle w:val="SmallStandard"/>
            </w:pPr>
            <w:r>
              <w:t>ExtensionSlot</w:t>
            </w:r>
          </w:p>
        </w:tc>
        <w:tc>
          <w:tcPr>
            <w:tcW w:w="1574" w:type="dxa"/>
          </w:tcPr>
          <w:p w14:paraId="61180DAB" w14:textId="77777777" w:rsidR="000234BB" w:rsidRPr="00132C43" w:rsidRDefault="000234BB" w:rsidP="00725808">
            <w:pPr>
              <w:pStyle w:val="SmallStandard"/>
            </w:pPr>
            <w:r>
              <w:t>extensionSlots</w:t>
            </w:r>
          </w:p>
        </w:tc>
        <w:tc>
          <w:tcPr>
            <w:tcW w:w="708" w:type="dxa"/>
          </w:tcPr>
          <w:p w14:paraId="72D1417E" w14:textId="77777777" w:rsidR="000234BB" w:rsidRPr="00D331EF" w:rsidRDefault="000234BB" w:rsidP="00725808">
            <w:pPr>
              <w:pStyle w:val="SmallStandard"/>
            </w:pPr>
            <w:r w:rsidRPr="00574783">
              <w:t>0..*</w:t>
            </w:r>
          </w:p>
        </w:tc>
        <w:tc>
          <w:tcPr>
            <w:tcW w:w="709" w:type="dxa"/>
          </w:tcPr>
          <w:p w14:paraId="60CA7FF3" w14:textId="77777777" w:rsidR="000234BB" w:rsidRPr="00D331EF" w:rsidRDefault="000234BB" w:rsidP="00725808">
            <w:pPr>
              <w:pStyle w:val="SmallStandard"/>
            </w:pPr>
            <w:r w:rsidRPr="00207506">
              <w:t>1</w:t>
            </w:r>
          </w:p>
        </w:tc>
        <w:tc>
          <w:tcPr>
            <w:tcW w:w="567" w:type="dxa"/>
          </w:tcPr>
          <w:p w14:paraId="539B6CCF" w14:textId="77777777" w:rsidR="000234BB" w:rsidRDefault="000234BB" w:rsidP="00725808">
            <w:pPr>
              <w:pStyle w:val="SmallStandard"/>
            </w:pPr>
            <w:r>
              <w:t>Y</w:t>
            </w:r>
          </w:p>
        </w:tc>
        <w:tc>
          <w:tcPr>
            <w:tcW w:w="3969" w:type="dxa"/>
          </w:tcPr>
          <w:p w14:paraId="0CAA31BF" w14:textId="77777777" w:rsidR="000234BB" w:rsidRDefault="000234BB" w:rsidP="00725808">
            <w:pPr>
              <w:pStyle w:val="SmallStandard"/>
            </w:pPr>
            <w:r w:rsidRPr="00491287">
              <w:t xml:space="preserve">Specifies the available ExtensionSlots of the EEComponent. </w:t>
            </w:r>
          </w:p>
        </w:tc>
      </w:tr>
      <w:tr w:rsidR="000234BB" w:rsidRPr="00CC6307" w14:paraId="5E443274" w14:textId="77777777" w:rsidTr="00725808">
        <w:tc>
          <w:tcPr>
            <w:tcW w:w="1573" w:type="dxa"/>
          </w:tcPr>
          <w:p w14:paraId="41277E99" w14:textId="77777777" w:rsidR="000234BB" w:rsidRPr="00634625" w:rsidRDefault="000234BB" w:rsidP="00725808">
            <w:pPr>
              <w:pStyle w:val="SmallStandard"/>
            </w:pPr>
            <w:r>
              <w:t>HousingComponent</w:t>
            </w:r>
          </w:p>
        </w:tc>
        <w:tc>
          <w:tcPr>
            <w:tcW w:w="1574" w:type="dxa"/>
          </w:tcPr>
          <w:p w14:paraId="2330803C" w14:textId="77777777" w:rsidR="000234BB" w:rsidRPr="00132C43" w:rsidRDefault="000234BB" w:rsidP="00725808">
            <w:pPr>
              <w:pStyle w:val="SmallStandard"/>
            </w:pPr>
            <w:r>
              <w:t>housingComponent</w:t>
            </w:r>
          </w:p>
        </w:tc>
        <w:tc>
          <w:tcPr>
            <w:tcW w:w="708" w:type="dxa"/>
          </w:tcPr>
          <w:p w14:paraId="16B450AC" w14:textId="77777777" w:rsidR="000234BB" w:rsidRPr="00D331EF" w:rsidRDefault="000234BB" w:rsidP="00725808">
            <w:pPr>
              <w:pStyle w:val="SmallStandard"/>
            </w:pPr>
            <w:r w:rsidRPr="00574783">
              <w:t>0..*</w:t>
            </w:r>
          </w:p>
        </w:tc>
        <w:tc>
          <w:tcPr>
            <w:tcW w:w="709" w:type="dxa"/>
          </w:tcPr>
          <w:p w14:paraId="1E8785EB" w14:textId="77777777" w:rsidR="000234BB" w:rsidRPr="00D331EF" w:rsidRDefault="000234BB" w:rsidP="00725808">
            <w:pPr>
              <w:pStyle w:val="SmallStandard"/>
            </w:pPr>
            <w:r w:rsidRPr="00207506">
              <w:t>1</w:t>
            </w:r>
          </w:p>
        </w:tc>
        <w:tc>
          <w:tcPr>
            <w:tcW w:w="567" w:type="dxa"/>
          </w:tcPr>
          <w:p w14:paraId="50293B06" w14:textId="77777777" w:rsidR="000234BB" w:rsidRDefault="000234BB" w:rsidP="00725808">
            <w:pPr>
              <w:pStyle w:val="SmallStandard"/>
            </w:pPr>
            <w:r>
              <w:t>Y</w:t>
            </w:r>
          </w:p>
        </w:tc>
        <w:tc>
          <w:tcPr>
            <w:tcW w:w="3969" w:type="dxa"/>
          </w:tcPr>
          <w:p w14:paraId="58CA26ED" w14:textId="77777777" w:rsidR="000234BB" w:rsidRDefault="000234BB" w:rsidP="00725808">
            <w:pPr>
              <w:pStyle w:val="SmallStandard"/>
            </w:pPr>
            <w:r w:rsidRPr="00491287">
              <w:t xml:space="preserve">Specifies the available connector interfaces of the EEComponent. </w:t>
            </w:r>
          </w:p>
        </w:tc>
      </w:tr>
      <w:tr w:rsidR="000234BB" w:rsidRPr="00CC6307" w14:paraId="096A9C68" w14:textId="77777777" w:rsidTr="00725808">
        <w:tc>
          <w:tcPr>
            <w:tcW w:w="1573" w:type="dxa"/>
          </w:tcPr>
          <w:p w14:paraId="79507C9B" w14:textId="77777777" w:rsidR="000234BB" w:rsidRPr="00634625" w:rsidRDefault="000234BB" w:rsidP="00725808">
            <w:pPr>
              <w:pStyle w:val="SmallStandard"/>
            </w:pPr>
            <w:r>
              <w:t>SwitchingState</w:t>
            </w:r>
          </w:p>
        </w:tc>
        <w:tc>
          <w:tcPr>
            <w:tcW w:w="1574" w:type="dxa"/>
          </w:tcPr>
          <w:p w14:paraId="1FC938CD" w14:textId="77777777" w:rsidR="000234BB" w:rsidRPr="00132C43" w:rsidRDefault="000234BB" w:rsidP="00725808">
            <w:pPr>
              <w:pStyle w:val="SmallStandard"/>
            </w:pPr>
            <w:r>
              <w:t>states</w:t>
            </w:r>
          </w:p>
        </w:tc>
        <w:tc>
          <w:tcPr>
            <w:tcW w:w="708" w:type="dxa"/>
          </w:tcPr>
          <w:p w14:paraId="0594D8EF" w14:textId="77777777" w:rsidR="000234BB" w:rsidRPr="00D331EF" w:rsidRDefault="000234BB" w:rsidP="00725808">
            <w:pPr>
              <w:pStyle w:val="SmallStandard"/>
            </w:pPr>
            <w:r w:rsidRPr="00574783">
              <w:t>0..*</w:t>
            </w:r>
          </w:p>
        </w:tc>
        <w:tc>
          <w:tcPr>
            <w:tcW w:w="709" w:type="dxa"/>
          </w:tcPr>
          <w:p w14:paraId="3A52EEBD" w14:textId="77777777" w:rsidR="000234BB" w:rsidRPr="00D331EF" w:rsidRDefault="000234BB" w:rsidP="00725808">
            <w:pPr>
              <w:pStyle w:val="SmallStandard"/>
            </w:pPr>
            <w:r w:rsidRPr="00207506">
              <w:t>1</w:t>
            </w:r>
          </w:p>
        </w:tc>
        <w:tc>
          <w:tcPr>
            <w:tcW w:w="567" w:type="dxa"/>
          </w:tcPr>
          <w:p w14:paraId="1A9D9F0E" w14:textId="77777777" w:rsidR="000234BB" w:rsidRDefault="000234BB" w:rsidP="00725808">
            <w:pPr>
              <w:pStyle w:val="SmallStandard"/>
            </w:pPr>
            <w:r>
              <w:t>Y</w:t>
            </w:r>
          </w:p>
        </w:tc>
        <w:tc>
          <w:tcPr>
            <w:tcW w:w="3969" w:type="dxa"/>
          </w:tcPr>
          <w:p w14:paraId="2BEBA01F" w14:textId="77777777" w:rsidR="000234BB" w:rsidRDefault="000234BB" w:rsidP="00725808">
            <w:pPr>
              <w:jc w:val="left"/>
            </w:pPr>
            <w:r>
              <w:rPr>
                <w:sz w:val="16"/>
                <w:szCs w:val="16"/>
              </w:rPr>
              <w:t xml:space="preserve">Specifies the available </w:t>
            </w:r>
            <w:r>
              <w:rPr>
                <w:i/>
                <w:iCs/>
                <w:sz w:val="16"/>
                <w:szCs w:val="16"/>
              </w:rPr>
              <w:t>SwitchingStates</w:t>
            </w:r>
            <w:r>
              <w:rPr>
                <w:sz w:val="16"/>
                <w:szCs w:val="16"/>
              </w:rPr>
              <w:t xml:space="preserve"> of the EEComponent.</w:t>
            </w:r>
          </w:p>
        </w:tc>
      </w:tr>
    </w:tbl>
    <w:p w14:paraId="59FEFEC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132EF71" w14:textId="77777777" w:rsidTr="00725808">
        <w:tc>
          <w:tcPr>
            <w:tcW w:w="2296" w:type="dxa"/>
            <w:gridSpan w:val="2"/>
          </w:tcPr>
          <w:p w14:paraId="2680C63A"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5415FC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8055FA4" w14:textId="77777777" w:rsidR="000234BB" w:rsidRDefault="000234BB" w:rsidP="00725808">
            <w:pPr>
              <w:jc w:val="center"/>
              <w:rPr>
                <w:b/>
                <w:sz w:val="16"/>
                <w:szCs w:val="16"/>
                <w:lang w:val="en-GB"/>
              </w:rPr>
            </w:pPr>
            <w:r>
              <w:rPr>
                <w:b/>
                <w:sz w:val="16"/>
                <w:szCs w:val="16"/>
                <w:lang w:val="en-GB"/>
              </w:rPr>
              <w:t>General</w:t>
            </w:r>
          </w:p>
        </w:tc>
      </w:tr>
      <w:tr w:rsidR="000234BB" w:rsidRPr="00720F6F" w14:paraId="2C6F25E8" w14:textId="77777777" w:rsidTr="00725808">
        <w:tc>
          <w:tcPr>
            <w:tcW w:w="1588" w:type="dxa"/>
          </w:tcPr>
          <w:p w14:paraId="4A18AC39" w14:textId="77777777" w:rsidR="000234BB" w:rsidRDefault="000234BB" w:rsidP="00725808">
            <w:pPr>
              <w:rPr>
                <w:b/>
                <w:sz w:val="16"/>
                <w:szCs w:val="16"/>
                <w:lang w:val="en-GB"/>
              </w:rPr>
            </w:pPr>
            <w:r>
              <w:rPr>
                <w:b/>
                <w:sz w:val="16"/>
                <w:szCs w:val="16"/>
                <w:lang w:val="en-GB"/>
              </w:rPr>
              <w:t>Type</w:t>
            </w:r>
          </w:p>
        </w:tc>
        <w:tc>
          <w:tcPr>
            <w:tcW w:w="708" w:type="dxa"/>
          </w:tcPr>
          <w:p w14:paraId="2F93EF62" w14:textId="77777777" w:rsidR="000234BB" w:rsidRDefault="000234BB" w:rsidP="00725808">
            <w:pPr>
              <w:rPr>
                <w:b/>
                <w:sz w:val="16"/>
                <w:szCs w:val="16"/>
                <w:lang w:val="en-GB"/>
              </w:rPr>
            </w:pPr>
            <w:r>
              <w:rPr>
                <w:b/>
                <w:sz w:val="16"/>
                <w:szCs w:val="16"/>
                <w:lang w:val="en-GB"/>
              </w:rPr>
              <w:t>Mult</w:t>
            </w:r>
          </w:p>
        </w:tc>
        <w:tc>
          <w:tcPr>
            <w:tcW w:w="1560" w:type="dxa"/>
          </w:tcPr>
          <w:p w14:paraId="595352EC" w14:textId="77777777" w:rsidR="000234BB" w:rsidRDefault="000234BB" w:rsidP="00725808">
            <w:pPr>
              <w:rPr>
                <w:b/>
                <w:sz w:val="16"/>
                <w:szCs w:val="16"/>
                <w:lang w:val="en-GB"/>
              </w:rPr>
            </w:pPr>
            <w:r>
              <w:rPr>
                <w:b/>
                <w:sz w:val="16"/>
                <w:szCs w:val="16"/>
                <w:lang w:val="en-GB"/>
              </w:rPr>
              <w:t>Role</w:t>
            </w:r>
          </w:p>
        </w:tc>
        <w:tc>
          <w:tcPr>
            <w:tcW w:w="708" w:type="dxa"/>
          </w:tcPr>
          <w:p w14:paraId="6CA11D25" w14:textId="77777777" w:rsidR="000234BB" w:rsidRDefault="000234BB" w:rsidP="00725808">
            <w:pPr>
              <w:rPr>
                <w:b/>
                <w:sz w:val="16"/>
                <w:szCs w:val="16"/>
                <w:lang w:val="en-GB"/>
              </w:rPr>
            </w:pPr>
            <w:r>
              <w:rPr>
                <w:b/>
                <w:sz w:val="16"/>
                <w:szCs w:val="16"/>
                <w:lang w:val="en-GB"/>
              </w:rPr>
              <w:t>Mult</w:t>
            </w:r>
          </w:p>
        </w:tc>
        <w:tc>
          <w:tcPr>
            <w:tcW w:w="567" w:type="dxa"/>
          </w:tcPr>
          <w:p w14:paraId="7BE8067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F4D8836" w14:textId="77777777" w:rsidR="000234BB" w:rsidRPr="008359F5" w:rsidRDefault="000234BB" w:rsidP="00725808">
            <w:pPr>
              <w:rPr>
                <w:b/>
                <w:sz w:val="16"/>
                <w:szCs w:val="16"/>
                <w:lang w:val="en-GB"/>
              </w:rPr>
            </w:pPr>
            <w:r>
              <w:rPr>
                <w:b/>
                <w:sz w:val="16"/>
                <w:szCs w:val="16"/>
                <w:lang w:val="en-GB"/>
              </w:rPr>
              <w:t>Comment</w:t>
            </w:r>
          </w:p>
        </w:tc>
      </w:tr>
      <w:tr w:rsidR="000234BB" w:rsidRPr="00CC6307" w14:paraId="190CE3E9" w14:textId="77777777" w:rsidTr="00725808">
        <w:tc>
          <w:tcPr>
            <w:tcW w:w="1588" w:type="dxa"/>
          </w:tcPr>
          <w:p w14:paraId="3F0E0827" w14:textId="77777777" w:rsidR="000234BB" w:rsidRPr="00634625" w:rsidRDefault="000234BB" w:rsidP="00725808">
            <w:pPr>
              <w:pStyle w:val="SmallStandard"/>
            </w:pPr>
            <w:r>
              <w:t>EEComponentRole</w:t>
            </w:r>
          </w:p>
        </w:tc>
        <w:tc>
          <w:tcPr>
            <w:tcW w:w="708" w:type="dxa"/>
          </w:tcPr>
          <w:p w14:paraId="185B95F7" w14:textId="77777777" w:rsidR="000234BB" w:rsidRPr="00D331EF" w:rsidRDefault="000234BB" w:rsidP="00725808">
            <w:pPr>
              <w:pStyle w:val="SmallStandard"/>
            </w:pPr>
            <w:r w:rsidRPr="00D01517">
              <w:t>0..*</w:t>
            </w:r>
          </w:p>
        </w:tc>
        <w:tc>
          <w:tcPr>
            <w:tcW w:w="1560" w:type="dxa"/>
          </w:tcPr>
          <w:p w14:paraId="0C94D763" w14:textId="77777777" w:rsidR="000234BB" w:rsidRPr="00132C43" w:rsidRDefault="000234BB" w:rsidP="00725808">
            <w:pPr>
              <w:pStyle w:val="SmallStandard"/>
            </w:pPr>
            <w:r>
              <w:t>EEComponentSpecification</w:t>
            </w:r>
          </w:p>
        </w:tc>
        <w:tc>
          <w:tcPr>
            <w:tcW w:w="708" w:type="dxa"/>
          </w:tcPr>
          <w:p w14:paraId="45179C59" w14:textId="77777777" w:rsidR="000234BB" w:rsidRPr="00D331EF" w:rsidRDefault="000234BB" w:rsidP="00725808">
            <w:pPr>
              <w:pStyle w:val="SmallStandard"/>
            </w:pPr>
            <w:r w:rsidRPr="00D01517">
              <w:t>1</w:t>
            </w:r>
          </w:p>
        </w:tc>
        <w:tc>
          <w:tcPr>
            <w:tcW w:w="567" w:type="dxa"/>
          </w:tcPr>
          <w:p w14:paraId="35D5E2B1" w14:textId="77777777" w:rsidR="000234BB" w:rsidRPr="00D331EF" w:rsidRDefault="000234BB" w:rsidP="00725808">
            <w:pPr>
              <w:pStyle w:val="SmallStandard"/>
            </w:pPr>
            <w:r>
              <w:t>N</w:t>
            </w:r>
          </w:p>
        </w:tc>
        <w:tc>
          <w:tcPr>
            <w:tcW w:w="3969" w:type="dxa"/>
          </w:tcPr>
          <w:p w14:paraId="69666A67" w14:textId="77777777" w:rsidR="000234BB" w:rsidRDefault="000234BB" w:rsidP="00725808">
            <w:pPr>
              <w:jc w:val="left"/>
            </w:pPr>
            <w:r>
              <w:rPr>
                <w:sz w:val="16"/>
                <w:szCs w:val="16"/>
              </w:rPr>
              <w:t xml:space="preserve">References the </w:t>
            </w:r>
            <w:r>
              <w:rPr>
                <w:i/>
                <w:iCs/>
                <w:sz w:val="16"/>
                <w:szCs w:val="16"/>
              </w:rPr>
              <w:t xml:space="preserve">EEComponentSpecification </w:t>
            </w:r>
            <w:r>
              <w:rPr>
                <w:sz w:val="16"/>
                <w:szCs w:val="16"/>
              </w:rPr>
              <w:t xml:space="preserve">that is instanced by this </w:t>
            </w:r>
            <w:r>
              <w:rPr>
                <w:i/>
                <w:iCs/>
                <w:sz w:val="16"/>
                <w:szCs w:val="16"/>
              </w:rPr>
              <w:t>EEComponentRole.</w:t>
            </w:r>
          </w:p>
        </w:tc>
      </w:tr>
    </w:tbl>
    <w:p w14:paraId="1E902A1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7" w:name="_6e1bd8de19eb48a2195b02c98ef427e3"/>
      <w:r>
        <w:rPr>
          <w:lang w:val="en-GB"/>
        </w:rPr>
        <w:t>ExtensionSlot</w:t>
      </w:r>
      <w:bookmarkEnd w:id="1307"/>
    </w:p>
    <w:p w14:paraId="1BABF3BA" w14:textId="77777777" w:rsidR="000234BB" w:rsidRDefault="000234BB" w:rsidP="000234BB">
      <w:r>
        <w:rPr>
          <w:sz w:val="18"/>
          <w:szCs w:val="18"/>
        </w:rPr>
        <w:t xml:space="preserve">An </w:t>
      </w:r>
      <w:r>
        <w:rPr>
          <w:i/>
          <w:iCs/>
          <w:sz w:val="18"/>
          <w:szCs w:val="18"/>
        </w:rPr>
        <w:t xml:space="preserve">ExtensionSlot </w:t>
      </w:r>
      <w:r>
        <w:rPr>
          <w:sz w:val="18"/>
          <w:szCs w:val="18"/>
        </w:rPr>
        <w:t>defines a slot within an EE-Component where other EE-Components can be plugged into (modular extension). This is necessary for example for modular power distributions.</w:t>
      </w:r>
    </w:p>
    <w:p w14:paraId="2EB1D69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22D7495" w14:textId="77777777" w:rsidTr="00725808">
        <w:tc>
          <w:tcPr>
            <w:tcW w:w="2013" w:type="dxa"/>
            <w:tcMar>
              <w:top w:w="28" w:type="dxa"/>
              <w:left w:w="28" w:type="dxa"/>
              <w:bottom w:w="28" w:type="dxa"/>
              <w:right w:w="28" w:type="dxa"/>
            </w:tcMar>
          </w:tcPr>
          <w:p w14:paraId="778295F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C09553" w14:textId="6569FAC3"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7A28DC83" w14:textId="77777777" w:rsidTr="00725808">
        <w:tc>
          <w:tcPr>
            <w:tcW w:w="2013" w:type="dxa"/>
            <w:tcMar>
              <w:top w:w="28" w:type="dxa"/>
              <w:left w:w="28" w:type="dxa"/>
              <w:bottom w:w="28" w:type="dxa"/>
              <w:right w:w="28" w:type="dxa"/>
            </w:tcMar>
          </w:tcPr>
          <w:p w14:paraId="04DE536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032064F" w14:textId="77777777" w:rsidR="000234BB" w:rsidRDefault="000234BB" w:rsidP="00725808"/>
        </w:tc>
      </w:tr>
      <w:tr w:rsidR="000234BB" w:rsidRPr="008359F5" w14:paraId="3189CEB1" w14:textId="77777777" w:rsidTr="00725808">
        <w:tc>
          <w:tcPr>
            <w:tcW w:w="2013" w:type="dxa"/>
            <w:tcMar>
              <w:top w:w="28" w:type="dxa"/>
              <w:left w:w="28" w:type="dxa"/>
              <w:bottom w:w="28" w:type="dxa"/>
              <w:right w:w="28" w:type="dxa"/>
            </w:tcMar>
          </w:tcPr>
          <w:p w14:paraId="0CA0894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5BFFE42" w14:textId="77777777" w:rsidR="000234BB" w:rsidRPr="000437C1" w:rsidRDefault="000234BB" w:rsidP="00725808">
            <w:pPr>
              <w:pStyle w:val="SmallStandard"/>
            </w:pPr>
            <w:r>
              <w:t>false</w:t>
            </w:r>
          </w:p>
        </w:tc>
      </w:tr>
    </w:tbl>
    <w:p w14:paraId="0ECB364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C89C9E3" w14:textId="77777777" w:rsidTr="00725808">
        <w:tc>
          <w:tcPr>
            <w:tcW w:w="2013" w:type="dxa"/>
            <w:tcMar>
              <w:top w:w="28" w:type="dxa"/>
              <w:left w:w="28" w:type="dxa"/>
              <w:bottom w:w="28" w:type="dxa"/>
              <w:right w:w="28" w:type="dxa"/>
            </w:tcMar>
          </w:tcPr>
          <w:p w14:paraId="24EE947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FC376E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B60AB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AC5ACFA"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850DDEC" w14:textId="77777777" w:rsidTr="00725808">
        <w:tc>
          <w:tcPr>
            <w:tcW w:w="2013" w:type="dxa"/>
            <w:tcMar>
              <w:top w:w="28" w:type="dxa"/>
              <w:left w:w="28" w:type="dxa"/>
              <w:bottom w:w="28" w:type="dxa"/>
              <w:right w:w="28" w:type="dxa"/>
            </w:tcMar>
          </w:tcPr>
          <w:p w14:paraId="5D12E5DA"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908B49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E05AB6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A8D4304" w14:textId="77777777" w:rsidR="000234BB" w:rsidRDefault="000234BB" w:rsidP="00725808">
            <w:pPr>
              <w:jc w:val="left"/>
            </w:pPr>
            <w:r>
              <w:rPr>
                <w:sz w:val="16"/>
                <w:szCs w:val="16"/>
              </w:rPr>
              <w:t>Identification of the ExtensionSlot, which must be distinct for all ExtensionSlots of an EEComponent.</w:t>
            </w:r>
          </w:p>
        </w:tc>
      </w:tr>
    </w:tbl>
    <w:p w14:paraId="515E8F0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758CA00" w14:textId="77777777" w:rsidTr="00725808">
        <w:tc>
          <w:tcPr>
            <w:tcW w:w="3856" w:type="dxa"/>
            <w:gridSpan w:val="3"/>
          </w:tcPr>
          <w:p w14:paraId="33A2201E" w14:textId="77777777" w:rsidR="000234BB" w:rsidRDefault="000234BB" w:rsidP="00725808">
            <w:pPr>
              <w:jc w:val="center"/>
              <w:rPr>
                <w:b/>
                <w:sz w:val="16"/>
                <w:szCs w:val="16"/>
                <w:lang w:val="en-GB"/>
              </w:rPr>
            </w:pPr>
            <w:r>
              <w:rPr>
                <w:b/>
                <w:sz w:val="16"/>
                <w:szCs w:val="16"/>
                <w:lang w:val="en-GB"/>
              </w:rPr>
              <w:t>Other End</w:t>
            </w:r>
          </w:p>
        </w:tc>
        <w:tc>
          <w:tcPr>
            <w:tcW w:w="708" w:type="dxa"/>
          </w:tcPr>
          <w:p w14:paraId="6DB6DC3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B2A0D9C" w14:textId="77777777" w:rsidR="000234BB" w:rsidRDefault="000234BB" w:rsidP="00725808">
            <w:pPr>
              <w:jc w:val="center"/>
              <w:rPr>
                <w:b/>
                <w:sz w:val="16"/>
                <w:szCs w:val="16"/>
                <w:lang w:val="en-GB"/>
              </w:rPr>
            </w:pPr>
            <w:r>
              <w:rPr>
                <w:b/>
                <w:sz w:val="16"/>
                <w:szCs w:val="16"/>
                <w:lang w:val="en-GB"/>
              </w:rPr>
              <w:t>General</w:t>
            </w:r>
          </w:p>
        </w:tc>
      </w:tr>
      <w:tr w:rsidR="000234BB" w:rsidRPr="00720F6F" w14:paraId="23F55CC1" w14:textId="77777777" w:rsidTr="00725808">
        <w:tc>
          <w:tcPr>
            <w:tcW w:w="1573" w:type="dxa"/>
          </w:tcPr>
          <w:p w14:paraId="644A41E8" w14:textId="77777777" w:rsidR="000234BB" w:rsidRDefault="000234BB" w:rsidP="00725808">
            <w:pPr>
              <w:rPr>
                <w:b/>
                <w:sz w:val="16"/>
                <w:szCs w:val="16"/>
                <w:lang w:val="en-GB"/>
              </w:rPr>
            </w:pPr>
            <w:r>
              <w:rPr>
                <w:b/>
                <w:sz w:val="16"/>
                <w:szCs w:val="16"/>
                <w:lang w:val="en-GB"/>
              </w:rPr>
              <w:t>Type</w:t>
            </w:r>
          </w:p>
        </w:tc>
        <w:tc>
          <w:tcPr>
            <w:tcW w:w="1574" w:type="dxa"/>
          </w:tcPr>
          <w:p w14:paraId="0FCF4E4E" w14:textId="77777777" w:rsidR="000234BB" w:rsidRDefault="000234BB" w:rsidP="00725808">
            <w:pPr>
              <w:rPr>
                <w:b/>
                <w:sz w:val="16"/>
                <w:szCs w:val="16"/>
                <w:lang w:val="en-GB"/>
              </w:rPr>
            </w:pPr>
            <w:r>
              <w:rPr>
                <w:b/>
                <w:sz w:val="16"/>
                <w:szCs w:val="16"/>
                <w:lang w:val="en-GB"/>
              </w:rPr>
              <w:t>Role</w:t>
            </w:r>
          </w:p>
        </w:tc>
        <w:tc>
          <w:tcPr>
            <w:tcW w:w="708" w:type="dxa"/>
          </w:tcPr>
          <w:p w14:paraId="1EFBC4D4" w14:textId="77777777" w:rsidR="000234BB" w:rsidRDefault="000234BB" w:rsidP="00725808">
            <w:pPr>
              <w:rPr>
                <w:b/>
                <w:sz w:val="16"/>
                <w:szCs w:val="16"/>
                <w:lang w:val="en-GB"/>
              </w:rPr>
            </w:pPr>
            <w:r>
              <w:rPr>
                <w:b/>
                <w:sz w:val="16"/>
                <w:szCs w:val="16"/>
                <w:lang w:val="en-GB"/>
              </w:rPr>
              <w:t>Mult</w:t>
            </w:r>
          </w:p>
        </w:tc>
        <w:tc>
          <w:tcPr>
            <w:tcW w:w="709" w:type="dxa"/>
          </w:tcPr>
          <w:p w14:paraId="3BBABF39" w14:textId="77777777" w:rsidR="000234BB" w:rsidRDefault="000234BB" w:rsidP="00725808">
            <w:pPr>
              <w:rPr>
                <w:b/>
                <w:sz w:val="16"/>
                <w:szCs w:val="16"/>
                <w:lang w:val="en-GB"/>
              </w:rPr>
            </w:pPr>
            <w:r>
              <w:rPr>
                <w:b/>
                <w:sz w:val="16"/>
                <w:szCs w:val="16"/>
                <w:lang w:val="en-GB"/>
              </w:rPr>
              <w:t>Mult</w:t>
            </w:r>
          </w:p>
        </w:tc>
        <w:tc>
          <w:tcPr>
            <w:tcW w:w="567" w:type="dxa"/>
          </w:tcPr>
          <w:p w14:paraId="0646CF1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5846A78" w14:textId="77777777" w:rsidR="000234BB" w:rsidRPr="008359F5" w:rsidRDefault="000234BB" w:rsidP="00725808">
            <w:pPr>
              <w:rPr>
                <w:b/>
                <w:sz w:val="16"/>
                <w:szCs w:val="16"/>
                <w:lang w:val="en-GB"/>
              </w:rPr>
            </w:pPr>
            <w:r>
              <w:rPr>
                <w:b/>
                <w:sz w:val="16"/>
                <w:szCs w:val="16"/>
                <w:lang w:val="en-GB"/>
              </w:rPr>
              <w:t>Comment</w:t>
            </w:r>
          </w:p>
        </w:tc>
      </w:tr>
      <w:tr w:rsidR="000234BB" w:rsidRPr="00CC6307" w14:paraId="257724E1" w14:textId="77777777" w:rsidTr="00725808">
        <w:tc>
          <w:tcPr>
            <w:tcW w:w="1573" w:type="dxa"/>
          </w:tcPr>
          <w:p w14:paraId="16F425D1" w14:textId="77777777" w:rsidR="000234BB" w:rsidRPr="00634625" w:rsidRDefault="000234BB" w:rsidP="00725808">
            <w:pPr>
              <w:pStyle w:val="SmallStandard"/>
            </w:pPr>
            <w:r>
              <w:t>PartRelation</w:t>
            </w:r>
          </w:p>
        </w:tc>
        <w:tc>
          <w:tcPr>
            <w:tcW w:w="1574" w:type="dxa"/>
          </w:tcPr>
          <w:p w14:paraId="2F5B8444" w14:textId="77777777" w:rsidR="000234BB" w:rsidRPr="00132C43" w:rsidRDefault="000234BB" w:rsidP="00725808">
            <w:pPr>
              <w:pStyle w:val="SmallStandard"/>
            </w:pPr>
            <w:r>
              <w:t>allowedInserts</w:t>
            </w:r>
          </w:p>
        </w:tc>
        <w:tc>
          <w:tcPr>
            <w:tcW w:w="708" w:type="dxa"/>
          </w:tcPr>
          <w:p w14:paraId="64EDE72A" w14:textId="77777777" w:rsidR="000234BB" w:rsidRPr="00D331EF" w:rsidRDefault="000234BB" w:rsidP="00725808">
            <w:pPr>
              <w:pStyle w:val="SmallStandard"/>
            </w:pPr>
            <w:r w:rsidRPr="00574783">
              <w:t>0..*</w:t>
            </w:r>
          </w:p>
        </w:tc>
        <w:tc>
          <w:tcPr>
            <w:tcW w:w="709" w:type="dxa"/>
          </w:tcPr>
          <w:p w14:paraId="15CA1485" w14:textId="77777777" w:rsidR="000234BB" w:rsidRPr="00D331EF" w:rsidRDefault="000234BB" w:rsidP="00725808">
            <w:pPr>
              <w:pStyle w:val="SmallStandard"/>
            </w:pPr>
            <w:r w:rsidRPr="00207506">
              <w:t>0..*</w:t>
            </w:r>
          </w:p>
        </w:tc>
        <w:tc>
          <w:tcPr>
            <w:tcW w:w="567" w:type="dxa"/>
          </w:tcPr>
          <w:p w14:paraId="0481F921" w14:textId="77777777" w:rsidR="000234BB" w:rsidRPr="00D331EF" w:rsidRDefault="000234BB" w:rsidP="00725808">
            <w:pPr>
              <w:pStyle w:val="SmallStandard"/>
            </w:pPr>
            <w:r>
              <w:t>N</w:t>
            </w:r>
          </w:p>
        </w:tc>
        <w:tc>
          <w:tcPr>
            <w:tcW w:w="3969" w:type="dxa"/>
          </w:tcPr>
          <w:p w14:paraId="093F0D0E" w14:textId="77777777" w:rsidR="000234BB" w:rsidRDefault="000234BB" w:rsidP="00725808">
            <w:pPr>
              <w:jc w:val="left"/>
            </w:pPr>
            <w:r>
              <w:rPr>
                <w:sz w:val="16"/>
                <w:szCs w:val="16"/>
              </w:rPr>
              <w:t xml:space="preserve">References the </w:t>
            </w:r>
            <w:r>
              <w:rPr>
                <w:i/>
                <w:iCs/>
                <w:sz w:val="16"/>
                <w:szCs w:val="16"/>
              </w:rPr>
              <w:t>PartRelations</w:t>
            </w:r>
            <w:r>
              <w:rPr>
                <w:sz w:val="16"/>
                <w:szCs w:val="16"/>
              </w:rPr>
              <w:t xml:space="preserve"> that are valid inserts for this </w:t>
            </w:r>
            <w:r>
              <w:rPr>
                <w:i/>
                <w:iCs/>
                <w:sz w:val="16"/>
                <w:szCs w:val="16"/>
              </w:rPr>
              <w:t>ExtensionSlot.</w:t>
            </w:r>
          </w:p>
          <w:p w14:paraId="52E4900D" w14:textId="77777777" w:rsidR="000234BB" w:rsidRDefault="000234BB" w:rsidP="00725808">
            <w:pPr>
              <w:jc w:val="left"/>
            </w:pPr>
            <w:r>
              <w:rPr>
                <w:sz w:val="16"/>
                <w:szCs w:val="16"/>
              </w:rPr>
              <w:t xml:space="preserve">This reference points to </w:t>
            </w:r>
            <w:r>
              <w:rPr>
                <w:i/>
                <w:iCs/>
                <w:sz w:val="16"/>
                <w:szCs w:val="16"/>
              </w:rPr>
              <w:t>PartRelations</w:t>
            </w:r>
            <w:r>
              <w:rPr>
                <w:sz w:val="16"/>
                <w:szCs w:val="16"/>
              </w:rPr>
              <w:t xml:space="preserve"> in order to allow referencing indirectly a </w:t>
            </w:r>
            <w:r>
              <w:rPr>
                <w:i/>
                <w:iCs/>
                <w:sz w:val="16"/>
                <w:szCs w:val="16"/>
              </w:rPr>
              <w:t xml:space="preserve">PartVersion </w:t>
            </w:r>
            <w:r>
              <w:rPr>
                <w:sz w:val="16"/>
                <w:szCs w:val="16"/>
              </w:rPr>
              <w:t xml:space="preserve">if the description of individual </w:t>
            </w:r>
            <w:r>
              <w:rPr>
                <w:i/>
                <w:iCs/>
                <w:sz w:val="16"/>
                <w:szCs w:val="16"/>
              </w:rPr>
              <w:t>PartVersions</w:t>
            </w:r>
            <w:r>
              <w:rPr>
                <w:sz w:val="16"/>
                <w:szCs w:val="16"/>
              </w:rPr>
              <w:t xml:space="preserve"> is done with one physical VEC file per </w:t>
            </w:r>
            <w:r>
              <w:rPr>
                <w:i/>
                <w:iCs/>
                <w:sz w:val="16"/>
                <w:szCs w:val="16"/>
              </w:rPr>
              <w:t xml:space="preserve">PartVersion </w:t>
            </w:r>
            <w:r>
              <w:rPr>
                <w:sz w:val="16"/>
                <w:szCs w:val="16"/>
              </w:rPr>
              <w:t xml:space="preserve">and to allow the </w:t>
            </w:r>
            <w:r>
              <w:rPr>
                <w:sz w:val="16"/>
                <w:szCs w:val="16"/>
              </w:rPr>
              <w:lastRenderedPageBreak/>
              <w:t xml:space="preserve">expression of optional inserts, choices etc. However, inserts for an </w:t>
            </w:r>
            <w:r>
              <w:rPr>
                <w:i/>
                <w:iCs/>
                <w:sz w:val="16"/>
                <w:szCs w:val="16"/>
              </w:rPr>
              <w:t>ExtensionSlot</w:t>
            </w:r>
            <w:r>
              <w:rPr>
                <w:sz w:val="16"/>
                <w:szCs w:val="16"/>
              </w:rPr>
              <w:t xml:space="preserve"> are always </w:t>
            </w:r>
            <w:r>
              <w:rPr>
                <w:i/>
                <w:iCs/>
                <w:sz w:val="16"/>
                <w:szCs w:val="16"/>
              </w:rPr>
              <w:t>EEComponents</w:t>
            </w:r>
            <w:r>
              <w:rPr>
                <w:sz w:val="16"/>
                <w:szCs w:val="16"/>
              </w:rPr>
              <w:t xml:space="preserve"> by itself. Therefore, the referenced </w:t>
            </w:r>
            <w:r>
              <w:rPr>
                <w:i/>
                <w:iCs/>
                <w:sz w:val="16"/>
                <w:szCs w:val="16"/>
              </w:rPr>
              <w:t>PartVersion</w:t>
            </w:r>
            <w:r>
              <w:rPr>
                <w:sz w:val="16"/>
                <w:szCs w:val="16"/>
              </w:rPr>
              <w:t xml:space="preserve"> shall have a </w:t>
            </w:r>
            <w:r>
              <w:rPr>
                <w:i/>
                <w:iCs/>
                <w:sz w:val="16"/>
                <w:szCs w:val="16"/>
              </w:rPr>
              <w:t>PrimaryPartType = EEComponent.</w:t>
            </w:r>
          </w:p>
        </w:tc>
      </w:tr>
    </w:tbl>
    <w:p w14:paraId="66CEA3A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3D228EE" w14:textId="77777777" w:rsidTr="00725808">
        <w:tc>
          <w:tcPr>
            <w:tcW w:w="2296" w:type="dxa"/>
            <w:gridSpan w:val="2"/>
          </w:tcPr>
          <w:p w14:paraId="206833CD"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89810E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CCDF238" w14:textId="77777777" w:rsidR="000234BB" w:rsidRDefault="000234BB" w:rsidP="00725808">
            <w:pPr>
              <w:jc w:val="center"/>
              <w:rPr>
                <w:b/>
                <w:sz w:val="16"/>
                <w:szCs w:val="16"/>
                <w:lang w:val="en-GB"/>
              </w:rPr>
            </w:pPr>
            <w:r>
              <w:rPr>
                <w:b/>
                <w:sz w:val="16"/>
                <w:szCs w:val="16"/>
                <w:lang w:val="en-GB"/>
              </w:rPr>
              <w:t>General</w:t>
            </w:r>
          </w:p>
        </w:tc>
      </w:tr>
      <w:tr w:rsidR="000234BB" w:rsidRPr="00720F6F" w14:paraId="5FFA0541" w14:textId="77777777" w:rsidTr="00725808">
        <w:tc>
          <w:tcPr>
            <w:tcW w:w="1588" w:type="dxa"/>
          </w:tcPr>
          <w:p w14:paraId="10792375" w14:textId="77777777" w:rsidR="000234BB" w:rsidRDefault="000234BB" w:rsidP="00725808">
            <w:pPr>
              <w:rPr>
                <w:b/>
                <w:sz w:val="16"/>
                <w:szCs w:val="16"/>
                <w:lang w:val="en-GB"/>
              </w:rPr>
            </w:pPr>
            <w:r>
              <w:rPr>
                <w:b/>
                <w:sz w:val="16"/>
                <w:szCs w:val="16"/>
                <w:lang w:val="en-GB"/>
              </w:rPr>
              <w:t>Type</w:t>
            </w:r>
          </w:p>
        </w:tc>
        <w:tc>
          <w:tcPr>
            <w:tcW w:w="708" w:type="dxa"/>
          </w:tcPr>
          <w:p w14:paraId="1251EFB0" w14:textId="77777777" w:rsidR="000234BB" w:rsidRDefault="000234BB" w:rsidP="00725808">
            <w:pPr>
              <w:rPr>
                <w:b/>
                <w:sz w:val="16"/>
                <w:szCs w:val="16"/>
                <w:lang w:val="en-GB"/>
              </w:rPr>
            </w:pPr>
            <w:r>
              <w:rPr>
                <w:b/>
                <w:sz w:val="16"/>
                <w:szCs w:val="16"/>
                <w:lang w:val="en-GB"/>
              </w:rPr>
              <w:t>Mult</w:t>
            </w:r>
          </w:p>
        </w:tc>
        <w:tc>
          <w:tcPr>
            <w:tcW w:w="1560" w:type="dxa"/>
          </w:tcPr>
          <w:p w14:paraId="6C64DE8B" w14:textId="77777777" w:rsidR="000234BB" w:rsidRDefault="000234BB" w:rsidP="00725808">
            <w:pPr>
              <w:rPr>
                <w:b/>
                <w:sz w:val="16"/>
                <w:szCs w:val="16"/>
                <w:lang w:val="en-GB"/>
              </w:rPr>
            </w:pPr>
            <w:r>
              <w:rPr>
                <w:b/>
                <w:sz w:val="16"/>
                <w:szCs w:val="16"/>
                <w:lang w:val="en-GB"/>
              </w:rPr>
              <w:t>Role</w:t>
            </w:r>
          </w:p>
        </w:tc>
        <w:tc>
          <w:tcPr>
            <w:tcW w:w="708" w:type="dxa"/>
          </w:tcPr>
          <w:p w14:paraId="74BA6FC2" w14:textId="77777777" w:rsidR="000234BB" w:rsidRDefault="000234BB" w:rsidP="00725808">
            <w:pPr>
              <w:rPr>
                <w:b/>
                <w:sz w:val="16"/>
                <w:szCs w:val="16"/>
                <w:lang w:val="en-GB"/>
              </w:rPr>
            </w:pPr>
            <w:r>
              <w:rPr>
                <w:b/>
                <w:sz w:val="16"/>
                <w:szCs w:val="16"/>
                <w:lang w:val="en-GB"/>
              </w:rPr>
              <w:t>Mult</w:t>
            </w:r>
          </w:p>
        </w:tc>
        <w:tc>
          <w:tcPr>
            <w:tcW w:w="567" w:type="dxa"/>
          </w:tcPr>
          <w:p w14:paraId="2F5E49A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F3C8653" w14:textId="77777777" w:rsidR="000234BB" w:rsidRPr="008359F5" w:rsidRDefault="000234BB" w:rsidP="00725808">
            <w:pPr>
              <w:rPr>
                <w:b/>
                <w:sz w:val="16"/>
                <w:szCs w:val="16"/>
                <w:lang w:val="en-GB"/>
              </w:rPr>
            </w:pPr>
            <w:r>
              <w:rPr>
                <w:b/>
                <w:sz w:val="16"/>
                <w:szCs w:val="16"/>
                <w:lang w:val="en-GB"/>
              </w:rPr>
              <w:t>Comment</w:t>
            </w:r>
          </w:p>
        </w:tc>
      </w:tr>
      <w:tr w:rsidR="000234BB" w:rsidRPr="00CC6307" w14:paraId="731BC6D5" w14:textId="77777777" w:rsidTr="00725808">
        <w:tc>
          <w:tcPr>
            <w:tcW w:w="1588" w:type="dxa"/>
          </w:tcPr>
          <w:p w14:paraId="15A8660F" w14:textId="77777777" w:rsidR="000234BB" w:rsidRPr="00634625" w:rsidRDefault="000234BB" w:rsidP="00725808">
            <w:pPr>
              <w:pStyle w:val="SmallStandard"/>
            </w:pPr>
            <w:r>
              <w:t>ExtensionSlotReference</w:t>
            </w:r>
          </w:p>
        </w:tc>
        <w:tc>
          <w:tcPr>
            <w:tcW w:w="708" w:type="dxa"/>
          </w:tcPr>
          <w:p w14:paraId="785FFFF3" w14:textId="77777777" w:rsidR="000234BB" w:rsidRDefault="000234BB" w:rsidP="00725808"/>
        </w:tc>
        <w:tc>
          <w:tcPr>
            <w:tcW w:w="1560" w:type="dxa"/>
          </w:tcPr>
          <w:p w14:paraId="15EAF774" w14:textId="77777777" w:rsidR="000234BB" w:rsidRPr="00132C43" w:rsidRDefault="000234BB" w:rsidP="00725808">
            <w:pPr>
              <w:pStyle w:val="SmallStandard"/>
            </w:pPr>
            <w:r>
              <w:t>extensionSlot</w:t>
            </w:r>
          </w:p>
        </w:tc>
        <w:tc>
          <w:tcPr>
            <w:tcW w:w="708" w:type="dxa"/>
          </w:tcPr>
          <w:p w14:paraId="7223DF73" w14:textId="77777777" w:rsidR="000234BB" w:rsidRPr="00D331EF" w:rsidRDefault="000234BB" w:rsidP="00725808">
            <w:pPr>
              <w:pStyle w:val="SmallStandard"/>
            </w:pPr>
            <w:r w:rsidRPr="00D01517">
              <w:t>1</w:t>
            </w:r>
          </w:p>
        </w:tc>
        <w:tc>
          <w:tcPr>
            <w:tcW w:w="567" w:type="dxa"/>
          </w:tcPr>
          <w:p w14:paraId="65403576" w14:textId="77777777" w:rsidR="000234BB" w:rsidRPr="00D331EF" w:rsidRDefault="000234BB" w:rsidP="00725808">
            <w:pPr>
              <w:pStyle w:val="SmallStandard"/>
            </w:pPr>
            <w:r>
              <w:t>N</w:t>
            </w:r>
          </w:p>
        </w:tc>
        <w:tc>
          <w:tcPr>
            <w:tcW w:w="3969" w:type="dxa"/>
          </w:tcPr>
          <w:p w14:paraId="6B4FE547" w14:textId="77777777" w:rsidR="000234BB" w:rsidRDefault="000234BB" w:rsidP="00725808"/>
        </w:tc>
      </w:tr>
      <w:tr w:rsidR="000234BB" w:rsidRPr="00CC6307" w14:paraId="0C707027" w14:textId="77777777" w:rsidTr="00725808">
        <w:tc>
          <w:tcPr>
            <w:tcW w:w="1588" w:type="dxa"/>
          </w:tcPr>
          <w:p w14:paraId="0BA7C4E8" w14:textId="77777777" w:rsidR="000234BB" w:rsidRPr="00634625" w:rsidRDefault="000234BB" w:rsidP="00725808">
            <w:pPr>
              <w:pStyle w:val="SmallStandard"/>
            </w:pPr>
            <w:r>
              <w:t>EEComponentSpecification</w:t>
            </w:r>
          </w:p>
        </w:tc>
        <w:tc>
          <w:tcPr>
            <w:tcW w:w="708" w:type="dxa"/>
          </w:tcPr>
          <w:p w14:paraId="3E399E92" w14:textId="77777777" w:rsidR="000234BB" w:rsidRPr="00D331EF" w:rsidRDefault="000234BB" w:rsidP="00725808">
            <w:pPr>
              <w:pStyle w:val="SmallStandard"/>
            </w:pPr>
            <w:r w:rsidRPr="00D01517">
              <w:t>1</w:t>
            </w:r>
          </w:p>
        </w:tc>
        <w:tc>
          <w:tcPr>
            <w:tcW w:w="1560" w:type="dxa"/>
          </w:tcPr>
          <w:p w14:paraId="438519E9" w14:textId="77777777" w:rsidR="000234BB" w:rsidRPr="00132C43" w:rsidRDefault="000234BB" w:rsidP="00725808">
            <w:pPr>
              <w:pStyle w:val="SmallStandard"/>
            </w:pPr>
            <w:r>
              <w:t>extensionSlots</w:t>
            </w:r>
          </w:p>
        </w:tc>
        <w:tc>
          <w:tcPr>
            <w:tcW w:w="708" w:type="dxa"/>
          </w:tcPr>
          <w:p w14:paraId="643FD56F" w14:textId="77777777" w:rsidR="000234BB" w:rsidRPr="00D331EF" w:rsidRDefault="000234BB" w:rsidP="00725808">
            <w:pPr>
              <w:pStyle w:val="SmallStandard"/>
            </w:pPr>
            <w:r w:rsidRPr="00D01517">
              <w:t>0..*</w:t>
            </w:r>
          </w:p>
        </w:tc>
        <w:tc>
          <w:tcPr>
            <w:tcW w:w="567" w:type="dxa"/>
          </w:tcPr>
          <w:p w14:paraId="7FEC02B3" w14:textId="77777777" w:rsidR="000234BB" w:rsidRDefault="000234BB" w:rsidP="00725808">
            <w:pPr>
              <w:pStyle w:val="SmallStandard"/>
            </w:pPr>
            <w:r>
              <w:t>Y</w:t>
            </w:r>
          </w:p>
        </w:tc>
        <w:tc>
          <w:tcPr>
            <w:tcW w:w="3969" w:type="dxa"/>
          </w:tcPr>
          <w:p w14:paraId="1C308524" w14:textId="77777777" w:rsidR="000234BB" w:rsidRDefault="000234BB" w:rsidP="00725808">
            <w:pPr>
              <w:pStyle w:val="SmallStandard"/>
            </w:pPr>
            <w:r w:rsidRPr="00491287">
              <w:t xml:space="preserve">Specifies the available ExtensionSlots of the EEComponent. </w:t>
            </w:r>
          </w:p>
        </w:tc>
      </w:tr>
    </w:tbl>
    <w:p w14:paraId="508B32E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8" w:name="_1352488bed95327ed99761d2cb1c72aa"/>
      <w:r>
        <w:rPr>
          <w:lang w:val="en-GB"/>
        </w:rPr>
        <w:t>FillerSpecification</w:t>
      </w:r>
      <w:bookmarkEnd w:id="1308"/>
    </w:p>
    <w:p w14:paraId="072BA9C0" w14:textId="77777777" w:rsidR="000234BB" w:rsidRDefault="000234BB" w:rsidP="000234BB">
      <w:r>
        <w:rPr>
          <w:sz w:val="18"/>
          <w:szCs w:val="18"/>
        </w:rPr>
        <w:t>Specification for the definition of filler elements in the wire.</w:t>
      </w:r>
    </w:p>
    <w:p w14:paraId="311BCD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678C4B5" w14:textId="77777777" w:rsidTr="00725808">
        <w:tc>
          <w:tcPr>
            <w:tcW w:w="2013" w:type="dxa"/>
            <w:tcMar>
              <w:top w:w="28" w:type="dxa"/>
              <w:left w:w="28" w:type="dxa"/>
              <w:bottom w:w="28" w:type="dxa"/>
              <w:right w:w="28" w:type="dxa"/>
            </w:tcMar>
          </w:tcPr>
          <w:p w14:paraId="129CA61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E9CF53C" w14:textId="2DC60786"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24D678DA" w14:textId="77777777" w:rsidTr="00725808">
        <w:tc>
          <w:tcPr>
            <w:tcW w:w="2013" w:type="dxa"/>
            <w:tcMar>
              <w:top w:w="28" w:type="dxa"/>
              <w:left w:w="28" w:type="dxa"/>
              <w:bottom w:w="28" w:type="dxa"/>
              <w:right w:w="28" w:type="dxa"/>
            </w:tcMar>
          </w:tcPr>
          <w:p w14:paraId="621F194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E19F4F0" w14:textId="77777777" w:rsidR="000234BB" w:rsidRDefault="000234BB" w:rsidP="00725808"/>
        </w:tc>
      </w:tr>
      <w:tr w:rsidR="000234BB" w:rsidRPr="008359F5" w14:paraId="0AC3F715" w14:textId="77777777" w:rsidTr="00725808">
        <w:tc>
          <w:tcPr>
            <w:tcW w:w="2013" w:type="dxa"/>
            <w:tcMar>
              <w:top w:w="28" w:type="dxa"/>
              <w:left w:w="28" w:type="dxa"/>
              <w:bottom w:w="28" w:type="dxa"/>
              <w:right w:w="28" w:type="dxa"/>
            </w:tcMar>
          </w:tcPr>
          <w:p w14:paraId="52E6F89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DCB2CC" w14:textId="77777777" w:rsidR="000234BB" w:rsidRPr="000437C1" w:rsidRDefault="000234BB" w:rsidP="00725808">
            <w:pPr>
              <w:pStyle w:val="SmallStandard"/>
            </w:pPr>
            <w:r>
              <w:t>false</w:t>
            </w:r>
          </w:p>
        </w:tc>
      </w:tr>
    </w:tbl>
    <w:p w14:paraId="1AEA923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3246288" w14:textId="77777777" w:rsidTr="00725808">
        <w:tc>
          <w:tcPr>
            <w:tcW w:w="2013" w:type="dxa"/>
            <w:tcMar>
              <w:top w:w="28" w:type="dxa"/>
              <w:left w:w="28" w:type="dxa"/>
              <w:bottom w:w="28" w:type="dxa"/>
              <w:right w:w="28" w:type="dxa"/>
            </w:tcMar>
          </w:tcPr>
          <w:p w14:paraId="33F8DBB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D118A2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ECEE3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07C7F1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239731A" w14:textId="77777777" w:rsidTr="00725808">
        <w:tc>
          <w:tcPr>
            <w:tcW w:w="2013" w:type="dxa"/>
            <w:tcMar>
              <w:top w:w="28" w:type="dxa"/>
              <w:left w:w="28" w:type="dxa"/>
              <w:bottom w:w="28" w:type="dxa"/>
              <w:right w:w="28" w:type="dxa"/>
            </w:tcMar>
          </w:tcPr>
          <w:p w14:paraId="05E4D8B2" w14:textId="77777777" w:rsidR="000234BB" w:rsidRPr="00620BBE" w:rsidRDefault="000234BB" w:rsidP="00725808">
            <w:pPr>
              <w:pStyle w:val="SmallStandard"/>
            </w:pPr>
            <w:r w:rsidRPr="00620BBE">
              <w:t>material</w:t>
            </w:r>
          </w:p>
        </w:tc>
        <w:tc>
          <w:tcPr>
            <w:tcW w:w="1559" w:type="dxa"/>
            <w:tcMar>
              <w:top w:w="28" w:type="dxa"/>
              <w:left w:w="28" w:type="dxa"/>
              <w:bottom w:w="28" w:type="dxa"/>
              <w:right w:w="28" w:type="dxa"/>
            </w:tcMar>
          </w:tcPr>
          <w:p w14:paraId="3759DD9C" w14:textId="77777777" w:rsidR="000234BB" w:rsidRPr="008359F5" w:rsidRDefault="000234BB" w:rsidP="00725808">
            <w:pPr>
              <w:pStyle w:val="SmallStandard"/>
            </w:pPr>
            <w:r w:rsidRPr="00D21799">
              <w:t>Material</w:t>
            </w:r>
          </w:p>
        </w:tc>
        <w:tc>
          <w:tcPr>
            <w:tcW w:w="709" w:type="dxa"/>
            <w:tcMar>
              <w:top w:w="28" w:type="dxa"/>
              <w:left w:w="28" w:type="dxa"/>
              <w:bottom w:w="28" w:type="dxa"/>
              <w:right w:w="28" w:type="dxa"/>
            </w:tcMar>
          </w:tcPr>
          <w:p w14:paraId="0D978550"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8E20729" w14:textId="77777777" w:rsidR="000234BB" w:rsidRDefault="000234BB" w:rsidP="00725808">
            <w:pPr>
              <w:jc w:val="left"/>
            </w:pPr>
            <w:r>
              <w:rPr>
                <w:sz w:val="16"/>
                <w:szCs w:val="16"/>
              </w:rPr>
              <w:t>Specifies the material of the filler.</w:t>
            </w:r>
          </w:p>
        </w:tc>
      </w:tr>
      <w:tr w:rsidR="000234BB" w:rsidRPr="006675E2" w14:paraId="7EEB9A4E" w14:textId="77777777" w:rsidTr="00725808">
        <w:tc>
          <w:tcPr>
            <w:tcW w:w="2013" w:type="dxa"/>
            <w:tcMar>
              <w:top w:w="28" w:type="dxa"/>
              <w:left w:w="28" w:type="dxa"/>
              <w:bottom w:w="28" w:type="dxa"/>
              <w:right w:w="28" w:type="dxa"/>
            </w:tcMar>
          </w:tcPr>
          <w:p w14:paraId="5101AA06" w14:textId="77777777" w:rsidR="000234BB" w:rsidRPr="00620BBE" w:rsidRDefault="000234BB" w:rsidP="00725808">
            <w:pPr>
              <w:pStyle w:val="SmallStandard"/>
            </w:pPr>
            <w:r w:rsidRPr="00620BBE">
              <w:t>diameter</w:t>
            </w:r>
          </w:p>
        </w:tc>
        <w:tc>
          <w:tcPr>
            <w:tcW w:w="1559" w:type="dxa"/>
            <w:tcMar>
              <w:top w:w="28" w:type="dxa"/>
              <w:left w:w="28" w:type="dxa"/>
              <w:bottom w:w="28" w:type="dxa"/>
              <w:right w:w="28" w:type="dxa"/>
            </w:tcMar>
          </w:tcPr>
          <w:p w14:paraId="47E49281"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26D52F0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B7A53BF" w14:textId="77777777" w:rsidR="000234BB" w:rsidRDefault="000234BB" w:rsidP="00725808">
            <w:pPr>
              <w:jc w:val="left"/>
            </w:pPr>
            <w:r>
              <w:rPr>
                <w:sz w:val="16"/>
                <w:szCs w:val="16"/>
              </w:rPr>
              <w:t>Specifies the diameter of the filler.</w:t>
            </w:r>
          </w:p>
        </w:tc>
      </w:tr>
    </w:tbl>
    <w:p w14:paraId="2F8B8CF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4538D4C" w14:textId="77777777" w:rsidTr="00725808">
        <w:tc>
          <w:tcPr>
            <w:tcW w:w="2296" w:type="dxa"/>
            <w:gridSpan w:val="2"/>
          </w:tcPr>
          <w:p w14:paraId="17AB7F2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938CC96"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30D67CB" w14:textId="77777777" w:rsidR="000234BB" w:rsidRDefault="000234BB" w:rsidP="00725808">
            <w:pPr>
              <w:jc w:val="center"/>
              <w:rPr>
                <w:b/>
                <w:sz w:val="16"/>
                <w:szCs w:val="16"/>
                <w:lang w:val="en-GB"/>
              </w:rPr>
            </w:pPr>
            <w:r>
              <w:rPr>
                <w:b/>
                <w:sz w:val="16"/>
                <w:szCs w:val="16"/>
                <w:lang w:val="en-GB"/>
              </w:rPr>
              <w:t>General</w:t>
            </w:r>
          </w:p>
        </w:tc>
      </w:tr>
      <w:tr w:rsidR="000234BB" w:rsidRPr="00720F6F" w14:paraId="021CC8F4" w14:textId="77777777" w:rsidTr="00725808">
        <w:tc>
          <w:tcPr>
            <w:tcW w:w="1588" w:type="dxa"/>
          </w:tcPr>
          <w:p w14:paraId="04605915" w14:textId="77777777" w:rsidR="000234BB" w:rsidRDefault="000234BB" w:rsidP="00725808">
            <w:pPr>
              <w:rPr>
                <w:b/>
                <w:sz w:val="16"/>
                <w:szCs w:val="16"/>
                <w:lang w:val="en-GB"/>
              </w:rPr>
            </w:pPr>
            <w:r>
              <w:rPr>
                <w:b/>
                <w:sz w:val="16"/>
                <w:szCs w:val="16"/>
                <w:lang w:val="en-GB"/>
              </w:rPr>
              <w:t>Type</w:t>
            </w:r>
          </w:p>
        </w:tc>
        <w:tc>
          <w:tcPr>
            <w:tcW w:w="708" w:type="dxa"/>
          </w:tcPr>
          <w:p w14:paraId="7F463525" w14:textId="77777777" w:rsidR="000234BB" w:rsidRDefault="000234BB" w:rsidP="00725808">
            <w:pPr>
              <w:rPr>
                <w:b/>
                <w:sz w:val="16"/>
                <w:szCs w:val="16"/>
                <w:lang w:val="en-GB"/>
              </w:rPr>
            </w:pPr>
            <w:r>
              <w:rPr>
                <w:b/>
                <w:sz w:val="16"/>
                <w:szCs w:val="16"/>
                <w:lang w:val="en-GB"/>
              </w:rPr>
              <w:t>Mult</w:t>
            </w:r>
          </w:p>
        </w:tc>
        <w:tc>
          <w:tcPr>
            <w:tcW w:w="1560" w:type="dxa"/>
          </w:tcPr>
          <w:p w14:paraId="4371C753" w14:textId="77777777" w:rsidR="000234BB" w:rsidRDefault="000234BB" w:rsidP="00725808">
            <w:pPr>
              <w:rPr>
                <w:b/>
                <w:sz w:val="16"/>
                <w:szCs w:val="16"/>
                <w:lang w:val="en-GB"/>
              </w:rPr>
            </w:pPr>
            <w:r>
              <w:rPr>
                <w:b/>
                <w:sz w:val="16"/>
                <w:szCs w:val="16"/>
                <w:lang w:val="en-GB"/>
              </w:rPr>
              <w:t>Role</w:t>
            </w:r>
          </w:p>
        </w:tc>
        <w:tc>
          <w:tcPr>
            <w:tcW w:w="708" w:type="dxa"/>
          </w:tcPr>
          <w:p w14:paraId="7EF890CB" w14:textId="77777777" w:rsidR="000234BB" w:rsidRDefault="000234BB" w:rsidP="00725808">
            <w:pPr>
              <w:rPr>
                <w:b/>
                <w:sz w:val="16"/>
                <w:szCs w:val="16"/>
                <w:lang w:val="en-GB"/>
              </w:rPr>
            </w:pPr>
            <w:r>
              <w:rPr>
                <w:b/>
                <w:sz w:val="16"/>
                <w:szCs w:val="16"/>
                <w:lang w:val="en-GB"/>
              </w:rPr>
              <w:t>Mult</w:t>
            </w:r>
          </w:p>
        </w:tc>
        <w:tc>
          <w:tcPr>
            <w:tcW w:w="567" w:type="dxa"/>
          </w:tcPr>
          <w:p w14:paraId="20D7AD3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D1BE494" w14:textId="77777777" w:rsidR="000234BB" w:rsidRPr="008359F5" w:rsidRDefault="000234BB" w:rsidP="00725808">
            <w:pPr>
              <w:rPr>
                <w:b/>
                <w:sz w:val="16"/>
                <w:szCs w:val="16"/>
                <w:lang w:val="en-GB"/>
              </w:rPr>
            </w:pPr>
            <w:r>
              <w:rPr>
                <w:b/>
                <w:sz w:val="16"/>
                <w:szCs w:val="16"/>
                <w:lang w:val="en-GB"/>
              </w:rPr>
              <w:t>Comment</w:t>
            </w:r>
          </w:p>
        </w:tc>
      </w:tr>
      <w:tr w:rsidR="000234BB" w:rsidRPr="00CC6307" w14:paraId="6D7C8470" w14:textId="77777777" w:rsidTr="00725808">
        <w:tc>
          <w:tcPr>
            <w:tcW w:w="1588" w:type="dxa"/>
          </w:tcPr>
          <w:p w14:paraId="2555DB2F" w14:textId="77777777" w:rsidR="000234BB" w:rsidRPr="00634625" w:rsidRDefault="000234BB" w:rsidP="00725808">
            <w:pPr>
              <w:pStyle w:val="SmallStandard"/>
            </w:pPr>
            <w:r>
              <w:t>WireElementSpecification</w:t>
            </w:r>
          </w:p>
        </w:tc>
        <w:tc>
          <w:tcPr>
            <w:tcW w:w="708" w:type="dxa"/>
          </w:tcPr>
          <w:p w14:paraId="69C669CC" w14:textId="77777777" w:rsidR="000234BB" w:rsidRPr="00D331EF" w:rsidRDefault="000234BB" w:rsidP="00725808">
            <w:pPr>
              <w:pStyle w:val="SmallStandard"/>
            </w:pPr>
            <w:r w:rsidRPr="00D01517">
              <w:t>0..*</w:t>
            </w:r>
          </w:p>
        </w:tc>
        <w:tc>
          <w:tcPr>
            <w:tcW w:w="1560" w:type="dxa"/>
          </w:tcPr>
          <w:p w14:paraId="7BD5B223" w14:textId="77777777" w:rsidR="000234BB" w:rsidRPr="00132C43" w:rsidRDefault="000234BB" w:rsidP="00725808">
            <w:pPr>
              <w:pStyle w:val="SmallStandard"/>
            </w:pPr>
            <w:r>
              <w:t>fillerSpecification</w:t>
            </w:r>
          </w:p>
        </w:tc>
        <w:tc>
          <w:tcPr>
            <w:tcW w:w="708" w:type="dxa"/>
          </w:tcPr>
          <w:p w14:paraId="501FF2A8" w14:textId="77777777" w:rsidR="000234BB" w:rsidRPr="00D331EF" w:rsidRDefault="000234BB" w:rsidP="00725808">
            <w:pPr>
              <w:pStyle w:val="SmallStandard"/>
            </w:pPr>
            <w:r w:rsidRPr="00D01517">
              <w:t>0..1</w:t>
            </w:r>
          </w:p>
        </w:tc>
        <w:tc>
          <w:tcPr>
            <w:tcW w:w="567" w:type="dxa"/>
          </w:tcPr>
          <w:p w14:paraId="74AD004D" w14:textId="77777777" w:rsidR="000234BB" w:rsidRPr="00D331EF" w:rsidRDefault="000234BB" w:rsidP="00725808">
            <w:pPr>
              <w:pStyle w:val="SmallStandard"/>
            </w:pPr>
            <w:r>
              <w:t>N</w:t>
            </w:r>
          </w:p>
        </w:tc>
        <w:tc>
          <w:tcPr>
            <w:tcW w:w="3969" w:type="dxa"/>
          </w:tcPr>
          <w:p w14:paraId="2BF1920B" w14:textId="77777777" w:rsidR="000234BB" w:rsidRDefault="000234BB" w:rsidP="00725808">
            <w:pPr>
              <w:jc w:val="left"/>
            </w:pPr>
            <w:r>
              <w:rPr>
                <w:sz w:val="16"/>
                <w:szCs w:val="16"/>
              </w:rPr>
              <w:t xml:space="preserve">If the </w:t>
            </w:r>
            <w:r>
              <w:rPr>
                <w:i/>
                <w:iCs/>
                <w:sz w:val="16"/>
                <w:szCs w:val="16"/>
              </w:rPr>
              <w:t>WireElement</w:t>
            </w:r>
            <w:r>
              <w:rPr>
                <w:sz w:val="16"/>
                <w:szCs w:val="16"/>
              </w:rPr>
              <w:t xml:space="preserve"> is a filler then the specification of the filler is referenced here.</w:t>
            </w:r>
          </w:p>
        </w:tc>
      </w:tr>
    </w:tbl>
    <w:p w14:paraId="5CF1B1B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9" w:name="_d501ebece6c8cc806547a75b7ab12ae9"/>
      <w:r>
        <w:rPr>
          <w:lang w:val="en-GB"/>
        </w:rPr>
        <w:t>FlatCoreSpecification</w:t>
      </w:r>
      <w:bookmarkEnd w:id="1309"/>
    </w:p>
    <w:p w14:paraId="3F3BFBEB" w14:textId="77777777" w:rsidR="000234BB" w:rsidRDefault="000234BB" w:rsidP="000234BB">
      <w:r>
        <w:rPr>
          <w:sz w:val="18"/>
          <w:szCs w:val="18"/>
        </w:rPr>
        <w:t>Defines the properties of a flat (rectangular) conductor which are specific for them.</w:t>
      </w:r>
    </w:p>
    <w:p w14:paraId="7B3C4DE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096E1A2" w14:textId="77777777" w:rsidTr="00725808">
        <w:tc>
          <w:tcPr>
            <w:tcW w:w="2013" w:type="dxa"/>
            <w:tcMar>
              <w:top w:w="28" w:type="dxa"/>
              <w:left w:w="28" w:type="dxa"/>
              <w:bottom w:w="28" w:type="dxa"/>
              <w:right w:w="28" w:type="dxa"/>
            </w:tcMar>
          </w:tcPr>
          <w:p w14:paraId="5386319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2A8756" w14:textId="211B5CC0" w:rsidR="000234BB" w:rsidRPr="00620BBE" w:rsidRDefault="004714EB" w:rsidP="00725808">
            <w:pPr>
              <w:pStyle w:val="SmallStandard"/>
            </w:pPr>
            <w:hyperlink w:anchor="_084cb5030792d5ae080d0154309b98e4" w:history="1">
              <w:r w:rsidR="000234BB" w:rsidRPr="00620BBE">
                <w:rPr>
                  <w:rStyle w:val="Hyperlink"/>
                  <w:rFonts w:eastAsiaTheme="majorEastAsia"/>
                </w:rPr>
                <w:t>ConductorSpecification</w:t>
              </w:r>
            </w:hyperlink>
          </w:p>
        </w:tc>
      </w:tr>
      <w:tr w:rsidR="000234BB" w:rsidRPr="008359F5" w14:paraId="0F656128" w14:textId="77777777" w:rsidTr="00725808">
        <w:tc>
          <w:tcPr>
            <w:tcW w:w="2013" w:type="dxa"/>
            <w:tcMar>
              <w:top w:w="28" w:type="dxa"/>
              <w:left w:w="28" w:type="dxa"/>
              <w:bottom w:w="28" w:type="dxa"/>
              <w:right w:w="28" w:type="dxa"/>
            </w:tcMar>
          </w:tcPr>
          <w:p w14:paraId="575AD33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653314" w14:textId="77777777" w:rsidR="000234BB" w:rsidRDefault="000234BB" w:rsidP="00725808"/>
        </w:tc>
      </w:tr>
      <w:tr w:rsidR="000234BB" w:rsidRPr="008359F5" w14:paraId="7EAA96F6" w14:textId="77777777" w:rsidTr="00725808">
        <w:tc>
          <w:tcPr>
            <w:tcW w:w="2013" w:type="dxa"/>
            <w:tcMar>
              <w:top w:w="28" w:type="dxa"/>
              <w:left w:w="28" w:type="dxa"/>
              <w:bottom w:w="28" w:type="dxa"/>
              <w:right w:w="28" w:type="dxa"/>
            </w:tcMar>
          </w:tcPr>
          <w:p w14:paraId="3F4CFBA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75FBB8C" w14:textId="77777777" w:rsidR="000234BB" w:rsidRPr="000437C1" w:rsidRDefault="000234BB" w:rsidP="00725808">
            <w:pPr>
              <w:pStyle w:val="SmallStandard"/>
            </w:pPr>
            <w:r>
              <w:t>false</w:t>
            </w:r>
          </w:p>
        </w:tc>
      </w:tr>
    </w:tbl>
    <w:p w14:paraId="716E68E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C09A017" w14:textId="77777777" w:rsidTr="00725808">
        <w:tc>
          <w:tcPr>
            <w:tcW w:w="2013" w:type="dxa"/>
            <w:tcMar>
              <w:top w:w="28" w:type="dxa"/>
              <w:left w:w="28" w:type="dxa"/>
              <w:bottom w:w="28" w:type="dxa"/>
              <w:right w:w="28" w:type="dxa"/>
            </w:tcMar>
          </w:tcPr>
          <w:p w14:paraId="33BB6AC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FBBCFE"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F8E234E"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AED48AC"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E6F0516" w14:textId="77777777" w:rsidTr="00725808">
        <w:tc>
          <w:tcPr>
            <w:tcW w:w="2013" w:type="dxa"/>
            <w:tcMar>
              <w:top w:w="28" w:type="dxa"/>
              <w:left w:w="28" w:type="dxa"/>
              <w:bottom w:w="28" w:type="dxa"/>
              <w:right w:w="28" w:type="dxa"/>
            </w:tcMar>
          </w:tcPr>
          <w:p w14:paraId="384F4F46" w14:textId="77777777" w:rsidR="000234BB" w:rsidRPr="00620BBE" w:rsidRDefault="000234BB" w:rsidP="00725808">
            <w:pPr>
              <w:pStyle w:val="SmallStandard"/>
            </w:pPr>
            <w:r w:rsidRPr="00620BBE">
              <w:t>size</w:t>
            </w:r>
          </w:p>
        </w:tc>
        <w:tc>
          <w:tcPr>
            <w:tcW w:w="1559" w:type="dxa"/>
            <w:tcMar>
              <w:top w:w="28" w:type="dxa"/>
              <w:left w:w="28" w:type="dxa"/>
              <w:bottom w:w="28" w:type="dxa"/>
              <w:right w:w="28" w:type="dxa"/>
            </w:tcMar>
          </w:tcPr>
          <w:p w14:paraId="55A0FDC1" w14:textId="77777777" w:rsidR="000234BB" w:rsidRPr="008359F5" w:rsidRDefault="000234BB" w:rsidP="00725808">
            <w:pPr>
              <w:pStyle w:val="SmallStandard"/>
            </w:pPr>
            <w:r w:rsidRPr="00D21799">
              <w:t>Size</w:t>
            </w:r>
          </w:p>
        </w:tc>
        <w:tc>
          <w:tcPr>
            <w:tcW w:w="709" w:type="dxa"/>
            <w:tcMar>
              <w:top w:w="28" w:type="dxa"/>
              <w:left w:w="28" w:type="dxa"/>
              <w:bottom w:w="28" w:type="dxa"/>
              <w:right w:w="28" w:type="dxa"/>
            </w:tcMar>
          </w:tcPr>
          <w:p w14:paraId="1C33C05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8667A50" w14:textId="77777777" w:rsidR="000234BB" w:rsidRDefault="000234BB" w:rsidP="00725808">
            <w:r>
              <w:t>Defines the size (width &amp; height) of the flat core.</w:t>
            </w:r>
          </w:p>
        </w:tc>
      </w:tr>
    </w:tbl>
    <w:p w14:paraId="6422F56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10" w:name="_6d6e7c078f42a22449ce681facff51c5"/>
      <w:r>
        <w:rPr>
          <w:lang w:val="en-GB"/>
        </w:rPr>
        <w:t>FuseComponent</w:t>
      </w:r>
      <w:bookmarkEnd w:id="1310"/>
    </w:p>
    <w:p w14:paraId="2C2D7D8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15F8995" w14:textId="77777777" w:rsidTr="00725808">
        <w:tc>
          <w:tcPr>
            <w:tcW w:w="2013" w:type="dxa"/>
            <w:tcMar>
              <w:top w:w="28" w:type="dxa"/>
              <w:left w:w="28" w:type="dxa"/>
              <w:bottom w:w="28" w:type="dxa"/>
              <w:right w:w="28" w:type="dxa"/>
            </w:tcMar>
          </w:tcPr>
          <w:p w14:paraId="6834BF3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A9781E8" w14:textId="77777777" w:rsidR="000234BB" w:rsidRDefault="000234BB" w:rsidP="00725808"/>
        </w:tc>
      </w:tr>
      <w:tr w:rsidR="000234BB" w:rsidRPr="008359F5" w14:paraId="50505257" w14:textId="77777777" w:rsidTr="00725808">
        <w:tc>
          <w:tcPr>
            <w:tcW w:w="2013" w:type="dxa"/>
            <w:tcMar>
              <w:top w:w="28" w:type="dxa"/>
              <w:left w:w="28" w:type="dxa"/>
              <w:bottom w:w="28" w:type="dxa"/>
              <w:right w:w="28" w:type="dxa"/>
            </w:tcMar>
          </w:tcPr>
          <w:p w14:paraId="392DECF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1E8F01D" w14:textId="77777777" w:rsidR="000234BB" w:rsidRDefault="000234BB" w:rsidP="00725808"/>
        </w:tc>
      </w:tr>
      <w:tr w:rsidR="000234BB" w:rsidRPr="008359F5" w14:paraId="07EF1C16" w14:textId="77777777" w:rsidTr="00725808">
        <w:tc>
          <w:tcPr>
            <w:tcW w:w="2013" w:type="dxa"/>
            <w:tcMar>
              <w:top w:w="28" w:type="dxa"/>
              <w:left w:w="28" w:type="dxa"/>
              <w:bottom w:w="28" w:type="dxa"/>
              <w:right w:w="28" w:type="dxa"/>
            </w:tcMar>
          </w:tcPr>
          <w:p w14:paraId="3473AA3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5625A5" w14:textId="77777777" w:rsidR="000234BB" w:rsidRPr="000437C1" w:rsidRDefault="000234BB" w:rsidP="00725808">
            <w:pPr>
              <w:pStyle w:val="SmallStandard"/>
            </w:pPr>
            <w:r>
              <w:t>false</w:t>
            </w:r>
          </w:p>
        </w:tc>
      </w:tr>
    </w:tbl>
    <w:p w14:paraId="7B15361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670D9B3" w14:textId="77777777" w:rsidTr="00725808">
        <w:tc>
          <w:tcPr>
            <w:tcW w:w="2013" w:type="dxa"/>
            <w:tcMar>
              <w:top w:w="28" w:type="dxa"/>
              <w:left w:w="28" w:type="dxa"/>
              <w:bottom w:w="28" w:type="dxa"/>
              <w:right w:w="28" w:type="dxa"/>
            </w:tcMar>
          </w:tcPr>
          <w:p w14:paraId="77C999E6"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C22029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FC951D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5469EF"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16012DB" w14:textId="77777777" w:rsidTr="00725808">
        <w:tc>
          <w:tcPr>
            <w:tcW w:w="2013" w:type="dxa"/>
            <w:tcMar>
              <w:top w:w="28" w:type="dxa"/>
              <w:left w:w="28" w:type="dxa"/>
              <w:bottom w:w="28" w:type="dxa"/>
              <w:right w:w="28" w:type="dxa"/>
            </w:tcMar>
          </w:tcPr>
          <w:p w14:paraId="625CAD19"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86988B4"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3AE1518"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86BF9EE" w14:textId="77777777" w:rsidR="000234BB" w:rsidRDefault="000234BB" w:rsidP="00725808">
            <w:pPr>
              <w:jc w:val="left"/>
            </w:pPr>
            <w:r>
              <w:rPr>
                <w:sz w:val="16"/>
                <w:szCs w:val="16"/>
              </w:rPr>
              <w:t>Identification of the FuseComponent, which must be distinct for all FuseComponents of an MultiFuseSpecification.</w:t>
            </w:r>
          </w:p>
        </w:tc>
      </w:tr>
    </w:tbl>
    <w:p w14:paraId="2DC0048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DD76C62" w14:textId="77777777" w:rsidTr="00725808">
        <w:tc>
          <w:tcPr>
            <w:tcW w:w="3856" w:type="dxa"/>
            <w:gridSpan w:val="3"/>
          </w:tcPr>
          <w:p w14:paraId="3A7B300C" w14:textId="77777777" w:rsidR="000234BB" w:rsidRDefault="000234BB" w:rsidP="00725808">
            <w:pPr>
              <w:jc w:val="center"/>
              <w:rPr>
                <w:b/>
                <w:sz w:val="16"/>
                <w:szCs w:val="16"/>
                <w:lang w:val="en-GB"/>
              </w:rPr>
            </w:pPr>
            <w:r>
              <w:rPr>
                <w:b/>
                <w:sz w:val="16"/>
                <w:szCs w:val="16"/>
                <w:lang w:val="en-GB"/>
              </w:rPr>
              <w:t>Other End</w:t>
            </w:r>
          </w:p>
        </w:tc>
        <w:tc>
          <w:tcPr>
            <w:tcW w:w="708" w:type="dxa"/>
          </w:tcPr>
          <w:p w14:paraId="22EF174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95BB263" w14:textId="77777777" w:rsidR="000234BB" w:rsidRDefault="000234BB" w:rsidP="00725808">
            <w:pPr>
              <w:jc w:val="center"/>
              <w:rPr>
                <w:b/>
                <w:sz w:val="16"/>
                <w:szCs w:val="16"/>
                <w:lang w:val="en-GB"/>
              </w:rPr>
            </w:pPr>
            <w:r>
              <w:rPr>
                <w:b/>
                <w:sz w:val="16"/>
                <w:szCs w:val="16"/>
                <w:lang w:val="en-GB"/>
              </w:rPr>
              <w:t>General</w:t>
            </w:r>
          </w:p>
        </w:tc>
      </w:tr>
      <w:tr w:rsidR="000234BB" w:rsidRPr="00720F6F" w14:paraId="1D80A23C" w14:textId="77777777" w:rsidTr="00725808">
        <w:tc>
          <w:tcPr>
            <w:tcW w:w="1573" w:type="dxa"/>
          </w:tcPr>
          <w:p w14:paraId="2C65E570" w14:textId="77777777" w:rsidR="000234BB" w:rsidRDefault="000234BB" w:rsidP="00725808">
            <w:pPr>
              <w:rPr>
                <w:b/>
                <w:sz w:val="16"/>
                <w:szCs w:val="16"/>
                <w:lang w:val="en-GB"/>
              </w:rPr>
            </w:pPr>
            <w:r>
              <w:rPr>
                <w:b/>
                <w:sz w:val="16"/>
                <w:szCs w:val="16"/>
                <w:lang w:val="en-GB"/>
              </w:rPr>
              <w:t>Type</w:t>
            </w:r>
          </w:p>
        </w:tc>
        <w:tc>
          <w:tcPr>
            <w:tcW w:w="1574" w:type="dxa"/>
          </w:tcPr>
          <w:p w14:paraId="5C1FBA80" w14:textId="77777777" w:rsidR="000234BB" w:rsidRDefault="000234BB" w:rsidP="00725808">
            <w:pPr>
              <w:rPr>
                <w:b/>
                <w:sz w:val="16"/>
                <w:szCs w:val="16"/>
                <w:lang w:val="en-GB"/>
              </w:rPr>
            </w:pPr>
            <w:r>
              <w:rPr>
                <w:b/>
                <w:sz w:val="16"/>
                <w:szCs w:val="16"/>
                <w:lang w:val="en-GB"/>
              </w:rPr>
              <w:t>Role</w:t>
            </w:r>
          </w:p>
        </w:tc>
        <w:tc>
          <w:tcPr>
            <w:tcW w:w="708" w:type="dxa"/>
          </w:tcPr>
          <w:p w14:paraId="48429EE9" w14:textId="77777777" w:rsidR="000234BB" w:rsidRDefault="000234BB" w:rsidP="00725808">
            <w:pPr>
              <w:rPr>
                <w:b/>
                <w:sz w:val="16"/>
                <w:szCs w:val="16"/>
                <w:lang w:val="en-GB"/>
              </w:rPr>
            </w:pPr>
            <w:r>
              <w:rPr>
                <w:b/>
                <w:sz w:val="16"/>
                <w:szCs w:val="16"/>
                <w:lang w:val="en-GB"/>
              </w:rPr>
              <w:t>Mult</w:t>
            </w:r>
          </w:p>
        </w:tc>
        <w:tc>
          <w:tcPr>
            <w:tcW w:w="709" w:type="dxa"/>
          </w:tcPr>
          <w:p w14:paraId="3ED72564" w14:textId="77777777" w:rsidR="000234BB" w:rsidRDefault="000234BB" w:rsidP="00725808">
            <w:pPr>
              <w:rPr>
                <w:b/>
                <w:sz w:val="16"/>
                <w:szCs w:val="16"/>
                <w:lang w:val="en-GB"/>
              </w:rPr>
            </w:pPr>
            <w:r>
              <w:rPr>
                <w:b/>
                <w:sz w:val="16"/>
                <w:szCs w:val="16"/>
                <w:lang w:val="en-GB"/>
              </w:rPr>
              <w:t>Mult</w:t>
            </w:r>
          </w:p>
        </w:tc>
        <w:tc>
          <w:tcPr>
            <w:tcW w:w="567" w:type="dxa"/>
          </w:tcPr>
          <w:p w14:paraId="5EC2318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AF253AB" w14:textId="77777777" w:rsidR="000234BB" w:rsidRPr="008359F5" w:rsidRDefault="000234BB" w:rsidP="00725808">
            <w:pPr>
              <w:rPr>
                <w:b/>
                <w:sz w:val="16"/>
                <w:szCs w:val="16"/>
                <w:lang w:val="en-GB"/>
              </w:rPr>
            </w:pPr>
            <w:r>
              <w:rPr>
                <w:b/>
                <w:sz w:val="16"/>
                <w:szCs w:val="16"/>
                <w:lang w:val="en-GB"/>
              </w:rPr>
              <w:t>Comment</w:t>
            </w:r>
          </w:p>
        </w:tc>
      </w:tr>
      <w:tr w:rsidR="000234BB" w:rsidRPr="00CC6307" w14:paraId="61757604" w14:textId="77777777" w:rsidTr="00725808">
        <w:tc>
          <w:tcPr>
            <w:tcW w:w="1573" w:type="dxa"/>
          </w:tcPr>
          <w:p w14:paraId="6ADCACD7" w14:textId="77777777" w:rsidR="000234BB" w:rsidRPr="00634625" w:rsidRDefault="000234BB" w:rsidP="00725808">
            <w:pPr>
              <w:pStyle w:val="SmallStandard"/>
            </w:pPr>
            <w:r>
              <w:t>PinComponent</w:t>
            </w:r>
          </w:p>
        </w:tc>
        <w:tc>
          <w:tcPr>
            <w:tcW w:w="1574" w:type="dxa"/>
          </w:tcPr>
          <w:p w14:paraId="2EDF942A" w14:textId="77777777" w:rsidR="000234BB" w:rsidRPr="00132C43" w:rsidRDefault="000234BB" w:rsidP="00725808">
            <w:pPr>
              <w:pStyle w:val="SmallStandard"/>
            </w:pPr>
            <w:r>
              <w:t>connectedPins</w:t>
            </w:r>
          </w:p>
        </w:tc>
        <w:tc>
          <w:tcPr>
            <w:tcW w:w="708" w:type="dxa"/>
          </w:tcPr>
          <w:p w14:paraId="5243E400" w14:textId="77777777" w:rsidR="000234BB" w:rsidRPr="00D331EF" w:rsidRDefault="000234BB" w:rsidP="00725808">
            <w:pPr>
              <w:pStyle w:val="SmallStandard"/>
            </w:pPr>
            <w:r w:rsidRPr="00574783">
              <w:t>0..2</w:t>
            </w:r>
          </w:p>
        </w:tc>
        <w:tc>
          <w:tcPr>
            <w:tcW w:w="709" w:type="dxa"/>
          </w:tcPr>
          <w:p w14:paraId="118EBE8D" w14:textId="77777777" w:rsidR="000234BB" w:rsidRPr="00D331EF" w:rsidRDefault="000234BB" w:rsidP="00725808">
            <w:pPr>
              <w:pStyle w:val="SmallStandard"/>
            </w:pPr>
            <w:r w:rsidRPr="00207506">
              <w:t>0..*</w:t>
            </w:r>
          </w:p>
        </w:tc>
        <w:tc>
          <w:tcPr>
            <w:tcW w:w="567" w:type="dxa"/>
          </w:tcPr>
          <w:p w14:paraId="2C30E5F0" w14:textId="77777777" w:rsidR="000234BB" w:rsidRPr="00D331EF" w:rsidRDefault="000234BB" w:rsidP="00725808">
            <w:pPr>
              <w:pStyle w:val="SmallStandard"/>
            </w:pPr>
            <w:r>
              <w:t>N</w:t>
            </w:r>
          </w:p>
        </w:tc>
        <w:tc>
          <w:tcPr>
            <w:tcW w:w="3969" w:type="dxa"/>
          </w:tcPr>
          <w:p w14:paraId="6AF2034C" w14:textId="77777777" w:rsidR="000234BB" w:rsidRDefault="000234BB" w:rsidP="00725808"/>
        </w:tc>
      </w:tr>
      <w:tr w:rsidR="000234BB" w:rsidRPr="00CC6307" w14:paraId="15E4A449" w14:textId="77777777" w:rsidTr="00725808">
        <w:tc>
          <w:tcPr>
            <w:tcW w:w="1573" w:type="dxa"/>
          </w:tcPr>
          <w:p w14:paraId="723D5795" w14:textId="77777777" w:rsidR="000234BB" w:rsidRPr="00634625" w:rsidRDefault="000234BB" w:rsidP="00725808">
            <w:pPr>
              <w:pStyle w:val="SmallStandard"/>
            </w:pPr>
            <w:r>
              <w:t>FuseSpecification</w:t>
            </w:r>
          </w:p>
        </w:tc>
        <w:tc>
          <w:tcPr>
            <w:tcW w:w="1574" w:type="dxa"/>
          </w:tcPr>
          <w:p w14:paraId="3655F10E" w14:textId="77777777" w:rsidR="000234BB" w:rsidRPr="00132C43" w:rsidRDefault="000234BB" w:rsidP="00725808">
            <w:pPr>
              <w:pStyle w:val="SmallStandard"/>
            </w:pPr>
            <w:r>
              <w:t>fuseSpecification</w:t>
            </w:r>
          </w:p>
        </w:tc>
        <w:tc>
          <w:tcPr>
            <w:tcW w:w="708" w:type="dxa"/>
          </w:tcPr>
          <w:p w14:paraId="1A0D7EBB" w14:textId="77777777" w:rsidR="000234BB" w:rsidRPr="00D331EF" w:rsidRDefault="000234BB" w:rsidP="00725808">
            <w:pPr>
              <w:pStyle w:val="SmallStandard"/>
            </w:pPr>
            <w:r w:rsidRPr="00574783">
              <w:t>0..1</w:t>
            </w:r>
          </w:p>
        </w:tc>
        <w:tc>
          <w:tcPr>
            <w:tcW w:w="709" w:type="dxa"/>
          </w:tcPr>
          <w:p w14:paraId="12C37AD7" w14:textId="77777777" w:rsidR="000234BB" w:rsidRDefault="000234BB" w:rsidP="00725808"/>
        </w:tc>
        <w:tc>
          <w:tcPr>
            <w:tcW w:w="567" w:type="dxa"/>
          </w:tcPr>
          <w:p w14:paraId="704C58B4" w14:textId="77777777" w:rsidR="000234BB" w:rsidRPr="00D331EF" w:rsidRDefault="000234BB" w:rsidP="00725808">
            <w:pPr>
              <w:pStyle w:val="SmallStandard"/>
            </w:pPr>
            <w:r>
              <w:t>N</w:t>
            </w:r>
          </w:p>
        </w:tc>
        <w:tc>
          <w:tcPr>
            <w:tcW w:w="3969" w:type="dxa"/>
          </w:tcPr>
          <w:p w14:paraId="3BF3DFFC" w14:textId="77777777" w:rsidR="000234BB" w:rsidRDefault="000234BB" w:rsidP="00725808"/>
        </w:tc>
      </w:tr>
    </w:tbl>
    <w:p w14:paraId="7F7F40E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12325AF" w14:textId="77777777" w:rsidTr="00725808">
        <w:tc>
          <w:tcPr>
            <w:tcW w:w="2296" w:type="dxa"/>
            <w:gridSpan w:val="2"/>
          </w:tcPr>
          <w:p w14:paraId="4FEA13E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20B0027"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B11B394" w14:textId="77777777" w:rsidR="000234BB" w:rsidRDefault="000234BB" w:rsidP="00725808">
            <w:pPr>
              <w:jc w:val="center"/>
              <w:rPr>
                <w:b/>
                <w:sz w:val="16"/>
                <w:szCs w:val="16"/>
                <w:lang w:val="en-GB"/>
              </w:rPr>
            </w:pPr>
            <w:r>
              <w:rPr>
                <w:b/>
                <w:sz w:val="16"/>
                <w:szCs w:val="16"/>
                <w:lang w:val="en-GB"/>
              </w:rPr>
              <w:t>General</w:t>
            </w:r>
          </w:p>
        </w:tc>
      </w:tr>
      <w:tr w:rsidR="000234BB" w:rsidRPr="00720F6F" w14:paraId="42AE4170" w14:textId="77777777" w:rsidTr="00725808">
        <w:tc>
          <w:tcPr>
            <w:tcW w:w="1588" w:type="dxa"/>
          </w:tcPr>
          <w:p w14:paraId="4C697A26" w14:textId="77777777" w:rsidR="000234BB" w:rsidRDefault="000234BB" w:rsidP="00725808">
            <w:pPr>
              <w:rPr>
                <w:b/>
                <w:sz w:val="16"/>
                <w:szCs w:val="16"/>
                <w:lang w:val="en-GB"/>
              </w:rPr>
            </w:pPr>
            <w:r>
              <w:rPr>
                <w:b/>
                <w:sz w:val="16"/>
                <w:szCs w:val="16"/>
                <w:lang w:val="en-GB"/>
              </w:rPr>
              <w:t>Type</w:t>
            </w:r>
          </w:p>
        </w:tc>
        <w:tc>
          <w:tcPr>
            <w:tcW w:w="708" w:type="dxa"/>
          </w:tcPr>
          <w:p w14:paraId="057FD9E7" w14:textId="77777777" w:rsidR="000234BB" w:rsidRDefault="000234BB" w:rsidP="00725808">
            <w:pPr>
              <w:rPr>
                <w:b/>
                <w:sz w:val="16"/>
                <w:szCs w:val="16"/>
                <w:lang w:val="en-GB"/>
              </w:rPr>
            </w:pPr>
            <w:r>
              <w:rPr>
                <w:b/>
                <w:sz w:val="16"/>
                <w:szCs w:val="16"/>
                <w:lang w:val="en-GB"/>
              </w:rPr>
              <w:t>Mult</w:t>
            </w:r>
          </w:p>
        </w:tc>
        <w:tc>
          <w:tcPr>
            <w:tcW w:w="1560" w:type="dxa"/>
          </w:tcPr>
          <w:p w14:paraId="14D71B15" w14:textId="77777777" w:rsidR="000234BB" w:rsidRDefault="000234BB" w:rsidP="00725808">
            <w:pPr>
              <w:rPr>
                <w:b/>
                <w:sz w:val="16"/>
                <w:szCs w:val="16"/>
                <w:lang w:val="en-GB"/>
              </w:rPr>
            </w:pPr>
            <w:r>
              <w:rPr>
                <w:b/>
                <w:sz w:val="16"/>
                <w:szCs w:val="16"/>
                <w:lang w:val="en-GB"/>
              </w:rPr>
              <w:t>Role</w:t>
            </w:r>
          </w:p>
        </w:tc>
        <w:tc>
          <w:tcPr>
            <w:tcW w:w="708" w:type="dxa"/>
          </w:tcPr>
          <w:p w14:paraId="1B36B5E5" w14:textId="77777777" w:rsidR="000234BB" w:rsidRDefault="000234BB" w:rsidP="00725808">
            <w:pPr>
              <w:rPr>
                <w:b/>
                <w:sz w:val="16"/>
                <w:szCs w:val="16"/>
                <w:lang w:val="en-GB"/>
              </w:rPr>
            </w:pPr>
            <w:r>
              <w:rPr>
                <w:b/>
                <w:sz w:val="16"/>
                <w:szCs w:val="16"/>
                <w:lang w:val="en-GB"/>
              </w:rPr>
              <w:t>Mult</w:t>
            </w:r>
          </w:p>
        </w:tc>
        <w:tc>
          <w:tcPr>
            <w:tcW w:w="567" w:type="dxa"/>
          </w:tcPr>
          <w:p w14:paraId="1CECCDB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39B94F5" w14:textId="77777777" w:rsidR="000234BB" w:rsidRPr="008359F5" w:rsidRDefault="000234BB" w:rsidP="00725808">
            <w:pPr>
              <w:rPr>
                <w:b/>
                <w:sz w:val="16"/>
                <w:szCs w:val="16"/>
                <w:lang w:val="en-GB"/>
              </w:rPr>
            </w:pPr>
            <w:r>
              <w:rPr>
                <w:b/>
                <w:sz w:val="16"/>
                <w:szCs w:val="16"/>
                <w:lang w:val="en-GB"/>
              </w:rPr>
              <w:t>Comment</w:t>
            </w:r>
          </w:p>
        </w:tc>
      </w:tr>
      <w:tr w:rsidR="000234BB" w:rsidRPr="00CC6307" w14:paraId="318FD80B" w14:textId="77777777" w:rsidTr="00725808">
        <w:tc>
          <w:tcPr>
            <w:tcW w:w="1588" w:type="dxa"/>
          </w:tcPr>
          <w:p w14:paraId="321135A3" w14:textId="77777777" w:rsidR="000234BB" w:rsidRPr="00634625" w:rsidRDefault="000234BB" w:rsidP="00725808">
            <w:pPr>
              <w:pStyle w:val="SmallStandard"/>
            </w:pPr>
            <w:r>
              <w:t>MultiFuseSpecification</w:t>
            </w:r>
          </w:p>
        </w:tc>
        <w:tc>
          <w:tcPr>
            <w:tcW w:w="708" w:type="dxa"/>
          </w:tcPr>
          <w:p w14:paraId="594380C9" w14:textId="77777777" w:rsidR="000234BB" w:rsidRPr="00D331EF" w:rsidRDefault="000234BB" w:rsidP="00725808">
            <w:pPr>
              <w:pStyle w:val="SmallStandard"/>
            </w:pPr>
            <w:r w:rsidRPr="00D01517">
              <w:t>1</w:t>
            </w:r>
          </w:p>
        </w:tc>
        <w:tc>
          <w:tcPr>
            <w:tcW w:w="1560" w:type="dxa"/>
          </w:tcPr>
          <w:p w14:paraId="0DB07F4E" w14:textId="77777777" w:rsidR="000234BB" w:rsidRPr="00132C43" w:rsidRDefault="000234BB" w:rsidP="00725808">
            <w:pPr>
              <w:pStyle w:val="SmallStandard"/>
            </w:pPr>
            <w:r>
              <w:t>fuseComponents</w:t>
            </w:r>
          </w:p>
        </w:tc>
        <w:tc>
          <w:tcPr>
            <w:tcW w:w="708" w:type="dxa"/>
          </w:tcPr>
          <w:p w14:paraId="47109679" w14:textId="77777777" w:rsidR="000234BB" w:rsidRPr="00D331EF" w:rsidRDefault="000234BB" w:rsidP="00725808">
            <w:pPr>
              <w:pStyle w:val="SmallStandard"/>
            </w:pPr>
            <w:r w:rsidRPr="00D01517">
              <w:t>0..*</w:t>
            </w:r>
          </w:p>
        </w:tc>
        <w:tc>
          <w:tcPr>
            <w:tcW w:w="567" w:type="dxa"/>
          </w:tcPr>
          <w:p w14:paraId="62697034" w14:textId="77777777" w:rsidR="000234BB" w:rsidRDefault="000234BB" w:rsidP="00725808">
            <w:pPr>
              <w:pStyle w:val="SmallStandard"/>
            </w:pPr>
            <w:r>
              <w:t>Y</w:t>
            </w:r>
          </w:p>
        </w:tc>
        <w:tc>
          <w:tcPr>
            <w:tcW w:w="3969" w:type="dxa"/>
          </w:tcPr>
          <w:p w14:paraId="02026957" w14:textId="77777777" w:rsidR="000234BB" w:rsidRDefault="000234BB" w:rsidP="00725808"/>
        </w:tc>
      </w:tr>
    </w:tbl>
    <w:p w14:paraId="765FE2A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1" w:name="_13cda56ce00016910ddbccb6ef8ae67f"/>
      <w:r>
        <w:rPr>
          <w:lang w:val="en-GB"/>
        </w:rPr>
        <w:t>FuseSpecification</w:t>
      </w:r>
      <w:bookmarkEnd w:id="1311"/>
    </w:p>
    <w:p w14:paraId="57863A04" w14:textId="77777777" w:rsidR="000234BB" w:rsidRDefault="000234BB" w:rsidP="000234BB">
      <w:r>
        <w:rPr>
          <w:sz w:val="18"/>
          <w:szCs w:val="18"/>
        </w:rPr>
        <w:t>Specification of the electrological aspects of a fuse.</w:t>
      </w:r>
    </w:p>
    <w:p w14:paraId="536C8B4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8187E4A" w14:textId="77777777" w:rsidTr="00725808">
        <w:tc>
          <w:tcPr>
            <w:tcW w:w="2013" w:type="dxa"/>
            <w:tcMar>
              <w:top w:w="28" w:type="dxa"/>
              <w:left w:w="28" w:type="dxa"/>
              <w:bottom w:w="28" w:type="dxa"/>
              <w:right w:w="28" w:type="dxa"/>
            </w:tcMar>
          </w:tcPr>
          <w:p w14:paraId="0628559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467AB03" w14:textId="31C1E6A7" w:rsidR="000234BB" w:rsidRPr="00620BBE" w:rsidRDefault="004714EB" w:rsidP="00725808">
            <w:pPr>
              <w:pStyle w:val="SmallStandard"/>
            </w:pPr>
            <w:hyperlink w:anchor="_a390566f730416c68ca665a6c9f06ed3" w:history="1">
              <w:r w:rsidR="000234BB" w:rsidRPr="00620BBE">
                <w:rPr>
                  <w:rStyle w:val="Hyperlink"/>
                  <w:rFonts w:eastAsiaTheme="majorEastAsia"/>
                </w:rPr>
                <w:t>EEComponentSpecification</w:t>
              </w:r>
            </w:hyperlink>
          </w:p>
        </w:tc>
      </w:tr>
      <w:tr w:rsidR="000234BB" w:rsidRPr="008359F5" w14:paraId="782C08EC" w14:textId="77777777" w:rsidTr="00725808">
        <w:tc>
          <w:tcPr>
            <w:tcW w:w="2013" w:type="dxa"/>
            <w:tcMar>
              <w:top w:w="28" w:type="dxa"/>
              <w:left w:w="28" w:type="dxa"/>
              <w:bottom w:w="28" w:type="dxa"/>
              <w:right w:w="28" w:type="dxa"/>
            </w:tcMar>
          </w:tcPr>
          <w:p w14:paraId="4EB19B7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A557F5" w14:textId="77777777" w:rsidR="000234BB" w:rsidRDefault="000234BB" w:rsidP="00725808"/>
        </w:tc>
      </w:tr>
      <w:tr w:rsidR="000234BB" w:rsidRPr="008359F5" w14:paraId="7368D854" w14:textId="77777777" w:rsidTr="00725808">
        <w:tc>
          <w:tcPr>
            <w:tcW w:w="2013" w:type="dxa"/>
            <w:tcMar>
              <w:top w:w="28" w:type="dxa"/>
              <w:left w:w="28" w:type="dxa"/>
              <w:bottom w:w="28" w:type="dxa"/>
              <w:right w:w="28" w:type="dxa"/>
            </w:tcMar>
          </w:tcPr>
          <w:p w14:paraId="4C5F4B6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DCB06A" w14:textId="77777777" w:rsidR="000234BB" w:rsidRPr="000437C1" w:rsidRDefault="000234BB" w:rsidP="00725808">
            <w:pPr>
              <w:pStyle w:val="SmallStandard"/>
            </w:pPr>
            <w:r>
              <w:t>false</w:t>
            </w:r>
          </w:p>
        </w:tc>
      </w:tr>
    </w:tbl>
    <w:p w14:paraId="183FF83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35324C9" w14:textId="77777777" w:rsidTr="00725808">
        <w:tc>
          <w:tcPr>
            <w:tcW w:w="2013" w:type="dxa"/>
            <w:tcMar>
              <w:top w:w="28" w:type="dxa"/>
              <w:left w:w="28" w:type="dxa"/>
              <w:bottom w:w="28" w:type="dxa"/>
              <w:right w:w="28" w:type="dxa"/>
            </w:tcMar>
          </w:tcPr>
          <w:p w14:paraId="6923216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3C4BC0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6DB24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45C486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5D17AF1" w14:textId="77777777" w:rsidTr="00725808">
        <w:tc>
          <w:tcPr>
            <w:tcW w:w="2013" w:type="dxa"/>
            <w:tcMar>
              <w:top w:w="28" w:type="dxa"/>
              <w:left w:w="28" w:type="dxa"/>
              <w:bottom w:w="28" w:type="dxa"/>
              <w:right w:w="28" w:type="dxa"/>
            </w:tcMar>
          </w:tcPr>
          <w:p w14:paraId="67B70CC8" w14:textId="77777777" w:rsidR="000234BB" w:rsidRPr="00620BBE" w:rsidRDefault="000234BB" w:rsidP="00725808">
            <w:pPr>
              <w:pStyle w:val="SmallStandard"/>
            </w:pPr>
            <w:r w:rsidRPr="00620BBE">
              <w:t>fuseType</w:t>
            </w:r>
          </w:p>
        </w:tc>
        <w:tc>
          <w:tcPr>
            <w:tcW w:w="1559" w:type="dxa"/>
            <w:tcMar>
              <w:top w:w="28" w:type="dxa"/>
              <w:left w:w="28" w:type="dxa"/>
              <w:bottom w:w="28" w:type="dxa"/>
              <w:right w:w="28" w:type="dxa"/>
            </w:tcMar>
          </w:tcPr>
          <w:p w14:paraId="747245B8" w14:textId="77777777" w:rsidR="000234BB" w:rsidRPr="008359F5" w:rsidRDefault="000234BB" w:rsidP="00725808">
            <w:pPr>
              <w:pStyle w:val="SmallStandard"/>
            </w:pPr>
            <w:r w:rsidRPr="00D21799">
              <w:t>FuseType</w:t>
            </w:r>
          </w:p>
        </w:tc>
        <w:tc>
          <w:tcPr>
            <w:tcW w:w="709" w:type="dxa"/>
            <w:tcMar>
              <w:top w:w="28" w:type="dxa"/>
              <w:left w:w="28" w:type="dxa"/>
              <w:bottom w:w="28" w:type="dxa"/>
              <w:right w:w="28" w:type="dxa"/>
            </w:tcMar>
          </w:tcPr>
          <w:p w14:paraId="5EE9A7B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4D40BB2" w14:textId="77777777" w:rsidR="000234BB" w:rsidRDefault="000234BB" w:rsidP="00725808">
            <w:pPr>
              <w:jc w:val="left"/>
            </w:pPr>
            <w:r>
              <w:rPr>
                <w:sz w:val="16"/>
                <w:szCs w:val="16"/>
              </w:rPr>
              <w:t>The geometric type of a fuse.</w:t>
            </w:r>
          </w:p>
        </w:tc>
      </w:tr>
      <w:tr w:rsidR="000234BB" w:rsidRPr="006675E2" w14:paraId="0CBA6FA0" w14:textId="77777777" w:rsidTr="00725808">
        <w:tc>
          <w:tcPr>
            <w:tcW w:w="2013" w:type="dxa"/>
            <w:tcMar>
              <w:top w:w="28" w:type="dxa"/>
              <w:left w:w="28" w:type="dxa"/>
              <w:bottom w:w="28" w:type="dxa"/>
              <w:right w:w="28" w:type="dxa"/>
            </w:tcMar>
          </w:tcPr>
          <w:p w14:paraId="206629C6" w14:textId="77777777" w:rsidR="000234BB" w:rsidRPr="00620BBE" w:rsidRDefault="000234BB" w:rsidP="00725808">
            <w:pPr>
              <w:pStyle w:val="SmallStandard"/>
            </w:pPr>
            <w:r w:rsidRPr="00620BBE">
              <w:t>iMax</w:t>
            </w:r>
          </w:p>
        </w:tc>
        <w:tc>
          <w:tcPr>
            <w:tcW w:w="1559" w:type="dxa"/>
            <w:tcMar>
              <w:top w:w="28" w:type="dxa"/>
              <w:left w:w="28" w:type="dxa"/>
              <w:bottom w:w="28" w:type="dxa"/>
              <w:right w:w="28" w:type="dxa"/>
            </w:tcMar>
          </w:tcPr>
          <w:p w14:paraId="0A5D4994"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7DC728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F2294FD" w14:textId="77777777" w:rsidR="000234BB" w:rsidRDefault="000234BB" w:rsidP="00725808">
            <w:pPr>
              <w:jc w:val="left"/>
            </w:pPr>
            <w:r>
              <w:rPr>
                <w:sz w:val="16"/>
                <w:szCs w:val="16"/>
              </w:rPr>
              <w:t>Specifies the maximum electric current tolerated by the fuse.</w:t>
            </w:r>
          </w:p>
        </w:tc>
      </w:tr>
    </w:tbl>
    <w:p w14:paraId="67590C1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59C79E2" w14:textId="77777777" w:rsidTr="00725808">
        <w:tc>
          <w:tcPr>
            <w:tcW w:w="2296" w:type="dxa"/>
            <w:gridSpan w:val="2"/>
          </w:tcPr>
          <w:p w14:paraId="5E30B1D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D23011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2EC7DA2" w14:textId="77777777" w:rsidR="000234BB" w:rsidRDefault="000234BB" w:rsidP="00725808">
            <w:pPr>
              <w:jc w:val="center"/>
              <w:rPr>
                <w:b/>
                <w:sz w:val="16"/>
                <w:szCs w:val="16"/>
                <w:lang w:val="en-GB"/>
              </w:rPr>
            </w:pPr>
            <w:r>
              <w:rPr>
                <w:b/>
                <w:sz w:val="16"/>
                <w:szCs w:val="16"/>
                <w:lang w:val="en-GB"/>
              </w:rPr>
              <w:t>General</w:t>
            </w:r>
          </w:p>
        </w:tc>
      </w:tr>
      <w:tr w:rsidR="000234BB" w:rsidRPr="00720F6F" w14:paraId="41DC7105" w14:textId="77777777" w:rsidTr="00725808">
        <w:tc>
          <w:tcPr>
            <w:tcW w:w="1588" w:type="dxa"/>
          </w:tcPr>
          <w:p w14:paraId="2EFC9843" w14:textId="77777777" w:rsidR="000234BB" w:rsidRDefault="000234BB" w:rsidP="00725808">
            <w:pPr>
              <w:rPr>
                <w:b/>
                <w:sz w:val="16"/>
                <w:szCs w:val="16"/>
                <w:lang w:val="en-GB"/>
              </w:rPr>
            </w:pPr>
            <w:r>
              <w:rPr>
                <w:b/>
                <w:sz w:val="16"/>
                <w:szCs w:val="16"/>
                <w:lang w:val="en-GB"/>
              </w:rPr>
              <w:t>Type</w:t>
            </w:r>
          </w:p>
        </w:tc>
        <w:tc>
          <w:tcPr>
            <w:tcW w:w="708" w:type="dxa"/>
          </w:tcPr>
          <w:p w14:paraId="2B6A0EEB" w14:textId="77777777" w:rsidR="000234BB" w:rsidRDefault="000234BB" w:rsidP="00725808">
            <w:pPr>
              <w:rPr>
                <w:b/>
                <w:sz w:val="16"/>
                <w:szCs w:val="16"/>
                <w:lang w:val="en-GB"/>
              </w:rPr>
            </w:pPr>
            <w:r>
              <w:rPr>
                <w:b/>
                <w:sz w:val="16"/>
                <w:szCs w:val="16"/>
                <w:lang w:val="en-GB"/>
              </w:rPr>
              <w:t>Mult</w:t>
            </w:r>
          </w:p>
        </w:tc>
        <w:tc>
          <w:tcPr>
            <w:tcW w:w="1560" w:type="dxa"/>
          </w:tcPr>
          <w:p w14:paraId="1ECB1947" w14:textId="77777777" w:rsidR="000234BB" w:rsidRDefault="000234BB" w:rsidP="00725808">
            <w:pPr>
              <w:rPr>
                <w:b/>
                <w:sz w:val="16"/>
                <w:szCs w:val="16"/>
                <w:lang w:val="en-GB"/>
              </w:rPr>
            </w:pPr>
            <w:r>
              <w:rPr>
                <w:b/>
                <w:sz w:val="16"/>
                <w:szCs w:val="16"/>
                <w:lang w:val="en-GB"/>
              </w:rPr>
              <w:t>Role</w:t>
            </w:r>
          </w:p>
        </w:tc>
        <w:tc>
          <w:tcPr>
            <w:tcW w:w="708" w:type="dxa"/>
          </w:tcPr>
          <w:p w14:paraId="70956C57" w14:textId="77777777" w:rsidR="000234BB" w:rsidRDefault="000234BB" w:rsidP="00725808">
            <w:pPr>
              <w:rPr>
                <w:b/>
                <w:sz w:val="16"/>
                <w:szCs w:val="16"/>
                <w:lang w:val="en-GB"/>
              </w:rPr>
            </w:pPr>
            <w:r>
              <w:rPr>
                <w:b/>
                <w:sz w:val="16"/>
                <w:szCs w:val="16"/>
                <w:lang w:val="en-GB"/>
              </w:rPr>
              <w:t>Mult</w:t>
            </w:r>
          </w:p>
        </w:tc>
        <w:tc>
          <w:tcPr>
            <w:tcW w:w="567" w:type="dxa"/>
          </w:tcPr>
          <w:p w14:paraId="2F6A449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AD6EA05" w14:textId="77777777" w:rsidR="000234BB" w:rsidRPr="008359F5" w:rsidRDefault="000234BB" w:rsidP="00725808">
            <w:pPr>
              <w:rPr>
                <w:b/>
                <w:sz w:val="16"/>
                <w:szCs w:val="16"/>
                <w:lang w:val="en-GB"/>
              </w:rPr>
            </w:pPr>
            <w:r>
              <w:rPr>
                <w:b/>
                <w:sz w:val="16"/>
                <w:szCs w:val="16"/>
                <w:lang w:val="en-GB"/>
              </w:rPr>
              <w:t>Comment</w:t>
            </w:r>
          </w:p>
        </w:tc>
      </w:tr>
      <w:tr w:rsidR="000234BB" w:rsidRPr="00CC6307" w14:paraId="3B3D50D0" w14:textId="77777777" w:rsidTr="00725808">
        <w:tc>
          <w:tcPr>
            <w:tcW w:w="1588" w:type="dxa"/>
          </w:tcPr>
          <w:p w14:paraId="40E8B74A" w14:textId="77777777" w:rsidR="000234BB" w:rsidRPr="00634625" w:rsidRDefault="000234BB" w:rsidP="00725808">
            <w:pPr>
              <w:pStyle w:val="SmallStandard"/>
            </w:pPr>
            <w:r>
              <w:t>FuseComponent</w:t>
            </w:r>
          </w:p>
        </w:tc>
        <w:tc>
          <w:tcPr>
            <w:tcW w:w="708" w:type="dxa"/>
          </w:tcPr>
          <w:p w14:paraId="3ACC6FFE" w14:textId="77777777" w:rsidR="000234BB" w:rsidRDefault="000234BB" w:rsidP="00725808"/>
        </w:tc>
        <w:tc>
          <w:tcPr>
            <w:tcW w:w="1560" w:type="dxa"/>
          </w:tcPr>
          <w:p w14:paraId="4FF14282" w14:textId="77777777" w:rsidR="000234BB" w:rsidRPr="00132C43" w:rsidRDefault="000234BB" w:rsidP="00725808">
            <w:pPr>
              <w:pStyle w:val="SmallStandard"/>
            </w:pPr>
            <w:r>
              <w:t>fuseSpecification</w:t>
            </w:r>
          </w:p>
        </w:tc>
        <w:tc>
          <w:tcPr>
            <w:tcW w:w="708" w:type="dxa"/>
          </w:tcPr>
          <w:p w14:paraId="759149E5" w14:textId="77777777" w:rsidR="000234BB" w:rsidRPr="00D331EF" w:rsidRDefault="000234BB" w:rsidP="00725808">
            <w:pPr>
              <w:pStyle w:val="SmallStandard"/>
            </w:pPr>
            <w:r w:rsidRPr="00D01517">
              <w:t>0..1</w:t>
            </w:r>
          </w:p>
        </w:tc>
        <w:tc>
          <w:tcPr>
            <w:tcW w:w="567" w:type="dxa"/>
          </w:tcPr>
          <w:p w14:paraId="61CCB9C5" w14:textId="77777777" w:rsidR="000234BB" w:rsidRPr="00D331EF" w:rsidRDefault="000234BB" w:rsidP="00725808">
            <w:pPr>
              <w:pStyle w:val="SmallStandard"/>
            </w:pPr>
            <w:r>
              <w:t>N</w:t>
            </w:r>
          </w:p>
        </w:tc>
        <w:tc>
          <w:tcPr>
            <w:tcW w:w="3969" w:type="dxa"/>
          </w:tcPr>
          <w:p w14:paraId="05FFA3D8" w14:textId="77777777" w:rsidR="000234BB" w:rsidRDefault="000234BB" w:rsidP="00725808"/>
        </w:tc>
      </w:tr>
    </w:tbl>
    <w:p w14:paraId="3A52100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2" w:name="_93db0b13b0d8a0a1bf711415a0352f87"/>
      <w:r>
        <w:rPr>
          <w:lang w:val="en-GB"/>
        </w:rPr>
        <w:t>GeneralTechnicalPartSpecification</w:t>
      </w:r>
      <w:bookmarkEnd w:id="1312"/>
    </w:p>
    <w:p w14:paraId="793CEB66" w14:textId="77777777" w:rsidR="000234BB" w:rsidRDefault="000234BB" w:rsidP="000234BB">
      <w:r>
        <w:rPr>
          <w:sz w:val="18"/>
          <w:szCs w:val="18"/>
        </w:rPr>
        <w:t>Specification for the definition of common properties for technical parts.</w:t>
      </w:r>
    </w:p>
    <w:p w14:paraId="311F9D9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79701FC" w14:textId="77777777" w:rsidTr="00725808">
        <w:tc>
          <w:tcPr>
            <w:tcW w:w="2013" w:type="dxa"/>
            <w:tcMar>
              <w:top w:w="28" w:type="dxa"/>
              <w:left w:w="28" w:type="dxa"/>
              <w:bottom w:w="28" w:type="dxa"/>
              <w:right w:w="28" w:type="dxa"/>
            </w:tcMar>
          </w:tcPr>
          <w:p w14:paraId="24EE901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1A8617" w14:textId="76BA5148"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24142D8F" w14:textId="77777777" w:rsidTr="00725808">
        <w:tc>
          <w:tcPr>
            <w:tcW w:w="2013" w:type="dxa"/>
            <w:tcMar>
              <w:top w:w="28" w:type="dxa"/>
              <w:left w:w="28" w:type="dxa"/>
              <w:bottom w:w="28" w:type="dxa"/>
              <w:right w:w="28" w:type="dxa"/>
            </w:tcMar>
          </w:tcPr>
          <w:p w14:paraId="2734147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401CCA2" w14:textId="77777777" w:rsidR="000234BB" w:rsidRDefault="000234BB" w:rsidP="00725808"/>
        </w:tc>
      </w:tr>
      <w:tr w:rsidR="000234BB" w:rsidRPr="008359F5" w14:paraId="11A86A1A" w14:textId="77777777" w:rsidTr="00725808">
        <w:tc>
          <w:tcPr>
            <w:tcW w:w="2013" w:type="dxa"/>
            <w:tcMar>
              <w:top w:w="28" w:type="dxa"/>
              <w:left w:w="28" w:type="dxa"/>
              <w:bottom w:w="28" w:type="dxa"/>
              <w:right w:w="28" w:type="dxa"/>
            </w:tcMar>
          </w:tcPr>
          <w:p w14:paraId="35247E1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0652EE" w14:textId="77777777" w:rsidR="000234BB" w:rsidRPr="000437C1" w:rsidRDefault="000234BB" w:rsidP="00725808">
            <w:pPr>
              <w:pStyle w:val="SmallStandard"/>
            </w:pPr>
            <w:r>
              <w:t>false</w:t>
            </w:r>
          </w:p>
        </w:tc>
      </w:tr>
    </w:tbl>
    <w:p w14:paraId="04FB21A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DF4B712" w14:textId="77777777" w:rsidTr="00725808">
        <w:tc>
          <w:tcPr>
            <w:tcW w:w="2013" w:type="dxa"/>
            <w:tcMar>
              <w:top w:w="28" w:type="dxa"/>
              <w:left w:w="28" w:type="dxa"/>
              <w:bottom w:w="28" w:type="dxa"/>
              <w:right w:w="28" w:type="dxa"/>
            </w:tcMar>
          </w:tcPr>
          <w:p w14:paraId="314755C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8B2265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75547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135F49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6C5329E" w14:textId="77777777" w:rsidTr="00725808">
        <w:tc>
          <w:tcPr>
            <w:tcW w:w="2013" w:type="dxa"/>
            <w:tcMar>
              <w:top w:w="28" w:type="dxa"/>
              <w:left w:w="28" w:type="dxa"/>
              <w:bottom w:w="28" w:type="dxa"/>
              <w:right w:w="28" w:type="dxa"/>
            </w:tcMar>
          </w:tcPr>
          <w:p w14:paraId="001FF733" w14:textId="77777777" w:rsidR="000234BB" w:rsidRPr="00620BBE" w:rsidRDefault="000234BB" w:rsidP="00725808">
            <w:pPr>
              <w:pStyle w:val="SmallStandard"/>
            </w:pPr>
            <w:r w:rsidRPr="00620BBE">
              <w:t>colorInformation</w:t>
            </w:r>
          </w:p>
        </w:tc>
        <w:tc>
          <w:tcPr>
            <w:tcW w:w="1559" w:type="dxa"/>
            <w:tcMar>
              <w:top w:w="28" w:type="dxa"/>
              <w:left w:w="28" w:type="dxa"/>
              <w:bottom w:w="28" w:type="dxa"/>
              <w:right w:w="28" w:type="dxa"/>
            </w:tcMar>
          </w:tcPr>
          <w:p w14:paraId="655B0D58" w14:textId="77777777" w:rsidR="000234BB" w:rsidRPr="008359F5" w:rsidRDefault="000234BB" w:rsidP="00725808">
            <w:pPr>
              <w:pStyle w:val="SmallStandard"/>
            </w:pPr>
            <w:r w:rsidRPr="00D21799">
              <w:t>Color</w:t>
            </w:r>
          </w:p>
        </w:tc>
        <w:tc>
          <w:tcPr>
            <w:tcW w:w="709" w:type="dxa"/>
            <w:tcMar>
              <w:top w:w="28" w:type="dxa"/>
              <w:left w:w="28" w:type="dxa"/>
              <w:bottom w:w="28" w:type="dxa"/>
              <w:right w:w="28" w:type="dxa"/>
            </w:tcMar>
          </w:tcPr>
          <w:p w14:paraId="711BD8CC"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4590943" w14:textId="77777777" w:rsidR="000234BB" w:rsidRDefault="000234BB" w:rsidP="00725808">
            <w:pPr>
              <w:jc w:val="left"/>
            </w:pPr>
            <w:r>
              <w:rPr>
                <w:sz w:val="16"/>
                <w:szCs w:val="16"/>
              </w:rPr>
              <w:t>Specifies the color of the part.</w:t>
            </w:r>
          </w:p>
        </w:tc>
      </w:tr>
      <w:tr w:rsidR="000234BB" w:rsidRPr="006675E2" w14:paraId="69B9CACD" w14:textId="77777777" w:rsidTr="00725808">
        <w:tc>
          <w:tcPr>
            <w:tcW w:w="2013" w:type="dxa"/>
            <w:tcMar>
              <w:top w:w="28" w:type="dxa"/>
              <w:left w:w="28" w:type="dxa"/>
              <w:bottom w:w="28" w:type="dxa"/>
              <w:right w:w="28" w:type="dxa"/>
            </w:tcMar>
          </w:tcPr>
          <w:p w14:paraId="0633CB17" w14:textId="77777777" w:rsidR="000234BB" w:rsidRPr="00620BBE" w:rsidRDefault="000234BB" w:rsidP="00725808">
            <w:pPr>
              <w:pStyle w:val="SmallStandard"/>
            </w:pPr>
            <w:r w:rsidRPr="00620BBE">
              <w:t>massInformation</w:t>
            </w:r>
          </w:p>
        </w:tc>
        <w:tc>
          <w:tcPr>
            <w:tcW w:w="1559" w:type="dxa"/>
            <w:tcMar>
              <w:top w:w="28" w:type="dxa"/>
              <w:left w:w="28" w:type="dxa"/>
              <w:bottom w:w="28" w:type="dxa"/>
              <w:right w:w="28" w:type="dxa"/>
            </w:tcMar>
          </w:tcPr>
          <w:p w14:paraId="0C02F638" w14:textId="77777777" w:rsidR="000234BB" w:rsidRPr="008359F5" w:rsidRDefault="000234BB" w:rsidP="00725808">
            <w:pPr>
              <w:pStyle w:val="SmallStandard"/>
            </w:pPr>
            <w:r w:rsidRPr="00D21799">
              <w:t>MassInformation</w:t>
            </w:r>
          </w:p>
        </w:tc>
        <w:tc>
          <w:tcPr>
            <w:tcW w:w="709" w:type="dxa"/>
            <w:tcMar>
              <w:top w:w="28" w:type="dxa"/>
              <w:left w:w="28" w:type="dxa"/>
              <w:bottom w:w="28" w:type="dxa"/>
              <w:right w:w="28" w:type="dxa"/>
            </w:tcMar>
          </w:tcPr>
          <w:p w14:paraId="68AC730C"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3AC66FBF" w14:textId="77777777" w:rsidR="000234BB" w:rsidRDefault="000234BB" w:rsidP="00725808">
            <w:pPr>
              <w:jc w:val="left"/>
            </w:pPr>
            <w:r>
              <w:rPr>
                <w:sz w:val="16"/>
                <w:szCs w:val="16"/>
              </w:rPr>
              <w:t>Specifies the mass of the part.</w:t>
            </w:r>
          </w:p>
        </w:tc>
      </w:tr>
      <w:tr w:rsidR="000234BB" w:rsidRPr="006675E2" w14:paraId="5A2DA77A" w14:textId="77777777" w:rsidTr="00725808">
        <w:tc>
          <w:tcPr>
            <w:tcW w:w="2013" w:type="dxa"/>
            <w:tcMar>
              <w:top w:w="28" w:type="dxa"/>
              <w:left w:w="28" w:type="dxa"/>
              <w:bottom w:w="28" w:type="dxa"/>
              <w:right w:w="28" w:type="dxa"/>
            </w:tcMar>
          </w:tcPr>
          <w:p w14:paraId="17A60134" w14:textId="77777777" w:rsidR="000234BB" w:rsidRPr="00620BBE" w:rsidRDefault="000234BB" w:rsidP="00725808">
            <w:pPr>
              <w:pStyle w:val="SmallStandard"/>
            </w:pPr>
            <w:r w:rsidRPr="00620BBE">
              <w:t>materialInformation</w:t>
            </w:r>
          </w:p>
        </w:tc>
        <w:tc>
          <w:tcPr>
            <w:tcW w:w="1559" w:type="dxa"/>
            <w:tcMar>
              <w:top w:w="28" w:type="dxa"/>
              <w:left w:w="28" w:type="dxa"/>
              <w:bottom w:w="28" w:type="dxa"/>
              <w:right w:w="28" w:type="dxa"/>
            </w:tcMar>
          </w:tcPr>
          <w:p w14:paraId="5688DC7D" w14:textId="77777777" w:rsidR="000234BB" w:rsidRPr="008359F5" w:rsidRDefault="000234BB" w:rsidP="00725808">
            <w:pPr>
              <w:pStyle w:val="SmallStandard"/>
            </w:pPr>
            <w:r w:rsidRPr="00D21799">
              <w:t>Material</w:t>
            </w:r>
          </w:p>
        </w:tc>
        <w:tc>
          <w:tcPr>
            <w:tcW w:w="709" w:type="dxa"/>
            <w:tcMar>
              <w:top w:w="28" w:type="dxa"/>
              <w:left w:w="28" w:type="dxa"/>
              <w:bottom w:w="28" w:type="dxa"/>
              <w:right w:w="28" w:type="dxa"/>
            </w:tcMar>
          </w:tcPr>
          <w:p w14:paraId="5B7F94E1"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87F640A" w14:textId="77777777" w:rsidR="000234BB" w:rsidRDefault="000234BB" w:rsidP="00725808">
            <w:pPr>
              <w:jc w:val="left"/>
            </w:pPr>
            <w:r>
              <w:rPr>
                <w:sz w:val="16"/>
                <w:szCs w:val="16"/>
              </w:rPr>
              <w:t>Specifies the material of a part.</w:t>
            </w:r>
          </w:p>
        </w:tc>
      </w:tr>
      <w:tr w:rsidR="000234BB" w:rsidRPr="006675E2" w14:paraId="66538182" w14:textId="77777777" w:rsidTr="00725808">
        <w:tc>
          <w:tcPr>
            <w:tcW w:w="2013" w:type="dxa"/>
            <w:tcMar>
              <w:top w:w="28" w:type="dxa"/>
              <w:left w:w="28" w:type="dxa"/>
              <w:bottom w:w="28" w:type="dxa"/>
              <w:right w:w="28" w:type="dxa"/>
            </w:tcMar>
          </w:tcPr>
          <w:p w14:paraId="247ED6FA" w14:textId="77777777" w:rsidR="000234BB" w:rsidRPr="00620BBE" w:rsidRDefault="000234BB" w:rsidP="00725808">
            <w:pPr>
              <w:pStyle w:val="SmallStandard"/>
            </w:pPr>
            <w:r w:rsidRPr="00620BBE">
              <w:t>robustnessProperties</w:t>
            </w:r>
          </w:p>
        </w:tc>
        <w:tc>
          <w:tcPr>
            <w:tcW w:w="1559" w:type="dxa"/>
            <w:tcMar>
              <w:top w:w="28" w:type="dxa"/>
              <w:left w:w="28" w:type="dxa"/>
              <w:bottom w:w="28" w:type="dxa"/>
              <w:right w:w="28" w:type="dxa"/>
            </w:tcMar>
          </w:tcPr>
          <w:p w14:paraId="3109FEA0" w14:textId="77777777" w:rsidR="000234BB" w:rsidRPr="008359F5" w:rsidRDefault="000234BB" w:rsidP="00725808">
            <w:pPr>
              <w:pStyle w:val="SmallStandard"/>
            </w:pPr>
            <w:r w:rsidRPr="00D21799">
              <w:t>RobustnessProperties</w:t>
            </w:r>
          </w:p>
        </w:tc>
        <w:tc>
          <w:tcPr>
            <w:tcW w:w="709" w:type="dxa"/>
            <w:tcMar>
              <w:top w:w="28" w:type="dxa"/>
              <w:left w:w="28" w:type="dxa"/>
              <w:bottom w:w="28" w:type="dxa"/>
              <w:right w:w="28" w:type="dxa"/>
            </w:tcMar>
          </w:tcPr>
          <w:p w14:paraId="677A16BD"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1C74FF6" w14:textId="77777777" w:rsidR="000234BB" w:rsidRDefault="000234BB" w:rsidP="00725808">
            <w:pPr>
              <w:jc w:val="left"/>
            </w:pPr>
            <w:r>
              <w:rPr>
                <w:sz w:val="16"/>
                <w:szCs w:val="16"/>
              </w:rPr>
              <w:t>Specifies the robustness of a part.</w:t>
            </w:r>
          </w:p>
        </w:tc>
      </w:tr>
      <w:tr w:rsidR="000234BB" w:rsidRPr="006675E2" w14:paraId="73D58779" w14:textId="77777777" w:rsidTr="00725808">
        <w:tc>
          <w:tcPr>
            <w:tcW w:w="2013" w:type="dxa"/>
            <w:tcMar>
              <w:top w:w="28" w:type="dxa"/>
              <w:left w:w="28" w:type="dxa"/>
              <w:bottom w:w="28" w:type="dxa"/>
              <w:right w:w="28" w:type="dxa"/>
            </w:tcMar>
          </w:tcPr>
          <w:p w14:paraId="2C9C3CB5" w14:textId="77777777" w:rsidR="000234BB" w:rsidRPr="00620BBE" w:rsidRDefault="000234BB" w:rsidP="00725808">
            <w:pPr>
              <w:pStyle w:val="SmallStandard"/>
            </w:pPr>
            <w:r w:rsidRPr="00620BBE">
              <w:t>temperatureInformation</w:t>
            </w:r>
          </w:p>
        </w:tc>
        <w:tc>
          <w:tcPr>
            <w:tcW w:w="1559" w:type="dxa"/>
            <w:tcMar>
              <w:top w:w="28" w:type="dxa"/>
              <w:left w:w="28" w:type="dxa"/>
              <w:bottom w:w="28" w:type="dxa"/>
              <w:right w:w="28" w:type="dxa"/>
            </w:tcMar>
          </w:tcPr>
          <w:p w14:paraId="00D1B57D" w14:textId="77777777" w:rsidR="000234BB" w:rsidRPr="008359F5" w:rsidRDefault="000234BB" w:rsidP="00725808">
            <w:pPr>
              <w:pStyle w:val="SmallStandard"/>
            </w:pPr>
            <w:r w:rsidRPr="00D21799">
              <w:t>TemperatureInformation</w:t>
            </w:r>
          </w:p>
        </w:tc>
        <w:tc>
          <w:tcPr>
            <w:tcW w:w="709" w:type="dxa"/>
            <w:tcMar>
              <w:top w:w="28" w:type="dxa"/>
              <w:left w:w="28" w:type="dxa"/>
              <w:bottom w:w="28" w:type="dxa"/>
              <w:right w:w="28" w:type="dxa"/>
            </w:tcMar>
          </w:tcPr>
          <w:p w14:paraId="082C25B3"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20AEFABA" w14:textId="77777777" w:rsidR="000234BB" w:rsidRDefault="000234BB" w:rsidP="00725808">
            <w:pPr>
              <w:jc w:val="left"/>
            </w:pPr>
            <w:r>
              <w:rPr>
                <w:sz w:val="16"/>
                <w:szCs w:val="16"/>
              </w:rPr>
              <w:t>Specifies valid temperatures for a part.</w:t>
            </w:r>
          </w:p>
        </w:tc>
      </w:tr>
      <w:tr w:rsidR="000234BB" w:rsidRPr="006675E2" w14:paraId="3F7A90BA" w14:textId="77777777" w:rsidTr="00725808">
        <w:tc>
          <w:tcPr>
            <w:tcW w:w="2013" w:type="dxa"/>
            <w:tcMar>
              <w:top w:w="28" w:type="dxa"/>
              <w:left w:w="28" w:type="dxa"/>
              <w:bottom w:w="28" w:type="dxa"/>
              <w:right w:w="28" w:type="dxa"/>
            </w:tcMar>
          </w:tcPr>
          <w:p w14:paraId="61BB239B" w14:textId="77777777" w:rsidR="000234BB" w:rsidRPr="00620BBE" w:rsidRDefault="000234BB" w:rsidP="00725808">
            <w:pPr>
              <w:pStyle w:val="SmallStandard"/>
            </w:pPr>
            <w:r w:rsidRPr="00620BBE">
              <w:t>fitRate</w:t>
            </w:r>
          </w:p>
        </w:tc>
        <w:tc>
          <w:tcPr>
            <w:tcW w:w="1559" w:type="dxa"/>
            <w:tcMar>
              <w:top w:w="28" w:type="dxa"/>
              <w:left w:w="28" w:type="dxa"/>
              <w:bottom w:w="28" w:type="dxa"/>
              <w:right w:w="28" w:type="dxa"/>
            </w:tcMar>
          </w:tcPr>
          <w:p w14:paraId="6351D017"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54A8F9F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189687E" w14:textId="64CD3555" w:rsidR="000234BB" w:rsidRDefault="000234BB" w:rsidP="00725808">
            <w:pPr>
              <w:jc w:val="left"/>
            </w:pPr>
            <w:r>
              <w:rPr>
                <w:sz w:val="16"/>
                <w:szCs w:val="16"/>
              </w:rPr>
              <w:t xml:space="preserve">The Failures In Time (FIT) rate of a device is the number of failures that can be expected in one billion (109) device-hours of operation.[14] (E.g. 1000 devices for 1 million hours, or 1 million devices for 1000 hours each, or some other combination.) (see </w:t>
            </w:r>
            <w:hyperlink r:id="rId93" w:anchor="Units" w:history="1">
              <w:r>
                <w:rPr>
                  <w:color w:val="0000FF"/>
                  <w:sz w:val="16"/>
                  <w:szCs w:val="16"/>
                  <w:u w:val="single"/>
                </w:rPr>
                <w:t>https://en.wikipedia.org/wiki/Failure_rate#Units</w:t>
              </w:r>
            </w:hyperlink>
            <w:r>
              <w:rPr>
                <w:sz w:val="16"/>
                <w:szCs w:val="16"/>
              </w:rPr>
              <w:t>)</w:t>
            </w:r>
          </w:p>
        </w:tc>
      </w:tr>
      <w:tr w:rsidR="000234BB" w:rsidRPr="006675E2" w14:paraId="774E84B7" w14:textId="77777777" w:rsidTr="00725808">
        <w:tc>
          <w:tcPr>
            <w:tcW w:w="2013" w:type="dxa"/>
            <w:tcMar>
              <w:top w:w="28" w:type="dxa"/>
              <w:left w:w="28" w:type="dxa"/>
              <w:bottom w:w="28" w:type="dxa"/>
              <w:right w:w="28" w:type="dxa"/>
            </w:tcMar>
          </w:tcPr>
          <w:p w14:paraId="5C0EF939" w14:textId="77777777" w:rsidR="000234BB" w:rsidRPr="00620BBE" w:rsidRDefault="000234BB" w:rsidP="00725808">
            <w:pPr>
              <w:pStyle w:val="SmallStandard"/>
            </w:pPr>
            <w:r w:rsidRPr="00620BBE">
              <w:t>unspecifiedAccessoryPermitted</w:t>
            </w:r>
          </w:p>
        </w:tc>
        <w:tc>
          <w:tcPr>
            <w:tcW w:w="1559" w:type="dxa"/>
            <w:tcMar>
              <w:top w:w="28" w:type="dxa"/>
              <w:left w:w="28" w:type="dxa"/>
              <w:bottom w:w="28" w:type="dxa"/>
              <w:right w:w="28" w:type="dxa"/>
            </w:tcMar>
          </w:tcPr>
          <w:p w14:paraId="457BEEC0"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3E831CE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6F9C6DA" w14:textId="77777777" w:rsidR="000234BB" w:rsidRDefault="000234BB" w:rsidP="00725808">
            <w:pPr>
              <w:jc w:val="left"/>
            </w:pPr>
            <w:r>
              <w:rPr>
                <w:sz w:val="16"/>
                <w:szCs w:val="16"/>
              </w:rPr>
              <w:t xml:space="preserve">Defines whether accessories which are not explicitly defined by a </w:t>
            </w:r>
            <w:r>
              <w:rPr>
                <w:i/>
                <w:iCs/>
                <w:sz w:val="16"/>
                <w:szCs w:val="16"/>
              </w:rPr>
              <w:t>PartRelation</w:t>
            </w:r>
            <w:r>
              <w:rPr>
                <w:sz w:val="16"/>
                <w:szCs w:val="16"/>
              </w:rPr>
              <w:t xml:space="preserve"> may be used with instances of this part. If this attribute is not specified the default value is </w:t>
            </w:r>
            <w:r>
              <w:rPr>
                <w:i/>
                <w:iCs/>
                <w:sz w:val="16"/>
                <w:szCs w:val="16"/>
              </w:rPr>
              <w:t>true.</w:t>
            </w:r>
          </w:p>
        </w:tc>
      </w:tr>
    </w:tbl>
    <w:p w14:paraId="1A46536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B735EAA" w14:textId="77777777" w:rsidTr="00725808">
        <w:tc>
          <w:tcPr>
            <w:tcW w:w="3856" w:type="dxa"/>
            <w:gridSpan w:val="3"/>
          </w:tcPr>
          <w:p w14:paraId="16FB224A" w14:textId="77777777" w:rsidR="000234BB" w:rsidRDefault="000234BB" w:rsidP="00725808">
            <w:pPr>
              <w:jc w:val="center"/>
              <w:rPr>
                <w:b/>
                <w:sz w:val="16"/>
                <w:szCs w:val="16"/>
                <w:lang w:val="en-GB"/>
              </w:rPr>
            </w:pPr>
            <w:r>
              <w:rPr>
                <w:b/>
                <w:sz w:val="16"/>
                <w:szCs w:val="16"/>
                <w:lang w:val="en-GB"/>
              </w:rPr>
              <w:t>Other End</w:t>
            </w:r>
          </w:p>
        </w:tc>
        <w:tc>
          <w:tcPr>
            <w:tcW w:w="708" w:type="dxa"/>
          </w:tcPr>
          <w:p w14:paraId="3B5F325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E1C36E9" w14:textId="77777777" w:rsidR="000234BB" w:rsidRDefault="000234BB" w:rsidP="00725808">
            <w:pPr>
              <w:jc w:val="center"/>
              <w:rPr>
                <w:b/>
                <w:sz w:val="16"/>
                <w:szCs w:val="16"/>
                <w:lang w:val="en-GB"/>
              </w:rPr>
            </w:pPr>
            <w:r>
              <w:rPr>
                <w:b/>
                <w:sz w:val="16"/>
                <w:szCs w:val="16"/>
                <w:lang w:val="en-GB"/>
              </w:rPr>
              <w:t>General</w:t>
            </w:r>
          </w:p>
        </w:tc>
      </w:tr>
      <w:tr w:rsidR="000234BB" w:rsidRPr="00720F6F" w14:paraId="2BAC1280" w14:textId="77777777" w:rsidTr="00725808">
        <w:tc>
          <w:tcPr>
            <w:tcW w:w="1573" w:type="dxa"/>
          </w:tcPr>
          <w:p w14:paraId="04036751" w14:textId="77777777" w:rsidR="000234BB" w:rsidRDefault="000234BB" w:rsidP="00725808">
            <w:pPr>
              <w:rPr>
                <w:b/>
                <w:sz w:val="16"/>
                <w:szCs w:val="16"/>
                <w:lang w:val="en-GB"/>
              </w:rPr>
            </w:pPr>
            <w:r>
              <w:rPr>
                <w:b/>
                <w:sz w:val="16"/>
                <w:szCs w:val="16"/>
                <w:lang w:val="en-GB"/>
              </w:rPr>
              <w:t>Type</w:t>
            </w:r>
          </w:p>
        </w:tc>
        <w:tc>
          <w:tcPr>
            <w:tcW w:w="1574" w:type="dxa"/>
          </w:tcPr>
          <w:p w14:paraId="119F53D0" w14:textId="77777777" w:rsidR="000234BB" w:rsidRDefault="000234BB" w:rsidP="00725808">
            <w:pPr>
              <w:rPr>
                <w:b/>
                <w:sz w:val="16"/>
                <w:szCs w:val="16"/>
                <w:lang w:val="en-GB"/>
              </w:rPr>
            </w:pPr>
            <w:r>
              <w:rPr>
                <w:b/>
                <w:sz w:val="16"/>
                <w:szCs w:val="16"/>
                <w:lang w:val="en-GB"/>
              </w:rPr>
              <w:t>Role</w:t>
            </w:r>
          </w:p>
        </w:tc>
        <w:tc>
          <w:tcPr>
            <w:tcW w:w="708" w:type="dxa"/>
          </w:tcPr>
          <w:p w14:paraId="285F0DAF" w14:textId="77777777" w:rsidR="000234BB" w:rsidRDefault="000234BB" w:rsidP="00725808">
            <w:pPr>
              <w:rPr>
                <w:b/>
                <w:sz w:val="16"/>
                <w:szCs w:val="16"/>
                <w:lang w:val="en-GB"/>
              </w:rPr>
            </w:pPr>
            <w:r>
              <w:rPr>
                <w:b/>
                <w:sz w:val="16"/>
                <w:szCs w:val="16"/>
                <w:lang w:val="en-GB"/>
              </w:rPr>
              <w:t>Mult</w:t>
            </w:r>
          </w:p>
        </w:tc>
        <w:tc>
          <w:tcPr>
            <w:tcW w:w="709" w:type="dxa"/>
          </w:tcPr>
          <w:p w14:paraId="619CB21D" w14:textId="77777777" w:rsidR="000234BB" w:rsidRDefault="000234BB" w:rsidP="00725808">
            <w:pPr>
              <w:rPr>
                <w:b/>
                <w:sz w:val="16"/>
                <w:szCs w:val="16"/>
                <w:lang w:val="en-GB"/>
              </w:rPr>
            </w:pPr>
            <w:r>
              <w:rPr>
                <w:b/>
                <w:sz w:val="16"/>
                <w:szCs w:val="16"/>
                <w:lang w:val="en-GB"/>
              </w:rPr>
              <w:t>Mult</w:t>
            </w:r>
          </w:p>
        </w:tc>
        <w:tc>
          <w:tcPr>
            <w:tcW w:w="567" w:type="dxa"/>
          </w:tcPr>
          <w:p w14:paraId="5369DD9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F661E7B" w14:textId="77777777" w:rsidR="000234BB" w:rsidRPr="008359F5" w:rsidRDefault="000234BB" w:rsidP="00725808">
            <w:pPr>
              <w:rPr>
                <w:b/>
                <w:sz w:val="16"/>
                <w:szCs w:val="16"/>
                <w:lang w:val="en-GB"/>
              </w:rPr>
            </w:pPr>
            <w:r>
              <w:rPr>
                <w:b/>
                <w:sz w:val="16"/>
                <w:szCs w:val="16"/>
                <w:lang w:val="en-GB"/>
              </w:rPr>
              <w:t>Comment</w:t>
            </w:r>
          </w:p>
        </w:tc>
      </w:tr>
      <w:tr w:rsidR="000234BB" w:rsidRPr="00CC6307" w14:paraId="1955359D" w14:textId="77777777" w:rsidTr="00725808">
        <w:tc>
          <w:tcPr>
            <w:tcW w:w="1573" w:type="dxa"/>
          </w:tcPr>
          <w:p w14:paraId="034E8CB9" w14:textId="77777777" w:rsidR="000234BB" w:rsidRPr="00634625" w:rsidRDefault="000234BB" w:rsidP="00725808">
            <w:pPr>
              <w:pStyle w:val="SmallStandard"/>
            </w:pPr>
            <w:r>
              <w:t>BoundingBox</w:t>
            </w:r>
          </w:p>
        </w:tc>
        <w:tc>
          <w:tcPr>
            <w:tcW w:w="1574" w:type="dxa"/>
          </w:tcPr>
          <w:p w14:paraId="77794EF9" w14:textId="77777777" w:rsidR="000234BB" w:rsidRPr="00132C43" w:rsidRDefault="000234BB" w:rsidP="00725808">
            <w:pPr>
              <w:pStyle w:val="SmallStandard"/>
            </w:pPr>
            <w:r>
              <w:t>boundingBox</w:t>
            </w:r>
          </w:p>
        </w:tc>
        <w:tc>
          <w:tcPr>
            <w:tcW w:w="708" w:type="dxa"/>
          </w:tcPr>
          <w:p w14:paraId="03D7A864" w14:textId="77777777" w:rsidR="000234BB" w:rsidRPr="00D331EF" w:rsidRDefault="000234BB" w:rsidP="00725808">
            <w:pPr>
              <w:pStyle w:val="SmallStandard"/>
            </w:pPr>
            <w:r w:rsidRPr="00574783">
              <w:t>0..1</w:t>
            </w:r>
          </w:p>
        </w:tc>
        <w:tc>
          <w:tcPr>
            <w:tcW w:w="709" w:type="dxa"/>
          </w:tcPr>
          <w:p w14:paraId="0363A72C" w14:textId="77777777" w:rsidR="000234BB" w:rsidRDefault="000234BB" w:rsidP="00725808"/>
        </w:tc>
        <w:tc>
          <w:tcPr>
            <w:tcW w:w="567" w:type="dxa"/>
          </w:tcPr>
          <w:p w14:paraId="21110838" w14:textId="77777777" w:rsidR="000234BB" w:rsidRDefault="000234BB" w:rsidP="00725808">
            <w:pPr>
              <w:pStyle w:val="SmallStandard"/>
            </w:pPr>
            <w:r>
              <w:t>Y</w:t>
            </w:r>
          </w:p>
        </w:tc>
        <w:tc>
          <w:tcPr>
            <w:tcW w:w="3969" w:type="dxa"/>
          </w:tcPr>
          <w:p w14:paraId="25751FE4" w14:textId="77777777" w:rsidR="000234BB" w:rsidRDefault="000234BB" w:rsidP="00725808">
            <w:pPr>
              <w:jc w:val="left"/>
            </w:pPr>
            <w:r>
              <w:rPr>
                <w:sz w:val="16"/>
                <w:szCs w:val="16"/>
              </w:rPr>
              <w:t>Defines the bounding box of the part.</w:t>
            </w:r>
          </w:p>
        </w:tc>
      </w:tr>
      <w:tr w:rsidR="000234BB" w:rsidRPr="00CC6307" w14:paraId="2A57DCE6" w14:textId="77777777" w:rsidTr="00725808">
        <w:tc>
          <w:tcPr>
            <w:tcW w:w="1573" w:type="dxa"/>
          </w:tcPr>
          <w:p w14:paraId="74F67BF5" w14:textId="77777777" w:rsidR="000234BB" w:rsidRPr="00634625" w:rsidRDefault="000234BB" w:rsidP="00725808">
            <w:pPr>
              <w:pStyle w:val="SmallStandard"/>
            </w:pPr>
            <w:r>
              <w:t>PartRelation</w:t>
            </w:r>
          </w:p>
        </w:tc>
        <w:tc>
          <w:tcPr>
            <w:tcW w:w="1574" w:type="dxa"/>
          </w:tcPr>
          <w:p w14:paraId="2EFE617D" w14:textId="77777777" w:rsidR="000234BB" w:rsidRPr="00132C43" w:rsidRDefault="000234BB" w:rsidP="00725808">
            <w:pPr>
              <w:pStyle w:val="SmallStandard"/>
            </w:pPr>
            <w:r>
              <w:t>partRelation</w:t>
            </w:r>
          </w:p>
        </w:tc>
        <w:tc>
          <w:tcPr>
            <w:tcW w:w="708" w:type="dxa"/>
          </w:tcPr>
          <w:p w14:paraId="6FEEB912" w14:textId="77777777" w:rsidR="000234BB" w:rsidRPr="00D331EF" w:rsidRDefault="000234BB" w:rsidP="00725808">
            <w:pPr>
              <w:pStyle w:val="SmallStandard"/>
            </w:pPr>
            <w:r w:rsidRPr="00574783">
              <w:t>0..*</w:t>
            </w:r>
          </w:p>
        </w:tc>
        <w:tc>
          <w:tcPr>
            <w:tcW w:w="709" w:type="dxa"/>
          </w:tcPr>
          <w:p w14:paraId="343EDE60" w14:textId="77777777" w:rsidR="000234BB" w:rsidRPr="00D331EF" w:rsidRDefault="000234BB" w:rsidP="00725808">
            <w:pPr>
              <w:pStyle w:val="SmallStandard"/>
            </w:pPr>
            <w:r w:rsidRPr="00207506">
              <w:t>1</w:t>
            </w:r>
          </w:p>
        </w:tc>
        <w:tc>
          <w:tcPr>
            <w:tcW w:w="567" w:type="dxa"/>
          </w:tcPr>
          <w:p w14:paraId="6AE5E602" w14:textId="77777777" w:rsidR="000234BB" w:rsidRDefault="000234BB" w:rsidP="00725808">
            <w:pPr>
              <w:pStyle w:val="SmallStandard"/>
            </w:pPr>
            <w:r>
              <w:t>Y</w:t>
            </w:r>
          </w:p>
        </w:tc>
        <w:tc>
          <w:tcPr>
            <w:tcW w:w="3969" w:type="dxa"/>
          </w:tcPr>
          <w:p w14:paraId="10B5D277" w14:textId="77777777" w:rsidR="000234BB" w:rsidRDefault="000234BB" w:rsidP="00725808">
            <w:pPr>
              <w:pStyle w:val="SmallStandard"/>
            </w:pPr>
            <w:r w:rsidRPr="00491287">
              <w:t xml:space="preserve">Specifies possible relations (accessories) of the specified part with other PartVersion (e.g. caps, clips). </w:t>
            </w:r>
          </w:p>
        </w:tc>
      </w:tr>
    </w:tbl>
    <w:p w14:paraId="07C229D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3" w:name="_ae66611204453eba184ef6138d30cadb"/>
      <w:r>
        <w:rPr>
          <w:lang w:val="en-GB"/>
        </w:rPr>
        <w:t>HousingComponent</w:t>
      </w:r>
      <w:bookmarkEnd w:id="1313"/>
    </w:p>
    <w:p w14:paraId="3ECBDF1E" w14:textId="77777777" w:rsidR="000234BB" w:rsidRDefault="000234BB" w:rsidP="000234BB">
      <w:r>
        <w:rPr>
          <w:sz w:val="18"/>
          <w:szCs w:val="18"/>
        </w:rPr>
        <w:t>A HousingComponent describes the interface of an EEComponent with which it can be connected to another EEComponent or a harness. The characteristics of the interface can be described with a referenced ConnectorHousingSpecification. (see KBLFRM-300)</w:t>
      </w:r>
    </w:p>
    <w:p w14:paraId="2E3B5CB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4FE2ECC" w14:textId="77777777" w:rsidTr="00725808">
        <w:tc>
          <w:tcPr>
            <w:tcW w:w="2013" w:type="dxa"/>
            <w:tcMar>
              <w:top w:w="28" w:type="dxa"/>
              <w:left w:w="28" w:type="dxa"/>
              <w:bottom w:w="28" w:type="dxa"/>
              <w:right w:w="28" w:type="dxa"/>
            </w:tcMar>
          </w:tcPr>
          <w:p w14:paraId="366091A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1C07DD9" w14:textId="2F83F996"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p w14:paraId="40A8C0EE" w14:textId="750AC50F"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6969CEE8" w14:textId="77777777" w:rsidTr="00725808">
        <w:tc>
          <w:tcPr>
            <w:tcW w:w="2013" w:type="dxa"/>
            <w:tcMar>
              <w:top w:w="28" w:type="dxa"/>
              <w:left w:w="28" w:type="dxa"/>
              <w:bottom w:w="28" w:type="dxa"/>
              <w:right w:w="28" w:type="dxa"/>
            </w:tcMar>
          </w:tcPr>
          <w:p w14:paraId="465614C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674FB5" w14:textId="77777777" w:rsidR="000234BB" w:rsidRDefault="000234BB" w:rsidP="00725808"/>
        </w:tc>
      </w:tr>
      <w:tr w:rsidR="000234BB" w:rsidRPr="008359F5" w14:paraId="2A2A4154" w14:textId="77777777" w:rsidTr="00725808">
        <w:tc>
          <w:tcPr>
            <w:tcW w:w="2013" w:type="dxa"/>
            <w:tcMar>
              <w:top w:w="28" w:type="dxa"/>
              <w:left w:w="28" w:type="dxa"/>
              <w:bottom w:w="28" w:type="dxa"/>
              <w:right w:w="28" w:type="dxa"/>
            </w:tcMar>
          </w:tcPr>
          <w:p w14:paraId="1B3399B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59D9A04" w14:textId="77777777" w:rsidR="000234BB" w:rsidRPr="000437C1" w:rsidRDefault="000234BB" w:rsidP="00725808">
            <w:pPr>
              <w:pStyle w:val="SmallStandard"/>
            </w:pPr>
            <w:r>
              <w:t>false</w:t>
            </w:r>
          </w:p>
        </w:tc>
      </w:tr>
    </w:tbl>
    <w:p w14:paraId="3218FDF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952926E" w14:textId="77777777" w:rsidTr="00725808">
        <w:tc>
          <w:tcPr>
            <w:tcW w:w="2013" w:type="dxa"/>
            <w:tcMar>
              <w:top w:w="28" w:type="dxa"/>
              <w:left w:w="28" w:type="dxa"/>
              <w:bottom w:w="28" w:type="dxa"/>
              <w:right w:w="28" w:type="dxa"/>
            </w:tcMar>
          </w:tcPr>
          <w:p w14:paraId="03D4E83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9DE6CBD"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FE5CD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D3B5C5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780DFE7" w14:textId="77777777" w:rsidTr="00725808">
        <w:tc>
          <w:tcPr>
            <w:tcW w:w="2013" w:type="dxa"/>
            <w:tcMar>
              <w:top w:w="28" w:type="dxa"/>
              <w:left w:w="28" w:type="dxa"/>
              <w:bottom w:w="28" w:type="dxa"/>
              <w:right w:w="28" w:type="dxa"/>
            </w:tcMar>
          </w:tcPr>
          <w:p w14:paraId="4FC86678" w14:textId="77777777" w:rsidR="000234BB" w:rsidRPr="00620BBE" w:rsidRDefault="000234BB" w:rsidP="00725808">
            <w:pPr>
              <w:pStyle w:val="SmallStandard"/>
            </w:pPr>
            <w:r w:rsidRPr="00620BBE">
              <w:lastRenderedPageBreak/>
              <w:t>identification</w:t>
            </w:r>
          </w:p>
        </w:tc>
        <w:tc>
          <w:tcPr>
            <w:tcW w:w="1559" w:type="dxa"/>
            <w:tcMar>
              <w:top w:w="28" w:type="dxa"/>
              <w:left w:w="28" w:type="dxa"/>
              <w:bottom w:w="28" w:type="dxa"/>
              <w:right w:w="28" w:type="dxa"/>
            </w:tcMar>
          </w:tcPr>
          <w:p w14:paraId="560FE1A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A4FEE1A"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76E24A7" w14:textId="77777777" w:rsidR="000234BB" w:rsidRDefault="000234BB" w:rsidP="00725808">
            <w:pPr>
              <w:jc w:val="left"/>
            </w:pPr>
            <w:r>
              <w:rPr>
                <w:sz w:val="16"/>
                <w:szCs w:val="16"/>
              </w:rPr>
              <w:t>Identification of the HousingComponent, which must be distinct for all HousingComponents of an EEComponent.</w:t>
            </w:r>
          </w:p>
        </w:tc>
      </w:tr>
      <w:tr w:rsidR="000234BB" w:rsidRPr="006675E2" w14:paraId="2FCFEA16" w14:textId="77777777" w:rsidTr="00725808">
        <w:tc>
          <w:tcPr>
            <w:tcW w:w="2013" w:type="dxa"/>
            <w:tcMar>
              <w:top w:w="28" w:type="dxa"/>
              <w:left w:w="28" w:type="dxa"/>
              <w:bottom w:w="28" w:type="dxa"/>
              <w:right w:w="28" w:type="dxa"/>
            </w:tcMar>
          </w:tcPr>
          <w:p w14:paraId="361A7477"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2FF2C103"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0EE36A62"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574E05B" w14:textId="77777777" w:rsidR="000234BB" w:rsidRDefault="000234BB" w:rsidP="00725808">
            <w:pPr>
              <w:jc w:val="left"/>
            </w:pPr>
            <w:r>
              <w:rPr>
                <w:sz w:val="16"/>
                <w:szCs w:val="16"/>
              </w:rPr>
              <w:t xml:space="preserve">Specifies additional, human readable information about the </w:t>
            </w:r>
            <w:r>
              <w:rPr>
                <w:i/>
                <w:iCs/>
                <w:sz w:val="16"/>
                <w:szCs w:val="16"/>
              </w:rPr>
              <w:t>HousingComponent</w:t>
            </w:r>
            <w:r>
              <w:rPr>
                <w:sz w:val="16"/>
                <w:szCs w:val="16"/>
              </w:rPr>
              <w:t>.</w:t>
            </w:r>
          </w:p>
        </w:tc>
      </w:tr>
      <w:tr w:rsidR="000234BB" w:rsidRPr="006675E2" w14:paraId="17A65D78" w14:textId="77777777" w:rsidTr="00725808">
        <w:tc>
          <w:tcPr>
            <w:tcW w:w="2013" w:type="dxa"/>
            <w:tcMar>
              <w:top w:w="28" w:type="dxa"/>
              <w:left w:w="28" w:type="dxa"/>
              <w:bottom w:w="28" w:type="dxa"/>
              <w:right w:w="28" w:type="dxa"/>
            </w:tcMar>
          </w:tcPr>
          <w:p w14:paraId="56541E77" w14:textId="77777777" w:rsidR="000234BB" w:rsidRPr="00620BBE" w:rsidRDefault="000234BB" w:rsidP="00725808">
            <w:pPr>
              <w:pStyle w:val="SmallStandard"/>
            </w:pPr>
            <w:r w:rsidRPr="00620BBE">
              <w:t>compatibleTypes</w:t>
            </w:r>
          </w:p>
        </w:tc>
        <w:tc>
          <w:tcPr>
            <w:tcW w:w="1559" w:type="dxa"/>
            <w:tcMar>
              <w:top w:w="28" w:type="dxa"/>
              <w:left w:w="28" w:type="dxa"/>
              <w:bottom w:w="28" w:type="dxa"/>
              <w:right w:w="28" w:type="dxa"/>
            </w:tcMar>
          </w:tcPr>
          <w:p w14:paraId="74219837" w14:textId="77777777" w:rsidR="000234BB" w:rsidRPr="008359F5" w:rsidRDefault="000234BB" w:rsidP="00725808">
            <w:pPr>
              <w:pStyle w:val="SmallStandard"/>
            </w:pPr>
            <w:r w:rsidRPr="00D21799">
              <w:t>HousingComponentType</w:t>
            </w:r>
          </w:p>
        </w:tc>
        <w:tc>
          <w:tcPr>
            <w:tcW w:w="709" w:type="dxa"/>
            <w:tcMar>
              <w:top w:w="28" w:type="dxa"/>
              <w:left w:w="28" w:type="dxa"/>
              <w:bottom w:w="28" w:type="dxa"/>
              <w:right w:w="28" w:type="dxa"/>
            </w:tcMar>
          </w:tcPr>
          <w:p w14:paraId="47D95FC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793C4169" w14:textId="77777777" w:rsidR="000234BB" w:rsidRDefault="000234BB" w:rsidP="00725808">
            <w:pPr>
              <w:jc w:val="left"/>
            </w:pPr>
            <w:r>
              <w:rPr>
                <w:sz w:val="16"/>
                <w:szCs w:val="16"/>
              </w:rPr>
              <w:t xml:space="preserve">The values of this attribute define the </w:t>
            </w:r>
            <w:r>
              <w:rPr>
                <w:i/>
                <w:iCs/>
                <w:sz w:val="16"/>
                <w:szCs w:val="16"/>
              </w:rPr>
              <w:t>HousingComponentTypes</w:t>
            </w:r>
            <w:r>
              <w:rPr>
                <w:sz w:val="16"/>
                <w:szCs w:val="16"/>
              </w:rPr>
              <w:t xml:space="preserve"> that are valid to be associated with this </w:t>
            </w:r>
            <w:r>
              <w:rPr>
                <w:i/>
                <w:iCs/>
                <w:sz w:val="16"/>
                <w:szCs w:val="16"/>
              </w:rPr>
              <w:t>HousingComponent.</w:t>
            </w:r>
            <w:r>
              <w:rPr>
                <w:sz w:val="16"/>
                <w:szCs w:val="16"/>
              </w:rPr>
              <w:t xml:space="preserve"> In other word, if this </w:t>
            </w:r>
            <w:r>
              <w:rPr>
                <w:i/>
                <w:iCs/>
                <w:sz w:val="16"/>
                <w:szCs w:val="16"/>
              </w:rPr>
              <w:t xml:space="preserve">HousingComponent </w:t>
            </w:r>
            <w:r>
              <w:rPr>
                <w:sz w:val="16"/>
                <w:szCs w:val="16"/>
              </w:rPr>
              <w:t>can</w:t>
            </w:r>
            <w:r>
              <w:rPr>
                <w:i/>
                <w:iCs/>
                <w:sz w:val="16"/>
                <w:szCs w:val="16"/>
              </w:rPr>
              <w:t xml:space="preserve"> </w:t>
            </w:r>
            <w:r>
              <w:rPr>
                <w:sz w:val="16"/>
                <w:szCs w:val="16"/>
              </w:rPr>
              <w:t xml:space="preserve">be associated with a relay, a fuse, a connector housing of a harness. The values are matching the </w:t>
            </w:r>
            <w:r>
              <w:rPr>
                <w:i/>
                <w:iCs/>
                <w:sz w:val="16"/>
                <w:szCs w:val="16"/>
              </w:rPr>
              <w:t>PrimaryPartType</w:t>
            </w:r>
            <w:r>
              <w:rPr>
                <w:sz w:val="16"/>
                <w:szCs w:val="16"/>
              </w:rPr>
              <w:t xml:space="preserve"> of the </w:t>
            </w:r>
            <w:r>
              <w:rPr>
                <w:i/>
                <w:iCs/>
                <w:sz w:val="16"/>
                <w:szCs w:val="16"/>
              </w:rPr>
              <w:t>PartVersion</w:t>
            </w:r>
            <w:r>
              <w:rPr>
                <w:sz w:val="16"/>
                <w:szCs w:val="16"/>
              </w:rPr>
              <w:t xml:space="preserve"> of the component that should be associated (plugged) into this housing component.</w:t>
            </w:r>
          </w:p>
        </w:tc>
      </w:tr>
    </w:tbl>
    <w:p w14:paraId="645C960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AB216FD" w14:textId="77777777" w:rsidTr="00725808">
        <w:tc>
          <w:tcPr>
            <w:tcW w:w="3856" w:type="dxa"/>
            <w:gridSpan w:val="3"/>
          </w:tcPr>
          <w:p w14:paraId="4EF4E87B" w14:textId="77777777" w:rsidR="000234BB" w:rsidRDefault="000234BB" w:rsidP="00725808">
            <w:pPr>
              <w:jc w:val="center"/>
              <w:rPr>
                <w:b/>
                <w:sz w:val="16"/>
                <w:szCs w:val="16"/>
                <w:lang w:val="en-GB"/>
              </w:rPr>
            </w:pPr>
            <w:r>
              <w:rPr>
                <w:b/>
                <w:sz w:val="16"/>
                <w:szCs w:val="16"/>
                <w:lang w:val="en-GB"/>
              </w:rPr>
              <w:t>Other End</w:t>
            </w:r>
          </w:p>
        </w:tc>
        <w:tc>
          <w:tcPr>
            <w:tcW w:w="708" w:type="dxa"/>
          </w:tcPr>
          <w:p w14:paraId="2487914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FDCF50E" w14:textId="77777777" w:rsidR="000234BB" w:rsidRDefault="000234BB" w:rsidP="00725808">
            <w:pPr>
              <w:jc w:val="center"/>
              <w:rPr>
                <w:b/>
                <w:sz w:val="16"/>
                <w:szCs w:val="16"/>
                <w:lang w:val="en-GB"/>
              </w:rPr>
            </w:pPr>
            <w:r>
              <w:rPr>
                <w:b/>
                <w:sz w:val="16"/>
                <w:szCs w:val="16"/>
                <w:lang w:val="en-GB"/>
              </w:rPr>
              <w:t>General</w:t>
            </w:r>
          </w:p>
        </w:tc>
      </w:tr>
      <w:tr w:rsidR="000234BB" w:rsidRPr="00720F6F" w14:paraId="614DE1C0" w14:textId="77777777" w:rsidTr="00725808">
        <w:tc>
          <w:tcPr>
            <w:tcW w:w="1573" w:type="dxa"/>
          </w:tcPr>
          <w:p w14:paraId="7D28E051" w14:textId="77777777" w:rsidR="000234BB" w:rsidRDefault="000234BB" w:rsidP="00725808">
            <w:pPr>
              <w:rPr>
                <w:b/>
                <w:sz w:val="16"/>
                <w:szCs w:val="16"/>
                <w:lang w:val="en-GB"/>
              </w:rPr>
            </w:pPr>
            <w:r>
              <w:rPr>
                <w:b/>
                <w:sz w:val="16"/>
                <w:szCs w:val="16"/>
                <w:lang w:val="en-GB"/>
              </w:rPr>
              <w:t>Type</w:t>
            </w:r>
          </w:p>
        </w:tc>
        <w:tc>
          <w:tcPr>
            <w:tcW w:w="1574" w:type="dxa"/>
          </w:tcPr>
          <w:p w14:paraId="24327FA9" w14:textId="77777777" w:rsidR="000234BB" w:rsidRDefault="000234BB" w:rsidP="00725808">
            <w:pPr>
              <w:rPr>
                <w:b/>
                <w:sz w:val="16"/>
                <w:szCs w:val="16"/>
                <w:lang w:val="en-GB"/>
              </w:rPr>
            </w:pPr>
            <w:r>
              <w:rPr>
                <w:b/>
                <w:sz w:val="16"/>
                <w:szCs w:val="16"/>
                <w:lang w:val="en-GB"/>
              </w:rPr>
              <w:t>Role</w:t>
            </w:r>
          </w:p>
        </w:tc>
        <w:tc>
          <w:tcPr>
            <w:tcW w:w="708" w:type="dxa"/>
          </w:tcPr>
          <w:p w14:paraId="4058302A" w14:textId="77777777" w:rsidR="000234BB" w:rsidRDefault="000234BB" w:rsidP="00725808">
            <w:pPr>
              <w:rPr>
                <w:b/>
                <w:sz w:val="16"/>
                <w:szCs w:val="16"/>
                <w:lang w:val="en-GB"/>
              </w:rPr>
            </w:pPr>
            <w:r>
              <w:rPr>
                <w:b/>
                <w:sz w:val="16"/>
                <w:szCs w:val="16"/>
                <w:lang w:val="en-GB"/>
              </w:rPr>
              <w:t>Mult</w:t>
            </w:r>
          </w:p>
        </w:tc>
        <w:tc>
          <w:tcPr>
            <w:tcW w:w="709" w:type="dxa"/>
          </w:tcPr>
          <w:p w14:paraId="123C96D3" w14:textId="77777777" w:rsidR="000234BB" w:rsidRDefault="000234BB" w:rsidP="00725808">
            <w:pPr>
              <w:rPr>
                <w:b/>
                <w:sz w:val="16"/>
                <w:szCs w:val="16"/>
                <w:lang w:val="en-GB"/>
              </w:rPr>
            </w:pPr>
            <w:r>
              <w:rPr>
                <w:b/>
                <w:sz w:val="16"/>
                <w:szCs w:val="16"/>
                <w:lang w:val="en-GB"/>
              </w:rPr>
              <w:t>Mult</w:t>
            </w:r>
          </w:p>
        </w:tc>
        <w:tc>
          <w:tcPr>
            <w:tcW w:w="567" w:type="dxa"/>
          </w:tcPr>
          <w:p w14:paraId="3972CEC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47395FE" w14:textId="77777777" w:rsidR="000234BB" w:rsidRPr="008359F5" w:rsidRDefault="000234BB" w:rsidP="00725808">
            <w:pPr>
              <w:rPr>
                <w:b/>
                <w:sz w:val="16"/>
                <w:szCs w:val="16"/>
                <w:lang w:val="en-GB"/>
              </w:rPr>
            </w:pPr>
            <w:r>
              <w:rPr>
                <w:b/>
                <w:sz w:val="16"/>
                <w:szCs w:val="16"/>
                <w:lang w:val="en-GB"/>
              </w:rPr>
              <w:t>Comment</w:t>
            </w:r>
          </w:p>
        </w:tc>
      </w:tr>
      <w:tr w:rsidR="000234BB" w:rsidRPr="00CC6307" w14:paraId="7AE11368" w14:textId="77777777" w:rsidTr="00725808">
        <w:tc>
          <w:tcPr>
            <w:tcW w:w="1573" w:type="dxa"/>
          </w:tcPr>
          <w:p w14:paraId="03DA7099" w14:textId="77777777" w:rsidR="000234BB" w:rsidRPr="00634625" w:rsidRDefault="000234BB" w:rsidP="00725808">
            <w:pPr>
              <w:pStyle w:val="SmallStandard"/>
            </w:pPr>
            <w:r>
              <w:t>PinComponent</w:t>
            </w:r>
          </w:p>
        </w:tc>
        <w:tc>
          <w:tcPr>
            <w:tcW w:w="1574" w:type="dxa"/>
          </w:tcPr>
          <w:p w14:paraId="6E1E5BFF" w14:textId="77777777" w:rsidR="000234BB" w:rsidRPr="00132C43" w:rsidRDefault="000234BB" w:rsidP="00725808">
            <w:pPr>
              <w:pStyle w:val="SmallStandard"/>
            </w:pPr>
            <w:r>
              <w:t>pinComponent</w:t>
            </w:r>
          </w:p>
        </w:tc>
        <w:tc>
          <w:tcPr>
            <w:tcW w:w="708" w:type="dxa"/>
          </w:tcPr>
          <w:p w14:paraId="1DBC2B3E" w14:textId="77777777" w:rsidR="000234BB" w:rsidRPr="00D331EF" w:rsidRDefault="000234BB" w:rsidP="00725808">
            <w:pPr>
              <w:pStyle w:val="SmallStandard"/>
            </w:pPr>
            <w:r w:rsidRPr="00574783">
              <w:t>0..*</w:t>
            </w:r>
          </w:p>
        </w:tc>
        <w:tc>
          <w:tcPr>
            <w:tcW w:w="709" w:type="dxa"/>
          </w:tcPr>
          <w:p w14:paraId="56D3A8B0" w14:textId="77777777" w:rsidR="000234BB" w:rsidRPr="00D331EF" w:rsidRDefault="000234BB" w:rsidP="00725808">
            <w:pPr>
              <w:pStyle w:val="SmallStandard"/>
            </w:pPr>
            <w:r w:rsidRPr="00207506">
              <w:t>1</w:t>
            </w:r>
          </w:p>
        </w:tc>
        <w:tc>
          <w:tcPr>
            <w:tcW w:w="567" w:type="dxa"/>
          </w:tcPr>
          <w:p w14:paraId="10FB4680" w14:textId="77777777" w:rsidR="000234BB" w:rsidRDefault="000234BB" w:rsidP="00725808">
            <w:pPr>
              <w:pStyle w:val="SmallStandard"/>
            </w:pPr>
            <w:r>
              <w:t>Y</w:t>
            </w:r>
          </w:p>
        </w:tc>
        <w:tc>
          <w:tcPr>
            <w:tcW w:w="3969" w:type="dxa"/>
          </w:tcPr>
          <w:p w14:paraId="12CC58D2" w14:textId="77777777" w:rsidR="000234BB" w:rsidRDefault="000234BB" w:rsidP="00725808">
            <w:pPr>
              <w:pStyle w:val="SmallStandard"/>
            </w:pPr>
            <w:r w:rsidRPr="00491287">
              <w:t xml:space="preserve">Specifies the PinComponents of HousingComponent. </w:t>
            </w:r>
          </w:p>
          <w:p w14:paraId="44782C3B" w14:textId="77777777" w:rsidR="000234BB" w:rsidRDefault="000234BB" w:rsidP="00725808">
            <w:pPr>
              <w:pStyle w:val="SmallStandard"/>
            </w:pPr>
          </w:p>
          <w:p w14:paraId="5145B943" w14:textId="77777777" w:rsidR="000234BB" w:rsidRDefault="000234BB" w:rsidP="00725808">
            <w:pPr>
              <w:pStyle w:val="SmallStandard"/>
            </w:pPr>
            <w:r w:rsidRPr="00491287">
              <w:t>(see KBLFRM-300)</w:t>
            </w:r>
          </w:p>
        </w:tc>
      </w:tr>
      <w:tr w:rsidR="000234BB" w:rsidRPr="00CC6307" w14:paraId="12510841" w14:textId="77777777" w:rsidTr="00725808">
        <w:tc>
          <w:tcPr>
            <w:tcW w:w="1573" w:type="dxa"/>
          </w:tcPr>
          <w:p w14:paraId="27B27558" w14:textId="77777777" w:rsidR="000234BB" w:rsidRPr="00634625" w:rsidRDefault="000234BB" w:rsidP="00725808">
            <w:pPr>
              <w:pStyle w:val="SmallStandard"/>
            </w:pPr>
            <w:r>
              <w:t>ConnectorHousingSpecification</w:t>
            </w:r>
          </w:p>
        </w:tc>
        <w:tc>
          <w:tcPr>
            <w:tcW w:w="1574" w:type="dxa"/>
          </w:tcPr>
          <w:p w14:paraId="044C6E7D" w14:textId="77777777" w:rsidR="000234BB" w:rsidRPr="00132C43" w:rsidRDefault="000234BB" w:rsidP="00725808">
            <w:pPr>
              <w:pStyle w:val="SmallStandard"/>
            </w:pPr>
            <w:r>
              <w:t>housingSpecification</w:t>
            </w:r>
          </w:p>
        </w:tc>
        <w:tc>
          <w:tcPr>
            <w:tcW w:w="708" w:type="dxa"/>
          </w:tcPr>
          <w:p w14:paraId="033769C3" w14:textId="77777777" w:rsidR="000234BB" w:rsidRPr="00D331EF" w:rsidRDefault="000234BB" w:rsidP="00725808">
            <w:pPr>
              <w:pStyle w:val="SmallStandard"/>
            </w:pPr>
            <w:r w:rsidRPr="00574783">
              <w:t>0..1</w:t>
            </w:r>
          </w:p>
        </w:tc>
        <w:tc>
          <w:tcPr>
            <w:tcW w:w="709" w:type="dxa"/>
          </w:tcPr>
          <w:p w14:paraId="7FE101BA" w14:textId="77777777" w:rsidR="000234BB" w:rsidRPr="00D331EF" w:rsidRDefault="000234BB" w:rsidP="00725808">
            <w:pPr>
              <w:pStyle w:val="SmallStandard"/>
            </w:pPr>
            <w:r w:rsidRPr="00207506">
              <w:t>0..*</w:t>
            </w:r>
          </w:p>
        </w:tc>
        <w:tc>
          <w:tcPr>
            <w:tcW w:w="567" w:type="dxa"/>
          </w:tcPr>
          <w:p w14:paraId="760C3CFF" w14:textId="77777777" w:rsidR="000234BB" w:rsidRPr="00D331EF" w:rsidRDefault="000234BB" w:rsidP="00725808">
            <w:pPr>
              <w:pStyle w:val="SmallStandard"/>
            </w:pPr>
            <w:r>
              <w:t>N</w:t>
            </w:r>
          </w:p>
        </w:tc>
        <w:tc>
          <w:tcPr>
            <w:tcW w:w="3969" w:type="dxa"/>
          </w:tcPr>
          <w:p w14:paraId="4E8D004A" w14:textId="77777777" w:rsidR="000234BB" w:rsidRDefault="000234BB" w:rsidP="00725808">
            <w:pPr>
              <w:pStyle w:val="SmallStandard"/>
            </w:pPr>
            <w:r w:rsidRPr="00491287">
              <w:t>References the ConnectorHousingSpecification that is describing the connector interface of the HousingComponent (e.g. Slots, Cavities, Design, Coding).</w:t>
            </w:r>
          </w:p>
        </w:tc>
      </w:tr>
    </w:tbl>
    <w:p w14:paraId="49B6524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7447CA4" w14:textId="77777777" w:rsidTr="00725808">
        <w:tc>
          <w:tcPr>
            <w:tcW w:w="2296" w:type="dxa"/>
            <w:gridSpan w:val="2"/>
          </w:tcPr>
          <w:p w14:paraId="727F04C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DE7D6E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22B6EC0" w14:textId="77777777" w:rsidR="000234BB" w:rsidRDefault="000234BB" w:rsidP="00725808">
            <w:pPr>
              <w:jc w:val="center"/>
              <w:rPr>
                <w:b/>
                <w:sz w:val="16"/>
                <w:szCs w:val="16"/>
                <w:lang w:val="en-GB"/>
              </w:rPr>
            </w:pPr>
            <w:r>
              <w:rPr>
                <w:b/>
                <w:sz w:val="16"/>
                <w:szCs w:val="16"/>
                <w:lang w:val="en-GB"/>
              </w:rPr>
              <w:t>General</w:t>
            </w:r>
          </w:p>
        </w:tc>
      </w:tr>
      <w:tr w:rsidR="000234BB" w:rsidRPr="00720F6F" w14:paraId="13D61C67" w14:textId="77777777" w:rsidTr="00725808">
        <w:tc>
          <w:tcPr>
            <w:tcW w:w="1588" w:type="dxa"/>
          </w:tcPr>
          <w:p w14:paraId="096E5E99" w14:textId="77777777" w:rsidR="000234BB" w:rsidRDefault="000234BB" w:rsidP="00725808">
            <w:pPr>
              <w:rPr>
                <w:b/>
                <w:sz w:val="16"/>
                <w:szCs w:val="16"/>
                <w:lang w:val="en-GB"/>
              </w:rPr>
            </w:pPr>
            <w:r>
              <w:rPr>
                <w:b/>
                <w:sz w:val="16"/>
                <w:szCs w:val="16"/>
                <w:lang w:val="en-GB"/>
              </w:rPr>
              <w:t>Type</w:t>
            </w:r>
          </w:p>
        </w:tc>
        <w:tc>
          <w:tcPr>
            <w:tcW w:w="708" w:type="dxa"/>
          </w:tcPr>
          <w:p w14:paraId="6A2FBDD7" w14:textId="77777777" w:rsidR="000234BB" w:rsidRDefault="000234BB" w:rsidP="00725808">
            <w:pPr>
              <w:rPr>
                <w:b/>
                <w:sz w:val="16"/>
                <w:szCs w:val="16"/>
                <w:lang w:val="en-GB"/>
              </w:rPr>
            </w:pPr>
            <w:r>
              <w:rPr>
                <w:b/>
                <w:sz w:val="16"/>
                <w:szCs w:val="16"/>
                <w:lang w:val="en-GB"/>
              </w:rPr>
              <w:t>Mult</w:t>
            </w:r>
          </w:p>
        </w:tc>
        <w:tc>
          <w:tcPr>
            <w:tcW w:w="1560" w:type="dxa"/>
          </w:tcPr>
          <w:p w14:paraId="4492CC07" w14:textId="77777777" w:rsidR="000234BB" w:rsidRDefault="000234BB" w:rsidP="00725808">
            <w:pPr>
              <w:rPr>
                <w:b/>
                <w:sz w:val="16"/>
                <w:szCs w:val="16"/>
                <w:lang w:val="en-GB"/>
              </w:rPr>
            </w:pPr>
            <w:r>
              <w:rPr>
                <w:b/>
                <w:sz w:val="16"/>
                <w:szCs w:val="16"/>
                <w:lang w:val="en-GB"/>
              </w:rPr>
              <w:t>Role</w:t>
            </w:r>
          </w:p>
        </w:tc>
        <w:tc>
          <w:tcPr>
            <w:tcW w:w="708" w:type="dxa"/>
          </w:tcPr>
          <w:p w14:paraId="4EAA0A19" w14:textId="77777777" w:rsidR="000234BB" w:rsidRDefault="000234BB" w:rsidP="00725808">
            <w:pPr>
              <w:rPr>
                <w:b/>
                <w:sz w:val="16"/>
                <w:szCs w:val="16"/>
                <w:lang w:val="en-GB"/>
              </w:rPr>
            </w:pPr>
            <w:r>
              <w:rPr>
                <w:b/>
                <w:sz w:val="16"/>
                <w:szCs w:val="16"/>
                <w:lang w:val="en-GB"/>
              </w:rPr>
              <w:t>Mult</w:t>
            </w:r>
          </w:p>
        </w:tc>
        <w:tc>
          <w:tcPr>
            <w:tcW w:w="567" w:type="dxa"/>
          </w:tcPr>
          <w:p w14:paraId="6C524DF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C85608F" w14:textId="77777777" w:rsidR="000234BB" w:rsidRPr="008359F5" w:rsidRDefault="000234BB" w:rsidP="00725808">
            <w:pPr>
              <w:rPr>
                <w:b/>
                <w:sz w:val="16"/>
                <w:szCs w:val="16"/>
                <w:lang w:val="en-GB"/>
              </w:rPr>
            </w:pPr>
            <w:r>
              <w:rPr>
                <w:b/>
                <w:sz w:val="16"/>
                <w:szCs w:val="16"/>
                <w:lang w:val="en-GB"/>
              </w:rPr>
              <w:t>Comment</w:t>
            </w:r>
          </w:p>
        </w:tc>
      </w:tr>
      <w:tr w:rsidR="000234BB" w:rsidRPr="00CC6307" w14:paraId="3E7A1AAA" w14:textId="77777777" w:rsidTr="00725808">
        <w:tc>
          <w:tcPr>
            <w:tcW w:w="1588" w:type="dxa"/>
          </w:tcPr>
          <w:p w14:paraId="180C55B7" w14:textId="77777777" w:rsidR="000234BB" w:rsidRPr="00634625" w:rsidRDefault="000234BB" w:rsidP="00725808">
            <w:pPr>
              <w:pStyle w:val="SmallStandard"/>
            </w:pPr>
            <w:r>
              <w:t>EEComponentSpecification</w:t>
            </w:r>
          </w:p>
        </w:tc>
        <w:tc>
          <w:tcPr>
            <w:tcW w:w="708" w:type="dxa"/>
          </w:tcPr>
          <w:p w14:paraId="2C410D19" w14:textId="77777777" w:rsidR="000234BB" w:rsidRPr="00D331EF" w:rsidRDefault="000234BB" w:rsidP="00725808">
            <w:pPr>
              <w:pStyle w:val="SmallStandard"/>
            </w:pPr>
            <w:r w:rsidRPr="00D01517">
              <w:t>1</w:t>
            </w:r>
          </w:p>
        </w:tc>
        <w:tc>
          <w:tcPr>
            <w:tcW w:w="1560" w:type="dxa"/>
          </w:tcPr>
          <w:p w14:paraId="56A033B9" w14:textId="77777777" w:rsidR="000234BB" w:rsidRPr="00132C43" w:rsidRDefault="000234BB" w:rsidP="00725808">
            <w:pPr>
              <w:pStyle w:val="SmallStandard"/>
            </w:pPr>
            <w:r>
              <w:t>housingComponent</w:t>
            </w:r>
          </w:p>
        </w:tc>
        <w:tc>
          <w:tcPr>
            <w:tcW w:w="708" w:type="dxa"/>
          </w:tcPr>
          <w:p w14:paraId="5AED3086" w14:textId="77777777" w:rsidR="000234BB" w:rsidRPr="00D331EF" w:rsidRDefault="000234BB" w:rsidP="00725808">
            <w:pPr>
              <w:pStyle w:val="SmallStandard"/>
            </w:pPr>
            <w:r w:rsidRPr="00D01517">
              <w:t>0..*</w:t>
            </w:r>
          </w:p>
        </w:tc>
        <w:tc>
          <w:tcPr>
            <w:tcW w:w="567" w:type="dxa"/>
          </w:tcPr>
          <w:p w14:paraId="586B693B" w14:textId="77777777" w:rsidR="000234BB" w:rsidRDefault="000234BB" w:rsidP="00725808">
            <w:pPr>
              <w:pStyle w:val="SmallStandard"/>
            </w:pPr>
            <w:r>
              <w:t>Y</w:t>
            </w:r>
          </w:p>
        </w:tc>
        <w:tc>
          <w:tcPr>
            <w:tcW w:w="3969" w:type="dxa"/>
          </w:tcPr>
          <w:p w14:paraId="2BB0F37F" w14:textId="77777777" w:rsidR="000234BB" w:rsidRDefault="000234BB" w:rsidP="00725808">
            <w:pPr>
              <w:pStyle w:val="SmallStandard"/>
            </w:pPr>
            <w:r w:rsidRPr="00491287">
              <w:t xml:space="preserve">Specifies the available connector interfaces of the EEComponent. </w:t>
            </w:r>
          </w:p>
        </w:tc>
      </w:tr>
      <w:tr w:rsidR="000234BB" w:rsidRPr="00CC6307" w14:paraId="33D88C14" w14:textId="77777777" w:rsidTr="00725808">
        <w:tc>
          <w:tcPr>
            <w:tcW w:w="1588" w:type="dxa"/>
          </w:tcPr>
          <w:p w14:paraId="6D5DC931" w14:textId="77777777" w:rsidR="000234BB" w:rsidRPr="00634625" w:rsidRDefault="000234BB" w:rsidP="00725808">
            <w:pPr>
              <w:pStyle w:val="SmallStandard"/>
            </w:pPr>
            <w:r>
              <w:t>HousingComponentReference</w:t>
            </w:r>
          </w:p>
        </w:tc>
        <w:tc>
          <w:tcPr>
            <w:tcW w:w="708" w:type="dxa"/>
          </w:tcPr>
          <w:p w14:paraId="41FC4A0C" w14:textId="77777777" w:rsidR="000234BB" w:rsidRPr="00D331EF" w:rsidRDefault="000234BB" w:rsidP="00725808">
            <w:pPr>
              <w:pStyle w:val="SmallStandard"/>
            </w:pPr>
            <w:r w:rsidRPr="00D01517">
              <w:t>0..*</w:t>
            </w:r>
          </w:p>
        </w:tc>
        <w:tc>
          <w:tcPr>
            <w:tcW w:w="1560" w:type="dxa"/>
          </w:tcPr>
          <w:p w14:paraId="06B181E9" w14:textId="77777777" w:rsidR="000234BB" w:rsidRPr="00132C43" w:rsidRDefault="000234BB" w:rsidP="00725808">
            <w:pPr>
              <w:pStyle w:val="SmallStandard"/>
            </w:pPr>
            <w:r>
              <w:t>housingComponent</w:t>
            </w:r>
          </w:p>
        </w:tc>
        <w:tc>
          <w:tcPr>
            <w:tcW w:w="708" w:type="dxa"/>
          </w:tcPr>
          <w:p w14:paraId="62D16910" w14:textId="77777777" w:rsidR="000234BB" w:rsidRPr="00D331EF" w:rsidRDefault="000234BB" w:rsidP="00725808">
            <w:pPr>
              <w:pStyle w:val="SmallStandard"/>
            </w:pPr>
            <w:r w:rsidRPr="00D01517">
              <w:t>1</w:t>
            </w:r>
          </w:p>
        </w:tc>
        <w:tc>
          <w:tcPr>
            <w:tcW w:w="567" w:type="dxa"/>
          </w:tcPr>
          <w:p w14:paraId="16B8651B" w14:textId="77777777" w:rsidR="000234BB" w:rsidRPr="00D331EF" w:rsidRDefault="000234BB" w:rsidP="00725808">
            <w:pPr>
              <w:pStyle w:val="SmallStandard"/>
            </w:pPr>
            <w:r>
              <w:t>N</w:t>
            </w:r>
          </w:p>
        </w:tc>
        <w:tc>
          <w:tcPr>
            <w:tcW w:w="3969" w:type="dxa"/>
          </w:tcPr>
          <w:p w14:paraId="3B0B6B91" w14:textId="77777777" w:rsidR="000234BB" w:rsidRDefault="000234BB" w:rsidP="00725808">
            <w:pPr>
              <w:pStyle w:val="SmallStandard"/>
            </w:pPr>
            <w:r w:rsidRPr="00491287">
              <w:t xml:space="preserve">Points to the HousingComponent referenced by the HousingComponent reference. </w:t>
            </w:r>
          </w:p>
          <w:p w14:paraId="402A5A57" w14:textId="77777777" w:rsidR="000234BB" w:rsidRDefault="000234BB" w:rsidP="00725808">
            <w:pPr>
              <w:pStyle w:val="SmallStandard"/>
            </w:pPr>
            <w:r w:rsidRPr="00491287">
              <w:t>(KBLFRM-401)</w:t>
            </w:r>
          </w:p>
        </w:tc>
      </w:tr>
    </w:tbl>
    <w:p w14:paraId="1582B84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4" w:name="_2d0a95ef221cd77cc0c4d3045d0fea5b"/>
      <w:r>
        <w:rPr>
          <w:lang w:val="en-GB"/>
        </w:rPr>
        <w:t>InsulationSpecification</w:t>
      </w:r>
      <w:bookmarkEnd w:id="1314"/>
    </w:p>
    <w:p w14:paraId="52E3590C" w14:textId="77777777" w:rsidR="000234BB" w:rsidRDefault="000234BB" w:rsidP="000234BB">
      <w:r>
        <w:rPr>
          <w:sz w:val="18"/>
          <w:szCs w:val="18"/>
        </w:rPr>
        <w:t>Specification for the definition of insulation properties of a WireElement.</w:t>
      </w:r>
    </w:p>
    <w:p w14:paraId="76DC0D7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842CE4" w14:textId="77777777" w:rsidTr="00725808">
        <w:tc>
          <w:tcPr>
            <w:tcW w:w="2013" w:type="dxa"/>
            <w:tcMar>
              <w:top w:w="28" w:type="dxa"/>
              <w:left w:w="28" w:type="dxa"/>
              <w:bottom w:w="28" w:type="dxa"/>
              <w:right w:w="28" w:type="dxa"/>
            </w:tcMar>
          </w:tcPr>
          <w:p w14:paraId="72FE05A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2B5C64" w14:textId="3936BAEC"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093C24DC" w14:textId="77777777" w:rsidTr="00725808">
        <w:tc>
          <w:tcPr>
            <w:tcW w:w="2013" w:type="dxa"/>
            <w:tcMar>
              <w:top w:w="28" w:type="dxa"/>
              <w:left w:w="28" w:type="dxa"/>
              <w:bottom w:w="28" w:type="dxa"/>
              <w:right w:w="28" w:type="dxa"/>
            </w:tcMar>
          </w:tcPr>
          <w:p w14:paraId="21BAE20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7DC6B1" w14:textId="77777777" w:rsidR="000234BB" w:rsidRDefault="000234BB" w:rsidP="00725808"/>
        </w:tc>
      </w:tr>
      <w:tr w:rsidR="000234BB" w:rsidRPr="008359F5" w14:paraId="1FD24295" w14:textId="77777777" w:rsidTr="00725808">
        <w:tc>
          <w:tcPr>
            <w:tcW w:w="2013" w:type="dxa"/>
            <w:tcMar>
              <w:top w:w="28" w:type="dxa"/>
              <w:left w:w="28" w:type="dxa"/>
              <w:bottom w:w="28" w:type="dxa"/>
              <w:right w:w="28" w:type="dxa"/>
            </w:tcMar>
          </w:tcPr>
          <w:p w14:paraId="635EB40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32C9162" w14:textId="77777777" w:rsidR="000234BB" w:rsidRPr="000437C1" w:rsidRDefault="000234BB" w:rsidP="00725808">
            <w:pPr>
              <w:pStyle w:val="SmallStandard"/>
            </w:pPr>
            <w:r>
              <w:t>false</w:t>
            </w:r>
          </w:p>
        </w:tc>
      </w:tr>
    </w:tbl>
    <w:p w14:paraId="605109C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B6FA23F" w14:textId="77777777" w:rsidTr="00725808">
        <w:tc>
          <w:tcPr>
            <w:tcW w:w="2013" w:type="dxa"/>
            <w:tcMar>
              <w:top w:w="28" w:type="dxa"/>
              <w:left w:w="28" w:type="dxa"/>
              <w:bottom w:w="28" w:type="dxa"/>
              <w:right w:w="28" w:type="dxa"/>
            </w:tcMar>
          </w:tcPr>
          <w:p w14:paraId="1FF0BAE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13E54A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F4281B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77AE8A"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7C2FD23" w14:textId="77777777" w:rsidTr="00725808">
        <w:tc>
          <w:tcPr>
            <w:tcW w:w="2013" w:type="dxa"/>
            <w:tcMar>
              <w:top w:w="28" w:type="dxa"/>
              <w:left w:w="28" w:type="dxa"/>
              <w:bottom w:w="28" w:type="dxa"/>
              <w:right w:w="28" w:type="dxa"/>
            </w:tcMar>
          </w:tcPr>
          <w:p w14:paraId="14B03AFB" w14:textId="77777777" w:rsidR="000234BB" w:rsidRPr="00620BBE" w:rsidRDefault="000234BB" w:rsidP="00725808">
            <w:pPr>
              <w:pStyle w:val="SmallStandard"/>
            </w:pPr>
            <w:r w:rsidRPr="00620BBE">
              <w:t>baseColor</w:t>
            </w:r>
          </w:p>
        </w:tc>
        <w:tc>
          <w:tcPr>
            <w:tcW w:w="1559" w:type="dxa"/>
            <w:tcMar>
              <w:top w:w="28" w:type="dxa"/>
              <w:left w:w="28" w:type="dxa"/>
              <w:bottom w:w="28" w:type="dxa"/>
              <w:right w:w="28" w:type="dxa"/>
            </w:tcMar>
          </w:tcPr>
          <w:p w14:paraId="47D37ED5" w14:textId="77777777" w:rsidR="000234BB" w:rsidRPr="008359F5" w:rsidRDefault="000234BB" w:rsidP="00725808">
            <w:pPr>
              <w:pStyle w:val="SmallStandard"/>
            </w:pPr>
            <w:r w:rsidRPr="00D21799">
              <w:t>Color</w:t>
            </w:r>
          </w:p>
        </w:tc>
        <w:tc>
          <w:tcPr>
            <w:tcW w:w="709" w:type="dxa"/>
            <w:tcMar>
              <w:top w:w="28" w:type="dxa"/>
              <w:left w:w="28" w:type="dxa"/>
              <w:bottom w:w="28" w:type="dxa"/>
              <w:right w:w="28" w:type="dxa"/>
            </w:tcMar>
          </w:tcPr>
          <w:p w14:paraId="17B58E71"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2B264F75" w14:textId="77777777" w:rsidR="000234BB" w:rsidRDefault="000234BB" w:rsidP="00725808">
            <w:pPr>
              <w:jc w:val="left"/>
            </w:pPr>
            <w:r>
              <w:rPr>
                <w:sz w:val="16"/>
                <w:szCs w:val="16"/>
              </w:rPr>
              <w:t>Specifies the base color of the insulation.</w:t>
            </w:r>
          </w:p>
        </w:tc>
      </w:tr>
      <w:tr w:rsidR="000234BB" w:rsidRPr="006675E2" w14:paraId="04B93CE6" w14:textId="77777777" w:rsidTr="00725808">
        <w:tc>
          <w:tcPr>
            <w:tcW w:w="2013" w:type="dxa"/>
            <w:tcMar>
              <w:top w:w="28" w:type="dxa"/>
              <w:left w:w="28" w:type="dxa"/>
              <w:bottom w:w="28" w:type="dxa"/>
              <w:right w:w="28" w:type="dxa"/>
            </w:tcMar>
          </w:tcPr>
          <w:p w14:paraId="0E762C6B" w14:textId="77777777" w:rsidR="000234BB" w:rsidRPr="00620BBE" w:rsidRDefault="000234BB" w:rsidP="00725808">
            <w:pPr>
              <w:pStyle w:val="SmallStandard"/>
            </w:pPr>
            <w:r w:rsidRPr="00620BBE">
              <w:t>firstIdentificationColor</w:t>
            </w:r>
          </w:p>
        </w:tc>
        <w:tc>
          <w:tcPr>
            <w:tcW w:w="1559" w:type="dxa"/>
            <w:tcMar>
              <w:top w:w="28" w:type="dxa"/>
              <w:left w:w="28" w:type="dxa"/>
              <w:bottom w:w="28" w:type="dxa"/>
              <w:right w:w="28" w:type="dxa"/>
            </w:tcMar>
          </w:tcPr>
          <w:p w14:paraId="6692AC5B" w14:textId="77777777" w:rsidR="000234BB" w:rsidRPr="008359F5" w:rsidRDefault="000234BB" w:rsidP="00725808">
            <w:pPr>
              <w:pStyle w:val="SmallStandard"/>
            </w:pPr>
            <w:r w:rsidRPr="00D21799">
              <w:t>Color</w:t>
            </w:r>
          </w:p>
        </w:tc>
        <w:tc>
          <w:tcPr>
            <w:tcW w:w="709" w:type="dxa"/>
            <w:tcMar>
              <w:top w:w="28" w:type="dxa"/>
              <w:left w:w="28" w:type="dxa"/>
              <w:bottom w:w="28" w:type="dxa"/>
              <w:right w:w="28" w:type="dxa"/>
            </w:tcMar>
          </w:tcPr>
          <w:p w14:paraId="23EB14B3"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C85D140" w14:textId="77777777" w:rsidR="000234BB" w:rsidRDefault="000234BB" w:rsidP="00725808">
            <w:pPr>
              <w:jc w:val="left"/>
            </w:pPr>
            <w:r>
              <w:rPr>
                <w:sz w:val="16"/>
                <w:szCs w:val="16"/>
              </w:rPr>
              <w:t>Specifies the first identification color of the insulation.</w:t>
            </w:r>
          </w:p>
        </w:tc>
      </w:tr>
      <w:tr w:rsidR="000234BB" w:rsidRPr="006675E2" w14:paraId="5FBD2CBE" w14:textId="77777777" w:rsidTr="00725808">
        <w:tc>
          <w:tcPr>
            <w:tcW w:w="2013" w:type="dxa"/>
            <w:tcMar>
              <w:top w:w="28" w:type="dxa"/>
              <w:left w:w="28" w:type="dxa"/>
              <w:bottom w:w="28" w:type="dxa"/>
              <w:right w:w="28" w:type="dxa"/>
            </w:tcMar>
          </w:tcPr>
          <w:p w14:paraId="51620351" w14:textId="77777777" w:rsidR="000234BB" w:rsidRPr="00620BBE" w:rsidRDefault="000234BB" w:rsidP="00725808">
            <w:pPr>
              <w:pStyle w:val="SmallStandard"/>
            </w:pPr>
            <w:r w:rsidRPr="00620BBE">
              <w:t>secondIdentificationColor</w:t>
            </w:r>
          </w:p>
        </w:tc>
        <w:tc>
          <w:tcPr>
            <w:tcW w:w="1559" w:type="dxa"/>
            <w:tcMar>
              <w:top w:w="28" w:type="dxa"/>
              <w:left w:w="28" w:type="dxa"/>
              <w:bottom w:w="28" w:type="dxa"/>
              <w:right w:w="28" w:type="dxa"/>
            </w:tcMar>
          </w:tcPr>
          <w:p w14:paraId="38262A5F" w14:textId="77777777" w:rsidR="000234BB" w:rsidRPr="008359F5" w:rsidRDefault="000234BB" w:rsidP="00725808">
            <w:pPr>
              <w:pStyle w:val="SmallStandard"/>
            </w:pPr>
            <w:r w:rsidRPr="00D21799">
              <w:t>Color</w:t>
            </w:r>
          </w:p>
        </w:tc>
        <w:tc>
          <w:tcPr>
            <w:tcW w:w="709" w:type="dxa"/>
            <w:tcMar>
              <w:top w:w="28" w:type="dxa"/>
              <w:left w:w="28" w:type="dxa"/>
              <w:bottom w:w="28" w:type="dxa"/>
              <w:right w:w="28" w:type="dxa"/>
            </w:tcMar>
          </w:tcPr>
          <w:p w14:paraId="2B34403A"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E90B003" w14:textId="77777777" w:rsidR="000234BB" w:rsidRDefault="000234BB" w:rsidP="00725808">
            <w:pPr>
              <w:jc w:val="left"/>
            </w:pPr>
            <w:r>
              <w:rPr>
                <w:sz w:val="16"/>
                <w:szCs w:val="16"/>
              </w:rPr>
              <w:t>Specifies the second identification color of the insulation.</w:t>
            </w:r>
          </w:p>
        </w:tc>
      </w:tr>
      <w:tr w:rsidR="000234BB" w:rsidRPr="006675E2" w14:paraId="280E1B71" w14:textId="77777777" w:rsidTr="00725808">
        <w:tc>
          <w:tcPr>
            <w:tcW w:w="2013" w:type="dxa"/>
            <w:tcMar>
              <w:top w:w="28" w:type="dxa"/>
              <w:left w:w="28" w:type="dxa"/>
              <w:bottom w:w="28" w:type="dxa"/>
              <w:right w:w="28" w:type="dxa"/>
            </w:tcMar>
          </w:tcPr>
          <w:p w14:paraId="776A6410" w14:textId="77777777" w:rsidR="000234BB" w:rsidRPr="00620BBE" w:rsidRDefault="000234BB" w:rsidP="00725808">
            <w:pPr>
              <w:pStyle w:val="SmallStandard"/>
            </w:pPr>
            <w:r w:rsidRPr="00620BBE">
              <w:t>labelIdentificationColor</w:t>
            </w:r>
          </w:p>
        </w:tc>
        <w:tc>
          <w:tcPr>
            <w:tcW w:w="1559" w:type="dxa"/>
            <w:tcMar>
              <w:top w:w="28" w:type="dxa"/>
              <w:left w:w="28" w:type="dxa"/>
              <w:bottom w:w="28" w:type="dxa"/>
              <w:right w:w="28" w:type="dxa"/>
            </w:tcMar>
          </w:tcPr>
          <w:p w14:paraId="478DC15C" w14:textId="77777777" w:rsidR="000234BB" w:rsidRPr="008359F5" w:rsidRDefault="000234BB" w:rsidP="00725808">
            <w:pPr>
              <w:pStyle w:val="SmallStandard"/>
            </w:pPr>
            <w:r w:rsidRPr="00D21799">
              <w:t>Color</w:t>
            </w:r>
          </w:p>
        </w:tc>
        <w:tc>
          <w:tcPr>
            <w:tcW w:w="709" w:type="dxa"/>
            <w:tcMar>
              <w:top w:w="28" w:type="dxa"/>
              <w:left w:w="28" w:type="dxa"/>
              <w:bottom w:w="28" w:type="dxa"/>
              <w:right w:w="28" w:type="dxa"/>
            </w:tcMar>
          </w:tcPr>
          <w:p w14:paraId="243FB08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3A63F72C" w14:textId="77777777" w:rsidR="000234BB" w:rsidRDefault="000234BB" w:rsidP="00725808">
            <w:pPr>
              <w:jc w:val="left"/>
            </w:pPr>
            <w:r>
              <w:rPr>
                <w:sz w:val="16"/>
                <w:szCs w:val="16"/>
              </w:rPr>
              <w:t>Specifies the color of a label printed on the insulation of the wire.</w:t>
            </w:r>
          </w:p>
        </w:tc>
      </w:tr>
      <w:tr w:rsidR="000234BB" w:rsidRPr="006675E2" w14:paraId="4923C60D" w14:textId="77777777" w:rsidTr="00725808">
        <w:tc>
          <w:tcPr>
            <w:tcW w:w="2013" w:type="dxa"/>
            <w:tcMar>
              <w:top w:w="28" w:type="dxa"/>
              <w:left w:w="28" w:type="dxa"/>
              <w:bottom w:w="28" w:type="dxa"/>
              <w:right w:w="28" w:type="dxa"/>
            </w:tcMar>
          </w:tcPr>
          <w:p w14:paraId="403F8A54" w14:textId="77777777" w:rsidR="000234BB" w:rsidRPr="00620BBE" w:rsidRDefault="000234BB" w:rsidP="00725808">
            <w:pPr>
              <w:pStyle w:val="SmallStandard"/>
            </w:pPr>
            <w:r w:rsidRPr="00620BBE">
              <w:lastRenderedPageBreak/>
              <w:t>labelIdentificationType</w:t>
            </w:r>
          </w:p>
        </w:tc>
        <w:tc>
          <w:tcPr>
            <w:tcW w:w="1559" w:type="dxa"/>
            <w:tcMar>
              <w:top w:w="28" w:type="dxa"/>
              <w:left w:w="28" w:type="dxa"/>
              <w:bottom w:w="28" w:type="dxa"/>
              <w:right w:w="28" w:type="dxa"/>
            </w:tcMar>
          </w:tcPr>
          <w:p w14:paraId="60AA8EE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A3944A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20C9E5A" w14:textId="77777777" w:rsidR="000234BB" w:rsidRDefault="000234BB" w:rsidP="00725808">
            <w:pPr>
              <w:jc w:val="left"/>
            </w:pPr>
            <w:r>
              <w:rPr>
                <w:sz w:val="16"/>
                <w:szCs w:val="16"/>
              </w:rPr>
              <w:t>Specifies the type of a label printed on the insulation of the wire (e.g. alpha numerical, bar code).</w:t>
            </w:r>
          </w:p>
        </w:tc>
      </w:tr>
      <w:tr w:rsidR="000234BB" w:rsidRPr="006675E2" w14:paraId="2ABF4CF5" w14:textId="77777777" w:rsidTr="00725808">
        <w:tc>
          <w:tcPr>
            <w:tcW w:w="2013" w:type="dxa"/>
            <w:tcMar>
              <w:top w:w="28" w:type="dxa"/>
              <w:left w:w="28" w:type="dxa"/>
              <w:bottom w:w="28" w:type="dxa"/>
              <w:right w:w="28" w:type="dxa"/>
            </w:tcMar>
          </w:tcPr>
          <w:p w14:paraId="7C71B503" w14:textId="77777777" w:rsidR="000234BB" w:rsidRPr="00620BBE" w:rsidRDefault="000234BB" w:rsidP="00725808">
            <w:pPr>
              <w:pStyle w:val="SmallStandard"/>
            </w:pPr>
            <w:r w:rsidRPr="00620BBE">
              <w:t>labelIdentificationValue</w:t>
            </w:r>
          </w:p>
        </w:tc>
        <w:tc>
          <w:tcPr>
            <w:tcW w:w="1559" w:type="dxa"/>
            <w:tcMar>
              <w:top w:w="28" w:type="dxa"/>
              <w:left w:w="28" w:type="dxa"/>
              <w:bottom w:w="28" w:type="dxa"/>
              <w:right w:w="28" w:type="dxa"/>
            </w:tcMar>
          </w:tcPr>
          <w:p w14:paraId="313A418E"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2F1BC0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EC73169" w14:textId="77777777" w:rsidR="000234BB" w:rsidRDefault="000234BB" w:rsidP="00725808">
            <w:pPr>
              <w:jc w:val="left"/>
            </w:pPr>
            <w:r>
              <w:rPr>
                <w:sz w:val="16"/>
                <w:szCs w:val="16"/>
              </w:rPr>
              <w:t>Specifies the value of a label printed on the insulation of the wire.</w:t>
            </w:r>
          </w:p>
        </w:tc>
      </w:tr>
      <w:tr w:rsidR="000234BB" w:rsidRPr="006675E2" w14:paraId="1B12D1CF" w14:textId="77777777" w:rsidTr="00725808">
        <w:tc>
          <w:tcPr>
            <w:tcW w:w="2013" w:type="dxa"/>
            <w:tcMar>
              <w:top w:w="28" w:type="dxa"/>
              <w:left w:w="28" w:type="dxa"/>
              <w:bottom w:w="28" w:type="dxa"/>
              <w:right w:w="28" w:type="dxa"/>
            </w:tcMar>
          </w:tcPr>
          <w:p w14:paraId="07F8153F" w14:textId="77777777" w:rsidR="000234BB" w:rsidRPr="00620BBE" w:rsidRDefault="000234BB" w:rsidP="00725808">
            <w:pPr>
              <w:pStyle w:val="SmallStandard"/>
            </w:pPr>
            <w:r w:rsidRPr="00620BBE">
              <w:t>material</w:t>
            </w:r>
          </w:p>
        </w:tc>
        <w:tc>
          <w:tcPr>
            <w:tcW w:w="1559" w:type="dxa"/>
            <w:tcMar>
              <w:top w:w="28" w:type="dxa"/>
              <w:left w:w="28" w:type="dxa"/>
              <w:bottom w:w="28" w:type="dxa"/>
              <w:right w:w="28" w:type="dxa"/>
            </w:tcMar>
          </w:tcPr>
          <w:p w14:paraId="5353B4E1" w14:textId="77777777" w:rsidR="000234BB" w:rsidRPr="008359F5" w:rsidRDefault="000234BB" w:rsidP="00725808">
            <w:pPr>
              <w:pStyle w:val="SmallStandard"/>
            </w:pPr>
            <w:r w:rsidRPr="00D21799">
              <w:t>Material</w:t>
            </w:r>
          </w:p>
        </w:tc>
        <w:tc>
          <w:tcPr>
            <w:tcW w:w="709" w:type="dxa"/>
            <w:tcMar>
              <w:top w:w="28" w:type="dxa"/>
              <w:left w:w="28" w:type="dxa"/>
              <w:bottom w:w="28" w:type="dxa"/>
              <w:right w:w="28" w:type="dxa"/>
            </w:tcMar>
          </w:tcPr>
          <w:p w14:paraId="4D4EEEE8"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68302BF2" w14:textId="77777777" w:rsidR="000234BB" w:rsidRDefault="000234BB" w:rsidP="00725808">
            <w:pPr>
              <w:jc w:val="left"/>
            </w:pPr>
            <w:r>
              <w:rPr>
                <w:sz w:val="16"/>
                <w:szCs w:val="16"/>
              </w:rPr>
              <w:t>Specifies the material of the insulation.</w:t>
            </w:r>
          </w:p>
        </w:tc>
      </w:tr>
      <w:tr w:rsidR="000234BB" w:rsidRPr="006675E2" w14:paraId="74BFE063" w14:textId="77777777" w:rsidTr="00725808">
        <w:tc>
          <w:tcPr>
            <w:tcW w:w="2013" w:type="dxa"/>
            <w:tcMar>
              <w:top w:w="28" w:type="dxa"/>
              <w:left w:w="28" w:type="dxa"/>
              <w:bottom w:w="28" w:type="dxa"/>
              <w:right w:w="28" w:type="dxa"/>
            </w:tcMar>
          </w:tcPr>
          <w:p w14:paraId="3C07C572" w14:textId="77777777" w:rsidR="000234BB" w:rsidRPr="00620BBE" w:rsidRDefault="000234BB" w:rsidP="00725808">
            <w:pPr>
              <w:pStyle w:val="SmallStandard"/>
            </w:pPr>
            <w:r w:rsidRPr="00620BBE">
              <w:t>thickness</w:t>
            </w:r>
          </w:p>
        </w:tc>
        <w:tc>
          <w:tcPr>
            <w:tcW w:w="1559" w:type="dxa"/>
            <w:tcMar>
              <w:top w:w="28" w:type="dxa"/>
              <w:left w:w="28" w:type="dxa"/>
              <w:bottom w:w="28" w:type="dxa"/>
              <w:right w:w="28" w:type="dxa"/>
            </w:tcMar>
          </w:tcPr>
          <w:p w14:paraId="112E78B0"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ED8BC59"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BBE75F4" w14:textId="77777777" w:rsidR="000234BB" w:rsidRDefault="000234BB" w:rsidP="00725808">
            <w:pPr>
              <w:jc w:val="left"/>
            </w:pPr>
            <w:r>
              <w:rPr>
                <w:sz w:val="16"/>
                <w:szCs w:val="16"/>
              </w:rPr>
              <w:t>Specifies the thickness of the insulation.</w:t>
            </w:r>
          </w:p>
        </w:tc>
      </w:tr>
    </w:tbl>
    <w:p w14:paraId="0010328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A171C8F" w14:textId="77777777" w:rsidTr="00725808">
        <w:tc>
          <w:tcPr>
            <w:tcW w:w="2296" w:type="dxa"/>
            <w:gridSpan w:val="2"/>
          </w:tcPr>
          <w:p w14:paraId="086E07C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02D4EB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53269F1" w14:textId="77777777" w:rsidR="000234BB" w:rsidRDefault="000234BB" w:rsidP="00725808">
            <w:pPr>
              <w:jc w:val="center"/>
              <w:rPr>
                <w:b/>
                <w:sz w:val="16"/>
                <w:szCs w:val="16"/>
                <w:lang w:val="en-GB"/>
              </w:rPr>
            </w:pPr>
            <w:r>
              <w:rPr>
                <w:b/>
                <w:sz w:val="16"/>
                <w:szCs w:val="16"/>
                <w:lang w:val="en-GB"/>
              </w:rPr>
              <w:t>General</w:t>
            </w:r>
          </w:p>
        </w:tc>
      </w:tr>
      <w:tr w:rsidR="000234BB" w:rsidRPr="00720F6F" w14:paraId="4F46904D" w14:textId="77777777" w:rsidTr="00725808">
        <w:tc>
          <w:tcPr>
            <w:tcW w:w="1588" w:type="dxa"/>
          </w:tcPr>
          <w:p w14:paraId="43AF8014" w14:textId="77777777" w:rsidR="000234BB" w:rsidRDefault="000234BB" w:rsidP="00725808">
            <w:pPr>
              <w:rPr>
                <w:b/>
                <w:sz w:val="16"/>
                <w:szCs w:val="16"/>
                <w:lang w:val="en-GB"/>
              </w:rPr>
            </w:pPr>
            <w:r>
              <w:rPr>
                <w:b/>
                <w:sz w:val="16"/>
                <w:szCs w:val="16"/>
                <w:lang w:val="en-GB"/>
              </w:rPr>
              <w:t>Type</w:t>
            </w:r>
          </w:p>
        </w:tc>
        <w:tc>
          <w:tcPr>
            <w:tcW w:w="708" w:type="dxa"/>
          </w:tcPr>
          <w:p w14:paraId="3ED148D8" w14:textId="77777777" w:rsidR="000234BB" w:rsidRDefault="000234BB" w:rsidP="00725808">
            <w:pPr>
              <w:rPr>
                <w:b/>
                <w:sz w:val="16"/>
                <w:szCs w:val="16"/>
                <w:lang w:val="en-GB"/>
              </w:rPr>
            </w:pPr>
            <w:r>
              <w:rPr>
                <w:b/>
                <w:sz w:val="16"/>
                <w:szCs w:val="16"/>
                <w:lang w:val="en-GB"/>
              </w:rPr>
              <w:t>Mult</w:t>
            </w:r>
          </w:p>
        </w:tc>
        <w:tc>
          <w:tcPr>
            <w:tcW w:w="1560" w:type="dxa"/>
          </w:tcPr>
          <w:p w14:paraId="7DE46E8A" w14:textId="77777777" w:rsidR="000234BB" w:rsidRDefault="000234BB" w:rsidP="00725808">
            <w:pPr>
              <w:rPr>
                <w:b/>
                <w:sz w:val="16"/>
                <w:szCs w:val="16"/>
                <w:lang w:val="en-GB"/>
              </w:rPr>
            </w:pPr>
            <w:r>
              <w:rPr>
                <w:b/>
                <w:sz w:val="16"/>
                <w:szCs w:val="16"/>
                <w:lang w:val="en-GB"/>
              </w:rPr>
              <w:t>Role</w:t>
            </w:r>
          </w:p>
        </w:tc>
        <w:tc>
          <w:tcPr>
            <w:tcW w:w="708" w:type="dxa"/>
          </w:tcPr>
          <w:p w14:paraId="3F71AFCD" w14:textId="77777777" w:rsidR="000234BB" w:rsidRDefault="000234BB" w:rsidP="00725808">
            <w:pPr>
              <w:rPr>
                <w:b/>
                <w:sz w:val="16"/>
                <w:szCs w:val="16"/>
                <w:lang w:val="en-GB"/>
              </w:rPr>
            </w:pPr>
            <w:r>
              <w:rPr>
                <w:b/>
                <w:sz w:val="16"/>
                <w:szCs w:val="16"/>
                <w:lang w:val="en-GB"/>
              </w:rPr>
              <w:t>Mult</w:t>
            </w:r>
          </w:p>
        </w:tc>
        <w:tc>
          <w:tcPr>
            <w:tcW w:w="567" w:type="dxa"/>
          </w:tcPr>
          <w:p w14:paraId="0772152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EA15BAB" w14:textId="77777777" w:rsidR="000234BB" w:rsidRPr="008359F5" w:rsidRDefault="000234BB" w:rsidP="00725808">
            <w:pPr>
              <w:rPr>
                <w:b/>
                <w:sz w:val="16"/>
                <w:szCs w:val="16"/>
                <w:lang w:val="en-GB"/>
              </w:rPr>
            </w:pPr>
            <w:r>
              <w:rPr>
                <w:b/>
                <w:sz w:val="16"/>
                <w:szCs w:val="16"/>
                <w:lang w:val="en-GB"/>
              </w:rPr>
              <w:t>Comment</w:t>
            </w:r>
          </w:p>
        </w:tc>
      </w:tr>
      <w:tr w:rsidR="000234BB" w:rsidRPr="00CC6307" w14:paraId="3BFD860D" w14:textId="77777777" w:rsidTr="00725808">
        <w:tc>
          <w:tcPr>
            <w:tcW w:w="1588" w:type="dxa"/>
          </w:tcPr>
          <w:p w14:paraId="611ACA5D" w14:textId="77777777" w:rsidR="000234BB" w:rsidRPr="00634625" w:rsidRDefault="000234BB" w:rsidP="00725808">
            <w:pPr>
              <w:pStyle w:val="SmallStandard"/>
            </w:pPr>
            <w:r>
              <w:t>WireElementSpecification</w:t>
            </w:r>
          </w:p>
        </w:tc>
        <w:tc>
          <w:tcPr>
            <w:tcW w:w="708" w:type="dxa"/>
          </w:tcPr>
          <w:p w14:paraId="5BD23D4E" w14:textId="77777777" w:rsidR="000234BB" w:rsidRPr="00D331EF" w:rsidRDefault="000234BB" w:rsidP="00725808">
            <w:pPr>
              <w:pStyle w:val="SmallStandard"/>
            </w:pPr>
            <w:r w:rsidRPr="00D01517">
              <w:t>0..*</w:t>
            </w:r>
          </w:p>
        </w:tc>
        <w:tc>
          <w:tcPr>
            <w:tcW w:w="1560" w:type="dxa"/>
          </w:tcPr>
          <w:p w14:paraId="2B86CC47" w14:textId="77777777" w:rsidR="000234BB" w:rsidRPr="00132C43" w:rsidRDefault="000234BB" w:rsidP="00725808">
            <w:pPr>
              <w:pStyle w:val="SmallStandard"/>
            </w:pPr>
            <w:r>
              <w:t>insulationSpecification</w:t>
            </w:r>
          </w:p>
        </w:tc>
        <w:tc>
          <w:tcPr>
            <w:tcW w:w="708" w:type="dxa"/>
          </w:tcPr>
          <w:p w14:paraId="6D578BB1" w14:textId="77777777" w:rsidR="000234BB" w:rsidRPr="00D331EF" w:rsidRDefault="000234BB" w:rsidP="00725808">
            <w:pPr>
              <w:pStyle w:val="SmallStandard"/>
            </w:pPr>
            <w:r w:rsidRPr="00D01517">
              <w:t>0..1</w:t>
            </w:r>
          </w:p>
        </w:tc>
        <w:tc>
          <w:tcPr>
            <w:tcW w:w="567" w:type="dxa"/>
          </w:tcPr>
          <w:p w14:paraId="52970594" w14:textId="77777777" w:rsidR="000234BB" w:rsidRPr="00D331EF" w:rsidRDefault="000234BB" w:rsidP="00725808">
            <w:pPr>
              <w:pStyle w:val="SmallStandard"/>
            </w:pPr>
            <w:r>
              <w:t>N</w:t>
            </w:r>
          </w:p>
        </w:tc>
        <w:tc>
          <w:tcPr>
            <w:tcW w:w="3969" w:type="dxa"/>
          </w:tcPr>
          <w:p w14:paraId="06BDD769" w14:textId="77777777" w:rsidR="000234BB" w:rsidRDefault="000234BB" w:rsidP="00725808">
            <w:pPr>
              <w:jc w:val="left"/>
            </w:pPr>
            <w:r>
              <w:rPr>
                <w:sz w:val="16"/>
                <w:szCs w:val="16"/>
              </w:rPr>
              <w:t xml:space="preserve">If the </w:t>
            </w:r>
            <w:r>
              <w:rPr>
                <w:i/>
                <w:iCs/>
                <w:sz w:val="16"/>
                <w:szCs w:val="16"/>
              </w:rPr>
              <w:t>WireElement</w:t>
            </w:r>
            <w:r>
              <w:rPr>
                <w:sz w:val="16"/>
                <w:szCs w:val="16"/>
              </w:rPr>
              <w:t xml:space="preserve"> has an insulation then the specification of the insulation is referenced here.</w:t>
            </w:r>
          </w:p>
        </w:tc>
      </w:tr>
      <w:tr w:rsidR="000234BB" w:rsidRPr="00CC6307" w14:paraId="6AB9E182" w14:textId="77777777" w:rsidTr="00725808">
        <w:tc>
          <w:tcPr>
            <w:tcW w:w="1588" w:type="dxa"/>
          </w:tcPr>
          <w:p w14:paraId="080C6F54" w14:textId="77777777" w:rsidR="000234BB" w:rsidRPr="00634625" w:rsidRDefault="000234BB" w:rsidP="00725808">
            <w:pPr>
              <w:pStyle w:val="SmallStandard"/>
            </w:pPr>
            <w:r>
              <w:t>Signal</w:t>
            </w:r>
          </w:p>
        </w:tc>
        <w:tc>
          <w:tcPr>
            <w:tcW w:w="708" w:type="dxa"/>
          </w:tcPr>
          <w:p w14:paraId="60178B62" w14:textId="77777777" w:rsidR="000234BB" w:rsidRDefault="000234BB" w:rsidP="00725808"/>
        </w:tc>
        <w:tc>
          <w:tcPr>
            <w:tcW w:w="1560" w:type="dxa"/>
          </w:tcPr>
          <w:p w14:paraId="024B0C57" w14:textId="77777777" w:rsidR="000234BB" w:rsidRPr="00132C43" w:rsidRDefault="000234BB" w:rsidP="00725808">
            <w:pPr>
              <w:pStyle w:val="SmallStandard"/>
            </w:pPr>
            <w:r>
              <w:t>recommendedInsulationSpecification</w:t>
            </w:r>
          </w:p>
        </w:tc>
        <w:tc>
          <w:tcPr>
            <w:tcW w:w="708" w:type="dxa"/>
          </w:tcPr>
          <w:p w14:paraId="14252200" w14:textId="77777777" w:rsidR="000234BB" w:rsidRPr="00D331EF" w:rsidRDefault="000234BB" w:rsidP="00725808">
            <w:pPr>
              <w:pStyle w:val="SmallStandard"/>
            </w:pPr>
            <w:r w:rsidRPr="00D01517">
              <w:t>0..1</w:t>
            </w:r>
          </w:p>
        </w:tc>
        <w:tc>
          <w:tcPr>
            <w:tcW w:w="567" w:type="dxa"/>
          </w:tcPr>
          <w:p w14:paraId="6F961CE9" w14:textId="77777777" w:rsidR="000234BB" w:rsidRPr="00D331EF" w:rsidRDefault="000234BB" w:rsidP="00725808">
            <w:pPr>
              <w:pStyle w:val="SmallStandard"/>
            </w:pPr>
            <w:r>
              <w:t>N</w:t>
            </w:r>
          </w:p>
        </w:tc>
        <w:tc>
          <w:tcPr>
            <w:tcW w:w="3969" w:type="dxa"/>
          </w:tcPr>
          <w:p w14:paraId="6CE00F5A" w14:textId="77777777" w:rsidR="000234BB" w:rsidRDefault="000234BB" w:rsidP="00725808">
            <w:pPr>
              <w:jc w:val="left"/>
            </w:pPr>
            <w:r>
              <w:rPr>
                <w:sz w:val="16"/>
                <w:szCs w:val="16"/>
              </w:rPr>
              <w:t>Defines a recommended Specification for the insulation (e.g. the color) that implements this signal.</w:t>
            </w:r>
          </w:p>
        </w:tc>
      </w:tr>
    </w:tbl>
    <w:p w14:paraId="780D352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5" w:name="_467bebdf7adc3509f9cf3a401b85bfb8"/>
      <w:r>
        <w:rPr>
          <w:lang w:val="en-GB"/>
        </w:rPr>
        <w:t>InternalComponentConnection</w:t>
      </w:r>
      <w:bookmarkEnd w:id="1315"/>
    </w:p>
    <w:p w14:paraId="2DBC2B53" w14:textId="77777777" w:rsidR="000234BB" w:rsidRDefault="000234BB" w:rsidP="000234BB">
      <w:r>
        <w:rPr>
          <w:sz w:val="18"/>
          <w:szCs w:val="18"/>
        </w:rPr>
        <w:t xml:space="preserve">An </w:t>
      </w:r>
      <w:r>
        <w:rPr>
          <w:i/>
          <w:iCs/>
          <w:sz w:val="18"/>
          <w:szCs w:val="18"/>
        </w:rPr>
        <w:t>InternalComponentConnection</w:t>
      </w:r>
      <w:r>
        <w:rPr>
          <w:sz w:val="18"/>
          <w:szCs w:val="18"/>
        </w:rPr>
        <w:t xml:space="preserve"> defines a conductive connection between </w:t>
      </w:r>
      <w:r>
        <w:rPr>
          <w:i/>
          <w:iCs/>
          <w:sz w:val="18"/>
          <w:szCs w:val="18"/>
        </w:rPr>
        <w:t xml:space="preserve">PinComponents </w:t>
      </w:r>
      <w:r>
        <w:rPr>
          <w:sz w:val="18"/>
          <w:szCs w:val="18"/>
        </w:rPr>
        <w:t xml:space="preserve">within an </w:t>
      </w:r>
      <w:r>
        <w:rPr>
          <w:i/>
          <w:iCs/>
          <w:sz w:val="18"/>
          <w:szCs w:val="18"/>
        </w:rPr>
        <w:t>EEComponent</w:t>
      </w:r>
      <w:r>
        <w:rPr>
          <w:sz w:val="18"/>
          <w:szCs w:val="18"/>
        </w:rPr>
        <w:t xml:space="preserve">. Such a connection can be statically permanent or dynamically switch (e.g. by a relais). This behaviour can be defined with a </w:t>
      </w:r>
      <w:r>
        <w:rPr>
          <w:i/>
          <w:iCs/>
          <w:sz w:val="18"/>
          <w:szCs w:val="18"/>
        </w:rPr>
        <w:t>SwitchingState</w:t>
      </w:r>
      <w:r>
        <w:rPr>
          <w:sz w:val="18"/>
          <w:szCs w:val="18"/>
        </w:rPr>
        <w:t>.</w:t>
      </w:r>
    </w:p>
    <w:p w14:paraId="26D6DE34" w14:textId="77777777" w:rsidR="000234BB" w:rsidRDefault="000234BB" w:rsidP="000234BB">
      <w:r>
        <w:rPr>
          <w:sz w:val="18"/>
          <w:szCs w:val="18"/>
        </w:rPr>
        <w:t xml:space="preserve">The electrical behaviour of an </w:t>
      </w:r>
      <w:r>
        <w:rPr>
          <w:i/>
          <w:iCs/>
          <w:sz w:val="18"/>
          <w:szCs w:val="18"/>
        </w:rPr>
        <w:t xml:space="preserve">InternalComponentConnection </w:t>
      </w:r>
      <w:r>
        <w:rPr>
          <w:sz w:val="18"/>
          <w:szCs w:val="18"/>
        </w:rPr>
        <w:t xml:space="preserve">can be further specified by a referenced </w:t>
      </w:r>
      <w:r>
        <w:rPr>
          <w:i/>
          <w:iCs/>
          <w:sz w:val="18"/>
          <w:szCs w:val="18"/>
        </w:rPr>
        <w:t>ConductorSpecification.</w:t>
      </w:r>
    </w:p>
    <w:p w14:paraId="1C173C9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CD92EF" w14:textId="77777777" w:rsidTr="00725808">
        <w:tc>
          <w:tcPr>
            <w:tcW w:w="2013" w:type="dxa"/>
            <w:tcMar>
              <w:top w:w="28" w:type="dxa"/>
              <w:left w:w="28" w:type="dxa"/>
              <w:bottom w:w="28" w:type="dxa"/>
              <w:right w:w="28" w:type="dxa"/>
            </w:tcMar>
          </w:tcPr>
          <w:p w14:paraId="427B720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D31B5E" w14:textId="03ADCDEC"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4FA67E51" w14:textId="77777777" w:rsidTr="00725808">
        <w:tc>
          <w:tcPr>
            <w:tcW w:w="2013" w:type="dxa"/>
            <w:tcMar>
              <w:top w:w="28" w:type="dxa"/>
              <w:left w:w="28" w:type="dxa"/>
              <w:bottom w:w="28" w:type="dxa"/>
              <w:right w:w="28" w:type="dxa"/>
            </w:tcMar>
          </w:tcPr>
          <w:p w14:paraId="468A8DA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6812CF" w14:textId="77777777" w:rsidR="000234BB" w:rsidRDefault="000234BB" w:rsidP="00725808"/>
        </w:tc>
      </w:tr>
      <w:tr w:rsidR="000234BB" w:rsidRPr="008359F5" w14:paraId="1A641262" w14:textId="77777777" w:rsidTr="00725808">
        <w:tc>
          <w:tcPr>
            <w:tcW w:w="2013" w:type="dxa"/>
            <w:tcMar>
              <w:top w:w="28" w:type="dxa"/>
              <w:left w:w="28" w:type="dxa"/>
              <w:bottom w:w="28" w:type="dxa"/>
              <w:right w:w="28" w:type="dxa"/>
            </w:tcMar>
          </w:tcPr>
          <w:p w14:paraId="4148D19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9CE0AD" w14:textId="77777777" w:rsidR="000234BB" w:rsidRPr="000437C1" w:rsidRDefault="000234BB" w:rsidP="00725808">
            <w:pPr>
              <w:pStyle w:val="SmallStandard"/>
            </w:pPr>
            <w:r>
              <w:t>false</w:t>
            </w:r>
          </w:p>
        </w:tc>
      </w:tr>
    </w:tbl>
    <w:p w14:paraId="0C2202A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D826594" w14:textId="77777777" w:rsidTr="00725808">
        <w:tc>
          <w:tcPr>
            <w:tcW w:w="2013" w:type="dxa"/>
            <w:tcMar>
              <w:top w:w="28" w:type="dxa"/>
              <w:left w:w="28" w:type="dxa"/>
              <w:bottom w:w="28" w:type="dxa"/>
              <w:right w:w="28" w:type="dxa"/>
            </w:tcMar>
          </w:tcPr>
          <w:p w14:paraId="0FCCC4B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DA2961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164B76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FDC324C"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43BB159" w14:textId="77777777" w:rsidTr="00725808">
        <w:tc>
          <w:tcPr>
            <w:tcW w:w="2013" w:type="dxa"/>
            <w:tcMar>
              <w:top w:w="28" w:type="dxa"/>
              <w:left w:w="28" w:type="dxa"/>
              <w:bottom w:w="28" w:type="dxa"/>
              <w:right w:w="28" w:type="dxa"/>
            </w:tcMar>
          </w:tcPr>
          <w:p w14:paraId="7E7F9BAE"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08455E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FE043C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995005D" w14:textId="77777777" w:rsidR="000234BB" w:rsidRDefault="000234BB" w:rsidP="00725808">
            <w:pPr>
              <w:jc w:val="left"/>
            </w:pPr>
            <w:r>
              <w:rPr>
                <w:sz w:val="16"/>
                <w:szCs w:val="16"/>
              </w:rPr>
              <w:t xml:space="preserve">Identification of the </w:t>
            </w:r>
            <w:r>
              <w:rPr>
                <w:i/>
                <w:iCs/>
                <w:sz w:val="16"/>
                <w:szCs w:val="16"/>
              </w:rPr>
              <w:t>InternalComponentConnection</w:t>
            </w:r>
            <w:r>
              <w:rPr>
                <w:sz w:val="16"/>
                <w:szCs w:val="16"/>
              </w:rPr>
              <w:t xml:space="preserve">, which must be distinct for all </w:t>
            </w:r>
            <w:r>
              <w:rPr>
                <w:i/>
                <w:iCs/>
                <w:sz w:val="16"/>
                <w:szCs w:val="16"/>
              </w:rPr>
              <w:t>InternalComponentConnection</w:t>
            </w:r>
            <w:r>
              <w:rPr>
                <w:sz w:val="16"/>
                <w:szCs w:val="16"/>
              </w:rPr>
              <w:t xml:space="preserve"> of an </w:t>
            </w:r>
            <w:r>
              <w:rPr>
                <w:i/>
                <w:iCs/>
                <w:sz w:val="16"/>
                <w:szCs w:val="16"/>
              </w:rPr>
              <w:t>EEComponent</w:t>
            </w:r>
            <w:r>
              <w:rPr>
                <w:sz w:val="16"/>
                <w:szCs w:val="16"/>
              </w:rPr>
              <w:t>.</w:t>
            </w:r>
          </w:p>
        </w:tc>
      </w:tr>
    </w:tbl>
    <w:p w14:paraId="710F7AB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863BA35" w14:textId="77777777" w:rsidTr="00725808">
        <w:tc>
          <w:tcPr>
            <w:tcW w:w="3856" w:type="dxa"/>
            <w:gridSpan w:val="3"/>
          </w:tcPr>
          <w:p w14:paraId="79E2F6EC" w14:textId="77777777" w:rsidR="000234BB" w:rsidRDefault="000234BB" w:rsidP="00725808">
            <w:pPr>
              <w:jc w:val="center"/>
              <w:rPr>
                <w:b/>
                <w:sz w:val="16"/>
                <w:szCs w:val="16"/>
                <w:lang w:val="en-GB"/>
              </w:rPr>
            </w:pPr>
            <w:r>
              <w:rPr>
                <w:b/>
                <w:sz w:val="16"/>
                <w:szCs w:val="16"/>
                <w:lang w:val="en-GB"/>
              </w:rPr>
              <w:t>Other End</w:t>
            </w:r>
          </w:p>
        </w:tc>
        <w:tc>
          <w:tcPr>
            <w:tcW w:w="708" w:type="dxa"/>
          </w:tcPr>
          <w:p w14:paraId="1327AA1B"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3B596B6" w14:textId="77777777" w:rsidR="000234BB" w:rsidRDefault="000234BB" w:rsidP="00725808">
            <w:pPr>
              <w:jc w:val="center"/>
              <w:rPr>
                <w:b/>
                <w:sz w:val="16"/>
                <w:szCs w:val="16"/>
                <w:lang w:val="en-GB"/>
              </w:rPr>
            </w:pPr>
            <w:r>
              <w:rPr>
                <w:b/>
                <w:sz w:val="16"/>
                <w:szCs w:val="16"/>
                <w:lang w:val="en-GB"/>
              </w:rPr>
              <w:t>General</w:t>
            </w:r>
          </w:p>
        </w:tc>
      </w:tr>
      <w:tr w:rsidR="000234BB" w:rsidRPr="00720F6F" w14:paraId="59706583" w14:textId="77777777" w:rsidTr="00725808">
        <w:tc>
          <w:tcPr>
            <w:tcW w:w="1573" w:type="dxa"/>
          </w:tcPr>
          <w:p w14:paraId="44EB40EB" w14:textId="77777777" w:rsidR="000234BB" w:rsidRDefault="000234BB" w:rsidP="00725808">
            <w:pPr>
              <w:rPr>
                <w:b/>
                <w:sz w:val="16"/>
                <w:szCs w:val="16"/>
                <w:lang w:val="en-GB"/>
              </w:rPr>
            </w:pPr>
            <w:r>
              <w:rPr>
                <w:b/>
                <w:sz w:val="16"/>
                <w:szCs w:val="16"/>
                <w:lang w:val="en-GB"/>
              </w:rPr>
              <w:t>Type</w:t>
            </w:r>
          </w:p>
        </w:tc>
        <w:tc>
          <w:tcPr>
            <w:tcW w:w="1574" w:type="dxa"/>
          </w:tcPr>
          <w:p w14:paraId="10266405" w14:textId="77777777" w:rsidR="000234BB" w:rsidRDefault="000234BB" w:rsidP="00725808">
            <w:pPr>
              <w:rPr>
                <w:b/>
                <w:sz w:val="16"/>
                <w:szCs w:val="16"/>
                <w:lang w:val="en-GB"/>
              </w:rPr>
            </w:pPr>
            <w:r>
              <w:rPr>
                <w:b/>
                <w:sz w:val="16"/>
                <w:szCs w:val="16"/>
                <w:lang w:val="en-GB"/>
              </w:rPr>
              <w:t>Role</w:t>
            </w:r>
          </w:p>
        </w:tc>
        <w:tc>
          <w:tcPr>
            <w:tcW w:w="708" w:type="dxa"/>
          </w:tcPr>
          <w:p w14:paraId="2BD7D5D4" w14:textId="77777777" w:rsidR="000234BB" w:rsidRDefault="000234BB" w:rsidP="00725808">
            <w:pPr>
              <w:rPr>
                <w:b/>
                <w:sz w:val="16"/>
                <w:szCs w:val="16"/>
                <w:lang w:val="en-GB"/>
              </w:rPr>
            </w:pPr>
            <w:r>
              <w:rPr>
                <w:b/>
                <w:sz w:val="16"/>
                <w:szCs w:val="16"/>
                <w:lang w:val="en-GB"/>
              </w:rPr>
              <w:t>Mult</w:t>
            </w:r>
          </w:p>
        </w:tc>
        <w:tc>
          <w:tcPr>
            <w:tcW w:w="709" w:type="dxa"/>
          </w:tcPr>
          <w:p w14:paraId="123300D5" w14:textId="77777777" w:rsidR="000234BB" w:rsidRDefault="000234BB" w:rsidP="00725808">
            <w:pPr>
              <w:rPr>
                <w:b/>
                <w:sz w:val="16"/>
                <w:szCs w:val="16"/>
                <w:lang w:val="en-GB"/>
              </w:rPr>
            </w:pPr>
            <w:r>
              <w:rPr>
                <w:b/>
                <w:sz w:val="16"/>
                <w:szCs w:val="16"/>
                <w:lang w:val="en-GB"/>
              </w:rPr>
              <w:t>Mult</w:t>
            </w:r>
          </w:p>
        </w:tc>
        <w:tc>
          <w:tcPr>
            <w:tcW w:w="567" w:type="dxa"/>
          </w:tcPr>
          <w:p w14:paraId="49B3A48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BBC7F68" w14:textId="77777777" w:rsidR="000234BB" w:rsidRPr="008359F5" w:rsidRDefault="000234BB" w:rsidP="00725808">
            <w:pPr>
              <w:rPr>
                <w:b/>
                <w:sz w:val="16"/>
                <w:szCs w:val="16"/>
                <w:lang w:val="en-GB"/>
              </w:rPr>
            </w:pPr>
            <w:r>
              <w:rPr>
                <w:b/>
                <w:sz w:val="16"/>
                <w:szCs w:val="16"/>
                <w:lang w:val="en-GB"/>
              </w:rPr>
              <w:t>Comment</w:t>
            </w:r>
          </w:p>
        </w:tc>
      </w:tr>
      <w:tr w:rsidR="000234BB" w:rsidRPr="00CC6307" w14:paraId="310EA1BE" w14:textId="77777777" w:rsidTr="00725808">
        <w:tc>
          <w:tcPr>
            <w:tcW w:w="1573" w:type="dxa"/>
          </w:tcPr>
          <w:p w14:paraId="47F33D4A" w14:textId="77777777" w:rsidR="000234BB" w:rsidRPr="00634625" w:rsidRDefault="000234BB" w:rsidP="00725808">
            <w:pPr>
              <w:pStyle w:val="SmallStandard"/>
            </w:pPr>
            <w:r>
              <w:t>ConductorSpecification</w:t>
            </w:r>
          </w:p>
        </w:tc>
        <w:tc>
          <w:tcPr>
            <w:tcW w:w="1574" w:type="dxa"/>
          </w:tcPr>
          <w:p w14:paraId="59830C89" w14:textId="77777777" w:rsidR="000234BB" w:rsidRPr="00132C43" w:rsidRDefault="000234BB" w:rsidP="00725808">
            <w:pPr>
              <w:pStyle w:val="SmallStandard"/>
            </w:pPr>
            <w:r>
              <w:t>conductorSpecification</w:t>
            </w:r>
          </w:p>
        </w:tc>
        <w:tc>
          <w:tcPr>
            <w:tcW w:w="708" w:type="dxa"/>
          </w:tcPr>
          <w:p w14:paraId="1384B6A5" w14:textId="77777777" w:rsidR="000234BB" w:rsidRPr="00D331EF" w:rsidRDefault="000234BB" w:rsidP="00725808">
            <w:pPr>
              <w:pStyle w:val="SmallStandard"/>
            </w:pPr>
            <w:r w:rsidRPr="00574783">
              <w:t>0..1</w:t>
            </w:r>
          </w:p>
        </w:tc>
        <w:tc>
          <w:tcPr>
            <w:tcW w:w="709" w:type="dxa"/>
          </w:tcPr>
          <w:p w14:paraId="655F875E" w14:textId="77777777" w:rsidR="000234BB" w:rsidRPr="00D331EF" w:rsidRDefault="000234BB" w:rsidP="00725808">
            <w:pPr>
              <w:pStyle w:val="SmallStandard"/>
            </w:pPr>
            <w:r w:rsidRPr="00207506">
              <w:t>0..*</w:t>
            </w:r>
          </w:p>
        </w:tc>
        <w:tc>
          <w:tcPr>
            <w:tcW w:w="567" w:type="dxa"/>
          </w:tcPr>
          <w:p w14:paraId="1CD92087" w14:textId="77777777" w:rsidR="000234BB" w:rsidRPr="00D331EF" w:rsidRDefault="000234BB" w:rsidP="00725808">
            <w:pPr>
              <w:pStyle w:val="SmallStandard"/>
            </w:pPr>
            <w:r>
              <w:t>N</w:t>
            </w:r>
          </w:p>
        </w:tc>
        <w:tc>
          <w:tcPr>
            <w:tcW w:w="3969" w:type="dxa"/>
          </w:tcPr>
          <w:p w14:paraId="50C1ACCA" w14:textId="77777777" w:rsidR="000234BB" w:rsidRDefault="000234BB" w:rsidP="00725808"/>
        </w:tc>
      </w:tr>
      <w:tr w:rsidR="000234BB" w:rsidRPr="00CC6307" w14:paraId="7E6A182B" w14:textId="77777777" w:rsidTr="00725808">
        <w:tc>
          <w:tcPr>
            <w:tcW w:w="1573" w:type="dxa"/>
          </w:tcPr>
          <w:p w14:paraId="195FC021" w14:textId="77777777" w:rsidR="000234BB" w:rsidRPr="00634625" w:rsidRDefault="000234BB" w:rsidP="00725808">
            <w:pPr>
              <w:pStyle w:val="SmallStandard"/>
            </w:pPr>
            <w:r>
              <w:t>PinComponent</w:t>
            </w:r>
          </w:p>
        </w:tc>
        <w:tc>
          <w:tcPr>
            <w:tcW w:w="1574" w:type="dxa"/>
          </w:tcPr>
          <w:p w14:paraId="095A7E1E" w14:textId="77777777" w:rsidR="000234BB" w:rsidRPr="00132C43" w:rsidRDefault="000234BB" w:rsidP="00725808">
            <w:pPr>
              <w:pStyle w:val="SmallStandard"/>
            </w:pPr>
            <w:r>
              <w:t>pins</w:t>
            </w:r>
          </w:p>
        </w:tc>
        <w:tc>
          <w:tcPr>
            <w:tcW w:w="708" w:type="dxa"/>
          </w:tcPr>
          <w:p w14:paraId="6FA50D5A" w14:textId="77777777" w:rsidR="000234BB" w:rsidRPr="00D331EF" w:rsidRDefault="000234BB" w:rsidP="00725808">
            <w:pPr>
              <w:pStyle w:val="SmallStandard"/>
            </w:pPr>
            <w:r w:rsidRPr="00574783">
              <w:t>2..*</w:t>
            </w:r>
          </w:p>
        </w:tc>
        <w:tc>
          <w:tcPr>
            <w:tcW w:w="709" w:type="dxa"/>
          </w:tcPr>
          <w:p w14:paraId="29FE2856" w14:textId="77777777" w:rsidR="000234BB" w:rsidRPr="00D331EF" w:rsidRDefault="000234BB" w:rsidP="00725808">
            <w:pPr>
              <w:pStyle w:val="SmallStandard"/>
            </w:pPr>
            <w:r w:rsidRPr="00207506">
              <w:t>0..*</w:t>
            </w:r>
          </w:p>
        </w:tc>
        <w:tc>
          <w:tcPr>
            <w:tcW w:w="567" w:type="dxa"/>
          </w:tcPr>
          <w:p w14:paraId="165E41CA" w14:textId="77777777" w:rsidR="000234BB" w:rsidRPr="00D331EF" w:rsidRDefault="000234BB" w:rsidP="00725808">
            <w:pPr>
              <w:pStyle w:val="SmallStandard"/>
            </w:pPr>
            <w:r>
              <w:t>N</w:t>
            </w:r>
          </w:p>
        </w:tc>
        <w:tc>
          <w:tcPr>
            <w:tcW w:w="3969" w:type="dxa"/>
          </w:tcPr>
          <w:p w14:paraId="390E8DFE" w14:textId="77777777" w:rsidR="000234BB" w:rsidRDefault="000234BB" w:rsidP="00725808"/>
        </w:tc>
      </w:tr>
    </w:tbl>
    <w:p w14:paraId="472E341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7CB9A83" w14:textId="77777777" w:rsidTr="00725808">
        <w:tc>
          <w:tcPr>
            <w:tcW w:w="2296" w:type="dxa"/>
            <w:gridSpan w:val="2"/>
          </w:tcPr>
          <w:p w14:paraId="5291239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50FD591"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B80D07F" w14:textId="77777777" w:rsidR="000234BB" w:rsidRDefault="000234BB" w:rsidP="00725808">
            <w:pPr>
              <w:jc w:val="center"/>
              <w:rPr>
                <w:b/>
                <w:sz w:val="16"/>
                <w:szCs w:val="16"/>
                <w:lang w:val="en-GB"/>
              </w:rPr>
            </w:pPr>
            <w:r>
              <w:rPr>
                <w:b/>
                <w:sz w:val="16"/>
                <w:szCs w:val="16"/>
                <w:lang w:val="en-GB"/>
              </w:rPr>
              <w:t>General</w:t>
            </w:r>
          </w:p>
        </w:tc>
      </w:tr>
      <w:tr w:rsidR="000234BB" w:rsidRPr="00720F6F" w14:paraId="2CED1C50" w14:textId="77777777" w:rsidTr="00725808">
        <w:tc>
          <w:tcPr>
            <w:tcW w:w="1588" w:type="dxa"/>
          </w:tcPr>
          <w:p w14:paraId="68F36F86" w14:textId="77777777" w:rsidR="000234BB" w:rsidRDefault="000234BB" w:rsidP="00725808">
            <w:pPr>
              <w:rPr>
                <w:b/>
                <w:sz w:val="16"/>
                <w:szCs w:val="16"/>
                <w:lang w:val="en-GB"/>
              </w:rPr>
            </w:pPr>
            <w:r>
              <w:rPr>
                <w:b/>
                <w:sz w:val="16"/>
                <w:szCs w:val="16"/>
                <w:lang w:val="en-GB"/>
              </w:rPr>
              <w:t>Type</w:t>
            </w:r>
          </w:p>
        </w:tc>
        <w:tc>
          <w:tcPr>
            <w:tcW w:w="708" w:type="dxa"/>
          </w:tcPr>
          <w:p w14:paraId="5E0A6303" w14:textId="77777777" w:rsidR="000234BB" w:rsidRDefault="000234BB" w:rsidP="00725808">
            <w:pPr>
              <w:rPr>
                <w:b/>
                <w:sz w:val="16"/>
                <w:szCs w:val="16"/>
                <w:lang w:val="en-GB"/>
              </w:rPr>
            </w:pPr>
            <w:r>
              <w:rPr>
                <w:b/>
                <w:sz w:val="16"/>
                <w:szCs w:val="16"/>
                <w:lang w:val="en-GB"/>
              </w:rPr>
              <w:t>Mult</w:t>
            </w:r>
          </w:p>
        </w:tc>
        <w:tc>
          <w:tcPr>
            <w:tcW w:w="1560" w:type="dxa"/>
          </w:tcPr>
          <w:p w14:paraId="4F85432E" w14:textId="77777777" w:rsidR="000234BB" w:rsidRDefault="000234BB" w:rsidP="00725808">
            <w:pPr>
              <w:rPr>
                <w:b/>
                <w:sz w:val="16"/>
                <w:szCs w:val="16"/>
                <w:lang w:val="en-GB"/>
              </w:rPr>
            </w:pPr>
            <w:r>
              <w:rPr>
                <w:b/>
                <w:sz w:val="16"/>
                <w:szCs w:val="16"/>
                <w:lang w:val="en-GB"/>
              </w:rPr>
              <w:t>Role</w:t>
            </w:r>
          </w:p>
        </w:tc>
        <w:tc>
          <w:tcPr>
            <w:tcW w:w="708" w:type="dxa"/>
          </w:tcPr>
          <w:p w14:paraId="466F146D" w14:textId="77777777" w:rsidR="000234BB" w:rsidRDefault="000234BB" w:rsidP="00725808">
            <w:pPr>
              <w:rPr>
                <w:b/>
                <w:sz w:val="16"/>
                <w:szCs w:val="16"/>
                <w:lang w:val="en-GB"/>
              </w:rPr>
            </w:pPr>
            <w:r>
              <w:rPr>
                <w:b/>
                <w:sz w:val="16"/>
                <w:szCs w:val="16"/>
                <w:lang w:val="en-GB"/>
              </w:rPr>
              <w:t>Mult</w:t>
            </w:r>
          </w:p>
        </w:tc>
        <w:tc>
          <w:tcPr>
            <w:tcW w:w="567" w:type="dxa"/>
          </w:tcPr>
          <w:p w14:paraId="2E6F75D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5085D3A" w14:textId="77777777" w:rsidR="000234BB" w:rsidRPr="008359F5" w:rsidRDefault="000234BB" w:rsidP="00725808">
            <w:pPr>
              <w:rPr>
                <w:b/>
                <w:sz w:val="16"/>
                <w:szCs w:val="16"/>
                <w:lang w:val="en-GB"/>
              </w:rPr>
            </w:pPr>
            <w:r>
              <w:rPr>
                <w:b/>
                <w:sz w:val="16"/>
                <w:szCs w:val="16"/>
                <w:lang w:val="en-GB"/>
              </w:rPr>
              <w:t>Comment</w:t>
            </w:r>
          </w:p>
        </w:tc>
      </w:tr>
      <w:tr w:rsidR="000234BB" w:rsidRPr="00CC6307" w14:paraId="7C5DC193" w14:textId="77777777" w:rsidTr="00725808">
        <w:tc>
          <w:tcPr>
            <w:tcW w:w="1588" w:type="dxa"/>
          </w:tcPr>
          <w:p w14:paraId="1F640347" w14:textId="77777777" w:rsidR="000234BB" w:rsidRPr="00634625" w:rsidRDefault="000234BB" w:rsidP="00725808">
            <w:pPr>
              <w:pStyle w:val="SmallStandard"/>
            </w:pPr>
            <w:r>
              <w:t>EEComponentSpecification</w:t>
            </w:r>
          </w:p>
        </w:tc>
        <w:tc>
          <w:tcPr>
            <w:tcW w:w="708" w:type="dxa"/>
          </w:tcPr>
          <w:p w14:paraId="5ADE88F1" w14:textId="77777777" w:rsidR="000234BB" w:rsidRPr="00D331EF" w:rsidRDefault="000234BB" w:rsidP="00725808">
            <w:pPr>
              <w:pStyle w:val="SmallStandard"/>
            </w:pPr>
            <w:r w:rsidRPr="00D01517">
              <w:t>1</w:t>
            </w:r>
          </w:p>
        </w:tc>
        <w:tc>
          <w:tcPr>
            <w:tcW w:w="1560" w:type="dxa"/>
          </w:tcPr>
          <w:p w14:paraId="263870B3" w14:textId="77777777" w:rsidR="000234BB" w:rsidRPr="00132C43" w:rsidRDefault="000234BB" w:rsidP="00725808">
            <w:pPr>
              <w:pStyle w:val="SmallStandard"/>
            </w:pPr>
            <w:r>
              <w:t>connections</w:t>
            </w:r>
          </w:p>
        </w:tc>
        <w:tc>
          <w:tcPr>
            <w:tcW w:w="708" w:type="dxa"/>
          </w:tcPr>
          <w:p w14:paraId="5E485320" w14:textId="77777777" w:rsidR="000234BB" w:rsidRPr="00D331EF" w:rsidRDefault="000234BB" w:rsidP="00725808">
            <w:pPr>
              <w:pStyle w:val="SmallStandard"/>
            </w:pPr>
            <w:r w:rsidRPr="00D01517">
              <w:t>0..*</w:t>
            </w:r>
          </w:p>
        </w:tc>
        <w:tc>
          <w:tcPr>
            <w:tcW w:w="567" w:type="dxa"/>
          </w:tcPr>
          <w:p w14:paraId="17A9D323" w14:textId="77777777" w:rsidR="000234BB" w:rsidRDefault="000234BB" w:rsidP="00725808">
            <w:pPr>
              <w:pStyle w:val="SmallStandard"/>
            </w:pPr>
            <w:r>
              <w:t>Y</w:t>
            </w:r>
          </w:p>
        </w:tc>
        <w:tc>
          <w:tcPr>
            <w:tcW w:w="3969" w:type="dxa"/>
          </w:tcPr>
          <w:p w14:paraId="69159764" w14:textId="77777777" w:rsidR="000234BB" w:rsidRDefault="000234BB" w:rsidP="00725808"/>
        </w:tc>
      </w:tr>
      <w:tr w:rsidR="000234BB" w:rsidRPr="00CC6307" w14:paraId="6E9B2BFF" w14:textId="77777777" w:rsidTr="00725808">
        <w:tc>
          <w:tcPr>
            <w:tcW w:w="1588" w:type="dxa"/>
          </w:tcPr>
          <w:p w14:paraId="33D813F9" w14:textId="77777777" w:rsidR="000234BB" w:rsidRPr="00634625" w:rsidRDefault="000234BB" w:rsidP="00725808">
            <w:pPr>
              <w:pStyle w:val="SmallStandard"/>
            </w:pPr>
            <w:r>
              <w:lastRenderedPageBreak/>
              <w:t>SwitchingState</w:t>
            </w:r>
          </w:p>
        </w:tc>
        <w:tc>
          <w:tcPr>
            <w:tcW w:w="708" w:type="dxa"/>
          </w:tcPr>
          <w:p w14:paraId="0382FCC5" w14:textId="77777777" w:rsidR="000234BB" w:rsidRPr="00D331EF" w:rsidRDefault="000234BB" w:rsidP="00725808">
            <w:pPr>
              <w:pStyle w:val="SmallStandard"/>
            </w:pPr>
            <w:r w:rsidRPr="00D01517">
              <w:t>0..*</w:t>
            </w:r>
          </w:p>
        </w:tc>
        <w:tc>
          <w:tcPr>
            <w:tcW w:w="1560" w:type="dxa"/>
          </w:tcPr>
          <w:p w14:paraId="5327C5B7" w14:textId="77777777" w:rsidR="000234BB" w:rsidRPr="00132C43" w:rsidRDefault="000234BB" w:rsidP="00725808">
            <w:pPr>
              <w:pStyle w:val="SmallStandard"/>
            </w:pPr>
            <w:r>
              <w:t>switchedConnections</w:t>
            </w:r>
          </w:p>
        </w:tc>
        <w:tc>
          <w:tcPr>
            <w:tcW w:w="708" w:type="dxa"/>
          </w:tcPr>
          <w:p w14:paraId="37D8E781" w14:textId="77777777" w:rsidR="000234BB" w:rsidRPr="00D331EF" w:rsidRDefault="000234BB" w:rsidP="00725808">
            <w:pPr>
              <w:pStyle w:val="SmallStandard"/>
            </w:pPr>
            <w:r w:rsidRPr="00D01517">
              <w:t>0..*</w:t>
            </w:r>
          </w:p>
        </w:tc>
        <w:tc>
          <w:tcPr>
            <w:tcW w:w="567" w:type="dxa"/>
          </w:tcPr>
          <w:p w14:paraId="17361A88" w14:textId="77777777" w:rsidR="000234BB" w:rsidRPr="00D331EF" w:rsidRDefault="000234BB" w:rsidP="00725808">
            <w:pPr>
              <w:pStyle w:val="SmallStandard"/>
            </w:pPr>
            <w:r>
              <w:t>N</w:t>
            </w:r>
          </w:p>
        </w:tc>
        <w:tc>
          <w:tcPr>
            <w:tcW w:w="3969" w:type="dxa"/>
          </w:tcPr>
          <w:p w14:paraId="11A47EA5" w14:textId="77777777" w:rsidR="000234BB" w:rsidRDefault="000234BB" w:rsidP="00725808">
            <w:pPr>
              <w:jc w:val="left"/>
            </w:pPr>
            <w:r>
              <w:rPr>
                <w:sz w:val="16"/>
                <w:szCs w:val="16"/>
              </w:rPr>
              <w:t xml:space="preserve">Specifies the </w:t>
            </w:r>
            <w:r>
              <w:rPr>
                <w:i/>
                <w:iCs/>
                <w:sz w:val="16"/>
                <w:szCs w:val="16"/>
              </w:rPr>
              <w:t>InternalComponentConnections</w:t>
            </w:r>
            <w:r>
              <w:rPr>
                <w:sz w:val="16"/>
                <w:szCs w:val="16"/>
              </w:rPr>
              <w:t xml:space="preserve"> that are switched by this </w:t>
            </w:r>
            <w:r>
              <w:rPr>
                <w:i/>
                <w:iCs/>
                <w:sz w:val="16"/>
                <w:szCs w:val="16"/>
              </w:rPr>
              <w:t>SwitchingState.</w:t>
            </w:r>
          </w:p>
        </w:tc>
      </w:tr>
    </w:tbl>
    <w:p w14:paraId="51F3CE5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6" w:name="_abcdbcdee498d166735e85b24ba5b2d4"/>
      <w:r>
        <w:rPr>
          <w:lang w:val="en-GB"/>
        </w:rPr>
        <w:t>InternalTerminalConnection</w:t>
      </w:r>
      <w:bookmarkEnd w:id="1316"/>
    </w:p>
    <w:p w14:paraId="113FF7CA" w14:textId="77777777" w:rsidR="000234BB" w:rsidRDefault="000234BB" w:rsidP="000234BB">
      <w:r>
        <w:rPr>
          <w:sz w:val="18"/>
          <w:szCs w:val="18"/>
        </w:rPr>
        <w:t>An InternalTerminalConnection represents an electrical connection within a terminal. For standard terminals all receptions (wire- and terminal-receptions) have an electrical connection. For non-standard terminals (e.g. coax) only some receptions have an electrical connection. The InternalTerminalConnection is modelled as a separate class and not as relationship between wire- and terminal-reception, since it is possible that a terminal has only one kind of reception (e.g. a parallel connector, a cavity bridge). (see KBLFRM-302)</w:t>
      </w:r>
    </w:p>
    <w:p w14:paraId="5E11B07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AF385C5" w14:textId="77777777" w:rsidTr="00725808">
        <w:tc>
          <w:tcPr>
            <w:tcW w:w="2013" w:type="dxa"/>
            <w:tcMar>
              <w:top w:w="28" w:type="dxa"/>
              <w:left w:w="28" w:type="dxa"/>
              <w:bottom w:w="28" w:type="dxa"/>
              <w:right w:w="28" w:type="dxa"/>
            </w:tcMar>
          </w:tcPr>
          <w:p w14:paraId="67AC766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479387" w14:textId="3DC19693"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5C5C5198" w14:textId="77777777" w:rsidTr="00725808">
        <w:tc>
          <w:tcPr>
            <w:tcW w:w="2013" w:type="dxa"/>
            <w:tcMar>
              <w:top w:w="28" w:type="dxa"/>
              <w:left w:w="28" w:type="dxa"/>
              <w:bottom w:w="28" w:type="dxa"/>
              <w:right w:w="28" w:type="dxa"/>
            </w:tcMar>
          </w:tcPr>
          <w:p w14:paraId="6B5FCDB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5634509" w14:textId="77777777" w:rsidR="000234BB" w:rsidRDefault="000234BB" w:rsidP="00725808"/>
        </w:tc>
      </w:tr>
      <w:tr w:rsidR="000234BB" w:rsidRPr="008359F5" w14:paraId="7DECD4A4" w14:textId="77777777" w:rsidTr="00725808">
        <w:tc>
          <w:tcPr>
            <w:tcW w:w="2013" w:type="dxa"/>
            <w:tcMar>
              <w:top w:w="28" w:type="dxa"/>
              <w:left w:w="28" w:type="dxa"/>
              <w:bottom w:w="28" w:type="dxa"/>
              <w:right w:w="28" w:type="dxa"/>
            </w:tcMar>
          </w:tcPr>
          <w:p w14:paraId="5CB3209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F5272D" w14:textId="77777777" w:rsidR="000234BB" w:rsidRPr="000437C1" w:rsidRDefault="000234BB" w:rsidP="00725808">
            <w:pPr>
              <w:pStyle w:val="SmallStandard"/>
            </w:pPr>
            <w:r>
              <w:t>false</w:t>
            </w:r>
          </w:p>
        </w:tc>
      </w:tr>
    </w:tbl>
    <w:p w14:paraId="01A69BF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1588673" w14:textId="77777777" w:rsidTr="00725808">
        <w:tc>
          <w:tcPr>
            <w:tcW w:w="2013" w:type="dxa"/>
            <w:tcMar>
              <w:top w:w="28" w:type="dxa"/>
              <w:left w:w="28" w:type="dxa"/>
              <w:bottom w:w="28" w:type="dxa"/>
              <w:right w:w="28" w:type="dxa"/>
            </w:tcMar>
          </w:tcPr>
          <w:p w14:paraId="6FBA9E2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5526AA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5D2734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59DC9EF"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14FAED9" w14:textId="77777777" w:rsidTr="00725808">
        <w:tc>
          <w:tcPr>
            <w:tcW w:w="2013" w:type="dxa"/>
            <w:tcMar>
              <w:top w:w="28" w:type="dxa"/>
              <w:left w:w="28" w:type="dxa"/>
              <w:bottom w:w="28" w:type="dxa"/>
              <w:right w:w="28" w:type="dxa"/>
            </w:tcMar>
          </w:tcPr>
          <w:p w14:paraId="1C2AE590"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4B57B7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14F2A6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51A698A" w14:textId="77777777" w:rsidR="000234BB" w:rsidRDefault="000234BB" w:rsidP="00725808">
            <w:pPr>
              <w:jc w:val="left"/>
            </w:pPr>
            <w:r>
              <w:rPr>
                <w:sz w:val="16"/>
                <w:szCs w:val="16"/>
              </w:rPr>
              <w:t>Specifies a unique identification of the InternalTerminalConnection. The identification is guaranteed to be unique within the TerminalSpecification (this might be for example an internal connection number).</w:t>
            </w:r>
          </w:p>
        </w:tc>
      </w:tr>
    </w:tbl>
    <w:p w14:paraId="08F37AE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3635C0F" w14:textId="77777777" w:rsidTr="00725808">
        <w:tc>
          <w:tcPr>
            <w:tcW w:w="3856" w:type="dxa"/>
            <w:gridSpan w:val="3"/>
          </w:tcPr>
          <w:p w14:paraId="7FBE88A4" w14:textId="77777777" w:rsidR="000234BB" w:rsidRDefault="000234BB" w:rsidP="00725808">
            <w:pPr>
              <w:jc w:val="center"/>
              <w:rPr>
                <w:b/>
                <w:sz w:val="16"/>
                <w:szCs w:val="16"/>
                <w:lang w:val="en-GB"/>
              </w:rPr>
            </w:pPr>
            <w:r>
              <w:rPr>
                <w:b/>
                <w:sz w:val="16"/>
                <w:szCs w:val="16"/>
                <w:lang w:val="en-GB"/>
              </w:rPr>
              <w:t>Other End</w:t>
            </w:r>
          </w:p>
        </w:tc>
        <w:tc>
          <w:tcPr>
            <w:tcW w:w="708" w:type="dxa"/>
          </w:tcPr>
          <w:p w14:paraId="4B8CF98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A4DBD48" w14:textId="77777777" w:rsidR="000234BB" w:rsidRDefault="000234BB" w:rsidP="00725808">
            <w:pPr>
              <w:jc w:val="center"/>
              <w:rPr>
                <w:b/>
                <w:sz w:val="16"/>
                <w:szCs w:val="16"/>
                <w:lang w:val="en-GB"/>
              </w:rPr>
            </w:pPr>
            <w:r>
              <w:rPr>
                <w:b/>
                <w:sz w:val="16"/>
                <w:szCs w:val="16"/>
                <w:lang w:val="en-GB"/>
              </w:rPr>
              <w:t>General</w:t>
            </w:r>
          </w:p>
        </w:tc>
      </w:tr>
      <w:tr w:rsidR="000234BB" w:rsidRPr="00720F6F" w14:paraId="5BA6F4DE" w14:textId="77777777" w:rsidTr="00725808">
        <w:tc>
          <w:tcPr>
            <w:tcW w:w="1573" w:type="dxa"/>
          </w:tcPr>
          <w:p w14:paraId="65CF6A50" w14:textId="77777777" w:rsidR="000234BB" w:rsidRDefault="000234BB" w:rsidP="00725808">
            <w:pPr>
              <w:rPr>
                <w:b/>
                <w:sz w:val="16"/>
                <w:szCs w:val="16"/>
                <w:lang w:val="en-GB"/>
              </w:rPr>
            </w:pPr>
            <w:r>
              <w:rPr>
                <w:b/>
                <w:sz w:val="16"/>
                <w:szCs w:val="16"/>
                <w:lang w:val="en-GB"/>
              </w:rPr>
              <w:t>Type</w:t>
            </w:r>
          </w:p>
        </w:tc>
        <w:tc>
          <w:tcPr>
            <w:tcW w:w="1574" w:type="dxa"/>
          </w:tcPr>
          <w:p w14:paraId="612E681C" w14:textId="77777777" w:rsidR="000234BB" w:rsidRDefault="000234BB" w:rsidP="00725808">
            <w:pPr>
              <w:rPr>
                <w:b/>
                <w:sz w:val="16"/>
                <w:szCs w:val="16"/>
                <w:lang w:val="en-GB"/>
              </w:rPr>
            </w:pPr>
            <w:r>
              <w:rPr>
                <w:b/>
                <w:sz w:val="16"/>
                <w:szCs w:val="16"/>
                <w:lang w:val="en-GB"/>
              </w:rPr>
              <w:t>Role</w:t>
            </w:r>
          </w:p>
        </w:tc>
        <w:tc>
          <w:tcPr>
            <w:tcW w:w="708" w:type="dxa"/>
          </w:tcPr>
          <w:p w14:paraId="4C5CED56" w14:textId="77777777" w:rsidR="000234BB" w:rsidRDefault="000234BB" w:rsidP="00725808">
            <w:pPr>
              <w:rPr>
                <w:b/>
                <w:sz w:val="16"/>
                <w:szCs w:val="16"/>
                <w:lang w:val="en-GB"/>
              </w:rPr>
            </w:pPr>
            <w:r>
              <w:rPr>
                <w:b/>
                <w:sz w:val="16"/>
                <w:szCs w:val="16"/>
                <w:lang w:val="en-GB"/>
              </w:rPr>
              <w:t>Mult</w:t>
            </w:r>
          </w:p>
        </w:tc>
        <w:tc>
          <w:tcPr>
            <w:tcW w:w="709" w:type="dxa"/>
          </w:tcPr>
          <w:p w14:paraId="2409DD0D" w14:textId="77777777" w:rsidR="000234BB" w:rsidRDefault="000234BB" w:rsidP="00725808">
            <w:pPr>
              <w:rPr>
                <w:b/>
                <w:sz w:val="16"/>
                <w:szCs w:val="16"/>
                <w:lang w:val="en-GB"/>
              </w:rPr>
            </w:pPr>
            <w:r>
              <w:rPr>
                <w:b/>
                <w:sz w:val="16"/>
                <w:szCs w:val="16"/>
                <w:lang w:val="en-GB"/>
              </w:rPr>
              <w:t>Mult</w:t>
            </w:r>
          </w:p>
        </w:tc>
        <w:tc>
          <w:tcPr>
            <w:tcW w:w="567" w:type="dxa"/>
          </w:tcPr>
          <w:p w14:paraId="2972094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6DA9C32" w14:textId="77777777" w:rsidR="000234BB" w:rsidRPr="008359F5" w:rsidRDefault="000234BB" w:rsidP="00725808">
            <w:pPr>
              <w:rPr>
                <w:b/>
                <w:sz w:val="16"/>
                <w:szCs w:val="16"/>
                <w:lang w:val="en-GB"/>
              </w:rPr>
            </w:pPr>
            <w:r>
              <w:rPr>
                <w:b/>
                <w:sz w:val="16"/>
                <w:szCs w:val="16"/>
                <w:lang w:val="en-GB"/>
              </w:rPr>
              <w:t>Comment</w:t>
            </w:r>
          </w:p>
        </w:tc>
      </w:tr>
      <w:tr w:rsidR="000234BB" w:rsidRPr="00CC6307" w14:paraId="58015E05" w14:textId="77777777" w:rsidTr="00725808">
        <w:tc>
          <w:tcPr>
            <w:tcW w:w="1573" w:type="dxa"/>
          </w:tcPr>
          <w:p w14:paraId="2F0CC629" w14:textId="77777777" w:rsidR="000234BB" w:rsidRPr="00634625" w:rsidRDefault="000234BB" w:rsidP="00725808">
            <w:pPr>
              <w:pStyle w:val="SmallStandard"/>
            </w:pPr>
            <w:r>
              <w:t>TerminalReception</w:t>
            </w:r>
          </w:p>
        </w:tc>
        <w:tc>
          <w:tcPr>
            <w:tcW w:w="1574" w:type="dxa"/>
          </w:tcPr>
          <w:p w14:paraId="181AE0BF" w14:textId="77777777" w:rsidR="000234BB" w:rsidRPr="00132C43" w:rsidRDefault="000234BB" w:rsidP="00725808">
            <w:pPr>
              <w:pStyle w:val="SmallStandard"/>
            </w:pPr>
            <w:r>
              <w:t>terminalReception</w:t>
            </w:r>
          </w:p>
        </w:tc>
        <w:tc>
          <w:tcPr>
            <w:tcW w:w="708" w:type="dxa"/>
          </w:tcPr>
          <w:p w14:paraId="5A2CCEA9" w14:textId="77777777" w:rsidR="000234BB" w:rsidRPr="00D331EF" w:rsidRDefault="000234BB" w:rsidP="00725808">
            <w:pPr>
              <w:pStyle w:val="SmallStandard"/>
            </w:pPr>
            <w:r w:rsidRPr="00574783">
              <w:t>0..*</w:t>
            </w:r>
          </w:p>
        </w:tc>
        <w:tc>
          <w:tcPr>
            <w:tcW w:w="709" w:type="dxa"/>
          </w:tcPr>
          <w:p w14:paraId="040109FB" w14:textId="77777777" w:rsidR="000234BB" w:rsidRPr="00D331EF" w:rsidRDefault="000234BB" w:rsidP="00725808">
            <w:pPr>
              <w:pStyle w:val="SmallStandard"/>
            </w:pPr>
            <w:r w:rsidRPr="00207506">
              <w:t>0..1</w:t>
            </w:r>
          </w:p>
        </w:tc>
        <w:tc>
          <w:tcPr>
            <w:tcW w:w="567" w:type="dxa"/>
          </w:tcPr>
          <w:p w14:paraId="36E89AD5" w14:textId="77777777" w:rsidR="000234BB" w:rsidRPr="00D331EF" w:rsidRDefault="000234BB" w:rsidP="00725808">
            <w:pPr>
              <w:pStyle w:val="SmallStandard"/>
            </w:pPr>
            <w:r>
              <w:t>N</w:t>
            </w:r>
          </w:p>
        </w:tc>
        <w:tc>
          <w:tcPr>
            <w:tcW w:w="3969" w:type="dxa"/>
          </w:tcPr>
          <w:p w14:paraId="14889D25" w14:textId="77777777" w:rsidR="000234BB" w:rsidRDefault="000234BB" w:rsidP="00725808">
            <w:pPr>
              <w:pStyle w:val="SmallStandard"/>
            </w:pPr>
            <w:r w:rsidRPr="00491287">
              <w:t>References the TerminalReceptions that participate in the InternalTerminalConnection.</w:t>
            </w:r>
          </w:p>
        </w:tc>
      </w:tr>
      <w:tr w:rsidR="000234BB" w:rsidRPr="00CC6307" w14:paraId="0ECCDD01" w14:textId="77777777" w:rsidTr="00725808">
        <w:tc>
          <w:tcPr>
            <w:tcW w:w="1573" w:type="dxa"/>
          </w:tcPr>
          <w:p w14:paraId="4780CDE4" w14:textId="77777777" w:rsidR="000234BB" w:rsidRPr="00634625" w:rsidRDefault="000234BB" w:rsidP="00725808">
            <w:pPr>
              <w:pStyle w:val="SmallStandard"/>
            </w:pPr>
            <w:r>
              <w:t>WireReception</w:t>
            </w:r>
          </w:p>
        </w:tc>
        <w:tc>
          <w:tcPr>
            <w:tcW w:w="1574" w:type="dxa"/>
          </w:tcPr>
          <w:p w14:paraId="33678922" w14:textId="77777777" w:rsidR="000234BB" w:rsidRPr="00132C43" w:rsidRDefault="000234BB" w:rsidP="00725808">
            <w:pPr>
              <w:pStyle w:val="SmallStandard"/>
            </w:pPr>
            <w:r>
              <w:t>wireReception</w:t>
            </w:r>
          </w:p>
        </w:tc>
        <w:tc>
          <w:tcPr>
            <w:tcW w:w="708" w:type="dxa"/>
          </w:tcPr>
          <w:p w14:paraId="2604A702" w14:textId="77777777" w:rsidR="000234BB" w:rsidRPr="00D331EF" w:rsidRDefault="000234BB" w:rsidP="00725808">
            <w:pPr>
              <w:pStyle w:val="SmallStandard"/>
            </w:pPr>
            <w:r w:rsidRPr="00574783">
              <w:t>0..*</w:t>
            </w:r>
          </w:p>
        </w:tc>
        <w:tc>
          <w:tcPr>
            <w:tcW w:w="709" w:type="dxa"/>
          </w:tcPr>
          <w:p w14:paraId="1B87C069" w14:textId="77777777" w:rsidR="000234BB" w:rsidRPr="00D331EF" w:rsidRDefault="000234BB" w:rsidP="00725808">
            <w:pPr>
              <w:pStyle w:val="SmallStandard"/>
            </w:pPr>
            <w:r w:rsidRPr="00207506">
              <w:t>0..1</w:t>
            </w:r>
          </w:p>
        </w:tc>
        <w:tc>
          <w:tcPr>
            <w:tcW w:w="567" w:type="dxa"/>
          </w:tcPr>
          <w:p w14:paraId="41ED36F7" w14:textId="77777777" w:rsidR="000234BB" w:rsidRPr="00D331EF" w:rsidRDefault="000234BB" w:rsidP="00725808">
            <w:pPr>
              <w:pStyle w:val="SmallStandard"/>
            </w:pPr>
            <w:r>
              <w:t>N</w:t>
            </w:r>
          </w:p>
        </w:tc>
        <w:tc>
          <w:tcPr>
            <w:tcW w:w="3969" w:type="dxa"/>
          </w:tcPr>
          <w:p w14:paraId="44626BC2" w14:textId="77777777" w:rsidR="000234BB" w:rsidRDefault="000234BB" w:rsidP="00725808">
            <w:pPr>
              <w:pStyle w:val="SmallStandard"/>
            </w:pPr>
            <w:r w:rsidRPr="00491287">
              <w:t>References the WireReceptions that participate in the InternalTerminalConnection.</w:t>
            </w:r>
          </w:p>
        </w:tc>
      </w:tr>
    </w:tbl>
    <w:p w14:paraId="6447159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69758E9" w14:textId="77777777" w:rsidTr="00725808">
        <w:tc>
          <w:tcPr>
            <w:tcW w:w="2296" w:type="dxa"/>
            <w:gridSpan w:val="2"/>
          </w:tcPr>
          <w:p w14:paraId="16139AAC"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9216C0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23A6DE8" w14:textId="77777777" w:rsidR="000234BB" w:rsidRDefault="000234BB" w:rsidP="00725808">
            <w:pPr>
              <w:jc w:val="center"/>
              <w:rPr>
                <w:b/>
                <w:sz w:val="16"/>
                <w:szCs w:val="16"/>
                <w:lang w:val="en-GB"/>
              </w:rPr>
            </w:pPr>
            <w:r>
              <w:rPr>
                <w:b/>
                <w:sz w:val="16"/>
                <w:szCs w:val="16"/>
                <w:lang w:val="en-GB"/>
              </w:rPr>
              <w:t>General</w:t>
            </w:r>
          </w:p>
        </w:tc>
      </w:tr>
      <w:tr w:rsidR="000234BB" w:rsidRPr="00720F6F" w14:paraId="38249511" w14:textId="77777777" w:rsidTr="00725808">
        <w:tc>
          <w:tcPr>
            <w:tcW w:w="1588" w:type="dxa"/>
          </w:tcPr>
          <w:p w14:paraId="273AD79C" w14:textId="77777777" w:rsidR="000234BB" w:rsidRDefault="000234BB" w:rsidP="00725808">
            <w:pPr>
              <w:rPr>
                <w:b/>
                <w:sz w:val="16"/>
                <w:szCs w:val="16"/>
                <w:lang w:val="en-GB"/>
              </w:rPr>
            </w:pPr>
            <w:r>
              <w:rPr>
                <w:b/>
                <w:sz w:val="16"/>
                <w:szCs w:val="16"/>
                <w:lang w:val="en-GB"/>
              </w:rPr>
              <w:t>Type</w:t>
            </w:r>
          </w:p>
        </w:tc>
        <w:tc>
          <w:tcPr>
            <w:tcW w:w="708" w:type="dxa"/>
          </w:tcPr>
          <w:p w14:paraId="176E43FB" w14:textId="77777777" w:rsidR="000234BB" w:rsidRDefault="000234BB" w:rsidP="00725808">
            <w:pPr>
              <w:rPr>
                <w:b/>
                <w:sz w:val="16"/>
                <w:szCs w:val="16"/>
                <w:lang w:val="en-GB"/>
              </w:rPr>
            </w:pPr>
            <w:r>
              <w:rPr>
                <w:b/>
                <w:sz w:val="16"/>
                <w:szCs w:val="16"/>
                <w:lang w:val="en-GB"/>
              </w:rPr>
              <w:t>Mult</w:t>
            </w:r>
          </w:p>
        </w:tc>
        <w:tc>
          <w:tcPr>
            <w:tcW w:w="1560" w:type="dxa"/>
          </w:tcPr>
          <w:p w14:paraId="7C32B285" w14:textId="77777777" w:rsidR="000234BB" w:rsidRDefault="000234BB" w:rsidP="00725808">
            <w:pPr>
              <w:rPr>
                <w:b/>
                <w:sz w:val="16"/>
                <w:szCs w:val="16"/>
                <w:lang w:val="en-GB"/>
              </w:rPr>
            </w:pPr>
            <w:r>
              <w:rPr>
                <w:b/>
                <w:sz w:val="16"/>
                <w:szCs w:val="16"/>
                <w:lang w:val="en-GB"/>
              </w:rPr>
              <w:t>Role</w:t>
            </w:r>
          </w:p>
        </w:tc>
        <w:tc>
          <w:tcPr>
            <w:tcW w:w="708" w:type="dxa"/>
          </w:tcPr>
          <w:p w14:paraId="3FF79D51" w14:textId="77777777" w:rsidR="000234BB" w:rsidRDefault="000234BB" w:rsidP="00725808">
            <w:pPr>
              <w:rPr>
                <w:b/>
                <w:sz w:val="16"/>
                <w:szCs w:val="16"/>
                <w:lang w:val="en-GB"/>
              </w:rPr>
            </w:pPr>
            <w:r>
              <w:rPr>
                <w:b/>
                <w:sz w:val="16"/>
                <w:szCs w:val="16"/>
                <w:lang w:val="en-GB"/>
              </w:rPr>
              <w:t>Mult</w:t>
            </w:r>
          </w:p>
        </w:tc>
        <w:tc>
          <w:tcPr>
            <w:tcW w:w="567" w:type="dxa"/>
          </w:tcPr>
          <w:p w14:paraId="195AEFC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0ADD72C" w14:textId="77777777" w:rsidR="000234BB" w:rsidRPr="008359F5" w:rsidRDefault="000234BB" w:rsidP="00725808">
            <w:pPr>
              <w:rPr>
                <w:b/>
                <w:sz w:val="16"/>
                <w:szCs w:val="16"/>
                <w:lang w:val="en-GB"/>
              </w:rPr>
            </w:pPr>
            <w:r>
              <w:rPr>
                <w:b/>
                <w:sz w:val="16"/>
                <w:szCs w:val="16"/>
                <w:lang w:val="en-GB"/>
              </w:rPr>
              <w:t>Comment</w:t>
            </w:r>
          </w:p>
        </w:tc>
      </w:tr>
      <w:tr w:rsidR="000234BB" w:rsidRPr="00CC6307" w14:paraId="3B8E4CD5" w14:textId="77777777" w:rsidTr="00725808">
        <w:tc>
          <w:tcPr>
            <w:tcW w:w="1588" w:type="dxa"/>
          </w:tcPr>
          <w:p w14:paraId="6E777E19" w14:textId="77777777" w:rsidR="000234BB" w:rsidRPr="00634625" w:rsidRDefault="000234BB" w:rsidP="00725808">
            <w:pPr>
              <w:pStyle w:val="SmallStandard"/>
            </w:pPr>
            <w:r>
              <w:t>TerminalSpecification</w:t>
            </w:r>
          </w:p>
        </w:tc>
        <w:tc>
          <w:tcPr>
            <w:tcW w:w="708" w:type="dxa"/>
          </w:tcPr>
          <w:p w14:paraId="792D6583" w14:textId="77777777" w:rsidR="000234BB" w:rsidRPr="00D331EF" w:rsidRDefault="000234BB" w:rsidP="00725808">
            <w:pPr>
              <w:pStyle w:val="SmallStandard"/>
            </w:pPr>
            <w:r w:rsidRPr="00D01517">
              <w:t>1</w:t>
            </w:r>
          </w:p>
        </w:tc>
        <w:tc>
          <w:tcPr>
            <w:tcW w:w="1560" w:type="dxa"/>
          </w:tcPr>
          <w:p w14:paraId="5D9C4A19" w14:textId="77777777" w:rsidR="000234BB" w:rsidRPr="00132C43" w:rsidRDefault="000234BB" w:rsidP="00725808">
            <w:pPr>
              <w:pStyle w:val="SmallStandard"/>
            </w:pPr>
            <w:r>
              <w:t>internalTerminalConnection</w:t>
            </w:r>
          </w:p>
        </w:tc>
        <w:tc>
          <w:tcPr>
            <w:tcW w:w="708" w:type="dxa"/>
          </w:tcPr>
          <w:p w14:paraId="4FD3967E" w14:textId="77777777" w:rsidR="000234BB" w:rsidRPr="00D331EF" w:rsidRDefault="000234BB" w:rsidP="00725808">
            <w:pPr>
              <w:pStyle w:val="SmallStandard"/>
            </w:pPr>
            <w:r w:rsidRPr="00D01517">
              <w:t>0..*</w:t>
            </w:r>
          </w:p>
        </w:tc>
        <w:tc>
          <w:tcPr>
            <w:tcW w:w="567" w:type="dxa"/>
          </w:tcPr>
          <w:p w14:paraId="034151D1" w14:textId="77777777" w:rsidR="000234BB" w:rsidRDefault="000234BB" w:rsidP="00725808">
            <w:pPr>
              <w:pStyle w:val="SmallStandard"/>
            </w:pPr>
            <w:r>
              <w:t>Y</w:t>
            </w:r>
          </w:p>
        </w:tc>
        <w:tc>
          <w:tcPr>
            <w:tcW w:w="3969" w:type="dxa"/>
          </w:tcPr>
          <w:p w14:paraId="7BEC83EE" w14:textId="77777777" w:rsidR="000234BB" w:rsidRDefault="000234BB" w:rsidP="00725808">
            <w:pPr>
              <w:pStyle w:val="SmallStandard"/>
            </w:pPr>
            <w:r w:rsidRPr="00491287">
              <w:t xml:space="preserve">Specifies the InternalTerminalConnections of the terminal. </w:t>
            </w:r>
          </w:p>
        </w:tc>
      </w:tr>
    </w:tbl>
    <w:p w14:paraId="5D264C3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7" w:name="_1522d9a48a7d788d4fb2a6e5e9259ac9"/>
      <w:r>
        <w:rPr>
          <w:lang w:val="en-GB"/>
        </w:rPr>
        <w:t>ModularSlot</w:t>
      </w:r>
      <w:bookmarkEnd w:id="1317"/>
    </w:p>
    <w:p w14:paraId="2147973B" w14:textId="77777777" w:rsidR="000234BB" w:rsidRDefault="000234BB" w:rsidP="000234BB">
      <w:r>
        <w:rPr>
          <w:sz w:val="18"/>
          <w:szCs w:val="18"/>
        </w:rPr>
        <w:t>A ModularSlot is a place in a connector housing where different other connector housings can be placed during the assembly (e.g. by clicking them into the connector housing).</w:t>
      </w:r>
    </w:p>
    <w:p w14:paraId="528168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57FE80B" w14:textId="77777777" w:rsidTr="00725808">
        <w:tc>
          <w:tcPr>
            <w:tcW w:w="2013" w:type="dxa"/>
            <w:tcMar>
              <w:top w:w="28" w:type="dxa"/>
              <w:left w:w="28" w:type="dxa"/>
              <w:bottom w:w="28" w:type="dxa"/>
              <w:right w:w="28" w:type="dxa"/>
            </w:tcMar>
          </w:tcPr>
          <w:p w14:paraId="499128E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0DBA619" w14:textId="46BA55F3" w:rsidR="000234BB" w:rsidRPr="00620BBE" w:rsidRDefault="004714EB" w:rsidP="00725808">
            <w:pPr>
              <w:pStyle w:val="SmallStandard"/>
            </w:pPr>
            <w:hyperlink w:anchor="_9b057f8ab0f6fad7bff32d5e914edc93" w:history="1">
              <w:r w:rsidR="000234BB" w:rsidRPr="00620BBE">
                <w:rPr>
                  <w:rStyle w:val="Hyperlink"/>
                  <w:rFonts w:eastAsiaTheme="majorEastAsia"/>
                </w:rPr>
                <w:t>AbstractSlot</w:t>
              </w:r>
            </w:hyperlink>
          </w:p>
        </w:tc>
      </w:tr>
      <w:tr w:rsidR="000234BB" w:rsidRPr="008359F5" w14:paraId="5411D140" w14:textId="77777777" w:rsidTr="00725808">
        <w:tc>
          <w:tcPr>
            <w:tcW w:w="2013" w:type="dxa"/>
            <w:tcMar>
              <w:top w:w="28" w:type="dxa"/>
              <w:left w:w="28" w:type="dxa"/>
              <w:bottom w:w="28" w:type="dxa"/>
              <w:right w:w="28" w:type="dxa"/>
            </w:tcMar>
          </w:tcPr>
          <w:p w14:paraId="76F5DB7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0F14C88" w14:textId="77777777" w:rsidR="000234BB" w:rsidRDefault="000234BB" w:rsidP="00725808"/>
        </w:tc>
      </w:tr>
      <w:tr w:rsidR="000234BB" w:rsidRPr="008359F5" w14:paraId="3FC3979C" w14:textId="77777777" w:rsidTr="00725808">
        <w:tc>
          <w:tcPr>
            <w:tcW w:w="2013" w:type="dxa"/>
            <w:tcMar>
              <w:top w:w="28" w:type="dxa"/>
              <w:left w:w="28" w:type="dxa"/>
              <w:bottom w:w="28" w:type="dxa"/>
              <w:right w:w="28" w:type="dxa"/>
            </w:tcMar>
          </w:tcPr>
          <w:p w14:paraId="4A9567E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BFF915" w14:textId="77777777" w:rsidR="000234BB" w:rsidRPr="000437C1" w:rsidRDefault="000234BB" w:rsidP="00725808">
            <w:pPr>
              <w:pStyle w:val="SmallStandard"/>
            </w:pPr>
            <w:r>
              <w:t>false</w:t>
            </w:r>
          </w:p>
        </w:tc>
      </w:tr>
    </w:tbl>
    <w:p w14:paraId="4D9C149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2303A2B" w14:textId="77777777" w:rsidTr="00725808">
        <w:tc>
          <w:tcPr>
            <w:tcW w:w="2013" w:type="dxa"/>
            <w:tcMar>
              <w:top w:w="28" w:type="dxa"/>
              <w:left w:w="28" w:type="dxa"/>
              <w:bottom w:w="28" w:type="dxa"/>
              <w:right w:w="28" w:type="dxa"/>
            </w:tcMar>
          </w:tcPr>
          <w:p w14:paraId="77CF95C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1B3310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26D3CCE"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3C25B2A"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779FDDB" w14:textId="77777777" w:rsidTr="00725808">
        <w:tc>
          <w:tcPr>
            <w:tcW w:w="2013" w:type="dxa"/>
            <w:tcMar>
              <w:top w:w="28" w:type="dxa"/>
              <w:left w:w="28" w:type="dxa"/>
              <w:bottom w:w="28" w:type="dxa"/>
              <w:right w:w="28" w:type="dxa"/>
            </w:tcMar>
          </w:tcPr>
          <w:p w14:paraId="4F346148" w14:textId="77777777" w:rsidR="000234BB" w:rsidRPr="00620BBE" w:rsidRDefault="000234BB" w:rsidP="00725808">
            <w:pPr>
              <w:pStyle w:val="SmallStandard"/>
            </w:pPr>
            <w:r w:rsidRPr="00620BBE">
              <w:lastRenderedPageBreak/>
              <w:t>optional</w:t>
            </w:r>
          </w:p>
        </w:tc>
        <w:tc>
          <w:tcPr>
            <w:tcW w:w="1559" w:type="dxa"/>
            <w:tcMar>
              <w:top w:w="28" w:type="dxa"/>
              <w:left w:w="28" w:type="dxa"/>
              <w:bottom w:w="28" w:type="dxa"/>
              <w:right w:w="28" w:type="dxa"/>
            </w:tcMar>
          </w:tcPr>
          <w:p w14:paraId="2784E2F2"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300324F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3AD3940" w14:textId="77777777" w:rsidR="000234BB" w:rsidRDefault="000234BB" w:rsidP="00725808">
            <w:pPr>
              <w:jc w:val="left"/>
            </w:pPr>
            <w:r>
              <w:rPr>
                <w:sz w:val="16"/>
                <w:szCs w:val="16"/>
              </w:rPr>
              <w:t>Specifies whether the allocation of the ModularSlot is optional or not (can a usage of the connector housing leave this ModularSlot empty.</w:t>
            </w:r>
          </w:p>
        </w:tc>
      </w:tr>
    </w:tbl>
    <w:p w14:paraId="0E0C77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989C389" w14:textId="77777777" w:rsidTr="00725808">
        <w:tc>
          <w:tcPr>
            <w:tcW w:w="3856" w:type="dxa"/>
            <w:gridSpan w:val="3"/>
          </w:tcPr>
          <w:p w14:paraId="0F5050A6" w14:textId="77777777" w:rsidR="000234BB" w:rsidRDefault="000234BB" w:rsidP="00725808">
            <w:pPr>
              <w:jc w:val="center"/>
              <w:rPr>
                <w:b/>
                <w:sz w:val="16"/>
                <w:szCs w:val="16"/>
                <w:lang w:val="en-GB"/>
              </w:rPr>
            </w:pPr>
            <w:r>
              <w:rPr>
                <w:b/>
                <w:sz w:val="16"/>
                <w:szCs w:val="16"/>
                <w:lang w:val="en-GB"/>
              </w:rPr>
              <w:t>Other End</w:t>
            </w:r>
          </w:p>
        </w:tc>
        <w:tc>
          <w:tcPr>
            <w:tcW w:w="708" w:type="dxa"/>
          </w:tcPr>
          <w:p w14:paraId="1732B52B"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F5CE354" w14:textId="77777777" w:rsidR="000234BB" w:rsidRDefault="000234BB" w:rsidP="00725808">
            <w:pPr>
              <w:jc w:val="center"/>
              <w:rPr>
                <w:b/>
                <w:sz w:val="16"/>
                <w:szCs w:val="16"/>
                <w:lang w:val="en-GB"/>
              </w:rPr>
            </w:pPr>
            <w:r>
              <w:rPr>
                <w:b/>
                <w:sz w:val="16"/>
                <w:szCs w:val="16"/>
                <w:lang w:val="en-GB"/>
              </w:rPr>
              <w:t>General</w:t>
            </w:r>
          </w:p>
        </w:tc>
      </w:tr>
      <w:tr w:rsidR="000234BB" w:rsidRPr="00720F6F" w14:paraId="79E05BA0" w14:textId="77777777" w:rsidTr="00725808">
        <w:tc>
          <w:tcPr>
            <w:tcW w:w="1573" w:type="dxa"/>
          </w:tcPr>
          <w:p w14:paraId="351F5D8D" w14:textId="77777777" w:rsidR="000234BB" w:rsidRDefault="000234BB" w:rsidP="00725808">
            <w:pPr>
              <w:rPr>
                <w:b/>
                <w:sz w:val="16"/>
                <w:szCs w:val="16"/>
                <w:lang w:val="en-GB"/>
              </w:rPr>
            </w:pPr>
            <w:r>
              <w:rPr>
                <w:b/>
                <w:sz w:val="16"/>
                <w:szCs w:val="16"/>
                <w:lang w:val="en-GB"/>
              </w:rPr>
              <w:t>Type</w:t>
            </w:r>
          </w:p>
        </w:tc>
        <w:tc>
          <w:tcPr>
            <w:tcW w:w="1574" w:type="dxa"/>
          </w:tcPr>
          <w:p w14:paraId="0F54AA97" w14:textId="77777777" w:rsidR="000234BB" w:rsidRDefault="000234BB" w:rsidP="00725808">
            <w:pPr>
              <w:rPr>
                <w:b/>
                <w:sz w:val="16"/>
                <w:szCs w:val="16"/>
                <w:lang w:val="en-GB"/>
              </w:rPr>
            </w:pPr>
            <w:r>
              <w:rPr>
                <w:b/>
                <w:sz w:val="16"/>
                <w:szCs w:val="16"/>
                <w:lang w:val="en-GB"/>
              </w:rPr>
              <w:t>Role</w:t>
            </w:r>
          </w:p>
        </w:tc>
        <w:tc>
          <w:tcPr>
            <w:tcW w:w="708" w:type="dxa"/>
          </w:tcPr>
          <w:p w14:paraId="3E211775" w14:textId="77777777" w:rsidR="000234BB" w:rsidRDefault="000234BB" w:rsidP="00725808">
            <w:pPr>
              <w:rPr>
                <w:b/>
                <w:sz w:val="16"/>
                <w:szCs w:val="16"/>
                <w:lang w:val="en-GB"/>
              </w:rPr>
            </w:pPr>
            <w:r>
              <w:rPr>
                <w:b/>
                <w:sz w:val="16"/>
                <w:szCs w:val="16"/>
                <w:lang w:val="en-GB"/>
              </w:rPr>
              <w:t>Mult</w:t>
            </w:r>
          </w:p>
        </w:tc>
        <w:tc>
          <w:tcPr>
            <w:tcW w:w="709" w:type="dxa"/>
          </w:tcPr>
          <w:p w14:paraId="168DAA9D" w14:textId="77777777" w:rsidR="000234BB" w:rsidRDefault="000234BB" w:rsidP="00725808">
            <w:pPr>
              <w:rPr>
                <w:b/>
                <w:sz w:val="16"/>
                <w:szCs w:val="16"/>
                <w:lang w:val="en-GB"/>
              </w:rPr>
            </w:pPr>
            <w:r>
              <w:rPr>
                <w:b/>
                <w:sz w:val="16"/>
                <w:szCs w:val="16"/>
                <w:lang w:val="en-GB"/>
              </w:rPr>
              <w:t>Mult</w:t>
            </w:r>
          </w:p>
        </w:tc>
        <w:tc>
          <w:tcPr>
            <w:tcW w:w="567" w:type="dxa"/>
          </w:tcPr>
          <w:p w14:paraId="53D70AF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BCCC64C" w14:textId="77777777" w:rsidR="000234BB" w:rsidRPr="008359F5" w:rsidRDefault="000234BB" w:rsidP="00725808">
            <w:pPr>
              <w:rPr>
                <w:b/>
                <w:sz w:val="16"/>
                <w:szCs w:val="16"/>
                <w:lang w:val="en-GB"/>
              </w:rPr>
            </w:pPr>
            <w:r>
              <w:rPr>
                <w:b/>
                <w:sz w:val="16"/>
                <w:szCs w:val="16"/>
                <w:lang w:val="en-GB"/>
              </w:rPr>
              <w:t>Comment</w:t>
            </w:r>
          </w:p>
        </w:tc>
      </w:tr>
      <w:tr w:rsidR="000234BB" w:rsidRPr="00CC6307" w14:paraId="033649A1" w14:textId="77777777" w:rsidTr="00725808">
        <w:tc>
          <w:tcPr>
            <w:tcW w:w="1573" w:type="dxa"/>
          </w:tcPr>
          <w:p w14:paraId="2F27F972" w14:textId="77777777" w:rsidR="000234BB" w:rsidRPr="00634625" w:rsidRDefault="000234BB" w:rsidP="00725808">
            <w:pPr>
              <w:pStyle w:val="SmallStandard"/>
            </w:pPr>
            <w:r>
              <w:t>PartRelation</w:t>
            </w:r>
          </w:p>
        </w:tc>
        <w:tc>
          <w:tcPr>
            <w:tcW w:w="1574" w:type="dxa"/>
          </w:tcPr>
          <w:p w14:paraId="2B9948AE" w14:textId="77777777" w:rsidR="000234BB" w:rsidRPr="00132C43" w:rsidRDefault="000234BB" w:rsidP="00725808">
            <w:pPr>
              <w:pStyle w:val="SmallStandard"/>
            </w:pPr>
            <w:r>
              <w:t>allowedInserts</w:t>
            </w:r>
          </w:p>
        </w:tc>
        <w:tc>
          <w:tcPr>
            <w:tcW w:w="708" w:type="dxa"/>
          </w:tcPr>
          <w:p w14:paraId="328612E1" w14:textId="77777777" w:rsidR="000234BB" w:rsidRPr="00D331EF" w:rsidRDefault="000234BB" w:rsidP="00725808">
            <w:pPr>
              <w:pStyle w:val="SmallStandard"/>
            </w:pPr>
            <w:r w:rsidRPr="00574783">
              <w:t>0..*</w:t>
            </w:r>
          </w:p>
        </w:tc>
        <w:tc>
          <w:tcPr>
            <w:tcW w:w="709" w:type="dxa"/>
          </w:tcPr>
          <w:p w14:paraId="5C8F0925" w14:textId="77777777" w:rsidR="000234BB" w:rsidRPr="00D331EF" w:rsidRDefault="000234BB" w:rsidP="00725808">
            <w:pPr>
              <w:pStyle w:val="SmallStandard"/>
            </w:pPr>
            <w:r w:rsidRPr="00207506">
              <w:t>0..*</w:t>
            </w:r>
          </w:p>
        </w:tc>
        <w:tc>
          <w:tcPr>
            <w:tcW w:w="567" w:type="dxa"/>
          </w:tcPr>
          <w:p w14:paraId="765EAE40" w14:textId="77777777" w:rsidR="000234BB" w:rsidRPr="00D331EF" w:rsidRDefault="000234BB" w:rsidP="00725808">
            <w:pPr>
              <w:pStyle w:val="SmallStandard"/>
            </w:pPr>
            <w:r>
              <w:t>N</w:t>
            </w:r>
          </w:p>
        </w:tc>
        <w:tc>
          <w:tcPr>
            <w:tcW w:w="3969" w:type="dxa"/>
          </w:tcPr>
          <w:p w14:paraId="294FB6FA" w14:textId="77777777" w:rsidR="000234BB" w:rsidRDefault="000234BB" w:rsidP="00725808">
            <w:pPr>
              <w:jc w:val="left"/>
            </w:pPr>
            <w:r>
              <w:rPr>
                <w:sz w:val="16"/>
                <w:szCs w:val="16"/>
              </w:rPr>
              <w:t xml:space="preserve">References the </w:t>
            </w:r>
            <w:r>
              <w:rPr>
                <w:i/>
                <w:iCs/>
                <w:sz w:val="16"/>
                <w:szCs w:val="16"/>
              </w:rPr>
              <w:t>PartRelations</w:t>
            </w:r>
            <w:r>
              <w:rPr>
                <w:sz w:val="16"/>
                <w:szCs w:val="16"/>
              </w:rPr>
              <w:t xml:space="preserve"> that are valid inserts for this </w:t>
            </w:r>
            <w:r>
              <w:rPr>
                <w:i/>
                <w:iCs/>
                <w:sz w:val="16"/>
                <w:szCs w:val="16"/>
              </w:rPr>
              <w:t>ModularSlot.</w:t>
            </w:r>
          </w:p>
          <w:p w14:paraId="722B53AF" w14:textId="77777777" w:rsidR="000234BB" w:rsidRDefault="000234BB" w:rsidP="00725808">
            <w:pPr>
              <w:jc w:val="left"/>
            </w:pPr>
            <w:r>
              <w:rPr>
                <w:sz w:val="16"/>
                <w:szCs w:val="16"/>
              </w:rPr>
              <w:t xml:space="preserve">This reference points to </w:t>
            </w:r>
            <w:r>
              <w:rPr>
                <w:i/>
                <w:iCs/>
                <w:sz w:val="16"/>
                <w:szCs w:val="16"/>
              </w:rPr>
              <w:t>PartRelations</w:t>
            </w:r>
            <w:r>
              <w:rPr>
                <w:sz w:val="16"/>
                <w:szCs w:val="16"/>
              </w:rPr>
              <w:t xml:space="preserve"> in order to allow referencing indirectly a </w:t>
            </w:r>
            <w:r>
              <w:rPr>
                <w:i/>
                <w:iCs/>
                <w:sz w:val="16"/>
                <w:szCs w:val="16"/>
              </w:rPr>
              <w:t xml:space="preserve">PartVersion </w:t>
            </w:r>
            <w:r>
              <w:rPr>
                <w:sz w:val="16"/>
                <w:szCs w:val="16"/>
              </w:rPr>
              <w:t xml:space="preserve">if the description of individual </w:t>
            </w:r>
            <w:r>
              <w:rPr>
                <w:i/>
                <w:iCs/>
                <w:sz w:val="16"/>
                <w:szCs w:val="16"/>
              </w:rPr>
              <w:t>PartVersions</w:t>
            </w:r>
            <w:r>
              <w:rPr>
                <w:sz w:val="16"/>
                <w:szCs w:val="16"/>
              </w:rPr>
              <w:t xml:space="preserve"> is done with one physical VEC file per </w:t>
            </w:r>
            <w:r>
              <w:rPr>
                <w:i/>
                <w:iCs/>
                <w:sz w:val="16"/>
                <w:szCs w:val="16"/>
              </w:rPr>
              <w:t xml:space="preserve">PartVersion </w:t>
            </w:r>
            <w:r>
              <w:rPr>
                <w:sz w:val="16"/>
                <w:szCs w:val="16"/>
              </w:rPr>
              <w:t xml:space="preserve">and to allow the expression of optional inserts, choices etc. However, inserts for a </w:t>
            </w:r>
            <w:r>
              <w:rPr>
                <w:i/>
                <w:iCs/>
                <w:sz w:val="16"/>
                <w:szCs w:val="16"/>
              </w:rPr>
              <w:t>ModularSlot</w:t>
            </w:r>
            <w:r>
              <w:rPr>
                <w:sz w:val="16"/>
                <w:szCs w:val="16"/>
              </w:rPr>
              <w:t xml:space="preserve"> are always ConnectorHousings by itself. Therefore, the referenced </w:t>
            </w:r>
            <w:r>
              <w:rPr>
                <w:i/>
                <w:iCs/>
                <w:sz w:val="16"/>
                <w:szCs w:val="16"/>
              </w:rPr>
              <w:t>PartVersion</w:t>
            </w:r>
            <w:r>
              <w:rPr>
                <w:sz w:val="16"/>
                <w:szCs w:val="16"/>
              </w:rPr>
              <w:t xml:space="preserve"> shall have a </w:t>
            </w:r>
            <w:r>
              <w:rPr>
                <w:i/>
                <w:iCs/>
                <w:sz w:val="16"/>
                <w:szCs w:val="16"/>
              </w:rPr>
              <w:t>PrimaryPartType = ConnectorHousing</w:t>
            </w:r>
          </w:p>
        </w:tc>
      </w:tr>
    </w:tbl>
    <w:p w14:paraId="54B34C1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C4B9A50" w14:textId="77777777" w:rsidTr="00725808">
        <w:tc>
          <w:tcPr>
            <w:tcW w:w="2296" w:type="dxa"/>
            <w:gridSpan w:val="2"/>
          </w:tcPr>
          <w:p w14:paraId="7D7A63A5"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B4DB39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EF085D8" w14:textId="77777777" w:rsidR="000234BB" w:rsidRDefault="000234BB" w:rsidP="00725808">
            <w:pPr>
              <w:jc w:val="center"/>
              <w:rPr>
                <w:b/>
                <w:sz w:val="16"/>
                <w:szCs w:val="16"/>
                <w:lang w:val="en-GB"/>
              </w:rPr>
            </w:pPr>
            <w:r>
              <w:rPr>
                <w:b/>
                <w:sz w:val="16"/>
                <w:szCs w:val="16"/>
                <w:lang w:val="en-GB"/>
              </w:rPr>
              <w:t>General</w:t>
            </w:r>
          </w:p>
        </w:tc>
      </w:tr>
      <w:tr w:rsidR="000234BB" w:rsidRPr="00720F6F" w14:paraId="0B3B91FD" w14:textId="77777777" w:rsidTr="00725808">
        <w:tc>
          <w:tcPr>
            <w:tcW w:w="1588" w:type="dxa"/>
          </w:tcPr>
          <w:p w14:paraId="7B6BF003" w14:textId="77777777" w:rsidR="000234BB" w:rsidRDefault="000234BB" w:rsidP="00725808">
            <w:pPr>
              <w:rPr>
                <w:b/>
                <w:sz w:val="16"/>
                <w:szCs w:val="16"/>
                <w:lang w:val="en-GB"/>
              </w:rPr>
            </w:pPr>
            <w:r>
              <w:rPr>
                <w:b/>
                <w:sz w:val="16"/>
                <w:szCs w:val="16"/>
                <w:lang w:val="en-GB"/>
              </w:rPr>
              <w:t>Type</w:t>
            </w:r>
          </w:p>
        </w:tc>
        <w:tc>
          <w:tcPr>
            <w:tcW w:w="708" w:type="dxa"/>
          </w:tcPr>
          <w:p w14:paraId="76E39427" w14:textId="77777777" w:rsidR="000234BB" w:rsidRDefault="000234BB" w:rsidP="00725808">
            <w:pPr>
              <w:rPr>
                <w:b/>
                <w:sz w:val="16"/>
                <w:szCs w:val="16"/>
                <w:lang w:val="en-GB"/>
              </w:rPr>
            </w:pPr>
            <w:r>
              <w:rPr>
                <w:b/>
                <w:sz w:val="16"/>
                <w:szCs w:val="16"/>
                <w:lang w:val="en-GB"/>
              </w:rPr>
              <w:t>Mult</w:t>
            </w:r>
          </w:p>
        </w:tc>
        <w:tc>
          <w:tcPr>
            <w:tcW w:w="1560" w:type="dxa"/>
          </w:tcPr>
          <w:p w14:paraId="13B7A01F" w14:textId="77777777" w:rsidR="000234BB" w:rsidRDefault="000234BB" w:rsidP="00725808">
            <w:pPr>
              <w:rPr>
                <w:b/>
                <w:sz w:val="16"/>
                <w:szCs w:val="16"/>
                <w:lang w:val="en-GB"/>
              </w:rPr>
            </w:pPr>
            <w:r>
              <w:rPr>
                <w:b/>
                <w:sz w:val="16"/>
                <w:szCs w:val="16"/>
                <w:lang w:val="en-GB"/>
              </w:rPr>
              <w:t>Role</w:t>
            </w:r>
          </w:p>
        </w:tc>
        <w:tc>
          <w:tcPr>
            <w:tcW w:w="708" w:type="dxa"/>
          </w:tcPr>
          <w:p w14:paraId="068673CC" w14:textId="77777777" w:rsidR="000234BB" w:rsidRDefault="000234BB" w:rsidP="00725808">
            <w:pPr>
              <w:rPr>
                <w:b/>
                <w:sz w:val="16"/>
                <w:szCs w:val="16"/>
                <w:lang w:val="en-GB"/>
              </w:rPr>
            </w:pPr>
            <w:r>
              <w:rPr>
                <w:b/>
                <w:sz w:val="16"/>
                <w:szCs w:val="16"/>
                <w:lang w:val="en-GB"/>
              </w:rPr>
              <w:t>Mult</w:t>
            </w:r>
          </w:p>
        </w:tc>
        <w:tc>
          <w:tcPr>
            <w:tcW w:w="567" w:type="dxa"/>
          </w:tcPr>
          <w:p w14:paraId="6F1504D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468957D" w14:textId="77777777" w:rsidR="000234BB" w:rsidRPr="008359F5" w:rsidRDefault="000234BB" w:rsidP="00725808">
            <w:pPr>
              <w:rPr>
                <w:b/>
                <w:sz w:val="16"/>
                <w:szCs w:val="16"/>
                <w:lang w:val="en-GB"/>
              </w:rPr>
            </w:pPr>
            <w:r>
              <w:rPr>
                <w:b/>
                <w:sz w:val="16"/>
                <w:szCs w:val="16"/>
                <w:lang w:val="en-GB"/>
              </w:rPr>
              <w:t>Comment</w:t>
            </w:r>
          </w:p>
        </w:tc>
      </w:tr>
      <w:tr w:rsidR="000234BB" w:rsidRPr="00CC6307" w14:paraId="2970F1E0" w14:textId="77777777" w:rsidTr="00725808">
        <w:tc>
          <w:tcPr>
            <w:tcW w:w="1588" w:type="dxa"/>
          </w:tcPr>
          <w:p w14:paraId="075C4585" w14:textId="77777777" w:rsidR="000234BB" w:rsidRPr="00634625" w:rsidRDefault="000234BB" w:rsidP="00725808">
            <w:pPr>
              <w:pStyle w:val="SmallStandard"/>
            </w:pPr>
            <w:r>
              <w:t>ModularSlotAddOn</w:t>
            </w:r>
          </w:p>
        </w:tc>
        <w:tc>
          <w:tcPr>
            <w:tcW w:w="708" w:type="dxa"/>
          </w:tcPr>
          <w:p w14:paraId="79E3B20A" w14:textId="77777777" w:rsidR="000234BB" w:rsidRPr="00D331EF" w:rsidRDefault="000234BB" w:rsidP="00725808">
            <w:pPr>
              <w:pStyle w:val="SmallStandard"/>
            </w:pPr>
            <w:r w:rsidRPr="00D01517">
              <w:t>0..*</w:t>
            </w:r>
          </w:p>
        </w:tc>
        <w:tc>
          <w:tcPr>
            <w:tcW w:w="1560" w:type="dxa"/>
          </w:tcPr>
          <w:p w14:paraId="2F3228B6" w14:textId="77777777" w:rsidR="000234BB" w:rsidRPr="00132C43" w:rsidRDefault="000234BB" w:rsidP="00725808">
            <w:pPr>
              <w:pStyle w:val="SmallStandard"/>
            </w:pPr>
            <w:r>
              <w:t>slot</w:t>
            </w:r>
          </w:p>
        </w:tc>
        <w:tc>
          <w:tcPr>
            <w:tcW w:w="708" w:type="dxa"/>
          </w:tcPr>
          <w:p w14:paraId="3250AA5B" w14:textId="77777777" w:rsidR="000234BB" w:rsidRPr="00D331EF" w:rsidRDefault="000234BB" w:rsidP="00725808">
            <w:pPr>
              <w:pStyle w:val="SmallStandard"/>
            </w:pPr>
            <w:r w:rsidRPr="00D01517">
              <w:t>1</w:t>
            </w:r>
          </w:p>
        </w:tc>
        <w:tc>
          <w:tcPr>
            <w:tcW w:w="567" w:type="dxa"/>
          </w:tcPr>
          <w:p w14:paraId="5BA42F89" w14:textId="77777777" w:rsidR="000234BB" w:rsidRPr="00D331EF" w:rsidRDefault="000234BB" w:rsidP="00725808">
            <w:pPr>
              <w:pStyle w:val="SmallStandard"/>
            </w:pPr>
            <w:r>
              <w:t>N</w:t>
            </w:r>
          </w:p>
        </w:tc>
        <w:tc>
          <w:tcPr>
            <w:tcW w:w="3969" w:type="dxa"/>
          </w:tcPr>
          <w:p w14:paraId="44C089BD" w14:textId="77777777" w:rsidR="000234BB" w:rsidRDefault="000234BB" w:rsidP="00725808"/>
        </w:tc>
      </w:tr>
    </w:tbl>
    <w:p w14:paraId="6CFBEC8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8" w:name="_a40b2ba488d1123562bd0061d2ce5eda"/>
      <w:r>
        <w:rPr>
          <w:lang w:val="en-GB"/>
        </w:rPr>
        <w:t>ModularSlotAddOn</w:t>
      </w:r>
      <w:bookmarkEnd w:id="1318"/>
    </w:p>
    <w:p w14:paraId="17ADBBD4" w14:textId="77777777" w:rsidR="000234BB" w:rsidRDefault="000234BB" w:rsidP="000234BB">
      <w:r>
        <w:rPr>
          <w:sz w:val="18"/>
          <w:szCs w:val="18"/>
        </w:rPr>
        <w:t xml:space="preserve">Specifies the wire addon needed to reach a </w:t>
      </w:r>
      <w:r>
        <w:rPr>
          <w:i/>
          <w:iCs/>
          <w:sz w:val="18"/>
          <w:szCs w:val="18"/>
        </w:rPr>
        <w:t>ModularSlot</w:t>
      </w:r>
      <w:r>
        <w:rPr>
          <w:sz w:val="18"/>
          <w:szCs w:val="18"/>
        </w:rPr>
        <w:t xml:space="preserve"> from a specific </w:t>
      </w:r>
      <w:r>
        <w:rPr>
          <w:i/>
          <w:iCs/>
          <w:sz w:val="18"/>
          <w:szCs w:val="18"/>
        </w:rPr>
        <w:t>SegmentConnectionPoint</w:t>
      </w:r>
      <w:r>
        <w:rPr>
          <w:sz w:val="18"/>
          <w:szCs w:val="18"/>
        </w:rPr>
        <w:t xml:space="preserve">. The addon needed to reach the cavities of the insert(s) from this point is defined by the </w:t>
      </w:r>
      <w:r>
        <w:rPr>
          <w:i/>
          <w:iCs/>
          <w:sz w:val="18"/>
          <w:szCs w:val="18"/>
        </w:rPr>
        <w:t xml:space="preserve">ConnectorHousingSpecification </w:t>
      </w:r>
      <w:r>
        <w:rPr>
          <w:sz w:val="18"/>
          <w:szCs w:val="18"/>
        </w:rPr>
        <w:t>of the insert.</w:t>
      </w:r>
    </w:p>
    <w:p w14:paraId="7F0B844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198BEBD" w14:textId="77777777" w:rsidTr="00725808">
        <w:tc>
          <w:tcPr>
            <w:tcW w:w="2013" w:type="dxa"/>
            <w:tcMar>
              <w:top w:w="28" w:type="dxa"/>
              <w:left w:w="28" w:type="dxa"/>
              <w:bottom w:w="28" w:type="dxa"/>
              <w:right w:w="28" w:type="dxa"/>
            </w:tcMar>
          </w:tcPr>
          <w:p w14:paraId="77DDECC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7D1AAF9" w14:textId="77777777" w:rsidR="000234BB" w:rsidRDefault="000234BB" w:rsidP="00725808"/>
        </w:tc>
      </w:tr>
      <w:tr w:rsidR="000234BB" w:rsidRPr="008359F5" w14:paraId="342ABDCE" w14:textId="77777777" w:rsidTr="00725808">
        <w:tc>
          <w:tcPr>
            <w:tcW w:w="2013" w:type="dxa"/>
            <w:tcMar>
              <w:top w:w="28" w:type="dxa"/>
              <w:left w:w="28" w:type="dxa"/>
              <w:bottom w:w="28" w:type="dxa"/>
              <w:right w:w="28" w:type="dxa"/>
            </w:tcMar>
          </w:tcPr>
          <w:p w14:paraId="3BDA3FE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ED2B306" w14:textId="77777777" w:rsidR="000234BB" w:rsidRDefault="000234BB" w:rsidP="00725808"/>
        </w:tc>
      </w:tr>
      <w:tr w:rsidR="000234BB" w:rsidRPr="008359F5" w14:paraId="75F37DC1" w14:textId="77777777" w:rsidTr="00725808">
        <w:tc>
          <w:tcPr>
            <w:tcW w:w="2013" w:type="dxa"/>
            <w:tcMar>
              <w:top w:w="28" w:type="dxa"/>
              <w:left w:w="28" w:type="dxa"/>
              <w:bottom w:w="28" w:type="dxa"/>
              <w:right w:w="28" w:type="dxa"/>
            </w:tcMar>
          </w:tcPr>
          <w:p w14:paraId="66C04C6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3FA03F" w14:textId="77777777" w:rsidR="000234BB" w:rsidRPr="000437C1" w:rsidRDefault="000234BB" w:rsidP="00725808">
            <w:pPr>
              <w:pStyle w:val="SmallStandard"/>
            </w:pPr>
            <w:r>
              <w:t>false</w:t>
            </w:r>
          </w:p>
        </w:tc>
      </w:tr>
    </w:tbl>
    <w:p w14:paraId="192C527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F8F55EC" w14:textId="77777777" w:rsidTr="00725808">
        <w:tc>
          <w:tcPr>
            <w:tcW w:w="2013" w:type="dxa"/>
            <w:tcMar>
              <w:top w:w="28" w:type="dxa"/>
              <w:left w:w="28" w:type="dxa"/>
              <w:bottom w:w="28" w:type="dxa"/>
              <w:right w:w="28" w:type="dxa"/>
            </w:tcMar>
          </w:tcPr>
          <w:p w14:paraId="54649B16"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29E7E8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67B05F"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5E5E50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CC399AC" w14:textId="77777777" w:rsidTr="00725808">
        <w:tc>
          <w:tcPr>
            <w:tcW w:w="2013" w:type="dxa"/>
            <w:tcMar>
              <w:top w:w="28" w:type="dxa"/>
              <w:left w:w="28" w:type="dxa"/>
              <w:bottom w:w="28" w:type="dxa"/>
              <w:right w:w="28" w:type="dxa"/>
            </w:tcMar>
          </w:tcPr>
          <w:p w14:paraId="08DFEA45" w14:textId="77777777" w:rsidR="000234BB" w:rsidRPr="00620BBE" w:rsidRDefault="000234BB" w:rsidP="00725808">
            <w:pPr>
              <w:pStyle w:val="SmallStandard"/>
            </w:pPr>
            <w:r w:rsidRPr="00620BBE">
              <w:t>wireAddOn</w:t>
            </w:r>
          </w:p>
        </w:tc>
        <w:tc>
          <w:tcPr>
            <w:tcW w:w="1559" w:type="dxa"/>
            <w:tcMar>
              <w:top w:w="28" w:type="dxa"/>
              <w:left w:w="28" w:type="dxa"/>
              <w:bottom w:w="28" w:type="dxa"/>
              <w:right w:w="28" w:type="dxa"/>
            </w:tcMar>
          </w:tcPr>
          <w:p w14:paraId="112B2100"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E9DBED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4AFF129" w14:textId="77777777" w:rsidR="000234BB" w:rsidRDefault="000234BB" w:rsidP="00725808">
            <w:pPr>
              <w:jc w:val="left"/>
            </w:pPr>
            <w:r>
              <w:rPr>
                <w:sz w:val="16"/>
                <w:szCs w:val="16"/>
              </w:rPr>
              <w:t>Specifies the wire length add on needed for the modular slot.</w:t>
            </w:r>
          </w:p>
        </w:tc>
      </w:tr>
    </w:tbl>
    <w:p w14:paraId="66EB24E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916FEA6" w14:textId="77777777" w:rsidTr="00725808">
        <w:tc>
          <w:tcPr>
            <w:tcW w:w="3856" w:type="dxa"/>
            <w:gridSpan w:val="3"/>
          </w:tcPr>
          <w:p w14:paraId="65F3FF25" w14:textId="77777777" w:rsidR="000234BB" w:rsidRDefault="000234BB" w:rsidP="00725808">
            <w:pPr>
              <w:jc w:val="center"/>
              <w:rPr>
                <w:b/>
                <w:sz w:val="16"/>
                <w:szCs w:val="16"/>
                <w:lang w:val="en-GB"/>
              </w:rPr>
            </w:pPr>
            <w:r>
              <w:rPr>
                <w:b/>
                <w:sz w:val="16"/>
                <w:szCs w:val="16"/>
                <w:lang w:val="en-GB"/>
              </w:rPr>
              <w:t>Other End</w:t>
            </w:r>
          </w:p>
        </w:tc>
        <w:tc>
          <w:tcPr>
            <w:tcW w:w="708" w:type="dxa"/>
          </w:tcPr>
          <w:p w14:paraId="5C901BF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F8E81D1" w14:textId="77777777" w:rsidR="000234BB" w:rsidRDefault="000234BB" w:rsidP="00725808">
            <w:pPr>
              <w:jc w:val="center"/>
              <w:rPr>
                <w:b/>
                <w:sz w:val="16"/>
                <w:szCs w:val="16"/>
                <w:lang w:val="en-GB"/>
              </w:rPr>
            </w:pPr>
            <w:r>
              <w:rPr>
                <w:b/>
                <w:sz w:val="16"/>
                <w:szCs w:val="16"/>
                <w:lang w:val="en-GB"/>
              </w:rPr>
              <w:t>General</w:t>
            </w:r>
          </w:p>
        </w:tc>
      </w:tr>
      <w:tr w:rsidR="000234BB" w:rsidRPr="00720F6F" w14:paraId="554430DD" w14:textId="77777777" w:rsidTr="00725808">
        <w:tc>
          <w:tcPr>
            <w:tcW w:w="1573" w:type="dxa"/>
          </w:tcPr>
          <w:p w14:paraId="42340A56" w14:textId="77777777" w:rsidR="000234BB" w:rsidRDefault="000234BB" w:rsidP="00725808">
            <w:pPr>
              <w:rPr>
                <w:b/>
                <w:sz w:val="16"/>
                <w:szCs w:val="16"/>
                <w:lang w:val="en-GB"/>
              </w:rPr>
            </w:pPr>
            <w:r>
              <w:rPr>
                <w:b/>
                <w:sz w:val="16"/>
                <w:szCs w:val="16"/>
                <w:lang w:val="en-GB"/>
              </w:rPr>
              <w:t>Type</w:t>
            </w:r>
          </w:p>
        </w:tc>
        <w:tc>
          <w:tcPr>
            <w:tcW w:w="1574" w:type="dxa"/>
          </w:tcPr>
          <w:p w14:paraId="617D4B86" w14:textId="77777777" w:rsidR="000234BB" w:rsidRDefault="000234BB" w:rsidP="00725808">
            <w:pPr>
              <w:rPr>
                <w:b/>
                <w:sz w:val="16"/>
                <w:szCs w:val="16"/>
                <w:lang w:val="en-GB"/>
              </w:rPr>
            </w:pPr>
            <w:r>
              <w:rPr>
                <w:b/>
                <w:sz w:val="16"/>
                <w:szCs w:val="16"/>
                <w:lang w:val="en-GB"/>
              </w:rPr>
              <w:t>Role</w:t>
            </w:r>
          </w:p>
        </w:tc>
        <w:tc>
          <w:tcPr>
            <w:tcW w:w="708" w:type="dxa"/>
          </w:tcPr>
          <w:p w14:paraId="1EC73C0F" w14:textId="77777777" w:rsidR="000234BB" w:rsidRDefault="000234BB" w:rsidP="00725808">
            <w:pPr>
              <w:rPr>
                <w:b/>
                <w:sz w:val="16"/>
                <w:szCs w:val="16"/>
                <w:lang w:val="en-GB"/>
              </w:rPr>
            </w:pPr>
            <w:r>
              <w:rPr>
                <w:b/>
                <w:sz w:val="16"/>
                <w:szCs w:val="16"/>
                <w:lang w:val="en-GB"/>
              </w:rPr>
              <w:t>Mult</w:t>
            </w:r>
          </w:p>
        </w:tc>
        <w:tc>
          <w:tcPr>
            <w:tcW w:w="709" w:type="dxa"/>
          </w:tcPr>
          <w:p w14:paraId="5C57BFE6" w14:textId="77777777" w:rsidR="000234BB" w:rsidRDefault="000234BB" w:rsidP="00725808">
            <w:pPr>
              <w:rPr>
                <w:b/>
                <w:sz w:val="16"/>
                <w:szCs w:val="16"/>
                <w:lang w:val="en-GB"/>
              </w:rPr>
            </w:pPr>
            <w:r>
              <w:rPr>
                <w:b/>
                <w:sz w:val="16"/>
                <w:szCs w:val="16"/>
                <w:lang w:val="en-GB"/>
              </w:rPr>
              <w:t>Mult</w:t>
            </w:r>
          </w:p>
        </w:tc>
        <w:tc>
          <w:tcPr>
            <w:tcW w:w="567" w:type="dxa"/>
          </w:tcPr>
          <w:p w14:paraId="2D69BA1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C14CE89" w14:textId="77777777" w:rsidR="000234BB" w:rsidRPr="008359F5" w:rsidRDefault="000234BB" w:rsidP="00725808">
            <w:pPr>
              <w:rPr>
                <w:b/>
                <w:sz w:val="16"/>
                <w:szCs w:val="16"/>
                <w:lang w:val="en-GB"/>
              </w:rPr>
            </w:pPr>
            <w:r>
              <w:rPr>
                <w:b/>
                <w:sz w:val="16"/>
                <w:szCs w:val="16"/>
                <w:lang w:val="en-GB"/>
              </w:rPr>
              <w:t>Comment</w:t>
            </w:r>
          </w:p>
        </w:tc>
      </w:tr>
      <w:tr w:rsidR="000234BB" w:rsidRPr="00CC6307" w14:paraId="4C2F161F" w14:textId="77777777" w:rsidTr="00725808">
        <w:tc>
          <w:tcPr>
            <w:tcW w:w="1573" w:type="dxa"/>
          </w:tcPr>
          <w:p w14:paraId="341378FC" w14:textId="77777777" w:rsidR="000234BB" w:rsidRPr="00634625" w:rsidRDefault="000234BB" w:rsidP="00725808">
            <w:pPr>
              <w:pStyle w:val="SmallStandard"/>
            </w:pPr>
            <w:r>
              <w:t>ModularSlot</w:t>
            </w:r>
          </w:p>
        </w:tc>
        <w:tc>
          <w:tcPr>
            <w:tcW w:w="1574" w:type="dxa"/>
          </w:tcPr>
          <w:p w14:paraId="6A152832" w14:textId="77777777" w:rsidR="000234BB" w:rsidRPr="00132C43" w:rsidRDefault="000234BB" w:rsidP="00725808">
            <w:pPr>
              <w:pStyle w:val="SmallStandard"/>
            </w:pPr>
            <w:r>
              <w:t>slot</w:t>
            </w:r>
          </w:p>
        </w:tc>
        <w:tc>
          <w:tcPr>
            <w:tcW w:w="708" w:type="dxa"/>
          </w:tcPr>
          <w:p w14:paraId="48B3FF66" w14:textId="77777777" w:rsidR="000234BB" w:rsidRPr="00D331EF" w:rsidRDefault="000234BB" w:rsidP="00725808">
            <w:pPr>
              <w:pStyle w:val="SmallStandard"/>
            </w:pPr>
            <w:r w:rsidRPr="00574783">
              <w:t>1</w:t>
            </w:r>
          </w:p>
        </w:tc>
        <w:tc>
          <w:tcPr>
            <w:tcW w:w="709" w:type="dxa"/>
          </w:tcPr>
          <w:p w14:paraId="3C59C1D9" w14:textId="77777777" w:rsidR="000234BB" w:rsidRPr="00D331EF" w:rsidRDefault="000234BB" w:rsidP="00725808">
            <w:pPr>
              <w:pStyle w:val="SmallStandard"/>
            </w:pPr>
            <w:r w:rsidRPr="00207506">
              <w:t>0..*</w:t>
            </w:r>
          </w:p>
        </w:tc>
        <w:tc>
          <w:tcPr>
            <w:tcW w:w="567" w:type="dxa"/>
          </w:tcPr>
          <w:p w14:paraId="5A6E7AD8" w14:textId="77777777" w:rsidR="000234BB" w:rsidRPr="00D331EF" w:rsidRDefault="000234BB" w:rsidP="00725808">
            <w:pPr>
              <w:pStyle w:val="SmallStandard"/>
            </w:pPr>
            <w:r>
              <w:t>N</w:t>
            </w:r>
          </w:p>
        </w:tc>
        <w:tc>
          <w:tcPr>
            <w:tcW w:w="3969" w:type="dxa"/>
          </w:tcPr>
          <w:p w14:paraId="5B6BA894" w14:textId="77777777" w:rsidR="000234BB" w:rsidRDefault="000234BB" w:rsidP="00725808"/>
        </w:tc>
      </w:tr>
    </w:tbl>
    <w:p w14:paraId="457093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57DF85D" w14:textId="77777777" w:rsidTr="00725808">
        <w:tc>
          <w:tcPr>
            <w:tcW w:w="2296" w:type="dxa"/>
            <w:gridSpan w:val="2"/>
          </w:tcPr>
          <w:p w14:paraId="0AE0391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6F9E344"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B909A58" w14:textId="77777777" w:rsidR="000234BB" w:rsidRDefault="000234BB" w:rsidP="00725808">
            <w:pPr>
              <w:jc w:val="center"/>
              <w:rPr>
                <w:b/>
                <w:sz w:val="16"/>
                <w:szCs w:val="16"/>
                <w:lang w:val="en-GB"/>
              </w:rPr>
            </w:pPr>
            <w:r>
              <w:rPr>
                <w:b/>
                <w:sz w:val="16"/>
                <w:szCs w:val="16"/>
                <w:lang w:val="en-GB"/>
              </w:rPr>
              <w:t>General</w:t>
            </w:r>
          </w:p>
        </w:tc>
      </w:tr>
      <w:tr w:rsidR="000234BB" w:rsidRPr="00720F6F" w14:paraId="3FA9A3ED" w14:textId="77777777" w:rsidTr="00725808">
        <w:tc>
          <w:tcPr>
            <w:tcW w:w="1588" w:type="dxa"/>
          </w:tcPr>
          <w:p w14:paraId="4CADCBD2" w14:textId="77777777" w:rsidR="000234BB" w:rsidRDefault="000234BB" w:rsidP="00725808">
            <w:pPr>
              <w:rPr>
                <w:b/>
                <w:sz w:val="16"/>
                <w:szCs w:val="16"/>
                <w:lang w:val="en-GB"/>
              </w:rPr>
            </w:pPr>
            <w:r>
              <w:rPr>
                <w:b/>
                <w:sz w:val="16"/>
                <w:szCs w:val="16"/>
                <w:lang w:val="en-GB"/>
              </w:rPr>
              <w:t>Type</w:t>
            </w:r>
          </w:p>
        </w:tc>
        <w:tc>
          <w:tcPr>
            <w:tcW w:w="708" w:type="dxa"/>
          </w:tcPr>
          <w:p w14:paraId="42710E6E" w14:textId="77777777" w:rsidR="000234BB" w:rsidRDefault="000234BB" w:rsidP="00725808">
            <w:pPr>
              <w:rPr>
                <w:b/>
                <w:sz w:val="16"/>
                <w:szCs w:val="16"/>
                <w:lang w:val="en-GB"/>
              </w:rPr>
            </w:pPr>
            <w:r>
              <w:rPr>
                <w:b/>
                <w:sz w:val="16"/>
                <w:szCs w:val="16"/>
                <w:lang w:val="en-GB"/>
              </w:rPr>
              <w:t>Mult</w:t>
            </w:r>
          </w:p>
        </w:tc>
        <w:tc>
          <w:tcPr>
            <w:tcW w:w="1560" w:type="dxa"/>
          </w:tcPr>
          <w:p w14:paraId="06437552" w14:textId="77777777" w:rsidR="000234BB" w:rsidRDefault="000234BB" w:rsidP="00725808">
            <w:pPr>
              <w:rPr>
                <w:b/>
                <w:sz w:val="16"/>
                <w:szCs w:val="16"/>
                <w:lang w:val="en-GB"/>
              </w:rPr>
            </w:pPr>
            <w:r>
              <w:rPr>
                <w:b/>
                <w:sz w:val="16"/>
                <w:szCs w:val="16"/>
                <w:lang w:val="en-GB"/>
              </w:rPr>
              <w:t>Role</w:t>
            </w:r>
          </w:p>
        </w:tc>
        <w:tc>
          <w:tcPr>
            <w:tcW w:w="708" w:type="dxa"/>
          </w:tcPr>
          <w:p w14:paraId="64F878B8" w14:textId="77777777" w:rsidR="000234BB" w:rsidRDefault="000234BB" w:rsidP="00725808">
            <w:pPr>
              <w:rPr>
                <w:b/>
                <w:sz w:val="16"/>
                <w:szCs w:val="16"/>
                <w:lang w:val="en-GB"/>
              </w:rPr>
            </w:pPr>
            <w:r>
              <w:rPr>
                <w:b/>
                <w:sz w:val="16"/>
                <w:szCs w:val="16"/>
                <w:lang w:val="en-GB"/>
              </w:rPr>
              <w:t>Mult</w:t>
            </w:r>
          </w:p>
        </w:tc>
        <w:tc>
          <w:tcPr>
            <w:tcW w:w="567" w:type="dxa"/>
          </w:tcPr>
          <w:p w14:paraId="2B3C11F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A89485B" w14:textId="77777777" w:rsidR="000234BB" w:rsidRPr="008359F5" w:rsidRDefault="000234BB" w:rsidP="00725808">
            <w:pPr>
              <w:rPr>
                <w:b/>
                <w:sz w:val="16"/>
                <w:szCs w:val="16"/>
                <w:lang w:val="en-GB"/>
              </w:rPr>
            </w:pPr>
            <w:r>
              <w:rPr>
                <w:b/>
                <w:sz w:val="16"/>
                <w:szCs w:val="16"/>
                <w:lang w:val="en-GB"/>
              </w:rPr>
              <w:t>Comment</w:t>
            </w:r>
          </w:p>
        </w:tc>
      </w:tr>
      <w:tr w:rsidR="000234BB" w:rsidRPr="00CC6307" w14:paraId="693E3679" w14:textId="77777777" w:rsidTr="00725808">
        <w:tc>
          <w:tcPr>
            <w:tcW w:w="1588" w:type="dxa"/>
          </w:tcPr>
          <w:p w14:paraId="6A027EE8" w14:textId="77777777" w:rsidR="000234BB" w:rsidRPr="00634625" w:rsidRDefault="000234BB" w:rsidP="00725808">
            <w:pPr>
              <w:pStyle w:val="SmallStandard"/>
            </w:pPr>
            <w:r>
              <w:t>SegmentConnectionPoint</w:t>
            </w:r>
          </w:p>
        </w:tc>
        <w:tc>
          <w:tcPr>
            <w:tcW w:w="708" w:type="dxa"/>
          </w:tcPr>
          <w:p w14:paraId="7CCB72E1" w14:textId="77777777" w:rsidR="000234BB" w:rsidRPr="00D331EF" w:rsidRDefault="000234BB" w:rsidP="00725808">
            <w:pPr>
              <w:pStyle w:val="SmallStandard"/>
            </w:pPr>
            <w:r w:rsidRPr="00D01517">
              <w:t>1</w:t>
            </w:r>
          </w:p>
        </w:tc>
        <w:tc>
          <w:tcPr>
            <w:tcW w:w="1560" w:type="dxa"/>
          </w:tcPr>
          <w:p w14:paraId="24031175" w14:textId="77777777" w:rsidR="000234BB" w:rsidRPr="00132C43" w:rsidRDefault="000234BB" w:rsidP="00725808">
            <w:pPr>
              <w:pStyle w:val="SmallStandard"/>
            </w:pPr>
            <w:r>
              <w:t>ModularSlotAddOns</w:t>
            </w:r>
          </w:p>
        </w:tc>
        <w:tc>
          <w:tcPr>
            <w:tcW w:w="708" w:type="dxa"/>
          </w:tcPr>
          <w:p w14:paraId="24C188C0" w14:textId="77777777" w:rsidR="000234BB" w:rsidRPr="00D331EF" w:rsidRDefault="000234BB" w:rsidP="00725808">
            <w:pPr>
              <w:pStyle w:val="SmallStandard"/>
            </w:pPr>
            <w:r w:rsidRPr="00D01517">
              <w:t>0..*</w:t>
            </w:r>
          </w:p>
        </w:tc>
        <w:tc>
          <w:tcPr>
            <w:tcW w:w="567" w:type="dxa"/>
          </w:tcPr>
          <w:p w14:paraId="2FA80006" w14:textId="77777777" w:rsidR="000234BB" w:rsidRDefault="000234BB" w:rsidP="00725808">
            <w:pPr>
              <w:pStyle w:val="SmallStandard"/>
            </w:pPr>
            <w:r>
              <w:t>Y</w:t>
            </w:r>
          </w:p>
        </w:tc>
        <w:tc>
          <w:tcPr>
            <w:tcW w:w="3969" w:type="dxa"/>
          </w:tcPr>
          <w:p w14:paraId="5B15AA97" w14:textId="77777777" w:rsidR="000234BB" w:rsidRDefault="000234BB" w:rsidP="00725808"/>
        </w:tc>
      </w:tr>
    </w:tbl>
    <w:p w14:paraId="12BCB51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19" w:name="_90a59216d5b44a379228cc40be822238"/>
      <w:r>
        <w:rPr>
          <w:lang w:val="en-GB"/>
        </w:rPr>
        <w:t>MultiCavityPlugSpecification</w:t>
      </w:r>
      <w:bookmarkEnd w:id="1319"/>
    </w:p>
    <w:p w14:paraId="6C7B49B4" w14:textId="77777777" w:rsidR="000234BB" w:rsidRDefault="000234BB" w:rsidP="000234BB">
      <w:r>
        <w:rPr>
          <w:sz w:val="18"/>
          <w:szCs w:val="18"/>
        </w:rPr>
        <w:t>Specification for the definition of cavity plugs that apply to more than one cavity. A cavity plug is a watertight non-electrical object to fill an empty cavity. MultiCavityPlugs are formed to fit into one connector / slot and to seal more than one cavity at once. Normally there are different variants of these MultiCavityPlugs that can seal a connector in different pinning scenarios. The cavities that are plugged by a MultiCavityPlug are defined with a SealedCavitiesAssignment.</w:t>
      </w:r>
    </w:p>
    <w:p w14:paraId="50C77A3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B3DB2B2" w14:textId="77777777" w:rsidTr="00725808">
        <w:tc>
          <w:tcPr>
            <w:tcW w:w="2013" w:type="dxa"/>
            <w:tcMar>
              <w:top w:w="28" w:type="dxa"/>
              <w:left w:w="28" w:type="dxa"/>
              <w:bottom w:w="28" w:type="dxa"/>
              <w:right w:w="28" w:type="dxa"/>
            </w:tcMar>
          </w:tcPr>
          <w:p w14:paraId="0FA9A67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640C6D" w14:textId="75802F3B" w:rsidR="000234BB" w:rsidRPr="00620BBE" w:rsidRDefault="004714EB" w:rsidP="00725808">
            <w:pPr>
              <w:pStyle w:val="SmallStandard"/>
            </w:pPr>
            <w:hyperlink w:anchor="_09c2bf50de09ecc2220900ad3c65ab11" w:history="1">
              <w:r w:rsidR="000234BB" w:rsidRPr="00620BBE">
                <w:rPr>
                  <w:rStyle w:val="Hyperlink"/>
                  <w:rFonts w:eastAsiaTheme="majorEastAsia"/>
                </w:rPr>
                <w:t>CavityPlugSpecification</w:t>
              </w:r>
            </w:hyperlink>
          </w:p>
        </w:tc>
      </w:tr>
      <w:tr w:rsidR="000234BB" w:rsidRPr="008359F5" w14:paraId="5F1DE8CC" w14:textId="77777777" w:rsidTr="00725808">
        <w:tc>
          <w:tcPr>
            <w:tcW w:w="2013" w:type="dxa"/>
            <w:tcMar>
              <w:top w:w="28" w:type="dxa"/>
              <w:left w:w="28" w:type="dxa"/>
              <w:bottom w:w="28" w:type="dxa"/>
              <w:right w:w="28" w:type="dxa"/>
            </w:tcMar>
          </w:tcPr>
          <w:p w14:paraId="38FD55A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CC5676" w14:textId="77777777" w:rsidR="000234BB" w:rsidRDefault="000234BB" w:rsidP="00725808"/>
        </w:tc>
      </w:tr>
      <w:tr w:rsidR="000234BB" w:rsidRPr="008359F5" w14:paraId="14D11166" w14:textId="77777777" w:rsidTr="00725808">
        <w:tc>
          <w:tcPr>
            <w:tcW w:w="2013" w:type="dxa"/>
            <w:tcMar>
              <w:top w:w="28" w:type="dxa"/>
              <w:left w:w="28" w:type="dxa"/>
              <w:bottom w:w="28" w:type="dxa"/>
              <w:right w:w="28" w:type="dxa"/>
            </w:tcMar>
          </w:tcPr>
          <w:p w14:paraId="1978C49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91A663D" w14:textId="77777777" w:rsidR="000234BB" w:rsidRPr="000437C1" w:rsidRDefault="000234BB" w:rsidP="00725808">
            <w:pPr>
              <w:pStyle w:val="SmallStandard"/>
            </w:pPr>
            <w:r>
              <w:t>false</w:t>
            </w:r>
          </w:p>
        </w:tc>
      </w:tr>
    </w:tbl>
    <w:p w14:paraId="3395245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C76E245" w14:textId="77777777" w:rsidTr="00725808">
        <w:tc>
          <w:tcPr>
            <w:tcW w:w="3856" w:type="dxa"/>
            <w:gridSpan w:val="3"/>
          </w:tcPr>
          <w:p w14:paraId="7BA0C100" w14:textId="77777777" w:rsidR="000234BB" w:rsidRDefault="000234BB" w:rsidP="00725808">
            <w:pPr>
              <w:jc w:val="center"/>
              <w:rPr>
                <w:b/>
                <w:sz w:val="16"/>
                <w:szCs w:val="16"/>
                <w:lang w:val="en-GB"/>
              </w:rPr>
            </w:pPr>
            <w:r>
              <w:rPr>
                <w:b/>
                <w:sz w:val="16"/>
                <w:szCs w:val="16"/>
                <w:lang w:val="en-GB"/>
              </w:rPr>
              <w:t>Other End</w:t>
            </w:r>
          </w:p>
        </w:tc>
        <w:tc>
          <w:tcPr>
            <w:tcW w:w="708" w:type="dxa"/>
          </w:tcPr>
          <w:p w14:paraId="6119063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80FAD45" w14:textId="77777777" w:rsidR="000234BB" w:rsidRDefault="000234BB" w:rsidP="00725808">
            <w:pPr>
              <w:jc w:val="center"/>
              <w:rPr>
                <w:b/>
                <w:sz w:val="16"/>
                <w:szCs w:val="16"/>
                <w:lang w:val="en-GB"/>
              </w:rPr>
            </w:pPr>
            <w:r>
              <w:rPr>
                <w:b/>
                <w:sz w:val="16"/>
                <w:szCs w:val="16"/>
                <w:lang w:val="en-GB"/>
              </w:rPr>
              <w:t>General</w:t>
            </w:r>
          </w:p>
        </w:tc>
      </w:tr>
      <w:tr w:rsidR="000234BB" w:rsidRPr="00720F6F" w14:paraId="18EB150D" w14:textId="77777777" w:rsidTr="00725808">
        <w:tc>
          <w:tcPr>
            <w:tcW w:w="1573" w:type="dxa"/>
          </w:tcPr>
          <w:p w14:paraId="67D33F5D" w14:textId="77777777" w:rsidR="000234BB" w:rsidRDefault="000234BB" w:rsidP="00725808">
            <w:pPr>
              <w:rPr>
                <w:b/>
                <w:sz w:val="16"/>
                <w:szCs w:val="16"/>
                <w:lang w:val="en-GB"/>
              </w:rPr>
            </w:pPr>
            <w:r>
              <w:rPr>
                <w:b/>
                <w:sz w:val="16"/>
                <w:szCs w:val="16"/>
                <w:lang w:val="en-GB"/>
              </w:rPr>
              <w:t>Type</w:t>
            </w:r>
          </w:p>
        </w:tc>
        <w:tc>
          <w:tcPr>
            <w:tcW w:w="1574" w:type="dxa"/>
          </w:tcPr>
          <w:p w14:paraId="2E32CBDF" w14:textId="77777777" w:rsidR="000234BB" w:rsidRDefault="000234BB" w:rsidP="00725808">
            <w:pPr>
              <w:rPr>
                <w:b/>
                <w:sz w:val="16"/>
                <w:szCs w:val="16"/>
                <w:lang w:val="en-GB"/>
              </w:rPr>
            </w:pPr>
            <w:r>
              <w:rPr>
                <w:b/>
                <w:sz w:val="16"/>
                <w:szCs w:val="16"/>
                <w:lang w:val="en-GB"/>
              </w:rPr>
              <w:t>Role</w:t>
            </w:r>
          </w:p>
        </w:tc>
        <w:tc>
          <w:tcPr>
            <w:tcW w:w="708" w:type="dxa"/>
          </w:tcPr>
          <w:p w14:paraId="6DC3F1DE" w14:textId="77777777" w:rsidR="000234BB" w:rsidRDefault="000234BB" w:rsidP="00725808">
            <w:pPr>
              <w:rPr>
                <w:b/>
                <w:sz w:val="16"/>
                <w:szCs w:val="16"/>
                <w:lang w:val="en-GB"/>
              </w:rPr>
            </w:pPr>
            <w:r>
              <w:rPr>
                <w:b/>
                <w:sz w:val="16"/>
                <w:szCs w:val="16"/>
                <w:lang w:val="en-GB"/>
              </w:rPr>
              <w:t>Mult</w:t>
            </w:r>
          </w:p>
        </w:tc>
        <w:tc>
          <w:tcPr>
            <w:tcW w:w="709" w:type="dxa"/>
          </w:tcPr>
          <w:p w14:paraId="1122B2E9" w14:textId="77777777" w:rsidR="000234BB" w:rsidRDefault="000234BB" w:rsidP="00725808">
            <w:pPr>
              <w:rPr>
                <w:b/>
                <w:sz w:val="16"/>
                <w:szCs w:val="16"/>
                <w:lang w:val="en-GB"/>
              </w:rPr>
            </w:pPr>
            <w:r>
              <w:rPr>
                <w:b/>
                <w:sz w:val="16"/>
                <w:szCs w:val="16"/>
                <w:lang w:val="en-GB"/>
              </w:rPr>
              <w:t>Mult</w:t>
            </w:r>
          </w:p>
        </w:tc>
        <w:tc>
          <w:tcPr>
            <w:tcW w:w="567" w:type="dxa"/>
          </w:tcPr>
          <w:p w14:paraId="7B363F6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B2C2DEF" w14:textId="77777777" w:rsidR="000234BB" w:rsidRPr="008359F5" w:rsidRDefault="000234BB" w:rsidP="00725808">
            <w:pPr>
              <w:rPr>
                <w:b/>
                <w:sz w:val="16"/>
                <w:szCs w:val="16"/>
                <w:lang w:val="en-GB"/>
              </w:rPr>
            </w:pPr>
            <w:r>
              <w:rPr>
                <w:b/>
                <w:sz w:val="16"/>
                <w:szCs w:val="16"/>
                <w:lang w:val="en-GB"/>
              </w:rPr>
              <w:t>Comment</w:t>
            </w:r>
          </w:p>
        </w:tc>
      </w:tr>
      <w:tr w:rsidR="000234BB" w:rsidRPr="00CC6307" w14:paraId="7BA266AA" w14:textId="77777777" w:rsidTr="00725808">
        <w:tc>
          <w:tcPr>
            <w:tcW w:w="1573" w:type="dxa"/>
          </w:tcPr>
          <w:p w14:paraId="0D934481" w14:textId="77777777" w:rsidR="000234BB" w:rsidRPr="00634625" w:rsidRDefault="000234BB" w:rsidP="00725808">
            <w:pPr>
              <w:pStyle w:val="SmallStandard"/>
            </w:pPr>
            <w:r>
              <w:t>SealedCavitiesAssignment</w:t>
            </w:r>
          </w:p>
        </w:tc>
        <w:tc>
          <w:tcPr>
            <w:tcW w:w="1574" w:type="dxa"/>
          </w:tcPr>
          <w:p w14:paraId="65B7C5DA" w14:textId="77777777" w:rsidR="000234BB" w:rsidRPr="00132C43" w:rsidRDefault="000234BB" w:rsidP="00725808">
            <w:pPr>
              <w:pStyle w:val="SmallStandard"/>
            </w:pPr>
            <w:r>
              <w:t>assignment</w:t>
            </w:r>
          </w:p>
        </w:tc>
        <w:tc>
          <w:tcPr>
            <w:tcW w:w="708" w:type="dxa"/>
          </w:tcPr>
          <w:p w14:paraId="562E36DA" w14:textId="77777777" w:rsidR="000234BB" w:rsidRPr="00D331EF" w:rsidRDefault="000234BB" w:rsidP="00725808">
            <w:pPr>
              <w:pStyle w:val="SmallStandard"/>
            </w:pPr>
            <w:r w:rsidRPr="00574783">
              <w:t>0..*</w:t>
            </w:r>
          </w:p>
        </w:tc>
        <w:tc>
          <w:tcPr>
            <w:tcW w:w="709" w:type="dxa"/>
          </w:tcPr>
          <w:p w14:paraId="45FB304C" w14:textId="77777777" w:rsidR="000234BB" w:rsidRPr="00D331EF" w:rsidRDefault="000234BB" w:rsidP="00725808">
            <w:pPr>
              <w:pStyle w:val="SmallStandard"/>
            </w:pPr>
            <w:r w:rsidRPr="00207506">
              <w:t>1</w:t>
            </w:r>
          </w:p>
        </w:tc>
        <w:tc>
          <w:tcPr>
            <w:tcW w:w="567" w:type="dxa"/>
          </w:tcPr>
          <w:p w14:paraId="5078AB0D" w14:textId="77777777" w:rsidR="000234BB" w:rsidRDefault="000234BB" w:rsidP="00725808">
            <w:pPr>
              <w:pStyle w:val="SmallStandard"/>
            </w:pPr>
            <w:r>
              <w:t>Y</w:t>
            </w:r>
          </w:p>
        </w:tc>
        <w:tc>
          <w:tcPr>
            <w:tcW w:w="3969" w:type="dxa"/>
          </w:tcPr>
          <w:p w14:paraId="4046EA97" w14:textId="77777777" w:rsidR="000234BB" w:rsidRDefault="000234BB" w:rsidP="00725808">
            <w:pPr>
              <w:jc w:val="left"/>
            </w:pPr>
            <w:r>
              <w:rPr>
                <w:sz w:val="16"/>
                <w:szCs w:val="16"/>
              </w:rPr>
              <w:t xml:space="preserve">References the </w:t>
            </w:r>
            <w:r>
              <w:rPr>
                <w:i/>
                <w:iCs/>
                <w:sz w:val="16"/>
                <w:szCs w:val="16"/>
              </w:rPr>
              <w:t>SealedCavitiesAssignments</w:t>
            </w:r>
            <w:r>
              <w:rPr>
                <w:sz w:val="16"/>
                <w:szCs w:val="16"/>
              </w:rPr>
              <w:t xml:space="preserve"> that are valid for this </w:t>
            </w:r>
            <w:r>
              <w:rPr>
                <w:i/>
                <w:iCs/>
                <w:sz w:val="16"/>
                <w:szCs w:val="16"/>
              </w:rPr>
              <w:t>MultiCavityPlug</w:t>
            </w:r>
            <w:r>
              <w:rPr>
                <w:sz w:val="16"/>
                <w:szCs w:val="16"/>
              </w:rPr>
              <w:t xml:space="preserve">. One individual </w:t>
            </w:r>
            <w:r>
              <w:rPr>
                <w:i/>
                <w:iCs/>
                <w:sz w:val="16"/>
                <w:szCs w:val="16"/>
              </w:rPr>
              <w:t xml:space="preserve">SealedCavitiesAssignment </w:t>
            </w:r>
            <w:r>
              <w:rPr>
                <w:sz w:val="16"/>
                <w:szCs w:val="16"/>
              </w:rPr>
              <w:t xml:space="preserve">is used for each connector housing that matches witch this </w:t>
            </w:r>
            <w:r>
              <w:rPr>
                <w:i/>
                <w:iCs/>
                <w:sz w:val="16"/>
                <w:szCs w:val="16"/>
              </w:rPr>
              <w:t>MultiCavityPlug.</w:t>
            </w:r>
          </w:p>
        </w:tc>
      </w:tr>
    </w:tbl>
    <w:p w14:paraId="2049705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0" w:name="_65461e2b1b2d97565b2d3da685ac6fe5"/>
      <w:r>
        <w:rPr>
          <w:lang w:val="en-GB"/>
        </w:rPr>
        <w:t>MultiCavitySealSpecification</w:t>
      </w:r>
      <w:bookmarkEnd w:id="1320"/>
    </w:p>
    <w:p w14:paraId="3C6842C7" w14:textId="77777777" w:rsidR="000234BB" w:rsidRDefault="000234BB" w:rsidP="000234BB">
      <w:r>
        <w:rPr>
          <w:sz w:val="18"/>
          <w:szCs w:val="18"/>
        </w:rPr>
        <w:t>Specification for cavity seals that apply to more than one cavity. A CavitySeal is a watertight non-electrical object to fill a populated Cavity. MultiCavitySeals are formed to fit into one connector / slot and to seal more than one cavity at once.</w:t>
      </w:r>
    </w:p>
    <w:p w14:paraId="06D69F78" w14:textId="77777777" w:rsidR="000234BB" w:rsidRDefault="000234BB" w:rsidP="000234BB">
      <w:r>
        <w:rPr>
          <w:sz w:val="18"/>
          <w:szCs w:val="18"/>
        </w:rPr>
        <w:t>There are existing two types of MultiCavitySeals:</w:t>
      </w:r>
    </w:p>
    <w:p w14:paraId="72B06388" w14:textId="77777777" w:rsidR="000234BB" w:rsidRDefault="000234BB" w:rsidP="000234BB">
      <w:pPr>
        <w:numPr>
          <w:ilvl w:val="0"/>
          <w:numId w:val="20"/>
        </w:numPr>
        <w:autoSpaceDE/>
        <w:autoSpaceDN/>
        <w:adjustRightInd/>
        <w:spacing w:before="0" w:after="120" w:line="240" w:lineRule="auto"/>
      </w:pPr>
      <w:r>
        <w:t>In first type the MultiCavitySeal has an opening for all cavities of the connector. Each opening can be filled either with a wire (without an individual seal) or with a CavityPlug (e.g. a synthetic pin) or a MultiCavityPlug.</w:t>
      </w:r>
    </w:p>
    <w:p w14:paraId="73E7474C" w14:textId="77777777" w:rsidR="000234BB" w:rsidRDefault="000234BB" w:rsidP="000234BB">
      <w:pPr>
        <w:numPr>
          <w:ilvl w:val="0"/>
          <w:numId w:val="20"/>
        </w:numPr>
        <w:autoSpaceDE/>
        <w:autoSpaceDN/>
        <w:adjustRightInd/>
        <w:spacing w:before="0" w:after="120" w:line="240" w:lineRule="auto"/>
      </w:pPr>
      <w:r>
        <w:t xml:space="preserve">In the second type, the MultiCavitySeal has a specific configuration of openings for some cavities of the connector. These MultiCavitySeals are sealing all cavities with an opening and a wire in it and all cavities where no opening in the MultiCavitySeal exists. For each opening that has no wire it an additional CavityPlug is needed. </w:t>
      </w:r>
    </w:p>
    <w:p w14:paraId="0AA72839" w14:textId="77777777" w:rsidR="000234BB" w:rsidRDefault="000234BB" w:rsidP="000234BB">
      <w:r>
        <w:rPr>
          <w:sz w:val="18"/>
          <w:szCs w:val="18"/>
        </w:rPr>
        <w:t>The cavities that are left open by a MultiCavitySeal are defined with a SealedCavitiesAssignment.</w:t>
      </w:r>
    </w:p>
    <w:p w14:paraId="49BEBEB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A97E3F" w14:textId="77777777" w:rsidTr="00725808">
        <w:tc>
          <w:tcPr>
            <w:tcW w:w="2013" w:type="dxa"/>
            <w:tcMar>
              <w:top w:w="28" w:type="dxa"/>
              <w:left w:w="28" w:type="dxa"/>
              <w:bottom w:w="28" w:type="dxa"/>
              <w:right w:w="28" w:type="dxa"/>
            </w:tcMar>
          </w:tcPr>
          <w:p w14:paraId="35A657A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7E7DB6" w14:textId="51A0D01C" w:rsidR="000234BB" w:rsidRPr="00620BBE" w:rsidRDefault="004714EB" w:rsidP="00725808">
            <w:pPr>
              <w:pStyle w:val="SmallStandard"/>
            </w:pPr>
            <w:hyperlink w:anchor="_55d0e10e57832ce0e8ea1b9a4768f9ec" w:history="1">
              <w:r w:rsidR="000234BB" w:rsidRPr="00620BBE">
                <w:rPr>
                  <w:rStyle w:val="Hyperlink"/>
                  <w:rFonts w:eastAsiaTheme="majorEastAsia"/>
                </w:rPr>
                <w:t>CavitySealSpecification</w:t>
              </w:r>
            </w:hyperlink>
          </w:p>
        </w:tc>
      </w:tr>
      <w:tr w:rsidR="000234BB" w:rsidRPr="008359F5" w14:paraId="36CA8364" w14:textId="77777777" w:rsidTr="00725808">
        <w:tc>
          <w:tcPr>
            <w:tcW w:w="2013" w:type="dxa"/>
            <w:tcMar>
              <w:top w:w="28" w:type="dxa"/>
              <w:left w:w="28" w:type="dxa"/>
              <w:bottom w:w="28" w:type="dxa"/>
              <w:right w:w="28" w:type="dxa"/>
            </w:tcMar>
          </w:tcPr>
          <w:p w14:paraId="455CE32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83CFE0" w14:textId="77777777" w:rsidR="000234BB" w:rsidRDefault="000234BB" w:rsidP="00725808"/>
        </w:tc>
      </w:tr>
      <w:tr w:rsidR="000234BB" w:rsidRPr="008359F5" w14:paraId="125A2216" w14:textId="77777777" w:rsidTr="00725808">
        <w:tc>
          <w:tcPr>
            <w:tcW w:w="2013" w:type="dxa"/>
            <w:tcMar>
              <w:top w:w="28" w:type="dxa"/>
              <w:left w:w="28" w:type="dxa"/>
              <w:bottom w:w="28" w:type="dxa"/>
              <w:right w:w="28" w:type="dxa"/>
            </w:tcMar>
          </w:tcPr>
          <w:p w14:paraId="121F63F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94A4C33" w14:textId="77777777" w:rsidR="000234BB" w:rsidRPr="000437C1" w:rsidRDefault="000234BB" w:rsidP="00725808">
            <w:pPr>
              <w:pStyle w:val="SmallStandard"/>
            </w:pPr>
            <w:r>
              <w:t>false</w:t>
            </w:r>
          </w:p>
        </w:tc>
      </w:tr>
    </w:tbl>
    <w:p w14:paraId="26DA6C8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12C5164" w14:textId="77777777" w:rsidTr="00725808">
        <w:tc>
          <w:tcPr>
            <w:tcW w:w="3856" w:type="dxa"/>
            <w:gridSpan w:val="3"/>
          </w:tcPr>
          <w:p w14:paraId="2481416B" w14:textId="77777777" w:rsidR="000234BB" w:rsidRDefault="000234BB" w:rsidP="00725808">
            <w:pPr>
              <w:jc w:val="center"/>
              <w:rPr>
                <w:b/>
                <w:sz w:val="16"/>
                <w:szCs w:val="16"/>
                <w:lang w:val="en-GB"/>
              </w:rPr>
            </w:pPr>
            <w:r>
              <w:rPr>
                <w:b/>
                <w:sz w:val="16"/>
                <w:szCs w:val="16"/>
                <w:lang w:val="en-GB"/>
              </w:rPr>
              <w:t>Other End</w:t>
            </w:r>
          </w:p>
        </w:tc>
        <w:tc>
          <w:tcPr>
            <w:tcW w:w="708" w:type="dxa"/>
          </w:tcPr>
          <w:p w14:paraId="0DB7745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1F64E72" w14:textId="77777777" w:rsidR="000234BB" w:rsidRDefault="000234BB" w:rsidP="00725808">
            <w:pPr>
              <w:jc w:val="center"/>
              <w:rPr>
                <w:b/>
                <w:sz w:val="16"/>
                <w:szCs w:val="16"/>
                <w:lang w:val="en-GB"/>
              </w:rPr>
            </w:pPr>
            <w:r>
              <w:rPr>
                <w:b/>
                <w:sz w:val="16"/>
                <w:szCs w:val="16"/>
                <w:lang w:val="en-GB"/>
              </w:rPr>
              <w:t>General</w:t>
            </w:r>
          </w:p>
        </w:tc>
      </w:tr>
      <w:tr w:rsidR="000234BB" w:rsidRPr="00720F6F" w14:paraId="555C5848" w14:textId="77777777" w:rsidTr="00725808">
        <w:tc>
          <w:tcPr>
            <w:tcW w:w="1573" w:type="dxa"/>
          </w:tcPr>
          <w:p w14:paraId="4C3B4B55" w14:textId="77777777" w:rsidR="000234BB" w:rsidRDefault="000234BB" w:rsidP="00725808">
            <w:pPr>
              <w:rPr>
                <w:b/>
                <w:sz w:val="16"/>
                <w:szCs w:val="16"/>
                <w:lang w:val="en-GB"/>
              </w:rPr>
            </w:pPr>
            <w:r>
              <w:rPr>
                <w:b/>
                <w:sz w:val="16"/>
                <w:szCs w:val="16"/>
                <w:lang w:val="en-GB"/>
              </w:rPr>
              <w:t>Type</w:t>
            </w:r>
          </w:p>
        </w:tc>
        <w:tc>
          <w:tcPr>
            <w:tcW w:w="1574" w:type="dxa"/>
          </w:tcPr>
          <w:p w14:paraId="19C5EC33" w14:textId="77777777" w:rsidR="000234BB" w:rsidRDefault="000234BB" w:rsidP="00725808">
            <w:pPr>
              <w:rPr>
                <w:b/>
                <w:sz w:val="16"/>
                <w:szCs w:val="16"/>
                <w:lang w:val="en-GB"/>
              </w:rPr>
            </w:pPr>
            <w:r>
              <w:rPr>
                <w:b/>
                <w:sz w:val="16"/>
                <w:szCs w:val="16"/>
                <w:lang w:val="en-GB"/>
              </w:rPr>
              <w:t>Role</w:t>
            </w:r>
          </w:p>
        </w:tc>
        <w:tc>
          <w:tcPr>
            <w:tcW w:w="708" w:type="dxa"/>
          </w:tcPr>
          <w:p w14:paraId="59031EB7" w14:textId="77777777" w:rsidR="000234BB" w:rsidRDefault="000234BB" w:rsidP="00725808">
            <w:pPr>
              <w:rPr>
                <w:b/>
                <w:sz w:val="16"/>
                <w:szCs w:val="16"/>
                <w:lang w:val="en-GB"/>
              </w:rPr>
            </w:pPr>
            <w:r>
              <w:rPr>
                <w:b/>
                <w:sz w:val="16"/>
                <w:szCs w:val="16"/>
                <w:lang w:val="en-GB"/>
              </w:rPr>
              <w:t>Mult</w:t>
            </w:r>
          </w:p>
        </w:tc>
        <w:tc>
          <w:tcPr>
            <w:tcW w:w="709" w:type="dxa"/>
          </w:tcPr>
          <w:p w14:paraId="67BE498A" w14:textId="77777777" w:rsidR="000234BB" w:rsidRDefault="000234BB" w:rsidP="00725808">
            <w:pPr>
              <w:rPr>
                <w:b/>
                <w:sz w:val="16"/>
                <w:szCs w:val="16"/>
                <w:lang w:val="en-GB"/>
              </w:rPr>
            </w:pPr>
            <w:r>
              <w:rPr>
                <w:b/>
                <w:sz w:val="16"/>
                <w:szCs w:val="16"/>
                <w:lang w:val="en-GB"/>
              </w:rPr>
              <w:t>Mult</w:t>
            </w:r>
          </w:p>
        </w:tc>
        <w:tc>
          <w:tcPr>
            <w:tcW w:w="567" w:type="dxa"/>
          </w:tcPr>
          <w:p w14:paraId="0A18250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B51349D" w14:textId="77777777" w:rsidR="000234BB" w:rsidRPr="008359F5" w:rsidRDefault="000234BB" w:rsidP="00725808">
            <w:pPr>
              <w:rPr>
                <w:b/>
                <w:sz w:val="16"/>
                <w:szCs w:val="16"/>
                <w:lang w:val="en-GB"/>
              </w:rPr>
            </w:pPr>
            <w:r>
              <w:rPr>
                <w:b/>
                <w:sz w:val="16"/>
                <w:szCs w:val="16"/>
                <w:lang w:val="en-GB"/>
              </w:rPr>
              <w:t>Comment</w:t>
            </w:r>
          </w:p>
        </w:tc>
      </w:tr>
      <w:tr w:rsidR="000234BB" w:rsidRPr="00CC6307" w14:paraId="149EE6DE" w14:textId="77777777" w:rsidTr="00725808">
        <w:tc>
          <w:tcPr>
            <w:tcW w:w="1573" w:type="dxa"/>
          </w:tcPr>
          <w:p w14:paraId="52B3958D" w14:textId="77777777" w:rsidR="000234BB" w:rsidRPr="00634625" w:rsidRDefault="000234BB" w:rsidP="00725808">
            <w:pPr>
              <w:pStyle w:val="SmallStandard"/>
            </w:pPr>
            <w:r>
              <w:t>OpenCavitiesAssignment</w:t>
            </w:r>
          </w:p>
        </w:tc>
        <w:tc>
          <w:tcPr>
            <w:tcW w:w="1574" w:type="dxa"/>
          </w:tcPr>
          <w:p w14:paraId="4E7D226E" w14:textId="77777777" w:rsidR="000234BB" w:rsidRPr="00132C43" w:rsidRDefault="000234BB" w:rsidP="00725808">
            <w:pPr>
              <w:pStyle w:val="SmallStandard"/>
            </w:pPr>
            <w:r>
              <w:t>assignment</w:t>
            </w:r>
          </w:p>
        </w:tc>
        <w:tc>
          <w:tcPr>
            <w:tcW w:w="708" w:type="dxa"/>
          </w:tcPr>
          <w:p w14:paraId="319EB87E" w14:textId="77777777" w:rsidR="000234BB" w:rsidRPr="00D331EF" w:rsidRDefault="000234BB" w:rsidP="00725808">
            <w:pPr>
              <w:pStyle w:val="SmallStandard"/>
            </w:pPr>
            <w:r w:rsidRPr="00574783">
              <w:t>0..*</w:t>
            </w:r>
          </w:p>
        </w:tc>
        <w:tc>
          <w:tcPr>
            <w:tcW w:w="709" w:type="dxa"/>
          </w:tcPr>
          <w:p w14:paraId="31188E25" w14:textId="77777777" w:rsidR="000234BB" w:rsidRPr="00D331EF" w:rsidRDefault="000234BB" w:rsidP="00725808">
            <w:pPr>
              <w:pStyle w:val="SmallStandard"/>
            </w:pPr>
            <w:r w:rsidRPr="00207506">
              <w:t>1</w:t>
            </w:r>
          </w:p>
        </w:tc>
        <w:tc>
          <w:tcPr>
            <w:tcW w:w="567" w:type="dxa"/>
          </w:tcPr>
          <w:p w14:paraId="1611E927" w14:textId="77777777" w:rsidR="000234BB" w:rsidRDefault="000234BB" w:rsidP="00725808">
            <w:pPr>
              <w:pStyle w:val="SmallStandard"/>
            </w:pPr>
            <w:r>
              <w:t>Y</w:t>
            </w:r>
          </w:p>
        </w:tc>
        <w:tc>
          <w:tcPr>
            <w:tcW w:w="3969" w:type="dxa"/>
          </w:tcPr>
          <w:p w14:paraId="482A2A20" w14:textId="77777777" w:rsidR="000234BB" w:rsidRDefault="000234BB" w:rsidP="00725808">
            <w:pPr>
              <w:jc w:val="left"/>
            </w:pPr>
            <w:r>
              <w:rPr>
                <w:sz w:val="16"/>
                <w:szCs w:val="16"/>
              </w:rPr>
              <w:t xml:space="preserve">References the </w:t>
            </w:r>
            <w:r>
              <w:rPr>
                <w:i/>
                <w:iCs/>
                <w:sz w:val="16"/>
                <w:szCs w:val="16"/>
              </w:rPr>
              <w:t>OpenCavitiesAssignments</w:t>
            </w:r>
            <w:r>
              <w:rPr>
                <w:sz w:val="16"/>
                <w:szCs w:val="16"/>
              </w:rPr>
              <w:t xml:space="preserve"> that are valid for this </w:t>
            </w:r>
            <w:r>
              <w:rPr>
                <w:i/>
                <w:iCs/>
                <w:sz w:val="16"/>
                <w:szCs w:val="16"/>
              </w:rPr>
              <w:t>MultiCavitySeal</w:t>
            </w:r>
            <w:r>
              <w:rPr>
                <w:sz w:val="16"/>
                <w:szCs w:val="16"/>
              </w:rPr>
              <w:t xml:space="preserve">. One individual </w:t>
            </w:r>
            <w:r>
              <w:rPr>
                <w:i/>
                <w:iCs/>
                <w:sz w:val="16"/>
                <w:szCs w:val="16"/>
              </w:rPr>
              <w:t xml:space="preserve">OpenCavitiesAssignment </w:t>
            </w:r>
            <w:r>
              <w:rPr>
                <w:sz w:val="16"/>
                <w:szCs w:val="16"/>
              </w:rPr>
              <w:t xml:space="preserve">is used for each connector housing that matches witch this </w:t>
            </w:r>
            <w:r>
              <w:rPr>
                <w:i/>
                <w:iCs/>
                <w:sz w:val="16"/>
                <w:szCs w:val="16"/>
              </w:rPr>
              <w:t>MultiCavitySeal.</w:t>
            </w:r>
          </w:p>
        </w:tc>
      </w:tr>
    </w:tbl>
    <w:p w14:paraId="2F0B92F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21" w:name="_8f102fc6d7d889c4912f71e51222aebc"/>
      <w:r>
        <w:rPr>
          <w:lang w:val="en-GB"/>
        </w:rPr>
        <w:t>MultiFuseSpecification</w:t>
      </w:r>
      <w:bookmarkEnd w:id="1321"/>
    </w:p>
    <w:p w14:paraId="6A10D52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238AEB" w14:textId="77777777" w:rsidTr="00725808">
        <w:tc>
          <w:tcPr>
            <w:tcW w:w="2013" w:type="dxa"/>
            <w:tcMar>
              <w:top w:w="28" w:type="dxa"/>
              <w:left w:w="28" w:type="dxa"/>
              <w:bottom w:w="28" w:type="dxa"/>
              <w:right w:w="28" w:type="dxa"/>
            </w:tcMar>
          </w:tcPr>
          <w:p w14:paraId="22CF374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2896CE7" w14:textId="215CAEBF" w:rsidR="000234BB" w:rsidRPr="00620BBE" w:rsidRDefault="004714EB" w:rsidP="00725808">
            <w:pPr>
              <w:pStyle w:val="SmallStandard"/>
            </w:pPr>
            <w:hyperlink w:anchor="_a390566f730416c68ca665a6c9f06ed3" w:history="1">
              <w:r w:rsidR="000234BB" w:rsidRPr="00620BBE">
                <w:rPr>
                  <w:rStyle w:val="Hyperlink"/>
                  <w:rFonts w:eastAsiaTheme="majorEastAsia"/>
                </w:rPr>
                <w:t>EEComponentSpecification</w:t>
              </w:r>
            </w:hyperlink>
          </w:p>
        </w:tc>
      </w:tr>
      <w:tr w:rsidR="000234BB" w:rsidRPr="008359F5" w14:paraId="1B31082E" w14:textId="77777777" w:rsidTr="00725808">
        <w:tc>
          <w:tcPr>
            <w:tcW w:w="2013" w:type="dxa"/>
            <w:tcMar>
              <w:top w:w="28" w:type="dxa"/>
              <w:left w:w="28" w:type="dxa"/>
              <w:bottom w:w="28" w:type="dxa"/>
              <w:right w:w="28" w:type="dxa"/>
            </w:tcMar>
          </w:tcPr>
          <w:p w14:paraId="079551A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6992CA" w14:textId="77777777" w:rsidR="000234BB" w:rsidRDefault="000234BB" w:rsidP="00725808"/>
        </w:tc>
      </w:tr>
      <w:tr w:rsidR="000234BB" w:rsidRPr="008359F5" w14:paraId="3DDC684B" w14:textId="77777777" w:rsidTr="00725808">
        <w:tc>
          <w:tcPr>
            <w:tcW w:w="2013" w:type="dxa"/>
            <w:tcMar>
              <w:top w:w="28" w:type="dxa"/>
              <w:left w:w="28" w:type="dxa"/>
              <w:bottom w:w="28" w:type="dxa"/>
              <w:right w:w="28" w:type="dxa"/>
            </w:tcMar>
          </w:tcPr>
          <w:p w14:paraId="43139A6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1795D8" w14:textId="77777777" w:rsidR="000234BB" w:rsidRPr="000437C1" w:rsidRDefault="000234BB" w:rsidP="00725808">
            <w:pPr>
              <w:pStyle w:val="SmallStandard"/>
            </w:pPr>
            <w:r>
              <w:t>false</w:t>
            </w:r>
          </w:p>
        </w:tc>
      </w:tr>
    </w:tbl>
    <w:p w14:paraId="4B99E38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1290FDA" w14:textId="77777777" w:rsidTr="00725808">
        <w:tc>
          <w:tcPr>
            <w:tcW w:w="2013" w:type="dxa"/>
            <w:tcMar>
              <w:top w:w="28" w:type="dxa"/>
              <w:left w:w="28" w:type="dxa"/>
              <w:bottom w:w="28" w:type="dxa"/>
              <w:right w:w="28" w:type="dxa"/>
            </w:tcMar>
          </w:tcPr>
          <w:p w14:paraId="69B9B90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4FC5AB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03042FF"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686EC6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5673039" w14:textId="77777777" w:rsidTr="00725808">
        <w:tc>
          <w:tcPr>
            <w:tcW w:w="2013" w:type="dxa"/>
            <w:tcMar>
              <w:top w:w="28" w:type="dxa"/>
              <w:left w:w="28" w:type="dxa"/>
              <w:bottom w:w="28" w:type="dxa"/>
              <w:right w:w="28" w:type="dxa"/>
            </w:tcMar>
          </w:tcPr>
          <w:p w14:paraId="5F51FA81" w14:textId="77777777" w:rsidR="000234BB" w:rsidRPr="00620BBE" w:rsidRDefault="000234BB" w:rsidP="00725808">
            <w:pPr>
              <w:pStyle w:val="SmallStandard"/>
            </w:pPr>
            <w:r w:rsidRPr="00620BBE">
              <w:t>fuseType</w:t>
            </w:r>
          </w:p>
        </w:tc>
        <w:tc>
          <w:tcPr>
            <w:tcW w:w="1559" w:type="dxa"/>
            <w:tcMar>
              <w:top w:w="28" w:type="dxa"/>
              <w:left w:w="28" w:type="dxa"/>
              <w:bottom w:w="28" w:type="dxa"/>
              <w:right w:w="28" w:type="dxa"/>
            </w:tcMar>
          </w:tcPr>
          <w:p w14:paraId="67041EA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419975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4CF7279" w14:textId="77777777" w:rsidR="000234BB" w:rsidRDefault="000234BB" w:rsidP="00725808">
            <w:pPr>
              <w:jc w:val="left"/>
            </w:pPr>
            <w:r>
              <w:rPr>
                <w:sz w:val="16"/>
                <w:szCs w:val="16"/>
              </w:rPr>
              <w:t>The type of a fuse.</w:t>
            </w:r>
          </w:p>
        </w:tc>
      </w:tr>
      <w:tr w:rsidR="000234BB" w:rsidRPr="006675E2" w14:paraId="37549D0F" w14:textId="77777777" w:rsidTr="00725808">
        <w:tc>
          <w:tcPr>
            <w:tcW w:w="2013" w:type="dxa"/>
            <w:tcMar>
              <w:top w:w="28" w:type="dxa"/>
              <w:left w:w="28" w:type="dxa"/>
              <w:bottom w:w="28" w:type="dxa"/>
              <w:right w:w="28" w:type="dxa"/>
            </w:tcMar>
          </w:tcPr>
          <w:p w14:paraId="02B1D141" w14:textId="77777777" w:rsidR="000234BB" w:rsidRPr="00620BBE" w:rsidRDefault="000234BB" w:rsidP="00725808">
            <w:pPr>
              <w:pStyle w:val="SmallStandard"/>
            </w:pPr>
            <w:r w:rsidRPr="00620BBE">
              <w:t>iMaxTotal</w:t>
            </w:r>
          </w:p>
        </w:tc>
        <w:tc>
          <w:tcPr>
            <w:tcW w:w="1559" w:type="dxa"/>
            <w:tcMar>
              <w:top w:w="28" w:type="dxa"/>
              <w:left w:w="28" w:type="dxa"/>
              <w:bottom w:w="28" w:type="dxa"/>
              <w:right w:w="28" w:type="dxa"/>
            </w:tcMar>
          </w:tcPr>
          <w:p w14:paraId="7AB55638"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9B9979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FFA106A" w14:textId="77777777" w:rsidR="000234BB" w:rsidRDefault="000234BB" w:rsidP="00725808">
            <w:pPr>
              <w:jc w:val="left"/>
            </w:pPr>
            <w:r>
              <w:rPr>
                <w:sz w:val="16"/>
                <w:szCs w:val="16"/>
              </w:rPr>
              <w:t>Specifies the maximum electric current tolerated by the multifuse in total.</w:t>
            </w:r>
          </w:p>
        </w:tc>
      </w:tr>
    </w:tbl>
    <w:p w14:paraId="441A07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9873646" w14:textId="77777777" w:rsidTr="00725808">
        <w:tc>
          <w:tcPr>
            <w:tcW w:w="3856" w:type="dxa"/>
            <w:gridSpan w:val="3"/>
          </w:tcPr>
          <w:p w14:paraId="3597711D" w14:textId="77777777" w:rsidR="000234BB" w:rsidRDefault="000234BB" w:rsidP="00725808">
            <w:pPr>
              <w:jc w:val="center"/>
              <w:rPr>
                <w:b/>
                <w:sz w:val="16"/>
                <w:szCs w:val="16"/>
                <w:lang w:val="en-GB"/>
              </w:rPr>
            </w:pPr>
            <w:r>
              <w:rPr>
                <w:b/>
                <w:sz w:val="16"/>
                <w:szCs w:val="16"/>
                <w:lang w:val="en-GB"/>
              </w:rPr>
              <w:t>Other End</w:t>
            </w:r>
          </w:p>
        </w:tc>
        <w:tc>
          <w:tcPr>
            <w:tcW w:w="708" w:type="dxa"/>
          </w:tcPr>
          <w:p w14:paraId="0DDB325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D26EE0D" w14:textId="77777777" w:rsidR="000234BB" w:rsidRDefault="000234BB" w:rsidP="00725808">
            <w:pPr>
              <w:jc w:val="center"/>
              <w:rPr>
                <w:b/>
                <w:sz w:val="16"/>
                <w:szCs w:val="16"/>
                <w:lang w:val="en-GB"/>
              </w:rPr>
            </w:pPr>
            <w:r>
              <w:rPr>
                <w:b/>
                <w:sz w:val="16"/>
                <w:szCs w:val="16"/>
                <w:lang w:val="en-GB"/>
              </w:rPr>
              <w:t>General</w:t>
            </w:r>
          </w:p>
        </w:tc>
      </w:tr>
      <w:tr w:rsidR="000234BB" w:rsidRPr="00720F6F" w14:paraId="4FD19597" w14:textId="77777777" w:rsidTr="00725808">
        <w:tc>
          <w:tcPr>
            <w:tcW w:w="1573" w:type="dxa"/>
          </w:tcPr>
          <w:p w14:paraId="6339F531" w14:textId="77777777" w:rsidR="000234BB" w:rsidRDefault="000234BB" w:rsidP="00725808">
            <w:pPr>
              <w:rPr>
                <w:b/>
                <w:sz w:val="16"/>
                <w:szCs w:val="16"/>
                <w:lang w:val="en-GB"/>
              </w:rPr>
            </w:pPr>
            <w:r>
              <w:rPr>
                <w:b/>
                <w:sz w:val="16"/>
                <w:szCs w:val="16"/>
                <w:lang w:val="en-GB"/>
              </w:rPr>
              <w:t>Type</w:t>
            </w:r>
          </w:p>
        </w:tc>
        <w:tc>
          <w:tcPr>
            <w:tcW w:w="1574" w:type="dxa"/>
          </w:tcPr>
          <w:p w14:paraId="418049DE" w14:textId="77777777" w:rsidR="000234BB" w:rsidRDefault="000234BB" w:rsidP="00725808">
            <w:pPr>
              <w:rPr>
                <w:b/>
                <w:sz w:val="16"/>
                <w:szCs w:val="16"/>
                <w:lang w:val="en-GB"/>
              </w:rPr>
            </w:pPr>
            <w:r>
              <w:rPr>
                <w:b/>
                <w:sz w:val="16"/>
                <w:szCs w:val="16"/>
                <w:lang w:val="en-GB"/>
              </w:rPr>
              <w:t>Role</w:t>
            </w:r>
          </w:p>
        </w:tc>
        <w:tc>
          <w:tcPr>
            <w:tcW w:w="708" w:type="dxa"/>
          </w:tcPr>
          <w:p w14:paraId="719EA728" w14:textId="77777777" w:rsidR="000234BB" w:rsidRDefault="000234BB" w:rsidP="00725808">
            <w:pPr>
              <w:rPr>
                <w:b/>
                <w:sz w:val="16"/>
                <w:szCs w:val="16"/>
                <w:lang w:val="en-GB"/>
              </w:rPr>
            </w:pPr>
            <w:r>
              <w:rPr>
                <w:b/>
                <w:sz w:val="16"/>
                <w:szCs w:val="16"/>
                <w:lang w:val="en-GB"/>
              </w:rPr>
              <w:t>Mult</w:t>
            </w:r>
          </w:p>
        </w:tc>
        <w:tc>
          <w:tcPr>
            <w:tcW w:w="709" w:type="dxa"/>
          </w:tcPr>
          <w:p w14:paraId="6E7F9DBE" w14:textId="77777777" w:rsidR="000234BB" w:rsidRDefault="000234BB" w:rsidP="00725808">
            <w:pPr>
              <w:rPr>
                <w:b/>
                <w:sz w:val="16"/>
                <w:szCs w:val="16"/>
                <w:lang w:val="en-GB"/>
              </w:rPr>
            </w:pPr>
            <w:r>
              <w:rPr>
                <w:b/>
                <w:sz w:val="16"/>
                <w:szCs w:val="16"/>
                <w:lang w:val="en-GB"/>
              </w:rPr>
              <w:t>Mult</w:t>
            </w:r>
          </w:p>
        </w:tc>
        <w:tc>
          <w:tcPr>
            <w:tcW w:w="567" w:type="dxa"/>
          </w:tcPr>
          <w:p w14:paraId="30D377B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BA54EEC" w14:textId="77777777" w:rsidR="000234BB" w:rsidRPr="008359F5" w:rsidRDefault="000234BB" w:rsidP="00725808">
            <w:pPr>
              <w:rPr>
                <w:b/>
                <w:sz w:val="16"/>
                <w:szCs w:val="16"/>
                <w:lang w:val="en-GB"/>
              </w:rPr>
            </w:pPr>
            <w:r>
              <w:rPr>
                <w:b/>
                <w:sz w:val="16"/>
                <w:szCs w:val="16"/>
                <w:lang w:val="en-GB"/>
              </w:rPr>
              <w:t>Comment</w:t>
            </w:r>
          </w:p>
        </w:tc>
      </w:tr>
      <w:tr w:rsidR="000234BB" w:rsidRPr="00CC6307" w14:paraId="44DE6E3D" w14:textId="77777777" w:rsidTr="00725808">
        <w:tc>
          <w:tcPr>
            <w:tcW w:w="1573" w:type="dxa"/>
          </w:tcPr>
          <w:p w14:paraId="3664A43D" w14:textId="77777777" w:rsidR="000234BB" w:rsidRPr="00634625" w:rsidRDefault="000234BB" w:rsidP="00725808">
            <w:pPr>
              <w:pStyle w:val="SmallStandard"/>
            </w:pPr>
            <w:r>
              <w:t>FuseComponent</w:t>
            </w:r>
          </w:p>
        </w:tc>
        <w:tc>
          <w:tcPr>
            <w:tcW w:w="1574" w:type="dxa"/>
          </w:tcPr>
          <w:p w14:paraId="4DFD7E98" w14:textId="77777777" w:rsidR="000234BB" w:rsidRPr="00132C43" w:rsidRDefault="000234BB" w:rsidP="00725808">
            <w:pPr>
              <w:pStyle w:val="SmallStandard"/>
            </w:pPr>
            <w:r>
              <w:t>fuseComponents</w:t>
            </w:r>
          </w:p>
        </w:tc>
        <w:tc>
          <w:tcPr>
            <w:tcW w:w="708" w:type="dxa"/>
          </w:tcPr>
          <w:p w14:paraId="10EE5D2C" w14:textId="77777777" w:rsidR="000234BB" w:rsidRPr="00D331EF" w:rsidRDefault="000234BB" w:rsidP="00725808">
            <w:pPr>
              <w:pStyle w:val="SmallStandard"/>
            </w:pPr>
            <w:r w:rsidRPr="00574783">
              <w:t>0..*</w:t>
            </w:r>
          </w:p>
        </w:tc>
        <w:tc>
          <w:tcPr>
            <w:tcW w:w="709" w:type="dxa"/>
          </w:tcPr>
          <w:p w14:paraId="23790D32" w14:textId="77777777" w:rsidR="000234BB" w:rsidRPr="00D331EF" w:rsidRDefault="000234BB" w:rsidP="00725808">
            <w:pPr>
              <w:pStyle w:val="SmallStandard"/>
            </w:pPr>
            <w:r w:rsidRPr="00207506">
              <w:t>1</w:t>
            </w:r>
          </w:p>
        </w:tc>
        <w:tc>
          <w:tcPr>
            <w:tcW w:w="567" w:type="dxa"/>
          </w:tcPr>
          <w:p w14:paraId="75FBF115" w14:textId="77777777" w:rsidR="000234BB" w:rsidRDefault="000234BB" w:rsidP="00725808">
            <w:pPr>
              <w:pStyle w:val="SmallStandard"/>
            </w:pPr>
            <w:r>
              <w:t>Y</w:t>
            </w:r>
          </w:p>
        </w:tc>
        <w:tc>
          <w:tcPr>
            <w:tcW w:w="3969" w:type="dxa"/>
          </w:tcPr>
          <w:p w14:paraId="5D5C9C20" w14:textId="77777777" w:rsidR="000234BB" w:rsidRDefault="000234BB" w:rsidP="00725808"/>
        </w:tc>
      </w:tr>
    </w:tbl>
    <w:p w14:paraId="2437E23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2" w:name="_c8d4533fb0fcea0aacc23f968494976c"/>
      <w:r>
        <w:rPr>
          <w:lang w:val="en-GB"/>
        </w:rPr>
        <w:t>OpenCavitiesAssignment</w:t>
      </w:r>
      <w:bookmarkEnd w:id="1322"/>
    </w:p>
    <w:p w14:paraId="0EEF3453" w14:textId="77777777" w:rsidR="000234BB" w:rsidRDefault="000234BB" w:rsidP="000234BB">
      <w:r>
        <w:rPr>
          <w:sz w:val="18"/>
          <w:szCs w:val="18"/>
        </w:rPr>
        <w:t>An OpenCavitiesAssignment groups the cavities of ONE connector that are open in a MultiCavitySeal. If a MultiCavitySeal fits into more than one connector, than there are as many OpenCavitiesAssignments.</w:t>
      </w:r>
    </w:p>
    <w:p w14:paraId="09B718C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ACE82D" w14:textId="77777777" w:rsidTr="00725808">
        <w:tc>
          <w:tcPr>
            <w:tcW w:w="2013" w:type="dxa"/>
            <w:tcMar>
              <w:top w:w="28" w:type="dxa"/>
              <w:left w:w="28" w:type="dxa"/>
              <w:bottom w:w="28" w:type="dxa"/>
              <w:right w:w="28" w:type="dxa"/>
            </w:tcMar>
          </w:tcPr>
          <w:p w14:paraId="503EBF8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2472040" w14:textId="77777777" w:rsidR="000234BB" w:rsidRDefault="000234BB" w:rsidP="00725808"/>
        </w:tc>
      </w:tr>
      <w:tr w:rsidR="000234BB" w:rsidRPr="008359F5" w14:paraId="311A7A6A" w14:textId="77777777" w:rsidTr="00725808">
        <w:tc>
          <w:tcPr>
            <w:tcW w:w="2013" w:type="dxa"/>
            <w:tcMar>
              <w:top w:w="28" w:type="dxa"/>
              <w:left w:w="28" w:type="dxa"/>
              <w:bottom w:w="28" w:type="dxa"/>
              <w:right w:w="28" w:type="dxa"/>
            </w:tcMar>
          </w:tcPr>
          <w:p w14:paraId="7D53F7A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501AA2" w14:textId="77777777" w:rsidR="000234BB" w:rsidRDefault="000234BB" w:rsidP="00725808"/>
        </w:tc>
      </w:tr>
      <w:tr w:rsidR="000234BB" w:rsidRPr="008359F5" w14:paraId="1599DF5D" w14:textId="77777777" w:rsidTr="00725808">
        <w:tc>
          <w:tcPr>
            <w:tcW w:w="2013" w:type="dxa"/>
            <w:tcMar>
              <w:top w:w="28" w:type="dxa"/>
              <w:left w:w="28" w:type="dxa"/>
              <w:bottom w:w="28" w:type="dxa"/>
              <w:right w:w="28" w:type="dxa"/>
            </w:tcMar>
          </w:tcPr>
          <w:p w14:paraId="5FD70BD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7EF6245" w14:textId="77777777" w:rsidR="000234BB" w:rsidRPr="000437C1" w:rsidRDefault="000234BB" w:rsidP="00725808">
            <w:pPr>
              <w:pStyle w:val="SmallStandard"/>
            </w:pPr>
            <w:r>
              <w:t>false</w:t>
            </w:r>
          </w:p>
        </w:tc>
      </w:tr>
    </w:tbl>
    <w:p w14:paraId="4B1AB4A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47C873E" w14:textId="77777777" w:rsidTr="00725808">
        <w:tc>
          <w:tcPr>
            <w:tcW w:w="3856" w:type="dxa"/>
            <w:gridSpan w:val="3"/>
          </w:tcPr>
          <w:p w14:paraId="5A91112E" w14:textId="77777777" w:rsidR="000234BB" w:rsidRDefault="000234BB" w:rsidP="00725808">
            <w:pPr>
              <w:jc w:val="center"/>
              <w:rPr>
                <w:b/>
                <w:sz w:val="16"/>
                <w:szCs w:val="16"/>
                <w:lang w:val="en-GB"/>
              </w:rPr>
            </w:pPr>
            <w:r>
              <w:rPr>
                <w:b/>
                <w:sz w:val="16"/>
                <w:szCs w:val="16"/>
                <w:lang w:val="en-GB"/>
              </w:rPr>
              <w:t>Other End</w:t>
            </w:r>
          </w:p>
        </w:tc>
        <w:tc>
          <w:tcPr>
            <w:tcW w:w="708" w:type="dxa"/>
          </w:tcPr>
          <w:p w14:paraId="0A4CF97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60BF9D7" w14:textId="77777777" w:rsidR="000234BB" w:rsidRDefault="000234BB" w:rsidP="00725808">
            <w:pPr>
              <w:jc w:val="center"/>
              <w:rPr>
                <w:b/>
                <w:sz w:val="16"/>
                <w:szCs w:val="16"/>
                <w:lang w:val="en-GB"/>
              </w:rPr>
            </w:pPr>
            <w:r>
              <w:rPr>
                <w:b/>
                <w:sz w:val="16"/>
                <w:szCs w:val="16"/>
                <w:lang w:val="en-GB"/>
              </w:rPr>
              <w:t>General</w:t>
            </w:r>
          </w:p>
        </w:tc>
      </w:tr>
      <w:tr w:rsidR="000234BB" w:rsidRPr="00720F6F" w14:paraId="1D0AA0F4" w14:textId="77777777" w:rsidTr="00725808">
        <w:tc>
          <w:tcPr>
            <w:tcW w:w="1573" w:type="dxa"/>
          </w:tcPr>
          <w:p w14:paraId="485D4312" w14:textId="77777777" w:rsidR="000234BB" w:rsidRDefault="000234BB" w:rsidP="00725808">
            <w:pPr>
              <w:rPr>
                <w:b/>
                <w:sz w:val="16"/>
                <w:szCs w:val="16"/>
                <w:lang w:val="en-GB"/>
              </w:rPr>
            </w:pPr>
            <w:r>
              <w:rPr>
                <w:b/>
                <w:sz w:val="16"/>
                <w:szCs w:val="16"/>
                <w:lang w:val="en-GB"/>
              </w:rPr>
              <w:t>Type</w:t>
            </w:r>
          </w:p>
        </w:tc>
        <w:tc>
          <w:tcPr>
            <w:tcW w:w="1574" w:type="dxa"/>
          </w:tcPr>
          <w:p w14:paraId="3CE2D272" w14:textId="77777777" w:rsidR="000234BB" w:rsidRDefault="000234BB" w:rsidP="00725808">
            <w:pPr>
              <w:rPr>
                <w:b/>
                <w:sz w:val="16"/>
                <w:szCs w:val="16"/>
                <w:lang w:val="en-GB"/>
              </w:rPr>
            </w:pPr>
            <w:r>
              <w:rPr>
                <w:b/>
                <w:sz w:val="16"/>
                <w:szCs w:val="16"/>
                <w:lang w:val="en-GB"/>
              </w:rPr>
              <w:t>Role</w:t>
            </w:r>
          </w:p>
        </w:tc>
        <w:tc>
          <w:tcPr>
            <w:tcW w:w="708" w:type="dxa"/>
          </w:tcPr>
          <w:p w14:paraId="64B02F23" w14:textId="77777777" w:rsidR="000234BB" w:rsidRDefault="000234BB" w:rsidP="00725808">
            <w:pPr>
              <w:rPr>
                <w:b/>
                <w:sz w:val="16"/>
                <w:szCs w:val="16"/>
                <w:lang w:val="en-GB"/>
              </w:rPr>
            </w:pPr>
            <w:r>
              <w:rPr>
                <w:b/>
                <w:sz w:val="16"/>
                <w:szCs w:val="16"/>
                <w:lang w:val="en-GB"/>
              </w:rPr>
              <w:t>Mult</w:t>
            </w:r>
          </w:p>
        </w:tc>
        <w:tc>
          <w:tcPr>
            <w:tcW w:w="709" w:type="dxa"/>
          </w:tcPr>
          <w:p w14:paraId="560D35BE" w14:textId="77777777" w:rsidR="000234BB" w:rsidRDefault="000234BB" w:rsidP="00725808">
            <w:pPr>
              <w:rPr>
                <w:b/>
                <w:sz w:val="16"/>
                <w:szCs w:val="16"/>
                <w:lang w:val="en-GB"/>
              </w:rPr>
            </w:pPr>
            <w:r>
              <w:rPr>
                <w:b/>
                <w:sz w:val="16"/>
                <w:szCs w:val="16"/>
                <w:lang w:val="en-GB"/>
              </w:rPr>
              <w:t>Mult</w:t>
            </w:r>
          </w:p>
        </w:tc>
        <w:tc>
          <w:tcPr>
            <w:tcW w:w="567" w:type="dxa"/>
          </w:tcPr>
          <w:p w14:paraId="53D3A6A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9ADD67E" w14:textId="77777777" w:rsidR="000234BB" w:rsidRPr="008359F5" w:rsidRDefault="000234BB" w:rsidP="00725808">
            <w:pPr>
              <w:rPr>
                <w:b/>
                <w:sz w:val="16"/>
                <w:szCs w:val="16"/>
                <w:lang w:val="en-GB"/>
              </w:rPr>
            </w:pPr>
            <w:r>
              <w:rPr>
                <w:b/>
                <w:sz w:val="16"/>
                <w:szCs w:val="16"/>
                <w:lang w:val="en-GB"/>
              </w:rPr>
              <w:t>Comment</w:t>
            </w:r>
          </w:p>
        </w:tc>
      </w:tr>
      <w:tr w:rsidR="000234BB" w:rsidRPr="00CC6307" w14:paraId="59F93B10" w14:textId="77777777" w:rsidTr="00725808">
        <w:tc>
          <w:tcPr>
            <w:tcW w:w="1573" w:type="dxa"/>
          </w:tcPr>
          <w:p w14:paraId="3BCD69D0" w14:textId="77777777" w:rsidR="000234BB" w:rsidRPr="00634625" w:rsidRDefault="000234BB" w:rsidP="00725808">
            <w:pPr>
              <w:pStyle w:val="SmallStandard"/>
            </w:pPr>
            <w:r>
              <w:t>Cavity</w:t>
            </w:r>
          </w:p>
        </w:tc>
        <w:tc>
          <w:tcPr>
            <w:tcW w:w="1574" w:type="dxa"/>
          </w:tcPr>
          <w:p w14:paraId="52611ABE" w14:textId="77777777" w:rsidR="000234BB" w:rsidRPr="00132C43" w:rsidRDefault="000234BB" w:rsidP="00725808">
            <w:pPr>
              <w:pStyle w:val="SmallStandard"/>
            </w:pPr>
            <w:r>
              <w:t>openCavities</w:t>
            </w:r>
          </w:p>
        </w:tc>
        <w:tc>
          <w:tcPr>
            <w:tcW w:w="708" w:type="dxa"/>
          </w:tcPr>
          <w:p w14:paraId="724BBE1E" w14:textId="77777777" w:rsidR="000234BB" w:rsidRPr="00D331EF" w:rsidRDefault="000234BB" w:rsidP="00725808">
            <w:pPr>
              <w:pStyle w:val="SmallStandard"/>
            </w:pPr>
            <w:r w:rsidRPr="00574783">
              <w:t>1..*</w:t>
            </w:r>
          </w:p>
        </w:tc>
        <w:tc>
          <w:tcPr>
            <w:tcW w:w="709" w:type="dxa"/>
          </w:tcPr>
          <w:p w14:paraId="5EC96F98" w14:textId="77777777" w:rsidR="000234BB" w:rsidRPr="00D331EF" w:rsidRDefault="000234BB" w:rsidP="00725808">
            <w:pPr>
              <w:pStyle w:val="SmallStandard"/>
            </w:pPr>
            <w:r w:rsidRPr="00207506">
              <w:t>0..*</w:t>
            </w:r>
          </w:p>
        </w:tc>
        <w:tc>
          <w:tcPr>
            <w:tcW w:w="567" w:type="dxa"/>
          </w:tcPr>
          <w:p w14:paraId="70CB0D3B" w14:textId="77777777" w:rsidR="000234BB" w:rsidRPr="00D331EF" w:rsidRDefault="000234BB" w:rsidP="00725808">
            <w:pPr>
              <w:pStyle w:val="SmallStandard"/>
            </w:pPr>
            <w:r>
              <w:t>N</w:t>
            </w:r>
          </w:p>
        </w:tc>
        <w:tc>
          <w:tcPr>
            <w:tcW w:w="3969" w:type="dxa"/>
          </w:tcPr>
          <w:p w14:paraId="38C789AB" w14:textId="77777777" w:rsidR="000234BB" w:rsidRDefault="000234BB" w:rsidP="00725808">
            <w:pPr>
              <w:jc w:val="left"/>
            </w:pPr>
            <w:r>
              <w:rPr>
                <w:sz w:val="16"/>
                <w:szCs w:val="16"/>
              </w:rPr>
              <w:t>Specifies the cavities that are open.</w:t>
            </w:r>
          </w:p>
        </w:tc>
      </w:tr>
    </w:tbl>
    <w:p w14:paraId="495BBBC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FC64F9D" w14:textId="77777777" w:rsidTr="00725808">
        <w:tc>
          <w:tcPr>
            <w:tcW w:w="2296" w:type="dxa"/>
            <w:gridSpan w:val="2"/>
          </w:tcPr>
          <w:p w14:paraId="5F3F17B5"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27D5BD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E39F058" w14:textId="77777777" w:rsidR="000234BB" w:rsidRDefault="000234BB" w:rsidP="00725808">
            <w:pPr>
              <w:jc w:val="center"/>
              <w:rPr>
                <w:b/>
                <w:sz w:val="16"/>
                <w:szCs w:val="16"/>
                <w:lang w:val="en-GB"/>
              </w:rPr>
            </w:pPr>
            <w:r>
              <w:rPr>
                <w:b/>
                <w:sz w:val="16"/>
                <w:szCs w:val="16"/>
                <w:lang w:val="en-GB"/>
              </w:rPr>
              <w:t>General</w:t>
            </w:r>
          </w:p>
        </w:tc>
      </w:tr>
      <w:tr w:rsidR="000234BB" w:rsidRPr="00720F6F" w14:paraId="1884DD52" w14:textId="77777777" w:rsidTr="00725808">
        <w:tc>
          <w:tcPr>
            <w:tcW w:w="1588" w:type="dxa"/>
          </w:tcPr>
          <w:p w14:paraId="35E90663" w14:textId="77777777" w:rsidR="000234BB" w:rsidRDefault="000234BB" w:rsidP="00725808">
            <w:pPr>
              <w:rPr>
                <w:b/>
                <w:sz w:val="16"/>
                <w:szCs w:val="16"/>
                <w:lang w:val="en-GB"/>
              </w:rPr>
            </w:pPr>
            <w:r>
              <w:rPr>
                <w:b/>
                <w:sz w:val="16"/>
                <w:szCs w:val="16"/>
                <w:lang w:val="en-GB"/>
              </w:rPr>
              <w:t>Type</w:t>
            </w:r>
          </w:p>
        </w:tc>
        <w:tc>
          <w:tcPr>
            <w:tcW w:w="708" w:type="dxa"/>
          </w:tcPr>
          <w:p w14:paraId="47A6E153" w14:textId="77777777" w:rsidR="000234BB" w:rsidRDefault="000234BB" w:rsidP="00725808">
            <w:pPr>
              <w:rPr>
                <w:b/>
                <w:sz w:val="16"/>
                <w:szCs w:val="16"/>
                <w:lang w:val="en-GB"/>
              </w:rPr>
            </w:pPr>
            <w:r>
              <w:rPr>
                <w:b/>
                <w:sz w:val="16"/>
                <w:szCs w:val="16"/>
                <w:lang w:val="en-GB"/>
              </w:rPr>
              <w:t>Mult</w:t>
            </w:r>
          </w:p>
        </w:tc>
        <w:tc>
          <w:tcPr>
            <w:tcW w:w="1560" w:type="dxa"/>
          </w:tcPr>
          <w:p w14:paraId="681F136D" w14:textId="77777777" w:rsidR="000234BB" w:rsidRDefault="000234BB" w:rsidP="00725808">
            <w:pPr>
              <w:rPr>
                <w:b/>
                <w:sz w:val="16"/>
                <w:szCs w:val="16"/>
                <w:lang w:val="en-GB"/>
              </w:rPr>
            </w:pPr>
            <w:r>
              <w:rPr>
                <w:b/>
                <w:sz w:val="16"/>
                <w:szCs w:val="16"/>
                <w:lang w:val="en-GB"/>
              </w:rPr>
              <w:t>Role</w:t>
            </w:r>
          </w:p>
        </w:tc>
        <w:tc>
          <w:tcPr>
            <w:tcW w:w="708" w:type="dxa"/>
          </w:tcPr>
          <w:p w14:paraId="0B393A7B" w14:textId="77777777" w:rsidR="000234BB" w:rsidRDefault="000234BB" w:rsidP="00725808">
            <w:pPr>
              <w:rPr>
                <w:b/>
                <w:sz w:val="16"/>
                <w:szCs w:val="16"/>
                <w:lang w:val="en-GB"/>
              </w:rPr>
            </w:pPr>
            <w:r>
              <w:rPr>
                <w:b/>
                <w:sz w:val="16"/>
                <w:szCs w:val="16"/>
                <w:lang w:val="en-GB"/>
              </w:rPr>
              <w:t>Mult</w:t>
            </w:r>
          </w:p>
        </w:tc>
        <w:tc>
          <w:tcPr>
            <w:tcW w:w="567" w:type="dxa"/>
          </w:tcPr>
          <w:p w14:paraId="2D853A2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B14D038" w14:textId="77777777" w:rsidR="000234BB" w:rsidRPr="008359F5" w:rsidRDefault="000234BB" w:rsidP="00725808">
            <w:pPr>
              <w:rPr>
                <w:b/>
                <w:sz w:val="16"/>
                <w:szCs w:val="16"/>
                <w:lang w:val="en-GB"/>
              </w:rPr>
            </w:pPr>
            <w:r>
              <w:rPr>
                <w:b/>
                <w:sz w:val="16"/>
                <w:szCs w:val="16"/>
                <w:lang w:val="en-GB"/>
              </w:rPr>
              <w:t>Comment</w:t>
            </w:r>
          </w:p>
        </w:tc>
      </w:tr>
      <w:tr w:rsidR="000234BB" w:rsidRPr="00CC6307" w14:paraId="2C68CAE2" w14:textId="77777777" w:rsidTr="00725808">
        <w:tc>
          <w:tcPr>
            <w:tcW w:w="1588" w:type="dxa"/>
          </w:tcPr>
          <w:p w14:paraId="3C2B58B3" w14:textId="77777777" w:rsidR="000234BB" w:rsidRPr="00634625" w:rsidRDefault="000234BB" w:rsidP="00725808">
            <w:pPr>
              <w:pStyle w:val="SmallStandard"/>
            </w:pPr>
            <w:r>
              <w:t>MultiCavitySealSpecification</w:t>
            </w:r>
          </w:p>
        </w:tc>
        <w:tc>
          <w:tcPr>
            <w:tcW w:w="708" w:type="dxa"/>
          </w:tcPr>
          <w:p w14:paraId="65F6908F" w14:textId="77777777" w:rsidR="000234BB" w:rsidRPr="00D331EF" w:rsidRDefault="000234BB" w:rsidP="00725808">
            <w:pPr>
              <w:pStyle w:val="SmallStandard"/>
            </w:pPr>
            <w:r w:rsidRPr="00D01517">
              <w:t>1</w:t>
            </w:r>
          </w:p>
        </w:tc>
        <w:tc>
          <w:tcPr>
            <w:tcW w:w="1560" w:type="dxa"/>
          </w:tcPr>
          <w:p w14:paraId="3F14AD5E" w14:textId="77777777" w:rsidR="000234BB" w:rsidRPr="00132C43" w:rsidRDefault="000234BB" w:rsidP="00725808">
            <w:pPr>
              <w:pStyle w:val="SmallStandard"/>
            </w:pPr>
            <w:r>
              <w:t>assignment</w:t>
            </w:r>
          </w:p>
        </w:tc>
        <w:tc>
          <w:tcPr>
            <w:tcW w:w="708" w:type="dxa"/>
          </w:tcPr>
          <w:p w14:paraId="174BCCD0" w14:textId="77777777" w:rsidR="000234BB" w:rsidRPr="00D331EF" w:rsidRDefault="000234BB" w:rsidP="00725808">
            <w:pPr>
              <w:pStyle w:val="SmallStandard"/>
            </w:pPr>
            <w:r w:rsidRPr="00D01517">
              <w:t>0..*</w:t>
            </w:r>
          </w:p>
        </w:tc>
        <w:tc>
          <w:tcPr>
            <w:tcW w:w="567" w:type="dxa"/>
          </w:tcPr>
          <w:p w14:paraId="51FCFCFC" w14:textId="77777777" w:rsidR="000234BB" w:rsidRDefault="000234BB" w:rsidP="00725808">
            <w:pPr>
              <w:pStyle w:val="SmallStandard"/>
            </w:pPr>
            <w:r>
              <w:t>Y</w:t>
            </w:r>
          </w:p>
        </w:tc>
        <w:tc>
          <w:tcPr>
            <w:tcW w:w="3969" w:type="dxa"/>
          </w:tcPr>
          <w:p w14:paraId="71823CF1" w14:textId="77777777" w:rsidR="000234BB" w:rsidRDefault="000234BB" w:rsidP="00725808">
            <w:pPr>
              <w:jc w:val="left"/>
            </w:pPr>
            <w:r>
              <w:rPr>
                <w:sz w:val="16"/>
                <w:szCs w:val="16"/>
              </w:rPr>
              <w:t xml:space="preserve">References the </w:t>
            </w:r>
            <w:r>
              <w:rPr>
                <w:i/>
                <w:iCs/>
                <w:sz w:val="16"/>
                <w:szCs w:val="16"/>
              </w:rPr>
              <w:t>OpenCavitiesAssignments</w:t>
            </w:r>
            <w:r>
              <w:rPr>
                <w:sz w:val="16"/>
                <w:szCs w:val="16"/>
              </w:rPr>
              <w:t xml:space="preserve"> that are valid for this </w:t>
            </w:r>
            <w:r>
              <w:rPr>
                <w:i/>
                <w:iCs/>
                <w:sz w:val="16"/>
                <w:szCs w:val="16"/>
              </w:rPr>
              <w:t>MultiCavitySeal</w:t>
            </w:r>
            <w:r>
              <w:rPr>
                <w:sz w:val="16"/>
                <w:szCs w:val="16"/>
              </w:rPr>
              <w:t xml:space="preserve">. One individual </w:t>
            </w:r>
            <w:r>
              <w:rPr>
                <w:i/>
                <w:iCs/>
                <w:sz w:val="16"/>
                <w:szCs w:val="16"/>
              </w:rPr>
              <w:t xml:space="preserve">OpenCavitiesAssignment </w:t>
            </w:r>
            <w:r>
              <w:rPr>
                <w:sz w:val="16"/>
                <w:szCs w:val="16"/>
              </w:rPr>
              <w:t xml:space="preserve">is used for each connector housing that matches witch this </w:t>
            </w:r>
            <w:r>
              <w:rPr>
                <w:i/>
                <w:iCs/>
                <w:sz w:val="16"/>
                <w:szCs w:val="16"/>
              </w:rPr>
              <w:t>MultiCavitySeal.</w:t>
            </w:r>
          </w:p>
        </w:tc>
      </w:tr>
    </w:tbl>
    <w:p w14:paraId="4B3C182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3" w:name="_280236c688a31f03b50a957aa0383178"/>
      <w:r>
        <w:rPr>
          <w:lang w:val="en-GB"/>
        </w:rPr>
        <w:t>OpenWireEndTerminalSpecification</w:t>
      </w:r>
      <w:bookmarkEnd w:id="1323"/>
    </w:p>
    <w:p w14:paraId="5B770753" w14:textId="77777777" w:rsidR="000234BB" w:rsidRDefault="000234BB" w:rsidP="000234BB">
      <w:r>
        <w:rPr>
          <w:sz w:val="18"/>
          <w:szCs w:val="18"/>
        </w:rPr>
        <w:t>Specification for the definition of open wire ends. An open wire end is an end of wire located at a specific location in the harness. Open wire ends are not connected to some other component, in contrast to regular connectors or ring terminals. Only one wire is ending at a single open wire end, otherwise it would be a splice.</w:t>
      </w:r>
    </w:p>
    <w:p w14:paraId="0060EAB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044BDC0" w14:textId="77777777" w:rsidTr="00725808">
        <w:tc>
          <w:tcPr>
            <w:tcW w:w="2013" w:type="dxa"/>
            <w:tcMar>
              <w:top w:w="28" w:type="dxa"/>
              <w:left w:w="28" w:type="dxa"/>
              <w:bottom w:w="28" w:type="dxa"/>
              <w:right w:w="28" w:type="dxa"/>
            </w:tcMar>
          </w:tcPr>
          <w:p w14:paraId="2119807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A614298" w14:textId="7BA8906D" w:rsidR="000234BB" w:rsidRPr="00620BBE" w:rsidRDefault="004714EB" w:rsidP="00725808">
            <w:pPr>
              <w:pStyle w:val="SmallStandard"/>
            </w:pPr>
            <w:hyperlink w:anchor="_305477fdff22f88c4e046ebc091349f3" w:history="1">
              <w:r w:rsidR="000234BB" w:rsidRPr="00620BBE">
                <w:rPr>
                  <w:rStyle w:val="Hyperlink"/>
                  <w:rFonts w:eastAsiaTheme="majorEastAsia"/>
                </w:rPr>
                <w:t>TerminalSpecification</w:t>
              </w:r>
            </w:hyperlink>
          </w:p>
        </w:tc>
      </w:tr>
      <w:tr w:rsidR="000234BB" w:rsidRPr="008359F5" w14:paraId="590A08C6" w14:textId="77777777" w:rsidTr="00725808">
        <w:tc>
          <w:tcPr>
            <w:tcW w:w="2013" w:type="dxa"/>
            <w:tcMar>
              <w:top w:w="28" w:type="dxa"/>
              <w:left w:w="28" w:type="dxa"/>
              <w:bottom w:w="28" w:type="dxa"/>
              <w:right w:w="28" w:type="dxa"/>
            </w:tcMar>
          </w:tcPr>
          <w:p w14:paraId="5830443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B6E207" w14:textId="77777777" w:rsidR="000234BB" w:rsidRDefault="000234BB" w:rsidP="00725808"/>
        </w:tc>
      </w:tr>
      <w:tr w:rsidR="000234BB" w:rsidRPr="008359F5" w14:paraId="3DD4E44D" w14:textId="77777777" w:rsidTr="00725808">
        <w:tc>
          <w:tcPr>
            <w:tcW w:w="2013" w:type="dxa"/>
            <w:tcMar>
              <w:top w:w="28" w:type="dxa"/>
              <w:left w:w="28" w:type="dxa"/>
              <w:bottom w:w="28" w:type="dxa"/>
              <w:right w:w="28" w:type="dxa"/>
            </w:tcMar>
          </w:tcPr>
          <w:p w14:paraId="70FF72C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2E38794" w14:textId="77777777" w:rsidR="000234BB" w:rsidRPr="000437C1" w:rsidRDefault="000234BB" w:rsidP="00725808">
            <w:pPr>
              <w:pStyle w:val="SmallStandard"/>
            </w:pPr>
            <w:r>
              <w:t>false</w:t>
            </w:r>
          </w:p>
        </w:tc>
      </w:tr>
    </w:tbl>
    <w:p w14:paraId="2B4725E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4" w:name="_cc22b34bf00c2059cb0f8f8aa52cf41e"/>
      <w:r>
        <w:rPr>
          <w:lang w:val="en-GB"/>
        </w:rPr>
        <w:t>PartRelation</w:t>
      </w:r>
      <w:bookmarkEnd w:id="1324"/>
    </w:p>
    <w:p w14:paraId="6385F724" w14:textId="77777777" w:rsidR="000234BB" w:rsidRDefault="000234BB" w:rsidP="000234BB">
      <w:r>
        <w:rPr>
          <w:sz w:val="18"/>
          <w:szCs w:val="18"/>
        </w:rPr>
        <w:t xml:space="preserve">A </w:t>
      </w:r>
      <w:r>
        <w:rPr>
          <w:i/>
          <w:iCs/>
          <w:sz w:val="18"/>
          <w:szCs w:val="18"/>
        </w:rPr>
        <w:t>PartRelation</w:t>
      </w:r>
      <w:r>
        <w:rPr>
          <w:sz w:val="18"/>
          <w:szCs w:val="18"/>
        </w:rPr>
        <w:t xml:space="preserve"> defines additional parts (e.g. accessories) for a specific part. These parts are in some way or usage scenario required for the part itself to be used. However, they are not included with the part number and have to ordered separately. This can be used for example for caps, cable ties etc.</w:t>
      </w:r>
    </w:p>
    <w:p w14:paraId="25671352" w14:textId="77777777" w:rsidR="000234BB" w:rsidRDefault="000234BB" w:rsidP="000234BB">
      <w:r>
        <w:rPr>
          <w:sz w:val="18"/>
          <w:szCs w:val="18"/>
        </w:rPr>
        <w:t xml:space="preserve">The associated </w:t>
      </w:r>
      <w:r>
        <w:rPr>
          <w:i/>
          <w:iCs/>
          <w:sz w:val="18"/>
          <w:szCs w:val="18"/>
        </w:rPr>
        <w:t>PartRelations</w:t>
      </w:r>
      <w:r>
        <w:rPr>
          <w:sz w:val="18"/>
          <w:szCs w:val="18"/>
        </w:rPr>
        <w:t xml:space="preserve"> of a </w:t>
      </w:r>
      <w:r>
        <w:rPr>
          <w:i/>
          <w:iCs/>
          <w:sz w:val="18"/>
          <w:szCs w:val="18"/>
        </w:rPr>
        <w:t>GeneralTechnicalPartSpecification</w:t>
      </w:r>
      <w:r>
        <w:rPr>
          <w:sz w:val="18"/>
          <w:szCs w:val="18"/>
        </w:rPr>
        <w:t xml:space="preserve"> represent a configurable bill of material that can/must be ordered together with the part, when it is used. Each </w:t>
      </w:r>
      <w:r>
        <w:rPr>
          <w:i/>
          <w:iCs/>
          <w:sz w:val="18"/>
          <w:szCs w:val="18"/>
        </w:rPr>
        <w:t xml:space="preserve">PartRelation </w:t>
      </w:r>
      <w:r>
        <w:rPr>
          <w:sz w:val="18"/>
          <w:szCs w:val="18"/>
        </w:rPr>
        <w:t xml:space="preserve">represents an item / line in this bill of material. The semantic by which a </w:t>
      </w:r>
      <w:r>
        <w:rPr>
          <w:i/>
          <w:iCs/>
          <w:sz w:val="18"/>
          <w:szCs w:val="18"/>
        </w:rPr>
        <w:t xml:space="preserve">PartRelation </w:t>
      </w:r>
      <w:r>
        <w:rPr>
          <w:sz w:val="18"/>
          <w:szCs w:val="18"/>
        </w:rPr>
        <w:t xml:space="preserve">is resolved to </w:t>
      </w:r>
      <w:r>
        <w:rPr>
          <w:i/>
          <w:iCs/>
          <w:sz w:val="18"/>
          <w:szCs w:val="18"/>
        </w:rPr>
        <w:t xml:space="preserve">PartVersions </w:t>
      </w:r>
      <w:r>
        <w:rPr>
          <w:sz w:val="18"/>
          <w:szCs w:val="18"/>
        </w:rPr>
        <w:t xml:space="preserve">is defined by the </w:t>
      </w:r>
      <w:r>
        <w:rPr>
          <w:i/>
          <w:iCs/>
          <w:sz w:val="18"/>
          <w:szCs w:val="18"/>
        </w:rPr>
        <w:t xml:space="preserve">PartRelationType. </w:t>
      </w:r>
      <w:r>
        <w:rPr>
          <w:sz w:val="18"/>
          <w:szCs w:val="18"/>
        </w:rPr>
        <w:t xml:space="preserve">If multiple </w:t>
      </w:r>
      <w:r>
        <w:rPr>
          <w:i/>
          <w:iCs/>
          <w:sz w:val="18"/>
          <w:szCs w:val="18"/>
        </w:rPr>
        <w:t xml:space="preserve">PartRelations </w:t>
      </w:r>
      <w:r>
        <w:rPr>
          <w:sz w:val="18"/>
          <w:szCs w:val="18"/>
        </w:rPr>
        <w:t xml:space="preserve">resolve to the same </w:t>
      </w:r>
      <w:r>
        <w:rPr>
          <w:i/>
          <w:iCs/>
          <w:sz w:val="18"/>
          <w:szCs w:val="18"/>
        </w:rPr>
        <w:t>PartVersions</w:t>
      </w:r>
      <w:r>
        <w:rPr>
          <w:sz w:val="18"/>
          <w:szCs w:val="18"/>
        </w:rPr>
        <w:t xml:space="preserve"> the resulting bill of material is the sum of them.</w:t>
      </w:r>
    </w:p>
    <w:p w14:paraId="7E5CF233" w14:textId="77777777" w:rsidR="000234BB" w:rsidRDefault="000234BB" w:rsidP="000234BB">
      <w:r>
        <w:rPr>
          <w:sz w:val="18"/>
          <w:szCs w:val="18"/>
        </w:rPr>
        <w:t xml:space="preserve">If a </w:t>
      </w:r>
      <w:r>
        <w:rPr>
          <w:i/>
          <w:iCs/>
          <w:sz w:val="18"/>
          <w:szCs w:val="18"/>
        </w:rPr>
        <w:t>PartRelation</w:t>
      </w:r>
      <w:r>
        <w:rPr>
          <w:sz w:val="18"/>
          <w:szCs w:val="18"/>
        </w:rPr>
        <w:t xml:space="preserve"> references more than one </w:t>
      </w:r>
      <w:r>
        <w:rPr>
          <w:i/>
          <w:iCs/>
          <w:sz w:val="18"/>
          <w:szCs w:val="18"/>
        </w:rPr>
        <w:t>accessoryPart</w:t>
      </w:r>
      <w:r>
        <w:rPr>
          <w:sz w:val="18"/>
          <w:szCs w:val="18"/>
        </w:rPr>
        <w:t xml:space="preserve"> the </w:t>
      </w:r>
      <w:r>
        <w:rPr>
          <w:i/>
          <w:iCs/>
          <w:sz w:val="18"/>
          <w:szCs w:val="18"/>
        </w:rPr>
        <w:t>PartRelationType</w:t>
      </w:r>
      <w:r>
        <w:rPr>
          <w:sz w:val="18"/>
          <w:szCs w:val="18"/>
        </w:rPr>
        <w:t xml:space="preserve"> defines the semantic to resolve this reference for a resulting bill of material. If the type is </w:t>
      </w:r>
      <w:r>
        <w:rPr>
          <w:i/>
          <w:iCs/>
          <w:sz w:val="18"/>
          <w:szCs w:val="18"/>
        </w:rPr>
        <w:t>Mandatory</w:t>
      </w:r>
      <w:r>
        <w:rPr>
          <w:sz w:val="18"/>
          <w:szCs w:val="18"/>
        </w:rPr>
        <w:t xml:space="preserve"> all referenced </w:t>
      </w:r>
      <w:r>
        <w:rPr>
          <w:i/>
          <w:iCs/>
          <w:sz w:val="18"/>
          <w:szCs w:val="18"/>
        </w:rPr>
        <w:t>PartVersions</w:t>
      </w:r>
      <w:r>
        <w:rPr>
          <w:sz w:val="18"/>
          <w:szCs w:val="18"/>
        </w:rPr>
        <w:t xml:space="preserve"> shall be in the resulting bill of material. If the type is </w:t>
      </w:r>
      <w:r>
        <w:rPr>
          <w:i/>
          <w:iCs/>
          <w:sz w:val="18"/>
          <w:szCs w:val="18"/>
        </w:rPr>
        <w:t>Optional</w:t>
      </w:r>
      <w:r>
        <w:rPr>
          <w:sz w:val="18"/>
          <w:szCs w:val="18"/>
        </w:rPr>
        <w:t xml:space="preserve">, the referenced </w:t>
      </w:r>
      <w:r>
        <w:rPr>
          <w:i/>
          <w:iCs/>
          <w:sz w:val="18"/>
          <w:szCs w:val="18"/>
        </w:rPr>
        <w:t xml:space="preserve">PartVersions </w:t>
      </w:r>
      <w:r>
        <w:rPr>
          <w:sz w:val="18"/>
          <w:szCs w:val="18"/>
        </w:rPr>
        <w:t xml:space="preserve">can be selected by choice into the resulting bill of material. However, the choice applies to </w:t>
      </w:r>
      <w:r>
        <w:rPr>
          <w:sz w:val="18"/>
          <w:szCs w:val="18"/>
          <w:u w:val="single"/>
        </w:rPr>
        <w:t>all</w:t>
      </w:r>
      <w:r>
        <w:rPr>
          <w:sz w:val="18"/>
          <w:szCs w:val="18"/>
        </w:rPr>
        <w:t xml:space="preserve"> </w:t>
      </w:r>
      <w:r>
        <w:rPr>
          <w:i/>
          <w:iCs/>
          <w:sz w:val="18"/>
          <w:szCs w:val="18"/>
        </w:rPr>
        <w:t>PartVersion</w:t>
      </w:r>
      <w:r>
        <w:rPr>
          <w:sz w:val="18"/>
          <w:szCs w:val="18"/>
        </w:rPr>
        <w:t xml:space="preserve">s of one </w:t>
      </w:r>
      <w:r>
        <w:rPr>
          <w:i/>
          <w:iCs/>
          <w:sz w:val="18"/>
          <w:szCs w:val="18"/>
        </w:rPr>
        <w:t xml:space="preserve">PartRelation. </w:t>
      </w:r>
      <w:r>
        <w:rPr>
          <w:sz w:val="18"/>
          <w:szCs w:val="18"/>
        </w:rPr>
        <w:t>For</w:t>
      </w:r>
      <w:r>
        <w:rPr>
          <w:i/>
          <w:iCs/>
          <w:sz w:val="18"/>
          <w:szCs w:val="18"/>
        </w:rPr>
        <w:t xml:space="preserve"> Mandatory </w:t>
      </w:r>
      <w:r>
        <w:rPr>
          <w:sz w:val="18"/>
          <w:szCs w:val="18"/>
        </w:rPr>
        <w:t xml:space="preserve">it is semantically equivalent to have </w:t>
      </w:r>
      <w:r>
        <w:rPr>
          <w:sz w:val="18"/>
          <w:szCs w:val="18"/>
          <w:u w:val="single"/>
        </w:rPr>
        <w:t>one</w:t>
      </w:r>
      <w:r>
        <w:rPr>
          <w:sz w:val="18"/>
          <w:szCs w:val="18"/>
        </w:rPr>
        <w:t xml:space="preserve"> </w:t>
      </w:r>
      <w:r>
        <w:rPr>
          <w:i/>
          <w:iCs/>
          <w:sz w:val="18"/>
          <w:szCs w:val="18"/>
        </w:rPr>
        <w:t>PartRelation</w:t>
      </w:r>
      <w:r>
        <w:rPr>
          <w:sz w:val="18"/>
          <w:szCs w:val="18"/>
        </w:rPr>
        <w:t xml:space="preserve"> referencing </w:t>
      </w:r>
      <w:r>
        <w:rPr>
          <w:sz w:val="18"/>
          <w:szCs w:val="18"/>
          <w:u w:val="single"/>
        </w:rPr>
        <w:t>N</w:t>
      </w:r>
      <w:r>
        <w:rPr>
          <w:sz w:val="18"/>
          <w:szCs w:val="18"/>
        </w:rPr>
        <w:t xml:space="preserve"> </w:t>
      </w:r>
      <w:r>
        <w:rPr>
          <w:i/>
          <w:iCs/>
          <w:sz w:val="18"/>
          <w:szCs w:val="18"/>
        </w:rPr>
        <w:t>PartVersions</w:t>
      </w:r>
      <w:r>
        <w:rPr>
          <w:sz w:val="18"/>
          <w:szCs w:val="18"/>
        </w:rPr>
        <w:t xml:space="preserve"> or to have </w:t>
      </w:r>
      <w:r>
        <w:rPr>
          <w:sz w:val="18"/>
          <w:szCs w:val="18"/>
          <w:u w:val="single"/>
        </w:rPr>
        <w:t>N</w:t>
      </w:r>
      <w:r>
        <w:rPr>
          <w:i/>
          <w:iCs/>
          <w:sz w:val="18"/>
          <w:szCs w:val="18"/>
        </w:rPr>
        <w:t xml:space="preserve"> PartRelations</w:t>
      </w:r>
      <w:r>
        <w:rPr>
          <w:sz w:val="18"/>
          <w:szCs w:val="18"/>
        </w:rPr>
        <w:t xml:space="preserve">, each referencing </w:t>
      </w:r>
      <w:r>
        <w:rPr>
          <w:sz w:val="18"/>
          <w:szCs w:val="18"/>
          <w:u w:val="single"/>
        </w:rPr>
        <w:t>one</w:t>
      </w:r>
      <w:r>
        <w:rPr>
          <w:sz w:val="18"/>
          <w:szCs w:val="18"/>
        </w:rPr>
        <w:t xml:space="preserve"> </w:t>
      </w:r>
      <w:r>
        <w:rPr>
          <w:i/>
          <w:iCs/>
          <w:sz w:val="18"/>
          <w:szCs w:val="18"/>
        </w:rPr>
        <w:t xml:space="preserve">PartVersion. </w:t>
      </w:r>
      <w:r>
        <w:rPr>
          <w:sz w:val="18"/>
          <w:szCs w:val="18"/>
        </w:rPr>
        <w:t xml:space="preserve">The </w:t>
      </w:r>
      <w:r>
        <w:rPr>
          <w:i/>
          <w:iCs/>
          <w:sz w:val="18"/>
          <w:szCs w:val="18"/>
        </w:rPr>
        <w:t>PartRelationType OneOfAll</w:t>
      </w:r>
      <w:r>
        <w:rPr>
          <w:sz w:val="18"/>
          <w:szCs w:val="18"/>
        </w:rPr>
        <w:t xml:space="preserve"> defines, that exactly </w:t>
      </w:r>
      <w:r>
        <w:rPr>
          <w:sz w:val="18"/>
          <w:szCs w:val="18"/>
          <w:u w:val="single"/>
        </w:rPr>
        <w:t>one</w:t>
      </w:r>
      <w:r>
        <w:rPr>
          <w:sz w:val="18"/>
          <w:szCs w:val="18"/>
        </w:rPr>
        <w:t xml:space="preserve"> of the referenced </w:t>
      </w:r>
      <w:r>
        <w:rPr>
          <w:i/>
          <w:iCs/>
          <w:sz w:val="18"/>
          <w:szCs w:val="18"/>
        </w:rPr>
        <w:t>PartVersions</w:t>
      </w:r>
      <w:r>
        <w:rPr>
          <w:sz w:val="18"/>
          <w:szCs w:val="18"/>
        </w:rPr>
        <w:t xml:space="preserve"> shall be chosen for the resulting bill of material.</w:t>
      </w:r>
    </w:p>
    <w:p w14:paraId="4EC47E52" w14:textId="77777777" w:rsidR="000234BB" w:rsidRDefault="000234BB" w:rsidP="000234BB">
      <w:r>
        <w:rPr>
          <w:sz w:val="18"/>
          <w:szCs w:val="18"/>
        </w:rPr>
        <w:t xml:space="preserve">If the same </w:t>
      </w:r>
      <w:r>
        <w:rPr>
          <w:i/>
          <w:iCs/>
          <w:sz w:val="18"/>
          <w:szCs w:val="18"/>
        </w:rPr>
        <w:t>PartVersion</w:t>
      </w:r>
      <w:r>
        <w:rPr>
          <w:sz w:val="18"/>
          <w:szCs w:val="18"/>
        </w:rPr>
        <w:t xml:space="preserve"> is referenced multiple times, each reference counts as its own position.</w:t>
      </w:r>
    </w:p>
    <w:p w14:paraId="632EE9ED" w14:textId="77777777" w:rsidR="000234BB" w:rsidRDefault="000234BB" w:rsidP="000234BB">
      <w:r>
        <w:rPr>
          <w:b/>
          <w:bCs/>
          <w:sz w:val="18"/>
          <w:szCs w:val="18"/>
          <w:u w:val="single"/>
        </w:rPr>
        <w:t>Example:</w:t>
      </w:r>
      <w:r>
        <w:rPr>
          <w:sz w:val="18"/>
          <w:szCs w:val="18"/>
        </w:rPr>
        <w:t xml:space="preserve"> To express that a </w:t>
      </w:r>
      <w:r>
        <w:rPr>
          <w:i/>
          <w:iCs/>
          <w:sz w:val="18"/>
          <w:szCs w:val="18"/>
        </w:rPr>
        <w:t xml:space="preserve">PartVersion </w:t>
      </w:r>
      <w:r>
        <w:rPr>
          <w:sz w:val="18"/>
          <w:szCs w:val="18"/>
        </w:rPr>
        <w:t xml:space="preserve">shall be used at least three times and with a maximum of 6 times, three mandatory and three optional </w:t>
      </w:r>
      <w:r>
        <w:rPr>
          <w:i/>
          <w:iCs/>
          <w:sz w:val="18"/>
          <w:szCs w:val="18"/>
        </w:rPr>
        <w:t xml:space="preserve">PartRelations </w:t>
      </w:r>
      <w:r>
        <w:rPr>
          <w:sz w:val="18"/>
          <w:szCs w:val="18"/>
        </w:rPr>
        <w:t xml:space="preserve">to this </w:t>
      </w:r>
      <w:r>
        <w:rPr>
          <w:i/>
          <w:iCs/>
          <w:sz w:val="18"/>
          <w:szCs w:val="18"/>
        </w:rPr>
        <w:t xml:space="preserve">PartVersion </w:t>
      </w:r>
      <w:r>
        <w:rPr>
          <w:sz w:val="18"/>
          <w:szCs w:val="18"/>
        </w:rPr>
        <w:t>would be created.</w:t>
      </w:r>
    </w:p>
    <w:p w14:paraId="19D116A5" w14:textId="77777777" w:rsidR="000234BB" w:rsidRDefault="000234BB" w:rsidP="000234BB">
      <w:r>
        <w:rPr>
          <w:sz w:val="18"/>
          <w:szCs w:val="18"/>
        </w:rPr>
        <w:t xml:space="preserve">With these concepts, simple yes/no decisions can be represented. However, there cases where there are constraints between accessory parts (e.g. if part A, then choice of 2 x B or 1 x C). To express such logic in a static object model is not very feasible and inflexible. For such cases, the </w:t>
      </w:r>
      <w:r>
        <w:rPr>
          <w:i/>
          <w:iCs/>
          <w:sz w:val="18"/>
          <w:szCs w:val="18"/>
        </w:rPr>
        <w:t xml:space="preserve">relationType 'Custom' </w:t>
      </w:r>
      <w:r>
        <w:rPr>
          <w:sz w:val="18"/>
          <w:szCs w:val="18"/>
        </w:rPr>
        <w:t xml:space="preserve">was introduced. In this case, the relationships and constraints between all referenced </w:t>
      </w:r>
      <w:r>
        <w:rPr>
          <w:i/>
          <w:iCs/>
          <w:sz w:val="18"/>
          <w:szCs w:val="18"/>
        </w:rPr>
        <w:t>accessoryPart</w:t>
      </w:r>
      <w:r>
        <w:rPr>
          <w:sz w:val="18"/>
          <w:szCs w:val="18"/>
        </w:rPr>
        <w:t xml:space="preserve"> can</w:t>
      </w:r>
      <w:r>
        <w:rPr>
          <w:i/>
          <w:iCs/>
          <w:sz w:val="18"/>
          <w:szCs w:val="18"/>
        </w:rPr>
        <w:t xml:space="preserve"> </w:t>
      </w:r>
      <w:r>
        <w:rPr>
          <w:sz w:val="18"/>
          <w:szCs w:val="18"/>
        </w:rPr>
        <w:t xml:space="preserve">be expressed with some custom expression language in the </w:t>
      </w:r>
      <w:r>
        <w:rPr>
          <w:i/>
          <w:iCs/>
          <w:sz w:val="18"/>
          <w:szCs w:val="18"/>
        </w:rPr>
        <w:t xml:space="preserve">customRelationExpression </w:t>
      </w:r>
      <w:r>
        <w:rPr>
          <w:sz w:val="18"/>
          <w:szCs w:val="18"/>
        </w:rPr>
        <w:t xml:space="preserve">attribute. Even if it is custom, the expression shall only refer to elements that are contained in the </w:t>
      </w:r>
      <w:r>
        <w:rPr>
          <w:i/>
          <w:iCs/>
          <w:sz w:val="18"/>
          <w:szCs w:val="18"/>
        </w:rPr>
        <w:t>accessoryPart</w:t>
      </w:r>
      <w:r>
        <w:rPr>
          <w:sz w:val="18"/>
          <w:szCs w:val="18"/>
        </w:rPr>
        <w:t xml:space="preserve"> relation and shall not influence other </w:t>
      </w:r>
      <w:r>
        <w:rPr>
          <w:i/>
          <w:iCs/>
          <w:sz w:val="18"/>
          <w:szCs w:val="18"/>
        </w:rPr>
        <w:t>PartRelations</w:t>
      </w:r>
      <w:r>
        <w:rPr>
          <w:sz w:val="18"/>
          <w:szCs w:val="18"/>
        </w:rPr>
        <w:t xml:space="preserve"> of the same </w:t>
      </w:r>
      <w:r>
        <w:rPr>
          <w:i/>
          <w:iCs/>
          <w:sz w:val="18"/>
          <w:szCs w:val="18"/>
        </w:rPr>
        <w:t>GeneralTechnicalPartSpecification</w:t>
      </w:r>
      <w:r>
        <w:rPr>
          <w:sz w:val="18"/>
          <w:szCs w:val="18"/>
        </w:rPr>
        <w:t>.</w:t>
      </w:r>
    </w:p>
    <w:p w14:paraId="055E80DA" w14:textId="77777777" w:rsidR="000234BB" w:rsidRDefault="000234BB" w:rsidP="000234BB">
      <w:r>
        <w:rPr>
          <w:sz w:val="18"/>
          <w:szCs w:val="18"/>
        </w:rPr>
        <w:t xml:space="preserve"> </w:t>
      </w:r>
    </w:p>
    <w:p w14:paraId="1581D48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232A997" w14:textId="77777777" w:rsidTr="00725808">
        <w:tc>
          <w:tcPr>
            <w:tcW w:w="2013" w:type="dxa"/>
            <w:tcMar>
              <w:top w:w="28" w:type="dxa"/>
              <w:left w:w="28" w:type="dxa"/>
              <w:bottom w:w="28" w:type="dxa"/>
              <w:right w:w="28" w:type="dxa"/>
            </w:tcMar>
          </w:tcPr>
          <w:p w14:paraId="30C42F9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6386AE" w14:textId="77777777" w:rsidR="000234BB" w:rsidRDefault="000234BB" w:rsidP="00725808"/>
        </w:tc>
      </w:tr>
      <w:tr w:rsidR="000234BB" w:rsidRPr="008359F5" w14:paraId="101E9C16" w14:textId="77777777" w:rsidTr="00725808">
        <w:tc>
          <w:tcPr>
            <w:tcW w:w="2013" w:type="dxa"/>
            <w:tcMar>
              <w:top w:w="28" w:type="dxa"/>
              <w:left w:w="28" w:type="dxa"/>
              <w:bottom w:w="28" w:type="dxa"/>
              <w:right w:w="28" w:type="dxa"/>
            </w:tcMar>
          </w:tcPr>
          <w:p w14:paraId="3CA0BA6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1B01BD" w14:textId="77777777" w:rsidR="000234BB" w:rsidRDefault="000234BB" w:rsidP="00725808"/>
        </w:tc>
      </w:tr>
      <w:tr w:rsidR="000234BB" w:rsidRPr="008359F5" w14:paraId="76E60746" w14:textId="77777777" w:rsidTr="00725808">
        <w:tc>
          <w:tcPr>
            <w:tcW w:w="2013" w:type="dxa"/>
            <w:tcMar>
              <w:top w:w="28" w:type="dxa"/>
              <w:left w:w="28" w:type="dxa"/>
              <w:bottom w:w="28" w:type="dxa"/>
              <w:right w:w="28" w:type="dxa"/>
            </w:tcMar>
          </w:tcPr>
          <w:p w14:paraId="0156A52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40B7720" w14:textId="77777777" w:rsidR="000234BB" w:rsidRPr="000437C1" w:rsidRDefault="000234BB" w:rsidP="00725808">
            <w:pPr>
              <w:pStyle w:val="SmallStandard"/>
            </w:pPr>
            <w:r>
              <w:t>false</w:t>
            </w:r>
          </w:p>
        </w:tc>
      </w:tr>
    </w:tbl>
    <w:p w14:paraId="71B20F8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C4E1E05" w14:textId="77777777" w:rsidTr="00725808">
        <w:tc>
          <w:tcPr>
            <w:tcW w:w="2013" w:type="dxa"/>
            <w:tcMar>
              <w:top w:w="28" w:type="dxa"/>
              <w:left w:w="28" w:type="dxa"/>
              <w:bottom w:w="28" w:type="dxa"/>
              <w:right w:w="28" w:type="dxa"/>
            </w:tcMar>
          </w:tcPr>
          <w:p w14:paraId="570A74B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72BDBF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8A2132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CC6A8F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00AB49A" w14:textId="77777777" w:rsidTr="00725808">
        <w:tc>
          <w:tcPr>
            <w:tcW w:w="2013" w:type="dxa"/>
            <w:tcMar>
              <w:top w:w="28" w:type="dxa"/>
              <w:left w:w="28" w:type="dxa"/>
              <w:bottom w:w="28" w:type="dxa"/>
              <w:right w:w="28" w:type="dxa"/>
            </w:tcMar>
          </w:tcPr>
          <w:p w14:paraId="0BE28880" w14:textId="77777777" w:rsidR="000234BB" w:rsidRPr="00620BBE" w:rsidRDefault="000234BB" w:rsidP="00725808">
            <w:pPr>
              <w:pStyle w:val="SmallStandard"/>
            </w:pPr>
            <w:r w:rsidRPr="00620BBE">
              <w:t>relationType</w:t>
            </w:r>
          </w:p>
        </w:tc>
        <w:tc>
          <w:tcPr>
            <w:tcW w:w="1559" w:type="dxa"/>
            <w:tcMar>
              <w:top w:w="28" w:type="dxa"/>
              <w:left w:w="28" w:type="dxa"/>
              <w:bottom w:w="28" w:type="dxa"/>
              <w:right w:w="28" w:type="dxa"/>
            </w:tcMar>
          </w:tcPr>
          <w:p w14:paraId="0C9B5285" w14:textId="77777777" w:rsidR="000234BB" w:rsidRPr="008359F5" w:rsidRDefault="000234BB" w:rsidP="00725808">
            <w:pPr>
              <w:pStyle w:val="SmallStandard"/>
            </w:pPr>
            <w:r w:rsidRPr="00D21799">
              <w:t>PartRelationType</w:t>
            </w:r>
          </w:p>
        </w:tc>
        <w:tc>
          <w:tcPr>
            <w:tcW w:w="709" w:type="dxa"/>
            <w:tcMar>
              <w:top w:w="28" w:type="dxa"/>
              <w:left w:w="28" w:type="dxa"/>
              <w:bottom w:w="28" w:type="dxa"/>
              <w:right w:w="28" w:type="dxa"/>
            </w:tcMar>
          </w:tcPr>
          <w:p w14:paraId="3DB97EC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0405BB4" w14:textId="77777777" w:rsidR="000234BB" w:rsidRDefault="000234BB" w:rsidP="00725808">
            <w:pPr>
              <w:jc w:val="left"/>
            </w:pPr>
            <w:r>
              <w:rPr>
                <w:sz w:val="16"/>
                <w:szCs w:val="16"/>
              </w:rPr>
              <w:t>Specifies the type of the relation.</w:t>
            </w:r>
          </w:p>
        </w:tc>
      </w:tr>
      <w:tr w:rsidR="000234BB" w:rsidRPr="006675E2" w14:paraId="39678F9B" w14:textId="77777777" w:rsidTr="00725808">
        <w:tc>
          <w:tcPr>
            <w:tcW w:w="2013" w:type="dxa"/>
            <w:tcMar>
              <w:top w:w="28" w:type="dxa"/>
              <w:left w:w="28" w:type="dxa"/>
              <w:bottom w:w="28" w:type="dxa"/>
              <w:right w:w="28" w:type="dxa"/>
            </w:tcMar>
          </w:tcPr>
          <w:p w14:paraId="05BF31DE" w14:textId="77777777" w:rsidR="000234BB" w:rsidRPr="00620BBE" w:rsidRDefault="000234BB" w:rsidP="00725808">
            <w:pPr>
              <w:pStyle w:val="SmallStandard"/>
            </w:pPr>
            <w:r w:rsidRPr="00620BBE">
              <w:t>customRelationExpression</w:t>
            </w:r>
          </w:p>
        </w:tc>
        <w:tc>
          <w:tcPr>
            <w:tcW w:w="1559" w:type="dxa"/>
            <w:tcMar>
              <w:top w:w="28" w:type="dxa"/>
              <w:left w:w="28" w:type="dxa"/>
              <w:bottom w:w="28" w:type="dxa"/>
              <w:right w:w="28" w:type="dxa"/>
            </w:tcMar>
          </w:tcPr>
          <w:p w14:paraId="12E8D4C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937F34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27C6626" w14:textId="77777777" w:rsidR="000234BB" w:rsidRDefault="000234BB" w:rsidP="00725808">
            <w:pPr>
              <w:jc w:val="left"/>
            </w:pPr>
            <w:r>
              <w:rPr>
                <w:sz w:val="16"/>
                <w:szCs w:val="16"/>
              </w:rPr>
              <w:t xml:space="preserve">Defines the relationship between the accessory parts in a proprietary expression language. This attribute shall only be used, if the </w:t>
            </w:r>
            <w:r>
              <w:rPr>
                <w:i/>
                <w:iCs/>
                <w:sz w:val="16"/>
                <w:szCs w:val="16"/>
              </w:rPr>
              <w:t>relationType = 'Custom'.</w:t>
            </w:r>
          </w:p>
        </w:tc>
      </w:tr>
    </w:tbl>
    <w:p w14:paraId="54FCF1F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4B9594D" w14:textId="77777777" w:rsidTr="00725808">
        <w:tc>
          <w:tcPr>
            <w:tcW w:w="3856" w:type="dxa"/>
            <w:gridSpan w:val="3"/>
          </w:tcPr>
          <w:p w14:paraId="06DA9314" w14:textId="77777777" w:rsidR="000234BB" w:rsidRDefault="000234BB" w:rsidP="00725808">
            <w:pPr>
              <w:jc w:val="center"/>
              <w:rPr>
                <w:b/>
                <w:sz w:val="16"/>
                <w:szCs w:val="16"/>
                <w:lang w:val="en-GB"/>
              </w:rPr>
            </w:pPr>
            <w:r>
              <w:rPr>
                <w:b/>
                <w:sz w:val="16"/>
                <w:szCs w:val="16"/>
                <w:lang w:val="en-GB"/>
              </w:rPr>
              <w:t>Other End</w:t>
            </w:r>
          </w:p>
        </w:tc>
        <w:tc>
          <w:tcPr>
            <w:tcW w:w="708" w:type="dxa"/>
          </w:tcPr>
          <w:p w14:paraId="0A4928A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3A965F6" w14:textId="77777777" w:rsidR="000234BB" w:rsidRDefault="000234BB" w:rsidP="00725808">
            <w:pPr>
              <w:jc w:val="center"/>
              <w:rPr>
                <w:b/>
                <w:sz w:val="16"/>
                <w:szCs w:val="16"/>
                <w:lang w:val="en-GB"/>
              </w:rPr>
            </w:pPr>
            <w:r>
              <w:rPr>
                <w:b/>
                <w:sz w:val="16"/>
                <w:szCs w:val="16"/>
                <w:lang w:val="en-GB"/>
              </w:rPr>
              <w:t>General</w:t>
            </w:r>
          </w:p>
        </w:tc>
      </w:tr>
      <w:tr w:rsidR="000234BB" w:rsidRPr="00720F6F" w14:paraId="35EAF942" w14:textId="77777777" w:rsidTr="00725808">
        <w:tc>
          <w:tcPr>
            <w:tcW w:w="1573" w:type="dxa"/>
          </w:tcPr>
          <w:p w14:paraId="55A384A9" w14:textId="77777777" w:rsidR="000234BB" w:rsidRDefault="000234BB" w:rsidP="00725808">
            <w:pPr>
              <w:rPr>
                <w:b/>
                <w:sz w:val="16"/>
                <w:szCs w:val="16"/>
                <w:lang w:val="en-GB"/>
              </w:rPr>
            </w:pPr>
            <w:r>
              <w:rPr>
                <w:b/>
                <w:sz w:val="16"/>
                <w:szCs w:val="16"/>
                <w:lang w:val="en-GB"/>
              </w:rPr>
              <w:lastRenderedPageBreak/>
              <w:t>Type</w:t>
            </w:r>
          </w:p>
        </w:tc>
        <w:tc>
          <w:tcPr>
            <w:tcW w:w="1574" w:type="dxa"/>
          </w:tcPr>
          <w:p w14:paraId="7D252F3E" w14:textId="77777777" w:rsidR="000234BB" w:rsidRDefault="000234BB" w:rsidP="00725808">
            <w:pPr>
              <w:rPr>
                <w:b/>
                <w:sz w:val="16"/>
                <w:szCs w:val="16"/>
                <w:lang w:val="en-GB"/>
              </w:rPr>
            </w:pPr>
            <w:r>
              <w:rPr>
                <w:b/>
                <w:sz w:val="16"/>
                <w:szCs w:val="16"/>
                <w:lang w:val="en-GB"/>
              </w:rPr>
              <w:t>Role</w:t>
            </w:r>
          </w:p>
        </w:tc>
        <w:tc>
          <w:tcPr>
            <w:tcW w:w="708" w:type="dxa"/>
          </w:tcPr>
          <w:p w14:paraId="1692544A" w14:textId="77777777" w:rsidR="000234BB" w:rsidRDefault="000234BB" w:rsidP="00725808">
            <w:pPr>
              <w:rPr>
                <w:b/>
                <w:sz w:val="16"/>
                <w:szCs w:val="16"/>
                <w:lang w:val="en-GB"/>
              </w:rPr>
            </w:pPr>
            <w:r>
              <w:rPr>
                <w:b/>
                <w:sz w:val="16"/>
                <w:szCs w:val="16"/>
                <w:lang w:val="en-GB"/>
              </w:rPr>
              <w:t>Mult</w:t>
            </w:r>
          </w:p>
        </w:tc>
        <w:tc>
          <w:tcPr>
            <w:tcW w:w="709" w:type="dxa"/>
          </w:tcPr>
          <w:p w14:paraId="06B84A9E" w14:textId="77777777" w:rsidR="000234BB" w:rsidRDefault="000234BB" w:rsidP="00725808">
            <w:pPr>
              <w:rPr>
                <w:b/>
                <w:sz w:val="16"/>
                <w:szCs w:val="16"/>
                <w:lang w:val="en-GB"/>
              </w:rPr>
            </w:pPr>
            <w:r>
              <w:rPr>
                <w:b/>
                <w:sz w:val="16"/>
                <w:szCs w:val="16"/>
                <w:lang w:val="en-GB"/>
              </w:rPr>
              <w:t>Mult</w:t>
            </w:r>
          </w:p>
        </w:tc>
        <w:tc>
          <w:tcPr>
            <w:tcW w:w="567" w:type="dxa"/>
          </w:tcPr>
          <w:p w14:paraId="6713378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7475093" w14:textId="77777777" w:rsidR="000234BB" w:rsidRPr="008359F5" w:rsidRDefault="000234BB" w:rsidP="00725808">
            <w:pPr>
              <w:rPr>
                <w:b/>
                <w:sz w:val="16"/>
                <w:szCs w:val="16"/>
                <w:lang w:val="en-GB"/>
              </w:rPr>
            </w:pPr>
            <w:r>
              <w:rPr>
                <w:b/>
                <w:sz w:val="16"/>
                <w:szCs w:val="16"/>
                <w:lang w:val="en-GB"/>
              </w:rPr>
              <w:t>Comment</w:t>
            </w:r>
          </w:p>
        </w:tc>
      </w:tr>
      <w:tr w:rsidR="000234BB" w:rsidRPr="00CC6307" w14:paraId="33356044" w14:textId="77777777" w:rsidTr="00725808">
        <w:tc>
          <w:tcPr>
            <w:tcW w:w="1573" w:type="dxa"/>
          </w:tcPr>
          <w:p w14:paraId="12693B5C" w14:textId="77777777" w:rsidR="000234BB" w:rsidRPr="00634625" w:rsidRDefault="000234BB" w:rsidP="00725808">
            <w:pPr>
              <w:pStyle w:val="SmallStandard"/>
            </w:pPr>
            <w:r>
              <w:t>PartVersion</w:t>
            </w:r>
          </w:p>
        </w:tc>
        <w:tc>
          <w:tcPr>
            <w:tcW w:w="1574" w:type="dxa"/>
          </w:tcPr>
          <w:p w14:paraId="6A16FEDA" w14:textId="77777777" w:rsidR="000234BB" w:rsidRPr="00132C43" w:rsidRDefault="000234BB" w:rsidP="00725808">
            <w:pPr>
              <w:pStyle w:val="SmallStandard"/>
            </w:pPr>
            <w:r>
              <w:t>accessoryPart</w:t>
            </w:r>
          </w:p>
        </w:tc>
        <w:tc>
          <w:tcPr>
            <w:tcW w:w="708" w:type="dxa"/>
          </w:tcPr>
          <w:p w14:paraId="0F3BE783" w14:textId="77777777" w:rsidR="000234BB" w:rsidRPr="00D331EF" w:rsidRDefault="000234BB" w:rsidP="00725808">
            <w:pPr>
              <w:pStyle w:val="SmallStandard"/>
            </w:pPr>
            <w:r w:rsidRPr="00574783">
              <w:t>1..*</w:t>
            </w:r>
          </w:p>
        </w:tc>
        <w:tc>
          <w:tcPr>
            <w:tcW w:w="709" w:type="dxa"/>
          </w:tcPr>
          <w:p w14:paraId="082D38CD" w14:textId="77777777" w:rsidR="000234BB" w:rsidRPr="00D331EF" w:rsidRDefault="000234BB" w:rsidP="00725808">
            <w:pPr>
              <w:pStyle w:val="SmallStandard"/>
            </w:pPr>
            <w:r w:rsidRPr="00207506">
              <w:t>0..*</w:t>
            </w:r>
          </w:p>
        </w:tc>
        <w:tc>
          <w:tcPr>
            <w:tcW w:w="567" w:type="dxa"/>
          </w:tcPr>
          <w:p w14:paraId="49E8CA64" w14:textId="77777777" w:rsidR="000234BB" w:rsidRPr="00D331EF" w:rsidRDefault="000234BB" w:rsidP="00725808">
            <w:pPr>
              <w:pStyle w:val="SmallStandard"/>
            </w:pPr>
            <w:r>
              <w:t>N</w:t>
            </w:r>
          </w:p>
        </w:tc>
        <w:tc>
          <w:tcPr>
            <w:tcW w:w="3969" w:type="dxa"/>
          </w:tcPr>
          <w:p w14:paraId="02A947D5" w14:textId="77777777" w:rsidR="000234BB" w:rsidRDefault="000234BB" w:rsidP="00725808">
            <w:pPr>
              <w:pStyle w:val="SmallStandard"/>
            </w:pPr>
            <w:r w:rsidRPr="00491287">
              <w:t xml:space="preserve">References the PartVersions that are related by the PartRelation. </w:t>
            </w:r>
          </w:p>
        </w:tc>
      </w:tr>
    </w:tbl>
    <w:p w14:paraId="21BAD8C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EC88320" w14:textId="77777777" w:rsidTr="00725808">
        <w:tc>
          <w:tcPr>
            <w:tcW w:w="2296" w:type="dxa"/>
            <w:gridSpan w:val="2"/>
          </w:tcPr>
          <w:p w14:paraId="181B7DD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1B6C33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B6C24B2" w14:textId="77777777" w:rsidR="000234BB" w:rsidRDefault="000234BB" w:rsidP="00725808">
            <w:pPr>
              <w:jc w:val="center"/>
              <w:rPr>
                <w:b/>
                <w:sz w:val="16"/>
                <w:szCs w:val="16"/>
                <w:lang w:val="en-GB"/>
              </w:rPr>
            </w:pPr>
            <w:r>
              <w:rPr>
                <w:b/>
                <w:sz w:val="16"/>
                <w:szCs w:val="16"/>
                <w:lang w:val="en-GB"/>
              </w:rPr>
              <w:t>General</w:t>
            </w:r>
          </w:p>
        </w:tc>
      </w:tr>
      <w:tr w:rsidR="000234BB" w:rsidRPr="00720F6F" w14:paraId="2D18C05A" w14:textId="77777777" w:rsidTr="00725808">
        <w:tc>
          <w:tcPr>
            <w:tcW w:w="1588" w:type="dxa"/>
          </w:tcPr>
          <w:p w14:paraId="7D5B40E2" w14:textId="77777777" w:rsidR="000234BB" w:rsidRDefault="000234BB" w:rsidP="00725808">
            <w:pPr>
              <w:rPr>
                <w:b/>
                <w:sz w:val="16"/>
                <w:szCs w:val="16"/>
                <w:lang w:val="en-GB"/>
              </w:rPr>
            </w:pPr>
            <w:r>
              <w:rPr>
                <w:b/>
                <w:sz w:val="16"/>
                <w:szCs w:val="16"/>
                <w:lang w:val="en-GB"/>
              </w:rPr>
              <w:t>Type</w:t>
            </w:r>
          </w:p>
        </w:tc>
        <w:tc>
          <w:tcPr>
            <w:tcW w:w="708" w:type="dxa"/>
          </w:tcPr>
          <w:p w14:paraId="30D50B46" w14:textId="77777777" w:rsidR="000234BB" w:rsidRDefault="000234BB" w:rsidP="00725808">
            <w:pPr>
              <w:rPr>
                <w:b/>
                <w:sz w:val="16"/>
                <w:szCs w:val="16"/>
                <w:lang w:val="en-GB"/>
              </w:rPr>
            </w:pPr>
            <w:r>
              <w:rPr>
                <w:b/>
                <w:sz w:val="16"/>
                <w:szCs w:val="16"/>
                <w:lang w:val="en-GB"/>
              </w:rPr>
              <w:t>Mult</w:t>
            </w:r>
          </w:p>
        </w:tc>
        <w:tc>
          <w:tcPr>
            <w:tcW w:w="1560" w:type="dxa"/>
          </w:tcPr>
          <w:p w14:paraId="781E48EE" w14:textId="77777777" w:rsidR="000234BB" w:rsidRDefault="000234BB" w:rsidP="00725808">
            <w:pPr>
              <w:rPr>
                <w:b/>
                <w:sz w:val="16"/>
                <w:szCs w:val="16"/>
                <w:lang w:val="en-GB"/>
              </w:rPr>
            </w:pPr>
            <w:r>
              <w:rPr>
                <w:b/>
                <w:sz w:val="16"/>
                <w:szCs w:val="16"/>
                <w:lang w:val="en-GB"/>
              </w:rPr>
              <w:t>Role</w:t>
            </w:r>
          </w:p>
        </w:tc>
        <w:tc>
          <w:tcPr>
            <w:tcW w:w="708" w:type="dxa"/>
          </w:tcPr>
          <w:p w14:paraId="3CE0BDC2" w14:textId="77777777" w:rsidR="000234BB" w:rsidRDefault="000234BB" w:rsidP="00725808">
            <w:pPr>
              <w:rPr>
                <w:b/>
                <w:sz w:val="16"/>
                <w:szCs w:val="16"/>
                <w:lang w:val="en-GB"/>
              </w:rPr>
            </w:pPr>
            <w:r>
              <w:rPr>
                <w:b/>
                <w:sz w:val="16"/>
                <w:szCs w:val="16"/>
                <w:lang w:val="en-GB"/>
              </w:rPr>
              <w:t>Mult</w:t>
            </w:r>
          </w:p>
        </w:tc>
        <w:tc>
          <w:tcPr>
            <w:tcW w:w="567" w:type="dxa"/>
          </w:tcPr>
          <w:p w14:paraId="14DC998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DFA0EDA" w14:textId="77777777" w:rsidR="000234BB" w:rsidRPr="008359F5" w:rsidRDefault="000234BB" w:rsidP="00725808">
            <w:pPr>
              <w:rPr>
                <w:b/>
                <w:sz w:val="16"/>
                <w:szCs w:val="16"/>
                <w:lang w:val="en-GB"/>
              </w:rPr>
            </w:pPr>
            <w:r>
              <w:rPr>
                <w:b/>
                <w:sz w:val="16"/>
                <w:szCs w:val="16"/>
                <w:lang w:val="en-GB"/>
              </w:rPr>
              <w:t>Comment</w:t>
            </w:r>
          </w:p>
        </w:tc>
      </w:tr>
      <w:tr w:rsidR="000234BB" w:rsidRPr="00CC6307" w14:paraId="2F1A9BC6" w14:textId="77777777" w:rsidTr="00725808">
        <w:tc>
          <w:tcPr>
            <w:tcW w:w="1588" w:type="dxa"/>
          </w:tcPr>
          <w:p w14:paraId="2997F99D" w14:textId="77777777" w:rsidR="000234BB" w:rsidRPr="00634625" w:rsidRDefault="000234BB" w:rsidP="00725808">
            <w:pPr>
              <w:pStyle w:val="SmallStandard"/>
            </w:pPr>
            <w:r>
              <w:t>ExtensionSlot</w:t>
            </w:r>
          </w:p>
        </w:tc>
        <w:tc>
          <w:tcPr>
            <w:tcW w:w="708" w:type="dxa"/>
          </w:tcPr>
          <w:p w14:paraId="464FC95C" w14:textId="77777777" w:rsidR="000234BB" w:rsidRPr="00D331EF" w:rsidRDefault="000234BB" w:rsidP="00725808">
            <w:pPr>
              <w:pStyle w:val="SmallStandard"/>
            </w:pPr>
            <w:r w:rsidRPr="00D01517">
              <w:t>0..*</w:t>
            </w:r>
          </w:p>
        </w:tc>
        <w:tc>
          <w:tcPr>
            <w:tcW w:w="1560" w:type="dxa"/>
          </w:tcPr>
          <w:p w14:paraId="7DECB9A4" w14:textId="77777777" w:rsidR="000234BB" w:rsidRPr="00132C43" w:rsidRDefault="000234BB" w:rsidP="00725808">
            <w:pPr>
              <w:pStyle w:val="SmallStandard"/>
            </w:pPr>
            <w:r>
              <w:t>allowedInserts</w:t>
            </w:r>
          </w:p>
        </w:tc>
        <w:tc>
          <w:tcPr>
            <w:tcW w:w="708" w:type="dxa"/>
          </w:tcPr>
          <w:p w14:paraId="7D9AC601" w14:textId="77777777" w:rsidR="000234BB" w:rsidRPr="00D331EF" w:rsidRDefault="000234BB" w:rsidP="00725808">
            <w:pPr>
              <w:pStyle w:val="SmallStandard"/>
            </w:pPr>
            <w:r w:rsidRPr="00D01517">
              <w:t>0..*</w:t>
            </w:r>
          </w:p>
        </w:tc>
        <w:tc>
          <w:tcPr>
            <w:tcW w:w="567" w:type="dxa"/>
          </w:tcPr>
          <w:p w14:paraId="35AB1744" w14:textId="77777777" w:rsidR="000234BB" w:rsidRPr="00D331EF" w:rsidRDefault="000234BB" w:rsidP="00725808">
            <w:pPr>
              <w:pStyle w:val="SmallStandard"/>
            </w:pPr>
            <w:r>
              <w:t>N</w:t>
            </w:r>
          </w:p>
        </w:tc>
        <w:tc>
          <w:tcPr>
            <w:tcW w:w="3969" w:type="dxa"/>
          </w:tcPr>
          <w:p w14:paraId="7FA84BC3" w14:textId="77777777" w:rsidR="000234BB" w:rsidRDefault="000234BB" w:rsidP="00725808">
            <w:pPr>
              <w:jc w:val="left"/>
            </w:pPr>
            <w:r>
              <w:rPr>
                <w:sz w:val="16"/>
                <w:szCs w:val="16"/>
              </w:rPr>
              <w:t xml:space="preserve">References the </w:t>
            </w:r>
            <w:r>
              <w:rPr>
                <w:i/>
                <w:iCs/>
                <w:sz w:val="16"/>
                <w:szCs w:val="16"/>
              </w:rPr>
              <w:t>PartRelations</w:t>
            </w:r>
            <w:r>
              <w:rPr>
                <w:sz w:val="16"/>
                <w:szCs w:val="16"/>
              </w:rPr>
              <w:t xml:space="preserve"> that are valid inserts for this </w:t>
            </w:r>
            <w:r>
              <w:rPr>
                <w:i/>
                <w:iCs/>
                <w:sz w:val="16"/>
                <w:szCs w:val="16"/>
              </w:rPr>
              <w:t>ExtensionSlot.</w:t>
            </w:r>
          </w:p>
          <w:p w14:paraId="766F83A7" w14:textId="77777777" w:rsidR="000234BB" w:rsidRDefault="000234BB" w:rsidP="00725808">
            <w:pPr>
              <w:jc w:val="left"/>
            </w:pPr>
            <w:r>
              <w:rPr>
                <w:sz w:val="16"/>
                <w:szCs w:val="16"/>
              </w:rPr>
              <w:t xml:space="preserve">This reference points to </w:t>
            </w:r>
            <w:r>
              <w:rPr>
                <w:i/>
                <w:iCs/>
                <w:sz w:val="16"/>
                <w:szCs w:val="16"/>
              </w:rPr>
              <w:t>PartRelations</w:t>
            </w:r>
            <w:r>
              <w:rPr>
                <w:sz w:val="16"/>
                <w:szCs w:val="16"/>
              </w:rPr>
              <w:t xml:space="preserve"> in order to allow referencing indirectly a </w:t>
            </w:r>
            <w:r>
              <w:rPr>
                <w:i/>
                <w:iCs/>
                <w:sz w:val="16"/>
                <w:szCs w:val="16"/>
              </w:rPr>
              <w:t xml:space="preserve">PartVersion </w:t>
            </w:r>
            <w:r>
              <w:rPr>
                <w:sz w:val="16"/>
                <w:szCs w:val="16"/>
              </w:rPr>
              <w:t xml:space="preserve">if the description of individual </w:t>
            </w:r>
            <w:r>
              <w:rPr>
                <w:i/>
                <w:iCs/>
                <w:sz w:val="16"/>
                <w:szCs w:val="16"/>
              </w:rPr>
              <w:t>PartVersions</w:t>
            </w:r>
            <w:r>
              <w:rPr>
                <w:sz w:val="16"/>
                <w:szCs w:val="16"/>
              </w:rPr>
              <w:t xml:space="preserve"> is done with one physical VEC file per </w:t>
            </w:r>
            <w:r>
              <w:rPr>
                <w:i/>
                <w:iCs/>
                <w:sz w:val="16"/>
                <w:szCs w:val="16"/>
              </w:rPr>
              <w:t xml:space="preserve">PartVersion </w:t>
            </w:r>
            <w:r>
              <w:rPr>
                <w:sz w:val="16"/>
                <w:szCs w:val="16"/>
              </w:rPr>
              <w:t xml:space="preserve">and to allow the expression of optional inserts, choices etc. However, inserts for an </w:t>
            </w:r>
            <w:r>
              <w:rPr>
                <w:i/>
                <w:iCs/>
                <w:sz w:val="16"/>
                <w:szCs w:val="16"/>
              </w:rPr>
              <w:t>ExtensionSlot</w:t>
            </w:r>
            <w:r>
              <w:rPr>
                <w:sz w:val="16"/>
                <w:szCs w:val="16"/>
              </w:rPr>
              <w:t xml:space="preserve"> are always </w:t>
            </w:r>
            <w:r>
              <w:rPr>
                <w:i/>
                <w:iCs/>
                <w:sz w:val="16"/>
                <w:szCs w:val="16"/>
              </w:rPr>
              <w:t>EEComponents</w:t>
            </w:r>
            <w:r>
              <w:rPr>
                <w:sz w:val="16"/>
                <w:szCs w:val="16"/>
              </w:rPr>
              <w:t xml:space="preserve"> by itself. Therefore, the referenced </w:t>
            </w:r>
            <w:r>
              <w:rPr>
                <w:i/>
                <w:iCs/>
                <w:sz w:val="16"/>
                <w:szCs w:val="16"/>
              </w:rPr>
              <w:t>PartVersion</w:t>
            </w:r>
            <w:r>
              <w:rPr>
                <w:sz w:val="16"/>
                <w:szCs w:val="16"/>
              </w:rPr>
              <w:t xml:space="preserve"> shall have a </w:t>
            </w:r>
            <w:r>
              <w:rPr>
                <w:i/>
                <w:iCs/>
                <w:sz w:val="16"/>
                <w:szCs w:val="16"/>
              </w:rPr>
              <w:t>PrimaryPartType = EEComponent.</w:t>
            </w:r>
          </w:p>
        </w:tc>
      </w:tr>
      <w:tr w:rsidR="000234BB" w:rsidRPr="00CC6307" w14:paraId="59B4C801" w14:textId="77777777" w:rsidTr="00725808">
        <w:tc>
          <w:tcPr>
            <w:tcW w:w="1588" w:type="dxa"/>
          </w:tcPr>
          <w:p w14:paraId="2AD6C962" w14:textId="77777777" w:rsidR="000234BB" w:rsidRPr="00634625" w:rsidRDefault="000234BB" w:rsidP="00725808">
            <w:pPr>
              <w:pStyle w:val="SmallStandard"/>
            </w:pPr>
            <w:r>
              <w:t>GeneralTechnicalPartSpecification</w:t>
            </w:r>
          </w:p>
        </w:tc>
        <w:tc>
          <w:tcPr>
            <w:tcW w:w="708" w:type="dxa"/>
          </w:tcPr>
          <w:p w14:paraId="0CF86EE6" w14:textId="77777777" w:rsidR="000234BB" w:rsidRPr="00D331EF" w:rsidRDefault="000234BB" w:rsidP="00725808">
            <w:pPr>
              <w:pStyle w:val="SmallStandard"/>
            </w:pPr>
            <w:r w:rsidRPr="00D01517">
              <w:t>1</w:t>
            </w:r>
          </w:p>
        </w:tc>
        <w:tc>
          <w:tcPr>
            <w:tcW w:w="1560" w:type="dxa"/>
          </w:tcPr>
          <w:p w14:paraId="31C32D2C" w14:textId="77777777" w:rsidR="000234BB" w:rsidRPr="00132C43" w:rsidRDefault="000234BB" w:rsidP="00725808">
            <w:pPr>
              <w:pStyle w:val="SmallStandard"/>
            </w:pPr>
            <w:r>
              <w:t>partRelation</w:t>
            </w:r>
          </w:p>
        </w:tc>
        <w:tc>
          <w:tcPr>
            <w:tcW w:w="708" w:type="dxa"/>
          </w:tcPr>
          <w:p w14:paraId="27A8ACA1" w14:textId="77777777" w:rsidR="000234BB" w:rsidRPr="00D331EF" w:rsidRDefault="000234BB" w:rsidP="00725808">
            <w:pPr>
              <w:pStyle w:val="SmallStandard"/>
            </w:pPr>
            <w:r w:rsidRPr="00D01517">
              <w:t>0..*</w:t>
            </w:r>
          </w:p>
        </w:tc>
        <w:tc>
          <w:tcPr>
            <w:tcW w:w="567" w:type="dxa"/>
          </w:tcPr>
          <w:p w14:paraId="0CF36672" w14:textId="77777777" w:rsidR="000234BB" w:rsidRDefault="000234BB" w:rsidP="00725808">
            <w:pPr>
              <w:pStyle w:val="SmallStandard"/>
            </w:pPr>
            <w:r>
              <w:t>Y</w:t>
            </w:r>
          </w:p>
        </w:tc>
        <w:tc>
          <w:tcPr>
            <w:tcW w:w="3969" w:type="dxa"/>
          </w:tcPr>
          <w:p w14:paraId="70ADE19A" w14:textId="77777777" w:rsidR="000234BB" w:rsidRDefault="000234BB" w:rsidP="00725808">
            <w:pPr>
              <w:pStyle w:val="SmallStandard"/>
            </w:pPr>
            <w:r w:rsidRPr="00491287">
              <w:t xml:space="preserve">Specifies possible relations (accessories) of the specified part with other PartVersion (e.g. caps, clips). </w:t>
            </w:r>
          </w:p>
        </w:tc>
      </w:tr>
      <w:tr w:rsidR="000234BB" w:rsidRPr="00CC6307" w14:paraId="6EDB5E47" w14:textId="77777777" w:rsidTr="00725808">
        <w:tc>
          <w:tcPr>
            <w:tcW w:w="1588" w:type="dxa"/>
          </w:tcPr>
          <w:p w14:paraId="0769C055" w14:textId="77777777" w:rsidR="000234BB" w:rsidRPr="00634625" w:rsidRDefault="000234BB" w:rsidP="00725808">
            <w:pPr>
              <w:pStyle w:val="SmallStandard"/>
            </w:pPr>
            <w:r>
              <w:t>ModularSlot</w:t>
            </w:r>
          </w:p>
        </w:tc>
        <w:tc>
          <w:tcPr>
            <w:tcW w:w="708" w:type="dxa"/>
          </w:tcPr>
          <w:p w14:paraId="7F043AEA" w14:textId="77777777" w:rsidR="000234BB" w:rsidRPr="00D331EF" w:rsidRDefault="000234BB" w:rsidP="00725808">
            <w:pPr>
              <w:pStyle w:val="SmallStandard"/>
            </w:pPr>
            <w:r w:rsidRPr="00D01517">
              <w:t>0..*</w:t>
            </w:r>
          </w:p>
        </w:tc>
        <w:tc>
          <w:tcPr>
            <w:tcW w:w="1560" w:type="dxa"/>
          </w:tcPr>
          <w:p w14:paraId="6055327E" w14:textId="77777777" w:rsidR="000234BB" w:rsidRPr="00132C43" w:rsidRDefault="000234BB" w:rsidP="00725808">
            <w:pPr>
              <w:pStyle w:val="SmallStandard"/>
            </w:pPr>
            <w:r>
              <w:t>allowedInserts</w:t>
            </w:r>
          </w:p>
        </w:tc>
        <w:tc>
          <w:tcPr>
            <w:tcW w:w="708" w:type="dxa"/>
          </w:tcPr>
          <w:p w14:paraId="3F7F05FB" w14:textId="77777777" w:rsidR="000234BB" w:rsidRPr="00D331EF" w:rsidRDefault="000234BB" w:rsidP="00725808">
            <w:pPr>
              <w:pStyle w:val="SmallStandard"/>
            </w:pPr>
            <w:r w:rsidRPr="00D01517">
              <w:t>0..*</w:t>
            </w:r>
          </w:p>
        </w:tc>
        <w:tc>
          <w:tcPr>
            <w:tcW w:w="567" w:type="dxa"/>
          </w:tcPr>
          <w:p w14:paraId="071551D8" w14:textId="77777777" w:rsidR="000234BB" w:rsidRPr="00D331EF" w:rsidRDefault="000234BB" w:rsidP="00725808">
            <w:pPr>
              <w:pStyle w:val="SmallStandard"/>
            </w:pPr>
            <w:r>
              <w:t>N</w:t>
            </w:r>
          </w:p>
        </w:tc>
        <w:tc>
          <w:tcPr>
            <w:tcW w:w="3969" w:type="dxa"/>
          </w:tcPr>
          <w:p w14:paraId="57F16EE9" w14:textId="77777777" w:rsidR="000234BB" w:rsidRDefault="000234BB" w:rsidP="00725808">
            <w:pPr>
              <w:jc w:val="left"/>
            </w:pPr>
            <w:r>
              <w:rPr>
                <w:sz w:val="16"/>
                <w:szCs w:val="16"/>
              </w:rPr>
              <w:t xml:space="preserve">References the </w:t>
            </w:r>
            <w:r>
              <w:rPr>
                <w:i/>
                <w:iCs/>
                <w:sz w:val="16"/>
                <w:szCs w:val="16"/>
              </w:rPr>
              <w:t>PartRelations</w:t>
            </w:r>
            <w:r>
              <w:rPr>
                <w:sz w:val="16"/>
                <w:szCs w:val="16"/>
              </w:rPr>
              <w:t xml:space="preserve"> that are valid inserts for this </w:t>
            </w:r>
            <w:r>
              <w:rPr>
                <w:i/>
                <w:iCs/>
                <w:sz w:val="16"/>
                <w:szCs w:val="16"/>
              </w:rPr>
              <w:t>ModularSlot.</w:t>
            </w:r>
          </w:p>
          <w:p w14:paraId="6438B742" w14:textId="77777777" w:rsidR="000234BB" w:rsidRDefault="000234BB" w:rsidP="00725808">
            <w:pPr>
              <w:jc w:val="left"/>
            </w:pPr>
            <w:r>
              <w:rPr>
                <w:sz w:val="16"/>
                <w:szCs w:val="16"/>
              </w:rPr>
              <w:t xml:space="preserve">This reference points to </w:t>
            </w:r>
            <w:r>
              <w:rPr>
                <w:i/>
                <w:iCs/>
                <w:sz w:val="16"/>
                <w:szCs w:val="16"/>
              </w:rPr>
              <w:t>PartRelations</w:t>
            </w:r>
            <w:r>
              <w:rPr>
                <w:sz w:val="16"/>
                <w:szCs w:val="16"/>
              </w:rPr>
              <w:t xml:space="preserve"> in order to allow referencing indirectly a </w:t>
            </w:r>
            <w:r>
              <w:rPr>
                <w:i/>
                <w:iCs/>
                <w:sz w:val="16"/>
                <w:szCs w:val="16"/>
              </w:rPr>
              <w:t xml:space="preserve">PartVersion </w:t>
            </w:r>
            <w:r>
              <w:rPr>
                <w:sz w:val="16"/>
                <w:szCs w:val="16"/>
              </w:rPr>
              <w:t xml:space="preserve">if the description of individual </w:t>
            </w:r>
            <w:r>
              <w:rPr>
                <w:i/>
                <w:iCs/>
                <w:sz w:val="16"/>
                <w:szCs w:val="16"/>
              </w:rPr>
              <w:t>PartVersions</w:t>
            </w:r>
            <w:r>
              <w:rPr>
                <w:sz w:val="16"/>
                <w:szCs w:val="16"/>
              </w:rPr>
              <w:t xml:space="preserve"> is done with one physical VEC file per </w:t>
            </w:r>
            <w:r>
              <w:rPr>
                <w:i/>
                <w:iCs/>
                <w:sz w:val="16"/>
                <w:szCs w:val="16"/>
              </w:rPr>
              <w:t xml:space="preserve">PartVersion </w:t>
            </w:r>
            <w:r>
              <w:rPr>
                <w:sz w:val="16"/>
                <w:szCs w:val="16"/>
              </w:rPr>
              <w:t xml:space="preserve">and to allow the expression of optional inserts, choices etc. However, inserts for a </w:t>
            </w:r>
            <w:r>
              <w:rPr>
                <w:i/>
                <w:iCs/>
                <w:sz w:val="16"/>
                <w:szCs w:val="16"/>
              </w:rPr>
              <w:t>ModularSlot</w:t>
            </w:r>
            <w:r>
              <w:rPr>
                <w:sz w:val="16"/>
                <w:szCs w:val="16"/>
              </w:rPr>
              <w:t xml:space="preserve"> are always ConnectorHousings by itself. Therefore, the referenced </w:t>
            </w:r>
            <w:r>
              <w:rPr>
                <w:i/>
                <w:iCs/>
                <w:sz w:val="16"/>
                <w:szCs w:val="16"/>
              </w:rPr>
              <w:t>PartVersion</w:t>
            </w:r>
            <w:r>
              <w:rPr>
                <w:sz w:val="16"/>
                <w:szCs w:val="16"/>
              </w:rPr>
              <w:t xml:space="preserve"> shall have a </w:t>
            </w:r>
            <w:r>
              <w:rPr>
                <w:i/>
                <w:iCs/>
                <w:sz w:val="16"/>
                <w:szCs w:val="16"/>
              </w:rPr>
              <w:t>PrimaryPartType = ConnectorHousing</w:t>
            </w:r>
          </w:p>
        </w:tc>
      </w:tr>
      <w:tr w:rsidR="000234BB" w:rsidRPr="00CC6307" w14:paraId="2BFF7049" w14:textId="77777777" w:rsidTr="00725808">
        <w:tc>
          <w:tcPr>
            <w:tcW w:w="1588" w:type="dxa"/>
          </w:tcPr>
          <w:p w14:paraId="70BCBAEF" w14:textId="77777777" w:rsidR="000234BB" w:rsidRPr="00634625" w:rsidRDefault="000234BB" w:rsidP="00725808">
            <w:pPr>
              <w:pStyle w:val="SmallStandard"/>
            </w:pPr>
            <w:r>
              <w:t>Slot</w:t>
            </w:r>
          </w:p>
        </w:tc>
        <w:tc>
          <w:tcPr>
            <w:tcW w:w="708" w:type="dxa"/>
          </w:tcPr>
          <w:p w14:paraId="135C4775" w14:textId="77777777" w:rsidR="000234BB" w:rsidRPr="00D331EF" w:rsidRDefault="000234BB" w:rsidP="00725808">
            <w:pPr>
              <w:pStyle w:val="SmallStandard"/>
            </w:pPr>
            <w:r w:rsidRPr="00D01517">
              <w:t>0..*</w:t>
            </w:r>
          </w:p>
        </w:tc>
        <w:tc>
          <w:tcPr>
            <w:tcW w:w="1560" w:type="dxa"/>
          </w:tcPr>
          <w:p w14:paraId="562E04E1" w14:textId="77777777" w:rsidR="000234BB" w:rsidRPr="00132C43" w:rsidRDefault="000234BB" w:rsidP="00725808">
            <w:pPr>
              <w:pStyle w:val="SmallStandard"/>
            </w:pPr>
            <w:r>
              <w:t>supplementaryParts</w:t>
            </w:r>
          </w:p>
        </w:tc>
        <w:tc>
          <w:tcPr>
            <w:tcW w:w="708" w:type="dxa"/>
          </w:tcPr>
          <w:p w14:paraId="3E7E207A" w14:textId="77777777" w:rsidR="000234BB" w:rsidRPr="00D331EF" w:rsidRDefault="000234BB" w:rsidP="00725808">
            <w:pPr>
              <w:pStyle w:val="SmallStandard"/>
            </w:pPr>
            <w:r w:rsidRPr="00D01517">
              <w:t>0..*</w:t>
            </w:r>
          </w:p>
        </w:tc>
        <w:tc>
          <w:tcPr>
            <w:tcW w:w="567" w:type="dxa"/>
          </w:tcPr>
          <w:p w14:paraId="07B0C203" w14:textId="77777777" w:rsidR="000234BB" w:rsidRPr="00D331EF" w:rsidRDefault="000234BB" w:rsidP="00725808">
            <w:pPr>
              <w:pStyle w:val="SmallStandard"/>
            </w:pPr>
            <w:r>
              <w:t>N</w:t>
            </w:r>
          </w:p>
        </w:tc>
        <w:tc>
          <w:tcPr>
            <w:tcW w:w="3969" w:type="dxa"/>
          </w:tcPr>
          <w:p w14:paraId="230FB0D4" w14:textId="77777777" w:rsidR="000234BB" w:rsidRDefault="000234BB" w:rsidP="00725808">
            <w:pPr>
              <w:jc w:val="left"/>
            </w:pPr>
            <w:r>
              <w:rPr>
                <w:sz w:val="16"/>
                <w:szCs w:val="16"/>
              </w:rPr>
              <w:t xml:space="preserve">References the </w:t>
            </w:r>
            <w:r>
              <w:rPr>
                <w:i/>
                <w:iCs/>
                <w:sz w:val="16"/>
                <w:szCs w:val="16"/>
              </w:rPr>
              <w:t>PartRelations</w:t>
            </w:r>
            <w:r>
              <w:rPr>
                <w:sz w:val="16"/>
                <w:szCs w:val="16"/>
              </w:rPr>
              <w:t xml:space="preserve"> that specify supplementary parts for this slot.</w:t>
            </w:r>
          </w:p>
        </w:tc>
      </w:tr>
    </w:tbl>
    <w:p w14:paraId="01836E0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5" w:name="_ad9551321783b52912a2aa5d5f612972"/>
      <w:r>
        <w:rPr>
          <w:lang w:val="en-GB"/>
        </w:rPr>
        <w:t>PinComponent</w:t>
      </w:r>
      <w:bookmarkEnd w:id="1325"/>
    </w:p>
    <w:p w14:paraId="2A1FA26F" w14:textId="77777777" w:rsidR="000234BB" w:rsidRDefault="000234BB" w:rsidP="000234BB">
      <w:r>
        <w:rPr>
          <w:sz w:val="18"/>
          <w:szCs w:val="18"/>
        </w:rPr>
        <w:t>A PinComponent describes a pin of an EEComponent. A PinComponent is part of a HousingComponent and is defined by tree aspects.</w:t>
      </w:r>
    </w:p>
    <w:p w14:paraId="1AA74B27" w14:textId="77777777" w:rsidR="000234BB" w:rsidRDefault="000234BB" w:rsidP="003C2502">
      <w:pPr>
        <w:numPr>
          <w:ilvl w:val="0"/>
          <w:numId w:val="45"/>
        </w:numPr>
        <w:autoSpaceDE/>
        <w:autoSpaceDN/>
        <w:adjustRightInd/>
        <w:spacing w:before="0" w:after="120" w:line="240" w:lineRule="auto"/>
      </w:pPr>
      <w:r>
        <w:t xml:space="preserve">Its geometric position in the </w:t>
      </w:r>
      <w:r>
        <w:rPr>
          <w:i/>
          <w:iCs/>
        </w:rPr>
        <w:t>HousingComponent</w:t>
      </w:r>
      <w:r>
        <w:t xml:space="preserve">, which is defined by the </w:t>
      </w:r>
      <w:r>
        <w:rPr>
          <w:i/>
          <w:iCs/>
        </w:rPr>
        <w:t>referencedCavity.</w:t>
      </w:r>
    </w:p>
    <w:p w14:paraId="1EFAD972" w14:textId="77777777" w:rsidR="000234BB" w:rsidRDefault="000234BB" w:rsidP="003C2502">
      <w:pPr>
        <w:numPr>
          <w:ilvl w:val="0"/>
          <w:numId w:val="45"/>
        </w:numPr>
        <w:autoSpaceDE/>
        <w:autoSpaceDN/>
        <w:adjustRightInd/>
        <w:spacing w:before="0" w:after="120" w:line="240" w:lineRule="auto"/>
      </w:pPr>
      <w:r>
        <w:t xml:space="preserve">Its physical electrical properties, which are defined by the referenced </w:t>
      </w:r>
      <w:r>
        <w:rPr>
          <w:i/>
          <w:iCs/>
        </w:rPr>
        <w:t>TerminalSpecification.</w:t>
      </w:r>
    </w:p>
    <w:p w14:paraId="1874A413" w14:textId="77777777" w:rsidR="000234BB" w:rsidRDefault="000234BB" w:rsidP="003C2502">
      <w:pPr>
        <w:numPr>
          <w:ilvl w:val="0"/>
          <w:numId w:val="45"/>
        </w:numPr>
        <w:autoSpaceDE/>
        <w:autoSpaceDN/>
        <w:adjustRightInd/>
        <w:spacing w:before="0" w:after="120" w:line="240" w:lineRule="auto"/>
      </w:pPr>
      <w:r>
        <w:t xml:space="preserve">Its electrical behaviour, which is defined configuration dependent by its </w:t>
      </w:r>
      <w:r>
        <w:rPr>
          <w:i/>
          <w:iCs/>
        </w:rPr>
        <w:t>PinComponentBehaviour.</w:t>
      </w:r>
    </w:p>
    <w:p w14:paraId="4DC72AD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80EEBEA" w14:textId="77777777" w:rsidTr="00725808">
        <w:tc>
          <w:tcPr>
            <w:tcW w:w="2013" w:type="dxa"/>
            <w:tcMar>
              <w:top w:w="28" w:type="dxa"/>
              <w:left w:w="28" w:type="dxa"/>
              <w:bottom w:w="28" w:type="dxa"/>
              <w:right w:w="28" w:type="dxa"/>
            </w:tcMar>
          </w:tcPr>
          <w:p w14:paraId="6CC2F8D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D249BF" w14:textId="0CB9AAE6"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p w14:paraId="3463E9D9" w14:textId="49DDF26D"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6A9E3DA0" w14:textId="77777777" w:rsidTr="00725808">
        <w:tc>
          <w:tcPr>
            <w:tcW w:w="2013" w:type="dxa"/>
            <w:tcMar>
              <w:top w:w="28" w:type="dxa"/>
              <w:left w:w="28" w:type="dxa"/>
              <w:bottom w:w="28" w:type="dxa"/>
              <w:right w:w="28" w:type="dxa"/>
            </w:tcMar>
          </w:tcPr>
          <w:p w14:paraId="6F7D782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774BA8" w14:textId="77777777" w:rsidR="000234BB" w:rsidRDefault="000234BB" w:rsidP="00725808"/>
        </w:tc>
      </w:tr>
      <w:tr w:rsidR="000234BB" w:rsidRPr="008359F5" w14:paraId="31DD5AA7" w14:textId="77777777" w:rsidTr="00725808">
        <w:tc>
          <w:tcPr>
            <w:tcW w:w="2013" w:type="dxa"/>
            <w:tcMar>
              <w:top w:w="28" w:type="dxa"/>
              <w:left w:w="28" w:type="dxa"/>
              <w:bottom w:w="28" w:type="dxa"/>
              <w:right w:w="28" w:type="dxa"/>
            </w:tcMar>
          </w:tcPr>
          <w:p w14:paraId="53AF1BE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FCE8BFD" w14:textId="77777777" w:rsidR="000234BB" w:rsidRPr="000437C1" w:rsidRDefault="000234BB" w:rsidP="00725808">
            <w:pPr>
              <w:pStyle w:val="SmallStandard"/>
            </w:pPr>
            <w:r>
              <w:t>false</w:t>
            </w:r>
          </w:p>
        </w:tc>
      </w:tr>
    </w:tbl>
    <w:p w14:paraId="13EB885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E128414" w14:textId="77777777" w:rsidTr="00725808">
        <w:tc>
          <w:tcPr>
            <w:tcW w:w="2013" w:type="dxa"/>
            <w:tcMar>
              <w:top w:w="28" w:type="dxa"/>
              <w:left w:w="28" w:type="dxa"/>
              <w:bottom w:w="28" w:type="dxa"/>
              <w:right w:w="28" w:type="dxa"/>
            </w:tcMar>
          </w:tcPr>
          <w:p w14:paraId="4DD9687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88A4DD1"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CD80C9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766CEA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F88CF9A" w14:textId="77777777" w:rsidTr="00725808">
        <w:tc>
          <w:tcPr>
            <w:tcW w:w="2013" w:type="dxa"/>
            <w:tcMar>
              <w:top w:w="28" w:type="dxa"/>
              <w:left w:w="28" w:type="dxa"/>
              <w:bottom w:w="28" w:type="dxa"/>
              <w:right w:w="28" w:type="dxa"/>
            </w:tcMar>
          </w:tcPr>
          <w:p w14:paraId="5761E1EF" w14:textId="77777777" w:rsidR="000234BB" w:rsidRPr="00620BBE" w:rsidRDefault="000234BB" w:rsidP="00725808">
            <w:pPr>
              <w:pStyle w:val="SmallStandard"/>
            </w:pPr>
            <w:r w:rsidRPr="00620BBE">
              <w:lastRenderedPageBreak/>
              <w:t>identification</w:t>
            </w:r>
          </w:p>
        </w:tc>
        <w:tc>
          <w:tcPr>
            <w:tcW w:w="1559" w:type="dxa"/>
            <w:tcMar>
              <w:top w:w="28" w:type="dxa"/>
              <w:left w:w="28" w:type="dxa"/>
              <w:bottom w:w="28" w:type="dxa"/>
              <w:right w:w="28" w:type="dxa"/>
            </w:tcMar>
          </w:tcPr>
          <w:p w14:paraId="6125729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4AA638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7B9D763" w14:textId="77777777" w:rsidR="000234BB" w:rsidRDefault="000234BB" w:rsidP="00725808">
            <w:pPr>
              <w:jc w:val="left"/>
            </w:pPr>
            <w:r>
              <w:rPr>
                <w:sz w:val="16"/>
                <w:szCs w:val="16"/>
              </w:rPr>
              <w:t>Identification of the PinComponent, which must be distinct for all PinComponent of a HousingComponents.</w:t>
            </w:r>
          </w:p>
        </w:tc>
      </w:tr>
      <w:tr w:rsidR="000234BB" w:rsidRPr="006675E2" w14:paraId="51CA219E" w14:textId="77777777" w:rsidTr="00725808">
        <w:tc>
          <w:tcPr>
            <w:tcW w:w="2013" w:type="dxa"/>
            <w:tcMar>
              <w:top w:w="28" w:type="dxa"/>
              <w:left w:w="28" w:type="dxa"/>
              <w:bottom w:w="28" w:type="dxa"/>
              <w:right w:w="28" w:type="dxa"/>
            </w:tcMar>
          </w:tcPr>
          <w:p w14:paraId="7E910A3A"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1D42579F"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15282EAE"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1937A5D" w14:textId="77777777" w:rsidR="000234BB" w:rsidRDefault="000234BB" w:rsidP="00725808">
            <w:pPr>
              <w:jc w:val="left"/>
            </w:pPr>
            <w:r>
              <w:rPr>
                <w:sz w:val="16"/>
                <w:szCs w:val="16"/>
              </w:rPr>
              <w:t xml:space="preserve">Specifies additional, human readable information about the </w:t>
            </w:r>
            <w:r>
              <w:rPr>
                <w:i/>
                <w:iCs/>
                <w:sz w:val="16"/>
                <w:szCs w:val="16"/>
              </w:rPr>
              <w:t>PinComponent</w:t>
            </w:r>
            <w:r>
              <w:rPr>
                <w:sz w:val="16"/>
                <w:szCs w:val="16"/>
              </w:rPr>
              <w:t>.</w:t>
            </w:r>
          </w:p>
        </w:tc>
      </w:tr>
      <w:tr w:rsidR="000234BB" w:rsidRPr="006675E2" w14:paraId="0875F0A6" w14:textId="77777777" w:rsidTr="00725808">
        <w:tc>
          <w:tcPr>
            <w:tcW w:w="2013" w:type="dxa"/>
            <w:tcMar>
              <w:top w:w="28" w:type="dxa"/>
              <w:left w:w="28" w:type="dxa"/>
              <w:bottom w:w="28" w:type="dxa"/>
              <w:right w:w="28" w:type="dxa"/>
            </w:tcMar>
          </w:tcPr>
          <w:p w14:paraId="52789073" w14:textId="77777777" w:rsidR="000234BB" w:rsidRPr="00620BBE" w:rsidRDefault="000234BB" w:rsidP="00725808">
            <w:pPr>
              <w:pStyle w:val="SmallStandard"/>
            </w:pPr>
            <w:r w:rsidRPr="00620BBE">
              <w:t>pinComponentType</w:t>
            </w:r>
          </w:p>
        </w:tc>
        <w:tc>
          <w:tcPr>
            <w:tcW w:w="1559" w:type="dxa"/>
            <w:tcMar>
              <w:top w:w="28" w:type="dxa"/>
              <w:left w:w="28" w:type="dxa"/>
              <w:bottom w:w="28" w:type="dxa"/>
              <w:right w:w="28" w:type="dxa"/>
            </w:tcMar>
          </w:tcPr>
          <w:p w14:paraId="764A74C0" w14:textId="77777777" w:rsidR="000234BB" w:rsidRPr="008359F5" w:rsidRDefault="000234BB" w:rsidP="00725808">
            <w:pPr>
              <w:pStyle w:val="SmallStandard"/>
            </w:pPr>
            <w:r w:rsidRPr="00D21799">
              <w:t>PinComponentType</w:t>
            </w:r>
          </w:p>
        </w:tc>
        <w:tc>
          <w:tcPr>
            <w:tcW w:w="709" w:type="dxa"/>
            <w:tcMar>
              <w:top w:w="28" w:type="dxa"/>
              <w:left w:w="28" w:type="dxa"/>
              <w:bottom w:w="28" w:type="dxa"/>
              <w:right w:w="28" w:type="dxa"/>
            </w:tcMar>
          </w:tcPr>
          <w:p w14:paraId="216DD5F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DB589D9" w14:textId="77777777" w:rsidR="000234BB" w:rsidRDefault="000234BB" w:rsidP="00725808">
            <w:pPr>
              <w:jc w:val="left"/>
            </w:pPr>
            <w:r>
              <w:rPr>
                <w:sz w:val="16"/>
                <w:szCs w:val="16"/>
              </w:rPr>
              <w:t xml:space="preserve">Specifies the type of a </w:t>
            </w:r>
            <w:r>
              <w:rPr>
                <w:i/>
                <w:iCs/>
                <w:sz w:val="16"/>
                <w:szCs w:val="16"/>
              </w:rPr>
              <w:t>PinComponent</w:t>
            </w:r>
            <w:r>
              <w:rPr>
                <w:sz w:val="16"/>
                <w:szCs w:val="16"/>
              </w:rPr>
              <w:t>.</w:t>
            </w:r>
          </w:p>
        </w:tc>
      </w:tr>
    </w:tbl>
    <w:p w14:paraId="2F9DC7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7CD501A" w14:textId="77777777" w:rsidTr="00725808">
        <w:tc>
          <w:tcPr>
            <w:tcW w:w="3856" w:type="dxa"/>
            <w:gridSpan w:val="3"/>
          </w:tcPr>
          <w:p w14:paraId="52F0DB61" w14:textId="77777777" w:rsidR="000234BB" w:rsidRDefault="000234BB" w:rsidP="00725808">
            <w:pPr>
              <w:jc w:val="center"/>
              <w:rPr>
                <w:b/>
                <w:sz w:val="16"/>
                <w:szCs w:val="16"/>
                <w:lang w:val="en-GB"/>
              </w:rPr>
            </w:pPr>
            <w:r>
              <w:rPr>
                <w:b/>
                <w:sz w:val="16"/>
                <w:szCs w:val="16"/>
                <w:lang w:val="en-GB"/>
              </w:rPr>
              <w:t>Other End</w:t>
            </w:r>
          </w:p>
        </w:tc>
        <w:tc>
          <w:tcPr>
            <w:tcW w:w="708" w:type="dxa"/>
          </w:tcPr>
          <w:p w14:paraId="7D1CF3D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AC4B7D5" w14:textId="77777777" w:rsidR="000234BB" w:rsidRDefault="000234BB" w:rsidP="00725808">
            <w:pPr>
              <w:jc w:val="center"/>
              <w:rPr>
                <w:b/>
                <w:sz w:val="16"/>
                <w:szCs w:val="16"/>
                <w:lang w:val="en-GB"/>
              </w:rPr>
            </w:pPr>
            <w:r>
              <w:rPr>
                <w:b/>
                <w:sz w:val="16"/>
                <w:szCs w:val="16"/>
                <w:lang w:val="en-GB"/>
              </w:rPr>
              <w:t>General</w:t>
            </w:r>
          </w:p>
        </w:tc>
      </w:tr>
      <w:tr w:rsidR="000234BB" w:rsidRPr="00720F6F" w14:paraId="5192EDB2" w14:textId="77777777" w:rsidTr="00725808">
        <w:tc>
          <w:tcPr>
            <w:tcW w:w="1573" w:type="dxa"/>
          </w:tcPr>
          <w:p w14:paraId="2A86DA9A" w14:textId="77777777" w:rsidR="000234BB" w:rsidRDefault="000234BB" w:rsidP="00725808">
            <w:pPr>
              <w:rPr>
                <w:b/>
                <w:sz w:val="16"/>
                <w:szCs w:val="16"/>
                <w:lang w:val="en-GB"/>
              </w:rPr>
            </w:pPr>
            <w:r>
              <w:rPr>
                <w:b/>
                <w:sz w:val="16"/>
                <w:szCs w:val="16"/>
                <w:lang w:val="en-GB"/>
              </w:rPr>
              <w:t>Type</w:t>
            </w:r>
          </w:p>
        </w:tc>
        <w:tc>
          <w:tcPr>
            <w:tcW w:w="1574" w:type="dxa"/>
          </w:tcPr>
          <w:p w14:paraId="127D01AB" w14:textId="77777777" w:rsidR="000234BB" w:rsidRDefault="000234BB" w:rsidP="00725808">
            <w:pPr>
              <w:rPr>
                <w:b/>
                <w:sz w:val="16"/>
                <w:szCs w:val="16"/>
                <w:lang w:val="en-GB"/>
              </w:rPr>
            </w:pPr>
            <w:r>
              <w:rPr>
                <w:b/>
                <w:sz w:val="16"/>
                <w:szCs w:val="16"/>
                <w:lang w:val="en-GB"/>
              </w:rPr>
              <w:t>Role</w:t>
            </w:r>
          </w:p>
        </w:tc>
        <w:tc>
          <w:tcPr>
            <w:tcW w:w="708" w:type="dxa"/>
          </w:tcPr>
          <w:p w14:paraId="60B5A7AE" w14:textId="77777777" w:rsidR="000234BB" w:rsidRDefault="000234BB" w:rsidP="00725808">
            <w:pPr>
              <w:rPr>
                <w:b/>
                <w:sz w:val="16"/>
                <w:szCs w:val="16"/>
                <w:lang w:val="en-GB"/>
              </w:rPr>
            </w:pPr>
            <w:r>
              <w:rPr>
                <w:b/>
                <w:sz w:val="16"/>
                <w:szCs w:val="16"/>
                <w:lang w:val="en-GB"/>
              </w:rPr>
              <w:t>Mult</w:t>
            </w:r>
          </w:p>
        </w:tc>
        <w:tc>
          <w:tcPr>
            <w:tcW w:w="709" w:type="dxa"/>
          </w:tcPr>
          <w:p w14:paraId="33EE9EA5" w14:textId="77777777" w:rsidR="000234BB" w:rsidRDefault="000234BB" w:rsidP="00725808">
            <w:pPr>
              <w:rPr>
                <w:b/>
                <w:sz w:val="16"/>
                <w:szCs w:val="16"/>
                <w:lang w:val="en-GB"/>
              </w:rPr>
            </w:pPr>
            <w:r>
              <w:rPr>
                <w:b/>
                <w:sz w:val="16"/>
                <w:szCs w:val="16"/>
                <w:lang w:val="en-GB"/>
              </w:rPr>
              <w:t>Mult</w:t>
            </w:r>
          </w:p>
        </w:tc>
        <w:tc>
          <w:tcPr>
            <w:tcW w:w="567" w:type="dxa"/>
          </w:tcPr>
          <w:p w14:paraId="6448F10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D52EE75" w14:textId="77777777" w:rsidR="000234BB" w:rsidRPr="008359F5" w:rsidRDefault="000234BB" w:rsidP="00725808">
            <w:pPr>
              <w:rPr>
                <w:b/>
                <w:sz w:val="16"/>
                <w:szCs w:val="16"/>
                <w:lang w:val="en-GB"/>
              </w:rPr>
            </w:pPr>
            <w:r>
              <w:rPr>
                <w:b/>
                <w:sz w:val="16"/>
                <w:szCs w:val="16"/>
                <w:lang w:val="en-GB"/>
              </w:rPr>
              <w:t>Comment</w:t>
            </w:r>
          </w:p>
        </w:tc>
      </w:tr>
      <w:tr w:rsidR="000234BB" w:rsidRPr="00CC6307" w14:paraId="303297B6" w14:textId="77777777" w:rsidTr="00725808">
        <w:tc>
          <w:tcPr>
            <w:tcW w:w="1573" w:type="dxa"/>
          </w:tcPr>
          <w:p w14:paraId="0CB5B4C9" w14:textId="77777777" w:rsidR="000234BB" w:rsidRPr="00634625" w:rsidRDefault="000234BB" w:rsidP="00725808">
            <w:pPr>
              <w:pStyle w:val="SmallStandard"/>
            </w:pPr>
            <w:r>
              <w:t>PinComponentBehavior</w:t>
            </w:r>
          </w:p>
        </w:tc>
        <w:tc>
          <w:tcPr>
            <w:tcW w:w="1574" w:type="dxa"/>
          </w:tcPr>
          <w:p w14:paraId="31E544CF" w14:textId="77777777" w:rsidR="000234BB" w:rsidRPr="00132C43" w:rsidRDefault="000234BB" w:rsidP="00725808">
            <w:pPr>
              <w:pStyle w:val="SmallStandard"/>
            </w:pPr>
            <w:r>
              <w:t>behaviour</w:t>
            </w:r>
          </w:p>
        </w:tc>
        <w:tc>
          <w:tcPr>
            <w:tcW w:w="708" w:type="dxa"/>
          </w:tcPr>
          <w:p w14:paraId="438D7F1C" w14:textId="77777777" w:rsidR="000234BB" w:rsidRPr="00D331EF" w:rsidRDefault="000234BB" w:rsidP="00725808">
            <w:pPr>
              <w:pStyle w:val="SmallStandard"/>
            </w:pPr>
            <w:r w:rsidRPr="00574783">
              <w:t>0..*</w:t>
            </w:r>
          </w:p>
        </w:tc>
        <w:tc>
          <w:tcPr>
            <w:tcW w:w="709" w:type="dxa"/>
          </w:tcPr>
          <w:p w14:paraId="26521AB5" w14:textId="77777777" w:rsidR="000234BB" w:rsidRPr="00D331EF" w:rsidRDefault="000234BB" w:rsidP="00725808">
            <w:pPr>
              <w:pStyle w:val="SmallStandard"/>
            </w:pPr>
            <w:r w:rsidRPr="00207506">
              <w:t>1</w:t>
            </w:r>
          </w:p>
        </w:tc>
        <w:tc>
          <w:tcPr>
            <w:tcW w:w="567" w:type="dxa"/>
          </w:tcPr>
          <w:p w14:paraId="36D75ACF" w14:textId="77777777" w:rsidR="000234BB" w:rsidRDefault="000234BB" w:rsidP="00725808">
            <w:pPr>
              <w:pStyle w:val="SmallStandard"/>
            </w:pPr>
            <w:r>
              <w:t>Y</w:t>
            </w:r>
          </w:p>
        </w:tc>
        <w:tc>
          <w:tcPr>
            <w:tcW w:w="3969" w:type="dxa"/>
          </w:tcPr>
          <w:p w14:paraId="7EC394DB" w14:textId="77777777" w:rsidR="000234BB" w:rsidRDefault="000234BB" w:rsidP="00725808">
            <w:pPr>
              <w:jc w:val="left"/>
            </w:pPr>
            <w:r>
              <w:rPr>
                <w:sz w:val="16"/>
                <w:szCs w:val="16"/>
              </w:rPr>
              <w:t>Specifies the configuration dependent electrical behavior of the</w:t>
            </w:r>
            <w:r>
              <w:rPr>
                <w:i/>
                <w:iCs/>
                <w:sz w:val="16"/>
                <w:szCs w:val="16"/>
              </w:rPr>
              <w:t xml:space="preserve"> PinComponent.</w:t>
            </w:r>
          </w:p>
        </w:tc>
      </w:tr>
      <w:tr w:rsidR="000234BB" w:rsidRPr="00CC6307" w14:paraId="5E817FCD" w14:textId="77777777" w:rsidTr="00725808">
        <w:tc>
          <w:tcPr>
            <w:tcW w:w="1573" w:type="dxa"/>
          </w:tcPr>
          <w:p w14:paraId="1FF2E83A" w14:textId="77777777" w:rsidR="000234BB" w:rsidRPr="00634625" w:rsidRDefault="000234BB" w:rsidP="00725808">
            <w:pPr>
              <w:pStyle w:val="SmallStandard"/>
            </w:pPr>
            <w:r>
              <w:t>Cavity</w:t>
            </w:r>
          </w:p>
        </w:tc>
        <w:tc>
          <w:tcPr>
            <w:tcW w:w="1574" w:type="dxa"/>
          </w:tcPr>
          <w:p w14:paraId="44C3BB02" w14:textId="77777777" w:rsidR="000234BB" w:rsidRPr="00132C43" w:rsidRDefault="000234BB" w:rsidP="00725808">
            <w:pPr>
              <w:pStyle w:val="SmallStandard"/>
            </w:pPr>
            <w:r>
              <w:t>referencedCavity</w:t>
            </w:r>
          </w:p>
        </w:tc>
        <w:tc>
          <w:tcPr>
            <w:tcW w:w="708" w:type="dxa"/>
          </w:tcPr>
          <w:p w14:paraId="23EA0F93" w14:textId="77777777" w:rsidR="000234BB" w:rsidRPr="00D331EF" w:rsidRDefault="000234BB" w:rsidP="00725808">
            <w:pPr>
              <w:pStyle w:val="SmallStandard"/>
            </w:pPr>
            <w:r w:rsidRPr="00574783">
              <w:t>0..1</w:t>
            </w:r>
          </w:p>
        </w:tc>
        <w:tc>
          <w:tcPr>
            <w:tcW w:w="709" w:type="dxa"/>
          </w:tcPr>
          <w:p w14:paraId="656437B1" w14:textId="77777777" w:rsidR="000234BB" w:rsidRPr="00D331EF" w:rsidRDefault="000234BB" w:rsidP="00725808">
            <w:pPr>
              <w:pStyle w:val="SmallStandard"/>
            </w:pPr>
            <w:r w:rsidRPr="00207506">
              <w:t>0..*</w:t>
            </w:r>
          </w:p>
        </w:tc>
        <w:tc>
          <w:tcPr>
            <w:tcW w:w="567" w:type="dxa"/>
          </w:tcPr>
          <w:p w14:paraId="50B97178" w14:textId="77777777" w:rsidR="000234BB" w:rsidRPr="00D331EF" w:rsidRDefault="000234BB" w:rsidP="00725808">
            <w:pPr>
              <w:pStyle w:val="SmallStandard"/>
            </w:pPr>
            <w:r>
              <w:t>N</w:t>
            </w:r>
          </w:p>
        </w:tc>
        <w:tc>
          <w:tcPr>
            <w:tcW w:w="3969" w:type="dxa"/>
          </w:tcPr>
          <w:p w14:paraId="7542DF35" w14:textId="77777777" w:rsidR="000234BB" w:rsidRDefault="000234BB" w:rsidP="00725808">
            <w:pPr>
              <w:pStyle w:val="SmallStandard"/>
            </w:pPr>
            <w:r w:rsidRPr="00491287">
              <w:t xml:space="preserve">Defines the cavity in the corresponding ConnectorHousingSpecification of the HousingComponent where the PinComponent is located. </w:t>
            </w:r>
          </w:p>
          <w:p w14:paraId="2179F38F" w14:textId="77777777" w:rsidR="000234BB" w:rsidRDefault="000234BB" w:rsidP="00725808">
            <w:pPr>
              <w:pStyle w:val="SmallStandard"/>
            </w:pPr>
            <w:r w:rsidRPr="00491287">
              <w:t>(see KBLFRM-300)</w:t>
            </w:r>
          </w:p>
        </w:tc>
      </w:tr>
      <w:tr w:rsidR="000234BB" w:rsidRPr="00CC6307" w14:paraId="42F2CA1A" w14:textId="77777777" w:rsidTr="00725808">
        <w:tc>
          <w:tcPr>
            <w:tcW w:w="1573" w:type="dxa"/>
          </w:tcPr>
          <w:p w14:paraId="2910C6EC" w14:textId="77777777" w:rsidR="000234BB" w:rsidRPr="00634625" w:rsidRDefault="000234BB" w:rsidP="00725808">
            <w:pPr>
              <w:pStyle w:val="SmallStandard"/>
            </w:pPr>
            <w:r>
              <w:t>TerminalSpecification</w:t>
            </w:r>
          </w:p>
        </w:tc>
        <w:tc>
          <w:tcPr>
            <w:tcW w:w="1574" w:type="dxa"/>
          </w:tcPr>
          <w:p w14:paraId="03AC1159" w14:textId="77777777" w:rsidR="000234BB" w:rsidRPr="00132C43" w:rsidRDefault="000234BB" w:rsidP="00725808">
            <w:pPr>
              <w:pStyle w:val="SmallStandard"/>
            </w:pPr>
            <w:r>
              <w:t>pinSpecification</w:t>
            </w:r>
          </w:p>
        </w:tc>
        <w:tc>
          <w:tcPr>
            <w:tcW w:w="708" w:type="dxa"/>
          </w:tcPr>
          <w:p w14:paraId="7B222CFD" w14:textId="77777777" w:rsidR="000234BB" w:rsidRPr="00D331EF" w:rsidRDefault="000234BB" w:rsidP="00725808">
            <w:pPr>
              <w:pStyle w:val="SmallStandard"/>
            </w:pPr>
            <w:r w:rsidRPr="00574783">
              <w:t>0..1</w:t>
            </w:r>
          </w:p>
        </w:tc>
        <w:tc>
          <w:tcPr>
            <w:tcW w:w="709" w:type="dxa"/>
          </w:tcPr>
          <w:p w14:paraId="6924E5D0" w14:textId="77777777" w:rsidR="000234BB" w:rsidRPr="00D331EF" w:rsidRDefault="000234BB" w:rsidP="00725808">
            <w:pPr>
              <w:pStyle w:val="SmallStandard"/>
            </w:pPr>
            <w:r w:rsidRPr="00207506">
              <w:t>0..*</w:t>
            </w:r>
          </w:p>
        </w:tc>
        <w:tc>
          <w:tcPr>
            <w:tcW w:w="567" w:type="dxa"/>
          </w:tcPr>
          <w:p w14:paraId="479138CD" w14:textId="77777777" w:rsidR="000234BB" w:rsidRPr="00D331EF" w:rsidRDefault="000234BB" w:rsidP="00725808">
            <w:pPr>
              <w:pStyle w:val="SmallStandard"/>
            </w:pPr>
            <w:r>
              <w:t>N</w:t>
            </w:r>
          </w:p>
        </w:tc>
        <w:tc>
          <w:tcPr>
            <w:tcW w:w="3969" w:type="dxa"/>
          </w:tcPr>
          <w:p w14:paraId="293CDAF4" w14:textId="77777777" w:rsidR="000234BB" w:rsidRDefault="000234BB" w:rsidP="00725808">
            <w:pPr>
              <w:pStyle w:val="SmallStandard"/>
            </w:pPr>
            <w:r w:rsidRPr="00491287">
              <w:t xml:space="preserve">References the TerminalSpecification describing the electrical connectivity aspect of the PinComponent. </w:t>
            </w:r>
          </w:p>
          <w:p w14:paraId="1EA88B40" w14:textId="77777777" w:rsidR="000234BB" w:rsidRDefault="000234BB" w:rsidP="00725808">
            <w:pPr>
              <w:pStyle w:val="SmallStandard"/>
            </w:pPr>
            <w:r w:rsidRPr="00491287">
              <w:t>(see KBLFRM-300)</w:t>
            </w:r>
          </w:p>
        </w:tc>
      </w:tr>
    </w:tbl>
    <w:p w14:paraId="774015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1405062" w14:textId="77777777" w:rsidTr="00725808">
        <w:tc>
          <w:tcPr>
            <w:tcW w:w="2296" w:type="dxa"/>
            <w:gridSpan w:val="2"/>
          </w:tcPr>
          <w:p w14:paraId="7089535D"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F500D65"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D1ECA37" w14:textId="77777777" w:rsidR="000234BB" w:rsidRDefault="000234BB" w:rsidP="00725808">
            <w:pPr>
              <w:jc w:val="center"/>
              <w:rPr>
                <w:b/>
                <w:sz w:val="16"/>
                <w:szCs w:val="16"/>
                <w:lang w:val="en-GB"/>
              </w:rPr>
            </w:pPr>
            <w:r>
              <w:rPr>
                <w:b/>
                <w:sz w:val="16"/>
                <w:szCs w:val="16"/>
                <w:lang w:val="en-GB"/>
              </w:rPr>
              <w:t>General</w:t>
            </w:r>
          </w:p>
        </w:tc>
      </w:tr>
      <w:tr w:rsidR="000234BB" w:rsidRPr="00720F6F" w14:paraId="0341BF5D" w14:textId="77777777" w:rsidTr="00725808">
        <w:tc>
          <w:tcPr>
            <w:tcW w:w="1588" w:type="dxa"/>
          </w:tcPr>
          <w:p w14:paraId="5B58A67A" w14:textId="77777777" w:rsidR="000234BB" w:rsidRDefault="000234BB" w:rsidP="00725808">
            <w:pPr>
              <w:rPr>
                <w:b/>
                <w:sz w:val="16"/>
                <w:szCs w:val="16"/>
                <w:lang w:val="en-GB"/>
              </w:rPr>
            </w:pPr>
            <w:r>
              <w:rPr>
                <w:b/>
                <w:sz w:val="16"/>
                <w:szCs w:val="16"/>
                <w:lang w:val="en-GB"/>
              </w:rPr>
              <w:t>Type</w:t>
            </w:r>
          </w:p>
        </w:tc>
        <w:tc>
          <w:tcPr>
            <w:tcW w:w="708" w:type="dxa"/>
          </w:tcPr>
          <w:p w14:paraId="72F77F38" w14:textId="77777777" w:rsidR="000234BB" w:rsidRDefault="000234BB" w:rsidP="00725808">
            <w:pPr>
              <w:rPr>
                <w:b/>
                <w:sz w:val="16"/>
                <w:szCs w:val="16"/>
                <w:lang w:val="en-GB"/>
              </w:rPr>
            </w:pPr>
            <w:r>
              <w:rPr>
                <w:b/>
                <w:sz w:val="16"/>
                <w:szCs w:val="16"/>
                <w:lang w:val="en-GB"/>
              </w:rPr>
              <w:t>Mult</w:t>
            </w:r>
          </w:p>
        </w:tc>
        <w:tc>
          <w:tcPr>
            <w:tcW w:w="1560" w:type="dxa"/>
          </w:tcPr>
          <w:p w14:paraId="1BD86C93" w14:textId="77777777" w:rsidR="000234BB" w:rsidRDefault="000234BB" w:rsidP="00725808">
            <w:pPr>
              <w:rPr>
                <w:b/>
                <w:sz w:val="16"/>
                <w:szCs w:val="16"/>
                <w:lang w:val="en-GB"/>
              </w:rPr>
            </w:pPr>
            <w:r>
              <w:rPr>
                <w:b/>
                <w:sz w:val="16"/>
                <w:szCs w:val="16"/>
                <w:lang w:val="en-GB"/>
              </w:rPr>
              <w:t>Role</w:t>
            </w:r>
          </w:p>
        </w:tc>
        <w:tc>
          <w:tcPr>
            <w:tcW w:w="708" w:type="dxa"/>
          </w:tcPr>
          <w:p w14:paraId="58CA062A" w14:textId="77777777" w:rsidR="000234BB" w:rsidRDefault="000234BB" w:rsidP="00725808">
            <w:pPr>
              <w:rPr>
                <w:b/>
                <w:sz w:val="16"/>
                <w:szCs w:val="16"/>
                <w:lang w:val="en-GB"/>
              </w:rPr>
            </w:pPr>
            <w:r>
              <w:rPr>
                <w:b/>
                <w:sz w:val="16"/>
                <w:szCs w:val="16"/>
                <w:lang w:val="en-GB"/>
              </w:rPr>
              <w:t>Mult</w:t>
            </w:r>
          </w:p>
        </w:tc>
        <w:tc>
          <w:tcPr>
            <w:tcW w:w="567" w:type="dxa"/>
          </w:tcPr>
          <w:p w14:paraId="595B4D0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EA6E23B" w14:textId="77777777" w:rsidR="000234BB" w:rsidRPr="008359F5" w:rsidRDefault="000234BB" w:rsidP="00725808">
            <w:pPr>
              <w:rPr>
                <w:b/>
                <w:sz w:val="16"/>
                <w:szCs w:val="16"/>
                <w:lang w:val="en-GB"/>
              </w:rPr>
            </w:pPr>
            <w:r>
              <w:rPr>
                <w:b/>
                <w:sz w:val="16"/>
                <w:szCs w:val="16"/>
                <w:lang w:val="en-GB"/>
              </w:rPr>
              <w:t>Comment</w:t>
            </w:r>
          </w:p>
        </w:tc>
      </w:tr>
      <w:tr w:rsidR="000234BB" w:rsidRPr="00CC6307" w14:paraId="1937F1D6" w14:textId="77777777" w:rsidTr="00725808">
        <w:tc>
          <w:tcPr>
            <w:tcW w:w="1588" w:type="dxa"/>
          </w:tcPr>
          <w:p w14:paraId="0C5702AB" w14:textId="77777777" w:rsidR="000234BB" w:rsidRPr="00634625" w:rsidRDefault="000234BB" w:rsidP="00725808">
            <w:pPr>
              <w:pStyle w:val="SmallStandard"/>
            </w:pPr>
            <w:r>
              <w:t>HousingComponent</w:t>
            </w:r>
          </w:p>
        </w:tc>
        <w:tc>
          <w:tcPr>
            <w:tcW w:w="708" w:type="dxa"/>
          </w:tcPr>
          <w:p w14:paraId="010E103A" w14:textId="77777777" w:rsidR="000234BB" w:rsidRPr="00D331EF" w:rsidRDefault="000234BB" w:rsidP="00725808">
            <w:pPr>
              <w:pStyle w:val="SmallStandard"/>
            </w:pPr>
            <w:r w:rsidRPr="00D01517">
              <w:t>1</w:t>
            </w:r>
          </w:p>
        </w:tc>
        <w:tc>
          <w:tcPr>
            <w:tcW w:w="1560" w:type="dxa"/>
          </w:tcPr>
          <w:p w14:paraId="13912AB9" w14:textId="77777777" w:rsidR="000234BB" w:rsidRPr="00132C43" w:rsidRDefault="000234BB" w:rsidP="00725808">
            <w:pPr>
              <w:pStyle w:val="SmallStandard"/>
            </w:pPr>
            <w:r>
              <w:t>pinComponent</w:t>
            </w:r>
          </w:p>
        </w:tc>
        <w:tc>
          <w:tcPr>
            <w:tcW w:w="708" w:type="dxa"/>
          </w:tcPr>
          <w:p w14:paraId="4320C57E" w14:textId="77777777" w:rsidR="000234BB" w:rsidRPr="00D331EF" w:rsidRDefault="000234BB" w:rsidP="00725808">
            <w:pPr>
              <w:pStyle w:val="SmallStandard"/>
            </w:pPr>
            <w:r w:rsidRPr="00D01517">
              <w:t>0..*</w:t>
            </w:r>
          </w:p>
        </w:tc>
        <w:tc>
          <w:tcPr>
            <w:tcW w:w="567" w:type="dxa"/>
          </w:tcPr>
          <w:p w14:paraId="5B453960" w14:textId="77777777" w:rsidR="000234BB" w:rsidRDefault="000234BB" w:rsidP="00725808">
            <w:pPr>
              <w:pStyle w:val="SmallStandard"/>
            </w:pPr>
            <w:r>
              <w:t>Y</w:t>
            </w:r>
          </w:p>
        </w:tc>
        <w:tc>
          <w:tcPr>
            <w:tcW w:w="3969" w:type="dxa"/>
          </w:tcPr>
          <w:p w14:paraId="09B6EDE5" w14:textId="77777777" w:rsidR="000234BB" w:rsidRDefault="000234BB" w:rsidP="00725808">
            <w:pPr>
              <w:pStyle w:val="SmallStandard"/>
            </w:pPr>
            <w:r w:rsidRPr="00491287">
              <w:t xml:space="preserve">Specifies the PinComponents of HousingComponent. </w:t>
            </w:r>
          </w:p>
          <w:p w14:paraId="49D131BF" w14:textId="77777777" w:rsidR="000234BB" w:rsidRDefault="000234BB" w:rsidP="00725808">
            <w:pPr>
              <w:pStyle w:val="SmallStandard"/>
            </w:pPr>
          </w:p>
          <w:p w14:paraId="796E5821" w14:textId="77777777" w:rsidR="000234BB" w:rsidRDefault="000234BB" w:rsidP="00725808">
            <w:pPr>
              <w:pStyle w:val="SmallStandard"/>
            </w:pPr>
            <w:r w:rsidRPr="00491287">
              <w:t>(see KBLFRM-300)</w:t>
            </w:r>
          </w:p>
        </w:tc>
      </w:tr>
      <w:tr w:rsidR="000234BB" w:rsidRPr="00CC6307" w14:paraId="019F28BE" w14:textId="77777777" w:rsidTr="00725808">
        <w:tc>
          <w:tcPr>
            <w:tcW w:w="1588" w:type="dxa"/>
          </w:tcPr>
          <w:p w14:paraId="12455E5C" w14:textId="77777777" w:rsidR="000234BB" w:rsidRPr="00634625" w:rsidRDefault="000234BB" w:rsidP="00725808">
            <w:pPr>
              <w:pStyle w:val="SmallStandard"/>
            </w:pPr>
            <w:r>
              <w:t>FuseComponent</w:t>
            </w:r>
          </w:p>
        </w:tc>
        <w:tc>
          <w:tcPr>
            <w:tcW w:w="708" w:type="dxa"/>
          </w:tcPr>
          <w:p w14:paraId="0A41AB12" w14:textId="77777777" w:rsidR="000234BB" w:rsidRPr="00D331EF" w:rsidRDefault="000234BB" w:rsidP="00725808">
            <w:pPr>
              <w:pStyle w:val="SmallStandard"/>
            </w:pPr>
            <w:r w:rsidRPr="00D01517">
              <w:t>0..*</w:t>
            </w:r>
          </w:p>
        </w:tc>
        <w:tc>
          <w:tcPr>
            <w:tcW w:w="1560" w:type="dxa"/>
          </w:tcPr>
          <w:p w14:paraId="144C7522" w14:textId="77777777" w:rsidR="000234BB" w:rsidRPr="00132C43" w:rsidRDefault="000234BB" w:rsidP="00725808">
            <w:pPr>
              <w:pStyle w:val="SmallStandard"/>
            </w:pPr>
            <w:r>
              <w:t>connectedPins</w:t>
            </w:r>
          </w:p>
        </w:tc>
        <w:tc>
          <w:tcPr>
            <w:tcW w:w="708" w:type="dxa"/>
          </w:tcPr>
          <w:p w14:paraId="5436578B" w14:textId="77777777" w:rsidR="000234BB" w:rsidRPr="00D331EF" w:rsidRDefault="000234BB" w:rsidP="00725808">
            <w:pPr>
              <w:pStyle w:val="SmallStandard"/>
            </w:pPr>
            <w:r w:rsidRPr="00D01517">
              <w:t>0..2</w:t>
            </w:r>
          </w:p>
        </w:tc>
        <w:tc>
          <w:tcPr>
            <w:tcW w:w="567" w:type="dxa"/>
          </w:tcPr>
          <w:p w14:paraId="43C94032" w14:textId="77777777" w:rsidR="000234BB" w:rsidRPr="00D331EF" w:rsidRDefault="000234BB" w:rsidP="00725808">
            <w:pPr>
              <w:pStyle w:val="SmallStandard"/>
            </w:pPr>
            <w:r>
              <w:t>N</w:t>
            </w:r>
          </w:p>
        </w:tc>
        <w:tc>
          <w:tcPr>
            <w:tcW w:w="3969" w:type="dxa"/>
          </w:tcPr>
          <w:p w14:paraId="1AB089B2" w14:textId="77777777" w:rsidR="000234BB" w:rsidRDefault="000234BB" w:rsidP="00725808"/>
        </w:tc>
      </w:tr>
      <w:tr w:rsidR="000234BB" w:rsidRPr="00CC6307" w14:paraId="7785791F" w14:textId="77777777" w:rsidTr="00725808">
        <w:tc>
          <w:tcPr>
            <w:tcW w:w="1588" w:type="dxa"/>
          </w:tcPr>
          <w:p w14:paraId="51EAA18B" w14:textId="77777777" w:rsidR="000234BB" w:rsidRPr="00634625" w:rsidRDefault="000234BB" w:rsidP="00725808">
            <w:pPr>
              <w:pStyle w:val="SmallStandard"/>
            </w:pPr>
            <w:r>
              <w:t>DiodeSpecification</w:t>
            </w:r>
          </w:p>
        </w:tc>
        <w:tc>
          <w:tcPr>
            <w:tcW w:w="708" w:type="dxa"/>
          </w:tcPr>
          <w:p w14:paraId="314424E5" w14:textId="77777777" w:rsidR="000234BB" w:rsidRPr="00D331EF" w:rsidRDefault="000234BB" w:rsidP="00725808">
            <w:pPr>
              <w:pStyle w:val="SmallStandard"/>
            </w:pPr>
            <w:r w:rsidRPr="00D01517">
              <w:t>0..*</w:t>
            </w:r>
          </w:p>
        </w:tc>
        <w:tc>
          <w:tcPr>
            <w:tcW w:w="1560" w:type="dxa"/>
          </w:tcPr>
          <w:p w14:paraId="1E482A81" w14:textId="77777777" w:rsidR="000234BB" w:rsidRPr="00132C43" w:rsidRDefault="000234BB" w:rsidP="00725808">
            <w:pPr>
              <w:pStyle w:val="SmallStandard"/>
            </w:pPr>
            <w:r>
              <w:t>anode</w:t>
            </w:r>
          </w:p>
        </w:tc>
        <w:tc>
          <w:tcPr>
            <w:tcW w:w="708" w:type="dxa"/>
          </w:tcPr>
          <w:p w14:paraId="51934B03" w14:textId="77777777" w:rsidR="000234BB" w:rsidRPr="00D331EF" w:rsidRDefault="000234BB" w:rsidP="00725808">
            <w:pPr>
              <w:pStyle w:val="SmallStandard"/>
            </w:pPr>
            <w:r w:rsidRPr="00D01517">
              <w:t>0..1</w:t>
            </w:r>
          </w:p>
        </w:tc>
        <w:tc>
          <w:tcPr>
            <w:tcW w:w="567" w:type="dxa"/>
          </w:tcPr>
          <w:p w14:paraId="1AB19C1E" w14:textId="77777777" w:rsidR="000234BB" w:rsidRPr="00D331EF" w:rsidRDefault="000234BB" w:rsidP="00725808">
            <w:pPr>
              <w:pStyle w:val="SmallStandard"/>
            </w:pPr>
            <w:r>
              <w:t>N</w:t>
            </w:r>
          </w:p>
        </w:tc>
        <w:tc>
          <w:tcPr>
            <w:tcW w:w="3969" w:type="dxa"/>
          </w:tcPr>
          <w:p w14:paraId="2ABEDF33" w14:textId="77777777" w:rsidR="000234BB" w:rsidRDefault="000234BB" w:rsidP="00725808"/>
        </w:tc>
      </w:tr>
      <w:tr w:rsidR="000234BB" w:rsidRPr="00CC6307" w14:paraId="57137E93" w14:textId="77777777" w:rsidTr="00725808">
        <w:tc>
          <w:tcPr>
            <w:tcW w:w="1588" w:type="dxa"/>
          </w:tcPr>
          <w:p w14:paraId="5684930C" w14:textId="77777777" w:rsidR="000234BB" w:rsidRPr="00634625" w:rsidRDefault="000234BB" w:rsidP="00725808">
            <w:pPr>
              <w:pStyle w:val="SmallStandard"/>
            </w:pPr>
            <w:r>
              <w:t>InternalComponentConnection</w:t>
            </w:r>
          </w:p>
        </w:tc>
        <w:tc>
          <w:tcPr>
            <w:tcW w:w="708" w:type="dxa"/>
          </w:tcPr>
          <w:p w14:paraId="370A05B5" w14:textId="77777777" w:rsidR="000234BB" w:rsidRPr="00D331EF" w:rsidRDefault="000234BB" w:rsidP="00725808">
            <w:pPr>
              <w:pStyle w:val="SmallStandard"/>
            </w:pPr>
            <w:r w:rsidRPr="00D01517">
              <w:t>0..*</w:t>
            </w:r>
          </w:p>
        </w:tc>
        <w:tc>
          <w:tcPr>
            <w:tcW w:w="1560" w:type="dxa"/>
          </w:tcPr>
          <w:p w14:paraId="1689BC22" w14:textId="77777777" w:rsidR="000234BB" w:rsidRPr="00132C43" w:rsidRDefault="000234BB" w:rsidP="00725808">
            <w:pPr>
              <w:pStyle w:val="SmallStandard"/>
            </w:pPr>
            <w:r>
              <w:t>pins</w:t>
            </w:r>
          </w:p>
        </w:tc>
        <w:tc>
          <w:tcPr>
            <w:tcW w:w="708" w:type="dxa"/>
          </w:tcPr>
          <w:p w14:paraId="3D0333DA" w14:textId="77777777" w:rsidR="000234BB" w:rsidRPr="00D331EF" w:rsidRDefault="000234BB" w:rsidP="00725808">
            <w:pPr>
              <w:pStyle w:val="SmallStandard"/>
            </w:pPr>
            <w:r w:rsidRPr="00D01517">
              <w:t>2..*</w:t>
            </w:r>
          </w:p>
        </w:tc>
        <w:tc>
          <w:tcPr>
            <w:tcW w:w="567" w:type="dxa"/>
          </w:tcPr>
          <w:p w14:paraId="3EE90152" w14:textId="77777777" w:rsidR="000234BB" w:rsidRPr="00D331EF" w:rsidRDefault="000234BB" w:rsidP="00725808">
            <w:pPr>
              <w:pStyle w:val="SmallStandard"/>
            </w:pPr>
            <w:r>
              <w:t>N</w:t>
            </w:r>
          </w:p>
        </w:tc>
        <w:tc>
          <w:tcPr>
            <w:tcW w:w="3969" w:type="dxa"/>
          </w:tcPr>
          <w:p w14:paraId="0BE47970" w14:textId="77777777" w:rsidR="000234BB" w:rsidRDefault="000234BB" w:rsidP="00725808"/>
        </w:tc>
      </w:tr>
      <w:tr w:rsidR="000234BB" w:rsidRPr="00CC6307" w14:paraId="0F4F0DA7" w14:textId="77777777" w:rsidTr="00725808">
        <w:tc>
          <w:tcPr>
            <w:tcW w:w="1588" w:type="dxa"/>
          </w:tcPr>
          <w:p w14:paraId="21EBB2C8" w14:textId="77777777" w:rsidR="000234BB" w:rsidRPr="00634625" w:rsidRDefault="000234BB" w:rsidP="00725808">
            <w:pPr>
              <w:pStyle w:val="SmallStandard"/>
            </w:pPr>
            <w:r>
              <w:t>PinComponentReference</w:t>
            </w:r>
          </w:p>
        </w:tc>
        <w:tc>
          <w:tcPr>
            <w:tcW w:w="708" w:type="dxa"/>
          </w:tcPr>
          <w:p w14:paraId="6A367347" w14:textId="77777777" w:rsidR="000234BB" w:rsidRPr="00D331EF" w:rsidRDefault="000234BB" w:rsidP="00725808">
            <w:pPr>
              <w:pStyle w:val="SmallStandard"/>
            </w:pPr>
            <w:r w:rsidRPr="00D01517">
              <w:t>0..*</w:t>
            </w:r>
          </w:p>
        </w:tc>
        <w:tc>
          <w:tcPr>
            <w:tcW w:w="1560" w:type="dxa"/>
          </w:tcPr>
          <w:p w14:paraId="45F155B7" w14:textId="77777777" w:rsidR="000234BB" w:rsidRPr="00132C43" w:rsidRDefault="000234BB" w:rsidP="00725808">
            <w:pPr>
              <w:pStyle w:val="SmallStandard"/>
            </w:pPr>
            <w:r>
              <w:t>pinComponent</w:t>
            </w:r>
          </w:p>
        </w:tc>
        <w:tc>
          <w:tcPr>
            <w:tcW w:w="708" w:type="dxa"/>
          </w:tcPr>
          <w:p w14:paraId="56722F09" w14:textId="77777777" w:rsidR="000234BB" w:rsidRPr="00D331EF" w:rsidRDefault="000234BB" w:rsidP="00725808">
            <w:pPr>
              <w:pStyle w:val="SmallStandard"/>
            </w:pPr>
            <w:r w:rsidRPr="00D01517">
              <w:t>1</w:t>
            </w:r>
          </w:p>
        </w:tc>
        <w:tc>
          <w:tcPr>
            <w:tcW w:w="567" w:type="dxa"/>
          </w:tcPr>
          <w:p w14:paraId="75835923" w14:textId="77777777" w:rsidR="000234BB" w:rsidRPr="00D331EF" w:rsidRDefault="000234BB" w:rsidP="00725808">
            <w:pPr>
              <w:pStyle w:val="SmallStandard"/>
            </w:pPr>
            <w:r>
              <w:t>N</w:t>
            </w:r>
          </w:p>
        </w:tc>
        <w:tc>
          <w:tcPr>
            <w:tcW w:w="3969" w:type="dxa"/>
          </w:tcPr>
          <w:p w14:paraId="4AFF90FF" w14:textId="77777777" w:rsidR="000234BB" w:rsidRDefault="000234BB" w:rsidP="00725808">
            <w:pPr>
              <w:pStyle w:val="SmallStandard"/>
            </w:pPr>
            <w:r w:rsidRPr="00491287">
              <w:t xml:space="preserve">Points to the PinComponent referenced by the PinComponent reference. </w:t>
            </w:r>
          </w:p>
          <w:p w14:paraId="496A5516" w14:textId="77777777" w:rsidR="000234BB" w:rsidRDefault="000234BB" w:rsidP="00725808">
            <w:pPr>
              <w:pStyle w:val="SmallStandard"/>
            </w:pPr>
            <w:r w:rsidRPr="00491287">
              <w:t>(KBLFRM-401)</w:t>
            </w:r>
          </w:p>
        </w:tc>
      </w:tr>
      <w:tr w:rsidR="000234BB" w:rsidRPr="00CC6307" w14:paraId="3499EFE2" w14:textId="77777777" w:rsidTr="00725808">
        <w:tc>
          <w:tcPr>
            <w:tcW w:w="1588" w:type="dxa"/>
          </w:tcPr>
          <w:p w14:paraId="66CB7F48" w14:textId="77777777" w:rsidR="000234BB" w:rsidRPr="00634625" w:rsidRDefault="000234BB" w:rsidP="00725808">
            <w:pPr>
              <w:pStyle w:val="SmallStandard"/>
            </w:pPr>
            <w:r>
              <w:t>DiodeSpecification</w:t>
            </w:r>
          </w:p>
        </w:tc>
        <w:tc>
          <w:tcPr>
            <w:tcW w:w="708" w:type="dxa"/>
          </w:tcPr>
          <w:p w14:paraId="27DECF2A" w14:textId="77777777" w:rsidR="000234BB" w:rsidRPr="00D331EF" w:rsidRDefault="000234BB" w:rsidP="00725808">
            <w:pPr>
              <w:pStyle w:val="SmallStandard"/>
            </w:pPr>
            <w:r w:rsidRPr="00D01517">
              <w:t>0..*</w:t>
            </w:r>
          </w:p>
        </w:tc>
        <w:tc>
          <w:tcPr>
            <w:tcW w:w="1560" w:type="dxa"/>
          </w:tcPr>
          <w:p w14:paraId="29BE4837" w14:textId="77777777" w:rsidR="000234BB" w:rsidRPr="00132C43" w:rsidRDefault="000234BB" w:rsidP="00725808">
            <w:pPr>
              <w:pStyle w:val="SmallStandard"/>
            </w:pPr>
            <w:r>
              <w:t>cathode</w:t>
            </w:r>
          </w:p>
        </w:tc>
        <w:tc>
          <w:tcPr>
            <w:tcW w:w="708" w:type="dxa"/>
          </w:tcPr>
          <w:p w14:paraId="03E5242D" w14:textId="77777777" w:rsidR="000234BB" w:rsidRPr="00D331EF" w:rsidRDefault="000234BB" w:rsidP="00725808">
            <w:pPr>
              <w:pStyle w:val="SmallStandard"/>
            </w:pPr>
            <w:r w:rsidRPr="00D01517">
              <w:t>0..1</w:t>
            </w:r>
          </w:p>
        </w:tc>
        <w:tc>
          <w:tcPr>
            <w:tcW w:w="567" w:type="dxa"/>
          </w:tcPr>
          <w:p w14:paraId="08A97CB0" w14:textId="77777777" w:rsidR="000234BB" w:rsidRPr="00D331EF" w:rsidRDefault="000234BB" w:rsidP="00725808">
            <w:pPr>
              <w:pStyle w:val="SmallStandard"/>
            </w:pPr>
            <w:r>
              <w:t>N</w:t>
            </w:r>
          </w:p>
        </w:tc>
        <w:tc>
          <w:tcPr>
            <w:tcW w:w="3969" w:type="dxa"/>
          </w:tcPr>
          <w:p w14:paraId="6921111A" w14:textId="77777777" w:rsidR="000234BB" w:rsidRDefault="000234BB" w:rsidP="00725808"/>
        </w:tc>
      </w:tr>
    </w:tbl>
    <w:p w14:paraId="109477F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6" w:name="_8a191b70418924137ec52dd6902e0d17"/>
      <w:r>
        <w:rPr>
          <w:lang w:val="en-GB"/>
        </w:rPr>
        <w:t>PinComponentBehavior</w:t>
      </w:r>
      <w:bookmarkEnd w:id="1326"/>
    </w:p>
    <w:p w14:paraId="2ACBD1F2" w14:textId="77777777" w:rsidR="000234BB" w:rsidRDefault="000234BB" w:rsidP="000234BB">
      <w:r>
        <w:rPr>
          <w:sz w:val="18"/>
          <w:szCs w:val="18"/>
        </w:rPr>
        <w:t xml:space="preserve">A </w:t>
      </w:r>
      <w:r>
        <w:rPr>
          <w:i/>
          <w:iCs/>
          <w:sz w:val="18"/>
          <w:szCs w:val="18"/>
        </w:rPr>
        <w:t>PinComponentBehavior</w:t>
      </w:r>
      <w:r>
        <w:rPr>
          <w:sz w:val="18"/>
          <w:szCs w:val="18"/>
        </w:rPr>
        <w:t xml:space="preserve"> specifies the electrical behavior of a </w:t>
      </w:r>
      <w:r>
        <w:rPr>
          <w:i/>
          <w:iCs/>
          <w:sz w:val="18"/>
          <w:szCs w:val="18"/>
        </w:rPr>
        <w:t>PinComponent.</w:t>
      </w:r>
      <w:r>
        <w:rPr>
          <w:sz w:val="18"/>
          <w:szCs w:val="18"/>
        </w:rPr>
        <w:t xml:space="preserve"> Since the behavior of a pin is configuration dependent (e.g. the software deployed on an ECU) the </w:t>
      </w:r>
      <w:r>
        <w:rPr>
          <w:i/>
          <w:iCs/>
          <w:sz w:val="18"/>
          <w:szCs w:val="18"/>
        </w:rPr>
        <w:t xml:space="preserve">PinComponentBehavior </w:t>
      </w:r>
      <w:r>
        <w:rPr>
          <w:sz w:val="18"/>
          <w:szCs w:val="18"/>
        </w:rPr>
        <w:t xml:space="preserve">inherits from </w:t>
      </w:r>
      <w:r>
        <w:rPr>
          <w:i/>
          <w:iCs/>
          <w:sz w:val="18"/>
          <w:szCs w:val="18"/>
        </w:rPr>
        <w:t>ConfigurableElement.</w:t>
      </w:r>
      <w:r>
        <w:rPr>
          <w:sz w:val="18"/>
          <w:szCs w:val="18"/>
        </w:rPr>
        <w:t xml:space="preserve"> Therefore, a </w:t>
      </w:r>
      <w:r>
        <w:rPr>
          <w:i/>
          <w:iCs/>
          <w:sz w:val="18"/>
          <w:szCs w:val="18"/>
        </w:rPr>
        <w:t>PinComponent</w:t>
      </w:r>
      <w:r>
        <w:rPr>
          <w:sz w:val="18"/>
          <w:szCs w:val="18"/>
        </w:rPr>
        <w:t xml:space="preserve"> can specify multiple </w:t>
      </w:r>
      <w:r>
        <w:rPr>
          <w:i/>
          <w:iCs/>
          <w:sz w:val="18"/>
          <w:szCs w:val="18"/>
        </w:rPr>
        <w:t>PinComponentBehavior.</w:t>
      </w:r>
    </w:p>
    <w:p w14:paraId="6841EAC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0A772C9" w14:textId="77777777" w:rsidTr="00725808">
        <w:tc>
          <w:tcPr>
            <w:tcW w:w="2013" w:type="dxa"/>
            <w:tcMar>
              <w:top w:w="28" w:type="dxa"/>
              <w:left w:w="28" w:type="dxa"/>
              <w:bottom w:w="28" w:type="dxa"/>
              <w:right w:w="28" w:type="dxa"/>
            </w:tcMar>
          </w:tcPr>
          <w:p w14:paraId="43D7F70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2BDC18" w14:textId="62AA1444"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19AB6325" w14:textId="77777777" w:rsidTr="00725808">
        <w:tc>
          <w:tcPr>
            <w:tcW w:w="2013" w:type="dxa"/>
            <w:tcMar>
              <w:top w:w="28" w:type="dxa"/>
              <w:left w:w="28" w:type="dxa"/>
              <w:bottom w:w="28" w:type="dxa"/>
              <w:right w:w="28" w:type="dxa"/>
            </w:tcMar>
          </w:tcPr>
          <w:p w14:paraId="12EB82B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0020CA1" w14:textId="77777777" w:rsidR="000234BB" w:rsidRDefault="000234BB" w:rsidP="00725808"/>
        </w:tc>
      </w:tr>
      <w:tr w:rsidR="000234BB" w:rsidRPr="008359F5" w14:paraId="59B9F1B2" w14:textId="77777777" w:rsidTr="00725808">
        <w:tc>
          <w:tcPr>
            <w:tcW w:w="2013" w:type="dxa"/>
            <w:tcMar>
              <w:top w:w="28" w:type="dxa"/>
              <w:left w:w="28" w:type="dxa"/>
              <w:bottom w:w="28" w:type="dxa"/>
              <w:right w:w="28" w:type="dxa"/>
            </w:tcMar>
          </w:tcPr>
          <w:p w14:paraId="5F07303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1D1D3DF" w14:textId="77777777" w:rsidR="000234BB" w:rsidRPr="000437C1" w:rsidRDefault="000234BB" w:rsidP="00725808">
            <w:pPr>
              <w:pStyle w:val="SmallStandard"/>
            </w:pPr>
            <w:r>
              <w:t>false</w:t>
            </w:r>
          </w:p>
        </w:tc>
      </w:tr>
    </w:tbl>
    <w:p w14:paraId="4D7A11C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F339C74" w14:textId="77777777" w:rsidTr="00725808">
        <w:tc>
          <w:tcPr>
            <w:tcW w:w="2013" w:type="dxa"/>
            <w:tcMar>
              <w:top w:w="28" w:type="dxa"/>
              <w:left w:w="28" w:type="dxa"/>
              <w:bottom w:w="28" w:type="dxa"/>
              <w:right w:w="28" w:type="dxa"/>
            </w:tcMar>
          </w:tcPr>
          <w:p w14:paraId="5F08F08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4FF96A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44307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F03C89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5487EC3" w14:textId="77777777" w:rsidTr="00725808">
        <w:tc>
          <w:tcPr>
            <w:tcW w:w="2013" w:type="dxa"/>
            <w:tcMar>
              <w:top w:w="28" w:type="dxa"/>
              <w:left w:w="28" w:type="dxa"/>
              <w:bottom w:w="28" w:type="dxa"/>
              <w:right w:w="28" w:type="dxa"/>
            </w:tcMar>
          </w:tcPr>
          <w:p w14:paraId="3A05E62F"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F5C5CF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5671292"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E4056A3" w14:textId="77777777" w:rsidR="000234BB" w:rsidRDefault="000234BB" w:rsidP="00725808">
            <w:pPr>
              <w:jc w:val="left"/>
            </w:pPr>
            <w:r>
              <w:rPr>
                <w:sz w:val="16"/>
                <w:szCs w:val="16"/>
              </w:rPr>
              <w:t>Identification of the PinComponentBehavior which identifies it from a user perspective, and which must be distinct for all PinComponentBehaviors of a PinComponent.</w:t>
            </w:r>
          </w:p>
        </w:tc>
      </w:tr>
      <w:tr w:rsidR="000234BB" w:rsidRPr="006675E2" w14:paraId="7F2B76D2" w14:textId="77777777" w:rsidTr="00725808">
        <w:tc>
          <w:tcPr>
            <w:tcW w:w="2013" w:type="dxa"/>
            <w:tcMar>
              <w:top w:w="28" w:type="dxa"/>
              <w:left w:w="28" w:type="dxa"/>
              <w:bottom w:w="28" w:type="dxa"/>
              <w:right w:w="28" w:type="dxa"/>
            </w:tcMar>
          </w:tcPr>
          <w:p w14:paraId="0933C6A0" w14:textId="77777777" w:rsidR="000234BB" w:rsidRPr="00620BBE" w:rsidRDefault="000234BB" w:rsidP="00725808">
            <w:pPr>
              <w:pStyle w:val="SmallStandard"/>
            </w:pPr>
            <w:r w:rsidRPr="00620BBE">
              <w:t>signalDirection</w:t>
            </w:r>
          </w:p>
        </w:tc>
        <w:tc>
          <w:tcPr>
            <w:tcW w:w="1559" w:type="dxa"/>
            <w:tcMar>
              <w:top w:w="28" w:type="dxa"/>
              <w:left w:w="28" w:type="dxa"/>
              <w:bottom w:w="28" w:type="dxa"/>
              <w:right w:w="28" w:type="dxa"/>
            </w:tcMar>
          </w:tcPr>
          <w:p w14:paraId="22579C0D" w14:textId="77777777" w:rsidR="000234BB" w:rsidRPr="008359F5" w:rsidRDefault="000234BB" w:rsidP="00725808">
            <w:pPr>
              <w:pStyle w:val="SmallStandard"/>
            </w:pPr>
            <w:r w:rsidRPr="00D21799">
              <w:t>SignalDirection</w:t>
            </w:r>
          </w:p>
        </w:tc>
        <w:tc>
          <w:tcPr>
            <w:tcW w:w="709" w:type="dxa"/>
            <w:tcMar>
              <w:top w:w="28" w:type="dxa"/>
              <w:left w:w="28" w:type="dxa"/>
              <w:bottom w:w="28" w:type="dxa"/>
              <w:right w:w="28" w:type="dxa"/>
            </w:tcMar>
          </w:tcPr>
          <w:p w14:paraId="160A73D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A0AE622" w14:textId="77777777" w:rsidR="000234BB" w:rsidRDefault="000234BB" w:rsidP="00725808">
            <w:pPr>
              <w:jc w:val="left"/>
            </w:pPr>
            <w:r>
              <w:rPr>
                <w:sz w:val="16"/>
                <w:szCs w:val="16"/>
              </w:rPr>
              <w:t>The direction of the signal on this pin.</w:t>
            </w:r>
          </w:p>
        </w:tc>
      </w:tr>
      <w:tr w:rsidR="000234BB" w:rsidRPr="006675E2" w14:paraId="46714344" w14:textId="77777777" w:rsidTr="00725808">
        <w:tc>
          <w:tcPr>
            <w:tcW w:w="2013" w:type="dxa"/>
            <w:tcMar>
              <w:top w:w="28" w:type="dxa"/>
              <w:left w:w="28" w:type="dxa"/>
              <w:bottom w:w="28" w:type="dxa"/>
              <w:right w:w="28" w:type="dxa"/>
            </w:tcMar>
          </w:tcPr>
          <w:p w14:paraId="417A59A3" w14:textId="77777777" w:rsidR="000234BB" w:rsidRPr="00620BBE" w:rsidRDefault="000234BB" w:rsidP="00725808">
            <w:pPr>
              <w:pStyle w:val="SmallStandard"/>
            </w:pPr>
            <w:r w:rsidRPr="00620BBE">
              <w:t>pinType</w:t>
            </w:r>
          </w:p>
        </w:tc>
        <w:tc>
          <w:tcPr>
            <w:tcW w:w="1559" w:type="dxa"/>
            <w:tcMar>
              <w:top w:w="28" w:type="dxa"/>
              <w:left w:w="28" w:type="dxa"/>
              <w:bottom w:w="28" w:type="dxa"/>
              <w:right w:w="28" w:type="dxa"/>
            </w:tcMar>
          </w:tcPr>
          <w:p w14:paraId="0DCDAC18" w14:textId="77777777" w:rsidR="000234BB" w:rsidRPr="008359F5" w:rsidRDefault="000234BB" w:rsidP="00725808">
            <w:pPr>
              <w:pStyle w:val="SmallStandard"/>
            </w:pPr>
            <w:r w:rsidRPr="00D21799">
              <w:t>PinType</w:t>
            </w:r>
          </w:p>
        </w:tc>
        <w:tc>
          <w:tcPr>
            <w:tcW w:w="709" w:type="dxa"/>
            <w:tcMar>
              <w:top w:w="28" w:type="dxa"/>
              <w:left w:w="28" w:type="dxa"/>
              <w:bottom w:w="28" w:type="dxa"/>
              <w:right w:w="28" w:type="dxa"/>
            </w:tcMar>
          </w:tcPr>
          <w:p w14:paraId="264FBB1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BC8EE77" w14:textId="77777777" w:rsidR="000234BB" w:rsidRDefault="000234BB" w:rsidP="00725808">
            <w:pPr>
              <w:jc w:val="left"/>
            </w:pPr>
            <w:r>
              <w:rPr>
                <w:sz w:val="16"/>
                <w:szCs w:val="16"/>
              </w:rPr>
              <w:t xml:space="preserve">Specifies the </w:t>
            </w:r>
            <w:r>
              <w:rPr>
                <w:i/>
                <w:iCs/>
                <w:sz w:val="16"/>
                <w:szCs w:val="16"/>
              </w:rPr>
              <w:t>PinType</w:t>
            </w:r>
            <w:r>
              <w:rPr>
                <w:sz w:val="16"/>
                <w:szCs w:val="16"/>
              </w:rPr>
              <w:t xml:space="preserve"> of the </w:t>
            </w:r>
            <w:r>
              <w:rPr>
                <w:i/>
                <w:iCs/>
                <w:sz w:val="16"/>
                <w:szCs w:val="16"/>
              </w:rPr>
              <w:t>PinComponent</w:t>
            </w:r>
            <w:r>
              <w:rPr>
                <w:sz w:val="16"/>
                <w:szCs w:val="16"/>
              </w:rPr>
              <w:t>.</w:t>
            </w:r>
          </w:p>
        </w:tc>
      </w:tr>
      <w:tr w:rsidR="000234BB" w:rsidRPr="006675E2" w14:paraId="6BFE4A42" w14:textId="77777777" w:rsidTr="00725808">
        <w:tc>
          <w:tcPr>
            <w:tcW w:w="2013" w:type="dxa"/>
            <w:tcMar>
              <w:top w:w="28" w:type="dxa"/>
              <w:left w:w="28" w:type="dxa"/>
              <w:bottom w:w="28" w:type="dxa"/>
              <w:right w:w="28" w:type="dxa"/>
            </w:tcMar>
          </w:tcPr>
          <w:p w14:paraId="022E6119" w14:textId="77777777" w:rsidR="000234BB" w:rsidRPr="00620BBE" w:rsidRDefault="000234BB" w:rsidP="00725808">
            <w:pPr>
              <w:pStyle w:val="SmallStandard"/>
            </w:pPr>
            <w:r w:rsidRPr="00620BBE">
              <w:t>applianceType</w:t>
            </w:r>
          </w:p>
        </w:tc>
        <w:tc>
          <w:tcPr>
            <w:tcW w:w="1559" w:type="dxa"/>
            <w:tcMar>
              <w:top w:w="28" w:type="dxa"/>
              <w:left w:w="28" w:type="dxa"/>
              <w:bottom w:w="28" w:type="dxa"/>
              <w:right w:w="28" w:type="dxa"/>
            </w:tcMar>
          </w:tcPr>
          <w:p w14:paraId="484FA3F2" w14:textId="77777777" w:rsidR="000234BB" w:rsidRPr="008359F5" w:rsidRDefault="000234BB" w:rsidP="00725808">
            <w:pPr>
              <w:pStyle w:val="SmallStandard"/>
            </w:pPr>
            <w:r w:rsidRPr="00D21799">
              <w:t>PinApplianceType</w:t>
            </w:r>
          </w:p>
        </w:tc>
        <w:tc>
          <w:tcPr>
            <w:tcW w:w="709" w:type="dxa"/>
            <w:tcMar>
              <w:top w:w="28" w:type="dxa"/>
              <w:left w:w="28" w:type="dxa"/>
              <w:bottom w:w="28" w:type="dxa"/>
              <w:right w:w="28" w:type="dxa"/>
            </w:tcMar>
          </w:tcPr>
          <w:p w14:paraId="325146A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310F119" w14:textId="77777777" w:rsidR="000234BB" w:rsidRDefault="000234BB" w:rsidP="00725808">
            <w:pPr>
              <w:jc w:val="left"/>
            </w:pPr>
            <w:r>
              <w:rPr>
                <w:sz w:val="16"/>
                <w:szCs w:val="16"/>
              </w:rPr>
              <w:t>Classifies the appliance of a Pin in terms of the duration of the appliance (see PinApplianceType).</w:t>
            </w:r>
          </w:p>
        </w:tc>
      </w:tr>
      <w:tr w:rsidR="000234BB" w:rsidRPr="006675E2" w14:paraId="5AEF7250" w14:textId="77777777" w:rsidTr="00725808">
        <w:tc>
          <w:tcPr>
            <w:tcW w:w="2013" w:type="dxa"/>
            <w:tcMar>
              <w:top w:w="28" w:type="dxa"/>
              <w:left w:w="28" w:type="dxa"/>
              <w:bottom w:w="28" w:type="dxa"/>
              <w:right w:w="28" w:type="dxa"/>
            </w:tcMar>
          </w:tcPr>
          <w:p w14:paraId="1573C1B0"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14DA2C38"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10DF2B6D"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C91A839" w14:textId="77777777" w:rsidR="000234BB" w:rsidRDefault="000234BB" w:rsidP="00725808">
            <w:pPr>
              <w:jc w:val="left"/>
            </w:pPr>
            <w:r>
              <w:rPr>
                <w:sz w:val="16"/>
                <w:szCs w:val="16"/>
              </w:rPr>
              <w:t xml:space="preserve">Specifies additional, human readable information about the </w:t>
            </w:r>
            <w:r>
              <w:rPr>
                <w:i/>
                <w:iCs/>
                <w:sz w:val="16"/>
                <w:szCs w:val="16"/>
              </w:rPr>
              <w:t>PinComponentBehaviour</w:t>
            </w:r>
            <w:r>
              <w:rPr>
                <w:sz w:val="16"/>
                <w:szCs w:val="16"/>
              </w:rPr>
              <w:t>.</w:t>
            </w:r>
          </w:p>
        </w:tc>
      </w:tr>
    </w:tbl>
    <w:p w14:paraId="2F015E9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AA46268" w14:textId="77777777" w:rsidTr="00725808">
        <w:tc>
          <w:tcPr>
            <w:tcW w:w="3856" w:type="dxa"/>
            <w:gridSpan w:val="3"/>
          </w:tcPr>
          <w:p w14:paraId="6295FC60" w14:textId="77777777" w:rsidR="000234BB" w:rsidRDefault="000234BB" w:rsidP="00725808">
            <w:pPr>
              <w:jc w:val="center"/>
              <w:rPr>
                <w:b/>
                <w:sz w:val="16"/>
                <w:szCs w:val="16"/>
                <w:lang w:val="en-GB"/>
              </w:rPr>
            </w:pPr>
            <w:r>
              <w:rPr>
                <w:b/>
                <w:sz w:val="16"/>
                <w:szCs w:val="16"/>
                <w:lang w:val="en-GB"/>
              </w:rPr>
              <w:t>Other End</w:t>
            </w:r>
          </w:p>
        </w:tc>
        <w:tc>
          <w:tcPr>
            <w:tcW w:w="708" w:type="dxa"/>
          </w:tcPr>
          <w:p w14:paraId="2EFFD9F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8590869" w14:textId="77777777" w:rsidR="000234BB" w:rsidRDefault="000234BB" w:rsidP="00725808">
            <w:pPr>
              <w:jc w:val="center"/>
              <w:rPr>
                <w:b/>
                <w:sz w:val="16"/>
                <w:szCs w:val="16"/>
                <w:lang w:val="en-GB"/>
              </w:rPr>
            </w:pPr>
            <w:r>
              <w:rPr>
                <w:b/>
                <w:sz w:val="16"/>
                <w:szCs w:val="16"/>
                <w:lang w:val="en-GB"/>
              </w:rPr>
              <w:t>General</w:t>
            </w:r>
          </w:p>
        </w:tc>
      </w:tr>
      <w:tr w:rsidR="000234BB" w:rsidRPr="00720F6F" w14:paraId="372BD998" w14:textId="77777777" w:rsidTr="00725808">
        <w:tc>
          <w:tcPr>
            <w:tcW w:w="1573" w:type="dxa"/>
          </w:tcPr>
          <w:p w14:paraId="0F602DD0" w14:textId="77777777" w:rsidR="000234BB" w:rsidRDefault="000234BB" w:rsidP="00725808">
            <w:pPr>
              <w:rPr>
                <w:b/>
                <w:sz w:val="16"/>
                <w:szCs w:val="16"/>
                <w:lang w:val="en-GB"/>
              </w:rPr>
            </w:pPr>
            <w:r>
              <w:rPr>
                <w:b/>
                <w:sz w:val="16"/>
                <w:szCs w:val="16"/>
                <w:lang w:val="en-GB"/>
              </w:rPr>
              <w:t>Type</w:t>
            </w:r>
          </w:p>
        </w:tc>
        <w:tc>
          <w:tcPr>
            <w:tcW w:w="1574" w:type="dxa"/>
          </w:tcPr>
          <w:p w14:paraId="77CA4C1E" w14:textId="77777777" w:rsidR="000234BB" w:rsidRDefault="000234BB" w:rsidP="00725808">
            <w:pPr>
              <w:rPr>
                <w:b/>
                <w:sz w:val="16"/>
                <w:szCs w:val="16"/>
                <w:lang w:val="en-GB"/>
              </w:rPr>
            </w:pPr>
            <w:r>
              <w:rPr>
                <w:b/>
                <w:sz w:val="16"/>
                <w:szCs w:val="16"/>
                <w:lang w:val="en-GB"/>
              </w:rPr>
              <w:t>Role</w:t>
            </w:r>
          </w:p>
        </w:tc>
        <w:tc>
          <w:tcPr>
            <w:tcW w:w="708" w:type="dxa"/>
          </w:tcPr>
          <w:p w14:paraId="26D706A6" w14:textId="77777777" w:rsidR="000234BB" w:rsidRDefault="000234BB" w:rsidP="00725808">
            <w:pPr>
              <w:rPr>
                <w:b/>
                <w:sz w:val="16"/>
                <w:szCs w:val="16"/>
                <w:lang w:val="en-GB"/>
              </w:rPr>
            </w:pPr>
            <w:r>
              <w:rPr>
                <w:b/>
                <w:sz w:val="16"/>
                <w:szCs w:val="16"/>
                <w:lang w:val="en-GB"/>
              </w:rPr>
              <w:t>Mult</w:t>
            </w:r>
          </w:p>
        </w:tc>
        <w:tc>
          <w:tcPr>
            <w:tcW w:w="709" w:type="dxa"/>
          </w:tcPr>
          <w:p w14:paraId="2226C993" w14:textId="77777777" w:rsidR="000234BB" w:rsidRDefault="000234BB" w:rsidP="00725808">
            <w:pPr>
              <w:rPr>
                <w:b/>
                <w:sz w:val="16"/>
                <w:szCs w:val="16"/>
                <w:lang w:val="en-GB"/>
              </w:rPr>
            </w:pPr>
            <w:r>
              <w:rPr>
                <w:b/>
                <w:sz w:val="16"/>
                <w:szCs w:val="16"/>
                <w:lang w:val="en-GB"/>
              </w:rPr>
              <w:t>Mult</w:t>
            </w:r>
          </w:p>
        </w:tc>
        <w:tc>
          <w:tcPr>
            <w:tcW w:w="567" w:type="dxa"/>
          </w:tcPr>
          <w:p w14:paraId="450FD9E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C265F8A" w14:textId="77777777" w:rsidR="000234BB" w:rsidRPr="008359F5" w:rsidRDefault="000234BB" w:rsidP="00725808">
            <w:pPr>
              <w:rPr>
                <w:b/>
                <w:sz w:val="16"/>
                <w:szCs w:val="16"/>
                <w:lang w:val="en-GB"/>
              </w:rPr>
            </w:pPr>
            <w:r>
              <w:rPr>
                <w:b/>
                <w:sz w:val="16"/>
                <w:szCs w:val="16"/>
                <w:lang w:val="en-GB"/>
              </w:rPr>
              <w:t>Comment</w:t>
            </w:r>
          </w:p>
        </w:tc>
      </w:tr>
      <w:tr w:rsidR="000234BB" w:rsidRPr="00CC6307" w14:paraId="1C15C682" w14:textId="77777777" w:rsidTr="00725808">
        <w:tc>
          <w:tcPr>
            <w:tcW w:w="1573" w:type="dxa"/>
          </w:tcPr>
          <w:p w14:paraId="2847795B" w14:textId="77777777" w:rsidR="000234BB" w:rsidRPr="00634625" w:rsidRDefault="000234BB" w:rsidP="00725808">
            <w:pPr>
              <w:pStyle w:val="SmallStandard"/>
            </w:pPr>
            <w:r>
              <w:t>PinCurrentInformation</w:t>
            </w:r>
          </w:p>
        </w:tc>
        <w:tc>
          <w:tcPr>
            <w:tcW w:w="1574" w:type="dxa"/>
          </w:tcPr>
          <w:p w14:paraId="5907696E" w14:textId="77777777" w:rsidR="000234BB" w:rsidRPr="00132C43" w:rsidRDefault="000234BB" w:rsidP="00725808">
            <w:pPr>
              <w:pStyle w:val="SmallStandard"/>
            </w:pPr>
            <w:r>
              <w:t>currentInformation</w:t>
            </w:r>
          </w:p>
        </w:tc>
        <w:tc>
          <w:tcPr>
            <w:tcW w:w="708" w:type="dxa"/>
          </w:tcPr>
          <w:p w14:paraId="0C6484D8" w14:textId="77777777" w:rsidR="000234BB" w:rsidRPr="00D331EF" w:rsidRDefault="000234BB" w:rsidP="00725808">
            <w:pPr>
              <w:pStyle w:val="SmallStandard"/>
            </w:pPr>
            <w:r w:rsidRPr="00574783">
              <w:t>0..*</w:t>
            </w:r>
          </w:p>
        </w:tc>
        <w:tc>
          <w:tcPr>
            <w:tcW w:w="709" w:type="dxa"/>
          </w:tcPr>
          <w:p w14:paraId="07490AD2" w14:textId="77777777" w:rsidR="000234BB" w:rsidRPr="00D331EF" w:rsidRDefault="000234BB" w:rsidP="00725808">
            <w:pPr>
              <w:pStyle w:val="SmallStandard"/>
            </w:pPr>
            <w:r w:rsidRPr="00207506">
              <w:t>1</w:t>
            </w:r>
          </w:p>
        </w:tc>
        <w:tc>
          <w:tcPr>
            <w:tcW w:w="567" w:type="dxa"/>
          </w:tcPr>
          <w:p w14:paraId="1830BE2F" w14:textId="77777777" w:rsidR="000234BB" w:rsidRDefault="000234BB" w:rsidP="00725808">
            <w:pPr>
              <w:pStyle w:val="SmallStandard"/>
            </w:pPr>
            <w:r>
              <w:t>Y</w:t>
            </w:r>
          </w:p>
        </w:tc>
        <w:tc>
          <w:tcPr>
            <w:tcW w:w="3969" w:type="dxa"/>
          </w:tcPr>
          <w:p w14:paraId="20FCC4C7" w14:textId="77777777" w:rsidR="000234BB" w:rsidRDefault="000234BB" w:rsidP="00725808">
            <w:pPr>
              <w:jc w:val="left"/>
            </w:pPr>
            <w:r>
              <w:rPr>
                <w:sz w:val="16"/>
                <w:szCs w:val="16"/>
              </w:rPr>
              <w:t xml:space="preserve">Specifies the current information of the </w:t>
            </w:r>
            <w:r>
              <w:rPr>
                <w:i/>
                <w:iCs/>
                <w:sz w:val="16"/>
                <w:szCs w:val="16"/>
              </w:rPr>
              <w:t>PinComponent</w:t>
            </w:r>
            <w:r>
              <w:rPr>
                <w:sz w:val="16"/>
                <w:szCs w:val="16"/>
              </w:rPr>
              <w:t xml:space="preserve"> in this </w:t>
            </w:r>
            <w:r>
              <w:rPr>
                <w:i/>
                <w:iCs/>
                <w:sz w:val="16"/>
                <w:szCs w:val="16"/>
              </w:rPr>
              <w:t>PinComponentBehavior</w:t>
            </w:r>
            <w:r>
              <w:rPr>
                <w:sz w:val="16"/>
                <w:szCs w:val="16"/>
              </w:rPr>
              <w:t xml:space="preserve">. Since the current values of a pin can be defined for different types and times it is possible to define multiple </w:t>
            </w:r>
            <w:r>
              <w:rPr>
                <w:i/>
                <w:iCs/>
                <w:sz w:val="16"/>
                <w:szCs w:val="16"/>
              </w:rPr>
              <w:t>PinCurrentInformations</w:t>
            </w:r>
            <w:r>
              <w:rPr>
                <w:sz w:val="16"/>
                <w:szCs w:val="16"/>
              </w:rPr>
              <w:t xml:space="preserve"> for a </w:t>
            </w:r>
            <w:r>
              <w:rPr>
                <w:i/>
                <w:iCs/>
                <w:sz w:val="16"/>
                <w:szCs w:val="16"/>
              </w:rPr>
              <w:t>PinComponentBehavior</w:t>
            </w:r>
            <w:r>
              <w:rPr>
                <w:sz w:val="16"/>
                <w:szCs w:val="16"/>
              </w:rPr>
              <w:t>.</w:t>
            </w:r>
          </w:p>
        </w:tc>
      </w:tr>
      <w:tr w:rsidR="000234BB" w:rsidRPr="00CC6307" w14:paraId="23F50A7F" w14:textId="77777777" w:rsidTr="00725808">
        <w:tc>
          <w:tcPr>
            <w:tcW w:w="1573" w:type="dxa"/>
          </w:tcPr>
          <w:p w14:paraId="0A6D3642" w14:textId="77777777" w:rsidR="000234BB" w:rsidRPr="00634625" w:rsidRDefault="000234BB" w:rsidP="00725808">
            <w:pPr>
              <w:pStyle w:val="SmallStandard"/>
            </w:pPr>
            <w:r>
              <w:t>Signal</w:t>
            </w:r>
          </w:p>
        </w:tc>
        <w:tc>
          <w:tcPr>
            <w:tcW w:w="1574" w:type="dxa"/>
          </w:tcPr>
          <w:p w14:paraId="1AC72AF7" w14:textId="77777777" w:rsidR="000234BB" w:rsidRPr="00132C43" w:rsidRDefault="000234BB" w:rsidP="00725808">
            <w:pPr>
              <w:pStyle w:val="SmallStandard"/>
            </w:pPr>
            <w:r>
              <w:t>signal</w:t>
            </w:r>
          </w:p>
        </w:tc>
        <w:tc>
          <w:tcPr>
            <w:tcW w:w="708" w:type="dxa"/>
          </w:tcPr>
          <w:p w14:paraId="65C806EB" w14:textId="77777777" w:rsidR="000234BB" w:rsidRPr="00D331EF" w:rsidRDefault="000234BB" w:rsidP="00725808">
            <w:pPr>
              <w:pStyle w:val="SmallStandard"/>
            </w:pPr>
            <w:r w:rsidRPr="00574783">
              <w:t>0..1</w:t>
            </w:r>
          </w:p>
        </w:tc>
        <w:tc>
          <w:tcPr>
            <w:tcW w:w="709" w:type="dxa"/>
          </w:tcPr>
          <w:p w14:paraId="45BE4042" w14:textId="77777777" w:rsidR="000234BB" w:rsidRPr="00D331EF" w:rsidRDefault="000234BB" w:rsidP="00725808">
            <w:pPr>
              <w:pStyle w:val="SmallStandard"/>
            </w:pPr>
            <w:r w:rsidRPr="00207506">
              <w:t>0..*</w:t>
            </w:r>
          </w:p>
        </w:tc>
        <w:tc>
          <w:tcPr>
            <w:tcW w:w="567" w:type="dxa"/>
          </w:tcPr>
          <w:p w14:paraId="2EB40A7B" w14:textId="77777777" w:rsidR="000234BB" w:rsidRPr="00D331EF" w:rsidRDefault="000234BB" w:rsidP="00725808">
            <w:pPr>
              <w:pStyle w:val="SmallStandard"/>
            </w:pPr>
            <w:r>
              <w:t>N</w:t>
            </w:r>
          </w:p>
        </w:tc>
        <w:tc>
          <w:tcPr>
            <w:tcW w:w="3969" w:type="dxa"/>
          </w:tcPr>
          <w:p w14:paraId="4C02D6BE" w14:textId="77777777" w:rsidR="000234BB" w:rsidRDefault="000234BB" w:rsidP="00725808">
            <w:pPr>
              <w:jc w:val="left"/>
            </w:pPr>
            <w:r>
              <w:rPr>
                <w:sz w:val="16"/>
                <w:szCs w:val="16"/>
              </w:rPr>
              <w:t xml:space="preserve">Specifies the </w:t>
            </w:r>
            <w:r>
              <w:rPr>
                <w:i/>
                <w:iCs/>
                <w:sz w:val="16"/>
                <w:szCs w:val="16"/>
              </w:rPr>
              <w:t xml:space="preserve">Signal </w:t>
            </w:r>
            <w:r>
              <w:rPr>
                <w:sz w:val="16"/>
                <w:szCs w:val="16"/>
              </w:rPr>
              <w:t>associated with the pin in this behavior.</w:t>
            </w:r>
          </w:p>
        </w:tc>
      </w:tr>
      <w:tr w:rsidR="000234BB" w:rsidRPr="00CC6307" w14:paraId="548A5812" w14:textId="77777777" w:rsidTr="00725808">
        <w:tc>
          <w:tcPr>
            <w:tcW w:w="1573" w:type="dxa"/>
          </w:tcPr>
          <w:p w14:paraId="0AA06AF4" w14:textId="77777777" w:rsidR="000234BB" w:rsidRPr="00634625" w:rsidRDefault="000234BB" w:rsidP="00725808">
            <w:pPr>
              <w:pStyle w:val="SmallStandard"/>
            </w:pPr>
            <w:r>
              <w:t>PinVoltageInformation</w:t>
            </w:r>
          </w:p>
        </w:tc>
        <w:tc>
          <w:tcPr>
            <w:tcW w:w="1574" w:type="dxa"/>
          </w:tcPr>
          <w:p w14:paraId="4733CAB0" w14:textId="77777777" w:rsidR="000234BB" w:rsidRPr="00132C43" w:rsidRDefault="000234BB" w:rsidP="00725808">
            <w:pPr>
              <w:pStyle w:val="SmallStandard"/>
            </w:pPr>
            <w:r>
              <w:t>voltageInformation</w:t>
            </w:r>
          </w:p>
        </w:tc>
        <w:tc>
          <w:tcPr>
            <w:tcW w:w="708" w:type="dxa"/>
          </w:tcPr>
          <w:p w14:paraId="28F396AF" w14:textId="77777777" w:rsidR="000234BB" w:rsidRPr="00D331EF" w:rsidRDefault="000234BB" w:rsidP="00725808">
            <w:pPr>
              <w:pStyle w:val="SmallStandard"/>
            </w:pPr>
            <w:r w:rsidRPr="00574783">
              <w:t>0..*</w:t>
            </w:r>
          </w:p>
        </w:tc>
        <w:tc>
          <w:tcPr>
            <w:tcW w:w="709" w:type="dxa"/>
          </w:tcPr>
          <w:p w14:paraId="23E87BC3" w14:textId="77777777" w:rsidR="000234BB" w:rsidRPr="00D331EF" w:rsidRDefault="000234BB" w:rsidP="00725808">
            <w:pPr>
              <w:pStyle w:val="SmallStandard"/>
            </w:pPr>
            <w:r w:rsidRPr="00207506">
              <w:t>1</w:t>
            </w:r>
          </w:p>
        </w:tc>
        <w:tc>
          <w:tcPr>
            <w:tcW w:w="567" w:type="dxa"/>
          </w:tcPr>
          <w:p w14:paraId="28E0A68E" w14:textId="77777777" w:rsidR="000234BB" w:rsidRDefault="000234BB" w:rsidP="00725808">
            <w:pPr>
              <w:pStyle w:val="SmallStandard"/>
            </w:pPr>
            <w:r>
              <w:t>Y</w:t>
            </w:r>
          </w:p>
        </w:tc>
        <w:tc>
          <w:tcPr>
            <w:tcW w:w="3969" w:type="dxa"/>
          </w:tcPr>
          <w:p w14:paraId="4D6270B3" w14:textId="77777777" w:rsidR="000234BB" w:rsidRDefault="000234BB" w:rsidP="00725808">
            <w:pPr>
              <w:jc w:val="left"/>
            </w:pPr>
            <w:r>
              <w:rPr>
                <w:sz w:val="16"/>
                <w:szCs w:val="16"/>
              </w:rPr>
              <w:t xml:space="preserve">Specifies the voltage information of the </w:t>
            </w:r>
            <w:r>
              <w:rPr>
                <w:i/>
                <w:iCs/>
                <w:sz w:val="16"/>
                <w:szCs w:val="16"/>
              </w:rPr>
              <w:t>PinComponent</w:t>
            </w:r>
            <w:r>
              <w:rPr>
                <w:sz w:val="16"/>
                <w:szCs w:val="16"/>
              </w:rPr>
              <w:t xml:space="preserve"> in this </w:t>
            </w:r>
            <w:r>
              <w:rPr>
                <w:i/>
                <w:iCs/>
                <w:sz w:val="16"/>
                <w:szCs w:val="16"/>
              </w:rPr>
              <w:t>PinComponentBehavior</w:t>
            </w:r>
            <w:r>
              <w:rPr>
                <w:sz w:val="16"/>
                <w:szCs w:val="16"/>
              </w:rPr>
              <w:t xml:space="preserve">. Since the voltage values of a pin can be defined for different types and times it is possible to define multiple </w:t>
            </w:r>
            <w:r>
              <w:rPr>
                <w:i/>
                <w:iCs/>
                <w:sz w:val="16"/>
                <w:szCs w:val="16"/>
              </w:rPr>
              <w:t>PinVoltageInformations</w:t>
            </w:r>
            <w:r>
              <w:rPr>
                <w:sz w:val="16"/>
                <w:szCs w:val="16"/>
              </w:rPr>
              <w:t xml:space="preserve"> for a </w:t>
            </w:r>
            <w:r>
              <w:rPr>
                <w:i/>
                <w:iCs/>
                <w:sz w:val="16"/>
                <w:szCs w:val="16"/>
              </w:rPr>
              <w:t>PinComponentBehavior</w:t>
            </w:r>
            <w:r>
              <w:rPr>
                <w:sz w:val="16"/>
                <w:szCs w:val="16"/>
              </w:rPr>
              <w:t>.</w:t>
            </w:r>
          </w:p>
        </w:tc>
      </w:tr>
      <w:tr w:rsidR="000234BB" w:rsidRPr="00CC6307" w14:paraId="3507298B" w14:textId="77777777" w:rsidTr="00725808">
        <w:tc>
          <w:tcPr>
            <w:tcW w:w="1573" w:type="dxa"/>
          </w:tcPr>
          <w:p w14:paraId="5A618A99" w14:textId="77777777" w:rsidR="000234BB" w:rsidRPr="00634625" w:rsidRDefault="000234BB" w:rsidP="00725808">
            <w:pPr>
              <w:pStyle w:val="SmallStandard"/>
            </w:pPr>
            <w:r>
              <w:t>PinOpticalInformation</w:t>
            </w:r>
          </w:p>
        </w:tc>
        <w:tc>
          <w:tcPr>
            <w:tcW w:w="1574" w:type="dxa"/>
          </w:tcPr>
          <w:p w14:paraId="6B0EE42C" w14:textId="77777777" w:rsidR="000234BB" w:rsidRPr="00132C43" w:rsidRDefault="000234BB" w:rsidP="00725808">
            <w:pPr>
              <w:pStyle w:val="SmallStandard"/>
            </w:pPr>
            <w:r>
              <w:t>opticalInformation</w:t>
            </w:r>
          </w:p>
        </w:tc>
        <w:tc>
          <w:tcPr>
            <w:tcW w:w="708" w:type="dxa"/>
          </w:tcPr>
          <w:p w14:paraId="35546EF6" w14:textId="77777777" w:rsidR="000234BB" w:rsidRPr="00D331EF" w:rsidRDefault="000234BB" w:rsidP="00725808">
            <w:pPr>
              <w:pStyle w:val="SmallStandard"/>
            </w:pPr>
            <w:r w:rsidRPr="00574783">
              <w:t>0..*</w:t>
            </w:r>
          </w:p>
        </w:tc>
        <w:tc>
          <w:tcPr>
            <w:tcW w:w="709" w:type="dxa"/>
          </w:tcPr>
          <w:p w14:paraId="03319A54" w14:textId="77777777" w:rsidR="000234BB" w:rsidRPr="00D331EF" w:rsidRDefault="000234BB" w:rsidP="00725808">
            <w:pPr>
              <w:pStyle w:val="SmallStandard"/>
            </w:pPr>
            <w:r w:rsidRPr="00207506">
              <w:t>1</w:t>
            </w:r>
          </w:p>
        </w:tc>
        <w:tc>
          <w:tcPr>
            <w:tcW w:w="567" w:type="dxa"/>
          </w:tcPr>
          <w:p w14:paraId="20FA3C85" w14:textId="77777777" w:rsidR="000234BB" w:rsidRDefault="000234BB" w:rsidP="00725808">
            <w:pPr>
              <w:pStyle w:val="SmallStandard"/>
            </w:pPr>
            <w:r>
              <w:t>Y</w:t>
            </w:r>
          </w:p>
        </w:tc>
        <w:tc>
          <w:tcPr>
            <w:tcW w:w="3969" w:type="dxa"/>
          </w:tcPr>
          <w:p w14:paraId="3AF0700B" w14:textId="77777777" w:rsidR="000234BB" w:rsidRDefault="000234BB" w:rsidP="00725808">
            <w:pPr>
              <w:jc w:val="left"/>
            </w:pPr>
            <w:r>
              <w:rPr>
                <w:sz w:val="16"/>
                <w:szCs w:val="16"/>
              </w:rPr>
              <w:t>Specifies the optical information of the pin, if it has the type optical.</w:t>
            </w:r>
          </w:p>
        </w:tc>
      </w:tr>
    </w:tbl>
    <w:p w14:paraId="6ED181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253BBBE" w14:textId="77777777" w:rsidTr="00725808">
        <w:tc>
          <w:tcPr>
            <w:tcW w:w="2296" w:type="dxa"/>
            <w:gridSpan w:val="2"/>
          </w:tcPr>
          <w:p w14:paraId="76595B1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D0809D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86DAB5D" w14:textId="77777777" w:rsidR="000234BB" w:rsidRDefault="000234BB" w:rsidP="00725808">
            <w:pPr>
              <w:jc w:val="center"/>
              <w:rPr>
                <w:b/>
                <w:sz w:val="16"/>
                <w:szCs w:val="16"/>
                <w:lang w:val="en-GB"/>
              </w:rPr>
            </w:pPr>
            <w:r>
              <w:rPr>
                <w:b/>
                <w:sz w:val="16"/>
                <w:szCs w:val="16"/>
                <w:lang w:val="en-GB"/>
              </w:rPr>
              <w:t>General</w:t>
            </w:r>
          </w:p>
        </w:tc>
      </w:tr>
      <w:tr w:rsidR="000234BB" w:rsidRPr="00720F6F" w14:paraId="7DF0E576" w14:textId="77777777" w:rsidTr="00725808">
        <w:tc>
          <w:tcPr>
            <w:tcW w:w="1588" w:type="dxa"/>
          </w:tcPr>
          <w:p w14:paraId="21564144" w14:textId="77777777" w:rsidR="000234BB" w:rsidRDefault="000234BB" w:rsidP="00725808">
            <w:pPr>
              <w:rPr>
                <w:b/>
                <w:sz w:val="16"/>
                <w:szCs w:val="16"/>
                <w:lang w:val="en-GB"/>
              </w:rPr>
            </w:pPr>
            <w:r>
              <w:rPr>
                <w:b/>
                <w:sz w:val="16"/>
                <w:szCs w:val="16"/>
                <w:lang w:val="en-GB"/>
              </w:rPr>
              <w:t>Type</w:t>
            </w:r>
          </w:p>
        </w:tc>
        <w:tc>
          <w:tcPr>
            <w:tcW w:w="708" w:type="dxa"/>
          </w:tcPr>
          <w:p w14:paraId="05128DFF" w14:textId="77777777" w:rsidR="000234BB" w:rsidRDefault="000234BB" w:rsidP="00725808">
            <w:pPr>
              <w:rPr>
                <w:b/>
                <w:sz w:val="16"/>
                <w:szCs w:val="16"/>
                <w:lang w:val="en-GB"/>
              </w:rPr>
            </w:pPr>
            <w:r>
              <w:rPr>
                <w:b/>
                <w:sz w:val="16"/>
                <w:szCs w:val="16"/>
                <w:lang w:val="en-GB"/>
              </w:rPr>
              <w:t>Mult</w:t>
            </w:r>
          </w:p>
        </w:tc>
        <w:tc>
          <w:tcPr>
            <w:tcW w:w="1560" w:type="dxa"/>
          </w:tcPr>
          <w:p w14:paraId="33DE1D45" w14:textId="77777777" w:rsidR="000234BB" w:rsidRDefault="000234BB" w:rsidP="00725808">
            <w:pPr>
              <w:rPr>
                <w:b/>
                <w:sz w:val="16"/>
                <w:szCs w:val="16"/>
                <w:lang w:val="en-GB"/>
              </w:rPr>
            </w:pPr>
            <w:r>
              <w:rPr>
                <w:b/>
                <w:sz w:val="16"/>
                <w:szCs w:val="16"/>
                <w:lang w:val="en-GB"/>
              </w:rPr>
              <w:t>Role</w:t>
            </w:r>
          </w:p>
        </w:tc>
        <w:tc>
          <w:tcPr>
            <w:tcW w:w="708" w:type="dxa"/>
          </w:tcPr>
          <w:p w14:paraId="6B15AB4B" w14:textId="77777777" w:rsidR="000234BB" w:rsidRDefault="000234BB" w:rsidP="00725808">
            <w:pPr>
              <w:rPr>
                <w:b/>
                <w:sz w:val="16"/>
                <w:szCs w:val="16"/>
                <w:lang w:val="en-GB"/>
              </w:rPr>
            </w:pPr>
            <w:r>
              <w:rPr>
                <w:b/>
                <w:sz w:val="16"/>
                <w:szCs w:val="16"/>
                <w:lang w:val="en-GB"/>
              </w:rPr>
              <w:t>Mult</w:t>
            </w:r>
          </w:p>
        </w:tc>
        <w:tc>
          <w:tcPr>
            <w:tcW w:w="567" w:type="dxa"/>
          </w:tcPr>
          <w:p w14:paraId="3959442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099236D" w14:textId="77777777" w:rsidR="000234BB" w:rsidRPr="008359F5" w:rsidRDefault="000234BB" w:rsidP="00725808">
            <w:pPr>
              <w:rPr>
                <w:b/>
                <w:sz w:val="16"/>
                <w:szCs w:val="16"/>
                <w:lang w:val="en-GB"/>
              </w:rPr>
            </w:pPr>
            <w:r>
              <w:rPr>
                <w:b/>
                <w:sz w:val="16"/>
                <w:szCs w:val="16"/>
                <w:lang w:val="en-GB"/>
              </w:rPr>
              <w:t>Comment</w:t>
            </w:r>
          </w:p>
        </w:tc>
      </w:tr>
      <w:tr w:rsidR="000234BB" w:rsidRPr="00CC6307" w14:paraId="266FDF3E" w14:textId="77777777" w:rsidTr="00725808">
        <w:tc>
          <w:tcPr>
            <w:tcW w:w="1588" w:type="dxa"/>
          </w:tcPr>
          <w:p w14:paraId="1D9FCA0B" w14:textId="77777777" w:rsidR="000234BB" w:rsidRPr="00634625" w:rsidRDefault="000234BB" w:rsidP="00725808">
            <w:pPr>
              <w:pStyle w:val="SmallStandard"/>
            </w:pPr>
            <w:r>
              <w:t>PinComponent</w:t>
            </w:r>
          </w:p>
        </w:tc>
        <w:tc>
          <w:tcPr>
            <w:tcW w:w="708" w:type="dxa"/>
          </w:tcPr>
          <w:p w14:paraId="1616CA4F" w14:textId="77777777" w:rsidR="000234BB" w:rsidRPr="00D331EF" w:rsidRDefault="000234BB" w:rsidP="00725808">
            <w:pPr>
              <w:pStyle w:val="SmallStandard"/>
            </w:pPr>
            <w:r w:rsidRPr="00D01517">
              <w:t>1</w:t>
            </w:r>
          </w:p>
        </w:tc>
        <w:tc>
          <w:tcPr>
            <w:tcW w:w="1560" w:type="dxa"/>
          </w:tcPr>
          <w:p w14:paraId="035C0907" w14:textId="77777777" w:rsidR="000234BB" w:rsidRPr="00132C43" w:rsidRDefault="000234BB" w:rsidP="00725808">
            <w:pPr>
              <w:pStyle w:val="SmallStandard"/>
            </w:pPr>
            <w:r>
              <w:t>behaviour</w:t>
            </w:r>
          </w:p>
        </w:tc>
        <w:tc>
          <w:tcPr>
            <w:tcW w:w="708" w:type="dxa"/>
          </w:tcPr>
          <w:p w14:paraId="7CD2FA3A" w14:textId="77777777" w:rsidR="000234BB" w:rsidRPr="00D331EF" w:rsidRDefault="000234BB" w:rsidP="00725808">
            <w:pPr>
              <w:pStyle w:val="SmallStandard"/>
            </w:pPr>
            <w:r w:rsidRPr="00D01517">
              <w:t>0..*</w:t>
            </w:r>
          </w:p>
        </w:tc>
        <w:tc>
          <w:tcPr>
            <w:tcW w:w="567" w:type="dxa"/>
          </w:tcPr>
          <w:p w14:paraId="44D6751C" w14:textId="77777777" w:rsidR="000234BB" w:rsidRDefault="000234BB" w:rsidP="00725808">
            <w:pPr>
              <w:pStyle w:val="SmallStandard"/>
            </w:pPr>
            <w:r>
              <w:t>Y</w:t>
            </w:r>
          </w:p>
        </w:tc>
        <w:tc>
          <w:tcPr>
            <w:tcW w:w="3969" w:type="dxa"/>
          </w:tcPr>
          <w:p w14:paraId="72579EB1" w14:textId="77777777" w:rsidR="000234BB" w:rsidRDefault="000234BB" w:rsidP="00725808">
            <w:pPr>
              <w:jc w:val="left"/>
            </w:pPr>
            <w:r>
              <w:rPr>
                <w:sz w:val="16"/>
                <w:szCs w:val="16"/>
              </w:rPr>
              <w:t>Specifies the configuration dependent electrical behavior of the</w:t>
            </w:r>
            <w:r>
              <w:rPr>
                <w:i/>
                <w:iCs/>
                <w:sz w:val="16"/>
                <w:szCs w:val="16"/>
              </w:rPr>
              <w:t xml:space="preserve"> PinComponent.</w:t>
            </w:r>
          </w:p>
        </w:tc>
      </w:tr>
    </w:tbl>
    <w:p w14:paraId="2CD4199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7" w:name="_8527f1b42bd21022630167a73e757e24"/>
      <w:r>
        <w:rPr>
          <w:lang w:val="en-GB"/>
        </w:rPr>
        <w:t>PinCurrentInformation</w:t>
      </w:r>
      <w:bookmarkEnd w:id="1327"/>
    </w:p>
    <w:p w14:paraId="5FE60440" w14:textId="77777777" w:rsidR="000234BB" w:rsidRDefault="000234BB" w:rsidP="000234BB">
      <w:r>
        <w:rPr>
          <w:sz w:val="18"/>
          <w:szCs w:val="18"/>
        </w:rPr>
        <w:t>Allows the definition of currents for a pin of an EEComponent. A current can be further specified by a duration. Attributes of the type PinCurrentInformation normally have the multiplicity [0..*]. This means that such an attribute can have PinCurrentInformation entries for different types and durations. It must not have multiple entries for the same type and duration.</w:t>
      </w:r>
    </w:p>
    <w:p w14:paraId="163E020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F629B50" w14:textId="77777777" w:rsidTr="00725808">
        <w:tc>
          <w:tcPr>
            <w:tcW w:w="2013" w:type="dxa"/>
            <w:tcMar>
              <w:top w:w="28" w:type="dxa"/>
              <w:left w:w="28" w:type="dxa"/>
              <w:bottom w:w="28" w:type="dxa"/>
              <w:right w:w="28" w:type="dxa"/>
            </w:tcMar>
          </w:tcPr>
          <w:p w14:paraId="63E0031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3E410BB" w14:textId="77777777" w:rsidR="000234BB" w:rsidRDefault="000234BB" w:rsidP="00725808"/>
        </w:tc>
      </w:tr>
      <w:tr w:rsidR="000234BB" w:rsidRPr="008359F5" w14:paraId="1040B2FC" w14:textId="77777777" w:rsidTr="00725808">
        <w:tc>
          <w:tcPr>
            <w:tcW w:w="2013" w:type="dxa"/>
            <w:tcMar>
              <w:top w:w="28" w:type="dxa"/>
              <w:left w:w="28" w:type="dxa"/>
              <w:bottom w:w="28" w:type="dxa"/>
              <w:right w:w="28" w:type="dxa"/>
            </w:tcMar>
          </w:tcPr>
          <w:p w14:paraId="04ED53E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B8D143" w14:textId="77777777" w:rsidR="000234BB" w:rsidRDefault="000234BB" w:rsidP="00725808"/>
        </w:tc>
      </w:tr>
      <w:tr w:rsidR="000234BB" w:rsidRPr="008359F5" w14:paraId="2AA4FFC9" w14:textId="77777777" w:rsidTr="00725808">
        <w:tc>
          <w:tcPr>
            <w:tcW w:w="2013" w:type="dxa"/>
            <w:tcMar>
              <w:top w:w="28" w:type="dxa"/>
              <w:left w:w="28" w:type="dxa"/>
              <w:bottom w:w="28" w:type="dxa"/>
              <w:right w:w="28" w:type="dxa"/>
            </w:tcMar>
          </w:tcPr>
          <w:p w14:paraId="1D1F378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A10E0E" w14:textId="77777777" w:rsidR="000234BB" w:rsidRPr="000437C1" w:rsidRDefault="000234BB" w:rsidP="00725808">
            <w:pPr>
              <w:pStyle w:val="SmallStandard"/>
            </w:pPr>
            <w:r>
              <w:t>false</w:t>
            </w:r>
          </w:p>
        </w:tc>
      </w:tr>
    </w:tbl>
    <w:p w14:paraId="16F58D8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471C47E" w14:textId="77777777" w:rsidTr="00725808">
        <w:tc>
          <w:tcPr>
            <w:tcW w:w="2013" w:type="dxa"/>
            <w:tcMar>
              <w:top w:w="28" w:type="dxa"/>
              <w:left w:w="28" w:type="dxa"/>
              <w:bottom w:w="28" w:type="dxa"/>
              <w:right w:w="28" w:type="dxa"/>
            </w:tcMar>
          </w:tcPr>
          <w:p w14:paraId="6544114B"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F58577D"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B21502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0D61E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D1DA6F6" w14:textId="77777777" w:rsidTr="00725808">
        <w:tc>
          <w:tcPr>
            <w:tcW w:w="2013" w:type="dxa"/>
            <w:tcMar>
              <w:top w:w="28" w:type="dxa"/>
              <w:left w:w="28" w:type="dxa"/>
              <w:bottom w:w="28" w:type="dxa"/>
              <w:right w:w="28" w:type="dxa"/>
            </w:tcMar>
          </w:tcPr>
          <w:p w14:paraId="5B8BECFD"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220F903C" w14:textId="77777777" w:rsidR="000234BB" w:rsidRPr="008359F5" w:rsidRDefault="000234BB" w:rsidP="00725808">
            <w:pPr>
              <w:pStyle w:val="SmallStandard"/>
            </w:pPr>
            <w:r w:rsidRPr="00D21799">
              <w:t>PinCurrentType</w:t>
            </w:r>
          </w:p>
        </w:tc>
        <w:tc>
          <w:tcPr>
            <w:tcW w:w="709" w:type="dxa"/>
            <w:tcMar>
              <w:top w:w="28" w:type="dxa"/>
              <w:left w:w="28" w:type="dxa"/>
              <w:bottom w:w="28" w:type="dxa"/>
              <w:right w:w="28" w:type="dxa"/>
            </w:tcMar>
          </w:tcPr>
          <w:p w14:paraId="4A1D1DF8"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A139A92" w14:textId="77777777" w:rsidR="000234BB" w:rsidRDefault="000234BB" w:rsidP="00725808">
            <w:pPr>
              <w:jc w:val="left"/>
            </w:pPr>
            <w:r>
              <w:rPr>
                <w:sz w:val="16"/>
                <w:szCs w:val="16"/>
              </w:rPr>
              <w:t>Defines the type of the current.</w:t>
            </w:r>
          </w:p>
        </w:tc>
      </w:tr>
      <w:tr w:rsidR="000234BB" w:rsidRPr="006675E2" w14:paraId="072997B3" w14:textId="77777777" w:rsidTr="00725808">
        <w:tc>
          <w:tcPr>
            <w:tcW w:w="2013" w:type="dxa"/>
            <w:tcMar>
              <w:top w:w="28" w:type="dxa"/>
              <w:left w:w="28" w:type="dxa"/>
              <w:bottom w:w="28" w:type="dxa"/>
              <w:right w:w="28" w:type="dxa"/>
            </w:tcMar>
          </w:tcPr>
          <w:p w14:paraId="359AEFA1" w14:textId="77777777" w:rsidR="000234BB" w:rsidRPr="00620BBE" w:rsidRDefault="000234BB" w:rsidP="00725808">
            <w:pPr>
              <w:pStyle w:val="SmallStandard"/>
            </w:pPr>
            <w:r w:rsidRPr="00620BBE">
              <w:t>current</w:t>
            </w:r>
          </w:p>
        </w:tc>
        <w:tc>
          <w:tcPr>
            <w:tcW w:w="1559" w:type="dxa"/>
            <w:tcMar>
              <w:top w:w="28" w:type="dxa"/>
              <w:left w:w="28" w:type="dxa"/>
              <w:bottom w:w="28" w:type="dxa"/>
              <w:right w:w="28" w:type="dxa"/>
            </w:tcMar>
          </w:tcPr>
          <w:p w14:paraId="13E7B92D"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BB7A3FA"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F1A833E" w14:textId="77777777" w:rsidR="000234BB" w:rsidRDefault="000234BB" w:rsidP="00725808">
            <w:pPr>
              <w:jc w:val="left"/>
            </w:pPr>
            <w:r>
              <w:rPr>
                <w:sz w:val="16"/>
                <w:szCs w:val="16"/>
              </w:rPr>
              <w:t>The current of the pin.</w:t>
            </w:r>
          </w:p>
        </w:tc>
      </w:tr>
    </w:tbl>
    <w:p w14:paraId="61AD6E0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CA84EA2" w14:textId="77777777" w:rsidTr="00725808">
        <w:tc>
          <w:tcPr>
            <w:tcW w:w="3856" w:type="dxa"/>
            <w:gridSpan w:val="3"/>
          </w:tcPr>
          <w:p w14:paraId="55626DF0" w14:textId="77777777" w:rsidR="000234BB" w:rsidRDefault="000234BB" w:rsidP="00725808">
            <w:pPr>
              <w:jc w:val="center"/>
              <w:rPr>
                <w:b/>
                <w:sz w:val="16"/>
                <w:szCs w:val="16"/>
                <w:lang w:val="en-GB"/>
              </w:rPr>
            </w:pPr>
            <w:r>
              <w:rPr>
                <w:b/>
                <w:sz w:val="16"/>
                <w:szCs w:val="16"/>
                <w:lang w:val="en-GB"/>
              </w:rPr>
              <w:t>Other End</w:t>
            </w:r>
          </w:p>
        </w:tc>
        <w:tc>
          <w:tcPr>
            <w:tcW w:w="708" w:type="dxa"/>
          </w:tcPr>
          <w:p w14:paraId="3C206BE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2D83CFB" w14:textId="77777777" w:rsidR="000234BB" w:rsidRDefault="000234BB" w:rsidP="00725808">
            <w:pPr>
              <w:jc w:val="center"/>
              <w:rPr>
                <w:b/>
                <w:sz w:val="16"/>
                <w:szCs w:val="16"/>
                <w:lang w:val="en-GB"/>
              </w:rPr>
            </w:pPr>
            <w:r>
              <w:rPr>
                <w:b/>
                <w:sz w:val="16"/>
                <w:szCs w:val="16"/>
                <w:lang w:val="en-GB"/>
              </w:rPr>
              <w:t>General</w:t>
            </w:r>
          </w:p>
        </w:tc>
      </w:tr>
      <w:tr w:rsidR="000234BB" w:rsidRPr="00720F6F" w14:paraId="34563CA1" w14:textId="77777777" w:rsidTr="00725808">
        <w:tc>
          <w:tcPr>
            <w:tcW w:w="1573" w:type="dxa"/>
          </w:tcPr>
          <w:p w14:paraId="5FDD9ACE" w14:textId="77777777" w:rsidR="000234BB" w:rsidRDefault="000234BB" w:rsidP="00725808">
            <w:pPr>
              <w:rPr>
                <w:b/>
                <w:sz w:val="16"/>
                <w:szCs w:val="16"/>
                <w:lang w:val="en-GB"/>
              </w:rPr>
            </w:pPr>
            <w:r>
              <w:rPr>
                <w:b/>
                <w:sz w:val="16"/>
                <w:szCs w:val="16"/>
                <w:lang w:val="en-GB"/>
              </w:rPr>
              <w:t>Type</w:t>
            </w:r>
          </w:p>
        </w:tc>
        <w:tc>
          <w:tcPr>
            <w:tcW w:w="1574" w:type="dxa"/>
          </w:tcPr>
          <w:p w14:paraId="5388B7B6" w14:textId="77777777" w:rsidR="000234BB" w:rsidRDefault="000234BB" w:rsidP="00725808">
            <w:pPr>
              <w:rPr>
                <w:b/>
                <w:sz w:val="16"/>
                <w:szCs w:val="16"/>
                <w:lang w:val="en-GB"/>
              </w:rPr>
            </w:pPr>
            <w:r>
              <w:rPr>
                <w:b/>
                <w:sz w:val="16"/>
                <w:szCs w:val="16"/>
                <w:lang w:val="en-GB"/>
              </w:rPr>
              <w:t>Role</w:t>
            </w:r>
          </w:p>
        </w:tc>
        <w:tc>
          <w:tcPr>
            <w:tcW w:w="708" w:type="dxa"/>
          </w:tcPr>
          <w:p w14:paraId="3EFCAA04" w14:textId="77777777" w:rsidR="000234BB" w:rsidRDefault="000234BB" w:rsidP="00725808">
            <w:pPr>
              <w:rPr>
                <w:b/>
                <w:sz w:val="16"/>
                <w:szCs w:val="16"/>
                <w:lang w:val="en-GB"/>
              </w:rPr>
            </w:pPr>
            <w:r>
              <w:rPr>
                <w:b/>
                <w:sz w:val="16"/>
                <w:szCs w:val="16"/>
                <w:lang w:val="en-GB"/>
              </w:rPr>
              <w:t>Mult</w:t>
            </w:r>
          </w:p>
        </w:tc>
        <w:tc>
          <w:tcPr>
            <w:tcW w:w="709" w:type="dxa"/>
          </w:tcPr>
          <w:p w14:paraId="7E1340AE" w14:textId="77777777" w:rsidR="000234BB" w:rsidRDefault="000234BB" w:rsidP="00725808">
            <w:pPr>
              <w:rPr>
                <w:b/>
                <w:sz w:val="16"/>
                <w:szCs w:val="16"/>
                <w:lang w:val="en-GB"/>
              </w:rPr>
            </w:pPr>
            <w:r>
              <w:rPr>
                <w:b/>
                <w:sz w:val="16"/>
                <w:szCs w:val="16"/>
                <w:lang w:val="en-GB"/>
              </w:rPr>
              <w:t>Mult</w:t>
            </w:r>
          </w:p>
        </w:tc>
        <w:tc>
          <w:tcPr>
            <w:tcW w:w="567" w:type="dxa"/>
          </w:tcPr>
          <w:p w14:paraId="43A53C4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505A34B" w14:textId="77777777" w:rsidR="000234BB" w:rsidRPr="008359F5" w:rsidRDefault="000234BB" w:rsidP="00725808">
            <w:pPr>
              <w:rPr>
                <w:b/>
                <w:sz w:val="16"/>
                <w:szCs w:val="16"/>
                <w:lang w:val="en-GB"/>
              </w:rPr>
            </w:pPr>
            <w:r>
              <w:rPr>
                <w:b/>
                <w:sz w:val="16"/>
                <w:szCs w:val="16"/>
                <w:lang w:val="en-GB"/>
              </w:rPr>
              <w:t>Comment</w:t>
            </w:r>
          </w:p>
        </w:tc>
      </w:tr>
      <w:tr w:rsidR="000234BB" w:rsidRPr="00CC6307" w14:paraId="0A254C69" w14:textId="77777777" w:rsidTr="00725808">
        <w:tc>
          <w:tcPr>
            <w:tcW w:w="1573" w:type="dxa"/>
          </w:tcPr>
          <w:p w14:paraId="6B60B1CB" w14:textId="77777777" w:rsidR="000234BB" w:rsidRPr="00634625" w:rsidRDefault="000234BB" w:rsidP="00725808">
            <w:pPr>
              <w:pStyle w:val="SmallStandard"/>
            </w:pPr>
            <w:r>
              <w:t>PinTiming</w:t>
            </w:r>
          </w:p>
        </w:tc>
        <w:tc>
          <w:tcPr>
            <w:tcW w:w="1574" w:type="dxa"/>
          </w:tcPr>
          <w:p w14:paraId="7791B99F" w14:textId="77777777" w:rsidR="000234BB" w:rsidRPr="00132C43" w:rsidRDefault="000234BB" w:rsidP="00725808">
            <w:pPr>
              <w:pStyle w:val="SmallStandard"/>
            </w:pPr>
            <w:r>
              <w:t>timing</w:t>
            </w:r>
          </w:p>
        </w:tc>
        <w:tc>
          <w:tcPr>
            <w:tcW w:w="708" w:type="dxa"/>
          </w:tcPr>
          <w:p w14:paraId="2C8AF2C9" w14:textId="77777777" w:rsidR="000234BB" w:rsidRPr="00D331EF" w:rsidRDefault="000234BB" w:rsidP="00725808">
            <w:pPr>
              <w:pStyle w:val="SmallStandard"/>
            </w:pPr>
            <w:r w:rsidRPr="00574783">
              <w:t>0..*</w:t>
            </w:r>
          </w:p>
        </w:tc>
        <w:tc>
          <w:tcPr>
            <w:tcW w:w="709" w:type="dxa"/>
          </w:tcPr>
          <w:p w14:paraId="6990E3C1" w14:textId="77777777" w:rsidR="000234BB" w:rsidRPr="00D331EF" w:rsidRDefault="000234BB" w:rsidP="00725808">
            <w:pPr>
              <w:pStyle w:val="SmallStandard"/>
            </w:pPr>
            <w:r w:rsidRPr="00207506">
              <w:t>0..1</w:t>
            </w:r>
          </w:p>
        </w:tc>
        <w:tc>
          <w:tcPr>
            <w:tcW w:w="567" w:type="dxa"/>
          </w:tcPr>
          <w:p w14:paraId="767E620A" w14:textId="77777777" w:rsidR="000234BB" w:rsidRDefault="000234BB" w:rsidP="00725808">
            <w:pPr>
              <w:pStyle w:val="SmallStandard"/>
            </w:pPr>
            <w:r>
              <w:t>Y</w:t>
            </w:r>
          </w:p>
        </w:tc>
        <w:tc>
          <w:tcPr>
            <w:tcW w:w="3969" w:type="dxa"/>
          </w:tcPr>
          <w:p w14:paraId="69840E4B" w14:textId="77777777" w:rsidR="000234BB" w:rsidRDefault="000234BB" w:rsidP="00725808">
            <w:pPr>
              <w:jc w:val="left"/>
            </w:pPr>
            <w:r>
              <w:rPr>
                <w:sz w:val="16"/>
                <w:szCs w:val="16"/>
              </w:rPr>
              <w:t xml:space="preserve">Specifies the timing of the </w:t>
            </w:r>
            <w:r>
              <w:rPr>
                <w:i/>
                <w:iCs/>
                <w:sz w:val="16"/>
                <w:szCs w:val="16"/>
              </w:rPr>
              <w:t>PinCurrentInformation.</w:t>
            </w:r>
          </w:p>
        </w:tc>
      </w:tr>
    </w:tbl>
    <w:p w14:paraId="53F1009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0D01945" w14:textId="77777777" w:rsidTr="00725808">
        <w:tc>
          <w:tcPr>
            <w:tcW w:w="2296" w:type="dxa"/>
            <w:gridSpan w:val="2"/>
          </w:tcPr>
          <w:p w14:paraId="5FB1177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7DD41C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E319FE5" w14:textId="77777777" w:rsidR="000234BB" w:rsidRDefault="000234BB" w:rsidP="00725808">
            <w:pPr>
              <w:jc w:val="center"/>
              <w:rPr>
                <w:b/>
                <w:sz w:val="16"/>
                <w:szCs w:val="16"/>
                <w:lang w:val="en-GB"/>
              </w:rPr>
            </w:pPr>
            <w:r>
              <w:rPr>
                <w:b/>
                <w:sz w:val="16"/>
                <w:szCs w:val="16"/>
                <w:lang w:val="en-GB"/>
              </w:rPr>
              <w:t>General</w:t>
            </w:r>
          </w:p>
        </w:tc>
      </w:tr>
      <w:tr w:rsidR="000234BB" w:rsidRPr="00720F6F" w14:paraId="05E8A427" w14:textId="77777777" w:rsidTr="00725808">
        <w:tc>
          <w:tcPr>
            <w:tcW w:w="1588" w:type="dxa"/>
          </w:tcPr>
          <w:p w14:paraId="4A660FF5" w14:textId="77777777" w:rsidR="000234BB" w:rsidRDefault="000234BB" w:rsidP="00725808">
            <w:pPr>
              <w:rPr>
                <w:b/>
                <w:sz w:val="16"/>
                <w:szCs w:val="16"/>
                <w:lang w:val="en-GB"/>
              </w:rPr>
            </w:pPr>
            <w:r>
              <w:rPr>
                <w:b/>
                <w:sz w:val="16"/>
                <w:szCs w:val="16"/>
                <w:lang w:val="en-GB"/>
              </w:rPr>
              <w:t>Type</w:t>
            </w:r>
          </w:p>
        </w:tc>
        <w:tc>
          <w:tcPr>
            <w:tcW w:w="708" w:type="dxa"/>
          </w:tcPr>
          <w:p w14:paraId="487F0412" w14:textId="77777777" w:rsidR="000234BB" w:rsidRDefault="000234BB" w:rsidP="00725808">
            <w:pPr>
              <w:rPr>
                <w:b/>
                <w:sz w:val="16"/>
                <w:szCs w:val="16"/>
                <w:lang w:val="en-GB"/>
              </w:rPr>
            </w:pPr>
            <w:r>
              <w:rPr>
                <w:b/>
                <w:sz w:val="16"/>
                <w:szCs w:val="16"/>
                <w:lang w:val="en-GB"/>
              </w:rPr>
              <w:t>Mult</w:t>
            </w:r>
          </w:p>
        </w:tc>
        <w:tc>
          <w:tcPr>
            <w:tcW w:w="1560" w:type="dxa"/>
          </w:tcPr>
          <w:p w14:paraId="4BCBF237" w14:textId="77777777" w:rsidR="000234BB" w:rsidRDefault="000234BB" w:rsidP="00725808">
            <w:pPr>
              <w:rPr>
                <w:b/>
                <w:sz w:val="16"/>
                <w:szCs w:val="16"/>
                <w:lang w:val="en-GB"/>
              </w:rPr>
            </w:pPr>
            <w:r>
              <w:rPr>
                <w:b/>
                <w:sz w:val="16"/>
                <w:szCs w:val="16"/>
                <w:lang w:val="en-GB"/>
              </w:rPr>
              <w:t>Role</w:t>
            </w:r>
          </w:p>
        </w:tc>
        <w:tc>
          <w:tcPr>
            <w:tcW w:w="708" w:type="dxa"/>
          </w:tcPr>
          <w:p w14:paraId="6A18135A" w14:textId="77777777" w:rsidR="000234BB" w:rsidRDefault="000234BB" w:rsidP="00725808">
            <w:pPr>
              <w:rPr>
                <w:b/>
                <w:sz w:val="16"/>
                <w:szCs w:val="16"/>
                <w:lang w:val="en-GB"/>
              </w:rPr>
            </w:pPr>
            <w:r>
              <w:rPr>
                <w:b/>
                <w:sz w:val="16"/>
                <w:szCs w:val="16"/>
                <w:lang w:val="en-GB"/>
              </w:rPr>
              <w:t>Mult</w:t>
            </w:r>
          </w:p>
        </w:tc>
        <w:tc>
          <w:tcPr>
            <w:tcW w:w="567" w:type="dxa"/>
          </w:tcPr>
          <w:p w14:paraId="38AB48B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E10CF2D" w14:textId="77777777" w:rsidR="000234BB" w:rsidRPr="008359F5" w:rsidRDefault="000234BB" w:rsidP="00725808">
            <w:pPr>
              <w:rPr>
                <w:b/>
                <w:sz w:val="16"/>
                <w:szCs w:val="16"/>
                <w:lang w:val="en-GB"/>
              </w:rPr>
            </w:pPr>
            <w:r>
              <w:rPr>
                <w:b/>
                <w:sz w:val="16"/>
                <w:szCs w:val="16"/>
                <w:lang w:val="en-GB"/>
              </w:rPr>
              <w:t>Comment</w:t>
            </w:r>
          </w:p>
        </w:tc>
      </w:tr>
      <w:tr w:rsidR="000234BB" w:rsidRPr="00CC6307" w14:paraId="35220B9C" w14:textId="77777777" w:rsidTr="00725808">
        <w:tc>
          <w:tcPr>
            <w:tcW w:w="1588" w:type="dxa"/>
          </w:tcPr>
          <w:p w14:paraId="48EE257D" w14:textId="77777777" w:rsidR="000234BB" w:rsidRPr="00634625" w:rsidRDefault="000234BB" w:rsidP="00725808">
            <w:pPr>
              <w:pStyle w:val="SmallStandard"/>
            </w:pPr>
            <w:r>
              <w:t>PinComponentBehavior</w:t>
            </w:r>
          </w:p>
        </w:tc>
        <w:tc>
          <w:tcPr>
            <w:tcW w:w="708" w:type="dxa"/>
          </w:tcPr>
          <w:p w14:paraId="73210486" w14:textId="77777777" w:rsidR="000234BB" w:rsidRPr="00D331EF" w:rsidRDefault="000234BB" w:rsidP="00725808">
            <w:pPr>
              <w:pStyle w:val="SmallStandard"/>
            </w:pPr>
            <w:r w:rsidRPr="00D01517">
              <w:t>1</w:t>
            </w:r>
          </w:p>
        </w:tc>
        <w:tc>
          <w:tcPr>
            <w:tcW w:w="1560" w:type="dxa"/>
          </w:tcPr>
          <w:p w14:paraId="54B779E5" w14:textId="77777777" w:rsidR="000234BB" w:rsidRPr="00132C43" w:rsidRDefault="000234BB" w:rsidP="00725808">
            <w:pPr>
              <w:pStyle w:val="SmallStandard"/>
            </w:pPr>
            <w:r>
              <w:t>currentInformation</w:t>
            </w:r>
          </w:p>
        </w:tc>
        <w:tc>
          <w:tcPr>
            <w:tcW w:w="708" w:type="dxa"/>
          </w:tcPr>
          <w:p w14:paraId="1DCC31B7" w14:textId="77777777" w:rsidR="000234BB" w:rsidRPr="00D331EF" w:rsidRDefault="000234BB" w:rsidP="00725808">
            <w:pPr>
              <w:pStyle w:val="SmallStandard"/>
            </w:pPr>
            <w:r w:rsidRPr="00D01517">
              <w:t>0..*</w:t>
            </w:r>
          </w:p>
        </w:tc>
        <w:tc>
          <w:tcPr>
            <w:tcW w:w="567" w:type="dxa"/>
          </w:tcPr>
          <w:p w14:paraId="3D9C060F" w14:textId="77777777" w:rsidR="000234BB" w:rsidRDefault="000234BB" w:rsidP="00725808">
            <w:pPr>
              <w:pStyle w:val="SmallStandard"/>
            </w:pPr>
            <w:r>
              <w:t>Y</w:t>
            </w:r>
          </w:p>
        </w:tc>
        <w:tc>
          <w:tcPr>
            <w:tcW w:w="3969" w:type="dxa"/>
          </w:tcPr>
          <w:p w14:paraId="25A1395A" w14:textId="77777777" w:rsidR="000234BB" w:rsidRDefault="000234BB" w:rsidP="00725808">
            <w:pPr>
              <w:jc w:val="left"/>
            </w:pPr>
            <w:r>
              <w:rPr>
                <w:sz w:val="16"/>
                <w:szCs w:val="16"/>
              </w:rPr>
              <w:t xml:space="preserve">Specifies the current information of the </w:t>
            </w:r>
            <w:r>
              <w:rPr>
                <w:i/>
                <w:iCs/>
                <w:sz w:val="16"/>
                <w:szCs w:val="16"/>
              </w:rPr>
              <w:t>PinComponent</w:t>
            </w:r>
            <w:r>
              <w:rPr>
                <w:sz w:val="16"/>
                <w:szCs w:val="16"/>
              </w:rPr>
              <w:t xml:space="preserve"> in this </w:t>
            </w:r>
            <w:r>
              <w:rPr>
                <w:i/>
                <w:iCs/>
                <w:sz w:val="16"/>
                <w:szCs w:val="16"/>
              </w:rPr>
              <w:t>PinComponentBehavior</w:t>
            </w:r>
            <w:r>
              <w:rPr>
                <w:sz w:val="16"/>
                <w:szCs w:val="16"/>
              </w:rPr>
              <w:t xml:space="preserve">. Since the current values of a pin can be defined for different types and times it is possible to define multiple </w:t>
            </w:r>
            <w:r>
              <w:rPr>
                <w:i/>
                <w:iCs/>
                <w:sz w:val="16"/>
                <w:szCs w:val="16"/>
              </w:rPr>
              <w:t>PinCurrentInformations</w:t>
            </w:r>
            <w:r>
              <w:rPr>
                <w:sz w:val="16"/>
                <w:szCs w:val="16"/>
              </w:rPr>
              <w:t xml:space="preserve"> for a </w:t>
            </w:r>
            <w:r>
              <w:rPr>
                <w:i/>
                <w:iCs/>
                <w:sz w:val="16"/>
                <w:szCs w:val="16"/>
              </w:rPr>
              <w:t>PinComponentBehavior</w:t>
            </w:r>
            <w:r>
              <w:rPr>
                <w:sz w:val="16"/>
                <w:szCs w:val="16"/>
              </w:rPr>
              <w:t>.</w:t>
            </w:r>
          </w:p>
        </w:tc>
      </w:tr>
    </w:tbl>
    <w:p w14:paraId="7624384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8" w:name="_bd8fca6cf56dae2e62fd877ce8229418"/>
      <w:r>
        <w:rPr>
          <w:lang w:val="en-GB"/>
        </w:rPr>
        <w:t>PinOpticalInformation</w:t>
      </w:r>
      <w:bookmarkEnd w:id="1328"/>
    </w:p>
    <w:p w14:paraId="66912A54" w14:textId="77777777" w:rsidR="000234BB" w:rsidRDefault="000234BB" w:rsidP="000234BB">
      <w:r>
        <w:rPr>
          <w:sz w:val="18"/>
          <w:szCs w:val="18"/>
        </w:rPr>
        <w:t>Allows the specification of optical information in a PinComponentBehavior.</w:t>
      </w:r>
    </w:p>
    <w:p w14:paraId="6A11CDA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15FD930" w14:textId="77777777" w:rsidTr="00725808">
        <w:tc>
          <w:tcPr>
            <w:tcW w:w="2013" w:type="dxa"/>
            <w:tcMar>
              <w:top w:w="28" w:type="dxa"/>
              <w:left w:w="28" w:type="dxa"/>
              <w:bottom w:w="28" w:type="dxa"/>
              <w:right w:w="28" w:type="dxa"/>
            </w:tcMar>
          </w:tcPr>
          <w:p w14:paraId="480A6FA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36A5586" w14:textId="77777777" w:rsidR="000234BB" w:rsidRDefault="000234BB" w:rsidP="00725808"/>
        </w:tc>
      </w:tr>
      <w:tr w:rsidR="000234BB" w:rsidRPr="008359F5" w14:paraId="173F9B5C" w14:textId="77777777" w:rsidTr="00725808">
        <w:tc>
          <w:tcPr>
            <w:tcW w:w="2013" w:type="dxa"/>
            <w:tcMar>
              <w:top w:w="28" w:type="dxa"/>
              <w:left w:w="28" w:type="dxa"/>
              <w:bottom w:w="28" w:type="dxa"/>
              <w:right w:w="28" w:type="dxa"/>
            </w:tcMar>
          </w:tcPr>
          <w:p w14:paraId="451BC24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FA0932" w14:textId="77777777" w:rsidR="000234BB" w:rsidRDefault="000234BB" w:rsidP="00725808"/>
        </w:tc>
      </w:tr>
      <w:tr w:rsidR="000234BB" w:rsidRPr="008359F5" w14:paraId="2858303C" w14:textId="77777777" w:rsidTr="00725808">
        <w:tc>
          <w:tcPr>
            <w:tcW w:w="2013" w:type="dxa"/>
            <w:tcMar>
              <w:top w:w="28" w:type="dxa"/>
              <w:left w:w="28" w:type="dxa"/>
              <w:bottom w:w="28" w:type="dxa"/>
              <w:right w:w="28" w:type="dxa"/>
            </w:tcMar>
          </w:tcPr>
          <w:p w14:paraId="7E37C3E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C627611" w14:textId="77777777" w:rsidR="000234BB" w:rsidRPr="000437C1" w:rsidRDefault="000234BB" w:rsidP="00725808">
            <w:pPr>
              <w:pStyle w:val="SmallStandard"/>
            </w:pPr>
            <w:r>
              <w:t>false</w:t>
            </w:r>
          </w:p>
        </w:tc>
      </w:tr>
    </w:tbl>
    <w:p w14:paraId="5A3F414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C65A3BA" w14:textId="77777777" w:rsidTr="00725808">
        <w:tc>
          <w:tcPr>
            <w:tcW w:w="2013" w:type="dxa"/>
            <w:tcMar>
              <w:top w:w="28" w:type="dxa"/>
              <w:left w:w="28" w:type="dxa"/>
              <w:bottom w:w="28" w:type="dxa"/>
              <w:right w:w="28" w:type="dxa"/>
            </w:tcMar>
          </w:tcPr>
          <w:p w14:paraId="47B7B4E1"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DA2FA2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63588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E48DD7C"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9B3E886" w14:textId="77777777" w:rsidTr="00725808">
        <w:tc>
          <w:tcPr>
            <w:tcW w:w="2013" w:type="dxa"/>
            <w:tcMar>
              <w:top w:w="28" w:type="dxa"/>
              <w:left w:w="28" w:type="dxa"/>
              <w:bottom w:w="28" w:type="dxa"/>
              <w:right w:w="28" w:type="dxa"/>
            </w:tcMar>
          </w:tcPr>
          <w:p w14:paraId="124713EE" w14:textId="77777777" w:rsidR="000234BB" w:rsidRPr="00620BBE" w:rsidRDefault="000234BB" w:rsidP="00725808">
            <w:pPr>
              <w:pStyle w:val="SmallStandard"/>
            </w:pPr>
            <w:r w:rsidRPr="00620BBE">
              <w:t>frequency</w:t>
            </w:r>
          </w:p>
        </w:tc>
        <w:tc>
          <w:tcPr>
            <w:tcW w:w="1559" w:type="dxa"/>
            <w:tcMar>
              <w:top w:w="28" w:type="dxa"/>
              <w:left w:w="28" w:type="dxa"/>
              <w:bottom w:w="28" w:type="dxa"/>
              <w:right w:w="28" w:type="dxa"/>
            </w:tcMar>
          </w:tcPr>
          <w:p w14:paraId="4BD44097"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28BEC45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97FDFA7" w14:textId="77777777" w:rsidR="000234BB" w:rsidRDefault="000234BB" w:rsidP="00725808">
            <w:pPr>
              <w:jc w:val="left"/>
            </w:pPr>
            <w:r>
              <w:rPr>
                <w:sz w:val="16"/>
                <w:szCs w:val="16"/>
              </w:rPr>
              <w:t>The frequency of the optical signal.</w:t>
            </w:r>
          </w:p>
        </w:tc>
      </w:tr>
      <w:tr w:rsidR="000234BB" w:rsidRPr="006675E2" w14:paraId="3E64DF4A" w14:textId="77777777" w:rsidTr="00725808">
        <w:tc>
          <w:tcPr>
            <w:tcW w:w="2013" w:type="dxa"/>
            <w:tcMar>
              <w:top w:w="28" w:type="dxa"/>
              <w:left w:w="28" w:type="dxa"/>
              <w:bottom w:w="28" w:type="dxa"/>
              <w:right w:w="28" w:type="dxa"/>
            </w:tcMar>
          </w:tcPr>
          <w:p w14:paraId="05EC5B3D" w14:textId="77777777" w:rsidR="000234BB" w:rsidRPr="00620BBE" w:rsidRDefault="000234BB" w:rsidP="00725808">
            <w:pPr>
              <w:pStyle w:val="SmallStandard"/>
            </w:pPr>
            <w:r w:rsidRPr="00620BBE">
              <w:t>attenuation</w:t>
            </w:r>
          </w:p>
        </w:tc>
        <w:tc>
          <w:tcPr>
            <w:tcW w:w="1559" w:type="dxa"/>
            <w:tcMar>
              <w:top w:w="28" w:type="dxa"/>
              <w:left w:w="28" w:type="dxa"/>
              <w:bottom w:w="28" w:type="dxa"/>
              <w:right w:w="28" w:type="dxa"/>
            </w:tcMar>
          </w:tcPr>
          <w:p w14:paraId="5774DEB1"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9901A99"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8592171" w14:textId="77777777" w:rsidR="000234BB" w:rsidRDefault="000234BB" w:rsidP="00725808">
            <w:pPr>
              <w:jc w:val="left"/>
            </w:pPr>
            <w:r>
              <w:rPr>
                <w:sz w:val="16"/>
                <w:szCs w:val="16"/>
              </w:rPr>
              <w:t>The attenuation of the optical pin at the defined frequency.</w:t>
            </w:r>
          </w:p>
        </w:tc>
      </w:tr>
    </w:tbl>
    <w:p w14:paraId="3ED701A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65D3284" w14:textId="77777777" w:rsidTr="00725808">
        <w:tc>
          <w:tcPr>
            <w:tcW w:w="2296" w:type="dxa"/>
            <w:gridSpan w:val="2"/>
          </w:tcPr>
          <w:p w14:paraId="596779D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1B96DC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1B5CBED" w14:textId="77777777" w:rsidR="000234BB" w:rsidRDefault="000234BB" w:rsidP="00725808">
            <w:pPr>
              <w:jc w:val="center"/>
              <w:rPr>
                <w:b/>
                <w:sz w:val="16"/>
                <w:szCs w:val="16"/>
                <w:lang w:val="en-GB"/>
              </w:rPr>
            </w:pPr>
            <w:r>
              <w:rPr>
                <w:b/>
                <w:sz w:val="16"/>
                <w:szCs w:val="16"/>
                <w:lang w:val="en-GB"/>
              </w:rPr>
              <w:t>General</w:t>
            </w:r>
          </w:p>
        </w:tc>
      </w:tr>
      <w:tr w:rsidR="000234BB" w:rsidRPr="00720F6F" w14:paraId="5038E71A" w14:textId="77777777" w:rsidTr="00725808">
        <w:tc>
          <w:tcPr>
            <w:tcW w:w="1588" w:type="dxa"/>
          </w:tcPr>
          <w:p w14:paraId="2067CFB1" w14:textId="77777777" w:rsidR="000234BB" w:rsidRDefault="000234BB" w:rsidP="00725808">
            <w:pPr>
              <w:rPr>
                <w:b/>
                <w:sz w:val="16"/>
                <w:szCs w:val="16"/>
                <w:lang w:val="en-GB"/>
              </w:rPr>
            </w:pPr>
            <w:r>
              <w:rPr>
                <w:b/>
                <w:sz w:val="16"/>
                <w:szCs w:val="16"/>
                <w:lang w:val="en-GB"/>
              </w:rPr>
              <w:t>Type</w:t>
            </w:r>
          </w:p>
        </w:tc>
        <w:tc>
          <w:tcPr>
            <w:tcW w:w="708" w:type="dxa"/>
          </w:tcPr>
          <w:p w14:paraId="499775B1" w14:textId="77777777" w:rsidR="000234BB" w:rsidRDefault="000234BB" w:rsidP="00725808">
            <w:pPr>
              <w:rPr>
                <w:b/>
                <w:sz w:val="16"/>
                <w:szCs w:val="16"/>
                <w:lang w:val="en-GB"/>
              </w:rPr>
            </w:pPr>
            <w:r>
              <w:rPr>
                <w:b/>
                <w:sz w:val="16"/>
                <w:szCs w:val="16"/>
                <w:lang w:val="en-GB"/>
              </w:rPr>
              <w:t>Mult</w:t>
            </w:r>
          </w:p>
        </w:tc>
        <w:tc>
          <w:tcPr>
            <w:tcW w:w="1560" w:type="dxa"/>
          </w:tcPr>
          <w:p w14:paraId="528AF093" w14:textId="77777777" w:rsidR="000234BB" w:rsidRDefault="000234BB" w:rsidP="00725808">
            <w:pPr>
              <w:rPr>
                <w:b/>
                <w:sz w:val="16"/>
                <w:szCs w:val="16"/>
                <w:lang w:val="en-GB"/>
              </w:rPr>
            </w:pPr>
            <w:r>
              <w:rPr>
                <w:b/>
                <w:sz w:val="16"/>
                <w:szCs w:val="16"/>
                <w:lang w:val="en-GB"/>
              </w:rPr>
              <w:t>Role</w:t>
            </w:r>
          </w:p>
        </w:tc>
        <w:tc>
          <w:tcPr>
            <w:tcW w:w="708" w:type="dxa"/>
          </w:tcPr>
          <w:p w14:paraId="373C191C" w14:textId="77777777" w:rsidR="000234BB" w:rsidRDefault="000234BB" w:rsidP="00725808">
            <w:pPr>
              <w:rPr>
                <w:b/>
                <w:sz w:val="16"/>
                <w:szCs w:val="16"/>
                <w:lang w:val="en-GB"/>
              </w:rPr>
            </w:pPr>
            <w:r>
              <w:rPr>
                <w:b/>
                <w:sz w:val="16"/>
                <w:szCs w:val="16"/>
                <w:lang w:val="en-GB"/>
              </w:rPr>
              <w:t>Mult</w:t>
            </w:r>
          </w:p>
        </w:tc>
        <w:tc>
          <w:tcPr>
            <w:tcW w:w="567" w:type="dxa"/>
          </w:tcPr>
          <w:p w14:paraId="179C1B9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ADC4B12" w14:textId="77777777" w:rsidR="000234BB" w:rsidRPr="008359F5" w:rsidRDefault="000234BB" w:rsidP="00725808">
            <w:pPr>
              <w:rPr>
                <w:b/>
                <w:sz w:val="16"/>
                <w:szCs w:val="16"/>
                <w:lang w:val="en-GB"/>
              </w:rPr>
            </w:pPr>
            <w:r>
              <w:rPr>
                <w:b/>
                <w:sz w:val="16"/>
                <w:szCs w:val="16"/>
                <w:lang w:val="en-GB"/>
              </w:rPr>
              <w:t>Comment</w:t>
            </w:r>
          </w:p>
        </w:tc>
      </w:tr>
      <w:tr w:rsidR="000234BB" w:rsidRPr="00CC6307" w14:paraId="2B83B8EA" w14:textId="77777777" w:rsidTr="00725808">
        <w:tc>
          <w:tcPr>
            <w:tcW w:w="1588" w:type="dxa"/>
          </w:tcPr>
          <w:p w14:paraId="3206AA10" w14:textId="77777777" w:rsidR="000234BB" w:rsidRPr="00634625" w:rsidRDefault="000234BB" w:rsidP="00725808">
            <w:pPr>
              <w:pStyle w:val="SmallStandard"/>
            </w:pPr>
            <w:r>
              <w:t>PinComponentBehavior</w:t>
            </w:r>
          </w:p>
        </w:tc>
        <w:tc>
          <w:tcPr>
            <w:tcW w:w="708" w:type="dxa"/>
          </w:tcPr>
          <w:p w14:paraId="44B6E494" w14:textId="77777777" w:rsidR="000234BB" w:rsidRPr="00D331EF" w:rsidRDefault="000234BB" w:rsidP="00725808">
            <w:pPr>
              <w:pStyle w:val="SmallStandard"/>
            </w:pPr>
            <w:r w:rsidRPr="00D01517">
              <w:t>1</w:t>
            </w:r>
          </w:p>
        </w:tc>
        <w:tc>
          <w:tcPr>
            <w:tcW w:w="1560" w:type="dxa"/>
          </w:tcPr>
          <w:p w14:paraId="376BE785" w14:textId="77777777" w:rsidR="000234BB" w:rsidRPr="00132C43" w:rsidRDefault="000234BB" w:rsidP="00725808">
            <w:pPr>
              <w:pStyle w:val="SmallStandard"/>
            </w:pPr>
            <w:r>
              <w:t>opticalInformation</w:t>
            </w:r>
          </w:p>
        </w:tc>
        <w:tc>
          <w:tcPr>
            <w:tcW w:w="708" w:type="dxa"/>
          </w:tcPr>
          <w:p w14:paraId="419DA66B" w14:textId="77777777" w:rsidR="000234BB" w:rsidRPr="00D331EF" w:rsidRDefault="000234BB" w:rsidP="00725808">
            <w:pPr>
              <w:pStyle w:val="SmallStandard"/>
            </w:pPr>
            <w:r w:rsidRPr="00D01517">
              <w:t>0..*</w:t>
            </w:r>
          </w:p>
        </w:tc>
        <w:tc>
          <w:tcPr>
            <w:tcW w:w="567" w:type="dxa"/>
          </w:tcPr>
          <w:p w14:paraId="58062D30" w14:textId="77777777" w:rsidR="000234BB" w:rsidRDefault="000234BB" w:rsidP="00725808">
            <w:pPr>
              <w:pStyle w:val="SmallStandard"/>
            </w:pPr>
            <w:r>
              <w:t>Y</w:t>
            </w:r>
          </w:p>
        </w:tc>
        <w:tc>
          <w:tcPr>
            <w:tcW w:w="3969" w:type="dxa"/>
          </w:tcPr>
          <w:p w14:paraId="00006DDF" w14:textId="77777777" w:rsidR="000234BB" w:rsidRDefault="000234BB" w:rsidP="00725808">
            <w:pPr>
              <w:jc w:val="left"/>
            </w:pPr>
            <w:r>
              <w:rPr>
                <w:sz w:val="16"/>
                <w:szCs w:val="16"/>
              </w:rPr>
              <w:t>Specifies the optical information of the pin, if it has the type optical.</w:t>
            </w:r>
          </w:p>
        </w:tc>
      </w:tr>
    </w:tbl>
    <w:p w14:paraId="7759A5A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9" w:name="_103bdd5e89565e0af14fb99e5e34e00a"/>
      <w:r>
        <w:rPr>
          <w:lang w:val="en-GB"/>
        </w:rPr>
        <w:t>PinTiming</w:t>
      </w:r>
      <w:bookmarkEnd w:id="1329"/>
    </w:p>
    <w:p w14:paraId="4533D0BA" w14:textId="77777777" w:rsidR="000234BB" w:rsidRDefault="000234BB" w:rsidP="000234BB">
      <w:r>
        <w:rPr>
          <w:sz w:val="18"/>
          <w:szCs w:val="18"/>
        </w:rPr>
        <w:t xml:space="preserve">Specifies the timing for a </w:t>
      </w:r>
      <w:r>
        <w:rPr>
          <w:i/>
          <w:iCs/>
          <w:sz w:val="18"/>
          <w:szCs w:val="18"/>
        </w:rPr>
        <w:t xml:space="preserve">PinCurrentInformation </w:t>
      </w:r>
      <w:r>
        <w:rPr>
          <w:sz w:val="18"/>
          <w:szCs w:val="18"/>
        </w:rPr>
        <w:t xml:space="preserve">or a </w:t>
      </w:r>
      <w:r>
        <w:rPr>
          <w:i/>
          <w:iCs/>
          <w:sz w:val="18"/>
          <w:szCs w:val="18"/>
        </w:rPr>
        <w:t>PinVoltageInformation</w:t>
      </w:r>
      <w:r>
        <w:rPr>
          <w:sz w:val="18"/>
          <w:szCs w:val="18"/>
        </w:rPr>
        <w:t>.</w:t>
      </w:r>
    </w:p>
    <w:p w14:paraId="6FDB55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6E15206" w14:textId="77777777" w:rsidTr="00725808">
        <w:tc>
          <w:tcPr>
            <w:tcW w:w="2013" w:type="dxa"/>
            <w:tcMar>
              <w:top w:w="28" w:type="dxa"/>
              <w:left w:w="28" w:type="dxa"/>
              <w:bottom w:w="28" w:type="dxa"/>
              <w:right w:w="28" w:type="dxa"/>
            </w:tcMar>
          </w:tcPr>
          <w:p w14:paraId="4C5C7EA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3733C69" w14:textId="77777777" w:rsidR="000234BB" w:rsidRDefault="000234BB" w:rsidP="00725808"/>
        </w:tc>
      </w:tr>
      <w:tr w:rsidR="000234BB" w:rsidRPr="008359F5" w14:paraId="21564A56" w14:textId="77777777" w:rsidTr="00725808">
        <w:tc>
          <w:tcPr>
            <w:tcW w:w="2013" w:type="dxa"/>
            <w:tcMar>
              <w:top w:w="28" w:type="dxa"/>
              <w:left w:w="28" w:type="dxa"/>
              <w:bottom w:w="28" w:type="dxa"/>
              <w:right w:w="28" w:type="dxa"/>
            </w:tcMar>
          </w:tcPr>
          <w:p w14:paraId="4D148DC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8F6D06" w14:textId="77777777" w:rsidR="000234BB" w:rsidRDefault="000234BB" w:rsidP="00725808"/>
        </w:tc>
      </w:tr>
      <w:tr w:rsidR="000234BB" w:rsidRPr="008359F5" w14:paraId="071A78F6" w14:textId="77777777" w:rsidTr="00725808">
        <w:tc>
          <w:tcPr>
            <w:tcW w:w="2013" w:type="dxa"/>
            <w:tcMar>
              <w:top w:w="28" w:type="dxa"/>
              <w:left w:w="28" w:type="dxa"/>
              <w:bottom w:w="28" w:type="dxa"/>
              <w:right w:w="28" w:type="dxa"/>
            </w:tcMar>
          </w:tcPr>
          <w:p w14:paraId="066E7FD7"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582B103A" w14:textId="77777777" w:rsidR="000234BB" w:rsidRPr="000437C1" w:rsidRDefault="000234BB" w:rsidP="00725808">
            <w:pPr>
              <w:pStyle w:val="SmallStandard"/>
            </w:pPr>
            <w:r>
              <w:t>false</w:t>
            </w:r>
          </w:p>
        </w:tc>
      </w:tr>
    </w:tbl>
    <w:p w14:paraId="1D9F1A7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817A0D3" w14:textId="77777777" w:rsidTr="00725808">
        <w:tc>
          <w:tcPr>
            <w:tcW w:w="2013" w:type="dxa"/>
            <w:tcMar>
              <w:top w:w="28" w:type="dxa"/>
              <w:left w:w="28" w:type="dxa"/>
              <w:bottom w:w="28" w:type="dxa"/>
              <w:right w:w="28" w:type="dxa"/>
            </w:tcMar>
          </w:tcPr>
          <w:p w14:paraId="7BC6D0F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54BAB7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2FDA0F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714E81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1C36911" w14:textId="77777777" w:rsidTr="00725808">
        <w:tc>
          <w:tcPr>
            <w:tcW w:w="2013" w:type="dxa"/>
            <w:tcMar>
              <w:top w:w="28" w:type="dxa"/>
              <w:left w:w="28" w:type="dxa"/>
              <w:bottom w:w="28" w:type="dxa"/>
              <w:right w:w="28" w:type="dxa"/>
            </w:tcMar>
          </w:tcPr>
          <w:p w14:paraId="6D81B7E2"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24785542" w14:textId="77777777" w:rsidR="000234BB" w:rsidRPr="008359F5" w:rsidRDefault="000234BB" w:rsidP="00725808">
            <w:pPr>
              <w:pStyle w:val="SmallStandard"/>
            </w:pPr>
            <w:r w:rsidRPr="00D21799">
              <w:t>PinTimingType</w:t>
            </w:r>
          </w:p>
        </w:tc>
        <w:tc>
          <w:tcPr>
            <w:tcW w:w="709" w:type="dxa"/>
            <w:tcMar>
              <w:top w:w="28" w:type="dxa"/>
              <w:left w:w="28" w:type="dxa"/>
              <w:bottom w:w="28" w:type="dxa"/>
              <w:right w:w="28" w:type="dxa"/>
            </w:tcMar>
          </w:tcPr>
          <w:p w14:paraId="376B9E11"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69BCAE4" w14:textId="77777777" w:rsidR="000234BB" w:rsidRDefault="000234BB" w:rsidP="00725808">
            <w:pPr>
              <w:jc w:val="left"/>
            </w:pPr>
            <w:r>
              <w:rPr>
                <w:sz w:val="16"/>
                <w:szCs w:val="16"/>
              </w:rPr>
              <w:t>Specifies the type of the timing.</w:t>
            </w:r>
          </w:p>
        </w:tc>
      </w:tr>
      <w:tr w:rsidR="000234BB" w:rsidRPr="006675E2" w14:paraId="0EA9F253" w14:textId="77777777" w:rsidTr="00725808">
        <w:tc>
          <w:tcPr>
            <w:tcW w:w="2013" w:type="dxa"/>
            <w:tcMar>
              <w:top w:w="28" w:type="dxa"/>
              <w:left w:w="28" w:type="dxa"/>
              <w:bottom w:w="28" w:type="dxa"/>
              <w:right w:w="28" w:type="dxa"/>
            </w:tcMar>
          </w:tcPr>
          <w:p w14:paraId="10A27BA8" w14:textId="77777777" w:rsidR="000234BB" w:rsidRPr="00620BBE" w:rsidRDefault="000234BB" w:rsidP="00725808">
            <w:pPr>
              <w:pStyle w:val="SmallStandard"/>
            </w:pPr>
            <w:r w:rsidRPr="00620BBE">
              <w:t>time</w:t>
            </w:r>
          </w:p>
        </w:tc>
        <w:tc>
          <w:tcPr>
            <w:tcW w:w="1559" w:type="dxa"/>
            <w:tcMar>
              <w:top w:w="28" w:type="dxa"/>
              <w:left w:w="28" w:type="dxa"/>
              <w:bottom w:w="28" w:type="dxa"/>
              <w:right w:w="28" w:type="dxa"/>
            </w:tcMar>
          </w:tcPr>
          <w:p w14:paraId="446EA4A3"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3AEDB6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624D91C" w14:textId="77777777" w:rsidR="000234BB" w:rsidRDefault="000234BB" w:rsidP="00725808">
            <w:pPr>
              <w:jc w:val="left"/>
            </w:pPr>
            <w:r>
              <w:rPr>
                <w:sz w:val="16"/>
                <w:szCs w:val="16"/>
              </w:rPr>
              <w:t>Specifies the time value of the timing.</w:t>
            </w:r>
          </w:p>
        </w:tc>
      </w:tr>
    </w:tbl>
    <w:p w14:paraId="28C203E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92FD82C" w14:textId="77777777" w:rsidTr="00725808">
        <w:tc>
          <w:tcPr>
            <w:tcW w:w="2296" w:type="dxa"/>
            <w:gridSpan w:val="2"/>
          </w:tcPr>
          <w:p w14:paraId="361BFBF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A9E577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78F8D62" w14:textId="77777777" w:rsidR="000234BB" w:rsidRDefault="000234BB" w:rsidP="00725808">
            <w:pPr>
              <w:jc w:val="center"/>
              <w:rPr>
                <w:b/>
                <w:sz w:val="16"/>
                <w:szCs w:val="16"/>
                <w:lang w:val="en-GB"/>
              </w:rPr>
            </w:pPr>
            <w:r>
              <w:rPr>
                <w:b/>
                <w:sz w:val="16"/>
                <w:szCs w:val="16"/>
                <w:lang w:val="en-GB"/>
              </w:rPr>
              <w:t>General</w:t>
            </w:r>
          </w:p>
        </w:tc>
      </w:tr>
      <w:tr w:rsidR="000234BB" w:rsidRPr="00720F6F" w14:paraId="27BEBABF" w14:textId="77777777" w:rsidTr="00725808">
        <w:tc>
          <w:tcPr>
            <w:tcW w:w="1588" w:type="dxa"/>
          </w:tcPr>
          <w:p w14:paraId="7B84D537" w14:textId="77777777" w:rsidR="000234BB" w:rsidRDefault="000234BB" w:rsidP="00725808">
            <w:pPr>
              <w:rPr>
                <w:b/>
                <w:sz w:val="16"/>
                <w:szCs w:val="16"/>
                <w:lang w:val="en-GB"/>
              </w:rPr>
            </w:pPr>
            <w:r>
              <w:rPr>
                <w:b/>
                <w:sz w:val="16"/>
                <w:szCs w:val="16"/>
                <w:lang w:val="en-GB"/>
              </w:rPr>
              <w:t>Type</w:t>
            </w:r>
          </w:p>
        </w:tc>
        <w:tc>
          <w:tcPr>
            <w:tcW w:w="708" w:type="dxa"/>
          </w:tcPr>
          <w:p w14:paraId="31F498E4" w14:textId="77777777" w:rsidR="000234BB" w:rsidRDefault="000234BB" w:rsidP="00725808">
            <w:pPr>
              <w:rPr>
                <w:b/>
                <w:sz w:val="16"/>
                <w:szCs w:val="16"/>
                <w:lang w:val="en-GB"/>
              </w:rPr>
            </w:pPr>
            <w:r>
              <w:rPr>
                <w:b/>
                <w:sz w:val="16"/>
                <w:szCs w:val="16"/>
                <w:lang w:val="en-GB"/>
              </w:rPr>
              <w:t>Mult</w:t>
            </w:r>
          </w:p>
        </w:tc>
        <w:tc>
          <w:tcPr>
            <w:tcW w:w="1560" w:type="dxa"/>
          </w:tcPr>
          <w:p w14:paraId="0F9A2AB0" w14:textId="77777777" w:rsidR="000234BB" w:rsidRDefault="000234BB" w:rsidP="00725808">
            <w:pPr>
              <w:rPr>
                <w:b/>
                <w:sz w:val="16"/>
                <w:szCs w:val="16"/>
                <w:lang w:val="en-GB"/>
              </w:rPr>
            </w:pPr>
            <w:r>
              <w:rPr>
                <w:b/>
                <w:sz w:val="16"/>
                <w:szCs w:val="16"/>
                <w:lang w:val="en-GB"/>
              </w:rPr>
              <w:t>Role</w:t>
            </w:r>
          </w:p>
        </w:tc>
        <w:tc>
          <w:tcPr>
            <w:tcW w:w="708" w:type="dxa"/>
          </w:tcPr>
          <w:p w14:paraId="28645CD5" w14:textId="77777777" w:rsidR="000234BB" w:rsidRDefault="000234BB" w:rsidP="00725808">
            <w:pPr>
              <w:rPr>
                <w:b/>
                <w:sz w:val="16"/>
                <w:szCs w:val="16"/>
                <w:lang w:val="en-GB"/>
              </w:rPr>
            </w:pPr>
            <w:r>
              <w:rPr>
                <w:b/>
                <w:sz w:val="16"/>
                <w:szCs w:val="16"/>
                <w:lang w:val="en-GB"/>
              </w:rPr>
              <w:t>Mult</w:t>
            </w:r>
          </w:p>
        </w:tc>
        <w:tc>
          <w:tcPr>
            <w:tcW w:w="567" w:type="dxa"/>
          </w:tcPr>
          <w:p w14:paraId="2D4A286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0FBD247" w14:textId="77777777" w:rsidR="000234BB" w:rsidRPr="008359F5" w:rsidRDefault="000234BB" w:rsidP="00725808">
            <w:pPr>
              <w:rPr>
                <w:b/>
                <w:sz w:val="16"/>
                <w:szCs w:val="16"/>
                <w:lang w:val="en-GB"/>
              </w:rPr>
            </w:pPr>
            <w:r>
              <w:rPr>
                <w:b/>
                <w:sz w:val="16"/>
                <w:szCs w:val="16"/>
                <w:lang w:val="en-GB"/>
              </w:rPr>
              <w:t>Comment</w:t>
            </w:r>
          </w:p>
        </w:tc>
      </w:tr>
      <w:tr w:rsidR="000234BB" w:rsidRPr="00CC6307" w14:paraId="50A95CFF" w14:textId="77777777" w:rsidTr="00725808">
        <w:tc>
          <w:tcPr>
            <w:tcW w:w="1588" w:type="dxa"/>
          </w:tcPr>
          <w:p w14:paraId="5B0EF9C4" w14:textId="77777777" w:rsidR="000234BB" w:rsidRPr="00634625" w:rsidRDefault="000234BB" w:rsidP="00725808">
            <w:pPr>
              <w:pStyle w:val="SmallStandard"/>
            </w:pPr>
            <w:r>
              <w:t>PinVoltageInformation</w:t>
            </w:r>
          </w:p>
        </w:tc>
        <w:tc>
          <w:tcPr>
            <w:tcW w:w="708" w:type="dxa"/>
          </w:tcPr>
          <w:p w14:paraId="6890BFDF" w14:textId="77777777" w:rsidR="000234BB" w:rsidRPr="00D331EF" w:rsidRDefault="000234BB" w:rsidP="00725808">
            <w:pPr>
              <w:pStyle w:val="SmallStandard"/>
            </w:pPr>
            <w:r w:rsidRPr="00D01517">
              <w:t>0..1</w:t>
            </w:r>
          </w:p>
        </w:tc>
        <w:tc>
          <w:tcPr>
            <w:tcW w:w="1560" w:type="dxa"/>
          </w:tcPr>
          <w:p w14:paraId="141DCEE4" w14:textId="77777777" w:rsidR="000234BB" w:rsidRPr="00132C43" w:rsidRDefault="000234BB" w:rsidP="00725808">
            <w:pPr>
              <w:pStyle w:val="SmallStandard"/>
            </w:pPr>
            <w:r>
              <w:t>timing</w:t>
            </w:r>
          </w:p>
        </w:tc>
        <w:tc>
          <w:tcPr>
            <w:tcW w:w="708" w:type="dxa"/>
          </w:tcPr>
          <w:p w14:paraId="5696C47D" w14:textId="77777777" w:rsidR="000234BB" w:rsidRPr="00D331EF" w:rsidRDefault="000234BB" w:rsidP="00725808">
            <w:pPr>
              <w:pStyle w:val="SmallStandard"/>
            </w:pPr>
            <w:r w:rsidRPr="00D01517">
              <w:t>0..*</w:t>
            </w:r>
          </w:p>
        </w:tc>
        <w:tc>
          <w:tcPr>
            <w:tcW w:w="567" w:type="dxa"/>
          </w:tcPr>
          <w:p w14:paraId="70FCCA12" w14:textId="77777777" w:rsidR="000234BB" w:rsidRDefault="000234BB" w:rsidP="00725808">
            <w:pPr>
              <w:pStyle w:val="SmallStandard"/>
            </w:pPr>
            <w:r>
              <w:t>Y</w:t>
            </w:r>
          </w:p>
        </w:tc>
        <w:tc>
          <w:tcPr>
            <w:tcW w:w="3969" w:type="dxa"/>
          </w:tcPr>
          <w:p w14:paraId="2CE10C80" w14:textId="77777777" w:rsidR="000234BB" w:rsidRDefault="000234BB" w:rsidP="00725808">
            <w:pPr>
              <w:jc w:val="left"/>
            </w:pPr>
            <w:r>
              <w:rPr>
                <w:sz w:val="16"/>
                <w:szCs w:val="16"/>
              </w:rPr>
              <w:t xml:space="preserve">Specifies the timing of the </w:t>
            </w:r>
            <w:r>
              <w:rPr>
                <w:i/>
                <w:iCs/>
                <w:sz w:val="16"/>
                <w:szCs w:val="16"/>
              </w:rPr>
              <w:t>PinVoltageInformation</w:t>
            </w:r>
            <w:r>
              <w:rPr>
                <w:sz w:val="16"/>
                <w:szCs w:val="16"/>
              </w:rPr>
              <w:t>.</w:t>
            </w:r>
          </w:p>
        </w:tc>
      </w:tr>
      <w:tr w:rsidR="000234BB" w:rsidRPr="00CC6307" w14:paraId="1C4C0F15" w14:textId="77777777" w:rsidTr="00725808">
        <w:tc>
          <w:tcPr>
            <w:tcW w:w="1588" w:type="dxa"/>
          </w:tcPr>
          <w:p w14:paraId="0C617BF4" w14:textId="77777777" w:rsidR="000234BB" w:rsidRPr="00634625" w:rsidRDefault="000234BB" w:rsidP="00725808">
            <w:pPr>
              <w:pStyle w:val="SmallStandard"/>
            </w:pPr>
            <w:r>
              <w:t>PinCurrentInformation</w:t>
            </w:r>
          </w:p>
        </w:tc>
        <w:tc>
          <w:tcPr>
            <w:tcW w:w="708" w:type="dxa"/>
          </w:tcPr>
          <w:p w14:paraId="12DD06E7" w14:textId="77777777" w:rsidR="000234BB" w:rsidRPr="00D331EF" w:rsidRDefault="000234BB" w:rsidP="00725808">
            <w:pPr>
              <w:pStyle w:val="SmallStandard"/>
            </w:pPr>
            <w:r w:rsidRPr="00D01517">
              <w:t>0..1</w:t>
            </w:r>
          </w:p>
        </w:tc>
        <w:tc>
          <w:tcPr>
            <w:tcW w:w="1560" w:type="dxa"/>
          </w:tcPr>
          <w:p w14:paraId="445E756E" w14:textId="77777777" w:rsidR="000234BB" w:rsidRPr="00132C43" w:rsidRDefault="000234BB" w:rsidP="00725808">
            <w:pPr>
              <w:pStyle w:val="SmallStandard"/>
            </w:pPr>
            <w:r>
              <w:t>timing</w:t>
            </w:r>
          </w:p>
        </w:tc>
        <w:tc>
          <w:tcPr>
            <w:tcW w:w="708" w:type="dxa"/>
          </w:tcPr>
          <w:p w14:paraId="76CBC890" w14:textId="77777777" w:rsidR="000234BB" w:rsidRPr="00D331EF" w:rsidRDefault="000234BB" w:rsidP="00725808">
            <w:pPr>
              <w:pStyle w:val="SmallStandard"/>
            </w:pPr>
            <w:r w:rsidRPr="00D01517">
              <w:t>0..*</w:t>
            </w:r>
          </w:p>
        </w:tc>
        <w:tc>
          <w:tcPr>
            <w:tcW w:w="567" w:type="dxa"/>
          </w:tcPr>
          <w:p w14:paraId="02DA20B8" w14:textId="77777777" w:rsidR="000234BB" w:rsidRDefault="000234BB" w:rsidP="00725808">
            <w:pPr>
              <w:pStyle w:val="SmallStandard"/>
            </w:pPr>
            <w:r>
              <w:t>Y</w:t>
            </w:r>
          </w:p>
        </w:tc>
        <w:tc>
          <w:tcPr>
            <w:tcW w:w="3969" w:type="dxa"/>
          </w:tcPr>
          <w:p w14:paraId="0525F59C" w14:textId="77777777" w:rsidR="000234BB" w:rsidRDefault="000234BB" w:rsidP="00725808">
            <w:pPr>
              <w:jc w:val="left"/>
            </w:pPr>
            <w:r>
              <w:rPr>
                <w:sz w:val="16"/>
                <w:szCs w:val="16"/>
              </w:rPr>
              <w:t xml:space="preserve">Specifies the timing of the </w:t>
            </w:r>
            <w:r>
              <w:rPr>
                <w:i/>
                <w:iCs/>
                <w:sz w:val="16"/>
                <w:szCs w:val="16"/>
              </w:rPr>
              <w:t>PinCurrentInformation.</w:t>
            </w:r>
          </w:p>
        </w:tc>
      </w:tr>
    </w:tbl>
    <w:p w14:paraId="2CEB65F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0" w:name="_ef3eb103a4d3f6e446834dffd7a6544a"/>
      <w:r>
        <w:rPr>
          <w:lang w:val="en-GB"/>
        </w:rPr>
        <w:t>PinVoltageInformation</w:t>
      </w:r>
      <w:bookmarkEnd w:id="1330"/>
    </w:p>
    <w:p w14:paraId="5DB2D0E3" w14:textId="77777777" w:rsidR="000234BB" w:rsidRDefault="000234BB" w:rsidP="000234BB">
      <w:r>
        <w:rPr>
          <w:sz w:val="18"/>
          <w:szCs w:val="18"/>
        </w:rPr>
        <w:t xml:space="preserve">Allows the definition of voltages for a pin of an </w:t>
      </w:r>
      <w:r>
        <w:rPr>
          <w:i/>
          <w:iCs/>
          <w:sz w:val="18"/>
          <w:szCs w:val="18"/>
        </w:rPr>
        <w:t>EEComponent</w:t>
      </w:r>
      <w:r>
        <w:rPr>
          <w:sz w:val="18"/>
          <w:szCs w:val="18"/>
        </w:rPr>
        <w:t xml:space="preserve">. A current can be further specified by a duration. Attributes of the type </w:t>
      </w:r>
      <w:r>
        <w:rPr>
          <w:i/>
          <w:iCs/>
          <w:sz w:val="18"/>
          <w:szCs w:val="18"/>
        </w:rPr>
        <w:t>PinVoltageInformation</w:t>
      </w:r>
      <w:r>
        <w:rPr>
          <w:sz w:val="18"/>
          <w:szCs w:val="18"/>
        </w:rPr>
        <w:t xml:space="preserve"> normally have the multiplicity [0..*]. This means that such an attribute can have </w:t>
      </w:r>
      <w:r>
        <w:rPr>
          <w:i/>
          <w:iCs/>
          <w:sz w:val="18"/>
          <w:szCs w:val="18"/>
        </w:rPr>
        <w:t>PinVoltageInformation</w:t>
      </w:r>
      <w:r>
        <w:rPr>
          <w:sz w:val="18"/>
          <w:szCs w:val="18"/>
        </w:rPr>
        <w:t xml:space="preserve"> entries for different types and durations. It must not have multiple entries for the same type and duration.</w:t>
      </w:r>
    </w:p>
    <w:p w14:paraId="3004801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529F03A" w14:textId="77777777" w:rsidTr="00725808">
        <w:tc>
          <w:tcPr>
            <w:tcW w:w="2013" w:type="dxa"/>
            <w:tcMar>
              <w:top w:w="28" w:type="dxa"/>
              <w:left w:w="28" w:type="dxa"/>
              <w:bottom w:w="28" w:type="dxa"/>
              <w:right w:w="28" w:type="dxa"/>
            </w:tcMar>
          </w:tcPr>
          <w:p w14:paraId="37B3295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456B15" w14:textId="77777777" w:rsidR="000234BB" w:rsidRDefault="000234BB" w:rsidP="00725808"/>
        </w:tc>
      </w:tr>
      <w:tr w:rsidR="000234BB" w:rsidRPr="008359F5" w14:paraId="405A9400" w14:textId="77777777" w:rsidTr="00725808">
        <w:tc>
          <w:tcPr>
            <w:tcW w:w="2013" w:type="dxa"/>
            <w:tcMar>
              <w:top w:w="28" w:type="dxa"/>
              <w:left w:w="28" w:type="dxa"/>
              <w:bottom w:w="28" w:type="dxa"/>
              <w:right w:w="28" w:type="dxa"/>
            </w:tcMar>
          </w:tcPr>
          <w:p w14:paraId="44F1B49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AAD92F" w14:textId="77777777" w:rsidR="000234BB" w:rsidRDefault="000234BB" w:rsidP="00725808"/>
        </w:tc>
      </w:tr>
      <w:tr w:rsidR="000234BB" w:rsidRPr="008359F5" w14:paraId="283926A6" w14:textId="77777777" w:rsidTr="00725808">
        <w:tc>
          <w:tcPr>
            <w:tcW w:w="2013" w:type="dxa"/>
            <w:tcMar>
              <w:top w:w="28" w:type="dxa"/>
              <w:left w:w="28" w:type="dxa"/>
              <w:bottom w:w="28" w:type="dxa"/>
              <w:right w:w="28" w:type="dxa"/>
            </w:tcMar>
          </w:tcPr>
          <w:p w14:paraId="6DEC991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BAFAED" w14:textId="77777777" w:rsidR="000234BB" w:rsidRPr="000437C1" w:rsidRDefault="000234BB" w:rsidP="00725808">
            <w:pPr>
              <w:pStyle w:val="SmallStandard"/>
            </w:pPr>
            <w:r>
              <w:t>false</w:t>
            </w:r>
          </w:p>
        </w:tc>
      </w:tr>
    </w:tbl>
    <w:p w14:paraId="338C6BE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A018367" w14:textId="77777777" w:rsidTr="00725808">
        <w:tc>
          <w:tcPr>
            <w:tcW w:w="2013" w:type="dxa"/>
            <w:tcMar>
              <w:top w:w="28" w:type="dxa"/>
              <w:left w:w="28" w:type="dxa"/>
              <w:bottom w:w="28" w:type="dxa"/>
              <w:right w:w="28" w:type="dxa"/>
            </w:tcMar>
          </w:tcPr>
          <w:p w14:paraId="2D1415D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697D22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65AFE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D192DDF"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FF3CDB8" w14:textId="77777777" w:rsidTr="00725808">
        <w:tc>
          <w:tcPr>
            <w:tcW w:w="2013" w:type="dxa"/>
            <w:tcMar>
              <w:top w:w="28" w:type="dxa"/>
              <w:left w:w="28" w:type="dxa"/>
              <w:bottom w:w="28" w:type="dxa"/>
              <w:right w:w="28" w:type="dxa"/>
            </w:tcMar>
          </w:tcPr>
          <w:p w14:paraId="471AD385"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6B316BA2" w14:textId="77777777" w:rsidR="000234BB" w:rsidRPr="008359F5" w:rsidRDefault="000234BB" w:rsidP="00725808">
            <w:pPr>
              <w:pStyle w:val="SmallStandard"/>
            </w:pPr>
            <w:r w:rsidRPr="00D21799">
              <w:t>PinVoltageType</w:t>
            </w:r>
          </w:p>
        </w:tc>
        <w:tc>
          <w:tcPr>
            <w:tcW w:w="709" w:type="dxa"/>
            <w:tcMar>
              <w:top w:w="28" w:type="dxa"/>
              <w:left w:w="28" w:type="dxa"/>
              <w:bottom w:w="28" w:type="dxa"/>
              <w:right w:w="28" w:type="dxa"/>
            </w:tcMar>
          </w:tcPr>
          <w:p w14:paraId="61FB0948"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69FEA7E" w14:textId="77777777" w:rsidR="000234BB" w:rsidRDefault="000234BB" w:rsidP="00725808">
            <w:pPr>
              <w:jc w:val="left"/>
            </w:pPr>
            <w:r>
              <w:rPr>
                <w:sz w:val="16"/>
                <w:szCs w:val="16"/>
              </w:rPr>
              <w:t>Defines the type of the voltage.</w:t>
            </w:r>
          </w:p>
        </w:tc>
      </w:tr>
      <w:tr w:rsidR="000234BB" w:rsidRPr="006675E2" w14:paraId="0BAE6512" w14:textId="77777777" w:rsidTr="00725808">
        <w:tc>
          <w:tcPr>
            <w:tcW w:w="2013" w:type="dxa"/>
            <w:tcMar>
              <w:top w:w="28" w:type="dxa"/>
              <w:left w:w="28" w:type="dxa"/>
              <w:bottom w:w="28" w:type="dxa"/>
              <w:right w:w="28" w:type="dxa"/>
            </w:tcMar>
          </w:tcPr>
          <w:p w14:paraId="7728060C" w14:textId="77777777" w:rsidR="000234BB" w:rsidRPr="00620BBE" w:rsidRDefault="000234BB" w:rsidP="00725808">
            <w:pPr>
              <w:pStyle w:val="SmallStandard"/>
            </w:pPr>
            <w:r w:rsidRPr="00620BBE">
              <w:t>voltage</w:t>
            </w:r>
          </w:p>
        </w:tc>
        <w:tc>
          <w:tcPr>
            <w:tcW w:w="1559" w:type="dxa"/>
            <w:tcMar>
              <w:top w:w="28" w:type="dxa"/>
              <w:left w:w="28" w:type="dxa"/>
              <w:bottom w:w="28" w:type="dxa"/>
              <w:right w:w="28" w:type="dxa"/>
            </w:tcMar>
          </w:tcPr>
          <w:p w14:paraId="557D0474"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820A6F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7B31160" w14:textId="77777777" w:rsidR="000234BB" w:rsidRDefault="000234BB" w:rsidP="00725808">
            <w:pPr>
              <w:jc w:val="left"/>
            </w:pPr>
            <w:r>
              <w:rPr>
                <w:sz w:val="16"/>
                <w:szCs w:val="16"/>
              </w:rPr>
              <w:t>The voltage of the pin.</w:t>
            </w:r>
          </w:p>
        </w:tc>
      </w:tr>
    </w:tbl>
    <w:p w14:paraId="3C682B2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C141A3B" w14:textId="77777777" w:rsidTr="00725808">
        <w:tc>
          <w:tcPr>
            <w:tcW w:w="3856" w:type="dxa"/>
            <w:gridSpan w:val="3"/>
          </w:tcPr>
          <w:p w14:paraId="034D0357" w14:textId="77777777" w:rsidR="000234BB" w:rsidRDefault="000234BB" w:rsidP="00725808">
            <w:pPr>
              <w:jc w:val="center"/>
              <w:rPr>
                <w:b/>
                <w:sz w:val="16"/>
                <w:szCs w:val="16"/>
                <w:lang w:val="en-GB"/>
              </w:rPr>
            </w:pPr>
            <w:r>
              <w:rPr>
                <w:b/>
                <w:sz w:val="16"/>
                <w:szCs w:val="16"/>
                <w:lang w:val="en-GB"/>
              </w:rPr>
              <w:t>Other End</w:t>
            </w:r>
          </w:p>
        </w:tc>
        <w:tc>
          <w:tcPr>
            <w:tcW w:w="708" w:type="dxa"/>
          </w:tcPr>
          <w:p w14:paraId="3C85D79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5AD1539" w14:textId="77777777" w:rsidR="000234BB" w:rsidRDefault="000234BB" w:rsidP="00725808">
            <w:pPr>
              <w:jc w:val="center"/>
              <w:rPr>
                <w:b/>
                <w:sz w:val="16"/>
                <w:szCs w:val="16"/>
                <w:lang w:val="en-GB"/>
              </w:rPr>
            </w:pPr>
            <w:r>
              <w:rPr>
                <w:b/>
                <w:sz w:val="16"/>
                <w:szCs w:val="16"/>
                <w:lang w:val="en-GB"/>
              </w:rPr>
              <w:t>General</w:t>
            </w:r>
          </w:p>
        </w:tc>
      </w:tr>
      <w:tr w:rsidR="000234BB" w:rsidRPr="00720F6F" w14:paraId="2C87B390" w14:textId="77777777" w:rsidTr="00725808">
        <w:tc>
          <w:tcPr>
            <w:tcW w:w="1573" w:type="dxa"/>
          </w:tcPr>
          <w:p w14:paraId="7A3EF9E9" w14:textId="77777777" w:rsidR="000234BB" w:rsidRDefault="000234BB" w:rsidP="00725808">
            <w:pPr>
              <w:rPr>
                <w:b/>
                <w:sz w:val="16"/>
                <w:szCs w:val="16"/>
                <w:lang w:val="en-GB"/>
              </w:rPr>
            </w:pPr>
            <w:r>
              <w:rPr>
                <w:b/>
                <w:sz w:val="16"/>
                <w:szCs w:val="16"/>
                <w:lang w:val="en-GB"/>
              </w:rPr>
              <w:t>Type</w:t>
            </w:r>
          </w:p>
        </w:tc>
        <w:tc>
          <w:tcPr>
            <w:tcW w:w="1574" w:type="dxa"/>
          </w:tcPr>
          <w:p w14:paraId="5D064D7D" w14:textId="77777777" w:rsidR="000234BB" w:rsidRDefault="000234BB" w:rsidP="00725808">
            <w:pPr>
              <w:rPr>
                <w:b/>
                <w:sz w:val="16"/>
                <w:szCs w:val="16"/>
                <w:lang w:val="en-GB"/>
              </w:rPr>
            </w:pPr>
            <w:r>
              <w:rPr>
                <w:b/>
                <w:sz w:val="16"/>
                <w:szCs w:val="16"/>
                <w:lang w:val="en-GB"/>
              </w:rPr>
              <w:t>Role</w:t>
            </w:r>
          </w:p>
        </w:tc>
        <w:tc>
          <w:tcPr>
            <w:tcW w:w="708" w:type="dxa"/>
          </w:tcPr>
          <w:p w14:paraId="55D79956" w14:textId="77777777" w:rsidR="000234BB" w:rsidRDefault="000234BB" w:rsidP="00725808">
            <w:pPr>
              <w:rPr>
                <w:b/>
                <w:sz w:val="16"/>
                <w:szCs w:val="16"/>
                <w:lang w:val="en-GB"/>
              </w:rPr>
            </w:pPr>
            <w:r>
              <w:rPr>
                <w:b/>
                <w:sz w:val="16"/>
                <w:szCs w:val="16"/>
                <w:lang w:val="en-GB"/>
              </w:rPr>
              <w:t>Mult</w:t>
            </w:r>
          </w:p>
        </w:tc>
        <w:tc>
          <w:tcPr>
            <w:tcW w:w="709" w:type="dxa"/>
          </w:tcPr>
          <w:p w14:paraId="4B226BC8" w14:textId="77777777" w:rsidR="000234BB" w:rsidRDefault="000234BB" w:rsidP="00725808">
            <w:pPr>
              <w:rPr>
                <w:b/>
                <w:sz w:val="16"/>
                <w:szCs w:val="16"/>
                <w:lang w:val="en-GB"/>
              </w:rPr>
            </w:pPr>
            <w:r>
              <w:rPr>
                <w:b/>
                <w:sz w:val="16"/>
                <w:szCs w:val="16"/>
                <w:lang w:val="en-GB"/>
              </w:rPr>
              <w:t>Mult</w:t>
            </w:r>
          </w:p>
        </w:tc>
        <w:tc>
          <w:tcPr>
            <w:tcW w:w="567" w:type="dxa"/>
          </w:tcPr>
          <w:p w14:paraId="028DB4F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16360DD" w14:textId="77777777" w:rsidR="000234BB" w:rsidRPr="008359F5" w:rsidRDefault="000234BB" w:rsidP="00725808">
            <w:pPr>
              <w:rPr>
                <w:b/>
                <w:sz w:val="16"/>
                <w:szCs w:val="16"/>
                <w:lang w:val="en-GB"/>
              </w:rPr>
            </w:pPr>
            <w:r>
              <w:rPr>
                <w:b/>
                <w:sz w:val="16"/>
                <w:szCs w:val="16"/>
                <w:lang w:val="en-GB"/>
              </w:rPr>
              <w:t>Comment</w:t>
            </w:r>
          </w:p>
        </w:tc>
      </w:tr>
      <w:tr w:rsidR="000234BB" w:rsidRPr="00CC6307" w14:paraId="7D5468C1" w14:textId="77777777" w:rsidTr="00725808">
        <w:tc>
          <w:tcPr>
            <w:tcW w:w="1573" w:type="dxa"/>
          </w:tcPr>
          <w:p w14:paraId="6D006B69" w14:textId="77777777" w:rsidR="000234BB" w:rsidRPr="00634625" w:rsidRDefault="000234BB" w:rsidP="00725808">
            <w:pPr>
              <w:pStyle w:val="SmallStandard"/>
            </w:pPr>
            <w:r>
              <w:t>PinTiming</w:t>
            </w:r>
          </w:p>
        </w:tc>
        <w:tc>
          <w:tcPr>
            <w:tcW w:w="1574" w:type="dxa"/>
          </w:tcPr>
          <w:p w14:paraId="44257BA7" w14:textId="77777777" w:rsidR="000234BB" w:rsidRPr="00132C43" w:rsidRDefault="000234BB" w:rsidP="00725808">
            <w:pPr>
              <w:pStyle w:val="SmallStandard"/>
            </w:pPr>
            <w:r>
              <w:t>timing</w:t>
            </w:r>
          </w:p>
        </w:tc>
        <w:tc>
          <w:tcPr>
            <w:tcW w:w="708" w:type="dxa"/>
          </w:tcPr>
          <w:p w14:paraId="6D058DB5" w14:textId="77777777" w:rsidR="000234BB" w:rsidRPr="00D331EF" w:rsidRDefault="000234BB" w:rsidP="00725808">
            <w:pPr>
              <w:pStyle w:val="SmallStandard"/>
            </w:pPr>
            <w:r w:rsidRPr="00574783">
              <w:t>0..*</w:t>
            </w:r>
          </w:p>
        </w:tc>
        <w:tc>
          <w:tcPr>
            <w:tcW w:w="709" w:type="dxa"/>
          </w:tcPr>
          <w:p w14:paraId="091A4302" w14:textId="77777777" w:rsidR="000234BB" w:rsidRPr="00D331EF" w:rsidRDefault="000234BB" w:rsidP="00725808">
            <w:pPr>
              <w:pStyle w:val="SmallStandard"/>
            </w:pPr>
            <w:r w:rsidRPr="00207506">
              <w:t>0..1</w:t>
            </w:r>
          </w:p>
        </w:tc>
        <w:tc>
          <w:tcPr>
            <w:tcW w:w="567" w:type="dxa"/>
          </w:tcPr>
          <w:p w14:paraId="4F8946B8" w14:textId="77777777" w:rsidR="000234BB" w:rsidRDefault="000234BB" w:rsidP="00725808">
            <w:pPr>
              <w:pStyle w:val="SmallStandard"/>
            </w:pPr>
            <w:r>
              <w:t>Y</w:t>
            </w:r>
          </w:p>
        </w:tc>
        <w:tc>
          <w:tcPr>
            <w:tcW w:w="3969" w:type="dxa"/>
          </w:tcPr>
          <w:p w14:paraId="606AD403" w14:textId="77777777" w:rsidR="000234BB" w:rsidRDefault="000234BB" w:rsidP="00725808">
            <w:pPr>
              <w:jc w:val="left"/>
            </w:pPr>
            <w:r>
              <w:rPr>
                <w:sz w:val="16"/>
                <w:szCs w:val="16"/>
              </w:rPr>
              <w:t xml:space="preserve">Specifies the timing of the </w:t>
            </w:r>
            <w:r>
              <w:rPr>
                <w:i/>
                <w:iCs/>
                <w:sz w:val="16"/>
                <w:szCs w:val="16"/>
              </w:rPr>
              <w:t>PinVoltageInformation</w:t>
            </w:r>
            <w:r>
              <w:rPr>
                <w:sz w:val="16"/>
                <w:szCs w:val="16"/>
              </w:rPr>
              <w:t>.</w:t>
            </w:r>
          </w:p>
        </w:tc>
      </w:tr>
    </w:tbl>
    <w:p w14:paraId="2A43A30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EAA8555" w14:textId="77777777" w:rsidTr="00725808">
        <w:tc>
          <w:tcPr>
            <w:tcW w:w="2296" w:type="dxa"/>
            <w:gridSpan w:val="2"/>
          </w:tcPr>
          <w:p w14:paraId="7FD156F8"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D0260B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F45AA7D" w14:textId="77777777" w:rsidR="000234BB" w:rsidRDefault="000234BB" w:rsidP="00725808">
            <w:pPr>
              <w:jc w:val="center"/>
              <w:rPr>
                <w:b/>
                <w:sz w:val="16"/>
                <w:szCs w:val="16"/>
                <w:lang w:val="en-GB"/>
              </w:rPr>
            </w:pPr>
            <w:r>
              <w:rPr>
                <w:b/>
                <w:sz w:val="16"/>
                <w:szCs w:val="16"/>
                <w:lang w:val="en-GB"/>
              </w:rPr>
              <w:t>General</w:t>
            </w:r>
          </w:p>
        </w:tc>
      </w:tr>
      <w:tr w:rsidR="000234BB" w:rsidRPr="00720F6F" w14:paraId="6AF451E0" w14:textId="77777777" w:rsidTr="00725808">
        <w:tc>
          <w:tcPr>
            <w:tcW w:w="1588" w:type="dxa"/>
          </w:tcPr>
          <w:p w14:paraId="5EC9D489" w14:textId="77777777" w:rsidR="000234BB" w:rsidRDefault="000234BB" w:rsidP="00725808">
            <w:pPr>
              <w:rPr>
                <w:b/>
                <w:sz w:val="16"/>
                <w:szCs w:val="16"/>
                <w:lang w:val="en-GB"/>
              </w:rPr>
            </w:pPr>
            <w:r>
              <w:rPr>
                <w:b/>
                <w:sz w:val="16"/>
                <w:szCs w:val="16"/>
                <w:lang w:val="en-GB"/>
              </w:rPr>
              <w:t>Type</w:t>
            </w:r>
          </w:p>
        </w:tc>
        <w:tc>
          <w:tcPr>
            <w:tcW w:w="708" w:type="dxa"/>
          </w:tcPr>
          <w:p w14:paraId="7FEB709F" w14:textId="77777777" w:rsidR="000234BB" w:rsidRDefault="000234BB" w:rsidP="00725808">
            <w:pPr>
              <w:rPr>
                <w:b/>
                <w:sz w:val="16"/>
                <w:szCs w:val="16"/>
                <w:lang w:val="en-GB"/>
              </w:rPr>
            </w:pPr>
            <w:r>
              <w:rPr>
                <w:b/>
                <w:sz w:val="16"/>
                <w:szCs w:val="16"/>
                <w:lang w:val="en-GB"/>
              </w:rPr>
              <w:t>Mult</w:t>
            </w:r>
          </w:p>
        </w:tc>
        <w:tc>
          <w:tcPr>
            <w:tcW w:w="1560" w:type="dxa"/>
          </w:tcPr>
          <w:p w14:paraId="064C7056" w14:textId="77777777" w:rsidR="000234BB" w:rsidRDefault="000234BB" w:rsidP="00725808">
            <w:pPr>
              <w:rPr>
                <w:b/>
                <w:sz w:val="16"/>
                <w:szCs w:val="16"/>
                <w:lang w:val="en-GB"/>
              </w:rPr>
            </w:pPr>
            <w:r>
              <w:rPr>
                <w:b/>
                <w:sz w:val="16"/>
                <w:szCs w:val="16"/>
                <w:lang w:val="en-GB"/>
              </w:rPr>
              <w:t>Role</w:t>
            </w:r>
          </w:p>
        </w:tc>
        <w:tc>
          <w:tcPr>
            <w:tcW w:w="708" w:type="dxa"/>
          </w:tcPr>
          <w:p w14:paraId="3D7E4E5C" w14:textId="77777777" w:rsidR="000234BB" w:rsidRDefault="000234BB" w:rsidP="00725808">
            <w:pPr>
              <w:rPr>
                <w:b/>
                <w:sz w:val="16"/>
                <w:szCs w:val="16"/>
                <w:lang w:val="en-GB"/>
              </w:rPr>
            </w:pPr>
            <w:r>
              <w:rPr>
                <w:b/>
                <w:sz w:val="16"/>
                <w:szCs w:val="16"/>
                <w:lang w:val="en-GB"/>
              </w:rPr>
              <w:t>Mult</w:t>
            </w:r>
          </w:p>
        </w:tc>
        <w:tc>
          <w:tcPr>
            <w:tcW w:w="567" w:type="dxa"/>
          </w:tcPr>
          <w:p w14:paraId="3191055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3861C31" w14:textId="77777777" w:rsidR="000234BB" w:rsidRPr="008359F5" w:rsidRDefault="000234BB" w:rsidP="00725808">
            <w:pPr>
              <w:rPr>
                <w:b/>
                <w:sz w:val="16"/>
                <w:szCs w:val="16"/>
                <w:lang w:val="en-GB"/>
              </w:rPr>
            </w:pPr>
            <w:r>
              <w:rPr>
                <w:b/>
                <w:sz w:val="16"/>
                <w:szCs w:val="16"/>
                <w:lang w:val="en-GB"/>
              </w:rPr>
              <w:t>Comment</w:t>
            </w:r>
          </w:p>
        </w:tc>
      </w:tr>
      <w:tr w:rsidR="000234BB" w:rsidRPr="00CC6307" w14:paraId="5EAAADD6" w14:textId="77777777" w:rsidTr="00725808">
        <w:tc>
          <w:tcPr>
            <w:tcW w:w="1588" w:type="dxa"/>
          </w:tcPr>
          <w:p w14:paraId="39F5E28E" w14:textId="77777777" w:rsidR="000234BB" w:rsidRPr="00634625" w:rsidRDefault="000234BB" w:rsidP="00725808">
            <w:pPr>
              <w:pStyle w:val="SmallStandard"/>
            </w:pPr>
            <w:r>
              <w:t>PinComponentBehavior</w:t>
            </w:r>
          </w:p>
        </w:tc>
        <w:tc>
          <w:tcPr>
            <w:tcW w:w="708" w:type="dxa"/>
          </w:tcPr>
          <w:p w14:paraId="290135E2" w14:textId="77777777" w:rsidR="000234BB" w:rsidRPr="00D331EF" w:rsidRDefault="000234BB" w:rsidP="00725808">
            <w:pPr>
              <w:pStyle w:val="SmallStandard"/>
            </w:pPr>
            <w:r w:rsidRPr="00D01517">
              <w:t>1</w:t>
            </w:r>
          </w:p>
        </w:tc>
        <w:tc>
          <w:tcPr>
            <w:tcW w:w="1560" w:type="dxa"/>
          </w:tcPr>
          <w:p w14:paraId="2E7CDFD7" w14:textId="77777777" w:rsidR="000234BB" w:rsidRPr="00132C43" w:rsidRDefault="000234BB" w:rsidP="00725808">
            <w:pPr>
              <w:pStyle w:val="SmallStandard"/>
            </w:pPr>
            <w:r>
              <w:t>voltageInformation</w:t>
            </w:r>
          </w:p>
        </w:tc>
        <w:tc>
          <w:tcPr>
            <w:tcW w:w="708" w:type="dxa"/>
          </w:tcPr>
          <w:p w14:paraId="07A4128D" w14:textId="77777777" w:rsidR="000234BB" w:rsidRPr="00D331EF" w:rsidRDefault="000234BB" w:rsidP="00725808">
            <w:pPr>
              <w:pStyle w:val="SmallStandard"/>
            </w:pPr>
            <w:r w:rsidRPr="00D01517">
              <w:t>0..*</w:t>
            </w:r>
          </w:p>
        </w:tc>
        <w:tc>
          <w:tcPr>
            <w:tcW w:w="567" w:type="dxa"/>
          </w:tcPr>
          <w:p w14:paraId="3C685DBA" w14:textId="77777777" w:rsidR="000234BB" w:rsidRDefault="000234BB" w:rsidP="00725808">
            <w:pPr>
              <w:pStyle w:val="SmallStandard"/>
            </w:pPr>
            <w:r>
              <w:t>Y</w:t>
            </w:r>
          </w:p>
        </w:tc>
        <w:tc>
          <w:tcPr>
            <w:tcW w:w="3969" w:type="dxa"/>
          </w:tcPr>
          <w:p w14:paraId="0AE06C62" w14:textId="77777777" w:rsidR="000234BB" w:rsidRDefault="000234BB" w:rsidP="00725808">
            <w:pPr>
              <w:jc w:val="left"/>
            </w:pPr>
            <w:r>
              <w:rPr>
                <w:sz w:val="16"/>
                <w:szCs w:val="16"/>
              </w:rPr>
              <w:t xml:space="preserve">Specifies the voltage information of the </w:t>
            </w:r>
            <w:r>
              <w:rPr>
                <w:i/>
                <w:iCs/>
                <w:sz w:val="16"/>
                <w:szCs w:val="16"/>
              </w:rPr>
              <w:t>PinComponent</w:t>
            </w:r>
            <w:r>
              <w:rPr>
                <w:sz w:val="16"/>
                <w:szCs w:val="16"/>
              </w:rPr>
              <w:t xml:space="preserve"> in this </w:t>
            </w:r>
            <w:r>
              <w:rPr>
                <w:i/>
                <w:iCs/>
                <w:sz w:val="16"/>
                <w:szCs w:val="16"/>
              </w:rPr>
              <w:t>PinComponentBehavior</w:t>
            </w:r>
            <w:r>
              <w:rPr>
                <w:sz w:val="16"/>
                <w:szCs w:val="16"/>
              </w:rPr>
              <w:t xml:space="preserve">. Since the voltage values of a pin can be defined for different types and times it is possible to define multiple </w:t>
            </w:r>
            <w:r>
              <w:rPr>
                <w:i/>
                <w:iCs/>
                <w:sz w:val="16"/>
                <w:szCs w:val="16"/>
              </w:rPr>
              <w:t>PinVoltageInformations</w:t>
            </w:r>
            <w:r>
              <w:rPr>
                <w:sz w:val="16"/>
                <w:szCs w:val="16"/>
              </w:rPr>
              <w:t xml:space="preserve"> for a </w:t>
            </w:r>
            <w:r>
              <w:rPr>
                <w:i/>
                <w:iCs/>
                <w:sz w:val="16"/>
                <w:szCs w:val="16"/>
              </w:rPr>
              <w:t>PinComponentBehavior</w:t>
            </w:r>
            <w:r>
              <w:rPr>
                <w:sz w:val="16"/>
                <w:szCs w:val="16"/>
              </w:rPr>
              <w:t>.</w:t>
            </w:r>
          </w:p>
        </w:tc>
      </w:tr>
    </w:tbl>
    <w:p w14:paraId="54DBDA7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31" w:name="_b1943219138bf213ee498947c0e79938"/>
      <w:r>
        <w:rPr>
          <w:lang w:val="en-GB"/>
        </w:rPr>
        <w:t>PluggableTerminalSpecification</w:t>
      </w:r>
      <w:bookmarkEnd w:id="1331"/>
    </w:p>
    <w:p w14:paraId="1158B40A" w14:textId="77777777" w:rsidR="000234BB" w:rsidRDefault="000234BB" w:rsidP="000234BB">
      <w:r>
        <w:rPr>
          <w:sz w:val="18"/>
          <w:szCs w:val="18"/>
        </w:rPr>
        <w:t>Specification for the definition of pluggable terminals.</w:t>
      </w:r>
    </w:p>
    <w:p w14:paraId="12FFAEF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818AFB3" w14:textId="77777777" w:rsidTr="00725808">
        <w:tc>
          <w:tcPr>
            <w:tcW w:w="2013" w:type="dxa"/>
            <w:tcMar>
              <w:top w:w="28" w:type="dxa"/>
              <w:left w:w="28" w:type="dxa"/>
              <w:bottom w:w="28" w:type="dxa"/>
              <w:right w:w="28" w:type="dxa"/>
            </w:tcMar>
          </w:tcPr>
          <w:p w14:paraId="75E6F5B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6D6717" w14:textId="31D85849" w:rsidR="000234BB" w:rsidRPr="00620BBE" w:rsidRDefault="004714EB" w:rsidP="00725808">
            <w:pPr>
              <w:pStyle w:val="SmallStandard"/>
            </w:pPr>
            <w:hyperlink w:anchor="_305477fdff22f88c4e046ebc091349f3" w:history="1">
              <w:r w:rsidR="000234BB" w:rsidRPr="00620BBE">
                <w:rPr>
                  <w:rStyle w:val="Hyperlink"/>
                  <w:rFonts w:eastAsiaTheme="majorEastAsia"/>
                </w:rPr>
                <w:t>TerminalSpecification</w:t>
              </w:r>
            </w:hyperlink>
          </w:p>
        </w:tc>
      </w:tr>
      <w:tr w:rsidR="000234BB" w:rsidRPr="008359F5" w14:paraId="6A2E8B4C" w14:textId="77777777" w:rsidTr="00725808">
        <w:tc>
          <w:tcPr>
            <w:tcW w:w="2013" w:type="dxa"/>
            <w:tcMar>
              <w:top w:w="28" w:type="dxa"/>
              <w:left w:w="28" w:type="dxa"/>
              <w:bottom w:w="28" w:type="dxa"/>
              <w:right w:w="28" w:type="dxa"/>
            </w:tcMar>
          </w:tcPr>
          <w:p w14:paraId="461957C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548F010" w14:textId="77777777" w:rsidR="000234BB" w:rsidRDefault="000234BB" w:rsidP="00725808"/>
        </w:tc>
      </w:tr>
      <w:tr w:rsidR="000234BB" w:rsidRPr="008359F5" w14:paraId="4BF47CAF" w14:textId="77777777" w:rsidTr="00725808">
        <w:tc>
          <w:tcPr>
            <w:tcW w:w="2013" w:type="dxa"/>
            <w:tcMar>
              <w:top w:w="28" w:type="dxa"/>
              <w:left w:w="28" w:type="dxa"/>
              <w:bottom w:w="28" w:type="dxa"/>
              <w:right w:w="28" w:type="dxa"/>
            </w:tcMar>
          </w:tcPr>
          <w:p w14:paraId="16A2DB9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0D023A7" w14:textId="77777777" w:rsidR="000234BB" w:rsidRPr="000437C1" w:rsidRDefault="000234BB" w:rsidP="00725808">
            <w:pPr>
              <w:pStyle w:val="SmallStandard"/>
            </w:pPr>
            <w:r>
              <w:t>false</w:t>
            </w:r>
          </w:p>
        </w:tc>
      </w:tr>
    </w:tbl>
    <w:p w14:paraId="7D60163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7757419" w14:textId="77777777" w:rsidTr="00725808">
        <w:tc>
          <w:tcPr>
            <w:tcW w:w="2013" w:type="dxa"/>
            <w:tcMar>
              <w:top w:w="28" w:type="dxa"/>
              <w:left w:w="28" w:type="dxa"/>
              <w:bottom w:w="28" w:type="dxa"/>
              <w:right w:w="28" w:type="dxa"/>
            </w:tcMar>
          </w:tcPr>
          <w:p w14:paraId="6A40728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57764C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061690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4060EE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E18D642" w14:textId="77777777" w:rsidTr="00725808">
        <w:tc>
          <w:tcPr>
            <w:tcW w:w="2013" w:type="dxa"/>
            <w:tcMar>
              <w:top w:w="28" w:type="dxa"/>
              <w:left w:w="28" w:type="dxa"/>
              <w:bottom w:w="28" w:type="dxa"/>
              <w:right w:w="28" w:type="dxa"/>
            </w:tcMar>
          </w:tcPr>
          <w:p w14:paraId="6FF3E348" w14:textId="77777777" w:rsidR="000234BB" w:rsidRPr="00620BBE" w:rsidRDefault="000234BB" w:rsidP="00725808">
            <w:pPr>
              <w:pStyle w:val="SmallStandard"/>
            </w:pPr>
            <w:r w:rsidRPr="00620BBE">
              <w:t>terminalType</w:t>
            </w:r>
          </w:p>
        </w:tc>
        <w:tc>
          <w:tcPr>
            <w:tcW w:w="1559" w:type="dxa"/>
            <w:tcMar>
              <w:top w:w="28" w:type="dxa"/>
              <w:left w:w="28" w:type="dxa"/>
              <w:bottom w:w="28" w:type="dxa"/>
              <w:right w:w="28" w:type="dxa"/>
            </w:tcMar>
          </w:tcPr>
          <w:p w14:paraId="7A633943" w14:textId="77777777" w:rsidR="000234BB" w:rsidRPr="008359F5" w:rsidRDefault="000234BB" w:rsidP="00725808">
            <w:pPr>
              <w:pStyle w:val="SmallStandard"/>
            </w:pPr>
            <w:r w:rsidRPr="00D21799">
              <w:t>PluggableTerminalType</w:t>
            </w:r>
          </w:p>
        </w:tc>
        <w:tc>
          <w:tcPr>
            <w:tcW w:w="709" w:type="dxa"/>
            <w:tcMar>
              <w:top w:w="28" w:type="dxa"/>
              <w:left w:w="28" w:type="dxa"/>
              <w:bottom w:w="28" w:type="dxa"/>
              <w:right w:w="28" w:type="dxa"/>
            </w:tcMar>
          </w:tcPr>
          <w:p w14:paraId="4B98C62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EF5FDDD" w14:textId="77777777" w:rsidR="000234BB" w:rsidRDefault="000234BB" w:rsidP="00725808">
            <w:pPr>
              <w:jc w:val="left"/>
            </w:pPr>
            <w:r>
              <w:rPr>
                <w:sz w:val="16"/>
                <w:szCs w:val="16"/>
              </w:rPr>
              <w:t>Defines the type of the terminal. The type defines constraints about the numbers of wire and terminal receptions and their relations.</w:t>
            </w:r>
          </w:p>
        </w:tc>
      </w:tr>
    </w:tbl>
    <w:p w14:paraId="19E08D0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2" w:name="_21e1a001e735404a778923f59773911e"/>
      <w:r>
        <w:rPr>
          <w:lang w:val="en-GB"/>
        </w:rPr>
        <w:t>PotentialDistributorSpecification</w:t>
      </w:r>
      <w:bookmarkEnd w:id="1332"/>
    </w:p>
    <w:p w14:paraId="568FF4ED" w14:textId="77777777" w:rsidR="000234BB" w:rsidRDefault="000234BB" w:rsidP="000234BB">
      <w:r>
        <w:t>Specifies the properties of a potential distributor (e.g. a joint connector).</w:t>
      </w:r>
    </w:p>
    <w:p w14:paraId="6BB413B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8ADE549" w14:textId="77777777" w:rsidTr="00725808">
        <w:tc>
          <w:tcPr>
            <w:tcW w:w="2013" w:type="dxa"/>
            <w:tcMar>
              <w:top w:w="28" w:type="dxa"/>
              <w:left w:w="28" w:type="dxa"/>
              <w:bottom w:w="28" w:type="dxa"/>
              <w:right w:w="28" w:type="dxa"/>
            </w:tcMar>
          </w:tcPr>
          <w:p w14:paraId="7664673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D84A7A" w14:textId="53BFAB5B" w:rsidR="000234BB" w:rsidRPr="00620BBE" w:rsidRDefault="004714EB" w:rsidP="00725808">
            <w:pPr>
              <w:pStyle w:val="SmallStandard"/>
            </w:pPr>
            <w:hyperlink w:anchor="_a390566f730416c68ca665a6c9f06ed3" w:history="1">
              <w:r w:rsidR="000234BB" w:rsidRPr="00620BBE">
                <w:rPr>
                  <w:rStyle w:val="Hyperlink"/>
                  <w:rFonts w:eastAsiaTheme="majorEastAsia"/>
                </w:rPr>
                <w:t>EEComponentSpecification</w:t>
              </w:r>
            </w:hyperlink>
          </w:p>
        </w:tc>
      </w:tr>
      <w:tr w:rsidR="000234BB" w:rsidRPr="008359F5" w14:paraId="2FD3049B" w14:textId="77777777" w:rsidTr="00725808">
        <w:tc>
          <w:tcPr>
            <w:tcW w:w="2013" w:type="dxa"/>
            <w:tcMar>
              <w:top w:w="28" w:type="dxa"/>
              <w:left w:w="28" w:type="dxa"/>
              <w:bottom w:w="28" w:type="dxa"/>
              <w:right w:w="28" w:type="dxa"/>
            </w:tcMar>
          </w:tcPr>
          <w:p w14:paraId="42421FD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CCAB42" w14:textId="77777777" w:rsidR="000234BB" w:rsidRDefault="000234BB" w:rsidP="00725808"/>
        </w:tc>
      </w:tr>
      <w:tr w:rsidR="000234BB" w:rsidRPr="008359F5" w14:paraId="01E90323" w14:textId="77777777" w:rsidTr="00725808">
        <w:tc>
          <w:tcPr>
            <w:tcW w:w="2013" w:type="dxa"/>
            <w:tcMar>
              <w:top w:w="28" w:type="dxa"/>
              <w:left w:w="28" w:type="dxa"/>
              <w:bottom w:w="28" w:type="dxa"/>
              <w:right w:w="28" w:type="dxa"/>
            </w:tcMar>
          </w:tcPr>
          <w:p w14:paraId="4D646B1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06C9DA8" w14:textId="77777777" w:rsidR="000234BB" w:rsidRPr="000437C1" w:rsidRDefault="000234BB" w:rsidP="00725808">
            <w:pPr>
              <w:pStyle w:val="SmallStandard"/>
            </w:pPr>
            <w:r>
              <w:t>false</w:t>
            </w:r>
          </w:p>
        </w:tc>
      </w:tr>
    </w:tbl>
    <w:p w14:paraId="632A05A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4125903" w14:textId="77777777" w:rsidTr="00725808">
        <w:tc>
          <w:tcPr>
            <w:tcW w:w="2013" w:type="dxa"/>
            <w:tcMar>
              <w:top w:w="28" w:type="dxa"/>
              <w:left w:w="28" w:type="dxa"/>
              <w:bottom w:w="28" w:type="dxa"/>
              <w:right w:w="28" w:type="dxa"/>
            </w:tcMar>
          </w:tcPr>
          <w:p w14:paraId="5E28548D"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C40977D"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500705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CE1F8C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0AFAF72" w14:textId="77777777" w:rsidTr="00725808">
        <w:tc>
          <w:tcPr>
            <w:tcW w:w="2013" w:type="dxa"/>
            <w:tcMar>
              <w:top w:w="28" w:type="dxa"/>
              <w:left w:w="28" w:type="dxa"/>
              <w:bottom w:w="28" w:type="dxa"/>
              <w:right w:w="28" w:type="dxa"/>
            </w:tcMar>
          </w:tcPr>
          <w:p w14:paraId="2EEDBD0E" w14:textId="77777777" w:rsidR="000234BB" w:rsidRPr="00620BBE" w:rsidRDefault="000234BB" w:rsidP="00725808">
            <w:pPr>
              <w:pStyle w:val="SmallStandard"/>
            </w:pPr>
            <w:r w:rsidRPr="00620BBE">
              <w:t>screwable</w:t>
            </w:r>
          </w:p>
        </w:tc>
        <w:tc>
          <w:tcPr>
            <w:tcW w:w="1559" w:type="dxa"/>
            <w:tcMar>
              <w:top w:w="28" w:type="dxa"/>
              <w:left w:w="28" w:type="dxa"/>
              <w:bottom w:w="28" w:type="dxa"/>
              <w:right w:w="28" w:type="dxa"/>
            </w:tcMar>
          </w:tcPr>
          <w:p w14:paraId="717A8A50"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0519232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066BEBA" w14:textId="77777777" w:rsidR="000234BB" w:rsidRDefault="000234BB" w:rsidP="00725808">
            <w:pPr>
              <w:jc w:val="left"/>
            </w:pPr>
            <w:r>
              <w:rPr>
                <w:sz w:val="16"/>
                <w:szCs w:val="16"/>
              </w:rPr>
              <w:t xml:space="preserve">Defines if the </w:t>
            </w:r>
            <w:r>
              <w:rPr>
                <w:i/>
                <w:iCs/>
                <w:sz w:val="16"/>
                <w:szCs w:val="16"/>
              </w:rPr>
              <w:t>PotentialDistributor</w:t>
            </w:r>
            <w:r>
              <w:rPr>
                <w:sz w:val="16"/>
                <w:szCs w:val="16"/>
              </w:rPr>
              <w:t xml:space="preserve"> can be screwed by itself to be fixed. This fixation is a non-electrical connection. If the </w:t>
            </w:r>
            <w:r>
              <w:rPr>
                <w:i/>
                <w:iCs/>
                <w:sz w:val="16"/>
                <w:szCs w:val="16"/>
              </w:rPr>
              <w:t>PotentialDistributor</w:t>
            </w:r>
            <w:r>
              <w:rPr>
                <w:sz w:val="16"/>
                <w:szCs w:val="16"/>
              </w:rPr>
              <w:t xml:space="preserve"> can be fixated electrical (like a ring terminal) it shall have one </w:t>
            </w:r>
            <w:r>
              <w:rPr>
                <w:i/>
                <w:iCs/>
                <w:sz w:val="16"/>
                <w:szCs w:val="16"/>
              </w:rPr>
              <w:t>PinComponent</w:t>
            </w:r>
            <w:r>
              <w:rPr>
                <w:sz w:val="16"/>
                <w:szCs w:val="16"/>
              </w:rPr>
              <w:t xml:space="preserve"> with a </w:t>
            </w:r>
            <w:r>
              <w:rPr>
                <w:i/>
                <w:iCs/>
                <w:sz w:val="16"/>
                <w:szCs w:val="16"/>
              </w:rPr>
              <w:t>RingTerminalSpecification</w:t>
            </w:r>
            <w:r>
              <w:rPr>
                <w:sz w:val="16"/>
                <w:szCs w:val="16"/>
              </w:rPr>
              <w:t>.</w:t>
            </w:r>
          </w:p>
        </w:tc>
      </w:tr>
      <w:tr w:rsidR="000234BB" w:rsidRPr="006675E2" w14:paraId="4935EA58" w14:textId="77777777" w:rsidTr="00725808">
        <w:tc>
          <w:tcPr>
            <w:tcW w:w="2013" w:type="dxa"/>
            <w:tcMar>
              <w:top w:w="28" w:type="dxa"/>
              <w:left w:w="28" w:type="dxa"/>
              <w:bottom w:w="28" w:type="dxa"/>
              <w:right w:w="28" w:type="dxa"/>
            </w:tcMar>
          </w:tcPr>
          <w:p w14:paraId="1EEAAC5D" w14:textId="77777777" w:rsidR="000234BB" w:rsidRPr="00620BBE" w:rsidRDefault="000234BB" w:rsidP="00725808">
            <w:pPr>
              <w:pStyle w:val="SmallStandard"/>
            </w:pPr>
            <w:r w:rsidRPr="00620BBE">
              <w:t>boltDiameter</w:t>
            </w:r>
          </w:p>
        </w:tc>
        <w:tc>
          <w:tcPr>
            <w:tcW w:w="1559" w:type="dxa"/>
            <w:tcMar>
              <w:top w:w="28" w:type="dxa"/>
              <w:left w:w="28" w:type="dxa"/>
              <w:bottom w:w="28" w:type="dxa"/>
              <w:right w:w="28" w:type="dxa"/>
            </w:tcMar>
          </w:tcPr>
          <w:p w14:paraId="2BE340AE"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835255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9E60AB7" w14:textId="77777777" w:rsidR="000234BB" w:rsidRDefault="000234BB" w:rsidP="00725808">
            <w:pPr>
              <w:jc w:val="left"/>
            </w:pPr>
            <w:r>
              <w:rPr>
                <w:sz w:val="16"/>
                <w:szCs w:val="16"/>
              </w:rPr>
              <w:t>Specifies the diameter of the bolt for which the potential distributor is designed for.</w:t>
            </w:r>
          </w:p>
        </w:tc>
      </w:tr>
      <w:tr w:rsidR="000234BB" w:rsidRPr="006675E2" w14:paraId="17654F65" w14:textId="77777777" w:rsidTr="00725808">
        <w:tc>
          <w:tcPr>
            <w:tcW w:w="2013" w:type="dxa"/>
            <w:tcMar>
              <w:top w:w="28" w:type="dxa"/>
              <w:left w:w="28" w:type="dxa"/>
              <w:bottom w:w="28" w:type="dxa"/>
              <w:right w:w="28" w:type="dxa"/>
            </w:tcMar>
          </w:tcPr>
          <w:p w14:paraId="346BFFF8" w14:textId="77777777" w:rsidR="000234BB" w:rsidRPr="00620BBE" w:rsidRDefault="000234BB" w:rsidP="00725808">
            <w:pPr>
              <w:pStyle w:val="SmallStandard"/>
            </w:pPr>
            <w:r w:rsidRPr="00620BBE">
              <w:t>boltType</w:t>
            </w:r>
          </w:p>
        </w:tc>
        <w:tc>
          <w:tcPr>
            <w:tcW w:w="1559" w:type="dxa"/>
            <w:tcMar>
              <w:top w:w="28" w:type="dxa"/>
              <w:left w:w="28" w:type="dxa"/>
              <w:bottom w:w="28" w:type="dxa"/>
              <w:right w:w="28" w:type="dxa"/>
            </w:tcMar>
          </w:tcPr>
          <w:p w14:paraId="2E47AA4E"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E5D4AA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C06AE9C" w14:textId="77777777" w:rsidR="000234BB" w:rsidRDefault="000234BB" w:rsidP="00725808">
            <w:pPr>
              <w:jc w:val="left"/>
            </w:pPr>
            <w:r>
              <w:rPr>
                <w:sz w:val="16"/>
                <w:szCs w:val="16"/>
              </w:rPr>
              <w:t>Specifies the type of the bolt.</w:t>
            </w:r>
          </w:p>
        </w:tc>
      </w:tr>
    </w:tbl>
    <w:p w14:paraId="24A39C6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3" w:name="_a40de6be7565c3ee960e50be25af8f45"/>
      <w:r>
        <w:rPr>
          <w:lang w:val="en-GB"/>
        </w:rPr>
        <w:t>PowerConsumption</w:t>
      </w:r>
      <w:bookmarkEnd w:id="1333"/>
    </w:p>
    <w:p w14:paraId="33B4C70F" w14:textId="77777777" w:rsidR="000234BB" w:rsidRDefault="000234BB" w:rsidP="000234BB">
      <w:r>
        <w:rPr>
          <w:sz w:val="18"/>
          <w:szCs w:val="18"/>
        </w:rPr>
        <w:t xml:space="preserve">Defines the power consumption of an </w:t>
      </w:r>
      <w:r>
        <w:rPr>
          <w:i/>
          <w:iCs/>
          <w:sz w:val="18"/>
          <w:szCs w:val="18"/>
        </w:rPr>
        <w:t>EEComponent</w:t>
      </w:r>
      <w:r>
        <w:rPr>
          <w:sz w:val="18"/>
          <w:szCs w:val="18"/>
        </w:rPr>
        <w:t xml:space="preserve">. An </w:t>
      </w:r>
      <w:r>
        <w:rPr>
          <w:i/>
          <w:iCs/>
          <w:sz w:val="18"/>
          <w:szCs w:val="18"/>
        </w:rPr>
        <w:t>EEComponent</w:t>
      </w:r>
      <w:r>
        <w:rPr>
          <w:sz w:val="18"/>
          <w:szCs w:val="18"/>
        </w:rPr>
        <w:t xml:space="preserve"> can have multiple different </w:t>
      </w:r>
      <w:r>
        <w:rPr>
          <w:i/>
          <w:iCs/>
          <w:sz w:val="18"/>
          <w:szCs w:val="18"/>
        </w:rPr>
        <w:t>PowerConsumptions</w:t>
      </w:r>
      <w:r>
        <w:rPr>
          <w:sz w:val="18"/>
          <w:szCs w:val="18"/>
        </w:rPr>
        <w:t xml:space="preserve"> e.g. standby, maximum. An </w:t>
      </w:r>
      <w:r>
        <w:rPr>
          <w:i/>
          <w:iCs/>
          <w:sz w:val="18"/>
          <w:szCs w:val="18"/>
        </w:rPr>
        <w:t>EEComponent</w:t>
      </w:r>
      <w:r>
        <w:rPr>
          <w:sz w:val="18"/>
          <w:szCs w:val="18"/>
        </w:rPr>
        <w:t xml:space="preserve"> can have multiple </w:t>
      </w:r>
      <w:r>
        <w:rPr>
          <w:i/>
          <w:iCs/>
          <w:sz w:val="18"/>
          <w:szCs w:val="18"/>
        </w:rPr>
        <w:t>PowerConsumptions</w:t>
      </w:r>
      <w:r>
        <w:rPr>
          <w:sz w:val="18"/>
          <w:szCs w:val="18"/>
        </w:rPr>
        <w:t xml:space="preserve"> but must not have more than one </w:t>
      </w:r>
      <w:r>
        <w:rPr>
          <w:i/>
          <w:iCs/>
          <w:sz w:val="18"/>
          <w:szCs w:val="18"/>
        </w:rPr>
        <w:t>PowerConsumptions</w:t>
      </w:r>
      <w:r>
        <w:rPr>
          <w:sz w:val="18"/>
          <w:szCs w:val="18"/>
        </w:rPr>
        <w:t xml:space="preserve"> of the same </w:t>
      </w:r>
      <w:r>
        <w:rPr>
          <w:i/>
          <w:iCs/>
          <w:sz w:val="18"/>
          <w:szCs w:val="18"/>
        </w:rPr>
        <w:t>type</w:t>
      </w:r>
      <w:r>
        <w:rPr>
          <w:sz w:val="18"/>
          <w:szCs w:val="18"/>
        </w:rPr>
        <w:t>.</w:t>
      </w:r>
    </w:p>
    <w:p w14:paraId="39454C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660B0C5" w14:textId="77777777" w:rsidTr="00725808">
        <w:tc>
          <w:tcPr>
            <w:tcW w:w="2013" w:type="dxa"/>
            <w:tcMar>
              <w:top w:w="28" w:type="dxa"/>
              <w:left w:w="28" w:type="dxa"/>
              <w:bottom w:w="28" w:type="dxa"/>
              <w:right w:w="28" w:type="dxa"/>
            </w:tcMar>
          </w:tcPr>
          <w:p w14:paraId="3296058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05FCDA3" w14:textId="77777777" w:rsidR="000234BB" w:rsidRDefault="000234BB" w:rsidP="00725808"/>
        </w:tc>
      </w:tr>
      <w:tr w:rsidR="000234BB" w:rsidRPr="008359F5" w14:paraId="4ED60282" w14:textId="77777777" w:rsidTr="00725808">
        <w:tc>
          <w:tcPr>
            <w:tcW w:w="2013" w:type="dxa"/>
            <w:tcMar>
              <w:top w:w="28" w:type="dxa"/>
              <w:left w:w="28" w:type="dxa"/>
              <w:bottom w:w="28" w:type="dxa"/>
              <w:right w:w="28" w:type="dxa"/>
            </w:tcMar>
          </w:tcPr>
          <w:p w14:paraId="366A452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EB4C2C" w14:textId="77777777" w:rsidR="000234BB" w:rsidRDefault="000234BB" w:rsidP="00725808"/>
        </w:tc>
      </w:tr>
      <w:tr w:rsidR="000234BB" w:rsidRPr="008359F5" w14:paraId="720E0A1A" w14:textId="77777777" w:rsidTr="00725808">
        <w:tc>
          <w:tcPr>
            <w:tcW w:w="2013" w:type="dxa"/>
            <w:tcMar>
              <w:top w:w="28" w:type="dxa"/>
              <w:left w:w="28" w:type="dxa"/>
              <w:bottom w:w="28" w:type="dxa"/>
              <w:right w:w="28" w:type="dxa"/>
            </w:tcMar>
          </w:tcPr>
          <w:p w14:paraId="032B1CD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7FEB90E" w14:textId="77777777" w:rsidR="000234BB" w:rsidRPr="000437C1" w:rsidRDefault="000234BB" w:rsidP="00725808">
            <w:pPr>
              <w:pStyle w:val="SmallStandard"/>
            </w:pPr>
            <w:r>
              <w:t>false</w:t>
            </w:r>
          </w:p>
        </w:tc>
      </w:tr>
    </w:tbl>
    <w:p w14:paraId="1FA68B3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8C6D48F" w14:textId="77777777" w:rsidTr="00725808">
        <w:tc>
          <w:tcPr>
            <w:tcW w:w="2013" w:type="dxa"/>
            <w:tcMar>
              <w:top w:w="28" w:type="dxa"/>
              <w:left w:w="28" w:type="dxa"/>
              <w:bottom w:w="28" w:type="dxa"/>
              <w:right w:w="28" w:type="dxa"/>
            </w:tcMar>
          </w:tcPr>
          <w:p w14:paraId="5338B6D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1CB56D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0CF057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111892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CBFFCC5" w14:textId="77777777" w:rsidTr="00725808">
        <w:tc>
          <w:tcPr>
            <w:tcW w:w="2013" w:type="dxa"/>
            <w:tcMar>
              <w:top w:w="28" w:type="dxa"/>
              <w:left w:w="28" w:type="dxa"/>
              <w:bottom w:w="28" w:type="dxa"/>
              <w:right w:w="28" w:type="dxa"/>
            </w:tcMar>
          </w:tcPr>
          <w:p w14:paraId="2ED571C7" w14:textId="77777777" w:rsidR="000234BB" w:rsidRPr="00620BBE" w:rsidRDefault="000234BB" w:rsidP="00725808">
            <w:pPr>
              <w:pStyle w:val="SmallStandard"/>
            </w:pPr>
            <w:r w:rsidRPr="00620BBE">
              <w:lastRenderedPageBreak/>
              <w:t>type</w:t>
            </w:r>
          </w:p>
        </w:tc>
        <w:tc>
          <w:tcPr>
            <w:tcW w:w="1559" w:type="dxa"/>
            <w:tcMar>
              <w:top w:w="28" w:type="dxa"/>
              <w:left w:w="28" w:type="dxa"/>
              <w:bottom w:w="28" w:type="dxa"/>
              <w:right w:w="28" w:type="dxa"/>
            </w:tcMar>
          </w:tcPr>
          <w:p w14:paraId="4D7AB47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76AE70A" w14:textId="77777777" w:rsidR="000234BB" w:rsidRDefault="000234BB" w:rsidP="00725808"/>
        </w:tc>
        <w:tc>
          <w:tcPr>
            <w:tcW w:w="4819" w:type="dxa"/>
            <w:tcMar>
              <w:top w:w="28" w:type="dxa"/>
              <w:left w:w="28" w:type="dxa"/>
              <w:bottom w:w="28" w:type="dxa"/>
              <w:right w:w="28" w:type="dxa"/>
            </w:tcMar>
          </w:tcPr>
          <w:p w14:paraId="5B2E5D59" w14:textId="77777777" w:rsidR="000234BB" w:rsidRDefault="000234BB" w:rsidP="00725808">
            <w:pPr>
              <w:jc w:val="left"/>
            </w:pPr>
            <w:r>
              <w:rPr>
                <w:sz w:val="16"/>
                <w:szCs w:val="16"/>
              </w:rPr>
              <w:t xml:space="preserve">The type of a </w:t>
            </w:r>
            <w:r>
              <w:rPr>
                <w:i/>
                <w:iCs/>
                <w:sz w:val="16"/>
                <w:szCs w:val="16"/>
              </w:rPr>
              <w:t>PowerConsumption</w:t>
            </w:r>
            <w:r>
              <w:rPr>
                <w:sz w:val="16"/>
                <w:szCs w:val="16"/>
              </w:rPr>
              <w:t>. This should be an enumeration of values defined in a conformance class.</w:t>
            </w:r>
          </w:p>
        </w:tc>
      </w:tr>
      <w:tr w:rsidR="000234BB" w:rsidRPr="006675E2" w14:paraId="11267E54" w14:textId="77777777" w:rsidTr="00725808">
        <w:tc>
          <w:tcPr>
            <w:tcW w:w="2013" w:type="dxa"/>
            <w:tcMar>
              <w:top w:w="28" w:type="dxa"/>
              <w:left w:w="28" w:type="dxa"/>
              <w:bottom w:w="28" w:type="dxa"/>
              <w:right w:w="28" w:type="dxa"/>
            </w:tcMar>
          </w:tcPr>
          <w:p w14:paraId="0C50D874"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148C872D"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E2A8331" w14:textId="77777777" w:rsidR="000234BB" w:rsidRDefault="000234BB" w:rsidP="00725808"/>
        </w:tc>
        <w:tc>
          <w:tcPr>
            <w:tcW w:w="4819" w:type="dxa"/>
            <w:tcMar>
              <w:top w:w="28" w:type="dxa"/>
              <w:left w:w="28" w:type="dxa"/>
              <w:bottom w:w="28" w:type="dxa"/>
              <w:right w:w="28" w:type="dxa"/>
            </w:tcMar>
          </w:tcPr>
          <w:p w14:paraId="6FF7D154" w14:textId="77777777" w:rsidR="000234BB" w:rsidRDefault="000234BB" w:rsidP="00725808">
            <w:pPr>
              <w:jc w:val="left"/>
            </w:pPr>
            <w:r>
              <w:rPr>
                <w:sz w:val="16"/>
                <w:szCs w:val="16"/>
              </w:rPr>
              <w:t xml:space="preserve">Specifies the power consumption for this type of </w:t>
            </w:r>
            <w:r>
              <w:rPr>
                <w:i/>
                <w:iCs/>
                <w:sz w:val="16"/>
                <w:szCs w:val="16"/>
              </w:rPr>
              <w:t>PowerConsumption</w:t>
            </w:r>
            <w:r>
              <w:rPr>
                <w:sz w:val="16"/>
                <w:szCs w:val="16"/>
              </w:rPr>
              <w:t>.</w:t>
            </w:r>
          </w:p>
        </w:tc>
      </w:tr>
    </w:tbl>
    <w:p w14:paraId="0CC904E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4" w:name="_4d0db4309423dddae95e33f1cfc7c698"/>
      <w:r>
        <w:rPr>
          <w:lang w:val="en-GB"/>
        </w:rPr>
        <w:t>RelaySpecification</w:t>
      </w:r>
      <w:bookmarkEnd w:id="1334"/>
    </w:p>
    <w:p w14:paraId="16CDE817" w14:textId="77777777" w:rsidR="000234BB" w:rsidRDefault="000234BB" w:rsidP="000234BB">
      <w:r>
        <w:rPr>
          <w:sz w:val="18"/>
          <w:szCs w:val="18"/>
        </w:rPr>
        <w:t>Specification of the electrological aspects of a relay.</w:t>
      </w:r>
    </w:p>
    <w:p w14:paraId="744D697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CC39D00" w14:textId="77777777" w:rsidTr="00725808">
        <w:tc>
          <w:tcPr>
            <w:tcW w:w="2013" w:type="dxa"/>
            <w:tcMar>
              <w:top w:w="28" w:type="dxa"/>
              <w:left w:w="28" w:type="dxa"/>
              <w:bottom w:w="28" w:type="dxa"/>
              <w:right w:w="28" w:type="dxa"/>
            </w:tcMar>
          </w:tcPr>
          <w:p w14:paraId="58D49D8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AD0C73" w14:textId="7B1D9CCB" w:rsidR="000234BB" w:rsidRPr="00620BBE" w:rsidRDefault="004714EB" w:rsidP="00725808">
            <w:pPr>
              <w:pStyle w:val="SmallStandard"/>
            </w:pPr>
            <w:hyperlink w:anchor="_a390566f730416c68ca665a6c9f06ed3" w:history="1">
              <w:r w:rsidR="000234BB" w:rsidRPr="00620BBE">
                <w:rPr>
                  <w:rStyle w:val="Hyperlink"/>
                  <w:rFonts w:eastAsiaTheme="majorEastAsia"/>
                </w:rPr>
                <w:t>EEComponentSpecification</w:t>
              </w:r>
            </w:hyperlink>
          </w:p>
        </w:tc>
      </w:tr>
      <w:tr w:rsidR="000234BB" w:rsidRPr="008359F5" w14:paraId="36221CDF" w14:textId="77777777" w:rsidTr="00725808">
        <w:tc>
          <w:tcPr>
            <w:tcW w:w="2013" w:type="dxa"/>
            <w:tcMar>
              <w:top w:w="28" w:type="dxa"/>
              <w:left w:w="28" w:type="dxa"/>
              <w:bottom w:w="28" w:type="dxa"/>
              <w:right w:w="28" w:type="dxa"/>
            </w:tcMar>
          </w:tcPr>
          <w:p w14:paraId="576AE15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53A65D" w14:textId="77777777" w:rsidR="000234BB" w:rsidRDefault="000234BB" w:rsidP="00725808"/>
        </w:tc>
      </w:tr>
      <w:tr w:rsidR="000234BB" w:rsidRPr="008359F5" w14:paraId="670A9FEB" w14:textId="77777777" w:rsidTr="00725808">
        <w:tc>
          <w:tcPr>
            <w:tcW w:w="2013" w:type="dxa"/>
            <w:tcMar>
              <w:top w:w="28" w:type="dxa"/>
              <w:left w:w="28" w:type="dxa"/>
              <w:bottom w:w="28" w:type="dxa"/>
              <w:right w:w="28" w:type="dxa"/>
            </w:tcMar>
          </w:tcPr>
          <w:p w14:paraId="55BA5DB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9AB2DD8" w14:textId="77777777" w:rsidR="000234BB" w:rsidRPr="000437C1" w:rsidRDefault="000234BB" w:rsidP="00725808">
            <w:pPr>
              <w:pStyle w:val="SmallStandard"/>
            </w:pPr>
            <w:r>
              <w:t>false</w:t>
            </w:r>
          </w:p>
        </w:tc>
      </w:tr>
    </w:tbl>
    <w:p w14:paraId="1DA5DC2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30B30F8" w14:textId="77777777" w:rsidTr="00725808">
        <w:tc>
          <w:tcPr>
            <w:tcW w:w="2013" w:type="dxa"/>
            <w:tcMar>
              <w:top w:w="28" w:type="dxa"/>
              <w:left w:w="28" w:type="dxa"/>
              <w:bottom w:w="28" w:type="dxa"/>
              <w:right w:w="28" w:type="dxa"/>
            </w:tcMar>
          </w:tcPr>
          <w:p w14:paraId="7EFB9F9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25E1A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64FC63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D7455C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8664622" w14:textId="77777777" w:rsidTr="00725808">
        <w:tc>
          <w:tcPr>
            <w:tcW w:w="2013" w:type="dxa"/>
            <w:tcMar>
              <w:top w:w="28" w:type="dxa"/>
              <w:left w:w="28" w:type="dxa"/>
              <w:bottom w:w="28" w:type="dxa"/>
              <w:right w:w="28" w:type="dxa"/>
            </w:tcMar>
          </w:tcPr>
          <w:p w14:paraId="0F62822C" w14:textId="77777777" w:rsidR="000234BB" w:rsidRPr="00620BBE" w:rsidRDefault="000234BB" w:rsidP="00725808">
            <w:pPr>
              <w:pStyle w:val="SmallStandard"/>
            </w:pPr>
            <w:r w:rsidRPr="00620BBE">
              <w:t>iMax</w:t>
            </w:r>
          </w:p>
        </w:tc>
        <w:tc>
          <w:tcPr>
            <w:tcW w:w="1559" w:type="dxa"/>
            <w:tcMar>
              <w:top w:w="28" w:type="dxa"/>
              <w:left w:w="28" w:type="dxa"/>
              <w:bottom w:w="28" w:type="dxa"/>
              <w:right w:w="28" w:type="dxa"/>
            </w:tcMar>
          </w:tcPr>
          <w:p w14:paraId="51289100"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C4F7DA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09327B0" w14:textId="77777777" w:rsidR="000234BB" w:rsidRDefault="000234BB" w:rsidP="00725808">
            <w:pPr>
              <w:jc w:val="left"/>
            </w:pPr>
            <w:r>
              <w:rPr>
                <w:sz w:val="16"/>
                <w:szCs w:val="16"/>
              </w:rPr>
              <w:t>Specifies the maximum current allowed for the relais.</w:t>
            </w:r>
          </w:p>
        </w:tc>
      </w:tr>
      <w:tr w:rsidR="000234BB" w:rsidRPr="006675E2" w14:paraId="010D6073" w14:textId="77777777" w:rsidTr="00725808">
        <w:tc>
          <w:tcPr>
            <w:tcW w:w="2013" w:type="dxa"/>
            <w:tcMar>
              <w:top w:w="28" w:type="dxa"/>
              <w:left w:w="28" w:type="dxa"/>
              <w:bottom w:w="28" w:type="dxa"/>
              <w:right w:w="28" w:type="dxa"/>
            </w:tcMar>
          </w:tcPr>
          <w:p w14:paraId="269D4CDC" w14:textId="77777777" w:rsidR="000234BB" w:rsidRPr="00620BBE" w:rsidRDefault="000234BB" w:rsidP="00725808">
            <w:pPr>
              <w:pStyle w:val="SmallStandard"/>
            </w:pPr>
            <w:r w:rsidRPr="00620BBE">
              <w:t>relaisType</w:t>
            </w:r>
          </w:p>
        </w:tc>
        <w:tc>
          <w:tcPr>
            <w:tcW w:w="1559" w:type="dxa"/>
            <w:tcMar>
              <w:top w:w="28" w:type="dxa"/>
              <w:left w:w="28" w:type="dxa"/>
              <w:bottom w:w="28" w:type="dxa"/>
              <w:right w:w="28" w:type="dxa"/>
            </w:tcMar>
          </w:tcPr>
          <w:p w14:paraId="7B9A6AD6" w14:textId="77777777" w:rsidR="000234BB" w:rsidRPr="008359F5" w:rsidRDefault="000234BB" w:rsidP="00725808">
            <w:pPr>
              <w:pStyle w:val="SmallStandard"/>
            </w:pPr>
            <w:r w:rsidRPr="00D21799">
              <w:t>RelaisType</w:t>
            </w:r>
          </w:p>
        </w:tc>
        <w:tc>
          <w:tcPr>
            <w:tcW w:w="709" w:type="dxa"/>
            <w:tcMar>
              <w:top w:w="28" w:type="dxa"/>
              <w:left w:w="28" w:type="dxa"/>
              <w:bottom w:w="28" w:type="dxa"/>
              <w:right w:w="28" w:type="dxa"/>
            </w:tcMar>
          </w:tcPr>
          <w:p w14:paraId="6E01888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BE09051" w14:textId="77777777" w:rsidR="000234BB" w:rsidRDefault="000234BB" w:rsidP="00725808">
            <w:pPr>
              <w:jc w:val="left"/>
            </w:pPr>
            <w:r>
              <w:rPr>
                <w:sz w:val="16"/>
                <w:szCs w:val="16"/>
              </w:rPr>
              <w:t xml:space="preserve">The type of the relay (switching behaviour). This is an OpenEnumeration, for values see </w:t>
            </w:r>
            <w:r>
              <w:rPr>
                <w:i/>
                <w:iCs/>
                <w:sz w:val="16"/>
                <w:szCs w:val="16"/>
              </w:rPr>
              <w:t>RelaisType.</w:t>
            </w:r>
          </w:p>
        </w:tc>
      </w:tr>
      <w:tr w:rsidR="000234BB" w:rsidRPr="006675E2" w14:paraId="0E877236" w14:textId="77777777" w:rsidTr="00725808">
        <w:tc>
          <w:tcPr>
            <w:tcW w:w="2013" w:type="dxa"/>
            <w:tcMar>
              <w:top w:w="28" w:type="dxa"/>
              <w:left w:w="28" w:type="dxa"/>
              <w:bottom w:w="28" w:type="dxa"/>
              <w:right w:w="28" w:type="dxa"/>
            </w:tcMar>
          </w:tcPr>
          <w:p w14:paraId="7939DA44" w14:textId="77777777" w:rsidR="000234BB" w:rsidRPr="00620BBE" w:rsidRDefault="000234BB" w:rsidP="00725808">
            <w:pPr>
              <w:pStyle w:val="SmallStandard"/>
            </w:pPr>
            <w:r w:rsidRPr="00620BBE">
              <w:t>lowNoise</w:t>
            </w:r>
          </w:p>
        </w:tc>
        <w:tc>
          <w:tcPr>
            <w:tcW w:w="1559" w:type="dxa"/>
            <w:tcMar>
              <w:top w:w="28" w:type="dxa"/>
              <w:left w:w="28" w:type="dxa"/>
              <w:bottom w:w="28" w:type="dxa"/>
              <w:right w:w="28" w:type="dxa"/>
            </w:tcMar>
          </w:tcPr>
          <w:p w14:paraId="3B774F47"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6B291D7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35BA9A2" w14:textId="77777777" w:rsidR="000234BB" w:rsidRDefault="000234BB" w:rsidP="00725808">
            <w:pPr>
              <w:jc w:val="left"/>
            </w:pPr>
            <w:r>
              <w:rPr>
                <w:sz w:val="16"/>
                <w:szCs w:val="16"/>
              </w:rPr>
              <w:t>Defines if the relais switch with low noise / silently or not.</w:t>
            </w:r>
          </w:p>
        </w:tc>
      </w:tr>
      <w:tr w:rsidR="000234BB" w:rsidRPr="006675E2" w14:paraId="0CB93797" w14:textId="77777777" w:rsidTr="00725808">
        <w:tc>
          <w:tcPr>
            <w:tcW w:w="2013" w:type="dxa"/>
            <w:tcMar>
              <w:top w:w="28" w:type="dxa"/>
              <w:left w:w="28" w:type="dxa"/>
              <w:bottom w:w="28" w:type="dxa"/>
              <w:right w:w="28" w:type="dxa"/>
            </w:tcMar>
          </w:tcPr>
          <w:p w14:paraId="7D354A98" w14:textId="77777777" w:rsidR="000234BB" w:rsidRPr="00620BBE" w:rsidRDefault="000234BB" w:rsidP="00725808">
            <w:pPr>
              <w:pStyle w:val="SmallStandard"/>
            </w:pPr>
            <w:r w:rsidRPr="00620BBE">
              <w:t>applianceType</w:t>
            </w:r>
          </w:p>
        </w:tc>
        <w:tc>
          <w:tcPr>
            <w:tcW w:w="1559" w:type="dxa"/>
            <w:tcMar>
              <w:top w:w="28" w:type="dxa"/>
              <w:left w:w="28" w:type="dxa"/>
              <w:bottom w:w="28" w:type="dxa"/>
              <w:right w:w="28" w:type="dxa"/>
            </w:tcMar>
          </w:tcPr>
          <w:p w14:paraId="007BA647" w14:textId="77777777" w:rsidR="000234BB" w:rsidRPr="008359F5" w:rsidRDefault="000234BB" w:rsidP="00725808">
            <w:pPr>
              <w:pStyle w:val="SmallStandard"/>
            </w:pPr>
            <w:r w:rsidRPr="00D21799">
              <w:t>RelaisApplianceType</w:t>
            </w:r>
          </w:p>
        </w:tc>
        <w:tc>
          <w:tcPr>
            <w:tcW w:w="709" w:type="dxa"/>
            <w:tcMar>
              <w:top w:w="28" w:type="dxa"/>
              <w:left w:w="28" w:type="dxa"/>
              <w:bottom w:w="28" w:type="dxa"/>
              <w:right w:w="28" w:type="dxa"/>
            </w:tcMar>
          </w:tcPr>
          <w:p w14:paraId="22A6AB6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F0ACF22" w14:textId="77777777" w:rsidR="000234BB" w:rsidRDefault="000234BB" w:rsidP="00725808">
            <w:pPr>
              <w:jc w:val="left"/>
            </w:pPr>
            <w:r>
              <w:rPr>
                <w:sz w:val="16"/>
                <w:szCs w:val="16"/>
              </w:rPr>
              <w:t>Specifies the appliance type of a relais.</w:t>
            </w:r>
          </w:p>
        </w:tc>
      </w:tr>
    </w:tbl>
    <w:p w14:paraId="38964AD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5" w:name="_89e120f7770a12b777f85916b6b0b6cf"/>
      <w:r>
        <w:rPr>
          <w:lang w:val="en-GB"/>
        </w:rPr>
        <w:t>RingTerminalSpecification</w:t>
      </w:r>
      <w:bookmarkEnd w:id="1335"/>
    </w:p>
    <w:p w14:paraId="78C1C94F" w14:textId="77777777" w:rsidR="000234BB" w:rsidRDefault="000234BB" w:rsidP="000234BB">
      <w:r>
        <w:rPr>
          <w:sz w:val="18"/>
          <w:szCs w:val="18"/>
        </w:rPr>
        <w:t>Specification for the definition of ring terminals. These are the counterparts to bolt terminals.</w:t>
      </w:r>
    </w:p>
    <w:p w14:paraId="3D54C62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9DA8E34" w14:textId="77777777" w:rsidTr="00725808">
        <w:tc>
          <w:tcPr>
            <w:tcW w:w="2013" w:type="dxa"/>
            <w:tcMar>
              <w:top w:w="28" w:type="dxa"/>
              <w:left w:w="28" w:type="dxa"/>
              <w:bottom w:w="28" w:type="dxa"/>
              <w:right w:w="28" w:type="dxa"/>
            </w:tcMar>
          </w:tcPr>
          <w:p w14:paraId="7843642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66ABD3" w14:textId="3A1516AD" w:rsidR="000234BB" w:rsidRPr="00620BBE" w:rsidRDefault="004714EB" w:rsidP="00725808">
            <w:pPr>
              <w:pStyle w:val="SmallStandard"/>
            </w:pPr>
            <w:hyperlink w:anchor="_305477fdff22f88c4e046ebc091349f3" w:history="1">
              <w:r w:rsidR="000234BB" w:rsidRPr="00620BBE">
                <w:rPr>
                  <w:rStyle w:val="Hyperlink"/>
                  <w:rFonts w:eastAsiaTheme="majorEastAsia"/>
                </w:rPr>
                <w:t>TerminalSpecification</w:t>
              </w:r>
            </w:hyperlink>
          </w:p>
        </w:tc>
      </w:tr>
      <w:tr w:rsidR="000234BB" w:rsidRPr="008359F5" w14:paraId="49AFC7FE" w14:textId="77777777" w:rsidTr="00725808">
        <w:tc>
          <w:tcPr>
            <w:tcW w:w="2013" w:type="dxa"/>
            <w:tcMar>
              <w:top w:w="28" w:type="dxa"/>
              <w:left w:w="28" w:type="dxa"/>
              <w:bottom w:w="28" w:type="dxa"/>
              <w:right w:w="28" w:type="dxa"/>
            </w:tcMar>
          </w:tcPr>
          <w:p w14:paraId="708E1E7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343A5D" w14:textId="77777777" w:rsidR="000234BB" w:rsidRDefault="000234BB" w:rsidP="00725808"/>
        </w:tc>
      </w:tr>
      <w:tr w:rsidR="000234BB" w:rsidRPr="008359F5" w14:paraId="4EF770AD" w14:textId="77777777" w:rsidTr="00725808">
        <w:tc>
          <w:tcPr>
            <w:tcW w:w="2013" w:type="dxa"/>
            <w:tcMar>
              <w:top w:w="28" w:type="dxa"/>
              <w:left w:w="28" w:type="dxa"/>
              <w:bottom w:w="28" w:type="dxa"/>
              <w:right w:w="28" w:type="dxa"/>
            </w:tcMar>
          </w:tcPr>
          <w:p w14:paraId="77983CA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5CBE26" w14:textId="77777777" w:rsidR="000234BB" w:rsidRPr="000437C1" w:rsidRDefault="000234BB" w:rsidP="00725808">
            <w:pPr>
              <w:pStyle w:val="SmallStandard"/>
            </w:pPr>
            <w:r>
              <w:t>false</w:t>
            </w:r>
          </w:p>
        </w:tc>
      </w:tr>
    </w:tbl>
    <w:p w14:paraId="05AA718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3650D66" w14:textId="77777777" w:rsidTr="00725808">
        <w:tc>
          <w:tcPr>
            <w:tcW w:w="2013" w:type="dxa"/>
            <w:tcMar>
              <w:top w:w="28" w:type="dxa"/>
              <w:left w:w="28" w:type="dxa"/>
              <w:bottom w:w="28" w:type="dxa"/>
              <w:right w:w="28" w:type="dxa"/>
            </w:tcMar>
          </w:tcPr>
          <w:p w14:paraId="76D1B88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6A1229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EB96F0C"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AE5F7E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426757E" w14:textId="77777777" w:rsidTr="00725808">
        <w:tc>
          <w:tcPr>
            <w:tcW w:w="2013" w:type="dxa"/>
            <w:tcMar>
              <w:top w:w="28" w:type="dxa"/>
              <w:left w:w="28" w:type="dxa"/>
              <w:bottom w:w="28" w:type="dxa"/>
              <w:right w:w="28" w:type="dxa"/>
            </w:tcMar>
          </w:tcPr>
          <w:p w14:paraId="76BFD4C6" w14:textId="77777777" w:rsidR="000234BB" w:rsidRPr="00620BBE" w:rsidRDefault="000234BB" w:rsidP="00725808">
            <w:pPr>
              <w:pStyle w:val="SmallStandard"/>
            </w:pPr>
            <w:r w:rsidRPr="00620BBE">
              <w:t>boltDiameter</w:t>
            </w:r>
          </w:p>
        </w:tc>
        <w:tc>
          <w:tcPr>
            <w:tcW w:w="1559" w:type="dxa"/>
            <w:tcMar>
              <w:top w:w="28" w:type="dxa"/>
              <w:left w:w="28" w:type="dxa"/>
              <w:bottom w:w="28" w:type="dxa"/>
              <w:right w:w="28" w:type="dxa"/>
            </w:tcMar>
          </w:tcPr>
          <w:p w14:paraId="38529E26"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5489F92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C278BAE" w14:textId="77777777" w:rsidR="000234BB" w:rsidRDefault="000234BB" w:rsidP="00725808">
            <w:pPr>
              <w:jc w:val="left"/>
            </w:pPr>
            <w:r>
              <w:rPr>
                <w:sz w:val="16"/>
                <w:szCs w:val="16"/>
              </w:rPr>
              <w:t>Specifies the diameter of the bolt for which the ring terminal is designed for in a numerical way.</w:t>
            </w:r>
          </w:p>
        </w:tc>
      </w:tr>
      <w:tr w:rsidR="000234BB" w:rsidRPr="006675E2" w14:paraId="5AB8E124" w14:textId="77777777" w:rsidTr="00725808">
        <w:tc>
          <w:tcPr>
            <w:tcW w:w="2013" w:type="dxa"/>
            <w:tcMar>
              <w:top w:w="28" w:type="dxa"/>
              <w:left w:w="28" w:type="dxa"/>
              <w:bottom w:w="28" w:type="dxa"/>
              <w:right w:w="28" w:type="dxa"/>
            </w:tcMar>
          </w:tcPr>
          <w:p w14:paraId="72763019" w14:textId="77777777" w:rsidR="000234BB" w:rsidRPr="00620BBE" w:rsidRDefault="000234BB" w:rsidP="00725808">
            <w:pPr>
              <w:pStyle w:val="SmallStandard"/>
            </w:pPr>
            <w:r w:rsidRPr="00620BBE">
              <w:t>boltNominalSize</w:t>
            </w:r>
          </w:p>
        </w:tc>
        <w:tc>
          <w:tcPr>
            <w:tcW w:w="1559" w:type="dxa"/>
            <w:tcMar>
              <w:top w:w="28" w:type="dxa"/>
              <w:left w:w="28" w:type="dxa"/>
              <w:bottom w:w="28" w:type="dxa"/>
              <w:right w:w="28" w:type="dxa"/>
            </w:tcMar>
          </w:tcPr>
          <w:p w14:paraId="3B201A4E"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99DF97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C78A0AD" w14:textId="77777777" w:rsidR="000234BB" w:rsidRDefault="000234BB" w:rsidP="00725808">
            <w:pPr>
              <w:jc w:val="left"/>
            </w:pPr>
            <w:r>
              <w:rPr>
                <w:sz w:val="16"/>
                <w:szCs w:val="16"/>
              </w:rPr>
              <w:t>Defines the size (diameter) of the bolt for which the ring terminal is designed for in a nominal way (e.g. "M8").</w:t>
            </w:r>
          </w:p>
        </w:tc>
      </w:tr>
      <w:tr w:rsidR="000234BB" w:rsidRPr="006675E2" w14:paraId="33BB3B3B" w14:textId="77777777" w:rsidTr="00725808">
        <w:tc>
          <w:tcPr>
            <w:tcW w:w="2013" w:type="dxa"/>
            <w:tcMar>
              <w:top w:w="28" w:type="dxa"/>
              <w:left w:w="28" w:type="dxa"/>
              <w:bottom w:w="28" w:type="dxa"/>
              <w:right w:w="28" w:type="dxa"/>
            </w:tcMar>
          </w:tcPr>
          <w:p w14:paraId="01A2092F" w14:textId="77777777" w:rsidR="000234BB" w:rsidRPr="00620BBE" w:rsidRDefault="000234BB" w:rsidP="00725808">
            <w:pPr>
              <w:pStyle w:val="SmallStandard"/>
            </w:pPr>
            <w:r w:rsidRPr="00620BBE">
              <w:t>thickness</w:t>
            </w:r>
          </w:p>
        </w:tc>
        <w:tc>
          <w:tcPr>
            <w:tcW w:w="1559" w:type="dxa"/>
            <w:tcMar>
              <w:top w:w="28" w:type="dxa"/>
              <w:left w:w="28" w:type="dxa"/>
              <w:bottom w:w="28" w:type="dxa"/>
              <w:right w:w="28" w:type="dxa"/>
            </w:tcMar>
          </w:tcPr>
          <w:p w14:paraId="40470127"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F040E0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99B3E8B" w14:textId="77777777" w:rsidR="000234BB" w:rsidRDefault="000234BB" w:rsidP="00725808">
            <w:pPr>
              <w:jc w:val="left"/>
            </w:pPr>
            <w:r>
              <w:rPr>
                <w:sz w:val="16"/>
                <w:szCs w:val="16"/>
              </w:rPr>
              <w:t>Specifies the thickness of the contact surface of the ring terminal.</w:t>
            </w:r>
          </w:p>
        </w:tc>
      </w:tr>
      <w:tr w:rsidR="000234BB" w:rsidRPr="006675E2" w14:paraId="294E9C17" w14:textId="77777777" w:rsidTr="00725808">
        <w:tc>
          <w:tcPr>
            <w:tcW w:w="2013" w:type="dxa"/>
            <w:tcMar>
              <w:top w:w="28" w:type="dxa"/>
              <w:left w:w="28" w:type="dxa"/>
              <w:bottom w:w="28" w:type="dxa"/>
              <w:right w:w="28" w:type="dxa"/>
            </w:tcMar>
          </w:tcPr>
          <w:p w14:paraId="30DC0D04" w14:textId="77777777" w:rsidR="000234BB" w:rsidRPr="00620BBE" w:rsidRDefault="000234BB" w:rsidP="00725808">
            <w:pPr>
              <w:pStyle w:val="SmallStandard"/>
            </w:pPr>
            <w:r w:rsidRPr="00620BBE">
              <w:t>boltType</w:t>
            </w:r>
          </w:p>
        </w:tc>
        <w:tc>
          <w:tcPr>
            <w:tcW w:w="1559" w:type="dxa"/>
            <w:tcMar>
              <w:top w:w="28" w:type="dxa"/>
              <w:left w:w="28" w:type="dxa"/>
              <w:bottom w:w="28" w:type="dxa"/>
              <w:right w:w="28" w:type="dxa"/>
            </w:tcMar>
          </w:tcPr>
          <w:p w14:paraId="04EC305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40743E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5C608DB" w14:textId="77777777" w:rsidR="000234BB" w:rsidRDefault="000234BB" w:rsidP="00725808">
            <w:pPr>
              <w:jc w:val="left"/>
            </w:pPr>
            <w:r>
              <w:rPr>
                <w:sz w:val="16"/>
                <w:szCs w:val="16"/>
              </w:rPr>
              <w:t>Specifies the type of the bolt.</w:t>
            </w:r>
          </w:p>
        </w:tc>
      </w:tr>
      <w:tr w:rsidR="000234BB" w:rsidRPr="006675E2" w14:paraId="3303A395" w14:textId="77777777" w:rsidTr="00725808">
        <w:tc>
          <w:tcPr>
            <w:tcW w:w="2013" w:type="dxa"/>
            <w:tcMar>
              <w:top w:w="28" w:type="dxa"/>
              <w:left w:w="28" w:type="dxa"/>
              <w:bottom w:w="28" w:type="dxa"/>
              <w:right w:w="28" w:type="dxa"/>
            </w:tcMar>
          </w:tcPr>
          <w:p w14:paraId="47C6F2B9" w14:textId="77777777" w:rsidR="000234BB" w:rsidRPr="00620BBE" w:rsidRDefault="000234BB" w:rsidP="00725808">
            <w:pPr>
              <w:pStyle w:val="SmallStandard"/>
            </w:pPr>
            <w:r w:rsidRPr="00620BBE">
              <w:t>outsideDimension</w:t>
            </w:r>
          </w:p>
        </w:tc>
        <w:tc>
          <w:tcPr>
            <w:tcW w:w="1559" w:type="dxa"/>
            <w:tcMar>
              <w:top w:w="28" w:type="dxa"/>
              <w:left w:w="28" w:type="dxa"/>
              <w:bottom w:w="28" w:type="dxa"/>
              <w:right w:w="28" w:type="dxa"/>
            </w:tcMar>
          </w:tcPr>
          <w:p w14:paraId="365A9147"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B84241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76A45C7" w14:textId="77777777" w:rsidR="000234BB" w:rsidRDefault="000234BB" w:rsidP="00725808">
            <w:pPr>
              <w:jc w:val="left"/>
            </w:pPr>
            <w:r>
              <w:rPr>
                <w:sz w:val="16"/>
                <w:szCs w:val="16"/>
              </w:rPr>
              <w:t>Specifies the diameter of the circle around the center of the bolt which passes through the farthest outside point of the contact surface of the ring terminal. (see KBLFRM-311)</w:t>
            </w:r>
          </w:p>
        </w:tc>
      </w:tr>
      <w:tr w:rsidR="000234BB" w:rsidRPr="006675E2" w14:paraId="159BE663" w14:textId="77777777" w:rsidTr="00725808">
        <w:tc>
          <w:tcPr>
            <w:tcW w:w="2013" w:type="dxa"/>
            <w:tcMar>
              <w:top w:w="28" w:type="dxa"/>
              <w:left w:w="28" w:type="dxa"/>
              <w:bottom w:w="28" w:type="dxa"/>
              <w:right w:w="28" w:type="dxa"/>
            </w:tcMar>
          </w:tcPr>
          <w:p w14:paraId="2DA75F20" w14:textId="77777777" w:rsidR="000234BB" w:rsidRPr="00620BBE" w:rsidRDefault="000234BB" w:rsidP="00725808">
            <w:pPr>
              <w:pStyle w:val="SmallStandard"/>
            </w:pPr>
            <w:r w:rsidRPr="00620BBE">
              <w:lastRenderedPageBreak/>
              <w:t>torsionProtection</w:t>
            </w:r>
          </w:p>
        </w:tc>
        <w:tc>
          <w:tcPr>
            <w:tcW w:w="1559" w:type="dxa"/>
            <w:tcMar>
              <w:top w:w="28" w:type="dxa"/>
              <w:left w:w="28" w:type="dxa"/>
              <w:bottom w:w="28" w:type="dxa"/>
              <w:right w:w="28" w:type="dxa"/>
            </w:tcMar>
          </w:tcPr>
          <w:p w14:paraId="08F919DB"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5761A81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87B84A0" w14:textId="77777777" w:rsidR="000234BB" w:rsidRDefault="000234BB" w:rsidP="00725808">
            <w:pPr>
              <w:jc w:val="left"/>
            </w:pPr>
            <w:r>
              <w:rPr>
                <w:sz w:val="16"/>
                <w:szCs w:val="16"/>
              </w:rPr>
              <w:t>Specifies if the ring terminal is torsion protected or not. (see KBLFRM-311)</w:t>
            </w:r>
          </w:p>
        </w:tc>
      </w:tr>
    </w:tbl>
    <w:p w14:paraId="18E22BE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6" w:name="_fc380ae03d4ae1f4ea8c5d57f0afee7b"/>
      <w:r>
        <w:rPr>
          <w:lang w:val="en-GB"/>
        </w:rPr>
        <w:t>SealedCavitiesAssignment</w:t>
      </w:r>
      <w:bookmarkEnd w:id="1336"/>
    </w:p>
    <w:p w14:paraId="37BAD86B" w14:textId="77777777" w:rsidR="000234BB" w:rsidRDefault="000234BB" w:rsidP="000234BB">
      <w:r>
        <w:rPr>
          <w:sz w:val="18"/>
          <w:szCs w:val="18"/>
        </w:rPr>
        <w:t xml:space="preserve">A </w:t>
      </w:r>
      <w:r>
        <w:rPr>
          <w:i/>
          <w:iCs/>
          <w:sz w:val="18"/>
          <w:szCs w:val="18"/>
        </w:rPr>
        <w:t>SealedCavitiesAssignment</w:t>
      </w:r>
      <w:r>
        <w:rPr>
          <w:sz w:val="18"/>
          <w:szCs w:val="18"/>
        </w:rPr>
        <w:t xml:space="preserve"> groups the cavities of ONE connector that are sealed by a MultiCavityPlug. If a MultiCavityPlug fits into more than one connector, than there are as many </w:t>
      </w:r>
      <w:r>
        <w:rPr>
          <w:i/>
          <w:iCs/>
          <w:sz w:val="18"/>
          <w:szCs w:val="18"/>
        </w:rPr>
        <w:t>SealedCavitiesAssignments</w:t>
      </w:r>
      <w:r>
        <w:rPr>
          <w:sz w:val="18"/>
          <w:szCs w:val="18"/>
        </w:rPr>
        <w:t>.</w:t>
      </w:r>
    </w:p>
    <w:p w14:paraId="160D4DC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BDFE14" w14:textId="77777777" w:rsidTr="00725808">
        <w:tc>
          <w:tcPr>
            <w:tcW w:w="2013" w:type="dxa"/>
            <w:tcMar>
              <w:top w:w="28" w:type="dxa"/>
              <w:left w:w="28" w:type="dxa"/>
              <w:bottom w:w="28" w:type="dxa"/>
              <w:right w:w="28" w:type="dxa"/>
            </w:tcMar>
          </w:tcPr>
          <w:p w14:paraId="176C802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7D94B0" w14:textId="77777777" w:rsidR="000234BB" w:rsidRDefault="000234BB" w:rsidP="00725808"/>
        </w:tc>
      </w:tr>
      <w:tr w:rsidR="000234BB" w:rsidRPr="008359F5" w14:paraId="285CE94D" w14:textId="77777777" w:rsidTr="00725808">
        <w:tc>
          <w:tcPr>
            <w:tcW w:w="2013" w:type="dxa"/>
            <w:tcMar>
              <w:top w:w="28" w:type="dxa"/>
              <w:left w:w="28" w:type="dxa"/>
              <w:bottom w:w="28" w:type="dxa"/>
              <w:right w:w="28" w:type="dxa"/>
            </w:tcMar>
          </w:tcPr>
          <w:p w14:paraId="47C90C7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EF60B0" w14:textId="77777777" w:rsidR="000234BB" w:rsidRDefault="000234BB" w:rsidP="00725808"/>
        </w:tc>
      </w:tr>
      <w:tr w:rsidR="000234BB" w:rsidRPr="008359F5" w14:paraId="1948814D" w14:textId="77777777" w:rsidTr="00725808">
        <w:tc>
          <w:tcPr>
            <w:tcW w:w="2013" w:type="dxa"/>
            <w:tcMar>
              <w:top w:w="28" w:type="dxa"/>
              <w:left w:w="28" w:type="dxa"/>
              <w:bottom w:w="28" w:type="dxa"/>
              <w:right w:w="28" w:type="dxa"/>
            </w:tcMar>
          </w:tcPr>
          <w:p w14:paraId="0F6EECA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D7915DD" w14:textId="77777777" w:rsidR="000234BB" w:rsidRPr="000437C1" w:rsidRDefault="000234BB" w:rsidP="00725808">
            <w:pPr>
              <w:pStyle w:val="SmallStandard"/>
            </w:pPr>
            <w:r>
              <w:t>false</w:t>
            </w:r>
          </w:p>
        </w:tc>
      </w:tr>
    </w:tbl>
    <w:p w14:paraId="0D951B6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ABE1B61" w14:textId="77777777" w:rsidTr="00725808">
        <w:tc>
          <w:tcPr>
            <w:tcW w:w="3856" w:type="dxa"/>
            <w:gridSpan w:val="3"/>
          </w:tcPr>
          <w:p w14:paraId="2C49DDC5" w14:textId="77777777" w:rsidR="000234BB" w:rsidRDefault="000234BB" w:rsidP="00725808">
            <w:pPr>
              <w:jc w:val="center"/>
              <w:rPr>
                <w:b/>
                <w:sz w:val="16"/>
                <w:szCs w:val="16"/>
                <w:lang w:val="en-GB"/>
              </w:rPr>
            </w:pPr>
            <w:r>
              <w:rPr>
                <w:b/>
                <w:sz w:val="16"/>
                <w:szCs w:val="16"/>
                <w:lang w:val="en-GB"/>
              </w:rPr>
              <w:t>Other End</w:t>
            </w:r>
          </w:p>
        </w:tc>
        <w:tc>
          <w:tcPr>
            <w:tcW w:w="708" w:type="dxa"/>
          </w:tcPr>
          <w:p w14:paraId="28CD98B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269AA7B" w14:textId="77777777" w:rsidR="000234BB" w:rsidRDefault="000234BB" w:rsidP="00725808">
            <w:pPr>
              <w:jc w:val="center"/>
              <w:rPr>
                <w:b/>
                <w:sz w:val="16"/>
                <w:szCs w:val="16"/>
                <w:lang w:val="en-GB"/>
              </w:rPr>
            </w:pPr>
            <w:r>
              <w:rPr>
                <w:b/>
                <w:sz w:val="16"/>
                <w:szCs w:val="16"/>
                <w:lang w:val="en-GB"/>
              </w:rPr>
              <w:t>General</w:t>
            </w:r>
          </w:p>
        </w:tc>
      </w:tr>
      <w:tr w:rsidR="000234BB" w:rsidRPr="00720F6F" w14:paraId="228D6019" w14:textId="77777777" w:rsidTr="00725808">
        <w:tc>
          <w:tcPr>
            <w:tcW w:w="1573" w:type="dxa"/>
          </w:tcPr>
          <w:p w14:paraId="4A2D4B41" w14:textId="77777777" w:rsidR="000234BB" w:rsidRDefault="000234BB" w:rsidP="00725808">
            <w:pPr>
              <w:rPr>
                <w:b/>
                <w:sz w:val="16"/>
                <w:szCs w:val="16"/>
                <w:lang w:val="en-GB"/>
              </w:rPr>
            </w:pPr>
            <w:r>
              <w:rPr>
                <w:b/>
                <w:sz w:val="16"/>
                <w:szCs w:val="16"/>
                <w:lang w:val="en-GB"/>
              </w:rPr>
              <w:t>Type</w:t>
            </w:r>
          </w:p>
        </w:tc>
        <w:tc>
          <w:tcPr>
            <w:tcW w:w="1574" w:type="dxa"/>
          </w:tcPr>
          <w:p w14:paraId="46ACCF7C" w14:textId="77777777" w:rsidR="000234BB" w:rsidRDefault="000234BB" w:rsidP="00725808">
            <w:pPr>
              <w:rPr>
                <w:b/>
                <w:sz w:val="16"/>
                <w:szCs w:val="16"/>
                <w:lang w:val="en-GB"/>
              </w:rPr>
            </w:pPr>
            <w:r>
              <w:rPr>
                <w:b/>
                <w:sz w:val="16"/>
                <w:szCs w:val="16"/>
                <w:lang w:val="en-GB"/>
              </w:rPr>
              <w:t>Role</w:t>
            </w:r>
          </w:p>
        </w:tc>
        <w:tc>
          <w:tcPr>
            <w:tcW w:w="708" w:type="dxa"/>
          </w:tcPr>
          <w:p w14:paraId="6EA09DD6" w14:textId="77777777" w:rsidR="000234BB" w:rsidRDefault="000234BB" w:rsidP="00725808">
            <w:pPr>
              <w:rPr>
                <w:b/>
                <w:sz w:val="16"/>
                <w:szCs w:val="16"/>
                <w:lang w:val="en-GB"/>
              </w:rPr>
            </w:pPr>
            <w:r>
              <w:rPr>
                <w:b/>
                <w:sz w:val="16"/>
                <w:szCs w:val="16"/>
                <w:lang w:val="en-GB"/>
              </w:rPr>
              <w:t>Mult</w:t>
            </w:r>
          </w:p>
        </w:tc>
        <w:tc>
          <w:tcPr>
            <w:tcW w:w="709" w:type="dxa"/>
          </w:tcPr>
          <w:p w14:paraId="22D41A1F" w14:textId="77777777" w:rsidR="000234BB" w:rsidRDefault="000234BB" w:rsidP="00725808">
            <w:pPr>
              <w:rPr>
                <w:b/>
                <w:sz w:val="16"/>
                <w:szCs w:val="16"/>
                <w:lang w:val="en-GB"/>
              </w:rPr>
            </w:pPr>
            <w:r>
              <w:rPr>
                <w:b/>
                <w:sz w:val="16"/>
                <w:szCs w:val="16"/>
                <w:lang w:val="en-GB"/>
              </w:rPr>
              <w:t>Mult</w:t>
            </w:r>
          </w:p>
        </w:tc>
        <w:tc>
          <w:tcPr>
            <w:tcW w:w="567" w:type="dxa"/>
          </w:tcPr>
          <w:p w14:paraId="3DFAE90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DC9D215" w14:textId="77777777" w:rsidR="000234BB" w:rsidRPr="008359F5" w:rsidRDefault="000234BB" w:rsidP="00725808">
            <w:pPr>
              <w:rPr>
                <w:b/>
                <w:sz w:val="16"/>
                <w:szCs w:val="16"/>
                <w:lang w:val="en-GB"/>
              </w:rPr>
            </w:pPr>
            <w:r>
              <w:rPr>
                <w:b/>
                <w:sz w:val="16"/>
                <w:szCs w:val="16"/>
                <w:lang w:val="en-GB"/>
              </w:rPr>
              <w:t>Comment</w:t>
            </w:r>
          </w:p>
        </w:tc>
      </w:tr>
      <w:tr w:rsidR="000234BB" w:rsidRPr="00CC6307" w14:paraId="37F7A4EB" w14:textId="77777777" w:rsidTr="00725808">
        <w:tc>
          <w:tcPr>
            <w:tcW w:w="1573" w:type="dxa"/>
          </w:tcPr>
          <w:p w14:paraId="24AC6B36" w14:textId="77777777" w:rsidR="000234BB" w:rsidRPr="00634625" w:rsidRDefault="000234BB" w:rsidP="00725808">
            <w:pPr>
              <w:pStyle w:val="SmallStandard"/>
            </w:pPr>
            <w:r>
              <w:t>Cavity</w:t>
            </w:r>
          </w:p>
        </w:tc>
        <w:tc>
          <w:tcPr>
            <w:tcW w:w="1574" w:type="dxa"/>
          </w:tcPr>
          <w:p w14:paraId="0599BF14" w14:textId="77777777" w:rsidR="000234BB" w:rsidRPr="00132C43" w:rsidRDefault="000234BB" w:rsidP="00725808">
            <w:pPr>
              <w:pStyle w:val="SmallStandard"/>
            </w:pPr>
            <w:r>
              <w:t>sealedCavities</w:t>
            </w:r>
          </w:p>
        </w:tc>
        <w:tc>
          <w:tcPr>
            <w:tcW w:w="708" w:type="dxa"/>
          </w:tcPr>
          <w:p w14:paraId="7644082D" w14:textId="77777777" w:rsidR="000234BB" w:rsidRPr="00D331EF" w:rsidRDefault="000234BB" w:rsidP="00725808">
            <w:pPr>
              <w:pStyle w:val="SmallStandard"/>
            </w:pPr>
            <w:r w:rsidRPr="00574783">
              <w:t>1..*</w:t>
            </w:r>
          </w:p>
        </w:tc>
        <w:tc>
          <w:tcPr>
            <w:tcW w:w="709" w:type="dxa"/>
          </w:tcPr>
          <w:p w14:paraId="2AFAA31B" w14:textId="77777777" w:rsidR="000234BB" w:rsidRPr="00D331EF" w:rsidRDefault="000234BB" w:rsidP="00725808">
            <w:pPr>
              <w:pStyle w:val="SmallStandard"/>
            </w:pPr>
            <w:r w:rsidRPr="00207506">
              <w:t>0..*</w:t>
            </w:r>
          </w:p>
        </w:tc>
        <w:tc>
          <w:tcPr>
            <w:tcW w:w="567" w:type="dxa"/>
          </w:tcPr>
          <w:p w14:paraId="6C5006EB" w14:textId="77777777" w:rsidR="000234BB" w:rsidRPr="00D331EF" w:rsidRDefault="000234BB" w:rsidP="00725808">
            <w:pPr>
              <w:pStyle w:val="SmallStandard"/>
            </w:pPr>
            <w:r>
              <w:t>N</w:t>
            </w:r>
          </w:p>
        </w:tc>
        <w:tc>
          <w:tcPr>
            <w:tcW w:w="3969" w:type="dxa"/>
          </w:tcPr>
          <w:p w14:paraId="5526437B" w14:textId="77777777" w:rsidR="000234BB" w:rsidRDefault="000234BB" w:rsidP="00725808">
            <w:pPr>
              <w:jc w:val="left"/>
            </w:pPr>
            <w:r>
              <w:rPr>
                <w:sz w:val="16"/>
                <w:szCs w:val="16"/>
              </w:rPr>
              <w:t>Specifies the Cavities that are sealed.</w:t>
            </w:r>
          </w:p>
        </w:tc>
      </w:tr>
    </w:tbl>
    <w:p w14:paraId="327EA00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697DD52" w14:textId="77777777" w:rsidTr="00725808">
        <w:tc>
          <w:tcPr>
            <w:tcW w:w="2296" w:type="dxa"/>
            <w:gridSpan w:val="2"/>
          </w:tcPr>
          <w:p w14:paraId="3ECE833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38C97D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3A907AB" w14:textId="77777777" w:rsidR="000234BB" w:rsidRDefault="000234BB" w:rsidP="00725808">
            <w:pPr>
              <w:jc w:val="center"/>
              <w:rPr>
                <w:b/>
                <w:sz w:val="16"/>
                <w:szCs w:val="16"/>
                <w:lang w:val="en-GB"/>
              </w:rPr>
            </w:pPr>
            <w:r>
              <w:rPr>
                <w:b/>
                <w:sz w:val="16"/>
                <w:szCs w:val="16"/>
                <w:lang w:val="en-GB"/>
              </w:rPr>
              <w:t>General</w:t>
            </w:r>
          </w:p>
        </w:tc>
      </w:tr>
      <w:tr w:rsidR="000234BB" w:rsidRPr="00720F6F" w14:paraId="238F0B23" w14:textId="77777777" w:rsidTr="00725808">
        <w:tc>
          <w:tcPr>
            <w:tcW w:w="1588" w:type="dxa"/>
          </w:tcPr>
          <w:p w14:paraId="1B128774" w14:textId="77777777" w:rsidR="000234BB" w:rsidRDefault="000234BB" w:rsidP="00725808">
            <w:pPr>
              <w:rPr>
                <w:b/>
                <w:sz w:val="16"/>
                <w:szCs w:val="16"/>
                <w:lang w:val="en-GB"/>
              </w:rPr>
            </w:pPr>
            <w:r>
              <w:rPr>
                <w:b/>
                <w:sz w:val="16"/>
                <w:szCs w:val="16"/>
                <w:lang w:val="en-GB"/>
              </w:rPr>
              <w:t>Type</w:t>
            </w:r>
          </w:p>
        </w:tc>
        <w:tc>
          <w:tcPr>
            <w:tcW w:w="708" w:type="dxa"/>
          </w:tcPr>
          <w:p w14:paraId="30E33FDD" w14:textId="77777777" w:rsidR="000234BB" w:rsidRDefault="000234BB" w:rsidP="00725808">
            <w:pPr>
              <w:rPr>
                <w:b/>
                <w:sz w:val="16"/>
                <w:szCs w:val="16"/>
                <w:lang w:val="en-GB"/>
              </w:rPr>
            </w:pPr>
            <w:r>
              <w:rPr>
                <w:b/>
                <w:sz w:val="16"/>
                <w:szCs w:val="16"/>
                <w:lang w:val="en-GB"/>
              </w:rPr>
              <w:t>Mult</w:t>
            </w:r>
          </w:p>
        </w:tc>
        <w:tc>
          <w:tcPr>
            <w:tcW w:w="1560" w:type="dxa"/>
          </w:tcPr>
          <w:p w14:paraId="1915C925" w14:textId="77777777" w:rsidR="000234BB" w:rsidRDefault="000234BB" w:rsidP="00725808">
            <w:pPr>
              <w:rPr>
                <w:b/>
                <w:sz w:val="16"/>
                <w:szCs w:val="16"/>
                <w:lang w:val="en-GB"/>
              </w:rPr>
            </w:pPr>
            <w:r>
              <w:rPr>
                <w:b/>
                <w:sz w:val="16"/>
                <w:szCs w:val="16"/>
                <w:lang w:val="en-GB"/>
              </w:rPr>
              <w:t>Role</w:t>
            </w:r>
          </w:p>
        </w:tc>
        <w:tc>
          <w:tcPr>
            <w:tcW w:w="708" w:type="dxa"/>
          </w:tcPr>
          <w:p w14:paraId="73D24B55" w14:textId="77777777" w:rsidR="000234BB" w:rsidRDefault="000234BB" w:rsidP="00725808">
            <w:pPr>
              <w:rPr>
                <w:b/>
                <w:sz w:val="16"/>
                <w:szCs w:val="16"/>
                <w:lang w:val="en-GB"/>
              </w:rPr>
            </w:pPr>
            <w:r>
              <w:rPr>
                <w:b/>
                <w:sz w:val="16"/>
                <w:szCs w:val="16"/>
                <w:lang w:val="en-GB"/>
              </w:rPr>
              <w:t>Mult</w:t>
            </w:r>
          </w:p>
        </w:tc>
        <w:tc>
          <w:tcPr>
            <w:tcW w:w="567" w:type="dxa"/>
          </w:tcPr>
          <w:p w14:paraId="65A0F33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AA052A2" w14:textId="77777777" w:rsidR="000234BB" w:rsidRPr="008359F5" w:rsidRDefault="000234BB" w:rsidP="00725808">
            <w:pPr>
              <w:rPr>
                <w:b/>
                <w:sz w:val="16"/>
                <w:szCs w:val="16"/>
                <w:lang w:val="en-GB"/>
              </w:rPr>
            </w:pPr>
            <w:r>
              <w:rPr>
                <w:b/>
                <w:sz w:val="16"/>
                <w:szCs w:val="16"/>
                <w:lang w:val="en-GB"/>
              </w:rPr>
              <w:t>Comment</w:t>
            </w:r>
          </w:p>
        </w:tc>
      </w:tr>
      <w:tr w:rsidR="000234BB" w:rsidRPr="00CC6307" w14:paraId="061988A2" w14:textId="77777777" w:rsidTr="00725808">
        <w:tc>
          <w:tcPr>
            <w:tcW w:w="1588" w:type="dxa"/>
          </w:tcPr>
          <w:p w14:paraId="41AB01FA" w14:textId="77777777" w:rsidR="000234BB" w:rsidRPr="00634625" w:rsidRDefault="000234BB" w:rsidP="00725808">
            <w:pPr>
              <w:pStyle w:val="SmallStandard"/>
            </w:pPr>
            <w:r>
              <w:t>MultiCavityPlugSpecification</w:t>
            </w:r>
          </w:p>
        </w:tc>
        <w:tc>
          <w:tcPr>
            <w:tcW w:w="708" w:type="dxa"/>
          </w:tcPr>
          <w:p w14:paraId="58779981" w14:textId="77777777" w:rsidR="000234BB" w:rsidRPr="00D331EF" w:rsidRDefault="000234BB" w:rsidP="00725808">
            <w:pPr>
              <w:pStyle w:val="SmallStandard"/>
            </w:pPr>
            <w:r w:rsidRPr="00D01517">
              <w:t>1</w:t>
            </w:r>
          </w:p>
        </w:tc>
        <w:tc>
          <w:tcPr>
            <w:tcW w:w="1560" w:type="dxa"/>
          </w:tcPr>
          <w:p w14:paraId="7F48C0DA" w14:textId="77777777" w:rsidR="000234BB" w:rsidRPr="00132C43" w:rsidRDefault="000234BB" w:rsidP="00725808">
            <w:pPr>
              <w:pStyle w:val="SmallStandard"/>
            </w:pPr>
            <w:r>
              <w:t>assignment</w:t>
            </w:r>
          </w:p>
        </w:tc>
        <w:tc>
          <w:tcPr>
            <w:tcW w:w="708" w:type="dxa"/>
          </w:tcPr>
          <w:p w14:paraId="251B66FB" w14:textId="77777777" w:rsidR="000234BB" w:rsidRPr="00D331EF" w:rsidRDefault="000234BB" w:rsidP="00725808">
            <w:pPr>
              <w:pStyle w:val="SmallStandard"/>
            </w:pPr>
            <w:r w:rsidRPr="00D01517">
              <w:t>0..*</w:t>
            </w:r>
          </w:p>
        </w:tc>
        <w:tc>
          <w:tcPr>
            <w:tcW w:w="567" w:type="dxa"/>
          </w:tcPr>
          <w:p w14:paraId="274A615C" w14:textId="77777777" w:rsidR="000234BB" w:rsidRDefault="000234BB" w:rsidP="00725808">
            <w:pPr>
              <w:pStyle w:val="SmallStandard"/>
            </w:pPr>
            <w:r>
              <w:t>Y</w:t>
            </w:r>
          </w:p>
        </w:tc>
        <w:tc>
          <w:tcPr>
            <w:tcW w:w="3969" w:type="dxa"/>
          </w:tcPr>
          <w:p w14:paraId="6B85C669" w14:textId="77777777" w:rsidR="000234BB" w:rsidRDefault="000234BB" w:rsidP="00725808">
            <w:pPr>
              <w:jc w:val="left"/>
            </w:pPr>
            <w:r>
              <w:rPr>
                <w:sz w:val="16"/>
                <w:szCs w:val="16"/>
              </w:rPr>
              <w:t xml:space="preserve">References the </w:t>
            </w:r>
            <w:r>
              <w:rPr>
                <w:i/>
                <w:iCs/>
                <w:sz w:val="16"/>
                <w:szCs w:val="16"/>
              </w:rPr>
              <w:t>SealedCavitiesAssignments</w:t>
            </w:r>
            <w:r>
              <w:rPr>
                <w:sz w:val="16"/>
                <w:szCs w:val="16"/>
              </w:rPr>
              <w:t xml:space="preserve"> that are valid for this </w:t>
            </w:r>
            <w:r>
              <w:rPr>
                <w:i/>
                <w:iCs/>
                <w:sz w:val="16"/>
                <w:szCs w:val="16"/>
              </w:rPr>
              <w:t>MultiCavityPlug</w:t>
            </w:r>
            <w:r>
              <w:rPr>
                <w:sz w:val="16"/>
                <w:szCs w:val="16"/>
              </w:rPr>
              <w:t xml:space="preserve">. One individual </w:t>
            </w:r>
            <w:r>
              <w:rPr>
                <w:i/>
                <w:iCs/>
                <w:sz w:val="16"/>
                <w:szCs w:val="16"/>
              </w:rPr>
              <w:t xml:space="preserve">SealedCavitiesAssignment </w:t>
            </w:r>
            <w:r>
              <w:rPr>
                <w:sz w:val="16"/>
                <w:szCs w:val="16"/>
              </w:rPr>
              <w:t xml:space="preserve">is used for each connector housing that matches witch this </w:t>
            </w:r>
            <w:r>
              <w:rPr>
                <w:i/>
                <w:iCs/>
                <w:sz w:val="16"/>
                <w:szCs w:val="16"/>
              </w:rPr>
              <w:t>MultiCavityPlug.</w:t>
            </w:r>
          </w:p>
        </w:tc>
      </w:tr>
    </w:tbl>
    <w:p w14:paraId="1C9B644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7" w:name="_c56ed2f5309ebf2ea8ae6520bababf7d"/>
      <w:r>
        <w:rPr>
          <w:lang w:val="en-GB"/>
        </w:rPr>
        <w:t>SegmentConnectionPoint</w:t>
      </w:r>
      <w:bookmarkEnd w:id="1337"/>
    </w:p>
    <w:p w14:paraId="1062BED4" w14:textId="77777777" w:rsidR="000234BB" w:rsidRDefault="000234BB" w:rsidP="000234BB">
      <w:r>
        <w:rPr>
          <w:sz w:val="18"/>
          <w:szCs w:val="18"/>
        </w:rPr>
        <w:t>Specifies a point where the connector can be attached to the topology (sometimes called bundle position point or insertion point).</w:t>
      </w:r>
    </w:p>
    <w:p w14:paraId="373F85F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8E67856" w14:textId="77777777" w:rsidTr="00725808">
        <w:tc>
          <w:tcPr>
            <w:tcW w:w="2013" w:type="dxa"/>
            <w:tcMar>
              <w:top w:w="28" w:type="dxa"/>
              <w:left w:w="28" w:type="dxa"/>
              <w:bottom w:w="28" w:type="dxa"/>
              <w:right w:w="28" w:type="dxa"/>
            </w:tcMar>
          </w:tcPr>
          <w:p w14:paraId="1B03EC8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09540E0" w14:textId="5613B94C"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5D1B5DF3" w14:textId="77777777" w:rsidTr="00725808">
        <w:tc>
          <w:tcPr>
            <w:tcW w:w="2013" w:type="dxa"/>
            <w:tcMar>
              <w:top w:w="28" w:type="dxa"/>
              <w:left w:w="28" w:type="dxa"/>
              <w:bottom w:w="28" w:type="dxa"/>
              <w:right w:w="28" w:type="dxa"/>
            </w:tcMar>
          </w:tcPr>
          <w:p w14:paraId="3CA3667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9EC5E9" w14:textId="77777777" w:rsidR="000234BB" w:rsidRDefault="000234BB" w:rsidP="00725808"/>
        </w:tc>
      </w:tr>
      <w:tr w:rsidR="000234BB" w:rsidRPr="008359F5" w14:paraId="3C622E16" w14:textId="77777777" w:rsidTr="00725808">
        <w:tc>
          <w:tcPr>
            <w:tcW w:w="2013" w:type="dxa"/>
            <w:tcMar>
              <w:top w:w="28" w:type="dxa"/>
              <w:left w:w="28" w:type="dxa"/>
              <w:bottom w:w="28" w:type="dxa"/>
              <w:right w:w="28" w:type="dxa"/>
            </w:tcMar>
          </w:tcPr>
          <w:p w14:paraId="7DF0191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FFF4E0" w14:textId="77777777" w:rsidR="000234BB" w:rsidRPr="000437C1" w:rsidRDefault="000234BB" w:rsidP="00725808">
            <w:pPr>
              <w:pStyle w:val="SmallStandard"/>
            </w:pPr>
            <w:r>
              <w:t>false</w:t>
            </w:r>
          </w:p>
        </w:tc>
      </w:tr>
    </w:tbl>
    <w:p w14:paraId="1D8ECD7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721B729" w14:textId="77777777" w:rsidTr="00725808">
        <w:tc>
          <w:tcPr>
            <w:tcW w:w="2013" w:type="dxa"/>
            <w:tcMar>
              <w:top w:w="28" w:type="dxa"/>
              <w:left w:w="28" w:type="dxa"/>
              <w:bottom w:w="28" w:type="dxa"/>
              <w:right w:w="28" w:type="dxa"/>
            </w:tcMar>
          </w:tcPr>
          <w:p w14:paraId="0A6C64E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B66FD1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08C7D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0E6F3BF"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9DBE305" w14:textId="77777777" w:rsidTr="00725808">
        <w:tc>
          <w:tcPr>
            <w:tcW w:w="2013" w:type="dxa"/>
            <w:tcMar>
              <w:top w:w="28" w:type="dxa"/>
              <w:left w:w="28" w:type="dxa"/>
              <w:bottom w:w="28" w:type="dxa"/>
              <w:right w:w="28" w:type="dxa"/>
            </w:tcMar>
          </w:tcPr>
          <w:p w14:paraId="437C7264"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83D3FA5"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0BF6434"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973C867" w14:textId="77777777" w:rsidR="000234BB" w:rsidRDefault="000234BB" w:rsidP="00725808">
            <w:pPr>
              <w:jc w:val="left"/>
            </w:pPr>
            <w:r>
              <w:rPr>
                <w:sz w:val="16"/>
                <w:szCs w:val="16"/>
              </w:rPr>
              <w:t>Specifies a unique identification of the SegmentConnectionPoint. The identification is guaranteed to be unique within the ConnectorHousingSpecification.</w:t>
            </w:r>
          </w:p>
        </w:tc>
      </w:tr>
    </w:tbl>
    <w:p w14:paraId="03A126B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D8A269E" w14:textId="77777777" w:rsidTr="00725808">
        <w:tc>
          <w:tcPr>
            <w:tcW w:w="3856" w:type="dxa"/>
            <w:gridSpan w:val="3"/>
          </w:tcPr>
          <w:p w14:paraId="5855E8C1" w14:textId="77777777" w:rsidR="000234BB" w:rsidRDefault="000234BB" w:rsidP="00725808">
            <w:pPr>
              <w:jc w:val="center"/>
              <w:rPr>
                <w:b/>
                <w:sz w:val="16"/>
                <w:szCs w:val="16"/>
                <w:lang w:val="en-GB"/>
              </w:rPr>
            </w:pPr>
            <w:r>
              <w:rPr>
                <w:b/>
                <w:sz w:val="16"/>
                <w:szCs w:val="16"/>
                <w:lang w:val="en-GB"/>
              </w:rPr>
              <w:t>Other End</w:t>
            </w:r>
          </w:p>
        </w:tc>
        <w:tc>
          <w:tcPr>
            <w:tcW w:w="708" w:type="dxa"/>
          </w:tcPr>
          <w:p w14:paraId="72CF2481"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FB85463" w14:textId="77777777" w:rsidR="000234BB" w:rsidRDefault="000234BB" w:rsidP="00725808">
            <w:pPr>
              <w:jc w:val="center"/>
              <w:rPr>
                <w:b/>
                <w:sz w:val="16"/>
                <w:szCs w:val="16"/>
                <w:lang w:val="en-GB"/>
              </w:rPr>
            </w:pPr>
            <w:r>
              <w:rPr>
                <w:b/>
                <w:sz w:val="16"/>
                <w:szCs w:val="16"/>
                <w:lang w:val="en-GB"/>
              </w:rPr>
              <w:t>General</w:t>
            </w:r>
          </w:p>
        </w:tc>
      </w:tr>
      <w:tr w:rsidR="000234BB" w:rsidRPr="00720F6F" w14:paraId="067C1CD8" w14:textId="77777777" w:rsidTr="00725808">
        <w:tc>
          <w:tcPr>
            <w:tcW w:w="1573" w:type="dxa"/>
          </w:tcPr>
          <w:p w14:paraId="27F84E45" w14:textId="77777777" w:rsidR="000234BB" w:rsidRDefault="000234BB" w:rsidP="00725808">
            <w:pPr>
              <w:rPr>
                <w:b/>
                <w:sz w:val="16"/>
                <w:szCs w:val="16"/>
                <w:lang w:val="en-GB"/>
              </w:rPr>
            </w:pPr>
            <w:r>
              <w:rPr>
                <w:b/>
                <w:sz w:val="16"/>
                <w:szCs w:val="16"/>
                <w:lang w:val="en-GB"/>
              </w:rPr>
              <w:t>Type</w:t>
            </w:r>
          </w:p>
        </w:tc>
        <w:tc>
          <w:tcPr>
            <w:tcW w:w="1574" w:type="dxa"/>
          </w:tcPr>
          <w:p w14:paraId="7BDF82DB" w14:textId="77777777" w:rsidR="000234BB" w:rsidRDefault="000234BB" w:rsidP="00725808">
            <w:pPr>
              <w:rPr>
                <w:b/>
                <w:sz w:val="16"/>
                <w:szCs w:val="16"/>
                <w:lang w:val="en-GB"/>
              </w:rPr>
            </w:pPr>
            <w:r>
              <w:rPr>
                <w:b/>
                <w:sz w:val="16"/>
                <w:szCs w:val="16"/>
                <w:lang w:val="en-GB"/>
              </w:rPr>
              <w:t>Role</w:t>
            </w:r>
          </w:p>
        </w:tc>
        <w:tc>
          <w:tcPr>
            <w:tcW w:w="708" w:type="dxa"/>
          </w:tcPr>
          <w:p w14:paraId="48AC0AF0" w14:textId="77777777" w:rsidR="000234BB" w:rsidRDefault="000234BB" w:rsidP="00725808">
            <w:pPr>
              <w:rPr>
                <w:b/>
                <w:sz w:val="16"/>
                <w:szCs w:val="16"/>
                <w:lang w:val="en-GB"/>
              </w:rPr>
            </w:pPr>
            <w:r>
              <w:rPr>
                <w:b/>
                <w:sz w:val="16"/>
                <w:szCs w:val="16"/>
                <w:lang w:val="en-GB"/>
              </w:rPr>
              <w:t>Mult</w:t>
            </w:r>
          </w:p>
        </w:tc>
        <w:tc>
          <w:tcPr>
            <w:tcW w:w="709" w:type="dxa"/>
          </w:tcPr>
          <w:p w14:paraId="0B2C6AF0" w14:textId="77777777" w:rsidR="000234BB" w:rsidRDefault="000234BB" w:rsidP="00725808">
            <w:pPr>
              <w:rPr>
                <w:b/>
                <w:sz w:val="16"/>
                <w:szCs w:val="16"/>
                <w:lang w:val="en-GB"/>
              </w:rPr>
            </w:pPr>
            <w:r>
              <w:rPr>
                <w:b/>
                <w:sz w:val="16"/>
                <w:szCs w:val="16"/>
                <w:lang w:val="en-GB"/>
              </w:rPr>
              <w:t>Mult</w:t>
            </w:r>
          </w:p>
        </w:tc>
        <w:tc>
          <w:tcPr>
            <w:tcW w:w="567" w:type="dxa"/>
          </w:tcPr>
          <w:p w14:paraId="420F332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C2B5C2D" w14:textId="77777777" w:rsidR="000234BB" w:rsidRPr="008359F5" w:rsidRDefault="000234BB" w:rsidP="00725808">
            <w:pPr>
              <w:rPr>
                <w:b/>
                <w:sz w:val="16"/>
                <w:szCs w:val="16"/>
                <w:lang w:val="en-GB"/>
              </w:rPr>
            </w:pPr>
            <w:r>
              <w:rPr>
                <w:b/>
                <w:sz w:val="16"/>
                <w:szCs w:val="16"/>
                <w:lang w:val="en-GB"/>
              </w:rPr>
              <w:t>Comment</w:t>
            </w:r>
          </w:p>
        </w:tc>
      </w:tr>
      <w:tr w:rsidR="000234BB" w:rsidRPr="00CC6307" w14:paraId="668F70EA" w14:textId="77777777" w:rsidTr="00725808">
        <w:tc>
          <w:tcPr>
            <w:tcW w:w="1573" w:type="dxa"/>
          </w:tcPr>
          <w:p w14:paraId="626B2C8F" w14:textId="77777777" w:rsidR="000234BB" w:rsidRPr="00634625" w:rsidRDefault="000234BB" w:rsidP="00725808">
            <w:pPr>
              <w:pStyle w:val="SmallStandard"/>
            </w:pPr>
            <w:r>
              <w:t>CavityAddOn</w:t>
            </w:r>
          </w:p>
        </w:tc>
        <w:tc>
          <w:tcPr>
            <w:tcW w:w="1574" w:type="dxa"/>
          </w:tcPr>
          <w:p w14:paraId="44995C97" w14:textId="77777777" w:rsidR="000234BB" w:rsidRPr="00132C43" w:rsidRDefault="000234BB" w:rsidP="00725808">
            <w:pPr>
              <w:pStyle w:val="SmallStandard"/>
            </w:pPr>
            <w:r>
              <w:t>cavityAddOns</w:t>
            </w:r>
          </w:p>
        </w:tc>
        <w:tc>
          <w:tcPr>
            <w:tcW w:w="708" w:type="dxa"/>
          </w:tcPr>
          <w:p w14:paraId="4A81E33F" w14:textId="77777777" w:rsidR="000234BB" w:rsidRPr="00D331EF" w:rsidRDefault="000234BB" w:rsidP="00725808">
            <w:pPr>
              <w:pStyle w:val="SmallStandard"/>
            </w:pPr>
            <w:r w:rsidRPr="00574783">
              <w:t>0..*</w:t>
            </w:r>
          </w:p>
        </w:tc>
        <w:tc>
          <w:tcPr>
            <w:tcW w:w="709" w:type="dxa"/>
          </w:tcPr>
          <w:p w14:paraId="73F7D248" w14:textId="77777777" w:rsidR="000234BB" w:rsidRPr="00D331EF" w:rsidRDefault="000234BB" w:rsidP="00725808">
            <w:pPr>
              <w:pStyle w:val="SmallStandard"/>
            </w:pPr>
            <w:r w:rsidRPr="00207506">
              <w:t>1</w:t>
            </w:r>
          </w:p>
        </w:tc>
        <w:tc>
          <w:tcPr>
            <w:tcW w:w="567" w:type="dxa"/>
          </w:tcPr>
          <w:p w14:paraId="054B11AA" w14:textId="77777777" w:rsidR="000234BB" w:rsidRDefault="000234BB" w:rsidP="00725808">
            <w:pPr>
              <w:pStyle w:val="SmallStandard"/>
            </w:pPr>
            <w:r>
              <w:t>Y</w:t>
            </w:r>
          </w:p>
        </w:tc>
        <w:tc>
          <w:tcPr>
            <w:tcW w:w="3969" w:type="dxa"/>
          </w:tcPr>
          <w:p w14:paraId="2BF163D3" w14:textId="77777777" w:rsidR="000234BB" w:rsidRDefault="000234BB" w:rsidP="00725808"/>
        </w:tc>
      </w:tr>
      <w:tr w:rsidR="000234BB" w:rsidRPr="00CC6307" w14:paraId="62D2DE0F" w14:textId="77777777" w:rsidTr="00725808">
        <w:tc>
          <w:tcPr>
            <w:tcW w:w="1573" w:type="dxa"/>
          </w:tcPr>
          <w:p w14:paraId="27EBA3FD" w14:textId="77777777" w:rsidR="000234BB" w:rsidRPr="00634625" w:rsidRDefault="000234BB" w:rsidP="00725808">
            <w:pPr>
              <w:pStyle w:val="SmallStandard"/>
            </w:pPr>
            <w:r>
              <w:lastRenderedPageBreak/>
              <w:t>PlacementPoint</w:t>
            </w:r>
          </w:p>
        </w:tc>
        <w:tc>
          <w:tcPr>
            <w:tcW w:w="1574" w:type="dxa"/>
          </w:tcPr>
          <w:p w14:paraId="15FEF8BB" w14:textId="77777777" w:rsidR="000234BB" w:rsidRPr="00132C43" w:rsidRDefault="000234BB" w:rsidP="00725808">
            <w:pPr>
              <w:pStyle w:val="SmallStandard"/>
            </w:pPr>
            <w:r>
              <w:t>placementPoint</w:t>
            </w:r>
          </w:p>
        </w:tc>
        <w:tc>
          <w:tcPr>
            <w:tcW w:w="708" w:type="dxa"/>
          </w:tcPr>
          <w:p w14:paraId="7198CCE9" w14:textId="77777777" w:rsidR="000234BB" w:rsidRPr="00D331EF" w:rsidRDefault="000234BB" w:rsidP="00725808">
            <w:pPr>
              <w:pStyle w:val="SmallStandard"/>
            </w:pPr>
            <w:r w:rsidRPr="00574783">
              <w:t>0..1</w:t>
            </w:r>
          </w:p>
        </w:tc>
        <w:tc>
          <w:tcPr>
            <w:tcW w:w="709" w:type="dxa"/>
          </w:tcPr>
          <w:p w14:paraId="0DFA0294" w14:textId="77777777" w:rsidR="000234BB" w:rsidRPr="00D331EF" w:rsidRDefault="000234BB" w:rsidP="00725808">
            <w:pPr>
              <w:pStyle w:val="SmallStandard"/>
            </w:pPr>
            <w:r w:rsidRPr="00207506">
              <w:t>0..*</w:t>
            </w:r>
          </w:p>
        </w:tc>
        <w:tc>
          <w:tcPr>
            <w:tcW w:w="567" w:type="dxa"/>
          </w:tcPr>
          <w:p w14:paraId="4B41AC06" w14:textId="77777777" w:rsidR="000234BB" w:rsidRPr="00D331EF" w:rsidRDefault="000234BB" w:rsidP="00725808">
            <w:pPr>
              <w:pStyle w:val="SmallStandard"/>
            </w:pPr>
            <w:r>
              <w:t>N</w:t>
            </w:r>
          </w:p>
        </w:tc>
        <w:tc>
          <w:tcPr>
            <w:tcW w:w="3969" w:type="dxa"/>
          </w:tcPr>
          <w:p w14:paraId="31714E3A" w14:textId="77777777" w:rsidR="000234BB" w:rsidRDefault="000234BB" w:rsidP="00725808">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 xml:space="preserve">SegmentConnectionPoint </w:t>
            </w:r>
            <w:r>
              <w:rPr>
                <w:sz w:val="16"/>
                <w:szCs w:val="16"/>
              </w:rPr>
              <w:t xml:space="preserve">in a </w:t>
            </w:r>
            <w:r>
              <w:rPr>
                <w:i/>
                <w:iCs/>
                <w:sz w:val="16"/>
                <w:szCs w:val="16"/>
              </w:rPr>
              <w:t>PlaceableElementSpecification.</w:t>
            </w:r>
          </w:p>
        </w:tc>
      </w:tr>
      <w:tr w:rsidR="000234BB" w:rsidRPr="00CC6307" w14:paraId="29D0DC85" w14:textId="77777777" w:rsidTr="00725808">
        <w:tc>
          <w:tcPr>
            <w:tcW w:w="1573" w:type="dxa"/>
          </w:tcPr>
          <w:p w14:paraId="4E9DE13B" w14:textId="77777777" w:rsidR="000234BB" w:rsidRPr="00634625" w:rsidRDefault="000234BB" w:rsidP="00725808">
            <w:pPr>
              <w:pStyle w:val="SmallStandard"/>
            </w:pPr>
            <w:r>
              <w:t>Cavity</w:t>
            </w:r>
          </w:p>
        </w:tc>
        <w:tc>
          <w:tcPr>
            <w:tcW w:w="1574" w:type="dxa"/>
          </w:tcPr>
          <w:p w14:paraId="19D670F9" w14:textId="77777777" w:rsidR="000234BB" w:rsidRPr="00132C43" w:rsidRDefault="000234BB" w:rsidP="00725808">
            <w:pPr>
              <w:pStyle w:val="SmallStandard"/>
            </w:pPr>
            <w:r>
              <w:t>reachableCavities</w:t>
            </w:r>
          </w:p>
        </w:tc>
        <w:tc>
          <w:tcPr>
            <w:tcW w:w="708" w:type="dxa"/>
          </w:tcPr>
          <w:p w14:paraId="52B8C072" w14:textId="77777777" w:rsidR="000234BB" w:rsidRPr="00D331EF" w:rsidRDefault="000234BB" w:rsidP="00725808">
            <w:pPr>
              <w:pStyle w:val="SmallStandard"/>
            </w:pPr>
            <w:r w:rsidRPr="00574783">
              <w:t>0..*</w:t>
            </w:r>
          </w:p>
        </w:tc>
        <w:tc>
          <w:tcPr>
            <w:tcW w:w="709" w:type="dxa"/>
          </w:tcPr>
          <w:p w14:paraId="14BBB3E7" w14:textId="77777777" w:rsidR="000234BB" w:rsidRPr="00D331EF" w:rsidRDefault="000234BB" w:rsidP="00725808">
            <w:pPr>
              <w:pStyle w:val="SmallStandard"/>
            </w:pPr>
            <w:r w:rsidRPr="00207506">
              <w:t>0..*</w:t>
            </w:r>
          </w:p>
        </w:tc>
        <w:tc>
          <w:tcPr>
            <w:tcW w:w="567" w:type="dxa"/>
          </w:tcPr>
          <w:p w14:paraId="7FF15A43" w14:textId="77777777" w:rsidR="000234BB" w:rsidRPr="00D331EF" w:rsidRDefault="000234BB" w:rsidP="00725808">
            <w:pPr>
              <w:pStyle w:val="SmallStandard"/>
            </w:pPr>
            <w:r>
              <w:t>N</w:t>
            </w:r>
          </w:p>
        </w:tc>
        <w:tc>
          <w:tcPr>
            <w:tcW w:w="3969" w:type="dxa"/>
          </w:tcPr>
          <w:p w14:paraId="6920C921" w14:textId="77777777" w:rsidR="000234BB" w:rsidRDefault="000234BB" w:rsidP="00725808">
            <w:pPr>
              <w:jc w:val="left"/>
            </w:pPr>
            <w:r>
              <w:rPr>
                <w:sz w:val="16"/>
                <w:szCs w:val="16"/>
              </w:rPr>
              <w:t xml:space="preserve">Specifies the </w:t>
            </w:r>
            <w:r>
              <w:rPr>
                <w:i/>
                <w:iCs/>
                <w:sz w:val="16"/>
                <w:szCs w:val="16"/>
              </w:rPr>
              <w:t>Cavities</w:t>
            </w:r>
            <w:r>
              <w:rPr>
                <w:sz w:val="16"/>
                <w:szCs w:val="16"/>
              </w:rPr>
              <w:t xml:space="preserve"> that are reachable with wires through this </w:t>
            </w:r>
            <w:r>
              <w:rPr>
                <w:i/>
                <w:iCs/>
                <w:sz w:val="16"/>
                <w:szCs w:val="16"/>
              </w:rPr>
              <w:t>SegmentConnectionPoint.</w:t>
            </w:r>
          </w:p>
        </w:tc>
      </w:tr>
      <w:tr w:rsidR="000234BB" w:rsidRPr="00CC6307" w14:paraId="54101ACD" w14:textId="77777777" w:rsidTr="00725808">
        <w:tc>
          <w:tcPr>
            <w:tcW w:w="1573" w:type="dxa"/>
          </w:tcPr>
          <w:p w14:paraId="4CA89283" w14:textId="77777777" w:rsidR="000234BB" w:rsidRPr="00634625" w:rsidRDefault="000234BB" w:rsidP="00725808">
            <w:pPr>
              <w:pStyle w:val="SmallStandard"/>
            </w:pPr>
            <w:r>
              <w:t>ModularSlotAddOn</w:t>
            </w:r>
          </w:p>
        </w:tc>
        <w:tc>
          <w:tcPr>
            <w:tcW w:w="1574" w:type="dxa"/>
          </w:tcPr>
          <w:p w14:paraId="7A098E44" w14:textId="77777777" w:rsidR="000234BB" w:rsidRPr="00132C43" w:rsidRDefault="000234BB" w:rsidP="00725808">
            <w:pPr>
              <w:pStyle w:val="SmallStandard"/>
            </w:pPr>
            <w:r>
              <w:t>ModularSlotAddOns</w:t>
            </w:r>
          </w:p>
        </w:tc>
        <w:tc>
          <w:tcPr>
            <w:tcW w:w="708" w:type="dxa"/>
          </w:tcPr>
          <w:p w14:paraId="5BA3CF5F" w14:textId="77777777" w:rsidR="000234BB" w:rsidRPr="00D331EF" w:rsidRDefault="000234BB" w:rsidP="00725808">
            <w:pPr>
              <w:pStyle w:val="SmallStandard"/>
            </w:pPr>
            <w:r w:rsidRPr="00574783">
              <w:t>0..*</w:t>
            </w:r>
          </w:p>
        </w:tc>
        <w:tc>
          <w:tcPr>
            <w:tcW w:w="709" w:type="dxa"/>
          </w:tcPr>
          <w:p w14:paraId="36575557" w14:textId="77777777" w:rsidR="000234BB" w:rsidRPr="00D331EF" w:rsidRDefault="000234BB" w:rsidP="00725808">
            <w:pPr>
              <w:pStyle w:val="SmallStandard"/>
            </w:pPr>
            <w:r w:rsidRPr="00207506">
              <w:t>1</w:t>
            </w:r>
          </w:p>
        </w:tc>
        <w:tc>
          <w:tcPr>
            <w:tcW w:w="567" w:type="dxa"/>
          </w:tcPr>
          <w:p w14:paraId="4F71BEAD" w14:textId="77777777" w:rsidR="000234BB" w:rsidRDefault="000234BB" w:rsidP="00725808">
            <w:pPr>
              <w:pStyle w:val="SmallStandard"/>
            </w:pPr>
            <w:r>
              <w:t>Y</w:t>
            </w:r>
          </w:p>
        </w:tc>
        <w:tc>
          <w:tcPr>
            <w:tcW w:w="3969" w:type="dxa"/>
          </w:tcPr>
          <w:p w14:paraId="59ACC50B" w14:textId="77777777" w:rsidR="000234BB" w:rsidRDefault="000234BB" w:rsidP="00725808"/>
        </w:tc>
      </w:tr>
    </w:tbl>
    <w:p w14:paraId="08E102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12D75AD" w14:textId="77777777" w:rsidTr="00725808">
        <w:tc>
          <w:tcPr>
            <w:tcW w:w="2296" w:type="dxa"/>
            <w:gridSpan w:val="2"/>
          </w:tcPr>
          <w:p w14:paraId="3B1EC65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6AC6AC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F880B7C" w14:textId="77777777" w:rsidR="000234BB" w:rsidRDefault="000234BB" w:rsidP="00725808">
            <w:pPr>
              <w:jc w:val="center"/>
              <w:rPr>
                <w:b/>
                <w:sz w:val="16"/>
                <w:szCs w:val="16"/>
                <w:lang w:val="en-GB"/>
              </w:rPr>
            </w:pPr>
            <w:r>
              <w:rPr>
                <w:b/>
                <w:sz w:val="16"/>
                <w:szCs w:val="16"/>
                <w:lang w:val="en-GB"/>
              </w:rPr>
              <w:t>General</w:t>
            </w:r>
          </w:p>
        </w:tc>
      </w:tr>
      <w:tr w:rsidR="000234BB" w:rsidRPr="00720F6F" w14:paraId="22717E1B" w14:textId="77777777" w:rsidTr="00725808">
        <w:tc>
          <w:tcPr>
            <w:tcW w:w="1588" w:type="dxa"/>
          </w:tcPr>
          <w:p w14:paraId="280861B0" w14:textId="77777777" w:rsidR="000234BB" w:rsidRDefault="000234BB" w:rsidP="00725808">
            <w:pPr>
              <w:rPr>
                <w:b/>
                <w:sz w:val="16"/>
                <w:szCs w:val="16"/>
                <w:lang w:val="en-GB"/>
              </w:rPr>
            </w:pPr>
            <w:r>
              <w:rPr>
                <w:b/>
                <w:sz w:val="16"/>
                <w:szCs w:val="16"/>
                <w:lang w:val="en-GB"/>
              </w:rPr>
              <w:t>Type</w:t>
            </w:r>
          </w:p>
        </w:tc>
        <w:tc>
          <w:tcPr>
            <w:tcW w:w="708" w:type="dxa"/>
          </w:tcPr>
          <w:p w14:paraId="64986FBB" w14:textId="77777777" w:rsidR="000234BB" w:rsidRDefault="000234BB" w:rsidP="00725808">
            <w:pPr>
              <w:rPr>
                <w:b/>
                <w:sz w:val="16"/>
                <w:szCs w:val="16"/>
                <w:lang w:val="en-GB"/>
              </w:rPr>
            </w:pPr>
            <w:r>
              <w:rPr>
                <w:b/>
                <w:sz w:val="16"/>
                <w:szCs w:val="16"/>
                <w:lang w:val="en-GB"/>
              </w:rPr>
              <w:t>Mult</w:t>
            </w:r>
          </w:p>
        </w:tc>
        <w:tc>
          <w:tcPr>
            <w:tcW w:w="1560" w:type="dxa"/>
          </w:tcPr>
          <w:p w14:paraId="47034E1F" w14:textId="77777777" w:rsidR="000234BB" w:rsidRDefault="000234BB" w:rsidP="00725808">
            <w:pPr>
              <w:rPr>
                <w:b/>
                <w:sz w:val="16"/>
                <w:szCs w:val="16"/>
                <w:lang w:val="en-GB"/>
              </w:rPr>
            </w:pPr>
            <w:r>
              <w:rPr>
                <w:b/>
                <w:sz w:val="16"/>
                <w:szCs w:val="16"/>
                <w:lang w:val="en-GB"/>
              </w:rPr>
              <w:t>Role</w:t>
            </w:r>
          </w:p>
        </w:tc>
        <w:tc>
          <w:tcPr>
            <w:tcW w:w="708" w:type="dxa"/>
          </w:tcPr>
          <w:p w14:paraId="64D8D865" w14:textId="77777777" w:rsidR="000234BB" w:rsidRDefault="000234BB" w:rsidP="00725808">
            <w:pPr>
              <w:rPr>
                <w:b/>
                <w:sz w:val="16"/>
                <w:szCs w:val="16"/>
                <w:lang w:val="en-GB"/>
              </w:rPr>
            </w:pPr>
            <w:r>
              <w:rPr>
                <w:b/>
                <w:sz w:val="16"/>
                <w:szCs w:val="16"/>
                <w:lang w:val="en-GB"/>
              </w:rPr>
              <w:t>Mult</w:t>
            </w:r>
          </w:p>
        </w:tc>
        <w:tc>
          <w:tcPr>
            <w:tcW w:w="567" w:type="dxa"/>
          </w:tcPr>
          <w:p w14:paraId="6DF2926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DE8437B" w14:textId="77777777" w:rsidR="000234BB" w:rsidRPr="008359F5" w:rsidRDefault="000234BB" w:rsidP="00725808">
            <w:pPr>
              <w:rPr>
                <w:b/>
                <w:sz w:val="16"/>
                <w:szCs w:val="16"/>
                <w:lang w:val="en-GB"/>
              </w:rPr>
            </w:pPr>
            <w:r>
              <w:rPr>
                <w:b/>
                <w:sz w:val="16"/>
                <w:szCs w:val="16"/>
                <w:lang w:val="en-GB"/>
              </w:rPr>
              <w:t>Comment</w:t>
            </w:r>
          </w:p>
        </w:tc>
      </w:tr>
      <w:tr w:rsidR="000234BB" w:rsidRPr="00CC6307" w14:paraId="37CE3110" w14:textId="77777777" w:rsidTr="00725808">
        <w:tc>
          <w:tcPr>
            <w:tcW w:w="1588" w:type="dxa"/>
          </w:tcPr>
          <w:p w14:paraId="76FFA307" w14:textId="77777777" w:rsidR="000234BB" w:rsidRPr="00634625" w:rsidRDefault="000234BB" w:rsidP="00725808">
            <w:pPr>
              <w:pStyle w:val="SmallStandard"/>
            </w:pPr>
            <w:r>
              <w:t>ConnectorHousingSpecification</w:t>
            </w:r>
          </w:p>
        </w:tc>
        <w:tc>
          <w:tcPr>
            <w:tcW w:w="708" w:type="dxa"/>
          </w:tcPr>
          <w:p w14:paraId="481E3FD9" w14:textId="77777777" w:rsidR="000234BB" w:rsidRPr="00D331EF" w:rsidRDefault="000234BB" w:rsidP="00725808">
            <w:pPr>
              <w:pStyle w:val="SmallStandard"/>
            </w:pPr>
            <w:r w:rsidRPr="00D01517">
              <w:t>1</w:t>
            </w:r>
          </w:p>
        </w:tc>
        <w:tc>
          <w:tcPr>
            <w:tcW w:w="1560" w:type="dxa"/>
          </w:tcPr>
          <w:p w14:paraId="4B844EDC" w14:textId="77777777" w:rsidR="000234BB" w:rsidRPr="00132C43" w:rsidRDefault="000234BB" w:rsidP="00725808">
            <w:pPr>
              <w:pStyle w:val="SmallStandard"/>
            </w:pPr>
            <w:r>
              <w:t>segmentConnectionPoint</w:t>
            </w:r>
          </w:p>
        </w:tc>
        <w:tc>
          <w:tcPr>
            <w:tcW w:w="708" w:type="dxa"/>
          </w:tcPr>
          <w:p w14:paraId="2DD21E65" w14:textId="77777777" w:rsidR="000234BB" w:rsidRPr="00D331EF" w:rsidRDefault="000234BB" w:rsidP="00725808">
            <w:pPr>
              <w:pStyle w:val="SmallStandard"/>
            </w:pPr>
            <w:r w:rsidRPr="00D01517">
              <w:t>0..*</w:t>
            </w:r>
          </w:p>
        </w:tc>
        <w:tc>
          <w:tcPr>
            <w:tcW w:w="567" w:type="dxa"/>
          </w:tcPr>
          <w:p w14:paraId="70E4E5AD" w14:textId="77777777" w:rsidR="000234BB" w:rsidRDefault="000234BB" w:rsidP="00725808">
            <w:pPr>
              <w:pStyle w:val="SmallStandard"/>
            </w:pPr>
            <w:r>
              <w:t>Y</w:t>
            </w:r>
          </w:p>
        </w:tc>
        <w:tc>
          <w:tcPr>
            <w:tcW w:w="3969" w:type="dxa"/>
          </w:tcPr>
          <w:p w14:paraId="184C07A6" w14:textId="77777777" w:rsidR="000234BB" w:rsidRDefault="000234BB" w:rsidP="00725808">
            <w:pPr>
              <w:jc w:val="left"/>
            </w:pPr>
            <w:r>
              <w:rPr>
                <w:sz w:val="16"/>
                <w:szCs w:val="16"/>
              </w:rPr>
              <w:t xml:space="preserve">Specifies the </w:t>
            </w:r>
            <w:r>
              <w:rPr>
                <w:i/>
                <w:iCs/>
                <w:sz w:val="16"/>
                <w:szCs w:val="16"/>
              </w:rPr>
              <w:t xml:space="preserve">SegmentConnectionPoints </w:t>
            </w:r>
            <w:r>
              <w:rPr>
                <w:sz w:val="16"/>
                <w:szCs w:val="16"/>
              </w:rPr>
              <w:t>the connector housing.</w:t>
            </w:r>
          </w:p>
        </w:tc>
      </w:tr>
    </w:tbl>
    <w:p w14:paraId="7C3D10C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8" w:name="_d4263bd57398855aa4980ad1e76a3790"/>
      <w:r>
        <w:rPr>
          <w:lang w:val="en-GB"/>
        </w:rPr>
        <w:t>ShieldSpecification</w:t>
      </w:r>
      <w:bookmarkEnd w:id="1338"/>
    </w:p>
    <w:p w14:paraId="4DB94D3A" w14:textId="77777777" w:rsidR="000234BB" w:rsidRDefault="000234BB" w:rsidP="000234BB">
      <w:r>
        <w:rPr>
          <w:sz w:val="18"/>
          <w:szCs w:val="18"/>
        </w:rPr>
        <w:t>Specifies the properties of a shield.</w:t>
      </w:r>
    </w:p>
    <w:p w14:paraId="58D4870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8F1FFBE" w14:textId="77777777" w:rsidTr="00725808">
        <w:tc>
          <w:tcPr>
            <w:tcW w:w="2013" w:type="dxa"/>
            <w:tcMar>
              <w:top w:w="28" w:type="dxa"/>
              <w:left w:w="28" w:type="dxa"/>
              <w:bottom w:w="28" w:type="dxa"/>
              <w:right w:w="28" w:type="dxa"/>
            </w:tcMar>
          </w:tcPr>
          <w:p w14:paraId="6C4E0DE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77833A" w14:textId="4DB87944" w:rsidR="000234BB" w:rsidRPr="00620BBE" w:rsidRDefault="004714EB" w:rsidP="00725808">
            <w:pPr>
              <w:pStyle w:val="SmallStandard"/>
            </w:pPr>
            <w:hyperlink w:anchor="_084cb5030792d5ae080d0154309b98e4" w:history="1">
              <w:r w:rsidR="000234BB" w:rsidRPr="00620BBE">
                <w:rPr>
                  <w:rStyle w:val="Hyperlink"/>
                  <w:rFonts w:eastAsiaTheme="majorEastAsia"/>
                </w:rPr>
                <w:t>ConductorSpecification</w:t>
              </w:r>
            </w:hyperlink>
          </w:p>
        </w:tc>
      </w:tr>
      <w:tr w:rsidR="000234BB" w:rsidRPr="008359F5" w14:paraId="6C8210B0" w14:textId="77777777" w:rsidTr="00725808">
        <w:tc>
          <w:tcPr>
            <w:tcW w:w="2013" w:type="dxa"/>
            <w:tcMar>
              <w:top w:w="28" w:type="dxa"/>
              <w:left w:w="28" w:type="dxa"/>
              <w:bottom w:w="28" w:type="dxa"/>
              <w:right w:w="28" w:type="dxa"/>
            </w:tcMar>
          </w:tcPr>
          <w:p w14:paraId="06ECF44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6493AC" w14:textId="77777777" w:rsidR="000234BB" w:rsidRDefault="000234BB" w:rsidP="00725808"/>
        </w:tc>
      </w:tr>
      <w:tr w:rsidR="000234BB" w:rsidRPr="008359F5" w14:paraId="141F4171" w14:textId="77777777" w:rsidTr="00725808">
        <w:tc>
          <w:tcPr>
            <w:tcW w:w="2013" w:type="dxa"/>
            <w:tcMar>
              <w:top w:w="28" w:type="dxa"/>
              <w:left w:w="28" w:type="dxa"/>
              <w:bottom w:w="28" w:type="dxa"/>
              <w:right w:w="28" w:type="dxa"/>
            </w:tcMar>
          </w:tcPr>
          <w:p w14:paraId="54C71CA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A34872" w14:textId="77777777" w:rsidR="000234BB" w:rsidRPr="000437C1" w:rsidRDefault="000234BB" w:rsidP="00725808">
            <w:pPr>
              <w:pStyle w:val="SmallStandard"/>
            </w:pPr>
            <w:r>
              <w:t>false</w:t>
            </w:r>
          </w:p>
        </w:tc>
      </w:tr>
    </w:tbl>
    <w:p w14:paraId="0E1E41A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5F53A5F" w14:textId="77777777" w:rsidTr="00725808">
        <w:tc>
          <w:tcPr>
            <w:tcW w:w="2013" w:type="dxa"/>
            <w:tcMar>
              <w:top w:w="28" w:type="dxa"/>
              <w:left w:w="28" w:type="dxa"/>
              <w:bottom w:w="28" w:type="dxa"/>
              <w:right w:w="28" w:type="dxa"/>
            </w:tcMar>
          </w:tcPr>
          <w:p w14:paraId="39C86C1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8E7ADC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B03B6E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88D0B3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0211A53" w14:textId="77777777" w:rsidTr="00725808">
        <w:tc>
          <w:tcPr>
            <w:tcW w:w="2013" w:type="dxa"/>
            <w:tcMar>
              <w:top w:w="28" w:type="dxa"/>
              <w:left w:w="28" w:type="dxa"/>
              <w:bottom w:w="28" w:type="dxa"/>
              <w:right w:w="28" w:type="dxa"/>
            </w:tcMar>
          </w:tcPr>
          <w:p w14:paraId="2BCCF0C1" w14:textId="77777777" w:rsidR="000234BB" w:rsidRPr="00620BBE" w:rsidRDefault="000234BB" w:rsidP="00725808">
            <w:pPr>
              <w:pStyle w:val="SmallStandard"/>
            </w:pPr>
            <w:r w:rsidRPr="00620BBE">
              <w:t>opticalTissueDensity</w:t>
            </w:r>
          </w:p>
        </w:tc>
        <w:tc>
          <w:tcPr>
            <w:tcW w:w="1559" w:type="dxa"/>
            <w:tcMar>
              <w:top w:w="28" w:type="dxa"/>
              <w:left w:w="28" w:type="dxa"/>
              <w:bottom w:w="28" w:type="dxa"/>
              <w:right w:w="28" w:type="dxa"/>
            </w:tcMar>
          </w:tcPr>
          <w:p w14:paraId="703CF653"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DC2C2A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3B2DEFA" w14:textId="77777777" w:rsidR="000234BB" w:rsidRDefault="000234BB" w:rsidP="00725808">
            <w:pPr>
              <w:jc w:val="left"/>
            </w:pPr>
            <w:r>
              <w:rPr>
                <w:sz w:val="16"/>
                <w:szCs w:val="16"/>
              </w:rPr>
              <w:t>Defines the optical tissue density of the strands of a shield. This is defined as a value in percentage.</w:t>
            </w:r>
          </w:p>
        </w:tc>
      </w:tr>
      <w:tr w:rsidR="000234BB" w:rsidRPr="006675E2" w14:paraId="2D4D3CD2" w14:textId="77777777" w:rsidTr="00725808">
        <w:tc>
          <w:tcPr>
            <w:tcW w:w="2013" w:type="dxa"/>
            <w:tcMar>
              <w:top w:w="28" w:type="dxa"/>
              <w:left w:w="28" w:type="dxa"/>
              <w:bottom w:w="28" w:type="dxa"/>
              <w:right w:w="28" w:type="dxa"/>
            </w:tcMar>
          </w:tcPr>
          <w:p w14:paraId="70FBC581" w14:textId="77777777" w:rsidR="000234BB" w:rsidRPr="00620BBE" w:rsidRDefault="000234BB" w:rsidP="00725808">
            <w:pPr>
              <w:pStyle w:val="SmallStandard"/>
            </w:pPr>
            <w:r w:rsidRPr="00620BBE">
              <w:t>windingType</w:t>
            </w:r>
          </w:p>
        </w:tc>
        <w:tc>
          <w:tcPr>
            <w:tcW w:w="1559" w:type="dxa"/>
            <w:tcMar>
              <w:top w:w="28" w:type="dxa"/>
              <w:left w:w="28" w:type="dxa"/>
              <w:bottom w:w="28" w:type="dxa"/>
              <w:right w:w="28" w:type="dxa"/>
            </w:tcMar>
          </w:tcPr>
          <w:p w14:paraId="05D4E08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2B6357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32F012F" w14:textId="77777777" w:rsidR="000234BB" w:rsidRDefault="000234BB" w:rsidP="00725808">
            <w:pPr>
              <w:jc w:val="left"/>
            </w:pPr>
            <w:r>
              <w:rPr>
                <w:sz w:val="16"/>
                <w:szCs w:val="16"/>
              </w:rPr>
              <w:t>Defines the type of winding of the shield. E.g. if the shield is a sheet, it can be folded around the inner elements and along them like a cigarette paper or it can be winded around them like the taping of a harness. Both types result in different manufacturing and EMC properties.</w:t>
            </w:r>
          </w:p>
        </w:tc>
      </w:tr>
    </w:tbl>
    <w:p w14:paraId="0723087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9" w:name="_487c322fdcb64afe7403e6c4f452ee13"/>
      <w:r>
        <w:rPr>
          <w:lang w:val="en-GB"/>
        </w:rPr>
        <w:t>Slot</w:t>
      </w:r>
      <w:bookmarkEnd w:id="1339"/>
    </w:p>
    <w:p w14:paraId="6608EF09" w14:textId="77777777" w:rsidR="000234BB" w:rsidRDefault="000234BB" w:rsidP="000234BB">
      <w:r>
        <w:rPr>
          <w:sz w:val="18"/>
          <w:szCs w:val="18"/>
        </w:rPr>
        <w:t>A slot is a group of cavities in a connector housing with own properties. The design of a slot is described in a SlotSpecification.</w:t>
      </w:r>
    </w:p>
    <w:p w14:paraId="7FC707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2FE6D77" w14:textId="77777777" w:rsidTr="00725808">
        <w:tc>
          <w:tcPr>
            <w:tcW w:w="2013" w:type="dxa"/>
            <w:tcMar>
              <w:top w:w="28" w:type="dxa"/>
              <w:left w:w="28" w:type="dxa"/>
              <w:bottom w:w="28" w:type="dxa"/>
              <w:right w:w="28" w:type="dxa"/>
            </w:tcMar>
          </w:tcPr>
          <w:p w14:paraId="11730FA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2C0D14" w14:textId="39110BAE" w:rsidR="000234BB" w:rsidRPr="00620BBE" w:rsidRDefault="004714EB" w:rsidP="00725808">
            <w:pPr>
              <w:pStyle w:val="SmallStandard"/>
            </w:pPr>
            <w:hyperlink w:anchor="_9b057f8ab0f6fad7bff32d5e914edc93" w:history="1">
              <w:r w:rsidR="000234BB" w:rsidRPr="00620BBE">
                <w:rPr>
                  <w:rStyle w:val="Hyperlink"/>
                  <w:rFonts w:eastAsiaTheme="majorEastAsia"/>
                </w:rPr>
                <w:t>AbstractSlot</w:t>
              </w:r>
            </w:hyperlink>
          </w:p>
        </w:tc>
      </w:tr>
      <w:tr w:rsidR="000234BB" w:rsidRPr="008359F5" w14:paraId="0AC6FAFA" w14:textId="77777777" w:rsidTr="00725808">
        <w:tc>
          <w:tcPr>
            <w:tcW w:w="2013" w:type="dxa"/>
            <w:tcMar>
              <w:top w:w="28" w:type="dxa"/>
              <w:left w:w="28" w:type="dxa"/>
              <w:bottom w:w="28" w:type="dxa"/>
              <w:right w:w="28" w:type="dxa"/>
            </w:tcMar>
          </w:tcPr>
          <w:p w14:paraId="55BA46B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37EE89" w14:textId="77777777" w:rsidR="000234BB" w:rsidRDefault="000234BB" w:rsidP="00725808"/>
        </w:tc>
      </w:tr>
      <w:tr w:rsidR="000234BB" w:rsidRPr="008359F5" w14:paraId="7EC93159" w14:textId="77777777" w:rsidTr="00725808">
        <w:tc>
          <w:tcPr>
            <w:tcW w:w="2013" w:type="dxa"/>
            <w:tcMar>
              <w:top w:w="28" w:type="dxa"/>
              <w:left w:w="28" w:type="dxa"/>
              <w:bottom w:w="28" w:type="dxa"/>
              <w:right w:w="28" w:type="dxa"/>
            </w:tcMar>
          </w:tcPr>
          <w:p w14:paraId="0E97104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593EC0" w14:textId="77777777" w:rsidR="000234BB" w:rsidRPr="000437C1" w:rsidRDefault="000234BB" w:rsidP="00725808">
            <w:pPr>
              <w:pStyle w:val="SmallStandard"/>
            </w:pPr>
            <w:r>
              <w:t>false</w:t>
            </w:r>
          </w:p>
        </w:tc>
      </w:tr>
    </w:tbl>
    <w:p w14:paraId="07772F3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D422FE5" w14:textId="77777777" w:rsidTr="00725808">
        <w:tc>
          <w:tcPr>
            <w:tcW w:w="2013" w:type="dxa"/>
            <w:tcMar>
              <w:top w:w="28" w:type="dxa"/>
              <w:left w:w="28" w:type="dxa"/>
              <w:bottom w:w="28" w:type="dxa"/>
              <w:right w:w="28" w:type="dxa"/>
            </w:tcMar>
          </w:tcPr>
          <w:p w14:paraId="025B7C5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ABDFF4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5F63EC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2D4154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21370C5" w14:textId="77777777" w:rsidTr="00725808">
        <w:tc>
          <w:tcPr>
            <w:tcW w:w="2013" w:type="dxa"/>
            <w:tcMar>
              <w:top w:w="28" w:type="dxa"/>
              <w:left w:w="28" w:type="dxa"/>
              <w:bottom w:w="28" w:type="dxa"/>
              <w:right w:w="28" w:type="dxa"/>
            </w:tcMar>
          </w:tcPr>
          <w:p w14:paraId="4F3446DF" w14:textId="77777777" w:rsidR="000234BB" w:rsidRPr="00620BBE" w:rsidRDefault="000234BB" w:rsidP="00725808">
            <w:pPr>
              <w:pStyle w:val="SmallStandard"/>
            </w:pPr>
            <w:r w:rsidRPr="00620BBE">
              <w:t>colorInformation</w:t>
            </w:r>
          </w:p>
        </w:tc>
        <w:tc>
          <w:tcPr>
            <w:tcW w:w="1559" w:type="dxa"/>
            <w:tcMar>
              <w:top w:w="28" w:type="dxa"/>
              <w:left w:w="28" w:type="dxa"/>
              <w:bottom w:w="28" w:type="dxa"/>
              <w:right w:w="28" w:type="dxa"/>
            </w:tcMar>
          </w:tcPr>
          <w:p w14:paraId="238FBB52" w14:textId="77777777" w:rsidR="000234BB" w:rsidRPr="008359F5" w:rsidRDefault="000234BB" w:rsidP="00725808">
            <w:pPr>
              <w:pStyle w:val="SmallStandard"/>
            </w:pPr>
            <w:r w:rsidRPr="00D21799">
              <w:t>Color</w:t>
            </w:r>
          </w:p>
        </w:tc>
        <w:tc>
          <w:tcPr>
            <w:tcW w:w="709" w:type="dxa"/>
            <w:tcMar>
              <w:top w:w="28" w:type="dxa"/>
              <w:left w:w="28" w:type="dxa"/>
              <w:bottom w:w="28" w:type="dxa"/>
              <w:right w:w="28" w:type="dxa"/>
            </w:tcMar>
          </w:tcPr>
          <w:p w14:paraId="5C11F840"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386DA9AF" w14:textId="77777777" w:rsidR="000234BB" w:rsidRDefault="000234BB" w:rsidP="00725808">
            <w:pPr>
              <w:jc w:val="left"/>
            </w:pPr>
            <w:r>
              <w:rPr>
                <w:sz w:val="16"/>
                <w:szCs w:val="16"/>
              </w:rPr>
              <w:t>Specifies the color of the slot.</w:t>
            </w:r>
          </w:p>
        </w:tc>
      </w:tr>
      <w:tr w:rsidR="000234BB" w:rsidRPr="006675E2" w14:paraId="5F1D9EAE" w14:textId="77777777" w:rsidTr="00725808">
        <w:tc>
          <w:tcPr>
            <w:tcW w:w="2013" w:type="dxa"/>
            <w:tcMar>
              <w:top w:w="28" w:type="dxa"/>
              <w:left w:w="28" w:type="dxa"/>
              <w:bottom w:w="28" w:type="dxa"/>
              <w:right w:w="28" w:type="dxa"/>
            </w:tcMar>
          </w:tcPr>
          <w:p w14:paraId="1EDA1960" w14:textId="77777777" w:rsidR="000234BB" w:rsidRPr="00620BBE" w:rsidRDefault="000234BB" w:rsidP="00725808">
            <w:pPr>
              <w:pStyle w:val="SmallStandard"/>
            </w:pPr>
            <w:r w:rsidRPr="00620BBE">
              <w:t>sealingType</w:t>
            </w:r>
          </w:p>
        </w:tc>
        <w:tc>
          <w:tcPr>
            <w:tcW w:w="1559" w:type="dxa"/>
            <w:tcMar>
              <w:top w:w="28" w:type="dxa"/>
              <w:left w:w="28" w:type="dxa"/>
              <w:bottom w:w="28" w:type="dxa"/>
              <w:right w:w="28" w:type="dxa"/>
            </w:tcMar>
          </w:tcPr>
          <w:p w14:paraId="300C2941" w14:textId="77777777" w:rsidR="000234BB" w:rsidRPr="008359F5" w:rsidRDefault="000234BB" w:rsidP="00725808">
            <w:pPr>
              <w:pStyle w:val="SmallStandard"/>
            </w:pPr>
            <w:r w:rsidRPr="00D21799">
              <w:t>SlotSealingType</w:t>
            </w:r>
          </w:p>
        </w:tc>
        <w:tc>
          <w:tcPr>
            <w:tcW w:w="709" w:type="dxa"/>
            <w:tcMar>
              <w:top w:w="28" w:type="dxa"/>
              <w:left w:w="28" w:type="dxa"/>
              <w:bottom w:w="28" w:type="dxa"/>
              <w:right w:w="28" w:type="dxa"/>
            </w:tcMar>
          </w:tcPr>
          <w:p w14:paraId="5D9770F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5D6739A" w14:textId="77777777" w:rsidR="000234BB" w:rsidRDefault="000234BB" w:rsidP="00725808">
            <w:pPr>
              <w:jc w:val="left"/>
            </w:pPr>
            <w:r>
              <w:rPr>
                <w:sz w:val="16"/>
                <w:szCs w:val="16"/>
              </w:rPr>
              <w:t xml:space="preserve">Specifies the type of the sealing of the slot, if sealed. The values are defined in an </w:t>
            </w:r>
            <w:r>
              <w:rPr>
                <w:i/>
                <w:iCs/>
                <w:sz w:val="16"/>
                <w:szCs w:val="16"/>
              </w:rPr>
              <w:t>OpenEnumeration</w:t>
            </w:r>
            <w:r>
              <w:rPr>
                <w:sz w:val="16"/>
                <w:szCs w:val="16"/>
              </w:rPr>
              <w:t>.</w:t>
            </w:r>
          </w:p>
        </w:tc>
      </w:tr>
      <w:tr w:rsidR="000234BB" w:rsidRPr="006675E2" w14:paraId="5C209262" w14:textId="77777777" w:rsidTr="00725808">
        <w:tc>
          <w:tcPr>
            <w:tcW w:w="2013" w:type="dxa"/>
            <w:tcMar>
              <w:top w:w="28" w:type="dxa"/>
              <w:left w:w="28" w:type="dxa"/>
              <w:bottom w:w="28" w:type="dxa"/>
              <w:right w:w="28" w:type="dxa"/>
            </w:tcMar>
          </w:tcPr>
          <w:p w14:paraId="0E5D5AD9" w14:textId="77777777" w:rsidR="000234BB" w:rsidRPr="00620BBE" w:rsidRDefault="000234BB" w:rsidP="00725808">
            <w:pPr>
              <w:pStyle w:val="SmallStandard"/>
            </w:pPr>
            <w:r w:rsidRPr="00620BBE">
              <w:lastRenderedPageBreak/>
              <w:t>permittedTerminalSupplierCompanyNames</w:t>
            </w:r>
          </w:p>
        </w:tc>
        <w:tc>
          <w:tcPr>
            <w:tcW w:w="1559" w:type="dxa"/>
            <w:tcMar>
              <w:top w:w="28" w:type="dxa"/>
              <w:left w:w="28" w:type="dxa"/>
              <w:bottom w:w="28" w:type="dxa"/>
              <w:right w:w="28" w:type="dxa"/>
            </w:tcMar>
          </w:tcPr>
          <w:p w14:paraId="2E72DDF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7B95FB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6D9997F0" w14:textId="77777777" w:rsidR="000234BB" w:rsidRDefault="000234BB" w:rsidP="00725808">
            <w:pPr>
              <w:jc w:val="left"/>
            </w:pPr>
            <w:r>
              <w:rPr>
                <w:sz w:val="16"/>
                <w:szCs w:val="16"/>
              </w:rPr>
              <w:t>If this attribute is defined, it is only permitted to use terminals of one of the listed terminal suppliers.</w:t>
            </w:r>
          </w:p>
          <w:p w14:paraId="3866D5B0" w14:textId="77777777" w:rsidR="000234BB" w:rsidRDefault="000234BB" w:rsidP="00725808">
            <w:pPr>
              <w:jc w:val="left"/>
            </w:pPr>
            <w:r>
              <w:rPr>
                <w:sz w:val="16"/>
                <w:szCs w:val="16"/>
              </w:rPr>
              <w:t xml:space="preserve">The used company name shall be same as the one used as </w:t>
            </w:r>
            <w:r>
              <w:rPr>
                <w:i/>
                <w:iCs/>
                <w:sz w:val="16"/>
                <w:szCs w:val="16"/>
              </w:rPr>
              <w:t>PartVersion.companyName</w:t>
            </w:r>
            <w:r>
              <w:rPr>
                <w:sz w:val="16"/>
                <w:szCs w:val="16"/>
              </w:rPr>
              <w:t xml:space="preserve"> for part numbers of this supplier.</w:t>
            </w:r>
          </w:p>
        </w:tc>
      </w:tr>
    </w:tbl>
    <w:p w14:paraId="689CA47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6BA1DB7" w14:textId="77777777" w:rsidTr="00725808">
        <w:tc>
          <w:tcPr>
            <w:tcW w:w="3856" w:type="dxa"/>
            <w:gridSpan w:val="3"/>
          </w:tcPr>
          <w:p w14:paraId="5C5DAA5D" w14:textId="77777777" w:rsidR="000234BB" w:rsidRDefault="000234BB" w:rsidP="00725808">
            <w:pPr>
              <w:jc w:val="center"/>
              <w:rPr>
                <w:b/>
                <w:sz w:val="16"/>
                <w:szCs w:val="16"/>
                <w:lang w:val="en-GB"/>
              </w:rPr>
            </w:pPr>
            <w:r>
              <w:rPr>
                <w:b/>
                <w:sz w:val="16"/>
                <w:szCs w:val="16"/>
                <w:lang w:val="en-GB"/>
              </w:rPr>
              <w:t>Other End</w:t>
            </w:r>
          </w:p>
        </w:tc>
        <w:tc>
          <w:tcPr>
            <w:tcW w:w="708" w:type="dxa"/>
          </w:tcPr>
          <w:p w14:paraId="105DA2C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33A82D5" w14:textId="77777777" w:rsidR="000234BB" w:rsidRDefault="000234BB" w:rsidP="00725808">
            <w:pPr>
              <w:jc w:val="center"/>
              <w:rPr>
                <w:b/>
                <w:sz w:val="16"/>
                <w:szCs w:val="16"/>
                <w:lang w:val="en-GB"/>
              </w:rPr>
            </w:pPr>
            <w:r>
              <w:rPr>
                <w:b/>
                <w:sz w:val="16"/>
                <w:szCs w:val="16"/>
                <w:lang w:val="en-GB"/>
              </w:rPr>
              <w:t>General</w:t>
            </w:r>
          </w:p>
        </w:tc>
      </w:tr>
      <w:tr w:rsidR="000234BB" w:rsidRPr="00720F6F" w14:paraId="4D09D103" w14:textId="77777777" w:rsidTr="00725808">
        <w:tc>
          <w:tcPr>
            <w:tcW w:w="1573" w:type="dxa"/>
          </w:tcPr>
          <w:p w14:paraId="4D12C488" w14:textId="77777777" w:rsidR="000234BB" w:rsidRDefault="000234BB" w:rsidP="00725808">
            <w:pPr>
              <w:rPr>
                <w:b/>
                <w:sz w:val="16"/>
                <w:szCs w:val="16"/>
                <w:lang w:val="en-GB"/>
              </w:rPr>
            </w:pPr>
            <w:r>
              <w:rPr>
                <w:b/>
                <w:sz w:val="16"/>
                <w:szCs w:val="16"/>
                <w:lang w:val="en-GB"/>
              </w:rPr>
              <w:t>Type</w:t>
            </w:r>
          </w:p>
        </w:tc>
        <w:tc>
          <w:tcPr>
            <w:tcW w:w="1574" w:type="dxa"/>
          </w:tcPr>
          <w:p w14:paraId="640A6115" w14:textId="77777777" w:rsidR="000234BB" w:rsidRDefault="000234BB" w:rsidP="00725808">
            <w:pPr>
              <w:rPr>
                <w:b/>
                <w:sz w:val="16"/>
                <w:szCs w:val="16"/>
                <w:lang w:val="en-GB"/>
              </w:rPr>
            </w:pPr>
            <w:r>
              <w:rPr>
                <w:b/>
                <w:sz w:val="16"/>
                <w:szCs w:val="16"/>
                <w:lang w:val="en-GB"/>
              </w:rPr>
              <w:t>Role</w:t>
            </w:r>
          </w:p>
        </w:tc>
        <w:tc>
          <w:tcPr>
            <w:tcW w:w="708" w:type="dxa"/>
          </w:tcPr>
          <w:p w14:paraId="7D3B4DFF" w14:textId="77777777" w:rsidR="000234BB" w:rsidRDefault="000234BB" w:rsidP="00725808">
            <w:pPr>
              <w:rPr>
                <w:b/>
                <w:sz w:val="16"/>
                <w:szCs w:val="16"/>
                <w:lang w:val="en-GB"/>
              </w:rPr>
            </w:pPr>
            <w:r>
              <w:rPr>
                <w:b/>
                <w:sz w:val="16"/>
                <w:szCs w:val="16"/>
                <w:lang w:val="en-GB"/>
              </w:rPr>
              <w:t>Mult</w:t>
            </w:r>
          </w:p>
        </w:tc>
        <w:tc>
          <w:tcPr>
            <w:tcW w:w="709" w:type="dxa"/>
          </w:tcPr>
          <w:p w14:paraId="672C3B00" w14:textId="77777777" w:rsidR="000234BB" w:rsidRDefault="000234BB" w:rsidP="00725808">
            <w:pPr>
              <w:rPr>
                <w:b/>
                <w:sz w:val="16"/>
                <w:szCs w:val="16"/>
                <w:lang w:val="en-GB"/>
              </w:rPr>
            </w:pPr>
            <w:r>
              <w:rPr>
                <w:b/>
                <w:sz w:val="16"/>
                <w:szCs w:val="16"/>
                <w:lang w:val="en-GB"/>
              </w:rPr>
              <w:t>Mult</w:t>
            </w:r>
          </w:p>
        </w:tc>
        <w:tc>
          <w:tcPr>
            <w:tcW w:w="567" w:type="dxa"/>
          </w:tcPr>
          <w:p w14:paraId="26E0698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A3C7965" w14:textId="77777777" w:rsidR="000234BB" w:rsidRPr="008359F5" w:rsidRDefault="000234BB" w:rsidP="00725808">
            <w:pPr>
              <w:rPr>
                <w:b/>
                <w:sz w:val="16"/>
                <w:szCs w:val="16"/>
                <w:lang w:val="en-GB"/>
              </w:rPr>
            </w:pPr>
            <w:r>
              <w:rPr>
                <w:b/>
                <w:sz w:val="16"/>
                <w:szCs w:val="16"/>
                <w:lang w:val="en-GB"/>
              </w:rPr>
              <w:t>Comment</w:t>
            </w:r>
          </w:p>
        </w:tc>
      </w:tr>
      <w:tr w:rsidR="000234BB" w:rsidRPr="00CC6307" w14:paraId="770016C5" w14:textId="77777777" w:rsidTr="00725808">
        <w:tc>
          <w:tcPr>
            <w:tcW w:w="1573" w:type="dxa"/>
          </w:tcPr>
          <w:p w14:paraId="0CA43835" w14:textId="77777777" w:rsidR="000234BB" w:rsidRPr="00634625" w:rsidRDefault="000234BB" w:rsidP="00725808">
            <w:pPr>
              <w:pStyle w:val="SmallStandard"/>
            </w:pPr>
            <w:r>
              <w:t>PartRelation</w:t>
            </w:r>
          </w:p>
        </w:tc>
        <w:tc>
          <w:tcPr>
            <w:tcW w:w="1574" w:type="dxa"/>
          </w:tcPr>
          <w:p w14:paraId="130D141C" w14:textId="77777777" w:rsidR="000234BB" w:rsidRPr="00132C43" w:rsidRDefault="000234BB" w:rsidP="00725808">
            <w:pPr>
              <w:pStyle w:val="SmallStandard"/>
            </w:pPr>
            <w:r>
              <w:t>supplementaryParts</w:t>
            </w:r>
          </w:p>
        </w:tc>
        <w:tc>
          <w:tcPr>
            <w:tcW w:w="708" w:type="dxa"/>
          </w:tcPr>
          <w:p w14:paraId="77C93B41" w14:textId="77777777" w:rsidR="000234BB" w:rsidRPr="00D331EF" w:rsidRDefault="000234BB" w:rsidP="00725808">
            <w:pPr>
              <w:pStyle w:val="SmallStandard"/>
            </w:pPr>
            <w:r w:rsidRPr="00574783">
              <w:t>0..*</w:t>
            </w:r>
          </w:p>
        </w:tc>
        <w:tc>
          <w:tcPr>
            <w:tcW w:w="709" w:type="dxa"/>
          </w:tcPr>
          <w:p w14:paraId="7DF31895" w14:textId="77777777" w:rsidR="000234BB" w:rsidRPr="00D331EF" w:rsidRDefault="000234BB" w:rsidP="00725808">
            <w:pPr>
              <w:pStyle w:val="SmallStandard"/>
            </w:pPr>
            <w:r w:rsidRPr="00207506">
              <w:t>0..*</w:t>
            </w:r>
          </w:p>
        </w:tc>
        <w:tc>
          <w:tcPr>
            <w:tcW w:w="567" w:type="dxa"/>
          </w:tcPr>
          <w:p w14:paraId="72030296" w14:textId="77777777" w:rsidR="000234BB" w:rsidRPr="00D331EF" w:rsidRDefault="000234BB" w:rsidP="00725808">
            <w:pPr>
              <w:pStyle w:val="SmallStandard"/>
            </w:pPr>
            <w:r>
              <w:t>N</w:t>
            </w:r>
          </w:p>
        </w:tc>
        <w:tc>
          <w:tcPr>
            <w:tcW w:w="3969" w:type="dxa"/>
          </w:tcPr>
          <w:p w14:paraId="78873B6F" w14:textId="77777777" w:rsidR="000234BB" w:rsidRDefault="000234BB" w:rsidP="00725808">
            <w:pPr>
              <w:jc w:val="left"/>
            </w:pPr>
            <w:r>
              <w:rPr>
                <w:sz w:val="16"/>
                <w:szCs w:val="16"/>
              </w:rPr>
              <w:t xml:space="preserve">References the </w:t>
            </w:r>
            <w:r>
              <w:rPr>
                <w:i/>
                <w:iCs/>
                <w:sz w:val="16"/>
                <w:szCs w:val="16"/>
              </w:rPr>
              <w:t>PartRelations</w:t>
            </w:r>
            <w:r>
              <w:rPr>
                <w:sz w:val="16"/>
                <w:szCs w:val="16"/>
              </w:rPr>
              <w:t xml:space="preserve"> that specify supplementary parts for this slot.</w:t>
            </w:r>
          </w:p>
        </w:tc>
      </w:tr>
      <w:tr w:rsidR="000234BB" w:rsidRPr="00CC6307" w14:paraId="4E9E9228" w14:textId="77777777" w:rsidTr="00725808">
        <w:tc>
          <w:tcPr>
            <w:tcW w:w="1573" w:type="dxa"/>
          </w:tcPr>
          <w:p w14:paraId="597670BC" w14:textId="77777777" w:rsidR="000234BB" w:rsidRPr="00634625" w:rsidRDefault="000234BB" w:rsidP="00725808">
            <w:pPr>
              <w:pStyle w:val="SmallStandard"/>
            </w:pPr>
            <w:r>
              <w:t>Cavity</w:t>
            </w:r>
          </w:p>
        </w:tc>
        <w:tc>
          <w:tcPr>
            <w:tcW w:w="1574" w:type="dxa"/>
          </w:tcPr>
          <w:p w14:paraId="2FCFCF2A" w14:textId="77777777" w:rsidR="000234BB" w:rsidRPr="00132C43" w:rsidRDefault="000234BB" w:rsidP="00725808">
            <w:pPr>
              <w:pStyle w:val="SmallStandard"/>
            </w:pPr>
            <w:r>
              <w:t>cavity</w:t>
            </w:r>
          </w:p>
        </w:tc>
        <w:tc>
          <w:tcPr>
            <w:tcW w:w="708" w:type="dxa"/>
          </w:tcPr>
          <w:p w14:paraId="524B4331" w14:textId="77777777" w:rsidR="000234BB" w:rsidRPr="00D331EF" w:rsidRDefault="000234BB" w:rsidP="00725808">
            <w:pPr>
              <w:pStyle w:val="SmallStandard"/>
            </w:pPr>
            <w:r w:rsidRPr="00574783">
              <w:t>1..*</w:t>
            </w:r>
          </w:p>
        </w:tc>
        <w:tc>
          <w:tcPr>
            <w:tcW w:w="709" w:type="dxa"/>
          </w:tcPr>
          <w:p w14:paraId="2C5D8CD6" w14:textId="77777777" w:rsidR="000234BB" w:rsidRPr="00D331EF" w:rsidRDefault="000234BB" w:rsidP="00725808">
            <w:pPr>
              <w:pStyle w:val="SmallStandard"/>
            </w:pPr>
            <w:r w:rsidRPr="00207506">
              <w:t>1</w:t>
            </w:r>
          </w:p>
        </w:tc>
        <w:tc>
          <w:tcPr>
            <w:tcW w:w="567" w:type="dxa"/>
          </w:tcPr>
          <w:p w14:paraId="1BF0C603" w14:textId="77777777" w:rsidR="000234BB" w:rsidRDefault="000234BB" w:rsidP="00725808">
            <w:pPr>
              <w:pStyle w:val="SmallStandard"/>
            </w:pPr>
            <w:r>
              <w:t>Y</w:t>
            </w:r>
          </w:p>
        </w:tc>
        <w:tc>
          <w:tcPr>
            <w:tcW w:w="3969" w:type="dxa"/>
          </w:tcPr>
          <w:p w14:paraId="7EE91383" w14:textId="77777777" w:rsidR="000234BB" w:rsidRDefault="000234BB" w:rsidP="00725808">
            <w:pPr>
              <w:jc w:val="left"/>
            </w:pPr>
            <w:r>
              <w:rPr>
                <w:sz w:val="16"/>
                <w:szCs w:val="16"/>
              </w:rPr>
              <w:t>Specifies the Cavities forming the Slot.</w:t>
            </w:r>
          </w:p>
        </w:tc>
      </w:tr>
    </w:tbl>
    <w:p w14:paraId="3459F54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0" w:name="_bd2360b87fe44554320b139e6443e6f9"/>
      <w:r>
        <w:rPr>
          <w:lang w:val="en-GB"/>
        </w:rPr>
        <w:t>SlotLayout</w:t>
      </w:r>
      <w:bookmarkEnd w:id="1340"/>
    </w:p>
    <w:p w14:paraId="7A228797" w14:textId="77777777" w:rsidR="000234BB" w:rsidRDefault="000234BB" w:rsidP="000234BB">
      <w:r>
        <w:rPr>
          <w:sz w:val="18"/>
          <w:szCs w:val="18"/>
        </w:rPr>
        <w:t>For regularly laid out slots the slot layout describes the positions of the cavities</w:t>
      </w:r>
    </w:p>
    <w:p w14:paraId="19B8A8E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529146" w14:textId="77777777" w:rsidTr="00725808">
        <w:tc>
          <w:tcPr>
            <w:tcW w:w="2013" w:type="dxa"/>
            <w:tcMar>
              <w:top w:w="28" w:type="dxa"/>
              <w:left w:w="28" w:type="dxa"/>
              <w:bottom w:w="28" w:type="dxa"/>
              <w:right w:w="28" w:type="dxa"/>
            </w:tcMar>
          </w:tcPr>
          <w:p w14:paraId="5C34D2A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81381C" w14:textId="77777777" w:rsidR="000234BB" w:rsidRDefault="000234BB" w:rsidP="00725808"/>
        </w:tc>
      </w:tr>
      <w:tr w:rsidR="000234BB" w:rsidRPr="008359F5" w14:paraId="17B82C06" w14:textId="77777777" w:rsidTr="00725808">
        <w:tc>
          <w:tcPr>
            <w:tcW w:w="2013" w:type="dxa"/>
            <w:tcMar>
              <w:top w:w="28" w:type="dxa"/>
              <w:left w:w="28" w:type="dxa"/>
              <w:bottom w:w="28" w:type="dxa"/>
              <w:right w:w="28" w:type="dxa"/>
            </w:tcMar>
          </w:tcPr>
          <w:p w14:paraId="4B9BCAB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BD0010" w14:textId="77777777" w:rsidR="000234BB" w:rsidRDefault="000234BB" w:rsidP="00725808"/>
        </w:tc>
      </w:tr>
      <w:tr w:rsidR="000234BB" w:rsidRPr="008359F5" w14:paraId="290BDCBD" w14:textId="77777777" w:rsidTr="00725808">
        <w:tc>
          <w:tcPr>
            <w:tcW w:w="2013" w:type="dxa"/>
            <w:tcMar>
              <w:top w:w="28" w:type="dxa"/>
              <w:left w:w="28" w:type="dxa"/>
              <w:bottom w:w="28" w:type="dxa"/>
              <w:right w:w="28" w:type="dxa"/>
            </w:tcMar>
          </w:tcPr>
          <w:p w14:paraId="0F7D9D3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0572A4" w14:textId="77777777" w:rsidR="000234BB" w:rsidRPr="000437C1" w:rsidRDefault="000234BB" w:rsidP="00725808">
            <w:pPr>
              <w:pStyle w:val="SmallStandard"/>
            </w:pPr>
            <w:r>
              <w:t>false</w:t>
            </w:r>
          </w:p>
        </w:tc>
      </w:tr>
    </w:tbl>
    <w:p w14:paraId="47200C5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E5A4CAA" w14:textId="77777777" w:rsidTr="00725808">
        <w:tc>
          <w:tcPr>
            <w:tcW w:w="2013" w:type="dxa"/>
            <w:tcMar>
              <w:top w:w="28" w:type="dxa"/>
              <w:left w:w="28" w:type="dxa"/>
              <w:bottom w:w="28" w:type="dxa"/>
              <w:right w:w="28" w:type="dxa"/>
            </w:tcMar>
          </w:tcPr>
          <w:p w14:paraId="33870D2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F0F471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826F54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9B856C"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D908458" w14:textId="77777777" w:rsidTr="00725808">
        <w:tc>
          <w:tcPr>
            <w:tcW w:w="2013" w:type="dxa"/>
            <w:tcMar>
              <w:top w:w="28" w:type="dxa"/>
              <w:left w:w="28" w:type="dxa"/>
              <w:bottom w:w="28" w:type="dxa"/>
              <w:right w:w="28" w:type="dxa"/>
            </w:tcMar>
          </w:tcPr>
          <w:p w14:paraId="093BD3BA" w14:textId="77777777" w:rsidR="000234BB" w:rsidRPr="00620BBE" w:rsidRDefault="000234BB" w:rsidP="00725808">
            <w:pPr>
              <w:pStyle w:val="SmallStandard"/>
            </w:pPr>
            <w:r w:rsidRPr="00620BBE">
              <w:t>gridX</w:t>
            </w:r>
          </w:p>
        </w:tc>
        <w:tc>
          <w:tcPr>
            <w:tcW w:w="1559" w:type="dxa"/>
            <w:tcMar>
              <w:top w:w="28" w:type="dxa"/>
              <w:left w:w="28" w:type="dxa"/>
              <w:bottom w:w="28" w:type="dxa"/>
              <w:right w:w="28" w:type="dxa"/>
            </w:tcMar>
          </w:tcPr>
          <w:p w14:paraId="5736425D"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579CC1A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3BEE629" w14:textId="77777777" w:rsidR="000234BB" w:rsidRDefault="000234BB" w:rsidP="00725808">
            <w:pPr>
              <w:jc w:val="left"/>
            </w:pPr>
            <w:r>
              <w:rPr>
                <w:sz w:val="16"/>
                <w:szCs w:val="16"/>
              </w:rPr>
              <w:t>The horizontal distance between the center points of two cavities.</w:t>
            </w:r>
          </w:p>
        </w:tc>
      </w:tr>
      <w:tr w:rsidR="000234BB" w:rsidRPr="006675E2" w14:paraId="28D9736C" w14:textId="77777777" w:rsidTr="00725808">
        <w:tc>
          <w:tcPr>
            <w:tcW w:w="2013" w:type="dxa"/>
            <w:tcMar>
              <w:top w:w="28" w:type="dxa"/>
              <w:left w:w="28" w:type="dxa"/>
              <w:bottom w:w="28" w:type="dxa"/>
              <w:right w:w="28" w:type="dxa"/>
            </w:tcMar>
          </w:tcPr>
          <w:p w14:paraId="6C31E873" w14:textId="77777777" w:rsidR="000234BB" w:rsidRPr="00620BBE" w:rsidRDefault="000234BB" w:rsidP="00725808">
            <w:pPr>
              <w:pStyle w:val="SmallStandard"/>
            </w:pPr>
            <w:r w:rsidRPr="00620BBE">
              <w:t>gridY</w:t>
            </w:r>
          </w:p>
        </w:tc>
        <w:tc>
          <w:tcPr>
            <w:tcW w:w="1559" w:type="dxa"/>
            <w:tcMar>
              <w:top w:w="28" w:type="dxa"/>
              <w:left w:w="28" w:type="dxa"/>
              <w:bottom w:w="28" w:type="dxa"/>
              <w:right w:w="28" w:type="dxa"/>
            </w:tcMar>
          </w:tcPr>
          <w:p w14:paraId="51AF84BA"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5583C4A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B1B7EBA" w14:textId="77777777" w:rsidR="000234BB" w:rsidRDefault="000234BB" w:rsidP="00725808">
            <w:pPr>
              <w:jc w:val="left"/>
            </w:pPr>
            <w:r>
              <w:rPr>
                <w:sz w:val="16"/>
                <w:szCs w:val="16"/>
              </w:rPr>
              <w:t>The vertical distance between the center points of two cavities.</w:t>
            </w:r>
          </w:p>
        </w:tc>
      </w:tr>
      <w:tr w:rsidR="000234BB" w:rsidRPr="006675E2" w14:paraId="6ABC3441" w14:textId="77777777" w:rsidTr="00725808">
        <w:tc>
          <w:tcPr>
            <w:tcW w:w="2013" w:type="dxa"/>
            <w:tcMar>
              <w:top w:w="28" w:type="dxa"/>
              <w:left w:w="28" w:type="dxa"/>
              <w:bottom w:w="28" w:type="dxa"/>
              <w:right w:w="28" w:type="dxa"/>
            </w:tcMar>
          </w:tcPr>
          <w:p w14:paraId="392DC582" w14:textId="77777777" w:rsidR="000234BB" w:rsidRPr="00620BBE" w:rsidRDefault="000234BB" w:rsidP="00725808">
            <w:pPr>
              <w:pStyle w:val="SmallStandard"/>
            </w:pPr>
            <w:r w:rsidRPr="00620BBE">
              <w:t>rowCount</w:t>
            </w:r>
          </w:p>
        </w:tc>
        <w:tc>
          <w:tcPr>
            <w:tcW w:w="1559" w:type="dxa"/>
            <w:tcMar>
              <w:top w:w="28" w:type="dxa"/>
              <w:left w:w="28" w:type="dxa"/>
              <w:bottom w:w="28" w:type="dxa"/>
              <w:right w:w="28" w:type="dxa"/>
            </w:tcMar>
          </w:tcPr>
          <w:p w14:paraId="2BFEECD0" w14:textId="77777777" w:rsidR="000234BB" w:rsidRPr="008359F5" w:rsidRDefault="000234BB" w:rsidP="00725808">
            <w:pPr>
              <w:pStyle w:val="SmallStandard"/>
            </w:pPr>
            <w:r w:rsidRPr="00D21799">
              <w:t>Integer</w:t>
            </w:r>
          </w:p>
        </w:tc>
        <w:tc>
          <w:tcPr>
            <w:tcW w:w="709" w:type="dxa"/>
            <w:tcMar>
              <w:top w:w="28" w:type="dxa"/>
              <w:left w:w="28" w:type="dxa"/>
              <w:bottom w:w="28" w:type="dxa"/>
              <w:right w:w="28" w:type="dxa"/>
            </w:tcMar>
          </w:tcPr>
          <w:p w14:paraId="6DCFA03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141F761" w14:textId="77777777" w:rsidR="000234BB" w:rsidRDefault="000234BB" w:rsidP="00725808">
            <w:pPr>
              <w:jc w:val="left"/>
            </w:pPr>
            <w:r>
              <w:rPr>
                <w:sz w:val="16"/>
                <w:szCs w:val="16"/>
              </w:rPr>
              <w:t>The number of cavity rows of the slot.</w:t>
            </w:r>
          </w:p>
        </w:tc>
      </w:tr>
    </w:tbl>
    <w:p w14:paraId="512D90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F6FD9E8" w14:textId="77777777" w:rsidTr="00725808">
        <w:tc>
          <w:tcPr>
            <w:tcW w:w="2296" w:type="dxa"/>
            <w:gridSpan w:val="2"/>
          </w:tcPr>
          <w:p w14:paraId="5C135E3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E122E0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A7BEE40" w14:textId="77777777" w:rsidR="000234BB" w:rsidRDefault="000234BB" w:rsidP="00725808">
            <w:pPr>
              <w:jc w:val="center"/>
              <w:rPr>
                <w:b/>
                <w:sz w:val="16"/>
                <w:szCs w:val="16"/>
                <w:lang w:val="en-GB"/>
              </w:rPr>
            </w:pPr>
            <w:r>
              <w:rPr>
                <w:b/>
                <w:sz w:val="16"/>
                <w:szCs w:val="16"/>
                <w:lang w:val="en-GB"/>
              </w:rPr>
              <w:t>General</w:t>
            </w:r>
          </w:p>
        </w:tc>
      </w:tr>
      <w:tr w:rsidR="000234BB" w:rsidRPr="00720F6F" w14:paraId="462758E7" w14:textId="77777777" w:rsidTr="00725808">
        <w:tc>
          <w:tcPr>
            <w:tcW w:w="1588" w:type="dxa"/>
          </w:tcPr>
          <w:p w14:paraId="510745CA" w14:textId="77777777" w:rsidR="000234BB" w:rsidRDefault="000234BB" w:rsidP="00725808">
            <w:pPr>
              <w:rPr>
                <w:b/>
                <w:sz w:val="16"/>
                <w:szCs w:val="16"/>
                <w:lang w:val="en-GB"/>
              </w:rPr>
            </w:pPr>
            <w:r>
              <w:rPr>
                <w:b/>
                <w:sz w:val="16"/>
                <w:szCs w:val="16"/>
                <w:lang w:val="en-GB"/>
              </w:rPr>
              <w:t>Type</w:t>
            </w:r>
          </w:p>
        </w:tc>
        <w:tc>
          <w:tcPr>
            <w:tcW w:w="708" w:type="dxa"/>
          </w:tcPr>
          <w:p w14:paraId="1F0D2C2E" w14:textId="77777777" w:rsidR="000234BB" w:rsidRDefault="000234BB" w:rsidP="00725808">
            <w:pPr>
              <w:rPr>
                <w:b/>
                <w:sz w:val="16"/>
                <w:szCs w:val="16"/>
                <w:lang w:val="en-GB"/>
              </w:rPr>
            </w:pPr>
            <w:r>
              <w:rPr>
                <w:b/>
                <w:sz w:val="16"/>
                <w:szCs w:val="16"/>
                <w:lang w:val="en-GB"/>
              </w:rPr>
              <w:t>Mult</w:t>
            </w:r>
          </w:p>
        </w:tc>
        <w:tc>
          <w:tcPr>
            <w:tcW w:w="1560" w:type="dxa"/>
          </w:tcPr>
          <w:p w14:paraId="5764935D" w14:textId="77777777" w:rsidR="000234BB" w:rsidRDefault="000234BB" w:rsidP="00725808">
            <w:pPr>
              <w:rPr>
                <w:b/>
                <w:sz w:val="16"/>
                <w:szCs w:val="16"/>
                <w:lang w:val="en-GB"/>
              </w:rPr>
            </w:pPr>
            <w:r>
              <w:rPr>
                <w:b/>
                <w:sz w:val="16"/>
                <w:szCs w:val="16"/>
                <w:lang w:val="en-GB"/>
              </w:rPr>
              <w:t>Role</w:t>
            </w:r>
          </w:p>
        </w:tc>
        <w:tc>
          <w:tcPr>
            <w:tcW w:w="708" w:type="dxa"/>
          </w:tcPr>
          <w:p w14:paraId="48762888" w14:textId="77777777" w:rsidR="000234BB" w:rsidRDefault="000234BB" w:rsidP="00725808">
            <w:pPr>
              <w:rPr>
                <w:b/>
                <w:sz w:val="16"/>
                <w:szCs w:val="16"/>
                <w:lang w:val="en-GB"/>
              </w:rPr>
            </w:pPr>
            <w:r>
              <w:rPr>
                <w:b/>
                <w:sz w:val="16"/>
                <w:szCs w:val="16"/>
                <w:lang w:val="en-GB"/>
              </w:rPr>
              <w:t>Mult</w:t>
            </w:r>
          </w:p>
        </w:tc>
        <w:tc>
          <w:tcPr>
            <w:tcW w:w="567" w:type="dxa"/>
          </w:tcPr>
          <w:p w14:paraId="77FDC9C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E322E4E" w14:textId="77777777" w:rsidR="000234BB" w:rsidRPr="008359F5" w:rsidRDefault="000234BB" w:rsidP="00725808">
            <w:pPr>
              <w:rPr>
                <w:b/>
                <w:sz w:val="16"/>
                <w:szCs w:val="16"/>
                <w:lang w:val="en-GB"/>
              </w:rPr>
            </w:pPr>
            <w:r>
              <w:rPr>
                <w:b/>
                <w:sz w:val="16"/>
                <w:szCs w:val="16"/>
                <w:lang w:val="en-GB"/>
              </w:rPr>
              <w:t>Comment</w:t>
            </w:r>
          </w:p>
        </w:tc>
      </w:tr>
      <w:tr w:rsidR="000234BB" w:rsidRPr="00CC6307" w14:paraId="4C4C1417" w14:textId="77777777" w:rsidTr="00725808">
        <w:tc>
          <w:tcPr>
            <w:tcW w:w="1588" w:type="dxa"/>
          </w:tcPr>
          <w:p w14:paraId="6E8A6557" w14:textId="77777777" w:rsidR="000234BB" w:rsidRPr="00634625" w:rsidRDefault="000234BB" w:rsidP="00725808">
            <w:pPr>
              <w:pStyle w:val="SmallStandard"/>
            </w:pPr>
            <w:r>
              <w:t>SlotSpecification</w:t>
            </w:r>
          </w:p>
        </w:tc>
        <w:tc>
          <w:tcPr>
            <w:tcW w:w="708" w:type="dxa"/>
          </w:tcPr>
          <w:p w14:paraId="4E5EA920" w14:textId="77777777" w:rsidR="000234BB" w:rsidRPr="00D331EF" w:rsidRDefault="000234BB" w:rsidP="00725808">
            <w:pPr>
              <w:pStyle w:val="SmallStandard"/>
            </w:pPr>
            <w:r w:rsidRPr="00D01517">
              <w:t>1</w:t>
            </w:r>
          </w:p>
        </w:tc>
        <w:tc>
          <w:tcPr>
            <w:tcW w:w="1560" w:type="dxa"/>
          </w:tcPr>
          <w:p w14:paraId="208B0778" w14:textId="77777777" w:rsidR="000234BB" w:rsidRPr="00132C43" w:rsidRDefault="000234BB" w:rsidP="00725808">
            <w:pPr>
              <w:pStyle w:val="SmallStandard"/>
            </w:pPr>
            <w:r>
              <w:t>slotLayout</w:t>
            </w:r>
          </w:p>
        </w:tc>
        <w:tc>
          <w:tcPr>
            <w:tcW w:w="708" w:type="dxa"/>
          </w:tcPr>
          <w:p w14:paraId="10AA4E14" w14:textId="77777777" w:rsidR="000234BB" w:rsidRPr="00D331EF" w:rsidRDefault="000234BB" w:rsidP="00725808">
            <w:pPr>
              <w:pStyle w:val="SmallStandard"/>
            </w:pPr>
            <w:r w:rsidRPr="00D01517">
              <w:t>0..1</w:t>
            </w:r>
          </w:p>
        </w:tc>
        <w:tc>
          <w:tcPr>
            <w:tcW w:w="567" w:type="dxa"/>
          </w:tcPr>
          <w:p w14:paraId="708213AE" w14:textId="77777777" w:rsidR="000234BB" w:rsidRDefault="000234BB" w:rsidP="00725808">
            <w:pPr>
              <w:pStyle w:val="SmallStandard"/>
            </w:pPr>
            <w:r>
              <w:t>Y</w:t>
            </w:r>
          </w:p>
        </w:tc>
        <w:tc>
          <w:tcPr>
            <w:tcW w:w="3969" w:type="dxa"/>
          </w:tcPr>
          <w:p w14:paraId="4939DFD0" w14:textId="77777777" w:rsidR="000234BB" w:rsidRDefault="000234BB" w:rsidP="00725808">
            <w:pPr>
              <w:jc w:val="left"/>
            </w:pPr>
            <w:r>
              <w:rPr>
                <w:sz w:val="16"/>
                <w:szCs w:val="16"/>
              </w:rPr>
              <w:t>References the layout associated with this slot.</w:t>
            </w:r>
          </w:p>
        </w:tc>
      </w:tr>
    </w:tbl>
    <w:p w14:paraId="1DAB94E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1" w:name="_6120003d944221520c69e12cc70e8cc9"/>
      <w:r>
        <w:rPr>
          <w:lang w:val="en-GB"/>
        </w:rPr>
        <w:t>SlotSpecification</w:t>
      </w:r>
      <w:bookmarkEnd w:id="1341"/>
    </w:p>
    <w:p w14:paraId="5A7CB7B0" w14:textId="77777777" w:rsidR="000234BB" w:rsidRDefault="000234BB" w:rsidP="000234BB">
      <w:r>
        <w:rPr>
          <w:sz w:val="18"/>
          <w:szCs w:val="18"/>
        </w:rPr>
        <w:t>Specification for the definition of slots.</w:t>
      </w:r>
    </w:p>
    <w:p w14:paraId="7D9FBD3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83E8258" w14:textId="77777777" w:rsidTr="00725808">
        <w:tc>
          <w:tcPr>
            <w:tcW w:w="2013" w:type="dxa"/>
            <w:tcMar>
              <w:top w:w="28" w:type="dxa"/>
              <w:left w:w="28" w:type="dxa"/>
              <w:bottom w:w="28" w:type="dxa"/>
              <w:right w:w="28" w:type="dxa"/>
            </w:tcMar>
          </w:tcPr>
          <w:p w14:paraId="742BD95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13E25D7" w14:textId="5DF9F437"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10C658C8" w14:textId="77777777" w:rsidTr="00725808">
        <w:tc>
          <w:tcPr>
            <w:tcW w:w="2013" w:type="dxa"/>
            <w:tcMar>
              <w:top w:w="28" w:type="dxa"/>
              <w:left w:w="28" w:type="dxa"/>
              <w:bottom w:w="28" w:type="dxa"/>
              <w:right w:w="28" w:type="dxa"/>
            </w:tcMar>
          </w:tcPr>
          <w:p w14:paraId="711B509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FF0B7C2" w14:textId="77777777" w:rsidR="000234BB" w:rsidRDefault="000234BB" w:rsidP="00725808"/>
        </w:tc>
      </w:tr>
      <w:tr w:rsidR="000234BB" w:rsidRPr="008359F5" w14:paraId="1EB2C0D9" w14:textId="77777777" w:rsidTr="00725808">
        <w:tc>
          <w:tcPr>
            <w:tcW w:w="2013" w:type="dxa"/>
            <w:tcMar>
              <w:top w:w="28" w:type="dxa"/>
              <w:left w:w="28" w:type="dxa"/>
              <w:bottom w:w="28" w:type="dxa"/>
              <w:right w:w="28" w:type="dxa"/>
            </w:tcMar>
          </w:tcPr>
          <w:p w14:paraId="2448B93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4F539B0" w14:textId="77777777" w:rsidR="000234BB" w:rsidRPr="000437C1" w:rsidRDefault="000234BB" w:rsidP="00725808">
            <w:pPr>
              <w:pStyle w:val="SmallStandard"/>
            </w:pPr>
            <w:r>
              <w:t>false</w:t>
            </w:r>
          </w:p>
        </w:tc>
      </w:tr>
    </w:tbl>
    <w:p w14:paraId="4A9D093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606AABC" w14:textId="77777777" w:rsidTr="00725808">
        <w:tc>
          <w:tcPr>
            <w:tcW w:w="2013" w:type="dxa"/>
            <w:tcMar>
              <w:top w:w="28" w:type="dxa"/>
              <w:left w:w="28" w:type="dxa"/>
              <w:bottom w:w="28" w:type="dxa"/>
              <w:right w:w="28" w:type="dxa"/>
            </w:tcMar>
          </w:tcPr>
          <w:p w14:paraId="05786326"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680513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3B79AF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5C0F1B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1B10508" w14:textId="77777777" w:rsidTr="00725808">
        <w:tc>
          <w:tcPr>
            <w:tcW w:w="2013" w:type="dxa"/>
            <w:tcMar>
              <w:top w:w="28" w:type="dxa"/>
              <w:left w:w="28" w:type="dxa"/>
              <w:bottom w:w="28" w:type="dxa"/>
              <w:right w:w="28" w:type="dxa"/>
            </w:tcMar>
          </w:tcPr>
          <w:p w14:paraId="78D0EEA5" w14:textId="77777777" w:rsidR="000234BB" w:rsidRPr="00620BBE" w:rsidRDefault="000234BB" w:rsidP="00725808">
            <w:pPr>
              <w:pStyle w:val="SmallStandard"/>
            </w:pPr>
            <w:r w:rsidRPr="00620BBE">
              <w:t>emvProtectionRequired</w:t>
            </w:r>
          </w:p>
        </w:tc>
        <w:tc>
          <w:tcPr>
            <w:tcW w:w="1559" w:type="dxa"/>
            <w:tcMar>
              <w:top w:w="28" w:type="dxa"/>
              <w:left w:w="28" w:type="dxa"/>
              <w:bottom w:w="28" w:type="dxa"/>
              <w:right w:w="28" w:type="dxa"/>
            </w:tcMar>
          </w:tcPr>
          <w:p w14:paraId="026035FE"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4004031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4F7CE44" w14:textId="77777777" w:rsidR="000234BB" w:rsidRDefault="000234BB" w:rsidP="00725808">
            <w:pPr>
              <w:jc w:val="left"/>
            </w:pPr>
            <w:r>
              <w:rPr>
                <w:sz w:val="16"/>
                <w:szCs w:val="16"/>
              </w:rPr>
              <w:t>Specifies whether the slot needs EMV protection.</w:t>
            </w:r>
          </w:p>
        </w:tc>
      </w:tr>
      <w:tr w:rsidR="000234BB" w:rsidRPr="006675E2" w14:paraId="6446DFDC" w14:textId="77777777" w:rsidTr="00725808">
        <w:tc>
          <w:tcPr>
            <w:tcW w:w="2013" w:type="dxa"/>
            <w:tcMar>
              <w:top w:w="28" w:type="dxa"/>
              <w:left w:w="28" w:type="dxa"/>
              <w:bottom w:w="28" w:type="dxa"/>
              <w:right w:w="28" w:type="dxa"/>
            </w:tcMar>
          </w:tcPr>
          <w:p w14:paraId="5F1AE756" w14:textId="77777777" w:rsidR="000234BB" w:rsidRPr="00620BBE" w:rsidRDefault="000234BB" w:rsidP="00725808">
            <w:pPr>
              <w:pStyle w:val="SmallStandard"/>
            </w:pPr>
            <w:r w:rsidRPr="00620BBE">
              <w:lastRenderedPageBreak/>
              <w:t>gender</w:t>
            </w:r>
          </w:p>
        </w:tc>
        <w:tc>
          <w:tcPr>
            <w:tcW w:w="1559" w:type="dxa"/>
            <w:tcMar>
              <w:top w:w="28" w:type="dxa"/>
              <w:left w:w="28" w:type="dxa"/>
              <w:bottom w:w="28" w:type="dxa"/>
              <w:right w:w="28" w:type="dxa"/>
            </w:tcMar>
          </w:tcPr>
          <w:p w14:paraId="2629A982" w14:textId="77777777" w:rsidR="000234BB" w:rsidRPr="008359F5" w:rsidRDefault="000234BB" w:rsidP="00725808">
            <w:pPr>
              <w:pStyle w:val="SmallStandard"/>
            </w:pPr>
            <w:r w:rsidRPr="00D21799">
              <w:t>SlotGender</w:t>
            </w:r>
          </w:p>
        </w:tc>
        <w:tc>
          <w:tcPr>
            <w:tcW w:w="709" w:type="dxa"/>
            <w:tcMar>
              <w:top w:w="28" w:type="dxa"/>
              <w:left w:w="28" w:type="dxa"/>
              <w:bottom w:w="28" w:type="dxa"/>
              <w:right w:w="28" w:type="dxa"/>
            </w:tcMar>
          </w:tcPr>
          <w:p w14:paraId="27589CD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D85E24A" w14:textId="77777777" w:rsidR="000234BB" w:rsidRDefault="000234BB" w:rsidP="00725808">
            <w:pPr>
              <w:jc w:val="left"/>
            </w:pPr>
            <w:r>
              <w:rPr>
                <w:sz w:val="16"/>
                <w:szCs w:val="16"/>
              </w:rPr>
              <w:t>Specifies the gender of the slot. Valid values are defined in an open enumeration.</w:t>
            </w:r>
          </w:p>
        </w:tc>
      </w:tr>
      <w:tr w:rsidR="000234BB" w:rsidRPr="006675E2" w14:paraId="5D413FDD" w14:textId="77777777" w:rsidTr="00725808">
        <w:tc>
          <w:tcPr>
            <w:tcW w:w="2013" w:type="dxa"/>
            <w:tcMar>
              <w:top w:w="28" w:type="dxa"/>
              <w:left w:w="28" w:type="dxa"/>
              <w:bottom w:w="28" w:type="dxa"/>
              <w:right w:w="28" w:type="dxa"/>
            </w:tcMar>
          </w:tcPr>
          <w:p w14:paraId="0E06F6DB" w14:textId="77777777" w:rsidR="000234BB" w:rsidRPr="00620BBE" w:rsidRDefault="000234BB" w:rsidP="00725808">
            <w:pPr>
              <w:pStyle w:val="SmallStandard"/>
            </w:pPr>
            <w:r w:rsidRPr="00620BBE">
              <w:t>layoutType</w:t>
            </w:r>
          </w:p>
        </w:tc>
        <w:tc>
          <w:tcPr>
            <w:tcW w:w="1559" w:type="dxa"/>
            <w:tcMar>
              <w:top w:w="28" w:type="dxa"/>
              <w:left w:w="28" w:type="dxa"/>
              <w:bottom w:w="28" w:type="dxa"/>
              <w:right w:w="28" w:type="dxa"/>
            </w:tcMar>
          </w:tcPr>
          <w:p w14:paraId="3C38F3AB"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FE8C53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FE347AB" w14:textId="77777777" w:rsidR="000234BB" w:rsidRDefault="000234BB" w:rsidP="00725808">
            <w:pPr>
              <w:jc w:val="left"/>
            </w:pPr>
            <w:r>
              <w:rPr>
                <w:sz w:val="16"/>
                <w:szCs w:val="16"/>
              </w:rPr>
              <w:t>Specifies the slot's layout type.</w:t>
            </w:r>
          </w:p>
        </w:tc>
      </w:tr>
      <w:tr w:rsidR="000234BB" w:rsidRPr="006675E2" w14:paraId="3B77AF1C" w14:textId="77777777" w:rsidTr="00725808">
        <w:tc>
          <w:tcPr>
            <w:tcW w:w="2013" w:type="dxa"/>
            <w:tcMar>
              <w:top w:w="28" w:type="dxa"/>
              <w:left w:w="28" w:type="dxa"/>
              <w:bottom w:w="28" w:type="dxa"/>
              <w:right w:w="28" w:type="dxa"/>
            </w:tcMar>
          </w:tcPr>
          <w:p w14:paraId="2B3BEBD6" w14:textId="77777777" w:rsidR="000234BB" w:rsidRPr="00620BBE" w:rsidRDefault="000234BB" w:rsidP="00725808">
            <w:pPr>
              <w:pStyle w:val="SmallStandard"/>
            </w:pPr>
            <w:r w:rsidRPr="00620BBE">
              <w:t>secondaryLocking</w:t>
            </w:r>
          </w:p>
        </w:tc>
        <w:tc>
          <w:tcPr>
            <w:tcW w:w="1559" w:type="dxa"/>
            <w:tcMar>
              <w:top w:w="28" w:type="dxa"/>
              <w:left w:w="28" w:type="dxa"/>
              <w:bottom w:w="28" w:type="dxa"/>
              <w:right w:w="28" w:type="dxa"/>
            </w:tcMar>
          </w:tcPr>
          <w:p w14:paraId="34D32F75"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24D0769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C636071" w14:textId="77777777" w:rsidR="000234BB" w:rsidRDefault="000234BB" w:rsidP="00725808">
            <w:pPr>
              <w:jc w:val="left"/>
            </w:pPr>
            <w:r>
              <w:rPr>
                <w:sz w:val="16"/>
                <w:szCs w:val="16"/>
              </w:rPr>
              <w:t>Specifies whether the slot supports secondary locking.</w:t>
            </w:r>
          </w:p>
        </w:tc>
      </w:tr>
      <w:tr w:rsidR="000234BB" w:rsidRPr="006675E2" w14:paraId="5D18F3D6" w14:textId="77777777" w:rsidTr="00725808">
        <w:tc>
          <w:tcPr>
            <w:tcW w:w="2013" w:type="dxa"/>
            <w:tcMar>
              <w:top w:w="28" w:type="dxa"/>
              <w:left w:w="28" w:type="dxa"/>
              <w:bottom w:w="28" w:type="dxa"/>
              <w:right w:w="28" w:type="dxa"/>
            </w:tcMar>
          </w:tcPr>
          <w:p w14:paraId="798599EA" w14:textId="77777777" w:rsidR="000234BB" w:rsidRPr="00620BBE" w:rsidRDefault="000234BB" w:rsidP="00725808">
            <w:pPr>
              <w:pStyle w:val="SmallStandard"/>
            </w:pPr>
            <w:r w:rsidRPr="00620BBE">
              <w:t>numberOfCavities</w:t>
            </w:r>
          </w:p>
        </w:tc>
        <w:tc>
          <w:tcPr>
            <w:tcW w:w="1559" w:type="dxa"/>
            <w:tcMar>
              <w:top w:w="28" w:type="dxa"/>
              <w:left w:w="28" w:type="dxa"/>
              <w:bottom w:w="28" w:type="dxa"/>
              <w:right w:w="28" w:type="dxa"/>
            </w:tcMar>
          </w:tcPr>
          <w:p w14:paraId="156E908F" w14:textId="77777777" w:rsidR="000234BB" w:rsidRPr="008359F5" w:rsidRDefault="000234BB" w:rsidP="00725808">
            <w:pPr>
              <w:pStyle w:val="SmallStandard"/>
            </w:pPr>
            <w:r w:rsidRPr="00D21799">
              <w:t>Integer</w:t>
            </w:r>
          </w:p>
        </w:tc>
        <w:tc>
          <w:tcPr>
            <w:tcW w:w="709" w:type="dxa"/>
            <w:tcMar>
              <w:top w:w="28" w:type="dxa"/>
              <w:left w:w="28" w:type="dxa"/>
              <w:bottom w:w="28" w:type="dxa"/>
              <w:right w:w="28" w:type="dxa"/>
            </w:tcMar>
          </w:tcPr>
          <w:p w14:paraId="4DAC7CD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D3D209C" w14:textId="77777777" w:rsidR="000234BB" w:rsidRDefault="000234BB" w:rsidP="00725808">
            <w:pPr>
              <w:jc w:val="left"/>
            </w:pPr>
            <w:r>
              <w:rPr>
                <w:sz w:val="16"/>
                <w:szCs w:val="16"/>
              </w:rPr>
              <w:t>The possible number of cavities in the layout defined by the SlotSpecification. This includes all cavities in the layout. The actual Slot can define specific cavities in the layout as "not available".</w:t>
            </w:r>
          </w:p>
        </w:tc>
      </w:tr>
    </w:tbl>
    <w:p w14:paraId="214F39A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38881E6" w14:textId="77777777" w:rsidTr="00725808">
        <w:tc>
          <w:tcPr>
            <w:tcW w:w="3856" w:type="dxa"/>
            <w:gridSpan w:val="3"/>
          </w:tcPr>
          <w:p w14:paraId="776283A4" w14:textId="77777777" w:rsidR="000234BB" w:rsidRDefault="000234BB" w:rsidP="00725808">
            <w:pPr>
              <w:jc w:val="center"/>
              <w:rPr>
                <w:b/>
                <w:sz w:val="16"/>
                <w:szCs w:val="16"/>
                <w:lang w:val="en-GB"/>
              </w:rPr>
            </w:pPr>
            <w:r>
              <w:rPr>
                <w:b/>
                <w:sz w:val="16"/>
                <w:szCs w:val="16"/>
                <w:lang w:val="en-GB"/>
              </w:rPr>
              <w:t>Other End</w:t>
            </w:r>
          </w:p>
        </w:tc>
        <w:tc>
          <w:tcPr>
            <w:tcW w:w="708" w:type="dxa"/>
          </w:tcPr>
          <w:p w14:paraId="1961269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F1213A5" w14:textId="77777777" w:rsidR="000234BB" w:rsidRDefault="000234BB" w:rsidP="00725808">
            <w:pPr>
              <w:jc w:val="center"/>
              <w:rPr>
                <w:b/>
                <w:sz w:val="16"/>
                <w:szCs w:val="16"/>
                <w:lang w:val="en-GB"/>
              </w:rPr>
            </w:pPr>
            <w:r>
              <w:rPr>
                <w:b/>
                <w:sz w:val="16"/>
                <w:szCs w:val="16"/>
                <w:lang w:val="en-GB"/>
              </w:rPr>
              <w:t>General</w:t>
            </w:r>
          </w:p>
        </w:tc>
      </w:tr>
      <w:tr w:rsidR="000234BB" w:rsidRPr="00720F6F" w14:paraId="7C2373B5" w14:textId="77777777" w:rsidTr="00725808">
        <w:tc>
          <w:tcPr>
            <w:tcW w:w="1573" w:type="dxa"/>
          </w:tcPr>
          <w:p w14:paraId="16EC300C" w14:textId="77777777" w:rsidR="000234BB" w:rsidRDefault="000234BB" w:rsidP="00725808">
            <w:pPr>
              <w:rPr>
                <w:b/>
                <w:sz w:val="16"/>
                <w:szCs w:val="16"/>
                <w:lang w:val="en-GB"/>
              </w:rPr>
            </w:pPr>
            <w:r>
              <w:rPr>
                <w:b/>
                <w:sz w:val="16"/>
                <w:szCs w:val="16"/>
                <w:lang w:val="en-GB"/>
              </w:rPr>
              <w:t>Type</w:t>
            </w:r>
          </w:p>
        </w:tc>
        <w:tc>
          <w:tcPr>
            <w:tcW w:w="1574" w:type="dxa"/>
          </w:tcPr>
          <w:p w14:paraId="7DFBE784" w14:textId="77777777" w:rsidR="000234BB" w:rsidRDefault="000234BB" w:rsidP="00725808">
            <w:pPr>
              <w:rPr>
                <w:b/>
                <w:sz w:val="16"/>
                <w:szCs w:val="16"/>
                <w:lang w:val="en-GB"/>
              </w:rPr>
            </w:pPr>
            <w:r>
              <w:rPr>
                <w:b/>
                <w:sz w:val="16"/>
                <w:szCs w:val="16"/>
                <w:lang w:val="en-GB"/>
              </w:rPr>
              <w:t>Role</w:t>
            </w:r>
          </w:p>
        </w:tc>
        <w:tc>
          <w:tcPr>
            <w:tcW w:w="708" w:type="dxa"/>
          </w:tcPr>
          <w:p w14:paraId="43EDA4C5" w14:textId="77777777" w:rsidR="000234BB" w:rsidRDefault="000234BB" w:rsidP="00725808">
            <w:pPr>
              <w:rPr>
                <w:b/>
                <w:sz w:val="16"/>
                <w:szCs w:val="16"/>
                <w:lang w:val="en-GB"/>
              </w:rPr>
            </w:pPr>
            <w:r>
              <w:rPr>
                <w:b/>
                <w:sz w:val="16"/>
                <w:szCs w:val="16"/>
                <w:lang w:val="en-GB"/>
              </w:rPr>
              <w:t>Mult</w:t>
            </w:r>
          </w:p>
        </w:tc>
        <w:tc>
          <w:tcPr>
            <w:tcW w:w="709" w:type="dxa"/>
          </w:tcPr>
          <w:p w14:paraId="0ED6F01D" w14:textId="77777777" w:rsidR="000234BB" w:rsidRDefault="000234BB" w:rsidP="00725808">
            <w:pPr>
              <w:rPr>
                <w:b/>
                <w:sz w:val="16"/>
                <w:szCs w:val="16"/>
                <w:lang w:val="en-GB"/>
              </w:rPr>
            </w:pPr>
            <w:r>
              <w:rPr>
                <w:b/>
                <w:sz w:val="16"/>
                <w:szCs w:val="16"/>
                <w:lang w:val="en-GB"/>
              </w:rPr>
              <w:t>Mult</w:t>
            </w:r>
          </w:p>
        </w:tc>
        <w:tc>
          <w:tcPr>
            <w:tcW w:w="567" w:type="dxa"/>
          </w:tcPr>
          <w:p w14:paraId="66C6342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CCB3E57" w14:textId="77777777" w:rsidR="000234BB" w:rsidRPr="008359F5" w:rsidRDefault="000234BB" w:rsidP="00725808">
            <w:pPr>
              <w:rPr>
                <w:b/>
                <w:sz w:val="16"/>
                <w:szCs w:val="16"/>
                <w:lang w:val="en-GB"/>
              </w:rPr>
            </w:pPr>
            <w:r>
              <w:rPr>
                <w:b/>
                <w:sz w:val="16"/>
                <w:szCs w:val="16"/>
                <w:lang w:val="en-GB"/>
              </w:rPr>
              <w:t>Comment</w:t>
            </w:r>
          </w:p>
        </w:tc>
      </w:tr>
      <w:tr w:rsidR="000234BB" w:rsidRPr="00CC6307" w14:paraId="48597A47" w14:textId="77777777" w:rsidTr="00725808">
        <w:tc>
          <w:tcPr>
            <w:tcW w:w="1573" w:type="dxa"/>
          </w:tcPr>
          <w:p w14:paraId="771ADA5D" w14:textId="77777777" w:rsidR="000234BB" w:rsidRPr="00634625" w:rsidRDefault="000234BB" w:rsidP="00725808">
            <w:pPr>
              <w:pStyle w:val="SmallStandard"/>
            </w:pPr>
            <w:r>
              <w:t>SlotLayout</w:t>
            </w:r>
          </w:p>
        </w:tc>
        <w:tc>
          <w:tcPr>
            <w:tcW w:w="1574" w:type="dxa"/>
          </w:tcPr>
          <w:p w14:paraId="5C382C7A" w14:textId="77777777" w:rsidR="000234BB" w:rsidRPr="00132C43" w:rsidRDefault="000234BB" w:rsidP="00725808">
            <w:pPr>
              <w:pStyle w:val="SmallStandard"/>
            </w:pPr>
            <w:r>
              <w:t>slotLayout</w:t>
            </w:r>
          </w:p>
        </w:tc>
        <w:tc>
          <w:tcPr>
            <w:tcW w:w="708" w:type="dxa"/>
          </w:tcPr>
          <w:p w14:paraId="720F268C" w14:textId="77777777" w:rsidR="000234BB" w:rsidRPr="00D331EF" w:rsidRDefault="000234BB" w:rsidP="00725808">
            <w:pPr>
              <w:pStyle w:val="SmallStandard"/>
            </w:pPr>
            <w:r w:rsidRPr="00574783">
              <w:t>0..1</w:t>
            </w:r>
          </w:p>
        </w:tc>
        <w:tc>
          <w:tcPr>
            <w:tcW w:w="709" w:type="dxa"/>
          </w:tcPr>
          <w:p w14:paraId="4A46CE15" w14:textId="77777777" w:rsidR="000234BB" w:rsidRPr="00D331EF" w:rsidRDefault="000234BB" w:rsidP="00725808">
            <w:pPr>
              <w:pStyle w:val="SmallStandard"/>
            </w:pPr>
            <w:r w:rsidRPr="00207506">
              <w:t>1</w:t>
            </w:r>
          </w:p>
        </w:tc>
        <w:tc>
          <w:tcPr>
            <w:tcW w:w="567" w:type="dxa"/>
          </w:tcPr>
          <w:p w14:paraId="195CD3F9" w14:textId="77777777" w:rsidR="000234BB" w:rsidRDefault="000234BB" w:rsidP="00725808">
            <w:pPr>
              <w:pStyle w:val="SmallStandard"/>
            </w:pPr>
            <w:r>
              <w:t>Y</w:t>
            </w:r>
          </w:p>
        </w:tc>
        <w:tc>
          <w:tcPr>
            <w:tcW w:w="3969" w:type="dxa"/>
          </w:tcPr>
          <w:p w14:paraId="193CB0DB" w14:textId="77777777" w:rsidR="000234BB" w:rsidRDefault="000234BB" w:rsidP="00725808">
            <w:pPr>
              <w:jc w:val="left"/>
            </w:pPr>
            <w:r>
              <w:rPr>
                <w:sz w:val="16"/>
                <w:szCs w:val="16"/>
              </w:rPr>
              <w:t>References the layout associated with this slot.</w:t>
            </w:r>
          </w:p>
        </w:tc>
      </w:tr>
    </w:tbl>
    <w:p w14:paraId="2BB4E2E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B3435DD" w14:textId="77777777" w:rsidTr="00725808">
        <w:tc>
          <w:tcPr>
            <w:tcW w:w="2296" w:type="dxa"/>
            <w:gridSpan w:val="2"/>
          </w:tcPr>
          <w:p w14:paraId="55710A4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CA47AF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D0E5DDF" w14:textId="77777777" w:rsidR="000234BB" w:rsidRDefault="000234BB" w:rsidP="00725808">
            <w:pPr>
              <w:jc w:val="center"/>
              <w:rPr>
                <w:b/>
                <w:sz w:val="16"/>
                <w:szCs w:val="16"/>
                <w:lang w:val="en-GB"/>
              </w:rPr>
            </w:pPr>
            <w:r>
              <w:rPr>
                <w:b/>
                <w:sz w:val="16"/>
                <w:szCs w:val="16"/>
                <w:lang w:val="en-GB"/>
              </w:rPr>
              <w:t>General</w:t>
            </w:r>
          </w:p>
        </w:tc>
      </w:tr>
      <w:tr w:rsidR="000234BB" w:rsidRPr="00720F6F" w14:paraId="5A430B61" w14:textId="77777777" w:rsidTr="00725808">
        <w:tc>
          <w:tcPr>
            <w:tcW w:w="1588" w:type="dxa"/>
          </w:tcPr>
          <w:p w14:paraId="0D0330E3" w14:textId="77777777" w:rsidR="000234BB" w:rsidRDefault="000234BB" w:rsidP="00725808">
            <w:pPr>
              <w:rPr>
                <w:b/>
                <w:sz w:val="16"/>
                <w:szCs w:val="16"/>
                <w:lang w:val="en-GB"/>
              </w:rPr>
            </w:pPr>
            <w:r>
              <w:rPr>
                <w:b/>
                <w:sz w:val="16"/>
                <w:szCs w:val="16"/>
                <w:lang w:val="en-GB"/>
              </w:rPr>
              <w:t>Type</w:t>
            </w:r>
          </w:p>
        </w:tc>
        <w:tc>
          <w:tcPr>
            <w:tcW w:w="708" w:type="dxa"/>
          </w:tcPr>
          <w:p w14:paraId="4E772086" w14:textId="77777777" w:rsidR="000234BB" w:rsidRDefault="000234BB" w:rsidP="00725808">
            <w:pPr>
              <w:rPr>
                <w:b/>
                <w:sz w:val="16"/>
                <w:szCs w:val="16"/>
                <w:lang w:val="en-GB"/>
              </w:rPr>
            </w:pPr>
            <w:r>
              <w:rPr>
                <w:b/>
                <w:sz w:val="16"/>
                <w:szCs w:val="16"/>
                <w:lang w:val="en-GB"/>
              </w:rPr>
              <w:t>Mult</w:t>
            </w:r>
          </w:p>
        </w:tc>
        <w:tc>
          <w:tcPr>
            <w:tcW w:w="1560" w:type="dxa"/>
          </w:tcPr>
          <w:p w14:paraId="4B278707" w14:textId="77777777" w:rsidR="000234BB" w:rsidRDefault="000234BB" w:rsidP="00725808">
            <w:pPr>
              <w:rPr>
                <w:b/>
                <w:sz w:val="16"/>
                <w:szCs w:val="16"/>
                <w:lang w:val="en-GB"/>
              </w:rPr>
            </w:pPr>
            <w:r>
              <w:rPr>
                <w:b/>
                <w:sz w:val="16"/>
                <w:szCs w:val="16"/>
                <w:lang w:val="en-GB"/>
              </w:rPr>
              <w:t>Role</w:t>
            </w:r>
          </w:p>
        </w:tc>
        <w:tc>
          <w:tcPr>
            <w:tcW w:w="708" w:type="dxa"/>
          </w:tcPr>
          <w:p w14:paraId="4673E2EC" w14:textId="77777777" w:rsidR="000234BB" w:rsidRDefault="000234BB" w:rsidP="00725808">
            <w:pPr>
              <w:rPr>
                <w:b/>
                <w:sz w:val="16"/>
                <w:szCs w:val="16"/>
                <w:lang w:val="en-GB"/>
              </w:rPr>
            </w:pPr>
            <w:r>
              <w:rPr>
                <w:b/>
                <w:sz w:val="16"/>
                <w:szCs w:val="16"/>
                <w:lang w:val="en-GB"/>
              </w:rPr>
              <w:t>Mult</w:t>
            </w:r>
          </w:p>
        </w:tc>
        <w:tc>
          <w:tcPr>
            <w:tcW w:w="567" w:type="dxa"/>
          </w:tcPr>
          <w:p w14:paraId="66D5473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F1A97EC" w14:textId="77777777" w:rsidR="000234BB" w:rsidRPr="008359F5" w:rsidRDefault="000234BB" w:rsidP="00725808">
            <w:pPr>
              <w:rPr>
                <w:b/>
                <w:sz w:val="16"/>
                <w:szCs w:val="16"/>
                <w:lang w:val="en-GB"/>
              </w:rPr>
            </w:pPr>
            <w:r>
              <w:rPr>
                <w:b/>
                <w:sz w:val="16"/>
                <w:szCs w:val="16"/>
                <w:lang w:val="en-GB"/>
              </w:rPr>
              <w:t>Comment</w:t>
            </w:r>
          </w:p>
        </w:tc>
      </w:tr>
      <w:tr w:rsidR="000234BB" w:rsidRPr="00CC6307" w14:paraId="1111A1E4" w14:textId="77777777" w:rsidTr="00725808">
        <w:tc>
          <w:tcPr>
            <w:tcW w:w="1588" w:type="dxa"/>
          </w:tcPr>
          <w:p w14:paraId="59186F7D" w14:textId="77777777" w:rsidR="000234BB" w:rsidRPr="00634625" w:rsidRDefault="000234BB" w:rsidP="00725808">
            <w:pPr>
              <w:pStyle w:val="SmallStandard"/>
            </w:pPr>
            <w:r>
              <w:t>AbstractSlot</w:t>
            </w:r>
          </w:p>
        </w:tc>
        <w:tc>
          <w:tcPr>
            <w:tcW w:w="708" w:type="dxa"/>
          </w:tcPr>
          <w:p w14:paraId="1979F3CA" w14:textId="77777777" w:rsidR="000234BB" w:rsidRPr="00D331EF" w:rsidRDefault="000234BB" w:rsidP="00725808">
            <w:pPr>
              <w:pStyle w:val="SmallStandard"/>
            </w:pPr>
            <w:r w:rsidRPr="00D01517">
              <w:t>0..*</w:t>
            </w:r>
          </w:p>
        </w:tc>
        <w:tc>
          <w:tcPr>
            <w:tcW w:w="1560" w:type="dxa"/>
          </w:tcPr>
          <w:p w14:paraId="768A5D01" w14:textId="77777777" w:rsidR="000234BB" w:rsidRPr="00132C43" w:rsidRDefault="000234BB" w:rsidP="00725808">
            <w:pPr>
              <w:pStyle w:val="SmallStandard"/>
            </w:pPr>
            <w:r>
              <w:t>slotSpecification</w:t>
            </w:r>
          </w:p>
        </w:tc>
        <w:tc>
          <w:tcPr>
            <w:tcW w:w="708" w:type="dxa"/>
          </w:tcPr>
          <w:p w14:paraId="351EDA49" w14:textId="77777777" w:rsidR="000234BB" w:rsidRPr="00D331EF" w:rsidRDefault="000234BB" w:rsidP="00725808">
            <w:pPr>
              <w:pStyle w:val="SmallStandard"/>
            </w:pPr>
            <w:r w:rsidRPr="00D01517">
              <w:t>0..1</w:t>
            </w:r>
          </w:p>
        </w:tc>
        <w:tc>
          <w:tcPr>
            <w:tcW w:w="567" w:type="dxa"/>
          </w:tcPr>
          <w:p w14:paraId="7BA90426" w14:textId="77777777" w:rsidR="000234BB" w:rsidRPr="00D331EF" w:rsidRDefault="000234BB" w:rsidP="00725808">
            <w:pPr>
              <w:pStyle w:val="SmallStandard"/>
            </w:pPr>
            <w:r>
              <w:t>N</w:t>
            </w:r>
          </w:p>
        </w:tc>
        <w:tc>
          <w:tcPr>
            <w:tcW w:w="3969" w:type="dxa"/>
          </w:tcPr>
          <w:p w14:paraId="1E1119A5" w14:textId="77777777" w:rsidR="000234BB" w:rsidRDefault="000234BB" w:rsidP="00725808">
            <w:pPr>
              <w:pStyle w:val="SmallStandard"/>
            </w:pPr>
            <w:r w:rsidRPr="00491287">
              <w:t>References the SlotSpecification that is satisfied by the slot.</w:t>
            </w:r>
          </w:p>
        </w:tc>
      </w:tr>
    </w:tbl>
    <w:p w14:paraId="6C7C5E3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2" w:name="_9aa24c96ced319d7abc1851794465ad4"/>
      <w:r>
        <w:rPr>
          <w:lang w:val="en-GB"/>
        </w:rPr>
        <w:t>SpliceTerminalSpecification</w:t>
      </w:r>
      <w:bookmarkEnd w:id="1342"/>
    </w:p>
    <w:p w14:paraId="7A37ABF6" w14:textId="77777777" w:rsidR="000234BB" w:rsidRDefault="000234BB" w:rsidP="000234BB">
      <w:r>
        <w:rPr>
          <w:sz w:val="18"/>
          <w:szCs w:val="18"/>
        </w:rPr>
        <w:t>Specification for the definition of splice terminals.</w:t>
      </w:r>
    </w:p>
    <w:p w14:paraId="44CCF4E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5B4AFA8" w14:textId="77777777" w:rsidTr="00725808">
        <w:tc>
          <w:tcPr>
            <w:tcW w:w="2013" w:type="dxa"/>
            <w:tcMar>
              <w:top w:w="28" w:type="dxa"/>
              <w:left w:w="28" w:type="dxa"/>
              <w:bottom w:w="28" w:type="dxa"/>
              <w:right w:w="28" w:type="dxa"/>
            </w:tcMar>
          </w:tcPr>
          <w:p w14:paraId="05DD0BF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C215488" w14:textId="591AD24C" w:rsidR="000234BB" w:rsidRPr="00620BBE" w:rsidRDefault="004714EB" w:rsidP="00725808">
            <w:pPr>
              <w:pStyle w:val="SmallStandard"/>
            </w:pPr>
            <w:hyperlink w:anchor="_305477fdff22f88c4e046ebc091349f3" w:history="1">
              <w:r w:rsidR="000234BB" w:rsidRPr="00620BBE">
                <w:rPr>
                  <w:rStyle w:val="Hyperlink"/>
                  <w:rFonts w:eastAsiaTheme="majorEastAsia"/>
                </w:rPr>
                <w:t>TerminalSpecification</w:t>
              </w:r>
            </w:hyperlink>
          </w:p>
        </w:tc>
      </w:tr>
      <w:tr w:rsidR="000234BB" w:rsidRPr="008359F5" w14:paraId="3F0FC566" w14:textId="77777777" w:rsidTr="00725808">
        <w:tc>
          <w:tcPr>
            <w:tcW w:w="2013" w:type="dxa"/>
            <w:tcMar>
              <w:top w:w="28" w:type="dxa"/>
              <w:left w:w="28" w:type="dxa"/>
              <w:bottom w:w="28" w:type="dxa"/>
              <w:right w:w="28" w:type="dxa"/>
            </w:tcMar>
          </w:tcPr>
          <w:p w14:paraId="2FC3C07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3BB2F3C" w14:textId="77777777" w:rsidR="000234BB" w:rsidRDefault="000234BB" w:rsidP="00725808"/>
        </w:tc>
      </w:tr>
      <w:tr w:rsidR="000234BB" w:rsidRPr="008359F5" w14:paraId="21FD7403" w14:textId="77777777" w:rsidTr="00725808">
        <w:tc>
          <w:tcPr>
            <w:tcW w:w="2013" w:type="dxa"/>
            <w:tcMar>
              <w:top w:w="28" w:type="dxa"/>
              <w:left w:w="28" w:type="dxa"/>
              <w:bottom w:w="28" w:type="dxa"/>
              <w:right w:w="28" w:type="dxa"/>
            </w:tcMar>
          </w:tcPr>
          <w:p w14:paraId="5B14A12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1778A32" w14:textId="77777777" w:rsidR="000234BB" w:rsidRPr="000437C1" w:rsidRDefault="000234BB" w:rsidP="00725808">
            <w:pPr>
              <w:pStyle w:val="SmallStandard"/>
            </w:pPr>
            <w:r>
              <w:t>false</w:t>
            </w:r>
          </w:p>
        </w:tc>
      </w:tr>
    </w:tbl>
    <w:p w14:paraId="1358546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3" w:name="_2c3d5c43c4bbf6c34a3a1af5282dc8cd"/>
      <w:r>
        <w:rPr>
          <w:lang w:val="en-GB"/>
        </w:rPr>
        <w:t>SwitchingState</w:t>
      </w:r>
      <w:bookmarkEnd w:id="1343"/>
    </w:p>
    <w:p w14:paraId="3EA9FD68" w14:textId="77777777" w:rsidR="000234BB" w:rsidRDefault="000234BB" w:rsidP="000234BB">
      <w:r>
        <w:rPr>
          <w:sz w:val="18"/>
          <w:szCs w:val="18"/>
        </w:rPr>
        <w:t xml:space="preserve">A </w:t>
      </w:r>
      <w:r>
        <w:rPr>
          <w:i/>
          <w:iCs/>
          <w:sz w:val="18"/>
          <w:szCs w:val="18"/>
        </w:rPr>
        <w:t>SwitchingState</w:t>
      </w:r>
      <w:r>
        <w:rPr>
          <w:sz w:val="18"/>
          <w:szCs w:val="18"/>
        </w:rPr>
        <w:t xml:space="preserve"> defines a certain static state of an </w:t>
      </w:r>
      <w:r>
        <w:rPr>
          <w:i/>
          <w:iCs/>
          <w:sz w:val="18"/>
          <w:szCs w:val="18"/>
        </w:rPr>
        <w:t>EEComponent</w:t>
      </w:r>
      <w:r>
        <w:rPr>
          <w:sz w:val="18"/>
          <w:szCs w:val="18"/>
        </w:rPr>
        <w:t>. Under which conditions or when such a state applies, should be described in an external description model.</w:t>
      </w:r>
    </w:p>
    <w:p w14:paraId="1A6B5567" w14:textId="77777777" w:rsidR="000234BB" w:rsidRDefault="000234BB" w:rsidP="000234BB">
      <w:r>
        <w:rPr>
          <w:sz w:val="18"/>
          <w:szCs w:val="18"/>
        </w:rPr>
        <w:t xml:space="preserve">A </w:t>
      </w:r>
      <w:r>
        <w:rPr>
          <w:i/>
          <w:iCs/>
          <w:sz w:val="18"/>
          <w:szCs w:val="18"/>
        </w:rPr>
        <w:t>SwitchingState</w:t>
      </w:r>
      <w:r>
        <w:rPr>
          <w:sz w:val="18"/>
          <w:szCs w:val="18"/>
        </w:rPr>
        <w:t xml:space="preserve"> references a collection of </w:t>
      </w:r>
      <w:r>
        <w:rPr>
          <w:i/>
          <w:iCs/>
          <w:sz w:val="18"/>
          <w:szCs w:val="18"/>
        </w:rPr>
        <w:t>InternalComponentConnections</w:t>
      </w:r>
      <w:r>
        <w:rPr>
          <w:sz w:val="18"/>
          <w:szCs w:val="18"/>
        </w:rPr>
        <w:t>, with the semantic that these connections exist (and only these connections) when the switching state is active.</w:t>
      </w:r>
    </w:p>
    <w:p w14:paraId="22B802F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0FB74A5" w14:textId="77777777" w:rsidTr="00725808">
        <w:tc>
          <w:tcPr>
            <w:tcW w:w="2013" w:type="dxa"/>
            <w:tcMar>
              <w:top w:w="28" w:type="dxa"/>
              <w:left w:w="28" w:type="dxa"/>
              <w:bottom w:w="28" w:type="dxa"/>
              <w:right w:w="28" w:type="dxa"/>
            </w:tcMar>
          </w:tcPr>
          <w:p w14:paraId="0857BB6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8BDB5FD" w14:textId="75029229"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4FF577C1" w14:textId="77777777" w:rsidTr="00725808">
        <w:tc>
          <w:tcPr>
            <w:tcW w:w="2013" w:type="dxa"/>
            <w:tcMar>
              <w:top w:w="28" w:type="dxa"/>
              <w:left w:w="28" w:type="dxa"/>
              <w:bottom w:w="28" w:type="dxa"/>
              <w:right w:w="28" w:type="dxa"/>
            </w:tcMar>
          </w:tcPr>
          <w:p w14:paraId="19B6873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6E9923" w14:textId="77777777" w:rsidR="000234BB" w:rsidRDefault="000234BB" w:rsidP="00725808"/>
        </w:tc>
      </w:tr>
      <w:tr w:rsidR="000234BB" w:rsidRPr="008359F5" w14:paraId="49919DC9" w14:textId="77777777" w:rsidTr="00725808">
        <w:tc>
          <w:tcPr>
            <w:tcW w:w="2013" w:type="dxa"/>
            <w:tcMar>
              <w:top w:w="28" w:type="dxa"/>
              <w:left w:w="28" w:type="dxa"/>
              <w:bottom w:w="28" w:type="dxa"/>
              <w:right w:w="28" w:type="dxa"/>
            </w:tcMar>
          </w:tcPr>
          <w:p w14:paraId="17000F1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50A9DE" w14:textId="77777777" w:rsidR="000234BB" w:rsidRPr="000437C1" w:rsidRDefault="000234BB" w:rsidP="00725808">
            <w:pPr>
              <w:pStyle w:val="SmallStandard"/>
            </w:pPr>
            <w:r>
              <w:t>false</w:t>
            </w:r>
          </w:p>
        </w:tc>
      </w:tr>
    </w:tbl>
    <w:p w14:paraId="725F16D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AA80BE2" w14:textId="77777777" w:rsidTr="00725808">
        <w:tc>
          <w:tcPr>
            <w:tcW w:w="2013" w:type="dxa"/>
            <w:tcMar>
              <w:top w:w="28" w:type="dxa"/>
              <w:left w:w="28" w:type="dxa"/>
              <w:bottom w:w="28" w:type="dxa"/>
              <w:right w:w="28" w:type="dxa"/>
            </w:tcMar>
          </w:tcPr>
          <w:p w14:paraId="44FC026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2F4402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F4D9D6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F9CBA6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06EDB2B" w14:textId="77777777" w:rsidTr="00725808">
        <w:tc>
          <w:tcPr>
            <w:tcW w:w="2013" w:type="dxa"/>
            <w:tcMar>
              <w:top w:w="28" w:type="dxa"/>
              <w:left w:w="28" w:type="dxa"/>
              <w:bottom w:w="28" w:type="dxa"/>
              <w:right w:w="28" w:type="dxa"/>
            </w:tcMar>
          </w:tcPr>
          <w:p w14:paraId="7BDCD0B6"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613FE0B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A9D67A2"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39D9BCD" w14:textId="77777777" w:rsidR="000234BB" w:rsidRDefault="000234BB" w:rsidP="00725808">
            <w:pPr>
              <w:jc w:val="left"/>
            </w:pPr>
            <w:r>
              <w:rPr>
                <w:sz w:val="16"/>
                <w:szCs w:val="16"/>
              </w:rPr>
              <w:t>Identification of the SwitchingState, which must be distinct for all SwitchingStates of an EEComponent.</w:t>
            </w:r>
          </w:p>
        </w:tc>
      </w:tr>
    </w:tbl>
    <w:p w14:paraId="77DAD65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35E47A2" w14:textId="77777777" w:rsidTr="00725808">
        <w:tc>
          <w:tcPr>
            <w:tcW w:w="3856" w:type="dxa"/>
            <w:gridSpan w:val="3"/>
          </w:tcPr>
          <w:p w14:paraId="215D99A7" w14:textId="77777777" w:rsidR="000234BB" w:rsidRDefault="000234BB" w:rsidP="00725808">
            <w:pPr>
              <w:jc w:val="center"/>
              <w:rPr>
                <w:b/>
                <w:sz w:val="16"/>
                <w:szCs w:val="16"/>
                <w:lang w:val="en-GB"/>
              </w:rPr>
            </w:pPr>
            <w:r>
              <w:rPr>
                <w:b/>
                <w:sz w:val="16"/>
                <w:szCs w:val="16"/>
                <w:lang w:val="en-GB"/>
              </w:rPr>
              <w:t>Other End</w:t>
            </w:r>
          </w:p>
        </w:tc>
        <w:tc>
          <w:tcPr>
            <w:tcW w:w="708" w:type="dxa"/>
          </w:tcPr>
          <w:p w14:paraId="1EDC719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9FF54A1" w14:textId="77777777" w:rsidR="000234BB" w:rsidRDefault="000234BB" w:rsidP="00725808">
            <w:pPr>
              <w:jc w:val="center"/>
              <w:rPr>
                <w:b/>
                <w:sz w:val="16"/>
                <w:szCs w:val="16"/>
                <w:lang w:val="en-GB"/>
              </w:rPr>
            </w:pPr>
            <w:r>
              <w:rPr>
                <w:b/>
                <w:sz w:val="16"/>
                <w:szCs w:val="16"/>
                <w:lang w:val="en-GB"/>
              </w:rPr>
              <w:t>General</w:t>
            </w:r>
          </w:p>
        </w:tc>
      </w:tr>
      <w:tr w:rsidR="000234BB" w:rsidRPr="00720F6F" w14:paraId="0557BFC2" w14:textId="77777777" w:rsidTr="00725808">
        <w:tc>
          <w:tcPr>
            <w:tcW w:w="1573" w:type="dxa"/>
          </w:tcPr>
          <w:p w14:paraId="72EECC98" w14:textId="77777777" w:rsidR="000234BB" w:rsidRDefault="000234BB" w:rsidP="00725808">
            <w:pPr>
              <w:rPr>
                <w:b/>
                <w:sz w:val="16"/>
                <w:szCs w:val="16"/>
                <w:lang w:val="en-GB"/>
              </w:rPr>
            </w:pPr>
            <w:r>
              <w:rPr>
                <w:b/>
                <w:sz w:val="16"/>
                <w:szCs w:val="16"/>
                <w:lang w:val="en-GB"/>
              </w:rPr>
              <w:lastRenderedPageBreak/>
              <w:t>Type</w:t>
            </w:r>
          </w:p>
        </w:tc>
        <w:tc>
          <w:tcPr>
            <w:tcW w:w="1574" w:type="dxa"/>
          </w:tcPr>
          <w:p w14:paraId="4E2BCCA4" w14:textId="77777777" w:rsidR="000234BB" w:rsidRDefault="000234BB" w:rsidP="00725808">
            <w:pPr>
              <w:rPr>
                <w:b/>
                <w:sz w:val="16"/>
                <w:szCs w:val="16"/>
                <w:lang w:val="en-GB"/>
              </w:rPr>
            </w:pPr>
            <w:r>
              <w:rPr>
                <w:b/>
                <w:sz w:val="16"/>
                <w:szCs w:val="16"/>
                <w:lang w:val="en-GB"/>
              </w:rPr>
              <w:t>Role</w:t>
            </w:r>
          </w:p>
        </w:tc>
        <w:tc>
          <w:tcPr>
            <w:tcW w:w="708" w:type="dxa"/>
          </w:tcPr>
          <w:p w14:paraId="01569F4D" w14:textId="77777777" w:rsidR="000234BB" w:rsidRDefault="000234BB" w:rsidP="00725808">
            <w:pPr>
              <w:rPr>
                <w:b/>
                <w:sz w:val="16"/>
                <w:szCs w:val="16"/>
                <w:lang w:val="en-GB"/>
              </w:rPr>
            </w:pPr>
            <w:r>
              <w:rPr>
                <w:b/>
                <w:sz w:val="16"/>
                <w:szCs w:val="16"/>
                <w:lang w:val="en-GB"/>
              </w:rPr>
              <w:t>Mult</w:t>
            </w:r>
          </w:p>
        </w:tc>
        <w:tc>
          <w:tcPr>
            <w:tcW w:w="709" w:type="dxa"/>
          </w:tcPr>
          <w:p w14:paraId="7329F9C7" w14:textId="77777777" w:rsidR="000234BB" w:rsidRDefault="000234BB" w:rsidP="00725808">
            <w:pPr>
              <w:rPr>
                <w:b/>
                <w:sz w:val="16"/>
                <w:szCs w:val="16"/>
                <w:lang w:val="en-GB"/>
              </w:rPr>
            </w:pPr>
            <w:r>
              <w:rPr>
                <w:b/>
                <w:sz w:val="16"/>
                <w:szCs w:val="16"/>
                <w:lang w:val="en-GB"/>
              </w:rPr>
              <w:t>Mult</w:t>
            </w:r>
          </w:p>
        </w:tc>
        <w:tc>
          <w:tcPr>
            <w:tcW w:w="567" w:type="dxa"/>
          </w:tcPr>
          <w:p w14:paraId="2C6038F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2760984" w14:textId="77777777" w:rsidR="000234BB" w:rsidRPr="008359F5" w:rsidRDefault="000234BB" w:rsidP="00725808">
            <w:pPr>
              <w:rPr>
                <w:b/>
                <w:sz w:val="16"/>
                <w:szCs w:val="16"/>
                <w:lang w:val="en-GB"/>
              </w:rPr>
            </w:pPr>
            <w:r>
              <w:rPr>
                <w:b/>
                <w:sz w:val="16"/>
                <w:szCs w:val="16"/>
                <w:lang w:val="en-GB"/>
              </w:rPr>
              <w:t>Comment</w:t>
            </w:r>
          </w:p>
        </w:tc>
      </w:tr>
      <w:tr w:rsidR="000234BB" w:rsidRPr="00CC6307" w14:paraId="1A62D2E5" w14:textId="77777777" w:rsidTr="00725808">
        <w:tc>
          <w:tcPr>
            <w:tcW w:w="1573" w:type="dxa"/>
          </w:tcPr>
          <w:p w14:paraId="12642ECD" w14:textId="77777777" w:rsidR="000234BB" w:rsidRPr="00634625" w:rsidRDefault="000234BB" w:rsidP="00725808">
            <w:pPr>
              <w:pStyle w:val="SmallStandard"/>
            </w:pPr>
            <w:r>
              <w:t>InternalComponentConnection</w:t>
            </w:r>
          </w:p>
        </w:tc>
        <w:tc>
          <w:tcPr>
            <w:tcW w:w="1574" w:type="dxa"/>
          </w:tcPr>
          <w:p w14:paraId="28643738" w14:textId="77777777" w:rsidR="000234BB" w:rsidRPr="00132C43" w:rsidRDefault="000234BB" w:rsidP="00725808">
            <w:pPr>
              <w:pStyle w:val="SmallStandard"/>
            </w:pPr>
            <w:r>
              <w:t>switchedConnections</w:t>
            </w:r>
          </w:p>
        </w:tc>
        <w:tc>
          <w:tcPr>
            <w:tcW w:w="708" w:type="dxa"/>
          </w:tcPr>
          <w:p w14:paraId="27A7383F" w14:textId="77777777" w:rsidR="000234BB" w:rsidRPr="00D331EF" w:rsidRDefault="000234BB" w:rsidP="00725808">
            <w:pPr>
              <w:pStyle w:val="SmallStandard"/>
            </w:pPr>
            <w:r w:rsidRPr="00574783">
              <w:t>0..*</w:t>
            </w:r>
          </w:p>
        </w:tc>
        <w:tc>
          <w:tcPr>
            <w:tcW w:w="709" w:type="dxa"/>
          </w:tcPr>
          <w:p w14:paraId="5525A35D" w14:textId="77777777" w:rsidR="000234BB" w:rsidRPr="00D331EF" w:rsidRDefault="000234BB" w:rsidP="00725808">
            <w:pPr>
              <w:pStyle w:val="SmallStandard"/>
            </w:pPr>
            <w:r w:rsidRPr="00207506">
              <w:t>0..*</w:t>
            </w:r>
          </w:p>
        </w:tc>
        <w:tc>
          <w:tcPr>
            <w:tcW w:w="567" w:type="dxa"/>
          </w:tcPr>
          <w:p w14:paraId="1FF8FA25" w14:textId="77777777" w:rsidR="000234BB" w:rsidRPr="00D331EF" w:rsidRDefault="000234BB" w:rsidP="00725808">
            <w:pPr>
              <w:pStyle w:val="SmallStandard"/>
            </w:pPr>
            <w:r>
              <w:t>N</w:t>
            </w:r>
          </w:p>
        </w:tc>
        <w:tc>
          <w:tcPr>
            <w:tcW w:w="3969" w:type="dxa"/>
          </w:tcPr>
          <w:p w14:paraId="2DA12706" w14:textId="77777777" w:rsidR="000234BB" w:rsidRDefault="000234BB" w:rsidP="00725808">
            <w:pPr>
              <w:jc w:val="left"/>
            </w:pPr>
            <w:r>
              <w:rPr>
                <w:sz w:val="16"/>
                <w:szCs w:val="16"/>
              </w:rPr>
              <w:t xml:space="preserve">Specifies the </w:t>
            </w:r>
            <w:r>
              <w:rPr>
                <w:i/>
                <w:iCs/>
                <w:sz w:val="16"/>
                <w:szCs w:val="16"/>
              </w:rPr>
              <w:t>InternalComponentConnections</w:t>
            </w:r>
            <w:r>
              <w:rPr>
                <w:sz w:val="16"/>
                <w:szCs w:val="16"/>
              </w:rPr>
              <w:t xml:space="preserve"> that are switched by this </w:t>
            </w:r>
            <w:r>
              <w:rPr>
                <w:i/>
                <w:iCs/>
                <w:sz w:val="16"/>
                <w:szCs w:val="16"/>
              </w:rPr>
              <w:t>SwitchingState.</w:t>
            </w:r>
          </w:p>
        </w:tc>
      </w:tr>
    </w:tbl>
    <w:p w14:paraId="5C415A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14D0CD5" w14:textId="77777777" w:rsidTr="00725808">
        <w:tc>
          <w:tcPr>
            <w:tcW w:w="2296" w:type="dxa"/>
            <w:gridSpan w:val="2"/>
          </w:tcPr>
          <w:p w14:paraId="522B940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CD9D96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C764BF6" w14:textId="77777777" w:rsidR="000234BB" w:rsidRDefault="000234BB" w:rsidP="00725808">
            <w:pPr>
              <w:jc w:val="center"/>
              <w:rPr>
                <w:b/>
                <w:sz w:val="16"/>
                <w:szCs w:val="16"/>
                <w:lang w:val="en-GB"/>
              </w:rPr>
            </w:pPr>
            <w:r>
              <w:rPr>
                <w:b/>
                <w:sz w:val="16"/>
                <w:szCs w:val="16"/>
                <w:lang w:val="en-GB"/>
              </w:rPr>
              <w:t>General</w:t>
            </w:r>
          </w:p>
        </w:tc>
      </w:tr>
      <w:tr w:rsidR="000234BB" w:rsidRPr="00720F6F" w14:paraId="344D79B0" w14:textId="77777777" w:rsidTr="00725808">
        <w:tc>
          <w:tcPr>
            <w:tcW w:w="1588" w:type="dxa"/>
          </w:tcPr>
          <w:p w14:paraId="63F239F1" w14:textId="77777777" w:rsidR="000234BB" w:rsidRDefault="000234BB" w:rsidP="00725808">
            <w:pPr>
              <w:rPr>
                <w:b/>
                <w:sz w:val="16"/>
                <w:szCs w:val="16"/>
                <w:lang w:val="en-GB"/>
              </w:rPr>
            </w:pPr>
            <w:r>
              <w:rPr>
                <w:b/>
                <w:sz w:val="16"/>
                <w:szCs w:val="16"/>
                <w:lang w:val="en-GB"/>
              </w:rPr>
              <w:t>Type</w:t>
            </w:r>
          </w:p>
        </w:tc>
        <w:tc>
          <w:tcPr>
            <w:tcW w:w="708" w:type="dxa"/>
          </w:tcPr>
          <w:p w14:paraId="5EA5C856" w14:textId="77777777" w:rsidR="000234BB" w:rsidRDefault="000234BB" w:rsidP="00725808">
            <w:pPr>
              <w:rPr>
                <w:b/>
                <w:sz w:val="16"/>
                <w:szCs w:val="16"/>
                <w:lang w:val="en-GB"/>
              </w:rPr>
            </w:pPr>
            <w:r>
              <w:rPr>
                <w:b/>
                <w:sz w:val="16"/>
                <w:szCs w:val="16"/>
                <w:lang w:val="en-GB"/>
              </w:rPr>
              <w:t>Mult</w:t>
            </w:r>
          </w:p>
        </w:tc>
        <w:tc>
          <w:tcPr>
            <w:tcW w:w="1560" w:type="dxa"/>
          </w:tcPr>
          <w:p w14:paraId="190379C4" w14:textId="77777777" w:rsidR="000234BB" w:rsidRDefault="000234BB" w:rsidP="00725808">
            <w:pPr>
              <w:rPr>
                <w:b/>
                <w:sz w:val="16"/>
                <w:szCs w:val="16"/>
                <w:lang w:val="en-GB"/>
              </w:rPr>
            </w:pPr>
            <w:r>
              <w:rPr>
                <w:b/>
                <w:sz w:val="16"/>
                <w:szCs w:val="16"/>
                <w:lang w:val="en-GB"/>
              </w:rPr>
              <w:t>Role</w:t>
            </w:r>
          </w:p>
        </w:tc>
        <w:tc>
          <w:tcPr>
            <w:tcW w:w="708" w:type="dxa"/>
          </w:tcPr>
          <w:p w14:paraId="3563049C" w14:textId="77777777" w:rsidR="000234BB" w:rsidRDefault="000234BB" w:rsidP="00725808">
            <w:pPr>
              <w:rPr>
                <w:b/>
                <w:sz w:val="16"/>
                <w:szCs w:val="16"/>
                <w:lang w:val="en-GB"/>
              </w:rPr>
            </w:pPr>
            <w:r>
              <w:rPr>
                <w:b/>
                <w:sz w:val="16"/>
                <w:szCs w:val="16"/>
                <w:lang w:val="en-GB"/>
              </w:rPr>
              <w:t>Mult</w:t>
            </w:r>
          </w:p>
        </w:tc>
        <w:tc>
          <w:tcPr>
            <w:tcW w:w="567" w:type="dxa"/>
          </w:tcPr>
          <w:p w14:paraId="32B4953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4CC14F9" w14:textId="77777777" w:rsidR="000234BB" w:rsidRPr="008359F5" w:rsidRDefault="000234BB" w:rsidP="00725808">
            <w:pPr>
              <w:rPr>
                <w:b/>
                <w:sz w:val="16"/>
                <w:szCs w:val="16"/>
                <w:lang w:val="en-GB"/>
              </w:rPr>
            </w:pPr>
            <w:r>
              <w:rPr>
                <w:b/>
                <w:sz w:val="16"/>
                <w:szCs w:val="16"/>
                <w:lang w:val="en-GB"/>
              </w:rPr>
              <w:t>Comment</w:t>
            </w:r>
          </w:p>
        </w:tc>
      </w:tr>
      <w:tr w:rsidR="000234BB" w:rsidRPr="00CC6307" w14:paraId="6CA819B1" w14:textId="77777777" w:rsidTr="00725808">
        <w:tc>
          <w:tcPr>
            <w:tcW w:w="1588" w:type="dxa"/>
          </w:tcPr>
          <w:p w14:paraId="1B4217A0" w14:textId="77777777" w:rsidR="000234BB" w:rsidRPr="00634625" w:rsidRDefault="000234BB" w:rsidP="00725808">
            <w:pPr>
              <w:pStyle w:val="SmallStandard"/>
            </w:pPr>
            <w:r>
              <w:t>EEComponentSpecification</w:t>
            </w:r>
          </w:p>
        </w:tc>
        <w:tc>
          <w:tcPr>
            <w:tcW w:w="708" w:type="dxa"/>
          </w:tcPr>
          <w:p w14:paraId="519121ED" w14:textId="77777777" w:rsidR="000234BB" w:rsidRPr="00D331EF" w:rsidRDefault="000234BB" w:rsidP="00725808">
            <w:pPr>
              <w:pStyle w:val="SmallStandard"/>
            </w:pPr>
            <w:r w:rsidRPr="00D01517">
              <w:t>1</w:t>
            </w:r>
          </w:p>
        </w:tc>
        <w:tc>
          <w:tcPr>
            <w:tcW w:w="1560" w:type="dxa"/>
          </w:tcPr>
          <w:p w14:paraId="47CF61E8" w14:textId="77777777" w:rsidR="000234BB" w:rsidRPr="00132C43" w:rsidRDefault="000234BB" w:rsidP="00725808">
            <w:pPr>
              <w:pStyle w:val="SmallStandard"/>
            </w:pPr>
            <w:r>
              <w:t>states</w:t>
            </w:r>
          </w:p>
        </w:tc>
        <w:tc>
          <w:tcPr>
            <w:tcW w:w="708" w:type="dxa"/>
          </w:tcPr>
          <w:p w14:paraId="79EBCED4" w14:textId="77777777" w:rsidR="000234BB" w:rsidRPr="00D331EF" w:rsidRDefault="000234BB" w:rsidP="00725808">
            <w:pPr>
              <w:pStyle w:val="SmallStandard"/>
            </w:pPr>
            <w:r w:rsidRPr="00D01517">
              <w:t>0..*</w:t>
            </w:r>
          </w:p>
        </w:tc>
        <w:tc>
          <w:tcPr>
            <w:tcW w:w="567" w:type="dxa"/>
          </w:tcPr>
          <w:p w14:paraId="666A9B24" w14:textId="77777777" w:rsidR="000234BB" w:rsidRDefault="000234BB" w:rsidP="00725808">
            <w:pPr>
              <w:pStyle w:val="SmallStandard"/>
            </w:pPr>
            <w:r>
              <w:t>Y</w:t>
            </w:r>
          </w:p>
        </w:tc>
        <w:tc>
          <w:tcPr>
            <w:tcW w:w="3969" w:type="dxa"/>
          </w:tcPr>
          <w:p w14:paraId="22CEA54C" w14:textId="77777777" w:rsidR="000234BB" w:rsidRDefault="000234BB" w:rsidP="00725808">
            <w:pPr>
              <w:jc w:val="left"/>
            </w:pPr>
            <w:r>
              <w:rPr>
                <w:sz w:val="16"/>
                <w:szCs w:val="16"/>
              </w:rPr>
              <w:t xml:space="preserve">Specifies the available </w:t>
            </w:r>
            <w:r>
              <w:rPr>
                <w:i/>
                <w:iCs/>
                <w:sz w:val="16"/>
                <w:szCs w:val="16"/>
              </w:rPr>
              <w:t>SwitchingStates</w:t>
            </w:r>
            <w:r>
              <w:rPr>
                <w:sz w:val="16"/>
                <w:szCs w:val="16"/>
              </w:rPr>
              <w:t xml:space="preserve"> of the EEComponent.</w:t>
            </w:r>
          </w:p>
        </w:tc>
      </w:tr>
    </w:tbl>
    <w:p w14:paraId="07EE874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4" w:name="_472075cf564e96b4b8affc4ff03381a0"/>
      <w:r>
        <w:rPr>
          <w:lang w:val="en-GB"/>
        </w:rPr>
        <w:t>TerminalCurrentInformation</w:t>
      </w:r>
      <w:bookmarkEnd w:id="1344"/>
    </w:p>
    <w:p w14:paraId="64C85887" w14:textId="77777777" w:rsidR="000234BB" w:rsidRDefault="000234BB" w:rsidP="000234BB">
      <w:r>
        <w:rPr>
          <w:sz w:val="18"/>
          <w:szCs w:val="18"/>
        </w:rPr>
        <w:t>Allows the definition of valid current ranges for a terminal. A current range is always defined for a coreCrossSectionArea and a nominal voltage. Attributes of the type CurrentRangeInformation normally have the multiplicity [0..*]. This means that such an attribute can have CurrentRangeInformation entries for different coreCrossSectionAreas and nominalVoltages. It must not have multiple entries for the same coreCrossSectionAreas and nominalVoltages.</w:t>
      </w:r>
    </w:p>
    <w:p w14:paraId="74F9138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CEBCDEF" w14:textId="77777777" w:rsidTr="00725808">
        <w:tc>
          <w:tcPr>
            <w:tcW w:w="2013" w:type="dxa"/>
            <w:tcMar>
              <w:top w:w="28" w:type="dxa"/>
              <w:left w:w="28" w:type="dxa"/>
              <w:bottom w:w="28" w:type="dxa"/>
              <w:right w:w="28" w:type="dxa"/>
            </w:tcMar>
          </w:tcPr>
          <w:p w14:paraId="126FE04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FB54A9" w14:textId="77777777" w:rsidR="000234BB" w:rsidRDefault="000234BB" w:rsidP="00725808"/>
        </w:tc>
      </w:tr>
      <w:tr w:rsidR="000234BB" w:rsidRPr="008359F5" w14:paraId="0CDE8F6F" w14:textId="77777777" w:rsidTr="00725808">
        <w:tc>
          <w:tcPr>
            <w:tcW w:w="2013" w:type="dxa"/>
            <w:tcMar>
              <w:top w:w="28" w:type="dxa"/>
              <w:left w:w="28" w:type="dxa"/>
              <w:bottom w:w="28" w:type="dxa"/>
              <w:right w:w="28" w:type="dxa"/>
            </w:tcMar>
          </w:tcPr>
          <w:p w14:paraId="4D480AF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FD86D1B" w14:textId="77777777" w:rsidR="000234BB" w:rsidRDefault="000234BB" w:rsidP="00725808"/>
        </w:tc>
      </w:tr>
      <w:tr w:rsidR="000234BB" w:rsidRPr="008359F5" w14:paraId="770F9242" w14:textId="77777777" w:rsidTr="00725808">
        <w:tc>
          <w:tcPr>
            <w:tcW w:w="2013" w:type="dxa"/>
            <w:tcMar>
              <w:top w:w="28" w:type="dxa"/>
              <w:left w:w="28" w:type="dxa"/>
              <w:bottom w:w="28" w:type="dxa"/>
              <w:right w:w="28" w:type="dxa"/>
            </w:tcMar>
          </w:tcPr>
          <w:p w14:paraId="51315B0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D7D32B7" w14:textId="77777777" w:rsidR="000234BB" w:rsidRPr="000437C1" w:rsidRDefault="000234BB" w:rsidP="00725808">
            <w:pPr>
              <w:pStyle w:val="SmallStandard"/>
            </w:pPr>
            <w:r>
              <w:t>false</w:t>
            </w:r>
          </w:p>
        </w:tc>
      </w:tr>
    </w:tbl>
    <w:p w14:paraId="2B6AF0E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C8D5D76" w14:textId="77777777" w:rsidTr="00725808">
        <w:tc>
          <w:tcPr>
            <w:tcW w:w="2013" w:type="dxa"/>
            <w:tcMar>
              <w:top w:w="28" w:type="dxa"/>
              <w:left w:w="28" w:type="dxa"/>
              <w:bottom w:w="28" w:type="dxa"/>
              <w:right w:w="28" w:type="dxa"/>
            </w:tcMar>
          </w:tcPr>
          <w:p w14:paraId="40A7A7CD"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ADD48E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4383B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71FDDD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B10966E" w14:textId="77777777" w:rsidTr="00725808">
        <w:tc>
          <w:tcPr>
            <w:tcW w:w="2013" w:type="dxa"/>
            <w:tcMar>
              <w:top w:w="28" w:type="dxa"/>
              <w:left w:w="28" w:type="dxa"/>
              <w:bottom w:w="28" w:type="dxa"/>
              <w:right w:w="28" w:type="dxa"/>
            </w:tcMar>
          </w:tcPr>
          <w:p w14:paraId="36475D19" w14:textId="77777777" w:rsidR="000234BB" w:rsidRPr="00620BBE" w:rsidRDefault="000234BB" w:rsidP="00725808">
            <w:pPr>
              <w:pStyle w:val="SmallStandard"/>
            </w:pPr>
            <w:r w:rsidRPr="00620BBE">
              <w:t>currentRange</w:t>
            </w:r>
          </w:p>
        </w:tc>
        <w:tc>
          <w:tcPr>
            <w:tcW w:w="1559" w:type="dxa"/>
            <w:tcMar>
              <w:top w:w="28" w:type="dxa"/>
              <w:left w:w="28" w:type="dxa"/>
              <w:bottom w:w="28" w:type="dxa"/>
              <w:right w:w="28" w:type="dxa"/>
            </w:tcMar>
          </w:tcPr>
          <w:p w14:paraId="6ACB4AC4"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1400345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6E5DB07" w14:textId="77777777" w:rsidR="000234BB" w:rsidRDefault="000234BB" w:rsidP="00725808">
            <w:pPr>
              <w:jc w:val="left"/>
            </w:pPr>
            <w:r>
              <w:rPr>
                <w:sz w:val="16"/>
                <w:szCs w:val="16"/>
              </w:rPr>
              <w:t>Specifies the valid current range for the terminal. It is defined as a value range, because there are terminals where minimum current is needed to avoid corrosion.</w:t>
            </w:r>
          </w:p>
        </w:tc>
      </w:tr>
      <w:tr w:rsidR="000234BB" w:rsidRPr="006675E2" w14:paraId="6491DA78" w14:textId="77777777" w:rsidTr="00725808">
        <w:tc>
          <w:tcPr>
            <w:tcW w:w="2013" w:type="dxa"/>
            <w:tcMar>
              <w:top w:w="28" w:type="dxa"/>
              <w:left w:w="28" w:type="dxa"/>
              <w:bottom w:w="28" w:type="dxa"/>
              <w:right w:w="28" w:type="dxa"/>
            </w:tcMar>
          </w:tcPr>
          <w:p w14:paraId="6667A93D" w14:textId="77777777" w:rsidR="000234BB" w:rsidRPr="00620BBE" w:rsidRDefault="000234BB" w:rsidP="00725808">
            <w:pPr>
              <w:pStyle w:val="SmallStandard"/>
            </w:pPr>
            <w:r w:rsidRPr="00620BBE">
              <w:t>nominalVoltage</w:t>
            </w:r>
          </w:p>
        </w:tc>
        <w:tc>
          <w:tcPr>
            <w:tcW w:w="1559" w:type="dxa"/>
            <w:tcMar>
              <w:top w:w="28" w:type="dxa"/>
              <w:left w:w="28" w:type="dxa"/>
              <w:bottom w:w="28" w:type="dxa"/>
              <w:right w:w="28" w:type="dxa"/>
            </w:tcMar>
          </w:tcPr>
          <w:p w14:paraId="31D47A9A"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F703FE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051936F" w14:textId="77777777" w:rsidR="000234BB" w:rsidRDefault="000234BB" w:rsidP="00725808">
            <w:pPr>
              <w:jc w:val="left"/>
            </w:pPr>
            <w:r>
              <w:rPr>
                <w:sz w:val="16"/>
                <w:szCs w:val="16"/>
              </w:rPr>
              <w:t>Specifies the nominalVoltage for which the CurrentRangeInformation is valid.</w:t>
            </w:r>
          </w:p>
        </w:tc>
      </w:tr>
      <w:tr w:rsidR="000234BB" w:rsidRPr="006675E2" w14:paraId="5D73C9D0" w14:textId="77777777" w:rsidTr="00725808">
        <w:tc>
          <w:tcPr>
            <w:tcW w:w="2013" w:type="dxa"/>
            <w:tcMar>
              <w:top w:w="28" w:type="dxa"/>
              <w:left w:w="28" w:type="dxa"/>
              <w:bottom w:w="28" w:type="dxa"/>
              <w:right w:w="28" w:type="dxa"/>
            </w:tcMar>
          </w:tcPr>
          <w:p w14:paraId="4A7722EE" w14:textId="77777777" w:rsidR="000234BB" w:rsidRPr="00620BBE" w:rsidRDefault="000234BB" w:rsidP="00725808">
            <w:pPr>
              <w:pStyle w:val="SmallStandard"/>
            </w:pPr>
            <w:r w:rsidRPr="00620BBE">
              <w:t>coreCrossSectionArea</w:t>
            </w:r>
          </w:p>
        </w:tc>
        <w:tc>
          <w:tcPr>
            <w:tcW w:w="1559" w:type="dxa"/>
            <w:tcMar>
              <w:top w:w="28" w:type="dxa"/>
              <w:left w:w="28" w:type="dxa"/>
              <w:bottom w:w="28" w:type="dxa"/>
              <w:right w:w="28" w:type="dxa"/>
            </w:tcMar>
          </w:tcPr>
          <w:p w14:paraId="5783EF88"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B8923E5"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733132F" w14:textId="77777777" w:rsidR="000234BB" w:rsidRDefault="000234BB" w:rsidP="00725808">
            <w:pPr>
              <w:jc w:val="left"/>
            </w:pPr>
            <w:r>
              <w:rPr>
                <w:sz w:val="16"/>
                <w:szCs w:val="16"/>
              </w:rPr>
              <w:t>Specifies the coreCrossSectionArea for which the CurrentRangeInformation is valid. The coreCrossSectionArea is a relevant information, because the thermal absorption of the core depends on the cross-section area and thus is an influence factor for the valid current range.</w:t>
            </w:r>
          </w:p>
        </w:tc>
      </w:tr>
    </w:tbl>
    <w:p w14:paraId="3E12254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32C4343" w14:textId="77777777" w:rsidTr="00725808">
        <w:tc>
          <w:tcPr>
            <w:tcW w:w="2296" w:type="dxa"/>
            <w:gridSpan w:val="2"/>
          </w:tcPr>
          <w:p w14:paraId="592DD4A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E44417E"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B916068" w14:textId="77777777" w:rsidR="000234BB" w:rsidRDefault="000234BB" w:rsidP="00725808">
            <w:pPr>
              <w:jc w:val="center"/>
              <w:rPr>
                <w:b/>
                <w:sz w:val="16"/>
                <w:szCs w:val="16"/>
                <w:lang w:val="en-GB"/>
              </w:rPr>
            </w:pPr>
            <w:r>
              <w:rPr>
                <w:b/>
                <w:sz w:val="16"/>
                <w:szCs w:val="16"/>
                <w:lang w:val="en-GB"/>
              </w:rPr>
              <w:t>General</w:t>
            </w:r>
          </w:p>
        </w:tc>
      </w:tr>
      <w:tr w:rsidR="000234BB" w:rsidRPr="00720F6F" w14:paraId="164E8297" w14:textId="77777777" w:rsidTr="00725808">
        <w:tc>
          <w:tcPr>
            <w:tcW w:w="1588" w:type="dxa"/>
          </w:tcPr>
          <w:p w14:paraId="541D0DC5" w14:textId="77777777" w:rsidR="000234BB" w:rsidRDefault="000234BB" w:rsidP="00725808">
            <w:pPr>
              <w:rPr>
                <w:b/>
                <w:sz w:val="16"/>
                <w:szCs w:val="16"/>
                <w:lang w:val="en-GB"/>
              </w:rPr>
            </w:pPr>
            <w:r>
              <w:rPr>
                <w:b/>
                <w:sz w:val="16"/>
                <w:szCs w:val="16"/>
                <w:lang w:val="en-GB"/>
              </w:rPr>
              <w:t>Type</w:t>
            </w:r>
          </w:p>
        </w:tc>
        <w:tc>
          <w:tcPr>
            <w:tcW w:w="708" w:type="dxa"/>
          </w:tcPr>
          <w:p w14:paraId="79A633C1" w14:textId="77777777" w:rsidR="000234BB" w:rsidRDefault="000234BB" w:rsidP="00725808">
            <w:pPr>
              <w:rPr>
                <w:b/>
                <w:sz w:val="16"/>
                <w:szCs w:val="16"/>
                <w:lang w:val="en-GB"/>
              </w:rPr>
            </w:pPr>
            <w:r>
              <w:rPr>
                <w:b/>
                <w:sz w:val="16"/>
                <w:szCs w:val="16"/>
                <w:lang w:val="en-GB"/>
              </w:rPr>
              <w:t>Mult</w:t>
            </w:r>
          </w:p>
        </w:tc>
        <w:tc>
          <w:tcPr>
            <w:tcW w:w="1560" w:type="dxa"/>
          </w:tcPr>
          <w:p w14:paraId="781C6740" w14:textId="77777777" w:rsidR="000234BB" w:rsidRDefault="000234BB" w:rsidP="00725808">
            <w:pPr>
              <w:rPr>
                <w:b/>
                <w:sz w:val="16"/>
                <w:szCs w:val="16"/>
                <w:lang w:val="en-GB"/>
              </w:rPr>
            </w:pPr>
            <w:r>
              <w:rPr>
                <w:b/>
                <w:sz w:val="16"/>
                <w:szCs w:val="16"/>
                <w:lang w:val="en-GB"/>
              </w:rPr>
              <w:t>Role</w:t>
            </w:r>
          </w:p>
        </w:tc>
        <w:tc>
          <w:tcPr>
            <w:tcW w:w="708" w:type="dxa"/>
          </w:tcPr>
          <w:p w14:paraId="74B1F111" w14:textId="77777777" w:rsidR="000234BB" w:rsidRDefault="000234BB" w:rsidP="00725808">
            <w:pPr>
              <w:rPr>
                <w:b/>
                <w:sz w:val="16"/>
                <w:szCs w:val="16"/>
                <w:lang w:val="en-GB"/>
              </w:rPr>
            </w:pPr>
            <w:r>
              <w:rPr>
                <w:b/>
                <w:sz w:val="16"/>
                <w:szCs w:val="16"/>
                <w:lang w:val="en-GB"/>
              </w:rPr>
              <w:t>Mult</w:t>
            </w:r>
          </w:p>
        </w:tc>
        <w:tc>
          <w:tcPr>
            <w:tcW w:w="567" w:type="dxa"/>
          </w:tcPr>
          <w:p w14:paraId="697A0BE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A270744" w14:textId="77777777" w:rsidR="000234BB" w:rsidRPr="008359F5" w:rsidRDefault="000234BB" w:rsidP="00725808">
            <w:pPr>
              <w:rPr>
                <w:b/>
                <w:sz w:val="16"/>
                <w:szCs w:val="16"/>
                <w:lang w:val="en-GB"/>
              </w:rPr>
            </w:pPr>
            <w:r>
              <w:rPr>
                <w:b/>
                <w:sz w:val="16"/>
                <w:szCs w:val="16"/>
                <w:lang w:val="en-GB"/>
              </w:rPr>
              <w:t>Comment</w:t>
            </w:r>
          </w:p>
        </w:tc>
      </w:tr>
      <w:tr w:rsidR="000234BB" w:rsidRPr="00CC6307" w14:paraId="488A7143" w14:textId="77777777" w:rsidTr="00725808">
        <w:tc>
          <w:tcPr>
            <w:tcW w:w="1588" w:type="dxa"/>
          </w:tcPr>
          <w:p w14:paraId="5CF487E3" w14:textId="77777777" w:rsidR="000234BB" w:rsidRPr="00634625" w:rsidRDefault="000234BB" w:rsidP="00725808">
            <w:pPr>
              <w:pStyle w:val="SmallStandard"/>
            </w:pPr>
            <w:r>
              <w:t>TerminalSpecification</w:t>
            </w:r>
          </w:p>
        </w:tc>
        <w:tc>
          <w:tcPr>
            <w:tcW w:w="708" w:type="dxa"/>
          </w:tcPr>
          <w:p w14:paraId="2C0DEFAD" w14:textId="77777777" w:rsidR="000234BB" w:rsidRPr="00D331EF" w:rsidRDefault="000234BB" w:rsidP="00725808">
            <w:pPr>
              <w:pStyle w:val="SmallStandard"/>
            </w:pPr>
            <w:r w:rsidRPr="00D01517">
              <w:t>1</w:t>
            </w:r>
          </w:p>
        </w:tc>
        <w:tc>
          <w:tcPr>
            <w:tcW w:w="1560" w:type="dxa"/>
          </w:tcPr>
          <w:p w14:paraId="2DB07C04" w14:textId="77777777" w:rsidR="000234BB" w:rsidRPr="00132C43" w:rsidRDefault="000234BB" w:rsidP="00725808">
            <w:pPr>
              <w:pStyle w:val="SmallStandard"/>
            </w:pPr>
            <w:r>
              <w:t>currentInformation</w:t>
            </w:r>
          </w:p>
        </w:tc>
        <w:tc>
          <w:tcPr>
            <w:tcW w:w="708" w:type="dxa"/>
          </w:tcPr>
          <w:p w14:paraId="669279D2" w14:textId="77777777" w:rsidR="000234BB" w:rsidRPr="00D331EF" w:rsidRDefault="000234BB" w:rsidP="00725808">
            <w:pPr>
              <w:pStyle w:val="SmallStandard"/>
            </w:pPr>
            <w:r w:rsidRPr="00D01517">
              <w:t>0..*</w:t>
            </w:r>
          </w:p>
        </w:tc>
        <w:tc>
          <w:tcPr>
            <w:tcW w:w="567" w:type="dxa"/>
          </w:tcPr>
          <w:p w14:paraId="1C585B5C" w14:textId="77777777" w:rsidR="000234BB" w:rsidRDefault="000234BB" w:rsidP="00725808">
            <w:pPr>
              <w:pStyle w:val="SmallStandard"/>
            </w:pPr>
            <w:r>
              <w:t>Y</w:t>
            </w:r>
          </w:p>
        </w:tc>
        <w:tc>
          <w:tcPr>
            <w:tcW w:w="3969" w:type="dxa"/>
          </w:tcPr>
          <w:p w14:paraId="04B5ABBF" w14:textId="77777777" w:rsidR="000234BB" w:rsidRDefault="000234BB" w:rsidP="00725808">
            <w:pPr>
              <w:jc w:val="left"/>
            </w:pPr>
            <w:r>
              <w:rPr>
                <w:sz w:val="16"/>
                <w:szCs w:val="16"/>
              </w:rPr>
              <w:t xml:space="preserve">Specifies the </w:t>
            </w:r>
            <w:r>
              <w:rPr>
                <w:i/>
                <w:iCs/>
                <w:sz w:val="16"/>
                <w:szCs w:val="16"/>
              </w:rPr>
              <w:t>TerminalCurrentInformation</w:t>
            </w:r>
            <w:r>
              <w:rPr>
                <w:sz w:val="16"/>
                <w:szCs w:val="16"/>
              </w:rPr>
              <w:t xml:space="preserve"> that is applicable for the terminal.</w:t>
            </w:r>
          </w:p>
        </w:tc>
      </w:tr>
    </w:tbl>
    <w:p w14:paraId="0227FDF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5" w:name="_2d714780d0a7180cc0d785a3c5af379a"/>
      <w:r>
        <w:rPr>
          <w:lang w:val="en-GB"/>
        </w:rPr>
        <w:t>TerminalReception</w:t>
      </w:r>
      <w:bookmarkEnd w:id="1345"/>
    </w:p>
    <w:p w14:paraId="5347CD44" w14:textId="77777777" w:rsidR="000234BB" w:rsidRDefault="000234BB" w:rsidP="000234BB">
      <w:r>
        <w:rPr>
          <w:sz w:val="18"/>
          <w:szCs w:val="18"/>
        </w:rPr>
        <w:t>A TerminalReception is the area of a terminal where the contacting with another terminal (e.g. between a connector housing and a control unit) takes place. Normally the terminal reception is placed in a cavity of a connector housing.</w:t>
      </w:r>
    </w:p>
    <w:p w14:paraId="049A9B4D" w14:textId="77777777" w:rsidR="000234BB" w:rsidRDefault="000234BB" w:rsidP="000234BB">
      <w:r>
        <w:rPr>
          <w:sz w:val="18"/>
          <w:szCs w:val="18"/>
        </w:rPr>
        <w:t>This class represents such an area on the terminal.</w:t>
      </w:r>
    </w:p>
    <w:p w14:paraId="3A448B2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5F57E65" w14:textId="77777777" w:rsidTr="00725808">
        <w:tc>
          <w:tcPr>
            <w:tcW w:w="2013" w:type="dxa"/>
            <w:tcMar>
              <w:top w:w="28" w:type="dxa"/>
              <w:left w:w="28" w:type="dxa"/>
              <w:bottom w:w="28" w:type="dxa"/>
              <w:right w:w="28" w:type="dxa"/>
            </w:tcMar>
          </w:tcPr>
          <w:p w14:paraId="729C0BA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77B206" w14:textId="7EAE25F4"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7E062C97" w14:textId="77777777" w:rsidTr="00725808">
        <w:tc>
          <w:tcPr>
            <w:tcW w:w="2013" w:type="dxa"/>
            <w:tcMar>
              <w:top w:w="28" w:type="dxa"/>
              <w:left w:w="28" w:type="dxa"/>
              <w:bottom w:w="28" w:type="dxa"/>
              <w:right w:w="28" w:type="dxa"/>
            </w:tcMar>
          </w:tcPr>
          <w:p w14:paraId="65FEF04F" w14:textId="77777777" w:rsidR="000234BB" w:rsidRDefault="000234BB" w:rsidP="00725808">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0055FE37" w14:textId="77777777" w:rsidR="000234BB" w:rsidRDefault="000234BB" w:rsidP="00725808"/>
        </w:tc>
      </w:tr>
      <w:tr w:rsidR="000234BB" w:rsidRPr="008359F5" w14:paraId="7D001285" w14:textId="77777777" w:rsidTr="00725808">
        <w:tc>
          <w:tcPr>
            <w:tcW w:w="2013" w:type="dxa"/>
            <w:tcMar>
              <w:top w:w="28" w:type="dxa"/>
              <w:left w:w="28" w:type="dxa"/>
              <w:bottom w:w="28" w:type="dxa"/>
              <w:right w:w="28" w:type="dxa"/>
            </w:tcMar>
          </w:tcPr>
          <w:p w14:paraId="4DE987E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3108D0E" w14:textId="77777777" w:rsidR="000234BB" w:rsidRPr="000437C1" w:rsidRDefault="000234BB" w:rsidP="00725808">
            <w:pPr>
              <w:pStyle w:val="SmallStandard"/>
            </w:pPr>
            <w:r>
              <w:t>false</w:t>
            </w:r>
          </w:p>
        </w:tc>
      </w:tr>
    </w:tbl>
    <w:p w14:paraId="06D3809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95C192F" w14:textId="77777777" w:rsidTr="00725808">
        <w:tc>
          <w:tcPr>
            <w:tcW w:w="2013" w:type="dxa"/>
            <w:tcMar>
              <w:top w:w="28" w:type="dxa"/>
              <w:left w:w="28" w:type="dxa"/>
              <w:bottom w:w="28" w:type="dxa"/>
              <w:right w:w="28" w:type="dxa"/>
            </w:tcMar>
          </w:tcPr>
          <w:p w14:paraId="7AF9CA1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BCAEA5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28DBE2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C42213"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8ABF522" w14:textId="77777777" w:rsidTr="00725808">
        <w:tc>
          <w:tcPr>
            <w:tcW w:w="2013" w:type="dxa"/>
            <w:tcMar>
              <w:top w:w="28" w:type="dxa"/>
              <w:left w:w="28" w:type="dxa"/>
              <w:bottom w:w="28" w:type="dxa"/>
              <w:right w:w="28" w:type="dxa"/>
            </w:tcMar>
          </w:tcPr>
          <w:p w14:paraId="7D3ED139"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6DED7DE7"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B03ED0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0A9AF03" w14:textId="77777777" w:rsidR="000234BB" w:rsidRDefault="000234BB" w:rsidP="00725808">
            <w:pPr>
              <w:jc w:val="left"/>
            </w:pPr>
            <w:r>
              <w:rPr>
                <w:sz w:val="16"/>
                <w:szCs w:val="16"/>
              </w:rPr>
              <w:t>Specifies a unique identification of the TerminalReception. The identification is guaranteed to be unique within the TerminalSpecification (this might be for example a reception number).</w:t>
            </w:r>
          </w:p>
        </w:tc>
      </w:tr>
      <w:tr w:rsidR="000234BB" w:rsidRPr="006675E2" w14:paraId="44FEB19A" w14:textId="77777777" w:rsidTr="00725808">
        <w:tc>
          <w:tcPr>
            <w:tcW w:w="2013" w:type="dxa"/>
            <w:tcMar>
              <w:top w:w="28" w:type="dxa"/>
              <w:left w:w="28" w:type="dxa"/>
              <w:bottom w:w="28" w:type="dxa"/>
              <w:right w:w="28" w:type="dxa"/>
            </w:tcMar>
          </w:tcPr>
          <w:p w14:paraId="37E7FAAF" w14:textId="77777777" w:rsidR="000234BB" w:rsidRPr="00620BBE" w:rsidRDefault="000234BB" w:rsidP="00725808">
            <w:pPr>
              <w:pStyle w:val="SmallStandard"/>
            </w:pPr>
            <w:r w:rsidRPr="00620BBE">
              <w:t>gender</w:t>
            </w:r>
          </w:p>
        </w:tc>
        <w:tc>
          <w:tcPr>
            <w:tcW w:w="1559" w:type="dxa"/>
            <w:tcMar>
              <w:top w:w="28" w:type="dxa"/>
              <w:left w:w="28" w:type="dxa"/>
              <w:bottom w:w="28" w:type="dxa"/>
              <w:right w:w="28" w:type="dxa"/>
            </w:tcMar>
          </w:tcPr>
          <w:p w14:paraId="5988E38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38E0869"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AE597D6" w14:textId="77777777" w:rsidR="000234BB" w:rsidRDefault="000234BB" w:rsidP="00725808">
            <w:pPr>
              <w:jc w:val="left"/>
            </w:pPr>
            <w:r>
              <w:rPr>
                <w:sz w:val="16"/>
                <w:szCs w:val="16"/>
              </w:rPr>
              <w:t>Specifies the gender of the TerminalReception. The gender is included in the TerminalReception class in order to be able to refer the same TerminalReceptionSpecification gender independent.</w:t>
            </w:r>
          </w:p>
        </w:tc>
      </w:tr>
    </w:tbl>
    <w:p w14:paraId="79F0380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3C27508" w14:textId="77777777" w:rsidTr="00725808">
        <w:tc>
          <w:tcPr>
            <w:tcW w:w="3856" w:type="dxa"/>
            <w:gridSpan w:val="3"/>
          </w:tcPr>
          <w:p w14:paraId="0FA1A77B" w14:textId="77777777" w:rsidR="000234BB" w:rsidRDefault="000234BB" w:rsidP="00725808">
            <w:pPr>
              <w:jc w:val="center"/>
              <w:rPr>
                <w:b/>
                <w:sz w:val="16"/>
                <w:szCs w:val="16"/>
                <w:lang w:val="en-GB"/>
              </w:rPr>
            </w:pPr>
            <w:r>
              <w:rPr>
                <w:b/>
                <w:sz w:val="16"/>
                <w:szCs w:val="16"/>
                <w:lang w:val="en-GB"/>
              </w:rPr>
              <w:t>Other End</w:t>
            </w:r>
          </w:p>
        </w:tc>
        <w:tc>
          <w:tcPr>
            <w:tcW w:w="708" w:type="dxa"/>
          </w:tcPr>
          <w:p w14:paraId="47A2CBC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B71B1E5" w14:textId="77777777" w:rsidR="000234BB" w:rsidRDefault="000234BB" w:rsidP="00725808">
            <w:pPr>
              <w:jc w:val="center"/>
              <w:rPr>
                <w:b/>
                <w:sz w:val="16"/>
                <w:szCs w:val="16"/>
                <w:lang w:val="en-GB"/>
              </w:rPr>
            </w:pPr>
            <w:r>
              <w:rPr>
                <w:b/>
                <w:sz w:val="16"/>
                <w:szCs w:val="16"/>
                <w:lang w:val="en-GB"/>
              </w:rPr>
              <w:t>General</w:t>
            </w:r>
          </w:p>
        </w:tc>
      </w:tr>
      <w:tr w:rsidR="000234BB" w:rsidRPr="00720F6F" w14:paraId="1F34B554" w14:textId="77777777" w:rsidTr="00725808">
        <w:tc>
          <w:tcPr>
            <w:tcW w:w="1573" w:type="dxa"/>
          </w:tcPr>
          <w:p w14:paraId="3610A1C1" w14:textId="77777777" w:rsidR="000234BB" w:rsidRDefault="000234BB" w:rsidP="00725808">
            <w:pPr>
              <w:rPr>
                <w:b/>
                <w:sz w:val="16"/>
                <w:szCs w:val="16"/>
                <w:lang w:val="en-GB"/>
              </w:rPr>
            </w:pPr>
            <w:r>
              <w:rPr>
                <w:b/>
                <w:sz w:val="16"/>
                <w:szCs w:val="16"/>
                <w:lang w:val="en-GB"/>
              </w:rPr>
              <w:t>Type</w:t>
            </w:r>
          </w:p>
        </w:tc>
        <w:tc>
          <w:tcPr>
            <w:tcW w:w="1574" w:type="dxa"/>
          </w:tcPr>
          <w:p w14:paraId="371A2788" w14:textId="77777777" w:rsidR="000234BB" w:rsidRDefault="000234BB" w:rsidP="00725808">
            <w:pPr>
              <w:rPr>
                <w:b/>
                <w:sz w:val="16"/>
                <w:szCs w:val="16"/>
                <w:lang w:val="en-GB"/>
              </w:rPr>
            </w:pPr>
            <w:r>
              <w:rPr>
                <w:b/>
                <w:sz w:val="16"/>
                <w:szCs w:val="16"/>
                <w:lang w:val="en-GB"/>
              </w:rPr>
              <w:t>Role</w:t>
            </w:r>
          </w:p>
        </w:tc>
        <w:tc>
          <w:tcPr>
            <w:tcW w:w="708" w:type="dxa"/>
          </w:tcPr>
          <w:p w14:paraId="016B4BA6" w14:textId="77777777" w:rsidR="000234BB" w:rsidRDefault="000234BB" w:rsidP="00725808">
            <w:pPr>
              <w:rPr>
                <w:b/>
                <w:sz w:val="16"/>
                <w:szCs w:val="16"/>
                <w:lang w:val="en-GB"/>
              </w:rPr>
            </w:pPr>
            <w:r>
              <w:rPr>
                <w:b/>
                <w:sz w:val="16"/>
                <w:szCs w:val="16"/>
                <w:lang w:val="en-GB"/>
              </w:rPr>
              <w:t>Mult</w:t>
            </w:r>
          </w:p>
        </w:tc>
        <w:tc>
          <w:tcPr>
            <w:tcW w:w="709" w:type="dxa"/>
          </w:tcPr>
          <w:p w14:paraId="0C41DE79" w14:textId="77777777" w:rsidR="000234BB" w:rsidRDefault="000234BB" w:rsidP="00725808">
            <w:pPr>
              <w:rPr>
                <w:b/>
                <w:sz w:val="16"/>
                <w:szCs w:val="16"/>
                <w:lang w:val="en-GB"/>
              </w:rPr>
            </w:pPr>
            <w:r>
              <w:rPr>
                <w:b/>
                <w:sz w:val="16"/>
                <w:szCs w:val="16"/>
                <w:lang w:val="en-GB"/>
              </w:rPr>
              <w:t>Mult</w:t>
            </w:r>
          </w:p>
        </w:tc>
        <w:tc>
          <w:tcPr>
            <w:tcW w:w="567" w:type="dxa"/>
          </w:tcPr>
          <w:p w14:paraId="5600802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C414659" w14:textId="77777777" w:rsidR="000234BB" w:rsidRPr="008359F5" w:rsidRDefault="000234BB" w:rsidP="00725808">
            <w:pPr>
              <w:rPr>
                <w:b/>
                <w:sz w:val="16"/>
                <w:szCs w:val="16"/>
                <w:lang w:val="en-GB"/>
              </w:rPr>
            </w:pPr>
            <w:r>
              <w:rPr>
                <w:b/>
                <w:sz w:val="16"/>
                <w:szCs w:val="16"/>
                <w:lang w:val="en-GB"/>
              </w:rPr>
              <w:t>Comment</w:t>
            </w:r>
          </w:p>
        </w:tc>
      </w:tr>
      <w:tr w:rsidR="000234BB" w:rsidRPr="00CC6307" w14:paraId="61FC7467" w14:textId="77777777" w:rsidTr="00725808">
        <w:tc>
          <w:tcPr>
            <w:tcW w:w="1573" w:type="dxa"/>
          </w:tcPr>
          <w:p w14:paraId="441D07B2" w14:textId="77777777" w:rsidR="000234BB" w:rsidRPr="00634625" w:rsidRDefault="000234BB" w:rsidP="00725808">
            <w:pPr>
              <w:pStyle w:val="SmallStandard"/>
            </w:pPr>
            <w:r>
              <w:t>TerminalReceptionSpecification</w:t>
            </w:r>
          </w:p>
        </w:tc>
        <w:tc>
          <w:tcPr>
            <w:tcW w:w="1574" w:type="dxa"/>
          </w:tcPr>
          <w:p w14:paraId="28BD09A3" w14:textId="77777777" w:rsidR="000234BB" w:rsidRPr="00132C43" w:rsidRDefault="000234BB" w:rsidP="00725808">
            <w:pPr>
              <w:pStyle w:val="SmallStandard"/>
            </w:pPr>
            <w:r>
              <w:t>terminalReceptionSpecification</w:t>
            </w:r>
          </w:p>
        </w:tc>
        <w:tc>
          <w:tcPr>
            <w:tcW w:w="708" w:type="dxa"/>
          </w:tcPr>
          <w:p w14:paraId="7727811C" w14:textId="77777777" w:rsidR="000234BB" w:rsidRPr="00D331EF" w:rsidRDefault="000234BB" w:rsidP="00725808">
            <w:pPr>
              <w:pStyle w:val="SmallStandard"/>
            </w:pPr>
            <w:r w:rsidRPr="00574783">
              <w:t>0..1</w:t>
            </w:r>
          </w:p>
        </w:tc>
        <w:tc>
          <w:tcPr>
            <w:tcW w:w="709" w:type="dxa"/>
          </w:tcPr>
          <w:p w14:paraId="419119A4" w14:textId="77777777" w:rsidR="000234BB" w:rsidRPr="00D331EF" w:rsidRDefault="000234BB" w:rsidP="00725808">
            <w:pPr>
              <w:pStyle w:val="SmallStandard"/>
            </w:pPr>
            <w:r w:rsidRPr="00207506">
              <w:t>0..*</w:t>
            </w:r>
          </w:p>
        </w:tc>
        <w:tc>
          <w:tcPr>
            <w:tcW w:w="567" w:type="dxa"/>
          </w:tcPr>
          <w:p w14:paraId="769175D4" w14:textId="77777777" w:rsidR="000234BB" w:rsidRPr="00D331EF" w:rsidRDefault="000234BB" w:rsidP="00725808">
            <w:pPr>
              <w:pStyle w:val="SmallStandard"/>
            </w:pPr>
            <w:r>
              <w:t>N</w:t>
            </w:r>
          </w:p>
        </w:tc>
        <w:tc>
          <w:tcPr>
            <w:tcW w:w="3969" w:type="dxa"/>
          </w:tcPr>
          <w:p w14:paraId="45622A45" w14:textId="77777777" w:rsidR="000234BB" w:rsidRDefault="000234BB" w:rsidP="00725808">
            <w:pPr>
              <w:pStyle w:val="SmallStandard"/>
            </w:pPr>
            <w:r w:rsidRPr="00491287">
              <w:t>References the TerminalReceptionSpecification that specifies the TerminalReception.</w:t>
            </w:r>
          </w:p>
        </w:tc>
      </w:tr>
    </w:tbl>
    <w:p w14:paraId="2D0A7D5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221EFEB" w14:textId="77777777" w:rsidTr="00725808">
        <w:tc>
          <w:tcPr>
            <w:tcW w:w="2296" w:type="dxa"/>
            <w:gridSpan w:val="2"/>
          </w:tcPr>
          <w:p w14:paraId="067852D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10EFE3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73A497C" w14:textId="77777777" w:rsidR="000234BB" w:rsidRDefault="000234BB" w:rsidP="00725808">
            <w:pPr>
              <w:jc w:val="center"/>
              <w:rPr>
                <w:b/>
                <w:sz w:val="16"/>
                <w:szCs w:val="16"/>
                <w:lang w:val="en-GB"/>
              </w:rPr>
            </w:pPr>
            <w:r>
              <w:rPr>
                <w:b/>
                <w:sz w:val="16"/>
                <w:szCs w:val="16"/>
                <w:lang w:val="en-GB"/>
              </w:rPr>
              <w:t>General</w:t>
            </w:r>
          </w:p>
        </w:tc>
      </w:tr>
      <w:tr w:rsidR="000234BB" w:rsidRPr="00720F6F" w14:paraId="64FAFB0E" w14:textId="77777777" w:rsidTr="00725808">
        <w:tc>
          <w:tcPr>
            <w:tcW w:w="1588" w:type="dxa"/>
          </w:tcPr>
          <w:p w14:paraId="0AFDC3FF" w14:textId="77777777" w:rsidR="000234BB" w:rsidRDefault="000234BB" w:rsidP="00725808">
            <w:pPr>
              <w:rPr>
                <w:b/>
                <w:sz w:val="16"/>
                <w:szCs w:val="16"/>
                <w:lang w:val="en-GB"/>
              </w:rPr>
            </w:pPr>
            <w:r>
              <w:rPr>
                <w:b/>
                <w:sz w:val="16"/>
                <w:szCs w:val="16"/>
                <w:lang w:val="en-GB"/>
              </w:rPr>
              <w:t>Type</w:t>
            </w:r>
          </w:p>
        </w:tc>
        <w:tc>
          <w:tcPr>
            <w:tcW w:w="708" w:type="dxa"/>
          </w:tcPr>
          <w:p w14:paraId="4454B4E6" w14:textId="77777777" w:rsidR="000234BB" w:rsidRDefault="000234BB" w:rsidP="00725808">
            <w:pPr>
              <w:rPr>
                <w:b/>
                <w:sz w:val="16"/>
                <w:szCs w:val="16"/>
                <w:lang w:val="en-GB"/>
              </w:rPr>
            </w:pPr>
            <w:r>
              <w:rPr>
                <w:b/>
                <w:sz w:val="16"/>
                <w:szCs w:val="16"/>
                <w:lang w:val="en-GB"/>
              </w:rPr>
              <w:t>Mult</w:t>
            </w:r>
          </w:p>
        </w:tc>
        <w:tc>
          <w:tcPr>
            <w:tcW w:w="1560" w:type="dxa"/>
          </w:tcPr>
          <w:p w14:paraId="00ACBC4B" w14:textId="77777777" w:rsidR="000234BB" w:rsidRDefault="000234BB" w:rsidP="00725808">
            <w:pPr>
              <w:rPr>
                <w:b/>
                <w:sz w:val="16"/>
                <w:szCs w:val="16"/>
                <w:lang w:val="en-GB"/>
              </w:rPr>
            </w:pPr>
            <w:r>
              <w:rPr>
                <w:b/>
                <w:sz w:val="16"/>
                <w:szCs w:val="16"/>
                <w:lang w:val="en-GB"/>
              </w:rPr>
              <w:t>Role</w:t>
            </w:r>
          </w:p>
        </w:tc>
        <w:tc>
          <w:tcPr>
            <w:tcW w:w="708" w:type="dxa"/>
          </w:tcPr>
          <w:p w14:paraId="7DC02976" w14:textId="77777777" w:rsidR="000234BB" w:rsidRDefault="000234BB" w:rsidP="00725808">
            <w:pPr>
              <w:rPr>
                <w:b/>
                <w:sz w:val="16"/>
                <w:szCs w:val="16"/>
                <w:lang w:val="en-GB"/>
              </w:rPr>
            </w:pPr>
            <w:r>
              <w:rPr>
                <w:b/>
                <w:sz w:val="16"/>
                <w:szCs w:val="16"/>
                <w:lang w:val="en-GB"/>
              </w:rPr>
              <w:t>Mult</w:t>
            </w:r>
          </w:p>
        </w:tc>
        <w:tc>
          <w:tcPr>
            <w:tcW w:w="567" w:type="dxa"/>
          </w:tcPr>
          <w:p w14:paraId="5003981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4EF8CD8" w14:textId="77777777" w:rsidR="000234BB" w:rsidRPr="008359F5" w:rsidRDefault="000234BB" w:rsidP="00725808">
            <w:pPr>
              <w:rPr>
                <w:b/>
                <w:sz w:val="16"/>
                <w:szCs w:val="16"/>
                <w:lang w:val="en-GB"/>
              </w:rPr>
            </w:pPr>
            <w:r>
              <w:rPr>
                <w:b/>
                <w:sz w:val="16"/>
                <w:szCs w:val="16"/>
                <w:lang w:val="en-GB"/>
              </w:rPr>
              <w:t>Comment</w:t>
            </w:r>
          </w:p>
        </w:tc>
      </w:tr>
      <w:tr w:rsidR="000234BB" w:rsidRPr="00CC6307" w14:paraId="1CAD75AC" w14:textId="77777777" w:rsidTr="00725808">
        <w:tc>
          <w:tcPr>
            <w:tcW w:w="1588" w:type="dxa"/>
          </w:tcPr>
          <w:p w14:paraId="0B7E37F5" w14:textId="77777777" w:rsidR="000234BB" w:rsidRPr="00634625" w:rsidRDefault="000234BB" w:rsidP="00725808">
            <w:pPr>
              <w:pStyle w:val="SmallStandard"/>
            </w:pPr>
            <w:r>
              <w:t>InternalTerminalConnection</w:t>
            </w:r>
          </w:p>
        </w:tc>
        <w:tc>
          <w:tcPr>
            <w:tcW w:w="708" w:type="dxa"/>
          </w:tcPr>
          <w:p w14:paraId="04356CC0" w14:textId="77777777" w:rsidR="000234BB" w:rsidRPr="00D331EF" w:rsidRDefault="000234BB" w:rsidP="00725808">
            <w:pPr>
              <w:pStyle w:val="SmallStandard"/>
            </w:pPr>
            <w:r w:rsidRPr="00D01517">
              <w:t>0..1</w:t>
            </w:r>
          </w:p>
        </w:tc>
        <w:tc>
          <w:tcPr>
            <w:tcW w:w="1560" w:type="dxa"/>
          </w:tcPr>
          <w:p w14:paraId="1099C4D0" w14:textId="77777777" w:rsidR="000234BB" w:rsidRPr="00132C43" w:rsidRDefault="000234BB" w:rsidP="00725808">
            <w:pPr>
              <w:pStyle w:val="SmallStandard"/>
            </w:pPr>
            <w:r>
              <w:t>terminalReception</w:t>
            </w:r>
          </w:p>
        </w:tc>
        <w:tc>
          <w:tcPr>
            <w:tcW w:w="708" w:type="dxa"/>
          </w:tcPr>
          <w:p w14:paraId="762028D7" w14:textId="77777777" w:rsidR="000234BB" w:rsidRPr="00D331EF" w:rsidRDefault="000234BB" w:rsidP="00725808">
            <w:pPr>
              <w:pStyle w:val="SmallStandard"/>
            </w:pPr>
            <w:r w:rsidRPr="00D01517">
              <w:t>0..*</w:t>
            </w:r>
          </w:p>
        </w:tc>
        <w:tc>
          <w:tcPr>
            <w:tcW w:w="567" w:type="dxa"/>
          </w:tcPr>
          <w:p w14:paraId="4ACBB2AC" w14:textId="77777777" w:rsidR="000234BB" w:rsidRPr="00D331EF" w:rsidRDefault="000234BB" w:rsidP="00725808">
            <w:pPr>
              <w:pStyle w:val="SmallStandard"/>
            </w:pPr>
            <w:r>
              <w:t>N</w:t>
            </w:r>
          </w:p>
        </w:tc>
        <w:tc>
          <w:tcPr>
            <w:tcW w:w="3969" w:type="dxa"/>
          </w:tcPr>
          <w:p w14:paraId="03923FFD" w14:textId="77777777" w:rsidR="000234BB" w:rsidRDefault="000234BB" w:rsidP="00725808">
            <w:pPr>
              <w:pStyle w:val="SmallStandard"/>
            </w:pPr>
            <w:r w:rsidRPr="00491287">
              <w:t>References the TerminalReceptions that participate in the InternalTerminalConnection.</w:t>
            </w:r>
          </w:p>
        </w:tc>
      </w:tr>
      <w:tr w:rsidR="000234BB" w:rsidRPr="00CC6307" w14:paraId="5D88AA86" w14:textId="77777777" w:rsidTr="00725808">
        <w:tc>
          <w:tcPr>
            <w:tcW w:w="1588" w:type="dxa"/>
          </w:tcPr>
          <w:p w14:paraId="45881A21" w14:textId="77777777" w:rsidR="000234BB" w:rsidRPr="00634625" w:rsidRDefault="000234BB" w:rsidP="00725808">
            <w:pPr>
              <w:pStyle w:val="SmallStandard"/>
            </w:pPr>
            <w:r>
              <w:t>TerminalSpecification</w:t>
            </w:r>
          </w:p>
        </w:tc>
        <w:tc>
          <w:tcPr>
            <w:tcW w:w="708" w:type="dxa"/>
          </w:tcPr>
          <w:p w14:paraId="115F4B3E" w14:textId="77777777" w:rsidR="000234BB" w:rsidRPr="00D331EF" w:rsidRDefault="000234BB" w:rsidP="00725808">
            <w:pPr>
              <w:pStyle w:val="SmallStandard"/>
            </w:pPr>
            <w:r w:rsidRPr="00D01517">
              <w:t>1</w:t>
            </w:r>
          </w:p>
        </w:tc>
        <w:tc>
          <w:tcPr>
            <w:tcW w:w="1560" w:type="dxa"/>
          </w:tcPr>
          <w:p w14:paraId="0FD6488B" w14:textId="77777777" w:rsidR="000234BB" w:rsidRPr="00132C43" w:rsidRDefault="000234BB" w:rsidP="00725808">
            <w:pPr>
              <w:pStyle w:val="SmallStandard"/>
            </w:pPr>
            <w:r>
              <w:t>terminalReception</w:t>
            </w:r>
          </w:p>
        </w:tc>
        <w:tc>
          <w:tcPr>
            <w:tcW w:w="708" w:type="dxa"/>
          </w:tcPr>
          <w:p w14:paraId="2AA9A6C2" w14:textId="77777777" w:rsidR="000234BB" w:rsidRPr="00D331EF" w:rsidRDefault="000234BB" w:rsidP="00725808">
            <w:pPr>
              <w:pStyle w:val="SmallStandard"/>
            </w:pPr>
            <w:r w:rsidRPr="00D01517">
              <w:t>0..*</w:t>
            </w:r>
          </w:p>
        </w:tc>
        <w:tc>
          <w:tcPr>
            <w:tcW w:w="567" w:type="dxa"/>
          </w:tcPr>
          <w:p w14:paraId="496F2509" w14:textId="77777777" w:rsidR="000234BB" w:rsidRDefault="000234BB" w:rsidP="00725808">
            <w:pPr>
              <w:pStyle w:val="SmallStandard"/>
            </w:pPr>
            <w:r>
              <w:t>Y</w:t>
            </w:r>
          </w:p>
        </w:tc>
        <w:tc>
          <w:tcPr>
            <w:tcW w:w="3969" w:type="dxa"/>
          </w:tcPr>
          <w:p w14:paraId="47ECABD3" w14:textId="77777777" w:rsidR="000234BB" w:rsidRDefault="000234BB" w:rsidP="00725808">
            <w:pPr>
              <w:pStyle w:val="SmallStandard"/>
            </w:pPr>
            <w:r w:rsidRPr="00491287">
              <w:t>Specifies the TerminalReceptions of the terminal described by the TerminalSpecification.</w:t>
            </w:r>
          </w:p>
        </w:tc>
      </w:tr>
      <w:tr w:rsidR="000234BB" w:rsidRPr="00CC6307" w14:paraId="01B8791B" w14:textId="77777777" w:rsidTr="00725808">
        <w:tc>
          <w:tcPr>
            <w:tcW w:w="1588" w:type="dxa"/>
          </w:tcPr>
          <w:p w14:paraId="5F02AD98" w14:textId="77777777" w:rsidR="000234BB" w:rsidRPr="00634625" w:rsidRDefault="000234BB" w:rsidP="00725808">
            <w:pPr>
              <w:pStyle w:val="SmallStandard"/>
            </w:pPr>
            <w:r>
              <w:t>TerminalReceptionReference</w:t>
            </w:r>
          </w:p>
        </w:tc>
        <w:tc>
          <w:tcPr>
            <w:tcW w:w="708" w:type="dxa"/>
          </w:tcPr>
          <w:p w14:paraId="04CA9509" w14:textId="77777777" w:rsidR="000234BB" w:rsidRPr="00D331EF" w:rsidRDefault="000234BB" w:rsidP="00725808">
            <w:pPr>
              <w:pStyle w:val="SmallStandard"/>
            </w:pPr>
            <w:r w:rsidRPr="00D01517">
              <w:t>0..*</w:t>
            </w:r>
          </w:p>
        </w:tc>
        <w:tc>
          <w:tcPr>
            <w:tcW w:w="1560" w:type="dxa"/>
          </w:tcPr>
          <w:p w14:paraId="6AC43490" w14:textId="77777777" w:rsidR="000234BB" w:rsidRPr="00132C43" w:rsidRDefault="000234BB" w:rsidP="00725808">
            <w:pPr>
              <w:pStyle w:val="SmallStandard"/>
            </w:pPr>
            <w:r>
              <w:t>terminalReception</w:t>
            </w:r>
          </w:p>
        </w:tc>
        <w:tc>
          <w:tcPr>
            <w:tcW w:w="708" w:type="dxa"/>
          </w:tcPr>
          <w:p w14:paraId="04215E4B" w14:textId="77777777" w:rsidR="000234BB" w:rsidRPr="00D331EF" w:rsidRDefault="000234BB" w:rsidP="00725808">
            <w:pPr>
              <w:pStyle w:val="SmallStandard"/>
            </w:pPr>
            <w:r w:rsidRPr="00D01517">
              <w:t>1</w:t>
            </w:r>
          </w:p>
        </w:tc>
        <w:tc>
          <w:tcPr>
            <w:tcW w:w="567" w:type="dxa"/>
          </w:tcPr>
          <w:p w14:paraId="0F2B1EF8" w14:textId="77777777" w:rsidR="000234BB" w:rsidRPr="00D331EF" w:rsidRDefault="000234BB" w:rsidP="00725808">
            <w:pPr>
              <w:pStyle w:val="SmallStandard"/>
            </w:pPr>
            <w:r>
              <w:t>N</w:t>
            </w:r>
          </w:p>
        </w:tc>
        <w:tc>
          <w:tcPr>
            <w:tcW w:w="3969" w:type="dxa"/>
          </w:tcPr>
          <w:p w14:paraId="044FBAA8" w14:textId="77777777" w:rsidR="000234BB" w:rsidRDefault="000234BB" w:rsidP="00725808">
            <w:pPr>
              <w:jc w:val="left"/>
            </w:pPr>
            <w:r>
              <w:rPr>
                <w:sz w:val="16"/>
                <w:szCs w:val="16"/>
              </w:rPr>
              <w:t xml:space="preserve">References the </w:t>
            </w:r>
            <w:r>
              <w:rPr>
                <w:i/>
                <w:iCs/>
                <w:sz w:val="16"/>
                <w:szCs w:val="16"/>
              </w:rPr>
              <w:t>TerminalReception</w:t>
            </w:r>
            <w:r>
              <w:rPr>
                <w:sz w:val="16"/>
                <w:szCs w:val="16"/>
              </w:rPr>
              <w:t xml:space="preserve"> that is instanced by this </w:t>
            </w:r>
            <w:r>
              <w:rPr>
                <w:i/>
                <w:iCs/>
                <w:sz w:val="16"/>
                <w:szCs w:val="16"/>
              </w:rPr>
              <w:t>TerminalReceptionReference.</w:t>
            </w:r>
          </w:p>
        </w:tc>
      </w:tr>
    </w:tbl>
    <w:p w14:paraId="1D0AAB8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6" w:name="_184e50f7f1277ce53468d04cd2cbd8cd"/>
      <w:r>
        <w:rPr>
          <w:lang w:val="en-GB"/>
        </w:rPr>
        <w:t>TerminalReceptionSpecification</w:t>
      </w:r>
      <w:bookmarkEnd w:id="1346"/>
    </w:p>
    <w:p w14:paraId="3D62D553" w14:textId="77777777" w:rsidR="000234BB" w:rsidRDefault="000234BB" w:rsidP="000234BB">
      <w:r>
        <w:rPr>
          <w:sz w:val="18"/>
          <w:szCs w:val="18"/>
        </w:rPr>
        <w:t>Specification for the definition of terminal receptions. A TerminalReception is the area of a terminal where the contacting with another terminal (e.g. between a connector housing and a control unit) takes place. Normally the terminal reception is placed in a cavity of a connector housing.</w:t>
      </w:r>
    </w:p>
    <w:p w14:paraId="139EB0F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D1012C9" w14:textId="77777777" w:rsidTr="00725808">
        <w:tc>
          <w:tcPr>
            <w:tcW w:w="2013" w:type="dxa"/>
            <w:tcMar>
              <w:top w:w="28" w:type="dxa"/>
              <w:left w:w="28" w:type="dxa"/>
              <w:bottom w:w="28" w:type="dxa"/>
              <w:right w:w="28" w:type="dxa"/>
            </w:tcMar>
          </w:tcPr>
          <w:p w14:paraId="49F8999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1296B8E" w14:textId="79F2F39A"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35B22768" w14:textId="77777777" w:rsidTr="00725808">
        <w:tc>
          <w:tcPr>
            <w:tcW w:w="2013" w:type="dxa"/>
            <w:tcMar>
              <w:top w:w="28" w:type="dxa"/>
              <w:left w:w="28" w:type="dxa"/>
              <w:bottom w:w="28" w:type="dxa"/>
              <w:right w:w="28" w:type="dxa"/>
            </w:tcMar>
          </w:tcPr>
          <w:p w14:paraId="3CAD679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6BB2AB" w14:textId="77777777" w:rsidR="000234BB" w:rsidRDefault="000234BB" w:rsidP="00725808"/>
        </w:tc>
      </w:tr>
      <w:tr w:rsidR="000234BB" w:rsidRPr="008359F5" w14:paraId="523888BB" w14:textId="77777777" w:rsidTr="00725808">
        <w:tc>
          <w:tcPr>
            <w:tcW w:w="2013" w:type="dxa"/>
            <w:tcMar>
              <w:top w:w="28" w:type="dxa"/>
              <w:left w:w="28" w:type="dxa"/>
              <w:bottom w:w="28" w:type="dxa"/>
              <w:right w:w="28" w:type="dxa"/>
            </w:tcMar>
          </w:tcPr>
          <w:p w14:paraId="0E9EA01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706DFD" w14:textId="77777777" w:rsidR="000234BB" w:rsidRPr="000437C1" w:rsidRDefault="000234BB" w:rsidP="00725808">
            <w:pPr>
              <w:pStyle w:val="SmallStandard"/>
            </w:pPr>
            <w:r>
              <w:t>false</w:t>
            </w:r>
          </w:p>
        </w:tc>
      </w:tr>
    </w:tbl>
    <w:p w14:paraId="5DE257A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7D13779" w14:textId="77777777" w:rsidTr="00725808">
        <w:tc>
          <w:tcPr>
            <w:tcW w:w="2013" w:type="dxa"/>
            <w:tcMar>
              <w:top w:w="28" w:type="dxa"/>
              <w:left w:w="28" w:type="dxa"/>
              <w:bottom w:w="28" w:type="dxa"/>
              <w:right w:w="28" w:type="dxa"/>
            </w:tcMar>
          </w:tcPr>
          <w:p w14:paraId="4F49AD2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885C62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0FBD7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E3EB93"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9F5B28E" w14:textId="77777777" w:rsidTr="00725808">
        <w:tc>
          <w:tcPr>
            <w:tcW w:w="2013" w:type="dxa"/>
            <w:tcMar>
              <w:top w:w="28" w:type="dxa"/>
              <w:left w:w="28" w:type="dxa"/>
              <w:bottom w:w="28" w:type="dxa"/>
              <w:right w:w="28" w:type="dxa"/>
            </w:tcMar>
          </w:tcPr>
          <w:p w14:paraId="304A0B54" w14:textId="77777777" w:rsidR="000234BB" w:rsidRPr="00620BBE" w:rsidRDefault="000234BB" w:rsidP="00725808">
            <w:pPr>
              <w:pStyle w:val="SmallStandard"/>
            </w:pPr>
            <w:r w:rsidRPr="00620BBE">
              <w:t>cavityDesign</w:t>
            </w:r>
          </w:p>
        </w:tc>
        <w:tc>
          <w:tcPr>
            <w:tcW w:w="1559" w:type="dxa"/>
            <w:tcMar>
              <w:top w:w="28" w:type="dxa"/>
              <w:left w:w="28" w:type="dxa"/>
              <w:bottom w:w="28" w:type="dxa"/>
              <w:right w:w="28" w:type="dxa"/>
            </w:tcMar>
          </w:tcPr>
          <w:p w14:paraId="23A15E6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0B024F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086AF0A" w14:textId="77777777" w:rsidR="000234BB" w:rsidRDefault="000234BB" w:rsidP="00725808">
            <w:pPr>
              <w:jc w:val="left"/>
            </w:pPr>
            <w:r>
              <w:rPr>
                <w:sz w:val="16"/>
                <w:szCs w:val="16"/>
              </w:rPr>
              <w:t xml:space="preserve">Deprecated (since Version 1.1.4): This attribute has been marked as deprecated, as it has been replaced by the more meaningful mechanism with </w:t>
            </w:r>
            <w:r>
              <w:rPr>
                <w:i/>
                <w:iCs/>
                <w:sz w:val="16"/>
                <w:szCs w:val="16"/>
              </w:rPr>
              <w:t>TerminalTypes.</w:t>
            </w:r>
          </w:p>
        </w:tc>
      </w:tr>
      <w:tr w:rsidR="000234BB" w:rsidRPr="006675E2" w14:paraId="7B003D3A" w14:textId="77777777" w:rsidTr="00725808">
        <w:tc>
          <w:tcPr>
            <w:tcW w:w="2013" w:type="dxa"/>
            <w:tcMar>
              <w:top w:w="28" w:type="dxa"/>
              <w:left w:w="28" w:type="dxa"/>
              <w:bottom w:w="28" w:type="dxa"/>
              <w:right w:w="28" w:type="dxa"/>
            </w:tcMar>
          </w:tcPr>
          <w:p w14:paraId="71CFBF18" w14:textId="77777777" w:rsidR="000234BB" w:rsidRPr="00620BBE" w:rsidRDefault="000234BB" w:rsidP="00725808">
            <w:pPr>
              <w:pStyle w:val="SmallStandard"/>
            </w:pPr>
            <w:r w:rsidRPr="00620BBE">
              <w:t>platingMaterial</w:t>
            </w:r>
          </w:p>
        </w:tc>
        <w:tc>
          <w:tcPr>
            <w:tcW w:w="1559" w:type="dxa"/>
            <w:tcMar>
              <w:top w:w="28" w:type="dxa"/>
              <w:left w:w="28" w:type="dxa"/>
              <w:bottom w:w="28" w:type="dxa"/>
              <w:right w:w="28" w:type="dxa"/>
            </w:tcMar>
          </w:tcPr>
          <w:p w14:paraId="49E2F494" w14:textId="77777777" w:rsidR="000234BB" w:rsidRPr="008359F5" w:rsidRDefault="000234BB" w:rsidP="00725808">
            <w:pPr>
              <w:pStyle w:val="SmallStandard"/>
            </w:pPr>
            <w:r w:rsidRPr="00D21799">
              <w:t>Material</w:t>
            </w:r>
          </w:p>
        </w:tc>
        <w:tc>
          <w:tcPr>
            <w:tcW w:w="709" w:type="dxa"/>
            <w:tcMar>
              <w:top w:w="28" w:type="dxa"/>
              <w:left w:w="28" w:type="dxa"/>
              <w:bottom w:w="28" w:type="dxa"/>
              <w:right w:w="28" w:type="dxa"/>
            </w:tcMar>
          </w:tcPr>
          <w:p w14:paraId="22CDAB28"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72BEBC2" w14:textId="77777777" w:rsidR="000234BB" w:rsidRDefault="000234BB" w:rsidP="00725808">
            <w:pPr>
              <w:jc w:val="left"/>
            </w:pPr>
            <w:r>
              <w:rPr>
                <w:sz w:val="16"/>
                <w:szCs w:val="16"/>
              </w:rPr>
              <w:t>Specifies the plating material of the terminal reception.</w:t>
            </w:r>
          </w:p>
        </w:tc>
      </w:tr>
      <w:tr w:rsidR="000234BB" w:rsidRPr="006675E2" w14:paraId="118468CF" w14:textId="77777777" w:rsidTr="00725808">
        <w:tc>
          <w:tcPr>
            <w:tcW w:w="2013" w:type="dxa"/>
            <w:tcMar>
              <w:top w:w="28" w:type="dxa"/>
              <w:left w:w="28" w:type="dxa"/>
              <w:bottom w:w="28" w:type="dxa"/>
              <w:right w:w="28" w:type="dxa"/>
            </w:tcMar>
          </w:tcPr>
          <w:p w14:paraId="5339CC69" w14:textId="77777777" w:rsidR="000234BB" w:rsidRPr="00620BBE" w:rsidRDefault="000234BB" w:rsidP="00725808">
            <w:pPr>
              <w:pStyle w:val="SmallStandard"/>
            </w:pPr>
            <w:r w:rsidRPr="00620BBE">
              <w:t>primaryLockingType</w:t>
            </w:r>
          </w:p>
        </w:tc>
        <w:tc>
          <w:tcPr>
            <w:tcW w:w="1559" w:type="dxa"/>
            <w:tcMar>
              <w:top w:w="28" w:type="dxa"/>
              <w:left w:w="28" w:type="dxa"/>
              <w:bottom w:w="28" w:type="dxa"/>
              <w:right w:w="28" w:type="dxa"/>
            </w:tcMar>
          </w:tcPr>
          <w:p w14:paraId="6B63B92D" w14:textId="77777777" w:rsidR="000234BB" w:rsidRPr="008359F5" w:rsidRDefault="000234BB" w:rsidP="00725808">
            <w:pPr>
              <w:pStyle w:val="SmallStandard"/>
            </w:pPr>
            <w:r w:rsidRPr="00D21799">
              <w:t>PrimaryLockingType</w:t>
            </w:r>
          </w:p>
        </w:tc>
        <w:tc>
          <w:tcPr>
            <w:tcW w:w="709" w:type="dxa"/>
            <w:tcMar>
              <w:top w:w="28" w:type="dxa"/>
              <w:left w:w="28" w:type="dxa"/>
              <w:bottom w:w="28" w:type="dxa"/>
              <w:right w:w="28" w:type="dxa"/>
            </w:tcMar>
          </w:tcPr>
          <w:p w14:paraId="6BC3D5C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2EE0D63" w14:textId="77777777" w:rsidR="000234BB" w:rsidRDefault="000234BB" w:rsidP="00725808">
            <w:pPr>
              <w:jc w:val="left"/>
            </w:pPr>
            <w:r>
              <w:rPr>
                <w:sz w:val="16"/>
                <w:szCs w:val="16"/>
              </w:rPr>
              <w:t>Specifies if the terminal reception has a primary locking and of what type it is.</w:t>
            </w:r>
          </w:p>
        </w:tc>
      </w:tr>
      <w:tr w:rsidR="000234BB" w:rsidRPr="006675E2" w14:paraId="5BEC43B7" w14:textId="77777777" w:rsidTr="00725808">
        <w:tc>
          <w:tcPr>
            <w:tcW w:w="2013" w:type="dxa"/>
            <w:tcMar>
              <w:top w:w="28" w:type="dxa"/>
              <w:left w:w="28" w:type="dxa"/>
              <w:bottom w:w="28" w:type="dxa"/>
              <w:right w:w="28" w:type="dxa"/>
            </w:tcMar>
          </w:tcPr>
          <w:p w14:paraId="1FB57883" w14:textId="77777777" w:rsidR="000234BB" w:rsidRPr="00620BBE" w:rsidRDefault="000234BB" w:rsidP="00725808">
            <w:pPr>
              <w:pStyle w:val="SmallStandard"/>
            </w:pPr>
            <w:r w:rsidRPr="00620BBE">
              <w:lastRenderedPageBreak/>
              <w:t>pullOutForce</w:t>
            </w:r>
          </w:p>
        </w:tc>
        <w:tc>
          <w:tcPr>
            <w:tcW w:w="1559" w:type="dxa"/>
            <w:tcMar>
              <w:top w:w="28" w:type="dxa"/>
              <w:left w:w="28" w:type="dxa"/>
              <w:bottom w:w="28" w:type="dxa"/>
              <w:right w:w="28" w:type="dxa"/>
            </w:tcMar>
          </w:tcPr>
          <w:p w14:paraId="0FDCEC9F"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296E37A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458C0E2" w14:textId="77777777" w:rsidR="000234BB" w:rsidRDefault="000234BB" w:rsidP="00725808">
            <w:pPr>
              <w:jc w:val="left"/>
            </w:pPr>
            <w:r>
              <w:rPr>
                <w:sz w:val="16"/>
                <w:szCs w:val="16"/>
              </w:rPr>
              <w:t>The force until the terminal is pulled out of the housing (normally a not intended case). KBLFRM-366</w:t>
            </w:r>
          </w:p>
        </w:tc>
      </w:tr>
    </w:tbl>
    <w:p w14:paraId="11EEA45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7BDD154" w14:textId="77777777" w:rsidTr="00725808">
        <w:tc>
          <w:tcPr>
            <w:tcW w:w="3856" w:type="dxa"/>
            <w:gridSpan w:val="3"/>
          </w:tcPr>
          <w:p w14:paraId="0B24584F" w14:textId="77777777" w:rsidR="000234BB" w:rsidRDefault="000234BB" w:rsidP="00725808">
            <w:pPr>
              <w:jc w:val="center"/>
              <w:rPr>
                <w:b/>
                <w:sz w:val="16"/>
                <w:szCs w:val="16"/>
                <w:lang w:val="en-GB"/>
              </w:rPr>
            </w:pPr>
            <w:r>
              <w:rPr>
                <w:b/>
                <w:sz w:val="16"/>
                <w:szCs w:val="16"/>
                <w:lang w:val="en-GB"/>
              </w:rPr>
              <w:t>Other End</w:t>
            </w:r>
          </w:p>
        </w:tc>
        <w:tc>
          <w:tcPr>
            <w:tcW w:w="708" w:type="dxa"/>
          </w:tcPr>
          <w:p w14:paraId="0C5C7DF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359D143" w14:textId="77777777" w:rsidR="000234BB" w:rsidRDefault="000234BB" w:rsidP="00725808">
            <w:pPr>
              <w:jc w:val="center"/>
              <w:rPr>
                <w:b/>
                <w:sz w:val="16"/>
                <w:szCs w:val="16"/>
                <w:lang w:val="en-GB"/>
              </w:rPr>
            </w:pPr>
            <w:r>
              <w:rPr>
                <w:b/>
                <w:sz w:val="16"/>
                <w:szCs w:val="16"/>
                <w:lang w:val="en-GB"/>
              </w:rPr>
              <w:t>General</w:t>
            </w:r>
          </w:p>
        </w:tc>
      </w:tr>
      <w:tr w:rsidR="000234BB" w:rsidRPr="00720F6F" w14:paraId="0B2EE207" w14:textId="77777777" w:rsidTr="00725808">
        <w:tc>
          <w:tcPr>
            <w:tcW w:w="1573" w:type="dxa"/>
          </w:tcPr>
          <w:p w14:paraId="08146321" w14:textId="77777777" w:rsidR="000234BB" w:rsidRDefault="000234BB" w:rsidP="00725808">
            <w:pPr>
              <w:rPr>
                <w:b/>
                <w:sz w:val="16"/>
                <w:szCs w:val="16"/>
                <w:lang w:val="en-GB"/>
              </w:rPr>
            </w:pPr>
            <w:r>
              <w:rPr>
                <w:b/>
                <w:sz w:val="16"/>
                <w:szCs w:val="16"/>
                <w:lang w:val="en-GB"/>
              </w:rPr>
              <w:t>Type</w:t>
            </w:r>
          </w:p>
        </w:tc>
        <w:tc>
          <w:tcPr>
            <w:tcW w:w="1574" w:type="dxa"/>
          </w:tcPr>
          <w:p w14:paraId="112B93C7" w14:textId="77777777" w:rsidR="000234BB" w:rsidRDefault="000234BB" w:rsidP="00725808">
            <w:pPr>
              <w:rPr>
                <w:b/>
                <w:sz w:val="16"/>
                <w:szCs w:val="16"/>
                <w:lang w:val="en-GB"/>
              </w:rPr>
            </w:pPr>
            <w:r>
              <w:rPr>
                <w:b/>
                <w:sz w:val="16"/>
                <w:szCs w:val="16"/>
                <w:lang w:val="en-GB"/>
              </w:rPr>
              <w:t>Role</w:t>
            </w:r>
          </w:p>
        </w:tc>
        <w:tc>
          <w:tcPr>
            <w:tcW w:w="708" w:type="dxa"/>
          </w:tcPr>
          <w:p w14:paraId="4FD0E1E7" w14:textId="77777777" w:rsidR="000234BB" w:rsidRDefault="000234BB" w:rsidP="00725808">
            <w:pPr>
              <w:rPr>
                <w:b/>
                <w:sz w:val="16"/>
                <w:szCs w:val="16"/>
                <w:lang w:val="en-GB"/>
              </w:rPr>
            </w:pPr>
            <w:r>
              <w:rPr>
                <w:b/>
                <w:sz w:val="16"/>
                <w:szCs w:val="16"/>
                <w:lang w:val="en-GB"/>
              </w:rPr>
              <w:t>Mult</w:t>
            </w:r>
          </w:p>
        </w:tc>
        <w:tc>
          <w:tcPr>
            <w:tcW w:w="709" w:type="dxa"/>
          </w:tcPr>
          <w:p w14:paraId="1B7745FE" w14:textId="77777777" w:rsidR="000234BB" w:rsidRDefault="000234BB" w:rsidP="00725808">
            <w:pPr>
              <w:rPr>
                <w:b/>
                <w:sz w:val="16"/>
                <w:szCs w:val="16"/>
                <w:lang w:val="en-GB"/>
              </w:rPr>
            </w:pPr>
            <w:r>
              <w:rPr>
                <w:b/>
                <w:sz w:val="16"/>
                <w:szCs w:val="16"/>
                <w:lang w:val="en-GB"/>
              </w:rPr>
              <w:t>Mult</w:t>
            </w:r>
          </w:p>
        </w:tc>
        <w:tc>
          <w:tcPr>
            <w:tcW w:w="567" w:type="dxa"/>
          </w:tcPr>
          <w:p w14:paraId="49C4EA6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261560C" w14:textId="77777777" w:rsidR="000234BB" w:rsidRPr="008359F5" w:rsidRDefault="000234BB" w:rsidP="00725808">
            <w:pPr>
              <w:rPr>
                <w:b/>
                <w:sz w:val="16"/>
                <w:szCs w:val="16"/>
                <w:lang w:val="en-GB"/>
              </w:rPr>
            </w:pPr>
            <w:r>
              <w:rPr>
                <w:b/>
                <w:sz w:val="16"/>
                <w:szCs w:val="16"/>
                <w:lang w:val="en-GB"/>
              </w:rPr>
              <w:t>Comment</w:t>
            </w:r>
          </w:p>
        </w:tc>
      </w:tr>
      <w:tr w:rsidR="000234BB" w:rsidRPr="00CC6307" w14:paraId="043A5C07" w14:textId="77777777" w:rsidTr="00725808">
        <w:tc>
          <w:tcPr>
            <w:tcW w:w="1573" w:type="dxa"/>
          </w:tcPr>
          <w:p w14:paraId="20A1EDF4" w14:textId="77777777" w:rsidR="000234BB" w:rsidRPr="00634625" w:rsidRDefault="000234BB" w:rsidP="00725808">
            <w:pPr>
              <w:pStyle w:val="SmallStandard"/>
            </w:pPr>
            <w:r>
              <w:t>TerminalType</w:t>
            </w:r>
          </w:p>
        </w:tc>
        <w:tc>
          <w:tcPr>
            <w:tcW w:w="1574" w:type="dxa"/>
          </w:tcPr>
          <w:p w14:paraId="7F326116" w14:textId="77777777" w:rsidR="000234BB" w:rsidRPr="00132C43" w:rsidRDefault="000234BB" w:rsidP="00725808">
            <w:pPr>
              <w:pStyle w:val="SmallStandard"/>
            </w:pPr>
            <w:r>
              <w:t>terminalType</w:t>
            </w:r>
          </w:p>
        </w:tc>
        <w:tc>
          <w:tcPr>
            <w:tcW w:w="708" w:type="dxa"/>
          </w:tcPr>
          <w:p w14:paraId="4AC372B7" w14:textId="77777777" w:rsidR="000234BB" w:rsidRPr="00D331EF" w:rsidRDefault="000234BB" w:rsidP="00725808">
            <w:pPr>
              <w:pStyle w:val="SmallStandard"/>
            </w:pPr>
            <w:r w:rsidRPr="00574783">
              <w:t>0..1</w:t>
            </w:r>
          </w:p>
        </w:tc>
        <w:tc>
          <w:tcPr>
            <w:tcW w:w="709" w:type="dxa"/>
          </w:tcPr>
          <w:p w14:paraId="4714BBB5" w14:textId="77777777" w:rsidR="000234BB" w:rsidRPr="00D331EF" w:rsidRDefault="000234BB" w:rsidP="00725808">
            <w:pPr>
              <w:pStyle w:val="SmallStandard"/>
            </w:pPr>
            <w:r w:rsidRPr="00207506">
              <w:t>0..1</w:t>
            </w:r>
          </w:p>
        </w:tc>
        <w:tc>
          <w:tcPr>
            <w:tcW w:w="567" w:type="dxa"/>
          </w:tcPr>
          <w:p w14:paraId="0171F7CF" w14:textId="77777777" w:rsidR="000234BB" w:rsidRDefault="000234BB" w:rsidP="00725808">
            <w:pPr>
              <w:pStyle w:val="SmallStandard"/>
            </w:pPr>
            <w:r>
              <w:t>Y</w:t>
            </w:r>
          </w:p>
        </w:tc>
        <w:tc>
          <w:tcPr>
            <w:tcW w:w="3969" w:type="dxa"/>
          </w:tcPr>
          <w:p w14:paraId="0C3C66A4" w14:textId="77777777" w:rsidR="000234BB" w:rsidRDefault="000234BB" w:rsidP="00725808">
            <w:pPr>
              <w:jc w:val="left"/>
            </w:pPr>
            <w:r>
              <w:rPr>
                <w:sz w:val="16"/>
                <w:szCs w:val="16"/>
              </w:rPr>
              <w:t>Specifies the terminal type that is associated with the terminal reception.</w:t>
            </w:r>
          </w:p>
        </w:tc>
      </w:tr>
    </w:tbl>
    <w:p w14:paraId="4DE92B3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ACB3777" w14:textId="77777777" w:rsidTr="00725808">
        <w:tc>
          <w:tcPr>
            <w:tcW w:w="2296" w:type="dxa"/>
            <w:gridSpan w:val="2"/>
          </w:tcPr>
          <w:p w14:paraId="052C5EDA"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23F75E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79B45A3" w14:textId="77777777" w:rsidR="000234BB" w:rsidRDefault="000234BB" w:rsidP="00725808">
            <w:pPr>
              <w:jc w:val="center"/>
              <w:rPr>
                <w:b/>
                <w:sz w:val="16"/>
                <w:szCs w:val="16"/>
                <w:lang w:val="en-GB"/>
              </w:rPr>
            </w:pPr>
            <w:r>
              <w:rPr>
                <w:b/>
                <w:sz w:val="16"/>
                <w:szCs w:val="16"/>
                <w:lang w:val="en-GB"/>
              </w:rPr>
              <w:t>General</w:t>
            </w:r>
          </w:p>
        </w:tc>
      </w:tr>
      <w:tr w:rsidR="000234BB" w:rsidRPr="00720F6F" w14:paraId="3627E301" w14:textId="77777777" w:rsidTr="00725808">
        <w:tc>
          <w:tcPr>
            <w:tcW w:w="1588" w:type="dxa"/>
          </w:tcPr>
          <w:p w14:paraId="311B7B04" w14:textId="77777777" w:rsidR="000234BB" w:rsidRDefault="000234BB" w:rsidP="00725808">
            <w:pPr>
              <w:rPr>
                <w:b/>
                <w:sz w:val="16"/>
                <w:szCs w:val="16"/>
                <w:lang w:val="en-GB"/>
              </w:rPr>
            </w:pPr>
            <w:r>
              <w:rPr>
                <w:b/>
                <w:sz w:val="16"/>
                <w:szCs w:val="16"/>
                <w:lang w:val="en-GB"/>
              </w:rPr>
              <w:t>Type</w:t>
            </w:r>
          </w:p>
        </w:tc>
        <w:tc>
          <w:tcPr>
            <w:tcW w:w="708" w:type="dxa"/>
          </w:tcPr>
          <w:p w14:paraId="064B176E" w14:textId="77777777" w:rsidR="000234BB" w:rsidRDefault="000234BB" w:rsidP="00725808">
            <w:pPr>
              <w:rPr>
                <w:b/>
                <w:sz w:val="16"/>
                <w:szCs w:val="16"/>
                <w:lang w:val="en-GB"/>
              </w:rPr>
            </w:pPr>
            <w:r>
              <w:rPr>
                <w:b/>
                <w:sz w:val="16"/>
                <w:szCs w:val="16"/>
                <w:lang w:val="en-GB"/>
              </w:rPr>
              <w:t>Mult</w:t>
            </w:r>
          </w:p>
        </w:tc>
        <w:tc>
          <w:tcPr>
            <w:tcW w:w="1560" w:type="dxa"/>
          </w:tcPr>
          <w:p w14:paraId="09CE9BAC" w14:textId="77777777" w:rsidR="000234BB" w:rsidRDefault="000234BB" w:rsidP="00725808">
            <w:pPr>
              <w:rPr>
                <w:b/>
                <w:sz w:val="16"/>
                <w:szCs w:val="16"/>
                <w:lang w:val="en-GB"/>
              </w:rPr>
            </w:pPr>
            <w:r>
              <w:rPr>
                <w:b/>
                <w:sz w:val="16"/>
                <w:szCs w:val="16"/>
                <w:lang w:val="en-GB"/>
              </w:rPr>
              <w:t>Role</w:t>
            </w:r>
          </w:p>
        </w:tc>
        <w:tc>
          <w:tcPr>
            <w:tcW w:w="708" w:type="dxa"/>
          </w:tcPr>
          <w:p w14:paraId="5636DE9D" w14:textId="77777777" w:rsidR="000234BB" w:rsidRDefault="000234BB" w:rsidP="00725808">
            <w:pPr>
              <w:rPr>
                <w:b/>
                <w:sz w:val="16"/>
                <w:szCs w:val="16"/>
                <w:lang w:val="en-GB"/>
              </w:rPr>
            </w:pPr>
            <w:r>
              <w:rPr>
                <w:b/>
                <w:sz w:val="16"/>
                <w:szCs w:val="16"/>
                <w:lang w:val="en-GB"/>
              </w:rPr>
              <w:t>Mult</w:t>
            </w:r>
          </w:p>
        </w:tc>
        <w:tc>
          <w:tcPr>
            <w:tcW w:w="567" w:type="dxa"/>
          </w:tcPr>
          <w:p w14:paraId="120711A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43D7E6D" w14:textId="77777777" w:rsidR="000234BB" w:rsidRPr="008359F5" w:rsidRDefault="000234BB" w:rsidP="00725808">
            <w:pPr>
              <w:rPr>
                <w:b/>
                <w:sz w:val="16"/>
                <w:szCs w:val="16"/>
                <w:lang w:val="en-GB"/>
              </w:rPr>
            </w:pPr>
            <w:r>
              <w:rPr>
                <w:b/>
                <w:sz w:val="16"/>
                <w:szCs w:val="16"/>
                <w:lang w:val="en-GB"/>
              </w:rPr>
              <w:t>Comment</w:t>
            </w:r>
          </w:p>
        </w:tc>
      </w:tr>
      <w:tr w:rsidR="000234BB" w:rsidRPr="00CC6307" w14:paraId="152DFE46" w14:textId="77777777" w:rsidTr="00725808">
        <w:tc>
          <w:tcPr>
            <w:tcW w:w="1588" w:type="dxa"/>
          </w:tcPr>
          <w:p w14:paraId="333C7B2D" w14:textId="77777777" w:rsidR="000234BB" w:rsidRPr="00634625" w:rsidRDefault="000234BB" w:rsidP="00725808">
            <w:pPr>
              <w:pStyle w:val="SmallStandard"/>
            </w:pPr>
            <w:r>
              <w:t>TerminalReception</w:t>
            </w:r>
          </w:p>
        </w:tc>
        <w:tc>
          <w:tcPr>
            <w:tcW w:w="708" w:type="dxa"/>
          </w:tcPr>
          <w:p w14:paraId="324E30B6" w14:textId="77777777" w:rsidR="000234BB" w:rsidRPr="00D331EF" w:rsidRDefault="000234BB" w:rsidP="00725808">
            <w:pPr>
              <w:pStyle w:val="SmallStandard"/>
            </w:pPr>
            <w:r w:rsidRPr="00D01517">
              <w:t>0..*</w:t>
            </w:r>
          </w:p>
        </w:tc>
        <w:tc>
          <w:tcPr>
            <w:tcW w:w="1560" w:type="dxa"/>
          </w:tcPr>
          <w:p w14:paraId="7CAF74E7" w14:textId="77777777" w:rsidR="000234BB" w:rsidRPr="00132C43" w:rsidRDefault="000234BB" w:rsidP="00725808">
            <w:pPr>
              <w:pStyle w:val="SmallStandard"/>
            </w:pPr>
            <w:r>
              <w:t>terminalReceptionSpecification</w:t>
            </w:r>
          </w:p>
        </w:tc>
        <w:tc>
          <w:tcPr>
            <w:tcW w:w="708" w:type="dxa"/>
          </w:tcPr>
          <w:p w14:paraId="7224CA5C" w14:textId="77777777" w:rsidR="000234BB" w:rsidRPr="00D331EF" w:rsidRDefault="000234BB" w:rsidP="00725808">
            <w:pPr>
              <w:pStyle w:val="SmallStandard"/>
            </w:pPr>
            <w:r w:rsidRPr="00D01517">
              <w:t>0..1</w:t>
            </w:r>
          </w:p>
        </w:tc>
        <w:tc>
          <w:tcPr>
            <w:tcW w:w="567" w:type="dxa"/>
          </w:tcPr>
          <w:p w14:paraId="087422C9" w14:textId="77777777" w:rsidR="000234BB" w:rsidRPr="00D331EF" w:rsidRDefault="000234BB" w:rsidP="00725808">
            <w:pPr>
              <w:pStyle w:val="SmallStandard"/>
            </w:pPr>
            <w:r>
              <w:t>N</w:t>
            </w:r>
          </w:p>
        </w:tc>
        <w:tc>
          <w:tcPr>
            <w:tcW w:w="3969" w:type="dxa"/>
          </w:tcPr>
          <w:p w14:paraId="6A673A21" w14:textId="77777777" w:rsidR="000234BB" w:rsidRDefault="000234BB" w:rsidP="00725808">
            <w:pPr>
              <w:pStyle w:val="SmallStandard"/>
            </w:pPr>
            <w:r w:rsidRPr="00491287">
              <w:t>References the TerminalReceptionSpecification that specifies the TerminalReception.</w:t>
            </w:r>
          </w:p>
        </w:tc>
      </w:tr>
    </w:tbl>
    <w:p w14:paraId="208087B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7" w:name="_305477fdff22f88c4e046ebc091349f3"/>
      <w:r>
        <w:rPr>
          <w:lang w:val="en-GB"/>
        </w:rPr>
        <w:t>TerminalSpecification</w:t>
      </w:r>
      <w:bookmarkEnd w:id="1347"/>
    </w:p>
    <w:p w14:paraId="7DE256FB" w14:textId="77777777" w:rsidR="000234BB" w:rsidRDefault="000234BB" w:rsidP="000234BB">
      <w:r>
        <w:rPr>
          <w:sz w:val="18"/>
          <w:szCs w:val="18"/>
        </w:rPr>
        <w:t>Specification for the definition of terminals. A terminal can own multiple WireReceptions &amp; TerminalReceptions.</w:t>
      </w:r>
    </w:p>
    <w:p w14:paraId="6F2FD8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103E97" w14:textId="77777777" w:rsidTr="00725808">
        <w:tc>
          <w:tcPr>
            <w:tcW w:w="2013" w:type="dxa"/>
            <w:tcMar>
              <w:top w:w="28" w:type="dxa"/>
              <w:left w:w="28" w:type="dxa"/>
              <w:bottom w:w="28" w:type="dxa"/>
              <w:right w:w="28" w:type="dxa"/>
            </w:tcMar>
          </w:tcPr>
          <w:p w14:paraId="1992FBA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CC0CB5" w14:textId="787865C9"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52217952" w14:textId="77777777" w:rsidTr="00725808">
        <w:tc>
          <w:tcPr>
            <w:tcW w:w="2013" w:type="dxa"/>
            <w:tcMar>
              <w:top w:w="28" w:type="dxa"/>
              <w:left w:w="28" w:type="dxa"/>
              <w:bottom w:w="28" w:type="dxa"/>
              <w:right w:w="28" w:type="dxa"/>
            </w:tcMar>
          </w:tcPr>
          <w:p w14:paraId="033E019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CCFFCC8" w14:textId="77777777" w:rsidR="000234BB" w:rsidRDefault="000234BB" w:rsidP="00725808"/>
        </w:tc>
      </w:tr>
      <w:tr w:rsidR="000234BB" w:rsidRPr="008359F5" w14:paraId="347D711B" w14:textId="77777777" w:rsidTr="00725808">
        <w:tc>
          <w:tcPr>
            <w:tcW w:w="2013" w:type="dxa"/>
            <w:tcMar>
              <w:top w:w="28" w:type="dxa"/>
              <w:left w:w="28" w:type="dxa"/>
              <w:bottom w:w="28" w:type="dxa"/>
              <w:right w:w="28" w:type="dxa"/>
            </w:tcMar>
          </w:tcPr>
          <w:p w14:paraId="6938288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770EBF" w14:textId="77777777" w:rsidR="000234BB" w:rsidRPr="000437C1" w:rsidRDefault="000234BB" w:rsidP="00725808">
            <w:pPr>
              <w:pStyle w:val="SmallStandard"/>
            </w:pPr>
            <w:r>
              <w:t>false</w:t>
            </w:r>
          </w:p>
        </w:tc>
      </w:tr>
    </w:tbl>
    <w:p w14:paraId="4B68E9B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B0166D2" w14:textId="77777777" w:rsidTr="00725808">
        <w:tc>
          <w:tcPr>
            <w:tcW w:w="2013" w:type="dxa"/>
            <w:tcMar>
              <w:top w:w="28" w:type="dxa"/>
              <w:left w:w="28" w:type="dxa"/>
              <w:bottom w:w="28" w:type="dxa"/>
              <w:right w:w="28" w:type="dxa"/>
            </w:tcMar>
          </w:tcPr>
          <w:p w14:paraId="12DB8B5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B7E663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B2460B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D9F1550"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AFD4CF4" w14:textId="77777777" w:rsidTr="00725808">
        <w:tc>
          <w:tcPr>
            <w:tcW w:w="2013" w:type="dxa"/>
            <w:tcMar>
              <w:top w:w="28" w:type="dxa"/>
              <w:left w:w="28" w:type="dxa"/>
              <w:bottom w:w="28" w:type="dxa"/>
              <w:right w:w="28" w:type="dxa"/>
            </w:tcMar>
          </w:tcPr>
          <w:p w14:paraId="6FD24813" w14:textId="77777777" w:rsidR="000234BB" w:rsidRPr="00620BBE" w:rsidRDefault="000234BB" w:rsidP="00725808">
            <w:pPr>
              <w:pStyle w:val="SmallStandard"/>
            </w:pPr>
            <w:r w:rsidRPr="00620BBE">
              <w:t>voltageRange</w:t>
            </w:r>
          </w:p>
        </w:tc>
        <w:tc>
          <w:tcPr>
            <w:tcW w:w="1559" w:type="dxa"/>
            <w:tcMar>
              <w:top w:w="28" w:type="dxa"/>
              <w:left w:w="28" w:type="dxa"/>
              <w:bottom w:w="28" w:type="dxa"/>
              <w:right w:w="28" w:type="dxa"/>
            </w:tcMar>
          </w:tcPr>
          <w:p w14:paraId="7123ED2C"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0A4E9CF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4E8331B" w14:textId="77777777" w:rsidR="000234BB" w:rsidRDefault="000234BB" w:rsidP="00725808">
            <w:pPr>
              <w:jc w:val="left"/>
            </w:pPr>
            <w:r>
              <w:rPr>
                <w:sz w:val="16"/>
                <w:szCs w:val="16"/>
              </w:rPr>
              <w:t>Specifies the allowed voltage range for the connector housing.</w:t>
            </w:r>
          </w:p>
        </w:tc>
      </w:tr>
      <w:tr w:rsidR="000234BB" w:rsidRPr="006675E2" w14:paraId="13A1C535" w14:textId="77777777" w:rsidTr="00725808">
        <w:tc>
          <w:tcPr>
            <w:tcW w:w="2013" w:type="dxa"/>
            <w:tcMar>
              <w:top w:w="28" w:type="dxa"/>
              <w:left w:w="28" w:type="dxa"/>
              <w:bottom w:w="28" w:type="dxa"/>
              <w:right w:w="28" w:type="dxa"/>
            </w:tcMar>
          </w:tcPr>
          <w:p w14:paraId="427E04AE" w14:textId="77777777" w:rsidR="000234BB" w:rsidRPr="00620BBE" w:rsidRDefault="000234BB" w:rsidP="00725808">
            <w:pPr>
              <w:pStyle w:val="SmallStandard"/>
            </w:pPr>
            <w:r w:rsidRPr="00620BBE">
              <w:t>sealingType</w:t>
            </w:r>
          </w:p>
        </w:tc>
        <w:tc>
          <w:tcPr>
            <w:tcW w:w="1559" w:type="dxa"/>
            <w:tcMar>
              <w:top w:w="28" w:type="dxa"/>
              <w:left w:w="28" w:type="dxa"/>
              <w:bottom w:w="28" w:type="dxa"/>
              <w:right w:w="28" w:type="dxa"/>
            </w:tcMar>
          </w:tcPr>
          <w:p w14:paraId="77867175" w14:textId="77777777" w:rsidR="000234BB" w:rsidRPr="008359F5" w:rsidRDefault="000234BB" w:rsidP="00725808">
            <w:pPr>
              <w:pStyle w:val="SmallStandard"/>
            </w:pPr>
            <w:r w:rsidRPr="00D21799">
              <w:t>TerminalSealingType</w:t>
            </w:r>
          </w:p>
        </w:tc>
        <w:tc>
          <w:tcPr>
            <w:tcW w:w="709" w:type="dxa"/>
            <w:tcMar>
              <w:top w:w="28" w:type="dxa"/>
              <w:left w:w="28" w:type="dxa"/>
              <w:bottom w:w="28" w:type="dxa"/>
              <w:right w:w="28" w:type="dxa"/>
            </w:tcMar>
          </w:tcPr>
          <w:p w14:paraId="7BBB851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3ECEF36" w14:textId="77777777" w:rsidR="000234BB" w:rsidRDefault="000234BB" w:rsidP="00725808">
            <w:pPr>
              <w:jc w:val="left"/>
            </w:pPr>
            <w:r>
              <w:rPr>
                <w:sz w:val="16"/>
                <w:szCs w:val="16"/>
              </w:rPr>
              <w:t xml:space="preserve">Defines the </w:t>
            </w:r>
            <w:r>
              <w:rPr>
                <w:i/>
                <w:iCs/>
                <w:sz w:val="16"/>
                <w:szCs w:val="16"/>
              </w:rPr>
              <w:t>SealingType</w:t>
            </w:r>
            <w:r>
              <w:rPr>
                <w:sz w:val="16"/>
                <w:szCs w:val="16"/>
              </w:rPr>
              <w:t xml:space="preserve"> of the Terminal. This type always refers to the sealing of the terminal itself. However, even a terminal which is not sealable can be used in sealed locations with additional measures (e.g. on the slot).</w:t>
            </w:r>
          </w:p>
        </w:tc>
      </w:tr>
    </w:tbl>
    <w:p w14:paraId="40174CE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6E95E62" w14:textId="77777777" w:rsidTr="00725808">
        <w:tc>
          <w:tcPr>
            <w:tcW w:w="3856" w:type="dxa"/>
            <w:gridSpan w:val="3"/>
          </w:tcPr>
          <w:p w14:paraId="58ED50A4" w14:textId="77777777" w:rsidR="000234BB" w:rsidRDefault="000234BB" w:rsidP="00725808">
            <w:pPr>
              <w:jc w:val="center"/>
              <w:rPr>
                <w:b/>
                <w:sz w:val="16"/>
                <w:szCs w:val="16"/>
                <w:lang w:val="en-GB"/>
              </w:rPr>
            </w:pPr>
            <w:r>
              <w:rPr>
                <w:b/>
                <w:sz w:val="16"/>
                <w:szCs w:val="16"/>
                <w:lang w:val="en-GB"/>
              </w:rPr>
              <w:t>Other End</w:t>
            </w:r>
          </w:p>
        </w:tc>
        <w:tc>
          <w:tcPr>
            <w:tcW w:w="708" w:type="dxa"/>
          </w:tcPr>
          <w:p w14:paraId="233B9BE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0D92EE8" w14:textId="77777777" w:rsidR="000234BB" w:rsidRDefault="000234BB" w:rsidP="00725808">
            <w:pPr>
              <w:jc w:val="center"/>
              <w:rPr>
                <w:b/>
                <w:sz w:val="16"/>
                <w:szCs w:val="16"/>
                <w:lang w:val="en-GB"/>
              </w:rPr>
            </w:pPr>
            <w:r>
              <w:rPr>
                <w:b/>
                <w:sz w:val="16"/>
                <w:szCs w:val="16"/>
                <w:lang w:val="en-GB"/>
              </w:rPr>
              <w:t>General</w:t>
            </w:r>
          </w:p>
        </w:tc>
      </w:tr>
      <w:tr w:rsidR="000234BB" w:rsidRPr="00720F6F" w14:paraId="7DED2F69" w14:textId="77777777" w:rsidTr="00725808">
        <w:tc>
          <w:tcPr>
            <w:tcW w:w="1573" w:type="dxa"/>
          </w:tcPr>
          <w:p w14:paraId="21D6C938" w14:textId="77777777" w:rsidR="000234BB" w:rsidRDefault="000234BB" w:rsidP="00725808">
            <w:pPr>
              <w:rPr>
                <w:b/>
                <w:sz w:val="16"/>
                <w:szCs w:val="16"/>
                <w:lang w:val="en-GB"/>
              </w:rPr>
            </w:pPr>
            <w:r>
              <w:rPr>
                <w:b/>
                <w:sz w:val="16"/>
                <w:szCs w:val="16"/>
                <w:lang w:val="en-GB"/>
              </w:rPr>
              <w:t>Type</w:t>
            </w:r>
          </w:p>
        </w:tc>
        <w:tc>
          <w:tcPr>
            <w:tcW w:w="1574" w:type="dxa"/>
          </w:tcPr>
          <w:p w14:paraId="47F2273C" w14:textId="77777777" w:rsidR="000234BB" w:rsidRDefault="000234BB" w:rsidP="00725808">
            <w:pPr>
              <w:rPr>
                <w:b/>
                <w:sz w:val="16"/>
                <w:szCs w:val="16"/>
                <w:lang w:val="en-GB"/>
              </w:rPr>
            </w:pPr>
            <w:r>
              <w:rPr>
                <w:b/>
                <w:sz w:val="16"/>
                <w:szCs w:val="16"/>
                <w:lang w:val="en-GB"/>
              </w:rPr>
              <w:t>Role</w:t>
            </w:r>
          </w:p>
        </w:tc>
        <w:tc>
          <w:tcPr>
            <w:tcW w:w="708" w:type="dxa"/>
          </w:tcPr>
          <w:p w14:paraId="2FD803FC" w14:textId="77777777" w:rsidR="000234BB" w:rsidRDefault="000234BB" w:rsidP="00725808">
            <w:pPr>
              <w:rPr>
                <w:b/>
                <w:sz w:val="16"/>
                <w:szCs w:val="16"/>
                <w:lang w:val="en-GB"/>
              </w:rPr>
            </w:pPr>
            <w:r>
              <w:rPr>
                <w:b/>
                <w:sz w:val="16"/>
                <w:szCs w:val="16"/>
                <w:lang w:val="en-GB"/>
              </w:rPr>
              <w:t>Mult</w:t>
            </w:r>
          </w:p>
        </w:tc>
        <w:tc>
          <w:tcPr>
            <w:tcW w:w="709" w:type="dxa"/>
          </w:tcPr>
          <w:p w14:paraId="0D1DB690" w14:textId="77777777" w:rsidR="000234BB" w:rsidRDefault="000234BB" w:rsidP="00725808">
            <w:pPr>
              <w:rPr>
                <w:b/>
                <w:sz w:val="16"/>
                <w:szCs w:val="16"/>
                <w:lang w:val="en-GB"/>
              </w:rPr>
            </w:pPr>
            <w:r>
              <w:rPr>
                <w:b/>
                <w:sz w:val="16"/>
                <w:szCs w:val="16"/>
                <w:lang w:val="en-GB"/>
              </w:rPr>
              <w:t>Mult</w:t>
            </w:r>
          </w:p>
        </w:tc>
        <w:tc>
          <w:tcPr>
            <w:tcW w:w="567" w:type="dxa"/>
          </w:tcPr>
          <w:p w14:paraId="47F167E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32B4470" w14:textId="77777777" w:rsidR="000234BB" w:rsidRPr="008359F5" w:rsidRDefault="000234BB" w:rsidP="00725808">
            <w:pPr>
              <w:rPr>
                <w:b/>
                <w:sz w:val="16"/>
                <w:szCs w:val="16"/>
                <w:lang w:val="en-GB"/>
              </w:rPr>
            </w:pPr>
            <w:r>
              <w:rPr>
                <w:b/>
                <w:sz w:val="16"/>
                <w:szCs w:val="16"/>
                <w:lang w:val="en-GB"/>
              </w:rPr>
              <w:t>Comment</w:t>
            </w:r>
          </w:p>
        </w:tc>
      </w:tr>
      <w:tr w:rsidR="000234BB" w:rsidRPr="00CC6307" w14:paraId="40A5559F" w14:textId="77777777" w:rsidTr="00725808">
        <w:tc>
          <w:tcPr>
            <w:tcW w:w="1573" w:type="dxa"/>
          </w:tcPr>
          <w:p w14:paraId="0F40CE3A" w14:textId="77777777" w:rsidR="000234BB" w:rsidRPr="00634625" w:rsidRDefault="000234BB" w:rsidP="00725808">
            <w:pPr>
              <w:pStyle w:val="SmallStandard"/>
            </w:pPr>
            <w:r>
              <w:t>TerminalReception</w:t>
            </w:r>
          </w:p>
        </w:tc>
        <w:tc>
          <w:tcPr>
            <w:tcW w:w="1574" w:type="dxa"/>
          </w:tcPr>
          <w:p w14:paraId="44343CF2" w14:textId="77777777" w:rsidR="000234BB" w:rsidRPr="00132C43" w:rsidRDefault="000234BB" w:rsidP="00725808">
            <w:pPr>
              <w:pStyle w:val="SmallStandard"/>
            </w:pPr>
            <w:r>
              <w:t>terminalReception</w:t>
            </w:r>
          </w:p>
        </w:tc>
        <w:tc>
          <w:tcPr>
            <w:tcW w:w="708" w:type="dxa"/>
          </w:tcPr>
          <w:p w14:paraId="2312DA65" w14:textId="77777777" w:rsidR="000234BB" w:rsidRPr="00D331EF" w:rsidRDefault="000234BB" w:rsidP="00725808">
            <w:pPr>
              <w:pStyle w:val="SmallStandard"/>
            </w:pPr>
            <w:r w:rsidRPr="00574783">
              <w:t>0..*</w:t>
            </w:r>
          </w:p>
        </w:tc>
        <w:tc>
          <w:tcPr>
            <w:tcW w:w="709" w:type="dxa"/>
          </w:tcPr>
          <w:p w14:paraId="25511D4D" w14:textId="77777777" w:rsidR="000234BB" w:rsidRPr="00D331EF" w:rsidRDefault="000234BB" w:rsidP="00725808">
            <w:pPr>
              <w:pStyle w:val="SmallStandard"/>
            </w:pPr>
            <w:r w:rsidRPr="00207506">
              <w:t>1</w:t>
            </w:r>
          </w:p>
        </w:tc>
        <w:tc>
          <w:tcPr>
            <w:tcW w:w="567" w:type="dxa"/>
          </w:tcPr>
          <w:p w14:paraId="33DDC6D3" w14:textId="77777777" w:rsidR="000234BB" w:rsidRDefault="000234BB" w:rsidP="00725808">
            <w:pPr>
              <w:pStyle w:val="SmallStandard"/>
            </w:pPr>
            <w:r>
              <w:t>Y</w:t>
            </w:r>
          </w:p>
        </w:tc>
        <w:tc>
          <w:tcPr>
            <w:tcW w:w="3969" w:type="dxa"/>
          </w:tcPr>
          <w:p w14:paraId="5E215ACD" w14:textId="77777777" w:rsidR="000234BB" w:rsidRDefault="000234BB" w:rsidP="00725808">
            <w:pPr>
              <w:pStyle w:val="SmallStandard"/>
            </w:pPr>
            <w:r w:rsidRPr="00491287">
              <w:t>Specifies the TerminalReceptions of the terminal described by the TerminalSpecification.</w:t>
            </w:r>
          </w:p>
        </w:tc>
      </w:tr>
      <w:tr w:rsidR="000234BB" w:rsidRPr="00CC6307" w14:paraId="5AB88134" w14:textId="77777777" w:rsidTr="00725808">
        <w:tc>
          <w:tcPr>
            <w:tcW w:w="1573" w:type="dxa"/>
          </w:tcPr>
          <w:p w14:paraId="21D284DD" w14:textId="77777777" w:rsidR="000234BB" w:rsidRPr="00634625" w:rsidRDefault="000234BB" w:rsidP="00725808">
            <w:pPr>
              <w:pStyle w:val="SmallStandard"/>
            </w:pPr>
            <w:r>
              <w:t>TerminalCurrentInformation</w:t>
            </w:r>
          </w:p>
        </w:tc>
        <w:tc>
          <w:tcPr>
            <w:tcW w:w="1574" w:type="dxa"/>
          </w:tcPr>
          <w:p w14:paraId="243FCC6E" w14:textId="77777777" w:rsidR="000234BB" w:rsidRPr="00132C43" w:rsidRDefault="000234BB" w:rsidP="00725808">
            <w:pPr>
              <w:pStyle w:val="SmallStandard"/>
            </w:pPr>
            <w:r>
              <w:t>currentInformation</w:t>
            </w:r>
          </w:p>
        </w:tc>
        <w:tc>
          <w:tcPr>
            <w:tcW w:w="708" w:type="dxa"/>
          </w:tcPr>
          <w:p w14:paraId="3E927001" w14:textId="77777777" w:rsidR="000234BB" w:rsidRPr="00D331EF" w:rsidRDefault="000234BB" w:rsidP="00725808">
            <w:pPr>
              <w:pStyle w:val="SmallStandard"/>
            </w:pPr>
            <w:r w:rsidRPr="00574783">
              <w:t>0..*</w:t>
            </w:r>
          </w:p>
        </w:tc>
        <w:tc>
          <w:tcPr>
            <w:tcW w:w="709" w:type="dxa"/>
          </w:tcPr>
          <w:p w14:paraId="12DF9A40" w14:textId="77777777" w:rsidR="000234BB" w:rsidRPr="00D331EF" w:rsidRDefault="000234BB" w:rsidP="00725808">
            <w:pPr>
              <w:pStyle w:val="SmallStandard"/>
            </w:pPr>
            <w:r w:rsidRPr="00207506">
              <w:t>1</w:t>
            </w:r>
          </w:p>
        </w:tc>
        <w:tc>
          <w:tcPr>
            <w:tcW w:w="567" w:type="dxa"/>
          </w:tcPr>
          <w:p w14:paraId="272D5275" w14:textId="77777777" w:rsidR="000234BB" w:rsidRDefault="000234BB" w:rsidP="00725808">
            <w:pPr>
              <w:pStyle w:val="SmallStandard"/>
            </w:pPr>
            <w:r>
              <w:t>Y</w:t>
            </w:r>
          </w:p>
        </w:tc>
        <w:tc>
          <w:tcPr>
            <w:tcW w:w="3969" w:type="dxa"/>
          </w:tcPr>
          <w:p w14:paraId="10C117BE" w14:textId="77777777" w:rsidR="000234BB" w:rsidRDefault="000234BB" w:rsidP="00725808">
            <w:pPr>
              <w:jc w:val="left"/>
            </w:pPr>
            <w:r>
              <w:rPr>
                <w:sz w:val="16"/>
                <w:szCs w:val="16"/>
              </w:rPr>
              <w:t xml:space="preserve">Specifies the </w:t>
            </w:r>
            <w:r>
              <w:rPr>
                <w:i/>
                <w:iCs/>
                <w:sz w:val="16"/>
                <w:szCs w:val="16"/>
              </w:rPr>
              <w:t>TerminalCurrentInformation</w:t>
            </w:r>
            <w:r>
              <w:rPr>
                <w:sz w:val="16"/>
                <w:szCs w:val="16"/>
              </w:rPr>
              <w:t xml:space="preserve"> that is applicable for the terminal.</w:t>
            </w:r>
          </w:p>
        </w:tc>
      </w:tr>
      <w:tr w:rsidR="000234BB" w:rsidRPr="00CC6307" w14:paraId="6262C49A" w14:textId="77777777" w:rsidTr="00725808">
        <w:tc>
          <w:tcPr>
            <w:tcW w:w="1573" w:type="dxa"/>
          </w:tcPr>
          <w:p w14:paraId="73419608" w14:textId="77777777" w:rsidR="000234BB" w:rsidRPr="00634625" w:rsidRDefault="000234BB" w:rsidP="00725808">
            <w:pPr>
              <w:pStyle w:val="SmallStandard"/>
            </w:pPr>
            <w:r>
              <w:t>WireReception</w:t>
            </w:r>
          </w:p>
        </w:tc>
        <w:tc>
          <w:tcPr>
            <w:tcW w:w="1574" w:type="dxa"/>
          </w:tcPr>
          <w:p w14:paraId="3625B18F" w14:textId="77777777" w:rsidR="000234BB" w:rsidRPr="00132C43" w:rsidRDefault="000234BB" w:rsidP="00725808">
            <w:pPr>
              <w:pStyle w:val="SmallStandard"/>
            </w:pPr>
            <w:r>
              <w:t>wireReception</w:t>
            </w:r>
          </w:p>
        </w:tc>
        <w:tc>
          <w:tcPr>
            <w:tcW w:w="708" w:type="dxa"/>
          </w:tcPr>
          <w:p w14:paraId="5F199024" w14:textId="77777777" w:rsidR="000234BB" w:rsidRPr="00D331EF" w:rsidRDefault="000234BB" w:rsidP="00725808">
            <w:pPr>
              <w:pStyle w:val="SmallStandard"/>
            </w:pPr>
            <w:r w:rsidRPr="00574783">
              <w:t>0..*</w:t>
            </w:r>
          </w:p>
        </w:tc>
        <w:tc>
          <w:tcPr>
            <w:tcW w:w="709" w:type="dxa"/>
          </w:tcPr>
          <w:p w14:paraId="72BBA312" w14:textId="77777777" w:rsidR="000234BB" w:rsidRPr="00D331EF" w:rsidRDefault="000234BB" w:rsidP="00725808">
            <w:pPr>
              <w:pStyle w:val="SmallStandard"/>
            </w:pPr>
            <w:r w:rsidRPr="00207506">
              <w:t>1</w:t>
            </w:r>
          </w:p>
        </w:tc>
        <w:tc>
          <w:tcPr>
            <w:tcW w:w="567" w:type="dxa"/>
          </w:tcPr>
          <w:p w14:paraId="236BDC42" w14:textId="77777777" w:rsidR="000234BB" w:rsidRDefault="000234BB" w:rsidP="00725808">
            <w:pPr>
              <w:pStyle w:val="SmallStandard"/>
            </w:pPr>
            <w:r>
              <w:t>Y</w:t>
            </w:r>
          </w:p>
        </w:tc>
        <w:tc>
          <w:tcPr>
            <w:tcW w:w="3969" w:type="dxa"/>
          </w:tcPr>
          <w:p w14:paraId="7BED870C" w14:textId="77777777" w:rsidR="000234BB" w:rsidRDefault="000234BB" w:rsidP="00725808">
            <w:pPr>
              <w:pStyle w:val="SmallStandard"/>
            </w:pPr>
            <w:r w:rsidRPr="00491287">
              <w:t>Specifies the WireReceptions of the terminal described by the TerminalSpecification.</w:t>
            </w:r>
          </w:p>
        </w:tc>
      </w:tr>
      <w:tr w:rsidR="000234BB" w:rsidRPr="00CC6307" w14:paraId="02E8FC68" w14:textId="77777777" w:rsidTr="00725808">
        <w:tc>
          <w:tcPr>
            <w:tcW w:w="1573" w:type="dxa"/>
          </w:tcPr>
          <w:p w14:paraId="021D41DC" w14:textId="77777777" w:rsidR="000234BB" w:rsidRPr="00634625" w:rsidRDefault="000234BB" w:rsidP="00725808">
            <w:pPr>
              <w:pStyle w:val="SmallStandard"/>
            </w:pPr>
            <w:r>
              <w:t>InternalTerminalConnection</w:t>
            </w:r>
          </w:p>
        </w:tc>
        <w:tc>
          <w:tcPr>
            <w:tcW w:w="1574" w:type="dxa"/>
          </w:tcPr>
          <w:p w14:paraId="37743657" w14:textId="77777777" w:rsidR="000234BB" w:rsidRPr="00132C43" w:rsidRDefault="000234BB" w:rsidP="00725808">
            <w:pPr>
              <w:pStyle w:val="SmallStandard"/>
            </w:pPr>
            <w:r>
              <w:t>internalTerminalConnection</w:t>
            </w:r>
          </w:p>
        </w:tc>
        <w:tc>
          <w:tcPr>
            <w:tcW w:w="708" w:type="dxa"/>
          </w:tcPr>
          <w:p w14:paraId="005581E7" w14:textId="77777777" w:rsidR="000234BB" w:rsidRPr="00D331EF" w:rsidRDefault="000234BB" w:rsidP="00725808">
            <w:pPr>
              <w:pStyle w:val="SmallStandard"/>
            </w:pPr>
            <w:r w:rsidRPr="00574783">
              <w:t>0..*</w:t>
            </w:r>
          </w:p>
        </w:tc>
        <w:tc>
          <w:tcPr>
            <w:tcW w:w="709" w:type="dxa"/>
          </w:tcPr>
          <w:p w14:paraId="6B651A50" w14:textId="77777777" w:rsidR="000234BB" w:rsidRPr="00D331EF" w:rsidRDefault="000234BB" w:rsidP="00725808">
            <w:pPr>
              <w:pStyle w:val="SmallStandard"/>
            </w:pPr>
            <w:r w:rsidRPr="00207506">
              <w:t>1</w:t>
            </w:r>
          </w:p>
        </w:tc>
        <w:tc>
          <w:tcPr>
            <w:tcW w:w="567" w:type="dxa"/>
          </w:tcPr>
          <w:p w14:paraId="20AF4D07" w14:textId="77777777" w:rsidR="000234BB" w:rsidRDefault="000234BB" w:rsidP="00725808">
            <w:pPr>
              <w:pStyle w:val="SmallStandard"/>
            </w:pPr>
            <w:r>
              <w:t>Y</w:t>
            </w:r>
          </w:p>
        </w:tc>
        <w:tc>
          <w:tcPr>
            <w:tcW w:w="3969" w:type="dxa"/>
          </w:tcPr>
          <w:p w14:paraId="002ABEDE" w14:textId="77777777" w:rsidR="000234BB" w:rsidRDefault="000234BB" w:rsidP="00725808">
            <w:pPr>
              <w:pStyle w:val="SmallStandard"/>
            </w:pPr>
            <w:r w:rsidRPr="00491287">
              <w:t xml:space="preserve">Specifies the InternalTerminalConnections of the terminal. </w:t>
            </w:r>
          </w:p>
        </w:tc>
      </w:tr>
    </w:tbl>
    <w:p w14:paraId="3F27C6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34BAE49" w14:textId="77777777" w:rsidTr="00725808">
        <w:tc>
          <w:tcPr>
            <w:tcW w:w="2296" w:type="dxa"/>
            <w:gridSpan w:val="2"/>
          </w:tcPr>
          <w:p w14:paraId="73EE3EE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5EF71B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DEA5F03" w14:textId="77777777" w:rsidR="000234BB" w:rsidRDefault="000234BB" w:rsidP="00725808">
            <w:pPr>
              <w:jc w:val="center"/>
              <w:rPr>
                <w:b/>
                <w:sz w:val="16"/>
                <w:szCs w:val="16"/>
                <w:lang w:val="en-GB"/>
              </w:rPr>
            </w:pPr>
            <w:r>
              <w:rPr>
                <w:b/>
                <w:sz w:val="16"/>
                <w:szCs w:val="16"/>
                <w:lang w:val="en-GB"/>
              </w:rPr>
              <w:t>General</w:t>
            </w:r>
          </w:p>
        </w:tc>
      </w:tr>
      <w:tr w:rsidR="000234BB" w:rsidRPr="00720F6F" w14:paraId="32D46375" w14:textId="77777777" w:rsidTr="00725808">
        <w:tc>
          <w:tcPr>
            <w:tcW w:w="1588" w:type="dxa"/>
          </w:tcPr>
          <w:p w14:paraId="496A0933" w14:textId="77777777" w:rsidR="000234BB" w:rsidRDefault="000234BB" w:rsidP="00725808">
            <w:pPr>
              <w:rPr>
                <w:b/>
                <w:sz w:val="16"/>
                <w:szCs w:val="16"/>
                <w:lang w:val="en-GB"/>
              </w:rPr>
            </w:pPr>
            <w:r>
              <w:rPr>
                <w:b/>
                <w:sz w:val="16"/>
                <w:szCs w:val="16"/>
                <w:lang w:val="en-GB"/>
              </w:rPr>
              <w:t>Type</w:t>
            </w:r>
          </w:p>
        </w:tc>
        <w:tc>
          <w:tcPr>
            <w:tcW w:w="708" w:type="dxa"/>
          </w:tcPr>
          <w:p w14:paraId="03EFCBD6" w14:textId="77777777" w:rsidR="000234BB" w:rsidRDefault="000234BB" w:rsidP="00725808">
            <w:pPr>
              <w:rPr>
                <w:b/>
                <w:sz w:val="16"/>
                <w:szCs w:val="16"/>
                <w:lang w:val="en-GB"/>
              </w:rPr>
            </w:pPr>
            <w:r>
              <w:rPr>
                <w:b/>
                <w:sz w:val="16"/>
                <w:szCs w:val="16"/>
                <w:lang w:val="en-GB"/>
              </w:rPr>
              <w:t>Mult</w:t>
            </w:r>
          </w:p>
        </w:tc>
        <w:tc>
          <w:tcPr>
            <w:tcW w:w="1560" w:type="dxa"/>
          </w:tcPr>
          <w:p w14:paraId="216B9035" w14:textId="77777777" w:rsidR="000234BB" w:rsidRDefault="000234BB" w:rsidP="00725808">
            <w:pPr>
              <w:rPr>
                <w:b/>
                <w:sz w:val="16"/>
                <w:szCs w:val="16"/>
                <w:lang w:val="en-GB"/>
              </w:rPr>
            </w:pPr>
            <w:r>
              <w:rPr>
                <w:b/>
                <w:sz w:val="16"/>
                <w:szCs w:val="16"/>
                <w:lang w:val="en-GB"/>
              </w:rPr>
              <w:t>Role</w:t>
            </w:r>
          </w:p>
        </w:tc>
        <w:tc>
          <w:tcPr>
            <w:tcW w:w="708" w:type="dxa"/>
          </w:tcPr>
          <w:p w14:paraId="36881553" w14:textId="77777777" w:rsidR="000234BB" w:rsidRDefault="000234BB" w:rsidP="00725808">
            <w:pPr>
              <w:rPr>
                <w:b/>
                <w:sz w:val="16"/>
                <w:szCs w:val="16"/>
                <w:lang w:val="en-GB"/>
              </w:rPr>
            </w:pPr>
            <w:r>
              <w:rPr>
                <w:b/>
                <w:sz w:val="16"/>
                <w:szCs w:val="16"/>
                <w:lang w:val="en-GB"/>
              </w:rPr>
              <w:t>Mult</w:t>
            </w:r>
          </w:p>
        </w:tc>
        <w:tc>
          <w:tcPr>
            <w:tcW w:w="567" w:type="dxa"/>
          </w:tcPr>
          <w:p w14:paraId="1DA6E35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66CB123" w14:textId="77777777" w:rsidR="000234BB" w:rsidRPr="008359F5" w:rsidRDefault="000234BB" w:rsidP="00725808">
            <w:pPr>
              <w:rPr>
                <w:b/>
                <w:sz w:val="16"/>
                <w:szCs w:val="16"/>
                <w:lang w:val="en-GB"/>
              </w:rPr>
            </w:pPr>
            <w:r>
              <w:rPr>
                <w:b/>
                <w:sz w:val="16"/>
                <w:szCs w:val="16"/>
                <w:lang w:val="en-GB"/>
              </w:rPr>
              <w:t>Comment</w:t>
            </w:r>
          </w:p>
        </w:tc>
      </w:tr>
      <w:tr w:rsidR="000234BB" w:rsidRPr="00CC6307" w14:paraId="71835063" w14:textId="77777777" w:rsidTr="00725808">
        <w:tc>
          <w:tcPr>
            <w:tcW w:w="1588" w:type="dxa"/>
          </w:tcPr>
          <w:p w14:paraId="18F84DE2" w14:textId="77777777" w:rsidR="000234BB" w:rsidRPr="00634625" w:rsidRDefault="000234BB" w:rsidP="00725808">
            <w:pPr>
              <w:pStyle w:val="SmallStandard"/>
            </w:pPr>
            <w:r>
              <w:lastRenderedPageBreak/>
              <w:t>PinComponent</w:t>
            </w:r>
          </w:p>
        </w:tc>
        <w:tc>
          <w:tcPr>
            <w:tcW w:w="708" w:type="dxa"/>
          </w:tcPr>
          <w:p w14:paraId="08D08A6E" w14:textId="77777777" w:rsidR="000234BB" w:rsidRPr="00D331EF" w:rsidRDefault="000234BB" w:rsidP="00725808">
            <w:pPr>
              <w:pStyle w:val="SmallStandard"/>
            </w:pPr>
            <w:r w:rsidRPr="00D01517">
              <w:t>0..*</w:t>
            </w:r>
          </w:p>
        </w:tc>
        <w:tc>
          <w:tcPr>
            <w:tcW w:w="1560" w:type="dxa"/>
          </w:tcPr>
          <w:p w14:paraId="435B61B2" w14:textId="77777777" w:rsidR="000234BB" w:rsidRPr="00132C43" w:rsidRDefault="000234BB" w:rsidP="00725808">
            <w:pPr>
              <w:pStyle w:val="SmallStandard"/>
            </w:pPr>
            <w:r>
              <w:t>pinSpecification</w:t>
            </w:r>
          </w:p>
        </w:tc>
        <w:tc>
          <w:tcPr>
            <w:tcW w:w="708" w:type="dxa"/>
          </w:tcPr>
          <w:p w14:paraId="23BFCB4C" w14:textId="77777777" w:rsidR="000234BB" w:rsidRPr="00D331EF" w:rsidRDefault="000234BB" w:rsidP="00725808">
            <w:pPr>
              <w:pStyle w:val="SmallStandard"/>
            </w:pPr>
            <w:r w:rsidRPr="00D01517">
              <w:t>0..1</w:t>
            </w:r>
          </w:p>
        </w:tc>
        <w:tc>
          <w:tcPr>
            <w:tcW w:w="567" w:type="dxa"/>
          </w:tcPr>
          <w:p w14:paraId="0FE6F017" w14:textId="77777777" w:rsidR="000234BB" w:rsidRPr="00D331EF" w:rsidRDefault="000234BB" w:rsidP="00725808">
            <w:pPr>
              <w:pStyle w:val="SmallStandard"/>
            </w:pPr>
            <w:r>
              <w:t>N</w:t>
            </w:r>
          </w:p>
        </w:tc>
        <w:tc>
          <w:tcPr>
            <w:tcW w:w="3969" w:type="dxa"/>
          </w:tcPr>
          <w:p w14:paraId="29954ECA" w14:textId="77777777" w:rsidR="000234BB" w:rsidRDefault="000234BB" w:rsidP="00725808">
            <w:pPr>
              <w:pStyle w:val="SmallStandard"/>
            </w:pPr>
            <w:r w:rsidRPr="00491287">
              <w:t xml:space="preserve">References the TerminalSpecification describing the electrical connectivity aspect of the PinComponent. </w:t>
            </w:r>
          </w:p>
          <w:p w14:paraId="5FFC6A35" w14:textId="77777777" w:rsidR="000234BB" w:rsidRDefault="000234BB" w:rsidP="00725808">
            <w:pPr>
              <w:pStyle w:val="SmallStandard"/>
            </w:pPr>
            <w:r w:rsidRPr="00491287">
              <w:t>(see KBLFRM-300)</w:t>
            </w:r>
          </w:p>
        </w:tc>
      </w:tr>
      <w:tr w:rsidR="000234BB" w:rsidRPr="00CC6307" w14:paraId="09FE26CF" w14:textId="77777777" w:rsidTr="00725808">
        <w:tc>
          <w:tcPr>
            <w:tcW w:w="1588" w:type="dxa"/>
          </w:tcPr>
          <w:p w14:paraId="55AFDDB3" w14:textId="77777777" w:rsidR="000234BB" w:rsidRPr="00634625" w:rsidRDefault="000234BB" w:rsidP="00725808">
            <w:pPr>
              <w:pStyle w:val="SmallStandard"/>
            </w:pPr>
            <w:r>
              <w:t>TerminalRole</w:t>
            </w:r>
          </w:p>
        </w:tc>
        <w:tc>
          <w:tcPr>
            <w:tcW w:w="708" w:type="dxa"/>
          </w:tcPr>
          <w:p w14:paraId="56D9000E" w14:textId="77777777" w:rsidR="000234BB" w:rsidRPr="00D331EF" w:rsidRDefault="000234BB" w:rsidP="00725808">
            <w:pPr>
              <w:pStyle w:val="SmallStandard"/>
            </w:pPr>
            <w:r w:rsidRPr="00D01517">
              <w:t>0..*</w:t>
            </w:r>
          </w:p>
        </w:tc>
        <w:tc>
          <w:tcPr>
            <w:tcW w:w="1560" w:type="dxa"/>
          </w:tcPr>
          <w:p w14:paraId="5DE405BB" w14:textId="77777777" w:rsidR="000234BB" w:rsidRPr="00132C43" w:rsidRDefault="000234BB" w:rsidP="00725808">
            <w:pPr>
              <w:pStyle w:val="SmallStandard"/>
            </w:pPr>
            <w:r>
              <w:t>terminalSpecification</w:t>
            </w:r>
          </w:p>
        </w:tc>
        <w:tc>
          <w:tcPr>
            <w:tcW w:w="708" w:type="dxa"/>
          </w:tcPr>
          <w:p w14:paraId="0FBCBF50" w14:textId="77777777" w:rsidR="000234BB" w:rsidRPr="00D331EF" w:rsidRDefault="000234BB" w:rsidP="00725808">
            <w:pPr>
              <w:pStyle w:val="SmallStandard"/>
            </w:pPr>
            <w:r w:rsidRPr="00D01517">
              <w:t>1</w:t>
            </w:r>
          </w:p>
        </w:tc>
        <w:tc>
          <w:tcPr>
            <w:tcW w:w="567" w:type="dxa"/>
          </w:tcPr>
          <w:p w14:paraId="57041483" w14:textId="77777777" w:rsidR="000234BB" w:rsidRPr="00D331EF" w:rsidRDefault="000234BB" w:rsidP="00725808">
            <w:pPr>
              <w:pStyle w:val="SmallStandard"/>
            </w:pPr>
            <w:r>
              <w:t>N</w:t>
            </w:r>
          </w:p>
        </w:tc>
        <w:tc>
          <w:tcPr>
            <w:tcW w:w="3969" w:type="dxa"/>
          </w:tcPr>
          <w:p w14:paraId="5293C51F" w14:textId="77777777" w:rsidR="000234BB" w:rsidRDefault="000234BB" w:rsidP="00725808">
            <w:pPr>
              <w:jc w:val="left"/>
            </w:pPr>
            <w:r>
              <w:rPr>
                <w:sz w:val="16"/>
                <w:szCs w:val="16"/>
              </w:rPr>
              <w:t xml:space="preserve"> References the </w:t>
            </w:r>
            <w:r>
              <w:rPr>
                <w:i/>
                <w:iCs/>
                <w:sz w:val="16"/>
                <w:szCs w:val="16"/>
              </w:rPr>
              <w:t>TerminalSpecification</w:t>
            </w:r>
            <w:r>
              <w:rPr>
                <w:sz w:val="16"/>
                <w:szCs w:val="16"/>
              </w:rPr>
              <w:t xml:space="preserve"> that is instanced by this </w:t>
            </w:r>
            <w:r>
              <w:rPr>
                <w:i/>
                <w:iCs/>
                <w:sz w:val="16"/>
                <w:szCs w:val="16"/>
              </w:rPr>
              <w:t>TerminalRole.</w:t>
            </w:r>
          </w:p>
        </w:tc>
      </w:tr>
      <w:tr w:rsidR="000234BB" w:rsidRPr="00CC6307" w14:paraId="214D313E" w14:textId="77777777" w:rsidTr="00725808">
        <w:tc>
          <w:tcPr>
            <w:tcW w:w="1588" w:type="dxa"/>
          </w:tcPr>
          <w:p w14:paraId="76237FEE" w14:textId="77777777" w:rsidR="000234BB" w:rsidRPr="00634625" w:rsidRDefault="000234BB" w:rsidP="00725808">
            <w:pPr>
              <w:pStyle w:val="SmallStandard"/>
            </w:pPr>
            <w:r>
              <w:t>Cavity</w:t>
            </w:r>
          </w:p>
        </w:tc>
        <w:tc>
          <w:tcPr>
            <w:tcW w:w="708" w:type="dxa"/>
          </w:tcPr>
          <w:p w14:paraId="4AEFB829" w14:textId="77777777" w:rsidR="000234BB" w:rsidRDefault="000234BB" w:rsidP="00725808"/>
        </w:tc>
        <w:tc>
          <w:tcPr>
            <w:tcW w:w="1560" w:type="dxa"/>
          </w:tcPr>
          <w:p w14:paraId="6978C98B" w14:textId="77777777" w:rsidR="000234BB" w:rsidRPr="00132C43" w:rsidRDefault="000234BB" w:rsidP="00725808">
            <w:pPr>
              <w:pStyle w:val="SmallStandard"/>
            </w:pPr>
            <w:r>
              <w:t>integratedTerminalSpecification</w:t>
            </w:r>
          </w:p>
        </w:tc>
        <w:tc>
          <w:tcPr>
            <w:tcW w:w="708" w:type="dxa"/>
          </w:tcPr>
          <w:p w14:paraId="59D8D2BB" w14:textId="77777777" w:rsidR="000234BB" w:rsidRPr="00D331EF" w:rsidRDefault="000234BB" w:rsidP="00725808">
            <w:pPr>
              <w:pStyle w:val="SmallStandard"/>
            </w:pPr>
            <w:r w:rsidRPr="00D01517">
              <w:t>0..1</w:t>
            </w:r>
          </w:p>
        </w:tc>
        <w:tc>
          <w:tcPr>
            <w:tcW w:w="567" w:type="dxa"/>
          </w:tcPr>
          <w:p w14:paraId="6E1925B9" w14:textId="77777777" w:rsidR="000234BB" w:rsidRPr="00D331EF" w:rsidRDefault="000234BB" w:rsidP="00725808">
            <w:pPr>
              <w:pStyle w:val="SmallStandard"/>
            </w:pPr>
            <w:r>
              <w:t>N</w:t>
            </w:r>
          </w:p>
        </w:tc>
        <w:tc>
          <w:tcPr>
            <w:tcW w:w="3969" w:type="dxa"/>
          </w:tcPr>
          <w:p w14:paraId="55C92996" w14:textId="77777777" w:rsidR="000234BB" w:rsidRDefault="000234BB" w:rsidP="00725808">
            <w:pPr>
              <w:jc w:val="left"/>
            </w:pPr>
            <w:r>
              <w:rPr>
                <w:sz w:val="16"/>
                <w:szCs w:val="16"/>
              </w:rPr>
              <w:t>Specifies the terminal, if the cavity has an integrated terminal (e.g. an IDC).</w:t>
            </w:r>
          </w:p>
        </w:tc>
      </w:tr>
    </w:tbl>
    <w:p w14:paraId="2966D18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8" w:name="_b23e738c0e8b0d0740bc3f140ad87137"/>
      <w:r>
        <w:rPr>
          <w:lang w:val="en-GB"/>
        </w:rPr>
        <w:t>TerminalType</w:t>
      </w:r>
      <w:bookmarkEnd w:id="1348"/>
    </w:p>
    <w:p w14:paraId="6880A56B" w14:textId="77777777" w:rsidR="000234BB" w:rsidRDefault="000234BB" w:rsidP="000234BB">
      <w:r>
        <w:rPr>
          <w:sz w:val="18"/>
          <w:szCs w:val="18"/>
        </w:rPr>
        <w:t>Defines the type (system) of a terminal. The type is specified by a combination of a name for the system and an optional nominalSize.</w:t>
      </w:r>
    </w:p>
    <w:p w14:paraId="2A56EC5D" w14:textId="77777777" w:rsidR="000234BB" w:rsidRDefault="000234BB" w:rsidP="000234BB">
      <w:r>
        <w:rPr>
          <w:sz w:val="18"/>
          <w:szCs w:val="18"/>
        </w:rPr>
        <w:t>In some processes the terminal type is referred as cavity system, because the system of cavities, terminals, seals, plugs and other cavity accessories must match / be compatible.</w:t>
      </w:r>
    </w:p>
    <w:p w14:paraId="63B6743D" w14:textId="77777777" w:rsidR="000234BB" w:rsidRDefault="000234BB" w:rsidP="000234BB">
      <w:r>
        <w:rPr>
          <w:sz w:val="18"/>
          <w:szCs w:val="18"/>
        </w:rPr>
        <w:t xml:space="preserve">However, since a terminal has only one since type and a cavity can be compatible to more than one it is named </w:t>
      </w:r>
      <w:r>
        <w:rPr>
          <w:i/>
          <w:iCs/>
          <w:sz w:val="18"/>
          <w:szCs w:val="18"/>
        </w:rPr>
        <w:t>TerminalType</w:t>
      </w:r>
      <w:r>
        <w:rPr>
          <w:sz w:val="18"/>
          <w:szCs w:val="18"/>
        </w:rPr>
        <w:t xml:space="preserve"> in the VEC.</w:t>
      </w:r>
    </w:p>
    <w:p w14:paraId="69963AC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A5798B6" w14:textId="77777777" w:rsidTr="00725808">
        <w:tc>
          <w:tcPr>
            <w:tcW w:w="2013" w:type="dxa"/>
            <w:tcMar>
              <w:top w:w="28" w:type="dxa"/>
              <w:left w:w="28" w:type="dxa"/>
              <w:bottom w:w="28" w:type="dxa"/>
              <w:right w:w="28" w:type="dxa"/>
            </w:tcMar>
          </w:tcPr>
          <w:p w14:paraId="435AA0D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DA28B0" w14:textId="3DE5C030"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44F68D1D" w14:textId="77777777" w:rsidTr="00725808">
        <w:tc>
          <w:tcPr>
            <w:tcW w:w="2013" w:type="dxa"/>
            <w:tcMar>
              <w:top w:w="28" w:type="dxa"/>
              <w:left w:w="28" w:type="dxa"/>
              <w:bottom w:w="28" w:type="dxa"/>
              <w:right w:w="28" w:type="dxa"/>
            </w:tcMar>
          </w:tcPr>
          <w:p w14:paraId="0D8A87D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89F130" w14:textId="77777777" w:rsidR="000234BB" w:rsidRDefault="000234BB" w:rsidP="00725808"/>
        </w:tc>
      </w:tr>
      <w:tr w:rsidR="000234BB" w:rsidRPr="008359F5" w14:paraId="410FFEC6" w14:textId="77777777" w:rsidTr="00725808">
        <w:tc>
          <w:tcPr>
            <w:tcW w:w="2013" w:type="dxa"/>
            <w:tcMar>
              <w:top w:w="28" w:type="dxa"/>
              <w:left w:w="28" w:type="dxa"/>
              <w:bottom w:w="28" w:type="dxa"/>
              <w:right w:w="28" w:type="dxa"/>
            </w:tcMar>
          </w:tcPr>
          <w:p w14:paraId="419060B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DBE5E9" w14:textId="77777777" w:rsidR="000234BB" w:rsidRPr="000437C1" w:rsidRDefault="000234BB" w:rsidP="00725808">
            <w:pPr>
              <w:pStyle w:val="SmallStandard"/>
            </w:pPr>
            <w:r>
              <w:t>false</w:t>
            </w:r>
          </w:p>
        </w:tc>
      </w:tr>
    </w:tbl>
    <w:p w14:paraId="1DADD7A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54FD4A8" w14:textId="77777777" w:rsidTr="00725808">
        <w:tc>
          <w:tcPr>
            <w:tcW w:w="2013" w:type="dxa"/>
            <w:tcMar>
              <w:top w:w="28" w:type="dxa"/>
              <w:left w:w="28" w:type="dxa"/>
              <w:bottom w:w="28" w:type="dxa"/>
              <w:right w:w="28" w:type="dxa"/>
            </w:tcMar>
          </w:tcPr>
          <w:p w14:paraId="313821AD"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170C02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D88EEAF"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39B133"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1994BD5" w14:textId="77777777" w:rsidTr="00725808">
        <w:tc>
          <w:tcPr>
            <w:tcW w:w="2013" w:type="dxa"/>
            <w:tcMar>
              <w:top w:w="28" w:type="dxa"/>
              <w:left w:w="28" w:type="dxa"/>
              <w:bottom w:w="28" w:type="dxa"/>
              <w:right w:w="28" w:type="dxa"/>
            </w:tcMar>
          </w:tcPr>
          <w:p w14:paraId="129E16C9" w14:textId="77777777" w:rsidR="000234BB" w:rsidRPr="00620BBE" w:rsidRDefault="000234BB" w:rsidP="00725808">
            <w:pPr>
              <w:pStyle w:val="SmallStandard"/>
            </w:pPr>
            <w:r w:rsidRPr="00620BBE">
              <w:t>name</w:t>
            </w:r>
          </w:p>
        </w:tc>
        <w:tc>
          <w:tcPr>
            <w:tcW w:w="1559" w:type="dxa"/>
            <w:tcMar>
              <w:top w:w="28" w:type="dxa"/>
              <w:left w:w="28" w:type="dxa"/>
              <w:bottom w:w="28" w:type="dxa"/>
              <w:right w:w="28" w:type="dxa"/>
            </w:tcMar>
          </w:tcPr>
          <w:p w14:paraId="55DCEA45"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7143D5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E814DF9" w14:textId="77777777" w:rsidR="000234BB" w:rsidRDefault="000234BB" w:rsidP="00725808">
            <w:pPr>
              <w:jc w:val="left"/>
            </w:pPr>
            <w:r>
              <w:rPr>
                <w:sz w:val="16"/>
                <w:szCs w:val="16"/>
              </w:rPr>
              <w:t>Specifies the type of the cavity (e.g. MQS, DFK, ...).</w:t>
            </w:r>
          </w:p>
        </w:tc>
      </w:tr>
      <w:tr w:rsidR="000234BB" w:rsidRPr="006675E2" w14:paraId="57D0D6BF" w14:textId="77777777" w:rsidTr="00725808">
        <w:tc>
          <w:tcPr>
            <w:tcW w:w="2013" w:type="dxa"/>
            <w:tcMar>
              <w:top w:w="28" w:type="dxa"/>
              <w:left w:w="28" w:type="dxa"/>
              <w:bottom w:w="28" w:type="dxa"/>
              <w:right w:w="28" w:type="dxa"/>
            </w:tcMar>
          </w:tcPr>
          <w:p w14:paraId="30FF0651" w14:textId="77777777" w:rsidR="000234BB" w:rsidRPr="00620BBE" w:rsidRDefault="000234BB" w:rsidP="00725808">
            <w:pPr>
              <w:pStyle w:val="SmallStandard"/>
            </w:pPr>
            <w:r w:rsidRPr="00620BBE">
              <w:t>nominalSize</w:t>
            </w:r>
          </w:p>
        </w:tc>
        <w:tc>
          <w:tcPr>
            <w:tcW w:w="1559" w:type="dxa"/>
            <w:tcMar>
              <w:top w:w="28" w:type="dxa"/>
              <w:left w:w="28" w:type="dxa"/>
              <w:bottom w:w="28" w:type="dxa"/>
              <w:right w:w="28" w:type="dxa"/>
            </w:tcMar>
          </w:tcPr>
          <w:p w14:paraId="42A22665"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1A7C9C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CF4D65E" w14:textId="77777777" w:rsidR="000234BB" w:rsidRDefault="000234BB" w:rsidP="00725808">
            <w:pPr>
              <w:jc w:val="left"/>
            </w:pPr>
            <w:r>
              <w:rPr>
                <w:sz w:val="16"/>
                <w:szCs w:val="16"/>
              </w:rPr>
              <w:t>Specifies the nominal size of terminals that fit into the cavity. (e.g. 2x4).</w:t>
            </w:r>
          </w:p>
        </w:tc>
      </w:tr>
    </w:tbl>
    <w:p w14:paraId="01CB4E4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BAA50FF" w14:textId="77777777" w:rsidTr="00725808">
        <w:tc>
          <w:tcPr>
            <w:tcW w:w="2296" w:type="dxa"/>
            <w:gridSpan w:val="2"/>
          </w:tcPr>
          <w:p w14:paraId="6F87D5E8"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92621B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6E93530" w14:textId="77777777" w:rsidR="000234BB" w:rsidRDefault="000234BB" w:rsidP="00725808">
            <w:pPr>
              <w:jc w:val="center"/>
              <w:rPr>
                <w:b/>
                <w:sz w:val="16"/>
                <w:szCs w:val="16"/>
                <w:lang w:val="en-GB"/>
              </w:rPr>
            </w:pPr>
            <w:r>
              <w:rPr>
                <w:b/>
                <w:sz w:val="16"/>
                <w:szCs w:val="16"/>
                <w:lang w:val="en-GB"/>
              </w:rPr>
              <w:t>General</w:t>
            </w:r>
          </w:p>
        </w:tc>
      </w:tr>
      <w:tr w:rsidR="000234BB" w:rsidRPr="00720F6F" w14:paraId="17CDE663" w14:textId="77777777" w:rsidTr="00725808">
        <w:tc>
          <w:tcPr>
            <w:tcW w:w="1588" w:type="dxa"/>
          </w:tcPr>
          <w:p w14:paraId="5FF22951" w14:textId="77777777" w:rsidR="000234BB" w:rsidRDefault="000234BB" w:rsidP="00725808">
            <w:pPr>
              <w:rPr>
                <w:b/>
                <w:sz w:val="16"/>
                <w:szCs w:val="16"/>
                <w:lang w:val="en-GB"/>
              </w:rPr>
            </w:pPr>
            <w:r>
              <w:rPr>
                <w:b/>
                <w:sz w:val="16"/>
                <w:szCs w:val="16"/>
                <w:lang w:val="en-GB"/>
              </w:rPr>
              <w:t>Type</w:t>
            </w:r>
          </w:p>
        </w:tc>
        <w:tc>
          <w:tcPr>
            <w:tcW w:w="708" w:type="dxa"/>
          </w:tcPr>
          <w:p w14:paraId="6827EABB" w14:textId="77777777" w:rsidR="000234BB" w:rsidRDefault="000234BB" w:rsidP="00725808">
            <w:pPr>
              <w:rPr>
                <w:b/>
                <w:sz w:val="16"/>
                <w:szCs w:val="16"/>
                <w:lang w:val="en-GB"/>
              </w:rPr>
            </w:pPr>
            <w:r>
              <w:rPr>
                <w:b/>
                <w:sz w:val="16"/>
                <w:szCs w:val="16"/>
                <w:lang w:val="en-GB"/>
              </w:rPr>
              <w:t>Mult</w:t>
            </w:r>
          </w:p>
        </w:tc>
        <w:tc>
          <w:tcPr>
            <w:tcW w:w="1560" w:type="dxa"/>
          </w:tcPr>
          <w:p w14:paraId="5E64EDC2" w14:textId="77777777" w:rsidR="000234BB" w:rsidRDefault="000234BB" w:rsidP="00725808">
            <w:pPr>
              <w:rPr>
                <w:b/>
                <w:sz w:val="16"/>
                <w:szCs w:val="16"/>
                <w:lang w:val="en-GB"/>
              </w:rPr>
            </w:pPr>
            <w:r>
              <w:rPr>
                <w:b/>
                <w:sz w:val="16"/>
                <w:szCs w:val="16"/>
                <w:lang w:val="en-GB"/>
              </w:rPr>
              <w:t>Role</w:t>
            </w:r>
          </w:p>
        </w:tc>
        <w:tc>
          <w:tcPr>
            <w:tcW w:w="708" w:type="dxa"/>
          </w:tcPr>
          <w:p w14:paraId="610225E8" w14:textId="77777777" w:rsidR="000234BB" w:rsidRDefault="000234BB" w:rsidP="00725808">
            <w:pPr>
              <w:rPr>
                <w:b/>
                <w:sz w:val="16"/>
                <w:szCs w:val="16"/>
                <w:lang w:val="en-GB"/>
              </w:rPr>
            </w:pPr>
            <w:r>
              <w:rPr>
                <w:b/>
                <w:sz w:val="16"/>
                <w:szCs w:val="16"/>
                <w:lang w:val="en-GB"/>
              </w:rPr>
              <w:t>Mult</w:t>
            </w:r>
          </w:p>
        </w:tc>
        <w:tc>
          <w:tcPr>
            <w:tcW w:w="567" w:type="dxa"/>
          </w:tcPr>
          <w:p w14:paraId="2A752DD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C6C74E8" w14:textId="77777777" w:rsidR="000234BB" w:rsidRPr="008359F5" w:rsidRDefault="000234BB" w:rsidP="00725808">
            <w:pPr>
              <w:rPr>
                <w:b/>
                <w:sz w:val="16"/>
                <w:szCs w:val="16"/>
                <w:lang w:val="en-GB"/>
              </w:rPr>
            </w:pPr>
            <w:r>
              <w:rPr>
                <w:b/>
                <w:sz w:val="16"/>
                <w:szCs w:val="16"/>
                <w:lang w:val="en-GB"/>
              </w:rPr>
              <w:t>Comment</w:t>
            </w:r>
          </w:p>
        </w:tc>
      </w:tr>
      <w:tr w:rsidR="000234BB" w:rsidRPr="00CC6307" w14:paraId="37F059E3" w14:textId="77777777" w:rsidTr="00725808">
        <w:tc>
          <w:tcPr>
            <w:tcW w:w="1588" w:type="dxa"/>
          </w:tcPr>
          <w:p w14:paraId="510C326A" w14:textId="77777777" w:rsidR="000234BB" w:rsidRPr="00634625" w:rsidRDefault="000234BB" w:rsidP="00725808">
            <w:pPr>
              <w:pStyle w:val="SmallStandard"/>
            </w:pPr>
            <w:r>
              <w:t>TerminalReceptionSpecification</w:t>
            </w:r>
          </w:p>
        </w:tc>
        <w:tc>
          <w:tcPr>
            <w:tcW w:w="708" w:type="dxa"/>
          </w:tcPr>
          <w:p w14:paraId="5BF6ED2A" w14:textId="77777777" w:rsidR="000234BB" w:rsidRPr="00D331EF" w:rsidRDefault="000234BB" w:rsidP="00725808">
            <w:pPr>
              <w:pStyle w:val="SmallStandard"/>
            </w:pPr>
            <w:r w:rsidRPr="00D01517">
              <w:t>0..1</w:t>
            </w:r>
          </w:p>
        </w:tc>
        <w:tc>
          <w:tcPr>
            <w:tcW w:w="1560" w:type="dxa"/>
          </w:tcPr>
          <w:p w14:paraId="2AF54A3D" w14:textId="77777777" w:rsidR="000234BB" w:rsidRPr="00132C43" w:rsidRDefault="000234BB" w:rsidP="00725808">
            <w:pPr>
              <w:pStyle w:val="SmallStandard"/>
            </w:pPr>
            <w:r>
              <w:t>terminalType</w:t>
            </w:r>
          </w:p>
        </w:tc>
        <w:tc>
          <w:tcPr>
            <w:tcW w:w="708" w:type="dxa"/>
          </w:tcPr>
          <w:p w14:paraId="1F2DC1CE" w14:textId="77777777" w:rsidR="000234BB" w:rsidRPr="00D331EF" w:rsidRDefault="000234BB" w:rsidP="00725808">
            <w:pPr>
              <w:pStyle w:val="SmallStandard"/>
            </w:pPr>
            <w:r w:rsidRPr="00D01517">
              <w:t>0..1</w:t>
            </w:r>
          </w:p>
        </w:tc>
        <w:tc>
          <w:tcPr>
            <w:tcW w:w="567" w:type="dxa"/>
          </w:tcPr>
          <w:p w14:paraId="3970C5CA" w14:textId="77777777" w:rsidR="000234BB" w:rsidRDefault="000234BB" w:rsidP="00725808">
            <w:pPr>
              <w:pStyle w:val="SmallStandard"/>
            </w:pPr>
            <w:r>
              <w:t>Y</w:t>
            </w:r>
          </w:p>
        </w:tc>
        <w:tc>
          <w:tcPr>
            <w:tcW w:w="3969" w:type="dxa"/>
          </w:tcPr>
          <w:p w14:paraId="3660BAF0" w14:textId="77777777" w:rsidR="000234BB" w:rsidRDefault="000234BB" w:rsidP="00725808">
            <w:pPr>
              <w:jc w:val="left"/>
            </w:pPr>
            <w:r>
              <w:rPr>
                <w:sz w:val="16"/>
                <w:szCs w:val="16"/>
              </w:rPr>
              <w:t>Specifies the terminal type that is associated with the terminal reception.</w:t>
            </w:r>
          </w:p>
        </w:tc>
      </w:tr>
    </w:tbl>
    <w:p w14:paraId="1AB524F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9" w:name="_8c0457348e28ede297c651f94170cb49"/>
      <w:r>
        <w:rPr>
          <w:lang w:val="en-GB"/>
        </w:rPr>
        <w:t>WireElement</w:t>
      </w:r>
      <w:bookmarkEnd w:id="1349"/>
    </w:p>
    <w:p w14:paraId="325901B6" w14:textId="77777777" w:rsidR="000234BB" w:rsidRDefault="000234BB" w:rsidP="000234BB">
      <w:r>
        <w:rPr>
          <w:sz w:val="18"/>
          <w:szCs w:val="18"/>
        </w:rPr>
        <w:t xml:space="preserve">A </w:t>
      </w:r>
      <w:r>
        <w:rPr>
          <w:i/>
          <w:iCs/>
          <w:sz w:val="18"/>
          <w:szCs w:val="18"/>
        </w:rPr>
        <w:t xml:space="preserve">WireElement </w:t>
      </w:r>
      <w:r>
        <w:rPr>
          <w:sz w:val="18"/>
          <w:szCs w:val="18"/>
        </w:rPr>
        <w:t xml:space="preserve">specifies a </w:t>
      </w:r>
      <w:r>
        <w:rPr>
          <w:i/>
          <w:iCs/>
          <w:sz w:val="18"/>
          <w:szCs w:val="18"/>
        </w:rPr>
        <w:t>WireElementSpecification</w:t>
      </w:r>
      <w:r>
        <w:rPr>
          <w:sz w:val="18"/>
          <w:szCs w:val="18"/>
        </w:rPr>
        <w:t xml:space="preserve"> in the context of a </w:t>
      </w:r>
      <w:r>
        <w:rPr>
          <w:i/>
          <w:iCs/>
          <w:sz w:val="18"/>
          <w:szCs w:val="18"/>
        </w:rPr>
        <w:t>WireSpecification</w:t>
      </w:r>
      <w:r>
        <w:rPr>
          <w:sz w:val="18"/>
          <w:szCs w:val="18"/>
        </w:rPr>
        <w:t xml:space="preserve">. This is necessary to define a unique </w:t>
      </w:r>
      <w:r>
        <w:rPr>
          <w:i/>
          <w:iCs/>
          <w:sz w:val="18"/>
          <w:szCs w:val="18"/>
        </w:rPr>
        <w:t>identification</w:t>
      </w:r>
      <w:r>
        <w:rPr>
          <w:sz w:val="18"/>
          <w:szCs w:val="18"/>
        </w:rPr>
        <w:t xml:space="preserve"> of a </w:t>
      </w:r>
      <w:r>
        <w:rPr>
          <w:i/>
          <w:iCs/>
          <w:sz w:val="18"/>
          <w:szCs w:val="18"/>
        </w:rPr>
        <w:t xml:space="preserve">WireElementSpecification </w:t>
      </w:r>
      <w:r>
        <w:rPr>
          <w:sz w:val="18"/>
          <w:szCs w:val="18"/>
        </w:rPr>
        <w:t xml:space="preserve">in the context of a </w:t>
      </w:r>
      <w:r>
        <w:rPr>
          <w:i/>
          <w:iCs/>
          <w:sz w:val="18"/>
          <w:szCs w:val="18"/>
        </w:rPr>
        <w:t xml:space="preserve">WireSpecification. </w:t>
      </w:r>
      <w:r>
        <w:rPr>
          <w:sz w:val="18"/>
          <w:szCs w:val="18"/>
        </w:rPr>
        <w:t xml:space="preserve">Additionally, the </w:t>
      </w:r>
      <w:r>
        <w:rPr>
          <w:i/>
          <w:iCs/>
          <w:sz w:val="18"/>
          <w:szCs w:val="18"/>
        </w:rPr>
        <w:t>WireElement</w:t>
      </w:r>
      <w:r>
        <w:rPr>
          <w:sz w:val="18"/>
          <w:szCs w:val="18"/>
        </w:rPr>
        <w:t xml:space="preserve"> serves as anchor for the instancing of a wire (</w:t>
      </w:r>
      <w:r>
        <w:rPr>
          <w:i/>
          <w:iCs/>
          <w:sz w:val="18"/>
          <w:szCs w:val="18"/>
        </w:rPr>
        <w:t>WireElementReference</w:t>
      </w:r>
      <w:r>
        <w:rPr>
          <w:sz w:val="18"/>
          <w:szCs w:val="18"/>
        </w:rPr>
        <w:t xml:space="preserve">) as the </w:t>
      </w:r>
      <w:r>
        <w:rPr>
          <w:i/>
          <w:iCs/>
          <w:sz w:val="18"/>
          <w:szCs w:val="18"/>
        </w:rPr>
        <w:t xml:space="preserve">WireElementSpecifications </w:t>
      </w:r>
      <w:r>
        <w:rPr>
          <w:sz w:val="18"/>
          <w:szCs w:val="18"/>
        </w:rPr>
        <w:t xml:space="preserve">are not uniquely related to a </w:t>
      </w:r>
      <w:r>
        <w:rPr>
          <w:i/>
          <w:iCs/>
          <w:sz w:val="18"/>
          <w:szCs w:val="18"/>
        </w:rPr>
        <w:t>WireSpecification</w:t>
      </w:r>
      <w:r>
        <w:rPr>
          <w:sz w:val="18"/>
          <w:szCs w:val="18"/>
        </w:rPr>
        <w:t xml:space="preserve"> for reasons of reusability.</w:t>
      </w:r>
    </w:p>
    <w:p w14:paraId="1BA36A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181D116" w14:textId="77777777" w:rsidTr="00725808">
        <w:tc>
          <w:tcPr>
            <w:tcW w:w="2013" w:type="dxa"/>
            <w:tcMar>
              <w:top w:w="28" w:type="dxa"/>
              <w:left w:w="28" w:type="dxa"/>
              <w:bottom w:w="28" w:type="dxa"/>
              <w:right w:w="28" w:type="dxa"/>
            </w:tcMar>
          </w:tcPr>
          <w:p w14:paraId="6726556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A6E3E6" w14:textId="320AC821"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818652B" w14:textId="77777777" w:rsidTr="00725808">
        <w:tc>
          <w:tcPr>
            <w:tcW w:w="2013" w:type="dxa"/>
            <w:tcMar>
              <w:top w:w="28" w:type="dxa"/>
              <w:left w:w="28" w:type="dxa"/>
              <w:bottom w:w="28" w:type="dxa"/>
              <w:right w:w="28" w:type="dxa"/>
            </w:tcMar>
          </w:tcPr>
          <w:p w14:paraId="7C3F0D5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F0707F" w14:textId="77777777" w:rsidR="000234BB" w:rsidRDefault="000234BB" w:rsidP="00725808"/>
        </w:tc>
      </w:tr>
      <w:tr w:rsidR="000234BB" w:rsidRPr="008359F5" w14:paraId="757E0C3A" w14:textId="77777777" w:rsidTr="00725808">
        <w:tc>
          <w:tcPr>
            <w:tcW w:w="2013" w:type="dxa"/>
            <w:tcMar>
              <w:top w:w="28" w:type="dxa"/>
              <w:left w:w="28" w:type="dxa"/>
              <w:bottom w:w="28" w:type="dxa"/>
              <w:right w:w="28" w:type="dxa"/>
            </w:tcMar>
          </w:tcPr>
          <w:p w14:paraId="1AEE02D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EF618C" w14:textId="77777777" w:rsidR="000234BB" w:rsidRPr="000437C1" w:rsidRDefault="000234BB" w:rsidP="00725808">
            <w:pPr>
              <w:pStyle w:val="SmallStandard"/>
            </w:pPr>
            <w:r>
              <w:t>false</w:t>
            </w:r>
          </w:p>
        </w:tc>
      </w:tr>
    </w:tbl>
    <w:p w14:paraId="7FA7FB2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A858F05" w14:textId="77777777" w:rsidTr="00725808">
        <w:tc>
          <w:tcPr>
            <w:tcW w:w="2013" w:type="dxa"/>
            <w:tcMar>
              <w:top w:w="28" w:type="dxa"/>
              <w:left w:w="28" w:type="dxa"/>
              <w:bottom w:w="28" w:type="dxa"/>
              <w:right w:w="28" w:type="dxa"/>
            </w:tcMar>
          </w:tcPr>
          <w:p w14:paraId="6A5A677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9406D3E"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7ABA6A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2571A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3AA6C12" w14:textId="77777777" w:rsidTr="00725808">
        <w:tc>
          <w:tcPr>
            <w:tcW w:w="2013" w:type="dxa"/>
            <w:tcMar>
              <w:top w:w="28" w:type="dxa"/>
              <w:left w:w="28" w:type="dxa"/>
              <w:bottom w:w="28" w:type="dxa"/>
              <w:right w:w="28" w:type="dxa"/>
            </w:tcMar>
          </w:tcPr>
          <w:p w14:paraId="50CCA921"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5681298F"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424333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BCE47EE" w14:textId="77777777" w:rsidR="000234BB" w:rsidRDefault="000234BB" w:rsidP="00725808">
            <w:pPr>
              <w:jc w:val="left"/>
            </w:pPr>
            <w:r>
              <w:rPr>
                <w:sz w:val="16"/>
                <w:szCs w:val="16"/>
              </w:rPr>
              <w:t>The identification of the WireElement. The identification is guaranteed to be unique within a wire and immutable. The identification is guaranteed to be the same for the same WireElement over different VEC documents.</w:t>
            </w:r>
          </w:p>
        </w:tc>
      </w:tr>
    </w:tbl>
    <w:p w14:paraId="1C00DD1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79F1EBB" w14:textId="77777777" w:rsidTr="00725808">
        <w:tc>
          <w:tcPr>
            <w:tcW w:w="3856" w:type="dxa"/>
            <w:gridSpan w:val="3"/>
          </w:tcPr>
          <w:p w14:paraId="682D5F37" w14:textId="77777777" w:rsidR="000234BB" w:rsidRDefault="000234BB" w:rsidP="00725808">
            <w:pPr>
              <w:jc w:val="center"/>
              <w:rPr>
                <w:b/>
                <w:sz w:val="16"/>
                <w:szCs w:val="16"/>
                <w:lang w:val="en-GB"/>
              </w:rPr>
            </w:pPr>
            <w:r>
              <w:rPr>
                <w:b/>
                <w:sz w:val="16"/>
                <w:szCs w:val="16"/>
                <w:lang w:val="en-GB"/>
              </w:rPr>
              <w:t>Other End</w:t>
            </w:r>
          </w:p>
        </w:tc>
        <w:tc>
          <w:tcPr>
            <w:tcW w:w="708" w:type="dxa"/>
          </w:tcPr>
          <w:p w14:paraId="2FAAA7D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0F66575" w14:textId="77777777" w:rsidR="000234BB" w:rsidRDefault="000234BB" w:rsidP="00725808">
            <w:pPr>
              <w:jc w:val="center"/>
              <w:rPr>
                <w:b/>
                <w:sz w:val="16"/>
                <w:szCs w:val="16"/>
                <w:lang w:val="en-GB"/>
              </w:rPr>
            </w:pPr>
            <w:r>
              <w:rPr>
                <w:b/>
                <w:sz w:val="16"/>
                <w:szCs w:val="16"/>
                <w:lang w:val="en-GB"/>
              </w:rPr>
              <w:t>General</w:t>
            </w:r>
          </w:p>
        </w:tc>
      </w:tr>
      <w:tr w:rsidR="000234BB" w:rsidRPr="00720F6F" w14:paraId="26439803" w14:textId="77777777" w:rsidTr="00725808">
        <w:tc>
          <w:tcPr>
            <w:tcW w:w="1573" w:type="dxa"/>
          </w:tcPr>
          <w:p w14:paraId="3E6AD4FC" w14:textId="77777777" w:rsidR="000234BB" w:rsidRDefault="000234BB" w:rsidP="00725808">
            <w:pPr>
              <w:rPr>
                <w:b/>
                <w:sz w:val="16"/>
                <w:szCs w:val="16"/>
                <w:lang w:val="en-GB"/>
              </w:rPr>
            </w:pPr>
            <w:r>
              <w:rPr>
                <w:b/>
                <w:sz w:val="16"/>
                <w:szCs w:val="16"/>
                <w:lang w:val="en-GB"/>
              </w:rPr>
              <w:t>Type</w:t>
            </w:r>
          </w:p>
        </w:tc>
        <w:tc>
          <w:tcPr>
            <w:tcW w:w="1574" w:type="dxa"/>
          </w:tcPr>
          <w:p w14:paraId="2379945A" w14:textId="77777777" w:rsidR="000234BB" w:rsidRDefault="000234BB" w:rsidP="00725808">
            <w:pPr>
              <w:rPr>
                <w:b/>
                <w:sz w:val="16"/>
                <w:szCs w:val="16"/>
                <w:lang w:val="en-GB"/>
              </w:rPr>
            </w:pPr>
            <w:r>
              <w:rPr>
                <w:b/>
                <w:sz w:val="16"/>
                <w:szCs w:val="16"/>
                <w:lang w:val="en-GB"/>
              </w:rPr>
              <w:t>Role</w:t>
            </w:r>
          </w:p>
        </w:tc>
        <w:tc>
          <w:tcPr>
            <w:tcW w:w="708" w:type="dxa"/>
          </w:tcPr>
          <w:p w14:paraId="0A3CFB25" w14:textId="77777777" w:rsidR="000234BB" w:rsidRDefault="000234BB" w:rsidP="00725808">
            <w:pPr>
              <w:rPr>
                <w:b/>
                <w:sz w:val="16"/>
                <w:szCs w:val="16"/>
                <w:lang w:val="en-GB"/>
              </w:rPr>
            </w:pPr>
            <w:r>
              <w:rPr>
                <w:b/>
                <w:sz w:val="16"/>
                <w:szCs w:val="16"/>
                <w:lang w:val="en-GB"/>
              </w:rPr>
              <w:t>Mult</w:t>
            </w:r>
          </w:p>
        </w:tc>
        <w:tc>
          <w:tcPr>
            <w:tcW w:w="709" w:type="dxa"/>
          </w:tcPr>
          <w:p w14:paraId="607B61A1" w14:textId="77777777" w:rsidR="000234BB" w:rsidRDefault="000234BB" w:rsidP="00725808">
            <w:pPr>
              <w:rPr>
                <w:b/>
                <w:sz w:val="16"/>
                <w:szCs w:val="16"/>
                <w:lang w:val="en-GB"/>
              </w:rPr>
            </w:pPr>
            <w:r>
              <w:rPr>
                <w:b/>
                <w:sz w:val="16"/>
                <w:szCs w:val="16"/>
                <w:lang w:val="en-GB"/>
              </w:rPr>
              <w:t>Mult</w:t>
            </w:r>
          </w:p>
        </w:tc>
        <w:tc>
          <w:tcPr>
            <w:tcW w:w="567" w:type="dxa"/>
          </w:tcPr>
          <w:p w14:paraId="785D374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B1D8352" w14:textId="77777777" w:rsidR="000234BB" w:rsidRPr="008359F5" w:rsidRDefault="000234BB" w:rsidP="00725808">
            <w:pPr>
              <w:rPr>
                <w:b/>
                <w:sz w:val="16"/>
                <w:szCs w:val="16"/>
                <w:lang w:val="en-GB"/>
              </w:rPr>
            </w:pPr>
            <w:r>
              <w:rPr>
                <w:b/>
                <w:sz w:val="16"/>
                <w:szCs w:val="16"/>
                <w:lang w:val="en-GB"/>
              </w:rPr>
              <w:t>Comment</w:t>
            </w:r>
          </w:p>
        </w:tc>
      </w:tr>
      <w:tr w:rsidR="000234BB" w:rsidRPr="00CC6307" w14:paraId="074C1925" w14:textId="77777777" w:rsidTr="00725808">
        <w:tc>
          <w:tcPr>
            <w:tcW w:w="1573" w:type="dxa"/>
          </w:tcPr>
          <w:p w14:paraId="0A2B7FEA" w14:textId="77777777" w:rsidR="000234BB" w:rsidRPr="00634625" w:rsidRDefault="000234BB" w:rsidP="00725808">
            <w:pPr>
              <w:pStyle w:val="SmallStandard"/>
            </w:pPr>
            <w:r>
              <w:t>WireElementSpecification</w:t>
            </w:r>
          </w:p>
        </w:tc>
        <w:tc>
          <w:tcPr>
            <w:tcW w:w="1574" w:type="dxa"/>
          </w:tcPr>
          <w:p w14:paraId="41D6D8CC" w14:textId="77777777" w:rsidR="000234BB" w:rsidRPr="00132C43" w:rsidRDefault="000234BB" w:rsidP="00725808">
            <w:pPr>
              <w:pStyle w:val="SmallStandard"/>
            </w:pPr>
            <w:r>
              <w:t>wireElementSpecification</w:t>
            </w:r>
          </w:p>
        </w:tc>
        <w:tc>
          <w:tcPr>
            <w:tcW w:w="708" w:type="dxa"/>
          </w:tcPr>
          <w:p w14:paraId="6A47EB10" w14:textId="77777777" w:rsidR="000234BB" w:rsidRPr="00D331EF" w:rsidRDefault="000234BB" w:rsidP="00725808">
            <w:pPr>
              <w:pStyle w:val="SmallStandard"/>
            </w:pPr>
            <w:r w:rsidRPr="00574783">
              <w:t>1</w:t>
            </w:r>
          </w:p>
        </w:tc>
        <w:tc>
          <w:tcPr>
            <w:tcW w:w="709" w:type="dxa"/>
          </w:tcPr>
          <w:p w14:paraId="6411C6A9" w14:textId="77777777" w:rsidR="000234BB" w:rsidRPr="00D331EF" w:rsidRDefault="000234BB" w:rsidP="00725808">
            <w:pPr>
              <w:pStyle w:val="SmallStandard"/>
            </w:pPr>
            <w:r w:rsidRPr="00207506">
              <w:t>0..*</w:t>
            </w:r>
          </w:p>
        </w:tc>
        <w:tc>
          <w:tcPr>
            <w:tcW w:w="567" w:type="dxa"/>
          </w:tcPr>
          <w:p w14:paraId="18FF3948" w14:textId="77777777" w:rsidR="000234BB" w:rsidRPr="00D331EF" w:rsidRDefault="000234BB" w:rsidP="00725808">
            <w:pPr>
              <w:pStyle w:val="SmallStandard"/>
            </w:pPr>
            <w:r>
              <w:t>N</w:t>
            </w:r>
          </w:p>
        </w:tc>
        <w:tc>
          <w:tcPr>
            <w:tcW w:w="3969" w:type="dxa"/>
          </w:tcPr>
          <w:p w14:paraId="12454A9D" w14:textId="77777777" w:rsidR="000234BB" w:rsidRDefault="000234BB" w:rsidP="00725808">
            <w:pPr>
              <w:jc w:val="left"/>
            </w:pPr>
            <w:r>
              <w:rPr>
                <w:sz w:val="16"/>
                <w:szCs w:val="16"/>
              </w:rPr>
              <w:t xml:space="preserve">Reference the </w:t>
            </w:r>
            <w:r>
              <w:rPr>
                <w:i/>
                <w:iCs/>
                <w:sz w:val="16"/>
                <w:szCs w:val="16"/>
              </w:rPr>
              <w:t xml:space="preserve">WireElementSpecification </w:t>
            </w:r>
            <w:r>
              <w:rPr>
                <w:sz w:val="16"/>
                <w:szCs w:val="16"/>
              </w:rPr>
              <w:t xml:space="preserve">that is represented by the </w:t>
            </w:r>
            <w:r>
              <w:rPr>
                <w:i/>
                <w:iCs/>
                <w:sz w:val="16"/>
                <w:szCs w:val="16"/>
              </w:rPr>
              <w:t>WireElement.</w:t>
            </w:r>
          </w:p>
        </w:tc>
      </w:tr>
    </w:tbl>
    <w:p w14:paraId="0D6D45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DD2CB7E" w14:textId="77777777" w:rsidTr="00725808">
        <w:tc>
          <w:tcPr>
            <w:tcW w:w="2296" w:type="dxa"/>
            <w:gridSpan w:val="2"/>
          </w:tcPr>
          <w:p w14:paraId="340009A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07F090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48A6F0B" w14:textId="77777777" w:rsidR="000234BB" w:rsidRDefault="000234BB" w:rsidP="00725808">
            <w:pPr>
              <w:jc w:val="center"/>
              <w:rPr>
                <w:b/>
                <w:sz w:val="16"/>
                <w:szCs w:val="16"/>
                <w:lang w:val="en-GB"/>
              </w:rPr>
            </w:pPr>
            <w:r>
              <w:rPr>
                <w:b/>
                <w:sz w:val="16"/>
                <w:szCs w:val="16"/>
                <w:lang w:val="en-GB"/>
              </w:rPr>
              <w:t>General</w:t>
            </w:r>
          </w:p>
        </w:tc>
      </w:tr>
      <w:tr w:rsidR="000234BB" w:rsidRPr="00720F6F" w14:paraId="58084A10" w14:textId="77777777" w:rsidTr="00725808">
        <w:tc>
          <w:tcPr>
            <w:tcW w:w="1588" w:type="dxa"/>
          </w:tcPr>
          <w:p w14:paraId="4AD58597" w14:textId="77777777" w:rsidR="000234BB" w:rsidRDefault="000234BB" w:rsidP="00725808">
            <w:pPr>
              <w:rPr>
                <w:b/>
                <w:sz w:val="16"/>
                <w:szCs w:val="16"/>
                <w:lang w:val="en-GB"/>
              </w:rPr>
            </w:pPr>
            <w:r>
              <w:rPr>
                <w:b/>
                <w:sz w:val="16"/>
                <w:szCs w:val="16"/>
                <w:lang w:val="en-GB"/>
              </w:rPr>
              <w:t>Type</w:t>
            </w:r>
          </w:p>
        </w:tc>
        <w:tc>
          <w:tcPr>
            <w:tcW w:w="708" w:type="dxa"/>
          </w:tcPr>
          <w:p w14:paraId="7C72C7CB" w14:textId="77777777" w:rsidR="000234BB" w:rsidRDefault="000234BB" w:rsidP="00725808">
            <w:pPr>
              <w:rPr>
                <w:b/>
                <w:sz w:val="16"/>
                <w:szCs w:val="16"/>
                <w:lang w:val="en-GB"/>
              </w:rPr>
            </w:pPr>
            <w:r>
              <w:rPr>
                <w:b/>
                <w:sz w:val="16"/>
                <w:szCs w:val="16"/>
                <w:lang w:val="en-GB"/>
              </w:rPr>
              <w:t>Mult</w:t>
            </w:r>
          </w:p>
        </w:tc>
        <w:tc>
          <w:tcPr>
            <w:tcW w:w="1560" w:type="dxa"/>
          </w:tcPr>
          <w:p w14:paraId="5A67C40F" w14:textId="77777777" w:rsidR="000234BB" w:rsidRDefault="000234BB" w:rsidP="00725808">
            <w:pPr>
              <w:rPr>
                <w:b/>
                <w:sz w:val="16"/>
                <w:szCs w:val="16"/>
                <w:lang w:val="en-GB"/>
              </w:rPr>
            </w:pPr>
            <w:r>
              <w:rPr>
                <w:b/>
                <w:sz w:val="16"/>
                <w:szCs w:val="16"/>
                <w:lang w:val="en-GB"/>
              </w:rPr>
              <w:t>Role</w:t>
            </w:r>
          </w:p>
        </w:tc>
        <w:tc>
          <w:tcPr>
            <w:tcW w:w="708" w:type="dxa"/>
          </w:tcPr>
          <w:p w14:paraId="59D96377" w14:textId="77777777" w:rsidR="000234BB" w:rsidRDefault="000234BB" w:rsidP="00725808">
            <w:pPr>
              <w:rPr>
                <w:b/>
                <w:sz w:val="16"/>
                <w:szCs w:val="16"/>
                <w:lang w:val="en-GB"/>
              </w:rPr>
            </w:pPr>
            <w:r>
              <w:rPr>
                <w:b/>
                <w:sz w:val="16"/>
                <w:szCs w:val="16"/>
                <w:lang w:val="en-GB"/>
              </w:rPr>
              <w:t>Mult</w:t>
            </w:r>
          </w:p>
        </w:tc>
        <w:tc>
          <w:tcPr>
            <w:tcW w:w="567" w:type="dxa"/>
          </w:tcPr>
          <w:p w14:paraId="03C9BB4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D224D9C" w14:textId="77777777" w:rsidR="000234BB" w:rsidRPr="008359F5" w:rsidRDefault="000234BB" w:rsidP="00725808">
            <w:pPr>
              <w:rPr>
                <w:b/>
                <w:sz w:val="16"/>
                <w:szCs w:val="16"/>
                <w:lang w:val="en-GB"/>
              </w:rPr>
            </w:pPr>
            <w:r>
              <w:rPr>
                <w:b/>
                <w:sz w:val="16"/>
                <w:szCs w:val="16"/>
                <w:lang w:val="en-GB"/>
              </w:rPr>
              <w:t>Comment</w:t>
            </w:r>
          </w:p>
        </w:tc>
      </w:tr>
      <w:tr w:rsidR="000234BB" w:rsidRPr="00CC6307" w14:paraId="18702602" w14:textId="77777777" w:rsidTr="00725808">
        <w:tc>
          <w:tcPr>
            <w:tcW w:w="1588" w:type="dxa"/>
          </w:tcPr>
          <w:p w14:paraId="510E3355" w14:textId="77777777" w:rsidR="000234BB" w:rsidRPr="00634625" w:rsidRDefault="000234BB" w:rsidP="00725808">
            <w:pPr>
              <w:pStyle w:val="SmallStandard"/>
            </w:pPr>
            <w:r>
              <w:t>WireElement</w:t>
            </w:r>
          </w:p>
        </w:tc>
        <w:tc>
          <w:tcPr>
            <w:tcW w:w="708" w:type="dxa"/>
          </w:tcPr>
          <w:p w14:paraId="28D436D2" w14:textId="77777777" w:rsidR="000234BB" w:rsidRPr="00D331EF" w:rsidRDefault="000234BB" w:rsidP="00725808">
            <w:pPr>
              <w:pStyle w:val="SmallStandard"/>
            </w:pPr>
            <w:r w:rsidRPr="00D01517">
              <w:t>0..1</w:t>
            </w:r>
          </w:p>
        </w:tc>
        <w:tc>
          <w:tcPr>
            <w:tcW w:w="1560" w:type="dxa"/>
          </w:tcPr>
          <w:p w14:paraId="7047E230" w14:textId="77777777" w:rsidR="000234BB" w:rsidRPr="00132C43" w:rsidRDefault="000234BB" w:rsidP="00725808">
            <w:pPr>
              <w:pStyle w:val="SmallStandard"/>
            </w:pPr>
            <w:r>
              <w:t>subWireElement</w:t>
            </w:r>
          </w:p>
        </w:tc>
        <w:tc>
          <w:tcPr>
            <w:tcW w:w="708" w:type="dxa"/>
          </w:tcPr>
          <w:p w14:paraId="10BD4BB8" w14:textId="77777777" w:rsidR="000234BB" w:rsidRPr="00D331EF" w:rsidRDefault="000234BB" w:rsidP="00725808">
            <w:pPr>
              <w:pStyle w:val="SmallStandard"/>
            </w:pPr>
            <w:r w:rsidRPr="00D01517">
              <w:t>0..*</w:t>
            </w:r>
          </w:p>
        </w:tc>
        <w:tc>
          <w:tcPr>
            <w:tcW w:w="567" w:type="dxa"/>
          </w:tcPr>
          <w:p w14:paraId="490E841F" w14:textId="77777777" w:rsidR="000234BB" w:rsidRDefault="000234BB" w:rsidP="00725808">
            <w:pPr>
              <w:pStyle w:val="SmallStandard"/>
            </w:pPr>
            <w:r>
              <w:t>Y</w:t>
            </w:r>
          </w:p>
        </w:tc>
        <w:tc>
          <w:tcPr>
            <w:tcW w:w="3969" w:type="dxa"/>
          </w:tcPr>
          <w:p w14:paraId="4CEF6E88" w14:textId="77777777" w:rsidR="000234BB" w:rsidRDefault="000234BB" w:rsidP="00725808">
            <w:pPr>
              <w:jc w:val="left"/>
            </w:pPr>
            <w:r>
              <w:rPr>
                <w:sz w:val="16"/>
                <w:szCs w:val="16"/>
              </w:rPr>
              <w:t xml:space="preserve">Defines the </w:t>
            </w:r>
            <w:r>
              <w:rPr>
                <w:i/>
                <w:iCs/>
                <w:sz w:val="16"/>
                <w:szCs w:val="16"/>
              </w:rPr>
              <w:t xml:space="preserve">subWireElements </w:t>
            </w:r>
            <w:r>
              <w:rPr>
                <w:sz w:val="16"/>
                <w:szCs w:val="16"/>
              </w:rPr>
              <w:t xml:space="preserve">of this </w:t>
            </w:r>
            <w:r>
              <w:rPr>
                <w:i/>
                <w:iCs/>
                <w:sz w:val="16"/>
                <w:szCs w:val="16"/>
              </w:rPr>
              <w:t>WireElement</w:t>
            </w:r>
            <w:r>
              <w:rPr>
                <w:sz w:val="16"/>
                <w:szCs w:val="16"/>
              </w:rPr>
              <w:t xml:space="preserve">. The </w:t>
            </w:r>
            <w:r>
              <w:rPr>
                <w:i/>
                <w:iCs/>
                <w:sz w:val="16"/>
                <w:szCs w:val="16"/>
              </w:rPr>
              <w:t xml:space="preserve">subWireElements </w:t>
            </w:r>
            <w:r>
              <w:rPr>
                <w:sz w:val="16"/>
                <w:szCs w:val="16"/>
              </w:rPr>
              <w:t xml:space="preserve">shall be consistent with the </w:t>
            </w:r>
            <w:r>
              <w:rPr>
                <w:i/>
                <w:iCs/>
                <w:sz w:val="16"/>
                <w:szCs w:val="16"/>
              </w:rPr>
              <w:t>subWireElementSpecifications</w:t>
            </w:r>
            <w:r>
              <w:rPr>
                <w:sz w:val="16"/>
                <w:szCs w:val="16"/>
              </w:rPr>
              <w:t xml:space="preserve"> of the </w:t>
            </w:r>
            <w:r>
              <w:rPr>
                <w:i/>
                <w:iCs/>
                <w:sz w:val="16"/>
                <w:szCs w:val="16"/>
              </w:rPr>
              <w:t xml:space="preserve">WireElementSpecification </w:t>
            </w:r>
            <w:r>
              <w:rPr>
                <w:sz w:val="16"/>
                <w:szCs w:val="16"/>
              </w:rPr>
              <w:t xml:space="preserve">referenced by this </w:t>
            </w:r>
            <w:r>
              <w:rPr>
                <w:i/>
                <w:iCs/>
                <w:sz w:val="16"/>
                <w:szCs w:val="16"/>
              </w:rPr>
              <w:t xml:space="preserve">WireElement </w:t>
            </w:r>
            <w:r>
              <w:rPr>
                <w:sz w:val="16"/>
                <w:szCs w:val="16"/>
              </w:rPr>
              <w:t>and shall resemble that hierarchy.</w:t>
            </w:r>
          </w:p>
        </w:tc>
      </w:tr>
      <w:tr w:rsidR="000234BB" w:rsidRPr="00CC6307" w14:paraId="35A7562F" w14:textId="77777777" w:rsidTr="00725808">
        <w:tc>
          <w:tcPr>
            <w:tcW w:w="1588" w:type="dxa"/>
          </w:tcPr>
          <w:p w14:paraId="216EE2F6" w14:textId="77777777" w:rsidR="000234BB" w:rsidRPr="00634625" w:rsidRDefault="000234BB" w:rsidP="00725808">
            <w:pPr>
              <w:pStyle w:val="SmallStandard"/>
            </w:pPr>
            <w:r>
              <w:t>WireSpecification</w:t>
            </w:r>
          </w:p>
        </w:tc>
        <w:tc>
          <w:tcPr>
            <w:tcW w:w="708" w:type="dxa"/>
          </w:tcPr>
          <w:p w14:paraId="3605AEBD" w14:textId="77777777" w:rsidR="000234BB" w:rsidRPr="00D331EF" w:rsidRDefault="000234BB" w:rsidP="00725808">
            <w:pPr>
              <w:pStyle w:val="SmallStandard"/>
            </w:pPr>
            <w:r w:rsidRPr="00D01517">
              <w:t>0..1</w:t>
            </w:r>
          </w:p>
        </w:tc>
        <w:tc>
          <w:tcPr>
            <w:tcW w:w="1560" w:type="dxa"/>
          </w:tcPr>
          <w:p w14:paraId="130D6B6B" w14:textId="77777777" w:rsidR="000234BB" w:rsidRPr="00132C43" w:rsidRDefault="000234BB" w:rsidP="00725808">
            <w:pPr>
              <w:pStyle w:val="SmallStandard"/>
            </w:pPr>
            <w:r>
              <w:t>wireElement</w:t>
            </w:r>
          </w:p>
        </w:tc>
        <w:tc>
          <w:tcPr>
            <w:tcW w:w="708" w:type="dxa"/>
          </w:tcPr>
          <w:p w14:paraId="04DEAAC9" w14:textId="77777777" w:rsidR="000234BB" w:rsidRPr="00D331EF" w:rsidRDefault="000234BB" w:rsidP="00725808">
            <w:pPr>
              <w:pStyle w:val="SmallStandard"/>
            </w:pPr>
            <w:r w:rsidRPr="00D01517">
              <w:t>1</w:t>
            </w:r>
          </w:p>
        </w:tc>
        <w:tc>
          <w:tcPr>
            <w:tcW w:w="567" w:type="dxa"/>
          </w:tcPr>
          <w:p w14:paraId="6D4A9C5C" w14:textId="77777777" w:rsidR="000234BB" w:rsidRDefault="000234BB" w:rsidP="00725808">
            <w:pPr>
              <w:pStyle w:val="SmallStandard"/>
            </w:pPr>
            <w:r>
              <w:t>Y</w:t>
            </w:r>
          </w:p>
        </w:tc>
        <w:tc>
          <w:tcPr>
            <w:tcW w:w="3969" w:type="dxa"/>
          </w:tcPr>
          <w:p w14:paraId="625D703A" w14:textId="77777777" w:rsidR="000234BB" w:rsidRDefault="000234BB" w:rsidP="00725808">
            <w:pPr>
              <w:jc w:val="left"/>
            </w:pPr>
            <w:r>
              <w:rPr>
                <w:sz w:val="16"/>
                <w:szCs w:val="16"/>
              </w:rPr>
              <w:t xml:space="preserve">Specifies the </w:t>
            </w:r>
            <w:r>
              <w:rPr>
                <w:i/>
                <w:iCs/>
                <w:sz w:val="16"/>
                <w:szCs w:val="16"/>
              </w:rPr>
              <w:t>WireElement</w:t>
            </w:r>
            <w:r>
              <w:rPr>
                <w:sz w:val="16"/>
                <w:szCs w:val="16"/>
              </w:rPr>
              <w:t xml:space="preserve"> that represents the root of the </w:t>
            </w:r>
            <w:r>
              <w:rPr>
                <w:i/>
                <w:iCs/>
                <w:sz w:val="16"/>
                <w:szCs w:val="16"/>
              </w:rPr>
              <w:t>WireSpecification</w:t>
            </w:r>
            <w:r>
              <w:rPr>
                <w:sz w:val="16"/>
                <w:szCs w:val="16"/>
              </w:rPr>
              <w:t>.</w:t>
            </w:r>
          </w:p>
        </w:tc>
      </w:tr>
      <w:tr w:rsidR="000234BB" w:rsidRPr="00CC6307" w14:paraId="6240A10C" w14:textId="77777777" w:rsidTr="00725808">
        <w:tc>
          <w:tcPr>
            <w:tcW w:w="1588" w:type="dxa"/>
          </w:tcPr>
          <w:p w14:paraId="6FA21F3D" w14:textId="77777777" w:rsidR="000234BB" w:rsidRPr="00634625" w:rsidRDefault="000234BB" w:rsidP="00725808">
            <w:pPr>
              <w:pStyle w:val="SmallStandard"/>
            </w:pPr>
            <w:r>
              <w:t>WireElementReference</w:t>
            </w:r>
          </w:p>
        </w:tc>
        <w:tc>
          <w:tcPr>
            <w:tcW w:w="708" w:type="dxa"/>
          </w:tcPr>
          <w:p w14:paraId="39956304" w14:textId="77777777" w:rsidR="000234BB" w:rsidRPr="00D331EF" w:rsidRDefault="000234BB" w:rsidP="00725808">
            <w:pPr>
              <w:pStyle w:val="SmallStandard"/>
            </w:pPr>
            <w:r w:rsidRPr="00D01517">
              <w:t>0..*</w:t>
            </w:r>
          </w:p>
        </w:tc>
        <w:tc>
          <w:tcPr>
            <w:tcW w:w="1560" w:type="dxa"/>
          </w:tcPr>
          <w:p w14:paraId="33047409" w14:textId="77777777" w:rsidR="000234BB" w:rsidRPr="00132C43" w:rsidRDefault="000234BB" w:rsidP="00725808">
            <w:pPr>
              <w:pStyle w:val="SmallStandard"/>
            </w:pPr>
            <w:r>
              <w:t>referencedWireElement</w:t>
            </w:r>
          </w:p>
        </w:tc>
        <w:tc>
          <w:tcPr>
            <w:tcW w:w="708" w:type="dxa"/>
          </w:tcPr>
          <w:p w14:paraId="4CE4401B" w14:textId="77777777" w:rsidR="000234BB" w:rsidRPr="00D331EF" w:rsidRDefault="000234BB" w:rsidP="00725808">
            <w:pPr>
              <w:pStyle w:val="SmallStandard"/>
            </w:pPr>
            <w:r w:rsidRPr="00D01517">
              <w:t>1</w:t>
            </w:r>
          </w:p>
        </w:tc>
        <w:tc>
          <w:tcPr>
            <w:tcW w:w="567" w:type="dxa"/>
          </w:tcPr>
          <w:p w14:paraId="6B7C268B" w14:textId="77777777" w:rsidR="000234BB" w:rsidRPr="00D331EF" w:rsidRDefault="000234BB" w:rsidP="00725808">
            <w:pPr>
              <w:pStyle w:val="SmallStandard"/>
            </w:pPr>
            <w:r>
              <w:t>N</w:t>
            </w:r>
          </w:p>
        </w:tc>
        <w:tc>
          <w:tcPr>
            <w:tcW w:w="3969" w:type="dxa"/>
          </w:tcPr>
          <w:p w14:paraId="14DFA16D" w14:textId="77777777" w:rsidR="000234BB" w:rsidRDefault="000234BB" w:rsidP="00725808">
            <w:pPr>
              <w:jc w:val="left"/>
            </w:pPr>
            <w:r>
              <w:rPr>
                <w:sz w:val="16"/>
                <w:szCs w:val="16"/>
              </w:rPr>
              <w:t>References the WireElement that is represented by the WireElementReference.</w:t>
            </w:r>
          </w:p>
        </w:tc>
      </w:tr>
    </w:tbl>
    <w:p w14:paraId="646F2A0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0" w:name="_d6fa9aeaee0174e79b3575b341d2230e"/>
      <w:r>
        <w:rPr>
          <w:lang w:val="en-GB"/>
        </w:rPr>
        <w:t>WireElementSpecification</w:t>
      </w:r>
      <w:bookmarkEnd w:id="1350"/>
    </w:p>
    <w:p w14:paraId="17ABC16F" w14:textId="77777777" w:rsidR="000234BB" w:rsidRDefault="000234BB" w:rsidP="000234BB">
      <w:r>
        <w:rPr>
          <w:sz w:val="18"/>
          <w:szCs w:val="18"/>
        </w:rPr>
        <w:t>A WireElementSpecification is the basic element to describe a wire in the VEC. A WireElementSpecification can be atomic or composed recursively out of other WireElementSpecifications. A WireElementSpecification can reference an InsulationSpecification, if it has an insulation, a CoreSpecification, if it has a core or a WireGroupSpecification if it is a grouping of other WireElementSpecifications in the Wire (e.g. a multi-core wire with twisted pairs).</w:t>
      </w:r>
    </w:p>
    <w:p w14:paraId="33287AF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21CC7B5" w14:textId="77777777" w:rsidTr="00725808">
        <w:tc>
          <w:tcPr>
            <w:tcW w:w="2013" w:type="dxa"/>
            <w:tcMar>
              <w:top w:w="28" w:type="dxa"/>
              <w:left w:w="28" w:type="dxa"/>
              <w:bottom w:w="28" w:type="dxa"/>
              <w:right w:w="28" w:type="dxa"/>
            </w:tcMar>
          </w:tcPr>
          <w:p w14:paraId="3302460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9461EE9" w14:textId="62AC79E5"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5EAA08FD" w14:textId="77777777" w:rsidTr="00725808">
        <w:tc>
          <w:tcPr>
            <w:tcW w:w="2013" w:type="dxa"/>
            <w:tcMar>
              <w:top w:w="28" w:type="dxa"/>
              <w:left w:w="28" w:type="dxa"/>
              <w:bottom w:w="28" w:type="dxa"/>
              <w:right w:w="28" w:type="dxa"/>
            </w:tcMar>
          </w:tcPr>
          <w:p w14:paraId="7526365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002576" w14:textId="77777777" w:rsidR="000234BB" w:rsidRDefault="000234BB" w:rsidP="00725808"/>
        </w:tc>
      </w:tr>
      <w:tr w:rsidR="000234BB" w:rsidRPr="008359F5" w14:paraId="67936D7F" w14:textId="77777777" w:rsidTr="00725808">
        <w:tc>
          <w:tcPr>
            <w:tcW w:w="2013" w:type="dxa"/>
            <w:tcMar>
              <w:top w:w="28" w:type="dxa"/>
              <w:left w:w="28" w:type="dxa"/>
              <w:bottom w:w="28" w:type="dxa"/>
              <w:right w:w="28" w:type="dxa"/>
            </w:tcMar>
          </w:tcPr>
          <w:p w14:paraId="3C27CC0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CB9EAE" w14:textId="77777777" w:rsidR="000234BB" w:rsidRPr="000437C1" w:rsidRDefault="000234BB" w:rsidP="00725808">
            <w:pPr>
              <w:pStyle w:val="SmallStandard"/>
            </w:pPr>
            <w:r>
              <w:t>false</w:t>
            </w:r>
          </w:p>
        </w:tc>
      </w:tr>
    </w:tbl>
    <w:p w14:paraId="1DDC9DB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60EAB0A" w14:textId="77777777" w:rsidTr="00725808">
        <w:tc>
          <w:tcPr>
            <w:tcW w:w="2013" w:type="dxa"/>
            <w:tcMar>
              <w:top w:w="28" w:type="dxa"/>
              <w:left w:w="28" w:type="dxa"/>
              <w:bottom w:w="28" w:type="dxa"/>
              <w:right w:w="28" w:type="dxa"/>
            </w:tcMar>
          </w:tcPr>
          <w:p w14:paraId="339C5E7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0E19A6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EE509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695A60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C4E5C60" w14:textId="77777777" w:rsidTr="00725808">
        <w:tc>
          <w:tcPr>
            <w:tcW w:w="2013" w:type="dxa"/>
            <w:tcMar>
              <w:top w:w="28" w:type="dxa"/>
              <w:left w:w="28" w:type="dxa"/>
              <w:bottom w:w="28" w:type="dxa"/>
              <w:right w:w="28" w:type="dxa"/>
            </w:tcMar>
          </w:tcPr>
          <w:p w14:paraId="6BC47253"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6A62D63B" w14:textId="77777777" w:rsidR="000234BB" w:rsidRPr="008359F5" w:rsidRDefault="000234BB" w:rsidP="00725808">
            <w:pPr>
              <w:pStyle w:val="SmallStandard"/>
            </w:pPr>
            <w:r w:rsidRPr="00D21799">
              <w:t>WireType</w:t>
            </w:r>
          </w:p>
        </w:tc>
        <w:tc>
          <w:tcPr>
            <w:tcW w:w="709" w:type="dxa"/>
            <w:tcMar>
              <w:top w:w="28" w:type="dxa"/>
              <w:left w:w="28" w:type="dxa"/>
              <w:bottom w:w="28" w:type="dxa"/>
              <w:right w:w="28" w:type="dxa"/>
            </w:tcMar>
          </w:tcPr>
          <w:p w14:paraId="6CC18DD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86B6D56" w14:textId="77777777" w:rsidR="000234BB" w:rsidRDefault="000234BB" w:rsidP="00725808">
            <w:pPr>
              <w:jc w:val="left"/>
            </w:pPr>
            <w:r>
              <w:rPr>
                <w:sz w:val="16"/>
                <w:szCs w:val="16"/>
              </w:rPr>
              <w:t>Defines the type of the wire. A wire must not have more than one type. This attribute allows more than one value for the reason, that the same type can be expressed in multiple reference systems.</w:t>
            </w:r>
          </w:p>
        </w:tc>
      </w:tr>
      <w:tr w:rsidR="000234BB" w:rsidRPr="006675E2" w14:paraId="01ED06AB" w14:textId="77777777" w:rsidTr="00725808">
        <w:tc>
          <w:tcPr>
            <w:tcW w:w="2013" w:type="dxa"/>
            <w:tcMar>
              <w:top w:w="28" w:type="dxa"/>
              <w:left w:w="28" w:type="dxa"/>
              <w:bottom w:w="28" w:type="dxa"/>
              <w:right w:w="28" w:type="dxa"/>
            </w:tcMar>
          </w:tcPr>
          <w:p w14:paraId="553AAA70" w14:textId="77777777" w:rsidR="000234BB" w:rsidRPr="00620BBE" w:rsidRDefault="000234BB" w:rsidP="00725808">
            <w:pPr>
              <w:pStyle w:val="SmallStandard"/>
            </w:pPr>
            <w:r w:rsidRPr="00620BBE">
              <w:t>minBendRadiusDynamic</w:t>
            </w:r>
          </w:p>
        </w:tc>
        <w:tc>
          <w:tcPr>
            <w:tcW w:w="1559" w:type="dxa"/>
            <w:tcMar>
              <w:top w:w="28" w:type="dxa"/>
              <w:left w:w="28" w:type="dxa"/>
              <w:bottom w:w="28" w:type="dxa"/>
              <w:right w:w="28" w:type="dxa"/>
            </w:tcMar>
          </w:tcPr>
          <w:p w14:paraId="46A9632D"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B4EA30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2D1B3D7" w14:textId="77777777" w:rsidR="000234BB" w:rsidRDefault="000234BB" w:rsidP="00725808">
            <w:pPr>
              <w:jc w:val="left"/>
            </w:pPr>
            <w:r>
              <w:rPr>
                <w:sz w:val="16"/>
                <w:szCs w:val="16"/>
              </w:rPr>
              <w:t>Specifies the minimum bend radius for wire element, if it is used in a dynamic environment, where it is bended repeatedly (e.g. in grommet of the back door). (see KLBFRM-311)</w:t>
            </w:r>
          </w:p>
        </w:tc>
      </w:tr>
      <w:tr w:rsidR="000234BB" w:rsidRPr="006675E2" w14:paraId="67A2FC4E" w14:textId="77777777" w:rsidTr="00725808">
        <w:tc>
          <w:tcPr>
            <w:tcW w:w="2013" w:type="dxa"/>
            <w:tcMar>
              <w:top w:w="28" w:type="dxa"/>
              <w:left w:w="28" w:type="dxa"/>
              <w:bottom w:w="28" w:type="dxa"/>
              <w:right w:w="28" w:type="dxa"/>
            </w:tcMar>
          </w:tcPr>
          <w:p w14:paraId="7D256D23" w14:textId="77777777" w:rsidR="000234BB" w:rsidRPr="00620BBE" w:rsidRDefault="000234BB" w:rsidP="00725808">
            <w:pPr>
              <w:pStyle w:val="SmallStandard"/>
            </w:pPr>
            <w:r w:rsidRPr="00620BBE">
              <w:t>minBendRadiusStatic</w:t>
            </w:r>
          </w:p>
        </w:tc>
        <w:tc>
          <w:tcPr>
            <w:tcW w:w="1559" w:type="dxa"/>
            <w:tcMar>
              <w:top w:w="28" w:type="dxa"/>
              <w:left w:w="28" w:type="dxa"/>
              <w:bottom w:w="28" w:type="dxa"/>
              <w:right w:w="28" w:type="dxa"/>
            </w:tcMar>
          </w:tcPr>
          <w:p w14:paraId="1FD8DF91"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5E056DD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1543C89" w14:textId="77777777" w:rsidR="000234BB" w:rsidRDefault="000234BB" w:rsidP="00725808">
            <w:pPr>
              <w:jc w:val="left"/>
            </w:pPr>
            <w:r>
              <w:rPr>
                <w:sz w:val="16"/>
                <w:szCs w:val="16"/>
              </w:rPr>
              <w:t>Specifies the minimum bend radius for wire element, if it is used in a static environment, where it is bended once during installation. After that it remains unchanged in its bended position during usage. (see KLBFRM-311)</w:t>
            </w:r>
          </w:p>
        </w:tc>
      </w:tr>
      <w:tr w:rsidR="000234BB" w:rsidRPr="006675E2" w14:paraId="18622FE2" w14:textId="77777777" w:rsidTr="00725808">
        <w:tc>
          <w:tcPr>
            <w:tcW w:w="2013" w:type="dxa"/>
            <w:tcMar>
              <w:top w:w="28" w:type="dxa"/>
              <w:left w:w="28" w:type="dxa"/>
              <w:bottom w:w="28" w:type="dxa"/>
              <w:right w:w="28" w:type="dxa"/>
            </w:tcMar>
          </w:tcPr>
          <w:p w14:paraId="72B62070" w14:textId="77777777" w:rsidR="000234BB" w:rsidRPr="00620BBE" w:rsidRDefault="000234BB" w:rsidP="00725808">
            <w:pPr>
              <w:pStyle w:val="SmallStandard"/>
            </w:pPr>
            <w:r w:rsidRPr="00620BBE">
              <w:lastRenderedPageBreak/>
              <w:t>outsideDiameter</w:t>
            </w:r>
          </w:p>
        </w:tc>
        <w:tc>
          <w:tcPr>
            <w:tcW w:w="1559" w:type="dxa"/>
            <w:tcMar>
              <w:top w:w="28" w:type="dxa"/>
              <w:left w:w="28" w:type="dxa"/>
              <w:bottom w:w="28" w:type="dxa"/>
              <w:right w:w="28" w:type="dxa"/>
            </w:tcMar>
          </w:tcPr>
          <w:p w14:paraId="50075C4D"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56CDA4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BFF9E20" w14:textId="77777777" w:rsidR="000234BB" w:rsidRDefault="000234BB" w:rsidP="00725808">
            <w:pPr>
              <w:jc w:val="left"/>
            </w:pPr>
            <w:r>
              <w:rPr>
                <w:sz w:val="16"/>
                <w:szCs w:val="16"/>
              </w:rPr>
              <w:t>Specifies the outside diameter of the WireElement.</w:t>
            </w:r>
          </w:p>
        </w:tc>
      </w:tr>
      <w:tr w:rsidR="000234BB" w:rsidRPr="006675E2" w14:paraId="6B31D212" w14:textId="77777777" w:rsidTr="00725808">
        <w:tc>
          <w:tcPr>
            <w:tcW w:w="2013" w:type="dxa"/>
            <w:tcMar>
              <w:top w:w="28" w:type="dxa"/>
              <w:left w:w="28" w:type="dxa"/>
              <w:bottom w:w="28" w:type="dxa"/>
              <w:right w:w="28" w:type="dxa"/>
            </w:tcMar>
          </w:tcPr>
          <w:p w14:paraId="09D3A721" w14:textId="77777777" w:rsidR="000234BB" w:rsidRPr="00620BBE" w:rsidRDefault="000234BB" w:rsidP="00725808">
            <w:pPr>
              <w:pStyle w:val="SmallStandard"/>
            </w:pPr>
            <w:r w:rsidRPr="00620BBE">
              <w:t>suitedForDynamicUse</w:t>
            </w:r>
          </w:p>
        </w:tc>
        <w:tc>
          <w:tcPr>
            <w:tcW w:w="1559" w:type="dxa"/>
            <w:tcMar>
              <w:top w:w="28" w:type="dxa"/>
              <w:left w:w="28" w:type="dxa"/>
              <w:bottom w:w="28" w:type="dxa"/>
              <w:right w:w="28" w:type="dxa"/>
            </w:tcMar>
          </w:tcPr>
          <w:p w14:paraId="17BF4F0B"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2148195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601B962" w14:textId="77777777" w:rsidR="000234BB" w:rsidRDefault="000234BB" w:rsidP="00725808">
            <w:pPr>
              <w:jc w:val="left"/>
            </w:pPr>
            <w:r>
              <w:rPr>
                <w:sz w:val="16"/>
                <w:szCs w:val="16"/>
              </w:rPr>
              <w:t>Specifies if it is allowed to use the WireElement in a dynamic environment. (see KBLFRM-311)</w:t>
            </w:r>
          </w:p>
        </w:tc>
      </w:tr>
      <w:tr w:rsidR="000234BB" w:rsidRPr="006675E2" w14:paraId="4B012325" w14:textId="77777777" w:rsidTr="00725808">
        <w:tc>
          <w:tcPr>
            <w:tcW w:w="2013" w:type="dxa"/>
            <w:tcMar>
              <w:top w:w="28" w:type="dxa"/>
              <w:left w:w="28" w:type="dxa"/>
              <w:bottom w:w="28" w:type="dxa"/>
              <w:right w:w="28" w:type="dxa"/>
            </w:tcMar>
          </w:tcPr>
          <w:p w14:paraId="7154E4D6" w14:textId="77777777" w:rsidR="000234BB" w:rsidRPr="00620BBE" w:rsidRDefault="000234BB" w:rsidP="00725808">
            <w:pPr>
              <w:pStyle w:val="SmallStandard"/>
            </w:pPr>
            <w:r w:rsidRPr="00620BBE">
              <w:t>impedance</w:t>
            </w:r>
          </w:p>
        </w:tc>
        <w:tc>
          <w:tcPr>
            <w:tcW w:w="1559" w:type="dxa"/>
            <w:tcMar>
              <w:top w:w="28" w:type="dxa"/>
              <w:left w:w="28" w:type="dxa"/>
              <w:bottom w:w="28" w:type="dxa"/>
              <w:right w:w="28" w:type="dxa"/>
            </w:tcMar>
          </w:tcPr>
          <w:p w14:paraId="60DBDFF3"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E2B510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ECF8A81" w14:textId="77777777" w:rsidR="000234BB" w:rsidRDefault="000234BB" w:rsidP="00725808">
            <w:pPr>
              <w:jc w:val="left"/>
            </w:pPr>
            <w:r>
              <w:rPr>
                <w:sz w:val="16"/>
                <w:szCs w:val="16"/>
              </w:rPr>
              <w:t>Defines the impedance of this wireElement. Typically used for WireElements that have subWireElements e.g. twisted pair or coax wires.</w:t>
            </w:r>
          </w:p>
        </w:tc>
      </w:tr>
      <w:tr w:rsidR="000234BB" w:rsidRPr="006675E2" w14:paraId="6050F49A" w14:textId="77777777" w:rsidTr="00725808">
        <w:tc>
          <w:tcPr>
            <w:tcW w:w="2013" w:type="dxa"/>
            <w:tcMar>
              <w:top w:w="28" w:type="dxa"/>
              <w:left w:w="28" w:type="dxa"/>
              <w:bottom w:w="28" w:type="dxa"/>
              <w:right w:w="28" w:type="dxa"/>
            </w:tcMar>
          </w:tcPr>
          <w:p w14:paraId="05AE29B2" w14:textId="77777777" w:rsidR="000234BB" w:rsidRPr="00620BBE" w:rsidRDefault="000234BB" w:rsidP="00725808">
            <w:pPr>
              <w:pStyle w:val="SmallStandard"/>
            </w:pPr>
            <w:r w:rsidRPr="00620BBE">
              <w:t>size</w:t>
            </w:r>
          </w:p>
        </w:tc>
        <w:tc>
          <w:tcPr>
            <w:tcW w:w="1559" w:type="dxa"/>
            <w:tcMar>
              <w:top w:w="28" w:type="dxa"/>
              <w:left w:w="28" w:type="dxa"/>
              <w:bottom w:w="28" w:type="dxa"/>
              <w:right w:w="28" w:type="dxa"/>
            </w:tcMar>
          </w:tcPr>
          <w:p w14:paraId="058250AF" w14:textId="77777777" w:rsidR="000234BB" w:rsidRPr="008359F5" w:rsidRDefault="000234BB" w:rsidP="00725808">
            <w:pPr>
              <w:pStyle w:val="SmallStandard"/>
            </w:pPr>
            <w:r w:rsidRPr="00D21799">
              <w:t>Size</w:t>
            </w:r>
          </w:p>
        </w:tc>
        <w:tc>
          <w:tcPr>
            <w:tcW w:w="709" w:type="dxa"/>
            <w:tcMar>
              <w:top w:w="28" w:type="dxa"/>
              <w:left w:w="28" w:type="dxa"/>
              <w:bottom w:w="28" w:type="dxa"/>
              <w:right w:w="28" w:type="dxa"/>
            </w:tcMar>
          </w:tcPr>
          <w:p w14:paraId="735DF3D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6601D4C" w14:textId="77777777" w:rsidR="000234BB" w:rsidRDefault="000234BB" w:rsidP="00725808">
            <w:pPr>
              <w:jc w:val="left"/>
            </w:pPr>
            <w:r>
              <w:rPr>
                <w:sz w:val="16"/>
                <w:szCs w:val="16"/>
              </w:rPr>
              <w:t>Defines the size of a WireElement if it has not the shape of circle. If it has the shape of a circle the size is normally defined by its outside diameter.</w:t>
            </w:r>
          </w:p>
        </w:tc>
      </w:tr>
      <w:tr w:rsidR="000234BB" w:rsidRPr="006675E2" w14:paraId="2BBBF735" w14:textId="77777777" w:rsidTr="00725808">
        <w:tc>
          <w:tcPr>
            <w:tcW w:w="2013" w:type="dxa"/>
            <w:tcMar>
              <w:top w:w="28" w:type="dxa"/>
              <w:left w:w="28" w:type="dxa"/>
              <w:bottom w:w="28" w:type="dxa"/>
              <w:right w:w="28" w:type="dxa"/>
            </w:tcMar>
          </w:tcPr>
          <w:p w14:paraId="1CC4ABDD" w14:textId="77777777" w:rsidR="000234BB" w:rsidRPr="00620BBE" w:rsidRDefault="000234BB" w:rsidP="00725808">
            <w:pPr>
              <w:pStyle w:val="SmallStandard"/>
            </w:pPr>
            <w:r w:rsidRPr="00620BBE">
              <w:t>validWireReceptionTypes</w:t>
            </w:r>
          </w:p>
        </w:tc>
        <w:tc>
          <w:tcPr>
            <w:tcW w:w="1559" w:type="dxa"/>
            <w:tcMar>
              <w:top w:w="28" w:type="dxa"/>
              <w:left w:w="28" w:type="dxa"/>
              <w:bottom w:w="28" w:type="dxa"/>
              <w:right w:w="28" w:type="dxa"/>
            </w:tcMar>
          </w:tcPr>
          <w:p w14:paraId="4001F0B0" w14:textId="77777777" w:rsidR="000234BB" w:rsidRPr="008359F5" w:rsidRDefault="000234BB" w:rsidP="00725808">
            <w:pPr>
              <w:pStyle w:val="SmallStandard"/>
            </w:pPr>
            <w:r w:rsidRPr="00D21799">
              <w:t>WireReceptionType</w:t>
            </w:r>
          </w:p>
        </w:tc>
        <w:tc>
          <w:tcPr>
            <w:tcW w:w="709" w:type="dxa"/>
            <w:tcMar>
              <w:top w:w="28" w:type="dxa"/>
              <w:left w:w="28" w:type="dxa"/>
              <w:bottom w:w="28" w:type="dxa"/>
              <w:right w:w="28" w:type="dxa"/>
            </w:tcMar>
          </w:tcPr>
          <w:p w14:paraId="257B5AA5"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8512318" w14:textId="77777777" w:rsidR="000234BB" w:rsidRDefault="000234BB" w:rsidP="00725808">
            <w:pPr>
              <w:jc w:val="left"/>
            </w:pPr>
            <w:r>
              <w:rPr>
                <w:sz w:val="16"/>
                <w:szCs w:val="16"/>
              </w:rPr>
              <w:t xml:space="preserve">Defines the </w:t>
            </w:r>
            <w:r>
              <w:rPr>
                <w:i/>
                <w:iCs/>
                <w:sz w:val="16"/>
                <w:szCs w:val="16"/>
              </w:rPr>
              <w:t>WireReceptionTypes</w:t>
            </w:r>
            <w:r>
              <w:rPr>
                <w:sz w:val="16"/>
                <w:szCs w:val="16"/>
              </w:rPr>
              <w:t xml:space="preserve"> that are allowed for joining with the specified </w:t>
            </w:r>
            <w:r>
              <w:rPr>
                <w:i/>
                <w:iCs/>
                <w:sz w:val="16"/>
                <w:szCs w:val="16"/>
              </w:rPr>
              <w:t>WireElement.</w:t>
            </w:r>
          </w:p>
        </w:tc>
      </w:tr>
      <w:tr w:rsidR="000234BB" w:rsidRPr="006675E2" w14:paraId="47CCBF49" w14:textId="77777777" w:rsidTr="00725808">
        <w:tc>
          <w:tcPr>
            <w:tcW w:w="2013" w:type="dxa"/>
            <w:tcMar>
              <w:top w:w="28" w:type="dxa"/>
              <w:left w:w="28" w:type="dxa"/>
              <w:bottom w:w="28" w:type="dxa"/>
              <w:right w:w="28" w:type="dxa"/>
            </w:tcMar>
          </w:tcPr>
          <w:p w14:paraId="65077B87" w14:textId="77777777" w:rsidR="000234BB" w:rsidRPr="00620BBE" w:rsidRDefault="000234BB" w:rsidP="00725808">
            <w:pPr>
              <w:pStyle w:val="SmallStandard"/>
            </w:pPr>
            <w:r w:rsidRPr="00620BBE">
              <w:t>gridSpacing</w:t>
            </w:r>
          </w:p>
        </w:tc>
        <w:tc>
          <w:tcPr>
            <w:tcW w:w="1559" w:type="dxa"/>
            <w:tcMar>
              <w:top w:w="28" w:type="dxa"/>
              <w:left w:w="28" w:type="dxa"/>
              <w:bottom w:w="28" w:type="dxa"/>
              <w:right w:w="28" w:type="dxa"/>
            </w:tcMar>
          </w:tcPr>
          <w:p w14:paraId="6B1ACAA0"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DDC3B2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4D56D7C" w14:textId="77777777" w:rsidR="000234BB" w:rsidRDefault="000234BB" w:rsidP="00725808">
            <w:pPr>
              <w:jc w:val="left"/>
            </w:pPr>
            <w:r>
              <w:rPr>
                <w:sz w:val="16"/>
                <w:szCs w:val="16"/>
              </w:rPr>
              <w:t>Defines the grid spacing. The grid spacing is the distance between the centres of two adjacent sub wire elements.</w:t>
            </w:r>
          </w:p>
          <w:p w14:paraId="0AD5D157" w14:textId="77777777" w:rsidR="000234BB" w:rsidRDefault="000234BB" w:rsidP="00725808">
            <w:pPr>
              <w:jc w:val="left"/>
            </w:pPr>
            <w:r>
              <w:rPr>
                <w:sz w:val="16"/>
                <w:szCs w:val="16"/>
              </w:rPr>
              <w:t xml:space="preserve">This attribute is only valid for </w:t>
            </w:r>
            <w:r>
              <w:rPr>
                <w:i/>
                <w:iCs/>
                <w:sz w:val="16"/>
                <w:szCs w:val="16"/>
              </w:rPr>
              <w:t xml:space="preserve">WireElementSpecifications </w:t>
            </w:r>
            <w:r>
              <w:rPr>
                <w:sz w:val="16"/>
                <w:szCs w:val="16"/>
              </w:rPr>
              <w:t xml:space="preserve">that have </w:t>
            </w:r>
            <w:r>
              <w:rPr>
                <w:i/>
                <w:iCs/>
                <w:sz w:val="16"/>
                <w:szCs w:val="16"/>
              </w:rPr>
              <w:t>SubWireElementSpecifications.</w:t>
            </w:r>
          </w:p>
        </w:tc>
      </w:tr>
      <w:tr w:rsidR="000234BB" w:rsidRPr="006675E2" w14:paraId="1B0ECD1F" w14:textId="77777777" w:rsidTr="00725808">
        <w:tc>
          <w:tcPr>
            <w:tcW w:w="2013" w:type="dxa"/>
            <w:tcMar>
              <w:top w:w="28" w:type="dxa"/>
              <w:left w:w="28" w:type="dxa"/>
              <w:bottom w:w="28" w:type="dxa"/>
              <w:right w:w="28" w:type="dxa"/>
            </w:tcMar>
          </w:tcPr>
          <w:p w14:paraId="14D334B4" w14:textId="77777777" w:rsidR="000234BB" w:rsidRPr="00620BBE" w:rsidRDefault="000234BB" w:rsidP="00725808">
            <w:pPr>
              <w:pStyle w:val="SmallStandard"/>
            </w:pPr>
            <w:r w:rsidRPr="00620BBE">
              <w:t>shape</w:t>
            </w:r>
          </w:p>
        </w:tc>
        <w:tc>
          <w:tcPr>
            <w:tcW w:w="1559" w:type="dxa"/>
            <w:tcMar>
              <w:top w:w="28" w:type="dxa"/>
              <w:left w:w="28" w:type="dxa"/>
              <w:bottom w:w="28" w:type="dxa"/>
              <w:right w:w="28" w:type="dxa"/>
            </w:tcMar>
          </w:tcPr>
          <w:p w14:paraId="0599A76C" w14:textId="77777777" w:rsidR="000234BB" w:rsidRPr="008359F5" w:rsidRDefault="000234BB" w:rsidP="00725808">
            <w:pPr>
              <w:pStyle w:val="SmallStandard"/>
            </w:pPr>
            <w:r w:rsidRPr="00D21799">
              <w:t>WireElementShape</w:t>
            </w:r>
          </w:p>
        </w:tc>
        <w:tc>
          <w:tcPr>
            <w:tcW w:w="709" w:type="dxa"/>
            <w:tcMar>
              <w:top w:w="28" w:type="dxa"/>
              <w:left w:w="28" w:type="dxa"/>
              <w:bottom w:w="28" w:type="dxa"/>
              <w:right w:w="28" w:type="dxa"/>
            </w:tcMar>
          </w:tcPr>
          <w:p w14:paraId="72B89F6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FC7B245" w14:textId="77777777" w:rsidR="000234BB" w:rsidRDefault="000234BB" w:rsidP="00725808">
            <w:pPr>
              <w:jc w:val="left"/>
            </w:pPr>
            <w:r>
              <w:rPr>
                <w:sz w:val="16"/>
                <w:szCs w:val="16"/>
              </w:rPr>
              <w:t xml:space="preserve">Defines the shape of a </w:t>
            </w:r>
            <w:r>
              <w:rPr>
                <w:i/>
                <w:iCs/>
                <w:sz w:val="16"/>
                <w:szCs w:val="16"/>
              </w:rPr>
              <w:t xml:space="preserve">WireElement. </w:t>
            </w:r>
            <w:r>
              <w:rPr>
                <w:sz w:val="16"/>
                <w:szCs w:val="16"/>
              </w:rPr>
              <w:t>Circular wire elements are defined by their outsideDiameter, all others are defined by their size.</w:t>
            </w:r>
          </w:p>
        </w:tc>
      </w:tr>
    </w:tbl>
    <w:p w14:paraId="21DFDFC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B0EE6FF" w14:textId="77777777" w:rsidTr="00725808">
        <w:tc>
          <w:tcPr>
            <w:tcW w:w="3856" w:type="dxa"/>
            <w:gridSpan w:val="3"/>
          </w:tcPr>
          <w:p w14:paraId="24979926" w14:textId="77777777" w:rsidR="000234BB" w:rsidRDefault="000234BB" w:rsidP="00725808">
            <w:pPr>
              <w:jc w:val="center"/>
              <w:rPr>
                <w:b/>
                <w:sz w:val="16"/>
                <w:szCs w:val="16"/>
                <w:lang w:val="en-GB"/>
              </w:rPr>
            </w:pPr>
            <w:r>
              <w:rPr>
                <w:b/>
                <w:sz w:val="16"/>
                <w:szCs w:val="16"/>
                <w:lang w:val="en-GB"/>
              </w:rPr>
              <w:t>Other End</w:t>
            </w:r>
          </w:p>
        </w:tc>
        <w:tc>
          <w:tcPr>
            <w:tcW w:w="708" w:type="dxa"/>
          </w:tcPr>
          <w:p w14:paraId="66DB1CD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EED9235" w14:textId="77777777" w:rsidR="000234BB" w:rsidRDefault="000234BB" w:rsidP="00725808">
            <w:pPr>
              <w:jc w:val="center"/>
              <w:rPr>
                <w:b/>
                <w:sz w:val="16"/>
                <w:szCs w:val="16"/>
                <w:lang w:val="en-GB"/>
              </w:rPr>
            </w:pPr>
            <w:r>
              <w:rPr>
                <w:b/>
                <w:sz w:val="16"/>
                <w:szCs w:val="16"/>
                <w:lang w:val="en-GB"/>
              </w:rPr>
              <w:t>General</w:t>
            </w:r>
          </w:p>
        </w:tc>
      </w:tr>
      <w:tr w:rsidR="000234BB" w:rsidRPr="00720F6F" w14:paraId="3C1C4436" w14:textId="77777777" w:rsidTr="00725808">
        <w:tc>
          <w:tcPr>
            <w:tcW w:w="1573" w:type="dxa"/>
          </w:tcPr>
          <w:p w14:paraId="05C0CCA3" w14:textId="77777777" w:rsidR="000234BB" w:rsidRDefault="000234BB" w:rsidP="00725808">
            <w:pPr>
              <w:rPr>
                <w:b/>
                <w:sz w:val="16"/>
                <w:szCs w:val="16"/>
                <w:lang w:val="en-GB"/>
              </w:rPr>
            </w:pPr>
            <w:r>
              <w:rPr>
                <w:b/>
                <w:sz w:val="16"/>
                <w:szCs w:val="16"/>
                <w:lang w:val="en-GB"/>
              </w:rPr>
              <w:t>Type</w:t>
            </w:r>
          </w:p>
        </w:tc>
        <w:tc>
          <w:tcPr>
            <w:tcW w:w="1574" w:type="dxa"/>
          </w:tcPr>
          <w:p w14:paraId="50773067" w14:textId="77777777" w:rsidR="000234BB" w:rsidRDefault="000234BB" w:rsidP="00725808">
            <w:pPr>
              <w:rPr>
                <w:b/>
                <w:sz w:val="16"/>
                <w:szCs w:val="16"/>
                <w:lang w:val="en-GB"/>
              </w:rPr>
            </w:pPr>
            <w:r>
              <w:rPr>
                <w:b/>
                <w:sz w:val="16"/>
                <w:szCs w:val="16"/>
                <w:lang w:val="en-GB"/>
              </w:rPr>
              <w:t>Role</w:t>
            </w:r>
          </w:p>
        </w:tc>
        <w:tc>
          <w:tcPr>
            <w:tcW w:w="708" w:type="dxa"/>
          </w:tcPr>
          <w:p w14:paraId="0788B930" w14:textId="77777777" w:rsidR="000234BB" w:rsidRDefault="000234BB" w:rsidP="00725808">
            <w:pPr>
              <w:rPr>
                <w:b/>
                <w:sz w:val="16"/>
                <w:szCs w:val="16"/>
                <w:lang w:val="en-GB"/>
              </w:rPr>
            </w:pPr>
            <w:r>
              <w:rPr>
                <w:b/>
                <w:sz w:val="16"/>
                <w:szCs w:val="16"/>
                <w:lang w:val="en-GB"/>
              </w:rPr>
              <w:t>Mult</w:t>
            </w:r>
          </w:p>
        </w:tc>
        <w:tc>
          <w:tcPr>
            <w:tcW w:w="709" w:type="dxa"/>
          </w:tcPr>
          <w:p w14:paraId="23350AC8" w14:textId="77777777" w:rsidR="000234BB" w:rsidRDefault="000234BB" w:rsidP="00725808">
            <w:pPr>
              <w:rPr>
                <w:b/>
                <w:sz w:val="16"/>
                <w:szCs w:val="16"/>
                <w:lang w:val="en-GB"/>
              </w:rPr>
            </w:pPr>
            <w:r>
              <w:rPr>
                <w:b/>
                <w:sz w:val="16"/>
                <w:szCs w:val="16"/>
                <w:lang w:val="en-GB"/>
              </w:rPr>
              <w:t>Mult</w:t>
            </w:r>
          </w:p>
        </w:tc>
        <w:tc>
          <w:tcPr>
            <w:tcW w:w="567" w:type="dxa"/>
          </w:tcPr>
          <w:p w14:paraId="44EB51C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2AE19B1" w14:textId="77777777" w:rsidR="000234BB" w:rsidRPr="008359F5" w:rsidRDefault="000234BB" w:rsidP="00725808">
            <w:pPr>
              <w:rPr>
                <w:b/>
                <w:sz w:val="16"/>
                <w:szCs w:val="16"/>
                <w:lang w:val="en-GB"/>
              </w:rPr>
            </w:pPr>
            <w:r>
              <w:rPr>
                <w:b/>
                <w:sz w:val="16"/>
                <w:szCs w:val="16"/>
                <w:lang w:val="en-GB"/>
              </w:rPr>
              <w:t>Comment</w:t>
            </w:r>
          </w:p>
        </w:tc>
      </w:tr>
      <w:tr w:rsidR="000234BB" w:rsidRPr="00CC6307" w14:paraId="6F6FCE92" w14:textId="77777777" w:rsidTr="00725808">
        <w:tc>
          <w:tcPr>
            <w:tcW w:w="1573" w:type="dxa"/>
          </w:tcPr>
          <w:p w14:paraId="2371AC34" w14:textId="77777777" w:rsidR="000234BB" w:rsidRPr="00634625" w:rsidRDefault="000234BB" w:rsidP="00725808">
            <w:pPr>
              <w:pStyle w:val="SmallStandard"/>
            </w:pPr>
            <w:r>
              <w:t>InsulationSpecification</w:t>
            </w:r>
          </w:p>
        </w:tc>
        <w:tc>
          <w:tcPr>
            <w:tcW w:w="1574" w:type="dxa"/>
          </w:tcPr>
          <w:p w14:paraId="5AE7FF89" w14:textId="77777777" w:rsidR="000234BB" w:rsidRPr="00132C43" w:rsidRDefault="000234BB" w:rsidP="00725808">
            <w:pPr>
              <w:pStyle w:val="SmallStandard"/>
            </w:pPr>
            <w:r>
              <w:t>insulationSpecification</w:t>
            </w:r>
          </w:p>
        </w:tc>
        <w:tc>
          <w:tcPr>
            <w:tcW w:w="708" w:type="dxa"/>
          </w:tcPr>
          <w:p w14:paraId="114310E6" w14:textId="77777777" w:rsidR="000234BB" w:rsidRPr="00D331EF" w:rsidRDefault="000234BB" w:rsidP="00725808">
            <w:pPr>
              <w:pStyle w:val="SmallStandard"/>
            </w:pPr>
            <w:r w:rsidRPr="00574783">
              <w:t>0..1</w:t>
            </w:r>
          </w:p>
        </w:tc>
        <w:tc>
          <w:tcPr>
            <w:tcW w:w="709" w:type="dxa"/>
          </w:tcPr>
          <w:p w14:paraId="54EC1122" w14:textId="77777777" w:rsidR="000234BB" w:rsidRPr="00D331EF" w:rsidRDefault="000234BB" w:rsidP="00725808">
            <w:pPr>
              <w:pStyle w:val="SmallStandard"/>
            </w:pPr>
            <w:r w:rsidRPr="00207506">
              <w:t>0..*</w:t>
            </w:r>
          </w:p>
        </w:tc>
        <w:tc>
          <w:tcPr>
            <w:tcW w:w="567" w:type="dxa"/>
          </w:tcPr>
          <w:p w14:paraId="7F5A2D6C" w14:textId="77777777" w:rsidR="000234BB" w:rsidRPr="00D331EF" w:rsidRDefault="000234BB" w:rsidP="00725808">
            <w:pPr>
              <w:pStyle w:val="SmallStandard"/>
            </w:pPr>
            <w:r>
              <w:t>N</w:t>
            </w:r>
          </w:p>
        </w:tc>
        <w:tc>
          <w:tcPr>
            <w:tcW w:w="3969" w:type="dxa"/>
          </w:tcPr>
          <w:p w14:paraId="418D93E7" w14:textId="77777777" w:rsidR="000234BB" w:rsidRDefault="000234BB" w:rsidP="00725808">
            <w:pPr>
              <w:jc w:val="left"/>
            </w:pPr>
            <w:r>
              <w:rPr>
                <w:sz w:val="16"/>
                <w:szCs w:val="16"/>
              </w:rPr>
              <w:t xml:space="preserve">If the </w:t>
            </w:r>
            <w:r>
              <w:rPr>
                <w:i/>
                <w:iCs/>
                <w:sz w:val="16"/>
                <w:szCs w:val="16"/>
              </w:rPr>
              <w:t>WireElement</w:t>
            </w:r>
            <w:r>
              <w:rPr>
                <w:sz w:val="16"/>
                <w:szCs w:val="16"/>
              </w:rPr>
              <w:t xml:space="preserve"> has an insulation then the specification of the insulation is referenced here.</w:t>
            </w:r>
          </w:p>
        </w:tc>
      </w:tr>
      <w:tr w:rsidR="000234BB" w:rsidRPr="00CC6307" w14:paraId="326DEFBE" w14:textId="77777777" w:rsidTr="00725808">
        <w:tc>
          <w:tcPr>
            <w:tcW w:w="1573" w:type="dxa"/>
          </w:tcPr>
          <w:p w14:paraId="2F54A616" w14:textId="77777777" w:rsidR="000234BB" w:rsidRPr="00634625" w:rsidRDefault="000234BB" w:rsidP="00725808">
            <w:pPr>
              <w:pStyle w:val="SmallStandard"/>
            </w:pPr>
            <w:r>
              <w:t>WireGroupSpecification</w:t>
            </w:r>
          </w:p>
        </w:tc>
        <w:tc>
          <w:tcPr>
            <w:tcW w:w="1574" w:type="dxa"/>
          </w:tcPr>
          <w:p w14:paraId="5D7454F6" w14:textId="77777777" w:rsidR="000234BB" w:rsidRPr="00132C43" w:rsidRDefault="000234BB" w:rsidP="00725808">
            <w:pPr>
              <w:pStyle w:val="SmallStandard"/>
            </w:pPr>
            <w:r>
              <w:t>wireGroupSpecification</w:t>
            </w:r>
          </w:p>
        </w:tc>
        <w:tc>
          <w:tcPr>
            <w:tcW w:w="708" w:type="dxa"/>
          </w:tcPr>
          <w:p w14:paraId="52EC3955" w14:textId="77777777" w:rsidR="000234BB" w:rsidRPr="00D331EF" w:rsidRDefault="000234BB" w:rsidP="00725808">
            <w:pPr>
              <w:pStyle w:val="SmallStandard"/>
            </w:pPr>
            <w:r w:rsidRPr="00574783">
              <w:t>0..1</w:t>
            </w:r>
          </w:p>
        </w:tc>
        <w:tc>
          <w:tcPr>
            <w:tcW w:w="709" w:type="dxa"/>
          </w:tcPr>
          <w:p w14:paraId="4B605529" w14:textId="77777777" w:rsidR="000234BB" w:rsidRPr="00D331EF" w:rsidRDefault="000234BB" w:rsidP="00725808">
            <w:pPr>
              <w:pStyle w:val="SmallStandard"/>
            </w:pPr>
            <w:r w:rsidRPr="00207506">
              <w:t>0..*</w:t>
            </w:r>
          </w:p>
        </w:tc>
        <w:tc>
          <w:tcPr>
            <w:tcW w:w="567" w:type="dxa"/>
          </w:tcPr>
          <w:p w14:paraId="49AFD338" w14:textId="77777777" w:rsidR="000234BB" w:rsidRPr="00D331EF" w:rsidRDefault="000234BB" w:rsidP="00725808">
            <w:pPr>
              <w:pStyle w:val="SmallStandard"/>
            </w:pPr>
            <w:r>
              <w:t>N</w:t>
            </w:r>
          </w:p>
        </w:tc>
        <w:tc>
          <w:tcPr>
            <w:tcW w:w="3969" w:type="dxa"/>
          </w:tcPr>
          <w:p w14:paraId="7946F690" w14:textId="77777777" w:rsidR="000234BB" w:rsidRDefault="000234BB" w:rsidP="00725808">
            <w:pPr>
              <w:jc w:val="left"/>
            </w:pPr>
            <w:r>
              <w:rPr>
                <w:sz w:val="16"/>
                <w:szCs w:val="16"/>
              </w:rPr>
              <w:t xml:space="preserve">If the </w:t>
            </w:r>
            <w:r>
              <w:rPr>
                <w:i/>
                <w:iCs/>
                <w:sz w:val="16"/>
                <w:szCs w:val="16"/>
              </w:rPr>
              <w:t>WireElementSpecification</w:t>
            </w:r>
            <w:r>
              <w:rPr>
                <w:sz w:val="16"/>
                <w:szCs w:val="16"/>
              </w:rPr>
              <w:t xml:space="preserve"> is representing a wire group, then the specification of the wire group is referenced here. That means as well, that the </w:t>
            </w:r>
            <w:r>
              <w:rPr>
                <w:i/>
                <w:iCs/>
                <w:sz w:val="16"/>
                <w:szCs w:val="16"/>
              </w:rPr>
              <w:t>WireElementSpecification</w:t>
            </w:r>
            <w:r>
              <w:rPr>
                <w:sz w:val="16"/>
                <w:szCs w:val="16"/>
              </w:rPr>
              <w:t xml:space="preserve"> shall have </w:t>
            </w:r>
            <w:r>
              <w:rPr>
                <w:i/>
                <w:iCs/>
                <w:sz w:val="16"/>
                <w:szCs w:val="16"/>
              </w:rPr>
              <w:t>subWireElementSpecifications</w:t>
            </w:r>
            <w:r>
              <w:rPr>
                <w:sz w:val="16"/>
                <w:szCs w:val="16"/>
              </w:rPr>
              <w:t>.</w:t>
            </w:r>
          </w:p>
        </w:tc>
      </w:tr>
      <w:tr w:rsidR="000234BB" w:rsidRPr="00CC6307" w14:paraId="6DB15063" w14:textId="77777777" w:rsidTr="00725808">
        <w:tc>
          <w:tcPr>
            <w:tcW w:w="1573" w:type="dxa"/>
          </w:tcPr>
          <w:p w14:paraId="3E93288F" w14:textId="77777777" w:rsidR="000234BB" w:rsidRPr="00634625" w:rsidRDefault="000234BB" w:rsidP="00725808">
            <w:pPr>
              <w:pStyle w:val="SmallStandard"/>
            </w:pPr>
            <w:r>
              <w:t>ConductorSpecification</w:t>
            </w:r>
          </w:p>
        </w:tc>
        <w:tc>
          <w:tcPr>
            <w:tcW w:w="1574" w:type="dxa"/>
          </w:tcPr>
          <w:p w14:paraId="2E87DC4D" w14:textId="77777777" w:rsidR="000234BB" w:rsidRPr="00132C43" w:rsidRDefault="000234BB" w:rsidP="00725808">
            <w:pPr>
              <w:pStyle w:val="SmallStandard"/>
            </w:pPr>
            <w:r>
              <w:t>conductorSpecification</w:t>
            </w:r>
          </w:p>
        </w:tc>
        <w:tc>
          <w:tcPr>
            <w:tcW w:w="708" w:type="dxa"/>
          </w:tcPr>
          <w:p w14:paraId="2D1B5475" w14:textId="77777777" w:rsidR="000234BB" w:rsidRPr="00D331EF" w:rsidRDefault="000234BB" w:rsidP="00725808">
            <w:pPr>
              <w:pStyle w:val="SmallStandard"/>
            </w:pPr>
            <w:r w:rsidRPr="00574783">
              <w:t>0..1</w:t>
            </w:r>
          </w:p>
        </w:tc>
        <w:tc>
          <w:tcPr>
            <w:tcW w:w="709" w:type="dxa"/>
          </w:tcPr>
          <w:p w14:paraId="0C83E838" w14:textId="77777777" w:rsidR="000234BB" w:rsidRPr="00D331EF" w:rsidRDefault="000234BB" w:rsidP="00725808">
            <w:pPr>
              <w:pStyle w:val="SmallStandard"/>
            </w:pPr>
            <w:r w:rsidRPr="00207506">
              <w:t>0..*</w:t>
            </w:r>
          </w:p>
        </w:tc>
        <w:tc>
          <w:tcPr>
            <w:tcW w:w="567" w:type="dxa"/>
          </w:tcPr>
          <w:p w14:paraId="3B706C68" w14:textId="77777777" w:rsidR="000234BB" w:rsidRPr="00D331EF" w:rsidRDefault="000234BB" w:rsidP="00725808">
            <w:pPr>
              <w:pStyle w:val="SmallStandard"/>
            </w:pPr>
            <w:r>
              <w:t>N</w:t>
            </w:r>
          </w:p>
        </w:tc>
        <w:tc>
          <w:tcPr>
            <w:tcW w:w="3969" w:type="dxa"/>
          </w:tcPr>
          <w:p w14:paraId="62FBB73B" w14:textId="77777777" w:rsidR="000234BB" w:rsidRDefault="000234BB" w:rsidP="00725808">
            <w:pPr>
              <w:jc w:val="left"/>
            </w:pPr>
            <w:r>
              <w:rPr>
                <w:sz w:val="16"/>
                <w:szCs w:val="16"/>
              </w:rPr>
              <w:t xml:space="preserve">If the </w:t>
            </w:r>
            <w:r>
              <w:rPr>
                <w:i/>
                <w:iCs/>
                <w:sz w:val="16"/>
                <w:szCs w:val="16"/>
              </w:rPr>
              <w:t>WireElement</w:t>
            </w:r>
            <w:r>
              <w:rPr>
                <w:sz w:val="16"/>
                <w:szCs w:val="16"/>
              </w:rPr>
              <w:t xml:space="preserve"> has a core then the specification of the core is referenced here.</w:t>
            </w:r>
          </w:p>
        </w:tc>
      </w:tr>
      <w:tr w:rsidR="000234BB" w:rsidRPr="00CC6307" w14:paraId="32A5FE16" w14:textId="77777777" w:rsidTr="00725808">
        <w:tc>
          <w:tcPr>
            <w:tcW w:w="1573" w:type="dxa"/>
          </w:tcPr>
          <w:p w14:paraId="4665CCC4" w14:textId="77777777" w:rsidR="000234BB" w:rsidRPr="00634625" w:rsidRDefault="000234BB" w:rsidP="00725808">
            <w:pPr>
              <w:pStyle w:val="SmallStandard"/>
            </w:pPr>
            <w:r>
              <w:t>FillerSpecification</w:t>
            </w:r>
          </w:p>
        </w:tc>
        <w:tc>
          <w:tcPr>
            <w:tcW w:w="1574" w:type="dxa"/>
          </w:tcPr>
          <w:p w14:paraId="4A6D5D22" w14:textId="77777777" w:rsidR="000234BB" w:rsidRPr="00132C43" w:rsidRDefault="000234BB" w:rsidP="00725808">
            <w:pPr>
              <w:pStyle w:val="SmallStandard"/>
            </w:pPr>
            <w:r>
              <w:t>fillerSpecification</w:t>
            </w:r>
          </w:p>
        </w:tc>
        <w:tc>
          <w:tcPr>
            <w:tcW w:w="708" w:type="dxa"/>
          </w:tcPr>
          <w:p w14:paraId="609ACAB3" w14:textId="77777777" w:rsidR="000234BB" w:rsidRPr="00D331EF" w:rsidRDefault="000234BB" w:rsidP="00725808">
            <w:pPr>
              <w:pStyle w:val="SmallStandard"/>
            </w:pPr>
            <w:r w:rsidRPr="00574783">
              <w:t>0..1</w:t>
            </w:r>
          </w:p>
        </w:tc>
        <w:tc>
          <w:tcPr>
            <w:tcW w:w="709" w:type="dxa"/>
          </w:tcPr>
          <w:p w14:paraId="2D5F1DB4" w14:textId="77777777" w:rsidR="000234BB" w:rsidRPr="00D331EF" w:rsidRDefault="000234BB" w:rsidP="00725808">
            <w:pPr>
              <w:pStyle w:val="SmallStandard"/>
            </w:pPr>
            <w:r w:rsidRPr="00207506">
              <w:t>0..*</w:t>
            </w:r>
          </w:p>
        </w:tc>
        <w:tc>
          <w:tcPr>
            <w:tcW w:w="567" w:type="dxa"/>
          </w:tcPr>
          <w:p w14:paraId="350352B7" w14:textId="77777777" w:rsidR="000234BB" w:rsidRPr="00D331EF" w:rsidRDefault="000234BB" w:rsidP="00725808">
            <w:pPr>
              <w:pStyle w:val="SmallStandard"/>
            </w:pPr>
            <w:r>
              <w:t>N</w:t>
            </w:r>
          </w:p>
        </w:tc>
        <w:tc>
          <w:tcPr>
            <w:tcW w:w="3969" w:type="dxa"/>
          </w:tcPr>
          <w:p w14:paraId="5B890587" w14:textId="77777777" w:rsidR="000234BB" w:rsidRDefault="000234BB" w:rsidP="00725808">
            <w:pPr>
              <w:jc w:val="left"/>
            </w:pPr>
            <w:r>
              <w:rPr>
                <w:sz w:val="16"/>
                <w:szCs w:val="16"/>
              </w:rPr>
              <w:t xml:space="preserve">If the </w:t>
            </w:r>
            <w:r>
              <w:rPr>
                <w:i/>
                <w:iCs/>
                <w:sz w:val="16"/>
                <w:szCs w:val="16"/>
              </w:rPr>
              <w:t>WireElement</w:t>
            </w:r>
            <w:r>
              <w:rPr>
                <w:sz w:val="16"/>
                <w:szCs w:val="16"/>
              </w:rPr>
              <w:t xml:space="preserve"> is a filler then the specification of the filler is referenced here.</w:t>
            </w:r>
          </w:p>
        </w:tc>
      </w:tr>
    </w:tbl>
    <w:p w14:paraId="2511570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0662A04" w14:textId="77777777" w:rsidTr="00725808">
        <w:tc>
          <w:tcPr>
            <w:tcW w:w="2296" w:type="dxa"/>
            <w:gridSpan w:val="2"/>
          </w:tcPr>
          <w:p w14:paraId="2543800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9927A8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372A663" w14:textId="77777777" w:rsidR="000234BB" w:rsidRDefault="000234BB" w:rsidP="00725808">
            <w:pPr>
              <w:jc w:val="center"/>
              <w:rPr>
                <w:b/>
                <w:sz w:val="16"/>
                <w:szCs w:val="16"/>
                <w:lang w:val="en-GB"/>
              </w:rPr>
            </w:pPr>
            <w:r>
              <w:rPr>
                <w:b/>
                <w:sz w:val="16"/>
                <w:szCs w:val="16"/>
                <w:lang w:val="en-GB"/>
              </w:rPr>
              <w:t>General</w:t>
            </w:r>
          </w:p>
        </w:tc>
      </w:tr>
      <w:tr w:rsidR="000234BB" w:rsidRPr="00720F6F" w14:paraId="09D5DA18" w14:textId="77777777" w:rsidTr="00725808">
        <w:tc>
          <w:tcPr>
            <w:tcW w:w="1588" w:type="dxa"/>
          </w:tcPr>
          <w:p w14:paraId="3A668D48" w14:textId="77777777" w:rsidR="000234BB" w:rsidRDefault="000234BB" w:rsidP="00725808">
            <w:pPr>
              <w:rPr>
                <w:b/>
                <w:sz w:val="16"/>
                <w:szCs w:val="16"/>
                <w:lang w:val="en-GB"/>
              </w:rPr>
            </w:pPr>
            <w:r>
              <w:rPr>
                <w:b/>
                <w:sz w:val="16"/>
                <w:szCs w:val="16"/>
                <w:lang w:val="en-GB"/>
              </w:rPr>
              <w:t>Type</w:t>
            </w:r>
          </w:p>
        </w:tc>
        <w:tc>
          <w:tcPr>
            <w:tcW w:w="708" w:type="dxa"/>
          </w:tcPr>
          <w:p w14:paraId="0B46D4FB" w14:textId="77777777" w:rsidR="000234BB" w:rsidRDefault="000234BB" w:rsidP="00725808">
            <w:pPr>
              <w:rPr>
                <w:b/>
                <w:sz w:val="16"/>
                <w:szCs w:val="16"/>
                <w:lang w:val="en-GB"/>
              </w:rPr>
            </w:pPr>
            <w:r>
              <w:rPr>
                <w:b/>
                <w:sz w:val="16"/>
                <w:szCs w:val="16"/>
                <w:lang w:val="en-GB"/>
              </w:rPr>
              <w:t>Mult</w:t>
            </w:r>
          </w:p>
        </w:tc>
        <w:tc>
          <w:tcPr>
            <w:tcW w:w="1560" w:type="dxa"/>
          </w:tcPr>
          <w:p w14:paraId="37656226" w14:textId="77777777" w:rsidR="000234BB" w:rsidRDefault="000234BB" w:rsidP="00725808">
            <w:pPr>
              <w:rPr>
                <w:b/>
                <w:sz w:val="16"/>
                <w:szCs w:val="16"/>
                <w:lang w:val="en-GB"/>
              </w:rPr>
            </w:pPr>
            <w:r>
              <w:rPr>
                <w:b/>
                <w:sz w:val="16"/>
                <w:szCs w:val="16"/>
                <w:lang w:val="en-GB"/>
              </w:rPr>
              <w:t>Role</w:t>
            </w:r>
          </w:p>
        </w:tc>
        <w:tc>
          <w:tcPr>
            <w:tcW w:w="708" w:type="dxa"/>
          </w:tcPr>
          <w:p w14:paraId="477311CA" w14:textId="77777777" w:rsidR="000234BB" w:rsidRDefault="000234BB" w:rsidP="00725808">
            <w:pPr>
              <w:rPr>
                <w:b/>
                <w:sz w:val="16"/>
                <w:szCs w:val="16"/>
                <w:lang w:val="en-GB"/>
              </w:rPr>
            </w:pPr>
            <w:r>
              <w:rPr>
                <w:b/>
                <w:sz w:val="16"/>
                <w:szCs w:val="16"/>
                <w:lang w:val="en-GB"/>
              </w:rPr>
              <w:t>Mult</w:t>
            </w:r>
          </w:p>
        </w:tc>
        <w:tc>
          <w:tcPr>
            <w:tcW w:w="567" w:type="dxa"/>
          </w:tcPr>
          <w:p w14:paraId="247E3EE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A3F4F67" w14:textId="77777777" w:rsidR="000234BB" w:rsidRPr="008359F5" w:rsidRDefault="000234BB" w:rsidP="00725808">
            <w:pPr>
              <w:rPr>
                <w:b/>
                <w:sz w:val="16"/>
                <w:szCs w:val="16"/>
                <w:lang w:val="en-GB"/>
              </w:rPr>
            </w:pPr>
            <w:r>
              <w:rPr>
                <w:b/>
                <w:sz w:val="16"/>
                <w:szCs w:val="16"/>
                <w:lang w:val="en-GB"/>
              </w:rPr>
              <w:t>Comment</w:t>
            </w:r>
          </w:p>
        </w:tc>
      </w:tr>
      <w:tr w:rsidR="000234BB" w:rsidRPr="00CC6307" w14:paraId="3E55091B" w14:textId="77777777" w:rsidTr="00725808">
        <w:tc>
          <w:tcPr>
            <w:tcW w:w="1588" w:type="dxa"/>
          </w:tcPr>
          <w:p w14:paraId="6C1C7C9E" w14:textId="77777777" w:rsidR="000234BB" w:rsidRPr="00634625" w:rsidRDefault="000234BB" w:rsidP="00725808">
            <w:pPr>
              <w:pStyle w:val="SmallStandard"/>
            </w:pPr>
            <w:r>
              <w:t>WireElementSpecification</w:t>
            </w:r>
          </w:p>
        </w:tc>
        <w:tc>
          <w:tcPr>
            <w:tcW w:w="708" w:type="dxa"/>
          </w:tcPr>
          <w:p w14:paraId="1BE5B88E" w14:textId="77777777" w:rsidR="000234BB" w:rsidRPr="00D331EF" w:rsidRDefault="000234BB" w:rsidP="00725808">
            <w:pPr>
              <w:pStyle w:val="SmallStandard"/>
            </w:pPr>
            <w:r w:rsidRPr="00D01517">
              <w:t>0..*</w:t>
            </w:r>
          </w:p>
        </w:tc>
        <w:tc>
          <w:tcPr>
            <w:tcW w:w="1560" w:type="dxa"/>
          </w:tcPr>
          <w:p w14:paraId="56E5DC80" w14:textId="77777777" w:rsidR="000234BB" w:rsidRPr="00132C43" w:rsidRDefault="000234BB" w:rsidP="00725808">
            <w:pPr>
              <w:pStyle w:val="SmallStandard"/>
            </w:pPr>
            <w:r>
              <w:t>subWireElementSpecification</w:t>
            </w:r>
          </w:p>
        </w:tc>
        <w:tc>
          <w:tcPr>
            <w:tcW w:w="708" w:type="dxa"/>
          </w:tcPr>
          <w:p w14:paraId="4B490E30" w14:textId="77777777" w:rsidR="000234BB" w:rsidRPr="00D331EF" w:rsidRDefault="000234BB" w:rsidP="00725808">
            <w:pPr>
              <w:pStyle w:val="SmallStandard"/>
            </w:pPr>
            <w:r w:rsidRPr="00D01517">
              <w:t>0..*</w:t>
            </w:r>
          </w:p>
        </w:tc>
        <w:tc>
          <w:tcPr>
            <w:tcW w:w="567" w:type="dxa"/>
          </w:tcPr>
          <w:p w14:paraId="4CB232A9" w14:textId="77777777" w:rsidR="000234BB" w:rsidRPr="00D331EF" w:rsidRDefault="000234BB" w:rsidP="00725808">
            <w:pPr>
              <w:pStyle w:val="SmallStandard"/>
            </w:pPr>
            <w:r>
              <w:t>N</w:t>
            </w:r>
          </w:p>
        </w:tc>
        <w:tc>
          <w:tcPr>
            <w:tcW w:w="3969" w:type="dxa"/>
          </w:tcPr>
          <w:p w14:paraId="6B4E5475" w14:textId="77777777" w:rsidR="000234BB" w:rsidRDefault="000234BB" w:rsidP="00725808">
            <w:pPr>
              <w:jc w:val="left"/>
            </w:pPr>
            <w:r>
              <w:rPr>
                <w:sz w:val="16"/>
                <w:szCs w:val="16"/>
              </w:rPr>
              <w:t xml:space="preserve">Specifies the contained subWireElements if the WireElement has sub elements. If a </w:t>
            </w:r>
            <w:r>
              <w:rPr>
                <w:i/>
                <w:iCs/>
                <w:sz w:val="16"/>
                <w:szCs w:val="16"/>
              </w:rPr>
              <w:t xml:space="preserve">WireElementSpecification </w:t>
            </w:r>
            <w:r>
              <w:rPr>
                <w:sz w:val="16"/>
                <w:szCs w:val="16"/>
              </w:rPr>
              <w:t xml:space="preserve">contains the same </w:t>
            </w:r>
            <w:r>
              <w:rPr>
                <w:i/>
                <w:iCs/>
                <w:sz w:val="16"/>
                <w:szCs w:val="16"/>
              </w:rPr>
              <w:t xml:space="preserve">WireElementSpecification </w:t>
            </w:r>
            <w:r>
              <w:rPr>
                <w:sz w:val="16"/>
                <w:szCs w:val="16"/>
              </w:rPr>
              <w:t xml:space="preserve">multiple times, then it shall be referenced as often as it occurs in the reality. Otherwise the </w:t>
            </w:r>
            <w:r>
              <w:rPr>
                <w:i/>
                <w:iCs/>
                <w:sz w:val="16"/>
                <w:szCs w:val="16"/>
              </w:rPr>
              <w:t xml:space="preserve">WireElementSpecification </w:t>
            </w:r>
            <w:r>
              <w:rPr>
                <w:sz w:val="16"/>
                <w:szCs w:val="16"/>
              </w:rPr>
              <w:t>wouldn't specify a wire element unambiguously, because the representation in the model would be the same, regardless of the number of sub elements. Therefore, this association must not be realized with a "set" semantic.</w:t>
            </w:r>
          </w:p>
          <w:p w14:paraId="370B0F41" w14:textId="77777777" w:rsidR="000234BB" w:rsidRDefault="000234BB" w:rsidP="00725808">
            <w:pPr>
              <w:jc w:val="left"/>
            </w:pPr>
            <w:r>
              <w:rPr>
                <w:sz w:val="16"/>
                <w:szCs w:val="16"/>
              </w:rPr>
              <w:t xml:space="preserve"> </w:t>
            </w:r>
          </w:p>
        </w:tc>
      </w:tr>
      <w:tr w:rsidR="000234BB" w:rsidRPr="00CC6307" w14:paraId="3C09AC62" w14:textId="77777777" w:rsidTr="00725808">
        <w:tc>
          <w:tcPr>
            <w:tcW w:w="1588" w:type="dxa"/>
          </w:tcPr>
          <w:p w14:paraId="5F4B1824" w14:textId="77777777" w:rsidR="000234BB" w:rsidRPr="00634625" w:rsidRDefault="000234BB" w:rsidP="00725808">
            <w:pPr>
              <w:pStyle w:val="SmallStandard"/>
            </w:pPr>
            <w:r>
              <w:lastRenderedPageBreak/>
              <w:t>WireElement</w:t>
            </w:r>
          </w:p>
        </w:tc>
        <w:tc>
          <w:tcPr>
            <w:tcW w:w="708" w:type="dxa"/>
          </w:tcPr>
          <w:p w14:paraId="5EE9F3EB" w14:textId="77777777" w:rsidR="000234BB" w:rsidRPr="00D331EF" w:rsidRDefault="000234BB" w:rsidP="00725808">
            <w:pPr>
              <w:pStyle w:val="SmallStandard"/>
            </w:pPr>
            <w:r w:rsidRPr="00D01517">
              <w:t>0..*</w:t>
            </w:r>
          </w:p>
        </w:tc>
        <w:tc>
          <w:tcPr>
            <w:tcW w:w="1560" w:type="dxa"/>
          </w:tcPr>
          <w:p w14:paraId="503F6C37" w14:textId="77777777" w:rsidR="000234BB" w:rsidRPr="00132C43" w:rsidRDefault="000234BB" w:rsidP="00725808">
            <w:pPr>
              <w:pStyle w:val="SmallStandard"/>
            </w:pPr>
            <w:r>
              <w:t>wireElementSpecification</w:t>
            </w:r>
          </w:p>
        </w:tc>
        <w:tc>
          <w:tcPr>
            <w:tcW w:w="708" w:type="dxa"/>
          </w:tcPr>
          <w:p w14:paraId="2C275EC3" w14:textId="77777777" w:rsidR="000234BB" w:rsidRPr="00D331EF" w:rsidRDefault="000234BB" w:rsidP="00725808">
            <w:pPr>
              <w:pStyle w:val="SmallStandard"/>
            </w:pPr>
            <w:r w:rsidRPr="00D01517">
              <w:t>1</w:t>
            </w:r>
          </w:p>
        </w:tc>
        <w:tc>
          <w:tcPr>
            <w:tcW w:w="567" w:type="dxa"/>
          </w:tcPr>
          <w:p w14:paraId="7D6B1E13" w14:textId="77777777" w:rsidR="000234BB" w:rsidRPr="00D331EF" w:rsidRDefault="000234BB" w:rsidP="00725808">
            <w:pPr>
              <w:pStyle w:val="SmallStandard"/>
            </w:pPr>
            <w:r>
              <w:t>N</w:t>
            </w:r>
          </w:p>
        </w:tc>
        <w:tc>
          <w:tcPr>
            <w:tcW w:w="3969" w:type="dxa"/>
          </w:tcPr>
          <w:p w14:paraId="116DCACC" w14:textId="77777777" w:rsidR="000234BB" w:rsidRDefault="000234BB" w:rsidP="00725808">
            <w:pPr>
              <w:jc w:val="left"/>
            </w:pPr>
            <w:r>
              <w:rPr>
                <w:sz w:val="16"/>
                <w:szCs w:val="16"/>
              </w:rPr>
              <w:t xml:space="preserve">Reference the </w:t>
            </w:r>
            <w:r>
              <w:rPr>
                <w:i/>
                <w:iCs/>
                <w:sz w:val="16"/>
                <w:szCs w:val="16"/>
              </w:rPr>
              <w:t xml:space="preserve">WireElementSpecification </w:t>
            </w:r>
            <w:r>
              <w:rPr>
                <w:sz w:val="16"/>
                <w:szCs w:val="16"/>
              </w:rPr>
              <w:t xml:space="preserve">that is represented by the </w:t>
            </w:r>
            <w:r>
              <w:rPr>
                <w:i/>
                <w:iCs/>
                <w:sz w:val="16"/>
                <w:szCs w:val="16"/>
              </w:rPr>
              <w:t>WireElement.</w:t>
            </w:r>
          </w:p>
        </w:tc>
      </w:tr>
      <w:tr w:rsidR="000234BB" w:rsidRPr="00CC6307" w14:paraId="56633188" w14:textId="77777777" w:rsidTr="00725808">
        <w:tc>
          <w:tcPr>
            <w:tcW w:w="1588" w:type="dxa"/>
          </w:tcPr>
          <w:p w14:paraId="5A26EEE3" w14:textId="77777777" w:rsidR="000234BB" w:rsidRPr="00634625" w:rsidRDefault="000234BB" w:rsidP="00725808">
            <w:pPr>
              <w:pStyle w:val="SmallStandard"/>
            </w:pPr>
            <w:r>
              <w:t>WireSpecification</w:t>
            </w:r>
          </w:p>
        </w:tc>
        <w:tc>
          <w:tcPr>
            <w:tcW w:w="708" w:type="dxa"/>
          </w:tcPr>
          <w:p w14:paraId="22A758A7" w14:textId="77777777" w:rsidR="000234BB" w:rsidRPr="00D331EF" w:rsidRDefault="000234BB" w:rsidP="00725808">
            <w:pPr>
              <w:pStyle w:val="SmallStandard"/>
            </w:pPr>
            <w:r w:rsidRPr="00D01517">
              <w:t>0..*</w:t>
            </w:r>
          </w:p>
        </w:tc>
        <w:tc>
          <w:tcPr>
            <w:tcW w:w="1560" w:type="dxa"/>
          </w:tcPr>
          <w:p w14:paraId="0900BE83" w14:textId="77777777" w:rsidR="000234BB" w:rsidRPr="00132C43" w:rsidRDefault="000234BB" w:rsidP="00725808">
            <w:pPr>
              <w:pStyle w:val="SmallStandard"/>
            </w:pPr>
            <w:r>
              <w:t>wireElementSpecification</w:t>
            </w:r>
          </w:p>
        </w:tc>
        <w:tc>
          <w:tcPr>
            <w:tcW w:w="708" w:type="dxa"/>
          </w:tcPr>
          <w:p w14:paraId="7C9951C5" w14:textId="77777777" w:rsidR="000234BB" w:rsidRPr="00D331EF" w:rsidRDefault="000234BB" w:rsidP="00725808">
            <w:pPr>
              <w:pStyle w:val="SmallStandard"/>
            </w:pPr>
            <w:r w:rsidRPr="00D01517">
              <w:t>1</w:t>
            </w:r>
          </w:p>
        </w:tc>
        <w:tc>
          <w:tcPr>
            <w:tcW w:w="567" w:type="dxa"/>
          </w:tcPr>
          <w:p w14:paraId="20E2FCE3" w14:textId="77777777" w:rsidR="000234BB" w:rsidRPr="00D331EF" w:rsidRDefault="000234BB" w:rsidP="00725808">
            <w:pPr>
              <w:pStyle w:val="SmallStandard"/>
            </w:pPr>
            <w:r>
              <w:t>N</w:t>
            </w:r>
          </w:p>
        </w:tc>
        <w:tc>
          <w:tcPr>
            <w:tcW w:w="3969" w:type="dxa"/>
          </w:tcPr>
          <w:p w14:paraId="3F0C4FEE" w14:textId="77777777" w:rsidR="000234BB" w:rsidRDefault="000234BB" w:rsidP="00725808">
            <w:pPr>
              <w:jc w:val="left"/>
            </w:pPr>
            <w:r>
              <w:rPr>
                <w:sz w:val="16"/>
                <w:szCs w:val="16"/>
              </w:rPr>
              <w:t xml:space="preserve">References the </w:t>
            </w:r>
            <w:r>
              <w:rPr>
                <w:i/>
                <w:iCs/>
                <w:sz w:val="16"/>
                <w:szCs w:val="16"/>
              </w:rPr>
              <w:t xml:space="preserve">WireElementSpecification </w:t>
            </w:r>
            <w:r>
              <w:rPr>
                <w:sz w:val="16"/>
                <w:szCs w:val="16"/>
              </w:rPr>
              <w:t xml:space="preserve">that defines the properties of the top-most </w:t>
            </w:r>
            <w:r>
              <w:rPr>
                <w:i/>
                <w:iCs/>
                <w:sz w:val="16"/>
                <w:szCs w:val="16"/>
              </w:rPr>
              <w:t>WireElement.</w:t>
            </w:r>
          </w:p>
        </w:tc>
      </w:tr>
    </w:tbl>
    <w:p w14:paraId="3670009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1" w:name="_92baacf98f3acc3be29bb11e4e11948b"/>
      <w:r>
        <w:rPr>
          <w:lang w:val="en-GB"/>
        </w:rPr>
        <w:t>WireEndAccessorySpecification</w:t>
      </w:r>
      <w:bookmarkEnd w:id="1351"/>
    </w:p>
    <w:p w14:paraId="01D3F7C1" w14:textId="77777777" w:rsidR="000234BB" w:rsidRDefault="000234BB" w:rsidP="000234BB">
      <w:r>
        <w:rPr>
          <w:i/>
          <w:iCs/>
          <w:sz w:val="18"/>
          <w:szCs w:val="18"/>
        </w:rPr>
        <w:t xml:space="preserve">WireEndAccessorySpecifications </w:t>
      </w:r>
      <w:r>
        <w:rPr>
          <w:sz w:val="18"/>
          <w:szCs w:val="18"/>
        </w:rPr>
        <w:t xml:space="preserve">are describing parts that are used for a treatment of a wire end before the actual terminal is attached to the </w:t>
      </w:r>
      <w:r>
        <w:rPr>
          <w:i/>
          <w:iCs/>
          <w:sz w:val="18"/>
          <w:szCs w:val="18"/>
        </w:rPr>
        <w:t>WireEnd</w:t>
      </w:r>
      <w:r>
        <w:rPr>
          <w:sz w:val="18"/>
          <w:szCs w:val="18"/>
        </w:rPr>
        <w:t xml:space="preserve"> (e.g. a ferrule).</w:t>
      </w:r>
    </w:p>
    <w:p w14:paraId="3BD4587E" w14:textId="77777777" w:rsidR="000234BB" w:rsidRDefault="000234BB" w:rsidP="000234BB">
      <w:r>
        <w:rPr>
          <w:sz w:val="18"/>
          <w:szCs w:val="18"/>
        </w:rPr>
        <w:t xml:space="preserve">The actual specification is done by the referenced </w:t>
      </w:r>
      <w:r>
        <w:rPr>
          <w:i/>
          <w:iCs/>
          <w:sz w:val="18"/>
          <w:szCs w:val="18"/>
        </w:rPr>
        <w:t>WireReceptionSpecification</w:t>
      </w:r>
      <w:r>
        <w:rPr>
          <w:sz w:val="18"/>
          <w:szCs w:val="18"/>
        </w:rPr>
        <w:t xml:space="preserve"> since a </w:t>
      </w:r>
      <w:r>
        <w:rPr>
          <w:i/>
          <w:iCs/>
          <w:sz w:val="18"/>
          <w:szCs w:val="18"/>
        </w:rPr>
        <w:t xml:space="preserve">WireEndAccessory </w:t>
      </w:r>
      <w:r>
        <w:rPr>
          <w:sz w:val="18"/>
          <w:szCs w:val="18"/>
        </w:rPr>
        <w:t xml:space="preserve">is basically just a single </w:t>
      </w:r>
      <w:r>
        <w:rPr>
          <w:i/>
          <w:iCs/>
          <w:sz w:val="18"/>
          <w:szCs w:val="18"/>
        </w:rPr>
        <w:t>WireReception</w:t>
      </w:r>
      <w:r>
        <w:rPr>
          <w:sz w:val="18"/>
          <w:szCs w:val="18"/>
        </w:rPr>
        <w:t>.</w:t>
      </w:r>
    </w:p>
    <w:p w14:paraId="5C53A8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45E7314" w14:textId="77777777" w:rsidTr="00725808">
        <w:tc>
          <w:tcPr>
            <w:tcW w:w="2013" w:type="dxa"/>
            <w:tcMar>
              <w:top w:w="28" w:type="dxa"/>
              <w:left w:w="28" w:type="dxa"/>
              <w:bottom w:w="28" w:type="dxa"/>
              <w:right w:w="28" w:type="dxa"/>
            </w:tcMar>
          </w:tcPr>
          <w:p w14:paraId="1066AA8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DA7AB2B" w14:textId="0DCD3337"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61BB8739" w14:textId="77777777" w:rsidTr="00725808">
        <w:tc>
          <w:tcPr>
            <w:tcW w:w="2013" w:type="dxa"/>
            <w:tcMar>
              <w:top w:w="28" w:type="dxa"/>
              <w:left w:w="28" w:type="dxa"/>
              <w:bottom w:w="28" w:type="dxa"/>
              <w:right w:w="28" w:type="dxa"/>
            </w:tcMar>
          </w:tcPr>
          <w:p w14:paraId="267193A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3AD2F2" w14:textId="77777777" w:rsidR="000234BB" w:rsidRDefault="000234BB" w:rsidP="00725808"/>
        </w:tc>
      </w:tr>
      <w:tr w:rsidR="000234BB" w:rsidRPr="008359F5" w14:paraId="0F720993" w14:textId="77777777" w:rsidTr="00725808">
        <w:tc>
          <w:tcPr>
            <w:tcW w:w="2013" w:type="dxa"/>
            <w:tcMar>
              <w:top w:w="28" w:type="dxa"/>
              <w:left w:w="28" w:type="dxa"/>
              <w:bottom w:w="28" w:type="dxa"/>
              <w:right w:w="28" w:type="dxa"/>
            </w:tcMar>
          </w:tcPr>
          <w:p w14:paraId="723F728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71A1A5D" w14:textId="77777777" w:rsidR="000234BB" w:rsidRPr="000437C1" w:rsidRDefault="000234BB" w:rsidP="00725808">
            <w:pPr>
              <w:pStyle w:val="SmallStandard"/>
            </w:pPr>
            <w:r>
              <w:t>false</w:t>
            </w:r>
          </w:p>
        </w:tc>
      </w:tr>
    </w:tbl>
    <w:p w14:paraId="24E6113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9D012B4" w14:textId="77777777" w:rsidTr="00725808">
        <w:tc>
          <w:tcPr>
            <w:tcW w:w="3856" w:type="dxa"/>
            <w:gridSpan w:val="3"/>
          </w:tcPr>
          <w:p w14:paraId="292E2E8A" w14:textId="77777777" w:rsidR="000234BB" w:rsidRDefault="000234BB" w:rsidP="00725808">
            <w:pPr>
              <w:jc w:val="center"/>
              <w:rPr>
                <w:b/>
                <w:sz w:val="16"/>
                <w:szCs w:val="16"/>
                <w:lang w:val="en-GB"/>
              </w:rPr>
            </w:pPr>
            <w:r>
              <w:rPr>
                <w:b/>
                <w:sz w:val="16"/>
                <w:szCs w:val="16"/>
                <w:lang w:val="en-GB"/>
              </w:rPr>
              <w:t>Other End</w:t>
            </w:r>
          </w:p>
        </w:tc>
        <w:tc>
          <w:tcPr>
            <w:tcW w:w="708" w:type="dxa"/>
          </w:tcPr>
          <w:p w14:paraId="6BBC1E4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AE261D6" w14:textId="77777777" w:rsidR="000234BB" w:rsidRDefault="000234BB" w:rsidP="00725808">
            <w:pPr>
              <w:jc w:val="center"/>
              <w:rPr>
                <w:b/>
                <w:sz w:val="16"/>
                <w:szCs w:val="16"/>
                <w:lang w:val="en-GB"/>
              </w:rPr>
            </w:pPr>
            <w:r>
              <w:rPr>
                <w:b/>
                <w:sz w:val="16"/>
                <w:szCs w:val="16"/>
                <w:lang w:val="en-GB"/>
              </w:rPr>
              <w:t>General</w:t>
            </w:r>
          </w:p>
        </w:tc>
      </w:tr>
      <w:tr w:rsidR="000234BB" w:rsidRPr="00720F6F" w14:paraId="2E283F15" w14:textId="77777777" w:rsidTr="00725808">
        <w:tc>
          <w:tcPr>
            <w:tcW w:w="1573" w:type="dxa"/>
          </w:tcPr>
          <w:p w14:paraId="4E6A5390" w14:textId="77777777" w:rsidR="000234BB" w:rsidRDefault="000234BB" w:rsidP="00725808">
            <w:pPr>
              <w:rPr>
                <w:b/>
                <w:sz w:val="16"/>
                <w:szCs w:val="16"/>
                <w:lang w:val="en-GB"/>
              </w:rPr>
            </w:pPr>
            <w:r>
              <w:rPr>
                <w:b/>
                <w:sz w:val="16"/>
                <w:szCs w:val="16"/>
                <w:lang w:val="en-GB"/>
              </w:rPr>
              <w:t>Type</w:t>
            </w:r>
          </w:p>
        </w:tc>
        <w:tc>
          <w:tcPr>
            <w:tcW w:w="1574" w:type="dxa"/>
          </w:tcPr>
          <w:p w14:paraId="6014A2C9" w14:textId="77777777" w:rsidR="000234BB" w:rsidRDefault="000234BB" w:rsidP="00725808">
            <w:pPr>
              <w:rPr>
                <w:b/>
                <w:sz w:val="16"/>
                <w:szCs w:val="16"/>
                <w:lang w:val="en-GB"/>
              </w:rPr>
            </w:pPr>
            <w:r>
              <w:rPr>
                <w:b/>
                <w:sz w:val="16"/>
                <w:szCs w:val="16"/>
                <w:lang w:val="en-GB"/>
              </w:rPr>
              <w:t>Role</w:t>
            </w:r>
          </w:p>
        </w:tc>
        <w:tc>
          <w:tcPr>
            <w:tcW w:w="708" w:type="dxa"/>
          </w:tcPr>
          <w:p w14:paraId="12B5F34E" w14:textId="77777777" w:rsidR="000234BB" w:rsidRDefault="000234BB" w:rsidP="00725808">
            <w:pPr>
              <w:rPr>
                <w:b/>
                <w:sz w:val="16"/>
                <w:szCs w:val="16"/>
                <w:lang w:val="en-GB"/>
              </w:rPr>
            </w:pPr>
            <w:r>
              <w:rPr>
                <w:b/>
                <w:sz w:val="16"/>
                <w:szCs w:val="16"/>
                <w:lang w:val="en-GB"/>
              </w:rPr>
              <w:t>Mult</w:t>
            </w:r>
          </w:p>
        </w:tc>
        <w:tc>
          <w:tcPr>
            <w:tcW w:w="709" w:type="dxa"/>
          </w:tcPr>
          <w:p w14:paraId="6943BB98" w14:textId="77777777" w:rsidR="000234BB" w:rsidRDefault="000234BB" w:rsidP="00725808">
            <w:pPr>
              <w:rPr>
                <w:b/>
                <w:sz w:val="16"/>
                <w:szCs w:val="16"/>
                <w:lang w:val="en-GB"/>
              </w:rPr>
            </w:pPr>
            <w:r>
              <w:rPr>
                <w:b/>
                <w:sz w:val="16"/>
                <w:szCs w:val="16"/>
                <w:lang w:val="en-GB"/>
              </w:rPr>
              <w:t>Mult</w:t>
            </w:r>
          </w:p>
        </w:tc>
        <w:tc>
          <w:tcPr>
            <w:tcW w:w="567" w:type="dxa"/>
          </w:tcPr>
          <w:p w14:paraId="6680A24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FDDE1B1" w14:textId="77777777" w:rsidR="000234BB" w:rsidRPr="008359F5" w:rsidRDefault="000234BB" w:rsidP="00725808">
            <w:pPr>
              <w:rPr>
                <w:b/>
                <w:sz w:val="16"/>
                <w:szCs w:val="16"/>
                <w:lang w:val="en-GB"/>
              </w:rPr>
            </w:pPr>
            <w:r>
              <w:rPr>
                <w:b/>
                <w:sz w:val="16"/>
                <w:szCs w:val="16"/>
                <w:lang w:val="en-GB"/>
              </w:rPr>
              <w:t>Comment</w:t>
            </w:r>
          </w:p>
        </w:tc>
      </w:tr>
      <w:tr w:rsidR="000234BB" w:rsidRPr="00CC6307" w14:paraId="2CF5AB87" w14:textId="77777777" w:rsidTr="00725808">
        <w:tc>
          <w:tcPr>
            <w:tcW w:w="1573" w:type="dxa"/>
          </w:tcPr>
          <w:p w14:paraId="5908E52A" w14:textId="77777777" w:rsidR="000234BB" w:rsidRPr="00634625" w:rsidRDefault="000234BB" w:rsidP="00725808">
            <w:pPr>
              <w:pStyle w:val="SmallStandard"/>
            </w:pPr>
            <w:r>
              <w:t>WireReceptionSpecification</w:t>
            </w:r>
          </w:p>
        </w:tc>
        <w:tc>
          <w:tcPr>
            <w:tcW w:w="1574" w:type="dxa"/>
          </w:tcPr>
          <w:p w14:paraId="454C629C" w14:textId="77777777" w:rsidR="000234BB" w:rsidRPr="00132C43" w:rsidRDefault="000234BB" w:rsidP="00725808">
            <w:pPr>
              <w:pStyle w:val="SmallStandard"/>
            </w:pPr>
            <w:r>
              <w:t>wireReceptionSpecification</w:t>
            </w:r>
          </w:p>
        </w:tc>
        <w:tc>
          <w:tcPr>
            <w:tcW w:w="708" w:type="dxa"/>
          </w:tcPr>
          <w:p w14:paraId="1E6FD929" w14:textId="77777777" w:rsidR="000234BB" w:rsidRPr="00D331EF" w:rsidRDefault="000234BB" w:rsidP="00725808">
            <w:pPr>
              <w:pStyle w:val="SmallStandard"/>
            </w:pPr>
            <w:r w:rsidRPr="00574783">
              <w:t>0..1</w:t>
            </w:r>
          </w:p>
        </w:tc>
        <w:tc>
          <w:tcPr>
            <w:tcW w:w="709" w:type="dxa"/>
          </w:tcPr>
          <w:p w14:paraId="43EAAF3E" w14:textId="77777777" w:rsidR="000234BB" w:rsidRDefault="000234BB" w:rsidP="00725808"/>
        </w:tc>
        <w:tc>
          <w:tcPr>
            <w:tcW w:w="567" w:type="dxa"/>
          </w:tcPr>
          <w:p w14:paraId="1D51C3F4" w14:textId="77777777" w:rsidR="000234BB" w:rsidRPr="00D331EF" w:rsidRDefault="000234BB" w:rsidP="00725808">
            <w:pPr>
              <w:pStyle w:val="SmallStandard"/>
            </w:pPr>
            <w:r>
              <w:t>N</w:t>
            </w:r>
          </w:p>
        </w:tc>
        <w:tc>
          <w:tcPr>
            <w:tcW w:w="3969" w:type="dxa"/>
          </w:tcPr>
          <w:p w14:paraId="64D726BA" w14:textId="77777777" w:rsidR="000234BB" w:rsidRDefault="000234BB" w:rsidP="00725808">
            <w:pPr>
              <w:jc w:val="left"/>
            </w:pPr>
            <w:r>
              <w:rPr>
                <w:sz w:val="16"/>
                <w:szCs w:val="16"/>
              </w:rPr>
              <w:t xml:space="preserve">References the single </w:t>
            </w:r>
            <w:r>
              <w:rPr>
                <w:i/>
                <w:iCs/>
                <w:sz w:val="16"/>
                <w:szCs w:val="16"/>
              </w:rPr>
              <w:t>WireReceptionSpecification</w:t>
            </w:r>
            <w:r>
              <w:rPr>
                <w:sz w:val="16"/>
                <w:szCs w:val="16"/>
              </w:rPr>
              <w:t xml:space="preserve"> that is specifying the properties of the </w:t>
            </w:r>
            <w:r>
              <w:rPr>
                <w:i/>
                <w:iCs/>
                <w:sz w:val="16"/>
                <w:szCs w:val="16"/>
              </w:rPr>
              <w:t>WireEndAccessory</w:t>
            </w:r>
            <w:r>
              <w:rPr>
                <w:sz w:val="16"/>
                <w:szCs w:val="16"/>
              </w:rPr>
              <w:t xml:space="preserve"> that are related to wire.</w:t>
            </w:r>
          </w:p>
        </w:tc>
      </w:tr>
    </w:tbl>
    <w:p w14:paraId="67C21A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F03661E" w14:textId="77777777" w:rsidTr="00725808">
        <w:tc>
          <w:tcPr>
            <w:tcW w:w="2296" w:type="dxa"/>
            <w:gridSpan w:val="2"/>
          </w:tcPr>
          <w:p w14:paraId="1C7EC29E"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5FCEA6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2B89A48" w14:textId="77777777" w:rsidR="000234BB" w:rsidRDefault="000234BB" w:rsidP="00725808">
            <w:pPr>
              <w:jc w:val="center"/>
              <w:rPr>
                <w:b/>
                <w:sz w:val="16"/>
                <w:szCs w:val="16"/>
                <w:lang w:val="en-GB"/>
              </w:rPr>
            </w:pPr>
            <w:r>
              <w:rPr>
                <w:b/>
                <w:sz w:val="16"/>
                <w:szCs w:val="16"/>
                <w:lang w:val="en-GB"/>
              </w:rPr>
              <w:t>General</w:t>
            </w:r>
          </w:p>
        </w:tc>
      </w:tr>
      <w:tr w:rsidR="000234BB" w:rsidRPr="00720F6F" w14:paraId="6AE48A75" w14:textId="77777777" w:rsidTr="00725808">
        <w:tc>
          <w:tcPr>
            <w:tcW w:w="1588" w:type="dxa"/>
          </w:tcPr>
          <w:p w14:paraId="50715BF2" w14:textId="77777777" w:rsidR="000234BB" w:rsidRDefault="000234BB" w:rsidP="00725808">
            <w:pPr>
              <w:rPr>
                <w:b/>
                <w:sz w:val="16"/>
                <w:szCs w:val="16"/>
                <w:lang w:val="en-GB"/>
              </w:rPr>
            </w:pPr>
            <w:r>
              <w:rPr>
                <w:b/>
                <w:sz w:val="16"/>
                <w:szCs w:val="16"/>
                <w:lang w:val="en-GB"/>
              </w:rPr>
              <w:t>Type</w:t>
            </w:r>
          </w:p>
        </w:tc>
        <w:tc>
          <w:tcPr>
            <w:tcW w:w="708" w:type="dxa"/>
          </w:tcPr>
          <w:p w14:paraId="27E144F5" w14:textId="77777777" w:rsidR="000234BB" w:rsidRDefault="000234BB" w:rsidP="00725808">
            <w:pPr>
              <w:rPr>
                <w:b/>
                <w:sz w:val="16"/>
                <w:szCs w:val="16"/>
                <w:lang w:val="en-GB"/>
              </w:rPr>
            </w:pPr>
            <w:r>
              <w:rPr>
                <w:b/>
                <w:sz w:val="16"/>
                <w:szCs w:val="16"/>
                <w:lang w:val="en-GB"/>
              </w:rPr>
              <w:t>Mult</w:t>
            </w:r>
          </w:p>
        </w:tc>
        <w:tc>
          <w:tcPr>
            <w:tcW w:w="1560" w:type="dxa"/>
          </w:tcPr>
          <w:p w14:paraId="081F3004" w14:textId="77777777" w:rsidR="000234BB" w:rsidRDefault="000234BB" w:rsidP="00725808">
            <w:pPr>
              <w:rPr>
                <w:b/>
                <w:sz w:val="16"/>
                <w:szCs w:val="16"/>
                <w:lang w:val="en-GB"/>
              </w:rPr>
            </w:pPr>
            <w:r>
              <w:rPr>
                <w:b/>
                <w:sz w:val="16"/>
                <w:szCs w:val="16"/>
                <w:lang w:val="en-GB"/>
              </w:rPr>
              <w:t>Role</w:t>
            </w:r>
          </w:p>
        </w:tc>
        <w:tc>
          <w:tcPr>
            <w:tcW w:w="708" w:type="dxa"/>
          </w:tcPr>
          <w:p w14:paraId="2F81C818" w14:textId="77777777" w:rsidR="000234BB" w:rsidRDefault="000234BB" w:rsidP="00725808">
            <w:pPr>
              <w:rPr>
                <w:b/>
                <w:sz w:val="16"/>
                <w:szCs w:val="16"/>
                <w:lang w:val="en-GB"/>
              </w:rPr>
            </w:pPr>
            <w:r>
              <w:rPr>
                <w:b/>
                <w:sz w:val="16"/>
                <w:szCs w:val="16"/>
                <w:lang w:val="en-GB"/>
              </w:rPr>
              <w:t>Mult</w:t>
            </w:r>
          </w:p>
        </w:tc>
        <w:tc>
          <w:tcPr>
            <w:tcW w:w="567" w:type="dxa"/>
          </w:tcPr>
          <w:p w14:paraId="20E614D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5BB3B73" w14:textId="77777777" w:rsidR="000234BB" w:rsidRPr="008359F5" w:rsidRDefault="000234BB" w:rsidP="00725808">
            <w:pPr>
              <w:rPr>
                <w:b/>
                <w:sz w:val="16"/>
                <w:szCs w:val="16"/>
                <w:lang w:val="en-GB"/>
              </w:rPr>
            </w:pPr>
            <w:r>
              <w:rPr>
                <w:b/>
                <w:sz w:val="16"/>
                <w:szCs w:val="16"/>
                <w:lang w:val="en-GB"/>
              </w:rPr>
              <w:t>Comment</w:t>
            </w:r>
          </w:p>
        </w:tc>
      </w:tr>
      <w:tr w:rsidR="000234BB" w:rsidRPr="00CC6307" w14:paraId="1F628072" w14:textId="77777777" w:rsidTr="00725808">
        <w:tc>
          <w:tcPr>
            <w:tcW w:w="1588" w:type="dxa"/>
          </w:tcPr>
          <w:p w14:paraId="5CA0A8FB" w14:textId="77777777" w:rsidR="000234BB" w:rsidRPr="00634625" w:rsidRDefault="000234BB" w:rsidP="00725808">
            <w:pPr>
              <w:pStyle w:val="SmallStandard"/>
            </w:pPr>
            <w:r>
              <w:t>WireEndAccessoryRole</w:t>
            </w:r>
          </w:p>
        </w:tc>
        <w:tc>
          <w:tcPr>
            <w:tcW w:w="708" w:type="dxa"/>
          </w:tcPr>
          <w:p w14:paraId="1A7F9667" w14:textId="77777777" w:rsidR="000234BB" w:rsidRDefault="000234BB" w:rsidP="00725808"/>
        </w:tc>
        <w:tc>
          <w:tcPr>
            <w:tcW w:w="1560" w:type="dxa"/>
          </w:tcPr>
          <w:p w14:paraId="2BB9B281" w14:textId="77777777" w:rsidR="000234BB" w:rsidRPr="00132C43" w:rsidRDefault="000234BB" w:rsidP="00725808">
            <w:pPr>
              <w:pStyle w:val="SmallStandard"/>
            </w:pPr>
            <w:r>
              <w:t>wireEndAccessorySpecification</w:t>
            </w:r>
          </w:p>
        </w:tc>
        <w:tc>
          <w:tcPr>
            <w:tcW w:w="708" w:type="dxa"/>
          </w:tcPr>
          <w:p w14:paraId="0E01C47A" w14:textId="77777777" w:rsidR="000234BB" w:rsidRPr="00D331EF" w:rsidRDefault="000234BB" w:rsidP="00725808">
            <w:pPr>
              <w:pStyle w:val="SmallStandard"/>
            </w:pPr>
            <w:r w:rsidRPr="00D01517">
              <w:t>1</w:t>
            </w:r>
          </w:p>
        </w:tc>
        <w:tc>
          <w:tcPr>
            <w:tcW w:w="567" w:type="dxa"/>
          </w:tcPr>
          <w:p w14:paraId="74DB25FA" w14:textId="77777777" w:rsidR="000234BB" w:rsidRPr="00D331EF" w:rsidRDefault="000234BB" w:rsidP="00725808">
            <w:pPr>
              <w:pStyle w:val="SmallStandard"/>
            </w:pPr>
            <w:r>
              <w:t>N</w:t>
            </w:r>
          </w:p>
        </w:tc>
        <w:tc>
          <w:tcPr>
            <w:tcW w:w="3969" w:type="dxa"/>
          </w:tcPr>
          <w:p w14:paraId="164CE7BA" w14:textId="77777777" w:rsidR="000234BB" w:rsidRDefault="000234BB" w:rsidP="00725808">
            <w:pPr>
              <w:jc w:val="left"/>
            </w:pPr>
            <w:r>
              <w:rPr>
                <w:sz w:val="16"/>
                <w:szCs w:val="16"/>
              </w:rPr>
              <w:t xml:space="preserve">References the </w:t>
            </w:r>
            <w:r>
              <w:rPr>
                <w:i/>
                <w:iCs/>
                <w:sz w:val="16"/>
                <w:szCs w:val="16"/>
              </w:rPr>
              <w:t>WireEndAccessorySpecification</w:t>
            </w:r>
            <w:r>
              <w:rPr>
                <w:sz w:val="16"/>
                <w:szCs w:val="16"/>
              </w:rPr>
              <w:t xml:space="preserve"> that is instanced by this </w:t>
            </w:r>
            <w:r>
              <w:rPr>
                <w:i/>
                <w:iCs/>
                <w:sz w:val="16"/>
                <w:szCs w:val="16"/>
              </w:rPr>
              <w:t>WireEndAccessoryRole.</w:t>
            </w:r>
          </w:p>
        </w:tc>
      </w:tr>
    </w:tbl>
    <w:p w14:paraId="20E65FE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2" w:name="_378ff949eeec769f0ff424f57914ebc9"/>
      <w:r>
        <w:rPr>
          <w:lang w:val="en-GB"/>
        </w:rPr>
        <w:t>WireGroupSpecification</w:t>
      </w:r>
      <w:bookmarkEnd w:id="1352"/>
    </w:p>
    <w:p w14:paraId="40F99CCC" w14:textId="77777777" w:rsidR="000234BB" w:rsidRDefault="000234BB" w:rsidP="000234BB">
      <w:r>
        <w:rPr>
          <w:sz w:val="18"/>
          <w:szCs w:val="18"/>
        </w:rPr>
        <w:t>Specification for the definition of WireGroups. Wire groups are for example used for the representation of twisted pairs.</w:t>
      </w:r>
    </w:p>
    <w:p w14:paraId="430118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1AF1C5C" w14:textId="77777777" w:rsidTr="00725808">
        <w:tc>
          <w:tcPr>
            <w:tcW w:w="2013" w:type="dxa"/>
            <w:tcMar>
              <w:top w:w="28" w:type="dxa"/>
              <w:left w:w="28" w:type="dxa"/>
              <w:bottom w:w="28" w:type="dxa"/>
              <w:right w:w="28" w:type="dxa"/>
            </w:tcMar>
          </w:tcPr>
          <w:p w14:paraId="1C0EF64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50BD320" w14:textId="14328379"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170A8FC0" w14:textId="77777777" w:rsidTr="00725808">
        <w:tc>
          <w:tcPr>
            <w:tcW w:w="2013" w:type="dxa"/>
            <w:tcMar>
              <w:top w:w="28" w:type="dxa"/>
              <w:left w:w="28" w:type="dxa"/>
              <w:bottom w:w="28" w:type="dxa"/>
              <w:right w:w="28" w:type="dxa"/>
            </w:tcMar>
          </w:tcPr>
          <w:p w14:paraId="25DFD5E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1EE381" w14:textId="77777777" w:rsidR="000234BB" w:rsidRDefault="000234BB" w:rsidP="00725808"/>
        </w:tc>
      </w:tr>
      <w:tr w:rsidR="000234BB" w:rsidRPr="008359F5" w14:paraId="57DB4CB4" w14:textId="77777777" w:rsidTr="00725808">
        <w:tc>
          <w:tcPr>
            <w:tcW w:w="2013" w:type="dxa"/>
            <w:tcMar>
              <w:top w:w="28" w:type="dxa"/>
              <w:left w:w="28" w:type="dxa"/>
              <w:bottom w:w="28" w:type="dxa"/>
              <w:right w:w="28" w:type="dxa"/>
            </w:tcMar>
          </w:tcPr>
          <w:p w14:paraId="0B3981F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83B593D" w14:textId="77777777" w:rsidR="000234BB" w:rsidRPr="000437C1" w:rsidRDefault="000234BB" w:rsidP="00725808">
            <w:pPr>
              <w:pStyle w:val="SmallStandard"/>
            </w:pPr>
            <w:r>
              <w:t>false</w:t>
            </w:r>
          </w:p>
        </w:tc>
      </w:tr>
    </w:tbl>
    <w:p w14:paraId="131A838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FDF1646" w14:textId="77777777" w:rsidTr="00725808">
        <w:tc>
          <w:tcPr>
            <w:tcW w:w="2013" w:type="dxa"/>
            <w:tcMar>
              <w:top w:w="28" w:type="dxa"/>
              <w:left w:w="28" w:type="dxa"/>
              <w:bottom w:w="28" w:type="dxa"/>
              <w:right w:w="28" w:type="dxa"/>
            </w:tcMar>
          </w:tcPr>
          <w:p w14:paraId="7B34F90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A43899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C0166B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CCDD7DC"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813FB13" w14:textId="77777777" w:rsidTr="00725808">
        <w:tc>
          <w:tcPr>
            <w:tcW w:w="2013" w:type="dxa"/>
            <w:tcMar>
              <w:top w:w="28" w:type="dxa"/>
              <w:left w:w="28" w:type="dxa"/>
              <w:bottom w:w="28" w:type="dxa"/>
              <w:right w:w="28" w:type="dxa"/>
            </w:tcMar>
          </w:tcPr>
          <w:p w14:paraId="1C663EF1" w14:textId="77777777" w:rsidR="000234BB" w:rsidRPr="00620BBE" w:rsidRDefault="000234BB" w:rsidP="00725808">
            <w:pPr>
              <w:pStyle w:val="SmallStandard"/>
            </w:pPr>
            <w:r w:rsidRPr="00620BBE">
              <w:t>groupType</w:t>
            </w:r>
          </w:p>
        </w:tc>
        <w:tc>
          <w:tcPr>
            <w:tcW w:w="1559" w:type="dxa"/>
            <w:tcMar>
              <w:top w:w="28" w:type="dxa"/>
              <w:left w:w="28" w:type="dxa"/>
              <w:bottom w:w="28" w:type="dxa"/>
              <w:right w:w="28" w:type="dxa"/>
            </w:tcMar>
          </w:tcPr>
          <w:p w14:paraId="1989704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8A52DA2"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3D47187" w14:textId="77777777" w:rsidR="000234BB" w:rsidRDefault="000234BB" w:rsidP="00725808">
            <w:pPr>
              <w:jc w:val="left"/>
            </w:pPr>
            <w:r>
              <w:rPr>
                <w:sz w:val="16"/>
                <w:szCs w:val="16"/>
              </w:rPr>
              <w:t>Specifies the type of the group (e.g. twisted pair, ...).</w:t>
            </w:r>
          </w:p>
        </w:tc>
      </w:tr>
      <w:tr w:rsidR="000234BB" w:rsidRPr="006675E2" w14:paraId="0D4B25D9" w14:textId="77777777" w:rsidTr="00725808">
        <w:tc>
          <w:tcPr>
            <w:tcW w:w="2013" w:type="dxa"/>
            <w:tcMar>
              <w:top w:w="28" w:type="dxa"/>
              <w:left w:w="28" w:type="dxa"/>
              <w:bottom w:w="28" w:type="dxa"/>
              <w:right w:w="28" w:type="dxa"/>
            </w:tcMar>
          </w:tcPr>
          <w:p w14:paraId="0193AFC5" w14:textId="77777777" w:rsidR="000234BB" w:rsidRPr="00620BBE" w:rsidRDefault="000234BB" w:rsidP="00725808">
            <w:pPr>
              <w:pStyle w:val="SmallStandard"/>
            </w:pPr>
            <w:r w:rsidRPr="00620BBE">
              <w:t>lengthOfTwist</w:t>
            </w:r>
          </w:p>
        </w:tc>
        <w:tc>
          <w:tcPr>
            <w:tcW w:w="1559" w:type="dxa"/>
            <w:tcMar>
              <w:top w:w="28" w:type="dxa"/>
              <w:left w:w="28" w:type="dxa"/>
              <w:bottom w:w="28" w:type="dxa"/>
              <w:right w:w="28" w:type="dxa"/>
            </w:tcMar>
          </w:tcPr>
          <w:p w14:paraId="19CABDF5"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1E62BF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6322891" w14:textId="77777777" w:rsidR="000234BB" w:rsidRDefault="000234BB" w:rsidP="00725808">
            <w:pPr>
              <w:jc w:val="left"/>
            </w:pPr>
            <w:r>
              <w:rPr>
                <w:sz w:val="16"/>
                <w:szCs w:val="16"/>
              </w:rPr>
              <w:t>Specifies the length of twist if the wire group is representing a twisted pair.</w:t>
            </w:r>
          </w:p>
        </w:tc>
      </w:tr>
    </w:tbl>
    <w:p w14:paraId="16F7A57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CF9695F" w14:textId="77777777" w:rsidTr="00725808">
        <w:tc>
          <w:tcPr>
            <w:tcW w:w="2296" w:type="dxa"/>
            <w:gridSpan w:val="2"/>
          </w:tcPr>
          <w:p w14:paraId="359473F8"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B31B67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D3247CD" w14:textId="77777777" w:rsidR="000234BB" w:rsidRDefault="000234BB" w:rsidP="00725808">
            <w:pPr>
              <w:jc w:val="center"/>
              <w:rPr>
                <w:b/>
                <w:sz w:val="16"/>
                <w:szCs w:val="16"/>
                <w:lang w:val="en-GB"/>
              </w:rPr>
            </w:pPr>
            <w:r>
              <w:rPr>
                <w:b/>
                <w:sz w:val="16"/>
                <w:szCs w:val="16"/>
                <w:lang w:val="en-GB"/>
              </w:rPr>
              <w:t>General</w:t>
            </w:r>
          </w:p>
        </w:tc>
      </w:tr>
      <w:tr w:rsidR="000234BB" w:rsidRPr="00720F6F" w14:paraId="3372887F" w14:textId="77777777" w:rsidTr="00725808">
        <w:tc>
          <w:tcPr>
            <w:tcW w:w="1588" w:type="dxa"/>
          </w:tcPr>
          <w:p w14:paraId="374C62EA" w14:textId="77777777" w:rsidR="000234BB" w:rsidRDefault="000234BB" w:rsidP="00725808">
            <w:pPr>
              <w:rPr>
                <w:b/>
                <w:sz w:val="16"/>
                <w:szCs w:val="16"/>
                <w:lang w:val="en-GB"/>
              </w:rPr>
            </w:pPr>
            <w:r>
              <w:rPr>
                <w:b/>
                <w:sz w:val="16"/>
                <w:szCs w:val="16"/>
                <w:lang w:val="en-GB"/>
              </w:rPr>
              <w:lastRenderedPageBreak/>
              <w:t>Type</w:t>
            </w:r>
          </w:p>
        </w:tc>
        <w:tc>
          <w:tcPr>
            <w:tcW w:w="708" w:type="dxa"/>
          </w:tcPr>
          <w:p w14:paraId="087B7929" w14:textId="77777777" w:rsidR="000234BB" w:rsidRDefault="000234BB" w:rsidP="00725808">
            <w:pPr>
              <w:rPr>
                <w:b/>
                <w:sz w:val="16"/>
                <w:szCs w:val="16"/>
                <w:lang w:val="en-GB"/>
              </w:rPr>
            </w:pPr>
            <w:r>
              <w:rPr>
                <w:b/>
                <w:sz w:val="16"/>
                <w:szCs w:val="16"/>
                <w:lang w:val="en-GB"/>
              </w:rPr>
              <w:t>Mult</w:t>
            </w:r>
          </w:p>
        </w:tc>
        <w:tc>
          <w:tcPr>
            <w:tcW w:w="1560" w:type="dxa"/>
          </w:tcPr>
          <w:p w14:paraId="03E3DEAF" w14:textId="77777777" w:rsidR="000234BB" w:rsidRDefault="000234BB" w:rsidP="00725808">
            <w:pPr>
              <w:rPr>
                <w:b/>
                <w:sz w:val="16"/>
                <w:szCs w:val="16"/>
                <w:lang w:val="en-GB"/>
              </w:rPr>
            </w:pPr>
            <w:r>
              <w:rPr>
                <w:b/>
                <w:sz w:val="16"/>
                <w:szCs w:val="16"/>
                <w:lang w:val="en-GB"/>
              </w:rPr>
              <w:t>Role</w:t>
            </w:r>
          </w:p>
        </w:tc>
        <w:tc>
          <w:tcPr>
            <w:tcW w:w="708" w:type="dxa"/>
          </w:tcPr>
          <w:p w14:paraId="57E2894F" w14:textId="77777777" w:rsidR="000234BB" w:rsidRDefault="000234BB" w:rsidP="00725808">
            <w:pPr>
              <w:rPr>
                <w:b/>
                <w:sz w:val="16"/>
                <w:szCs w:val="16"/>
                <w:lang w:val="en-GB"/>
              </w:rPr>
            </w:pPr>
            <w:r>
              <w:rPr>
                <w:b/>
                <w:sz w:val="16"/>
                <w:szCs w:val="16"/>
                <w:lang w:val="en-GB"/>
              </w:rPr>
              <w:t>Mult</w:t>
            </w:r>
          </w:p>
        </w:tc>
        <w:tc>
          <w:tcPr>
            <w:tcW w:w="567" w:type="dxa"/>
          </w:tcPr>
          <w:p w14:paraId="28BA7C3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53BD54C" w14:textId="77777777" w:rsidR="000234BB" w:rsidRPr="008359F5" w:rsidRDefault="000234BB" w:rsidP="00725808">
            <w:pPr>
              <w:rPr>
                <w:b/>
                <w:sz w:val="16"/>
                <w:szCs w:val="16"/>
                <w:lang w:val="en-GB"/>
              </w:rPr>
            </w:pPr>
            <w:r>
              <w:rPr>
                <w:b/>
                <w:sz w:val="16"/>
                <w:szCs w:val="16"/>
                <w:lang w:val="en-GB"/>
              </w:rPr>
              <w:t>Comment</w:t>
            </w:r>
          </w:p>
        </w:tc>
      </w:tr>
      <w:tr w:rsidR="000234BB" w:rsidRPr="00CC6307" w14:paraId="2CCE9F3E" w14:textId="77777777" w:rsidTr="00725808">
        <w:tc>
          <w:tcPr>
            <w:tcW w:w="1588" w:type="dxa"/>
          </w:tcPr>
          <w:p w14:paraId="4BEB3957" w14:textId="77777777" w:rsidR="000234BB" w:rsidRPr="00634625" w:rsidRDefault="000234BB" w:rsidP="00725808">
            <w:pPr>
              <w:pStyle w:val="SmallStandard"/>
            </w:pPr>
            <w:r>
              <w:t>WireGrouping</w:t>
            </w:r>
          </w:p>
        </w:tc>
        <w:tc>
          <w:tcPr>
            <w:tcW w:w="708" w:type="dxa"/>
          </w:tcPr>
          <w:p w14:paraId="1A03AA35" w14:textId="77777777" w:rsidR="000234BB" w:rsidRPr="00D331EF" w:rsidRDefault="000234BB" w:rsidP="00725808">
            <w:pPr>
              <w:pStyle w:val="SmallStandard"/>
            </w:pPr>
            <w:r w:rsidRPr="00D01517">
              <w:t>0..*</w:t>
            </w:r>
          </w:p>
        </w:tc>
        <w:tc>
          <w:tcPr>
            <w:tcW w:w="1560" w:type="dxa"/>
          </w:tcPr>
          <w:p w14:paraId="19A56070" w14:textId="77777777" w:rsidR="000234BB" w:rsidRPr="00132C43" w:rsidRDefault="000234BB" w:rsidP="00725808">
            <w:pPr>
              <w:pStyle w:val="SmallStandard"/>
            </w:pPr>
            <w:r>
              <w:t>wireGroupSpecification</w:t>
            </w:r>
          </w:p>
        </w:tc>
        <w:tc>
          <w:tcPr>
            <w:tcW w:w="708" w:type="dxa"/>
          </w:tcPr>
          <w:p w14:paraId="78717077" w14:textId="77777777" w:rsidR="000234BB" w:rsidRPr="00D331EF" w:rsidRDefault="000234BB" w:rsidP="00725808">
            <w:pPr>
              <w:pStyle w:val="SmallStandard"/>
            </w:pPr>
            <w:r w:rsidRPr="00D01517">
              <w:t>0..1</w:t>
            </w:r>
          </w:p>
        </w:tc>
        <w:tc>
          <w:tcPr>
            <w:tcW w:w="567" w:type="dxa"/>
          </w:tcPr>
          <w:p w14:paraId="32F485E2" w14:textId="77777777" w:rsidR="000234BB" w:rsidRPr="00D331EF" w:rsidRDefault="000234BB" w:rsidP="00725808">
            <w:pPr>
              <w:pStyle w:val="SmallStandard"/>
            </w:pPr>
            <w:r>
              <w:t>N</w:t>
            </w:r>
          </w:p>
        </w:tc>
        <w:tc>
          <w:tcPr>
            <w:tcW w:w="3969" w:type="dxa"/>
          </w:tcPr>
          <w:p w14:paraId="69C1044B" w14:textId="77777777" w:rsidR="000234BB" w:rsidRDefault="000234BB" w:rsidP="00725808">
            <w:pPr>
              <w:jc w:val="left"/>
            </w:pPr>
            <w:r>
              <w:rPr>
                <w:sz w:val="16"/>
                <w:szCs w:val="16"/>
              </w:rPr>
              <w:t xml:space="preserve">References the </w:t>
            </w:r>
            <w:r>
              <w:rPr>
                <w:i/>
                <w:iCs/>
                <w:sz w:val="16"/>
                <w:szCs w:val="16"/>
              </w:rPr>
              <w:t>WireGroupSpecification</w:t>
            </w:r>
            <w:r>
              <w:rPr>
                <w:sz w:val="16"/>
                <w:szCs w:val="16"/>
              </w:rPr>
              <w:t xml:space="preserve"> that applies to the </w:t>
            </w:r>
            <w:r>
              <w:rPr>
                <w:i/>
                <w:iCs/>
                <w:sz w:val="16"/>
                <w:szCs w:val="16"/>
              </w:rPr>
              <w:t>WireGrouping</w:t>
            </w:r>
            <w:r>
              <w:rPr>
                <w:sz w:val="16"/>
                <w:szCs w:val="16"/>
              </w:rPr>
              <w:t>.</w:t>
            </w:r>
          </w:p>
        </w:tc>
      </w:tr>
      <w:tr w:rsidR="000234BB" w:rsidRPr="00CC6307" w14:paraId="34461487" w14:textId="77777777" w:rsidTr="00725808">
        <w:tc>
          <w:tcPr>
            <w:tcW w:w="1588" w:type="dxa"/>
          </w:tcPr>
          <w:p w14:paraId="0DBFD9E1" w14:textId="77777777" w:rsidR="000234BB" w:rsidRPr="00634625" w:rsidRDefault="000234BB" w:rsidP="00725808">
            <w:pPr>
              <w:pStyle w:val="SmallStandard"/>
            </w:pPr>
            <w:r>
              <w:t>WireElementSpecification</w:t>
            </w:r>
          </w:p>
        </w:tc>
        <w:tc>
          <w:tcPr>
            <w:tcW w:w="708" w:type="dxa"/>
          </w:tcPr>
          <w:p w14:paraId="141643BD" w14:textId="77777777" w:rsidR="000234BB" w:rsidRPr="00D331EF" w:rsidRDefault="000234BB" w:rsidP="00725808">
            <w:pPr>
              <w:pStyle w:val="SmallStandard"/>
            </w:pPr>
            <w:r w:rsidRPr="00D01517">
              <w:t>0..*</w:t>
            </w:r>
          </w:p>
        </w:tc>
        <w:tc>
          <w:tcPr>
            <w:tcW w:w="1560" w:type="dxa"/>
          </w:tcPr>
          <w:p w14:paraId="35316993" w14:textId="77777777" w:rsidR="000234BB" w:rsidRPr="00132C43" w:rsidRDefault="000234BB" w:rsidP="00725808">
            <w:pPr>
              <w:pStyle w:val="SmallStandard"/>
            </w:pPr>
            <w:r>
              <w:t>wireGroupSpecification</w:t>
            </w:r>
          </w:p>
        </w:tc>
        <w:tc>
          <w:tcPr>
            <w:tcW w:w="708" w:type="dxa"/>
          </w:tcPr>
          <w:p w14:paraId="43AC03EB" w14:textId="77777777" w:rsidR="000234BB" w:rsidRPr="00D331EF" w:rsidRDefault="000234BB" w:rsidP="00725808">
            <w:pPr>
              <w:pStyle w:val="SmallStandard"/>
            </w:pPr>
            <w:r w:rsidRPr="00D01517">
              <w:t>0..1</w:t>
            </w:r>
          </w:p>
        </w:tc>
        <w:tc>
          <w:tcPr>
            <w:tcW w:w="567" w:type="dxa"/>
          </w:tcPr>
          <w:p w14:paraId="391F2E35" w14:textId="77777777" w:rsidR="000234BB" w:rsidRPr="00D331EF" w:rsidRDefault="000234BB" w:rsidP="00725808">
            <w:pPr>
              <w:pStyle w:val="SmallStandard"/>
            </w:pPr>
            <w:r>
              <w:t>N</w:t>
            </w:r>
          </w:p>
        </w:tc>
        <w:tc>
          <w:tcPr>
            <w:tcW w:w="3969" w:type="dxa"/>
          </w:tcPr>
          <w:p w14:paraId="7C3C66F1" w14:textId="77777777" w:rsidR="000234BB" w:rsidRDefault="000234BB" w:rsidP="00725808">
            <w:pPr>
              <w:jc w:val="left"/>
            </w:pPr>
            <w:r>
              <w:rPr>
                <w:sz w:val="16"/>
                <w:szCs w:val="16"/>
              </w:rPr>
              <w:t xml:space="preserve">If the </w:t>
            </w:r>
            <w:r>
              <w:rPr>
                <w:i/>
                <w:iCs/>
                <w:sz w:val="16"/>
                <w:szCs w:val="16"/>
              </w:rPr>
              <w:t>WireElementSpecification</w:t>
            </w:r>
            <w:r>
              <w:rPr>
                <w:sz w:val="16"/>
                <w:szCs w:val="16"/>
              </w:rPr>
              <w:t xml:space="preserve"> is representing a wire group, then the specification of the wire group is referenced here. That means as well, that the </w:t>
            </w:r>
            <w:r>
              <w:rPr>
                <w:i/>
                <w:iCs/>
                <w:sz w:val="16"/>
                <w:szCs w:val="16"/>
              </w:rPr>
              <w:t>WireElementSpecification</w:t>
            </w:r>
            <w:r>
              <w:rPr>
                <w:sz w:val="16"/>
                <w:szCs w:val="16"/>
              </w:rPr>
              <w:t xml:space="preserve"> shall have </w:t>
            </w:r>
            <w:r>
              <w:rPr>
                <w:i/>
                <w:iCs/>
                <w:sz w:val="16"/>
                <w:szCs w:val="16"/>
              </w:rPr>
              <w:t>subWireElementSpecifications</w:t>
            </w:r>
            <w:r>
              <w:rPr>
                <w:sz w:val="16"/>
                <w:szCs w:val="16"/>
              </w:rPr>
              <w:t>.</w:t>
            </w:r>
          </w:p>
        </w:tc>
      </w:tr>
    </w:tbl>
    <w:p w14:paraId="7F8E44F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3" w:name="_457af257be4d039933182bc3525443b4"/>
      <w:r>
        <w:rPr>
          <w:lang w:val="en-GB"/>
        </w:rPr>
        <w:t>WireReception</w:t>
      </w:r>
      <w:bookmarkEnd w:id="1353"/>
    </w:p>
    <w:p w14:paraId="0FF80A2D" w14:textId="77777777" w:rsidR="000234BB" w:rsidRDefault="000234BB" w:rsidP="000234BB">
      <w:r>
        <w:rPr>
          <w:sz w:val="18"/>
          <w:szCs w:val="18"/>
        </w:rPr>
        <w:t>A WireReception is the area of a terminal where the contacting with a wire element (e.g. by crimping) takes place. This class represents such an area on the terminal. Its description is done with a WireReceptionSpecification, which is independent from the TerminalSpecification. This allows the reuse of the specification of similar WireReception on different terminals.</w:t>
      </w:r>
    </w:p>
    <w:p w14:paraId="39AB296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C4B132" w14:textId="77777777" w:rsidTr="00725808">
        <w:tc>
          <w:tcPr>
            <w:tcW w:w="2013" w:type="dxa"/>
            <w:tcMar>
              <w:top w:w="28" w:type="dxa"/>
              <w:left w:w="28" w:type="dxa"/>
              <w:bottom w:w="28" w:type="dxa"/>
              <w:right w:w="28" w:type="dxa"/>
            </w:tcMar>
          </w:tcPr>
          <w:p w14:paraId="7660321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6E050D" w14:textId="70EA7F2A"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8E6E48A" w14:textId="77777777" w:rsidTr="00725808">
        <w:tc>
          <w:tcPr>
            <w:tcW w:w="2013" w:type="dxa"/>
            <w:tcMar>
              <w:top w:w="28" w:type="dxa"/>
              <w:left w:w="28" w:type="dxa"/>
              <w:bottom w:w="28" w:type="dxa"/>
              <w:right w:w="28" w:type="dxa"/>
            </w:tcMar>
          </w:tcPr>
          <w:p w14:paraId="2ACE8D1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107F24A" w14:textId="77777777" w:rsidR="000234BB" w:rsidRDefault="000234BB" w:rsidP="00725808"/>
        </w:tc>
      </w:tr>
      <w:tr w:rsidR="000234BB" w:rsidRPr="008359F5" w14:paraId="701813C6" w14:textId="77777777" w:rsidTr="00725808">
        <w:tc>
          <w:tcPr>
            <w:tcW w:w="2013" w:type="dxa"/>
            <w:tcMar>
              <w:top w:w="28" w:type="dxa"/>
              <w:left w:w="28" w:type="dxa"/>
              <w:bottom w:w="28" w:type="dxa"/>
              <w:right w:w="28" w:type="dxa"/>
            </w:tcMar>
          </w:tcPr>
          <w:p w14:paraId="0CDA4BF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DA00CCE" w14:textId="77777777" w:rsidR="000234BB" w:rsidRPr="000437C1" w:rsidRDefault="000234BB" w:rsidP="00725808">
            <w:pPr>
              <w:pStyle w:val="SmallStandard"/>
            </w:pPr>
            <w:r>
              <w:t>false</w:t>
            </w:r>
          </w:p>
        </w:tc>
      </w:tr>
    </w:tbl>
    <w:p w14:paraId="66BB841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1234A07" w14:textId="77777777" w:rsidTr="00725808">
        <w:tc>
          <w:tcPr>
            <w:tcW w:w="2013" w:type="dxa"/>
            <w:tcMar>
              <w:top w:w="28" w:type="dxa"/>
              <w:left w:w="28" w:type="dxa"/>
              <w:bottom w:w="28" w:type="dxa"/>
              <w:right w:w="28" w:type="dxa"/>
            </w:tcMar>
          </w:tcPr>
          <w:p w14:paraId="42C68B2B"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5D5C84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71864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F39A2B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D7377DE" w14:textId="77777777" w:rsidTr="00725808">
        <w:tc>
          <w:tcPr>
            <w:tcW w:w="2013" w:type="dxa"/>
            <w:tcMar>
              <w:top w:w="28" w:type="dxa"/>
              <w:left w:w="28" w:type="dxa"/>
              <w:bottom w:w="28" w:type="dxa"/>
              <w:right w:w="28" w:type="dxa"/>
            </w:tcMar>
          </w:tcPr>
          <w:p w14:paraId="11DBAD69"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39857D5"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66E532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179EC86" w14:textId="77777777" w:rsidR="000234BB" w:rsidRDefault="000234BB" w:rsidP="00725808">
            <w:pPr>
              <w:jc w:val="left"/>
            </w:pPr>
            <w:r>
              <w:rPr>
                <w:sz w:val="16"/>
                <w:szCs w:val="16"/>
              </w:rPr>
              <w:t>Specifies a unique identification of the WireReception. The identification is guaranteed to be unique within the TerminalSpecification (this might be for example a reception number).</w:t>
            </w:r>
          </w:p>
        </w:tc>
      </w:tr>
      <w:tr w:rsidR="000234BB" w:rsidRPr="006675E2" w14:paraId="48FE425E" w14:textId="77777777" w:rsidTr="00725808">
        <w:tc>
          <w:tcPr>
            <w:tcW w:w="2013" w:type="dxa"/>
            <w:tcMar>
              <w:top w:w="28" w:type="dxa"/>
              <w:left w:w="28" w:type="dxa"/>
              <w:bottom w:w="28" w:type="dxa"/>
              <w:right w:w="28" w:type="dxa"/>
            </w:tcMar>
          </w:tcPr>
          <w:p w14:paraId="11CA596B" w14:textId="77777777" w:rsidR="000234BB" w:rsidRPr="00620BBE" w:rsidRDefault="000234BB" w:rsidP="00725808">
            <w:pPr>
              <w:pStyle w:val="SmallStandard"/>
            </w:pPr>
            <w:r w:rsidRPr="00620BBE">
              <w:t>angle</w:t>
            </w:r>
          </w:p>
        </w:tc>
        <w:tc>
          <w:tcPr>
            <w:tcW w:w="1559" w:type="dxa"/>
            <w:tcMar>
              <w:top w:w="28" w:type="dxa"/>
              <w:left w:w="28" w:type="dxa"/>
              <w:bottom w:w="28" w:type="dxa"/>
              <w:right w:w="28" w:type="dxa"/>
            </w:tcMar>
          </w:tcPr>
          <w:p w14:paraId="1AD50DAE"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A7A7B56" w14:textId="77777777" w:rsidR="000234BB" w:rsidRPr="008359F5" w:rsidRDefault="000234BB" w:rsidP="00725808">
            <w:pPr>
              <w:pStyle w:val="SmallStandard"/>
            </w:pPr>
            <w:r w:rsidRPr="008359F5">
              <w:t>0..2</w:t>
            </w:r>
          </w:p>
        </w:tc>
        <w:tc>
          <w:tcPr>
            <w:tcW w:w="4819" w:type="dxa"/>
            <w:tcMar>
              <w:top w:w="28" w:type="dxa"/>
              <w:left w:w="28" w:type="dxa"/>
              <w:bottom w:w="28" w:type="dxa"/>
              <w:right w:w="28" w:type="dxa"/>
            </w:tcMar>
          </w:tcPr>
          <w:p w14:paraId="47DA9C1C" w14:textId="77777777" w:rsidR="000234BB" w:rsidRDefault="000234BB" w:rsidP="00725808">
            <w:pPr>
              <w:jc w:val="left"/>
            </w:pPr>
            <w:r>
              <w:rPr>
                <w:sz w:val="16"/>
                <w:szCs w:val="16"/>
              </w:rPr>
              <w:t>Specifies the angles against two planes of the connector housing a wire reception can be buckled. The planes are defined in a way, that angles of  [0.0, 0.0] specify an unbuckled (regular) terminal. The two planes are perpendicular to each other and parallel to the plugging direction of the terminal (the direction of the pin).</w:t>
            </w:r>
          </w:p>
          <w:p w14:paraId="28A3C068" w14:textId="77777777" w:rsidR="000234BB" w:rsidRDefault="000234BB" w:rsidP="00725808">
            <w:pPr>
              <w:jc w:val="left"/>
            </w:pPr>
            <w:r>
              <w:rPr>
                <w:sz w:val="16"/>
                <w:szCs w:val="16"/>
              </w:rPr>
              <w:t>The plane for the first angle is the plane in which the uncrimped wire reception would be, if the terminal has not been buckled. Since most terminals are cut or punched in some way out of a sheet of metal, this plane would be the same as metal sheet before further deformation.</w:t>
            </w:r>
          </w:p>
          <w:p w14:paraId="2D190E47" w14:textId="77777777" w:rsidR="000234BB" w:rsidRDefault="000234BB" w:rsidP="00725808">
            <w:pPr>
              <w:jc w:val="left"/>
            </w:pPr>
            <w:r>
              <w:rPr>
                <w:sz w:val="16"/>
                <w:szCs w:val="16"/>
              </w:rPr>
              <w:t>For ring terminals the first plane is perpendicular to the bolt direction.</w:t>
            </w:r>
          </w:p>
          <w:p w14:paraId="354591FC" w14:textId="77777777" w:rsidR="000234BB" w:rsidRDefault="000234BB" w:rsidP="00725808">
            <w:pPr>
              <w:jc w:val="left"/>
            </w:pPr>
            <w:r>
              <w:rPr>
                <w:sz w:val="16"/>
                <w:szCs w:val="16"/>
              </w:rPr>
              <w:t>With a viewing direction from the wire reception to the terminal reception and the intended wire position above the terminal, buckling directions up and right are expressed by positive angles, down and left by negative angles.</w:t>
            </w:r>
          </w:p>
        </w:tc>
      </w:tr>
    </w:tbl>
    <w:p w14:paraId="5D44F77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EF38FAC" w14:textId="77777777" w:rsidTr="00725808">
        <w:tc>
          <w:tcPr>
            <w:tcW w:w="3856" w:type="dxa"/>
            <w:gridSpan w:val="3"/>
          </w:tcPr>
          <w:p w14:paraId="39D6C94E" w14:textId="77777777" w:rsidR="000234BB" w:rsidRDefault="000234BB" w:rsidP="00725808">
            <w:pPr>
              <w:jc w:val="center"/>
              <w:rPr>
                <w:b/>
                <w:sz w:val="16"/>
                <w:szCs w:val="16"/>
                <w:lang w:val="en-GB"/>
              </w:rPr>
            </w:pPr>
            <w:r>
              <w:rPr>
                <w:b/>
                <w:sz w:val="16"/>
                <w:szCs w:val="16"/>
                <w:lang w:val="en-GB"/>
              </w:rPr>
              <w:t>Other End</w:t>
            </w:r>
          </w:p>
        </w:tc>
        <w:tc>
          <w:tcPr>
            <w:tcW w:w="708" w:type="dxa"/>
          </w:tcPr>
          <w:p w14:paraId="7FF581D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882DA0B" w14:textId="77777777" w:rsidR="000234BB" w:rsidRDefault="000234BB" w:rsidP="00725808">
            <w:pPr>
              <w:jc w:val="center"/>
              <w:rPr>
                <w:b/>
                <w:sz w:val="16"/>
                <w:szCs w:val="16"/>
                <w:lang w:val="en-GB"/>
              </w:rPr>
            </w:pPr>
            <w:r>
              <w:rPr>
                <w:b/>
                <w:sz w:val="16"/>
                <w:szCs w:val="16"/>
                <w:lang w:val="en-GB"/>
              </w:rPr>
              <w:t>General</w:t>
            </w:r>
          </w:p>
        </w:tc>
      </w:tr>
      <w:tr w:rsidR="000234BB" w:rsidRPr="00720F6F" w14:paraId="10CB0841" w14:textId="77777777" w:rsidTr="00725808">
        <w:tc>
          <w:tcPr>
            <w:tcW w:w="1573" w:type="dxa"/>
          </w:tcPr>
          <w:p w14:paraId="00DB6B64" w14:textId="77777777" w:rsidR="000234BB" w:rsidRDefault="000234BB" w:rsidP="00725808">
            <w:pPr>
              <w:rPr>
                <w:b/>
                <w:sz w:val="16"/>
                <w:szCs w:val="16"/>
                <w:lang w:val="en-GB"/>
              </w:rPr>
            </w:pPr>
            <w:r>
              <w:rPr>
                <w:b/>
                <w:sz w:val="16"/>
                <w:szCs w:val="16"/>
                <w:lang w:val="en-GB"/>
              </w:rPr>
              <w:t>Type</w:t>
            </w:r>
          </w:p>
        </w:tc>
        <w:tc>
          <w:tcPr>
            <w:tcW w:w="1574" w:type="dxa"/>
          </w:tcPr>
          <w:p w14:paraId="7CB38DC0" w14:textId="77777777" w:rsidR="000234BB" w:rsidRDefault="000234BB" w:rsidP="00725808">
            <w:pPr>
              <w:rPr>
                <w:b/>
                <w:sz w:val="16"/>
                <w:szCs w:val="16"/>
                <w:lang w:val="en-GB"/>
              </w:rPr>
            </w:pPr>
            <w:r>
              <w:rPr>
                <w:b/>
                <w:sz w:val="16"/>
                <w:szCs w:val="16"/>
                <w:lang w:val="en-GB"/>
              </w:rPr>
              <w:t>Role</w:t>
            </w:r>
          </w:p>
        </w:tc>
        <w:tc>
          <w:tcPr>
            <w:tcW w:w="708" w:type="dxa"/>
          </w:tcPr>
          <w:p w14:paraId="0F520853" w14:textId="77777777" w:rsidR="000234BB" w:rsidRDefault="000234BB" w:rsidP="00725808">
            <w:pPr>
              <w:rPr>
                <w:b/>
                <w:sz w:val="16"/>
                <w:szCs w:val="16"/>
                <w:lang w:val="en-GB"/>
              </w:rPr>
            </w:pPr>
            <w:r>
              <w:rPr>
                <w:b/>
                <w:sz w:val="16"/>
                <w:szCs w:val="16"/>
                <w:lang w:val="en-GB"/>
              </w:rPr>
              <w:t>Mult</w:t>
            </w:r>
          </w:p>
        </w:tc>
        <w:tc>
          <w:tcPr>
            <w:tcW w:w="709" w:type="dxa"/>
          </w:tcPr>
          <w:p w14:paraId="591603AF" w14:textId="77777777" w:rsidR="000234BB" w:rsidRDefault="000234BB" w:rsidP="00725808">
            <w:pPr>
              <w:rPr>
                <w:b/>
                <w:sz w:val="16"/>
                <w:szCs w:val="16"/>
                <w:lang w:val="en-GB"/>
              </w:rPr>
            </w:pPr>
            <w:r>
              <w:rPr>
                <w:b/>
                <w:sz w:val="16"/>
                <w:szCs w:val="16"/>
                <w:lang w:val="en-GB"/>
              </w:rPr>
              <w:t>Mult</w:t>
            </w:r>
          </w:p>
        </w:tc>
        <w:tc>
          <w:tcPr>
            <w:tcW w:w="567" w:type="dxa"/>
          </w:tcPr>
          <w:p w14:paraId="3C983ED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7B0B2E0" w14:textId="77777777" w:rsidR="000234BB" w:rsidRPr="008359F5" w:rsidRDefault="000234BB" w:rsidP="00725808">
            <w:pPr>
              <w:rPr>
                <w:b/>
                <w:sz w:val="16"/>
                <w:szCs w:val="16"/>
                <w:lang w:val="en-GB"/>
              </w:rPr>
            </w:pPr>
            <w:r>
              <w:rPr>
                <w:b/>
                <w:sz w:val="16"/>
                <w:szCs w:val="16"/>
                <w:lang w:val="en-GB"/>
              </w:rPr>
              <w:t>Comment</w:t>
            </w:r>
          </w:p>
        </w:tc>
      </w:tr>
      <w:tr w:rsidR="000234BB" w:rsidRPr="00CC6307" w14:paraId="170FE819" w14:textId="77777777" w:rsidTr="00725808">
        <w:tc>
          <w:tcPr>
            <w:tcW w:w="1573" w:type="dxa"/>
          </w:tcPr>
          <w:p w14:paraId="58086706" w14:textId="77777777" w:rsidR="000234BB" w:rsidRPr="00634625" w:rsidRDefault="000234BB" w:rsidP="00725808">
            <w:pPr>
              <w:pStyle w:val="SmallStandard"/>
            </w:pPr>
            <w:r>
              <w:t>WireReceptionSpecification</w:t>
            </w:r>
          </w:p>
        </w:tc>
        <w:tc>
          <w:tcPr>
            <w:tcW w:w="1574" w:type="dxa"/>
          </w:tcPr>
          <w:p w14:paraId="556540F9" w14:textId="77777777" w:rsidR="000234BB" w:rsidRPr="00132C43" w:rsidRDefault="000234BB" w:rsidP="00725808">
            <w:pPr>
              <w:pStyle w:val="SmallStandard"/>
            </w:pPr>
            <w:r>
              <w:t>wireReceptionSpecification</w:t>
            </w:r>
          </w:p>
        </w:tc>
        <w:tc>
          <w:tcPr>
            <w:tcW w:w="708" w:type="dxa"/>
          </w:tcPr>
          <w:p w14:paraId="287A6A99" w14:textId="77777777" w:rsidR="000234BB" w:rsidRPr="00D331EF" w:rsidRDefault="000234BB" w:rsidP="00725808">
            <w:pPr>
              <w:pStyle w:val="SmallStandard"/>
            </w:pPr>
            <w:r w:rsidRPr="00574783">
              <w:t>0..1</w:t>
            </w:r>
          </w:p>
        </w:tc>
        <w:tc>
          <w:tcPr>
            <w:tcW w:w="709" w:type="dxa"/>
          </w:tcPr>
          <w:p w14:paraId="7B5836C3" w14:textId="77777777" w:rsidR="000234BB" w:rsidRPr="00D331EF" w:rsidRDefault="000234BB" w:rsidP="00725808">
            <w:pPr>
              <w:pStyle w:val="SmallStandard"/>
            </w:pPr>
            <w:r w:rsidRPr="00207506">
              <w:t>0..*</w:t>
            </w:r>
          </w:p>
        </w:tc>
        <w:tc>
          <w:tcPr>
            <w:tcW w:w="567" w:type="dxa"/>
          </w:tcPr>
          <w:p w14:paraId="0239C61D" w14:textId="77777777" w:rsidR="000234BB" w:rsidRPr="00D331EF" w:rsidRDefault="000234BB" w:rsidP="00725808">
            <w:pPr>
              <w:pStyle w:val="SmallStandard"/>
            </w:pPr>
            <w:r>
              <w:t>N</w:t>
            </w:r>
          </w:p>
        </w:tc>
        <w:tc>
          <w:tcPr>
            <w:tcW w:w="3969" w:type="dxa"/>
          </w:tcPr>
          <w:p w14:paraId="7D71EFF8" w14:textId="77777777" w:rsidR="000234BB" w:rsidRDefault="000234BB" w:rsidP="00725808">
            <w:pPr>
              <w:pStyle w:val="SmallStandard"/>
            </w:pPr>
            <w:r w:rsidRPr="00491287">
              <w:t xml:space="preserve">References the WireReceptionSpecification that specifies the WireReception. </w:t>
            </w:r>
          </w:p>
        </w:tc>
      </w:tr>
      <w:tr w:rsidR="000234BB" w:rsidRPr="00CC6307" w14:paraId="1A104ED9" w14:textId="77777777" w:rsidTr="00725808">
        <w:tc>
          <w:tcPr>
            <w:tcW w:w="1573" w:type="dxa"/>
          </w:tcPr>
          <w:p w14:paraId="5847B9F5" w14:textId="77777777" w:rsidR="000234BB" w:rsidRPr="00634625" w:rsidRDefault="000234BB" w:rsidP="00725808">
            <w:pPr>
              <w:pStyle w:val="SmallStandard"/>
            </w:pPr>
            <w:r>
              <w:t>PlacementPoint</w:t>
            </w:r>
          </w:p>
        </w:tc>
        <w:tc>
          <w:tcPr>
            <w:tcW w:w="1574" w:type="dxa"/>
          </w:tcPr>
          <w:p w14:paraId="52B5D2A8" w14:textId="77777777" w:rsidR="000234BB" w:rsidRPr="00132C43" w:rsidRDefault="000234BB" w:rsidP="00725808">
            <w:pPr>
              <w:pStyle w:val="SmallStandard"/>
            </w:pPr>
            <w:r>
              <w:t>placementPoint</w:t>
            </w:r>
          </w:p>
        </w:tc>
        <w:tc>
          <w:tcPr>
            <w:tcW w:w="708" w:type="dxa"/>
          </w:tcPr>
          <w:p w14:paraId="245F4B07" w14:textId="77777777" w:rsidR="000234BB" w:rsidRPr="00D331EF" w:rsidRDefault="000234BB" w:rsidP="00725808">
            <w:pPr>
              <w:pStyle w:val="SmallStandard"/>
            </w:pPr>
            <w:r w:rsidRPr="00574783">
              <w:t>0..1</w:t>
            </w:r>
          </w:p>
        </w:tc>
        <w:tc>
          <w:tcPr>
            <w:tcW w:w="709" w:type="dxa"/>
          </w:tcPr>
          <w:p w14:paraId="76CE16C5" w14:textId="77777777" w:rsidR="000234BB" w:rsidRPr="00D331EF" w:rsidRDefault="000234BB" w:rsidP="00725808">
            <w:pPr>
              <w:pStyle w:val="SmallStandard"/>
            </w:pPr>
            <w:r w:rsidRPr="00207506">
              <w:t>0..*</w:t>
            </w:r>
          </w:p>
        </w:tc>
        <w:tc>
          <w:tcPr>
            <w:tcW w:w="567" w:type="dxa"/>
          </w:tcPr>
          <w:p w14:paraId="5B4C6B7E" w14:textId="77777777" w:rsidR="000234BB" w:rsidRPr="00D331EF" w:rsidRDefault="000234BB" w:rsidP="00725808">
            <w:pPr>
              <w:pStyle w:val="SmallStandard"/>
            </w:pPr>
            <w:r>
              <w:t>N</w:t>
            </w:r>
          </w:p>
        </w:tc>
        <w:tc>
          <w:tcPr>
            <w:tcW w:w="3969" w:type="dxa"/>
          </w:tcPr>
          <w:p w14:paraId="1DC49838" w14:textId="77777777" w:rsidR="000234BB" w:rsidRDefault="000234BB" w:rsidP="00725808">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WireReception</w:t>
            </w:r>
            <w:r>
              <w:rPr>
                <w:sz w:val="16"/>
                <w:szCs w:val="16"/>
              </w:rPr>
              <w:t xml:space="preserve"> in a PlaceableElementSpecification.</w:t>
            </w:r>
          </w:p>
        </w:tc>
      </w:tr>
    </w:tbl>
    <w:p w14:paraId="7EAD9EA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E9EACA2" w14:textId="77777777" w:rsidTr="00725808">
        <w:tc>
          <w:tcPr>
            <w:tcW w:w="2296" w:type="dxa"/>
            <w:gridSpan w:val="2"/>
          </w:tcPr>
          <w:p w14:paraId="65ABE22D"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E10C81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4D80759" w14:textId="77777777" w:rsidR="000234BB" w:rsidRDefault="000234BB" w:rsidP="00725808">
            <w:pPr>
              <w:jc w:val="center"/>
              <w:rPr>
                <w:b/>
                <w:sz w:val="16"/>
                <w:szCs w:val="16"/>
                <w:lang w:val="en-GB"/>
              </w:rPr>
            </w:pPr>
            <w:r>
              <w:rPr>
                <w:b/>
                <w:sz w:val="16"/>
                <w:szCs w:val="16"/>
                <w:lang w:val="en-GB"/>
              </w:rPr>
              <w:t>General</w:t>
            </w:r>
          </w:p>
        </w:tc>
      </w:tr>
      <w:tr w:rsidR="000234BB" w:rsidRPr="00720F6F" w14:paraId="58D710EF" w14:textId="77777777" w:rsidTr="00725808">
        <w:tc>
          <w:tcPr>
            <w:tcW w:w="1588" w:type="dxa"/>
          </w:tcPr>
          <w:p w14:paraId="0851B1C0" w14:textId="77777777" w:rsidR="000234BB" w:rsidRDefault="000234BB" w:rsidP="00725808">
            <w:pPr>
              <w:rPr>
                <w:b/>
                <w:sz w:val="16"/>
                <w:szCs w:val="16"/>
                <w:lang w:val="en-GB"/>
              </w:rPr>
            </w:pPr>
            <w:r>
              <w:rPr>
                <w:b/>
                <w:sz w:val="16"/>
                <w:szCs w:val="16"/>
                <w:lang w:val="en-GB"/>
              </w:rPr>
              <w:t>Type</w:t>
            </w:r>
          </w:p>
        </w:tc>
        <w:tc>
          <w:tcPr>
            <w:tcW w:w="708" w:type="dxa"/>
          </w:tcPr>
          <w:p w14:paraId="411CBFA2" w14:textId="77777777" w:rsidR="000234BB" w:rsidRDefault="000234BB" w:rsidP="00725808">
            <w:pPr>
              <w:rPr>
                <w:b/>
                <w:sz w:val="16"/>
                <w:szCs w:val="16"/>
                <w:lang w:val="en-GB"/>
              </w:rPr>
            </w:pPr>
            <w:r>
              <w:rPr>
                <w:b/>
                <w:sz w:val="16"/>
                <w:szCs w:val="16"/>
                <w:lang w:val="en-GB"/>
              </w:rPr>
              <w:t>Mult</w:t>
            </w:r>
          </w:p>
        </w:tc>
        <w:tc>
          <w:tcPr>
            <w:tcW w:w="1560" w:type="dxa"/>
          </w:tcPr>
          <w:p w14:paraId="06F07C20" w14:textId="77777777" w:rsidR="000234BB" w:rsidRDefault="000234BB" w:rsidP="00725808">
            <w:pPr>
              <w:rPr>
                <w:b/>
                <w:sz w:val="16"/>
                <w:szCs w:val="16"/>
                <w:lang w:val="en-GB"/>
              </w:rPr>
            </w:pPr>
            <w:r>
              <w:rPr>
                <w:b/>
                <w:sz w:val="16"/>
                <w:szCs w:val="16"/>
                <w:lang w:val="en-GB"/>
              </w:rPr>
              <w:t>Role</w:t>
            </w:r>
          </w:p>
        </w:tc>
        <w:tc>
          <w:tcPr>
            <w:tcW w:w="708" w:type="dxa"/>
          </w:tcPr>
          <w:p w14:paraId="52D69C09" w14:textId="77777777" w:rsidR="000234BB" w:rsidRDefault="000234BB" w:rsidP="00725808">
            <w:pPr>
              <w:rPr>
                <w:b/>
                <w:sz w:val="16"/>
                <w:szCs w:val="16"/>
                <w:lang w:val="en-GB"/>
              </w:rPr>
            </w:pPr>
            <w:r>
              <w:rPr>
                <w:b/>
                <w:sz w:val="16"/>
                <w:szCs w:val="16"/>
                <w:lang w:val="en-GB"/>
              </w:rPr>
              <w:t>Mult</w:t>
            </w:r>
          </w:p>
        </w:tc>
        <w:tc>
          <w:tcPr>
            <w:tcW w:w="567" w:type="dxa"/>
          </w:tcPr>
          <w:p w14:paraId="0E2CD8E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9897193" w14:textId="77777777" w:rsidR="000234BB" w:rsidRPr="008359F5" w:rsidRDefault="000234BB" w:rsidP="00725808">
            <w:pPr>
              <w:rPr>
                <w:b/>
                <w:sz w:val="16"/>
                <w:szCs w:val="16"/>
                <w:lang w:val="en-GB"/>
              </w:rPr>
            </w:pPr>
            <w:r>
              <w:rPr>
                <w:b/>
                <w:sz w:val="16"/>
                <w:szCs w:val="16"/>
                <w:lang w:val="en-GB"/>
              </w:rPr>
              <w:t>Comment</w:t>
            </w:r>
          </w:p>
        </w:tc>
      </w:tr>
      <w:tr w:rsidR="000234BB" w:rsidRPr="00CC6307" w14:paraId="457099E3" w14:textId="77777777" w:rsidTr="00725808">
        <w:tc>
          <w:tcPr>
            <w:tcW w:w="1588" w:type="dxa"/>
          </w:tcPr>
          <w:p w14:paraId="4DB17651" w14:textId="77777777" w:rsidR="000234BB" w:rsidRPr="00634625" w:rsidRDefault="000234BB" w:rsidP="00725808">
            <w:pPr>
              <w:pStyle w:val="SmallStandard"/>
            </w:pPr>
            <w:r>
              <w:t>TerminalSpecification</w:t>
            </w:r>
          </w:p>
        </w:tc>
        <w:tc>
          <w:tcPr>
            <w:tcW w:w="708" w:type="dxa"/>
          </w:tcPr>
          <w:p w14:paraId="2C14E4EF" w14:textId="77777777" w:rsidR="000234BB" w:rsidRPr="00D331EF" w:rsidRDefault="000234BB" w:rsidP="00725808">
            <w:pPr>
              <w:pStyle w:val="SmallStandard"/>
            </w:pPr>
            <w:r w:rsidRPr="00D01517">
              <w:t>1</w:t>
            </w:r>
          </w:p>
        </w:tc>
        <w:tc>
          <w:tcPr>
            <w:tcW w:w="1560" w:type="dxa"/>
          </w:tcPr>
          <w:p w14:paraId="389F60B1" w14:textId="77777777" w:rsidR="000234BB" w:rsidRPr="00132C43" w:rsidRDefault="000234BB" w:rsidP="00725808">
            <w:pPr>
              <w:pStyle w:val="SmallStandard"/>
            </w:pPr>
            <w:r>
              <w:t>wireReception</w:t>
            </w:r>
          </w:p>
        </w:tc>
        <w:tc>
          <w:tcPr>
            <w:tcW w:w="708" w:type="dxa"/>
          </w:tcPr>
          <w:p w14:paraId="554D4529" w14:textId="77777777" w:rsidR="000234BB" w:rsidRPr="00D331EF" w:rsidRDefault="000234BB" w:rsidP="00725808">
            <w:pPr>
              <w:pStyle w:val="SmallStandard"/>
            </w:pPr>
            <w:r w:rsidRPr="00D01517">
              <w:t>0..*</w:t>
            </w:r>
          </w:p>
        </w:tc>
        <w:tc>
          <w:tcPr>
            <w:tcW w:w="567" w:type="dxa"/>
          </w:tcPr>
          <w:p w14:paraId="10630E17" w14:textId="77777777" w:rsidR="000234BB" w:rsidRDefault="000234BB" w:rsidP="00725808">
            <w:pPr>
              <w:pStyle w:val="SmallStandard"/>
            </w:pPr>
            <w:r>
              <w:t>Y</w:t>
            </w:r>
          </w:p>
        </w:tc>
        <w:tc>
          <w:tcPr>
            <w:tcW w:w="3969" w:type="dxa"/>
          </w:tcPr>
          <w:p w14:paraId="432033D0" w14:textId="77777777" w:rsidR="000234BB" w:rsidRDefault="000234BB" w:rsidP="00725808">
            <w:pPr>
              <w:pStyle w:val="SmallStandard"/>
            </w:pPr>
            <w:r w:rsidRPr="00491287">
              <w:t>Specifies the WireReceptions of the terminal described by the TerminalSpecification.</w:t>
            </w:r>
          </w:p>
        </w:tc>
      </w:tr>
      <w:tr w:rsidR="000234BB" w:rsidRPr="00CC6307" w14:paraId="2F4B7AE8" w14:textId="77777777" w:rsidTr="00725808">
        <w:tc>
          <w:tcPr>
            <w:tcW w:w="1588" w:type="dxa"/>
          </w:tcPr>
          <w:p w14:paraId="0BCC85D1" w14:textId="77777777" w:rsidR="000234BB" w:rsidRPr="00634625" w:rsidRDefault="000234BB" w:rsidP="00725808">
            <w:pPr>
              <w:pStyle w:val="SmallStandard"/>
            </w:pPr>
            <w:r>
              <w:t>WireReceptionReference</w:t>
            </w:r>
          </w:p>
        </w:tc>
        <w:tc>
          <w:tcPr>
            <w:tcW w:w="708" w:type="dxa"/>
          </w:tcPr>
          <w:p w14:paraId="40364911" w14:textId="77777777" w:rsidR="000234BB" w:rsidRPr="00D331EF" w:rsidRDefault="000234BB" w:rsidP="00725808">
            <w:pPr>
              <w:pStyle w:val="SmallStandard"/>
            </w:pPr>
            <w:r w:rsidRPr="00D01517">
              <w:t>0..*</w:t>
            </w:r>
          </w:p>
        </w:tc>
        <w:tc>
          <w:tcPr>
            <w:tcW w:w="1560" w:type="dxa"/>
          </w:tcPr>
          <w:p w14:paraId="7D9DD61B" w14:textId="77777777" w:rsidR="000234BB" w:rsidRPr="00132C43" w:rsidRDefault="000234BB" w:rsidP="00725808">
            <w:pPr>
              <w:pStyle w:val="SmallStandard"/>
            </w:pPr>
            <w:r>
              <w:t>wireReception</w:t>
            </w:r>
          </w:p>
        </w:tc>
        <w:tc>
          <w:tcPr>
            <w:tcW w:w="708" w:type="dxa"/>
          </w:tcPr>
          <w:p w14:paraId="2B2BCE35" w14:textId="77777777" w:rsidR="000234BB" w:rsidRPr="00D331EF" w:rsidRDefault="000234BB" w:rsidP="00725808">
            <w:pPr>
              <w:pStyle w:val="SmallStandard"/>
            </w:pPr>
            <w:r w:rsidRPr="00D01517">
              <w:t>1</w:t>
            </w:r>
          </w:p>
        </w:tc>
        <w:tc>
          <w:tcPr>
            <w:tcW w:w="567" w:type="dxa"/>
          </w:tcPr>
          <w:p w14:paraId="4A929F98" w14:textId="77777777" w:rsidR="000234BB" w:rsidRPr="00D331EF" w:rsidRDefault="000234BB" w:rsidP="00725808">
            <w:pPr>
              <w:pStyle w:val="SmallStandard"/>
            </w:pPr>
            <w:r>
              <w:t>N</w:t>
            </w:r>
          </w:p>
        </w:tc>
        <w:tc>
          <w:tcPr>
            <w:tcW w:w="3969" w:type="dxa"/>
          </w:tcPr>
          <w:p w14:paraId="760169F9" w14:textId="77777777" w:rsidR="000234BB" w:rsidRDefault="000234BB" w:rsidP="00725808">
            <w:pPr>
              <w:jc w:val="left"/>
            </w:pPr>
            <w:r>
              <w:rPr>
                <w:sz w:val="16"/>
                <w:szCs w:val="16"/>
              </w:rPr>
              <w:t xml:space="preserve">References the </w:t>
            </w:r>
            <w:r>
              <w:rPr>
                <w:i/>
                <w:iCs/>
                <w:sz w:val="16"/>
                <w:szCs w:val="16"/>
              </w:rPr>
              <w:t>WireReception</w:t>
            </w:r>
            <w:r>
              <w:rPr>
                <w:sz w:val="16"/>
                <w:szCs w:val="16"/>
              </w:rPr>
              <w:t xml:space="preserve"> that is instanced by this </w:t>
            </w:r>
            <w:r>
              <w:rPr>
                <w:i/>
                <w:iCs/>
                <w:sz w:val="16"/>
                <w:szCs w:val="16"/>
              </w:rPr>
              <w:t>WireReceptionReference.</w:t>
            </w:r>
          </w:p>
        </w:tc>
      </w:tr>
      <w:tr w:rsidR="000234BB" w:rsidRPr="00CC6307" w14:paraId="5CE0BE22" w14:textId="77777777" w:rsidTr="00725808">
        <w:tc>
          <w:tcPr>
            <w:tcW w:w="1588" w:type="dxa"/>
          </w:tcPr>
          <w:p w14:paraId="7DB6DD16" w14:textId="77777777" w:rsidR="000234BB" w:rsidRPr="00634625" w:rsidRDefault="000234BB" w:rsidP="00725808">
            <w:pPr>
              <w:pStyle w:val="SmallStandard"/>
            </w:pPr>
            <w:r>
              <w:t>InternalTerminalConnection</w:t>
            </w:r>
          </w:p>
        </w:tc>
        <w:tc>
          <w:tcPr>
            <w:tcW w:w="708" w:type="dxa"/>
          </w:tcPr>
          <w:p w14:paraId="6B4C87C8" w14:textId="77777777" w:rsidR="000234BB" w:rsidRPr="00D331EF" w:rsidRDefault="000234BB" w:rsidP="00725808">
            <w:pPr>
              <w:pStyle w:val="SmallStandard"/>
            </w:pPr>
            <w:r w:rsidRPr="00D01517">
              <w:t>0..1</w:t>
            </w:r>
          </w:p>
        </w:tc>
        <w:tc>
          <w:tcPr>
            <w:tcW w:w="1560" w:type="dxa"/>
          </w:tcPr>
          <w:p w14:paraId="7201E7FC" w14:textId="77777777" w:rsidR="000234BB" w:rsidRPr="00132C43" w:rsidRDefault="000234BB" w:rsidP="00725808">
            <w:pPr>
              <w:pStyle w:val="SmallStandard"/>
            </w:pPr>
            <w:r>
              <w:t>wireReception</w:t>
            </w:r>
          </w:p>
        </w:tc>
        <w:tc>
          <w:tcPr>
            <w:tcW w:w="708" w:type="dxa"/>
          </w:tcPr>
          <w:p w14:paraId="4E2D90C7" w14:textId="77777777" w:rsidR="000234BB" w:rsidRPr="00D331EF" w:rsidRDefault="000234BB" w:rsidP="00725808">
            <w:pPr>
              <w:pStyle w:val="SmallStandard"/>
            </w:pPr>
            <w:r w:rsidRPr="00D01517">
              <w:t>0..*</w:t>
            </w:r>
          </w:p>
        </w:tc>
        <w:tc>
          <w:tcPr>
            <w:tcW w:w="567" w:type="dxa"/>
          </w:tcPr>
          <w:p w14:paraId="4518013A" w14:textId="77777777" w:rsidR="000234BB" w:rsidRPr="00D331EF" w:rsidRDefault="000234BB" w:rsidP="00725808">
            <w:pPr>
              <w:pStyle w:val="SmallStandard"/>
            </w:pPr>
            <w:r>
              <w:t>N</w:t>
            </w:r>
          </w:p>
        </w:tc>
        <w:tc>
          <w:tcPr>
            <w:tcW w:w="3969" w:type="dxa"/>
          </w:tcPr>
          <w:p w14:paraId="44F3ED3B" w14:textId="77777777" w:rsidR="000234BB" w:rsidRDefault="000234BB" w:rsidP="00725808">
            <w:pPr>
              <w:pStyle w:val="SmallStandard"/>
            </w:pPr>
            <w:r w:rsidRPr="00491287">
              <w:t>References the WireReceptions that participate in the InternalTerminalConnection.</w:t>
            </w:r>
          </w:p>
        </w:tc>
      </w:tr>
    </w:tbl>
    <w:p w14:paraId="34EB060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4" w:name="_6adcc1db841d325e113a04aca266fb91"/>
      <w:r>
        <w:rPr>
          <w:lang w:val="en-GB"/>
        </w:rPr>
        <w:t>WireReceptionAddOn</w:t>
      </w:r>
      <w:bookmarkEnd w:id="1354"/>
    </w:p>
    <w:p w14:paraId="3754098C" w14:textId="77777777" w:rsidR="000234BB" w:rsidRDefault="000234BB" w:rsidP="000234BB">
      <w:r>
        <w:rPr>
          <w:sz w:val="18"/>
          <w:szCs w:val="18"/>
        </w:rPr>
        <w:t>Specifies the wire addon required for this wire reception.</w:t>
      </w:r>
    </w:p>
    <w:p w14:paraId="2DFF1E1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D5C100F" w14:textId="77777777" w:rsidTr="00725808">
        <w:tc>
          <w:tcPr>
            <w:tcW w:w="2013" w:type="dxa"/>
            <w:tcMar>
              <w:top w:w="28" w:type="dxa"/>
              <w:left w:w="28" w:type="dxa"/>
              <w:bottom w:w="28" w:type="dxa"/>
              <w:right w:w="28" w:type="dxa"/>
            </w:tcMar>
          </w:tcPr>
          <w:p w14:paraId="2F33521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E048F7" w14:textId="77777777" w:rsidR="000234BB" w:rsidRDefault="000234BB" w:rsidP="00725808"/>
        </w:tc>
      </w:tr>
      <w:tr w:rsidR="000234BB" w:rsidRPr="008359F5" w14:paraId="4A6543D7" w14:textId="77777777" w:rsidTr="00725808">
        <w:tc>
          <w:tcPr>
            <w:tcW w:w="2013" w:type="dxa"/>
            <w:tcMar>
              <w:top w:w="28" w:type="dxa"/>
              <w:left w:w="28" w:type="dxa"/>
              <w:bottom w:w="28" w:type="dxa"/>
              <w:right w:w="28" w:type="dxa"/>
            </w:tcMar>
          </w:tcPr>
          <w:p w14:paraId="2FE0F19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A19F33" w14:textId="77777777" w:rsidR="000234BB" w:rsidRDefault="000234BB" w:rsidP="00725808"/>
        </w:tc>
      </w:tr>
      <w:tr w:rsidR="000234BB" w:rsidRPr="008359F5" w14:paraId="1A894921" w14:textId="77777777" w:rsidTr="00725808">
        <w:tc>
          <w:tcPr>
            <w:tcW w:w="2013" w:type="dxa"/>
            <w:tcMar>
              <w:top w:w="28" w:type="dxa"/>
              <w:left w:w="28" w:type="dxa"/>
              <w:bottom w:w="28" w:type="dxa"/>
              <w:right w:w="28" w:type="dxa"/>
            </w:tcMar>
          </w:tcPr>
          <w:p w14:paraId="29E8608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2CCEC12" w14:textId="77777777" w:rsidR="000234BB" w:rsidRPr="000437C1" w:rsidRDefault="000234BB" w:rsidP="00725808">
            <w:pPr>
              <w:pStyle w:val="SmallStandard"/>
            </w:pPr>
            <w:r>
              <w:t>false</w:t>
            </w:r>
          </w:p>
        </w:tc>
      </w:tr>
    </w:tbl>
    <w:p w14:paraId="1FC7419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3414B23" w14:textId="77777777" w:rsidTr="00725808">
        <w:tc>
          <w:tcPr>
            <w:tcW w:w="2013" w:type="dxa"/>
            <w:tcMar>
              <w:top w:w="28" w:type="dxa"/>
              <w:left w:w="28" w:type="dxa"/>
              <w:bottom w:w="28" w:type="dxa"/>
              <w:right w:w="28" w:type="dxa"/>
            </w:tcMar>
          </w:tcPr>
          <w:p w14:paraId="3A2D20F1"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0558F8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D6FD69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687CFF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3114006" w14:textId="77777777" w:rsidTr="00725808">
        <w:tc>
          <w:tcPr>
            <w:tcW w:w="2013" w:type="dxa"/>
            <w:tcMar>
              <w:top w:w="28" w:type="dxa"/>
              <w:left w:w="28" w:type="dxa"/>
              <w:bottom w:w="28" w:type="dxa"/>
              <w:right w:w="28" w:type="dxa"/>
            </w:tcMar>
          </w:tcPr>
          <w:p w14:paraId="7AEC377B" w14:textId="77777777" w:rsidR="000234BB" w:rsidRPr="00620BBE" w:rsidRDefault="000234BB" w:rsidP="00725808">
            <w:pPr>
              <w:pStyle w:val="SmallStandard"/>
            </w:pPr>
            <w:r w:rsidRPr="00620BBE">
              <w:t>wireAddOn</w:t>
            </w:r>
          </w:p>
        </w:tc>
        <w:tc>
          <w:tcPr>
            <w:tcW w:w="1559" w:type="dxa"/>
            <w:tcMar>
              <w:top w:w="28" w:type="dxa"/>
              <w:left w:w="28" w:type="dxa"/>
              <w:bottom w:w="28" w:type="dxa"/>
              <w:right w:w="28" w:type="dxa"/>
            </w:tcMar>
          </w:tcPr>
          <w:p w14:paraId="53196B9C"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1422F3E"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31B22C2" w14:textId="77777777" w:rsidR="000234BB" w:rsidRDefault="000234BB" w:rsidP="00725808">
            <w:pPr>
              <w:jc w:val="left"/>
            </w:pPr>
            <w:r>
              <w:rPr>
                <w:sz w:val="16"/>
                <w:szCs w:val="16"/>
              </w:rPr>
              <w:t>Specifies the wire length add on needed for the wire reception.</w:t>
            </w:r>
          </w:p>
        </w:tc>
      </w:tr>
      <w:tr w:rsidR="000234BB" w:rsidRPr="006675E2" w14:paraId="6E7D95DA" w14:textId="77777777" w:rsidTr="00725808">
        <w:tc>
          <w:tcPr>
            <w:tcW w:w="2013" w:type="dxa"/>
            <w:tcMar>
              <w:top w:w="28" w:type="dxa"/>
              <w:left w:w="28" w:type="dxa"/>
              <w:bottom w:w="28" w:type="dxa"/>
              <w:right w:w="28" w:type="dxa"/>
            </w:tcMar>
          </w:tcPr>
          <w:p w14:paraId="37D1EDF6"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0BA2D0A9" w14:textId="77777777" w:rsidR="000234BB" w:rsidRPr="008359F5" w:rsidRDefault="000234BB" w:rsidP="00725808">
            <w:pPr>
              <w:pStyle w:val="SmallStandard"/>
            </w:pPr>
            <w:r w:rsidRPr="00D21799">
              <w:t>WireAddOnType</w:t>
            </w:r>
          </w:p>
        </w:tc>
        <w:tc>
          <w:tcPr>
            <w:tcW w:w="709" w:type="dxa"/>
            <w:tcMar>
              <w:top w:w="28" w:type="dxa"/>
              <w:left w:w="28" w:type="dxa"/>
              <w:bottom w:w="28" w:type="dxa"/>
              <w:right w:w="28" w:type="dxa"/>
            </w:tcMar>
          </w:tcPr>
          <w:p w14:paraId="002B922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292A2D5" w14:textId="77777777" w:rsidR="000234BB" w:rsidRDefault="000234BB" w:rsidP="00725808">
            <w:pPr>
              <w:jc w:val="left"/>
            </w:pPr>
            <w:r>
              <w:rPr>
                <w:sz w:val="16"/>
                <w:szCs w:val="16"/>
              </w:rPr>
              <w:t>Defines the type of the add-on.</w:t>
            </w:r>
          </w:p>
        </w:tc>
      </w:tr>
    </w:tbl>
    <w:p w14:paraId="62EAB79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AA4A797" w14:textId="77777777" w:rsidTr="00725808">
        <w:tc>
          <w:tcPr>
            <w:tcW w:w="2296" w:type="dxa"/>
            <w:gridSpan w:val="2"/>
          </w:tcPr>
          <w:p w14:paraId="61911AC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6BC393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DEC3B1D" w14:textId="77777777" w:rsidR="000234BB" w:rsidRDefault="000234BB" w:rsidP="00725808">
            <w:pPr>
              <w:jc w:val="center"/>
              <w:rPr>
                <w:b/>
                <w:sz w:val="16"/>
                <w:szCs w:val="16"/>
                <w:lang w:val="en-GB"/>
              </w:rPr>
            </w:pPr>
            <w:r>
              <w:rPr>
                <w:b/>
                <w:sz w:val="16"/>
                <w:szCs w:val="16"/>
                <w:lang w:val="en-GB"/>
              </w:rPr>
              <w:t>General</w:t>
            </w:r>
          </w:p>
        </w:tc>
      </w:tr>
      <w:tr w:rsidR="000234BB" w:rsidRPr="00720F6F" w14:paraId="5402A791" w14:textId="77777777" w:rsidTr="00725808">
        <w:tc>
          <w:tcPr>
            <w:tcW w:w="1588" w:type="dxa"/>
          </w:tcPr>
          <w:p w14:paraId="19BE46D1" w14:textId="77777777" w:rsidR="000234BB" w:rsidRDefault="000234BB" w:rsidP="00725808">
            <w:pPr>
              <w:rPr>
                <w:b/>
                <w:sz w:val="16"/>
                <w:szCs w:val="16"/>
                <w:lang w:val="en-GB"/>
              </w:rPr>
            </w:pPr>
            <w:r>
              <w:rPr>
                <w:b/>
                <w:sz w:val="16"/>
                <w:szCs w:val="16"/>
                <w:lang w:val="en-GB"/>
              </w:rPr>
              <w:t>Type</w:t>
            </w:r>
          </w:p>
        </w:tc>
        <w:tc>
          <w:tcPr>
            <w:tcW w:w="708" w:type="dxa"/>
          </w:tcPr>
          <w:p w14:paraId="33AF7640" w14:textId="77777777" w:rsidR="000234BB" w:rsidRDefault="000234BB" w:rsidP="00725808">
            <w:pPr>
              <w:rPr>
                <w:b/>
                <w:sz w:val="16"/>
                <w:szCs w:val="16"/>
                <w:lang w:val="en-GB"/>
              </w:rPr>
            </w:pPr>
            <w:r>
              <w:rPr>
                <w:b/>
                <w:sz w:val="16"/>
                <w:szCs w:val="16"/>
                <w:lang w:val="en-GB"/>
              </w:rPr>
              <w:t>Mult</w:t>
            </w:r>
          </w:p>
        </w:tc>
        <w:tc>
          <w:tcPr>
            <w:tcW w:w="1560" w:type="dxa"/>
          </w:tcPr>
          <w:p w14:paraId="6D58432C" w14:textId="77777777" w:rsidR="000234BB" w:rsidRDefault="000234BB" w:rsidP="00725808">
            <w:pPr>
              <w:rPr>
                <w:b/>
                <w:sz w:val="16"/>
                <w:szCs w:val="16"/>
                <w:lang w:val="en-GB"/>
              </w:rPr>
            </w:pPr>
            <w:r>
              <w:rPr>
                <w:b/>
                <w:sz w:val="16"/>
                <w:szCs w:val="16"/>
                <w:lang w:val="en-GB"/>
              </w:rPr>
              <w:t>Role</w:t>
            </w:r>
          </w:p>
        </w:tc>
        <w:tc>
          <w:tcPr>
            <w:tcW w:w="708" w:type="dxa"/>
          </w:tcPr>
          <w:p w14:paraId="6E15EB96" w14:textId="77777777" w:rsidR="000234BB" w:rsidRDefault="000234BB" w:rsidP="00725808">
            <w:pPr>
              <w:rPr>
                <w:b/>
                <w:sz w:val="16"/>
                <w:szCs w:val="16"/>
                <w:lang w:val="en-GB"/>
              </w:rPr>
            </w:pPr>
            <w:r>
              <w:rPr>
                <w:b/>
                <w:sz w:val="16"/>
                <w:szCs w:val="16"/>
                <w:lang w:val="en-GB"/>
              </w:rPr>
              <w:t>Mult</w:t>
            </w:r>
          </w:p>
        </w:tc>
        <w:tc>
          <w:tcPr>
            <w:tcW w:w="567" w:type="dxa"/>
          </w:tcPr>
          <w:p w14:paraId="59FBDC6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E42CEC2" w14:textId="77777777" w:rsidR="000234BB" w:rsidRPr="008359F5" w:rsidRDefault="000234BB" w:rsidP="00725808">
            <w:pPr>
              <w:rPr>
                <w:b/>
                <w:sz w:val="16"/>
                <w:szCs w:val="16"/>
                <w:lang w:val="en-GB"/>
              </w:rPr>
            </w:pPr>
            <w:r>
              <w:rPr>
                <w:b/>
                <w:sz w:val="16"/>
                <w:szCs w:val="16"/>
                <w:lang w:val="en-GB"/>
              </w:rPr>
              <w:t>Comment</w:t>
            </w:r>
          </w:p>
        </w:tc>
      </w:tr>
      <w:tr w:rsidR="000234BB" w:rsidRPr="00CC6307" w14:paraId="6951CB48" w14:textId="77777777" w:rsidTr="00725808">
        <w:tc>
          <w:tcPr>
            <w:tcW w:w="1588" w:type="dxa"/>
          </w:tcPr>
          <w:p w14:paraId="04E33D45" w14:textId="77777777" w:rsidR="000234BB" w:rsidRPr="00634625" w:rsidRDefault="000234BB" w:rsidP="00725808">
            <w:pPr>
              <w:pStyle w:val="SmallStandard"/>
            </w:pPr>
            <w:r>
              <w:t>WireReceptionSpecification</w:t>
            </w:r>
          </w:p>
        </w:tc>
        <w:tc>
          <w:tcPr>
            <w:tcW w:w="708" w:type="dxa"/>
          </w:tcPr>
          <w:p w14:paraId="1CB24082" w14:textId="77777777" w:rsidR="000234BB" w:rsidRPr="00D331EF" w:rsidRDefault="000234BB" w:rsidP="00725808">
            <w:pPr>
              <w:pStyle w:val="SmallStandard"/>
            </w:pPr>
            <w:r w:rsidRPr="00D01517">
              <w:t>1</w:t>
            </w:r>
          </w:p>
        </w:tc>
        <w:tc>
          <w:tcPr>
            <w:tcW w:w="1560" w:type="dxa"/>
          </w:tcPr>
          <w:p w14:paraId="7D6176CB" w14:textId="77777777" w:rsidR="000234BB" w:rsidRPr="00132C43" w:rsidRDefault="000234BB" w:rsidP="00725808">
            <w:pPr>
              <w:pStyle w:val="SmallStandard"/>
            </w:pPr>
            <w:r>
              <w:t>addOns</w:t>
            </w:r>
          </w:p>
        </w:tc>
        <w:tc>
          <w:tcPr>
            <w:tcW w:w="708" w:type="dxa"/>
          </w:tcPr>
          <w:p w14:paraId="1F173319" w14:textId="77777777" w:rsidR="000234BB" w:rsidRPr="00D331EF" w:rsidRDefault="000234BB" w:rsidP="00725808">
            <w:pPr>
              <w:pStyle w:val="SmallStandard"/>
            </w:pPr>
            <w:r w:rsidRPr="00D01517">
              <w:t>0..*</w:t>
            </w:r>
          </w:p>
        </w:tc>
        <w:tc>
          <w:tcPr>
            <w:tcW w:w="567" w:type="dxa"/>
          </w:tcPr>
          <w:p w14:paraId="5810088B" w14:textId="77777777" w:rsidR="000234BB" w:rsidRDefault="000234BB" w:rsidP="00725808">
            <w:pPr>
              <w:pStyle w:val="SmallStandard"/>
            </w:pPr>
            <w:r>
              <w:t>Y</w:t>
            </w:r>
          </w:p>
        </w:tc>
        <w:tc>
          <w:tcPr>
            <w:tcW w:w="3969" w:type="dxa"/>
          </w:tcPr>
          <w:p w14:paraId="7A249AC1" w14:textId="77777777" w:rsidR="000234BB" w:rsidRDefault="000234BB" w:rsidP="00725808"/>
        </w:tc>
      </w:tr>
    </w:tbl>
    <w:p w14:paraId="01F07C0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5" w:name="_7a67daee1cd14950ee630829e5750bac"/>
      <w:r>
        <w:rPr>
          <w:lang w:val="en-GB"/>
        </w:rPr>
        <w:t>WireReceptionSpecification</w:t>
      </w:r>
      <w:bookmarkEnd w:id="1355"/>
    </w:p>
    <w:p w14:paraId="01D2B71E" w14:textId="77777777" w:rsidR="000234BB" w:rsidRDefault="000234BB" w:rsidP="000234BB">
      <w:r>
        <w:rPr>
          <w:sz w:val="18"/>
          <w:szCs w:val="18"/>
        </w:rPr>
        <w:t>Specification for the definition of wire receptions. A WireReception is the area of a terminal where the contacting with a wire element (e.g. by crimping) takes place.</w:t>
      </w:r>
    </w:p>
    <w:p w14:paraId="0BC7B19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6E4EDA3" w14:textId="77777777" w:rsidTr="00725808">
        <w:tc>
          <w:tcPr>
            <w:tcW w:w="2013" w:type="dxa"/>
            <w:tcMar>
              <w:top w:w="28" w:type="dxa"/>
              <w:left w:w="28" w:type="dxa"/>
              <w:bottom w:w="28" w:type="dxa"/>
              <w:right w:w="28" w:type="dxa"/>
            </w:tcMar>
          </w:tcPr>
          <w:p w14:paraId="06F41D4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15016F" w14:textId="6F1D4FA9"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218F4A6E" w14:textId="77777777" w:rsidTr="00725808">
        <w:tc>
          <w:tcPr>
            <w:tcW w:w="2013" w:type="dxa"/>
            <w:tcMar>
              <w:top w:w="28" w:type="dxa"/>
              <w:left w:w="28" w:type="dxa"/>
              <w:bottom w:w="28" w:type="dxa"/>
              <w:right w:w="28" w:type="dxa"/>
            </w:tcMar>
          </w:tcPr>
          <w:p w14:paraId="777D669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0D4DF82" w14:textId="77777777" w:rsidR="000234BB" w:rsidRDefault="000234BB" w:rsidP="00725808"/>
        </w:tc>
      </w:tr>
      <w:tr w:rsidR="000234BB" w:rsidRPr="008359F5" w14:paraId="04893708" w14:textId="77777777" w:rsidTr="00725808">
        <w:tc>
          <w:tcPr>
            <w:tcW w:w="2013" w:type="dxa"/>
            <w:tcMar>
              <w:top w:w="28" w:type="dxa"/>
              <w:left w:w="28" w:type="dxa"/>
              <w:bottom w:w="28" w:type="dxa"/>
              <w:right w:w="28" w:type="dxa"/>
            </w:tcMar>
          </w:tcPr>
          <w:p w14:paraId="11272D6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704F71F" w14:textId="77777777" w:rsidR="000234BB" w:rsidRPr="000437C1" w:rsidRDefault="000234BB" w:rsidP="00725808">
            <w:pPr>
              <w:pStyle w:val="SmallStandard"/>
            </w:pPr>
            <w:r>
              <w:t>false</w:t>
            </w:r>
          </w:p>
        </w:tc>
      </w:tr>
    </w:tbl>
    <w:p w14:paraId="1F10EE6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D9E0E74" w14:textId="77777777" w:rsidTr="00725808">
        <w:tc>
          <w:tcPr>
            <w:tcW w:w="2013" w:type="dxa"/>
            <w:tcMar>
              <w:top w:w="28" w:type="dxa"/>
              <w:left w:w="28" w:type="dxa"/>
              <w:bottom w:w="28" w:type="dxa"/>
              <w:right w:w="28" w:type="dxa"/>
            </w:tcMar>
          </w:tcPr>
          <w:p w14:paraId="679767C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674D5C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B3AB5CC"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65D1FE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04C51B9" w14:textId="77777777" w:rsidTr="00725808">
        <w:tc>
          <w:tcPr>
            <w:tcW w:w="2013" w:type="dxa"/>
            <w:tcMar>
              <w:top w:w="28" w:type="dxa"/>
              <w:left w:w="28" w:type="dxa"/>
              <w:bottom w:w="28" w:type="dxa"/>
              <w:right w:w="28" w:type="dxa"/>
            </w:tcMar>
          </w:tcPr>
          <w:p w14:paraId="439D45B1" w14:textId="77777777" w:rsidR="000234BB" w:rsidRPr="00620BBE" w:rsidRDefault="000234BB" w:rsidP="00725808">
            <w:pPr>
              <w:pStyle w:val="SmallStandard"/>
            </w:pPr>
            <w:r w:rsidRPr="00620BBE">
              <w:t>coreCrossSectionArea</w:t>
            </w:r>
          </w:p>
        </w:tc>
        <w:tc>
          <w:tcPr>
            <w:tcW w:w="1559" w:type="dxa"/>
            <w:tcMar>
              <w:top w:w="28" w:type="dxa"/>
              <w:left w:w="28" w:type="dxa"/>
              <w:bottom w:w="28" w:type="dxa"/>
              <w:right w:w="28" w:type="dxa"/>
            </w:tcMar>
          </w:tcPr>
          <w:p w14:paraId="03877112"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7E0963E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9498C40" w14:textId="77777777" w:rsidR="000234BB" w:rsidRDefault="000234BB" w:rsidP="00725808">
            <w:pPr>
              <w:jc w:val="left"/>
            </w:pPr>
            <w:r>
              <w:rPr>
                <w:sz w:val="16"/>
                <w:szCs w:val="16"/>
              </w:rPr>
              <w:t>Specifies a value range for cross-section areas of cores that are compatible with the wire reception.</w:t>
            </w:r>
          </w:p>
          <w:p w14:paraId="2596411A" w14:textId="77777777" w:rsidR="000234BB" w:rsidRDefault="000234BB" w:rsidP="00725808">
            <w:pPr>
              <w:jc w:val="left"/>
            </w:pPr>
            <w:r>
              <w:rPr>
                <w:sz w:val="16"/>
                <w:szCs w:val="16"/>
              </w:rPr>
              <w:t xml:space="preserve">For wire receptions where a single core is attached to, this value defines the </w:t>
            </w:r>
            <w:r>
              <w:rPr>
                <w:i/>
                <w:iCs/>
                <w:sz w:val="16"/>
                <w:szCs w:val="16"/>
              </w:rPr>
              <w:t>ValueRange</w:t>
            </w:r>
            <w:r>
              <w:rPr>
                <w:sz w:val="16"/>
                <w:szCs w:val="16"/>
              </w:rPr>
              <w:t xml:space="preserve"> of the </w:t>
            </w:r>
            <w:r>
              <w:rPr>
                <w:i/>
                <w:iCs/>
                <w:sz w:val="16"/>
                <w:szCs w:val="16"/>
              </w:rPr>
              <w:t xml:space="preserve">crossSectionArea </w:t>
            </w:r>
            <w:r>
              <w:rPr>
                <w:sz w:val="16"/>
                <w:szCs w:val="16"/>
              </w:rPr>
              <w:t xml:space="preserve">of the core. For wire receptions where more than one core is attached to (e.g. ring </w:t>
            </w:r>
            <w:r>
              <w:rPr>
                <w:sz w:val="16"/>
                <w:szCs w:val="16"/>
              </w:rPr>
              <w:lastRenderedPageBreak/>
              <w:t>terminals, splices), this attribute defines the valid value range for the sum of the cross-section areas of all attached cores.</w:t>
            </w:r>
          </w:p>
        </w:tc>
      </w:tr>
      <w:tr w:rsidR="000234BB" w:rsidRPr="006675E2" w14:paraId="6A1E26ED" w14:textId="77777777" w:rsidTr="00725808">
        <w:tc>
          <w:tcPr>
            <w:tcW w:w="2013" w:type="dxa"/>
            <w:tcMar>
              <w:top w:w="28" w:type="dxa"/>
              <w:left w:w="28" w:type="dxa"/>
              <w:bottom w:w="28" w:type="dxa"/>
              <w:right w:w="28" w:type="dxa"/>
            </w:tcMar>
          </w:tcPr>
          <w:p w14:paraId="5AE7E06D" w14:textId="77777777" w:rsidR="000234BB" w:rsidRPr="00620BBE" w:rsidRDefault="000234BB" w:rsidP="00725808">
            <w:pPr>
              <w:pStyle w:val="SmallStandard"/>
            </w:pPr>
            <w:r w:rsidRPr="00620BBE">
              <w:lastRenderedPageBreak/>
              <w:t>insulationDisplacementLength</w:t>
            </w:r>
          </w:p>
        </w:tc>
        <w:tc>
          <w:tcPr>
            <w:tcW w:w="1559" w:type="dxa"/>
            <w:tcMar>
              <w:top w:w="28" w:type="dxa"/>
              <w:left w:w="28" w:type="dxa"/>
              <w:bottom w:w="28" w:type="dxa"/>
              <w:right w:w="28" w:type="dxa"/>
            </w:tcMar>
          </w:tcPr>
          <w:p w14:paraId="0C99949C"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AE6E46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6D66645" w14:textId="77777777" w:rsidR="000234BB" w:rsidRDefault="000234BB" w:rsidP="00725808">
            <w:pPr>
              <w:jc w:val="left"/>
            </w:pPr>
            <w:r>
              <w:rPr>
                <w:sz w:val="16"/>
                <w:szCs w:val="16"/>
              </w:rPr>
              <w:t>Specifies the length of the insulation which must be stripped off to fit to this wire reception.</w:t>
            </w:r>
          </w:p>
        </w:tc>
      </w:tr>
      <w:tr w:rsidR="000234BB" w:rsidRPr="006675E2" w14:paraId="7B6AEFB9" w14:textId="77777777" w:rsidTr="00725808">
        <w:tc>
          <w:tcPr>
            <w:tcW w:w="2013" w:type="dxa"/>
            <w:tcMar>
              <w:top w:w="28" w:type="dxa"/>
              <w:left w:w="28" w:type="dxa"/>
              <w:bottom w:w="28" w:type="dxa"/>
              <w:right w:w="28" w:type="dxa"/>
            </w:tcMar>
          </w:tcPr>
          <w:p w14:paraId="21C84557" w14:textId="77777777" w:rsidR="000234BB" w:rsidRPr="00620BBE" w:rsidRDefault="000234BB" w:rsidP="00725808">
            <w:pPr>
              <w:pStyle w:val="SmallStandard"/>
            </w:pPr>
            <w:r w:rsidRPr="00620BBE">
              <w:t>multiContact</w:t>
            </w:r>
          </w:p>
        </w:tc>
        <w:tc>
          <w:tcPr>
            <w:tcW w:w="1559" w:type="dxa"/>
            <w:tcMar>
              <w:top w:w="28" w:type="dxa"/>
              <w:left w:w="28" w:type="dxa"/>
              <w:bottom w:w="28" w:type="dxa"/>
              <w:right w:w="28" w:type="dxa"/>
            </w:tcMar>
          </w:tcPr>
          <w:p w14:paraId="1B18DC05"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23BD754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647CC07" w14:textId="77777777" w:rsidR="000234BB" w:rsidRDefault="000234BB" w:rsidP="00725808">
            <w:pPr>
              <w:jc w:val="left"/>
            </w:pPr>
            <w:r>
              <w:rPr>
                <w:sz w:val="16"/>
                <w:szCs w:val="16"/>
              </w:rPr>
              <w:t>Specifies if it is possible to contact more than one core at the wire reception. If this attribute is set to true, the wire reception is allowed for more than one wire, but one wire is possible as well. If set to false, only one wire is allowed.</w:t>
            </w:r>
          </w:p>
        </w:tc>
      </w:tr>
      <w:tr w:rsidR="000234BB" w:rsidRPr="006675E2" w14:paraId="4F91D4B9" w14:textId="77777777" w:rsidTr="00725808">
        <w:tc>
          <w:tcPr>
            <w:tcW w:w="2013" w:type="dxa"/>
            <w:tcMar>
              <w:top w:w="28" w:type="dxa"/>
              <w:left w:w="28" w:type="dxa"/>
              <w:bottom w:w="28" w:type="dxa"/>
              <w:right w:w="28" w:type="dxa"/>
            </w:tcMar>
          </w:tcPr>
          <w:p w14:paraId="507B7B7A" w14:textId="77777777" w:rsidR="000234BB" w:rsidRPr="00620BBE" w:rsidRDefault="000234BB" w:rsidP="00725808">
            <w:pPr>
              <w:pStyle w:val="SmallStandard"/>
            </w:pPr>
            <w:r w:rsidRPr="00620BBE">
              <w:t>wireReceptionType</w:t>
            </w:r>
          </w:p>
        </w:tc>
        <w:tc>
          <w:tcPr>
            <w:tcW w:w="1559" w:type="dxa"/>
            <w:tcMar>
              <w:top w:w="28" w:type="dxa"/>
              <w:left w:w="28" w:type="dxa"/>
              <w:bottom w:w="28" w:type="dxa"/>
              <w:right w:w="28" w:type="dxa"/>
            </w:tcMar>
          </w:tcPr>
          <w:p w14:paraId="2C3CC71F" w14:textId="77777777" w:rsidR="000234BB" w:rsidRPr="008359F5" w:rsidRDefault="000234BB" w:rsidP="00725808">
            <w:pPr>
              <w:pStyle w:val="SmallStandard"/>
            </w:pPr>
            <w:r w:rsidRPr="00D21799">
              <w:t>WireReceptionType</w:t>
            </w:r>
          </w:p>
        </w:tc>
        <w:tc>
          <w:tcPr>
            <w:tcW w:w="709" w:type="dxa"/>
            <w:tcMar>
              <w:top w:w="28" w:type="dxa"/>
              <w:left w:w="28" w:type="dxa"/>
              <w:bottom w:w="28" w:type="dxa"/>
              <w:right w:w="28" w:type="dxa"/>
            </w:tcMar>
          </w:tcPr>
          <w:p w14:paraId="32AFB4E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9BB9DB8" w14:textId="77777777" w:rsidR="000234BB" w:rsidRDefault="000234BB" w:rsidP="00725808">
            <w:pPr>
              <w:jc w:val="left"/>
            </w:pPr>
            <w:r>
              <w:rPr>
                <w:sz w:val="16"/>
                <w:szCs w:val="16"/>
              </w:rPr>
              <w:t>Specifies the type of the wire reception. The wireReceptionType defines how the wire is joined with the wire reception.</w:t>
            </w:r>
          </w:p>
          <w:p w14:paraId="4D9E5E3B" w14:textId="77777777" w:rsidR="000234BB" w:rsidRDefault="000234BB" w:rsidP="00725808">
            <w:pPr>
              <w:jc w:val="left"/>
            </w:pPr>
            <w:r>
              <w:rPr>
                <w:sz w:val="16"/>
                <w:szCs w:val="16"/>
              </w:rPr>
              <w:t>This attribute is defined in an OpenEnumeration.</w:t>
            </w:r>
          </w:p>
        </w:tc>
      </w:tr>
      <w:tr w:rsidR="000234BB" w:rsidRPr="006675E2" w14:paraId="1B76C5FE" w14:textId="77777777" w:rsidTr="00725808">
        <w:tc>
          <w:tcPr>
            <w:tcW w:w="2013" w:type="dxa"/>
            <w:tcMar>
              <w:top w:w="28" w:type="dxa"/>
              <w:left w:w="28" w:type="dxa"/>
              <w:bottom w:w="28" w:type="dxa"/>
              <w:right w:w="28" w:type="dxa"/>
            </w:tcMar>
          </w:tcPr>
          <w:p w14:paraId="289AAE80" w14:textId="77777777" w:rsidR="000234BB" w:rsidRPr="00620BBE" w:rsidRDefault="000234BB" w:rsidP="00725808">
            <w:pPr>
              <w:pStyle w:val="SmallStandard"/>
            </w:pPr>
            <w:r w:rsidRPr="00620BBE">
              <w:t>wireElementOutsideDiameter</w:t>
            </w:r>
          </w:p>
        </w:tc>
        <w:tc>
          <w:tcPr>
            <w:tcW w:w="1559" w:type="dxa"/>
            <w:tcMar>
              <w:top w:w="28" w:type="dxa"/>
              <w:left w:w="28" w:type="dxa"/>
              <w:bottom w:w="28" w:type="dxa"/>
              <w:right w:w="28" w:type="dxa"/>
            </w:tcMar>
          </w:tcPr>
          <w:p w14:paraId="5125308D"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1AC4791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E659E4C" w14:textId="77777777" w:rsidR="000234BB" w:rsidRDefault="000234BB" w:rsidP="00725808">
            <w:pPr>
              <w:jc w:val="left"/>
            </w:pPr>
            <w:r>
              <w:rPr>
                <w:sz w:val="16"/>
                <w:szCs w:val="16"/>
              </w:rPr>
              <w:t>Specifies a value range for valid diameters a WireElement must have to fit to the wire reception.</w:t>
            </w:r>
          </w:p>
        </w:tc>
      </w:tr>
      <w:tr w:rsidR="000234BB" w:rsidRPr="006675E2" w14:paraId="158A3657" w14:textId="77777777" w:rsidTr="00725808">
        <w:tc>
          <w:tcPr>
            <w:tcW w:w="2013" w:type="dxa"/>
            <w:tcMar>
              <w:top w:w="28" w:type="dxa"/>
              <w:left w:w="28" w:type="dxa"/>
              <w:bottom w:w="28" w:type="dxa"/>
              <w:right w:w="28" w:type="dxa"/>
            </w:tcMar>
          </w:tcPr>
          <w:p w14:paraId="369668D5" w14:textId="77777777" w:rsidR="000234BB" w:rsidRPr="00620BBE" w:rsidRDefault="000234BB" w:rsidP="00725808">
            <w:pPr>
              <w:pStyle w:val="SmallStandard"/>
            </w:pPr>
            <w:r w:rsidRPr="00620BBE">
              <w:t>platingMaterial</w:t>
            </w:r>
          </w:p>
        </w:tc>
        <w:tc>
          <w:tcPr>
            <w:tcW w:w="1559" w:type="dxa"/>
            <w:tcMar>
              <w:top w:w="28" w:type="dxa"/>
              <w:left w:w="28" w:type="dxa"/>
              <w:bottom w:w="28" w:type="dxa"/>
              <w:right w:w="28" w:type="dxa"/>
            </w:tcMar>
          </w:tcPr>
          <w:p w14:paraId="434078C3" w14:textId="77777777" w:rsidR="000234BB" w:rsidRPr="008359F5" w:rsidRDefault="000234BB" w:rsidP="00725808">
            <w:pPr>
              <w:pStyle w:val="SmallStandard"/>
            </w:pPr>
            <w:r w:rsidRPr="00D21799">
              <w:t>Material</w:t>
            </w:r>
          </w:p>
        </w:tc>
        <w:tc>
          <w:tcPr>
            <w:tcW w:w="709" w:type="dxa"/>
            <w:tcMar>
              <w:top w:w="28" w:type="dxa"/>
              <w:left w:w="28" w:type="dxa"/>
              <w:bottom w:w="28" w:type="dxa"/>
              <w:right w:w="28" w:type="dxa"/>
            </w:tcMar>
          </w:tcPr>
          <w:p w14:paraId="1B65B253"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2776D9B2" w14:textId="77777777" w:rsidR="000234BB" w:rsidRDefault="000234BB" w:rsidP="00725808">
            <w:pPr>
              <w:jc w:val="left"/>
            </w:pPr>
            <w:r>
              <w:rPr>
                <w:sz w:val="16"/>
                <w:szCs w:val="16"/>
              </w:rPr>
              <w:t>Specifies the plating material of the wire reception.</w:t>
            </w:r>
          </w:p>
        </w:tc>
      </w:tr>
      <w:tr w:rsidR="000234BB" w:rsidRPr="006675E2" w14:paraId="04782FBB" w14:textId="77777777" w:rsidTr="00725808">
        <w:tc>
          <w:tcPr>
            <w:tcW w:w="2013" w:type="dxa"/>
            <w:tcMar>
              <w:top w:w="28" w:type="dxa"/>
              <w:left w:w="28" w:type="dxa"/>
              <w:bottom w:w="28" w:type="dxa"/>
              <w:right w:w="28" w:type="dxa"/>
            </w:tcMar>
          </w:tcPr>
          <w:p w14:paraId="725375AE" w14:textId="77777777" w:rsidR="000234BB" w:rsidRPr="00620BBE" w:rsidRDefault="000234BB" w:rsidP="00725808">
            <w:pPr>
              <w:pStyle w:val="SmallStandard"/>
            </w:pPr>
            <w:r w:rsidRPr="00620BBE">
              <w:t>sealable</w:t>
            </w:r>
          </w:p>
        </w:tc>
        <w:tc>
          <w:tcPr>
            <w:tcW w:w="1559" w:type="dxa"/>
            <w:tcMar>
              <w:top w:w="28" w:type="dxa"/>
              <w:left w:w="28" w:type="dxa"/>
              <w:bottom w:w="28" w:type="dxa"/>
              <w:right w:w="28" w:type="dxa"/>
            </w:tcMar>
          </w:tcPr>
          <w:p w14:paraId="06D67865"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6CD5689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21B82DD" w14:textId="77777777" w:rsidR="000234BB" w:rsidRDefault="000234BB" w:rsidP="00725808">
            <w:pPr>
              <w:jc w:val="left"/>
            </w:pPr>
            <w:r>
              <w:rPr>
                <w:sz w:val="16"/>
                <w:szCs w:val="16"/>
              </w:rPr>
              <w:t>Specifies if the wire reception can be sealed. (see KBLFRM-311)</w:t>
            </w:r>
          </w:p>
        </w:tc>
      </w:tr>
    </w:tbl>
    <w:p w14:paraId="11CBCB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A697F9F" w14:textId="77777777" w:rsidTr="00725808">
        <w:tc>
          <w:tcPr>
            <w:tcW w:w="3856" w:type="dxa"/>
            <w:gridSpan w:val="3"/>
          </w:tcPr>
          <w:p w14:paraId="52484B7F" w14:textId="77777777" w:rsidR="000234BB" w:rsidRDefault="000234BB" w:rsidP="00725808">
            <w:pPr>
              <w:jc w:val="center"/>
              <w:rPr>
                <w:b/>
                <w:sz w:val="16"/>
                <w:szCs w:val="16"/>
                <w:lang w:val="en-GB"/>
              </w:rPr>
            </w:pPr>
            <w:r>
              <w:rPr>
                <w:b/>
                <w:sz w:val="16"/>
                <w:szCs w:val="16"/>
                <w:lang w:val="en-GB"/>
              </w:rPr>
              <w:t>Other End</w:t>
            </w:r>
          </w:p>
        </w:tc>
        <w:tc>
          <w:tcPr>
            <w:tcW w:w="708" w:type="dxa"/>
          </w:tcPr>
          <w:p w14:paraId="3A852FB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2852F04" w14:textId="77777777" w:rsidR="000234BB" w:rsidRDefault="000234BB" w:rsidP="00725808">
            <w:pPr>
              <w:jc w:val="center"/>
              <w:rPr>
                <w:b/>
                <w:sz w:val="16"/>
                <w:szCs w:val="16"/>
                <w:lang w:val="en-GB"/>
              </w:rPr>
            </w:pPr>
            <w:r>
              <w:rPr>
                <w:b/>
                <w:sz w:val="16"/>
                <w:szCs w:val="16"/>
                <w:lang w:val="en-GB"/>
              </w:rPr>
              <w:t>General</w:t>
            </w:r>
          </w:p>
        </w:tc>
      </w:tr>
      <w:tr w:rsidR="000234BB" w:rsidRPr="00720F6F" w14:paraId="35163867" w14:textId="77777777" w:rsidTr="00725808">
        <w:tc>
          <w:tcPr>
            <w:tcW w:w="1573" w:type="dxa"/>
          </w:tcPr>
          <w:p w14:paraId="6C51E86D" w14:textId="77777777" w:rsidR="000234BB" w:rsidRDefault="000234BB" w:rsidP="00725808">
            <w:pPr>
              <w:rPr>
                <w:b/>
                <w:sz w:val="16"/>
                <w:szCs w:val="16"/>
                <w:lang w:val="en-GB"/>
              </w:rPr>
            </w:pPr>
            <w:r>
              <w:rPr>
                <w:b/>
                <w:sz w:val="16"/>
                <w:szCs w:val="16"/>
                <w:lang w:val="en-GB"/>
              </w:rPr>
              <w:t>Type</w:t>
            </w:r>
          </w:p>
        </w:tc>
        <w:tc>
          <w:tcPr>
            <w:tcW w:w="1574" w:type="dxa"/>
          </w:tcPr>
          <w:p w14:paraId="1D4E8C7E" w14:textId="77777777" w:rsidR="000234BB" w:rsidRDefault="000234BB" w:rsidP="00725808">
            <w:pPr>
              <w:rPr>
                <w:b/>
                <w:sz w:val="16"/>
                <w:szCs w:val="16"/>
                <w:lang w:val="en-GB"/>
              </w:rPr>
            </w:pPr>
            <w:r>
              <w:rPr>
                <w:b/>
                <w:sz w:val="16"/>
                <w:szCs w:val="16"/>
                <w:lang w:val="en-GB"/>
              </w:rPr>
              <w:t>Role</w:t>
            </w:r>
          </w:p>
        </w:tc>
        <w:tc>
          <w:tcPr>
            <w:tcW w:w="708" w:type="dxa"/>
          </w:tcPr>
          <w:p w14:paraId="69709104" w14:textId="77777777" w:rsidR="000234BB" w:rsidRDefault="000234BB" w:rsidP="00725808">
            <w:pPr>
              <w:rPr>
                <w:b/>
                <w:sz w:val="16"/>
                <w:szCs w:val="16"/>
                <w:lang w:val="en-GB"/>
              </w:rPr>
            </w:pPr>
            <w:r>
              <w:rPr>
                <w:b/>
                <w:sz w:val="16"/>
                <w:szCs w:val="16"/>
                <w:lang w:val="en-GB"/>
              </w:rPr>
              <w:t>Mult</w:t>
            </w:r>
          </w:p>
        </w:tc>
        <w:tc>
          <w:tcPr>
            <w:tcW w:w="709" w:type="dxa"/>
          </w:tcPr>
          <w:p w14:paraId="1E783F17" w14:textId="77777777" w:rsidR="000234BB" w:rsidRDefault="000234BB" w:rsidP="00725808">
            <w:pPr>
              <w:rPr>
                <w:b/>
                <w:sz w:val="16"/>
                <w:szCs w:val="16"/>
                <w:lang w:val="en-GB"/>
              </w:rPr>
            </w:pPr>
            <w:r>
              <w:rPr>
                <w:b/>
                <w:sz w:val="16"/>
                <w:szCs w:val="16"/>
                <w:lang w:val="en-GB"/>
              </w:rPr>
              <w:t>Mult</w:t>
            </w:r>
          </w:p>
        </w:tc>
        <w:tc>
          <w:tcPr>
            <w:tcW w:w="567" w:type="dxa"/>
          </w:tcPr>
          <w:p w14:paraId="061919C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BFE47D4" w14:textId="77777777" w:rsidR="000234BB" w:rsidRPr="008359F5" w:rsidRDefault="000234BB" w:rsidP="00725808">
            <w:pPr>
              <w:rPr>
                <w:b/>
                <w:sz w:val="16"/>
                <w:szCs w:val="16"/>
                <w:lang w:val="en-GB"/>
              </w:rPr>
            </w:pPr>
            <w:r>
              <w:rPr>
                <w:b/>
                <w:sz w:val="16"/>
                <w:szCs w:val="16"/>
                <w:lang w:val="en-GB"/>
              </w:rPr>
              <w:t>Comment</w:t>
            </w:r>
          </w:p>
        </w:tc>
      </w:tr>
      <w:tr w:rsidR="000234BB" w:rsidRPr="00CC6307" w14:paraId="1B87A020" w14:textId="77777777" w:rsidTr="00725808">
        <w:tc>
          <w:tcPr>
            <w:tcW w:w="1573" w:type="dxa"/>
          </w:tcPr>
          <w:p w14:paraId="307E9D96" w14:textId="77777777" w:rsidR="000234BB" w:rsidRPr="00634625" w:rsidRDefault="000234BB" w:rsidP="00725808">
            <w:pPr>
              <w:pStyle w:val="SmallStandard"/>
            </w:pPr>
            <w:r>
              <w:t>WireReceptionAddOn</w:t>
            </w:r>
          </w:p>
        </w:tc>
        <w:tc>
          <w:tcPr>
            <w:tcW w:w="1574" w:type="dxa"/>
          </w:tcPr>
          <w:p w14:paraId="047058FD" w14:textId="77777777" w:rsidR="000234BB" w:rsidRPr="00132C43" w:rsidRDefault="000234BB" w:rsidP="00725808">
            <w:pPr>
              <w:pStyle w:val="SmallStandard"/>
            </w:pPr>
            <w:r>
              <w:t>addOns</w:t>
            </w:r>
          </w:p>
        </w:tc>
        <w:tc>
          <w:tcPr>
            <w:tcW w:w="708" w:type="dxa"/>
          </w:tcPr>
          <w:p w14:paraId="65129F0D" w14:textId="77777777" w:rsidR="000234BB" w:rsidRPr="00D331EF" w:rsidRDefault="000234BB" w:rsidP="00725808">
            <w:pPr>
              <w:pStyle w:val="SmallStandard"/>
            </w:pPr>
            <w:r w:rsidRPr="00574783">
              <w:t>0..*</w:t>
            </w:r>
          </w:p>
        </w:tc>
        <w:tc>
          <w:tcPr>
            <w:tcW w:w="709" w:type="dxa"/>
          </w:tcPr>
          <w:p w14:paraId="166C97F5" w14:textId="77777777" w:rsidR="000234BB" w:rsidRPr="00D331EF" w:rsidRDefault="000234BB" w:rsidP="00725808">
            <w:pPr>
              <w:pStyle w:val="SmallStandard"/>
            </w:pPr>
            <w:r w:rsidRPr="00207506">
              <w:t>1</w:t>
            </w:r>
          </w:p>
        </w:tc>
        <w:tc>
          <w:tcPr>
            <w:tcW w:w="567" w:type="dxa"/>
          </w:tcPr>
          <w:p w14:paraId="5F0E4A80" w14:textId="77777777" w:rsidR="000234BB" w:rsidRDefault="000234BB" w:rsidP="00725808">
            <w:pPr>
              <w:pStyle w:val="SmallStandard"/>
            </w:pPr>
            <w:r>
              <w:t>Y</w:t>
            </w:r>
          </w:p>
        </w:tc>
        <w:tc>
          <w:tcPr>
            <w:tcW w:w="3969" w:type="dxa"/>
          </w:tcPr>
          <w:p w14:paraId="424CE8B1" w14:textId="77777777" w:rsidR="000234BB" w:rsidRDefault="000234BB" w:rsidP="00725808"/>
        </w:tc>
      </w:tr>
      <w:tr w:rsidR="000234BB" w:rsidRPr="00CC6307" w14:paraId="6F66CD96" w14:textId="77777777" w:rsidTr="00725808">
        <w:tc>
          <w:tcPr>
            <w:tcW w:w="1573" w:type="dxa"/>
          </w:tcPr>
          <w:p w14:paraId="3D16AC97" w14:textId="77777777" w:rsidR="000234BB" w:rsidRPr="00634625" w:rsidRDefault="000234BB" w:rsidP="00725808">
            <w:pPr>
              <w:pStyle w:val="SmallStandard"/>
            </w:pPr>
            <w:r>
              <w:t>ConductorMaterial</w:t>
            </w:r>
          </w:p>
        </w:tc>
        <w:tc>
          <w:tcPr>
            <w:tcW w:w="1574" w:type="dxa"/>
          </w:tcPr>
          <w:p w14:paraId="29E7E2D7" w14:textId="77777777" w:rsidR="000234BB" w:rsidRPr="00132C43" w:rsidRDefault="000234BB" w:rsidP="00725808">
            <w:pPr>
              <w:pStyle w:val="SmallStandard"/>
            </w:pPr>
            <w:r>
              <w:t>validConductorMaterials</w:t>
            </w:r>
          </w:p>
        </w:tc>
        <w:tc>
          <w:tcPr>
            <w:tcW w:w="708" w:type="dxa"/>
          </w:tcPr>
          <w:p w14:paraId="3FF61E9C" w14:textId="77777777" w:rsidR="000234BB" w:rsidRPr="00D331EF" w:rsidRDefault="000234BB" w:rsidP="00725808">
            <w:pPr>
              <w:pStyle w:val="SmallStandard"/>
            </w:pPr>
            <w:r w:rsidRPr="00574783">
              <w:t>0..*</w:t>
            </w:r>
          </w:p>
        </w:tc>
        <w:tc>
          <w:tcPr>
            <w:tcW w:w="709" w:type="dxa"/>
          </w:tcPr>
          <w:p w14:paraId="60010B9B" w14:textId="77777777" w:rsidR="000234BB" w:rsidRPr="00D331EF" w:rsidRDefault="000234BB" w:rsidP="00725808">
            <w:pPr>
              <w:pStyle w:val="SmallStandard"/>
            </w:pPr>
            <w:r w:rsidRPr="00207506">
              <w:t>1</w:t>
            </w:r>
          </w:p>
        </w:tc>
        <w:tc>
          <w:tcPr>
            <w:tcW w:w="567" w:type="dxa"/>
          </w:tcPr>
          <w:p w14:paraId="23271758" w14:textId="77777777" w:rsidR="000234BB" w:rsidRDefault="000234BB" w:rsidP="00725808">
            <w:pPr>
              <w:pStyle w:val="SmallStandard"/>
            </w:pPr>
            <w:r>
              <w:t>Y</w:t>
            </w:r>
          </w:p>
        </w:tc>
        <w:tc>
          <w:tcPr>
            <w:tcW w:w="3969" w:type="dxa"/>
          </w:tcPr>
          <w:p w14:paraId="2DB7633C" w14:textId="77777777" w:rsidR="000234BB" w:rsidRDefault="000234BB" w:rsidP="00725808">
            <w:pPr>
              <w:jc w:val="left"/>
            </w:pPr>
            <w:r>
              <w:rPr>
                <w:sz w:val="16"/>
                <w:szCs w:val="16"/>
              </w:rPr>
              <w:t xml:space="preserve">Specifies the materials of a conductor, that are valid to use with this </w:t>
            </w:r>
            <w:r>
              <w:rPr>
                <w:i/>
                <w:iCs/>
                <w:sz w:val="16"/>
                <w:szCs w:val="16"/>
              </w:rPr>
              <w:t>WireReceptionSpecification</w:t>
            </w:r>
            <w:r>
              <w:rPr>
                <w:sz w:val="16"/>
                <w:szCs w:val="16"/>
              </w:rPr>
              <w:t xml:space="preserve">. This material shall be matched against the </w:t>
            </w:r>
            <w:r>
              <w:rPr>
                <w:i/>
                <w:iCs/>
                <w:sz w:val="16"/>
                <w:szCs w:val="16"/>
              </w:rPr>
              <w:t>ConductorSpecification.material.</w:t>
            </w:r>
          </w:p>
        </w:tc>
      </w:tr>
    </w:tbl>
    <w:p w14:paraId="55E9D6B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F7B4D37" w14:textId="77777777" w:rsidTr="00725808">
        <w:tc>
          <w:tcPr>
            <w:tcW w:w="2296" w:type="dxa"/>
            <w:gridSpan w:val="2"/>
          </w:tcPr>
          <w:p w14:paraId="06DE576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ACB39F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17ACF9C" w14:textId="77777777" w:rsidR="000234BB" w:rsidRDefault="000234BB" w:rsidP="00725808">
            <w:pPr>
              <w:jc w:val="center"/>
              <w:rPr>
                <w:b/>
                <w:sz w:val="16"/>
                <w:szCs w:val="16"/>
                <w:lang w:val="en-GB"/>
              </w:rPr>
            </w:pPr>
            <w:r>
              <w:rPr>
                <w:b/>
                <w:sz w:val="16"/>
                <w:szCs w:val="16"/>
                <w:lang w:val="en-GB"/>
              </w:rPr>
              <w:t>General</w:t>
            </w:r>
          </w:p>
        </w:tc>
      </w:tr>
      <w:tr w:rsidR="000234BB" w:rsidRPr="00720F6F" w14:paraId="565BDADF" w14:textId="77777777" w:rsidTr="00725808">
        <w:tc>
          <w:tcPr>
            <w:tcW w:w="1588" w:type="dxa"/>
          </w:tcPr>
          <w:p w14:paraId="184E2401" w14:textId="77777777" w:rsidR="000234BB" w:rsidRDefault="000234BB" w:rsidP="00725808">
            <w:pPr>
              <w:rPr>
                <w:b/>
                <w:sz w:val="16"/>
                <w:szCs w:val="16"/>
                <w:lang w:val="en-GB"/>
              </w:rPr>
            </w:pPr>
            <w:r>
              <w:rPr>
                <w:b/>
                <w:sz w:val="16"/>
                <w:szCs w:val="16"/>
                <w:lang w:val="en-GB"/>
              </w:rPr>
              <w:t>Type</w:t>
            </w:r>
          </w:p>
        </w:tc>
        <w:tc>
          <w:tcPr>
            <w:tcW w:w="708" w:type="dxa"/>
          </w:tcPr>
          <w:p w14:paraId="08C80452" w14:textId="77777777" w:rsidR="000234BB" w:rsidRDefault="000234BB" w:rsidP="00725808">
            <w:pPr>
              <w:rPr>
                <w:b/>
                <w:sz w:val="16"/>
                <w:szCs w:val="16"/>
                <w:lang w:val="en-GB"/>
              </w:rPr>
            </w:pPr>
            <w:r>
              <w:rPr>
                <w:b/>
                <w:sz w:val="16"/>
                <w:szCs w:val="16"/>
                <w:lang w:val="en-GB"/>
              </w:rPr>
              <w:t>Mult</w:t>
            </w:r>
          </w:p>
        </w:tc>
        <w:tc>
          <w:tcPr>
            <w:tcW w:w="1560" w:type="dxa"/>
          </w:tcPr>
          <w:p w14:paraId="7C5A7BFA" w14:textId="77777777" w:rsidR="000234BB" w:rsidRDefault="000234BB" w:rsidP="00725808">
            <w:pPr>
              <w:rPr>
                <w:b/>
                <w:sz w:val="16"/>
                <w:szCs w:val="16"/>
                <w:lang w:val="en-GB"/>
              </w:rPr>
            </w:pPr>
            <w:r>
              <w:rPr>
                <w:b/>
                <w:sz w:val="16"/>
                <w:szCs w:val="16"/>
                <w:lang w:val="en-GB"/>
              </w:rPr>
              <w:t>Role</w:t>
            </w:r>
          </w:p>
        </w:tc>
        <w:tc>
          <w:tcPr>
            <w:tcW w:w="708" w:type="dxa"/>
          </w:tcPr>
          <w:p w14:paraId="36531CE2" w14:textId="77777777" w:rsidR="000234BB" w:rsidRDefault="000234BB" w:rsidP="00725808">
            <w:pPr>
              <w:rPr>
                <w:b/>
                <w:sz w:val="16"/>
                <w:szCs w:val="16"/>
                <w:lang w:val="en-GB"/>
              </w:rPr>
            </w:pPr>
            <w:r>
              <w:rPr>
                <w:b/>
                <w:sz w:val="16"/>
                <w:szCs w:val="16"/>
                <w:lang w:val="en-GB"/>
              </w:rPr>
              <w:t>Mult</w:t>
            </w:r>
          </w:p>
        </w:tc>
        <w:tc>
          <w:tcPr>
            <w:tcW w:w="567" w:type="dxa"/>
          </w:tcPr>
          <w:p w14:paraId="2D87D5B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F1E3ECB" w14:textId="77777777" w:rsidR="000234BB" w:rsidRPr="008359F5" w:rsidRDefault="000234BB" w:rsidP="00725808">
            <w:pPr>
              <w:rPr>
                <w:b/>
                <w:sz w:val="16"/>
                <w:szCs w:val="16"/>
                <w:lang w:val="en-GB"/>
              </w:rPr>
            </w:pPr>
            <w:r>
              <w:rPr>
                <w:b/>
                <w:sz w:val="16"/>
                <w:szCs w:val="16"/>
                <w:lang w:val="en-GB"/>
              </w:rPr>
              <w:t>Comment</w:t>
            </w:r>
          </w:p>
        </w:tc>
      </w:tr>
      <w:tr w:rsidR="000234BB" w:rsidRPr="00CC6307" w14:paraId="64C8F706" w14:textId="77777777" w:rsidTr="00725808">
        <w:tc>
          <w:tcPr>
            <w:tcW w:w="1588" w:type="dxa"/>
          </w:tcPr>
          <w:p w14:paraId="1CE870C9" w14:textId="77777777" w:rsidR="000234BB" w:rsidRPr="00634625" w:rsidRDefault="000234BB" w:rsidP="00725808">
            <w:pPr>
              <w:pStyle w:val="SmallStandard"/>
            </w:pPr>
            <w:r>
              <w:t>WireReception</w:t>
            </w:r>
          </w:p>
        </w:tc>
        <w:tc>
          <w:tcPr>
            <w:tcW w:w="708" w:type="dxa"/>
          </w:tcPr>
          <w:p w14:paraId="1C3B8558" w14:textId="77777777" w:rsidR="000234BB" w:rsidRPr="00D331EF" w:rsidRDefault="000234BB" w:rsidP="00725808">
            <w:pPr>
              <w:pStyle w:val="SmallStandard"/>
            </w:pPr>
            <w:r w:rsidRPr="00D01517">
              <w:t>0..*</w:t>
            </w:r>
          </w:p>
        </w:tc>
        <w:tc>
          <w:tcPr>
            <w:tcW w:w="1560" w:type="dxa"/>
          </w:tcPr>
          <w:p w14:paraId="32774EE5" w14:textId="77777777" w:rsidR="000234BB" w:rsidRPr="00132C43" w:rsidRDefault="000234BB" w:rsidP="00725808">
            <w:pPr>
              <w:pStyle w:val="SmallStandard"/>
            </w:pPr>
            <w:r>
              <w:t>wireReceptionSpecification</w:t>
            </w:r>
          </w:p>
        </w:tc>
        <w:tc>
          <w:tcPr>
            <w:tcW w:w="708" w:type="dxa"/>
          </w:tcPr>
          <w:p w14:paraId="261A7D70" w14:textId="77777777" w:rsidR="000234BB" w:rsidRPr="00D331EF" w:rsidRDefault="000234BB" w:rsidP="00725808">
            <w:pPr>
              <w:pStyle w:val="SmallStandard"/>
            </w:pPr>
            <w:r w:rsidRPr="00D01517">
              <w:t>0..1</w:t>
            </w:r>
          </w:p>
        </w:tc>
        <w:tc>
          <w:tcPr>
            <w:tcW w:w="567" w:type="dxa"/>
          </w:tcPr>
          <w:p w14:paraId="614AE7C9" w14:textId="77777777" w:rsidR="000234BB" w:rsidRPr="00D331EF" w:rsidRDefault="000234BB" w:rsidP="00725808">
            <w:pPr>
              <w:pStyle w:val="SmallStandard"/>
            </w:pPr>
            <w:r>
              <w:t>N</w:t>
            </w:r>
          </w:p>
        </w:tc>
        <w:tc>
          <w:tcPr>
            <w:tcW w:w="3969" w:type="dxa"/>
          </w:tcPr>
          <w:p w14:paraId="11AAE968" w14:textId="77777777" w:rsidR="000234BB" w:rsidRDefault="000234BB" w:rsidP="00725808">
            <w:pPr>
              <w:pStyle w:val="SmallStandard"/>
            </w:pPr>
            <w:r w:rsidRPr="00491287">
              <w:t xml:space="preserve">References the WireReceptionSpecification that specifies the WireReception. </w:t>
            </w:r>
          </w:p>
        </w:tc>
      </w:tr>
      <w:tr w:rsidR="000234BB" w:rsidRPr="00CC6307" w14:paraId="211C1ED3" w14:textId="77777777" w:rsidTr="00725808">
        <w:tc>
          <w:tcPr>
            <w:tcW w:w="1588" w:type="dxa"/>
          </w:tcPr>
          <w:p w14:paraId="0CB97C85" w14:textId="77777777" w:rsidR="000234BB" w:rsidRPr="00634625" w:rsidRDefault="000234BB" w:rsidP="00725808">
            <w:pPr>
              <w:pStyle w:val="SmallStandard"/>
            </w:pPr>
            <w:r>
              <w:t>WireEndAccessorySpecification</w:t>
            </w:r>
          </w:p>
        </w:tc>
        <w:tc>
          <w:tcPr>
            <w:tcW w:w="708" w:type="dxa"/>
          </w:tcPr>
          <w:p w14:paraId="42EABDE7" w14:textId="77777777" w:rsidR="000234BB" w:rsidRDefault="000234BB" w:rsidP="00725808"/>
        </w:tc>
        <w:tc>
          <w:tcPr>
            <w:tcW w:w="1560" w:type="dxa"/>
          </w:tcPr>
          <w:p w14:paraId="42841A9D" w14:textId="77777777" w:rsidR="000234BB" w:rsidRPr="00132C43" w:rsidRDefault="000234BB" w:rsidP="00725808">
            <w:pPr>
              <w:pStyle w:val="SmallStandard"/>
            </w:pPr>
            <w:r>
              <w:t>wireReceptionSpecification</w:t>
            </w:r>
          </w:p>
        </w:tc>
        <w:tc>
          <w:tcPr>
            <w:tcW w:w="708" w:type="dxa"/>
          </w:tcPr>
          <w:p w14:paraId="60FDCEC0" w14:textId="77777777" w:rsidR="000234BB" w:rsidRPr="00D331EF" w:rsidRDefault="000234BB" w:rsidP="00725808">
            <w:pPr>
              <w:pStyle w:val="SmallStandard"/>
            </w:pPr>
            <w:r w:rsidRPr="00D01517">
              <w:t>0..1</w:t>
            </w:r>
          </w:p>
        </w:tc>
        <w:tc>
          <w:tcPr>
            <w:tcW w:w="567" w:type="dxa"/>
          </w:tcPr>
          <w:p w14:paraId="03F1942A" w14:textId="77777777" w:rsidR="000234BB" w:rsidRPr="00D331EF" w:rsidRDefault="000234BB" w:rsidP="00725808">
            <w:pPr>
              <w:pStyle w:val="SmallStandard"/>
            </w:pPr>
            <w:r>
              <w:t>N</w:t>
            </w:r>
          </w:p>
        </w:tc>
        <w:tc>
          <w:tcPr>
            <w:tcW w:w="3969" w:type="dxa"/>
          </w:tcPr>
          <w:p w14:paraId="65CDBEC3" w14:textId="77777777" w:rsidR="000234BB" w:rsidRDefault="000234BB" w:rsidP="00725808">
            <w:pPr>
              <w:jc w:val="left"/>
            </w:pPr>
            <w:r>
              <w:rPr>
                <w:sz w:val="16"/>
                <w:szCs w:val="16"/>
              </w:rPr>
              <w:t xml:space="preserve">References the single </w:t>
            </w:r>
            <w:r>
              <w:rPr>
                <w:i/>
                <w:iCs/>
                <w:sz w:val="16"/>
                <w:szCs w:val="16"/>
              </w:rPr>
              <w:t>WireReceptionSpecification</w:t>
            </w:r>
            <w:r>
              <w:rPr>
                <w:sz w:val="16"/>
                <w:szCs w:val="16"/>
              </w:rPr>
              <w:t xml:space="preserve"> that is specifying the properties of the </w:t>
            </w:r>
            <w:r>
              <w:rPr>
                <w:i/>
                <w:iCs/>
                <w:sz w:val="16"/>
                <w:szCs w:val="16"/>
              </w:rPr>
              <w:t>WireEndAccessory</w:t>
            </w:r>
            <w:r>
              <w:rPr>
                <w:sz w:val="16"/>
                <w:szCs w:val="16"/>
              </w:rPr>
              <w:t xml:space="preserve"> that are related to wire.</w:t>
            </w:r>
          </w:p>
        </w:tc>
      </w:tr>
    </w:tbl>
    <w:p w14:paraId="4ED7524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6" w:name="_dd1e506b6a664df6328380b3b11bc754"/>
      <w:r>
        <w:rPr>
          <w:lang w:val="en-GB"/>
        </w:rPr>
        <w:t>WireSpecification</w:t>
      </w:r>
      <w:bookmarkEnd w:id="1356"/>
    </w:p>
    <w:p w14:paraId="357C4E87" w14:textId="77777777" w:rsidR="000234BB" w:rsidRDefault="000234BB" w:rsidP="000234BB">
      <w:r>
        <w:rPr>
          <w:sz w:val="18"/>
          <w:szCs w:val="18"/>
        </w:rPr>
        <w:t>Specification for the definition of a wire. This can either be a complex multicore wire or a normal single core. In the VEC a wire is defined by one WireElement, which may be composed from other WireElements.</w:t>
      </w:r>
    </w:p>
    <w:p w14:paraId="7CDD579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2AD3DC7" w14:textId="77777777" w:rsidTr="00725808">
        <w:tc>
          <w:tcPr>
            <w:tcW w:w="2013" w:type="dxa"/>
            <w:tcMar>
              <w:top w:w="28" w:type="dxa"/>
              <w:left w:w="28" w:type="dxa"/>
              <w:bottom w:w="28" w:type="dxa"/>
              <w:right w:w="28" w:type="dxa"/>
            </w:tcMar>
          </w:tcPr>
          <w:p w14:paraId="5277730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84047E" w14:textId="52860BB1"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5A800823" w14:textId="77777777" w:rsidTr="00725808">
        <w:tc>
          <w:tcPr>
            <w:tcW w:w="2013" w:type="dxa"/>
            <w:tcMar>
              <w:top w:w="28" w:type="dxa"/>
              <w:left w:w="28" w:type="dxa"/>
              <w:bottom w:w="28" w:type="dxa"/>
              <w:right w:w="28" w:type="dxa"/>
            </w:tcMar>
          </w:tcPr>
          <w:p w14:paraId="6B27B34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15057A" w14:textId="77777777" w:rsidR="000234BB" w:rsidRDefault="000234BB" w:rsidP="00725808"/>
        </w:tc>
      </w:tr>
      <w:tr w:rsidR="000234BB" w:rsidRPr="008359F5" w14:paraId="712E2637" w14:textId="77777777" w:rsidTr="00725808">
        <w:tc>
          <w:tcPr>
            <w:tcW w:w="2013" w:type="dxa"/>
            <w:tcMar>
              <w:top w:w="28" w:type="dxa"/>
              <w:left w:w="28" w:type="dxa"/>
              <w:bottom w:w="28" w:type="dxa"/>
              <w:right w:w="28" w:type="dxa"/>
            </w:tcMar>
          </w:tcPr>
          <w:p w14:paraId="7CC5196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06D6E53" w14:textId="77777777" w:rsidR="000234BB" w:rsidRPr="000437C1" w:rsidRDefault="000234BB" w:rsidP="00725808">
            <w:pPr>
              <w:pStyle w:val="SmallStandard"/>
            </w:pPr>
            <w:r>
              <w:t>false</w:t>
            </w:r>
          </w:p>
        </w:tc>
      </w:tr>
    </w:tbl>
    <w:p w14:paraId="127CF1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5FE73BE" w14:textId="77777777" w:rsidTr="00725808">
        <w:tc>
          <w:tcPr>
            <w:tcW w:w="3856" w:type="dxa"/>
            <w:gridSpan w:val="3"/>
          </w:tcPr>
          <w:p w14:paraId="5E470710" w14:textId="77777777" w:rsidR="000234BB" w:rsidRDefault="000234BB" w:rsidP="00725808">
            <w:pPr>
              <w:jc w:val="center"/>
              <w:rPr>
                <w:b/>
                <w:sz w:val="16"/>
                <w:szCs w:val="16"/>
                <w:lang w:val="en-GB"/>
              </w:rPr>
            </w:pPr>
            <w:r>
              <w:rPr>
                <w:b/>
                <w:sz w:val="16"/>
                <w:szCs w:val="16"/>
                <w:lang w:val="en-GB"/>
              </w:rPr>
              <w:t>Other End</w:t>
            </w:r>
          </w:p>
        </w:tc>
        <w:tc>
          <w:tcPr>
            <w:tcW w:w="708" w:type="dxa"/>
          </w:tcPr>
          <w:p w14:paraId="65E6E58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6012BE9" w14:textId="77777777" w:rsidR="000234BB" w:rsidRDefault="000234BB" w:rsidP="00725808">
            <w:pPr>
              <w:jc w:val="center"/>
              <w:rPr>
                <w:b/>
                <w:sz w:val="16"/>
                <w:szCs w:val="16"/>
                <w:lang w:val="en-GB"/>
              </w:rPr>
            </w:pPr>
            <w:r>
              <w:rPr>
                <w:b/>
                <w:sz w:val="16"/>
                <w:szCs w:val="16"/>
                <w:lang w:val="en-GB"/>
              </w:rPr>
              <w:t>General</w:t>
            </w:r>
          </w:p>
        </w:tc>
      </w:tr>
      <w:tr w:rsidR="000234BB" w:rsidRPr="00720F6F" w14:paraId="22CB2EE5" w14:textId="77777777" w:rsidTr="00725808">
        <w:tc>
          <w:tcPr>
            <w:tcW w:w="1573" w:type="dxa"/>
          </w:tcPr>
          <w:p w14:paraId="1DAB21A8" w14:textId="77777777" w:rsidR="000234BB" w:rsidRDefault="000234BB" w:rsidP="00725808">
            <w:pPr>
              <w:rPr>
                <w:b/>
                <w:sz w:val="16"/>
                <w:szCs w:val="16"/>
                <w:lang w:val="en-GB"/>
              </w:rPr>
            </w:pPr>
            <w:r>
              <w:rPr>
                <w:b/>
                <w:sz w:val="16"/>
                <w:szCs w:val="16"/>
                <w:lang w:val="en-GB"/>
              </w:rPr>
              <w:t>Type</w:t>
            </w:r>
          </w:p>
        </w:tc>
        <w:tc>
          <w:tcPr>
            <w:tcW w:w="1574" w:type="dxa"/>
          </w:tcPr>
          <w:p w14:paraId="4936F782" w14:textId="77777777" w:rsidR="000234BB" w:rsidRDefault="000234BB" w:rsidP="00725808">
            <w:pPr>
              <w:rPr>
                <w:b/>
                <w:sz w:val="16"/>
                <w:szCs w:val="16"/>
                <w:lang w:val="en-GB"/>
              </w:rPr>
            </w:pPr>
            <w:r>
              <w:rPr>
                <w:b/>
                <w:sz w:val="16"/>
                <w:szCs w:val="16"/>
                <w:lang w:val="en-GB"/>
              </w:rPr>
              <w:t>Role</w:t>
            </w:r>
          </w:p>
        </w:tc>
        <w:tc>
          <w:tcPr>
            <w:tcW w:w="708" w:type="dxa"/>
          </w:tcPr>
          <w:p w14:paraId="5CC20905" w14:textId="77777777" w:rsidR="000234BB" w:rsidRDefault="000234BB" w:rsidP="00725808">
            <w:pPr>
              <w:rPr>
                <w:b/>
                <w:sz w:val="16"/>
                <w:szCs w:val="16"/>
                <w:lang w:val="en-GB"/>
              </w:rPr>
            </w:pPr>
            <w:r>
              <w:rPr>
                <w:b/>
                <w:sz w:val="16"/>
                <w:szCs w:val="16"/>
                <w:lang w:val="en-GB"/>
              </w:rPr>
              <w:t>Mult</w:t>
            </w:r>
          </w:p>
        </w:tc>
        <w:tc>
          <w:tcPr>
            <w:tcW w:w="709" w:type="dxa"/>
          </w:tcPr>
          <w:p w14:paraId="1AE0FA02" w14:textId="77777777" w:rsidR="000234BB" w:rsidRDefault="000234BB" w:rsidP="00725808">
            <w:pPr>
              <w:rPr>
                <w:b/>
                <w:sz w:val="16"/>
                <w:szCs w:val="16"/>
                <w:lang w:val="en-GB"/>
              </w:rPr>
            </w:pPr>
            <w:r>
              <w:rPr>
                <w:b/>
                <w:sz w:val="16"/>
                <w:szCs w:val="16"/>
                <w:lang w:val="en-GB"/>
              </w:rPr>
              <w:t>Mult</w:t>
            </w:r>
          </w:p>
        </w:tc>
        <w:tc>
          <w:tcPr>
            <w:tcW w:w="567" w:type="dxa"/>
          </w:tcPr>
          <w:p w14:paraId="43E3D58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68260E0" w14:textId="77777777" w:rsidR="000234BB" w:rsidRPr="008359F5" w:rsidRDefault="000234BB" w:rsidP="00725808">
            <w:pPr>
              <w:rPr>
                <w:b/>
                <w:sz w:val="16"/>
                <w:szCs w:val="16"/>
                <w:lang w:val="en-GB"/>
              </w:rPr>
            </w:pPr>
            <w:r>
              <w:rPr>
                <w:b/>
                <w:sz w:val="16"/>
                <w:szCs w:val="16"/>
                <w:lang w:val="en-GB"/>
              </w:rPr>
              <w:t>Comment</w:t>
            </w:r>
          </w:p>
        </w:tc>
      </w:tr>
      <w:tr w:rsidR="000234BB" w:rsidRPr="00CC6307" w14:paraId="062DFCFD" w14:textId="77777777" w:rsidTr="00725808">
        <w:tc>
          <w:tcPr>
            <w:tcW w:w="1573" w:type="dxa"/>
          </w:tcPr>
          <w:p w14:paraId="67D2BF89" w14:textId="77777777" w:rsidR="000234BB" w:rsidRPr="00634625" w:rsidRDefault="000234BB" w:rsidP="00725808">
            <w:pPr>
              <w:pStyle w:val="SmallStandard"/>
            </w:pPr>
            <w:r>
              <w:lastRenderedPageBreak/>
              <w:t>WireElement</w:t>
            </w:r>
          </w:p>
        </w:tc>
        <w:tc>
          <w:tcPr>
            <w:tcW w:w="1574" w:type="dxa"/>
          </w:tcPr>
          <w:p w14:paraId="1B0ADB64" w14:textId="77777777" w:rsidR="000234BB" w:rsidRPr="00132C43" w:rsidRDefault="000234BB" w:rsidP="00725808">
            <w:pPr>
              <w:pStyle w:val="SmallStandard"/>
            </w:pPr>
            <w:r>
              <w:t>wireElement</w:t>
            </w:r>
          </w:p>
        </w:tc>
        <w:tc>
          <w:tcPr>
            <w:tcW w:w="708" w:type="dxa"/>
          </w:tcPr>
          <w:p w14:paraId="0A8F3F08" w14:textId="77777777" w:rsidR="000234BB" w:rsidRPr="00D331EF" w:rsidRDefault="000234BB" w:rsidP="00725808">
            <w:pPr>
              <w:pStyle w:val="SmallStandard"/>
            </w:pPr>
            <w:r w:rsidRPr="00574783">
              <w:t>1</w:t>
            </w:r>
          </w:p>
        </w:tc>
        <w:tc>
          <w:tcPr>
            <w:tcW w:w="709" w:type="dxa"/>
          </w:tcPr>
          <w:p w14:paraId="3471D61F" w14:textId="77777777" w:rsidR="000234BB" w:rsidRPr="00D331EF" w:rsidRDefault="000234BB" w:rsidP="00725808">
            <w:pPr>
              <w:pStyle w:val="SmallStandard"/>
            </w:pPr>
            <w:r w:rsidRPr="00207506">
              <w:t>0..1</w:t>
            </w:r>
          </w:p>
        </w:tc>
        <w:tc>
          <w:tcPr>
            <w:tcW w:w="567" w:type="dxa"/>
          </w:tcPr>
          <w:p w14:paraId="0E30304B" w14:textId="77777777" w:rsidR="000234BB" w:rsidRDefault="000234BB" w:rsidP="00725808">
            <w:pPr>
              <w:pStyle w:val="SmallStandard"/>
            </w:pPr>
            <w:r>
              <w:t>Y</w:t>
            </w:r>
          </w:p>
        </w:tc>
        <w:tc>
          <w:tcPr>
            <w:tcW w:w="3969" w:type="dxa"/>
          </w:tcPr>
          <w:p w14:paraId="69B9563B" w14:textId="77777777" w:rsidR="000234BB" w:rsidRDefault="000234BB" w:rsidP="00725808">
            <w:pPr>
              <w:jc w:val="left"/>
            </w:pPr>
            <w:r>
              <w:rPr>
                <w:sz w:val="16"/>
                <w:szCs w:val="16"/>
              </w:rPr>
              <w:t xml:space="preserve">Specifies the </w:t>
            </w:r>
            <w:r>
              <w:rPr>
                <w:i/>
                <w:iCs/>
                <w:sz w:val="16"/>
                <w:szCs w:val="16"/>
              </w:rPr>
              <w:t>WireElement</w:t>
            </w:r>
            <w:r>
              <w:rPr>
                <w:sz w:val="16"/>
                <w:szCs w:val="16"/>
              </w:rPr>
              <w:t xml:space="preserve"> that represents the root of the </w:t>
            </w:r>
            <w:r>
              <w:rPr>
                <w:i/>
                <w:iCs/>
                <w:sz w:val="16"/>
                <w:szCs w:val="16"/>
              </w:rPr>
              <w:t>WireSpecification</w:t>
            </w:r>
            <w:r>
              <w:rPr>
                <w:sz w:val="16"/>
                <w:szCs w:val="16"/>
              </w:rPr>
              <w:t>.</w:t>
            </w:r>
          </w:p>
        </w:tc>
      </w:tr>
      <w:tr w:rsidR="000234BB" w:rsidRPr="00CC6307" w14:paraId="09C2E506" w14:textId="77777777" w:rsidTr="00725808">
        <w:tc>
          <w:tcPr>
            <w:tcW w:w="1573" w:type="dxa"/>
          </w:tcPr>
          <w:p w14:paraId="2D4F2A70" w14:textId="77777777" w:rsidR="000234BB" w:rsidRPr="00634625" w:rsidRDefault="000234BB" w:rsidP="00725808">
            <w:pPr>
              <w:pStyle w:val="SmallStandard"/>
            </w:pPr>
            <w:r>
              <w:t>WireElementSpecification</w:t>
            </w:r>
          </w:p>
        </w:tc>
        <w:tc>
          <w:tcPr>
            <w:tcW w:w="1574" w:type="dxa"/>
          </w:tcPr>
          <w:p w14:paraId="511BCAD3" w14:textId="77777777" w:rsidR="000234BB" w:rsidRPr="00132C43" w:rsidRDefault="000234BB" w:rsidP="00725808">
            <w:pPr>
              <w:pStyle w:val="SmallStandard"/>
            </w:pPr>
            <w:r>
              <w:t>wireElementSpecification</w:t>
            </w:r>
          </w:p>
        </w:tc>
        <w:tc>
          <w:tcPr>
            <w:tcW w:w="708" w:type="dxa"/>
          </w:tcPr>
          <w:p w14:paraId="3240ED13" w14:textId="77777777" w:rsidR="000234BB" w:rsidRPr="00D331EF" w:rsidRDefault="000234BB" w:rsidP="00725808">
            <w:pPr>
              <w:pStyle w:val="SmallStandard"/>
            </w:pPr>
            <w:r w:rsidRPr="00574783">
              <w:t>1</w:t>
            </w:r>
          </w:p>
        </w:tc>
        <w:tc>
          <w:tcPr>
            <w:tcW w:w="709" w:type="dxa"/>
          </w:tcPr>
          <w:p w14:paraId="7FD3C55E" w14:textId="77777777" w:rsidR="000234BB" w:rsidRPr="00D331EF" w:rsidRDefault="000234BB" w:rsidP="00725808">
            <w:pPr>
              <w:pStyle w:val="SmallStandard"/>
            </w:pPr>
            <w:r w:rsidRPr="00207506">
              <w:t>0..*</w:t>
            </w:r>
          </w:p>
        </w:tc>
        <w:tc>
          <w:tcPr>
            <w:tcW w:w="567" w:type="dxa"/>
          </w:tcPr>
          <w:p w14:paraId="7A47B4AF" w14:textId="77777777" w:rsidR="000234BB" w:rsidRPr="00D331EF" w:rsidRDefault="000234BB" w:rsidP="00725808">
            <w:pPr>
              <w:pStyle w:val="SmallStandard"/>
            </w:pPr>
            <w:r>
              <w:t>N</w:t>
            </w:r>
          </w:p>
        </w:tc>
        <w:tc>
          <w:tcPr>
            <w:tcW w:w="3969" w:type="dxa"/>
          </w:tcPr>
          <w:p w14:paraId="2BEBA26C" w14:textId="77777777" w:rsidR="000234BB" w:rsidRDefault="000234BB" w:rsidP="00725808">
            <w:pPr>
              <w:jc w:val="left"/>
            </w:pPr>
            <w:r>
              <w:rPr>
                <w:sz w:val="16"/>
                <w:szCs w:val="16"/>
              </w:rPr>
              <w:t xml:space="preserve">References the </w:t>
            </w:r>
            <w:r>
              <w:rPr>
                <w:i/>
                <w:iCs/>
                <w:sz w:val="16"/>
                <w:szCs w:val="16"/>
              </w:rPr>
              <w:t xml:space="preserve">WireElementSpecification </w:t>
            </w:r>
            <w:r>
              <w:rPr>
                <w:sz w:val="16"/>
                <w:szCs w:val="16"/>
              </w:rPr>
              <w:t xml:space="preserve">that defines the properties of the top-most </w:t>
            </w:r>
            <w:r>
              <w:rPr>
                <w:i/>
                <w:iCs/>
                <w:sz w:val="16"/>
                <w:szCs w:val="16"/>
              </w:rPr>
              <w:t>WireElement.</w:t>
            </w:r>
          </w:p>
        </w:tc>
      </w:tr>
    </w:tbl>
    <w:p w14:paraId="14D8DE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9D6ED2A" w14:textId="77777777" w:rsidTr="00725808">
        <w:tc>
          <w:tcPr>
            <w:tcW w:w="2296" w:type="dxa"/>
            <w:gridSpan w:val="2"/>
          </w:tcPr>
          <w:p w14:paraId="5ED19EF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ACBA83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20235CD" w14:textId="77777777" w:rsidR="000234BB" w:rsidRDefault="000234BB" w:rsidP="00725808">
            <w:pPr>
              <w:jc w:val="center"/>
              <w:rPr>
                <w:b/>
                <w:sz w:val="16"/>
                <w:szCs w:val="16"/>
                <w:lang w:val="en-GB"/>
              </w:rPr>
            </w:pPr>
            <w:r>
              <w:rPr>
                <w:b/>
                <w:sz w:val="16"/>
                <w:szCs w:val="16"/>
                <w:lang w:val="en-GB"/>
              </w:rPr>
              <w:t>General</w:t>
            </w:r>
          </w:p>
        </w:tc>
      </w:tr>
      <w:tr w:rsidR="000234BB" w:rsidRPr="00720F6F" w14:paraId="17318DA5" w14:textId="77777777" w:rsidTr="00725808">
        <w:tc>
          <w:tcPr>
            <w:tcW w:w="1588" w:type="dxa"/>
          </w:tcPr>
          <w:p w14:paraId="1555291F" w14:textId="77777777" w:rsidR="000234BB" w:rsidRDefault="000234BB" w:rsidP="00725808">
            <w:pPr>
              <w:rPr>
                <w:b/>
                <w:sz w:val="16"/>
                <w:szCs w:val="16"/>
                <w:lang w:val="en-GB"/>
              </w:rPr>
            </w:pPr>
            <w:r>
              <w:rPr>
                <w:b/>
                <w:sz w:val="16"/>
                <w:szCs w:val="16"/>
                <w:lang w:val="en-GB"/>
              </w:rPr>
              <w:t>Type</w:t>
            </w:r>
          </w:p>
        </w:tc>
        <w:tc>
          <w:tcPr>
            <w:tcW w:w="708" w:type="dxa"/>
          </w:tcPr>
          <w:p w14:paraId="7F173AF6" w14:textId="77777777" w:rsidR="000234BB" w:rsidRDefault="000234BB" w:rsidP="00725808">
            <w:pPr>
              <w:rPr>
                <w:b/>
                <w:sz w:val="16"/>
                <w:szCs w:val="16"/>
                <w:lang w:val="en-GB"/>
              </w:rPr>
            </w:pPr>
            <w:r>
              <w:rPr>
                <w:b/>
                <w:sz w:val="16"/>
                <w:szCs w:val="16"/>
                <w:lang w:val="en-GB"/>
              </w:rPr>
              <w:t>Mult</w:t>
            </w:r>
          </w:p>
        </w:tc>
        <w:tc>
          <w:tcPr>
            <w:tcW w:w="1560" w:type="dxa"/>
          </w:tcPr>
          <w:p w14:paraId="393DF21E" w14:textId="77777777" w:rsidR="000234BB" w:rsidRDefault="000234BB" w:rsidP="00725808">
            <w:pPr>
              <w:rPr>
                <w:b/>
                <w:sz w:val="16"/>
                <w:szCs w:val="16"/>
                <w:lang w:val="en-GB"/>
              </w:rPr>
            </w:pPr>
            <w:r>
              <w:rPr>
                <w:b/>
                <w:sz w:val="16"/>
                <w:szCs w:val="16"/>
                <w:lang w:val="en-GB"/>
              </w:rPr>
              <w:t>Role</w:t>
            </w:r>
          </w:p>
        </w:tc>
        <w:tc>
          <w:tcPr>
            <w:tcW w:w="708" w:type="dxa"/>
          </w:tcPr>
          <w:p w14:paraId="187E4164" w14:textId="77777777" w:rsidR="000234BB" w:rsidRDefault="000234BB" w:rsidP="00725808">
            <w:pPr>
              <w:rPr>
                <w:b/>
                <w:sz w:val="16"/>
                <w:szCs w:val="16"/>
                <w:lang w:val="en-GB"/>
              </w:rPr>
            </w:pPr>
            <w:r>
              <w:rPr>
                <w:b/>
                <w:sz w:val="16"/>
                <w:szCs w:val="16"/>
                <w:lang w:val="en-GB"/>
              </w:rPr>
              <w:t>Mult</w:t>
            </w:r>
          </w:p>
        </w:tc>
        <w:tc>
          <w:tcPr>
            <w:tcW w:w="567" w:type="dxa"/>
          </w:tcPr>
          <w:p w14:paraId="3E9F60A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34C0A3E" w14:textId="77777777" w:rsidR="000234BB" w:rsidRPr="008359F5" w:rsidRDefault="000234BB" w:rsidP="00725808">
            <w:pPr>
              <w:rPr>
                <w:b/>
                <w:sz w:val="16"/>
                <w:szCs w:val="16"/>
                <w:lang w:val="en-GB"/>
              </w:rPr>
            </w:pPr>
            <w:r>
              <w:rPr>
                <w:b/>
                <w:sz w:val="16"/>
                <w:szCs w:val="16"/>
                <w:lang w:val="en-GB"/>
              </w:rPr>
              <w:t>Comment</w:t>
            </w:r>
          </w:p>
        </w:tc>
      </w:tr>
      <w:tr w:rsidR="000234BB" w:rsidRPr="00CC6307" w14:paraId="0E040B87" w14:textId="77777777" w:rsidTr="00725808">
        <w:tc>
          <w:tcPr>
            <w:tcW w:w="1588" w:type="dxa"/>
          </w:tcPr>
          <w:p w14:paraId="6313B15B" w14:textId="77777777" w:rsidR="000234BB" w:rsidRPr="00634625" w:rsidRDefault="000234BB" w:rsidP="00725808">
            <w:pPr>
              <w:pStyle w:val="SmallStandard"/>
            </w:pPr>
            <w:r>
              <w:t>WireRole</w:t>
            </w:r>
          </w:p>
        </w:tc>
        <w:tc>
          <w:tcPr>
            <w:tcW w:w="708" w:type="dxa"/>
          </w:tcPr>
          <w:p w14:paraId="0587ECAB" w14:textId="77777777" w:rsidR="000234BB" w:rsidRPr="00D331EF" w:rsidRDefault="000234BB" w:rsidP="00725808">
            <w:pPr>
              <w:pStyle w:val="SmallStandard"/>
            </w:pPr>
            <w:r w:rsidRPr="00D01517">
              <w:t>0..*</w:t>
            </w:r>
          </w:p>
        </w:tc>
        <w:tc>
          <w:tcPr>
            <w:tcW w:w="1560" w:type="dxa"/>
          </w:tcPr>
          <w:p w14:paraId="4A8F1238" w14:textId="77777777" w:rsidR="000234BB" w:rsidRPr="00132C43" w:rsidRDefault="000234BB" w:rsidP="00725808">
            <w:pPr>
              <w:pStyle w:val="SmallStandard"/>
            </w:pPr>
            <w:r>
              <w:t>wireSpecification</w:t>
            </w:r>
          </w:p>
        </w:tc>
        <w:tc>
          <w:tcPr>
            <w:tcW w:w="708" w:type="dxa"/>
          </w:tcPr>
          <w:p w14:paraId="6DBACDBA" w14:textId="77777777" w:rsidR="000234BB" w:rsidRPr="00D331EF" w:rsidRDefault="000234BB" w:rsidP="00725808">
            <w:pPr>
              <w:pStyle w:val="SmallStandard"/>
            </w:pPr>
            <w:r w:rsidRPr="00D01517">
              <w:t>1</w:t>
            </w:r>
          </w:p>
        </w:tc>
        <w:tc>
          <w:tcPr>
            <w:tcW w:w="567" w:type="dxa"/>
          </w:tcPr>
          <w:p w14:paraId="32733B2D" w14:textId="77777777" w:rsidR="000234BB" w:rsidRPr="00D331EF" w:rsidRDefault="000234BB" w:rsidP="00725808">
            <w:pPr>
              <w:pStyle w:val="SmallStandard"/>
            </w:pPr>
            <w:r>
              <w:t>N</w:t>
            </w:r>
          </w:p>
        </w:tc>
        <w:tc>
          <w:tcPr>
            <w:tcW w:w="3969" w:type="dxa"/>
          </w:tcPr>
          <w:p w14:paraId="09B208B0" w14:textId="77777777" w:rsidR="000234BB" w:rsidRDefault="000234BB" w:rsidP="00725808">
            <w:pPr>
              <w:jc w:val="left"/>
            </w:pPr>
            <w:r>
              <w:rPr>
                <w:sz w:val="16"/>
                <w:szCs w:val="16"/>
              </w:rPr>
              <w:t xml:space="preserve">References the </w:t>
            </w:r>
            <w:r>
              <w:rPr>
                <w:i/>
                <w:iCs/>
                <w:sz w:val="16"/>
                <w:szCs w:val="16"/>
              </w:rPr>
              <w:t>WireSpecification</w:t>
            </w:r>
            <w:r>
              <w:rPr>
                <w:sz w:val="16"/>
                <w:szCs w:val="16"/>
              </w:rPr>
              <w:t xml:space="preserve"> that is instanced by this </w:t>
            </w:r>
            <w:r>
              <w:rPr>
                <w:i/>
                <w:iCs/>
                <w:sz w:val="16"/>
                <w:szCs w:val="16"/>
              </w:rPr>
              <w:t>WireRole.</w:t>
            </w:r>
          </w:p>
        </w:tc>
      </w:tr>
    </w:tbl>
    <w:p w14:paraId="4C3AE76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7" w:name="_c9d268997f5fd97e7ceffa1a1414a4fe"/>
      <w:r>
        <w:rPr>
          <w:lang w:val="en-GB"/>
        </w:rPr>
        <w:t>WireType</w:t>
      </w:r>
      <w:bookmarkEnd w:id="1357"/>
    </w:p>
    <w:p w14:paraId="0ACB2399" w14:textId="77777777" w:rsidR="000234BB" w:rsidRDefault="000234BB" w:rsidP="000234BB">
      <w:r>
        <w:rPr>
          <w:sz w:val="18"/>
          <w:szCs w:val="18"/>
        </w:rPr>
        <w:t>Specifies a wire type. A wire type is always defined by a key value. What wire type is meant by this key value is defined by a standard reference system.</w:t>
      </w:r>
    </w:p>
    <w:p w14:paraId="2E21504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AFC16CE" w14:textId="77777777" w:rsidTr="00725808">
        <w:tc>
          <w:tcPr>
            <w:tcW w:w="2013" w:type="dxa"/>
            <w:tcMar>
              <w:top w:w="28" w:type="dxa"/>
              <w:left w:w="28" w:type="dxa"/>
              <w:bottom w:w="28" w:type="dxa"/>
              <w:right w:w="28" w:type="dxa"/>
            </w:tcMar>
          </w:tcPr>
          <w:p w14:paraId="4F11169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D9BBF05" w14:textId="77777777" w:rsidR="000234BB" w:rsidRDefault="000234BB" w:rsidP="00725808"/>
        </w:tc>
      </w:tr>
      <w:tr w:rsidR="000234BB" w:rsidRPr="008359F5" w14:paraId="77FDC1CB" w14:textId="77777777" w:rsidTr="00725808">
        <w:tc>
          <w:tcPr>
            <w:tcW w:w="2013" w:type="dxa"/>
            <w:tcMar>
              <w:top w:w="28" w:type="dxa"/>
              <w:left w:w="28" w:type="dxa"/>
              <w:bottom w:w="28" w:type="dxa"/>
              <w:right w:w="28" w:type="dxa"/>
            </w:tcMar>
          </w:tcPr>
          <w:p w14:paraId="7403BD9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8C509F" w14:textId="77777777" w:rsidR="000234BB" w:rsidRDefault="000234BB" w:rsidP="00725808"/>
        </w:tc>
      </w:tr>
      <w:tr w:rsidR="000234BB" w:rsidRPr="008359F5" w14:paraId="20E78AB5" w14:textId="77777777" w:rsidTr="00725808">
        <w:tc>
          <w:tcPr>
            <w:tcW w:w="2013" w:type="dxa"/>
            <w:tcMar>
              <w:top w:w="28" w:type="dxa"/>
              <w:left w:w="28" w:type="dxa"/>
              <w:bottom w:w="28" w:type="dxa"/>
              <w:right w:w="28" w:type="dxa"/>
            </w:tcMar>
          </w:tcPr>
          <w:p w14:paraId="5D00876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5646D0" w14:textId="77777777" w:rsidR="000234BB" w:rsidRPr="000437C1" w:rsidRDefault="000234BB" w:rsidP="00725808">
            <w:pPr>
              <w:pStyle w:val="SmallStandard"/>
            </w:pPr>
            <w:r>
              <w:t>false</w:t>
            </w:r>
          </w:p>
        </w:tc>
      </w:tr>
    </w:tbl>
    <w:p w14:paraId="6DC1000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64E93A3" w14:textId="77777777" w:rsidTr="00725808">
        <w:tc>
          <w:tcPr>
            <w:tcW w:w="2013" w:type="dxa"/>
            <w:tcMar>
              <w:top w:w="28" w:type="dxa"/>
              <w:left w:w="28" w:type="dxa"/>
              <w:bottom w:w="28" w:type="dxa"/>
              <w:right w:w="28" w:type="dxa"/>
            </w:tcMar>
          </w:tcPr>
          <w:p w14:paraId="202A977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D02379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91BFAB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16D39C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799006C" w14:textId="77777777" w:rsidTr="00725808">
        <w:tc>
          <w:tcPr>
            <w:tcW w:w="2013" w:type="dxa"/>
            <w:tcMar>
              <w:top w:w="28" w:type="dxa"/>
              <w:left w:w="28" w:type="dxa"/>
              <w:bottom w:w="28" w:type="dxa"/>
              <w:right w:w="28" w:type="dxa"/>
            </w:tcMar>
          </w:tcPr>
          <w:p w14:paraId="5F828FDB"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2ED5B4E1"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788D9E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81D5029" w14:textId="77777777" w:rsidR="000234BB" w:rsidRDefault="000234BB" w:rsidP="00725808">
            <w:pPr>
              <w:jc w:val="left"/>
            </w:pPr>
            <w:r>
              <w:rPr>
                <w:sz w:val="16"/>
                <w:szCs w:val="16"/>
              </w:rPr>
              <w:t>Specifies the type of the wire (e.g. FLRY, NYFAZw). Valid values are defined by the wireTypeReferenceSystem.</w:t>
            </w:r>
          </w:p>
        </w:tc>
      </w:tr>
      <w:tr w:rsidR="000234BB" w:rsidRPr="006675E2" w14:paraId="185CC96D" w14:textId="77777777" w:rsidTr="00725808">
        <w:tc>
          <w:tcPr>
            <w:tcW w:w="2013" w:type="dxa"/>
            <w:tcMar>
              <w:top w:w="28" w:type="dxa"/>
              <w:left w:w="28" w:type="dxa"/>
              <w:bottom w:w="28" w:type="dxa"/>
              <w:right w:w="28" w:type="dxa"/>
            </w:tcMar>
          </w:tcPr>
          <w:p w14:paraId="23B20CAC" w14:textId="77777777" w:rsidR="000234BB" w:rsidRPr="00620BBE" w:rsidRDefault="000234BB" w:rsidP="00725808">
            <w:pPr>
              <w:pStyle w:val="SmallStandard"/>
            </w:pPr>
            <w:r w:rsidRPr="00620BBE">
              <w:t>referenceSystem</w:t>
            </w:r>
          </w:p>
        </w:tc>
        <w:tc>
          <w:tcPr>
            <w:tcW w:w="1559" w:type="dxa"/>
            <w:tcMar>
              <w:top w:w="28" w:type="dxa"/>
              <w:left w:w="28" w:type="dxa"/>
              <w:bottom w:w="28" w:type="dxa"/>
              <w:right w:w="28" w:type="dxa"/>
            </w:tcMar>
          </w:tcPr>
          <w:p w14:paraId="009CE95F"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EB18E8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CB64AB5" w14:textId="77777777" w:rsidR="000234BB" w:rsidRDefault="000234BB" w:rsidP="00725808">
            <w:pPr>
              <w:jc w:val="left"/>
            </w:pPr>
            <w:r>
              <w:rPr>
                <w:sz w:val="16"/>
                <w:szCs w:val="16"/>
              </w:rPr>
              <w:t>Specifies the reference system for the wire type.</w:t>
            </w:r>
          </w:p>
        </w:tc>
      </w:tr>
    </w:tbl>
    <w:p w14:paraId="3AA81741"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58" w:name="_4acedb1a09b3fa339332811b2d98404d"/>
      <w:r w:rsidRPr="005254F8">
        <w:rPr>
          <w:lang w:val="en-GB"/>
        </w:rPr>
        <w:t>CavityGeometry</w:t>
      </w:r>
      <w:bookmarkEnd w:id="1358"/>
    </w:p>
    <w:p w14:paraId="5D90E0BB" w14:textId="77777777" w:rsidR="000234BB" w:rsidRDefault="000234BB" w:rsidP="000234BB">
      <w:r>
        <w:t>Defines valid values of the geometry of cavities in the sealing area (crimp end).</w:t>
      </w:r>
    </w:p>
    <w:p w14:paraId="1A0A4C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C61CBC" w14:textId="77777777" w:rsidTr="00725808">
        <w:tc>
          <w:tcPr>
            <w:tcW w:w="2013" w:type="dxa"/>
            <w:tcMar>
              <w:top w:w="28" w:type="dxa"/>
              <w:left w:w="28" w:type="dxa"/>
              <w:bottom w:w="28" w:type="dxa"/>
              <w:right w:w="28" w:type="dxa"/>
            </w:tcMar>
          </w:tcPr>
          <w:p w14:paraId="18232AC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2BB4DC" w14:textId="7B7B6488"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4E4936B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F75A3C8" w14:textId="77777777" w:rsidTr="00725808">
        <w:tc>
          <w:tcPr>
            <w:tcW w:w="2013" w:type="dxa"/>
            <w:tcMar>
              <w:top w:w="28" w:type="dxa"/>
              <w:left w:w="28" w:type="dxa"/>
              <w:bottom w:w="28" w:type="dxa"/>
              <w:right w:w="28" w:type="dxa"/>
            </w:tcMar>
          </w:tcPr>
          <w:p w14:paraId="69C4927F"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3534FCB0"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CCEAAA7"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65AE961A" w14:textId="77777777" w:rsidTr="00725808">
        <w:tc>
          <w:tcPr>
            <w:tcW w:w="2013" w:type="dxa"/>
            <w:tcMar>
              <w:top w:w="28" w:type="dxa"/>
              <w:left w:w="28" w:type="dxa"/>
              <w:bottom w:w="28" w:type="dxa"/>
              <w:right w:w="28" w:type="dxa"/>
            </w:tcMar>
          </w:tcPr>
          <w:p w14:paraId="4F1904B3" w14:textId="77777777" w:rsidR="000234BB" w:rsidRPr="009F5D54" w:rsidRDefault="000234BB" w:rsidP="00725808">
            <w:pPr>
              <w:pStyle w:val="SmallStandard"/>
            </w:pPr>
            <w:r w:rsidRPr="009F5D54">
              <w:t>Square</w:t>
            </w:r>
          </w:p>
        </w:tc>
        <w:tc>
          <w:tcPr>
            <w:tcW w:w="283" w:type="dxa"/>
          </w:tcPr>
          <w:p w14:paraId="0DD6271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BA64B95" w14:textId="77777777" w:rsidR="000234BB" w:rsidRDefault="000234BB" w:rsidP="00725808"/>
        </w:tc>
      </w:tr>
      <w:tr w:rsidR="000234BB" w:rsidRPr="00CC6307" w14:paraId="6386AA7C" w14:textId="77777777" w:rsidTr="00725808">
        <w:tc>
          <w:tcPr>
            <w:tcW w:w="2013" w:type="dxa"/>
            <w:tcMar>
              <w:top w:w="28" w:type="dxa"/>
              <w:left w:w="28" w:type="dxa"/>
              <w:bottom w:w="28" w:type="dxa"/>
              <w:right w:w="28" w:type="dxa"/>
            </w:tcMar>
          </w:tcPr>
          <w:p w14:paraId="75C150C3" w14:textId="77777777" w:rsidR="000234BB" w:rsidRPr="009F5D54" w:rsidRDefault="000234BB" w:rsidP="00725808">
            <w:pPr>
              <w:pStyle w:val="SmallStandard"/>
            </w:pPr>
            <w:r w:rsidRPr="009F5D54">
              <w:t>Circular</w:t>
            </w:r>
          </w:p>
        </w:tc>
        <w:tc>
          <w:tcPr>
            <w:tcW w:w="283" w:type="dxa"/>
          </w:tcPr>
          <w:p w14:paraId="1444499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AC71BEA" w14:textId="77777777" w:rsidR="000234BB" w:rsidRDefault="000234BB" w:rsidP="00725808"/>
        </w:tc>
      </w:tr>
      <w:tr w:rsidR="000234BB" w:rsidRPr="00CC6307" w14:paraId="46EBE137" w14:textId="77777777" w:rsidTr="00725808">
        <w:tc>
          <w:tcPr>
            <w:tcW w:w="2013" w:type="dxa"/>
            <w:tcMar>
              <w:top w:w="28" w:type="dxa"/>
              <w:left w:w="28" w:type="dxa"/>
              <w:bottom w:w="28" w:type="dxa"/>
              <w:right w:w="28" w:type="dxa"/>
            </w:tcMar>
          </w:tcPr>
          <w:p w14:paraId="40474604" w14:textId="77777777" w:rsidR="000234BB" w:rsidRPr="009F5D54" w:rsidRDefault="000234BB" w:rsidP="00725808">
            <w:pPr>
              <w:pStyle w:val="SmallStandard"/>
            </w:pPr>
            <w:r w:rsidRPr="009F5D54">
              <w:t>Oval</w:t>
            </w:r>
          </w:p>
        </w:tc>
        <w:tc>
          <w:tcPr>
            <w:tcW w:w="283" w:type="dxa"/>
          </w:tcPr>
          <w:p w14:paraId="0955E1A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EBF2B46" w14:textId="77777777" w:rsidR="000234BB" w:rsidRDefault="000234BB" w:rsidP="00725808"/>
        </w:tc>
      </w:tr>
    </w:tbl>
    <w:p w14:paraId="622BCB14" w14:textId="77777777" w:rsidR="000234BB" w:rsidRDefault="000234BB" w:rsidP="000234BB">
      <w:pPr>
        <w:pStyle w:val="SmallStandard"/>
      </w:pPr>
    </w:p>
    <w:p w14:paraId="451A9EC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59" w:name="_db0cd07384ce00a9a32c40585fc58e52"/>
      <w:r w:rsidRPr="005254F8">
        <w:rPr>
          <w:lang w:val="en-GB"/>
        </w:rPr>
        <w:t>ConnectorOutletDirection</w:t>
      </w:r>
      <w:bookmarkEnd w:id="1359"/>
    </w:p>
    <w:p w14:paraId="2949E9F9" w14:textId="77777777" w:rsidR="000234BB" w:rsidRDefault="000234BB" w:rsidP="000234BB">
      <w:r>
        <w:rPr>
          <w:sz w:val="18"/>
          <w:szCs w:val="18"/>
        </w:rPr>
        <w:t xml:space="preserve">Defines the </w:t>
      </w:r>
      <w:r>
        <w:rPr>
          <w:i/>
          <w:iCs/>
          <w:sz w:val="18"/>
          <w:szCs w:val="18"/>
        </w:rPr>
        <w:t>OutletDirection</w:t>
      </w:r>
      <w:r>
        <w:rPr>
          <w:sz w:val="18"/>
          <w:szCs w:val="18"/>
        </w:rPr>
        <w:t xml:space="preserve"> of a connector for wires.</w:t>
      </w:r>
    </w:p>
    <w:p w14:paraId="13A1B95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795DCAC" w14:textId="77777777" w:rsidTr="00725808">
        <w:tc>
          <w:tcPr>
            <w:tcW w:w="2013" w:type="dxa"/>
            <w:tcMar>
              <w:top w:w="28" w:type="dxa"/>
              <w:left w:w="28" w:type="dxa"/>
              <w:bottom w:w="28" w:type="dxa"/>
              <w:right w:w="28" w:type="dxa"/>
            </w:tcMar>
          </w:tcPr>
          <w:p w14:paraId="3E502E2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083995" w14:textId="47CCB070"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B3FA0A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0CF4089" w14:textId="77777777" w:rsidTr="00725808">
        <w:tc>
          <w:tcPr>
            <w:tcW w:w="2013" w:type="dxa"/>
            <w:tcMar>
              <w:top w:w="28" w:type="dxa"/>
              <w:left w:w="28" w:type="dxa"/>
              <w:bottom w:w="28" w:type="dxa"/>
              <w:right w:w="28" w:type="dxa"/>
            </w:tcMar>
          </w:tcPr>
          <w:p w14:paraId="33021AC7"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72CA1969"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E3DB82C"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163B2735" w14:textId="77777777" w:rsidTr="00725808">
        <w:tc>
          <w:tcPr>
            <w:tcW w:w="2013" w:type="dxa"/>
            <w:tcMar>
              <w:top w:w="28" w:type="dxa"/>
              <w:left w:w="28" w:type="dxa"/>
              <w:bottom w:w="28" w:type="dxa"/>
              <w:right w:w="28" w:type="dxa"/>
            </w:tcMar>
          </w:tcPr>
          <w:p w14:paraId="19EB855D" w14:textId="77777777" w:rsidR="000234BB" w:rsidRPr="009F5D54" w:rsidRDefault="000234BB" w:rsidP="00725808">
            <w:pPr>
              <w:pStyle w:val="SmallStandard"/>
            </w:pPr>
            <w:r w:rsidRPr="009F5D54">
              <w:t>Straight</w:t>
            </w:r>
          </w:p>
        </w:tc>
        <w:tc>
          <w:tcPr>
            <w:tcW w:w="283" w:type="dxa"/>
          </w:tcPr>
          <w:p w14:paraId="7B68001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FD8AB94" w14:textId="77777777" w:rsidR="000234BB" w:rsidRDefault="000234BB" w:rsidP="00725808"/>
        </w:tc>
      </w:tr>
      <w:tr w:rsidR="000234BB" w:rsidRPr="00CC6307" w14:paraId="7110CB10" w14:textId="77777777" w:rsidTr="00725808">
        <w:tc>
          <w:tcPr>
            <w:tcW w:w="2013" w:type="dxa"/>
            <w:tcMar>
              <w:top w:w="28" w:type="dxa"/>
              <w:left w:w="28" w:type="dxa"/>
              <w:bottom w:w="28" w:type="dxa"/>
              <w:right w:w="28" w:type="dxa"/>
            </w:tcMar>
          </w:tcPr>
          <w:p w14:paraId="765BD8F1" w14:textId="77777777" w:rsidR="000234BB" w:rsidRPr="009F5D54" w:rsidRDefault="000234BB" w:rsidP="00725808">
            <w:pPr>
              <w:pStyle w:val="SmallStandard"/>
            </w:pPr>
            <w:r w:rsidRPr="009F5D54">
              <w:t>Angled</w:t>
            </w:r>
          </w:p>
        </w:tc>
        <w:tc>
          <w:tcPr>
            <w:tcW w:w="283" w:type="dxa"/>
          </w:tcPr>
          <w:p w14:paraId="3C9E9AB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A19653" w14:textId="77777777" w:rsidR="000234BB" w:rsidRDefault="000234BB" w:rsidP="00725808"/>
        </w:tc>
      </w:tr>
    </w:tbl>
    <w:p w14:paraId="2C4B07A5" w14:textId="77777777" w:rsidR="000234BB" w:rsidRDefault="000234BB" w:rsidP="000234BB">
      <w:pPr>
        <w:pStyle w:val="SmallStandard"/>
      </w:pPr>
    </w:p>
    <w:p w14:paraId="55710EE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0" w:name="_967bc5040c34699ec34449f16f116fe4"/>
      <w:r w:rsidRPr="005254F8">
        <w:rPr>
          <w:lang w:val="en-GB"/>
        </w:rPr>
        <w:t>FuseType</w:t>
      </w:r>
      <w:bookmarkEnd w:id="1360"/>
    </w:p>
    <w:p w14:paraId="6D554BBE" w14:textId="77777777" w:rsidR="000234BB" w:rsidRDefault="000234BB" w:rsidP="000234BB">
      <w:r>
        <w:t>Defines the values for the type a fuse. This is the geometrical type.</w:t>
      </w:r>
    </w:p>
    <w:p w14:paraId="7C47AF1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3A35C2" w14:textId="77777777" w:rsidTr="00725808">
        <w:tc>
          <w:tcPr>
            <w:tcW w:w="2013" w:type="dxa"/>
            <w:tcMar>
              <w:top w:w="28" w:type="dxa"/>
              <w:left w:w="28" w:type="dxa"/>
              <w:bottom w:w="28" w:type="dxa"/>
              <w:right w:w="28" w:type="dxa"/>
            </w:tcMar>
          </w:tcPr>
          <w:p w14:paraId="6514AA9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E16DB2" w14:textId="77777777" w:rsidR="000234BB" w:rsidRDefault="000234BB" w:rsidP="00725808"/>
        </w:tc>
      </w:tr>
    </w:tbl>
    <w:p w14:paraId="4F2D232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69F7AA4" w14:textId="77777777" w:rsidTr="00725808">
        <w:tc>
          <w:tcPr>
            <w:tcW w:w="2013" w:type="dxa"/>
            <w:tcMar>
              <w:top w:w="28" w:type="dxa"/>
              <w:left w:w="28" w:type="dxa"/>
              <w:bottom w:w="28" w:type="dxa"/>
              <w:right w:w="28" w:type="dxa"/>
            </w:tcMar>
          </w:tcPr>
          <w:p w14:paraId="11A95FB0"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9C8AD58"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2AECA9C"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67F87DC" w14:textId="77777777" w:rsidTr="00725808">
        <w:tc>
          <w:tcPr>
            <w:tcW w:w="2013" w:type="dxa"/>
            <w:tcMar>
              <w:top w:w="28" w:type="dxa"/>
              <w:left w:w="28" w:type="dxa"/>
              <w:bottom w:w="28" w:type="dxa"/>
              <w:right w:w="28" w:type="dxa"/>
            </w:tcMar>
          </w:tcPr>
          <w:p w14:paraId="3F30D9B8" w14:textId="77777777" w:rsidR="000234BB" w:rsidRPr="009F5D54" w:rsidRDefault="000234BB" w:rsidP="00725808">
            <w:pPr>
              <w:pStyle w:val="SmallStandard"/>
            </w:pPr>
            <w:r w:rsidRPr="009F5D54">
              <w:t>Type_SF51</w:t>
            </w:r>
          </w:p>
        </w:tc>
        <w:tc>
          <w:tcPr>
            <w:tcW w:w="283" w:type="dxa"/>
          </w:tcPr>
          <w:p w14:paraId="501D302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ACD0683" w14:textId="77777777" w:rsidR="000234BB" w:rsidRDefault="000234BB" w:rsidP="00725808">
            <w:pPr>
              <w:jc w:val="left"/>
            </w:pPr>
            <w:r>
              <w:rPr>
                <w:sz w:val="16"/>
                <w:szCs w:val="16"/>
              </w:rPr>
              <w:t>also known as: mega</w:t>
            </w:r>
          </w:p>
        </w:tc>
      </w:tr>
      <w:tr w:rsidR="000234BB" w:rsidRPr="00CC6307" w14:paraId="338CD1FA" w14:textId="77777777" w:rsidTr="00725808">
        <w:tc>
          <w:tcPr>
            <w:tcW w:w="2013" w:type="dxa"/>
            <w:tcMar>
              <w:top w:w="28" w:type="dxa"/>
              <w:left w:w="28" w:type="dxa"/>
              <w:bottom w:w="28" w:type="dxa"/>
              <w:right w:w="28" w:type="dxa"/>
            </w:tcMar>
          </w:tcPr>
          <w:p w14:paraId="158BEC93" w14:textId="77777777" w:rsidR="000234BB" w:rsidRPr="009F5D54" w:rsidRDefault="000234BB" w:rsidP="00725808">
            <w:pPr>
              <w:pStyle w:val="SmallStandard"/>
            </w:pPr>
            <w:r w:rsidRPr="009F5D54">
              <w:t>Type_SF30</w:t>
            </w:r>
          </w:p>
        </w:tc>
        <w:tc>
          <w:tcPr>
            <w:tcW w:w="283" w:type="dxa"/>
          </w:tcPr>
          <w:p w14:paraId="33FF7B6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B2CDFA6" w14:textId="77777777" w:rsidR="000234BB" w:rsidRDefault="000234BB" w:rsidP="00725808">
            <w:pPr>
              <w:jc w:val="left"/>
            </w:pPr>
            <w:r>
              <w:rPr>
                <w:sz w:val="16"/>
                <w:szCs w:val="16"/>
              </w:rPr>
              <w:t>also known as: midi</w:t>
            </w:r>
          </w:p>
        </w:tc>
      </w:tr>
      <w:tr w:rsidR="000234BB" w:rsidRPr="00CC6307" w14:paraId="3B6ACDB0" w14:textId="77777777" w:rsidTr="00725808">
        <w:tc>
          <w:tcPr>
            <w:tcW w:w="2013" w:type="dxa"/>
            <w:tcMar>
              <w:top w:w="28" w:type="dxa"/>
              <w:left w:w="28" w:type="dxa"/>
              <w:bottom w:w="28" w:type="dxa"/>
              <w:right w:w="28" w:type="dxa"/>
            </w:tcMar>
          </w:tcPr>
          <w:p w14:paraId="3C60223C" w14:textId="77777777" w:rsidR="000234BB" w:rsidRPr="009F5D54" w:rsidRDefault="000234BB" w:rsidP="00725808">
            <w:pPr>
              <w:pStyle w:val="SmallStandard"/>
            </w:pPr>
            <w:r w:rsidRPr="009F5D54">
              <w:t>Type_SF</w:t>
            </w:r>
          </w:p>
        </w:tc>
        <w:tc>
          <w:tcPr>
            <w:tcW w:w="283" w:type="dxa"/>
          </w:tcPr>
          <w:p w14:paraId="4F0E3D6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0565794" w14:textId="77777777" w:rsidR="000234BB" w:rsidRDefault="000234BB" w:rsidP="00725808">
            <w:pPr>
              <w:jc w:val="left"/>
            </w:pPr>
            <w:r>
              <w:rPr>
                <w:sz w:val="16"/>
                <w:szCs w:val="16"/>
              </w:rPr>
              <w:t>also known as: strip</w:t>
            </w:r>
          </w:p>
        </w:tc>
      </w:tr>
      <w:tr w:rsidR="000234BB" w:rsidRPr="00CC6307" w14:paraId="1C8BC9D2" w14:textId="77777777" w:rsidTr="00725808">
        <w:tc>
          <w:tcPr>
            <w:tcW w:w="2013" w:type="dxa"/>
            <w:tcMar>
              <w:top w:w="28" w:type="dxa"/>
              <w:left w:w="28" w:type="dxa"/>
              <w:bottom w:w="28" w:type="dxa"/>
              <w:right w:w="28" w:type="dxa"/>
            </w:tcMar>
          </w:tcPr>
          <w:p w14:paraId="0B61BBC5" w14:textId="77777777" w:rsidR="000234BB" w:rsidRPr="009F5D54" w:rsidRDefault="000234BB" w:rsidP="00725808">
            <w:pPr>
              <w:pStyle w:val="SmallStandard"/>
            </w:pPr>
            <w:r w:rsidRPr="009F5D54">
              <w:t>Type_F</w:t>
            </w:r>
          </w:p>
        </w:tc>
        <w:tc>
          <w:tcPr>
            <w:tcW w:w="283" w:type="dxa"/>
          </w:tcPr>
          <w:p w14:paraId="3F6D3E7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D017900" w14:textId="77777777" w:rsidR="000234BB" w:rsidRDefault="000234BB" w:rsidP="00725808">
            <w:pPr>
              <w:jc w:val="left"/>
            </w:pPr>
            <w:r>
              <w:rPr>
                <w:sz w:val="16"/>
                <w:szCs w:val="16"/>
              </w:rPr>
              <w:t>also known as: mini</w:t>
            </w:r>
          </w:p>
        </w:tc>
      </w:tr>
      <w:tr w:rsidR="000234BB" w:rsidRPr="00CC6307" w14:paraId="60F84F80" w14:textId="77777777" w:rsidTr="00725808">
        <w:tc>
          <w:tcPr>
            <w:tcW w:w="2013" w:type="dxa"/>
            <w:tcMar>
              <w:top w:w="28" w:type="dxa"/>
              <w:left w:w="28" w:type="dxa"/>
              <w:bottom w:w="28" w:type="dxa"/>
              <w:right w:w="28" w:type="dxa"/>
            </w:tcMar>
          </w:tcPr>
          <w:p w14:paraId="39CA4871" w14:textId="77777777" w:rsidR="000234BB" w:rsidRPr="009F5D54" w:rsidRDefault="000234BB" w:rsidP="00725808">
            <w:pPr>
              <w:pStyle w:val="SmallStandard"/>
            </w:pPr>
            <w:r w:rsidRPr="009F5D54">
              <w:t>Type_C</w:t>
            </w:r>
          </w:p>
        </w:tc>
        <w:tc>
          <w:tcPr>
            <w:tcW w:w="283" w:type="dxa"/>
          </w:tcPr>
          <w:p w14:paraId="2049F80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0BC4037" w14:textId="77777777" w:rsidR="000234BB" w:rsidRDefault="000234BB" w:rsidP="00725808">
            <w:pPr>
              <w:jc w:val="left"/>
            </w:pPr>
            <w:r>
              <w:rPr>
                <w:sz w:val="16"/>
                <w:szCs w:val="16"/>
              </w:rPr>
              <w:t>also known as: ato</w:t>
            </w:r>
          </w:p>
        </w:tc>
      </w:tr>
      <w:tr w:rsidR="000234BB" w:rsidRPr="00CC6307" w14:paraId="69EC1D2F" w14:textId="77777777" w:rsidTr="00725808">
        <w:tc>
          <w:tcPr>
            <w:tcW w:w="2013" w:type="dxa"/>
            <w:tcMar>
              <w:top w:w="28" w:type="dxa"/>
              <w:left w:w="28" w:type="dxa"/>
              <w:bottom w:w="28" w:type="dxa"/>
              <w:right w:w="28" w:type="dxa"/>
            </w:tcMar>
          </w:tcPr>
          <w:p w14:paraId="310ED351" w14:textId="77777777" w:rsidR="000234BB" w:rsidRPr="009F5D54" w:rsidRDefault="000234BB" w:rsidP="00725808">
            <w:pPr>
              <w:pStyle w:val="SmallStandard"/>
            </w:pPr>
            <w:r w:rsidRPr="009F5D54">
              <w:t>Type_E</w:t>
            </w:r>
          </w:p>
        </w:tc>
        <w:tc>
          <w:tcPr>
            <w:tcW w:w="283" w:type="dxa"/>
          </w:tcPr>
          <w:p w14:paraId="20CDA0E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BA23C33" w14:textId="77777777" w:rsidR="000234BB" w:rsidRDefault="000234BB" w:rsidP="00725808">
            <w:pPr>
              <w:jc w:val="left"/>
            </w:pPr>
            <w:r>
              <w:rPr>
                <w:sz w:val="16"/>
                <w:szCs w:val="16"/>
              </w:rPr>
              <w:t>also known as: maxi</w:t>
            </w:r>
          </w:p>
        </w:tc>
      </w:tr>
      <w:tr w:rsidR="000234BB" w:rsidRPr="00CC6307" w14:paraId="5A0D8BEF" w14:textId="77777777" w:rsidTr="00725808">
        <w:tc>
          <w:tcPr>
            <w:tcW w:w="2013" w:type="dxa"/>
            <w:tcMar>
              <w:top w:w="28" w:type="dxa"/>
              <w:left w:w="28" w:type="dxa"/>
              <w:bottom w:w="28" w:type="dxa"/>
              <w:right w:w="28" w:type="dxa"/>
            </w:tcMar>
          </w:tcPr>
          <w:p w14:paraId="222877CE" w14:textId="77777777" w:rsidR="000234BB" w:rsidRPr="009F5D54" w:rsidRDefault="000234BB" w:rsidP="00725808">
            <w:pPr>
              <w:pStyle w:val="SmallStandard"/>
            </w:pPr>
            <w:r w:rsidRPr="009F5D54">
              <w:t>Type_A1</w:t>
            </w:r>
          </w:p>
        </w:tc>
        <w:tc>
          <w:tcPr>
            <w:tcW w:w="283" w:type="dxa"/>
          </w:tcPr>
          <w:p w14:paraId="0588EA9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09D352A" w14:textId="77777777" w:rsidR="000234BB" w:rsidRDefault="000234BB" w:rsidP="00725808">
            <w:pPr>
              <w:jc w:val="left"/>
            </w:pPr>
            <w:r>
              <w:rPr>
                <w:sz w:val="16"/>
                <w:szCs w:val="16"/>
              </w:rPr>
              <w:t>also known as: jcase</w:t>
            </w:r>
          </w:p>
        </w:tc>
      </w:tr>
      <w:tr w:rsidR="000234BB" w:rsidRPr="00CC6307" w14:paraId="44419173" w14:textId="77777777" w:rsidTr="00725808">
        <w:tc>
          <w:tcPr>
            <w:tcW w:w="2013" w:type="dxa"/>
            <w:tcMar>
              <w:top w:w="28" w:type="dxa"/>
              <w:left w:w="28" w:type="dxa"/>
              <w:bottom w:w="28" w:type="dxa"/>
              <w:right w:w="28" w:type="dxa"/>
            </w:tcMar>
          </w:tcPr>
          <w:p w14:paraId="54BE3D72" w14:textId="77777777" w:rsidR="000234BB" w:rsidRPr="009F5D54" w:rsidRDefault="000234BB" w:rsidP="00725808">
            <w:pPr>
              <w:pStyle w:val="SmallStandard"/>
            </w:pPr>
            <w:r w:rsidRPr="009F5D54">
              <w:t>Type_A1S</w:t>
            </w:r>
          </w:p>
        </w:tc>
        <w:tc>
          <w:tcPr>
            <w:tcW w:w="283" w:type="dxa"/>
          </w:tcPr>
          <w:p w14:paraId="21480E4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458F87C" w14:textId="77777777" w:rsidR="000234BB" w:rsidRDefault="000234BB" w:rsidP="00725808">
            <w:pPr>
              <w:jc w:val="left"/>
            </w:pPr>
            <w:r>
              <w:rPr>
                <w:sz w:val="16"/>
                <w:szCs w:val="16"/>
              </w:rPr>
              <w:t>also known as: flat</w:t>
            </w:r>
          </w:p>
        </w:tc>
      </w:tr>
      <w:tr w:rsidR="000234BB" w:rsidRPr="00CC6307" w14:paraId="738F620C" w14:textId="77777777" w:rsidTr="00725808">
        <w:tc>
          <w:tcPr>
            <w:tcW w:w="2013" w:type="dxa"/>
            <w:tcMar>
              <w:top w:w="28" w:type="dxa"/>
              <w:left w:w="28" w:type="dxa"/>
              <w:bottom w:w="28" w:type="dxa"/>
              <w:right w:w="28" w:type="dxa"/>
            </w:tcMar>
          </w:tcPr>
          <w:p w14:paraId="2275D1E7" w14:textId="77777777" w:rsidR="000234BB" w:rsidRPr="009F5D54" w:rsidRDefault="000234BB" w:rsidP="00725808">
            <w:pPr>
              <w:pStyle w:val="SmallStandard"/>
            </w:pPr>
            <w:r w:rsidRPr="009F5D54">
              <w:t>Form_CB15_CatE</w:t>
            </w:r>
          </w:p>
        </w:tc>
        <w:tc>
          <w:tcPr>
            <w:tcW w:w="283" w:type="dxa"/>
          </w:tcPr>
          <w:p w14:paraId="1D025EB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EF7629F" w14:textId="77777777" w:rsidR="000234BB" w:rsidRDefault="000234BB" w:rsidP="00725808">
            <w:pPr>
              <w:jc w:val="left"/>
            </w:pPr>
            <w:r>
              <w:rPr>
                <w:sz w:val="16"/>
                <w:szCs w:val="16"/>
              </w:rPr>
              <w:t>also known as: auto</w:t>
            </w:r>
          </w:p>
        </w:tc>
      </w:tr>
      <w:tr w:rsidR="000234BB" w:rsidRPr="00CC6307" w14:paraId="606C1C92" w14:textId="77777777" w:rsidTr="00725808">
        <w:tc>
          <w:tcPr>
            <w:tcW w:w="2013" w:type="dxa"/>
            <w:tcMar>
              <w:top w:w="28" w:type="dxa"/>
              <w:left w:w="28" w:type="dxa"/>
              <w:bottom w:w="28" w:type="dxa"/>
              <w:right w:w="28" w:type="dxa"/>
            </w:tcMar>
          </w:tcPr>
          <w:p w14:paraId="5EB162F7" w14:textId="77777777" w:rsidR="000234BB" w:rsidRPr="009F5D54" w:rsidRDefault="000234BB" w:rsidP="00725808">
            <w:pPr>
              <w:pStyle w:val="SmallStandard"/>
            </w:pPr>
            <w:r w:rsidRPr="009F5D54">
              <w:t>MITOX</w:t>
            </w:r>
          </w:p>
        </w:tc>
        <w:tc>
          <w:tcPr>
            <w:tcW w:w="283" w:type="dxa"/>
          </w:tcPr>
          <w:p w14:paraId="562E7A4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015690E" w14:textId="77777777" w:rsidR="000234BB" w:rsidRDefault="000234BB" w:rsidP="00725808"/>
        </w:tc>
      </w:tr>
    </w:tbl>
    <w:p w14:paraId="2E90E8C1" w14:textId="77777777" w:rsidR="000234BB" w:rsidRDefault="000234BB" w:rsidP="000234BB">
      <w:pPr>
        <w:pStyle w:val="SmallStandard"/>
      </w:pPr>
    </w:p>
    <w:p w14:paraId="083DF42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1" w:name="_88cefeaeb0796dcf9584f1835af27977"/>
      <w:r w:rsidRPr="005254F8">
        <w:rPr>
          <w:lang w:val="en-GB"/>
        </w:rPr>
        <w:t>HousingComponentType</w:t>
      </w:r>
      <w:bookmarkEnd w:id="1361"/>
    </w:p>
    <w:p w14:paraId="4BCD47CD" w14:textId="77777777" w:rsidR="000234BB" w:rsidRDefault="000234BB" w:rsidP="000234BB">
      <w:r>
        <w:rPr>
          <w:sz w:val="18"/>
          <w:szCs w:val="18"/>
        </w:rPr>
        <w:t xml:space="preserve">Defines the valid HousingComponentTypes. The values in this Enumeration are matching the relevant </w:t>
      </w:r>
      <w:r>
        <w:rPr>
          <w:i/>
          <w:iCs/>
          <w:sz w:val="18"/>
          <w:szCs w:val="18"/>
        </w:rPr>
        <w:t xml:space="preserve">PrimaryPartTypes. </w:t>
      </w:r>
      <w:r>
        <w:rPr>
          <w:sz w:val="18"/>
          <w:szCs w:val="18"/>
        </w:rPr>
        <w:t xml:space="preserve">For a description of the values see </w:t>
      </w:r>
      <w:r>
        <w:rPr>
          <w:i/>
          <w:iCs/>
          <w:sz w:val="18"/>
          <w:szCs w:val="18"/>
        </w:rPr>
        <w:t>PrimaryPartType.</w:t>
      </w:r>
    </w:p>
    <w:p w14:paraId="1D485B1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7C2828" w14:textId="77777777" w:rsidTr="00725808">
        <w:tc>
          <w:tcPr>
            <w:tcW w:w="2013" w:type="dxa"/>
            <w:tcMar>
              <w:top w:w="28" w:type="dxa"/>
              <w:left w:w="28" w:type="dxa"/>
              <w:bottom w:w="28" w:type="dxa"/>
              <w:right w:w="28" w:type="dxa"/>
            </w:tcMar>
          </w:tcPr>
          <w:p w14:paraId="7BDA5B9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2F977F8" w14:textId="12999C6C"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311D4FD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A2076F5" w14:textId="77777777" w:rsidTr="00725808">
        <w:tc>
          <w:tcPr>
            <w:tcW w:w="2013" w:type="dxa"/>
            <w:tcMar>
              <w:top w:w="28" w:type="dxa"/>
              <w:left w:w="28" w:type="dxa"/>
              <w:bottom w:w="28" w:type="dxa"/>
              <w:right w:w="28" w:type="dxa"/>
            </w:tcMar>
          </w:tcPr>
          <w:p w14:paraId="4C8BC1C4"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89568ED"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6E71515"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1878661E" w14:textId="77777777" w:rsidTr="00725808">
        <w:tc>
          <w:tcPr>
            <w:tcW w:w="2013" w:type="dxa"/>
            <w:tcMar>
              <w:top w:w="28" w:type="dxa"/>
              <w:left w:w="28" w:type="dxa"/>
              <w:bottom w:w="28" w:type="dxa"/>
              <w:right w:w="28" w:type="dxa"/>
            </w:tcMar>
          </w:tcPr>
          <w:p w14:paraId="7A8074E9" w14:textId="77777777" w:rsidR="000234BB" w:rsidRPr="009F5D54" w:rsidRDefault="000234BB" w:rsidP="00725808">
            <w:pPr>
              <w:pStyle w:val="SmallStandard"/>
            </w:pPr>
            <w:r w:rsidRPr="009F5D54">
              <w:t>ConnectorHousing</w:t>
            </w:r>
          </w:p>
        </w:tc>
        <w:tc>
          <w:tcPr>
            <w:tcW w:w="283" w:type="dxa"/>
          </w:tcPr>
          <w:p w14:paraId="2D11FBA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5F08DB0" w14:textId="77777777" w:rsidR="000234BB" w:rsidRDefault="000234BB" w:rsidP="00725808"/>
        </w:tc>
      </w:tr>
      <w:tr w:rsidR="000234BB" w:rsidRPr="00CC6307" w14:paraId="1509E6CE" w14:textId="77777777" w:rsidTr="00725808">
        <w:tc>
          <w:tcPr>
            <w:tcW w:w="2013" w:type="dxa"/>
            <w:tcMar>
              <w:top w:w="28" w:type="dxa"/>
              <w:left w:w="28" w:type="dxa"/>
              <w:bottom w:w="28" w:type="dxa"/>
              <w:right w:w="28" w:type="dxa"/>
            </w:tcMar>
          </w:tcPr>
          <w:p w14:paraId="5DF243D2" w14:textId="77777777" w:rsidR="000234BB" w:rsidRPr="009F5D54" w:rsidRDefault="000234BB" w:rsidP="00725808">
            <w:pPr>
              <w:pStyle w:val="SmallStandard"/>
            </w:pPr>
            <w:r w:rsidRPr="009F5D54">
              <w:t>Fuse</w:t>
            </w:r>
          </w:p>
        </w:tc>
        <w:tc>
          <w:tcPr>
            <w:tcW w:w="283" w:type="dxa"/>
          </w:tcPr>
          <w:p w14:paraId="3220AE9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AD6FF39" w14:textId="77777777" w:rsidR="000234BB" w:rsidRDefault="000234BB" w:rsidP="00725808"/>
        </w:tc>
      </w:tr>
      <w:tr w:rsidR="000234BB" w:rsidRPr="00CC6307" w14:paraId="5D7E27BE" w14:textId="77777777" w:rsidTr="00725808">
        <w:tc>
          <w:tcPr>
            <w:tcW w:w="2013" w:type="dxa"/>
            <w:tcMar>
              <w:top w:w="28" w:type="dxa"/>
              <w:left w:w="28" w:type="dxa"/>
              <w:bottom w:w="28" w:type="dxa"/>
              <w:right w:w="28" w:type="dxa"/>
            </w:tcMar>
          </w:tcPr>
          <w:p w14:paraId="37E8300C" w14:textId="77777777" w:rsidR="000234BB" w:rsidRPr="009F5D54" w:rsidRDefault="000234BB" w:rsidP="00725808">
            <w:pPr>
              <w:pStyle w:val="SmallStandard"/>
            </w:pPr>
            <w:r w:rsidRPr="009F5D54">
              <w:t>Relay</w:t>
            </w:r>
          </w:p>
        </w:tc>
        <w:tc>
          <w:tcPr>
            <w:tcW w:w="283" w:type="dxa"/>
          </w:tcPr>
          <w:p w14:paraId="6188139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C63D8BA" w14:textId="77777777" w:rsidR="000234BB" w:rsidRDefault="000234BB" w:rsidP="00725808"/>
        </w:tc>
      </w:tr>
      <w:tr w:rsidR="000234BB" w:rsidRPr="00CC6307" w14:paraId="1CCF5DD3" w14:textId="77777777" w:rsidTr="00725808">
        <w:tc>
          <w:tcPr>
            <w:tcW w:w="2013" w:type="dxa"/>
            <w:tcMar>
              <w:top w:w="28" w:type="dxa"/>
              <w:left w:w="28" w:type="dxa"/>
              <w:bottom w:w="28" w:type="dxa"/>
              <w:right w:w="28" w:type="dxa"/>
            </w:tcMar>
          </w:tcPr>
          <w:p w14:paraId="4BC78B80" w14:textId="77777777" w:rsidR="000234BB" w:rsidRPr="009F5D54" w:rsidRDefault="000234BB" w:rsidP="00725808">
            <w:pPr>
              <w:pStyle w:val="SmallStandard"/>
            </w:pPr>
            <w:r w:rsidRPr="009F5D54">
              <w:lastRenderedPageBreak/>
              <w:t>EEComponent</w:t>
            </w:r>
          </w:p>
        </w:tc>
        <w:tc>
          <w:tcPr>
            <w:tcW w:w="283" w:type="dxa"/>
          </w:tcPr>
          <w:p w14:paraId="413F816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C54D07F" w14:textId="77777777" w:rsidR="000234BB" w:rsidRDefault="000234BB" w:rsidP="00725808"/>
        </w:tc>
      </w:tr>
      <w:tr w:rsidR="000234BB" w:rsidRPr="00CC6307" w14:paraId="51C9A38A" w14:textId="77777777" w:rsidTr="00725808">
        <w:tc>
          <w:tcPr>
            <w:tcW w:w="2013" w:type="dxa"/>
            <w:tcMar>
              <w:top w:w="28" w:type="dxa"/>
              <w:left w:w="28" w:type="dxa"/>
              <w:bottom w:w="28" w:type="dxa"/>
              <w:right w:w="28" w:type="dxa"/>
            </w:tcMar>
          </w:tcPr>
          <w:p w14:paraId="5A4F1848" w14:textId="77777777" w:rsidR="000234BB" w:rsidRPr="009F5D54" w:rsidRDefault="000234BB" w:rsidP="00725808">
            <w:pPr>
              <w:pStyle w:val="SmallStandard"/>
            </w:pPr>
            <w:r w:rsidRPr="009F5D54">
              <w:t>Terminal</w:t>
            </w:r>
          </w:p>
        </w:tc>
        <w:tc>
          <w:tcPr>
            <w:tcW w:w="283" w:type="dxa"/>
          </w:tcPr>
          <w:p w14:paraId="2763579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9237EF1" w14:textId="77777777" w:rsidR="000234BB" w:rsidRDefault="000234BB" w:rsidP="00725808"/>
        </w:tc>
      </w:tr>
      <w:tr w:rsidR="000234BB" w:rsidRPr="00CC6307" w14:paraId="60F8EB09" w14:textId="77777777" w:rsidTr="00725808">
        <w:tc>
          <w:tcPr>
            <w:tcW w:w="2013" w:type="dxa"/>
            <w:tcMar>
              <w:top w:w="28" w:type="dxa"/>
              <w:left w:w="28" w:type="dxa"/>
              <w:bottom w:w="28" w:type="dxa"/>
              <w:right w:w="28" w:type="dxa"/>
            </w:tcMar>
          </w:tcPr>
          <w:p w14:paraId="3F93C39E" w14:textId="77777777" w:rsidR="000234BB" w:rsidRPr="009F5D54" w:rsidRDefault="000234BB" w:rsidP="00725808">
            <w:pPr>
              <w:pStyle w:val="SmallStandard"/>
            </w:pPr>
            <w:r w:rsidRPr="009F5D54">
              <w:t>RingTerminal</w:t>
            </w:r>
          </w:p>
        </w:tc>
        <w:tc>
          <w:tcPr>
            <w:tcW w:w="283" w:type="dxa"/>
          </w:tcPr>
          <w:p w14:paraId="22C4601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2A7F899" w14:textId="77777777" w:rsidR="000234BB" w:rsidRDefault="000234BB" w:rsidP="00725808"/>
        </w:tc>
      </w:tr>
      <w:tr w:rsidR="000234BB" w:rsidRPr="00CC6307" w14:paraId="34499011" w14:textId="77777777" w:rsidTr="00725808">
        <w:tc>
          <w:tcPr>
            <w:tcW w:w="2013" w:type="dxa"/>
            <w:tcMar>
              <w:top w:w="28" w:type="dxa"/>
              <w:left w:w="28" w:type="dxa"/>
              <w:bottom w:w="28" w:type="dxa"/>
              <w:right w:w="28" w:type="dxa"/>
            </w:tcMar>
          </w:tcPr>
          <w:p w14:paraId="485D8FDC" w14:textId="77777777" w:rsidR="000234BB" w:rsidRPr="009F5D54" w:rsidRDefault="000234BB" w:rsidP="00725808">
            <w:pPr>
              <w:pStyle w:val="SmallStandard"/>
            </w:pPr>
            <w:r w:rsidRPr="009F5D54">
              <w:t>MultiFuse</w:t>
            </w:r>
          </w:p>
        </w:tc>
        <w:tc>
          <w:tcPr>
            <w:tcW w:w="283" w:type="dxa"/>
          </w:tcPr>
          <w:p w14:paraId="4864D1B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ECE8823" w14:textId="77777777" w:rsidR="000234BB" w:rsidRDefault="000234BB" w:rsidP="00725808"/>
        </w:tc>
      </w:tr>
    </w:tbl>
    <w:p w14:paraId="05289E7E" w14:textId="77777777" w:rsidR="000234BB" w:rsidRDefault="000234BB" w:rsidP="000234BB">
      <w:pPr>
        <w:pStyle w:val="SmallStandard"/>
      </w:pPr>
    </w:p>
    <w:p w14:paraId="0254F1B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2" w:name="_a33d787d17cd571529def177a4efda66"/>
      <w:r w:rsidRPr="005254F8">
        <w:rPr>
          <w:lang w:val="en-GB"/>
        </w:rPr>
        <w:t>PartRelationType</w:t>
      </w:r>
      <w:bookmarkEnd w:id="1362"/>
    </w:p>
    <w:p w14:paraId="0FCA8859" w14:textId="77777777" w:rsidR="000234BB" w:rsidRDefault="000234BB" w:rsidP="000234BB">
      <w:r>
        <w:rPr>
          <w:sz w:val="18"/>
          <w:szCs w:val="18"/>
        </w:rPr>
        <w:t xml:space="preserve">Defines how the set of </w:t>
      </w:r>
      <w:r>
        <w:rPr>
          <w:i/>
          <w:iCs/>
          <w:sz w:val="18"/>
          <w:szCs w:val="18"/>
        </w:rPr>
        <w:t xml:space="preserve">acessoryParts </w:t>
      </w:r>
      <w:r>
        <w:rPr>
          <w:sz w:val="18"/>
          <w:szCs w:val="18"/>
        </w:rPr>
        <w:t xml:space="preserve">referenced by a </w:t>
      </w:r>
      <w:r>
        <w:rPr>
          <w:i/>
          <w:iCs/>
          <w:sz w:val="18"/>
          <w:szCs w:val="18"/>
        </w:rPr>
        <w:t>PartRelation</w:t>
      </w:r>
      <w:r>
        <w:rPr>
          <w:sz w:val="18"/>
          <w:szCs w:val="18"/>
        </w:rPr>
        <w:t xml:space="preserve"> should be interpreted.</w:t>
      </w:r>
    </w:p>
    <w:p w14:paraId="67DD8A0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7C15A92" w14:textId="77777777" w:rsidTr="00725808">
        <w:tc>
          <w:tcPr>
            <w:tcW w:w="2013" w:type="dxa"/>
            <w:tcMar>
              <w:top w:w="28" w:type="dxa"/>
              <w:left w:w="28" w:type="dxa"/>
              <w:bottom w:w="28" w:type="dxa"/>
              <w:right w:w="28" w:type="dxa"/>
            </w:tcMar>
          </w:tcPr>
          <w:p w14:paraId="3904711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A73CE61" w14:textId="2A1285A5"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5FBC6C4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890FE71" w14:textId="77777777" w:rsidTr="00725808">
        <w:tc>
          <w:tcPr>
            <w:tcW w:w="2013" w:type="dxa"/>
            <w:tcMar>
              <w:top w:w="28" w:type="dxa"/>
              <w:left w:w="28" w:type="dxa"/>
              <w:bottom w:w="28" w:type="dxa"/>
              <w:right w:w="28" w:type="dxa"/>
            </w:tcMar>
          </w:tcPr>
          <w:p w14:paraId="5A92C672"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4BD3D769"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8FBA260"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5BAE78B" w14:textId="77777777" w:rsidTr="00725808">
        <w:tc>
          <w:tcPr>
            <w:tcW w:w="2013" w:type="dxa"/>
            <w:tcMar>
              <w:top w:w="28" w:type="dxa"/>
              <w:left w:w="28" w:type="dxa"/>
              <w:bottom w:w="28" w:type="dxa"/>
              <w:right w:w="28" w:type="dxa"/>
            </w:tcMar>
          </w:tcPr>
          <w:p w14:paraId="3D7DE60E" w14:textId="77777777" w:rsidR="000234BB" w:rsidRPr="009F5D54" w:rsidRDefault="000234BB" w:rsidP="00725808">
            <w:pPr>
              <w:pStyle w:val="SmallStandard"/>
            </w:pPr>
            <w:r w:rsidRPr="009F5D54">
              <w:t>Mandatory</w:t>
            </w:r>
          </w:p>
        </w:tc>
        <w:tc>
          <w:tcPr>
            <w:tcW w:w="283" w:type="dxa"/>
          </w:tcPr>
          <w:p w14:paraId="21EF78F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B01237A" w14:textId="77777777" w:rsidR="000234BB" w:rsidRDefault="000234BB" w:rsidP="00725808">
            <w:pPr>
              <w:jc w:val="left"/>
            </w:pPr>
            <w:r>
              <w:rPr>
                <w:i/>
                <w:iCs/>
                <w:sz w:val="16"/>
                <w:szCs w:val="16"/>
              </w:rPr>
              <w:t xml:space="preserve">Mandatory </w:t>
            </w:r>
            <w:r>
              <w:rPr>
                <w:sz w:val="16"/>
                <w:szCs w:val="16"/>
              </w:rPr>
              <w:t xml:space="preserve">means that in a usage of a component </w:t>
            </w:r>
            <w:r>
              <w:rPr>
                <w:sz w:val="16"/>
                <w:szCs w:val="16"/>
                <w:u w:val="single"/>
              </w:rPr>
              <w:t>all</w:t>
            </w:r>
            <w:r>
              <w:rPr>
                <w:sz w:val="16"/>
                <w:szCs w:val="16"/>
              </w:rPr>
              <w:t xml:space="preserve"> referenced </w:t>
            </w:r>
            <w:r>
              <w:rPr>
                <w:i/>
                <w:iCs/>
                <w:sz w:val="16"/>
                <w:szCs w:val="16"/>
              </w:rPr>
              <w:t>acessoryParts</w:t>
            </w:r>
            <w:r>
              <w:rPr>
                <w:sz w:val="16"/>
                <w:szCs w:val="16"/>
              </w:rPr>
              <w:t xml:space="preserve"> must be used.</w:t>
            </w:r>
          </w:p>
        </w:tc>
      </w:tr>
      <w:tr w:rsidR="000234BB" w:rsidRPr="00CC6307" w14:paraId="6713591C" w14:textId="77777777" w:rsidTr="00725808">
        <w:tc>
          <w:tcPr>
            <w:tcW w:w="2013" w:type="dxa"/>
            <w:tcMar>
              <w:top w:w="28" w:type="dxa"/>
              <w:left w:w="28" w:type="dxa"/>
              <w:bottom w:w="28" w:type="dxa"/>
              <w:right w:w="28" w:type="dxa"/>
            </w:tcMar>
          </w:tcPr>
          <w:p w14:paraId="1E51B2D0" w14:textId="77777777" w:rsidR="000234BB" w:rsidRPr="009F5D54" w:rsidRDefault="000234BB" w:rsidP="00725808">
            <w:pPr>
              <w:pStyle w:val="SmallStandard"/>
            </w:pPr>
            <w:r w:rsidRPr="009F5D54">
              <w:t>Optional</w:t>
            </w:r>
          </w:p>
        </w:tc>
        <w:tc>
          <w:tcPr>
            <w:tcW w:w="283" w:type="dxa"/>
          </w:tcPr>
          <w:p w14:paraId="3F459E0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CCBF217" w14:textId="77777777" w:rsidR="000234BB" w:rsidRDefault="000234BB" w:rsidP="00725808">
            <w:pPr>
              <w:jc w:val="left"/>
            </w:pPr>
            <w:r>
              <w:rPr>
                <w:i/>
                <w:iCs/>
                <w:sz w:val="16"/>
                <w:szCs w:val="16"/>
              </w:rPr>
              <w:t xml:space="preserve">Optional </w:t>
            </w:r>
            <w:r>
              <w:rPr>
                <w:sz w:val="16"/>
                <w:szCs w:val="16"/>
              </w:rPr>
              <w:t xml:space="preserve">means that in a usage of a component </w:t>
            </w:r>
            <w:r>
              <w:rPr>
                <w:sz w:val="16"/>
                <w:szCs w:val="16"/>
                <w:u w:val="single"/>
              </w:rPr>
              <w:t>some</w:t>
            </w:r>
            <w:r>
              <w:rPr>
                <w:sz w:val="16"/>
                <w:szCs w:val="16"/>
              </w:rPr>
              <w:t xml:space="preserve"> referenced </w:t>
            </w:r>
            <w:r>
              <w:rPr>
                <w:i/>
                <w:iCs/>
                <w:sz w:val="16"/>
                <w:szCs w:val="16"/>
              </w:rPr>
              <w:t>acessoryParts</w:t>
            </w:r>
            <w:r>
              <w:rPr>
                <w:sz w:val="16"/>
                <w:szCs w:val="16"/>
              </w:rPr>
              <w:t xml:space="preserve"> can be used by choice.</w:t>
            </w:r>
          </w:p>
        </w:tc>
      </w:tr>
      <w:tr w:rsidR="000234BB" w:rsidRPr="00CC6307" w14:paraId="252605AD" w14:textId="77777777" w:rsidTr="00725808">
        <w:tc>
          <w:tcPr>
            <w:tcW w:w="2013" w:type="dxa"/>
            <w:tcMar>
              <w:top w:w="28" w:type="dxa"/>
              <w:left w:w="28" w:type="dxa"/>
              <w:bottom w:w="28" w:type="dxa"/>
              <w:right w:w="28" w:type="dxa"/>
            </w:tcMar>
          </w:tcPr>
          <w:p w14:paraId="6C4E71A5" w14:textId="77777777" w:rsidR="000234BB" w:rsidRPr="009F5D54" w:rsidRDefault="000234BB" w:rsidP="00725808">
            <w:pPr>
              <w:pStyle w:val="SmallStandard"/>
            </w:pPr>
            <w:r w:rsidRPr="009F5D54">
              <w:t>OneOfAll</w:t>
            </w:r>
          </w:p>
        </w:tc>
        <w:tc>
          <w:tcPr>
            <w:tcW w:w="283" w:type="dxa"/>
          </w:tcPr>
          <w:p w14:paraId="186AA50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E4AC2F5" w14:textId="77777777" w:rsidR="000234BB" w:rsidRDefault="000234BB" w:rsidP="00725808">
            <w:pPr>
              <w:jc w:val="left"/>
            </w:pPr>
            <w:r>
              <w:rPr>
                <w:i/>
                <w:iCs/>
                <w:sz w:val="16"/>
                <w:szCs w:val="16"/>
              </w:rPr>
              <w:t xml:space="preserve">OneOfAll </w:t>
            </w:r>
            <w:r>
              <w:rPr>
                <w:sz w:val="16"/>
                <w:szCs w:val="16"/>
              </w:rPr>
              <w:t xml:space="preserve">means that in a usage of a component exactly </w:t>
            </w:r>
            <w:r>
              <w:rPr>
                <w:sz w:val="16"/>
                <w:szCs w:val="16"/>
                <w:u w:val="single"/>
              </w:rPr>
              <w:t>one</w:t>
            </w:r>
            <w:r>
              <w:rPr>
                <w:sz w:val="16"/>
                <w:szCs w:val="16"/>
              </w:rPr>
              <w:t xml:space="preserve"> of the referenced </w:t>
            </w:r>
            <w:r>
              <w:rPr>
                <w:i/>
                <w:iCs/>
                <w:sz w:val="16"/>
                <w:szCs w:val="16"/>
              </w:rPr>
              <w:t>acessoryParts</w:t>
            </w:r>
            <w:r>
              <w:rPr>
                <w:sz w:val="16"/>
                <w:szCs w:val="16"/>
              </w:rPr>
              <w:t xml:space="preserve"> must be selected.</w:t>
            </w:r>
          </w:p>
        </w:tc>
      </w:tr>
      <w:tr w:rsidR="000234BB" w:rsidRPr="00CC6307" w14:paraId="00660496" w14:textId="77777777" w:rsidTr="00725808">
        <w:tc>
          <w:tcPr>
            <w:tcW w:w="2013" w:type="dxa"/>
            <w:tcMar>
              <w:top w:w="28" w:type="dxa"/>
              <w:left w:w="28" w:type="dxa"/>
              <w:bottom w:w="28" w:type="dxa"/>
              <w:right w:w="28" w:type="dxa"/>
            </w:tcMar>
          </w:tcPr>
          <w:p w14:paraId="3EB47B11" w14:textId="77777777" w:rsidR="000234BB" w:rsidRPr="009F5D54" w:rsidRDefault="000234BB" w:rsidP="00725808">
            <w:pPr>
              <w:pStyle w:val="SmallStandard"/>
            </w:pPr>
            <w:r w:rsidRPr="009F5D54">
              <w:t>Custom</w:t>
            </w:r>
          </w:p>
        </w:tc>
        <w:tc>
          <w:tcPr>
            <w:tcW w:w="283" w:type="dxa"/>
          </w:tcPr>
          <w:p w14:paraId="2CE1FE0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4DA93D3" w14:textId="77777777" w:rsidR="000234BB" w:rsidRDefault="000234BB" w:rsidP="00725808">
            <w:pPr>
              <w:jc w:val="left"/>
            </w:pPr>
            <w:r>
              <w:rPr>
                <w:sz w:val="16"/>
                <w:szCs w:val="16"/>
              </w:rPr>
              <w:t>Custom means, that there is some kind of custom constraints / logic between referenced</w:t>
            </w:r>
            <w:r>
              <w:rPr>
                <w:i/>
                <w:iCs/>
                <w:sz w:val="16"/>
                <w:szCs w:val="16"/>
              </w:rPr>
              <w:t xml:space="preserve"> PartVersions</w:t>
            </w:r>
            <w:r>
              <w:rPr>
                <w:sz w:val="16"/>
                <w:szCs w:val="16"/>
              </w:rPr>
              <w:t xml:space="preserve"> that has to be evaluated to determine the selected accessories.</w:t>
            </w:r>
          </w:p>
        </w:tc>
      </w:tr>
    </w:tbl>
    <w:p w14:paraId="64CA9694" w14:textId="77777777" w:rsidR="000234BB" w:rsidRDefault="000234BB" w:rsidP="000234BB">
      <w:pPr>
        <w:pStyle w:val="SmallStandard"/>
      </w:pPr>
    </w:p>
    <w:p w14:paraId="4AFF8C6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3" w:name="_d1ada7a3166093532f80f30a2e87a4a8"/>
      <w:r w:rsidRPr="005254F8">
        <w:rPr>
          <w:lang w:val="en-GB"/>
        </w:rPr>
        <w:t>PinApplianceType</w:t>
      </w:r>
      <w:bookmarkEnd w:id="1363"/>
    </w:p>
    <w:p w14:paraId="48BAFF99" w14:textId="77777777" w:rsidR="000234BB" w:rsidRDefault="000234BB" w:rsidP="000234BB">
      <w:r>
        <w:rPr>
          <w:sz w:val="18"/>
          <w:szCs w:val="18"/>
        </w:rPr>
        <w:t>Classifies the appliance of a Pin in terms of the duration of the appliance.</w:t>
      </w:r>
    </w:p>
    <w:p w14:paraId="48EC6DCB" w14:textId="77777777" w:rsidR="000234BB" w:rsidRDefault="000234BB" w:rsidP="000234BB">
      <w:r>
        <w:rPr>
          <w:sz w:val="18"/>
          <w:szCs w:val="18"/>
        </w:rPr>
        <w:t>E.g. the power supply pin of a power window has "shortTerm" PinApplianceType, in contrast to the head light which is a "long term".</w:t>
      </w:r>
    </w:p>
    <w:p w14:paraId="313CDD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EE807A" w14:textId="77777777" w:rsidTr="00725808">
        <w:tc>
          <w:tcPr>
            <w:tcW w:w="2013" w:type="dxa"/>
            <w:tcMar>
              <w:top w:w="28" w:type="dxa"/>
              <w:left w:w="28" w:type="dxa"/>
              <w:bottom w:w="28" w:type="dxa"/>
              <w:right w:w="28" w:type="dxa"/>
            </w:tcMar>
          </w:tcPr>
          <w:p w14:paraId="06FA74C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15DC8D5" w14:textId="239DDD71"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79C38DC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29230BC" w14:textId="77777777" w:rsidTr="00725808">
        <w:tc>
          <w:tcPr>
            <w:tcW w:w="2013" w:type="dxa"/>
            <w:tcMar>
              <w:top w:w="28" w:type="dxa"/>
              <w:left w:w="28" w:type="dxa"/>
              <w:bottom w:w="28" w:type="dxa"/>
              <w:right w:w="28" w:type="dxa"/>
            </w:tcMar>
          </w:tcPr>
          <w:p w14:paraId="5E22F3BE"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7DEDA1F4"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206AF6FE"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0AE13E1F" w14:textId="77777777" w:rsidTr="00725808">
        <w:tc>
          <w:tcPr>
            <w:tcW w:w="2013" w:type="dxa"/>
            <w:tcMar>
              <w:top w:w="28" w:type="dxa"/>
              <w:left w:w="28" w:type="dxa"/>
              <w:bottom w:w="28" w:type="dxa"/>
              <w:right w:w="28" w:type="dxa"/>
            </w:tcMar>
          </w:tcPr>
          <w:p w14:paraId="7D647A8E" w14:textId="77777777" w:rsidR="000234BB" w:rsidRPr="009F5D54" w:rsidRDefault="000234BB" w:rsidP="00725808">
            <w:pPr>
              <w:pStyle w:val="SmallStandard"/>
            </w:pPr>
            <w:r w:rsidRPr="009F5D54">
              <w:t>shortTerm</w:t>
            </w:r>
          </w:p>
        </w:tc>
        <w:tc>
          <w:tcPr>
            <w:tcW w:w="283" w:type="dxa"/>
          </w:tcPr>
          <w:p w14:paraId="12BE86C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2448CFB" w14:textId="77777777" w:rsidR="000234BB" w:rsidRDefault="000234BB" w:rsidP="00725808"/>
        </w:tc>
      </w:tr>
      <w:tr w:rsidR="000234BB" w:rsidRPr="00CC6307" w14:paraId="652B8863" w14:textId="77777777" w:rsidTr="00725808">
        <w:tc>
          <w:tcPr>
            <w:tcW w:w="2013" w:type="dxa"/>
            <w:tcMar>
              <w:top w:w="28" w:type="dxa"/>
              <w:left w:w="28" w:type="dxa"/>
              <w:bottom w:w="28" w:type="dxa"/>
              <w:right w:w="28" w:type="dxa"/>
            </w:tcMar>
          </w:tcPr>
          <w:p w14:paraId="7E18E2EE" w14:textId="77777777" w:rsidR="000234BB" w:rsidRPr="009F5D54" w:rsidRDefault="000234BB" w:rsidP="00725808">
            <w:pPr>
              <w:pStyle w:val="SmallStandard"/>
            </w:pPr>
            <w:r w:rsidRPr="009F5D54">
              <w:t>longTerm</w:t>
            </w:r>
          </w:p>
        </w:tc>
        <w:tc>
          <w:tcPr>
            <w:tcW w:w="283" w:type="dxa"/>
          </w:tcPr>
          <w:p w14:paraId="1BC6C31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337224C" w14:textId="77777777" w:rsidR="000234BB" w:rsidRDefault="000234BB" w:rsidP="00725808"/>
        </w:tc>
      </w:tr>
    </w:tbl>
    <w:p w14:paraId="521C2271" w14:textId="77777777" w:rsidR="000234BB" w:rsidRDefault="000234BB" w:rsidP="000234BB">
      <w:pPr>
        <w:pStyle w:val="SmallStandard"/>
      </w:pPr>
    </w:p>
    <w:p w14:paraId="1C62392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4" w:name="_9b2478c4d79d3518b11d9b37f8972fd8"/>
      <w:r w:rsidRPr="005254F8">
        <w:rPr>
          <w:lang w:val="en-GB"/>
        </w:rPr>
        <w:t>PinComponentType</w:t>
      </w:r>
      <w:bookmarkEnd w:id="1364"/>
    </w:p>
    <w:p w14:paraId="7F371016" w14:textId="77777777" w:rsidR="000234BB" w:rsidRDefault="000234BB" w:rsidP="000234BB">
      <w:r>
        <w:rPr>
          <w:sz w:val="18"/>
          <w:szCs w:val="18"/>
        </w:rPr>
        <w:t xml:space="preserve">Specifies the type of a </w:t>
      </w:r>
      <w:r>
        <w:rPr>
          <w:i/>
          <w:iCs/>
          <w:sz w:val="18"/>
          <w:szCs w:val="18"/>
        </w:rPr>
        <w:t>PinComponent</w:t>
      </w:r>
      <w:r>
        <w:rPr>
          <w:sz w:val="18"/>
          <w:szCs w:val="18"/>
        </w:rPr>
        <w:t>.</w:t>
      </w:r>
    </w:p>
    <w:p w14:paraId="7E711F6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0104F3" w14:textId="77777777" w:rsidTr="00725808">
        <w:tc>
          <w:tcPr>
            <w:tcW w:w="2013" w:type="dxa"/>
            <w:tcMar>
              <w:top w:w="28" w:type="dxa"/>
              <w:left w:w="28" w:type="dxa"/>
              <w:bottom w:w="28" w:type="dxa"/>
              <w:right w:w="28" w:type="dxa"/>
            </w:tcMar>
          </w:tcPr>
          <w:p w14:paraId="54CF166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9C2340" w14:textId="7A44EB00"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3E27A8A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728632D" w14:textId="77777777" w:rsidTr="00725808">
        <w:tc>
          <w:tcPr>
            <w:tcW w:w="2013" w:type="dxa"/>
            <w:tcMar>
              <w:top w:w="28" w:type="dxa"/>
              <w:left w:w="28" w:type="dxa"/>
              <w:bottom w:w="28" w:type="dxa"/>
              <w:right w:w="28" w:type="dxa"/>
            </w:tcMar>
          </w:tcPr>
          <w:p w14:paraId="127F0337"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DAB0CF4"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61CBA6B"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120BF4F1" w14:textId="77777777" w:rsidTr="00725808">
        <w:tc>
          <w:tcPr>
            <w:tcW w:w="2013" w:type="dxa"/>
            <w:tcMar>
              <w:top w:w="28" w:type="dxa"/>
              <w:left w:w="28" w:type="dxa"/>
              <w:bottom w:w="28" w:type="dxa"/>
              <w:right w:w="28" w:type="dxa"/>
            </w:tcMar>
          </w:tcPr>
          <w:p w14:paraId="13719A0E" w14:textId="77777777" w:rsidR="000234BB" w:rsidRPr="009F5D54" w:rsidRDefault="000234BB" w:rsidP="00725808">
            <w:pPr>
              <w:pStyle w:val="SmallStandard"/>
            </w:pPr>
            <w:r w:rsidRPr="009F5D54">
              <w:t>Switch</w:t>
            </w:r>
          </w:p>
        </w:tc>
        <w:tc>
          <w:tcPr>
            <w:tcW w:w="283" w:type="dxa"/>
          </w:tcPr>
          <w:p w14:paraId="082FC35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6663B6" w14:textId="77777777" w:rsidR="000234BB" w:rsidRDefault="000234BB" w:rsidP="00725808"/>
        </w:tc>
      </w:tr>
      <w:tr w:rsidR="000234BB" w:rsidRPr="00CC6307" w14:paraId="49548E10" w14:textId="77777777" w:rsidTr="00725808">
        <w:tc>
          <w:tcPr>
            <w:tcW w:w="2013" w:type="dxa"/>
            <w:tcMar>
              <w:top w:w="28" w:type="dxa"/>
              <w:left w:w="28" w:type="dxa"/>
              <w:bottom w:w="28" w:type="dxa"/>
              <w:right w:w="28" w:type="dxa"/>
            </w:tcMar>
          </w:tcPr>
          <w:p w14:paraId="6FC08163" w14:textId="77777777" w:rsidR="000234BB" w:rsidRPr="009F5D54" w:rsidRDefault="000234BB" w:rsidP="00725808">
            <w:pPr>
              <w:pStyle w:val="SmallStandard"/>
            </w:pPr>
            <w:r w:rsidRPr="009F5D54">
              <w:t>Coil</w:t>
            </w:r>
          </w:p>
        </w:tc>
        <w:tc>
          <w:tcPr>
            <w:tcW w:w="283" w:type="dxa"/>
          </w:tcPr>
          <w:p w14:paraId="4730A9E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0F1DA68" w14:textId="77777777" w:rsidR="000234BB" w:rsidRDefault="000234BB" w:rsidP="00725808"/>
        </w:tc>
      </w:tr>
      <w:tr w:rsidR="000234BB" w:rsidRPr="00CC6307" w14:paraId="34D7A733" w14:textId="77777777" w:rsidTr="00725808">
        <w:tc>
          <w:tcPr>
            <w:tcW w:w="2013" w:type="dxa"/>
            <w:tcMar>
              <w:top w:w="28" w:type="dxa"/>
              <w:left w:w="28" w:type="dxa"/>
              <w:bottom w:w="28" w:type="dxa"/>
              <w:right w:w="28" w:type="dxa"/>
            </w:tcMar>
          </w:tcPr>
          <w:p w14:paraId="4BDAE430" w14:textId="77777777" w:rsidR="000234BB" w:rsidRPr="009F5D54" w:rsidRDefault="000234BB" w:rsidP="00725808">
            <w:pPr>
              <w:pStyle w:val="SmallStandard"/>
            </w:pPr>
            <w:r w:rsidRPr="009F5D54">
              <w:t>Ground</w:t>
            </w:r>
          </w:p>
        </w:tc>
        <w:tc>
          <w:tcPr>
            <w:tcW w:w="283" w:type="dxa"/>
          </w:tcPr>
          <w:p w14:paraId="2770E04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057D6C9" w14:textId="77777777" w:rsidR="000234BB" w:rsidRDefault="000234BB" w:rsidP="00725808"/>
        </w:tc>
      </w:tr>
      <w:tr w:rsidR="000234BB" w:rsidRPr="00CC6307" w14:paraId="0F334831" w14:textId="77777777" w:rsidTr="00725808">
        <w:tc>
          <w:tcPr>
            <w:tcW w:w="2013" w:type="dxa"/>
            <w:tcMar>
              <w:top w:w="28" w:type="dxa"/>
              <w:left w:w="28" w:type="dxa"/>
              <w:bottom w:w="28" w:type="dxa"/>
              <w:right w:w="28" w:type="dxa"/>
            </w:tcMar>
          </w:tcPr>
          <w:p w14:paraId="5036229F" w14:textId="77777777" w:rsidR="000234BB" w:rsidRPr="009F5D54" w:rsidRDefault="000234BB" w:rsidP="00725808">
            <w:pPr>
              <w:pStyle w:val="SmallStandard"/>
            </w:pPr>
            <w:r w:rsidRPr="009F5D54">
              <w:t>PowerSupply</w:t>
            </w:r>
          </w:p>
        </w:tc>
        <w:tc>
          <w:tcPr>
            <w:tcW w:w="283" w:type="dxa"/>
          </w:tcPr>
          <w:p w14:paraId="47DB187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B463385" w14:textId="77777777" w:rsidR="000234BB" w:rsidRDefault="000234BB" w:rsidP="00725808">
            <w:pPr>
              <w:jc w:val="left"/>
            </w:pPr>
            <w:r>
              <w:rPr>
                <w:i/>
                <w:iCs/>
                <w:sz w:val="16"/>
                <w:szCs w:val="16"/>
              </w:rPr>
              <w:t>PowerSupply</w:t>
            </w:r>
            <w:r>
              <w:rPr>
                <w:sz w:val="16"/>
                <w:szCs w:val="16"/>
              </w:rPr>
              <w:t xml:space="preserve"> defines a </w:t>
            </w:r>
            <w:r>
              <w:rPr>
                <w:i/>
                <w:iCs/>
                <w:sz w:val="16"/>
                <w:szCs w:val="16"/>
              </w:rPr>
              <w:t xml:space="preserve">PinComponent </w:t>
            </w:r>
            <w:r>
              <w:rPr>
                <w:sz w:val="16"/>
                <w:szCs w:val="16"/>
              </w:rPr>
              <w:t xml:space="preserve">that is used to supply the component itself with power (in contrast to </w:t>
            </w:r>
            <w:r>
              <w:rPr>
                <w:i/>
                <w:iCs/>
                <w:sz w:val="16"/>
                <w:szCs w:val="16"/>
              </w:rPr>
              <w:t>PowerDistribution</w:t>
            </w:r>
            <w:r>
              <w:rPr>
                <w:sz w:val="16"/>
                <w:szCs w:val="16"/>
              </w:rPr>
              <w:t xml:space="preserve">). </w:t>
            </w:r>
            <w:r>
              <w:rPr>
                <w:i/>
                <w:iCs/>
                <w:sz w:val="16"/>
                <w:szCs w:val="16"/>
              </w:rPr>
              <w:t>PinComponentBehaviours</w:t>
            </w:r>
            <w:r>
              <w:rPr>
                <w:sz w:val="16"/>
                <w:szCs w:val="16"/>
              </w:rPr>
              <w:t xml:space="preserve"> of </w:t>
            </w:r>
            <w:r>
              <w:rPr>
                <w:i/>
                <w:iCs/>
                <w:sz w:val="16"/>
                <w:szCs w:val="16"/>
              </w:rPr>
              <w:t>PinComponents</w:t>
            </w:r>
            <w:r>
              <w:rPr>
                <w:sz w:val="16"/>
                <w:szCs w:val="16"/>
              </w:rPr>
              <w:t xml:space="preserve"> with this type always have the </w:t>
            </w:r>
            <w:r>
              <w:rPr>
                <w:i/>
                <w:iCs/>
                <w:sz w:val="16"/>
                <w:szCs w:val="16"/>
              </w:rPr>
              <w:t>SignalDirection</w:t>
            </w:r>
            <w:r>
              <w:rPr>
                <w:sz w:val="16"/>
                <w:szCs w:val="16"/>
              </w:rPr>
              <w:t xml:space="preserve"> </w:t>
            </w:r>
            <w:r>
              <w:rPr>
                <w:i/>
                <w:iCs/>
                <w:sz w:val="16"/>
                <w:szCs w:val="16"/>
              </w:rPr>
              <w:t>"In</w:t>
            </w:r>
            <w:r>
              <w:rPr>
                <w:sz w:val="16"/>
                <w:szCs w:val="16"/>
              </w:rPr>
              <w:t>".</w:t>
            </w:r>
          </w:p>
        </w:tc>
      </w:tr>
      <w:tr w:rsidR="000234BB" w:rsidRPr="00CC6307" w14:paraId="7EA2C91C" w14:textId="77777777" w:rsidTr="00725808">
        <w:tc>
          <w:tcPr>
            <w:tcW w:w="2013" w:type="dxa"/>
            <w:tcMar>
              <w:top w:w="28" w:type="dxa"/>
              <w:left w:w="28" w:type="dxa"/>
              <w:bottom w:w="28" w:type="dxa"/>
              <w:right w:w="28" w:type="dxa"/>
            </w:tcMar>
          </w:tcPr>
          <w:p w14:paraId="3D652F3B" w14:textId="77777777" w:rsidR="000234BB" w:rsidRPr="009F5D54" w:rsidRDefault="000234BB" w:rsidP="00725808">
            <w:pPr>
              <w:pStyle w:val="SmallStandard"/>
            </w:pPr>
            <w:r w:rsidRPr="009F5D54">
              <w:t>PowerDistribution</w:t>
            </w:r>
          </w:p>
        </w:tc>
        <w:tc>
          <w:tcPr>
            <w:tcW w:w="283" w:type="dxa"/>
          </w:tcPr>
          <w:p w14:paraId="6DD1C37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343E487" w14:textId="77777777" w:rsidR="000234BB" w:rsidRDefault="000234BB" w:rsidP="00725808">
            <w:pPr>
              <w:jc w:val="left"/>
            </w:pPr>
            <w:r>
              <w:rPr>
                <w:i/>
                <w:iCs/>
                <w:sz w:val="16"/>
                <w:szCs w:val="16"/>
              </w:rPr>
              <w:t>PowerDistribution</w:t>
            </w:r>
            <w:r>
              <w:rPr>
                <w:sz w:val="16"/>
                <w:szCs w:val="16"/>
              </w:rPr>
              <w:t xml:space="preserve"> defines a </w:t>
            </w:r>
            <w:r>
              <w:rPr>
                <w:i/>
                <w:iCs/>
                <w:sz w:val="16"/>
                <w:szCs w:val="16"/>
              </w:rPr>
              <w:t xml:space="preserve">PinComponent </w:t>
            </w:r>
            <w:r>
              <w:rPr>
                <w:sz w:val="16"/>
                <w:szCs w:val="16"/>
              </w:rPr>
              <w:t xml:space="preserve">that is used to distribute power to other components (in contrast to </w:t>
            </w:r>
            <w:r>
              <w:rPr>
                <w:i/>
                <w:iCs/>
                <w:sz w:val="16"/>
                <w:szCs w:val="16"/>
              </w:rPr>
              <w:t>PowerSupply</w:t>
            </w:r>
            <w:r>
              <w:rPr>
                <w:sz w:val="16"/>
                <w:szCs w:val="16"/>
              </w:rPr>
              <w:t xml:space="preserve">). The semantic of this type depends on the </w:t>
            </w:r>
            <w:r>
              <w:rPr>
                <w:i/>
                <w:iCs/>
                <w:sz w:val="16"/>
                <w:szCs w:val="16"/>
              </w:rPr>
              <w:t>SignalDirection</w:t>
            </w:r>
            <w:r>
              <w:rPr>
                <w:sz w:val="16"/>
                <w:szCs w:val="16"/>
              </w:rPr>
              <w:t xml:space="preserve">. </w:t>
            </w:r>
            <w:r>
              <w:rPr>
                <w:i/>
                <w:iCs/>
                <w:sz w:val="16"/>
                <w:szCs w:val="16"/>
              </w:rPr>
              <w:t>In</w:t>
            </w:r>
            <w:r>
              <w:rPr>
                <w:sz w:val="16"/>
                <w:szCs w:val="16"/>
              </w:rPr>
              <w:t xml:space="preserve"> means, that this </w:t>
            </w:r>
            <w:r>
              <w:rPr>
                <w:i/>
                <w:iCs/>
                <w:sz w:val="16"/>
                <w:szCs w:val="16"/>
              </w:rPr>
              <w:t>PinComponent</w:t>
            </w:r>
            <w:r>
              <w:rPr>
                <w:sz w:val="16"/>
                <w:szCs w:val="16"/>
              </w:rPr>
              <w:t xml:space="preserve"> is used to supply power to the EEComponent for further distribution to other components. </w:t>
            </w:r>
            <w:r>
              <w:rPr>
                <w:i/>
                <w:iCs/>
                <w:sz w:val="16"/>
                <w:szCs w:val="16"/>
              </w:rPr>
              <w:t>Out</w:t>
            </w:r>
            <w:r>
              <w:rPr>
                <w:sz w:val="16"/>
                <w:szCs w:val="16"/>
              </w:rPr>
              <w:t xml:space="preserve"> means that the </w:t>
            </w:r>
            <w:r>
              <w:rPr>
                <w:i/>
                <w:iCs/>
                <w:sz w:val="16"/>
                <w:szCs w:val="16"/>
              </w:rPr>
              <w:t>PinComponent</w:t>
            </w:r>
            <w:r>
              <w:rPr>
                <w:sz w:val="16"/>
                <w:szCs w:val="16"/>
              </w:rPr>
              <w:t xml:space="preserve"> is a source of power for other EEComponents.</w:t>
            </w:r>
          </w:p>
        </w:tc>
      </w:tr>
      <w:tr w:rsidR="000234BB" w:rsidRPr="00CC6307" w14:paraId="2E6F7C89" w14:textId="77777777" w:rsidTr="00725808">
        <w:tc>
          <w:tcPr>
            <w:tcW w:w="2013" w:type="dxa"/>
            <w:tcMar>
              <w:top w:w="28" w:type="dxa"/>
              <w:left w:w="28" w:type="dxa"/>
              <w:bottom w:w="28" w:type="dxa"/>
              <w:right w:w="28" w:type="dxa"/>
            </w:tcMar>
          </w:tcPr>
          <w:p w14:paraId="460A2E9C" w14:textId="77777777" w:rsidR="000234BB" w:rsidRPr="009F5D54" w:rsidRDefault="000234BB" w:rsidP="00725808">
            <w:pPr>
              <w:pStyle w:val="SmallStandard"/>
            </w:pPr>
            <w:r w:rsidRPr="009F5D54">
              <w:t>Signal</w:t>
            </w:r>
          </w:p>
        </w:tc>
        <w:tc>
          <w:tcPr>
            <w:tcW w:w="283" w:type="dxa"/>
          </w:tcPr>
          <w:p w14:paraId="0FAADED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93341C9" w14:textId="77777777" w:rsidR="000234BB" w:rsidRDefault="000234BB" w:rsidP="00725808"/>
        </w:tc>
      </w:tr>
      <w:tr w:rsidR="000234BB" w:rsidRPr="00CC6307" w14:paraId="77DCD095" w14:textId="77777777" w:rsidTr="00725808">
        <w:tc>
          <w:tcPr>
            <w:tcW w:w="2013" w:type="dxa"/>
            <w:tcMar>
              <w:top w:w="28" w:type="dxa"/>
              <w:left w:w="28" w:type="dxa"/>
              <w:bottom w:w="28" w:type="dxa"/>
              <w:right w:w="28" w:type="dxa"/>
            </w:tcMar>
          </w:tcPr>
          <w:p w14:paraId="0609564F" w14:textId="77777777" w:rsidR="000234BB" w:rsidRPr="009F5D54" w:rsidRDefault="000234BB" w:rsidP="00725808">
            <w:pPr>
              <w:pStyle w:val="SmallStandard"/>
            </w:pPr>
            <w:r w:rsidRPr="009F5D54">
              <w:t>NotConnected</w:t>
            </w:r>
          </w:p>
        </w:tc>
        <w:tc>
          <w:tcPr>
            <w:tcW w:w="283" w:type="dxa"/>
          </w:tcPr>
          <w:p w14:paraId="2F40D39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501245C" w14:textId="77777777" w:rsidR="000234BB" w:rsidRDefault="000234BB" w:rsidP="00725808"/>
        </w:tc>
      </w:tr>
    </w:tbl>
    <w:p w14:paraId="6D3AEB4C" w14:textId="77777777" w:rsidR="000234BB" w:rsidRDefault="000234BB" w:rsidP="000234BB">
      <w:pPr>
        <w:pStyle w:val="SmallStandard"/>
      </w:pPr>
    </w:p>
    <w:p w14:paraId="0861B68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5" w:name="_7c5cea67cfdaba8c781c13c777fd37fb"/>
      <w:r w:rsidRPr="005254F8">
        <w:rPr>
          <w:lang w:val="en-GB"/>
        </w:rPr>
        <w:t>PinCurrentType</w:t>
      </w:r>
      <w:bookmarkEnd w:id="1365"/>
    </w:p>
    <w:p w14:paraId="27A40C85" w14:textId="77777777" w:rsidR="000234BB" w:rsidRDefault="000234BB" w:rsidP="000234BB">
      <w:r>
        <w:rPr>
          <w:sz w:val="18"/>
          <w:szCs w:val="18"/>
        </w:rPr>
        <w:t>Defines the different available current types of a pin.</w:t>
      </w:r>
    </w:p>
    <w:p w14:paraId="5B811BF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6C0A48" w14:textId="77777777" w:rsidTr="00725808">
        <w:tc>
          <w:tcPr>
            <w:tcW w:w="2013" w:type="dxa"/>
            <w:tcMar>
              <w:top w:w="28" w:type="dxa"/>
              <w:left w:w="28" w:type="dxa"/>
              <w:bottom w:w="28" w:type="dxa"/>
              <w:right w:w="28" w:type="dxa"/>
            </w:tcMar>
          </w:tcPr>
          <w:p w14:paraId="031B924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C86232" w14:textId="40F84C9F"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0D34F2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E00AFE5" w14:textId="77777777" w:rsidTr="00725808">
        <w:tc>
          <w:tcPr>
            <w:tcW w:w="2013" w:type="dxa"/>
            <w:tcMar>
              <w:top w:w="28" w:type="dxa"/>
              <w:left w:w="28" w:type="dxa"/>
              <w:bottom w:w="28" w:type="dxa"/>
              <w:right w:w="28" w:type="dxa"/>
            </w:tcMar>
          </w:tcPr>
          <w:p w14:paraId="558FC988"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8333BC1"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0880A52"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58E57547" w14:textId="77777777" w:rsidTr="00725808">
        <w:tc>
          <w:tcPr>
            <w:tcW w:w="2013" w:type="dxa"/>
            <w:tcMar>
              <w:top w:w="28" w:type="dxa"/>
              <w:left w:w="28" w:type="dxa"/>
              <w:bottom w:w="28" w:type="dxa"/>
              <w:right w:w="28" w:type="dxa"/>
            </w:tcMar>
          </w:tcPr>
          <w:p w14:paraId="2B68E8AB" w14:textId="77777777" w:rsidR="000234BB" w:rsidRPr="009F5D54" w:rsidRDefault="000234BB" w:rsidP="00725808">
            <w:pPr>
              <w:pStyle w:val="SmallStandard"/>
            </w:pPr>
            <w:r w:rsidRPr="009F5D54">
              <w:t>minCurrent</w:t>
            </w:r>
          </w:p>
        </w:tc>
        <w:tc>
          <w:tcPr>
            <w:tcW w:w="283" w:type="dxa"/>
          </w:tcPr>
          <w:p w14:paraId="72B2A0F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9D704F1" w14:textId="77777777" w:rsidR="000234BB" w:rsidRDefault="000234BB" w:rsidP="00725808"/>
        </w:tc>
      </w:tr>
      <w:tr w:rsidR="000234BB" w:rsidRPr="00CC6307" w14:paraId="6B4823FD" w14:textId="77777777" w:rsidTr="00725808">
        <w:tc>
          <w:tcPr>
            <w:tcW w:w="2013" w:type="dxa"/>
            <w:tcMar>
              <w:top w:w="28" w:type="dxa"/>
              <w:left w:w="28" w:type="dxa"/>
              <w:bottom w:w="28" w:type="dxa"/>
              <w:right w:w="28" w:type="dxa"/>
            </w:tcMar>
          </w:tcPr>
          <w:p w14:paraId="75D11BED" w14:textId="77777777" w:rsidR="000234BB" w:rsidRPr="009F5D54" w:rsidRDefault="000234BB" w:rsidP="00725808">
            <w:pPr>
              <w:pStyle w:val="SmallStandard"/>
            </w:pPr>
            <w:r w:rsidRPr="009F5D54">
              <w:t>maxCurrent</w:t>
            </w:r>
          </w:p>
        </w:tc>
        <w:tc>
          <w:tcPr>
            <w:tcW w:w="283" w:type="dxa"/>
          </w:tcPr>
          <w:p w14:paraId="72294BF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553CF65" w14:textId="77777777" w:rsidR="000234BB" w:rsidRDefault="000234BB" w:rsidP="00725808"/>
        </w:tc>
      </w:tr>
      <w:tr w:rsidR="000234BB" w:rsidRPr="00CC6307" w14:paraId="39A145E8" w14:textId="77777777" w:rsidTr="00725808">
        <w:tc>
          <w:tcPr>
            <w:tcW w:w="2013" w:type="dxa"/>
            <w:tcMar>
              <w:top w:w="28" w:type="dxa"/>
              <w:left w:w="28" w:type="dxa"/>
              <w:bottom w:w="28" w:type="dxa"/>
              <w:right w:w="28" w:type="dxa"/>
            </w:tcMar>
          </w:tcPr>
          <w:p w14:paraId="499999FE" w14:textId="77777777" w:rsidR="000234BB" w:rsidRPr="009F5D54" w:rsidRDefault="000234BB" w:rsidP="00725808">
            <w:pPr>
              <w:pStyle w:val="SmallStandard"/>
            </w:pPr>
            <w:r w:rsidRPr="009F5D54">
              <w:t>typicalCurrent</w:t>
            </w:r>
          </w:p>
        </w:tc>
        <w:tc>
          <w:tcPr>
            <w:tcW w:w="283" w:type="dxa"/>
          </w:tcPr>
          <w:p w14:paraId="24B5937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4E82A07" w14:textId="77777777" w:rsidR="000234BB" w:rsidRDefault="000234BB" w:rsidP="00725808"/>
        </w:tc>
      </w:tr>
      <w:tr w:rsidR="000234BB" w:rsidRPr="00CC6307" w14:paraId="24F40BF6" w14:textId="77777777" w:rsidTr="00725808">
        <w:tc>
          <w:tcPr>
            <w:tcW w:w="2013" w:type="dxa"/>
            <w:tcMar>
              <w:top w:w="28" w:type="dxa"/>
              <w:left w:w="28" w:type="dxa"/>
              <w:bottom w:w="28" w:type="dxa"/>
              <w:right w:w="28" w:type="dxa"/>
            </w:tcMar>
          </w:tcPr>
          <w:p w14:paraId="7B039651" w14:textId="77777777" w:rsidR="000234BB" w:rsidRPr="009F5D54" w:rsidRDefault="000234BB" w:rsidP="00725808">
            <w:pPr>
              <w:pStyle w:val="SmallStandard"/>
            </w:pPr>
            <w:r w:rsidRPr="009F5D54">
              <w:t>standbyCurrent</w:t>
            </w:r>
          </w:p>
        </w:tc>
        <w:tc>
          <w:tcPr>
            <w:tcW w:w="283" w:type="dxa"/>
          </w:tcPr>
          <w:p w14:paraId="53AA94B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219057A" w14:textId="77777777" w:rsidR="000234BB" w:rsidRDefault="000234BB" w:rsidP="00725808"/>
        </w:tc>
      </w:tr>
      <w:tr w:rsidR="000234BB" w:rsidRPr="00CC6307" w14:paraId="55E9C94F" w14:textId="77777777" w:rsidTr="00725808">
        <w:tc>
          <w:tcPr>
            <w:tcW w:w="2013" w:type="dxa"/>
            <w:tcMar>
              <w:top w:w="28" w:type="dxa"/>
              <w:left w:w="28" w:type="dxa"/>
              <w:bottom w:w="28" w:type="dxa"/>
              <w:right w:w="28" w:type="dxa"/>
            </w:tcMar>
          </w:tcPr>
          <w:p w14:paraId="417BB2C2" w14:textId="77777777" w:rsidR="000234BB" w:rsidRPr="009F5D54" w:rsidRDefault="000234BB" w:rsidP="00725808">
            <w:pPr>
              <w:pStyle w:val="SmallStandard"/>
            </w:pPr>
            <w:r w:rsidRPr="009F5D54">
              <w:t>initCurrent</w:t>
            </w:r>
          </w:p>
        </w:tc>
        <w:tc>
          <w:tcPr>
            <w:tcW w:w="283" w:type="dxa"/>
          </w:tcPr>
          <w:p w14:paraId="4185A6E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F5FB684" w14:textId="77777777" w:rsidR="000234BB" w:rsidRDefault="000234BB" w:rsidP="00725808"/>
        </w:tc>
      </w:tr>
      <w:tr w:rsidR="000234BB" w:rsidRPr="00CC6307" w14:paraId="00FF684B" w14:textId="77777777" w:rsidTr="00725808">
        <w:tc>
          <w:tcPr>
            <w:tcW w:w="2013" w:type="dxa"/>
            <w:tcMar>
              <w:top w:w="28" w:type="dxa"/>
              <w:left w:w="28" w:type="dxa"/>
              <w:bottom w:w="28" w:type="dxa"/>
              <w:right w:w="28" w:type="dxa"/>
            </w:tcMar>
          </w:tcPr>
          <w:p w14:paraId="04DCAFFF" w14:textId="77777777" w:rsidR="000234BB" w:rsidRPr="009F5D54" w:rsidRDefault="000234BB" w:rsidP="00725808">
            <w:pPr>
              <w:pStyle w:val="SmallStandard"/>
            </w:pPr>
            <w:r w:rsidRPr="009F5D54">
              <w:t>blockCurrent</w:t>
            </w:r>
          </w:p>
        </w:tc>
        <w:tc>
          <w:tcPr>
            <w:tcW w:w="283" w:type="dxa"/>
          </w:tcPr>
          <w:p w14:paraId="21588A6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CC15C51" w14:textId="77777777" w:rsidR="000234BB" w:rsidRDefault="000234BB" w:rsidP="00725808"/>
        </w:tc>
      </w:tr>
      <w:tr w:rsidR="000234BB" w:rsidRPr="00CC6307" w14:paraId="0A4077A2" w14:textId="77777777" w:rsidTr="00725808">
        <w:tc>
          <w:tcPr>
            <w:tcW w:w="2013" w:type="dxa"/>
            <w:tcMar>
              <w:top w:w="28" w:type="dxa"/>
              <w:left w:w="28" w:type="dxa"/>
              <w:bottom w:w="28" w:type="dxa"/>
              <w:right w:w="28" w:type="dxa"/>
            </w:tcMar>
          </w:tcPr>
          <w:p w14:paraId="6150C90E" w14:textId="77777777" w:rsidR="000234BB" w:rsidRPr="009F5D54" w:rsidRDefault="000234BB" w:rsidP="00725808">
            <w:pPr>
              <w:pStyle w:val="SmallStandard"/>
            </w:pPr>
            <w:r w:rsidRPr="009F5D54">
              <w:t>startStopCurrent</w:t>
            </w:r>
          </w:p>
        </w:tc>
        <w:tc>
          <w:tcPr>
            <w:tcW w:w="283" w:type="dxa"/>
          </w:tcPr>
          <w:p w14:paraId="733E06A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D9362C2" w14:textId="77777777" w:rsidR="000234BB" w:rsidRDefault="000234BB" w:rsidP="00725808"/>
        </w:tc>
      </w:tr>
      <w:tr w:rsidR="000234BB" w:rsidRPr="00CC6307" w14:paraId="6C87A980" w14:textId="77777777" w:rsidTr="00725808">
        <w:tc>
          <w:tcPr>
            <w:tcW w:w="2013" w:type="dxa"/>
            <w:tcMar>
              <w:top w:w="28" w:type="dxa"/>
              <w:left w:w="28" w:type="dxa"/>
              <w:bottom w:w="28" w:type="dxa"/>
              <w:right w:w="28" w:type="dxa"/>
            </w:tcMar>
          </w:tcPr>
          <w:p w14:paraId="663A3C72" w14:textId="77777777" w:rsidR="000234BB" w:rsidRPr="009F5D54" w:rsidRDefault="000234BB" w:rsidP="00725808">
            <w:pPr>
              <w:pStyle w:val="SmallStandard"/>
            </w:pPr>
            <w:r w:rsidRPr="009F5D54">
              <w:t>overrunCurrent</w:t>
            </w:r>
          </w:p>
        </w:tc>
        <w:tc>
          <w:tcPr>
            <w:tcW w:w="283" w:type="dxa"/>
          </w:tcPr>
          <w:p w14:paraId="632DBCE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CB4BB70" w14:textId="77777777" w:rsidR="000234BB" w:rsidRDefault="000234BB" w:rsidP="00725808"/>
        </w:tc>
      </w:tr>
      <w:tr w:rsidR="000234BB" w:rsidRPr="00CC6307" w14:paraId="1D8F5F16" w14:textId="77777777" w:rsidTr="00725808">
        <w:tc>
          <w:tcPr>
            <w:tcW w:w="2013" w:type="dxa"/>
            <w:tcMar>
              <w:top w:w="28" w:type="dxa"/>
              <w:left w:w="28" w:type="dxa"/>
              <w:bottom w:w="28" w:type="dxa"/>
              <w:right w:w="28" w:type="dxa"/>
            </w:tcMar>
          </w:tcPr>
          <w:p w14:paraId="2B7E9068" w14:textId="77777777" w:rsidR="000234BB" w:rsidRPr="009F5D54" w:rsidRDefault="000234BB" w:rsidP="00725808">
            <w:pPr>
              <w:pStyle w:val="SmallStandard"/>
            </w:pPr>
            <w:r w:rsidRPr="009F5D54">
              <w:t>leakageCurrent</w:t>
            </w:r>
          </w:p>
        </w:tc>
        <w:tc>
          <w:tcPr>
            <w:tcW w:w="283" w:type="dxa"/>
          </w:tcPr>
          <w:p w14:paraId="3176B7D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27715E2" w14:textId="77777777" w:rsidR="000234BB" w:rsidRDefault="000234BB" w:rsidP="00725808">
            <w:pPr>
              <w:jc w:val="left"/>
            </w:pPr>
            <w:r>
              <w:rPr>
                <w:sz w:val="16"/>
                <w:szCs w:val="16"/>
              </w:rPr>
              <w:t>Defines the current that leaks at this pin.</w:t>
            </w:r>
          </w:p>
        </w:tc>
      </w:tr>
      <w:tr w:rsidR="000234BB" w:rsidRPr="00CC6307" w14:paraId="3D49DEB6" w14:textId="77777777" w:rsidTr="00725808">
        <w:tc>
          <w:tcPr>
            <w:tcW w:w="2013" w:type="dxa"/>
            <w:tcMar>
              <w:top w:w="28" w:type="dxa"/>
              <w:left w:w="28" w:type="dxa"/>
              <w:bottom w:w="28" w:type="dxa"/>
              <w:right w:w="28" w:type="dxa"/>
            </w:tcMar>
          </w:tcPr>
          <w:p w14:paraId="203F9C9F" w14:textId="77777777" w:rsidR="000234BB" w:rsidRPr="009F5D54" w:rsidRDefault="000234BB" w:rsidP="00725808">
            <w:pPr>
              <w:pStyle w:val="SmallStandard"/>
            </w:pPr>
            <w:r w:rsidRPr="009F5D54">
              <w:t>deepSleepCurrent</w:t>
            </w:r>
          </w:p>
        </w:tc>
        <w:tc>
          <w:tcPr>
            <w:tcW w:w="283" w:type="dxa"/>
          </w:tcPr>
          <w:p w14:paraId="43683A2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08AF0F0" w14:textId="77777777" w:rsidR="000234BB" w:rsidRDefault="000234BB" w:rsidP="00725808">
            <w:pPr>
              <w:jc w:val="left"/>
            </w:pPr>
            <w:r>
              <w:rPr>
                <w:sz w:val="16"/>
                <w:szCs w:val="16"/>
              </w:rPr>
              <w:t>Defines the current on the pin, when the EEComponent is in deep sleep mode.</w:t>
            </w:r>
          </w:p>
        </w:tc>
      </w:tr>
      <w:tr w:rsidR="000234BB" w:rsidRPr="00CC6307" w14:paraId="60C7A769" w14:textId="77777777" w:rsidTr="00725808">
        <w:tc>
          <w:tcPr>
            <w:tcW w:w="2013" w:type="dxa"/>
            <w:tcMar>
              <w:top w:w="28" w:type="dxa"/>
              <w:left w:w="28" w:type="dxa"/>
              <w:bottom w:w="28" w:type="dxa"/>
              <w:right w:w="28" w:type="dxa"/>
            </w:tcMar>
          </w:tcPr>
          <w:p w14:paraId="55F1B672" w14:textId="77777777" w:rsidR="000234BB" w:rsidRPr="009F5D54" w:rsidRDefault="000234BB" w:rsidP="00725808">
            <w:pPr>
              <w:pStyle w:val="SmallStandard"/>
            </w:pPr>
            <w:r w:rsidRPr="009F5D54">
              <w:t>clippingCurrent</w:t>
            </w:r>
          </w:p>
        </w:tc>
        <w:tc>
          <w:tcPr>
            <w:tcW w:w="283" w:type="dxa"/>
          </w:tcPr>
          <w:p w14:paraId="34F1147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FAA3BDF" w14:textId="77777777" w:rsidR="000234BB" w:rsidRDefault="000234BB" w:rsidP="00725808">
            <w:pPr>
              <w:jc w:val="left"/>
            </w:pPr>
            <w:r>
              <w:rPr>
                <w:sz w:val="16"/>
                <w:szCs w:val="16"/>
              </w:rPr>
              <w:t>Current at which the output driver of an ECU turns off or limits the current on an output in (a behavior similar to a fuse).</w:t>
            </w:r>
          </w:p>
        </w:tc>
      </w:tr>
    </w:tbl>
    <w:p w14:paraId="666E5955" w14:textId="77777777" w:rsidR="000234BB" w:rsidRDefault="000234BB" w:rsidP="000234BB">
      <w:pPr>
        <w:pStyle w:val="SmallStandard"/>
      </w:pPr>
    </w:p>
    <w:p w14:paraId="32660B3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366" w:name="_9c864a1fdb9ccfd74b1bab5e66ac08c9"/>
      <w:r w:rsidRPr="005254F8">
        <w:rPr>
          <w:lang w:val="en-GB"/>
        </w:rPr>
        <w:t>PinTimingType</w:t>
      </w:r>
      <w:bookmarkEnd w:id="1366"/>
    </w:p>
    <w:p w14:paraId="0FC80D34" w14:textId="77777777" w:rsidR="000234BB" w:rsidRDefault="000234BB" w:rsidP="000234BB">
      <w:r>
        <w:rPr>
          <w:sz w:val="18"/>
          <w:szCs w:val="18"/>
        </w:rPr>
        <w:t>Defines the different available timing types of a pin.</w:t>
      </w:r>
    </w:p>
    <w:p w14:paraId="08AF326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A8130E" w14:textId="77777777" w:rsidTr="00725808">
        <w:tc>
          <w:tcPr>
            <w:tcW w:w="2013" w:type="dxa"/>
            <w:tcMar>
              <w:top w:w="28" w:type="dxa"/>
              <w:left w:w="28" w:type="dxa"/>
              <w:bottom w:w="28" w:type="dxa"/>
              <w:right w:w="28" w:type="dxa"/>
            </w:tcMar>
          </w:tcPr>
          <w:p w14:paraId="442E2B5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421EE5" w14:textId="10A03FB7"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6BEFCE1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4AEA7E3" w14:textId="77777777" w:rsidTr="00725808">
        <w:tc>
          <w:tcPr>
            <w:tcW w:w="2013" w:type="dxa"/>
            <w:tcMar>
              <w:top w:w="28" w:type="dxa"/>
              <w:left w:w="28" w:type="dxa"/>
              <w:bottom w:w="28" w:type="dxa"/>
              <w:right w:w="28" w:type="dxa"/>
            </w:tcMar>
          </w:tcPr>
          <w:p w14:paraId="69C1FF33"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5268463B"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55B2532"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1CD1F66C" w14:textId="77777777" w:rsidTr="00725808">
        <w:tc>
          <w:tcPr>
            <w:tcW w:w="2013" w:type="dxa"/>
            <w:tcMar>
              <w:top w:w="28" w:type="dxa"/>
              <w:left w:w="28" w:type="dxa"/>
              <w:bottom w:w="28" w:type="dxa"/>
              <w:right w:w="28" w:type="dxa"/>
            </w:tcMar>
          </w:tcPr>
          <w:p w14:paraId="0B6B7633" w14:textId="77777777" w:rsidR="000234BB" w:rsidRPr="009F5D54" w:rsidRDefault="000234BB" w:rsidP="00725808">
            <w:pPr>
              <w:pStyle w:val="SmallStandard"/>
            </w:pPr>
            <w:r w:rsidRPr="009F5D54">
              <w:t>initTime</w:t>
            </w:r>
          </w:p>
        </w:tc>
        <w:tc>
          <w:tcPr>
            <w:tcW w:w="283" w:type="dxa"/>
          </w:tcPr>
          <w:p w14:paraId="34A247F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0B076FF" w14:textId="77777777" w:rsidR="000234BB" w:rsidRDefault="000234BB" w:rsidP="00725808"/>
        </w:tc>
      </w:tr>
      <w:tr w:rsidR="000234BB" w:rsidRPr="00CC6307" w14:paraId="59844390" w14:textId="77777777" w:rsidTr="00725808">
        <w:tc>
          <w:tcPr>
            <w:tcW w:w="2013" w:type="dxa"/>
            <w:tcMar>
              <w:top w:w="28" w:type="dxa"/>
              <w:left w:w="28" w:type="dxa"/>
              <w:bottom w:w="28" w:type="dxa"/>
              <w:right w:w="28" w:type="dxa"/>
            </w:tcMar>
          </w:tcPr>
          <w:p w14:paraId="3DE74249" w14:textId="77777777" w:rsidR="000234BB" w:rsidRPr="009F5D54" w:rsidRDefault="000234BB" w:rsidP="00725808">
            <w:pPr>
              <w:pStyle w:val="SmallStandard"/>
            </w:pPr>
            <w:r w:rsidRPr="009F5D54">
              <w:t>startStopTime</w:t>
            </w:r>
          </w:p>
        </w:tc>
        <w:tc>
          <w:tcPr>
            <w:tcW w:w="283" w:type="dxa"/>
          </w:tcPr>
          <w:p w14:paraId="6BE6B51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CBD697B" w14:textId="77777777" w:rsidR="000234BB" w:rsidRDefault="000234BB" w:rsidP="00725808"/>
        </w:tc>
      </w:tr>
      <w:tr w:rsidR="000234BB" w:rsidRPr="00CC6307" w14:paraId="016B8476" w14:textId="77777777" w:rsidTr="00725808">
        <w:tc>
          <w:tcPr>
            <w:tcW w:w="2013" w:type="dxa"/>
            <w:tcMar>
              <w:top w:w="28" w:type="dxa"/>
              <w:left w:w="28" w:type="dxa"/>
              <w:bottom w:w="28" w:type="dxa"/>
              <w:right w:w="28" w:type="dxa"/>
            </w:tcMar>
          </w:tcPr>
          <w:p w14:paraId="4220C7C6" w14:textId="77777777" w:rsidR="000234BB" w:rsidRPr="009F5D54" w:rsidRDefault="000234BB" w:rsidP="00725808">
            <w:pPr>
              <w:pStyle w:val="SmallStandard"/>
            </w:pPr>
            <w:r w:rsidRPr="009F5D54">
              <w:t>overrunTime</w:t>
            </w:r>
          </w:p>
        </w:tc>
        <w:tc>
          <w:tcPr>
            <w:tcW w:w="283" w:type="dxa"/>
          </w:tcPr>
          <w:p w14:paraId="7E9CD64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1D69DAB" w14:textId="77777777" w:rsidR="000234BB" w:rsidRDefault="000234BB" w:rsidP="00725808"/>
        </w:tc>
      </w:tr>
      <w:tr w:rsidR="000234BB" w:rsidRPr="00CC6307" w14:paraId="7AD54319" w14:textId="77777777" w:rsidTr="00725808">
        <w:tc>
          <w:tcPr>
            <w:tcW w:w="2013" w:type="dxa"/>
            <w:tcMar>
              <w:top w:w="28" w:type="dxa"/>
              <w:left w:w="28" w:type="dxa"/>
              <w:bottom w:w="28" w:type="dxa"/>
              <w:right w:w="28" w:type="dxa"/>
            </w:tcMar>
          </w:tcPr>
          <w:p w14:paraId="14C56675" w14:textId="77777777" w:rsidR="000234BB" w:rsidRPr="009F5D54" w:rsidRDefault="000234BB" w:rsidP="00725808">
            <w:pPr>
              <w:pStyle w:val="SmallStandard"/>
            </w:pPr>
            <w:r w:rsidRPr="009F5D54">
              <w:t>blockTime</w:t>
            </w:r>
          </w:p>
        </w:tc>
        <w:tc>
          <w:tcPr>
            <w:tcW w:w="283" w:type="dxa"/>
          </w:tcPr>
          <w:p w14:paraId="73F843D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64F49F7" w14:textId="77777777" w:rsidR="000234BB" w:rsidRDefault="000234BB" w:rsidP="00725808"/>
        </w:tc>
      </w:tr>
      <w:tr w:rsidR="000234BB" w:rsidRPr="00CC6307" w14:paraId="0B1E02B3" w14:textId="77777777" w:rsidTr="00725808">
        <w:tc>
          <w:tcPr>
            <w:tcW w:w="2013" w:type="dxa"/>
            <w:tcMar>
              <w:top w:w="28" w:type="dxa"/>
              <w:left w:w="28" w:type="dxa"/>
              <w:bottom w:w="28" w:type="dxa"/>
              <w:right w:w="28" w:type="dxa"/>
            </w:tcMar>
          </w:tcPr>
          <w:p w14:paraId="627C0307" w14:textId="77777777" w:rsidR="000234BB" w:rsidRPr="009F5D54" w:rsidRDefault="000234BB" w:rsidP="00725808">
            <w:pPr>
              <w:pStyle w:val="SmallStandard"/>
            </w:pPr>
            <w:r w:rsidRPr="009F5D54">
              <w:t>currentPeakDistances</w:t>
            </w:r>
          </w:p>
        </w:tc>
        <w:tc>
          <w:tcPr>
            <w:tcW w:w="283" w:type="dxa"/>
          </w:tcPr>
          <w:p w14:paraId="4A8D019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E826309" w14:textId="77777777" w:rsidR="000234BB" w:rsidRDefault="000234BB" w:rsidP="00725808"/>
        </w:tc>
      </w:tr>
      <w:tr w:rsidR="000234BB" w:rsidRPr="00CC6307" w14:paraId="29EB6F78" w14:textId="77777777" w:rsidTr="00725808">
        <w:tc>
          <w:tcPr>
            <w:tcW w:w="2013" w:type="dxa"/>
            <w:tcMar>
              <w:top w:w="28" w:type="dxa"/>
              <w:left w:w="28" w:type="dxa"/>
              <w:bottom w:w="28" w:type="dxa"/>
              <w:right w:w="28" w:type="dxa"/>
            </w:tcMar>
          </w:tcPr>
          <w:p w14:paraId="195A49DF" w14:textId="77777777" w:rsidR="000234BB" w:rsidRPr="009F5D54" w:rsidRDefault="000234BB" w:rsidP="00725808">
            <w:pPr>
              <w:pStyle w:val="SmallStandard"/>
            </w:pPr>
            <w:r w:rsidRPr="009F5D54">
              <w:t>duration</w:t>
            </w:r>
          </w:p>
        </w:tc>
        <w:tc>
          <w:tcPr>
            <w:tcW w:w="283" w:type="dxa"/>
          </w:tcPr>
          <w:p w14:paraId="37D0B65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CF1237E" w14:textId="77777777" w:rsidR="000234BB" w:rsidRDefault="000234BB" w:rsidP="00725808"/>
        </w:tc>
      </w:tr>
    </w:tbl>
    <w:p w14:paraId="48200823" w14:textId="77777777" w:rsidR="000234BB" w:rsidRDefault="000234BB" w:rsidP="000234BB">
      <w:pPr>
        <w:pStyle w:val="SmallStandard"/>
      </w:pPr>
    </w:p>
    <w:p w14:paraId="0FE513B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7" w:name="_f63580f32cd8f2f7e8c3d34be8777c2f"/>
      <w:r w:rsidRPr="005254F8">
        <w:rPr>
          <w:lang w:val="en-GB"/>
        </w:rPr>
        <w:t>PinType</w:t>
      </w:r>
      <w:bookmarkEnd w:id="1367"/>
    </w:p>
    <w:p w14:paraId="6232F826" w14:textId="77777777" w:rsidR="000234BB" w:rsidRDefault="000234BB" w:rsidP="000234BB">
      <w:r>
        <w:rPr>
          <w:sz w:val="18"/>
          <w:szCs w:val="18"/>
        </w:rPr>
        <w:t>Defines the type of a pin.</w:t>
      </w:r>
    </w:p>
    <w:p w14:paraId="5866B66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8CA898" w14:textId="77777777" w:rsidTr="00725808">
        <w:tc>
          <w:tcPr>
            <w:tcW w:w="2013" w:type="dxa"/>
            <w:tcMar>
              <w:top w:w="28" w:type="dxa"/>
              <w:left w:w="28" w:type="dxa"/>
              <w:bottom w:w="28" w:type="dxa"/>
              <w:right w:w="28" w:type="dxa"/>
            </w:tcMar>
          </w:tcPr>
          <w:p w14:paraId="776F624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1A4318" w14:textId="6EB8FBB0"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02C7D8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326938F" w14:textId="77777777" w:rsidTr="00725808">
        <w:tc>
          <w:tcPr>
            <w:tcW w:w="2013" w:type="dxa"/>
            <w:tcMar>
              <w:top w:w="28" w:type="dxa"/>
              <w:left w:w="28" w:type="dxa"/>
              <w:bottom w:w="28" w:type="dxa"/>
              <w:right w:w="28" w:type="dxa"/>
            </w:tcMar>
          </w:tcPr>
          <w:p w14:paraId="55D86142"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9180A2C"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5A4B3B16"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55273652" w14:textId="77777777" w:rsidTr="00725808">
        <w:tc>
          <w:tcPr>
            <w:tcW w:w="2013" w:type="dxa"/>
            <w:tcMar>
              <w:top w:w="28" w:type="dxa"/>
              <w:left w:w="28" w:type="dxa"/>
              <w:bottom w:w="28" w:type="dxa"/>
              <w:right w:w="28" w:type="dxa"/>
            </w:tcMar>
          </w:tcPr>
          <w:p w14:paraId="49F7A340" w14:textId="77777777" w:rsidR="000234BB" w:rsidRPr="009F5D54" w:rsidRDefault="000234BB" w:rsidP="00725808">
            <w:pPr>
              <w:pStyle w:val="SmallStandard"/>
            </w:pPr>
            <w:r w:rsidRPr="009F5D54">
              <w:t>resistive</w:t>
            </w:r>
          </w:p>
        </w:tc>
        <w:tc>
          <w:tcPr>
            <w:tcW w:w="283" w:type="dxa"/>
          </w:tcPr>
          <w:p w14:paraId="3C3EA0F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9B23850" w14:textId="77777777" w:rsidR="000234BB" w:rsidRDefault="000234BB" w:rsidP="00725808"/>
        </w:tc>
      </w:tr>
      <w:tr w:rsidR="000234BB" w:rsidRPr="00CC6307" w14:paraId="71C3D3D1" w14:textId="77777777" w:rsidTr="00725808">
        <w:tc>
          <w:tcPr>
            <w:tcW w:w="2013" w:type="dxa"/>
            <w:tcMar>
              <w:top w:w="28" w:type="dxa"/>
              <w:left w:w="28" w:type="dxa"/>
              <w:bottom w:w="28" w:type="dxa"/>
              <w:right w:w="28" w:type="dxa"/>
            </w:tcMar>
          </w:tcPr>
          <w:p w14:paraId="5C5BB8C9" w14:textId="77777777" w:rsidR="000234BB" w:rsidRPr="009F5D54" w:rsidRDefault="000234BB" w:rsidP="00725808">
            <w:pPr>
              <w:pStyle w:val="SmallStandard"/>
            </w:pPr>
            <w:r w:rsidRPr="009F5D54">
              <w:t>inductive</w:t>
            </w:r>
          </w:p>
        </w:tc>
        <w:tc>
          <w:tcPr>
            <w:tcW w:w="283" w:type="dxa"/>
          </w:tcPr>
          <w:p w14:paraId="45CCDE6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F7DA22F" w14:textId="77777777" w:rsidR="000234BB" w:rsidRDefault="000234BB" w:rsidP="00725808"/>
        </w:tc>
      </w:tr>
      <w:tr w:rsidR="000234BB" w:rsidRPr="00CC6307" w14:paraId="2CC47F0B" w14:textId="77777777" w:rsidTr="00725808">
        <w:tc>
          <w:tcPr>
            <w:tcW w:w="2013" w:type="dxa"/>
            <w:tcMar>
              <w:top w:w="28" w:type="dxa"/>
              <w:left w:w="28" w:type="dxa"/>
              <w:bottom w:w="28" w:type="dxa"/>
              <w:right w:w="28" w:type="dxa"/>
            </w:tcMar>
          </w:tcPr>
          <w:p w14:paraId="00A1E49A" w14:textId="77777777" w:rsidR="000234BB" w:rsidRPr="009F5D54" w:rsidRDefault="000234BB" w:rsidP="00725808">
            <w:pPr>
              <w:pStyle w:val="SmallStandard"/>
            </w:pPr>
            <w:r w:rsidRPr="009F5D54">
              <w:t>capacitive</w:t>
            </w:r>
          </w:p>
        </w:tc>
        <w:tc>
          <w:tcPr>
            <w:tcW w:w="283" w:type="dxa"/>
          </w:tcPr>
          <w:p w14:paraId="5DCB9C2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7330E9D" w14:textId="77777777" w:rsidR="000234BB" w:rsidRDefault="000234BB" w:rsidP="00725808"/>
        </w:tc>
      </w:tr>
      <w:tr w:rsidR="000234BB" w:rsidRPr="00CC6307" w14:paraId="57092ECB" w14:textId="77777777" w:rsidTr="00725808">
        <w:tc>
          <w:tcPr>
            <w:tcW w:w="2013" w:type="dxa"/>
            <w:tcMar>
              <w:top w:w="28" w:type="dxa"/>
              <w:left w:w="28" w:type="dxa"/>
              <w:bottom w:w="28" w:type="dxa"/>
              <w:right w:w="28" w:type="dxa"/>
            </w:tcMar>
          </w:tcPr>
          <w:p w14:paraId="094A92F4" w14:textId="77777777" w:rsidR="000234BB" w:rsidRPr="009F5D54" w:rsidRDefault="000234BB" w:rsidP="00725808">
            <w:pPr>
              <w:pStyle w:val="SmallStandard"/>
            </w:pPr>
            <w:r w:rsidRPr="009F5D54">
              <w:t>optical</w:t>
            </w:r>
          </w:p>
        </w:tc>
        <w:tc>
          <w:tcPr>
            <w:tcW w:w="283" w:type="dxa"/>
          </w:tcPr>
          <w:p w14:paraId="0CF458D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500B414" w14:textId="77777777" w:rsidR="000234BB" w:rsidRDefault="000234BB" w:rsidP="00725808"/>
        </w:tc>
      </w:tr>
      <w:tr w:rsidR="000234BB" w:rsidRPr="00CC6307" w14:paraId="2D545F44" w14:textId="77777777" w:rsidTr="00725808">
        <w:tc>
          <w:tcPr>
            <w:tcW w:w="2013" w:type="dxa"/>
            <w:tcMar>
              <w:top w:w="28" w:type="dxa"/>
              <w:left w:w="28" w:type="dxa"/>
              <w:bottom w:w="28" w:type="dxa"/>
              <w:right w:w="28" w:type="dxa"/>
            </w:tcMar>
          </w:tcPr>
          <w:p w14:paraId="1654FF2F" w14:textId="77777777" w:rsidR="000234BB" w:rsidRPr="009F5D54" w:rsidRDefault="000234BB" w:rsidP="00725808">
            <w:pPr>
              <w:pStyle w:val="SmallStandard"/>
            </w:pPr>
            <w:r w:rsidRPr="009F5D54">
              <w:t>filament</w:t>
            </w:r>
          </w:p>
        </w:tc>
        <w:tc>
          <w:tcPr>
            <w:tcW w:w="283" w:type="dxa"/>
          </w:tcPr>
          <w:p w14:paraId="55CE74F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C69AE66" w14:textId="77777777" w:rsidR="000234BB" w:rsidRDefault="000234BB" w:rsidP="00725808"/>
        </w:tc>
      </w:tr>
    </w:tbl>
    <w:p w14:paraId="18D76FE0" w14:textId="77777777" w:rsidR="000234BB" w:rsidRDefault="000234BB" w:rsidP="000234BB">
      <w:pPr>
        <w:pStyle w:val="SmallStandard"/>
      </w:pPr>
    </w:p>
    <w:p w14:paraId="1BEB9262"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8" w:name="_80c9a144cb8ca1954cc28e1ec2c34989"/>
      <w:r w:rsidRPr="005254F8">
        <w:rPr>
          <w:lang w:val="en-GB"/>
        </w:rPr>
        <w:t>PinVoltageType</w:t>
      </w:r>
      <w:bookmarkEnd w:id="1368"/>
    </w:p>
    <w:p w14:paraId="375B814F" w14:textId="77777777" w:rsidR="000234BB" w:rsidRDefault="000234BB" w:rsidP="000234BB">
      <w:r>
        <w:rPr>
          <w:sz w:val="18"/>
          <w:szCs w:val="18"/>
        </w:rPr>
        <w:t>Defines the different available voltage types of a pin.</w:t>
      </w:r>
    </w:p>
    <w:p w14:paraId="4C7C870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4FE8DA8" w14:textId="77777777" w:rsidTr="00725808">
        <w:tc>
          <w:tcPr>
            <w:tcW w:w="2013" w:type="dxa"/>
            <w:tcMar>
              <w:top w:w="28" w:type="dxa"/>
              <w:left w:w="28" w:type="dxa"/>
              <w:bottom w:w="28" w:type="dxa"/>
              <w:right w:w="28" w:type="dxa"/>
            </w:tcMar>
          </w:tcPr>
          <w:p w14:paraId="6054A40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2693BD" w14:textId="499C6F38"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48D314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3341FCD" w14:textId="77777777" w:rsidTr="00725808">
        <w:tc>
          <w:tcPr>
            <w:tcW w:w="2013" w:type="dxa"/>
            <w:tcMar>
              <w:top w:w="28" w:type="dxa"/>
              <w:left w:w="28" w:type="dxa"/>
              <w:bottom w:w="28" w:type="dxa"/>
              <w:right w:w="28" w:type="dxa"/>
            </w:tcMar>
          </w:tcPr>
          <w:p w14:paraId="47A798E7"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3A1AD4A"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C819B6A"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6F880D17" w14:textId="77777777" w:rsidTr="00725808">
        <w:tc>
          <w:tcPr>
            <w:tcW w:w="2013" w:type="dxa"/>
            <w:tcMar>
              <w:top w:w="28" w:type="dxa"/>
              <w:left w:w="28" w:type="dxa"/>
              <w:bottom w:w="28" w:type="dxa"/>
              <w:right w:w="28" w:type="dxa"/>
            </w:tcMar>
          </w:tcPr>
          <w:p w14:paraId="41B4E3B3" w14:textId="77777777" w:rsidR="000234BB" w:rsidRPr="009F5D54" w:rsidRDefault="000234BB" w:rsidP="00725808">
            <w:pPr>
              <w:pStyle w:val="SmallStandard"/>
            </w:pPr>
            <w:r w:rsidRPr="009F5D54">
              <w:t>minVoltage</w:t>
            </w:r>
          </w:p>
        </w:tc>
        <w:tc>
          <w:tcPr>
            <w:tcW w:w="283" w:type="dxa"/>
          </w:tcPr>
          <w:p w14:paraId="539016E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9CB83B1" w14:textId="77777777" w:rsidR="000234BB" w:rsidRDefault="000234BB" w:rsidP="00725808"/>
        </w:tc>
      </w:tr>
      <w:tr w:rsidR="000234BB" w:rsidRPr="00CC6307" w14:paraId="3DA17818" w14:textId="77777777" w:rsidTr="00725808">
        <w:tc>
          <w:tcPr>
            <w:tcW w:w="2013" w:type="dxa"/>
            <w:tcMar>
              <w:top w:w="28" w:type="dxa"/>
              <w:left w:w="28" w:type="dxa"/>
              <w:bottom w:w="28" w:type="dxa"/>
              <w:right w:w="28" w:type="dxa"/>
            </w:tcMar>
          </w:tcPr>
          <w:p w14:paraId="516B2BDB" w14:textId="77777777" w:rsidR="000234BB" w:rsidRPr="009F5D54" w:rsidRDefault="000234BB" w:rsidP="00725808">
            <w:pPr>
              <w:pStyle w:val="SmallStandard"/>
            </w:pPr>
            <w:r w:rsidRPr="009F5D54">
              <w:lastRenderedPageBreak/>
              <w:t>maxVoltage</w:t>
            </w:r>
          </w:p>
        </w:tc>
        <w:tc>
          <w:tcPr>
            <w:tcW w:w="283" w:type="dxa"/>
          </w:tcPr>
          <w:p w14:paraId="177E5E2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5EFDA95" w14:textId="77777777" w:rsidR="000234BB" w:rsidRDefault="000234BB" w:rsidP="00725808"/>
        </w:tc>
      </w:tr>
      <w:tr w:rsidR="000234BB" w:rsidRPr="00CC6307" w14:paraId="700234DA" w14:textId="77777777" w:rsidTr="00725808">
        <w:tc>
          <w:tcPr>
            <w:tcW w:w="2013" w:type="dxa"/>
            <w:tcMar>
              <w:top w:w="28" w:type="dxa"/>
              <w:left w:w="28" w:type="dxa"/>
              <w:bottom w:w="28" w:type="dxa"/>
              <w:right w:w="28" w:type="dxa"/>
            </w:tcMar>
          </w:tcPr>
          <w:p w14:paraId="7689151F" w14:textId="77777777" w:rsidR="000234BB" w:rsidRPr="009F5D54" w:rsidRDefault="000234BB" w:rsidP="00725808">
            <w:pPr>
              <w:pStyle w:val="SmallStandard"/>
            </w:pPr>
            <w:r w:rsidRPr="009F5D54">
              <w:t>typicalVoltage</w:t>
            </w:r>
          </w:p>
        </w:tc>
        <w:tc>
          <w:tcPr>
            <w:tcW w:w="283" w:type="dxa"/>
          </w:tcPr>
          <w:p w14:paraId="03FC2F6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CB2BCCE" w14:textId="77777777" w:rsidR="000234BB" w:rsidRDefault="000234BB" w:rsidP="00725808"/>
        </w:tc>
      </w:tr>
      <w:tr w:rsidR="000234BB" w:rsidRPr="00CC6307" w14:paraId="20D7B780" w14:textId="77777777" w:rsidTr="00725808">
        <w:tc>
          <w:tcPr>
            <w:tcW w:w="2013" w:type="dxa"/>
            <w:tcMar>
              <w:top w:w="28" w:type="dxa"/>
              <w:left w:w="28" w:type="dxa"/>
              <w:bottom w:w="28" w:type="dxa"/>
              <w:right w:w="28" w:type="dxa"/>
            </w:tcMar>
          </w:tcPr>
          <w:p w14:paraId="1FB27F84" w14:textId="77777777" w:rsidR="000234BB" w:rsidRPr="009F5D54" w:rsidRDefault="000234BB" w:rsidP="00725808">
            <w:pPr>
              <w:pStyle w:val="SmallStandard"/>
            </w:pPr>
            <w:r w:rsidRPr="009F5D54">
              <w:t>standbyVoltage</w:t>
            </w:r>
          </w:p>
        </w:tc>
        <w:tc>
          <w:tcPr>
            <w:tcW w:w="283" w:type="dxa"/>
          </w:tcPr>
          <w:p w14:paraId="1DD2A93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5B2A103" w14:textId="77777777" w:rsidR="000234BB" w:rsidRDefault="000234BB" w:rsidP="00725808"/>
        </w:tc>
      </w:tr>
      <w:tr w:rsidR="000234BB" w:rsidRPr="00CC6307" w14:paraId="68EFF73A" w14:textId="77777777" w:rsidTr="00725808">
        <w:tc>
          <w:tcPr>
            <w:tcW w:w="2013" w:type="dxa"/>
            <w:tcMar>
              <w:top w:w="28" w:type="dxa"/>
              <w:left w:w="28" w:type="dxa"/>
              <w:bottom w:w="28" w:type="dxa"/>
              <w:right w:w="28" w:type="dxa"/>
            </w:tcMar>
          </w:tcPr>
          <w:p w14:paraId="0EA760F3" w14:textId="77777777" w:rsidR="000234BB" w:rsidRPr="009F5D54" w:rsidRDefault="000234BB" w:rsidP="00725808">
            <w:pPr>
              <w:pStyle w:val="SmallStandard"/>
            </w:pPr>
            <w:r w:rsidRPr="009F5D54">
              <w:t>initVoltage</w:t>
            </w:r>
          </w:p>
        </w:tc>
        <w:tc>
          <w:tcPr>
            <w:tcW w:w="283" w:type="dxa"/>
          </w:tcPr>
          <w:p w14:paraId="463F0DA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BFB0B5D" w14:textId="77777777" w:rsidR="000234BB" w:rsidRDefault="000234BB" w:rsidP="00725808"/>
        </w:tc>
      </w:tr>
      <w:tr w:rsidR="000234BB" w:rsidRPr="00CC6307" w14:paraId="47E7111E" w14:textId="77777777" w:rsidTr="00725808">
        <w:tc>
          <w:tcPr>
            <w:tcW w:w="2013" w:type="dxa"/>
            <w:tcMar>
              <w:top w:w="28" w:type="dxa"/>
              <w:left w:w="28" w:type="dxa"/>
              <w:bottom w:w="28" w:type="dxa"/>
              <w:right w:w="28" w:type="dxa"/>
            </w:tcMar>
          </w:tcPr>
          <w:p w14:paraId="58EC636E" w14:textId="77777777" w:rsidR="000234BB" w:rsidRPr="009F5D54" w:rsidRDefault="000234BB" w:rsidP="00725808">
            <w:pPr>
              <w:pStyle w:val="SmallStandard"/>
            </w:pPr>
            <w:r w:rsidRPr="009F5D54">
              <w:t>blockVoltage</w:t>
            </w:r>
          </w:p>
        </w:tc>
        <w:tc>
          <w:tcPr>
            <w:tcW w:w="283" w:type="dxa"/>
          </w:tcPr>
          <w:p w14:paraId="7FAF5A5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52A6EBE" w14:textId="77777777" w:rsidR="000234BB" w:rsidRDefault="000234BB" w:rsidP="00725808"/>
        </w:tc>
      </w:tr>
      <w:tr w:rsidR="000234BB" w:rsidRPr="00CC6307" w14:paraId="6125CB97" w14:textId="77777777" w:rsidTr="00725808">
        <w:tc>
          <w:tcPr>
            <w:tcW w:w="2013" w:type="dxa"/>
            <w:tcMar>
              <w:top w:w="28" w:type="dxa"/>
              <w:left w:w="28" w:type="dxa"/>
              <w:bottom w:w="28" w:type="dxa"/>
              <w:right w:w="28" w:type="dxa"/>
            </w:tcMar>
          </w:tcPr>
          <w:p w14:paraId="0688782E" w14:textId="77777777" w:rsidR="000234BB" w:rsidRPr="009F5D54" w:rsidRDefault="000234BB" w:rsidP="00725808">
            <w:pPr>
              <w:pStyle w:val="SmallStandard"/>
            </w:pPr>
            <w:r w:rsidRPr="009F5D54">
              <w:t>startStopVoltage</w:t>
            </w:r>
          </w:p>
        </w:tc>
        <w:tc>
          <w:tcPr>
            <w:tcW w:w="283" w:type="dxa"/>
          </w:tcPr>
          <w:p w14:paraId="3C772CB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2FC390F" w14:textId="77777777" w:rsidR="000234BB" w:rsidRDefault="000234BB" w:rsidP="00725808"/>
        </w:tc>
      </w:tr>
      <w:tr w:rsidR="000234BB" w:rsidRPr="00CC6307" w14:paraId="15D34CD5" w14:textId="77777777" w:rsidTr="00725808">
        <w:tc>
          <w:tcPr>
            <w:tcW w:w="2013" w:type="dxa"/>
            <w:tcMar>
              <w:top w:w="28" w:type="dxa"/>
              <w:left w:w="28" w:type="dxa"/>
              <w:bottom w:w="28" w:type="dxa"/>
              <w:right w:w="28" w:type="dxa"/>
            </w:tcMar>
          </w:tcPr>
          <w:p w14:paraId="02004337" w14:textId="77777777" w:rsidR="000234BB" w:rsidRPr="009F5D54" w:rsidRDefault="000234BB" w:rsidP="00725808">
            <w:pPr>
              <w:pStyle w:val="SmallStandard"/>
            </w:pPr>
            <w:r w:rsidRPr="009F5D54">
              <w:t>overrunVoltage</w:t>
            </w:r>
          </w:p>
        </w:tc>
        <w:tc>
          <w:tcPr>
            <w:tcW w:w="283" w:type="dxa"/>
          </w:tcPr>
          <w:p w14:paraId="5F1F42E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D56CBBF" w14:textId="77777777" w:rsidR="000234BB" w:rsidRDefault="000234BB" w:rsidP="00725808"/>
        </w:tc>
      </w:tr>
    </w:tbl>
    <w:p w14:paraId="6637572D" w14:textId="77777777" w:rsidR="000234BB" w:rsidRDefault="000234BB" w:rsidP="000234BB">
      <w:pPr>
        <w:pStyle w:val="SmallStandard"/>
      </w:pPr>
    </w:p>
    <w:p w14:paraId="7418445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69" w:name="_7b90e246e1daaeb28850a46838c11a72"/>
      <w:r w:rsidRPr="005254F8">
        <w:rPr>
          <w:lang w:val="en-GB"/>
        </w:rPr>
        <w:t>PluggableTerminalType</w:t>
      </w:r>
      <w:bookmarkEnd w:id="1369"/>
    </w:p>
    <w:p w14:paraId="6202CC7E" w14:textId="77777777" w:rsidR="000234BB" w:rsidRDefault="000234BB" w:rsidP="000234BB">
      <w:r>
        <w:rPr>
          <w:sz w:val="18"/>
          <w:szCs w:val="18"/>
        </w:rPr>
        <w:t>Defines valid values for the type of PluggableTerminals. The type defines constraints about the numbers of wire and terminal receptions and their relations.</w:t>
      </w:r>
    </w:p>
    <w:p w14:paraId="206BE69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EC0C238" w14:textId="77777777" w:rsidTr="00725808">
        <w:tc>
          <w:tcPr>
            <w:tcW w:w="2013" w:type="dxa"/>
            <w:tcMar>
              <w:top w:w="28" w:type="dxa"/>
              <w:left w:w="28" w:type="dxa"/>
              <w:bottom w:w="28" w:type="dxa"/>
              <w:right w:w="28" w:type="dxa"/>
            </w:tcMar>
          </w:tcPr>
          <w:p w14:paraId="667A59D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ED57A46" w14:textId="1163A0EC"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23E7C2A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0F25DBA" w14:textId="77777777" w:rsidTr="00725808">
        <w:tc>
          <w:tcPr>
            <w:tcW w:w="2013" w:type="dxa"/>
            <w:tcMar>
              <w:top w:w="28" w:type="dxa"/>
              <w:left w:w="28" w:type="dxa"/>
              <w:bottom w:w="28" w:type="dxa"/>
              <w:right w:w="28" w:type="dxa"/>
            </w:tcMar>
          </w:tcPr>
          <w:p w14:paraId="0D2422A5"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3E51C578"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21168E7"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1254CD8D" w14:textId="77777777" w:rsidTr="00725808">
        <w:tc>
          <w:tcPr>
            <w:tcW w:w="2013" w:type="dxa"/>
            <w:tcMar>
              <w:top w:w="28" w:type="dxa"/>
              <w:left w:w="28" w:type="dxa"/>
              <w:bottom w:w="28" w:type="dxa"/>
              <w:right w:w="28" w:type="dxa"/>
            </w:tcMar>
          </w:tcPr>
          <w:p w14:paraId="7D02936A" w14:textId="77777777" w:rsidR="000234BB" w:rsidRPr="009F5D54" w:rsidRDefault="000234BB" w:rsidP="00725808">
            <w:pPr>
              <w:pStyle w:val="SmallStandard"/>
            </w:pPr>
            <w:r w:rsidRPr="009F5D54">
              <w:t>Standard</w:t>
            </w:r>
          </w:p>
        </w:tc>
        <w:tc>
          <w:tcPr>
            <w:tcW w:w="283" w:type="dxa"/>
          </w:tcPr>
          <w:p w14:paraId="66DE4A7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8DB5B91" w14:textId="77777777" w:rsidR="000234BB" w:rsidRDefault="000234BB" w:rsidP="00725808"/>
        </w:tc>
      </w:tr>
      <w:tr w:rsidR="000234BB" w:rsidRPr="00CC6307" w14:paraId="3E2FDF8C" w14:textId="77777777" w:rsidTr="00725808">
        <w:tc>
          <w:tcPr>
            <w:tcW w:w="2013" w:type="dxa"/>
            <w:tcMar>
              <w:top w:w="28" w:type="dxa"/>
              <w:left w:w="28" w:type="dxa"/>
              <w:bottom w:w="28" w:type="dxa"/>
              <w:right w:w="28" w:type="dxa"/>
            </w:tcMar>
          </w:tcPr>
          <w:p w14:paraId="5A5E6812" w14:textId="77777777" w:rsidR="000234BB" w:rsidRPr="009F5D54" w:rsidRDefault="000234BB" w:rsidP="00725808">
            <w:pPr>
              <w:pStyle w:val="SmallStandard"/>
            </w:pPr>
            <w:r w:rsidRPr="009F5D54">
              <w:t>Coax</w:t>
            </w:r>
          </w:p>
        </w:tc>
        <w:tc>
          <w:tcPr>
            <w:tcW w:w="283" w:type="dxa"/>
          </w:tcPr>
          <w:p w14:paraId="72CB702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19B4EEF" w14:textId="77777777" w:rsidR="000234BB" w:rsidRDefault="000234BB" w:rsidP="00725808"/>
        </w:tc>
      </w:tr>
      <w:tr w:rsidR="000234BB" w:rsidRPr="00CC6307" w14:paraId="066AAFAB" w14:textId="77777777" w:rsidTr="00725808">
        <w:tc>
          <w:tcPr>
            <w:tcW w:w="2013" w:type="dxa"/>
            <w:tcMar>
              <w:top w:w="28" w:type="dxa"/>
              <w:left w:w="28" w:type="dxa"/>
              <w:bottom w:w="28" w:type="dxa"/>
              <w:right w:w="28" w:type="dxa"/>
            </w:tcMar>
          </w:tcPr>
          <w:p w14:paraId="4D9FC498" w14:textId="77777777" w:rsidR="000234BB" w:rsidRPr="009F5D54" w:rsidRDefault="000234BB" w:rsidP="00725808">
            <w:pPr>
              <w:pStyle w:val="SmallStandard"/>
            </w:pPr>
            <w:r w:rsidRPr="009F5D54">
              <w:t>MultiContact</w:t>
            </w:r>
          </w:p>
        </w:tc>
        <w:tc>
          <w:tcPr>
            <w:tcW w:w="283" w:type="dxa"/>
          </w:tcPr>
          <w:p w14:paraId="0545CC2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1B56182" w14:textId="77777777" w:rsidR="000234BB" w:rsidRDefault="000234BB" w:rsidP="00725808"/>
        </w:tc>
      </w:tr>
      <w:tr w:rsidR="000234BB" w:rsidRPr="00CC6307" w14:paraId="5AE6B454" w14:textId="77777777" w:rsidTr="00725808">
        <w:tc>
          <w:tcPr>
            <w:tcW w:w="2013" w:type="dxa"/>
            <w:tcMar>
              <w:top w:w="28" w:type="dxa"/>
              <w:left w:w="28" w:type="dxa"/>
              <w:bottom w:w="28" w:type="dxa"/>
              <w:right w:w="28" w:type="dxa"/>
            </w:tcMar>
          </w:tcPr>
          <w:p w14:paraId="45E1D4C4" w14:textId="77777777" w:rsidR="000234BB" w:rsidRPr="009F5D54" w:rsidRDefault="000234BB" w:rsidP="00725808">
            <w:pPr>
              <w:pStyle w:val="SmallStandard"/>
            </w:pPr>
            <w:r w:rsidRPr="009F5D54">
              <w:t>Bridge</w:t>
            </w:r>
          </w:p>
        </w:tc>
        <w:tc>
          <w:tcPr>
            <w:tcW w:w="283" w:type="dxa"/>
          </w:tcPr>
          <w:p w14:paraId="03AC2C0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F221E05" w14:textId="77777777" w:rsidR="000234BB" w:rsidRDefault="000234BB" w:rsidP="00725808"/>
        </w:tc>
      </w:tr>
      <w:tr w:rsidR="000234BB" w:rsidRPr="00CC6307" w14:paraId="57272BAA" w14:textId="77777777" w:rsidTr="00725808">
        <w:tc>
          <w:tcPr>
            <w:tcW w:w="2013" w:type="dxa"/>
            <w:tcMar>
              <w:top w:w="28" w:type="dxa"/>
              <w:left w:w="28" w:type="dxa"/>
              <w:bottom w:w="28" w:type="dxa"/>
              <w:right w:w="28" w:type="dxa"/>
            </w:tcMar>
          </w:tcPr>
          <w:p w14:paraId="5FA0E6EF" w14:textId="77777777" w:rsidR="000234BB" w:rsidRPr="009F5D54" w:rsidRDefault="000234BB" w:rsidP="00725808">
            <w:pPr>
              <w:pStyle w:val="SmallStandard"/>
            </w:pPr>
            <w:r w:rsidRPr="009F5D54">
              <w:t>PiggyBack</w:t>
            </w:r>
          </w:p>
        </w:tc>
        <w:tc>
          <w:tcPr>
            <w:tcW w:w="283" w:type="dxa"/>
          </w:tcPr>
          <w:p w14:paraId="3AC858A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2FE0C35" w14:textId="77777777" w:rsidR="000234BB" w:rsidRDefault="000234BB" w:rsidP="00725808"/>
        </w:tc>
      </w:tr>
    </w:tbl>
    <w:p w14:paraId="14C2ED81" w14:textId="77777777" w:rsidR="000234BB" w:rsidRDefault="000234BB" w:rsidP="000234BB">
      <w:pPr>
        <w:pStyle w:val="SmallStandard"/>
      </w:pPr>
    </w:p>
    <w:p w14:paraId="151E320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0" w:name="_1c19729decdc63049820135aa1dcd9da"/>
      <w:r w:rsidRPr="005254F8">
        <w:rPr>
          <w:lang w:val="en-GB"/>
        </w:rPr>
        <w:t>PrimaryLockingType</w:t>
      </w:r>
      <w:bookmarkEnd w:id="1370"/>
    </w:p>
    <w:p w14:paraId="4272DB70" w14:textId="77777777" w:rsidR="000234BB" w:rsidRDefault="000234BB" w:rsidP="000234BB">
      <w:r>
        <w:rPr>
          <w:sz w:val="18"/>
          <w:szCs w:val="18"/>
        </w:rPr>
        <w:t>Defines the valid primary locking types for terminals.</w:t>
      </w:r>
    </w:p>
    <w:p w14:paraId="4B5932C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BF2FEAF" w14:textId="77777777" w:rsidTr="00725808">
        <w:tc>
          <w:tcPr>
            <w:tcW w:w="2013" w:type="dxa"/>
            <w:tcMar>
              <w:top w:w="28" w:type="dxa"/>
              <w:left w:w="28" w:type="dxa"/>
              <w:bottom w:w="28" w:type="dxa"/>
              <w:right w:w="28" w:type="dxa"/>
            </w:tcMar>
          </w:tcPr>
          <w:p w14:paraId="37FEB78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1D32303" w14:textId="36212E97"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14215C3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20714F7" w14:textId="77777777" w:rsidTr="00725808">
        <w:tc>
          <w:tcPr>
            <w:tcW w:w="2013" w:type="dxa"/>
            <w:tcMar>
              <w:top w:w="28" w:type="dxa"/>
              <w:left w:w="28" w:type="dxa"/>
              <w:bottom w:w="28" w:type="dxa"/>
              <w:right w:w="28" w:type="dxa"/>
            </w:tcMar>
          </w:tcPr>
          <w:p w14:paraId="5EDA6465"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7B4A510D"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D14622C"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35A9CE2E" w14:textId="77777777" w:rsidTr="00725808">
        <w:tc>
          <w:tcPr>
            <w:tcW w:w="2013" w:type="dxa"/>
            <w:tcMar>
              <w:top w:w="28" w:type="dxa"/>
              <w:left w:w="28" w:type="dxa"/>
              <w:bottom w:w="28" w:type="dxa"/>
              <w:right w:w="28" w:type="dxa"/>
            </w:tcMar>
          </w:tcPr>
          <w:p w14:paraId="24BC1FA0" w14:textId="77777777" w:rsidR="000234BB" w:rsidRPr="009F5D54" w:rsidRDefault="000234BB" w:rsidP="00725808">
            <w:pPr>
              <w:pStyle w:val="SmallStandard"/>
            </w:pPr>
            <w:r w:rsidRPr="009F5D54">
              <w:t>Lance</w:t>
            </w:r>
          </w:p>
        </w:tc>
        <w:tc>
          <w:tcPr>
            <w:tcW w:w="283" w:type="dxa"/>
          </w:tcPr>
          <w:p w14:paraId="6015F31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51AF159" w14:textId="77777777" w:rsidR="000234BB" w:rsidRDefault="000234BB" w:rsidP="00725808"/>
        </w:tc>
      </w:tr>
      <w:tr w:rsidR="000234BB" w:rsidRPr="00CC6307" w14:paraId="77236C61" w14:textId="77777777" w:rsidTr="00725808">
        <w:tc>
          <w:tcPr>
            <w:tcW w:w="2013" w:type="dxa"/>
            <w:tcMar>
              <w:top w:w="28" w:type="dxa"/>
              <w:left w:w="28" w:type="dxa"/>
              <w:bottom w:w="28" w:type="dxa"/>
              <w:right w:w="28" w:type="dxa"/>
            </w:tcMar>
          </w:tcPr>
          <w:p w14:paraId="4E57954C" w14:textId="77777777" w:rsidR="000234BB" w:rsidRPr="009F5D54" w:rsidRDefault="000234BB" w:rsidP="00725808">
            <w:pPr>
              <w:pStyle w:val="SmallStandard"/>
            </w:pPr>
            <w:r w:rsidRPr="009F5D54">
              <w:t>None</w:t>
            </w:r>
          </w:p>
        </w:tc>
        <w:tc>
          <w:tcPr>
            <w:tcW w:w="283" w:type="dxa"/>
          </w:tcPr>
          <w:p w14:paraId="1107759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6376B7C" w14:textId="77777777" w:rsidR="000234BB" w:rsidRDefault="000234BB" w:rsidP="00725808"/>
        </w:tc>
      </w:tr>
    </w:tbl>
    <w:p w14:paraId="2501BA81" w14:textId="77777777" w:rsidR="000234BB" w:rsidRDefault="000234BB" w:rsidP="000234BB">
      <w:pPr>
        <w:pStyle w:val="SmallStandard"/>
      </w:pPr>
    </w:p>
    <w:p w14:paraId="4E5CA4A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371" w:name="_9803de080492fe81ed9ba5820ad6173e"/>
      <w:r w:rsidRPr="005254F8">
        <w:rPr>
          <w:lang w:val="en-GB"/>
        </w:rPr>
        <w:t>RelaisApplianceType</w:t>
      </w:r>
      <w:bookmarkEnd w:id="1371"/>
    </w:p>
    <w:p w14:paraId="53267B6E" w14:textId="77777777" w:rsidR="000234BB" w:rsidRDefault="000234BB" w:rsidP="000234BB">
      <w:r>
        <w:rPr>
          <w:sz w:val="18"/>
          <w:szCs w:val="18"/>
        </w:rPr>
        <w:t>Specifies the appliance type of a relais.</w:t>
      </w:r>
    </w:p>
    <w:p w14:paraId="065A0B1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FB0CCA2" w14:textId="77777777" w:rsidTr="00725808">
        <w:tc>
          <w:tcPr>
            <w:tcW w:w="2013" w:type="dxa"/>
            <w:tcMar>
              <w:top w:w="28" w:type="dxa"/>
              <w:left w:w="28" w:type="dxa"/>
              <w:bottom w:w="28" w:type="dxa"/>
              <w:right w:w="28" w:type="dxa"/>
            </w:tcMar>
          </w:tcPr>
          <w:p w14:paraId="4768734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1B69A6" w14:textId="32051AD1"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6CA7600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F0AC255" w14:textId="77777777" w:rsidTr="00725808">
        <w:tc>
          <w:tcPr>
            <w:tcW w:w="2013" w:type="dxa"/>
            <w:tcMar>
              <w:top w:w="28" w:type="dxa"/>
              <w:left w:w="28" w:type="dxa"/>
              <w:bottom w:w="28" w:type="dxa"/>
              <w:right w:w="28" w:type="dxa"/>
            </w:tcMar>
          </w:tcPr>
          <w:p w14:paraId="6C1CE701"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BD6FD30"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71BBDC99"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67670885" w14:textId="77777777" w:rsidTr="00725808">
        <w:tc>
          <w:tcPr>
            <w:tcW w:w="2013" w:type="dxa"/>
            <w:tcMar>
              <w:top w:w="28" w:type="dxa"/>
              <w:left w:w="28" w:type="dxa"/>
              <w:bottom w:w="28" w:type="dxa"/>
              <w:right w:w="28" w:type="dxa"/>
            </w:tcMar>
          </w:tcPr>
          <w:p w14:paraId="6ACE0E51" w14:textId="77777777" w:rsidR="000234BB" w:rsidRPr="009F5D54" w:rsidRDefault="000234BB" w:rsidP="00725808">
            <w:pPr>
              <w:pStyle w:val="SmallStandard"/>
            </w:pPr>
            <w:r w:rsidRPr="009F5D54">
              <w:t>soldered</w:t>
            </w:r>
          </w:p>
        </w:tc>
        <w:tc>
          <w:tcPr>
            <w:tcW w:w="283" w:type="dxa"/>
          </w:tcPr>
          <w:p w14:paraId="7E0838A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C7248FE" w14:textId="77777777" w:rsidR="000234BB" w:rsidRDefault="000234BB" w:rsidP="00725808"/>
        </w:tc>
      </w:tr>
      <w:tr w:rsidR="000234BB" w:rsidRPr="00CC6307" w14:paraId="3D7AF403" w14:textId="77777777" w:rsidTr="00725808">
        <w:tc>
          <w:tcPr>
            <w:tcW w:w="2013" w:type="dxa"/>
            <w:tcMar>
              <w:top w:w="28" w:type="dxa"/>
              <w:left w:w="28" w:type="dxa"/>
              <w:bottom w:w="28" w:type="dxa"/>
              <w:right w:w="28" w:type="dxa"/>
            </w:tcMar>
          </w:tcPr>
          <w:p w14:paraId="76BEC4C2" w14:textId="77777777" w:rsidR="000234BB" w:rsidRPr="009F5D54" w:rsidRDefault="000234BB" w:rsidP="00725808">
            <w:pPr>
              <w:pStyle w:val="SmallStandard"/>
            </w:pPr>
            <w:r w:rsidRPr="009F5D54">
              <w:t>screwed</w:t>
            </w:r>
          </w:p>
        </w:tc>
        <w:tc>
          <w:tcPr>
            <w:tcW w:w="283" w:type="dxa"/>
          </w:tcPr>
          <w:p w14:paraId="0F8F3CA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516244B" w14:textId="77777777" w:rsidR="000234BB" w:rsidRDefault="000234BB" w:rsidP="00725808"/>
        </w:tc>
      </w:tr>
      <w:tr w:rsidR="000234BB" w:rsidRPr="00CC6307" w14:paraId="562DFD72" w14:textId="77777777" w:rsidTr="00725808">
        <w:tc>
          <w:tcPr>
            <w:tcW w:w="2013" w:type="dxa"/>
            <w:tcMar>
              <w:top w:w="28" w:type="dxa"/>
              <w:left w:w="28" w:type="dxa"/>
              <w:bottom w:w="28" w:type="dxa"/>
              <w:right w:w="28" w:type="dxa"/>
            </w:tcMar>
          </w:tcPr>
          <w:p w14:paraId="30EFFBB8" w14:textId="77777777" w:rsidR="000234BB" w:rsidRPr="009F5D54" w:rsidRDefault="000234BB" w:rsidP="00725808">
            <w:pPr>
              <w:pStyle w:val="SmallStandard"/>
            </w:pPr>
            <w:r w:rsidRPr="009F5D54">
              <w:t>plugged</w:t>
            </w:r>
          </w:p>
        </w:tc>
        <w:tc>
          <w:tcPr>
            <w:tcW w:w="283" w:type="dxa"/>
          </w:tcPr>
          <w:p w14:paraId="0198998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645FDFF" w14:textId="77777777" w:rsidR="000234BB" w:rsidRDefault="000234BB" w:rsidP="00725808"/>
        </w:tc>
      </w:tr>
    </w:tbl>
    <w:p w14:paraId="3D60F39A" w14:textId="77777777" w:rsidR="000234BB" w:rsidRDefault="000234BB" w:rsidP="000234BB">
      <w:pPr>
        <w:pStyle w:val="SmallStandard"/>
      </w:pPr>
    </w:p>
    <w:p w14:paraId="4B6E381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2" w:name="_54dd6e8c7e90edcb9d2b8ddc25489712"/>
      <w:r w:rsidRPr="005254F8">
        <w:rPr>
          <w:lang w:val="en-GB"/>
        </w:rPr>
        <w:t>RelaisType</w:t>
      </w:r>
      <w:bookmarkEnd w:id="1372"/>
    </w:p>
    <w:p w14:paraId="5E6A4F00" w14:textId="77777777" w:rsidR="000234BB" w:rsidRDefault="000234BB" w:rsidP="000234BB">
      <w:r>
        <w:rPr>
          <w:sz w:val="18"/>
          <w:szCs w:val="18"/>
        </w:rPr>
        <w:t>Defines the type of a relais (switching behaviour).</w:t>
      </w:r>
    </w:p>
    <w:p w14:paraId="2F6596E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57EEF7" w14:textId="77777777" w:rsidTr="00725808">
        <w:tc>
          <w:tcPr>
            <w:tcW w:w="2013" w:type="dxa"/>
            <w:tcMar>
              <w:top w:w="28" w:type="dxa"/>
              <w:left w:w="28" w:type="dxa"/>
              <w:bottom w:w="28" w:type="dxa"/>
              <w:right w:w="28" w:type="dxa"/>
            </w:tcMar>
          </w:tcPr>
          <w:p w14:paraId="675A147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5CF4A09" w14:textId="08E2941A"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47786A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F6958C1" w14:textId="77777777" w:rsidTr="00725808">
        <w:tc>
          <w:tcPr>
            <w:tcW w:w="2013" w:type="dxa"/>
            <w:tcMar>
              <w:top w:w="28" w:type="dxa"/>
              <w:left w:w="28" w:type="dxa"/>
              <w:bottom w:w="28" w:type="dxa"/>
              <w:right w:w="28" w:type="dxa"/>
            </w:tcMar>
          </w:tcPr>
          <w:p w14:paraId="08764197"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3BBEEDCF"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26B601A2"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29E7624A" w14:textId="77777777" w:rsidTr="00725808">
        <w:tc>
          <w:tcPr>
            <w:tcW w:w="2013" w:type="dxa"/>
            <w:tcMar>
              <w:top w:w="28" w:type="dxa"/>
              <w:left w:w="28" w:type="dxa"/>
              <w:bottom w:w="28" w:type="dxa"/>
              <w:right w:w="28" w:type="dxa"/>
            </w:tcMar>
          </w:tcPr>
          <w:p w14:paraId="777EA0BA" w14:textId="77777777" w:rsidR="000234BB" w:rsidRPr="009F5D54" w:rsidRDefault="000234BB" w:rsidP="00725808">
            <w:pPr>
              <w:pStyle w:val="SmallStandard"/>
            </w:pPr>
            <w:r w:rsidRPr="009F5D54">
              <w:t>normally open</w:t>
            </w:r>
          </w:p>
        </w:tc>
        <w:tc>
          <w:tcPr>
            <w:tcW w:w="283" w:type="dxa"/>
          </w:tcPr>
          <w:p w14:paraId="4FE8FDC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85B8418" w14:textId="77777777" w:rsidR="000234BB" w:rsidRDefault="000234BB" w:rsidP="00725808"/>
        </w:tc>
      </w:tr>
      <w:tr w:rsidR="000234BB" w:rsidRPr="00CC6307" w14:paraId="78129E68" w14:textId="77777777" w:rsidTr="00725808">
        <w:tc>
          <w:tcPr>
            <w:tcW w:w="2013" w:type="dxa"/>
            <w:tcMar>
              <w:top w:w="28" w:type="dxa"/>
              <w:left w:w="28" w:type="dxa"/>
              <w:bottom w:w="28" w:type="dxa"/>
              <w:right w:w="28" w:type="dxa"/>
            </w:tcMar>
          </w:tcPr>
          <w:p w14:paraId="2CB274FE" w14:textId="77777777" w:rsidR="000234BB" w:rsidRPr="009F5D54" w:rsidRDefault="000234BB" w:rsidP="00725808">
            <w:pPr>
              <w:pStyle w:val="SmallStandard"/>
            </w:pPr>
            <w:r w:rsidRPr="009F5D54">
              <w:t>normally closed</w:t>
            </w:r>
          </w:p>
        </w:tc>
        <w:tc>
          <w:tcPr>
            <w:tcW w:w="283" w:type="dxa"/>
          </w:tcPr>
          <w:p w14:paraId="553F126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FB118D5" w14:textId="77777777" w:rsidR="000234BB" w:rsidRDefault="000234BB" w:rsidP="00725808">
            <w:pPr>
              <w:jc w:val="left"/>
            </w:pPr>
            <w:r>
              <w:rPr>
                <w:sz w:val="16"/>
                <w:szCs w:val="16"/>
              </w:rPr>
              <w:t xml:space="preserve">Defines a relais that is </w:t>
            </w:r>
            <w:r>
              <w:rPr>
                <w:i/>
                <w:iCs/>
                <w:sz w:val="16"/>
                <w:szCs w:val="16"/>
              </w:rPr>
              <w:t>closed</w:t>
            </w:r>
            <w:r>
              <w:rPr>
                <w:sz w:val="16"/>
                <w:szCs w:val="16"/>
              </w:rPr>
              <w:t xml:space="preserve"> in its normal state.</w:t>
            </w:r>
          </w:p>
        </w:tc>
      </w:tr>
      <w:tr w:rsidR="000234BB" w:rsidRPr="00CC6307" w14:paraId="0804AC0D" w14:textId="77777777" w:rsidTr="00725808">
        <w:tc>
          <w:tcPr>
            <w:tcW w:w="2013" w:type="dxa"/>
            <w:tcMar>
              <w:top w:w="28" w:type="dxa"/>
              <w:left w:w="28" w:type="dxa"/>
              <w:bottom w:w="28" w:type="dxa"/>
              <w:right w:w="28" w:type="dxa"/>
            </w:tcMar>
          </w:tcPr>
          <w:p w14:paraId="7D5405DF" w14:textId="77777777" w:rsidR="000234BB" w:rsidRPr="009F5D54" w:rsidRDefault="000234BB" w:rsidP="00725808">
            <w:pPr>
              <w:pStyle w:val="SmallStandard"/>
            </w:pPr>
            <w:r w:rsidRPr="009F5D54">
              <w:t>switch</w:t>
            </w:r>
          </w:p>
        </w:tc>
        <w:tc>
          <w:tcPr>
            <w:tcW w:w="283" w:type="dxa"/>
          </w:tcPr>
          <w:p w14:paraId="1B72333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723EB40" w14:textId="77777777" w:rsidR="000234BB" w:rsidRDefault="000234BB" w:rsidP="00725808">
            <w:pPr>
              <w:jc w:val="left"/>
            </w:pPr>
            <w:r>
              <w:rPr>
                <w:sz w:val="16"/>
                <w:szCs w:val="16"/>
              </w:rPr>
              <w:t>Defines a relais that is a switch.</w:t>
            </w:r>
          </w:p>
        </w:tc>
      </w:tr>
      <w:tr w:rsidR="000234BB" w:rsidRPr="00CC6307" w14:paraId="5E26C9FD" w14:textId="77777777" w:rsidTr="00725808">
        <w:tc>
          <w:tcPr>
            <w:tcW w:w="2013" w:type="dxa"/>
            <w:tcMar>
              <w:top w:w="28" w:type="dxa"/>
              <w:left w:w="28" w:type="dxa"/>
              <w:bottom w:w="28" w:type="dxa"/>
              <w:right w:w="28" w:type="dxa"/>
            </w:tcMar>
          </w:tcPr>
          <w:p w14:paraId="3649323C" w14:textId="77777777" w:rsidR="000234BB" w:rsidRPr="009F5D54" w:rsidRDefault="000234BB" w:rsidP="00725808">
            <w:pPr>
              <w:pStyle w:val="SmallStandard"/>
            </w:pPr>
            <w:r w:rsidRPr="009F5D54">
              <w:t>bistable</w:t>
            </w:r>
          </w:p>
        </w:tc>
        <w:tc>
          <w:tcPr>
            <w:tcW w:w="283" w:type="dxa"/>
          </w:tcPr>
          <w:p w14:paraId="3118F48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5699285" w14:textId="77777777" w:rsidR="000234BB" w:rsidRDefault="000234BB" w:rsidP="00725808">
            <w:pPr>
              <w:jc w:val="left"/>
            </w:pPr>
            <w:r>
              <w:rPr>
                <w:sz w:val="16"/>
                <w:szCs w:val="16"/>
              </w:rPr>
              <w:t xml:space="preserve">Defines a relais that is </w:t>
            </w:r>
            <w:r>
              <w:rPr>
                <w:i/>
                <w:iCs/>
                <w:sz w:val="16"/>
                <w:szCs w:val="16"/>
              </w:rPr>
              <w:t>bistable</w:t>
            </w:r>
            <w:r>
              <w:rPr>
                <w:sz w:val="16"/>
                <w:szCs w:val="16"/>
              </w:rPr>
              <w:t>.</w:t>
            </w:r>
          </w:p>
        </w:tc>
      </w:tr>
    </w:tbl>
    <w:p w14:paraId="111FC84E" w14:textId="77777777" w:rsidR="000234BB" w:rsidRDefault="000234BB" w:rsidP="000234BB">
      <w:pPr>
        <w:pStyle w:val="SmallStandard"/>
      </w:pPr>
    </w:p>
    <w:p w14:paraId="0B540034"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3" w:name="_253ad01870dd1a8f37568ed8f230d91d"/>
      <w:r w:rsidRPr="005254F8">
        <w:rPr>
          <w:lang w:val="en-GB"/>
        </w:rPr>
        <w:t>SealingGeometry</w:t>
      </w:r>
      <w:bookmarkEnd w:id="1373"/>
    </w:p>
    <w:p w14:paraId="30987048" w14:textId="77777777" w:rsidR="000234BB" w:rsidRDefault="000234BB" w:rsidP="000234BB">
      <w:r>
        <w:rPr>
          <w:sz w:val="18"/>
          <w:szCs w:val="18"/>
        </w:rPr>
        <w:t>Defines valid values of the geometry of a cavity sealing. It defines the cross-section geometry.</w:t>
      </w:r>
    </w:p>
    <w:p w14:paraId="6318462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4D2212" w14:textId="77777777" w:rsidTr="00725808">
        <w:tc>
          <w:tcPr>
            <w:tcW w:w="2013" w:type="dxa"/>
            <w:tcMar>
              <w:top w:w="28" w:type="dxa"/>
              <w:left w:w="28" w:type="dxa"/>
              <w:bottom w:w="28" w:type="dxa"/>
              <w:right w:w="28" w:type="dxa"/>
            </w:tcMar>
          </w:tcPr>
          <w:p w14:paraId="3547673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F503D52" w14:textId="77586A8E"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6E20D79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F04F8F6" w14:textId="77777777" w:rsidTr="00725808">
        <w:tc>
          <w:tcPr>
            <w:tcW w:w="2013" w:type="dxa"/>
            <w:tcMar>
              <w:top w:w="28" w:type="dxa"/>
              <w:left w:w="28" w:type="dxa"/>
              <w:bottom w:w="28" w:type="dxa"/>
              <w:right w:w="28" w:type="dxa"/>
            </w:tcMar>
          </w:tcPr>
          <w:p w14:paraId="7CFCA262"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2EE8FA7"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509AB80"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25BBA83" w14:textId="77777777" w:rsidTr="00725808">
        <w:tc>
          <w:tcPr>
            <w:tcW w:w="2013" w:type="dxa"/>
            <w:tcMar>
              <w:top w:w="28" w:type="dxa"/>
              <w:left w:w="28" w:type="dxa"/>
              <w:bottom w:w="28" w:type="dxa"/>
              <w:right w:w="28" w:type="dxa"/>
            </w:tcMar>
          </w:tcPr>
          <w:p w14:paraId="6CCFCD55" w14:textId="77777777" w:rsidR="000234BB" w:rsidRPr="009F5D54" w:rsidRDefault="000234BB" w:rsidP="00725808">
            <w:pPr>
              <w:pStyle w:val="SmallStandard"/>
            </w:pPr>
            <w:r w:rsidRPr="009F5D54">
              <w:t>Circular</w:t>
            </w:r>
          </w:p>
        </w:tc>
        <w:tc>
          <w:tcPr>
            <w:tcW w:w="283" w:type="dxa"/>
          </w:tcPr>
          <w:p w14:paraId="7B05192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DA3074D" w14:textId="77777777" w:rsidR="000234BB" w:rsidRDefault="000234BB" w:rsidP="00725808"/>
        </w:tc>
      </w:tr>
      <w:tr w:rsidR="000234BB" w:rsidRPr="00CC6307" w14:paraId="79ECBEF3" w14:textId="77777777" w:rsidTr="00725808">
        <w:tc>
          <w:tcPr>
            <w:tcW w:w="2013" w:type="dxa"/>
            <w:tcMar>
              <w:top w:w="28" w:type="dxa"/>
              <w:left w:w="28" w:type="dxa"/>
              <w:bottom w:w="28" w:type="dxa"/>
              <w:right w:w="28" w:type="dxa"/>
            </w:tcMar>
          </w:tcPr>
          <w:p w14:paraId="540F0D81" w14:textId="77777777" w:rsidR="000234BB" w:rsidRPr="009F5D54" w:rsidRDefault="000234BB" w:rsidP="00725808">
            <w:pPr>
              <w:pStyle w:val="SmallStandard"/>
            </w:pPr>
            <w:r w:rsidRPr="009F5D54">
              <w:t>Oval</w:t>
            </w:r>
          </w:p>
        </w:tc>
        <w:tc>
          <w:tcPr>
            <w:tcW w:w="283" w:type="dxa"/>
          </w:tcPr>
          <w:p w14:paraId="6085E68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BE8B823" w14:textId="77777777" w:rsidR="000234BB" w:rsidRDefault="000234BB" w:rsidP="00725808"/>
        </w:tc>
      </w:tr>
      <w:tr w:rsidR="000234BB" w:rsidRPr="00CC6307" w14:paraId="0460E65B" w14:textId="77777777" w:rsidTr="00725808">
        <w:tc>
          <w:tcPr>
            <w:tcW w:w="2013" w:type="dxa"/>
            <w:tcMar>
              <w:top w:w="28" w:type="dxa"/>
              <w:left w:w="28" w:type="dxa"/>
              <w:bottom w:w="28" w:type="dxa"/>
              <w:right w:w="28" w:type="dxa"/>
            </w:tcMar>
          </w:tcPr>
          <w:p w14:paraId="0A665EE0" w14:textId="77777777" w:rsidR="000234BB" w:rsidRPr="009F5D54" w:rsidRDefault="000234BB" w:rsidP="00725808">
            <w:pPr>
              <w:pStyle w:val="SmallStandard"/>
            </w:pPr>
            <w:r w:rsidRPr="009F5D54">
              <w:t>Square</w:t>
            </w:r>
          </w:p>
        </w:tc>
        <w:tc>
          <w:tcPr>
            <w:tcW w:w="283" w:type="dxa"/>
          </w:tcPr>
          <w:p w14:paraId="14526EC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96F7825" w14:textId="77777777" w:rsidR="000234BB" w:rsidRDefault="000234BB" w:rsidP="00725808"/>
        </w:tc>
      </w:tr>
      <w:tr w:rsidR="000234BB" w:rsidRPr="00CC6307" w14:paraId="5A299FB7" w14:textId="77777777" w:rsidTr="00725808">
        <w:tc>
          <w:tcPr>
            <w:tcW w:w="2013" w:type="dxa"/>
            <w:tcMar>
              <w:top w:w="28" w:type="dxa"/>
              <w:left w:w="28" w:type="dxa"/>
              <w:bottom w:w="28" w:type="dxa"/>
              <w:right w:w="28" w:type="dxa"/>
            </w:tcMar>
          </w:tcPr>
          <w:p w14:paraId="1471EC68" w14:textId="77777777" w:rsidR="000234BB" w:rsidRPr="009F5D54" w:rsidRDefault="000234BB" w:rsidP="00725808">
            <w:pPr>
              <w:pStyle w:val="SmallStandard"/>
            </w:pPr>
            <w:r w:rsidRPr="009F5D54">
              <w:t>Segmented</w:t>
            </w:r>
          </w:p>
        </w:tc>
        <w:tc>
          <w:tcPr>
            <w:tcW w:w="283" w:type="dxa"/>
          </w:tcPr>
          <w:p w14:paraId="7186FFD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3128FF5" w14:textId="77777777" w:rsidR="000234BB" w:rsidRDefault="000234BB" w:rsidP="00725808"/>
        </w:tc>
      </w:tr>
      <w:tr w:rsidR="000234BB" w:rsidRPr="00CC6307" w14:paraId="38FDCF4F" w14:textId="77777777" w:rsidTr="00725808">
        <w:tc>
          <w:tcPr>
            <w:tcW w:w="2013" w:type="dxa"/>
            <w:tcMar>
              <w:top w:w="28" w:type="dxa"/>
              <w:left w:w="28" w:type="dxa"/>
              <w:bottom w:w="28" w:type="dxa"/>
              <w:right w:w="28" w:type="dxa"/>
            </w:tcMar>
          </w:tcPr>
          <w:p w14:paraId="09E11709" w14:textId="77777777" w:rsidR="000234BB" w:rsidRPr="009F5D54" w:rsidRDefault="000234BB" w:rsidP="00725808">
            <w:pPr>
              <w:pStyle w:val="SmallStandard"/>
            </w:pPr>
            <w:r w:rsidRPr="009F5D54">
              <w:t>Sectored</w:t>
            </w:r>
          </w:p>
        </w:tc>
        <w:tc>
          <w:tcPr>
            <w:tcW w:w="283" w:type="dxa"/>
          </w:tcPr>
          <w:p w14:paraId="1B3D68C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DEA1A40" w14:textId="77777777" w:rsidR="000234BB" w:rsidRDefault="000234BB" w:rsidP="00725808"/>
        </w:tc>
      </w:tr>
    </w:tbl>
    <w:p w14:paraId="7C06DD2A" w14:textId="77777777" w:rsidR="000234BB" w:rsidRDefault="000234BB" w:rsidP="000234BB">
      <w:pPr>
        <w:pStyle w:val="SmallStandard"/>
      </w:pPr>
    </w:p>
    <w:p w14:paraId="2E5FA1C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4" w:name="_b73797ae4c84dafe555332bb84c17c8e"/>
      <w:r w:rsidRPr="005254F8">
        <w:rPr>
          <w:lang w:val="en-GB"/>
        </w:rPr>
        <w:t>SlotGender</w:t>
      </w:r>
      <w:bookmarkEnd w:id="1374"/>
    </w:p>
    <w:p w14:paraId="25CEED99" w14:textId="77777777" w:rsidR="000234BB" w:rsidRDefault="000234BB" w:rsidP="000234BB">
      <w:r>
        <w:rPr>
          <w:sz w:val="18"/>
          <w:szCs w:val="18"/>
        </w:rPr>
        <w:t>Defines the gender of a slot.</w:t>
      </w:r>
    </w:p>
    <w:p w14:paraId="0E7DBBE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8CE6AF7" w14:textId="77777777" w:rsidTr="00725808">
        <w:tc>
          <w:tcPr>
            <w:tcW w:w="2013" w:type="dxa"/>
            <w:tcMar>
              <w:top w:w="28" w:type="dxa"/>
              <w:left w:w="28" w:type="dxa"/>
              <w:bottom w:w="28" w:type="dxa"/>
              <w:right w:w="28" w:type="dxa"/>
            </w:tcMar>
          </w:tcPr>
          <w:p w14:paraId="089F7FE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FA0CEA" w14:textId="15FCC3DF"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61EA462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168A08D" w14:textId="77777777" w:rsidTr="00725808">
        <w:tc>
          <w:tcPr>
            <w:tcW w:w="2013" w:type="dxa"/>
            <w:tcMar>
              <w:top w:w="28" w:type="dxa"/>
              <w:left w:w="28" w:type="dxa"/>
              <w:bottom w:w="28" w:type="dxa"/>
              <w:right w:w="28" w:type="dxa"/>
            </w:tcMar>
          </w:tcPr>
          <w:p w14:paraId="7392C18D"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0182792"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9B2F4DE"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A5783BD" w14:textId="77777777" w:rsidTr="00725808">
        <w:tc>
          <w:tcPr>
            <w:tcW w:w="2013" w:type="dxa"/>
            <w:tcMar>
              <w:top w:w="28" w:type="dxa"/>
              <w:left w:w="28" w:type="dxa"/>
              <w:bottom w:w="28" w:type="dxa"/>
              <w:right w:w="28" w:type="dxa"/>
            </w:tcMar>
          </w:tcPr>
          <w:p w14:paraId="25E3E1AB" w14:textId="77777777" w:rsidR="000234BB" w:rsidRPr="009F5D54" w:rsidRDefault="000234BB" w:rsidP="00725808">
            <w:pPr>
              <w:pStyle w:val="SmallStandard"/>
            </w:pPr>
            <w:r w:rsidRPr="009F5D54">
              <w:t>Male</w:t>
            </w:r>
          </w:p>
        </w:tc>
        <w:tc>
          <w:tcPr>
            <w:tcW w:w="283" w:type="dxa"/>
          </w:tcPr>
          <w:p w14:paraId="3255298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827CFB2" w14:textId="77777777" w:rsidR="000234BB" w:rsidRDefault="000234BB" w:rsidP="00725808"/>
        </w:tc>
      </w:tr>
      <w:tr w:rsidR="000234BB" w:rsidRPr="00CC6307" w14:paraId="67D3A799" w14:textId="77777777" w:rsidTr="00725808">
        <w:tc>
          <w:tcPr>
            <w:tcW w:w="2013" w:type="dxa"/>
            <w:tcMar>
              <w:top w:w="28" w:type="dxa"/>
              <w:left w:w="28" w:type="dxa"/>
              <w:bottom w:w="28" w:type="dxa"/>
              <w:right w:w="28" w:type="dxa"/>
            </w:tcMar>
          </w:tcPr>
          <w:p w14:paraId="0A65E854" w14:textId="77777777" w:rsidR="000234BB" w:rsidRPr="009F5D54" w:rsidRDefault="000234BB" w:rsidP="00725808">
            <w:pPr>
              <w:pStyle w:val="SmallStandard"/>
            </w:pPr>
            <w:r w:rsidRPr="009F5D54">
              <w:t>Female</w:t>
            </w:r>
          </w:p>
        </w:tc>
        <w:tc>
          <w:tcPr>
            <w:tcW w:w="283" w:type="dxa"/>
          </w:tcPr>
          <w:p w14:paraId="028EA7B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5C52971" w14:textId="77777777" w:rsidR="000234BB" w:rsidRDefault="000234BB" w:rsidP="00725808"/>
        </w:tc>
      </w:tr>
      <w:tr w:rsidR="000234BB" w:rsidRPr="00CC6307" w14:paraId="65598517" w14:textId="77777777" w:rsidTr="00725808">
        <w:tc>
          <w:tcPr>
            <w:tcW w:w="2013" w:type="dxa"/>
            <w:tcMar>
              <w:top w:w="28" w:type="dxa"/>
              <w:left w:w="28" w:type="dxa"/>
              <w:bottom w:w="28" w:type="dxa"/>
              <w:right w:w="28" w:type="dxa"/>
            </w:tcMar>
          </w:tcPr>
          <w:p w14:paraId="3DD1775E" w14:textId="77777777" w:rsidR="000234BB" w:rsidRPr="009F5D54" w:rsidRDefault="000234BB" w:rsidP="00725808">
            <w:pPr>
              <w:pStyle w:val="SmallStandard"/>
            </w:pPr>
            <w:r w:rsidRPr="009F5D54">
              <w:t>Unspecified</w:t>
            </w:r>
          </w:p>
        </w:tc>
        <w:tc>
          <w:tcPr>
            <w:tcW w:w="283" w:type="dxa"/>
          </w:tcPr>
          <w:p w14:paraId="27DD225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97C6C74" w14:textId="77777777" w:rsidR="000234BB" w:rsidRDefault="000234BB" w:rsidP="00725808"/>
        </w:tc>
      </w:tr>
    </w:tbl>
    <w:p w14:paraId="3653B339" w14:textId="77777777" w:rsidR="000234BB" w:rsidRDefault="000234BB" w:rsidP="000234BB">
      <w:pPr>
        <w:pStyle w:val="SmallStandard"/>
      </w:pPr>
    </w:p>
    <w:p w14:paraId="440F72D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5" w:name="_8dd4d28d28e4b5d16e02a282dace530e"/>
      <w:r w:rsidRPr="005254F8">
        <w:rPr>
          <w:lang w:val="en-GB"/>
        </w:rPr>
        <w:t>SlotSealingType</w:t>
      </w:r>
      <w:bookmarkEnd w:id="1375"/>
    </w:p>
    <w:p w14:paraId="1FB47EFD" w14:textId="77777777" w:rsidR="000234BB" w:rsidRDefault="000234BB" w:rsidP="000234BB">
      <w:r>
        <w:rPr>
          <w:sz w:val="18"/>
          <w:szCs w:val="18"/>
        </w:rPr>
        <w:t>Defines the possible sealing types for a slot, if the slot shall be sealed in its usage.</w:t>
      </w:r>
    </w:p>
    <w:p w14:paraId="6A78793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684AF8A" w14:textId="77777777" w:rsidTr="00725808">
        <w:tc>
          <w:tcPr>
            <w:tcW w:w="2013" w:type="dxa"/>
            <w:tcMar>
              <w:top w:w="28" w:type="dxa"/>
              <w:left w:w="28" w:type="dxa"/>
              <w:bottom w:w="28" w:type="dxa"/>
              <w:right w:w="28" w:type="dxa"/>
            </w:tcMar>
          </w:tcPr>
          <w:p w14:paraId="2ACE190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FA20ACA" w14:textId="1CF30646"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6B4F17E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1E76EBF" w14:textId="77777777" w:rsidTr="00725808">
        <w:tc>
          <w:tcPr>
            <w:tcW w:w="2013" w:type="dxa"/>
            <w:tcMar>
              <w:top w:w="28" w:type="dxa"/>
              <w:left w:w="28" w:type="dxa"/>
              <w:bottom w:w="28" w:type="dxa"/>
              <w:right w:w="28" w:type="dxa"/>
            </w:tcMar>
          </w:tcPr>
          <w:p w14:paraId="5454B96E"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515A99EF"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BD05206"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551C577" w14:textId="77777777" w:rsidTr="00725808">
        <w:tc>
          <w:tcPr>
            <w:tcW w:w="2013" w:type="dxa"/>
            <w:tcMar>
              <w:top w:w="28" w:type="dxa"/>
              <w:left w:w="28" w:type="dxa"/>
              <w:bottom w:w="28" w:type="dxa"/>
              <w:right w:w="28" w:type="dxa"/>
            </w:tcMar>
          </w:tcPr>
          <w:p w14:paraId="46906290" w14:textId="77777777" w:rsidR="000234BB" w:rsidRPr="009F5D54" w:rsidRDefault="000234BB" w:rsidP="00725808">
            <w:pPr>
              <w:pStyle w:val="SmallStandard"/>
            </w:pPr>
            <w:r w:rsidRPr="009F5D54">
              <w:t>None</w:t>
            </w:r>
          </w:p>
        </w:tc>
        <w:tc>
          <w:tcPr>
            <w:tcW w:w="283" w:type="dxa"/>
          </w:tcPr>
          <w:p w14:paraId="2C220B9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123CBE4" w14:textId="77777777" w:rsidR="000234BB" w:rsidRDefault="000234BB" w:rsidP="00725808">
            <w:pPr>
              <w:jc w:val="left"/>
            </w:pPr>
            <w:r>
              <w:rPr>
                <w:sz w:val="16"/>
                <w:szCs w:val="16"/>
              </w:rPr>
              <w:t xml:space="preserve">The </w:t>
            </w:r>
            <w:r>
              <w:rPr>
                <w:i/>
                <w:iCs/>
                <w:sz w:val="16"/>
                <w:szCs w:val="16"/>
              </w:rPr>
              <w:t xml:space="preserve">Slot </w:t>
            </w:r>
            <w:r>
              <w:rPr>
                <w:sz w:val="16"/>
                <w:szCs w:val="16"/>
              </w:rPr>
              <w:t>cannot be sealed at all.</w:t>
            </w:r>
          </w:p>
        </w:tc>
      </w:tr>
      <w:tr w:rsidR="000234BB" w:rsidRPr="00CC6307" w14:paraId="0FC5EB08" w14:textId="77777777" w:rsidTr="00725808">
        <w:tc>
          <w:tcPr>
            <w:tcW w:w="2013" w:type="dxa"/>
            <w:tcMar>
              <w:top w:w="28" w:type="dxa"/>
              <w:left w:w="28" w:type="dxa"/>
              <w:bottom w:w="28" w:type="dxa"/>
              <w:right w:w="28" w:type="dxa"/>
            </w:tcMar>
          </w:tcPr>
          <w:p w14:paraId="6D1145B0" w14:textId="77777777" w:rsidR="000234BB" w:rsidRPr="009F5D54" w:rsidRDefault="000234BB" w:rsidP="00725808">
            <w:pPr>
              <w:pStyle w:val="SmallStandard"/>
            </w:pPr>
            <w:r w:rsidRPr="009F5D54">
              <w:t>SingleSealing</w:t>
            </w:r>
          </w:p>
        </w:tc>
        <w:tc>
          <w:tcPr>
            <w:tcW w:w="283" w:type="dxa"/>
          </w:tcPr>
          <w:p w14:paraId="4AAB5A8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ABC2AE2" w14:textId="77777777" w:rsidR="000234BB" w:rsidRDefault="000234BB" w:rsidP="00725808">
            <w:pPr>
              <w:jc w:val="left"/>
            </w:pPr>
            <w:r>
              <w:rPr>
                <w:sz w:val="16"/>
                <w:szCs w:val="16"/>
              </w:rPr>
              <w:t xml:space="preserve">The </w:t>
            </w:r>
            <w:r>
              <w:rPr>
                <w:i/>
                <w:iCs/>
                <w:sz w:val="16"/>
                <w:szCs w:val="16"/>
              </w:rPr>
              <w:t>Slot</w:t>
            </w:r>
            <w:r>
              <w:rPr>
                <w:sz w:val="16"/>
                <w:szCs w:val="16"/>
              </w:rPr>
              <w:t xml:space="preserve"> is sealed with a single </w:t>
            </w:r>
            <w:r>
              <w:rPr>
                <w:i/>
                <w:iCs/>
                <w:sz w:val="16"/>
                <w:szCs w:val="16"/>
              </w:rPr>
              <w:t xml:space="preserve">Seal </w:t>
            </w:r>
            <w:r>
              <w:rPr>
                <w:sz w:val="16"/>
                <w:szCs w:val="16"/>
              </w:rPr>
              <w:t xml:space="preserve">per </w:t>
            </w:r>
            <w:r>
              <w:rPr>
                <w:i/>
                <w:iCs/>
                <w:sz w:val="16"/>
                <w:szCs w:val="16"/>
              </w:rPr>
              <w:t>Cavity</w:t>
            </w:r>
            <w:r>
              <w:rPr>
                <w:sz w:val="16"/>
                <w:szCs w:val="16"/>
              </w:rPr>
              <w:t xml:space="preserve"> e.g. a </w:t>
            </w:r>
            <w:r>
              <w:rPr>
                <w:i/>
                <w:iCs/>
                <w:sz w:val="16"/>
                <w:szCs w:val="16"/>
              </w:rPr>
              <w:t xml:space="preserve">CavitySeal </w:t>
            </w:r>
            <w:r>
              <w:rPr>
                <w:sz w:val="16"/>
                <w:szCs w:val="16"/>
              </w:rPr>
              <w:t xml:space="preserve">or a </w:t>
            </w:r>
            <w:r>
              <w:rPr>
                <w:i/>
                <w:iCs/>
                <w:sz w:val="16"/>
                <w:szCs w:val="16"/>
              </w:rPr>
              <w:t>CavityPlug.</w:t>
            </w:r>
          </w:p>
        </w:tc>
      </w:tr>
      <w:tr w:rsidR="000234BB" w:rsidRPr="00CC6307" w14:paraId="501DE905" w14:textId="77777777" w:rsidTr="00725808">
        <w:tc>
          <w:tcPr>
            <w:tcW w:w="2013" w:type="dxa"/>
            <w:tcMar>
              <w:top w:w="28" w:type="dxa"/>
              <w:left w:w="28" w:type="dxa"/>
              <w:bottom w:w="28" w:type="dxa"/>
              <w:right w:w="28" w:type="dxa"/>
            </w:tcMar>
          </w:tcPr>
          <w:p w14:paraId="36D65DF6" w14:textId="77777777" w:rsidR="000234BB" w:rsidRPr="009F5D54" w:rsidRDefault="000234BB" w:rsidP="00725808">
            <w:pPr>
              <w:pStyle w:val="SmallStandard"/>
            </w:pPr>
            <w:r w:rsidRPr="009F5D54">
              <w:t>MultiSealing</w:t>
            </w:r>
          </w:p>
        </w:tc>
        <w:tc>
          <w:tcPr>
            <w:tcW w:w="283" w:type="dxa"/>
          </w:tcPr>
          <w:p w14:paraId="58DF67D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DA00CF6" w14:textId="77777777" w:rsidR="000234BB" w:rsidRDefault="000234BB" w:rsidP="00725808">
            <w:pPr>
              <w:jc w:val="left"/>
            </w:pPr>
            <w:r>
              <w:rPr>
                <w:sz w:val="16"/>
                <w:szCs w:val="16"/>
              </w:rPr>
              <w:t xml:space="preserve">The </w:t>
            </w:r>
            <w:r>
              <w:rPr>
                <w:i/>
                <w:iCs/>
                <w:sz w:val="16"/>
                <w:szCs w:val="16"/>
              </w:rPr>
              <w:t xml:space="preserve">Slot </w:t>
            </w:r>
            <w:r>
              <w:rPr>
                <w:sz w:val="16"/>
                <w:szCs w:val="16"/>
              </w:rPr>
              <w:t xml:space="preserve">is sealed with a more complex sealing variant, typically sealing multiple cavities with a single seal (e.g. a </w:t>
            </w:r>
            <w:r>
              <w:rPr>
                <w:i/>
                <w:iCs/>
                <w:sz w:val="16"/>
                <w:szCs w:val="16"/>
              </w:rPr>
              <w:t xml:space="preserve">MultiCavityPlug </w:t>
            </w:r>
            <w:r>
              <w:rPr>
                <w:sz w:val="16"/>
                <w:szCs w:val="16"/>
              </w:rPr>
              <w:t>or a combination of those).</w:t>
            </w:r>
          </w:p>
        </w:tc>
      </w:tr>
      <w:tr w:rsidR="000234BB" w:rsidRPr="00CC6307" w14:paraId="0802AB3A" w14:textId="77777777" w:rsidTr="00725808">
        <w:tc>
          <w:tcPr>
            <w:tcW w:w="2013" w:type="dxa"/>
            <w:tcMar>
              <w:top w:w="28" w:type="dxa"/>
              <w:left w:w="28" w:type="dxa"/>
              <w:bottom w:w="28" w:type="dxa"/>
              <w:right w:w="28" w:type="dxa"/>
            </w:tcMar>
          </w:tcPr>
          <w:p w14:paraId="268152BD" w14:textId="77777777" w:rsidR="000234BB" w:rsidRPr="009F5D54" w:rsidRDefault="000234BB" w:rsidP="00725808">
            <w:pPr>
              <w:pStyle w:val="SmallStandard"/>
            </w:pPr>
            <w:r w:rsidRPr="009F5D54">
              <w:t>Moulded</w:t>
            </w:r>
          </w:p>
        </w:tc>
        <w:tc>
          <w:tcPr>
            <w:tcW w:w="283" w:type="dxa"/>
          </w:tcPr>
          <w:p w14:paraId="4A4FE20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59FA17A" w14:textId="77777777" w:rsidR="000234BB" w:rsidRDefault="000234BB" w:rsidP="00725808">
            <w:pPr>
              <w:jc w:val="left"/>
            </w:pPr>
            <w:r>
              <w:rPr>
                <w:sz w:val="16"/>
                <w:szCs w:val="16"/>
              </w:rPr>
              <w:t xml:space="preserve">The </w:t>
            </w:r>
            <w:r>
              <w:rPr>
                <w:i/>
                <w:iCs/>
                <w:sz w:val="16"/>
                <w:szCs w:val="16"/>
              </w:rPr>
              <w:t>Slot</w:t>
            </w:r>
            <w:r>
              <w:rPr>
                <w:sz w:val="16"/>
                <w:szCs w:val="16"/>
              </w:rPr>
              <w:t xml:space="preserve"> is sealed by moulding it with some sort of sealing compound.</w:t>
            </w:r>
          </w:p>
        </w:tc>
      </w:tr>
    </w:tbl>
    <w:p w14:paraId="696F84BE" w14:textId="77777777" w:rsidR="000234BB" w:rsidRDefault="000234BB" w:rsidP="000234BB">
      <w:pPr>
        <w:pStyle w:val="SmallStandard"/>
      </w:pPr>
    </w:p>
    <w:p w14:paraId="7644617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6" w:name="_121861371fc3b73bcf99106e86c650cf"/>
      <w:r w:rsidRPr="005254F8">
        <w:rPr>
          <w:lang w:val="en-GB"/>
        </w:rPr>
        <w:t>TerminalSealingType</w:t>
      </w:r>
      <w:bookmarkEnd w:id="1376"/>
    </w:p>
    <w:p w14:paraId="385BD00C" w14:textId="77777777" w:rsidR="000234BB" w:rsidRDefault="000234BB" w:rsidP="000234BB">
      <w:r>
        <w:rPr>
          <w:sz w:val="18"/>
          <w:szCs w:val="18"/>
        </w:rPr>
        <w:t>Defines the possible sealing types for a terminal, if the terminal shall be sealed in its usage.</w:t>
      </w:r>
    </w:p>
    <w:p w14:paraId="354930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EECF398" w14:textId="77777777" w:rsidTr="00725808">
        <w:tc>
          <w:tcPr>
            <w:tcW w:w="2013" w:type="dxa"/>
            <w:tcMar>
              <w:top w:w="28" w:type="dxa"/>
              <w:left w:w="28" w:type="dxa"/>
              <w:bottom w:w="28" w:type="dxa"/>
              <w:right w:w="28" w:type="dxa"/>
            </w:tcMar>
          </w:tcPr>
          <w:p w14:paraId="53DC5DC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062602" w14:textId="3244711D"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349D20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0B17576" w14:textId="77777777" w:rsidTr="00725808">
        <w:tc>
          <w:tcPr>
            <w:tcW w:w="2013" w:type="dxa"/>
            <w:tcMar>
              <w:top w:w="28" w:type="dxa"/>
              <w:left w:w="28" w:type="dxa"/>
              <w:bottom w:w="28" w:type="dxa"/>
              <w:right w:w="28" w:type="dxa"/>
            </w:tcMar>
          </w:tcPr>
          <w:p w14:paraId="520B3F24"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48237CD"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2A36047"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2ED9754C" w14:textId="77777777" w:rsidTr="00725808">
        <w:tc>
          <w:tcPr>
            <w:tcW w:w="2013" w:type="dxa"/>
            <w:tcMar>
              <w:top w:w="28" w:type="dxa"/>
              <w:left w:w="28" w:type="dxa"/>
              <w:bottom w:w="28" w:type="dxa"/>
              <w:right w:w="28" w:type="dxa"/>
            </w:tcMar>
          </w:tcPr>
          <w:p w14:paraId="22F3F866" w14:textId="77777777" w:rsidR="000234BB" w:rsidRPr="009F5D54" w:rsidRDefault="000234BB" w:rsidP="00725808">
            <w:pPr>
              <w:pStyle w:val="SmallStandard"/>
            </w:pPr>
            <w:r w:rsidRPr="009F5D54">
              <w:t>None</w:t>
            </w:r>
          </w:p>
        </w:tc>
        <w:tc>
          <w:tcPr>
            <w:tcW w:w="283" w:type="dxa"/>
          </w:tcPr>
          <w:p w14:paraId="048D344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81C403F" w14:textId="77777777" w:rsidR="000234BB" w:rsidRDefault="000234BB" w:rsidP="00725808">
            <w:pPr>
              <w:jc w:val="left"/>
            </w:pPr>
            <w:r>
              <w:rPr>
                <w:sz w:val="16"/>
                <w:szCs w:val="16"/>
              </w:rPr>
              <w:t>The Terminal cannot be sealed by itself (e.g. a CavitySeal)</w:t>
            </w:r>
          </w:p>
        </w:tc>
      </w:tr>
      <w:tr w:rsidR="000234BB" w:rsidRPr="00CC6307" w14:paraId="234ECB05" w14:textId="77777777" w:rsidTr="00725808">
        <w:tc>
          <w:tcPr>
            <w:tcW w:w="2013" w:type="dxa"/>
            <w:tcMar>
              <w:top w:w="28" w:type="dxa"/>
              <w:left w:w="28" w:type="dxa"/>
              <w:bottom w:w="28" w:type="dxa"/>
              <w:right w:w="28" w:type="dxa"/>
            </w:tcMar>
          </w:tcPr>
          <w:p w14:paraId="6775B83A" w14:textId="77777777" w:rsidR="000234BB" w:rsidRPr="009F5D54" w:rsidRDefault="000234BB" w:rsidP="00725808">
            <w:pPr>
              <w:pStyle w:val="SmallStandard"/>
            </w:pPr>
            <w:r w:rsidRPr="009F5D54">
              <w:t>Sealed</w:t>
            </w:r>
          </w:p>
        </w:tc>
        <w:tc>
          <w:tcPr>
            <w:tcW w:w="283" w:type="dxa"/>
          </w:tcPr>
          <w:p w14:paraId="2A297E2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4DAA73F" w14:textId="77777777" w:rsidR="000234BB" w:rsidRDefault="000234BB" w:rsidP="00725808">
            <w:pPr>
              <w:jc w:val="left"/>
            </w:pPr>
            <w:r>
              <w:rPr>
                <w:sz w:val="16"/>
                <w:szCs w:val="16"/>
              </w:rPr>
              <w:t>The Terminal can be sealed and can only be used together with a cavity seal. It is not allowed to be used unsealed.</w:t>
            </w:r>
          </w:p>
        </w:tc>
      </w:tr>
      <w:tr w:rsidR="000234BB" w:rsidRPr="00CC6307" w14:paraId="7AC93938" w14:textId="77777777" w:rsidTr="00725808">
        <w:tc>
          <w:tcPr>
            <w:tcW w:w="2013" w:type="dxa"/>
            <w:tcMar>
              <w:top w:w="28" w:type="dxa"/>
              <w:left w:w="28" w:type="dxa"/>
              <w:bottom w:w="28" w:type="dxa"/>
              <w:right w:w="28" w:type="dxa"/>
            </w:tcMar>
          </w:tcPr>
          <w:p w14:paraId="20CF3BF6" w14:textId="77777777" w:rsidR="000234BB" w:rsidRPr="009F5D54" w:rsidRDefault="000234BB" w:rsidP="00725808">
            <w:pPr>
              <w:pStyle w:val="SmallStandard"/>
            </w:pPr>
            <w:r w:rsidRPr="009F5D54">
              <w:t>Neutral</w:t>
            </w:r>
          </w:p>
        </w:tc>
        <w:tc>
          <w:tcPr>
            <w:tcW w:w="283" w:type="dxa"/>
          </w:tcPr>
          <w:p w14:paraId="493C083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F14C4A9" w14:textId="77777777" w:rsidR="000234BB" w:rsidRDefault="000234BB" w:rsidP="00725808">
            <w:pPr>
              <w:jc w:val="left"/>
            </w:pPr>
            <w:r>
              <w:rPr>
                <w:sz w:val="16"/>
                <w:szCs w:val="16"/>
              </w:rPr>
              <w:t>The terminal can be sealed (with a cavity seal), but a seal is not mandatory for this terminal.</w:t>
            </w:r>
          </w:p>
        </w:tc>
      </w:tr>
      <w:tr w:rsidR="000234BB" w:rsidRPr="00CC6307" w14:paraId="76DA95A3" w14:textId="77777777" w:rsidTr="00725808">
        <w:tc>
          <w:tcPr>
            <w:tcW w:w="2013" w:type="dxa"/>
            <w:tcMar>
              <w:top w:w="28" w:type="dxa"/>
              <w:left w:w="28" w:type="dxa"/>
              <w:bottom w:w="28" w:type="dxa"/>
              <w:right w:w="28" w:type="dxa"/>
            </w:tcMar>
          </w:tcPr>
          <w:p w14:paraId="14A51188" w14:textId="77777777" w:rsidR="000234BB" w:rsidRPr="009F5D54" w:rsidRDefault="000234BB" w:rsidP="00725808">
            <w:pPr>
              <w:pStyle w:val="SmallStandard"/>
            </w:pPr>
            <w:r w:rsidRPr="009F5D54">
              <w:t>Moulded</w:t>
            </w:r>
          </w:p>
        </w:tc>
        <w:tc>
          <w:tcPr>
            <w:tcW w:w="283" w:type="dxa"/>
          </w:tcPr>
          <w:p w14:paraId="1B9E4F5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357B57F" w14:textId="77777777" w:rsidR="000234BB" w:rsidRDefault="000234BB" w:rsidP="00725808">
            <w:pPr>
              <w:jc w:val="left"/>
            </w:pPr>
            <w:r>
              <w:rPr>
                <w:sz w:val="16"/>
                <w:szCs w:val="16"/>
              </w:rPr>
              <w:t>The terminal can be used in a moulded slot.</w:t>
            </w:r>
          </w:p>
        </w:tc>
      </w:tr>
    </w:tbl>
    <w:p w14:paraId="3AAB7983" w14:textId="77777777" w:rsidR="000234BB" w:rsidRDefault="000234BB" w:rsidP="000234BB">
      <w:pPr>
        <w:pStyle w:val="SmallStandard"/>
      </w:pPr>
    </w:p>
    <w:p w14:paraId="5F6174A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7" w:name="_f2c4fa29924596ee4717f52ccd0e9c1d"/>
      <w:r w:rsidRPr="005254F8">
        <w:rPr>
          <w:lang w:val="en-GB"/>
        </w:rPr>
        <w:t>WireAddOnType</w:t>
      </w:r>
      <w:bookmarkEnd w:id="1377"/>
    </w:p>
    <w:p w14:paraId="38C3F664" w14:textId="77777777" w:rsidR="000234BB" w:rsidRDefault="000234BB" w:rsidP="000234BB">
      <w:r>
        <w:t>Specifies possible values for the t</w:t>
      </w:r>
      <w:r>
        <w:rPr>
          <w:i/>
          <w:iCs/>
        </w:rPr>
        <w:t xml:space="preserve">ype </w:t>
      </w:r>
      <w:r>
        <w:t xml:space="preserve">of wire add-ons (e.g. </w:t>
      </w:r>
      <w:r>
        <w:rPr>
          <w:i/>
          <w:iCs/>
        </w:rPr>
        <w:t>CavityAddOn</w:t>
      </w:r>
      <w:r>
        <w:t>).</w:t>
      </w:r>
    </w:p>
    <w:p w14:paraId="50D0331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8447599" w14:textId="77777777" w:rsidTr="00725808">
        <w:tc>
          <w:tcPr>
            <w:tcW w:w="2013" w:type="dxa"/>
            <w:tcMar>
              <w:top w:w="28" w:type="dxa"/>
              <w:left w:w="28" w:type="dxa"/>
              <w:bottom w:w="28" w:type="dxa"/>
              <w:right w:w="28" w:type="dxa"/>
            </w:tcMar>
          </w:tcPr>
          <w:p w14:paraId="5E45E91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0C772B" w14:textId="06B43C88"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25606BA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FE12A2A" w14:textId="77777777" w:rsidTr="00725808">
        <w:tc>
          <w:tcPr>
            <w:tcW w:w="2013" w:type="dxa"/>
            <w:tcMar>
              <w:top w:w="28" w:type="dxa"/>
              <w:left w:w="28" w:type="dxa"/>
              <w:bottom w:w="28" w:type="dxa"/>
              <w:right w:w="28" w:type="dxa"/>
            </w:tcMar>
          </w:tcPr>
          <w:p w14:paraId="7F0E2C1F"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5DBF8E48"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8C24516"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5F7A021F" w14:textId="77777777" w:rsidTr="00725808">
        <w:tc>
          <w:tcPr>
            <w:tcW w:w="2013" w:type="dxa"/>
            <w:tcMar>
              <w:top w:w="28" w:type="dxa"/>
              <w:left w:w="28" w:type="dxa"/>
              <w:bottom w:w="28" w:type="dxa"/>
              <w:right w:w="28" w:type="dxa"/>
            </w:tcMar>
          </w:tcPr>
          <w:p w14:paraId="2C1B90E9" w14:textId="77777777" w:rsidR="000234BB" w:rsidRPr="009F5D54" w:rsidRDefault="000234BB" w:rsidP="00725808">
            <w:pPr>
              <w:pStyle w:val="SmallStandard"/>
            </w:pPr>
            <w:r w:rsidRPr="009F5D54">
              <w:t>Contract</w:t>
            </w:r>
          </w:p>
        </w:tc>
        <w:tc>
          <w:tcPr>
            <w:tcW w:w="283" w:type="dxa"/>
          </w:tcPr>
          <w:p w14:paraId="3892F3A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89AA35C" w14:textId="77777777" w:rsidR="000234BB" w:rsidRDefault="000234BB" w:rsidP="00725808">
            <w:pPr>
              <w:jc w:val="left"/>
            </w:pPr>
            <w:r>
              <w:rPr>
                <w:sz w:val="16"/>
                <w:szCs w:val="16"/>
              </w:rPr>
              <w:t>The agreed add-on for any negotiations and calculations.</w:t>
            </w:r>
          </w:p>
        </w:tc>
      </w:tr>
      <w:tr w:rsidR="000234BB" w:rsidRPr="00CC6307" w14:paraId="150C54E9" w14:textId="77777777" w:rsidTr="00725808">
        <w:tc>
          <w:tcPr>
            <w:tcW w:w="2013" w:type="dxa"/>
            <w:tcMar>
              <w:top w:w="28" w:type="dxa"/>
              <w:left w:w="28" w:type="dxa"/>
              <w:bottom w:w="28" w:type="dxa"/>
              <w:right w:w="28" w:type="dxa"/>
            </w:tcMar>
          </w:tcPr>
          <w:p w14:paraId="66B04949" w14:textId="77777777" w:rsidR="000234BB" w:rsidRPr="009F5D54" w:rsidRDefault="000234BB" w:rsidP="00725808">
            <w:pPr>
              <w:pStyle w:val="SmallStandard"/>
            </w:pPr>
            <w:r w:rsidRPr="009F5D54">
              <w:t>Production</w:t>
            </w:r>
          </w:p>
        </w:tc>
        <w:tc>
          <w:tcPr>
            <w:tcW w:w="283" w:type="dxa"/>
          </w:tcPr>
          <w:p w14:paraId="13F8503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828ECAC" w14:textId="77777777" w:rsidR="000234BB" w:rsidRDefault="000234BB" w:rsidP="00725808">
            <w:pPr>
              <w:jc w:val="left"/>
            </w:pPr>
            <w:r>
              <w:rPr>
                <w:sz w:val="16"/>
                <w:szCs w:val="16"/>
              </w:rPr>
              <w:t>The add-on length for the use in production environments.</w:t>
            </w:r>
          </w:p>
        </w:tc>
      </w:tr>
    </w:tbl>
    <w:p w14:paraId="15221AA1" w14:textId="77777777" w:rsidR="000234BB" w:rsidRDefault="000234BB" w:rsidP="000234BB">
      <w:pPr>
        <w:pStyle w:val="SmallStandard"/>
      </w:pPr>
    </w:p>
    <w:p w14:paraId="58645DD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8" w:name="_954b56956f6cfbd79cdf4599ca1229b1"/>
      <w:r w:rsidRPr="005254F8">
        <w:rPr>
          <w:lang w:val="en-GB"/>
        </w:rPr>
        <w:t>WireElementShape</w:t>
      </w:r>
      <w:bookmarkEnd w:id="1378"/>
    </w:p>
    <w:p w14:paraId="1D71DD26" w14:textId="77777777" w:rsidR="000234BB" w:rsidRDefault="000234BB" w:rsidP="000234BB">
      <w:r>
        <w:rPr>
          <w:sz w:val="18"/>
          <w:szCs w:val="18"/>
        </w:rPr>
        <w:t>Defines the shape of a wire element.</w:t>
      </w:r>
    </w:p>
    <w:p w14:paraId="343DC9E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1E17DD4" w14:textId="77777777" w:rsidTr="00725808">
        <w:tc>
          <w:tcPr>
            <w:tcW w:w="2013" w:type="dxa"/>
            <w:tcMar>
              <w:top w:w="28" w:type="dxa"/>
              <w:left w:w="28" w:type="dxa"/>
              <w:bottom w:w="28" w:type="dxa"/>
              <w:right w:w="28" w:type="dxa"/>
            </w:tcMar>
          </w:tcPr>
          <w:p w14:paraId="4178821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242D0F" w14:textId="4B82DC76"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2A4FEA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0D15B1B" w14:textId="77777777" w:rsidTr="00725808">
        <w:tc>
          <w:tcPr>
            <w:tcW w:w="2013" w:type="dxa"/>
            <w:tcMar>
              <w:top w:w="28" w:type="dxa"/>
              <w:left w:w="28" w:type="dxa"/>
              <w:bottom w:w="28" w:type="dxa"/>
              <w:right w:w="28" w:type="dxa"/>
            </w:tcMar>
          </w:tcPr>
          <w:p w14:paraId="1EC99E24"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37C48646"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95FF1F1"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31F61406" w14:textId="77777777" w:rsidTr="00725808">
        <w:tc>
          <w:tcPr>
            <w:tcW w:w="2013" w:type="dxa"/>
            <w:tcMar>
              <w:top w:w="28" w:type="dxa"/>
              <w:left w:w="28" w:type="dxa"/>
              <w:bottom w:w="28" w:type="dxa"/>
              <w:right w:w="28" w:type="dxa"/>
            </w:tcMar>
          </w:tcPr>
          <w:p w14:paraId="3AA0E942" w14:textId="77777777" w:rsidR="000234BB" w:rsidRPr="009F5D54" w:rsidRDefault="000234BB" w:rsidP="00725808">
            <w:pPr>
              <w:pStyle w:val="SmallStandard"/>
            </w:pPr>
            <w:r w:rsidRPr="009F5D54">
              <w:t>Circular</w:t>
            </w:r>
          </w:p>
        </w:tc>
        <w:tc>
          <w:tcPr>
            <w:tcW w:w="283" w:type="dxa"/>
          </w:tcPr>
          <w:p w14:paraId="4A2169A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EDE51D3" w14:textId="77777777" w:rsidR="000234BB" w:rsidRDefault="000234BB" w:rsidP="00725808"/>
        </w:tc>
      </w:tr>
      <w:tr w:rsidR="000234BB" w:rsidRPr="00CC6307" w14:paraId="2C54CCB6" w14:textId="77777777" w:rsidTr="00725808">
        <w:tc>
          <w:tcPr>
            <w:tcW w:w="2013" w:type="dxa"/>
            <w:tcMar>
              <w:top w:w="28" w:type="dxa"/>
              <w:left w:w="28" w:type="dxa"/>
              <w:bottom w:w="28" w:type="dxa"/>
              <w:right w:w="28" w:type="dxa"/>
            </w:tcMar>
          </w:tcPr>
          <w:p w14:paraId="486AF422" w14:textId="77777777" w:rsidR="000234BB" w:rsidRPr="009F5D54" w:rsidRDefault="000234BB" w:rsidP="00725808">
            <w:pPr>
              <w:pStyle w:val="SmallStandard"/>
            </w:pPr>
            <w:r w:rsidRPr="009F5D54">
              <w:t>Flat</w:t>
            </w:r>
          </w:p>
        </w:tc>
        <w:tc>
          <w:tcPr>
            <w:tcW w:w="283" w:type="dxa"/>
          </w:tcPr>
          <w:p w14:paraId="4A24A0E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A3DB4FA" w14:textId="77777777" w:rsidR="000234BB" w:rsidRDefault="000234BB" w:rsidP="00725808"/>
        </w:tc>
      </w:tr>
      <w:tr w:rsidR="000234BB" w:rsidRPr="00CC6307" w14:paraId="7779D91D" w14:textId="77777777" w:rsidTr="00725808">
        <w:tc>
          <w:tcPr>
            <w:tcW w:w="2013" w:type="dxa"/>
            <w:tcMar>
              <w:top w:w="28" w:type="dxa"/>
              <w:left w:w="28" w:type="dxa"/>
              <w:bottom w:w="28" w:type="dxa"/>
              <w:right w:w="28" w:type="dxa"/>
            </w:tcMar>
          </w:tcPr>
          <w:p w14:paraId="4C3E3F8D" w14:textId="77777777" w:rsidR="000234BB" w:rsidRPr="009F5D54" w:rsidRDefault="000234BB" w:rsidP="00725808">
            <w:pPr>
              <w:pStyle w:val="SmallStandard"/>
            </w:pPr>
            <w:r w:rsidRPr="009F5D54">
              <w:t>Elliptical</w:t>
            </w:r>
          </w:p>
        </w:tc>
        <w:tc>
          <w:tcPr>
            <w:tcW w:w="283" w:type="dxa"/>
          </w:tcPr>
          <w:p w14:paraId="0B18F17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6F45BFD" w14:textId="77777777" w:rsidR="000234BB" w:rsidRDefault="000234BB" w:rsidP="00725808"/>
        </w:tc>
      </w:tr>
    </w:tbl>
    <w:p w14:paraId="188B366F" w14:textId="77777777" w:rsidR="000234BB" w:rsidRDefault="000234BB" w:rsidP="000234BB">
      <w:pPr>
        <w:pStyle w:val="SmallStandard"/>
      </w:pPr>
    </w:p>
    <w:p w14:paraId="2FB3EE6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79" w:name="_3609c96796dcba710ba9e4d8bf1bb76a"/>
      <w:r w:rsidRPr="005254F8">
        <w:rPr>
          <w:lang w:val="en-GB"/>
        </w:rPr>
        <w:t>WireReceptionType</w:t>
      </w:r>
      <w:bookmarkEnd w:id="1379"/>
    </w:p>
    <w:p w14:paraId="24CDDA75" w14:textId="77777777" w:rsidR="000234BB" w:rsidRDefault="000234BB" w:rsidP="000234BB">
      <w:r>
        <w:rPr>
          <w:sz w:val="18"/>
          <w:szCs w:val="18"/>
        </w:rPr>
        <w:t xml:space="preserve">The </w:t>
      </w:r>
      <w:r>
        <w:rPr>
          <w:i/>
          <w:iCs/>
          <w:sz w:val="18"/>
          <w:szCs w:val="18"/>
        </w:rPr>
        <w:t>WireReceptionType</w:t>
      </w:r>
      <w:r>
        <w:rPr>
          <w:sz w:val="18"/>
          <w:szCs w:val="18"/>
        </w:rPr>
        <w:t xml:space="preserve"> defines in an </w:t>
      </w:r>
      <w:r>
        <w:rPr>
          <w:i/>
          <w:iCs/>
          <w:sz w:val="18"/>
          <w:szCs w:val="18"/>
        </w:rPr>
        <w:t>OpenEnumeration</w:t>
      </w:r>
      <w:r>
        <w:rPr>
          <w:sz w:val="18"/>
          <w:szCs w:val="18"/>
        </w:rPr>
        <w:t xml:space="preserve"> how a wire is joined with a wire reception.</w:t>
      </w:r>
    </w:p>
    <w:p w14:paraId="084289B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392649B" w14:textId="77777777" w:rsidTr="00725808">
        <w:tc>
          <w:tcPr>
            <w:tcW w:w="2013" w:type="dxa"/>
            <w:tcMar>
              <w:top w:w="28" w:type="dxa"/>
              <w:left w:w="28" w:type="dxa"/>
              <w:bottom w:w="28" w:type="dxa"/>
              <w:right w:w="28" w:type="dxa"/>
            </w:tcMar>
          </w:tcPr>
          <w:p w14:paraId="7BA9980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439417F" w14:textId="76507767"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722A3C0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AD18547" w14:textId="77777777" w:rsidTr="00725808">
        <w:tc>
          <w:tcPr>
            <w:tcW w:w="2013" w:type="dxa"/>
            <w:tcMar>
              <w:top w:w="28" w:type="dxa"/>
              <w:left w:w="28" w:type="dxa"/>
              <w:bottom w:w="28" w:type="dxa"/>
              <w:right w:w="28" w:type="dxa"/>
            </w:tcMar>
          </w:tcPr>
          <w:p w14:paraId="594D37A6"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25CBF30"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B1F4CC9"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33A88BCE" w14:textId="77777777" w:rsidTr="00725808">
        <w:tc>
          <w:tcPr>
            <w:tcW w:w="2013" w:type="dxa"/>
            <w:tcMar>
              <w:top w:w="28" w:type="dxa"/>
              <w:left w:w="28" w:type="dxa"/>
              <w:bottom w:w="28" w:type="dxa"/>
              <w:right w:w="28" w:type="dxa"/>
            </w:tcMar>
          </w:tcPr>
          <w:p w14:paraId="12F2BF80" w14:textId="77777777" w:rsidR="000234BB" w:rsidRPr="009F5D54" w:rsidRDefault="000234BB" w:rsidP="00725808">
            <w:pPr>
              <w:pStyle w:val="SmallStandard"/>
            </w:pPr>
            <w:r w:rsidRPr="009F5D54">
              <w:t>Crimp</w:t>
            </w:r>
          </w:p>
        </w:tc>
        <w:tc>
          <w:tcPr>
            <w:tcW w:w="283" w:type="dxa"/>
          </w:tcPr>
          <w:p w14:paraId="05A948A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A54D628" w14:textId="77777777" w:rsidR="000234BB" w:rsidRDefault="000234BB" w:rsidP="00725808"/>
        </w:tc>
      </w:tr>
      <w:tr w:rsidR="000234BB" w:rsidRPr="00CC6307" w14:paraId="5E40AC3A" w14:textId="77777777" w:rsidTr="00725808">
        <w:tc>
          <w:tcPr>
            <w:tcW w:w="2013" w:type="dxa"/>
            <w:tcMar>
              <w:top w:w="28" w:type="dxa"/>
              <w:left w:w="28" w:type="dxa"/>
              <w:bottom w:w="28" w:type="dxa"/>
              <w:right w:w="28" w:type="dxa"/>
            </w:tcMar>
          </w:tcPr>
          <w:p w14:paraId="64083E6B" w14:textId="77777777" w:rsidR="000234BB" w:rsidRPr="009F5D54" w:rsidRDefault="000234BB" w:rsidP="00725808">
            <w:pPr>
              <w:pStyle w:val="SmallStandard"/>
            </w:pPr>
            <w:r w:rsidRPr="009F5D54">
              <w:t>Soldering</w:t>
            </w:r>
          </w:p>
        </w:tc>
        <w:tc>
          <w:tcPr>
            <w:tcW w:w="283" w:type="dxa"/>
          </w:tcPr>
          <w:p w14:paraId="2B4F6DE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13736DE" w14:textId="77777777" w:rsidR="000234BB" w:rsidRDefault="000234BB" w:rsidP="00725808"/>
        </w:tc>
      </w:tr>
      <w:tr w:rsidR="000234BB" w:rsidRPr="00CC6307" w14:paraId="06CDECAE" w14:textId="77777777" w:rsidTr="00725808">
        <w:tc>
          <w:tcPr>
            <w:tcW w:w="2013" w:type="dxa"/>
            <w:tcMar>
              <w:top w:w="28" w:type="dxa"/>
              <w:left w:w="28" w:type="dxa"/>
              <w:bottom w:w="28" w:type="dxa"/>
              <w:right w:w="28" w:type="dxa"/>
            </w:tcMar>
          </w:tcPr>
          <w:p w14:paraId="721C1525" w14:textId="77777777" w:rsidR="000234BB" w:rsidRPr="009F5D54" w:rsidRDefault="000234BB" w:rsidP="00725808">
            <w:pPr>
              <w:pStyle w:val="SmallStandard"/>
            </w:pPr>
            <w:r w:rsidRPr="009F5D54">
              <w:t>PlasmaSoldering</w:t>
            </w:r>
          </w:p>
        </w:tc>
        <w:tc>
          <w:tcPr>
            <w:tcW w:w="283" w:type="dxa"/>
          </w:tcPr>
          <w:p w14:paraId="3A6411B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C09960B" w14:textId="77777777" w:rsidR="000234BB" w:rsidRDefault="000234BB" w:rsidP="00725808"/>
        </w:tc>
      </w:tr>
      <w:tr w:rsidR="000234BB" w:rsidRPr="00CC6307" w14:paraId="5780FCE8" w14:textId="77777777" w:rsidTr="00725808">
        <w:tc>
          <w:tcPr>
            <w:tcW w:w="2013" w:type="dxa"/>
            <w:tcMar>
              <w:top w:w="28" w:type="dxa"/>
              <w:left w:w="28" w:type="dxa"/>
              <w:bottom w:w="28" w:type="dxa"/>
              <w:right w:w="28" w:type="dxa"/>
            </w:tcMar>
          </w:tcPr>
          <w:p w14:paraId="24FD8A08" w14:textId="77777777" w:rsidR="000234BB" w:rsidRPr="009F5D54" w:rsidRDefault="000234BB" w:rsidP="00725808">
            <w:pPr>
              <w:pStyle w:val="SmallStandard"/>
            </w:pPr>
            <w:r w:rsidRPr="009F5D54">
              <w:t>SpotResistentWelding</w:t>
            </w:r>
          </w:p>
        </w:tc>
        <w:tc>
          <w:tcPr>
            <w:tcW w:w="283" w:type="dxa"/>
          </w:tcPr>
          <w:p w14:paraId="2DA51EF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2A0A259" w14:textId="77777777" w:rsidR="000234BB" w:rsidRDefault="000234BB" w:rsidP="00725808"/>
        </w:tc>
      </w:tr>
      <w:tr w:rsidR="000234BB" w:rsidRPr="00CC6307" w14:paraId="6210684F" w14:textId="77777777" w:rsidTr="00725808">
        <w:tc>
          <w:tcPr>
            <w:tcW w:w="2013" w:type="dxa"/>
            <w:tcMar>
              <w:top w:w="28" w:type="dxa"/>
              <w:left w:w="28" w:type="dxa"/>
              <w:bottom w:w="28" w:type="dxa"/>
              <w:right w:w="28" w:type="dxa"/>
            </w:tcMar>
          </w:tcPr>
          <w:p w14:paraId="0A73428D" w14:textId="77777777" w:rsidR="000234BB" w:rsidRPr="009F5D54" w:rsidRDefault="000234BB" w:rsidP="00725808">
            <w:pPr>
              <w:pStyle w:val="SmallStandard"/>
            </w:pPr>
            <w:r w:rsidRPr="009F5D54">
              <w:t>FrictionWelding</w:t>
            </w:r>
          </w:p>
        </w:tc>
        <w:tc>
          <w:tcPr>
            <w:tcW w:w="283" w:type="dxa"/>
          </w:tcPr>
          <w:p w14:paraId="02CCCEC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6255A93" w14:textId="77777777" w:rsidR="000234BB" w:rsidRDefault="000234BB" w:rsidP="00725808"/>
        </w:tc>
      </w:tr>
      <w:tr w:rsidR="000234BB" w:rsidRPr="00CC6307" w14:paraId="5698A465" w14:textId="77777777" w:rsidTr="00725808">
        <w:tc>
          <w:tcPr>
            <w:tcW w:w="2013" w:type="dxa"/>
            <w:tcMar>
              <w:top w:w="28" w:type="dxa"/>
              <w:left w:w="28" w:type="dxa"/>
              <w:bottom w:w="28" w:type="dxa"/>
              <w:right w:w="28" w:type="dxa"/>
            </w:tcMar>
          </w:tcPr>
          <w:p w14:paraId="2A7E844B" w14:textId="77777777" w:rsidR="000234BB" w:rsidRPr="009F5D54" w:rsidRDefault="000234BB" w:rsidP="00725808">
            <w:pPr>
              <w:pStyle w:val="SmallStandard"/>
            </w:pPr>
            <w:r w:rsidRPr="009F5D54">
              <w:t>UltraSonicWelding</w:t>
            </w:r>
          </w:p>
        </w:tc>
        <w:tc>
          <w:tcPr>
            <w:tcW w:w="283" w:type="dxa"/>
          </w:tcPr>
          <w:p w14:paraId="52A6077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67A22DF" w14:textId="77777777" w:rsidR="000234BB" w:rsidRDefault="000234BB" w:rsidP="00725808"/>
        </w:tc>
      </w:tr>
      <w:tr w:rsidR="000234BB" w:rsidRPr="00CC6307" w14:paraId="5D95F5FB" w14:textId="77777777" w:rsidTr="00725808">
        <w:tc>
          <w:tcPr>
            <w:tcW w:w="2013" w:type="dxa"/>
            <w:tcMar>
              <w:top w:w="28" w:type="dxa"/>
              <w:left w:w="28" w:type="dxa"/>
              <w:bottom w:w="28" w:type="dxa"/>
              <w:right w:w="28" w:type="dxa"/>
            </w:tcMar>
          </w:tcPr>
          <w:p w14:paraId="38E7994C" w14:textId="77777777" w:rsidR="000234BB" w:rsidRPr="009F5D54" w:rsidRDefault="000234BB" w:rsidP="00725808">
            <w:pPr>
              <w:pStyle w:val="SmallStandard"/>
            </w:pPr>
            <w:r w:rsidRPr="009F5D54">
              <w:lastRenderedPageBreak/>
              <w:t>UltraSonicCompactation</w:t>
            </w:r>
          </w:p>
        </w:tc>
        <w:tc>
          <w:tcPr>
            <w:tcW w:w="283" w:type="dxa"/>
          </w:tcPr>
          <w:p w14:paraId="27F0D3F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CFFD4DC" w14:textId="77777777" w:rsidR="000234BB" w:rsidRDefault="000234BB" w:rsidP="00725808">
            <w:pPr>
              <w:jc w:val="left"/>
            </w:pPr>
            <w:r>
              <w:rPr>
                <w:sz w:val="16"/>
                <w:szCs w:val="16"/>
              </w:rPr>
              <w:t xml:space="preserve"> UltraSonicCompactation, typically used for aluminium wires.</w:t>
            </w:r>
          </w:p>
        </w:tc>
      </w:tr>
    </w:tbl>
    <w:p w14:paraId="5D0A73E6" w14:textId="77777777" w:rsidR="000234BB" w:rsidRDefault="000234BB" w:rsidP="000234BB">
      <w:pPr>
        <w:pStyle w:val="SmallStandard"/>
      </w:pPr>
    </w:p>
    <w:p w14:paraId="750D36F6"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380" w:name="_Toc33620322"/>
      <w:r>
        <w:rPr>
          <w:lang w:val="en-GB"/>
        </w:rPr>
        <w:t xml:space="preserve">Module </w:t>
      </w:r>
      <w:bookmarkStart w:id="1381" w:name="_d692511730ab7822f43c41d851cadf40"/>
      <w:r>
        <w:rPr>
          <w:lang w:val="en-GB"/>
        </w:rPr>
        <w:t>external_mapping</w:t>
      </w:r>
      <w:bookmarkEnd w:id="1381"/>
      <w:bookmarkEnd w:id="1380"/>
    </w:p>
    <w:p w14:paraId="1702779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2" w:name="_181cd46bddbce84a2a60d7ac823aa66a"/>
      <w:r>
        <w:rPr>
          <w:lang w:val="en-GB"/>
        </w:rPr>
        <w:t>ExternalMapping</w:t>
      </w:r>
      <w:bookmarkEnd w:id="1382"/>
    </w:p>
    <w:p w14:paraId="54B308B7" w14:textId="77777777" w:rsidR="000234BB" w:rsidRDefault="000234BB" w:rsidP="000234BB">
      <w:r>
        <w:rPr>
          <w:sz w:val="18"/>
          <w:szCs w:val="18"/>
        </w:rPr>
        <w:t xml:space="preserve">An </w:t>
      </w:r>
      <w:r>
        <w:rPr>
          <w:i/>
          <w:iCs/>
          <w:sz w:val="18"/>
          <w:szCs w:val="18"/>
        </w:rPr>
        <w:t xml:space="preserve">ExternalMapping </w:t>
      </w:r>
      <w:r>
        <w:rPr>
          <w:sz w:val="18"/>
          <w:szCs w:val="18"/>
        </w:rPr>
        <w:t xml:space="preserve">is used to relate an </w:t>
      </w:r>
      <w:r>
        <w:rPr>
          <w:i/>
          <w:iCs/>
          <w:sz w:val="18"/>
          <w:szCs w:val="18"/>
        </w:rPr>
        <w:t xml:space="preserve">ExtendableElement </w:t>
      </w:r>
      <w:r>
        <w:rPr>
          <w:sz w:val="18"/>
          <w:szCs w:val="18"/>
        </w:rPr>
        <w:t xml:space="preserve">in the VEC with an element located in an external data source. The element in the VEC is referenced by the </w:t>
      </w:r>
      <w:r>
        <w:rPr>
          <w:i/>
          <w:iCs/>
          <w:sz w:val="18"/>
          <w:szCs w:val="18"/>
        </w:rPr>
        <w:t>mappedElement</w:t>
      </w:r>
      <w:r>
        <w:rPr>
          <w:sz w:val="18"/>
          <w:szCs w:val="18"/>
        </w:rPr>
        <w:t xml:space="preserve">, the external element is identified by the attribute </w:t>
      </w:r>
      <w:r>
        <w:rPr>
          <w:i/>
          <w:iCs/>
          <w:sz w:val="18"/>
          <w:szCs w:val="18"/>
        </w:rPr>
        <w:t>externalReference.</w:t>
      </w:r>
    </w:p>
    <w:p w14:paraId="7362300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CBC47BD" w14:textId="77777777" w:rsidTr="00725808">
        <w:tc>
          <w:tcPr>
            <w:tcW w:w="2013" w:type="dxa"/>
            <w:tcMar>
              <w:top w:w="28" w:type="dxa"/>
              <w:left w:w="28" w:type="dxa"/>
              <w:bottom w:w="28" w:type="dxa"/>
              <w:right w:w="28" w:type="dxa"/>
            </w:tcMar>
          </w:tcPr>
          <w:p w14:paraId="18D9EE7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B9EF8D0" w14:textId="080190C6"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4244953" w14:textId="77777777" w:rsidTr="00725808">
        <w:tc>
          <w:tcPr>
            <w:tcW w:w="2013" w:type="dxa"/>
            <w:tcMar>
              <w:top w:w="28" w:type="dxa"/>
              <w:left w:w="28" w:type="dxa"/>
              <w:bottom w:w="28" w:type="dxa"/>
              <w:right w:w="28" w:type="dxa"/>
            </w:tcMar>
          </w:tcPr>
          <w:p w14:paraId="7E18E10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7D61F9" w14:textId="77777777" w:rsidR="000234BB" w:rsidRDefault="000234BB" w:rsidP="00725808"/>
        </w:tc>
      </w:tr>
      <w:tr w:rsidR="000234BB" w:rsidRPr="008359F5" w14:paraId="57FD4F0D" w14:textId="77777777" w:rsidTr="00725808">
        <w:tc>
          <w:tcPr>
            <w:tcW w:w="2013" w:type="dxa"/>
            <w:tcMar>
              <w:top w:w="28" w:type="dxa"/>
              <w:left w:w="28" w:type="dxa"/>
              <w:bottom w:w="28" w:type="dxa"/>
              <w:right w:w="28" w:type="dxa"/>
            </w:tcMar>
          </w:tcPr>
          <w:p w14:paraId="6F1DD40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65B4F47" w14:textId="77777777" w:rsidR="000234BB" w:rsidRPr="000437C1" w:rsidRDefault="000234BB" w:rsidP="00725808">
            <w:pPr>
              <w:pStyle w:val="SmallStandard"/>
            </w:pPr>
            <w:r>
              <w:t>false</w:t>
            </w:r>
          </w:p>
        </w:tc>
      </w:tr>
    </w:tbl>
    <w:p w14:paraId="2BCE940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A2326C7" w14:textId="77777777" w:rsidTr="00725808">
        <w:tc>
          <w:tcPr>
            <w:tcW w:w="2013" w:type="dxa"/>
            <w:tcMar>
              <w:top w:w="28" w:type="dxa"/>
              <w:left w:w="28" w:type="dxa"/>
              <w:bottom w:w="28" w:type="dxa"/>
              <w:right w:w="28" w:type="dxa"/>
            </w:tcMar>
          </w:tcPr>
          <w:p w14:paraId="2F1145A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4AAF11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CEFC0C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C30EFF"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46673D6" w14:textId="77777777" w:rsidTr="00725808">
        <w:tc>
          <w:tcPr>
            <w:tcW w:w="2013" w:type="dxa"/>
            <w:tcMar>
              <w:top w:w="28" w:type="dxa"/>
              <w:left w:w="28" w:type="dxa"/>
              <w:bottom w:w="28" w:type="dxa"/>
              <w:right w:w="28" w:type="dxa"/>
            </w:tcMar>
          </w:tcPr>
          <w:p w14:paraId="0193677B" w14:textId="77777777" w:rsidR="000234BB" w:rsidRPr="00620BBE" w:rsidRDefault="000234BB" w:rsidP="00725808">
            <w:pPr>
              <w:pStyle w:val="SmallStandard"/>
            </w:pPr>
            <w:r w:rsidRPr="00620BBE">
              <w:t>externalReference</w:t>
            </w:r>
          </w:p>
        </w:tc>
        <w:tc>
          <w:tcPr>
            <w:tcW w:w="1559" w:type="dxa"/>
            <w:tcMar>
              <w:top w:w="28" w:type="dxa"/>
              <w:left w:w="28" w:type="dxa"/>
              <w:bottom w:w="28" w:type="dxa"/>
              <w:right w:w="28" w:type="dxa"/>
            </w:tcMar>
          </w:tcPr>
          <w:p w14:paraId="0EF57C3B"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AAB8CC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2453747" w14:textId="77777777" w:rsidR="000234BB" w:rsidRDefault="000234BB" w:rsidP="00725808">
            <w:pPr>
              <w:jc w:val="left"/>
            </w:pPr>
            <w:r>
              <w:rPr>
                <w:sz w:val="16"/>
                <w:szCs w:val="16"/>
              </w:rPr>
              <w:t>Defines the unique key of the external element. How this key shall be interpreted is dependent from the format of the external data source.</w:t>
            </w:r>
          </w:p>
        </w:tc>
      </w:tr>
    </w:tbl>
    <w:p w14:paraId="7976B8C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5A24ADC" w14:textId="77777777" w:rsidTr="00725808">
        <w:tc>
          <w:tcPr>
            <w:tcW w:w="3856" w:type="dxa"/>
            <w:gridSpan w:val="3"/>
          </w:tcPr>
          <w:p w14:paraId="5A9C6511" w14:textId="77777777" w:rsidR="000234BB" w:rsidRDefault="000234BB" w:rsidP="00725808">
            <w:pPr>
              <w:jc w:val="center"/>
              <w:rPr>
                <w:b/>
                <w:sz w:val="16"/>
                <w:szCs w:val="16"/>
                <w:lang w:val="en-GB"/>
              </w:rPr>
            </w:pPr>
            <w:r>
              <w:rPr>
                <w:b/>
                <w:sz w:val="16"/>
                <w:szCs w:val="16"/>
                <w:lang w:val="en-GB"/>
              </w:rPr>
              <w:t>Other End</w:t>
            </w:r>
          </w:p>
        </w:tc>
        <w:tc>
          <w:tcPr>
            <w:tcW w:w="708" w:type="dxa"/>
          </w:tcPr>
          <w:p w14:paraId="3CDE19D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F930136" w14:textId="77777777" w:rsidR="000234BB" w:rsidRDefault="000234BB" w:rsidP="00725808">
            <w:pPr>
              <w:jc w:val="center"/>
              <w:rPr>
                <w:b/>
                <w:sz w:val="16"/>
                <w:szCs w:val="16"/>
                <w:lang w:val="en-GB"/>
              </w:rPr>
            </w:pPr>
            <w:r>
              <w:rPr>
                <w:b/>
                <w:sz w:val="16"/>
                <w:szCs w:val="16"/>
                <w:lang w:val="en-GB"/>
              </w:rPr>
              <w:t>General</w:t>
            </w:r>
          </w:p>
        </w:tc>
      </w:tr>
      <w:tr w:rsidR="000234BB" w:rsidRPr="00720F6F" w14:paraId="3B0C0B70" w14:textId="77777777" w:rsidTr="00725808">
        <w:tc>
          <w:tcPr>
            <w:tcW w:w="1573" w:type="dxa"/>
          </w:tcPr>
          <w:p w14:paraId="2E1EB663" w14:textId="77777777" w:rsidR="000234BB" w:rsidRDefault="000234BB" w:rsidP="00725808">
            <w:pPr>
              <w:rPr>
                <w:b/>
                <w:sz w:val="16"/>
                <w:szCs w:val="16"/>
                <w:lang w:val="en-GB"/>
              </w:rPr>
            </w:pPr>
            <w:r>
              <w:rPr>
                <w:b/>
                <w:sz w:val="16"/>
                <w:szCs w:val="16"/>
                <w:lang w:val="en-GB"/>
              </w:rPr>
              <w:t>Type</w:t>
            </w:r>
          </w:p>
        </w:tc>
        <w:tc>
          <w:tcPr>
            <w:tcW w:w="1574" w:type="dxa"/>
          </w:tcPr>
          <w:p w14:paraId="6B47ACFC" w14:textId="77777777" w:rsidR="000234BB" w:rsidRDefault="000234BB" w:rsidP="00725808">
            <w:pPr>
              <w:rPr>
                <w:b/>
                <w:sz w:val="16"/>
                <w:szCs w:val="16"/>
                <w:lang w:val="en-GB"/>
              </w:rPr>
            </w:pPr>
            <w:r>
              <w:rPr>
                <w:b/>
                <w:sz w:val="16"/>
                <w:szCs w:val="16"/>
                <w:lang w:val="en-GB"/>
              </w:rPr>
              <w:t>Role</w:t>
            </w:r>
          </w:p>
        </w:tc>
        <w:tc>
          <w:tcPr>
            <w:tcW w:w="708" w:type="dxa"/>
          </w:tcPr>
          <w:p w14:paraId="37C42227" w14:textId="77777777" w:rsidR="000234BB" w:rsidRDefault="000234BB" w:rsidP="00725808">
            <w:pPr>
              <w:rPr>
                <w:b/>
                <w:sz w:val="16"/>
                <w:szCs w:val="16"/>
                <w:lang w:val="en-GB"/>
              </w:rPr>
            </w:pPr>
            <w:r>
              <w:rPr>
                <w:b/>
                <w:sz w:val="16"/>
                <w:szCs w:val="16"/>
                <w:lang w:val="en-GB"/>
              </w:rPr>
              <w:t>Mult</w:t>
            </w:r>
          </w:p>
        </w:tc>
        <w:tc>
          <w:tcPr>
            <w:tcW w:w="709" w:type="dxa"/>
          </w:tcPr>
          <w:p w14:paraId="7A5F0D81" w14:textId="77777777" w:rsidR="000234BB" w:rsidRDefault="000234BB" w:rsidP="00725808">
            <w:pPr>
              <w:rPr>
                <w:b/>
                <w:sz w:val="16"/>
                <w:szCs w:val="16"/>
                <w:lang w:val="en-GB"/>
              </w:rPr>
            </w:pPr>
            <w:r>
              <w:rPr>
                <w:b/>
                <w:sz w:val="16"/>
                <w:szCs w:val="16"/>
                <w:lang w:val="en-GB"/>
              </w:rPr>
              <w:t>Mult</w:t>
            </w:r>
          </w:p>
        </w:tc>
        <w:tc>
          <w:tcPr>
            <w:tcW w:w="567" w:type="dxa"/>
          </w:tcPr>
          <w:p w14:paraId="2B95F7D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350BA69" w14:textId="77777777" w:rsidR="000234BB" w:rsidRPr="008359F5" w:rsidRDefault="000234BB" w:rsidP="00725808">
            <w:pPr>
              <w:rPr>
                <w:b/>
                <w:sz w:val="16"/>
                <w:szCs w:val="16"/>
                <w:lang w:val="en-GB"/>
              </w:rPr>
            </w:pPr>
            <w:r>
              <w:rPr>
                <w:b/>
                <w:sz w:val="16"/>
                <w:szCs w:val="16"/>
                <w:lang w:val="en-GB"/>
              </w:rPr>
              <w:t>Comment</w:t>
            </w:r>
          </w:p>
        </w:tc>
      </w:tr>
      <w:tr w:rsidR="000234BB" w:rsidRPr="00CC6307" w14:paraId="15F4BD40" w14:textId="77777777" w:rsidTr="00725808">
        <w:tc>
          <w:tcPr>
            <w:tcW w:w="1573" w:type="dxa"/>
          </w:tcPr>
          <w:p w14:paraId="581F917E" w14:textId="77777777" w:rsidR="000234BB" w:rsidRPr="00634625" w:rsidRDefault="000234BB" w:rsidP="00725808">
            <w:pPr>
              <w:pStyle w:val="SmallStandard"/>
            </w:pPr>
            <w:r>
              <w:t>ExtendableElement</w:t>
            </w:r>
          </w:p>
        </w:tc>
        <w:tc>
          <w:tcPr>
            <w:tcW w:w="1574" w:type="dxa"/>
          </w:tcPr>
          <w:p w14:paraId="4E1D6564" w14:textId="77777777" w:rsidR="000234BB" w:rsidRPr="00132C43" w:rsidRDefault="000234BB" w:rsidP="00725808">
            <w:pPr>
              <w:pStyle w:val="SmallStandard"/>
            </w:pPr>
            <w:r>
              <w:t>mappedElement</w:t>
            </w:r>
          </w:p>
        </w:tc>
        <w:tc>
          <w:tcPr>
            <w:tcW w:w="708" w:type="dxa"/>
          </w:tcPr>
          <w:p w14:paraId="58C78644" w14:textId="77777777" w:rsidR="000234BB" w:rsidRPr="00D331EF" w:rsidRDefault="000234BB" w:rsidP="00725808">
            <w:pPr>
              <w:pStyle w:val="SmallStandard"/>
            </w:pPr>
            <w:r w:rsidRPr="00574783">
              <w:t>1</w:t>
            </w:r>
          </w:p>
        </w:tc>
        <w:tc>
          <w:tcPr>
            <w:tcW w:w="709" w:type="dxa"/>
          </w:tcPr>
          <w:p w14:paraId="7976CFD7" w14:textId="77777777" w:rsidR="000234BB" w:rsidRPr="00D331EF" w:rsidRDefault="000234BB" w:rsidP="00725808">
            <w:pPr>
              <w:pStyle w:val="SmallStandard"/>
            </w:pPr>
            <w:r w:rsidRPr="00207506">
              <w:t>0..*</w:t>
            </w:r>
          </w:p>
        </w:tc>
        <w:tc>
          <w:tcPr>
            <w:tcW w:w="567" w:type="dxa"/>
          </w:tcPr>
          <w:p w14:paraId="5E1075F2" w14:textId="77777777" w:rsidR="000234BB" w:rsidRPr="00D331EF" w:rsidRDefault="000234BB" w:rsidP="00725808">
            <w:pPr>
              <w:pStyle w:val="SmallStandard"/>
            </w:pPr>
            <w:r>
              <w:t>N</w:t>
            </w:r>
          </w:p>
        </w:tc>
        <w:tc>
          <w:tcPr>
            <w:tcW w:w="3969" w:type="dxa"/>
          </w:tcPr>
          <w:p w14:paraId="3889B515" w14:textId="77777777" w:rsidR="000234BB" w:rsidRDefault="000234BB" w:rsidP="00725808"/>
        </w:tc>
      </w:tr>
    </w:tbl>
    <w:p w14:paraId="690CF2D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EAD0720" w14:textId="77777777" w:rsidTr="00725808">
        <w:tc>
          <w:tcPr>
            <w:tcW w:w="2296" w:type="dxa"/>
            <w:gridSpan w:val="2"/>
          </w:tcPr>
          <w:p w14:paraId="30CC79CC"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F69453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4918BCC" w14:textId="77777777" w:rsidR="000234BB" w:rsidRDefault="000234BB" w:rsidP="00725808">
            <w:pPr>
              <w:jc w:val="center"/>
              <w:rPr>
                <w:b/>
                <w:sz w:val="16"/>
                <w:szCs w:val="16"/>
                <w:lang w:val="en-GB"/>
              </w:rPr>
            </w:pPr>
            <w:r>
              <w:rPr>
                <w:b/>
                <w:sz w:val="16"/>
                <w:szCs w:val="16"/>
                <w:lang w:val="en-GB"/>
              </w:rPr>
              <w:t>General</w:t>
            </w:r>
          </w:p>
        </w:tc>
      </w:tr>
      <w:tr w:rsidR="000234BB" w:rsidRPr="00720F6F" w14:paraId="093B2B96" w14:textId="77777777" w:rsidTr="00725808">
        <w:tc>
          <w:tcPr>
            <w:tcW w:w="1588" w:type="dxa"/>
          </w:tcPr>
          <w:p w14:paraId="1EF70D66" w14:textId="77777777" w:rsidR="000234BB" w:rsidRDefault="000234BB" w:rsidP="00725808">
            <w:pPr>
              <w:rPr>
                <w:b/>
                <w:sz w:val="16"/>
                <w:szCs w:val="16"/>
                <w:lang w:val="en-GB"/>
              </w:rPr>
            </w:pPr>
            <w:r>
              <w:rPr>
                <w:b/>
                <w:sz w:val="16"/>
                <w:szCs w:val="16"/>
                <w:lang w:val="en-GB"/>
              </w:rPr>
              <w:t>Type</w:t>
            </w:r>
          </w:p>
        </w:tc>
        <w:tc>
          <w:tcPr>
            <w:tcW w:w="708" w:type="dxa"/>
          </w:tcPr>
          <w:p w14:paraId="06C9D36E" w14:textId="77777777" w:rsidR="000234BB" w:rsidRDefault="000234BB" w:rsidP="00725808">
            <w:pPr>
              <w:rPr>
                <w:b/>
                <w:sz w:val="16"/>
                <w:szCs w:val="16"/>
                <w:lang w:val="en-GB"/>
              </w:rPr>
            </w:pPr>
            <w:r>
              <w:rPr>
                <w:b/>
                <w:sz w:val="16"/>
                <w:szCs w:val="16"/>
                <w:lang w:val="en-GB"/>
              </w:rPr>
              <w:t>Mult</w:t>
            </w:r>
          </w:p>
        </w:tc>
        <w:tc>
          <w:tcPr>
            <w:tcW w:w="1560" w:type="dxa"/>
          </w:tcPr>
          <w:p w14:paraId="07C0E07B" w14:textId="77777777" w:rsidR="000234BB" w:rsidRDefault="000234BB" w:rsidP="00725808">
            <w:pPr>
              <w:rPr>
                <w:b/>
                <w:sz w:val="16"/>
                <w:szCs w:val="16"/>
                <w:lang w:val="en-GB"/>
              </w:rPr>
            </w:pPr>
            <w:r>
              <w:rPr>
                <w:b/>
                <w:sz w:val="16"/>
                <w:szCs w:val="16"/>
                <w:lang w:val="en-GB"/>
              </w:rPr>
              <w:t>Role</w:t>
            </w:r>
          </w:p>
        </w:tc>
        <w:tc>
          <w:tcPr>
            <w:tcW w:w="708" w:type="dxa"/>
          </w:tcPr>
          <w:p w14:paraId="0D708708" w14:textId="77777777" w:rsidR="000234BB" w:rsidRDefault="000234BB" w:rsidP="00725808">
            <w:pPr>
              <w:rPr>
                <w:b/>
                <w:sz w:val="16"/>
                <w:szCs w:val="16"/>
                <w:lang w:val="en-GB"/>
              </w:rPr>
            </w:pPr>
            <w:r>
              <w:rPr>
                <w:b/>
                <w:sz w:val="16"/>
                <w:szCs w:val="16"/>
                <w:lang w:val="en-GB"/>
              </w:rPr>
              <w:t>Mult</w:t>
            </w:r>
          </w:p>
        </w:tc>
        <w:tc>
          <w:tcPr>
            <w:tcW w:w="567" w:type="dxa"/>
          </w:tcPr>
          <w:p w14:paraId="30F9082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CBAE6F5" w14:textId="77777777" w:rsidR="000234BB" w:rsidRPr="008359F5" w:rsidRDefault="000234BB" w:rsidP="00725808">
            <w:pPr>
              <w:rPr>
                <w:b/>
                <w:sz w:val="16"/>
                <w:szCs w:val="16"/>
                <w:lang w:val="en-GB"/>
              </w:rPr>
            </w:pPr>
            <w:r>
              <w:rPr>
                <w:b/>
                <w:sz w:val="16"/>
                <w:szCs w:val="16"/>
                <w:lang w:val="en-GB"/>
              </w:rPr>
              <w:t>Comment</w:t>
            </w:r>
          </w:p>
        </w:tc>
      </w:tr>
      <w:tr w:rsidR="000234BB" w:rsidRPr="00CC6307" w14:paraId="24FD9BF2" w14:textId="77777777" w:rsidTr="00725808">
        <w:tc>
          <w:tcPr>
            <w:tcW w:w="1588" w:type="dxa"/>
          </w:tcPr>
          <w:p w14:paraId="3E03C028" w14:textId="77777777" w:rsidR="000234BB" w:rsidRPr="00634625" w:rsidRDefault="000234BB" w:rsidP="00725808">
            <w:pPr>
              <w:pStyle w:val="SmallStandard"/>
            </w:pPr>
            <w:r>
              <w:t>ExternalMappingSpecification</w:t>
            </w:r>
          </w:p>
        </w:tc>
        <w:tc>
          <w:tcPr>
            <w:tcW w:w="708" w:type="dxa"/>
          </w:tcPr>
          <w:p w14:paraId="30EF8DE2" w14:textId="77777777" w:rsidR="000234BB" w:rsidRPr="00D331EF" w:rsidRDefault="000234BB" w:rsidP="00725808">
            <w:pPr>
              <w:pStyle w:val="SmallStandard"/>
            </w:pPr>
            <w:r w:rsidRPr="00D01517">
              <w:t>1</w:t>
            </w:r>
          </w:p>
        </w:tc>
        <w:tc>
          <w:tcPr>
            <w:tcW w:w="1560" w:type="dxa"/>
          </w:tcPr>
          <w:p w14:paraId="7122D849" w14:textId="77777777" w:rsidR="000234BB" w:rsidRPr="00132C43" w:rsidRDefault="000234BB" w:rsidP="00725808">
            <w:pPr>
              <w:pStyle w:val="SmallStandard"/>
            </w:pPr>
            <w:r>
              <w:t>mappings</w:t>
            </w:r>
          </w:p>
        </w:tc>
        <w:tc>
          <w:tcPr>
            <w:tcW w:w="708" w:type="dxa"/>
          </w:tcPr>
          <w:p w14:paraId="60D069C5" w14:textId="77777777" w:rsidR="000234BB" w:rsidRPr="00D331EF" w:rsidRDefault="000234BB" w:rsidP="00725808">
            <w:pPr>
              <w:pStyle w:val="SmallStandard"/>
            </w:pPr>
            <w:r w:rsidRPr="00D01517">
              <w:t>0..*</w:t>
            </w:r>
          </w:p>
        </w:tc>
        <w:tc>
          <w:tcPr>
            <w:tcW w:w="567" w:type="dxa"/>
          </w:tcPr>
          <w:p w14:paraId="36769125" w14:textId="77777777" w:rsidR="000234BB" w:rsidRDefault="000234BB" w:rsidP="00725808">
            <w:pPr>
              <w:pStyle w:val="SmallStandard"/>
            </w:pPr>
            <w:r>
              <w:t>Y</w:t>
            </w:r>
          </w:p>
        </w:tc>
        <w:tc>
          <w:tcPr>
            <w:tcW w:w="3969" w:type="dxa"/>
          </w:tcPr>
          <w:p w14:paraId="7DAB0577" w14:textId="77777777" w:rsidR="000234BB" w:rsidRDefault="000234BB" w:rsidP="00725808">
            <w:pPr>
              <w:jc w:val="left"/>
            </w:pPr>
            <w:r>
              <w:rPr>
                <w:sz w:val="16"/>
                <w:szCs w:val="16"/>
              </w:rPr>
              <w:t>Specifies the mappings of individual element.</w:t>
            </w:r>
          </w:p>
        </w:tc>
      </w:tr>
    </w:tbl>
    <w:p w14:paraId="3054542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3" w:name="_441d9548ffb8977469c0dd38072ca08d"/>
      <w:r>
        <w:rPr>
          <w:lang w:val="en-GB"/>
        </w:rPr>
        <w:t>ExternalMappingSpecification</w:t>
      </w:r>
      <w:bookmarkEnd w:id="1383"/>
    </w:p>
    <w:p w14:paraId="2E2E2435" w14:textId="77777777" w:rsidR="000234BB" w:rsidRDefault="000234BB" w:rsidP="000234BB">
      <w:r>
        <w:rPr>
          <w:sz w:val="18"/>
          <w:szCs w:val="18"/>
        </w:rPr>
        <w:t>An</w:t>
      </w:r>
      <w:r>
        <w:rPr>
          <w:i/>
          <w:iCs/>
          <w:sz w:val="18"/>
          <w:szCs w:val="18"/>
        </w:rPr>
        <w:t xml:space="preserve"> ExternalMappingSpecification </w:t>
      </w:r>
      <w:r>
        <w:rPr>
          <w:sz w:val="18"/>
          <w:szCs w:val="18"/>
        </w:rPr>
        <w:t xml:space="preserve">is used to define a mapping between an external data source (represented by the referenced </w:t>
      </w:r>
      <w:r>
        <w:rPr>
          <w:i/>
          <w:iCs/>
          <w:sz w:val="18"/>
          <w:szCs w:val="18"/>
        </w:rPr>
        <w:t>mappedDocument</w:t>
      </w:r>
      <w:r>
        <w:rPr>
          <w:sz w:val="18"/>
          <w:szCs w:val="18"/>
        </w:rPr>
        <w:t>) and the content of a VEC file.</w:t>
      </w:r>
    </w:p>
    <w:p w14:paraId="3B2FC1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8AA65E" w14:textId="77777777" w:rsidTr="00725808">
        <w:tc>
          <w:tcPr>
            <w:tcW w:w="2013" w:type="dxa"/>
            <w:tcMar>
              <w:top w:w="28" w:type="dxa"/>
              <w:left w:w="28" w:type="dxa"/>
              <w:bottom w:w="28" w:type="dxa"/>
              <w:right w:w="28" w:type="dxa"/>
            </w:tcMar>
          </w:tcPr>
          <w:p w14:paraId="321660D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F8ECE3C" w14:textId="3F1BB434"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05F8941F" w14:textId="77777777" w:rsidTr="00725808">
        <w:tc>
          <w:tcPr>
            <w:tcW w:w="2013" w:type="dxa"/>
            <w:tcMar>
              <w:top w:w="28" w:type="dxa"/>
              <w:left w:w="28" w:type="dxa"/>
              <w:bottom w:w="28" w:type="dxa"/>
              <w:right w:w="28" w:type="dxa"/>
            </w:tcMar>
          </w:tcPr>
          <w:p w14:paraId="161D446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D71975" w14:textId="77777777" w:rsidR="000234BB" w:rsidRDefault="000234BB" w:rsidP="00725808"/>
        </w:tc>
      </w:tr>
      <w:tr w:rsidR="000234BB" w:rsidRPr="008359F5" w14:paraId="6F8B0812" w14:textId="77777777" w:rsidTr="00725808">
        <w:tc>
          <w:tcPr>
            <w:tcW w:w="2013" w:type="dxa"/>
            <w:tcMar>
              <w:top w:w="28" w:type="dxa"/>
              <w:left w:w="28" w:type="dxa"/>
              <w:bottom w:w="28" w:type="dxa"/>
              <w:right w:w="28" w:type="dxa"/>
            </w:tcMar>
          </w:tcPr>
          <w:p w14:paraId="2C570B0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4FEEDB" w14:textId="77777777" w:rsidR="000234BB" w:rsidRPr="000437C1" w:rsidRDefault="000234BB" w:rsidP="00725808">
            <w:pPr>
              <w:pStyle w:val="SmallStandard"/>
            </w:pPr>
            <w:r>
              <w:t>false</w:t>
            </w:r>
          </w:p>
        </w:tc>
      </w:tr>
    </w:tbl>
    <w:p w14:paraId="43C183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00631CC" w14:textId="77777777" w:rsidTr="00725808">
        <w:tc>
          <w:tcPr>
            <w:tcW w:w="3856" w:type="dxa"/>
            <w:gridSpan w:val="3"/>
          </w:tcPr>
          <w:p w14:paraId="71DC44EA" w14:textId="77777777" w:rsidR="000234BB" w:rsidRDefault="000234BB" w:rsidP="00725808">
            <w:pPr>
              <w:jc w:val="center"/>
              <w:rPr>
                <w:b/>
                <w:sz w:val="16"/>
                <w:szCs w:val="16"/>
                <w:lang w:val="en-GB"/>
              </w:rPr>
            </w:pPr>
            <w:r>
              <w:rPr>
                <w:b/>
                <w:sz w:val="16"/>
                <w:szCs w:val="16"/>
                <w:lang w:val="en-GB"/>
              </w:rPr>
              <w:t>Other End</w:t>
            </w:r>
          </w:p>
        </w:tc>
        <w:tc>
          <w:tcPr>
            <w:tcW w:w="708" w:type="dxa"/>
          </w:tcPr>
          <w:p w14:paraId="2A4CAE0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ABE4266" w14:textId="77777777" w:rsidR="000234BB" w:rsidRDefault="000234BB" w:rsidP="00725808">
            <w:pPr>
              <w:jc w:val="center"/>
              <w:rPr>
                <w:b/>
                <w:sz w:val="16"/>
                <w:szCs w:val="16"/>
                <w:lang w:val="en-GB"/>
              </w:rPr>
            </w:pPr>
            <w:r>
              <w:rPr>
                <w:b/>
                <w:sz w:val="16"/>
                <w:szCs w:val="16"/>
                <w:lang w:val="en-GB"/>
              </w:rPr>
              <w:t>General</w:t>
            </w:r>
          </w:p>
        </w:tc>
      </w:tr>
      <w:tr w:rsidR="000234BB" w:rsidRPr="00720F6F" w14:paraId="3AF0ACBD" w14:textId="77777777" w:rsidTr="00725808">
        <w:tc>
          <w:tcPr>
            <w:tcW w:w="1573" w:type="dxa"/>
          </w:tcPr>
          <w:p w14:paraId="18B14AC9" w14:textId="77777777" w:rsidR="000234BB" w:rsidRDefault="000234BB" w:rsidP="00725808">
            <w:pPr>
              <w:rPr>
                <w:b/>
                <w:sz w:val="16"/>
                <w:szCs w:val="16"/>
                <w:lang w:val="en-GB"/>
              </w:rPr>
            </w:pPr>
            <w:r>
              <w:rPr>
                <w:b/>
                <w:sz w:val="16"/>
                <w:szCs w:val="16"/>
                <w:lang w:val="en-GB"/>
              </w:rPr>
              <w:t>Type</w:t>
            </w:r>
          </w:p>
        </w:tc>
        <w:tc>
          <w:tcPr>
            <w:tcW w:w="1574" w:type="dxa"/>
          </w:tcPr>
          <w:p w14:paraId="648EB52B" w14:textId="77777777" w:rsidR="000234BB" w:rsidRDefault="000234BB" w:rsidP="00725808">
            <w:pPr>
              <w:rPr>
                <w:b/>
                <w:sz w:val="16"/>
                <w:szCs w:val="16"/>
                <w:lang w:val="en-GB"/>
              </w:rPr>
            </w:pPr>
            <w:r>
              <w:rPr>
                <w:b/>
                <w:sz w:val="16"/>
                <w:szCs w:val="16"/>
                <w:lang w:val="en-GB"/>
              </w:rPr>
              <w:t>Role</w:t>
            </w:r>
          </w:p>
        </w:tc>
        <w:tc>
          <w:tcPr>
            <w:tcW w:w="708" w:type="dxa"/>
          </w:tcPr>
          <w:p w14:paraId="51C91CA5" w14:textId="77777777" w:rsidR="000234BB" w:rsidRDefault="000234BB" w:rsidP="00725808">
            <w:pPr>
              <w:rPr>
                <w:b/>
                <w:sz w:val="16"/>
                <w:szCs w:val="16"/>
                <w:lang w:val="en-GB"/>
              </w:rPr>
            </w:pPr>
            <w:r>
              <w:rPr>
                <w:b/>
                <w:sz w:val="16"/>
                <w:szCs w:val="16"/>
                <w:lang w:val="en-GB"/>
              </w:rPr>
              <w:t>Mult</w:t>
            </w:r>
          </w:p>
        </w:tc>
        <w:tc>
          <w:tcPr>
            <w:tcW w:w="709" w:type="dxa"/>
          </w:tcPr>
          <w:p w14:paraId="2B5CC09B" w14:textId="77777777" w:rsidR="000234BB" w:rsidRDefault="000234BB" w:rsidP="00725808">
            <w:pPr>
              <w:rPr>
                <w:b/>
                <w:sz w:val="16"/>
                <w:szCs w:val="16"/>
                <w:lang w:val="en-GB"/>
              </w:rPr>
            </w:pPr>
            <w:r>
              <w:rPr>
                <w:b/>
                <w:sz w:val="16"/>
                <w:szCs w:val="16"/>
                <w:lang w:val="en-GB"/>
              </w:rPr>
              <w:t>Mult</w:t>
            </w:r>
          </w:p>
        </w:tc>
        <w:tc>
          <w:tcPr>
            <w:tcW w:w="567" w:type="dxa"/>
          </w:tcPr>
          <w:p w14:paraId="2055CBE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67C55B5" w14:textId="77777777" w:rsidR="000234BB" w:rsidRPr="008359F5" w:rsidRDefault="000234BB" w:rsidP="00725808">
            <w:pPr>
              <w:rPr>
                <w:b/>
                <w:sz w:val="16"/>
                <w:szCs w:val="16"/>
                <w:lang w:val="en-GB"/>
              </w:rPr>
            </w:pPr>
            <w:r>
              <w:rPr>
                <w:b/>
                <w:sz w:val="16"/>
                <w:szCs w:val="16"/>
                <w:lang w:val="en-GB"/>
              </w:rPr>
              <w:t>Comment</w:t>
            </w:r>
          </w:p>
        </w:tc>
      </w:tr>
      <w:tr w:rsidR="000234BB" w:rsidRPr="00CC6307" w14:paraId="35AD9EF0" w14:textId="77777777" w:rsidTr="00725808">
        <w:tc>
          <w:tcPr>
            <w:tcW w:w="1573" w:type="dxa"/>
          </w:tcPr>
          <w:p w14:paraId="3E1F9A0A" w14:textId="77777777" w:rsidR="000234BB" w:rsidRPr="00634625" w:rsidRDefault="000234BB" w:rsidP="00725808">
            <w:pPr>
              <w:pStyle w:val="SmallStandard"/>
            </w:pPr>
            <w:r>
              <w:lastRenderedPageBreak/>
              <w:t>DocumentVersion</w:t>
            </w:r>
          </w:p>
        </w:tc>
        <w:tc>
          <w:tcPr>
            <w:tcW w:w="1574" w:type="dxa"/>
          </w:tcPr>
          <w:p w14:paraId="5D654121" w14:textId="77777777" w:rsidR="000234BB" w:rsidRPr="00132C43" w:rsidRDefault="000234BB" w:rsidP="00725808">
            <w:pPr>
              <w:pStyle w:val="SmallStandard"/>
            </w:pPr>
            <w:r>
              <w:t>mappedDocument</w:t>
            </w:r>
          </w:p>
        </w:tc>
        <w:tc>
          <w:tcPr>
            <w:tcW w:w="708" w:type="dxa"/>
          </w:tcPr>
          <w:p w14:paraId="1080847B" w14:textId="77777777" w:rsidR="000234BB" w:rsidRPr="00D331EF" w:rsidRDefault="000234BB" w:rsidP="00725808">
            <w:pPr>
              <w:pStyle w:val="SmallStandard"/>
            </w:pPr>
            <w:r w:rsidRPr="00574783">
              <w:t>1</w:t>
            </w:r>
          </w:p>
        </w:tc>
        <w:tc>
          <w:tcPr>
            <w:tcW w:w="709" w:type="dxa"/>
          </w:tcPr>
          <w:p w14:paraId="2D670EF8" w14:textId="77777777" w:rsidR="000234BB" w:rsidRPr="00D331EF" w:rsidRDefault="000234BB" w:rsidP="00725808">
            <w:pPr>
              <w:pStyle w:val="SmallStandard"/>
            </w:pPr>
            <w:r w:rsidRPr="00207506">
              <w:t>0..*</w:t>
            </w:r>
          </w:p>
        </w:tc>
        <w:tc>
          <w:tcPr>
            <w:tcW w:w="567" w:type="dxa"/>
          </w:tcPr>
          <w:p w14:paraId="65B600FB" w14:textId="77777777" w:rsidR="000234BB" w:rsidRPr="00D331EF" w:rsidRDefault="000234BB" w:rsidP="00725808">
            <w:pPr>
              <w:pStyle w:val="SmallStandard"/>
            </w:pPr>
            <w:r>
              <w:t>N</w:t>
            </w:r>
          </w:p>
        </w:tc>
        <w:tc>
          <w:tcPr>
            <w:tcW w:w="3969" w:type="dxa"/>
          </w:tcPr>
          <w:p w14:paraId="12508291" w14:textId="77777777" w:rsidR="000234BB" w:rsidRDefault="000234BB" w:rsidP="00725808">
            <w:pPr>
              <w:jc w:val="left"/>
            </w:pPr>
            <w:r>
              <w:rPr>
                <w:sz w:val="16"/>
                <w:szCs w:val="16"/>
              </w:rPr>
              <w:t xml:space="preserve">Reference to the </w:t>
            </w:r>
            <w:r>
              <w:rPr>
                <w:i/>
                <w:iCs/>
                <w:sz w:val="16"/>
                <w:szCs w:val="16"/>
              </w:rPr>
              <w:t>DocumentVersion</w:t>
            </w:r>
            <w:r>
              <w:rPr>
                <w:sz w:val="16"/>
                <w:szCs w:val="16"/>
              </w:rPr>
              <w:t xml:space="preserve"> that represents the external data source that connected to the VEC content by the </w:t>
            </w:r>
            <w:r>
              <w:rPr>
                <w:i/>
                <w:iCs/>
                <w:sz w:val="16"/>
                <w:szCs w:val="16"/>
              </w:rPr>
              <w:t>ExternalMappingSpecification</w:t>
            </w:r>
            <w:r>
              <w:rPr>
                <w:sz w:val="16"/>
                <w:szCs w:val="16"/>
              </w:rPr>
              <w:t>.</w:t>
            </w:r>
          </w:p>
        </w:tc>
      </w:tr>
      <w:tr w:rsidR="000234BB" w:rsidRPr="00CC6307" w14:paraId="1D573C58" w14:textId="77777777" w:rsidTr="00725808">
        <w:tc>
          <w:tcPr>
            <w:tcW w:w="1573" w:type="dxa"/>
          </w:tcPr>
          <w:p w14:paraId="60B721BF" w14:textId="77777777" w:rsidR="000234BB" w:rsidRPr="00634625" w:rsidRDefault="000234BB" w:rsidP="00725808">
            <w:pPr>
              <w:pStyle w:val="SmallStandard"/>
            </w:pPr>
            <w:r>
              <w:t>ExternalMapping</w:t>
            </w:r>
          </w:p>
        </w:tc>
        <w:tc>
          <w:tcPr>
            <w:tcW w:w="1574" w:type="dxa"/>
          </w:tcPr>
          <w:p w14:paraId="6C967DF1" w14:textId="77777777" w:rsidR="000234BB" w:rsidRPr="00132C43" w:rsidRDefault="000234BB" w:rsidP="00725808">
            <w:pPr>
              <w:pStyle w:val="SmallStandard"/>
            </w:pPr>
            <w:r>
              <w:t>mappings</w:t>
            </w:r>
          </w:p>
        </w:tc>
        <w:tc>
          <w:tcPr>
            <w:tcW w:w="708" w:type="dxa"/>
          </w:tcPr>
          <w:p w14:paraId="646A736B" w14:textId="77777777" w:rsidR="000234BB" w:rsidRPr="00D331EF" w:rsidRDefault="000234BB" w:rsidP="00725808">
            <w:pPr>
              <w:pStyle w:val="SmallStandard"/>
            </w:pPr>
            <w:r w:rsidRPr="00574783">
              <w:t>0..*</w:t>
            </w:r>
          </w:p>
        </w:tc>
        <w:tc>
          <w:tcPr>
            <w:tcW w:w="709" w:type="dxa"/>
          </w:tcPr>
          <w:p w14:paraId="62DACD39" w14:textId="77777777" w:rsidR="000234BB" w:rsidRPr="00D331EF" w:rsidRDefault="000234BB" w:rsidP="00725808">
            <w:pPr>
              <w:pStyle w:val="SmallStandard"/>
            </w:pPr>
            <w:r w:rsidRPr="00207506">
              <w:t>1</w:t>
            </w:r>
          </w:p>
        </w:tc>
        <w:tc>
          <w:tcPr>
            <w:tcW w:w="567" w:type="dxa"/>
          </w:tcPr>
          <w:p w14:paraId="7EFFFF7C" w14:textId="77777777" w:rsidR="000234BB" w:rsidRDefault="000234BB" w:rsidP="00725808">
            <w:pPr>
              <w:pStyle w:val="SmallStandard"/>
            </w:pPr>
            <w:r>
              <w:t>Y</w:t>
            </w:r>
          </w:p>
        </w:tc>
        <w:tc>
          <w:tcPr>
            <w:tcW w:w="3969" w:type="dxa"/>
          </w:tcPr>
          <w:p w14:paraId="3DF93AF2" w14:textId="77777777" w:rsidR="000234BB" w:rsidRDefault="000234BB" w:rsidP="00725808">
            <w:pPr>
              <w:jc w:val="left"/>
            </w:pPr>
            <w:r>
              <w:rPr>
                <w:sz w:val="16"/>
                <w:szCs w:val="16"/>
              </w:rPr>
              <w:t>Specifies the mappings of individual element.</w:t>
            </w:r>
          </w:p>
        </w:tc>
      </w:tr>
    </w:tbl>
    <w:p w14:paraId="36B2BB0F"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384" w:name="_Toc33620323"/>
      <w:r>
        <w:rPr>
          <w:lang w:val="en-GB"/>
        </w:rPr>
        <w:t xml:space="preserve">Module </w:t>
      </w:r>
      <w:bookmarkStart w:id="1385" w:name="_1f2f69f9013922d555656c79e3c200c5"/>
      <w:r>
        <w:rPr>
          <w:lang w:val="en-GB"/>
        </w:rPr>
        <w:t>geo_2d</w:t>
      </w:r>
      <w:bookmarkEnd w:id="1385"/>
      <w:bookmarkEnd w:id="1384"/>
    </w:p>
    <w:p w14:paraId="01BF060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6" w:name="_55bb8ed7898d9b20e98b1ba958e2a73a"/>
      <w:r>
        <w:rPr>
          <w:lang w:val="en-GB"/>
        </w:rPr>
        <w:t>BuildingBlockPositioning2D</w:t>
      </w:r>
      <w:bookmarkEnd w:id="1386"/>
    </w:p>
    <w:p w14:paraId="18579470" w14:textId="77777777" w:rsidR="000234BB" w:rsidRDefault="000234BB" w:rsidP="000234BB">
      <w:r>
        <w:rPr>
          <w:sz w:val="18"/>
          <w:szCs w:val="18"/>
        </w:rPr>
        <w:t>Defines the position of a BuildingBlock2D on a HarnessDrawing.</w:t>
      </w:r>
    </w:p>
    <w:p w14:paraId="72E6484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410FE9F" w14:textId="77777777" w:rsidTr="00725808">
        <w:tc>
          <w:tcPr>
            <w:tcW w:w="2013" w:type="dxa"/>
            <w:tcMar>
              <w:top w:w="28" w:type="dxa"/>
              <w:left w:w="28" w:type="dxa"/>
              <w:bottom w:w="28" w:type="dxa"/>
              <w:right w:w="28" w:type="dxa"/>
            </w:tcMar>
          </w:tcPr>
          <w:p w14:paraId="076EE5F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79146A" w14:textId="24DCF22E"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0C4A708D" w14:textId="77777777" w:rsidTr="00725808">
        <w:tc>
          <w:tcPr>
            <w:tcW w:w="2013" w:type="dxa"/>
            <w:tcMar>
              <w:top w:w="28" w:type="dxa"/>
              <w:left w:w="28" w:type="dxa"/>
              <w:bottom w:w="28" w:type="dxa"/>
              <w:right w:w="28" w:type="dxa"/>
            </w:tcMar>
          </w:tcPr>
          <w:p w14:paraId="4B050AF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830458" w14:textId="77777777" w:rsidR="000234BB" w:rsidRDefault="000234BB" w:rsidP="00725808"/>
        </w:tc>
      </w:tr>
      <w:tr w:rsidR="000234BB" w:rsidRPr="008359F5" w14:paraId="63C4F4C0" w14:textId="77777777" w:rsidTr="00725808">
        <w:tc>
          <w:tcPr>
            <w:tcW w:w="2013" w:type="dxa"/>
            <w:tcMar>
              <w:top w:w="28" w:type="dxa"/>
              <w:left w:w="28" w:type="dxa"/>
              <w:bottom w:w="28" w:type="dxa"/>
              <w:right w:w="28" w:type="dxa"/>
            </w:tcMar>
          </w:tcPr>
          <w:p w14:paraId="1ECC76C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4F4F0C1" w14:textId="77777777" w:rsidR="000234BB" w:rsidRPr="000437C1" w:rsidRDefault="000234BB" w:rsidP="00725808">
            <w:pPr>
              <w:pStyle w:val="SmallStandard"/>
            </w:pPr>
            <w:r>
              <w:t>false</w:t>
            </w:r>
          </w:p>
        </w:tc>
      </w:tr>
    </w:tbl>
    <w:p w14:paraId="15EE656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8C6A964" w14:textId="77777777" w:rsidTr="00725808">
        <w:tc>
          <w:tcPr>
            <w:tcW w:w="3856" w:type="dxa"/>
            <w:gridSpan w:val="3"/>
          </w:tcPr>
          <w:p w14:paraId="75B42F33" w14:textId="77777777" w:rsidR="000234BB" w:rsidRDefault="000234BB" w:rsidP="00725808">
            <w:pPr>
              <w:jc w:val="center"/>
              <w:rPr>
                <w:b/>
                <w:sz w:val="16"/>
                <w:szCs w:val="16"/>
                <w:lang w:val="en-GB"/>
              </w:rPr>
            </w:pPr>
            <w:r>
              <w:rPr>
                <w:b/>
                <w:sz w:val="16"/>
                <w:szCs w:val="16"/>
                <w:lang w:val="en-GB"/>
              </w:rPr>
              <w:t>Other End</w:t>
            </w:r>
          </w:p>
        </w:tc>
        <w:tc>
          <w:tcPr>
            <w:tcW w:w="708" w:type="dxa"/>
          </w:tcPr>
          <w:p w14:paraId="1C83A62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188D100" w14:textId="77777777" w:rsidR="000234BB" w:rsidRDefault="000234BB" w:rsidP="00725808">
            <w:pPr>
              <w:jc w:val="center"/>
              <w:rPr>
                <w:b/>
                <w:sz w:val="16"/>
                <w:szCs w:val="16"/>
                <w:lang w:val="en-GB"/>
              </w:rPr>
            </w:pPr>
            <w:r>
              <w:rPr>
                <w:b/>
                <w:sz w:val="16"/>
                <w:szCs w:val="16"/>
                <w:lang w:val="en-GB"/>
              </w:rPr>
              <w:t>General</w:t>
            </w:r>
          </w:p>
        </w:tc>
      </w:tr>
      <w:tr w:rsidR="000234BB" w:rsidRPr="00720F6F" w14:paraId="1595B922" w14:textId="77777777" w:rsidTr="00725808">
        <w:tc>
          <w:tcPr>
            <w:tcW w:w="1573" w:type="dxa"/>
          </w:tcPr>
          <w:p w14:paraId="785D4A9A" w14:textId="77777777" w:rsidR="000234BB" w:rsidRDefault="000234BB" w:rsidP="00725808">
            <w:pPr>
              <w:rPr>
                <w:b/>
                <w:sz w:val="16"/>
                <w:szCs w:val="16"/>
                <w:lang w:val="en-GB"/>
              </w:rPr>
            </w:pPr>
            <w:r>
              <w:rPr>
                <w:b/>
                <w:sz w:val="16"/>
                <w:szCs w:val="16"/>
                <w:lang w:val="en-GB"/>
              </w:rPr>
              <w:t>Type</w:t>
            </w:r>
          </w:p>
        </w:tc>
        <w:tc>
          <w:tcPr>
            <w:tcW w:w="1574" w:type="dxa"/>
          </w:tcPr>
          <w:p w14:paraId="2E03E344" w14:textId="77777777" w:rsidR="000234BB" w:rsidRDefault="000234BB" w:rsidP="00725808">
            <w:pPr>
              <w:rPr>
                <w:b/>
                <w:sz w:val="16"/>
                <w:szCs w:val="16"/>
                <w:lang w:val="en-GB"/>
              </w:rPr>
            </w:pPr>
            <w:r>
              <w:rPr>
                <w:b/>
                <w:sz w:val="16"/>
                <w:szCs w:val="16"/>
                <w:lang w:val="en-GB"/>
              </w:rPr>
              <w:t>Role</w:t>
            </w:r>
          </w:p>
        </w:tc>
        <w:tc>
          <w:tcPr>
            <w:tcW w:w="708" w:type="dxa"/>
          </w:tcPr>
          <w:p w14:paraId="66328224" w14:textId="77777777" w:rsidR="000234BB" w:rsidRDefault="000234BB" w:rsidP="00725808">
            <w:pPr>
              <w:rPr>
                <w:b/>
                <w:sz w:val="16"/>
                <w:szCs w:val="16"/>
                <w:lang w:val="en-GB"/>
              </w:rPr>
            </w:pPr>
            <w:r>
              <w:rPr>
                <w:b/>
                <w:sz w:val="16"/>
                <w:szCs w:val="16"/>
                <w:lang w:val="en-GB"/>
              </w:rPr>
              <w:t>Mult</w:t>
            </w:r>
          </w:p>
        </w:tc>
        <w:tc>
          <w:tcPr>
            <w:tcW w:w="709" w:type="dxa"/>
          </w:tcPr>
          <w:p w14:paraId="3AB78222" w14:textId="77777777" w:rsidR="000234BB" w:rsidRDefault="000234BB" w:rsidP="00725808">
            <w:pPr>
              <w:rPr>
                <w:b/>
                <w:sz w:val="16"/>
                <w:szCs w:val="16"/>
                <w:lang w:val="en-GB"/>
              </w:rPr>
            </w:pPr>
            <w:r>
              <w:rPr>
                <w:b/>
                <w:sz w:val="16"/>
                <w:szCs w:val="16"/>
                <w:lang w:val="en-GB"/>
              </w:rPr>
              <w:t>Mult</w:t>
            </w:r>
          </w:p>
        </w:tc>
        <w:tc>
          <w:tcPr>
            <w:tcW w:w="567" w:type="dxa"/>
          </w:tcPr>
          <w:p w14:paraId="2D08312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E51DCF0" w14:textId="77777777" w:rsidR="000234BB" w:rsidRPr="008359F5" w:rsidRDefault="000234BB" w:rsidP="00725808">
            <w:pPr>
              <w:rPr>
                <w:b/>
                <w:sz w:val="16"/>
                <w:szCs w:val="16"/>
                <w:lang w:val="en-GB"/>
              </w:rPr>
            </w:pPr>
            <w:r>
              <w:rPr>
                <w:b/>
                <w:sz w:val="16"/>
                <w:szCs w:val="16"/>
                <w:lang w:val="en-GB"/>
              </w:rPr>
              <w:t>Comment</w:t>
            </w:r>
          </w:p>
        </w:tc>
      </w:tr>
      <w:tr w:rsidR="000234BB" w:rsidRPr="00CC6307" w14:paraId="37E477B9" w14:textId="77777777" w:rsidTr="00725808">
        <w:tc>
          <w:tcPr>
            <w:tcW w:w="1573" w:type="dxa"/>
          </w:tcPr>
          <w:p w14:paraId="2BEC0DF1" w14:textId="77777777" w:rsidR="000234BB" w:rsidRPr="00634625" w:rsidRDefault="000234BB" w:rsidP="00725808">
            <w:pPr>
              <w:pStyle w:val="SmallStandard"/>
            </w:pPr>
            <w:r>
              <w:t>BuildingBlockSpecification2D</w:t>
            </w:r>
          </w:p>
        </w:tc>
        <w:tc>
          <w:tcPr>
            <w:tcW w:w="1574" w:type="dxa"/>
          </w:tcPr>
          <w:p w14:paraId="19DFA00F" w14:textId="77777777" w:rsidR="000234BB" w:rsidRPr="00132C43" w:rsidRDefault="000234BB" w:rsidP="00725808">
            <w:pPr>
              <w:pStyle w:val="SmallStandard"/>
            </w:pPr>
            <w:r>
              <w:t>referenced2DBuildingBlock</w:t>
            </w:r>
          </w:p>
        </w:tc>
        <w:tc>
          <w:tcPr>
            <w:tcW w:w="708" w:type="dxa"/>
          </w:tcPr>
          <w:p w14:paraId="330C1A32" w14:textId="77777777" w:rsidR="000234BB" w:rsidRPr="00D331EF" w:rsidRDefault="000234BB" w:rsidP="00725808">
            <w:pPr>
              <w:pStyle w:val="SmallStandard"/>
            </w:pPr>
            <w:r w:rsidRPr="00574783">
              <w:t>1</w:t>
            </w:r>
          </w:p>
        </w:tc>
        <w:tc>
          <w:tcPr>
            <w:tcW w:w="709" w:type="dxa"/>
          </w:tcPr>
          <w:p w14:paraId="7255B339" w14:textId="77777777" w:rsidR="000234BB" w:rsidRPr="00D331EF" w:rsidRDefault="000234BB" w:rsidP="00725808">
            <w:pPr>
              <w:pStyle w:val="SmallStandard"/>
            </w:pPr>
            <w:r w:rsidRPr="00207506">
              <w:t>0..*</w:t>
            </w:r>
          </w:p>
        </w:tc>
        <w:tc>
          <w:tcPr>
            <w:tcW w:w="567" w:type="dxa"/>
          </w:tcPr>
          <w:p w14:paraId="5CC98159" w14:textId="77777777" w:rsidR="000234BB" w:rsidRPr="00D331EF" w:rsidRDefault="000234BB" w:rsidP="00725808">
            <w:pPr>
              <w:pStyle w:val="SmallStandard"/>
            </w:pPr>
            <w:r>
              <w:t>N</w:t>
            </w:r>
          </w:p>
        </w:tc>
        <w:tc>
          <w:tcPr>
            <w:tcW w:w="3969" w:type="dxa"/>
          </w:tcPr>
          <w:p w14:paraId="3974260C" w14:textId="77777777" w:rsidR="000234BB" w:rsidRDefault="000234BB" w:rsidP="00725808">
            <w:pPr>
              <w:pStyle w:val="SmallStandard"/>
            </w:pPr>
            <w:r w:rsidRPr="00491287">
              <w:t xml:space="preserve">References the building block which is placed on the harness drawing. </w:t>
            </w:r>
          </w:p>
        </w:tc>
      </w:tr>
      <w:tr w:rsidR="000234BB" w:rsidRPr="00CC6307" w14:paraId="7BEA31F9" w14:textId="77777777" w:rsidTr="00725808">
        <w:tc>
          <w:tcPr>
            <w:tcW w:w="1573" w:type="dxa"/>
          </w:tcPr>
          <w:p w14:paraId="52D1B41F" w14:textId="77777777" w:rsidR="000234BB" w:rsidRPr="00634625" w:rsidRDefault="000234BB" w:rsidP="00725808">
            <w:pPr>
              <w:pStyle w:val="SmallStandard"/>
            </w:pPr>
            <w:r>
              <w:t>CartesianPoint2D</w:t>
            </w:r>
          </w:p>
        </w:tc>
        <w:tc>
          <w:tcPr>
            <w:tcW w:w="1574" w:type="dxa"/>
          </w:tcPr>
          <w:p w14:paraId="51F7E0C7" w14:textId="77777777" w:rsidR="000234BB" w:rsidRPr="00132C43" w:rsidRDefault="000234BB" w:rsidP="00725808">
            <w:pPr>
              <w:pStyle w:val="SmallStandard"/>
            </w:pPr>
            <w:r>
              <w:t>centerPoint</w:t>
            </w:r>
          </w:p>
        </w:tc>
        <w:tc>
          <w:tcPr>
            <w:tcW w:w="708" w:type="dxa"/>
          </w:tcPr>
          <w:p w14:paraId="2D771221" w14:textId="77777777" w:rsidR="000234BB" w:rsidRPr="00D331EF" w:rsidRDefault="000234BB" w:rsidP="00725808">
            <w:pPr>
              <w:pStyle w:val="SmallStandard"/>
            </w:pPr>
            <w:r w:rsidRPr="00574783">
              <w:t>0..1</w:t>
            </w:r>
          </w:p>
        </w:tc>
        <w:tc>
          <w:tcPr>
            <w:tcW w:w="709" w:type="dxa"/>
          </w:tcPr>
          <w:p w14:paraId="4BFF3BAD" w14:textId="77777777" w:rsidR="000234BB" w:rsidRPr="00D331EF" w:rsidRDefault="000234BB" w:rsidP="00725808">
            <w:pPr>
              <w:pStyle w:val="SmallStandard"/>
            </w:pPr>
            <w:r w:rsidRPr="00207506">
              <w:t>0..1</w:t>
            </w:r>
          </w:p>
        </w:tc>
        <w:tc>
          <w:tcPr>
            <w:tcW w:w="567" w:type="dxa"/>
          </w:tcPr>
          <w:p w14:paraId="19A144D3" w14:textId="77777777" w:rsidR="000234BB" w:rsidRDefault="000234BB" w:rsidP="00725808">
            <w:pPr>
              <w:pStyle w:val="SmallStandard"/>
            </w:pPr>
            <w:r>
              <w:t>Y</w:t>
            </w:r>
          </w:p>
        </w:tc>
        <w:tc>
          <w:tcPr>
            <w:tcW w:w="3969" w:type="dxa"/>
          </w:tcPr>
          <w:p w14:paraId="5ADA187C" w14:textId="77777777" w:rsidR="000234BB" w:rsidRDefault="000234BB" w:rsidP="00725808">
            <w:pPr>
              <w:pStyle w:val="SmallStandard"/>
            </w:pPr>
            <w:r w:rsidRPr="00491287">
              <w:t xml:space="preserve">Specifies the center point of the BuildingBlock in the coordinate system of the harness drawing. </w:t>
            </w:r>
          </w:p>
        </w:tc>
      </w:tr>
    </w:tbl>
    <w:p w14:paraId="628C10F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CB1F7B6" w14:textId="77777777" w:rsidTr="00725808">
        <w:tc>
          <w:tcPr>
            <w:tcW w:w="2296" w:type="dxa"/>
            <w:gridSpan w:val="2"/>
          </w:tcPr>
          <w:p w14:paraId="3274E41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95E73C9"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78CB96A" w14:textId="77777777" w:rsidR="000234BB" w:rsidRDefault="000234BB" w:rsidP="00725808">
            <w:pPr>
              <w:jc w:val="center"/>
              <w:rPr>
                <w:b/>
                <w:sz w:val="16"/>
                <w:szCs w:val="16"/>
                <w:lang w:val="en-GB"/>
              </w:rPr>
            </w:pPr>
            <w:r>
              <w:rPr>
                <w:b/>
                <w:sz w:val="16"/>
                <w:szCs w:val="16"/>
                <w:lang w:val="en-GB"/>
              </w:rPr>
              <w:t>General</w:t>
            </w:r>
          </w:p>
        </w:tc>
      </w:tr>
      <w:tr w:rsidR="000234BB" w:rsidRPr="00720F6F" w14:paraId="0E6487F9" w14:textId="77777777" w:rsidTr="00725808">
        <w:tc>
          <w:tcPr>
            <w:tcW w:w="1588" w:type="dxa"/>
          </w:tcPr>
          <w:p w14:paraId="52790A03" w14:textId="77777777" w:rsidR="000234BB" w:rsidRDefault="000234BB" w:rsidP="00725808">
            <w:pPr>
              <w:rPr>
                <w:b/>
                <w:sz w:val="16"/>
                <w:szCs w:val="16"/>
                <w:lang w:val="en-GB"/>
              </w:rPr>
            </w:pPr>
            <w:r>
              <w:rPr>
                <w:b/>
                <w:sz w:val="16"/>
                <w:szCs w:val="16"/>
                <w:lang w:val="en-GB"/>
              </w:rPr>
              <w:t>Type</w:t>
            </w:r>
          </w:p>
        </w:tc>
        <w:tc>
          <w:tcPr>
            <w:tcW w:w="708" w:type="dxa"/>
          </w:tcPr>
          <w:p w14:paraId="0881E98A" w14:textId="77777777" w:rsidR="000234BB" w:rsidRDefault="000234BB" w:rsidP="00725808">
            <w:pPr>
              <w:rPr>
                <w:b/>
                <w:sz w:val="16"/>
                <w:szCs w:val="16"/>
                <w:lang w:val="en-GB"/>
              </w:rPr>
            </w:pPr>
            <w:r>
              <w:rPr>
                <w:b/>
                <w:sz w:val="16"/>
                <w:szCs w:val="16"/>
                <w:lang w:val="en-GB"/>
              </w:rPr>
              <w:t>Mult</w:t>
            </w:r>
          </w:p>
        </w:tc>
        <w:tc>
          <w:tcPr>
            <w:tcW w:w="1560" w:type="dxa"/>
          </w:tcPr>
          <w:p w14:paraId="7AE8FB71" w14:textId="77777777" w:rsidR="000234BB" w:rsidRDefault="000234BB" w:rsidP="00725808">
            <w:pPr>
              <w:rPr>
                <w:b/>
                <w:sz w:val="16"/>
                <w:szCs w:val="16"/>
                <w:lang w:val="en-GB"/>
              </w:rPr>
            </w:pPr>
            <w:r>
              <w:rPr>
                <w:b/>
                <w:sz w:val="16"/>
                <w:szCs w:val="16"/>
                <w:lang w:val="en-GB"/>
              </w:rPr>
              <w:t>Role</w:t>
            </w:r>
          </w:p>
        </w:tc>
        <w:tc>
          <w:tcPr>
            <w:tcW w:w="708" w:type="dxa"/>
          </w:tcPr>
          <w:p w14:paraId="5703139D" w14:textId="77777777" w:rsidR="000234BB" w:rsidRDefault="000234BB" w:rsidP="00725808">
            <w:pPr>
              <w:rPr>
                <w:b/>
                <w:sz w:val="16"/>
                <w:szCs w:val="16"/>
                <w:lang w:val="en-GB"/>
              </w:rPr>
            </w:pPr>
            <w:r>
              <w:rPr>
                <w:b/>
                <w:sz w:val="16"/>
                <w:szCs w:val="16"/>
                <w:lang w:val="en-GB"/>
              </w:rPr>
              <w:t>Mult</w:t>
            </w:r>
          </w:p>
        </w:tc>
        <w:tc>
          <w:tcPr>
            <w:tcW w:w="567" w:type="dxa"/>
          </w:tcPr>
          <w:p w14:paraId="2C1447B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1106E4F" w14:textId="77777777" w:rsidR="000234BB" w:rsidRPr="008359F5" w:rsidRDefault="000234BB" w:rsidP="00725808">
            <w:pPr>
              <w:rPr>
                <w:b/>
                <w:sz w:val="16"/>
                <w:szCs w:val="16"/>
                <w:lang w:val="en-GB"/>
              </w:rPr>
            </w:pPr>
            <w:r>
              <w:rPr>
                <w:b/>
                <w:sz w:val="16"/>
                <w:szCs w:val="16"/>
                <w:lang w:val="en-GB"/>
              </w:rPr>
              <w:t>Comment</w:t>
            </w:r>
          </w:p>
        </w:tc>
      </w:tr>
      <w:tr w:rsidR="000234BB" w:rsidRPr="00CC6307" w14:paraId="559AD42D" w14:textId="77777777" w:rsidTr="00725808">
        <w:tc>
          <w:tcPr>
            <w:tcW w:w="1588" w:type="dxa"/>
          </w:tcPr>
          <w:p w14:paraId="41C10292" w14:textId="77777777" w:rsidR="000234BB" w:rsidRPr="00634625" w:rsidRDefault="000234BB" w:rsidP="00725808">
            <w:pPr>
              <w:pStyle w:val="SmallStandard"/>
            </w:pPr>
            <w:r>
              <w:t>HarnessDrawingSpecification2D</w:t>
            </w:r>
          </w:p>
        </w:tc>
        <w:tc>
          <w:tcPr>
            <w:tcW w:w="708" w:type="dxa"/>
          </w:tcPr>
          <w:p w14:paraId="248C6DD6" w14:textId="77777777" w:rsidR="000234BB" w:rsidRPr="00D331EF" w:rsidRDefault="000234BB" w:rsidP="00725808">
            <w:pPr>
              <w:pStyle w:val="SmallStandard"/>
            </w:pPr>
            <w:r w:rsidRPr="00D01517">
              <w:t>1</w:t>
            </w:r>
          </w:p>
        </w:tc>
        <w:tc>
          <w:tcPr>
            <w:tcW w:w="1560" w:type="dxa"/>
          </w:tcPr>
          <w:p w14:paraId="3A5E7991" w14:textId="77777777" w:rsidR="000234BB" w:rsidRPr="00132C43" w:rsidRDefault="000234BB" w:rsidP="00725808">
            <w:pPr>
              <w:pStyle w:val="SmallStandard"/>
            </w:pPr>
            <w:r>
              <w:t>buildingBlockPositionings</w:t>
            </w:r>
          </w:p>
        </w:tc>
        <w:tc>
          <w:tcPr>
            <w:tcW w:w="708" w:type="dxa"/>
          </w:tcPr>
          <w:p w14:paraId="556A8CD0" w14:textId="77777777" w:rsidR="000234BB" w:rsidRPr="00D331EF" w:rsidRDefault="000234BB" w:rsidP="00725808">
            <w:pPr>
              <w:pStyle w:val="SmallStandard"/>
            </w:pPr>
            <w:r w:rsidRPr="00D01517">
              <w:t>1..*</w:t>
            </w:r>
          </w:p>
        </w:tc>
        <w:tc>
          <w:tcPr>
            <w:tcW w:w="567" w:type="dxa"/>
          </w:tcPr>
          <w:p w14:paraId="73A8D8EF" w14:textId="77777777" w:rsidR="000234BB" w:rsidRDefault="000234BB" w:rsidP="00725808">
            <w:pPr>
              <w:pStyle w:val="SmallStandard"/>
            </w:pPr>
            <w:r>
              <w:t>Y</w:t>
            </w:r>
          </w:p>
        </w:tc>
        <w:tc>
          <w:tcPr>
            <w:tcW w:w="3969" w:type="dxa"/>
          </w:tcPr>
          <w:p w14:paraId="2F972CB4" w14:textId="77777777" w:rsidR="000234BB" w:rsidRDefault="000234BB" w:rsidP="00725808">
            <w:pPr>
              <w:pStyle w:val="SmallStandard"/>
            </w:pPr>
            <w:r w:rsidRPr="00491287">
              <w:t xml:space="preserve">Specifies the BuildingBlockPositioning2Ds that are forming the 2D harness drawing. </w:t>
            </w:r>
          </w:p>
        </w:tc>
      </w:tr>
    </w:tbl>
    <w:p w14:paraId="2FCA939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7" w:name="_f21eb495f4c08951dded0c40d0e4990c"/>
      <w:r>
        <w:rPr>
          <w:lang w:val="en-GB"/>
        </w:rPr>
        <w:t>BuildingBlockSpecification2D</w:t>
      </w:r>
      <w:bookmarkEnd w:id="1387"/>
    </w:p>
    <w:p w14:paraId="098C1DFC" w14:textId="77777777" w:rsidR="000234BB" w:rsidRDefault="000234BB" w:rsidP="000234BB">
      <w:r>
        <w:rPr>
          <w:sz w:val="18"/>
          <w:szCs w:val="18"/>
        </w:rPr>
        <w:t>Specification for the description of a two-dimensional building block. A building block is a reusable section of a geometry.</w:t>
      </w:r>
    </w:p>
    <w:p w14:paraId="5F670D2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951BF34" w14:textId="77777777" w:rsidTr="00725808">
        <w:tc>
          <w:tcPr>
            <w:tcW w:w="2013" w:type="dxa"/>
            <w:tcMar>
              <w:top w:w="28" w:type="dxa"/>
              <w:left w:w="28" w:type="dxa"/>
              <w:bottom w:w="28" w:type="dxa"/>
              <w:right w:w="28" w:type="dxa"/>
            </w:tcMar>
          </w:tcPr>
          <w:p w14:paraId="0F6FC13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D546273" w14:textId="4B438688"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1B3443DD" w14:textId="77777777" w:rsidTr="00725808">
        <w:tc>
          <w:tcPr>
            <w:tcW w:w="2013" w:type="dxa"/>
            <w:tcMar>
              <w:top w:w="28" w:type="dxa"/>
              <w:left w:w="28" w:type="dxa"/>
              <w:bottom w:w="28" w:type="dxa"/>
              <w:right w:w="28" w:type="dxa"/>
            </w:tcMar>
          </w:tcPr>
          <w:p w14:paraId="1020F72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B71F2F" w14:textId="77777777" w:rsidR="000234BB" w:rsidRDefault="000234BB" w:rsidP="00725808"/>
        </w:tc>
      </w:tr>
      <w:tr w:rsidR="000234BB" w:rsidRPr="008359F5" w14:paraId="496FAECD" w14:textId="77777777" w:rsidTr="00725808">
        <w:tc>
          <w:tcPr>
            <w:tcW w:w="2013" w:type="dxa"/>
            <w:tcMar>
              <w:top w:w="28" w:type="dxa"/>
              <w:left w:w="28" w:type="dxa"/>
              <w:bottom w:w="28" w:type="dxa"/>
              <w:right w:w="28" w:type="dxa"/>
            </w:tcMar>
          </w:tcPr>
          <w:p w14:paraId="3F1C3D7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6DEED2" w14:textId="77777777" w:rsidR="000234BB" w:rsidRPr="000437C1" w:rsidRDefault="000234BB" w:rsidP="00725808">
            <w:pPr>
              <w:pStyle w:val="SmallStandard"/>
            </w:pPr>
            <w:r>
              <w:t>false</w:t>
            </w:r>
          </w:p>
        </w:tc>
      </w:tr>
    </w:tbl>
    <w:p w14:paraId="5C91D75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13A212E" w14:textId="77777777" w:rsidTr="00725808">
        <w:tc>
          <w:tcPr>
            <w:tcW w:w="3856" w:type="dxa"/>
            <w:gridSpan w:val="3"/>
          </w:tcPr>
          <w:p w14:paraId="62003CBD" w14:textId="77777777" w:rsidR="000234BB" w:rsidRDefault="000234BB" w:rsidP="00725808">
            <w:pPr>
              <w:jc w:val="center"/>
              <w:rPr>
                <w:b/>
                <w:sz w:val="16"/>
                <w:szCs w:val="16"/>
                <w:lang w:val="en-GB"/>
              </w:rPr>
            </w:pPr>
            <w:r>
              <w:rPr>
                <w:b/>
                <w:sz w:val="16"/>
                <w:szCs w:val="16"/>
                <w:lang w:val="en-GB"/>
              </w:rPr>
              <w:t>Other End</w:t>
            </w:r>
          </w:p>
        </w:tc>
        <w:tc>
          <w:tcPr>
            <w:tcW w:w="708" w:type="dxa"/>
          </w:tcPr>
          <w:p w14:paraId="3E2707B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A5F9DEA" w14:textId="77777777" w:rsidR="000234BB" w:rsidRDefault="000234BB" w:rsidP="00725808">
            <w:pPr>
              <w:jc w:val="center"/>
              <w:rPr>
                <w:b/>
                <w:sz w:val="16"/>
                <w:szCs w:val="16"/>
                <w:lang w:val="en-GB"/>
              </w:rPr>
            </w:pPr>
            <w:r>
              <w:rPr>
                <w:b/>
                <w:sz w:val="16"/>
                <w:szCs w:val="16"/>
                <w:lang w:val="en-GB"/>
              </w:rPr>
              <w:t>General</w:t>
            </w:r>
          </w:p>
        </w:tc>
      </w:tr>
      <w:tr w:rsidR="000234BB" w:rsidRPr="00720F6F" w14:paraId="34BE7E6C" w14:textId="77777777" w:rsidTr="00725808">
        <w:tc>
          <w:tcPr>
            <w:tcW w:w="1573" w:type="dxa"/>
          </w:tcPr>
          <w:p w14:paraId="6E17AF42" w14:textId="77777777" w:rsidR="000234BB" w:rsidRDefault="000234BB" w:rsidP="00725808">
            <w:pPr>
              <w:rPr>
                <w:b/>
                <w:sz w:val="16"/>
                <w:szCs w:val="16"/>
                <w:lang w:val="en-GB"/>
              </w:rPr>
            </w:pPr>
            <w:r>
              <w:rPr>
                <w:b/>
                <w:sz w:val="16"/>
                <w:szCs w:val="16"/>
                <w:lang w:val="en-GB"/>
              </w:rPr>
              <w:t>Type</w:t>
            </w:r>
          </w:p>
        </w:tc>
        <w:tc>
          <w:tcPr>
            <w:tcW w:w="1574" w:type="dxa"/>
          </w:tcPr>
          <w:p w14:paraId="1DAB771B" w14:textId="77777777" w:rsidR="000234BB" w:rsidRDefault="000234BB" w:rsidP="00725808">
            <w:pPr>
              <w:rPr>
                <w:b/>
                <w:sz w:val="16"/>
                <w:szCs w:val="16"/>
                <w:lang w:val="en-GB"/>
              </w:rPr>
            </w:pPr>
            <w:r>
              <w:rPr>
                <w:b/>
                <w:sz w:val="16"/>
                <w:szCs w:val="16"/>
                <w:lang w:val="en-GB"/>
              </w:rPr>
              <w:t>Role</w:t>
            </w:r>
          </w:p>
        </w:tc>
        <w:tc>
          <w:tcPr>
            <w:tcW w:w="708" w:type="dxa"/>
          </w:tcPr>
          <w:p w14:paraId="560511A9" w14:textId="77777777" w:rsidR="000234BB" w:rsidRDefault="000234BB" w:rsidP="00725808">
            <w:pPr>
              <w:rPr>
                <w:b/>
                <w:sz w:val="16"/>
                <w:szCs w:val="16"/>
                <w:lang w:val="en-GB"/>
              </w:rPr>
            </w:pPr>
            <w:r>
              <w:rPr>
                <w:b/>
                <w:sz w:val="16"/>
                <w:szCs w:val="16"/>
                <w:lang w:val="en-GB"/>
              </w:rPr>
              <w:t>Mult</w:t>
            </w:r>
          </w:p>
        </w:tc>
        <w:tc>
          <w:tcPr>
            <w:tcW w:w="709" w:type="dxa"/>
          </w:tcPr>
          <w:p w14:paraId="1B836BD8" w14:textId="77777777" w:rsidR="000234BB" w:rsidRDefault="000234BB" w:rsidP="00725808">
            <w:pPr>
              <w:rPr>
                <w:b/>
                <w:sz w:val="16"/>
                <w:szCs w:val="16"/>
                <w:lang w:val="en-GB"/>
              </w:rPr>
            </w:pPr>
            <w:r>
              <w:rPr>
                <w:b/>
                <w:sz w:val="16"/>
                <w:szCs w:val="16"/>
                <w:lang w:val="en-GB"/>
              </w:rPr>
              <w:t>Mult</w:t>
            </w:r>
          </w:p>
        </w:tc>
        <w:tc>
          <w:tcPr>
            <w:tcW w:w="567" w:type="dxa"/>
          </w:tcPr>
          <w:p w14:paraId="1BCD031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2FBE64B" w14:textId="77777777" w:rsidR="000234BB" w:rsidRPr="008359F5" w:rsidRDefault="000234BB" w:rsidP="00725808">
            <w:pPr>
              <w:rPr>
                <w:b/>
                <w:sz w:val="16"/>
                <w:szCs w:val="16"/>
                <w:lang w:val="en-GB"/>
              </w:rPr>
            </w:pPr>
            <w:r>
              <w:rPr>
                <w:b/>
                <w:sz w:val="16"/>
                <w:szCs w:val="16"/>
                <w:lang w:val="en-GB"/>
              </w:rPr>
              <w:t>Comment</w:t>
            </w:r>
          </w:p>
        </w:tc>
      </w:tr>
      <w:tr w:rsidR="000234BB" w:rsidRPr="00CC6307" w14:paraId="47ECF5E4" w14:textId="77777777" w:rsidTr="00725808">
        <w:tc>
          <w:tcPr>
            <w:tcW w:w="1573" w:type="dxa"/>
          </w:tcPr>
          <w:p w14:paraId="0B04D166" w14:textId="77777777" w:rsidR="000234BB" w:rsidRPr="00634625" w:rsidRDefault="000234BB" w:rsidP="00725808">
            <w:pPr>
              <w:pStyle w:val="SmallStandard"/>
            </w:pPr>
            <w:r>
              <w:t>GeometrySegment2D</w:t>
            </w:r>
          </w:p>
        </w:tc>
        <w:tc>
          <w:tcPr>
            <w:tcW w:w="1574" w:type="dxa"/>
          </w:tcPr>
          <w:p w14:paraId="52E1F990" w14:textId="77777777" w:rsidR="000234BB" w:rsidRPr="00132C43" w:rsidRDefault="000234BB" w:rsidP="00725808">
            <w:pPr>
              <w:pStyle w:val="SmallStandard"/>
            </w:pPr>
            <w:r>
              <w:t>geometrySegment</w:t>
            </w:r>
          </w:p>
        </w:tc>
        <w:tc>
          <w:tcPr>
            <w:tcW w:w="708" w:type="dxa"/>
          </w:tcPr>
          <w:p w14:paraId="422FFC67" w14:textId="77777777" w:rsidR="000234BB" w:rsidRPr="00D331EF" w:rsidRDefault="000234BB" w:rsidP="00725808">
            <w:pPr>
              <w:pStyle w:val="SmallStandard"/>
            </w:pPr>
            <w:r w:rsidRPr="00574783">
              <w:t>0..*</w:t>
            </w:r>
          </w:p>
        </w:tc>
        <w:tc>
          <w:tcPr>
            <w:tcW w:w="709" w:type="dxa"/>
          </w:tcPr>
          <w:p w14:paraId="45F2D542" w14:textId="77777777" w:rsidR="000234BB" w:rsidRPr="00D331EF" w:rsidRDefault="000234BB" w:rsidP="00725808">
            <w:pPr>
              <w:pStyle w:val="SmallStandard"/>
            </w:pPr>
            <w:r w:rsidRPr="00207506">
              <w:t>1</w:t>
            </w:r>
          </w:p>
        </w:tc>
        <w:tc>
          <w:tcPr>
            <w:tcW w:w="567" w:type="dxa"/>
          </w:tcPr>
          <w:p w14:paraId="0FEC16A7" w14:textId="77777777" w:rsidR="000234BB" w:rsidRDefault="000234BB" w:rsidP="00725808">
            <w:pPr>
              <w:pStyle w:val="SmallStandard"/>
            </w:pPr>
            <w:r>
              <w:t>Y</w:t>
            </w:r>
          </w:p>
        </w:tc>
        <w:tc>
          <w:tcPr>
            <w:tcW w:w="3969" w:type="dxa"/>
          </w:tcPr>
          <w:p w14:paraId="6F2DB7B1" w14:textId="77777777" w:rsidR="000234BB" w:rsidRDefault="000234BB" w:rsidP="00725808">
            <w:pPr>
              <w:pStyle w:val="SmallStandard"/>
            </w:pPr>
            <w:r w:rsidRPr="00491287">
              <w:t>Specifies the GeometrySegment2Ds defined by the BuildingBlockSpecification2D.</w:t>
            </w:r>
          </w:p>
        </w:tc>
      </w:tr>
      <w:tr w:rsidR="000234BB" w:rsidRPr="00CC6307" w14:paraId="5ADA690E" w14:textId="77777777" w:rsidTr="00725808">
        <w:tc>
          <w:tcPr>
            <w:tcW w:w="1573" w:type="dxa"/>
          </w:tcPr>
          <w:p w14:paraId="68A1F794" w14:textId="77777777" w:rsidR="000234BB" w:rsidRPr="00634625" w:rsidRDefault="000234BB" w:rsidP="00725808">
            <w:pPr>
              <w:pStyle w:val="SmallStandard"/>
            </w:pPr>
            <w:r>
              <w:t>Unit</w:t>
            </w:r>
          </w:p>
        </w:tc>
        <w:tc>
          <w:tcPr>
            <w:tcW w:w="1574" w:type="dxa"/>
          </w:tcPr>
          <w:p w14:paraId="28A3DB1C" w14:textId="77777777" w:rsidR="000234BB" w:rsidRPr="00132C43" w:rsidRDefault="000234BB" w:rsidP="00725808">
            <w:pPr>
              <w:pStyle w:val="SmallStandard"/>
            </w:pPr>
            <w:r>
              <w:t>baseUnit</w:t>
            </w:r>
          </w:p>
        </w:tc>
        <w:tc>
          <w:tcPr>
            <w:tcW w:w="708" w:type="dxa"/>
          </w:tcPr>
          <w:p w14:paraId="31197BB1" w14:textId="77777777" w:rsidR="000234BB" w:rsidRPr="00D331EF" w:rsidRDefault="000234BB" w:rsidP="00725808">
            <w:pPr>
              <w:pStyle w:val="SmallStandard"/>
            </w:pPr>
            <w:r w:rsidRPr="00574783">
              <w:t>1</w:t>
            </w:r>
          </w:p>
        </w:tc>
        <w:tc>
          <w:tcPr>
            <w:tcW w:w="709" w:type="dxa"/>
          </w:tcPr>
          <w:p w14:paraId="39AB09D2" w14:textId="77777777" w:rsidR="000234BB" w:rsidRPr="00D331EF" w:rsidRDefault="000234BB" w:rsidP="00725808">
            <w:pPr>
              <w:pStyle w:val="SmallStandard"/>
            </w:pPr>
            <w:r w:rsidRPr="00207506">
              <w:t>0..*</w:t>
            </w:r>
          </w:p>
        </w:tc>
        <w:tc>
          <w:tcPr>
            <w:tcW w:w="567" w:type="dxa"/>
          </w:tcPr>
          <w:p w14:paraId="71A492EE" w14:textId="77777777" w:rsidR="000234BB" w:rsidRPr="00D331EF" w:rsidRDefault="000234BB" w:rsidP="00725808">
            <w:pPr>
              <w:pStyle w:val="SmallStandard"/>
            </w:pPr>
            <w:r>
              <w:t>N</w:t>
            </w:r>
          </w:p>
        </w:tc>
        <w:tc>
          <w:tcPr>
            <w:tcW w:w="3969" w:type="dxa"/>
          </w:tcPr>
          <w:p w14:paraId="51A5A5E7" w14:textId="77777777" w:rsidR="000234BB" w:rsidRDefault="000234BB" w:rsidP="00725808"/>
        </w:tc>
      </w:tr>
      <w:tr w:rsidR="000234BB" w:rsidRPr="00CC6307" w14:paraId="537316D4" w14:textId="77777777" w:rsidTr="00725808">
        <w:tc>
          <w:tcPr>
            <w:tcW w:w="1573" w:type="dxa"/>
          </w:tcPr>
          <w:p w14:paraId="07FD2BA3" w14:textId="77777777" w:rsidR="000234BB" w:rsidRPr="00634625" w:rsidRDefault="000234BB" w:rsidP="00725808">
            <w:pPr>
              <w:pStyle w:val="SmallStandard"/>
            </w:pPr>
            <w:r>
              <w:lastRenderedPageBreak/>
              <w:t>CartesianDimension</w:t>
            </w:r>
          </w:p>
        </w:tc>
        <w:tc>
          <w:tcPr>
            <w:tcW w:w="1574" w:type="dxa"/>
          </w:tcPr>
          <w:p w14:paraId="167FAEC2" w14:textId="77777777" w:rsidR="000234BB" w:rsidRPr="00132C43" w:rsidRDefault="000234BB" w:rsidP="00725808">
            <w:pPr>
              <w:pStyle w:val="SmallStandard"/>
            </w:pPr>
            <w:r>
              <w:t>boundingBox</w:t>
            </w:r>
          </w:p>
        </w:tc>
        <w:tc>
          <w:tcPr>
            <w:tcW w:w="708" w:type="dxa"/>
          </w:tcPr>
          <w:p w14:paraId="3B601833" w14:textId="77777777" w:rsidR="000234BB" w:rsidRPr="00D331EF" w:rsidRDefault="000234BB" w:rsidP="00725808">
            <w:pPr>
              <w:pStyle w:val="SmallStandard"/>
            </w:pPr>
            <w:r w:rsidRPr="00574783">
              <w:t>1</w:t>
            </w:r>
          </w:p>
        </w:tc>
        <w:tc>
          <w:tcPr>
            <w:tcW w:w="709" w:type="dxa"/>
          </w:tcPr>
          <w:p w14:paraId="708D408E" w14:textId="77777777" w:rsidR="000234BB" w:rsidRPr="00D331EF" w:rsidRDefault="000234BB" w:rsidP="00725808">
            <w:pPr>
              <w:pStyle w:val="SmallStandard"/>
            </w:pPr>
            <w:r w:rsidRPr="00207506">
              <w:t>0..1</w:t>
            </w:r>
          </w:p>
        </w:tc>
        <w:tc>
          <w:tcPr>
            <w:tcW w:w="567" w:type="dxa"/>
          </w:tcPr>
          <w:p w14:paraId="75F2743B" w14:textId="77777777" w:rsidR="000234BB" w:rsidRDefault="000234BB" w:rsidP="00725808">
            <w:pPr>
              <w:pStyle w:val="SmallStandard"/>
            </w:pPr>
            <w:r>
              <w:t>Y</w:t>
            </w:r>
          </w:p>
        </w:tc>
        <w:tc>
          <w:tcPr>
            <w:tcW w:w="3969" w:type="dxa"/>
          </w:tcPr>
          <w:p w14:paraId="7161E3F5" w14:textId="77777777" w:rsidR="000234BB" w:rsidRDefault="000234BB" w:rsidP="00725808">
            <w:pPr>
              <w:pStyle w:val="SmallStandard"/>
            </w:pPr>
            <w:r w:rsidRPr="00491287">
              <w:t xml:space="preserve">Specifies the size of the area described by the BuildingBlockSpecification2D in Cartesian dimensions. </w:t>
            </w:r>
          </w:p>
        </w:tc>
      </w:tr>
      <w:tr w:rsidR="000234BB" w:rsidRPr="00CC6307" w14:paraId="765A0C6C" w14:textId="77777777" w:rsidTr="00725808">
        <w:tc>
          <w:tcPr>
            <w:tcW w:w="1573" w:type="dxa"/>
          </w:tcPr>
          <w:p w14:paraId="013FA15B" w14:textId="77777777" w:rsidR="000234BB" w:rsidRPr="00634625" w:rsidRDefault="000234BB" w:rsidP="00725808">
            <w:pPr>
              <w:pStyle w:val="SmallStandard"/>
            </w:pPr>
            <w:r>
              <w:t>CartesianPoint2D</w:t>
            </w:r>
          </w:p>
        </w:tc>
        <w:tc>
          <w:tcPr>
            <w:tcW w:w="1574" w:type="dxa"/>
          </w:tcPr>
          <w:p w14:paraId="011DC77A" w14:textId="77777777" w:rsidR="000234BB" w:rsidRPr="00132C43" w:rsidRDefault="000234BB" w:rsidP="00725808">
            <w:pPr>
              <w:pStyle w:val="SmallStandard"/>
            </w:pPr>
            <w:r>
              <w:t>cartesianPoint</w:t>
            </w:r>
          </w:p>
        </w:tc>
        <w:tc>
          <w:tcPr>
            <w:tcW w:w="708" w:type="dxa"/>
          </w:tcPr>
          <w:p w14:paraId="6E7A3543" w14:textId="77777777" w:rsidR="000234BB" w:rsidRPr="00D331EF" w:rsidRDefault="000234BB" w:rsidP="00725808">
            <w:pPr>
              <w:pStyle w:val="SmallStandard"/>
            </w:pPr>
            <w:r w:rsidRPr="00574783">
              <w:t>0..*</w:t>
            </w:r>
          </w:p>
        </w:tc>
        <w:tc>
          <w:tcPr>
            <w:tcW w:w="709" w:type="dxa"/>
          </w:tcPr>
          <w:p w14:paraId="615A3B8A" w14:textId="77777777" w:rsidR="000234BB" w:rsidRPr="00D331EF" w:rsidRDefault="000234BB" w:rsidP="00725808">
            <w:pPr>
              <w:pStyle w:val="SmallStandard"/>
            </w:pPr>
            <w:r w:rsidRPr="00207506">
              <w:t>0..1</w:t>
            </w:r>
          </w:p>
        </w:tc>
        <w:tc>
          <w:tcPr>
            <w:tcW w:w="567" w:type="dxa"/>
          </w:tcPr>
          <w:p w14:paraId="5DAB19E3" w14:textId="77777777" w:rsidR="000234BB" w:rsidRDefault="000234BB" w:rsidP="00725808">
            <w:pPr>
              <w:pStyle w:val="SmallStandard"/>
            </w:pPr>
            <w:r>
              <w:t>Y</w:t>
            </w:r>
          </w:p>
        </w:tc>
        <w:tc>
          <w:tcPr>
            <w:tcW w:w="3969" w:type="dxa"/>
          </w:tcPr>
          <w:p w14:paraId="080D03DE" w14:textId="77777777" w:rsidR="000234BB" w:rsidRDefault="000234BB" w:rsidP="00725808">
            <w:pPr>
              <w:pStyle w:val="SmallStandard"/>
            </w:pPr>
            <w:r w:rsidRPr="00491287">
              <w:t>Specifies the CartesianPoint2Ds that are used in the BuildingBlockSpecification2D.</w:t>
            </w:r>
          </w:p>
        </w:tc>
      </w:tr>
      <w:tr w:rsidR="000234BB" w:rsidRPr="00CC6307" w14:paraId="16A9CF48" w14:textId="77777777" w:rsidTr="00725808">
        <w:tc>
          <w:tcPr>
            <w:tcW w:w="1573" w:type="dxa"/>
          </w:tcPr>
          <w:p w14:paraId="779B94F3" w14:textId="77777777" w:rsidR="000234BB" w:rsidRPr="00634625" w:rsidRDefault="000234BB" w:rsidP="00725808">
            <w:pPr>
              <w:pStyle w:val="SmallStandard"/>
            </w:pPr>
            <w:r>
              <w:t>OccurrenceOrUsageViewItem2D</w:t>
            </w:r>
          </w:p>
        </w:tc>
        <w:tc>
          <w:tcPr>
            <w:tcW w:w="1574" w:type="dxa"/>
          </w:tcPr>
          <w:p w14:paraId="26AE2916" w14:textId="77777777" w:rsidR="000234BB" w:rsidRPr="00132C43" w:rsidRDefault="000234BB" w:rsidP="00725808">
            <w:pPr>
              <w:pStyle w:val="SmallStandard"/>
            </w:pPr>
            <w:r>
              <w:t>placedElementViewItem</w:t>
            </w:r>
          </w:p>
        </w:tc>
        <w:tc>
          <w:tcPr>
            <w:tcW w:w="708" w:type="dxa"/>
          </w:tcPr>
          <w:p w14:paraId="026AFFBF" w14:textId="77777777" w:rsidR="000234BB" w:rsidRPr="00D331EF" w:rsidRDefault="000234BB" w:rsidP="00725808">
            <w:pPr>
              <w:pStyle w:val="SmallStandard"/>
            </w:pPr>
            <w:r w:rsidRPr="00574783">
              <w:t>0..*</w:t>
            </w:r>
          </w:p>
        </w:tc>
        <w:tc>
          <w:tcPr>
            <w:tcW w:w="709" w:type="dxa"/>
          </w:tcPr>
          <w:p w14:paraId="5DE1F231" w14:textId="77777777" w:rsidR="000234BB" w:rsidRPr="00D331EF" w:rsidRDefault="000234BB" w:rsidP="00725808">
            <w:pPr>
              <w:pStyle w:val="SmallStandard"/>
            </w:pPr>
            <w:r w:rsidRPr="00207506">
              <w:t>1</w:t>
            </w:r>
          </w:p>
        </w:tc>
        <w:tc>
          <w:tcPr>
            <w:tcW w:w="567" w:type="dxa"/>
          </w:tcPr>
          <w:p w14:paraId="4015174C" w14:textId="77777777" w:rsidR="000234BB" w:rsidRDefault="000234BB" w:rsidP="00725808">
            <w:pPr>
              <w:pStyle w:val="SmallStandard"/>
            </w:pPr>
            <w:r>
              <w:t>Y</w:t>
            </w:r>
          </w:p>
        </w:tc>
        <w:tc>
          <w:tcPr>
            <w:tcW w:w="3969" w:type="dxa"/>
          </w:tcPr>
          <w:p w14:paraId="042B92C2" w14:textId="77777777" w:rsidR="000234BB" w:rsidRDefault="000234BB" w:rsidP="00725808">
            <w:pPr>
              <w:pStyle w:val="SmallStandard"/>
            </w:pPr>
            <w:r w:rsidRPr="00491287">
              <w:t xml:space="preserve">Specifies the view items for OccurrenceOrUsages on a BuildingBlockSpecification2D. </w:t>
            </w:r>
          </w:p>
        </w:tc>
      </w:tr>
      <w:tr w:rsidR="000234BB" w:rsidRPr="00CC6307" w14:paraId="077D741E" w14:textId="77777777" w:rsidTr="00725808">
        <w:tc>
          <w:tcPr>
            <w:tcW w:w="1573" w:type="dxa"/>
          </w:tcPr>
          <w:p w14:paraId="0B81B67B" w14:textId="77777777" w:rsidR="000234BB" w:rsidRPr="00634625" w:rsidRDefault="000234BB" w:rsidP="00725808">
            <w:pPr>
              <w:pStyle w:val="SmallStandard"/>
            </w:pPr>
            <w:r>
              <w:t>GeometryNode2D</w:t>
            </w:r>
          </w:p>
        </w:tc>
        <w:tc>
          <w:tcPr>
            <w:tcW w:w="1574" w:type="dxa"/>
          </w:tcPr>
          <w:p w14:paraId="0A423E71" w14:textId="77777777" w:rsidR="000234BB" w:rsidRPr="00132C43" w:rsidRDefault="000234BB" w:rsidP="00725808">
            <w:pPr>
              <w:pStyle w:val="SmallStandard"/>
            </w:pPr>
            <w:r>
              <w:t>geometryNode</w:t>
            </w:r>
          </w:p>
        </w:tc>
        <w:tc>
          <w:tcPr>
            <w:tcW w:w="708" w:type="dxa"/>
          </w:tcPr>
          <w:p w14:paraId="2A62198B" w14:textId="77777777" w:rsidR="000234BB" w:rsidRPr="00D331EF" w:rsidRDefault="000234BB" w:rsidP="00725808">
            <w:pPr>
              <w:pStyle w:val="SmallStandard"/>
            </w:pPr>
            <w:r w:rsidRPr="00574783">
              <w:t>0..*</w:t>
            </w:r>
          </w:p>
        </w:tc>
        <w:tc>
          <w:tcPr>
            <w:tcW w:w="709" w:type="dxa"/>
          </w:tcPr>
          <w:p w14:paraId="107AAE95" w14:textId="77777777" w:rsidR="000234BB" w:rsidRPr="00D331EF" w:rsidRDefault="000234BB" w:rsidP="00725808">
            <w:pPr>
              <w:pStyle w:val="SmallStandard"/>
            </w:pPr>
            <w:r w:rsidRPr="00207506">
              <w:t>1</w:t>
            </w:r>
          </w:p>
        </w:tc>
        <w:tc>
          <w:tcPr>
            <w:tcW w:w="567" w:type="dxa"/>
          </w:tcPr>
          <w:p w14:paraId="4D884FBD" w14:textId="77777777" w:rsidR="000234BB" w:rsidRDefault="000234BB" w:rsidP="00725808">
            <w:pPr>
              <w:pStyle w:val="SmallStandard"/>
            </w:pPr>
            <w:r>
              <w:t>Y</w:t>
            </w:r>
          </w:p>
        </w:tc>
        <w:tc>
          <w:tcPr>
            <w:tcW w:w="3969" w:type="dxa"/>
          </w:tcPr>
          <w:p w14:paraId="0167D5B0" w14:textId="77777777" w:rsidR="000234BB" w:rsidRDefault="000234BB" w:rsidP="00725808">
            <w:pPr>
              <w:pStyle w:val="SmallStandard"/>
            </w:pPr>
            <w:r w:rsidRPr="00491287">
              <w:t>Specifies the GeometryNode2Ds defined by the BuildingBlockSpecification2D.</w:t>
            </w:r>
          </w:p>
        </w:tc>
      </w:tr>
    </w:tbl>
    <w:p w14:paraId="72DC58B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61D3D79" w14:textId="77777777" w:rsidTr="00725808">
        <w:tc>
          <w:tcPr>
            <w:tcW w:w="2296" w:type="dxa"/>
            <w:gridSpan w:val="2"/>
          </w:tcPr>
          <w:p w14:paraId="0A439A0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E794D1E"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E906FC8" w14:textId="77777777" w:rsidR="000234BB" w:rsidRDefault="000234BB" w:rsidP="00725808">
            <w:pPr>
              <w:jc w:val="center"/>
              <w:rPr>
                <w:b/>
                <w:sz w:val="16"/>
                <w:szCs w:val="16"/>
                <w:lang w:val="en-GB"/>
              </w:rPr>
            </w:pPr>
            <w:r>
              <w:rPr>
                <w:b/>
                <w:sz w:val="16"/>
                <w:szCs w:val="16"/>
                <w:lang w:val="en-GB"/>
              </w:rPr>
              <w:t>General</w:t>
            </w:r>
          </w:p>
        </w:tc>
      </w:tr>
      <w:tr w:rsidR="000234BB" w:rsidRPr="00720F6F" w14:paraId="2E13595F" w14:textId="77777777" w:rsidTr="00725808">
        <w:tc>
          <w:tcPr>
            <w:tcW w:w="1588" w:type="dxa"/>
          </w:tcPr>
          <w:p w14:paraId="1ACC2180" w14:textId="77777777" w:rsidR="000234BB" w:rsidRDefault="000234BB" w:rsidP="00725808">
            <w:pPr>
              <w:rPr>
                <w:b/>
                <w:sz w:val="16"/>
                <w:szCs w:val="16"/>
                <w:lang w:val="en-GB"/>
              </w:rPr>
            </w:pPr>
            <w:r>
              <w:rPr>
                <w:b/>
                <w:sz w:val="16"/>
                <w:szCs w:val="16"/>
                <w:lang w:val="en-GB"/>
              </w:rPr>
              <w:t>Type</w:t>
            </w:r>
          </w:p>
        </w:tc>
        <w:tc>
          <w:tcPr>
            <w:tcW w:w="708" w:type="dxa"/>
          </w:tcPr>
          <w:p w14:paraId="242DFD79" w14:textId="77777777" w:rsidR="000234BB" w:rsidRDefault="000234BB" w:rsidP="00725808">
            <w:pPr>
              <w:rPr>
                <w:b/>
                <w:sz w:val="16"/>
                <w:szCs w:val="16"/>
                <w:lang w:val="en-GB"/>
              </w:rPr>
            </w:pPr>
            <w:r>
              <w:rPr>
                <w:b/>
                <w:sz w:val="16"/>
                <w:szCs w:val="16"/>
                <w:lang w:val="en-GB"/>
              </w:rPr>
              <w:t>Mult</w:t>
            </w:r>
          </w:p>
        </w:tc>
        <w:tc>
          <w:tcPr>
            <w:tcW w:w="1560" w:type="dxa"/>
          </w:tcPr>
          <w:p w14:paraId="1361D9DC" w14:textId="77777777" w:rsidR="000234BB" w:rsidRDefault="000234BB" w:rsidP="00725808">
            <w:pPr>
              <w:rPr>
                <w:b/>
                <w:sz w:val="16"/>
                <w:szCs w:val="16"/>
                <w:lang w:val="en-GB"/>
              </w:rPr>
            </w:pPr>
            <w:r>
              <w:rPr>
                <w:b/>
                <w:sz w:val="16"/>
                <w:szCs w:val="16"/>
                <w:lang w:val="en-GB"/>
              </w:rPr>
              <w:t>Role</w:t>
            </w:r>
          </w:p>
        </w:tc>
        <w:tc>
          <w:tcPr>
            <w:tcW w:w="708" w:type="dxa"/>
          </w:tcPr>
          <w:p w14:paraId="2BEF8AAA" w14:textId="77777777" w:rsidR="000234BB" w:rsidRDefault="000234BB" w:rsidP="00725808">
            <w:pPr>
              <w:rPr>
                <w:b/>
                <w:sz w:val="16"/>
                <w:szCs w:val="16"/>
                <w:lang w:val="en-GB"/>
              </w:rPr>
            </w:pPr>
            <w:r>
              <w:rPr>
                <w:b/>
                <w:sz w:val="16"/>
                <w:szCs w:val="16"/>
                <w:lang w:val="en-GB"/>
              </w:rPr>
              <w:t>Mult</w:t>
            </w:r>
          </w:p>
        </w:tc>
        <w:tc>
          <w:tcPr>
            <w:tcW w:w="567" w:type="dxa"/>
          </w:tcPr>
          <w:p w14:paraId="1FA7690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47455FA" w14:textId="77777777" w:rsidR="000234BB" w:rsidRPr="008359F5" w:rsidRDefault="000234BB" w:rsidP="00725808">
            <w:pPr>
              <w:rPr>
                <w:b/>
                <w:sz w:val="16"/>
                <w:szCs w:val="16"/>
                <w:lang w:val="en-GB"/>
              </w:rPr>
            </w:pPr>
            <w:r>
              <w:rPr>
                <w:b/>
                <w:sz w:val="16"/>
                <w:szCs w:val="16"/>
                <w:lang w:val="en-GB"/>
              </w:rPr>
              <w:t>Comment</w:t>
            </w:r>
          </w:p>
        </w:tc>
      </w:tr>
      <w:tr w:rsidR="000234BB" w:rsidRPr="00CC6307" w14:paraId="54DF28AB" w14:textId="77777777" w:rsidTr="00725808">
        <w:tc>
          <w:tcPr>
            <w:tcW w:w="1588" w:type="dxa"/>
          </w:tcPr>
          <w:p w14:paraId="37586D99" w14:textId="77777777" w:rsidR="000234BB" w:rsidRPr="00634625" w:rsidRDefault="000234BB" w:rsidP="00725808">
            <w:pPr>
              <w:pStyle w:val="SmallStandard"/>
            </w:pPr>
            <w:r>
              <w:t>BuildingBlockPositioning2D</w:t>
            </w:r>
          </w:p>
        </w:tc>
        <w:tc>
          <w:tcPr>
            <w:tcW w:w="708" w:type="dxa"/>
          </w:tcPr>
          <w:p w14:paraId="5671697D" w14:textId="77777777" w:rsidR="000234BB" w:rsidRPr="00D331EF" w:rsidRDefault="000234BB" w:rsidP="00725808">
            <w:pPr>
              <w:pStyle w:val="SmallStandard"/>
            </w:pPr>
            <w:r w:rsidRPr="00D01517">
              <w:t>0..*</w:t>
            </w:r>
          </w:p>
        </w:tc>
        <w:tc>
          <w:tcPr>
            <w:tcW w:w="1560" w:type="dxa"/>
          </w:tcPr>
          <w:p w14:paraId="57E8B142" w14:textId="77777777" w:rsidR="000234BB" w:rsidRPr="00132C43" w:rsidRDefault="000234BB" w:rsidP="00725808">
            <w:pPr>
              <w:pStyle w:val="SmallStandard"/>
            </w:pPr>
            <w:r>
              <w:t>referenced2DBuildingBlock</w:t>
            </w:r>
          </w:p>
        </w:tc>
        <w:tc>
          <w:tcPr>
            <w:tcW w:w="708" w:type="dxa"/>
          </w:tcPr>
          <w:p w14:paraId="14E50A72" w14:textId="77777777" w:rsidR="000234BB" w:rsidRPr="00D331EF" w:rsidRDefault="000234BB" w:rsidP="00725808">
            <w:pPr>
              <w:pStyle w:val="SmallStandard"/>
            </w:pPr>
            <w:r w:rsidRPr="00D01517">
              <w:t>1</w:t>
            </w:r>
          </w:p>
        </w:tc>
        <w:tc>
          <w:tcPr>
            <w:tcW w:w="567" w:type="dxa"/>
          </w:tcPr>
          <w:p w14:paraId="31CE663F" w14:textId="77777777" w:rsidR="000234BB" w:rsidRPr="00D331EF" w:rsidRDefault="000234BB" w:rsidP="00725808">
            <w:pPr>
              <w:pStyle w:val="SmallStandard"/>
            </w:pPr>
            <w:r>
              <w:t>N</w:t>
            </w:r>
          </w:p>
        </w:tc>
        <w:tc>
          <w:tcPr>
            <w:tcW w:w="3969" w:type="dxa"/>
          </w:tcPr>
          <w:p w14:paraId="56354684" w14:textId="77777777" w:rsidR="000234BB" w:rsidRDefault="000234BB" w:rsidP="00725808">
            <w:pPr>
              <w:pStyle w:val="SmallStandard"/>
            </w:pPr>
            <w:r w:rsidRPr="00491287">
              <w:t xml:space="preserve">References the building block which is placed on the harness drawing. </w:t>
            </w:r>
          </w:p>
        </w:tc>
      </w:tr>
    </w:tbl>
    <w:p w14:paraId="1028057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8" w:name="_039e1b3aee420bdef134aba87fc91a5a"/>
      <w:r>
        <w:rPr>
          <w:lang w:val="en-GB"/>
        </w:rPr>
        <w:t>CartesianDimension</w:t>
      </w:r>
      <w:bookmarkEnd w:id="1388"/>
    </w:p>
    <w:p w14:paraId="6A6725F5" w14:textId="77777777" w:rsidR="000234BB" w:rsidRPr="00620BBE" w:rsidRDefault="000234BB" w:rsidP="000234BB">
      <w:pPr>
        <w:pStyle w:val="SmallStandard"/>
      </w:pPr>
      <w:r w:rsidRPr="00F91ACD">
        <w:rPr>
          <w:sz w:val="18"/>
          <w:szCs w:val="18"/>
        </w:rPr>
        <w:t xml:space="preserve">The CartesianDimension specifies the size of an object in 2D-space. </w:t>
      </w:r>
    </w:p>
    <w:p w14:paraId="122825E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D0B659" w14:textId="77777777" w:rsidTr="00725808">
        <w:tc>
          <w:tcPr>
            <w:tcW w:w="2013" w:type="dxa"/>
            <w:tcMar>
              <w:top w:w="28" w:type="dxa"/>
              <w:left w:w="28" w:type="dxa"/>
              <w:bottom w:w="28" w:type="dxa"/>
              <w:right w:w="28" w:type="dxa"/>
            </w:tcMar>
          </w:tcPr>
          <w:p w14:paraId="29422EF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0F6CE0" w14:textId="788CF59B"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8B62A86" w14:textId="77777777" w:rsidTr="00725808">
        <w:tc>
          <w:tcPr>
            <w:tcW w:w="2013" w:type="dxa"/>
            <w:tcMar>
              <w:top w:w="28" w:type="dxa"/>
              <w:left w:w="28" w:type="dxa"/>
              <w:bottom w:w="28" w:type="dxa"/>
              <w:right w:w="28" w:type="dxa"/>
            </w:tcMar>
          </w:tcPr>
          <w:p w14:paraId="66F0609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B6DFD8" w14:textId="77777777" w:rsidR="000234BB" w:rsidRDefault="000234BB" w:rsidP="00725808"/>
        </w:tc>
      </w:tr>
      <w:tr w:rsidR="000234BB" w:rsidRPr="008359F5" w14:paraId="0368EEBA" w14:textId="77777777" w:rsidTr="00725808">
        <w:tc>
          <w:tcPr>
            <w:tcW w:w="2013" w:type="dxa"/>
            <w:tcMar>
              <w:top w:w="28" w:type="dxa"/>
              <w:left w:w="28" w:type="dxa"/>
              <w:bottom w:w="28" w:type="dxa"/>
              <w:right w:w="28" w:type="dxa"/>
            </w:tcMar>
          </w:tcPr>
          <w:p w14:paraId="3F8A345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406C965" w14:textId="77777777" w:rsidR="000234BB" w:rsidRPr="000437C1" w:rsidRDefault="000234BB" w:rsidP="00725808">
            <w:pPr>
              <w:pStyle w:val="SmallStandard"/>
            </w:pPr>
            <w:r>
              <w:t>false</w:t>
            </w:r>
          </w:p>
        </w:tc>
      </w:tr>
    </w:tbl>
    <w:p w14:paraId="6B9B108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73AE82A" w14:textId="77777777" w:rsidTr="00725808">
        <w:tc>
          <w:tcPr>
            <w:tcW w:w="2013" w:type="dxa"/>
            <w:tcMar>
              <w:top w:w="28" w:type="dxa"/>
              <w:left w:w="28" w:type="dxa"/>
              <w:bottom w:w="28" w:type="dxa"/>
              <w:right w:w="28" w:type="dxa"/>
            </w:tcMar>
          </w:tcPr>
          <w:p w14:paraId="36D6561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7B1E08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DFEDCD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56B7A2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CB8F4F9" w14:textId="77777777" w:rsidTr="00725808">
        <w:tc>
          <w:tcPr>
            <w:tcW w:w="2013" w:type="dxa"/>
            <w:tcMar>
              <w:top w:w="28" w:type="dxa"/>
              <w:left w:w="28" w:type="dxa"/>
              <w:bottom w:w="28" w:type="dxa"/>
              <w:right w:w="28" w:type="dxa"/>
            </w:tcMar>
          </w:tcPr>
          <w:p w14:paraId="09E9689B" w14:textId="77777777" w:rsidR="000234BB" w:rsidRPr="00620BBE" w:rsidRDefault="000234BB" w:rsidP="00725808">
            <w:pPr>
              <w:pStyle w:val="SmallStandard"/>
            </w:pPr>
            <w:r w:rsidRPr="00620BBE">
              <w:t>height</w:t>
            </w:r>
          </w:p>
        </w:tc>
        <w:tc>
          <w:tcPr>
            <w:tcW w:w="1559" w:type="dxa"/>
            <w:tcMar>
              <w:top w:w="28" w:type="dxa"/>
              <w:left w:w="28" w:type="dxa"/>
              <w:bottom w:w="28" w:type="dxa"/>
              <w:right w:w="28" w:type="dxa"/>
            </w:tcMar>
          </w:tcPr>
          <w:p w14:paraId="5A5EB183"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7DCCD90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6B018EC" w14:textId="77777777" w:rsidR="000234BB" w:rsidRDefault="000234BB" w:rsidP="00725808">
            <w:pPr>
              <w:jc w:val="left"/>
            </w:pPr>
            <w:r>
              <w:rPr>
                <w:sz w:val="16"/>
                <w:szCs w:val="16"/>
              </w:rPr>
              <w:t>Specifies the height of the object. The unit of this value is the baseUnit of containing BuildingBlockSpecification2D.</w:t>
            </w:r>
          </w:p>
        </w:tc>
      </w:tr>
      <w:tr w:rsidR="000234BB" w:rsidRPr="006675E2" w14:paraId="3874EF40" w14:textId="77777777" w:rsidTr="00725808">
        <w:tc>
          <w:tcPr>
            <w:tcW w:w="2013" w:type="dxa"/>
            <w:tcMar>
              <w:top w:w="28" w:type="dxa"/>
              <w:left w:w="28" w:type="dxa"/>
              <w:bottom w:w="28" w:type="dxa"/>
              <w:right w:w="28" w:type="dxa"/>
            </w:tcMar>
          </w:tcPr>
          <w:p w14:paraId="7E9AA2C2" w14:textId="77777777" w:rsidR="000234BB" w:rsidRPr="00620BBE" w:rsidRDefault="000234BB" w:rsidP="00725808">
            <w:pPr>
              <w:pStyle w:val="SmallStandard"/>
            </w:pPr>
            <w:r w:rsidRPr="00620BBE">
              <w:t>width</w:t>
            </w:r>
          </w:p>
        </w:tc>
        <w:tc>
          <w:tcPr>
            <w:tcW w:w="1559" w:type="dxa"/>
            <w:tcMar>
              <w:top w:w="28" w:type="dxa"/>
              <w:left w:w="28" w:type="dxa"/>
              <w:bottom w:w="28" w:type="dxa"/>
              <w:right w:w="28" w:type="dxa"/>
            </w:tcMar>
          </w:tcPr>
          <w:p w14:paraId="0D62F66C"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2894502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CD37D25" w14:textId="77777777" w:rsidR="000234BB" w:rsidRDefault="000234BB" w:rsidP="00725808">
            <w:pPr>
              <w:jc w:val="left"/>
            </w:pPr>
            <w:r>
              <w:rPr>
                <w:sz w:val="16"/>
                <w:szCs w:val="16"/>
              </w:rPr>
              <w:t>Specifies the width of the object. The unit of this value is the baseUnit of containing BuildingBlockSpecification2D.</w:t>
            </w:r>
          </w:p>
        </w:tc>
      </w:tr>
    </w:tbl>
    <w:p w14:paraId="790B38E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3F53663" w14:textId="77777777" w:rsidTr="00725808">
        <w:tc>
          <w:tcPr>
            <w:tcW w:w="2296" w:type="dxa"/>
            <w:gridSpan w:val="2"/>
          </w:tcPr>
          <w:p w14:paraId="3E93AB4C"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21F5C4C"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824B9B5" w14:textId="77777777" w:rsidR="000234BB" w:rsidRDefault="000234BB" w:rsidP="00725808">
            <w:pPr>
              <w:jc w:val="center"/>
              <w:rPr>
                <w:b/>
                <w:sz w:val="16"/>
                <w:szCs w:val="16"/>
                <w:lang w:val="en-GB"/>
              </w:rPr>
            </w:pPr>
            <w:r>
              <w:rPr>
                <w:b/>
                <w:sz w:val="16"/>
                <w:szCs w:val="16"/>
                <w:lang w:val="en-GB"/>
              </w:rPr>
              <w:t>General</w:t>
            </w:r>
          </w:p>
        </w:tc>
      </w:tr>
      <w:tr w:rsidR="000234BB" w:rsidRPr="00720F6F" w14:paraId="38CC27E1" w14:textId="77777777" w:rsidTr="00725808">
        <w:tc>
          <w:tcPr>
            <w:tcW w:w="1588" w:type="dxa"/>
          </w:tcPr>
          <w:p w14:paraId="31344171" w14:textId="77777777" w:rsidR="000234BB" w:rsidRDefault="000234BB" w:rsidP="00725808">
            <w:pPr>
              <w:rPr>
                <w:b/>
                <w:sz w:val="16"/>
                <w:szCs w:val="16"/>
                <w:lang w:val="en-GB"/>
              </w:rPr>
            </w:pPr>
            <w:r>
              <w:rPr>
                <w:b/>
                <w:sz w:val="16"/>
                <w:szCs w:val="16"/>
                <w:lang w:val="en-GB"/>
              </w:rPr>
              <w:t>Type</w:t>
            </w:r>
          </w:p>
        </w:tc>
        <w:tc>
          <w:tcPr>
            <w:tcW w:w="708" w:type="dxa"/>
          </w:tcPr>
          <w:p w14:paraId="3CBF5ED9" w14:textId="77777777" w:rsidR="000234BB" w:rsidRDefault="000234BB" w:rsidP="00725808">
            <w:pPr>
              <w:rPr>
                <w:b/>
                <w:sz w:val="16"/>
                <w:szCs w:val="16"/>
                <w:lang w:val="en-GB"/>
              </w:rPr>
            </w:pPr>
            <w:r>
              <w:rPr>
                <w:b/>
                <w:sz w:val="16"/>
                <w:szCs w:val="16"/>
                <w:lang w:val="en-GB"/>
              </w:rPr>
              <w:t>Mult</w:t>
            </w:r>
          </w:p>
        </w:tc>
        <w:tc>
          <w:tcPr>
            <w:tcW w:w="1560" w:type="dxa"/>
          </w:tcPr>
          <w:p w14:paraId="14A679A9" w14:textId="77777777" w:rsidR="000234BB" w:rsidRDefault="000234BB" w:rsidP="00725808">
            <w:pPr>
              <w:rPr>
                <w:b/>
                <w:sz w:val="16"/>
                <w:szCs w:val="16"/>
                <w:lang w:val="en-GB"/>
              </w:rPr>
            </w:pPr>
            <w:r>
              <w:rPr>
                <w:b/>
                <w:sz w:val="16"/>
                <w:szCs w:val="16"/>
                <w:lang w:val="en-GB"/>
              </w:rPr>
              <w:t>Role</w:t>
            </w:r>
          </w:p>
        </w:tc>
        <w:tc>
          <w:tcPr>
            <w:tcW w:w="708" w:type="dxa"/>
          </w:tcPr>
          <w:p w14:paraId="5195FF2B" w14:textId="77777777" w:rsidR="000234BB" w:rsidRDefault="000234BB" w:rsidP="00725808">
            <w:pPr>
              <w:rPr>
                <w:b/>
                <w:sz w:val="16"/>
                <w:szCs w:val="16"/>
                <w:lang w:val="en-GB"/>
              </w:rPr>
            </w:pPr>
            <w:r>
              <w:rPr>
                <w:b/>
                <w:sz w:val="16"/>
                <w:szCs w:val="16"/>
                <w:lang w:val="en-GB"/>
              </w:rPr>
              <w:t>Mult</w:t>
            </w:r>
          </w:p>
        </w:tc>
        <w:tc>
          <w:tcPr>
            <w:tcW w:w="567" w:type="dxa"/>
          </w:tcPr>
          <w:p w14:paraId="026AE5F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A062527" w14:textId="77777777" w:rsidR="000234BB" w:rsidRPr="008359F5" w:rsidRDefault="000234BB" w:rsidP="00725808">
            <w:pPr>
              <w:rPr>
                <w:b/>
                <w:sz w:val="16"/>
                <w:szCs w:val="16"/>
                <w:lang w:val="en-GB"/>
              </w:rPr>
            </w:pPr>
            <w:r>
              <w:rPr>
                <w:b/>
                <w:sz w:val="16"/>
                <w:szCs w:val="16"/>
                <w:lang w:val="en-GB"/>
              </w:rPr>
              <w:t>Comment</w:t>
            </w:r>
          </w:p>
        </w:tc>
      </w:tr>
      <w:tr w:rsidR="000234BB" w:rsidRPr="00CC6307" w14:paraId="6BA06C07" w14:textId="77777777" w:rsidTr="00725808">
        <w:tc>
          <w:tcPr>
            <w:tcW w:w="1588" w:type="dxa"/>
          </w:tcPr>
          <w:p w14:paraId="0B22C400" w14:textId="77777777" w:rsidR="000234BB" w:rsidRPr="00634625" w:rsidRDefault="000234BB" w:rsidP="00725808">
            <w:pPr>
              <w:pStyle w:val="SmallStandard"/>
            </w:pPr>
            <w:r>
              <w:t>BuildingBlockSpecification2D</w:t>
            </w:r>
          </w:p>
        </w:tc>
        <w:tc>
          <w:tcPr>
            <w:tcW w:w="708" w:type="dxa"/>
          </w:tcPr>
          <w:p w14:paraId="4FC5DEA2" w14:textId="77777777" w:rsidR="000234BB" w:rsidRPr="00D331EF" w:rsidRDefault="000234BB" w:rsidP="00725808">
            <w:pPr>
              <w:pStyle w:val="SmallStandard"/>
            </w:pPr>
            <w:r w:rsidRPr="00D01517">
              <w:t>0..1</w:t>
            </w:r>
          </w:p>
        </w:tc>
        <w:tc>
          <w:tcPr>
            <w:tcW w:w="1560" w:type="dxa"/>
          </w:tcPr>
          <w:p w14:paraId="74FAD440" w14:textId="77777777" w:rsidR="000234BB" w:rsidRPr="00132C43" w:rsidRDefault="000234BB" w:rsidP="00725808">
            <w:pPr>
              <w:pStyle w:val="SmallStandard"/>
            </w:pPr>
            <w:r>
              <w:t>boundingBox</w:t>
            </w:r>
          </w:p>
        </w:tc>
        <w:tc>
          <w:tcPr>
            <w:tcW w:w="708" w:type="dxa"/>
          </w:tcPr>
          <w:p w14:paraId="55AD8E90" w14:textId="77777777" w:rsidR="000234BB" w:rsidRPr="00D331EF" w:rsidRDefault="000234BB" w:rsidP="00725808">
            <w:pPr>
              <w:pStyle w:val="SmallStandard"/>
            </w:pPr>
            <w:r w:rsidRPr="00D01517">
              <w:t>1</w:t>
            </w:r>
          </w:p>
        </w:tc>
        <w:tc>
          <w:tcPr>
            <w:tcW w:w="567" w:type="dxa"/>
          </w:tcPr>
          <w:p w14:paraId="7E431921" w14:textId="77777777" w:rsidR="000234BB" w:rsidRDefault="000234BB" w:rsidP="00725808">
            <w:pPr>
              <w:pStyle w:val="SmallStandard"/>
            </w:pPr>
            <w:r>
              <w:t>Y</w:t>
            </w:r>
          </w:p>
        </w:tc>
        <w:tc>
          <w:tcPr>
            <w:tcW w:w="3969" w:type="dxa"/>
          </w:tcPr>
          <w:p w14:paraId="6F27F9A0" w14:textId="77777777" w:rsidR="000234BB" w:rsidRDefault="000234BB" w:rsidP="00725808">
            <w:pPr>
              <w:pStyle w:val="SmallStandard"/>
            </w:pPr>
            <w:r w:rsidRPr="00491287">
              <w:t xml:space="preserve">Specifies the size of the area described by the BuildingBlockSpecification2D in Cartesian dimensions. </w:t>
            </w:r>
          </w:p>
        </w:tc>
      </w:tr>
    </w:tbl>
    <w:p w14:paraId="045D40F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9" w:name="_09d397270a3ba3e5ab325da875145415"/>
      <w:r>
        <w:rPr>
          <w:lang w:val="en-GB"/>
        </w:rPr>
        <w:t>CartesianPoint2D</w:t>
      </w:r>
      <w:bookmarkEnd w:id="1389"/>
    </w:p>
    <w:p w14:paraId="0891A696" w14:textId="77777777" w:rsidR="000234BB" w:rsidRDefault="000234BB" w:rsidP="000234BB">
      <w:r>
        <w:rPr>
          <w:sz w:val="18"/>
          <w:szCs w:val="18"/>
        </w:rPr>
        <w:t>A CartesianPoint2D is a point that is defined by its coordinates in a rectangular two-dimensional Cartesian coordinate system.</w:t>
      </w:r>
    </w:p>
    <w:p w14:paraId="56B0891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70C3AED" w14:textId="77777777" w:rsidTr="00725808">
        <w:tc>
          <w:tcPr>
            <w:tcW w:w="2013" w:type="dxa"/>
            <w:tcMar>
              <w:top w:w="28" w:type="dxa"/>
              <w:left w:w="28" w:type="dxa"/>
              <w:bottom w:w="28" w:type="dxa"/>
              <w:right w:w="28" w:type="dxa"/>
            </w:tcMar>
          </w:tcPr>
          <w:p w14:paraId="4D87B42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A165D75" w14:textId="52B73238"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2D5BE3D" w14:textId="77777777" w:rsidTr="00725808">
        <w:tc>
          <w:tcPr>
            <w:tcW w:w="2013" w:type="dxa"/>
            <w:tcMar>
              <w:top w:w="28" w:type="dxa"/>
              <w:left w:w="28" w:type="dxa"/>
              <w:bottom w:w="28" w:type="dxa"/>
              <w:right w:w="28" w:type="dxa"/>
            </w:tcMar>
          </w:tcPr>
          <w:p w14:paraId="2B3D85B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240965F" w14:textId="77777777" w:rsidR="000234BB" w:rsidRDefault="000234BB" w:rsidP="00725808"/>
        </w:tc>
      </w:tr>
      <w:tr w:rsidR="000234BB" w:rsidRPr="008359F5" w14:paraId="3E9D667C" w14:textId="77777777" w:rsidTr="00725808">
        <w:tc>
          <w:tcPr>
            <w:tcW w:w="2013" w:type="dxa"/>
            <w:tcMar>
              <w:top w:w="28" w:type="dxa"/>
              <w:left w:w="28" w:type="dxa"/>
              <w:bottom w:w="28" w:type="dxa"/>
              <w:right w:w="28" w:type="dxa"/>
            </w:tcMar>
          </w:tcPr>
          <w:p w14:paraId="4CEFEA3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F97229" w14:textId="77777777" w:rsidR="000234BB" w:rsidRPr="000437C1" w:rsidRDefault="000234BB" w:rsidP="00725808">
            <w:pPr>
              <w:pStyle w:val="SmallStandard"/>
            </w:pPr>
            <w:r>
              <w:t>false</w:t>
            </w:r>
          </w:p>
        </w:tc>
      </w:tr>
    </w:tbl>
    <w:p w14:paraId="377189D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B887DF8" w14:textId="77777777" w:rsidTr="00725808">
        <w:tc>
          <w:tcPr>
            <w:tcW w:w="2013" w:type="dxa"/>
            <w:tcMar>
              <w:top w:w="28" w:type="dxa"/>
              <w:left w:w="28" w:type="dxa"/>
              <w:bottom w:w="28" w:type="dxa"/>
              <w:right w:w="28" w:type="dxa"/>
            </w:tcMar>
          </w:tcPr>
          <w:p w14:paraId="19C22BC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915C13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2A1371C"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DCC23D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3D4833A" w14:textId="77777777" w:rsidTr="00725808">
        <w:tc>
          <w:tcPr>
            <w:tcW w:w="2013" w:type="dxa"/>
            <w:tcMar>
              <w:top w:w="28" w:type="dxa"/>
              <w:left w:w="28" w:type="dxa"/>
              <w:bottom w:w="28" w:type="dxa"/>
              <w:right w:w="28" w:type="dxa"/>
            </w:tcMar>
          </w:tcPr>
          <w:p w14:paraId="3E558523" w14:textId="77777777" w:rsidR="000234BB" w:rsidRPr="00620BBE" w:rsidRDefault="000234BB" w:rsidP="00725808">
            <w:pPr>
              <w:pStyle w:val="SmallStandard"/>
            </w:pPr>
            <w:r w:rsidRPr="00620BBE">
              <w:t>x</w:t>
            </w:r>
          </w:p>
        </w:tc>
        <w:tc>
          <w:tcPr>
            <w:tcW w:w="1559" w:type="dxa"/>
            <w:tcMar>
              <w:top w:w="28" w:type="dxa"/>
              <w:left w:w="28" w:type="dxa"/>
              <w:bottom w:w="28" w:type="dxa"/>
              <w:right w:w="28" w:type="dxa"/>
            </w:tcMar>
          </w:tcPr>
          <w:p w14:paraId="71E154DF"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6C81E1F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DC619B1" w14:textId="77777777" w:rsidR="000234BB" w:rsidRDefault="000234BB" w:rsidP="00725808">
            <w:pPr>
              <w:jc w:val="left"/>
            </w:pPr>
            <w:r>
              <w:rPr>
                <w:sz w:val="16"/>
                <w:szCs w:val="16"/>
              </w:rPr>
              <w:t>Specifies the value of x-coordinate of the Cartesian point. The unit of this value is the baseUnit of containing BuildingBlockSpecification2D.</w:t>
            </w:r>
          </w:p>
        </w:tc>
      </w:tr>
      <w:tr w:rsidR="000234BB" w:rsidRPr="006675E2" w14:paraId="1CA3F9BF" w14:textId="77777777" w:rsidTr="00725808">
        <w:tc>
          <w:tcPr>
            <w:tcW w:w="2013" w:type="dxa"/>
            <w:tcMar>
              <w:top w:w="28" w:type="dxa"/>
              <w:left w:w="28" w:type="dxa"/>
              <w:bottom w:w="28" w:type="dxa"/>
              <w:right w:w="28" w:type="dxa"/>
            </w:tcMar>
          </w:tcPr>
          <w:p w14:paraId="4ABB1F70" w14:textId="77777777" w:rsidR="000234BB" w:rsidRPr="00620BBE" w:rsidRDefault="000234BB" w:rsidP="00725808">
            <w:pPr>
              <w:pStyle w:val="SmallStandard"/>
            </w:pPr>
            <w:r w:rsidRPr="00620BBE">
              <w:t>y</w:t>
            </w:r>
          </w:p>
        </w:tc>
        <w:tc>
          <w:tcPr>
            <w:tcW w:w="1559" w:type="dxa"/>
            <w:tcMar>
              <w:top w:w="28" w:type="dxa"/>
              <w:left w:w="28" w:type="dxa"/>
              <w:bottom w:w="28" w:type="dxa"/>
              <w:right w:w="28" w:type="dxa"/>
            </w:tcMar>
          </w:tcPr>
          <w:p w14:paraId="07B1DD96"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4D8E8B6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0879675" w14:textId="77777777" w:rsidR="000234BB" w:rsidRDefault="000234BB" w:rsidP="00725808">
            <w:pPr>
              <w:jc w:val="left"/>
            </w:pPr>
            <w:r>
              <w:rPr>
                <w:sz w:val="16"/>
                <w:szCs w:val="16"/>
              </w:rPr>
              <w:t>Specifies the value of y-coordinate of the Cartesian point. The unit of this value is the baseUnit of containing BuildingBlockSpecification2D.</w:t>
            </w:r>
          </w:p>
        </w:tc>
      </w:tr>
    </w:tbl>
    <w:p w14:paraId="59B0D5F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A526E5D" w14:textId="77777777" w:rsidTr="00725808">
        <w:tc>
          <w:tcPr>
            <w:tcW w:w="2296" w:type="dxa"/>
            <w:gridSpan w:val="2"/>
          </w:tcPr>
          <w:p w14:paraId="700CA2A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FC865D7"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5F7B11D" w14:textId="77777777" w:rsidR="000234BB" w:rsidRDefault="000234BB" w:rsidP="00725808">
            <w:pPr>
              <w:jc w:val="center"/>
              <w:rPr>
                <w:b/>
                <w:sz w:val="16"/>
                <w:szCs w:val="16"/>
                <w:lang w:val="en-GB"/>
              </w:rPr>
            </w:pPr>
            <w:r>
              <w:rPr>
                <w:b/>
                <w:sz w:val="16"/>
                <w:szCs w:val="16"/>
                <w:lang w:val="en-GB"/>
              </w:rPr>
              <w:t>General</w:t>
            </w:r>
          </w:p>
        </w:tc>
      </w:tr>
      <w:tr w:rsidR="000234BB" w:rsidRPr="00720F6F" w14:paraId="21832DB8" w14:textId="77777777" w:rsidTr="00725808">
        <w:tc>
          <w:tcPr>
            <w:tcW w:w="1588" w:type="dxa"/>
          </w:tcPr>
          <w:p w14:paraId="4760D4E7" w14:textId="77777777" w:rsidR="000234BB" w:rsidRDefault="000234BB" w:rsidP="00725808">
            <w:pPr>
              <w:rPr>
                <w:b/>
                <w:sz w:val="16"/>
                <w:szCs w:val="16"/>
                <w:lang w:val="en-GB"/>
              </w:rPr>
            </w:pPr>
            <w:r>
              <w:rPr>
                <w:b/>
                <w:sz w:val="16"/>
                <w:szCs w:val="16"/>
                <w:lang w:val="en-GB"/>
              </w:rPr>
              <w:t>Type</w:t>
            </w:r>
          </w:p>
        </w:tc>
        <w:tc>
          <w:tcPr>
            <w:tcW w:w="708" w:type="dxa"/>
          </w:tcPr>
          <w:p w14:paraId="68D48A24" w14:textId="77777777" w:rsidR="000234BB" w:rsidRDefault="000234BB" w:rsidP="00725808">
            <w:pPr>
              <w:rPr>
                <w:b/>
                <w:sz w:val="16"/>
                <w:szCs w:val="16"/>
                <w:lang w:val="en-GB"/>
              </w:rPr>
            </w:pPr>
            <w:r>
              <w:rPr>
                <w:b/>
                <w:sz w:val="16"/>
                <w:szCs w:val="16"/>
                <w:lang w:val="en-GB"/>
              </w:rPr>
              <w:t>Mult</w:t>
            </w:r>
          </w:p>
        </w:tc>
        <w:tc>
          <w:tcPr>
            <w:tcW w:w="1560" w:type="dxa"/>
          </w:tcPr>
          <w:p w14:paraId="3CC47A51" w14:textId="77777777" w:rsidR="000234BB" w:rsidRDefault="000234BB" w:rsidP="00725808">
            <w:pPr>
              <w:rPr>
                <w:b/>
                <w:sz w:val="16"/>
                <w:szCs w:val="16"/>
                <w:lang w:val="en-GB"/>
              </w:rPr>
            </w:pPr>
            <w:r>
              <w:rPr>
                <w:b/>
                <w:sz w:val="16"/>
                <w:szCs w:val="16"/>
                <w:lang w:val="en-GB"/>
              </w:rPr>
              <w:t>Role</w:t>
            </w:r>
          </w:p>
        </w:tc>
        <w:tc>
          <w:tcPr>
            <w:tcW w:w="708" w:type="dxa"/>
          </w:tcPr>
          <w:p w14:paraId="58955D33" w14:textId="77777777" w:rsidR="000234BB" w:rsidRDefault="000234BB" w:rsidP="00725808">
            <w:pPr>
              <w:rPr>
                <w:b/>
                <w:sz w:val="16"/>
                <w:szCs w:val="16"/>
                <w:lang w:val="en-GB"/>
              </w:rPr>
            </w:pPr>
            <w:r>
              <w:rPr>
                <w:b/>
                <w:sz w:val="16"/>
                <w:szCs w:val="16"/>
                <w:lang w:val="en-GB"/>
              </w:rPr>
              <w:t>Mult</w:t>
            </w:r>
          </w:p>
        </w:tc>
        <w:tc>
          <w:tcPr>
            <w:tcW w:w="567" w:type="dxa"/>
          </w:tcPr>
          <w:p w14:paraId="75255D5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579ECEE" w14:textId="77777777" w:rsidR="000234BB" w:rsidRPr="008359F5" w:rsidRDefault="000234BB" w:rsidP="00725808">
            <w:pPr>
              <w:rPr>
                <w:b/>
                <w:sz w:val="16"/>
                <w:szCs w:val="16"/>
                <w:lang w:val="en-GB"/>
              </w:rPr>
            </w:pPr>
            <w:r>
              <w:rPr>
                <w:b/>
                <w:sz w:val="16"/>
                <w:szCs w:val="16"/>
                <w:lang w:val="en-GB"/>
              </w:rPr>
              <w:t>Comment</w:t>
            </w:r>
          </w:p>
        </w:tc>
      </w:tr>
      <w:tr w:rsidR="000234BB" w:rsidRPr="00CC6307" w14:paraId="4D231BAF" w14:textId="77777777" w:rsidTr="00725808">
        <w:tc>
          <w:tcPr>
            <w:tcW w:w="1588" w:type="dxa"/>
          </w:tcPr>
          <w:p w14:paraId="407DBBB8" w14:textId="77777777" w:rsidR="000234BB" w:rsidRPr="00634625" w:rsidRDefault="000234BB" w:rsidP="00725808">
            <w:pPr>
              <w:pStyle w:val="SmallStandard"/>
            </w:pPr>
            <w:r>
              <w:t>PathSegment</w:t>
            </w:r>
          </w:p>
        </w:tc>
        <w:tc>
          <w:tcPr>
            <w:tcW w:w="708" w:type="dxa"/>
          </w:tcPr>
          <w:p w14:paraId="32974D73" w14:textId="77777777" w:rsidR="000234BB" w:rsidRPr="00D331EF" w:rsidRDefault="000234BB" w:rsidP="00725808">
            <w:pPr>
              <w:pStyle w:val="SmallStandard"/>
            </w:pPr>
            <w:r w:rsidRPr="00D01517">
              <w:t>0..*</w:t>
            </w:r>
          </w:p>
        </w:tc>
        <w:tc>
          <w:tcPr>
            <w:tcW w:w="1560" w:type="dxa"/>
          </w:tcPr>
          <w:p w14:paraId="7182F2D1" w14:textId="77777777" w:rsidR="000234BB" w:rsidRPr="00132C43" w:rsidRDefault="000234BB" w:rsidP="00725808">
            <w:pPr>
              <w:pStyle w:val="SmallStandard"/>
            </w:pPr>
            <w:r>
              <w:t>controlPoint</w:t>
            </w:r>
          </w:p>
        </w:tc>
        <w:tc>
          <w:tcPr>
            <w:tcW w:w="708" w:type="dxa"/>
          </w:tcPr>
          <w:p w14:paraId="47AA250D" w14:textId="77777777" w:rsidR="000234BB" w:rsidRPr="00D331EF" w:rsidRDefault="000234BB" w:rsidP="00725808">
            <w:pPr>
              <w:pStyle w:val="SmallStandard"/>
            </w:pPr>
            <w:r w:rsidRPr="00D01517">
              <w:t>0..*</w:t>
            </w:r>
          </w:p>
        </w:tc>
        <w:tc>
          <w:tcPr>
            <w:tcW w:w="567" w:type="dxa"/>
          </w:tcPr>
          <w:p w14:paraId="655C3791" w14:textId="77777777" w:rsidR="000234BB" w:rsidRPr="00D331EF" w:rsidRDefault="000234BB" w:rsidP="00725808">
            <w:pPr>
              <w:pStyle w:val="SmallStandard"/>
            </w:pPr>
            <w:r>
              <w:t>N</w:t>
            </w:r>
          </w:p>
        </w:tc>
        <w:tc>
          <w:tcPr>
            <w:tcW w:w="3969" w:type="dxa"/>
          </w:tcPr>
          <w:p w14:paraId="1DCC9955" w14:textId="77777777" w:rsidR="000234BB" w:rsidRDefault="000234BB" w:rsidP="00725808">
            <w:pPr>
              <w:pStyle w:val="SmallStandard"/>
            </w:pPr>
            <w:r w:rsidRPr="00491287">
              <w:t xml:space="preserve">The ordered list of control points through which the PathSegment goes. </w:t>
            </w:r>
          </w:p>
        </w:tc>
      </w:tr>
      <w:tr w:rsidR="000234BB" w:rsidRPr="00CC6307" w14:paraId="1D35FDF5" w14:textId="77777777" w:rsidTr="00725808">
        <w:tc>
          <w:tcPr>
            <w:tcW w:w="1588" w:type="dxa"/>
          </w:tcPr>
          <w:p w14:paraId="56E9DF31" w14:textId="77777777" w:rsidR="000234BB" w:rsidRPr="00634625" w:rsidRDefault="000234BB" w:rsidP="00725808">
            <w:pPr>
              <w:pStyle w:val="SmallStandard"/>
            </w:pPr>
            <w:r>
              <w:t>GeometryNode2D</w:t>
            </w:r>
          </w:p>
        </w:tc>
        <w:tc>
          <w:tcPr>
            <w:tcW w:w="708" w:type="dxa"/>
          </w:tcPr>
          <w:p w14:paraId="652433BD" w14:textId="77777777" w:rsidR="000234BB" w:rsidRPr="00D331EF" w:rsidRDefault="000234BB" w:rsidP="00725808">
            <w:pPr>
              <w:pStyle w:val="SmallStandard"/>
            </w:pPr>
            <w:r w:rsidRPr="00D01517">
              <w:t>0..*</w:t>
            </w:r>
          </w:p>
        </w:tc>
        <w:tc>
          <w:tcPr>
            <w:tcW w:w="1560" w:type="dxa"/>
          </w:tcPr>
          <w:p w14:paraId="38E1CACD" w14:textId="77777777" w:rsidR="000234BB" w:rsidRPr="00132C43" w:rsidRDefault="000234BB" w:rsidP="00725808">
            <w:pPr>
              <w:pStyle w:val="SmallStandard"/>
            </w:pPr>
            <w:r>
              <w:t>cartesianPoint</w:t>
            </w:r>
          </w:p>
        </w:tc>
        <w:tc>
          <w:tcPr>
            <w:tcW w:w="708" w:type="dxa"/>
          </w:tcPr>
          <w:p w14:paraId="492DFEF4" w14:textId="77777777" w:rsidR="000234BB" w:rsidRPr="00D331EF" w:rsidRDefault="000234BB" w:rsidP="00725808">
            <w:pPr>
              <w:pStyle w:val="SmallStandard"/>
            </w:pPr>
            <w:r w:rsidRPr="00D01517">
              <w:t>1</w:t>
            </w:r>
          </w:p>
        </w:tc>
        <w:tc>
          <w:tcPr>
            <w:tcW w:w="567" w:type="dxa"/>
          </w:tcPr>
          <w:p w14:paraId="049AA060" w14:textId="77777777" w:rsidR="000234BB" w:rsidRPr="00D331EF" w:rsidRDefault="000234BB" w:rsidP="00725808">
            <w:pPr>
              <w:pStyle w:val="SmallStandard"/>
            </w:pPr>
            <w:r>
              <w:t>N</w:t>
            </w:r>
          </w:p>
        </w:tc>
        <w:tc>
          <w:tcPr>
            <w:tcW w:w="3969" w:type="dxa"/>
          </w:tcPr>
          <w:p w14:paraId="3B072C29" w14:textId="77777777" w:rsidR="000234BB" w:rsidRDefault="000234BB" w:rsidP="00725808">
            <w:pPr>
              <w:pStyle w:val="SmallStandard"/>
            </w:pPr>
            <w:r w:rsidRPr="00491287">
              <w:t xml:space="preserve">References the CartesianPoint2D where the GeometryNode2D is located. </w:t>
            </w:r>
          </w:p>
        </w:tc>
      </w:tr>
      <w:tr w:rsidR="000234BB" w:rsidRPr="00CC6307" w14:paraId="7D5FCE85" w14:textId="77777777" w:rsidTr="00725808">
        <w:tc>
          <w:tcPr>
            <w:tcW w:w="1588" w:type="dxa"/>
          </w:tcPr>
          <w:p w14:paraId="3B5C6A69" w14:textId="77777777" w:rsidR="000234BB" w:rsidRPr="00634625" w:rsidRDefault="000234BB" w:rsidP="00725808">
            <w:pPr>
              <w:pStyle w:val="SmallStandard"/>
            </w:pPr>
            <w:r>
              <w:t>BuildingBlockPositioning2D</w:t>
            </w:r>
          </w:p>
        </w:tc>
        <w:tc>
          <w:tcPr>
            <w:tcW w:w="708" w:type="dxa"/>
          </w:tcPr>
          <w:p w14:paraId="636AFFC8" w14:textId="77777777" w:rsidR="000234BB" w:rsidRPr="00D331EF" w:rsidRDefault="000234BB" w:rsidP="00725808">
            <w:pPr>
              <w:pStyle w:val="SmallStandard"/>
            </w:pPr>
            <w:r w:rsidRPr="00D01517">
              <w:t>0..1</w:t>
            </w:r>
          </w:p>
        </w:tc>
        <w:tc>
          <w:tcPr>
            <w:tcW w:w="1560" w:type="dxa"/>
          </w:tcPr>
          <w:p w14:paraId="1AE379FE" w14:textId="77777777" w:rsidR="000234BB" w:rsidRPr="00132C43" w:rsidRDefault="000234BB" w:rsidP="00725808">
            <w:pPr>
              <w:pStyle w:val="SmallStandard"/>
            </w:pPr>
            <w:r>
              <w:t>centerPoint</w:t>
            </w:r>
          </w:p>
        </w:tc>
        <w:tc>
          <w:tcPr>
            <w:tcW w:w="708" w:type="dxa"/>
          </w:tcPr>
          <w:p w14:paraId="23CBD30D" w14:textId="77777777" w:rsidR="000234BB" w:rsidRPr="00D331EF" w:rsidRDefault="000234BB" w:rsidP="00725808">
            <w:pPr>
              <w:pStyle w:val="SmallStandard"/>
            </w:pPr>
            <w:r w:rsidRPr="00D01517">
              <w:t>0..1</w:t>
            </w:r>
          </w:p>
        </w:tc>
        <w:tc>
          <w:tcPr>
            <w:tcW w:w="567" w:type="dxa"/>
          </w:tcPr>
          <w:p w14:paraId="5D6C6207" w14:textId="77777777" w:rsidR="000234BB" w:rsidRDefault="000234BB" w:rsidP="00725808">
            <w:pPr>
              <w:pStyle w:val="SmallStandard"/>
            </w:pPr>
            <w:r>
              <w:t>Y</w:t>
            </w:r>
          </w:p>
        </w:tc>
        <w:tc>
          <w:tcPr>
            <w:tcW w:w="3969" w:type="dxa"/>
          </w:tcPr>
          <w:p w14:paraId="21F98B40" w14:textId="77777777" w:rsidR="000234BB" w:rsidRDefault="000234BB" w:rsidP="00725808">
            <w:pPr>
              <w:pStyle w:val="SmallStandard"/>
            </w:pPr>
            <w:r w:rsidRPr="00491287">
              <w:t xml:space="preserve">Specifies the center point of the BuildingBlock in the coordinate system of the harness drawing. </w:t>
            </w:r>
          </w:p>
        </w:tc>
      </w:tr>
      <w:tr w:rsidR="000234BB" w:rsidRPr="00CC6307" w14:paraId="1C0A4A73" w14:textId="77777777" w:rsidTr="00725808">
        <w:tc>
          <w:tcPr>
            <w:tcW w:w="1588" w:type="dxa"/>
          </w:tcPr>
          <w:p w14:paraId="5F82ADF7" w14:textId="77777777" w:rsidR="000234BB" w:rsidRPr="00634625" w:rsidRDefault="000234BB" w:rsidP="00725808">
            <w:pPr>
              <w:pStyle w:val="SmallStandard"/>
            </w:pPr>
            <w:r>
              <w:t>BuildingBlockSpecification2D</w:t>
            </w:r>
          </w:p>
        </w:tc>
        <w:tc>
          <w:tcPr>
            <w:tcW w:w="708" w:type="dxa"/>
          </w:tcPr>
          <w:p w14:paraId="3358BB11" w14:textId="77777777" w:rsidR="000234BB" w:rsidRPr="00D331EF" w:rsidRDefault="000234BB" w:rsidP="00725808">
            <w:pPr>
              <w:pStyle w:val="SmallStandard"/>
            </w:pPr>
            <w:r w:rsidRPr="00D01517">
              <w:t>0..1</w:t>
            </w:r>
          </w:p>
        </w:tc>
        <w:tc>
          <w:tcPr>
            <w:tcW w:w="1560" w:type="dxa"/>
          </w:tcPr>
          <w:p w14:paraId="6E0D48F3" w14:textId="77777777" w:rsidR="000234BB" w:rsidRPr="00132C43" w:rsidRDefault="000234BB" w:rsidP="00725808">
            <w:pPr>
              <w:pStyle w:val="SmallStandard"/>
            </w:pPr>
            <w:r>
              <w:t>cartesianPoint</w:t>
            </w:r>
          </w:p>
        </w:tc>
        <w:tc>
          <w:tcPr>
            <w:tcW w:w="708" w:type="dxa"/>
          </w:tcPr>
          <w:p w14:paraId="0EB480F3" w14:textId="77777777" w:rsidR="000234BB" w:rsidRPr="00D331EF" w:rsidRDefault="000234BB" w:rsidP="00725808">
            <w:pPr>
              <w:pStyle w:val="SmallStandard"/>
            </w:pPr>
            <w:r w:rsidRPr="00D01517">
              <w:t>0..*</w:t>
            </w:r>
          </w:p>
        </w:tc>
        <w:tc>
          <w:tcPr>
            <w:tcW w:w="567" w:type="dxa"/>
          </w:tcPr>
          <w:p w14:paraId="3DC3A8B1" w14:textId="77777777" w:rsidR="000234BB" w:rsidRDefault="000234BB" w:rsidP="00725808">
            <w:pPr>
              <w:pStyle w:val="SmallStandard"/>
            </w:pPr>
            <w:r>
              <w:t>Y</w:t>
            </w:r>
          </w:p>
        </w:tc>
        <w:tc>
          <w:tcPr>
            <w:tcW w:w="3969" w:type="dxa"/>
          </w:tcPr>
          <w:p w14:paraId="162B73E8" w14:textId="77777777" w:rsidR="000234BB" w:rsidRDefault="000234BB" w:rsidP="00725808">
            <w:pPr>
              <w:pStyle w:val="SmallStandard"/>
            </w:pPr>
            <w:r w:rsidRPr="00491287">
              <w:t>Specifies the CartesianPoint2Ds that are used in the BuildingBlockSpecification2D.</w:t>
            </w:r>
          </w:p>
        </w:tc>
      </w:tr>
      <w:tr w:rsidR="000234BB" w:rsidRPr="00CC6307" w14:paraId="00B29154" w14:textId="77777777" w:rsidTr="00725808">
        <w:tc>
          <w:tcPr>
            <w:tcW w:w="1588" w:type="dxa"/>
          </w:tcPr>
          <w:p w14:paraId="51D6D5F9" w14:textId="77777777" w:rsidR="000234BB" w:rsidRPr="00634625" w:rsidRDefault="000234BB" w:rsidP="00725808">
            <w:pPr>
              <w:pStyle w:val="SmallStandard"/>
            </w:pPr>
            <w:r>
              <w:t>Transformation2D</w:t>
            </w:r>
          </w:p>
        </w:tc>
        <w:tc>
          <w:tcPr>
            <w:tcW w:w="708" w:type="dxa"/>
          </w:tcPr>
          <w:p w14:paraId="39DB9423" w14:textId="77777777" w:rsidR="000234BB" w:rsidRPr="00D331EF" w:rsidRDefault="000234BB" w:rsidP="00725808">
            <w:pPr>
              <w:pStyle w:val="SmallStandard"/>
            </w:pPr>
            <w:r w:rsidRPr="00D01517">
              <w:t>0..*</w:t>
            </w:r>
          </w:p>
        </w:tc>
        <w:tc>
          <w:tcPr>
            <w:tcW w:w="1560" w:type="dxa"/>
          </w:tcPr>
          <w:p w14:paraId="37CEE506" w14:textId="77777777" w:rsidR="000234BB" w:rsidRPr="00132C43" w:rsidRDefault="000234BB" w:rsidP="00725808">
            <w:pPr>
              <w:pStyle w:val="SmallStandard"/>
            </w:pPr>
            <w:r>
              <w:t>origin</w:t>
            </w:r>
          </w:p>
        </w:tc>
        <w:tc>
          <w:tcPr>
            <w:tcW w:w="708" w:type="dxa"/>
          </w:tcPr>
          <w:p w14:paraId="1734D6A6" w14:textId="77777777" w:rsidR="000234BB" w:rsidRPr="00D331EF" w:rsidRDefault="000234BB" w:rsidP="00725808">
            <w:pPr>
              <w:pStyle w:val="SmallStandard"/>
            </w:pPr>
            <w:r w:rsidRPr="00D01517">
              <w:t>1</w:t>
            </w:r>
          </w:p>
        </w:tc>
        <w:tc>
          <w:tcPr>
            <w:tcW w:w="567" w:type="dxa"/>
          </w:tcPr>
          <w:p w14:paraId="611B4C02" w14:textId="77777777" w:rsidR="000234BB" w:rsidRPr="00D331EF" w:rsidRDefault="000234BB" w:rsidP="00725808">
            <w:pPr>
              <w:pStyle w:val="SmallStandard"/>
            </w:pPr>
            <w:r>
              <w:t>N</w:t>
            </w:r>
          </w:p>
        </w:tc>
        <w:tc>
          <w:tcPr>
            <w:tcW w:w="3969" w:type="dxa"/>
          </w:tcPr>
          <w:p w14:paraId="6F3FE149" w14:textId="77777777" w:rsidR="000234BB" w:rsidRDefault="000234BB" w:rsidP="00725808">
            <w:pPr>
              <w:pStyle w:val="SmallStandard"/>
            </w:pPr>
            <w:r w:rsidRPr="00491287">
              <w:t xml:space="preserve">References the CartesianPoint2D that is the origin of the Transformation2D. </w:t>
            </w:r>
          </w:p>
        </w:tc>
      </w:tr>
    </w:tbl>
    <w:p w14:paraId="5D7DF4E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0" w:name="_991cf864aeb47c90e302f642699c24b0"/>
      <w:r>
        <w:rPr>
          <w:lang w:val="en-GB"/>
        </w:rPr>
        <w:t>CartesianVector2D</w:t>
      </w:r>
      <w:bookmarkEnd w:id="1390"/>
    </w:p>
    <w:p w14:paraId="4428C391" w14:textId="77777777" w:rsidR="000234BB" w:rsidRDefault="000234BB" w:rsidP="000234BB">
      <w:r>
        <w:rPr>
          <w:sz w:val="18"/>
          <w:szCs w:val="18"/>
        </w:rPr>
        <w:t>A Cartesian vector in the two-dimensional space.</w:t>
      </w:r>
    </w:p>
    <w:p w14:paraId="6AE376D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86FA3AA" w14:textId="77777777" w:rsidTr="00725808">
        <w:tc>
          <w:tcPr>
            <w:tcW w:w="2013" w:type="dxa"/>
            <w:tcMar>
              <w:top w:w="28" w:type="dxa"/>
              <w:left w:w="28" w:type="dxa"/>
              <w:bottom w:w="28" w:type="dxa"/>
              <w:right w:w="28" w:type="dxa"/>
            </w:tcMar>
          </w:tcPr>
          <w:p w14:paraId="3352851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FC8E113" w14:textId="590E725F" w:rsidR="000234BB" w:rsidRPr="00620BBE" w:rsidRDefault="004714EB" w:rsidP="00725808">
            <w:pPr>
              <w:pStyle w:val="SmallStandard"/>
            </w:pPr>
            <w:hyperlink w:anchor="_e15fdf5df3fd55a809c4dc711a4d48a8" w:history="1">
              <w:r w:rsidR="000234BB" w:rsidRPr="00620BBE">
                <w:rPr>
                  <w:rStyle w:val="Hyperlink"/>
                  <w:rFonts w:eastAsiaTheme="majorEastAsia"/>
                </w:rPr>
                <w:t>CartesianVector</w:t>
              </w:r>
            </w:hyperlink>
          </w:p>
        </w:tc>
      </w:tr>
      <w:tr w:rsidR="000234BB" w:rsidRPr="008359F5" w14:paraId="0ED5F6D5" w14:textId="77777777" w:rsidTr="00725808">
        <w:tc>
          <w:tcPr>
            <w:tcW w:w="2013" w:type="dxa"/>
            <w:tcMar>
              <w:top w:w="28" w:type="dxa"/>
              <w:left w:w="28" w:type="dxa"/>
              <w:bottom w:w="28" w:type="dxa"/>
              <w:right w:w="28" w:type="dxa"/>
            </w:tcMar>
          </w:tcPr>
          <w:p w14:paraId="4DE6A41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4313549" w14:textId="77777777" w:rsidR="000234BB" w:rsidRDefault="000234BB" w:rsidP="00725808"/>
        </w:tc>
      </w:tr>
      <w:tr w:rsidR="000234BB" w:rsidRPr="008359F5" w14:paraId="7E617CD6" w14:textId="77777777" w:rsidTr="00725808">
        <w:tc>
          <w:tcPr>
            <w:tcW w:w="2013" w:type="dxa"/>
            <w:tcMar>
              <w:top w:w="28" w:type="dxa"/>
              <w:left w:w="28" w:type="dxa"/>
              <w:bottom w:w="28" w:type="dxa"/>
              <w:right w:w="28" w:type="dxa"/>
            </w:tcMar>
          </w:tcPr>
          <w:p w14:paraId="416AFD8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8D0E11" w14:textId="77777777" w:rsidR="000234BB" w:rsidRPr="000437C1" w:rsidRDefault="000234BB" w:rsidP="00725808">
            <w:pPr>
              <w:pStyle w:val="SmallStandard"/>
            </w:pPr>
            <w:r>
              <w:t>false</w:t>
            </w:r>
          </w:p>
        </w:tc>
      </w:tr>
    </w:tbl>
    <w:p w14:paraId="7CFF15B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A00E4E9" w14:textId="77777777" w:rsidTr="00725808">
        <w:tc>
          <w:tcPr>
            <w:tcW w:w="2013" w:type="dxa"/>
            <w:tcMar>
              <w:top w:w="28" w:type="dxa"/>
              <w:left w:w="28" w:type="dxa"/>
              <w:bottom w:w="28" w:type="dxa"/>
              <w:right w:w="28" w:type="dxa"/>
            </w:tcMar>
          </w:tcPr>
          <w:p w14:paraId="60F06CE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28E19D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82B4C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15E4EC6"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57462DC" w14:textId="77777777" w:rsidTr="00725808">
        <w:tc>
          <w:tcPr>
            <w:tcW w:w="2013" w:type="dxa"/>
            <w:tcMar>
              <w:top w:w="28" w:type="dxa"/>
              <w:left w:w="28" w:type="dxa"/>
              <w:bottom w:w="28" w:type="dxa"/>
              <w:right w:w="28" w:type="dxa"/>
            </w:tcMar>
          </w:tcPr>
          <w:p w14:paraId="7F5A9675" w14:textId="77777777" w:rsidR="000234BB" w:rsidRPr="00620BBE" w:rsidRDefault="000234BB" w:rsidP="00725808">
            <w:pPr>
              <w:pStyle w:val="SmallStandard"/>
            </w:pPr>
            <w:r w:rsidRPr="00620BBE">
              <w:t>x</w:t>
            </w:r>
          </w:p>
        </w:tc>
        <w:tc>
          <w:tcPr>
            <w:tcW w:w="1559" w:type="dxa"/>
            <w:tcMar>
              <w:top w:w="28" w:type="dxa"/>
              <w:left w:w="28" w:type="dxa"/>
              <w:bottom w:w="28" w:type="dxa"/>
              <w:right w:w="28" w:type="dxa"/>
            </w:tcMar>
          </w:tcPr>
          <w:p w14:paraId="514B0236"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45A0A74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F3D806B" w14:textId="77777777" w:rsidR="000234BB" w:rsidRDefault="000234BB" w:rsidP="00725808">
            <w:pPr>
              <w:jc w:val="left"/>
            </w:pPr>
            <w:r>
              <w:rPr>
                <w:sz w:val="16"/>
                <w:szCs w:val="16"/>
              </w:rPr>
              <w:t>Specifies the x-coordinate in 2D space.</w:t>
            </w:r>
          </w:p>
        </w:tc>
      </w:tr>
      <w:tr w:rsidR="000234BB" w:rsidRPr="006675E2" w14:paraId="31198550" w14:textId="77777777" w:rsidTr="00725808">
        <w:tc>
          <w:tcPr>
            <w:tcW w:w="2013" w:type="dxa"/>
            <w:tcMar>
              <w:top w:w="28" w:type="dxa"/>
              <w:left w:w="28" w:type="dxa"/>
              <w:bottom w:w="28" w:type="dxa"/>
              <w:right w:w="28" w:type="dxa"/>
            </w:tcMar>
          </w:tcPr>
          <w:p w14:paraId="4D017188" w14:textId="77777777" w:rsidR="000234BB" w:rsidRPr="00620BBE" w:rsidRDefault="000234BB" w:rsidP="00725808">
            <w:pPr>
              <w:pStyle w:val="SmallStandard"/>
            </w:pPr>
            <w:r w:rsidRPr="00620BBE">
              <w:t>y</w:t>
            </w:r>
          </w:p>
        </w:tc>
        <w:tc>
          <w:tcPr>
            <w:tcW w:w="1559" w:type="dxa"/>
            <w:tcMar>
              <w:top w:w="28" w:type="dxa"/>
              <w:left w:w="28" w:type="dxa"/>
              <w:bottom w:w="28" w:type="dxa"/>
              <w:right w:w="28" w:type="dxa"/>
            </w:tcMar>
          </w:tcPr>
          <w:p w14:paraId="4B6D3F8E"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392BF99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711CE05" w14:textId="77777777" w:rsidR="000234BB" w:rsidRDefault="000234BB" w:rsidP="00725808">
            <w:pPr>
              <w:jc w:val="left"/>
            </w:pPr>
            <w:r>
              <w:rPr>
                <w:sz w:val="16"/>
                <w:szCs w:val="16"/>
              </w:rPr>
              <w:t>Specifies the y-coordinate in 2D space.</w:t>
            </w:r>
          </w:p>
        </w:tc>
      </w:tr>
    </w:tbl>
    <w:p w14:paraId="3B1C0C5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1" w:name="_762c79fcac5266028bb1aeabb82aad2e"/>
      <w:r>
        <w:rPr>
          <w:lang w:val="en-GB"/>
        </w:rPr>
        <w:t>GeometryNode2D</w:t>
      </w:r>
      <w:bookmarkEnd w:id="1391"/>
    </w:p>
    <w:p w14:paraId="3E11CA2F" w14:textId="77777777" w:rsidR="000234BB" w:rsidRDefault="000234BB" w:rsidP="000234BB">
      <w:r>
        <w:rPr>
          <w:sz w:val="18"/>
          <w:szCs w:val="18"/>
        </w:rPr>
        <w:t>A GeometryNode2D is the geometric representation of a TopologyNode in 2D-space.</w:t>
      </w:r>
    </w:p>
    <w:p w14:paraId="4B8634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BC5C5D" w14:textId="77777777" w:rsidTr="00725808">
        <w:tc>
          <w:tcPr>
            <w:tcW w:w="2013" w:type="dxa"/>
            <w:tcMar>
              <w:top w:w="28" w:type="dxa"/>
              <w:left w:w="28" w:type="dxa"/>
              <w:bottom w:w="28" w:type="dxa"/>
              <w:right w:w="28" w:type="dxa"/>
            </w:tcMar>
          </w:tcPr>
          <w:p w14:paraId="7698307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7893B7F" w14:textId="1A469329" w:rsidR="000234BB" w:rsidRPr="00620BBE" w:rsidRDefault="004714EB" w:rsidP="00725808">
            <w:pPr>
              <w:pStyle w:val="SmallStandard"/>
            </w:pPr>
            <w:hyperlink w:anchor="_8389e0c2a9331ad76798f7b30a7c7cac" w:history="1">
              <w:r w:rsidR="000234BB" w:rsidRPr="00620BBE">
                <w:rPr>
                  <w:rStyle w:val="Hyperlink"/>
                  <w:rFonts w:eastAsiaTheme="majorEastAsia"/>
                </w:rPr>
                <w:t>GeometryNode</w:t>
              </w:r>
            </w:hyperlink>
          </w:p>
        </w:tc>
      </w:tr>
      <w:tr w:rsidR="000234BB" w:rsidRPr="008359F5" w14:paraId="32817F0C" w14:textId="77777777" w:rsidTr="00725808">
        <w:tc>
          <w:tcPr>
            <w:tcW w:w="2013" w:type="dxa"/>
            <w:tcMar>
              <w:top w:w="28" w:type="dxa"/>
              <w:left w:w="28" w:type="dxa"/>
              <w:bottom w:w="28" w:type="dxa"/>
              <w:right w:w="28" w:type="dxa"/>
            </w:tcMar>
          </w:tcPr>
          <w:p w14:paraId="333044D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CD92B1" w14:textId="77777777" w:rsidR="000234BB" w:rsidRDefault="000234BB" w:rsidP="00725808"/>
        </w:tc>
      </w:tr>
      <w:tr w:rsidR="000234BB" w:rsidRPr="008359F5" w14:paraId="3177D6E0" w14:textId="77777777" w:rsidTr="00725808">
        <w:tc>
          <w:tcPr>
            <w:tcW w:w="2013" w:type="dxa"/>
            <w:tcMar>
              <w:top w:w="28" w:type="dxa"/>
              <w:left w:w="28" w:type="dxa"/>
              <w:bottom w:w="28" w:type="dxa"/>
              <w:right w:w="28" w:type="dxa"/>
            </w:tcMar>
          </w:tcPr>
          <w:p w14:paraId="2CF3B4A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66DEA3" w14:textId="77777777" w:rsidR="000234BB" w:rsidRPr="000437C1" w:rsidRDefault="000234BB" w:rsidP="00725808">
            <w:pPr>
              <w:pStyle w:val="SmallStandard"/>
            </w:pPr>
            <w:r>
              <w:t>false</w:t>
            </w:r>
          </w:p>
        </w:tc>
      </w:tr>
    </w:tbl>
    <w:p w14:paraId="5D7B2A0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2BF56A9" w14:textId="77777777" w:rsidTr="00725808">
        <w:tc>
          <w:tcPr>
            <w:tcW w:w="3856" w:type="dxa"/>
            <w:gridSpan w:val="3"/>
          </w:tcPr>
          <w:p w14:paraId="5908933B" w14:textId="77777777" w:rsidR="000234BB" w:rsidRDefault="000234BB" w:rsidP="00725808">
            <w:pPr>
              <w:jc w:val="center"/>
              <w:rPr>
                <w:b/>
                <w:sz w:val="16"/>
                <w:szCs w:val="16"/>
                <w:lang w:val="en-GB"/>
              </w:rPr>
            </w:pPr>
            <w:r>
              <w:rPr>
                <w:b/>
                <w:sz w:val="16"/>
                <w:szCs w:val="16"/>
                <w:lang w:val="en-GB"/>
              </w:rPr>
              <w:t>Other End</w:t>
            </w:r>
          </w:p>
        </w:tc>
        <w:tc>
          <w:tcPr>
            <w:tcW w:w="708" w:type="dxa"/>
          </w:tcPr>
          <w:p w14:paraId="390510DB"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26473E8" w14:textId="77777777" w:rsidR="000234BB" w:rsidRDefault="000234BB" w:rsidP="00725808">
            <w:pPr>
              <w:jc w:val="center"/>
              <w:rPr>
                <w:b/>
                <w:sz w:val="16"/>
                <w:szCs w:val="16"/>
                <w:lang w:val="en-GB"/>
              </w:rPr>
            </w:pPr>
            <w:r>
              <w:rPr>
                <w:b/>
                <w:sz w:val="16"/>
                <w:szCs w:val="16"/>
                <w:lang w:val="en-GB"/>
              </w:rPr>
              <w:t>General</w:t>
            </w:r>
          </w:p>
        </w:tc>
      </w:tr>
      <w:tr w:rsidR="000234BB" w:rsidRPr="00720F6F" w14:paraId="0386ABCB" w14:textId="77777777" w:rsidTr="00725808">
        <w:tc>
          <w:tcPr>
            <w:tcW w:w="1573" w:type="dxa"/>
          </w:tcPr>
          <w:p w14:paraId="716C60E4" w14:textId="77777777" w:rsidR="000234BB" w:rsidRDefault="000234BB" w:rsidP="00725808">
            <w:pPr>
              <w:rPr>
                <w:b/>
                <w:sz w:val="16"/>
                <w:szCs w:val="16"/>
                <w:lang w:val="en-GB"/>
              </w:rPr>
            </w:pPr>
            <w:r>
              <w:rPr>
                <w:b/>
                <w:sz w:val="16"/>
                <w:szCs w:val="16"/>
                <w:lang w:val="en-GB"/>
              </w:rPr>
              <w:t>Type</w:t>
            </w:r>
          </w:p>
        </w:tc>
        <w:tc>
          <w:tcPr>
            <w:tcW w:w="1574" w:type="dxa"/>
          </w:tcPr>
          <w:p w14:paraId="65CE0050" w14:textId="77777777" w:rsidR="000234BB" w:rsidRDefault="000234BB" w:rsidP="00725808">
            <w:pPr>
              <w:rPr>
                <w:b/>
                <w:sz w:val="16"/>
                <w:szCs w:val="16"/>
                <w:lang w:val="en-GB"/>
              </w:rPr>
            </w:pPr>
            <w:r>
              <w:rPr>
                <w:b/>
                <w:sz w:val="16"/>
                <w:szCs w:val="16"/>
                <w:lang w:val="en-GB"/>
              </w:rPr>
              <w:t>Role</w:t>
            </w:r>
          </w:p>
        </w:tc>
        <w:tc>
          <w:tcPr>
            <w:tcW w:w="708" w:type="dxa"/>
          </w:tcPr>
          <w:p w14:paraId="2AEEF613" w14:textId="77777777" w:rsidR="000234BB" w:rsidRDefault="000234BB" w:rsidP="00725808">
            <w:pPr>
              <w:rPr>
                <w:b/>
                <w:sz w:val="16"/>
                <w:szCs w:val="16"/>
                <w:lang w:val="en-GB"/>
              </w:rPr>
            </w:pPr>
            <w:r>
              <w:rPr>
                <w:b/>
                <w:sz w:val="16"/>
                <w:szCs w:val="16"/>
                <w:lang w:val="en-GB"/>
              </w:rPr>
              <w:t>Mult</w:t>
            </w:r>
          </w:p>
        </w:tc>
        <w:tc>
          <w:tcPr>
            <w:tcW w:w="709" w:type="dxa"/>
          </w:tcPr>
          <w:p w14:paraId="2C62F7CB" w14:textId="77777777" w:rsidR="000234BB" w:rsidRDefault="000234BB" w:rsidP="00725808">
            <w:pPr>
              <w:rPr>
                <w:b/>
                <w:sz w:val="16"/>
                <w:szCs w:val="16"/>
                <w:lang w:val="en-GB"/>
              </w:rPr>
            </w:pPr>
            <w:r>
              <w:rPr>
                <w:b/>
                <w:sz w:val="16"/>
                <w:szCs w:val="16"/>
                <w:lang w:val="en-GB"/>
              </w:rPr>
              <w:t>Mult</w:t>
            </w:r>
          </w:p>
        </w:tc>
        <w:tc>
          <w:tcPr>
            <w:tcW w:w="567" w:type="dxa"/>
          </w:tcPr>
          <w:p w14:paraId="6BC8E5C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5233A77" w14:textId="77777777" w:rsidR="000234BB" w:rsidRPr="008359F5" w:rsidRDefault="000234BB" w:rsidP="00725808">
            <w:pPr>
              <w:rPr>
                <w:b/>
                <w:sz w:val="16"/>
                <w:szCs w:val="16"/>
                <w:lang w:val="en-GB"/>
              </w:rPr>
            </w:pPr>
            <w:r>
              <w:rPr>
                <w:b/>
                <w:sz w:val="16"/>
                <w:szCs w:val="16"/>
                <w:lang w:val="en-GB"/>
              </w:rPr>
              <w:t>Comment</w:t>
            </w:r>
          </w:p>
        </w:tc>
      </w:tr>
      <w:tr w:rsidR="000234BB" w:rsidRPr="00CC6307" w14:paraId="4D75259C" w14:textId="77777777" w:rsidTr="00725808">
        <w:tc>
          <w:tcPr>
            <w:tcW w:w="1573" w:type="dxa"/>
          </w:tcPr>
          <w:p w14:paraId="607945F0" w14:textId="77777777" w:rsidR="000234BB" w:rsidRPr="00634625" w:rsidRDefault="000234BB" w:rsidP="00725808">
            <w:pPr>
              <w:pStyle w:val="SmallStandard"/>
            </w:pPr>
            <w:r>
              <w:t>CartesianPoint2D</w:t>
            </w:r>
          </w:p>
        </w:tc>
        <w:tc>
          <w:tcPr>
            <w:tcW w:w="1574" w:type="dxa"/>
          </w:tcPr>
          <w:p w14:paraId="277CF50F" w14:textId="77777777" w:rsidR="000234BB" w:rsidRPr="00132C43" w:rsidRDefault="000234BB" w:rsidP="00725808">
            <w:pPr>
              <w:pStyle w:val="SmallStandard"/>
            </w:pPr>
            <w:r>
              <w:t>cartesianPoint</w:t>
            </w:r>
          </w:p>
        </w:tc>
        <w:tc>
          <w:tcPr>
            <w:tcW w:w="708" w:type="dxa"/>
          </w:tcPr>
          <w:p w14:paraId="7FD2175D" w14:textId="77777777" w:rsidR="000234BB" w:rsidRPr="00D331EF" w:rsidRDefault="000234BB" w:rsidP="00725808">
            <w:pPr>
              <w:pStyle w:val="SmallStandard"/>
            </w:pPr>
            <w:r w:rsidRPr="00574783">
              <w:t>1</w:t>
            </w:r>
          </w:p>
        </w:tc>
        <w:tc>
          <w:tcPr>
            <w:tcW w:w="709" w:type="dxa"/>
          </w:tcPr>
          <w:p w14:paraId="39D73F99" w14:textId="77777777" w:rsidR="000234BB" w:rsidRPr="00D331EF" w:rsidRDefault="000234BB" w:rsidP="00725808">
            <w:pPr>
              <w:pStyle w:val="SmallStandard"/>
            </w:pPr>
            <w:r w:rsidRPr="00207506">
              <w:t>0..*</w:t>
            </w:r>
          </w:p>
        </w:tc>
        <w:tc>
          <w:tcPr>
            <w:tcW w:w="567" w:type="dxa"/>
          </w:tcPr>
          <w:p w14:paraId="11AFB151" w14:textId="77777777" w:rsidR="000234BB" w:rsidRPr="00D331EF" w:rsidRDefault="000234BB" w:rsidP="00725808">
            <w:pPr>
              <w:pStyle w:val="SmallStandard"/>
            </w:pPr>
            <w:r>
              <w:t>N</w:t>
            </w:r>
          </w:p>
        </w:tc>
        <w:tc>
          <w:tcPr>
            <w:tcW w:w="3969" w:type="dxa"/>
          </w:tcPr>
          <w:p w14:paraId="1C323703" w14:textId="77777777" w:rsidR="000234BB" w:rsidRDefault="000234BB" w:rsidP="00725808">
            <w:pPr>
              <w:pStyle w:val="SmallStandard"/>
            </w:pPr>
            <w:r w:rsidRPr="00491287">
              <w:t xml:space="preserve">References the CartesianPoint2D where the GeometryNode2D is located. </w:t>
            </w:r>
          </w:p>
        </w:tc>
      </w:tr>
    </w:tbl>
    <w:p w14:paraId="2230C25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E92A130" w14:textId="77777777" w:rsidTr="00725808">
        <w:tc>
          <w:tcPr>
            <w:tcW w:w="2296" w:type="dxa"/>
            <w:gridSpan w:val="2"/>
          </w:tcPr>
          <w:p w14:paraId="439D4AD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44C166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6037B00" w14:textId="77777777" w:rsidR="000234BB" w:rsidRDefault="000234BB" w:rsidP="00725808">
            <w:pPr>
              <w:jc w:val="center"/>
              <w:rPr>
                <w:b/>
                <w:sz w:val="16"/>
                <w:szCs w:val="16"/>
                <w:lang w:val="en-GB"/>
              </w:rPr>
            </w:pPr>
            <w:r>
              <w:rPr>
                <w:b/>
                <w:sz w:val="16"/>
                <w:szCs w:val="16"/>
                <w:lang w:val="en-GB"/>
              </w:rPr>
              <w:t>General</w:t>
            </w:r>
          </w:p>
        </w:tc>
      </w:tr>
      <w:tr w:rsidR="000234BB" w:rsidRPr="00720F6F" w14:paraId="61FC8AF5" w14:textId="77777777" w:rsidTr="00725808">
        <w:tc>
          <w:tcPr>
            <w:tcW w:w="1588" w:type="dxa"/>
          </w:tcPr>
          <w:p w14:paraId="5A3EA7BF" w14:textId="77777777" w:rsidR="000234BB" w:rsidRDefault="000234BB" w:rsidP="00725808">
            <w:pPr>
              <w:rPr>
                <w:b/>
                <w:sz w:val="16"/>
                <w:szCs w:val="16"/>
                <w:lang w:val="en-GB"/>
              </w:rPr>
            </w:pPr>
            <w:r>
              <w:rPr>
                <w:b/>
                <w:sz w:val="16"/>
                <w:szCs w:val="16"/>
                <w:lang w:val="en-GB"/>
              </w:rPr>
              <w:t>Type</w:t>
            </w:r>
          </w:p>
        </w:tc>
        <w:tc>
          <w:tcPr>
            <w:tcW w:w="708" w:type="dxa"/>
          </w:tcPr>
          <w:p w14:paraId="30B62739" w14:textId="77777777" w:rsidR="000234BB" w:rsidRDefault="000234BB" w:rsidP="00725808">
            <w:pPr>
              <w:rPr>
                <w:b/>
                <w:sz w:val="16"/>
                <w:szCs w:val="16"/>
                <w:lang w:val="en-GB"/>
              </w:rPr>
            </w:pPr>
            <w:r>
              <w:rPr>
                <w:b/>
                <w:sz w:val="16"/>
                <w:szCs w:val="16"/>
                <w:lang w:val="en-GB"/>
              </w:rPr>
              <w:t>Mult</w:t>
            </w:r>
          </w:p>
        </w:tc>
        <w:tc>
          <w:tcPr>
            <w:tcW w:w="1560" w:type="dxa"/>
          </w:tcPr>
          <w:p w14:paraId="570B9191" w14:textId="77777777" w:rsidR="000234BB" w:rsidRDefault="000234BB" w:rsidP="00725808">
            <w:pPr>
              <w:rPr>
                <w:b/>
                <w:sz w:val="16"/>
                <w:szCs w:val="16"/>
                <w:lang w:val="en-GB"/>
              </w:rPr>
            </w:pPr>
            <w:r>
              <w:rPr>
                <w:b/>
                <w:sz w:val="16"/>
                <w:szCs w:val="16"/>
                <w:lang w:val="en-GB"/>
              </w:rPr>
              <w:t>Role</w:t>
            </w:r>
          </w:p>
        </w:tc>
        <w:tc>
          <w:tcPr>
            <w:tcW w:w="708" w:type="dxa"/>
          </w:tcPr>
          <w:p w14:paraId="71DC5C09" w14:textId="77777777" w:rsidR="000234BB" w:rsidRDefault="000234BB" w:rsidP="00725808">
            <w:pPr>
              <w:rPr>
                <w:b/>
                <w:sz w:val="16"/>
                <w:szCs w:val="16"/>
                <w:lang w:val="en-GB"/>
              </w:rPr>
            </w:pPr>
            <w:r>
              <w:rPr>
                <w:b/>
                <w:sz w:val="16"/>
                <w:szCs w:val="16"/>
                <w:lang w:val="en-GB"/>
              </w:rPr>
              <w:t>Mult</w:t>
            </w:r>
          </w:p>
        </w:tc>
        <w:tc>
          <w:tcPr>
            <w:tcW w:w="567" w:type="dxa"/>
          </w:tcPr>
          <w:p w14:paraId="2DC3C8D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AFCDECF" w14:textId="77777777" w:rsidR="000234BB" w:rsidRPr="008359F5" w:rsidRDefault="000234BB" w:rsidP="00725808">
            <w:pPr>
              <w:rPr>
                <w:b/>
                <w:sz w:val="16"/>
                <w:szCs w:val="16"/>
                <w:lang w:val="en-GB"/>
              </w:rPr>
            </w:pPr>
            <w:r>
              <w:rPr>
                <w:b/>
                <w:sz w:val="16"/>
                <w:szCs w:val="16"/>
                <w:lang w:val="en-GB"/>
              </w:rPr>
              <w:t>Comment</w:t>
            </w:r>
          </w:p>
        </w:tc>
      </w:tr>
      <w:tr w:rsidR="000234BB" w:rsidRPr="00CC6307" w14:paraId="198B8A27" w14:textId="77777777" w:rsidTr="00725808">
        <w:tc>
          <w:tcPr>
            <w:tcW w:w="1588" w:type="dxa"/>
          </w:tcPr>
          <w:p w14:paraId="306BB817" w14:textId="77777777" w:rsidR="000234BB" w:rsidRPr="00634625" w:rsidRDefault="000234BB" w:rsidP="00725808">
            <w:pPr>
              <w:pStyle w:val="SmallStandard"/>
            </w:pPr>
            <w:r>
              <w:t>GeometrySegment2D</w:t>
            </w:r>
          </w:p>
        </w:tc>
        <w:tc>
          <w:tcPr>
            <w:tcW w:w="708" w:type="dxa"/>
          </w:tcPr>
          <w:p w14:paraId="2F821117" w14:textId="77777777" w:rsidR="000234BB" w:rsidRPr="00D331EF" w:rsidRDefault="000234BB" w:rsidP="00725808">
            <w:pPr>
              <w:pStyle w:val="SmallStandard"/>
            </w:pPr>
            <w:r w:rsidRPr="00D01517">
              <w:t>0..*</w:t>
            </w:r>
          </w:p>
        </w:tc>
        <w:tc>
          <w:tcPr>
            <w:tcW w:w="1560" w:type="dxa"/>
          </w:tcPr>
          <w:p w14:paraId="2BD664D1" w14:textId="77777777" w:rsidR="000234BB" w:rsidRPr="00132C43" w:rsidRDefault="000234BB" w:rsidP="00725808">
            <w:pPr>
              <w:pStyle w:val="SmallStandard"/>
            </w:pPr>
            <w:r>
              <w:t>endNode</w:t>
            </w:r>
          </w:p>
        </w:tc>
        <w:tc>
          <w:tcPr>
            <w:tcW w:w="708" w:type="dxa"/>
          </w:tcPr>
          <w:p w14:paraId="5AE66803" w14:textId="77777777" w:rsidR="000234BB" w:rsidRPr="00D331EF" w:rsidRDefault="000234BB" w:rsidP="00725808">
            <w:pPr>
              <w:pStyle w:val="SmallStandard"/>
            </w:pPr>
            <w:r w:rsidRPr="00D01517">
              <w:t>1</w:t>
            </w:r>
          </w:p>
        </w:tc>
        <w:tc>
          <w:tcPr>
            <w:tcW w:w="567" w:type="dxa"/>
          </w:tcPr>
          <w:p w14:paraId="54311CDF" w14:textId="77777777" w:rsidR="000234BB" w:rsidRPr="00D331EF" w:rsidRDefault="000234BB" w:rsidP="00725808">
            <w:pPr>
              <w:pStyle w:val="SmallStandard"/>
            </w:pPr>
            <w:r>
              <w:t>N</w:t>
            </w:r>
          </w:p>
        </w:tc>
        <w:tc>
          <w:tcPr>
            <w:tcW w:w="3969" w:type="dxa"/>
          </w:tcPr>
          <w:p w14:paraId="7B2D726C" w14:textId="77777777" w:rsidR="000234BB" w:rsidRDefault="000234BB" w:rsidP="00725808">
            <w:pPr>
              <w:pStyle w:val="SmallStandard"/>
            </w:pPr>
            <w:r w:rsidRPr="00491287">
              <w:t xml:space="preserve">References the GeometryNode2D where the GeometrySegment2D ends. </w:t>
            </w:r>
          </w:p>
        </w:tc>
      </w:tr>
      <w:tr w:rsidR="000234BB" w:rsidRPr="00CC6307" w14:paraId="5954476F" w14:textId="77777777" w:rsidTr="00725808">
        <w:tc>
          <w:tcPr>
            <w:tcW w:w="1588" w:type="dxa"/>
          </w:tcPr>
          <w:p w14:paraId="193FC9D2" w14:textId="77777777" w:rsidR="000234BB" w:rsidRPr="00634625" w:rsidRDefault="000234BB" w:rsidP="00725808">
            <w:pPr>
              <w:pStyle w:val="SmallStandard"/>
            </w:pPr>
            <w:r>
              <w:t>GeometrySegment2D</w:t>
            </w:r>
          </w:p>
        </w:tc>
        <w:tc>
          <w:tcPr>
            <w:tcW w:w="708" w:type="dxa"/>
          </w:tcPr>
          <w:p w14:paraId="3F2E33FD" w14:textId="77777777" w:rsidR="000234BB" w:rsidRPr="00D331EF" w:rsidRDefault="000234BB" w:rsidP="00725808">
            <w:pPr>
              <w:pStyle w:val="SmallStandard"/>
            </w:pPr>
            <w:r w:rsidRPr="00D01517">
              <w:t>0..*</w:t>
            </w:r>
          </w:p>
        </w:tc>
        <w:tc>
          <w:tcPr>
            <w:tcW w:w="1560" w:type="dxa"/>
          </w:tcPr>
          <w:p w14:paraId="6A8D3B50" w14:textId="77777777" w:rsidR="000234BB" w:rsidRPr="00132C43" w:rsidRDefault="000234BB" w:rsidP="00725808">
            <w:pPr>
              <w:pStyle w:val="SmallStandard"/>
            </w:pPr>
            <w:r>
              <w:t>startNode</w:t>
            </w:r>
          </w:p>
        </w:tc>
        <w:tc>
          <w:tcPr>
            <w:tcW w:w="708" w:type="dxa"/>
          </w:tcPr>
          <w:p w14:paraId="47295410" w14:textId="77777777" w:rsidR="000234BB" w:rsidRPr="00D331EF" w:rsidRDefault="000234BB" w:rsidP="00725808">
            <w:pPr>
              <w:pStyle w:val="SmallStandard"/>
            </w:pPr>
            <w:r w:rsidRPr="00D01517">
              <w:t>1</w:t>
            </w:r>
          </w:p>
        </w:tc>
        <w:tc>
          <w:tcPr>
            <w:tcW w:w="567" w:type="dxa"/>
          </w:tcPr>
          <w:p w14:paraId="178AC826" w14:textId="77777777" w:rsidR="000234BB" w:rsidRPr="00D331EF" w:rsidRDefault="000234BB" w:rsidP="00725808">
            <w:pPr>
              <w:pStyle w:val="SmallStandard"/>
            </w:pPr>
            <w:r>
              <w:t>N</w:t>
            </w:r>
          </w:p>
        </w:tc>
        <w:tc>
          <w:tcPr>
            <w:tcW w:w="3969" w:type="dxa"/>
          </w:tcPr>
          <w:p w14:paraId="422D2795" w14:textId="77777777" w:rsidR="000234BB" w:rsidRDefault="000234BB" w:rsidP="00725808">
            <w:pPr>
              <w:pStyle w:val="SmallStandard"/>
            </w:pPr>
            <w:r w:rsidRPr="00491287">
              <w:t xml:space="preserve">References the GeometryNode2D where the GeometrySegment2D starts. </w:t>
            </w:r>
          </w:p>
        </w:tc>
      </w:tr>
      <w:tr w:rsidR="000234BB" w:rsidRPr="00CC6307" w14:paraId="3B425BA2" w14:textId="77777777" w:rsidTr="00725808">
        <w:tc>
          <w:tcPr>
            <w:tcW w:w="1588" w:type="dxa"/>
          </w:tcPr>
          <w:p w14:paraId="11455208" w14:textId="77777777" w:rsidR="000234BB" w:rsidRPr="00634625" w:rsidRDefault="000234BB" w:rsidP="00725808">
            <w:pPr>
              <w:pStyle w:val="SmallStandard"/>
            </w:pPr>
            <w:r>
              <w:t>BuildingBlockSpecification2D</w:t>
            </w:r>
          </w:p>
        </w:tc>
        <w:tc>
          <w:tcPr>
            <w:tcW w:w="708" w:type="dxa"/>
          </w:tcPr>
          <w:p w14:paraId="2B68B52E" w14:textId="77777777" w:rsidR="000234BB" w:rsidRPr="00D331EF" w:rsidRDefault="000234BB" w:rsidP="00725808">
            <w:pPr>
              <w:pStyle w:val="SmallStandard"/>
            </w:pPr>
            <w:r w:rsidRPr="00D01517">
              <w:t>1</w:t>
            </w:r>
          </w:p>
        </w:tc>
        <w:tc>
          <w:tcPr>
            <w:tcW w:w="1560" w:type="dxa"/>
          </w:tcPr>
          <w:p w14:paraId="6AFB68FF" w14:textId="77777777" w:rsidR="000234BB" w:rsidRPr="00132C43" w:rsidRDefault="000234BB" w:rsidP="00725808">
            <w:pPr>
              <w:pStyle w:val="SmallStandard"/>
            </w:pPr>
            <w:r>
              <w:t>geometryNode</w:t>
            </w:r>
          </w:p>
        </w:tc>
        <w:tc>
          <w:tcPr>
            <w:tcW w:w="708" w:type="dxa"/>
          </w:tcPr>
          <w:p w14:paraId="49F7DCD2" w14:textId="77777777" w:rsidR="000234BB" w:rsidRPr="00D331EF" w:rsidRDefault="000234BB" w:rsidP="00725808">
            <w:pPr>
              <w:pStyle w:val="SmallStandard"/>
            </w:pPr>
            <w:r w:rsidRPr="00D01517">
              <w:t>0..*</w:t>
            </w:r>
          </w:p>
        </w:tc>
        <w:tc>
          <w:tcPr>
            <w:tcW w:w="567" w:type="dxa"/>
          </w:tcPr>
          <w:p w14:paraId="44DF4A91" w14:textId="77777777" w:rsidR="000234BB" w:rsidRDefault="000234BB" w:rsidP="00725808">
            <w:pPr>
              <w:pStyle w:val="SmallStandard"/>
            </w:pPr>
            <w:r>
              <w:t>Y</w:t>
            </w:r>
          </w:p>
        </w:tc>
        <w:tc>
          <w:tcPr>
            <w:tcW w:w="3969" w:type="dxa"/>
          </w:tcPr>
          <w:p w14:paraId="453C7431" w14:textId="77777777" w:rsidR="000234BB" w:rsidRDefault="000234BB" w:rsidP="00725808">
            <w:pPr>
              <w:pStyle w:val="SmallStandard"/>
            </w:pPr>
            <w:r w:rsidRPr="00491287">
              <w:t>Specifies the GeometryNode2Ds defined by the BuildingBlockSpecification2D.</w:t>
            </w:r>
          </w:p>
        </w:tc>
      </w:tr>
    </w:tbl>
    <w:p w14:paraId="7BC23BE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2" w:name="_ea080315ae28aa56a9ab6920970d156b"/>
      <w:r>
        <w:rPr>
          <w:lang w:val="en-GB"/>
        </w:rPr>
        <w:t>GeometrySegment2D</w:t>
      </w:r>
      <w:bookmarkEnd w:id="1392"/>
    </w:p>
    <w:p w14:paraId="6580F5E4" w14:textId="77777777" w:rsidR="000234BB" w:rsidRDefault="000234BB" w:rsidP="000234BB">
      <w:r>
        <w:rPr>
          <w:sz w:val="18"/>
          <w:szCs w:val="18"/>
        </w:rPr>
        <w:t>A GeometrySegment2D is the geometric representation of a TopologySegment in 2D-space.</w:t>
      </w:r>
    </w:p>
    <w:p w14:paraId="1F66181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2DF01D3" w14:textId="77777777" w:rsidTr="00725808">
        <w:tc>
          <w:tcPr>
            <w:tcW w:w="2013" w:type="dxa"/>
            <w:tcMar>
              <w:top w:w="28" w:type="dxa"/>
              <w:left w:w="28" w:type="dxa"/>
              <w:bottom w:w="28" w:type="dxa"/>
              <w:right w:w="28" w:type="dxa"/>
            </w:tcMar>
          </w:tcPr>
          <w:p w14:paraId="2AB762F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85D003D" w14:textId="20884DE9" w:rsidR="000234BB" w:rsidRPr="00620BBE" w:rsidRDefault="004714EB" w:rsidP="00725808">
            <w:pPr>
              <w:pStyle w:val="SmallStandard"/>
            </w:pPr>
            <w:hyperlink w:anchor="_8785047d63d051816a4bb1448c8ef83f" w:history="1">
              <w:r w:rsidR="000234BB" w:rsidRPr="00620BBE">
                <w:rPr>
                  <w:rStyle w:val="Hyperlink"/>
                  <w:rFonts w:eastAsiaTheme="majorEastAsia"/>
                </w:rPr>
                <w:t>GeometrySegment</w:t>
              </w:r>
            </w:hyperlink>
          </w:p>
        </w:tc>
      </w:tr>
      <w:tr w:rsidR="000234BB" w:rsidRPr="008359F5" w14:paraId="1D2C42F2" w14:textId="77777777" w:rsidTr="00725808">
        <w:tc>
          <w:tcPr>
            <w:tcW w:w="2013" w:type="dxa"/>
            <w:tcMar>
              <w:top w:w="28" w:type="dxa"/>
              <w:left w:w="28" w:type="dxa"/>
              <w:bottom w:w="28" w:type="dxa"/>
              <w:right w:w="28" w:type="dxa"/>
            </w:tcMar>
          </w:tcPr>
          <w:p w14:paraId="4055B11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77134D" w14:textId="77777777" w:rsidR="000234BB" w:rsidRDefault="000234BB" w:rsidP="00725808"/>
        </w:tc>
      </w:tr>
      <w:tr w:rsidR="000234BB" w:rsidRPr="008359F5" w14:paraId="11A04C60" w14:textId="77777777" w:rsidTr="00725808">
        <w:tc>
          <w:tcPr>
            <w:tcW w:w="2013" w:type="dxa"/>
            <w:tcMar>
              <w:top w:w="28" w:type="dxa"/>
              <w:left w:w="28" w:type="dxa"/>
              <w:bottom w:w="28" w:type="dxa"/>
              <w:right w:w="28" w:type="dxa"/>
            </w:tcMar>
          </w:tcPr>
          <w:p w14:paraId="46110CD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7256BAB" w14:textId="77777777" w:rsidR="000234BB" w:rsidRPr="000437C1" w:rsidRDefault="000234BB" w:rsidP="00725808">
            <w:pPr>
              <w:pStyle w:val="SmallStandard"/>
            </w:pPr>
            <w:r>
              <w:t>false</w:t>
            </w:r>
          </w:p>
        </w:tc>
      </w:tr>
    </w:tbl>
    <w:p w14:paraId="4D9EBCC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6F37E52" w14:textId="77777777" w:rsidTr="00725808">
        <w:tc>
          <w:tcPr>
            <w:tcW w:w="2013" w:type="dxa"/>
            <w:tcMar>
              <w:top w:w="28" w:type="dxa"/>
              <w:left w:w="28" w:type="dxa"/>
              <w:bottom w:w="28" w:type="dxa"/>
              <w:right w:w="28" w:type="dxa"/>
            </w:tcMar>
          </w:tcPr>
          <w:p w14:paraId="5DBC866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47C865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83A938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A3B107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A57339A" w14:textId="77777777" w:rsidTr="00725808">
        <w:tc>
          <w:tcPr>
            <w:tcW w:w="2013" w:type="dxa"/>
            <w:tcMar>
              <w:top w:w="28" w:type="dxa"/>
              <w:left w:w="28" w:type="dxa"/>
              <w:bottom w:w="28" w:type="dxa"/>
              <w:right w:w="28" w:type="dxa"/>
            </w:tcMar>
          </w:tcPr>
          <w:p w14:paraId="6641E881" w14:textId="77777777" w:rsidR="000234BB" w:rsidRPr="00620BBE" w:rsidRDefault="000234BB" w:rsidP="00725808">
            <w:pPr>
              <w:pStyle w:val="SmallStandard"/>
            </w:pPr>
            <w:r w:rsidRPr="00620BBE">
              <w:t>startVector</w:t>
            </w:r>
          </w:p>
        </w:tc>
        <w:tc>
          <w:tcPr>
            <w:tcW w:w="1559" w:type="dxa"/>
            <w:tcMar>
              <w:top w:w="28" w:type="dxa"/>
              <w:left w:w="28" w:type="dxa"/>
              <w:bottom w:w="28" w:type="dxa"/>
              <w:right w:w="28" w:type="dxa"/>
            </w:tcMar>
          </w:tcPr>
          <w:p w14:paraId="0981791B" w14:textId="77777777" w:rsidR="000234BB" w:rsidRPr="008359F5" w:rsidRDefault="000234BB" w:rsidP="00725808">
            <w:pPr>
              <w:pStyle w:val="SmallStandard"/>
            </w:pPr>
            <w:r w:rsidRPr="00D21799">
              <w:t>CartesianVector2D</w:t>
            </w:r>
          </w:p>
        </w:tc>
        <w:tc>
          <w:tcPr>
            <w:tcW w:w="709" w:type="dxa"/>
            <w:tcMar>
              <w:top w:w="28" w:type="dxa"/>
              <w:left w:w="28" w:type="dxa"/>
              <w:bottom w:w="28" w:type="dxa"/>
              <w:right w:w="28" w:type="dxa"/>
            </w:tcMar>
          </w:tcPr>
          <w:p w14:paraId="470FA4E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E36E0B4" w14:textId="77777777" w:rsidR="000234BB" w:rsidRDefault="000234BB" w:rsidP="00725808">
            <w:pPr>
              <w:jc w:val="left"/>
            </w:pPr>
            <w:r>
              <w:rPr>
                <w:sz w:val="16"/>
                <w:szCs w:val="16"/>
              </w:rPr>
              <w:t>Specifies the start vector of the geometry segment. The start vector is a tangent to the segment at the start position.</w:t>
            </w:r>
          </w:p>
        </w:tc>
      </w:tr>
      <w:tr w:rsidR="000234BB" w:rsidRPr="006675E2" w14:paraId="40CF0529" w14:textId="77777777" w:rsidTr="00725808">
        <w:tc>
          <w:tcPr>
            <w:tcW w:w="2013" w:type="dxa"/>
            <w:tcMar>
              <w:top w:w="28" w:type="dxa"/>
              <w:left w:w="28" w:type="dxa"/>
              <w:bottom w:w="28" w:type="dxa"/>
              <w:right w:w="28" w:type="dxa"/>
            </w:tcMar>
          </w:tcPr>
          <w:p w14:paraId="5E638F75" w14:textId="77777777" w:rsidR="000234BB" w:rsidRPr="00620BBE" w:rsidRDefault="000234BB" w:rsidP="00725808">
            <w:pPr>
              <w:pStyle w:val="SmallStandard"/>
            </w:pPr>
            <w:r w:rsidRPr="00620BBE">
              <w:t>endVector</w:t>
            </w:r>
          </w:p>
        </w:tc>
        <w:tc>
          <w:tcPr>
            <w:tcW w:w="1559" w:type="dxa"/>
            <w:tcMar>
              <w:top w:w="28" w:type="dxa"/>
              <w:left w:w="28" w:type="dxa"/>
              <w:bottom w:w="28" w:type="dxa"/>
              <w:right w:w="28" w:type="dxa"/>
            </w:tcMar>
          </w:tcPr>
          <w:p w14:paraId="2C8366A7" w14:textId="77777777" w:rsidR="000234BB" w:rsidRPr="008359F5" w:rsidRDefault="000234BB" w:rsidP="00725808">
            <w:pPr>
              <w:pStyle w:val="SmallStandard"/>
            </w:pPr>
            <w:r w:rsidRPr="00D21799">
              <w:t>CartesianVector2D</w:t>
            </w:r>
          </w:p>
        </w:tc>
        <w:tc>
          <w:tcPr>
            <w:tcW w:w="709" w:type="dxa"/>
            <w:tcMar>
              <w:top w:w="28" w:type="dxa"/>
              <w:left w:w="28" w:type="dxa"/>
              <w:bottom w:w="28" w:type="dxa"/>
              <w:right w:w="28" w:type="dxa"/>
            </w:tcMar>
          </w:tcPr>
          <w:p w14:paraId="4805E4C4"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52613B6" w14:textId="77777777" w:rsidR="000234BB" w:rsidRDefault="000234BB" w:rsidP="00725808">
            <w:pPr>
              <w:jc w:val="left"/>
            </w:pPr>
            <w:r>
              <w:rPr>
                <w:sz w:val="16"/>
                <w:szCs w:val="16"/>
              </w:rPr>
              <w:t>Specifies the end vector of the geometry segment. The end vector is a tangent to the segment at the end position.</w:t>
            </w:r>
          </w:p>
        </w:tc>
      </w:tr>
    </w:tbl>
    <w:p w14:paraId="6105B9C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C110C12" w14:textId="77777777" w:rsidTr="00725808">
        <w:tc>
          <w:tcPr>
            <w:tcW w:w="3856" w:type="dxa"/>
            <w:gridSpan w:val="3"/>
          </w:tcPr>
          <w:p w14:paraId="33B4F6DD" w14:textId="77777777" w:rsidR="000234BB" w:rsidRDefault="000234BB" w:rsidP="00725808">
            <w:pPr>
              <w:jc w:val="center"/>
              <w:rPr>
                <w:b/>
                <w:sz w:val="16"/>
                <w:szCs w:val="16"/>
                <w:lang w:val="en-GB"/>
              </w:rPr>
            </w:pPr>
            <w:r>
              <w:rPr>
                <w:b/>
                <w:sz w:val="16"/>
                <w:szCs w:val="16"/>
                <w:lang w:val="en-GB"/>
              </w:rPr>
              <w:t>Other End</w:t>
            </w:r>
          </w:p>
        </w:tc>
        <w:tc>
          <w:tcPr>
            <w:tcW w:w="708" w:type="dxa"/>
          </w:tcPr>
          <w:p w14:paraId="406F4185"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7315EDE" w14:textId="77777777" w:rsidR="000234BB" w:rsidRDefault="000234BB" w:rsidP="00725808">
            <w:pPr>
              <w:jc w:val="center"/>
              <w:rPr>
                <w:b/>
                <w:sz w:val="16"/>
                <w:szCs w:val="16"/>
                <w:lang w:val="en-GB"/>
              </w:rPr>
            </w:pPr>
            <w:r>
              <w:rPr>
                <w:b/>
                <w:sz w:val="16"/>
                <w:szCs w:val="16"/>
                <w:lang w:val="en-GB"/>
              </w:rPr>
              <w:t>General</w:t>
            </w:r>
          </w:p>
        </w:tc>
      </w:tr>
      <w:tr w:rsidR="000234BB" w:rsidRPr="00720F6F" w14:paraId="25E49B6F" w14:textId="77777777" w:rsidTr="00725808">
        <w:tc>
          <w:tcPr>
            <w:tcW w:w="1573" w:type="dxa"/>
          </w:tcPr>
          <w:p w14:paraId="0508C278" w14:textId="77777777" w:rsidR="000234BB" w:rsidRDefault="000234BB" w:rsidP="00725808">
            <w:pPr>
              <w:rPr>
                <w:b/>
                <w:sz w:val="16"/>
                <w:szCs w:val="16"/>
                <w:lang w:val="en-GB"/>
              </w:rPr>
            </w:pPr>
            <w:r>
              <w:rPr>
                <w:b/>
                <w:sz w:val="16"/>
                <w:szCs w:val="16"/>
                <w:lang w:val="en-GB"/>
              </w:rPr>
              <w:t>Type</w:t>
            </w:r>
          </w:p>
        </w:tc>
        <w:tc>
          <w:tcPr>
            <w:tcW w:w="1574" w:type="dxa"/>
          </w:tcPr>
          <w:p w14:paraId="3C192459" w14:textId="77777777" w:rsidR="000234BB" w:rsidRDefault="000234BB" w:rsidP="00725808">
            <w:pPr>
              <w:rPr>
                <w:b/>
                <w:sz w:val="16"/>
                <w:szCs w:val="16"/>
                <w:lang w:val="en-GB"/>
              </w:rPr>
            </w:pPr>
            <w:r>
              <w:rPr>
                <w:b/>
                <w:sz w:val="16"/>
                <w:szCs w:val="16"/>
                <w:lang w:val="en-GB"/>
              </w:rPr>
              <w:t>Role</w:t>
            </w:r>
          </w:p>
        </w:tc>
        <w:tc>
          <w:tcPr>
            <w:tcW w:w="708" w:type="dxa"/>
          </w:tcPr>
          <w:p w14:paraId="2B94515C" w14:textId="77777777" w:rsidR="000234BB" w:rsidRDefault="000234BB" w:rsidP="00725808">
            <w:pPr>
              <w:rPr>
                <w:b/>
                <w:sz w:val="16"/>
                <w:szCs w:val="16"/>
                <w:lang w:val="en-GB"/>
              </w:rPr>
            </w:pPr>
            <w:r>
              <w:rPr>
                <w:b/>
                <w:sz w:val="16"/>
                <w:szCs w:val="16"/>
                <w:lang w:val="en-GB"/>
              </w:rPr>
              <w:t>Mult</w:t>
            </w:r>
          </w:p>
        </w:tc>
        <w:tc>
          <w:tcPr>
            <w:tcW w:w="709" w:type="dxa"/>
          </w:tcPr>
          <w:p w14:paraId="740206E4" w14:textId="77777777" w:rsidR="000234BB" w:rsidRDefault="000234BB" w:rsidP="00725808">
            <w:pPr>
              <w:rPr>
                <w:b/>
                <w:sz w:val="16"/>
                <w:szCs w:val="16"/>
                <w:lang w:val="en-GB"/>
              </w:rPr>
            </w:pPr>
            <w:r>
              <w:rPr>
                <w:b/>
                <w:sz w:val="16"/>
                <w:szCs w:val="16"/>
                <w:lang w:val="en-GB"/>
              </w:rPr>
              <w:t>Mult</w:t>
            </w:r>
          </w:p>
        </w:tc>
        <w:tc>
          <w:tcPr>
            <w:tcW w:w="567" w:type="dxa"/>
          </w:tcPr>
          <w:p w14:paraId="0CCF5C2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A10143A" w14:textId="77777777" w:rsidR="000234BB" w:rsidRPr="008359F5" w:rsidRDefault="000234BB" w:rsidP="00725808">
            <w:pPr>
              <w:rPr>
                <w:b/>
                <w:sz w:val="16"/>
                <w:szCs w:val="16"/>
                <w:lang w:val="en-GB"/>
              </w:rPr>
            </w:pPr>
            <w:r>
              <w:rPr>
                <w:b/>
                <w:sz w:val="16"/>
                <w:szCs w:val="16"/>
                <w:lang w:val="en-GB"/>
              </w:rPr>
              <w:t>Comment</w:t>
            </w:r>
          </w:p>
        </w:tc>
      </w:tr>
      <w:tr w:rsidR="000234BB" w:rsidRPr="00CC6307" w14:paraId="3E5C9275" w14:textId="77777777" w:rsidTr="00725808">
        <w:tc>
          <w:tcPr>
            <w:tcW w:w="1573" w:type="dxa"/>
          </w:tcPr>
          <w:p w14:paraId="4E2BCB2A" w14:textId="77777777" w:rsidR="000234BB" w:rsidRPr="00634625" w:rsidRDefault="000234BB" w:rsidP="00725808">
            <w:pPr>
              <w:pStyle w:val="SmallStandard"/>
            </w:pPr>
            <w:r>
              <w:t>PathSegment</w:t>
            </w:r>
          </w:p>
        </w:tc>
        <w:tc>
          <w:tcPr>
            <w:tcW w:w="1574" w:type="dxa"/>
          </w:tcPr>
          <w:p w14:paraId="011DDBEF" w14:textId="77777777" w:rsidR="000234BB" w:rsidRPr="00132C43" w:rsidRDefault="000234BB" w:rsidP="00725808">
            <w:pPr>
              <w:pStyle w:val="SmallStandard"/>
            </w:pPr>
            <w:r>
              <w:t>pathSegment</w:t>
            </w:r>
          </w:p>
        </w:tc>
        <w:tc>
          <w:tcPr>
            <w:tcW w:w="708" w:type="dxa"/>
          </w:tcPr>
          <w:p w14:paraId="718B12D9" w14:textId="77777777" w:rsidR="000234BB" w:rsidRPr="00D331EF" w:rsidRDefault="000234BB" w:rsidP="00725808">
            <w:pPr>
              <w:pStyle w:val="SmallStandard"/>
            </w:pPr>
            <w:r w:rsidRPr="00574783">
              <w:t>0..*</w:t>
            </w:r>
          </w:p>
        </w:tc>
        <w:tc>
          <w:tcPr>
            <w:tcW w:w="709" w:type="dxa"/>
          </w:tcPr>
          <w:p w14:paraId="7F5F036B" w14:textId="77777777" w:rsidR="000234BB" w:rsidRPr="00D331EF" w:rsidRDefault="000234BB" w:rsidP="00725808">
            <w:pPr>
              <w:pStyle w:val="SmallStandard"/>
            </w:pPr>
            <w:r w:rsidRPr="00207506">
              <w:t>1</w:t>
            </w:r>
          </w:p>
        </w:tc>
        <w:tc>
          <w:tcPr>
            <w:tcW w:w="567" w:type="dxa"/>
          </w:tcPr>
          <w:p w14:paraId="7B131D86" w14:textId="77777777" w:rsidR="000234BB" w:rsidRDefault="000234BB" w:rsidP="00725808">
            <w:pPr>
              <w:pStyle w:val="SmallStandard"/>
            </w:pPr>
            <w:r>
              <w:t>Y</w:t>
            </w:r>
          </w:p>
        </w:tc>
        <w:tc>
          <w:tcPr>
            <w:tcW w:w="3969" w:type="dxa"/>
          </w:tcPr>
          <w:p w14:paraId="27608F0C" w14:textId="77777777" w:rsidR="000234BB" w:rsidRDefault="000234BB" w:rsidP="00725808">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r w:rsidR="000234BB" w:rsidRPr="00CC6307" w14:paraId="5D31FC94" w14:textId="77777777" w:rsidTr="00725808">
        <w:tc>
          <w:tcPr>
            <w:tcW w:w="1573" w:type="dxa"/>
          </w:tcPr>
          <w:p w14:paraId="006B56D8" w14:textId="77777777" w:rsidR="000234BB" w:rsidRPr="00634625" w:rsidRDefault="000234BB" w:rsidP="00725808">
            <w:pPr>
              <w:pStyle w:val="SmallStandard"/>
            </w:pPr>
            <w:r>
              <w:t>GeometryNode2D</w:t>
            </w:r>
          </w:p>
        </w:tc>
        <w:tc>
          <w:tcPr>
            <w:tcW w:w="1574" w:type="dxa"/>
          </w:tcPr>
          <w:p w14:paraId="30EF42C2" w14:textId="77777777" w:rsidR="000234BB" w:rsidRPr="00132C43" w:rsidRDefault="000234BB" w:rsidP="00725808">
            <w:pPr>
              <w:pStyle w:val="SmallStandard"/>
            </w:pPr>
            <w:r>
              <w:t>endNode</w:t>
            </w:r>
          </w:p>
        </w:tc>
        <w:tc>
          <w:tcPr>
            <w:tcW w:w="708" w:type="dxa"/>
          </w:tcPr>
          <w:p w14:paraId="65E0DF59" w14:textId="77777777" w:rsidR="000234BB" w:rsidRPr="00D331EF" w:rsidRDefault="000234BB" w:rsidP="00725808">
            <w:pPr>
              <w:pStyle w:val="SmallStandard"/>
            </w:pPr>
            <w:r w:rsidRPr="00574783">
              <w:t>1</w:t>
            </w:r>
          </w:p>
        </w:tc>
        <w:tc>
          <w:tcPr>
            <w:tcW w:w="709" w:type="dxa"/>
          </w:tcPr>
          <w:p w14:paraId="7EE53A9F" w14:textId="77777777" w:rsidR="000234BB" w:rsidRPr="00D331EF" w:rsidRDefault="000234BB" w:rsidP="00725808">
            <w:pPr>
              <w:pStyle w:val="SmallStandard"/>
            </w:pPr>
            <w:r w:rsidRPr="00207506">
              <w:t>0..*</w:t>
            </w:r>
          </w:p>
        </w:tc>
        <w:tc>
          <w:tcPr>
            <w:tcW w:w="567" w:type="dxa"/>
          </w:tcPr>
          <w:p w14:paraId="3B06F3D4" w14:textId="77777777" w:rsidR="000234BB" w:rsidRPr="00D331EF" w:rsidRDefault="000234BB" w:rsidP="00725808">
            <w:pPr>
              <w:pStyle w:val="SmallStandard"/>
            </w:pPr>
            <w:r>
              <w:t>N</w:t>
            </w:r>
          </w:p>
        </w:tc>
        <w:tc>
          <w:tcPr>
            <w:tcW w:w="3969" w:type="dxa"/>
          </w:tcPr>
          <w:p w14:paraId="14C4CE7B" w14:textId="77777777" w:rsidR="000234BB" w:rsidRDefault="000234BB" w:rsidP="00725808">
            <w:pPr>
              <w:pStyle w:val="SmallStandard"/>
            </w:pPr>
            <w:r w:rsidRPr="00491287">
              <w:t xml:space="preserve">References the GeometryNode2D where the GeometrySegment2D ends. </w:t>
            </w:r>
          </w:p>
        </w:tc>
      </w:tr>
      <w:tr w:rsidR="000234BB" w:rsidRPr="00CC6307" w14:paraId="5CBB0A3B" w14:textId="77777777" w:rsidTr="00725808">
        <w:tc>
          <w:tcPr>
            <w:tcW w:w="1573" w:type="dxa"/>
          </w:tcPr>
          <w:p w14:paraId="61B3A6EF" w14:textId="77777777" w:rsidR="000234BB" w:rsidRPr="00634625" w:rsidRDefault="000234BB" w:rsidP="00725808">
            <w:pPr>
              <w:pStyle w:val="SmallStandard"/>
            </w:pPr>
            <w:r>
              <w:t>GeometryNode2D</w:t>
            </w:r>
          </w:p>
        </w:tc>
        <w:tc>
          <w:tcPr>
            <w:tcW w:w="1574" w:type="dxa"/>
          </w:tcPr>
          <w:p w14:paraId="4418119D" w14:textId="77777777" w:rsidR="000234BB" w:rsidRPr="00132C43" w:rsidRDefault="000234BB" w:rsidP="00725808">
            <w:pPr>
              <w:pStyle w:val="SmallStandard"/>
            </w:pPr>
            <w:r>
              <w:t>startNode</w:t>
            </w:r>
          </w:p>
        </w:tc>
        <w:tc>
          <w:tcPr>
            <w:tcW w:w="708" w:type="dxa"/>
          </w:tcPr>
          <w:p w14:paraId="6A68985D" w14:textId="77777777" w:rsidR="000234BB" w:rsidRPr="00D331EF" w:rsidRDefault="000234BB" w:rsidP="00725808">
            <w:pPr>
              <w:pStyle w:val="SmallStandard"/>
            </w:pPr>
            <w:r w:rsidRPr="00574783">
              <w:t>1</w:t>
            </w:r>
          </w:p>
        </w:tc>
        <w:tc>
          <w:tcPr>
            <w:tcW w:w="709" w:type="dxa"/>
          </w:tcPr>
          <w:p w14:paraId="49AA09F1" w14:textId="77777777" w:rsidR="000234BB" w:rsidRPr="00D331EF" w:rsidRDefault="000234BB" w:rsidP="00725808">
            <w:pPr>
              <w:pStyle w:val="SmallStandard"/>
            </w:pPr>
            <w:r w:rsidRPr="00207506">
              <w:t>0..*</w:t>
            </w:r>
          </w:p>
        </w:tc>
        <w:tc>
          <w:tcPr>
            <w:tcW w:w="567" w:type="dxa"/>
          </w:tcPr>
          <w:p w14:paraId="1B4C3A72" w14:textId="77777777" w:rsidR="000234BB" w:rsidRPr="00D331EF" w:rsidRDefault="000234BB" w:rsidP="00725808">
            <w:pPr>
              <w:pStyle w:val="SmallStandard"/>
            </w:pPr>
            <w:r>
              <w:t>N</w:t>
            </w:r>
          </w:p>
        </w:tc>
        <w:tc>
          <w:tcPr>
            <w:tcW w:w="3969" w:type="dxa"/>
          </w:tcPr>
          <w:p w14:paraId="566ADD5D" w14:textId="77777777" w:rsidR="000234BB" w:rsidRDefault="000234BB" w:rsidP="00725808">
            <w:pPr>
              <w:pStyle w:val="SmallStandard"/>
            </w:pPr>
            <w:r w:rsidRPr="00491287">
              <w:t xml:space="preserve">References the GeometryNode2D where the GeometrySegment2D starts. </w:t>
            </w:r>
          </w:p>
        </w:tc>
      </w:tr>
    </w:tbl>
    <w:p w14:paraId="0E84644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43C6D9C" w14:textId="77777777" w:rsidTr="00725808">
        <w:tc>
          <w:tcPr>
            <w:tcW w:w="2296" w:type="dxa"/>
            <w:gridSpan w:val="2"/>
          </w:tcPr>
          <w:p w14:paraId="0807F8C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4DE8204"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72EA9FF" w14:textId="77777777" w:rsidR="000234BB" w:rsidRDefault="000234BB" w:rsidP="00725808">
            <w:pPr>
              <w:jc w:val="center"/>
              <w:rPr>
                <w:b/>
                <w:sz w:val="16"/>
                <w:szCs w:val="16"/>
                <w:lang w:val="en-GB"/>
              </w:rPr>
            </w:pPr>
            <w:r>
              <w:rPr>
                <w:b/>
                <w:sz w:val="16"/>
                <w:szCs w:val="16"/>
                <w:lang w:val="en-GB"/>
              </w:rPr>
              <w:t>General</w:t>
            </w:r>
          </w:p>
        </w:tc>
      </w:tr>
      <w:tr w:rsidR="000234BB" w:rsidRPr="00720F6F" w14:paraId="48B8897D" w14:textId="77777777" w:rsidTr="00725808">
        <w:tc>
          <w:tcPr>
            <w:tcW w:w="1588" w:type="dxa"/>
          </w:tcPr>
          <w:p w14:paraId="0D45C893" w14:textId="77777777" w:rsidR="000234BB" w:rsidRDefault="000234BB" w:rsidP="00725808">
            <w:pPr>
              <w:rPr>
                <w:b/>
                <w:sz w:val="16"/>
                <w:szCs w:val="16"/>
                <w:lang w:val="en-GB"/>
              </w:rPr>
            </w:pPr>
            <w:r>
              <w:rPr>
                <w:b/>
                <w:sz w:val="16"/>
                <w:szCs w:val="16"/>
                <w:lang w:val="en-GB"/>
              </w:rPr>
              <w:t>Type</w:t>
            </w:r>
          </w:p>
        </w:tc>
        <w:tc>
          <w:tcPr>
            <w:tcW w:w="708" w:type="dxa"/>
          </w:tcPr>
          <w:p w14:paraId="492C6D25" w14:textId="77777777" w:rsidR="000234BB" w:rsidRDefault="000234BB" w:rsidP="00725808">
            <w:pPr>
              <w:rPr>
                <w:b/>
                <w:sz w:val="16"/>
                <w:szCs w:val="16"/>
                <w:lang w:val="en-GB"/>
              </w:rPr>
            </w:pPr>
            <w:r>
              <w:rPr>
                <w:b/>
                <w:sz w:val="16"/>
                <w:szCs w:val="16"/>
                <w:lang w:val="en-GB"/>
              </w:rPr>
              <w:t>Mult</w:t>
            </w:r>
          </w:p>
        </w:tc>
        <w:tc>
          <w:tcPr>
            <w:tcW w:w="1560" w:type="dxa"/>
          </w:tcPr>
          <w:p w14:paraId="4863F1B1" w14:textId="77777777" w:rsidR="000234BB" w:rsidRDefault="000234BB" w:rsidP="00725808">
            <w:pPr>
              <w:rPr>
                <w:b/>
                <w:sz w:val="16"/>
                <w:szCs w:val="16"/>
                <w:lang w:val="en-GB"/>
              </w:rPr>
            </w:pPr>
            <w:r>
              <w:rPr>
                <w:b/>
                <w:sz w:val="16"/>
                <w:szCs w:val="16"/>
                <w:lang w:val="en-GB"/>
              </w:rPr>
              <w:t>Role</w:t>
            </w:r>
          </w:p>
        </w:tc>
        <w:tc>
          <w:tcPr>
            <w:tcW w:w="708" w:type="dxa"/>
          </w:tcPr>
          <w:p w14:paraId="3D3BF78E" w14:textId="77777777" w:rsidR="000234BB" w:rsidRDefault="000234BB" w:rsidP="00725808">
            <w:pPr>
              <w:rPr>
                <w:b/>
                <w:sz w:val="16"/>
                <w:szCs w:val="16"/>
                <w:lang w:val="en-GB"/>
              </w:rPr>
            </w:pPr>
            <w:r>
              <w:rPr>
                <w:b/>
                <w:sz w:val="16"/>
                <w:szCs w:val="16"/>
                <w:lang w:val="en-GB"/>
              </w:rPr>
              <w:t>Mult</w:t>
            </w:r>
          </w:p>
        </w:tc>
        <w:tc>
          <w:tcPr>
            <w:tcW w:w="567" w:type="dxa"/>
          </w:tcPr>
          <w:p w14:paraId="4094DDC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A0CD0F1" w14:textId="77777777" w:rsidR="000234BB" w:rsidRPr="008359F5" w:rsidRDefault="000234BB" w:rsidP="00725808">
            <w:pPr>
              <w:rPr>
                <w:b/>
                <w:sz w:val="16"/>
                <w:szCs w:val="16"/>
                <w:lang w:val="en-GB"/>
              </w:rPr>
            </w:pPr>
            <w:r>
              <w:rPr>
                <w:b/>
                <w:sz w:val="16"/>
                <w:szCs w:val="16"/>
                <w:lang w:val="en-GB"/>
              </w:rPr>
              <w:t>Comment</w:t>
            </w:r>
          </w:p>
        </w:tc>
      </w:tr>
      <w:tr w:rsidR="000234BB" w:rsidRPr="00CC6307" w14:paraId="2E97CE33" w14:textId="77777777" w:rsidTr="00725808">
        <w:tc>
          <w:tcPr>
            <w:tcW w:w="1588" w:type="dxa"/>
          </w:tcPr>
          <w:p w14:paraId="6A7F5560" w14:textId="77777777" w:rsidR="000234BB" w:rsidRPr="00634625" w:rsidRDefault="000234BB" w:rsidP="00725808">
            <w:pPr>
              <w:pStyle w:val="SmallStandard"/>
            </w:pPr>
            <w:r>
              <w:lastRenderedPageBreak/>
              <w:t>BuildingBlockSpecification2D</w:t>
            </w:r>
          </w:p>
        </w:tc>
        <w:tc>
          <w:tcPr>
            <w:tcW w:w="708" w:type="dxa"/>
          </w:tcPr>
          <w:p w14:paraId="31FB4354" w14:textId="77777777" w:rsidR="000234BB" w:rsidRPr="00D331EF" w:rsidRDefault="000234BB" w:rsidP="00725808">
            <w:pPr>
              <w:pStyle w:val="SmallStandard"/>
            </w:pPr>
            <w:r w:rsidRPr="00D01517">
              <w:t>1</w:t>
            </w:r>
          </w:p>
        </w:tc>
        <w:tc>
          <w:tcPr>
            <w:tcW w:w="1560" w:type="dxa"/>
          </w:tcPr>
          <w:p w14:paraId="0F52C63C" w14:textId="77777777" w:rsidR="000234BB" w:rsidRPr="00132C43" w:rsidRDefault="000234BB" w:rsidP="00725808">
            <w:pPr>
              <w:pStyle w:val="SmallStandard"/>
            </w:pPr>
            <w:r>
              <w:t>geometrySegment</w:t>
            </w:r>
          </w:p>
        </w:tc>
        <w:tc>
          <w:tcPr>
            <w:tcW w:w="708" w:type="dxa"/>
          </w:tcPr>
          <w:p w14:paraId="758BA1AB" w14:textId="77777777" w:rsidR="000234BB" w:rsidRPr="00D331EF" w:rsidRDefault="000234BB" w:rsidP="00725808">
            <w:pPr>
              <w:pStyle w:val="SmallStandard"/>
            </w:pPr>
            <w:r w:rsidRPr="00D01517">
              <w:t>0..*</w:t>
            </w:r>
          </w:p>
        </w:tc>
        <w:tc>
          <w:tcPr>
            <w:tcW w:w="567" w:type="dxa"/>
          </w:tcPr>
          <w:p w14:paraId="08C60DF8" w14:textId="77777777" w:rsidR="000234BB" w:rsidRDefault="000234BB" w:rsidP="00725808">
            <w:pPr>
              <w:pStyle w:val="SmallStandard"/>
            </w:pPr>
            <w:r>
              <w:t>Y</w:t>
            </w:r>
          </w:p>
        </w:tc>
        <w:tc>
          <w:tcPr>
            <w:tcW w:w="3969" w:type="dxa"/>
          </w:tcPr>
          <w:p w14:paraId="3112857D" w14:textId="77777777" w:rsidR="000234BB" w:rsidRDefault="000234BB" w:rsidP="00725808">
            <w:pPr>
              <w:pStyle w:val="SmallStandard"/>
            </w:pPr>
            <w:r w:rsidRPr="00491287">
              <w:t>Specifies the GeometrySegment2Ds defined by the BuildingBlockSpecification2D.</w:t>
            </w:r>
          </w:p>
        </w:tc>
      </w:tr>
    </w:tbl>
    <w:p w14:paraId="10CE407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3" w:name="_98f31b2334dd6e4edf139ae78dc1bf86"/>
      <w:r>
        <w:rPr>
          <w:lang w:val="en-GB"/>
        </w:rPr>
        <w:t>HarnessDrawingSpecification2D</w:t>
      </w:r>
      <w:bookmarkEnd w:id="1393"/>
    </w:p>
    <w:p w14:paraId="538ACE38" w14:textId="77777777" w:rsidR="000234BB" w:rsidRDefault="000234BB" w:rsidP="000234BB">
      <w:r>
        <w:rPr>
          <w:sz w:val="18"/>
          <w:szCs w:val="18"/>
        </w:rPr>
        <w:t>The HarnessDrawingSpecification2D specifies a two-dimensional drawing of a harness. A harness drawing is composed of one or more BuildingBlockSpecifaction2D which are placed on the drawing.</w:t>
      </w:r>
    </w:p>
    <w:p w14:paraId="0F1629C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F792EA" w14:textId="77777777" w:rsidTr="00725808">
        <w:tc>
          <w:tcPr>
            <w:tcW w:w="2013" w:type="dxa"/>
            <w:tcMar>
              <w:top w:w="28" w:type="dxa"/>
              <w:left w:w="28" w:type="dxa"/>
              <w:bottom w:w="28" w:type="dxa"/>
              <w:right w:w="28" w:type="dxa"/>
            </w:tcMar>
          </w:tcPr>
          <w:p w14:paraId="604CFB8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59394B" w14:textId="28219819"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7D273D30" w14:textId="77777777" w:rsidTr="00725808">
        <w:tc>
          <w:tcPr>
            <w:tcW w:w="2013" w:type="dxa"/>
            <w:tcMar>
              <w:top w:w="28" w:type="dxa"/>
              <w:left w:w="28" w:type="dxa"/>
              <w:bottom w:w="28" w:type="dxa"/>
              <w:right w:w="28" w:type="dxa"/>
            </w:tcMar>
          </w:tcPr>
          <w:p w14:paraId="4DCBFC5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9C6DA6" w14:textId="77777777" w:rsidR="000234BB" w:rsidRDefault="000234BB" w:rsidP="00725808"/>
        </w:tc>
      </w:tr>
      <w:tr w:rsidR="000234BB" w:rsidRPr="008359F5" w14:paraId="7E10D7C8" w14:textId="77777777" w:rsidTr="00725808">
        <w:tc>
          <w:tcPr>
            <w:tcW w:w="2013" w:type="dxa"/>
            <w:tcMar>
              <w:top w:w="28" w:type="dxa"/>
              <w:left w:w="28" w:type="dxa"/>
              <w:bottom w:w="28" w:type="dxa"/>
              <w:right w:w="28" w:type="dxa"/>
            </w:tcMar>
          </w:tcPr>
          <w:p w14:paraId="65634A0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D1AF409" w14:textId="77777777" w:rsidR="000234BB" w:rsidRPr="000437C1" w:rsidRDefault="000234BB" w:rsidP="00725808">
            <w:pPr>
              <w:pStyle w:val="SmallStandard"/>
            </w:pPr>
            <w:r>
              <w:t>false</w:t>
            </w:r>
          </w:p>
        </w:tc>
      </w:tr>
    </w:tbl>
    <w:p w14:paraId="6732FDA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0D85449" w14:textId="77777777" w:rsidTr="00725808">
        <w:tc>
          <w:tcPr>
            <w:tcW w:w="3856" w:type="dxa"/>
            <w:gridSpan w:val="3"/>
          </w:tcPr>
          <w:p w14:paraId="2A3AD6F3" w14:textId="77777777" w:rsidR="000234BB" w:rsidRDefault="000234BB" w:rsidP="00725808">
            <w:pPr>
              <w:jc w:val="center"/>
              <w:rPr>
                <w:b/>
                <w:sz w:val="16"/>
                <w:szCs w:val="16"/>
                <w:lang w:val="en-GB"/>
              </w:rPr>
            </w:pPr>
            <w:r>
              <w:rPr>
                <w:b/>
                <w:sz w:val="16"/>
                <w:szCs w:val="16"/>
                <w:lang w:val="en-GB"/>
              </w:rPr>
              <w:t>Other End</w:t>
            </w:r>
          </w:p>
        </w:tc>
        <w:tc>
          <w:tcPr>
            <w:tcW w:w="708" w:type="dxa"/>
          </w:tcPr>
          <w:p w14:paraId="2E5500D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E0E2CC6" w14:textId="77777777" w:rsidR="000234BB" w:rsidRDefault="000234BB" w:rsidP="00725808">
            <w:pPr>
              <w:jc w:val="center"/>
              <w:rPr>
                <w:b/>
                <w:sz w:val="16"/>
                <w:szCs w:val="16"/>
                <w:lang w:val="en-GB"/>
              </w:rPr>
            </w:pPr>
            <w:r>
              <w:rPr>
                <w:b/>
                <w:sz w:val="16"/>
                <w:szCs w:val="16"/>
                <w:lang w:val="en-GB"/>
              </w:rPr>
              <w:t>General</w:t>
            </w:r>
          </w:p>
        </w:tc>
      </w:tr>
      <w:tr w:rsidR="000234BB" w:rsidRPr="00720F6F" w14:paraId="4113993E" w14:textId="77777777" w:rsidTr="00725808">
        <w:tc>
          <w:tcPr>
            <w:tcW w:w="1573" w:type="dxa"/>
          </w:tcPr>
          <w:p w14:paraId="162662BE" w14:textId="77777777" w:rsidR="000234BB" w:rsidRDefault="000234BB" w:rsidP="00725808">
            <w:pPr>
              <w:rPr>
                <w:b/>
                <w:sz w:val="16"/>
                <w:szCs w:val="16"/>
                <w:lang w:val="en-GB"/>
              </w:rPr>
            </w:pPr>
            <w:r>
              <w:rPr>
                <w:b/>
                <w:sz w:val="16"/>
                <w:szCs w:val="16"/>
                <w:lang w:val="en-GB"/>
              </w:rPr>
              <w:t>Type</w:t>
            </w:r>
          </w:p>
        </w:tc>
        <w:tc>
          <w:tcPr>
            <w:tcW w:w="1574" w:type="dxa"/>
          </w:tcPr>
          <w:p w14:paraId="59A6CDEA" w14:textId="77777777" w:rsidR="000234BB" w:rsidRDefault="000234BB" w:rsidP="00725808">
            <w:pPr>
              <w:rPr>
                <w:b/>
                <w:sz w:val="16"/>
                <w:szCs w:val="16"/>
                <w:lang w:val="en-GB"/>
              </w:rPr>
            </w:pPr>
            <w:r>
              <w:rPr>
                <w:b/>
                <w:sz w:val="16"/>
                <w:szCs w:val="16"/>
                <w:lang w:val="en-GB"/>
              </w:rPr>
              <w:t>Role</w:t>
            </w:r>
          </w:p>
        </w:tc>
        <w:tc>
          <w:tcPr>
            <w:tcW w:w="708" w:type="dxa"/>
          </w:tcPr>
          <w:p w14:paraId="6F36815E" w14:textId="77777777" w:rsidR="000234BB" w:rsidRDefault="000234BB" w:rsidP="00725808">
            <w:pPr>
              <w:rPr>
                <w:b/>
                <w:sz w:val="16"/>
                <w:szCs w:val="16"/>
                <w:lang w:val="en-GB"/>
              </w:rPr>
            </w:pPr>
            <w:r>
              <w:rPr>
                <w:b/>
                <w:sz w:val="16"/>
                <w:szCs w:val="16"/>
                <w:lang w:val="en-GB"/>
              </w:rPr>
              <w:t>Mult</w:t>
            </w:r>
          </w:p>
        </w:tc>
        <w:tc>
          <w:tcPr>
            <w:tcW w:w="709" w:type="dxa"/>
          </w:tcPr>
          <w:p w14:paraId="190DDA8D" w14:textId="77777777" w:rsidR="000234BB" w:rsidRDefault="000234BB" w:rsidP="00725808">
            <w:pPr>
              <w:rPr>
                <w:b/>
                <w:sz w:val="16"/>
                <w:szCs w:val="16"/>
                <w:lang w:val="en-GB"/>
              </w:rPr>
            </w:pPr>
            <w:r>
              <w:rPr>
                <w:b/>
                <w:sz w:val="16"/>
                <w:szCs w:val="16"/>
                <w:lang w:val="en-GB"/>
              </w:rPr>
              <w:t>Mult</w:t>
            </w:r>
          </w:p>
        </w:tc>
        <w:tc>
          <w:tcPr>
            <w:tcW w:w="567" w:type="dxa"/>
          </w:tcPr>
          <w:p w14:paraId="4386202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B8D26BB" w14:textId="77777777" w:rsidR="000234BB" w:rsidRPr="008359F5" w:rsidRDefault="000234BB" w:rsidP="00725808">
            <w:pPr>
              <w:rPr>
                <w:b/>
                <w:sz w:val="16"/>
                <w:szCs w:val="16"/>
                <w:lang w:val="en-GB"/>
              </w:rPr>
            </w:pPr>
            <w:r>
              <w:rPr>
                <w:b/>
                <w:sz w:val="16"/>
                <w:szCs w:val="16"/>
                <w:lang w:val="en-GB"/>
              </w:rPr>
              <w:t>Comment</w:t>
            </w:r>
          </w:p>
        </w:tc>
      </w:tr>
      <w:tr w:rsidR="000234BB" w:rsidRPr="00CC6307" w14:paraId="7A457E29" w14:textId="77777777" w:rsidTr="00725808">
        <w:tc>
          <w:tcPr>
            <w:tcW w:w="1573" w:type="dxa"/>
          </w:tcPr>
          <w:p w14:paraId="27EABA0A" w14:textId="77777777" w:rsidR="000234BB" w:rsidRPr="00634625" w:rsidRDefault="000234BB" w:rsidP="00725808">
            <w:pPr>
              <w:pStyle w:val="SmallStandard"/>
            </w:pPr>
            <w:r>
              <w:t>BuildingBlockPositioning2D</w:t>
            </w:r>
          </w:p>
        </w:tc>
        <w:tc>
          <w:tcPr>
            <w:tcW w:w="1574" w:type="dxa"/>
          </w:tcPr>
          <w:p w14:paraId="72EFD54A" w14:textId="77777777" w:rsidR="000234BB" w:rsidRPr="00132C43" w:rsidRDefault="000234BB" w:rsidP="00725808">
            <w:pPr>
              <w:pStyle w:val="SmallStandard"/>
            </w:pPr>
            <w:r>
              <w:t>buildingBlockPositionings</w:t>
            </w:r>
          </w:p>
        </w:tc>
        <w:tc>
          <w:tcPr>
            <w:tcW w:w="708" w:type="dxa"/>
          </w:tcPr>
          <w:p w14:paraId="75D678E8" w14:textId="77777777" w:rsidR="000234BB" w:rsidRPr="00D331EF" w:rsidRDefault="000234BB" w:rsidP="00725808">
            <w:pPr>
              <w:pStyle w:val="SmallStandard"/>
            </w:pPr>
            <w:r w:rsidRPr="00574783">
              <w:t>1..*</w:t>
            </w:r>
          </w:p>
        </w:tc>
        <w:tc>
          <w:tcPr>
            <w:tcW w:w="709" w:type="dxa"/>
          </w:tcPr>
          <w:p w14:paraId="3FE95464" w14:textId="77777777" w:rsidR="000234BB" w:rsidRPr="00D331EF" w:rsidRDefault="000234BB" w:rsidP="00725808">
            <w:pPr>
              <w:pStyle w:val="SmallStandard"/>
            </w:pPr>
            <w:r w:rsidRPr="00207506">
              <w:t>1</w:t>
            </w:r>
          </w:p>
        </w:tc>
        <w:tc>
          <w:tcPr>
            <w:tcW w:w="567" w:type="dxa"/>
          </w:tcPr>
          <w:p w14:paraId="755760C2" w14:textId="77777777" w:rsidR="000234BB" w:rsidRDefault="000234BB" w:rsidP="00725808">
            <w:pPr>
              <w:pStyle w:val="SmallStandard"/>
            </w:pPr>
            <w:r>
              <w:t>Y</w:t>
            </w:r>
          </w:p>
        </w:tc>
        <w:tc>
          <w:tcPr>
            <w:tcW w:w="3969" w:type="dxa"/>
          </w:tcPr>
          <w:p w14:paraId="3427E9EA" w14:textId="77777777" w:rsidR="000234BB" w:rsidRDefault="000234BB" w:rsidP="00725808">
            <w:pPr>
              <w:pStyle w:val="SmallStandard"/>
            </w:pPr>
            <w:r w:rsidRPr="00491287">
              <w:t xml:space="preserve">Specifies the BuildingBlockPositioning2Ds that are forming the 2D harness drawing. </w:t>
            </w:r>
          </w:p>
        </w:tc>
      </w:tr>
    </w:tbl>
    <w:p w14:paraId="5705E80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4" w:name="_de353dfdea167fdeb506f5dcdabb858c"/>
      <w:r>
        <w:rPr>
          <w:lang w:val="en-GB"/>
        </w:rPr>
        <w:t>OccurrenceOrUsageViewItem2D</w:t>
      </w:r>
      <w:bookmarkEnd w:id="1394"/>
    </w:p>
    <w:p w14:paraId="18A31535" w14:textId="77777777" w:rsidR="000234BB" w:rsidRDefault="000234BB" w:rsidP="000234BB">
      <w:r>
        <w:rPr>
          <w:sz w:val="18"/>
          <w:szCs w:val="18"/>
        </w:rPr>
        <w:t>An OccurrenceOrUsageViewItem2D specifies the representation of an OccurrenceOrUsage in a 2DDrawing.</w:t>
      </w:r>
    </w:p>
    <w:p w14:paraId="437162B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5BEEB9" w14:textId="77777777" w:rsidTr="00725808">
        <w:tc>
          <w:tcPr>
            <w:tcW w:w="2013" w:type="dxa"/>
            <w:tcMar>
              <w:top w:w="28" w:type="dxa"/>
              <w:left w:w="28" w:type="dxa"/>
              <w:bottom w:w="28" w:type="dxa"/>
              <w:right w:w="28" w:type="dxa"/>
            </w:tcMar>
          </w:tcPr>
          <w:p w14:paraId="6FE5568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366F62" w14:textId="2BD4B041"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19104349" w14:textId="77777777" w:rsidTr="00725808">
        <w:tc>
          <w:tcPr>
            <w:tcW w:w="2013" w:type="dxa"/>
            <w:tcMar>
              <w:top w:w="28" w:type="dxa"/>
              <w:left w:w="28" w:type="dxa"/>
              <w:bottom w:w="28" w:type="dxa"/>
              <w:right w:w="28" w:type="dxa"/>
            </w:tcMar>
          </w:tcPr>
          <w:p w14:paraId="64E20D2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1FFBEB" w14:textId="77777777" w:rsidR="000234BB" w:rsidRDefault="000234BB" w:rsidP="00725808"/>
        </w:tc>
      </w:tr>
      <w:tr w:rsidR="000234BB" w:rsidRPr="008359F5" w14:paraId="016384F9" w14:textId="77777777" w:rsidTr="00725808">
        <w:tc>
          <w:tcPr>
            <w:tcW w:w="2013" w:type="dxa"/>
            <w:tcMar>
              <w:top w:w="28" w:type="dxa"/>
              <w:left w:w="28" w:type="dxa"/>
              <w:bottom w:w="28" w:type="dxa"/>
              <w:right w:w="28" w:type="dxa"/>
            </w:tcMar>
          </w:tcPr>
          <w:p w14:paraId="1FF203F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8FCACB" w14:textId="77777777" w:rsidR="000234BB" w:rsidRPr="000437C1" w:rsidRDefault="000234BB" w:rsidP="00725808">
            <w:pPr>
              <w:pStyle w:val="SmallStandard"/>
            </w:pPr>
            <w:r>
              <w:t>false</w:t>
            </w:r>
          </w:p>
        </w:tc>
      </w:tr>
    </w:tbl>
    <w:p w14:paraId="61F0F2E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718B752" w14:textId="77777777" w:rsidTr="00725808">
        <w:tc>
          <w:tcPr>
            <w:tcW w:w="2013" w:type="dxa"/>
            <w:tcMar>
              <w:top w:w="28" w:type="dxa"/>
              <w:left w:w="28" w:type="dxa"/>
              <w:bottom w:w="28" w:type="dxa"/>
              <w:right w:w="28" w:type="dxa"/>
            </w:tcMar>
          </w:tcPr>
          <w:p w14:paraId="73A3C62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F5FF5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45099F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32FAD5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5F251BF" w14:textId="77777777" w:rsidTr="00725808">
        <w:tc>
          <w:tcPr>
            <w:tcW w:w="2013" w:type="dxa"/>
            <w:tcMar>
              <w:top w:w="28" w:type="dxa"/>
              <w:left w:w="28" w:type="dxa"/>
              <w:bottom w:w="28" w:type="dxa"/>
              <w:right w:w="28" w:type="dxa"/>
            </w:tcMar>
          </w:tcPr>
          <w:p w14:paraId="7A3D95C9"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27A8276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8FD272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2D524D2" w14:textId="77777777" w:rsidR="000234BB" w:rsidRDefault="000234BB" w:rsidP="00725808">
            <w:pPr>
              <w:jc w:val="left"/>
            </w:pPr>
            <w:r>
              <w:rPr>
                <w:sz w:val="16"/>
                <w:szCs w:val="16"/>
              </w:rPr>
              <w:t>Specifies a unique identification of the OccurrenceOrUsageViewItem2D. The identification is guaranteed to be unique within the BuildingBlockSpecification2D.</w:t>
            </w:r>
          </w:p>
        </w:tc>
      </w:tr>
      <w:tr w:rsidR="000234BB" w:rsidRPr="006675E2" w14:paraId="208BA715" w14:textId="77777777" w:rsidTr="00725808">
        <w:tc>
          <w:tcPr>
            <w:tcW w:w="2013" w:type="dxa"/>
            <w:tcMar>
              <w:top w:w="28" w:type="dxa"/>
              <w:left w:w="28" w:type="dxa"/>
              <w:bottom w:w="28" w:type="dxa"/>
              <w:right w:w="28" w:type="dxa"/>
            </w:tcMar>
          </w:tcPr>
          <w:p w14:paraId="1C36F4D7"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035B9787"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6BD0CB1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40C2246" w14:textId="77777777" w:rsidR="000234BB" w:rsidRDefault="000234BB" w:rsidP="00725808">
            <w:pPr>
              <w:jc w:val="left"/>
            </w:pPr>
            <w:r>
              <w:rPr>
                <w:sz w:val="16"/>
                <w:szCs w:val="16"/>
              </w:rPr>
              <w:t>Specifies additional identifiers for the OccurrenceOrUsageViewItem2D.</w:t>
            </w:r>
          </w:p>
        </w:tc>
      </w:tr>
      <w:tr w:rsidR="000234BB" w:rsidRPr="006675E2" w14:paraId="2070329C" w14:textId="77777777" w:rsidTr="00725808">
        <w:tc>
          <w:tcPr>
            <w:tcW w:w="2013" w:type="dxa"/>
            <w:tcMar>
              <w:top w:w="28" w:type="dxa"/>
              <w:left w:w="28" w:type="dxa"/>
              <w:bottom w:w="28" w:type="dxa"/>
              <w:right w:w="28" w:type="dxa"/>
            </w:tcMar>
          </w:tcPr>
          <w:p w14:paraId="28958754" w14:textId="77777777" w:rsidR="000234BB" w:rsidRPr="00620BBE" w:rsidRDefault="000234BB" w:rsidP="00725808">
            <w:pPr>
              <w:pStyle w:val="SmallStandard"/>
            </w:pPr>
            <w:r w:rsidRPr="00620BBE">
              <w:t>gridSquare</w:t>
            </w:r>
          </w:p>
        </w:tc>
        <w:tc>
          <w:tcPr>
            <w:tcW w:w="1559" w:type="dxa"/>
            <w:tcMar>
              <w:top w:w="28" w:type="dxa"/>
              <w:left w:w="28" w:type="dxa"/>
              <w:bottom w:w="28" w:type="dxa"/>
              <w:right w:w="28" w:type="dxa"/>
            </w:tcMar>
          </w:tcPr>
          <w:p w14:paraId="0B756BE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2B9FE5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46060D9" w14:textId="77777777" w:rsidR="000234BB" w:rsidRDefault="000234BB" w:rsidP="00725808">
            <w:pPr>
              <w:jc w:val="left"/>
            </w:pPr>
            <w:r>
              <w:rPr>
                <w:sz w:val="16"/>
                <w:szCs w:val="16"/>
              </w:rPr>
              <w:t>Specifies the grid square in which the OccurrenceOrUsageViewItem2D is placed (e.g. E/40).</w:t>
            </w:r>
          </w:p>
        </w:tc>
      </w:tr>
    </w:tbl>
    <w:p w14:paraId="0B5252F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FE7162D" w14:textId="77777777" w:rsidTr="00725808">
        <w:tc>
          <w:tcPr>
            <w:tcW w:w="3856" w:type="dxa"/>
            <w:gridSpan w:val="3"/>
          </w:tcPr>
          <w:p w14:paraId="70462585" w14:textId="77777777" w:rsidR="000234BB" w:rsidRDefault="000234BB" w:rsidP="00725808">
            <w:pPr>
              <w:jc w:val="center"/>
              <w:rPr>
                <w:b/>
                <w:sz w:val="16"/>
                <w:szCs w:val="16"/>
                <w:lang w:val="en-GB"/>
              </w:rPr>
            </w:pPr>
            <w:r>
              <w:rPr>
                <w:b/>
                <w:sz w:val="16"/>
                <w:szCs w:val="16"/>
                <w:lang w:val="en-GB"/>
              </w:rPr>
              <w:t>Other End</w:t>
            </w:r>
          </w:p>
        </w:tc>
        <w:tc>
          <w:tcPr>
            <w:tcW w:w="708" w:type="dxa"/>
          </w:tcPr>
          <w:p w14:paraId="4E1A645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5873AC9" w14:textId="77777777" w:rsidR="000234BB" w:rsidRDefault="000234BB" w:rsidP="00725808">
            <w:pPr>
              <w:jc w:val="center"/>
              <w:rPr>
                <w:b/>
                <w:sz w:val="16"/>
                <w:szCs w:val="16"/>
                <w:lang w:val="en-GB"/>
              </w:rPr>
            </w:pPr>
            <w:r>
              <w:rPr>
                <w:b/>
                <w:sz w:val="16"/>
                <w:szCs w:val="16"/>
                <w:lang w:val="en-GB"/>
              </w:rPr>
              <w:t>General</w:t>
            </w:r>
          </w:p>
        </w:tc>
      </w:tr>
      <w:tr w:rsidR="000234BB" w:rsidRPr="00720F6F" w14:paraId="647CF4D7" w14:textId="77777777" w:rsidTr="00725808">
        <w:tc>
          <w:tcPr>
            <w:tcW w:w="1573" w:type="dxa"/>
          </w:tcPr>
          <w:p w14:paraId="2F4A7811" w14:textId="77777777" w:rsidR="000234BB" w:rsidRDefault="000234BB" w:rsidP="00725808">
            <w:pPr>
              <w:rPr>
                <w:b/>
                <w:sz w:val="16"/>
                <w:szCs w:val="16"/>
                <w:lang w:val="en-GB"/>
              </w:rPr>
            </w:pPr>
            <w:r>
              <w:rPr>
                <w:b/>
                <w:sz w:val="16"/>
                <w:szCs w:val="16"/>
                <w:lang w:val="en-GB"/>
              </w:rPr>
              <w:t>Type</w:t>
            </w:r>
          </w:p>
        </w:tc>
        <w:tc>
          <w:tcPr>
            <w:tcW w:w="1574" w:type="dxa"/>
          </w:tcPr>
          <w:p w14:paraId="56ECF519" w14:textId="77777777" w:rsidR="000234BB" w:rsidRDefault="000234BB" w:rsidP="00725808">
            <w:pPr>
              <w:rPr>
                <w:b/>
                <w:sz w:val="16"/>
                <w:szCs w:val="16"/>
                <w:lang w:val="en-GB"/>
              </w:rPr>
            </w:pPr>
            <w:r>
              <w:rPr>
                <w:b/>
                <w:sz w:val="16"/>
                <w:szCs w:val="16"/>
                <w:lang w:val="en-GB"/>
              </w:rPr>
              <w:t>Role</w:t>
            </w:r>
          </w:p>
        </w:tc>
        <w:tc>
          <w:tcPr>
            <w:tcW w:w="708" w:type="dxa"/>
          </w:tcPr>
          <w:p w14:paraId="5B83A083" w14:textId="77777777" w:rsidR="000234BB" w:rsidRDefault="000234BB" w:rsidP="00725808">
            <w:pPr>
              <w:rPr>
                <w:b/>
                <w:sz w:val="16"/>
                <w:szCs w:val="16"/>
                <w:lang w:val="en-GB"/>
              </w:rPr>
            </w:pPr>
            <w:r>
              <w:rPr>
                <w:b/>
                <w:sz w:val="16"/>
                <w:szCs w:val="16"/>
                <w:lang w:val="en-GB"/>
              </w:rPr>
              <w:t>Mult</w:t>
            </w:r>
          </w:p>
        </w:tc>
        <w:tc>
          <w:tcPr>
            <w:tcW w:w="709" w:type="dxa"/>
          </w:tcPr>
          <w:p w14:paraId="63B1B906" w14:textId="77777777" w:rsidR="000234BB" w:rsidRDefault="000234BB" w:rsidP="00725808">
            <w:pPr>
              <w:rPr>
                <w:b/>
                <w:sz w:val="16"/>
                <w:szCs w:val="16"/>
                <w:lang w:val="en-GB"/>
              </w:rPr>
            </w:pPr>
            <w:r>
              <w:rPr>
                <w:b/>
                <w:sz w:val="16"/>
                <w:szCs w:val="16"/>
                <w:lang w:val="en-GB"/>
              </w:rPr>
              <w:t>Mult</w:t>
            </w:r>
          </w:p>
        </w:tc>
        <w:tc>
          <w:tcPr>
            <w:tcW w:w="567" w:type="dxa"/>
          </w:tcPr>
          <w:p w14:paraId="3414098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FBF2F0D" w14:textId="77777777" w:rsidR="000234BB" w:rsidRPr="008359F5" w:rsidRDefault="000234BB" w:rsidP="00725808">
            <w:pPr>
              <w:rPr>
                <w:b/>
                <w:sz w:val="16"/>
                <w:szCs w:val="16"/>
                <w:lang w:val="en-GB"/>
              </w:rPr>
            </w:pPr>
            <w:r>
              <w:rPr>
                <w:b/>
                <w:sz w:val="16"/>
                <w:szCs w:val="16"/>
                <w:lang w:val="en-GB"/>
              </w:rPr>
              <w:t>Comment</w:t>
            </w:r>
          </w:p>
        </w:tc>
      </w:tr>
      <w:tr w:rsidR="000234BB" w:rsidRPr="00CC6307" w14:paraId="66ACC341" w14:textId="77777777" w:rsidTr="00725808">
        <w:tc>
          <w:tcPr>
            <w:tcW w:w="1573" w:type="dxa"/>
          </w:tcPr>
          <w:p w14:paraId="28C9C455" w14:textId="77777777" w:rsidR="000234BB" w:rsidRPr="00634625" w:rsidRDefault="000234BB" w:rsidP="00725808">
            <w:pPr>
              <w:pStyle w:val="SmallStandard"/>
            </w:pPr>
            <w:r>
              <w:t>OccurrenceOrUsage</w:t>
            </w:r>
          </w:p>
        </w:tc>
        <w:tc>
          <w:tcPr>
            <w:tcW w:w="1574" w:type="dxa"/>
          </w:tcPr>
          <w:p w14:paraId="5F7DBDC1" w14:textId="77777777" w:rsidR="000234BB" w:rsidRPr="00132C43" w:rsidRDefault="000234BB" w:rsidP="00725808">
            <w:pPr>
              <w:pStyle w:val="SmallStandard"/>
            </w:pPr>
            <w:r>
              <w:t>occurrenceOrUsage</w:t>
            </w:r>
          </w:p>
        </w:tc>
        <w:tc>
          <w:tcPr>
            <w:tcW w:w="708" w:type="dxa"/>
          </w:tcPr>
          <w:p w14:paraId="75E57CE3" w14:textId="77777777" w:rsidR="000234BB" w:rsidRPr="00D331EF" w:rsidRDefault="000234BB" w:rsidP="00725808">
            <w:pPr>
              <w:pStyle w:val="SmallStandard"/>
            </w:pPr>
            <w:r w:rsidRPr="00574783">
              <w:t>0..*</w:t>
            </w:r>
          </w:p>
        </w:tc>
        <w:tc>
          <w:tcPr>
            <w:tcW w:w="709" w:type="dxa"/>
          </w:tcPr>
          <w:p w14:paraId="7FF50041" w14:textId="77777777" w:rsidR="000234BB" w:rsidRPr="00D331EF" w:rsidRDefault="000234BB" w:rsidP="00725808">
            <w:pPr>
              <w:pStyle w:val="SmallStandard"/>
            </w:pPr>
            <w:r w:rsidRPr="00207506">
              <w:t>0..*</w:t>
            </w:r>
          </w:p>
        </w:tc>
        <w:tc>
          <w:tcPr>
            <w:tcW w:w="567" w:type="dxa"/>
          </w:tcPr>
          <w:p w14:paraId="7517BE1D" w14:textId="77777777" w:rsidR="000234BB" w:rsidRPr="00D331EF" w:rsidRDefault="000234BB" w:rsidP="00725808">
            <w:pPr>
              <w:pStyle w:val="SmallStandard"/>
            </w:pPr>
            <w:r>
              <w:t>N</w:t>
            </w:r>
          </w:p>
        </w:tc>
        <w:tc>
          <w:tcPr>
            <w:tcW w:w="3969" w:type="dxa"/>
          </w:tcPr>
          <w:p w14:paraId="2AE54C28" w14:textId="77777777" w:rsidR="000234BB" w:rsidRDefault="000234BB" w:rsidP="00725808">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39A76A7B" w14:textId="77777777" w:rsidR="000234BB" w:rsidRDefault="000234BB" w:rsidP="00725808">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 xml:space="preserve">is only valid, if the referenced items are true alternatives to each other. That means, they must have an identical placement, the geometrical models used for each item must be </w:t>
            </w:r>
            <w:r>
              <w:rPr>
                <w:sz w:val="16"/>
                <w:szCs w:val="16"/>
              </w:rPr>
              <w:lastRenderedPageBreak/>
              <w:t>substitutable and the item must be mutually exclusive to each other.</w:t>
            </w:r>
          </w:p>
        </w:tc>
      </w:tr>
      <w:tr w:rsidR="000234BB" w:rsidRPr="00CC6307" w14:paraId="63F7EF0F" w14:textId="77777777" w:rsidTr="00725808">
        <w:tc>
          <w:tcPr>
            <w:tcW w:w="1573" w:type="dxa"/>
          </w:tcPr>
          <w:p w14:paraId="0CCB74E6" w14:textId="77777777" w:rsidR="000234BB" w:rsidRPr="00634625" w:rsidRDefault="000234BB" w:rsidP="00725808">
            <w:pPr>
              <w:pStyle w:val="SmallStandard"/>
            </w:pPr>
            <w:r>
              <w:lastRenderedPageBreak/>
              <w:t>Transformation2D</w:t>
            </w:r>
          </w:p>
        </w:tc>
        <w:tc>
          <w:tcPr>
            <w:tcW w:w="1574" w:type="dxa"/>
          </w:tcPr>
          <w:p w14:paraId="74505EB0" w14:textId="77777777" w:rsidR="000234BB" w:rsidRPr="00132C43" w:rsidRDefault="000234BB" w:rsidP="00725808">
            <w:pPr>
              <w:pStyle w:val="SmallStandard"/>
            </w:pPr>
            <w:r>
              <w:t>orientation</w:t>
            </w:r>
          </w:p>
        </w:tc>
        <w:tc>
          <w:tcPr>
            <w:tcW w:w="708" w:type="dxa"/>
          </w:tcPr>
          <w:p w14:paraId="4A4D7C8C" w14:textId="77777777" w:rsidR="000234BB" w:rsidRPr="00D331EF" w:rsidRDefault="000234BB" w:rsidP="00725808">
            <w:pPr>
              <w:pStyle w:val="SmallStandard"/>
            </w:pPr>
            <w:r w:rsidRPr="00574783">
              <w:t>0..1</w:t>
            </w:r>
          </w:p>
        </w:tc>
        <w:tc>
          <w:tcPr>
            <w:tcW w:w="709" w:type="dxa"/>
          </w:tcPr>
          <w:p w14:paraId="19AFF562" w14:textId="77777777" w:rsidR="000234BB" w:rsidRPr="00D331EF" w:rsidRDefault="000234BB" w:rsidP="00725808">
            <w:pPr>
              <w:pStyle w:val="SmallStandard"/>
            </w:pPr>
            <w:r w:rsidRPr="00207506">
              <w:t>1</w:t>
            </w:r>
          </w:p>
        </w:tc>
        <w:tc>
          <w:tcPr>
            <w:tcW w:w="567" w:type="dxa"/>
          </w:tcPr>
          <w:p w14:paraId="0E656102" w14:textId="77777777" w:rsidR="000234BB" w:rsidRDefault="000234BB" w:rsidP="00725808">
            <w:pPr>
              <w:pStyle w:val="SmallStandard"/>
            </w:pPr>
            <w:r>
              <w:t>Y</w:t>
            </w:r>
          </w:p>
        </w:tc>
        <w:tc>
          <w:tcPr>
            <w:tcW w:w="3969" w:type="dxa"/>
          </w:tcPr>
          <w:p w14:paraId="62474A3D" w14:textId="77777777" w:rsidR="000234BB" w:rsidRDefault="000234BB" w:rsidP="00725808">
            <w:pPr>
              <w:pStyle w:val="SmallStandard"/>
            </w:pPr>
            <w:r w:rsidRPr="00491287">
              <w:t>Specifies the orientation of the view item.</w:t>
            </w:r>
          </w:p>
        </w:tc>
      </w:tr>
    </w:tbl>
    <w:p w14:paraId="399AF7A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AA0DD34" w14:textId="77777777" w:rsidTr="00725808">
        <w:tc>
          <w:tcPr>
            <w:tcW w:w="2296" w:type="dxa"/>
            <w:gridSpan w:val="2"/>
          </w:tcPr>
          <w:p w14:paraId="091C90E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7EF945C"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D1B47DE" w14:textId="77777777" w:rsidR="000234BB" w:rsidRDefault="000234BB" w:rsidP="00725808">
            <w:pPr>
              <w:jc w:val="center"/>
              <w:rPr>
                <w:b/>
                <w:sz w:val="16"/>
                <w:szCs w:val="16"/>
                <w:lang w:val="en-GB"/>
              </w:rPr>
            </w:pPr>
            <w:r>
              <w:rPr>
                <w:b/>
                <w:sz w:val="16"/>
                <w:szCs w:val="16"/>
                <w:lang w:val="en-GB"/>
              </w:rPr>
              <w:t>General</w:t>
            </w:r>
          </w:p>
        </w:tc>
      </w:tr>
      <w:tr w:rsidR="000234BB" w:rsidRPr="00720F6F" w14:paraId="7CEF6A1B" w14:textId="77777777" w:rsidTr="00725808">
        <w:tc>
          <w:tcPr>
            <w:tcW w:w="1588" w:type="dxa"/>
          </w:tcPr>
          <w:p w14:paraId="5852C74A" w14:textId="77777777" w:rsidR="000234BB" w:rsidRDefault="000234BB" w:rsidP="00725808">
            <w:pPr>
              <w:rPr>
                <w:b/>
                <w:sz w:val="16"/>
                <w:szCs w:val="16"/>
                <w:lang w:val="en-GB"/>
              </w:rPr>
            </w:pPr>
            <w:r>
              <w:rPr>
                <w:b/>
                <w:sz w:val="16"/>
                <w:szCs w:val="16"/>
                <w:lang w:val="en-GB"/>
              </w:rPr>
              <w:t>Type</w:t>
            </w:r>
          </w:p>
        </w:tc>
        <w:tc>
          <w:tcPr>
            <w:tcW w:w="708" w:type="dxa"/>
          </w:tcPr>
          <w:p w14:paraId="7AB452F2" w14:textId="77777777" w:rsidR="000234BB" w:rsidRDefault="000234BB" w:rsidP="00725808">
            <w:pPr>
              <w:rPr>
                <w:b/>
                <w:sz w:val="16"/>
                <w:szCs w:val="16"/>
                <w:lang w:val="en-GB"/>
              </w:rPr>
            </w:pPr>
            <w:r>
              <w:rPr>
                <w:b/>
                <w:sz w:val="16"/>
                <w:szCs w:val="16"/>
                <w:lang w:val="en-GB"/>
              </w:rPr>
              <w:t>Mult</w:t>
            </w:r>
          </w:p>
        </w:tc>
        <w:tc>
          <w:tcPr>
            <w:tcW w:w="1560" w:type="dxa"/>
          </w:tcPr>
          <w:p w14:paraId="72DF11C9" w14:textId="77777777" w:rsidR="000234BB" w:rsidRDefault="000234BB" w:rsidP="00725808">
            <w:pPr>
              <w:rPr>
                <w:b/>
                <w:sz w:val="16"/>
                <w:szCs w:val="16"/>
                <w:lang w:val="en-GB"/>
              </w:rPr>
            </w:pPr>
            <w:r>
              <w:rPr>
                <w:b/>
                <w:sz w:val="16"/>
                <w:szCs w:val="16"/>
                <w:lang w:val="en-GB"/>
              </w:rPr>
              <w:t>Role</w:t>
            </w:r>
          </w:p>
        </w:tc>
        <w:tc>
          <w:tcPr>
            <w:tcW w:w="708" w:type="dxa"/>
          </w:tcPr>
          <w:p w14:paraId="72BA403B" w14:textId="77777777" w:rsidR="000234BB" w:rsidRDefault="000234BB" w:rsidP="00725808">
            <w:pPr>
              <w:rPr>
                <w:b/>
                <w:sz w:val="16"/>
                <w:szCs w:val="16"/>
                <w:lang w:val="en-GB"/>
              </w:rPr>
            </w:pPr>
            <w:r>
              <w:rPr>
                <w:b/>
                <w:sz w:val="16"/>
                <w:szCs w:val="16"/>
                <w:lang w:val="en-GB"/>
              </w:rPr>
              <w:t>Mult</w:t>
            </w:r>
          </w:p>
        </w:tc>
        <w:tc>
          <w:tcPr>
            <w:tcW w:w="567" w:type="dxa"/>
          </w:tcPr>
          <w:p w14:paraId="6E3F0D2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3E82C12" w14:textId="77777777" w:rsidR="000234BB" w:rsidRPr="008359F5" w:rsidRDefault="000234BB" w:rsidP="00725808">
            <w:pPr>
              <w:rPr>
                <w:b/>
                <w:sz w:val="16"/>
                <w:szCs w:val="16"/>
                <w:lang w:val="en-GB"/>
              </w:rPr>
            </w:pPr>
            <w:r>
              <w:rPr>
                <w:b/>
                <w:sz w:val="16"/>
                <w:szCs w:val="16"/>
                <w:lang w:val="en-GB"/>
              </w:rPr>
              <w:t>Comment</w:t>
            </w:r>
          </w:p>
        </w:tc>
      </w:tr>
      <w:tr w:rsidR="000234BB" w:rsidRPr="00CC6307" w14:paraId="5A3BED3E" w14:textId="77777777" w:rsidTr="00725808">
        <w:tc>
          <w:tcPr>
            <w:tcW w:w="1588" w:type="dxa"/>
          </w:tcPr>
          <w:p w14:paraId="07C67729" w14:textId="77777777" w:rsidR="000234BB" w:rsidRPr="00634625" w:rsidRDefault="000234BB" w:rsidP="00725808">
            <w:pPr>
              <w:pStyle w:val="SmallStandard"/>
            </w:pPr>
            <w:r>
              <w:t>BuildingBlockSpecification2D</w:t>
            </w:r>
          </w:p>
        </w:tc>
        <w:tc>
          <w:tcPr>
            <w:tcW w:w="708" w:type="dxa"/>
          </w:tcPr>
          <w:p w14:paraId="63D6225B" w14:textId="77777777" w:rsidR="000234BB" w:rsidRPr="00D331EF" w:rsidRDefault="000234BB" w:rsidP="00725808">
            <w:pPr>
              <w:pStyle w:val="SmallStandard"/>
            </w:pPr>
            <w:r w:rsidRPr="00D01517">
              <w:t>1</w:t>
            </w:r>
          </w:p>
        </w:tc>
        <w:tc>
          <w:tcPr>
            <w:tcW w:w="1560" w:type="dxa"/>
          </w:tcPr>
          <w:p w14:paraId="28F0DB52" w14:textId="77777777" w:rsidR="000234BB" w:rsidRPr="00132C43" w:rsidRDefault="000234BB" w:rsidP="00725808">
            <w:pPr>
              <w:pStyle w:val="SmallStandard"/>
            </w:pPr>
            <w:r>
              <w:t>placedElementViewItem</w:t>
            </w:r>
          </w:p>
        </w:tc>
        <w:tc>
          <w:tcPr>
            <w:tcW w:w="708" w:type="dxa"/>
          </w:tcPr>
          <w:p w14:paraId="3B1A9F99" w14:textId="77777777" w:rsidR="000234BB" w:rsidRPr="00D331EF" w:rsidRDefault="000234BB" w:rsidP="00725808">
            <w:pPr>
              <w:pStyle w:val="SmallStandard"/>
            </w:pPr>
            <w:r w:rsidRPr="00D01517">
              <w:t>0..*</w:t>
            </w:r>
          </w:p>
        </w:tc>
        <w:tc>
          <w:tcPr>
            <w:tcW w:w="567" w:type="dxa"/>
          </w:tcPr>
          <w:p w14:paraId="07697D03" w14:textId="77777777" w:rsidR="000234BB" w:rsidRDefault="000234BB" w:rsidP="00725808">
            <w:pPr>
              <w:pStyle w:val="SmallStandard"/>
            </w:pPr>
            <w:r>
              <w:t>Y</w:t>
            </w:r>
          </w:p>
        </w:tc>
        <w:tc>
          <w:tcPr>
            <w:tcW w:w="3969" w:type="dxa"/>
          </w:tcPr>
          <w:p w14:paraId="74ED9A0D" w14:textId="77777777" w:rsidR="000234BB" w:rsidRDefault="000234BB" w:rsidP="00725808">
            <w:pPr>
              <w:pStyle w:val="SmallStandard"/>
            </w:pPr>
            <w:r w:rsidRPr="00491287">
              <w:t xml:space="preserve">Specifies the view items for OccurrenceOrUsages on a BuildingBlockSpecification2D. </w:t>
            </w:r>
          </w:p>
        </w:tc>
      </w:tr>
    </w:tbl>
    <w:p w14:paraId="48093B9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5" w:name="_39bbb84dc0a8f11fd753280cd5922549"/>
      <w:r>
        <w:rPr>
          <w:lang w:val="en-GB"/>
        </w:rPr>
        <w:t>PathSegment</w:t>
      </w:r>
      <w:bookmarkEnd w:id="1395"/>
    </w:p>
    <w:p w14:paraId="253EED90" w14:textId="77777777" w:rsidR="000234BB" w:rsidRDefault="000234BB" w:rsidP="000234BB">
      <w:r>
        <w:rPr>
          <w:sz w:val="18"/>
          <w:szCs w:val="18"/>
        </w:rPr>
        <w:t>A PathSegment is a part of the 2D presentation of a GeometrySegment2D. The complete presentation of a GeometrySegment2D is built from an ordered list of PathSegments. Each PathSegment has an ordered list of control points through which the path goes. If no curveRadius is specified the control points are connected by a direct straight line. If a curveRadius is specified, the PathSegment can be drawn by a segment of a circle which touches all control points and has the radius specified.</w:t>
      </w:r>
    </w:p>
    <w:p w14:paraId="7A2C768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99CA59" w14:textId="77777777" w:rsidTr="00725808">
        <w:tc>
          <w:tcPr>
            <w:tcW w:w="2013" w:type="dxa"/>
            <w:tcMar>
              <w:top w:w="28" w:type="dxa"/>
              <w:left w:w="28" w:type="dxa"/>
              <w:bottom w:w="28" w:type="dxa"/>
              <w:right w:w="28" w:type="dxa"/>
            </w:tcMar>
          </w:tcPr>
          <w:p w14:paraId="16CB918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9BA1C5" w14:textId="197A77CC"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574048C3" w14:textId="77777777" w:rsidTr="00725808">
        <w:tc>
          <w:tcPr>
            <w:tcW w:w="2013" w:type="dxa"/>
            <w:tcMar>
              <w:top w:w="28" w:type="dxa"/>
              <w:left w:w="28" w:type="dxa"/>
              <w:bottom w:w="28" w:type="dxa"/>
              <w:right w:w="28" w:type="dxa"/>
            </w:tcMar>
          </w:tcPr>
          <w:p w14:paraId="29F4929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A9B2E2" w14:textId="77777777" w:rsidR="000234BB" w:rsidRDefault="000234BB" w:rsidP="00725808"/>
        </w:tc>
      </w:tr>
      <w:tr w:rsidR="000234BB" w:rsidRPr="008359F5" w14:paraId="086D292E" w14:textId="77777777" w:rsidTr="00725808">
        <w:tc>
          <w:tcPr>
            <w:tcW w:w="2013" w:type="dxa"/>
            <w:tcMar>
              <w:top w:w="28" w:type="dxa"/>
              <w:left w:w="28" w:type="dxa"/>
              <w:bottom w:w="28" w:type="dxa"/>
              <w:right w:w="28" w:type="dxa"/>
            </w:tcMar>
          </w:tcPr>
          <w:p w14:paraId="583457A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B1464D5" w14:textId="77777777" w:rsidR="000234BB" w:rsidRPr="000437C1" w:rsidRDefault="000234BB" w:rsidP="00725808">
            <w:pPr>
              <w:pStyle w:val="SmallStandard"/>
            </w:pPr>
            <w:r>
              <w:t>false</w:t>
            </w:r>
          </w:p>
        </w:tc>
      </w:tr>
    </w:tbl>
    <w:p w14:paraId="5ED18F7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553DFB0" w14:textId="77777777" w:rsidTr="00725808">
        <w:tc>
          <w:tcPr>
            <w:tcW w:w="2013" w:type="dxa"/>
            <w:tcMar>
              <w:top w:w="28" w:type="dxa"/>
              <w:left w:w="28" w:type="dxa"/>
              <w:bottom w:w="28" w:type="dxa"/>
              <w:right w:w="28" w:type="dxa"/>
            </w:tcMar>
          </w:tcPr>
          <w:p w14:paraId="2879CC8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3A934E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D5E9F0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0718E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43B4BED" w14:textId="77777777" w:rsidTr="00725808">
        <w:tc>
          <w:tcPr>
            <w:tcW w:w="2013" w:type="dxa"/>
            <w:tcMar>
              <w:top w:w="28" w:type="dxa"/>
              <w:left w:w="28" w:type="dxa"/>
              <w:bottom w:w="28" w:type="dxa"/>
              <w:right w:w="28" w:type="dxa"/>
            </w:tcMar>
          </w:tcPr>
          <w:p w14:paraId="3DB9477E" w14:textId="77777777" w:rsidR="000234BB" w:rsidRPr="00620BBE" w:rsidRDefault="000234BB" w:rsidP="00725808">
            <w:pPr>
              <w:pStyle w:val="SmallStandard"/>
            </w:pPr>
            <w:r w:rsidRPr="00620BBE">
              <w:t>curveRadius</w:t>
            </w:r>
          </w:p>
        </w:tc>
        <w:tc>
          <w:tcPr>
            <w:tcW w:w="1559" w:type="dxa"/>
            <w:tcMar>
              <w:top w:w="28" w:type="dxa"/>
              <w:left w:w="28" w:type="dxa"/>
              <w:bottom w:w="28" w:type="dxa"/>
              <w:right w:w="28" w:type="dxa"/>
            </w:tcMar>
          </w:tcPr>
          <w:p w14:paraId="07F87D7A"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2F2567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5ECB07C" w14:textId="77777777" w:rsidR="000234BB" w:rsidRDefault="000234BB" w:rsidP="00725808">
            <w:pPr>
              <w:jc w:val="left"/>
            </w:pPr>
            <w:r>
              <w:rPr>
                <w:sz w:val="16"/>
                <w:szCs w:val="16"/>
              </w:rPr>
              <w:t>The radius of the curve which describes the appearance of the path segment.</w:t>
            </w:r>
          </w:p>
        </w:tc>
      </w:tr>
    </w:tbl>
    <w:p w14:paraId="51DCBCD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63B61D4" w14:textId="77777777" w:rsidTr="00725808">
        <w:tc>
          <w:tcPr>
            <w:tcW w:w="3856" w:type="dxa"/>
            <w:gridSpan w:val="3"/>
          </w:tcPr>
          <w:p w14:paraId="1C45FDC5" w14:textId="77777777" w:rsidR="000234BB" w:rsidRDefault="000234BB" w:rsidP="00725808">
            <w:pPr>
              <w:jc w:val="center"/>
              <w:rPr>
                <w:b/>
                <w:sz w:val="16"/>
                <w:szCs w:val="16"/>
                <w:lang w:val="en-GB"/>
              </w:rPr>
            </w:pPr>
            <w:r>
              <w:rPr>
                <w:b/>
                <w:sz w:val="16"/>
                <w:szCs w:val="16"/>
                <w:lang w:val="en-GB"/>
              </w:rPr>
              <w:t>Other End</w:t>
            </w:r>
          </w:p>
        </w:tc>
        <w:tc>
          <w:tcPr>
            <w:tcW w:w="708" w:type="dxa"/>
          </w:tcPr>
          <w:p w14:paraId="44252AB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0E542AA" w14:textId="77777777" w:rsidR="000234BB" w:rsidRDefault="000234BB" w:rsidP="00725808">
            <w:pPr>
              <w:jc w:val="center"/>
              <w:rPr>
                <w:b/>
                <w:sz w:val="16"/>
                <w:szCs w:val="16"/>
                <w:lang w:val="en-GB"/>
              </w:rPr>
            </w:pPr>
            <w:r>
              <w:rPr>
                <w:b/>
                <w:sz w:val="16"/>
                <w:szCs w:val="16"/>
                <w:lang w:val="en-GB"/>
              </w:rPr>
              <w:t>General</w:t>
            </w:r>
          </w:p>
        </w:tc>
      </w:tr>
      <w:tr w:rsidR="000234BB" w:rsidRPr="00720F6F" w14:paraId="70391FA0" w14:textId="77777777" w:rsidTr="00725808">
        <w:tc>
          <w:tcPr>
            <w:tcW w:w="1573" w:type="dxa"/>
          </w:tcPr>
          <w:p w14:paraId="3F24D556" w14:textId="77777777" w:rsidR="000234BB" w:rsidRDefault="000234BB" w:rsidP="00725808">
            <w:pPr>
              <w:rPr>
                <w:b/>
                <w:sz w:val="16"/>
                <w:szCs w:val="16"/>
                <w:lang w:val="en-GB"/>
              </w:rPr>
            </w:pPr>
            <w:r>
              <w:rPr>
                <w:b/>
                <w:sz w:val="16"/>
                <w:szCs w:val="16"/>
                <w:lang w:val="en-GB"/>
              </w:rPr>
              <w:t>Type</w:t>
            </w:r>
          </w:p>
        </w:tc>
        <w:tc>
          <w:tcPr>
            <w:tcW w:w="1574" w:type="dxa"/>
          </w:tcPr>
          <w:p w14:paraId="03191D7C" w14:textId="77777777" w:rsidR="000234BB" w:rsidRDefault="000234BB" w:rsidP="00725808">
            <w:pPr>
              <w:rPr>
                <w:b/>
                <w:sz w:val="16"/>
                <w:szCs w:val="16"/>
                <w:lang w:val="en-GB"/>
              </w:rPr>
            </w:pPr>
            <w:r>
              <w:rPr>
                <w:b/>
                <w:sz w:val="16"/>
                <w:szCs w:val="16"/>
                <w:lang w:val="en-GB"/>
              </w:rPr>
              <w:t>Role</w:t>
            </w:r>
          </w:p>
        </w:tc>
        <w:tc>
          <w:tcPr>
            <w:tcW w:w="708" w:type="dxa"/>
          </w:tcPr>
          <w:p w14:paraId="758CDE55" w14:textId="77777777" w:rsidR="000234BB" w:rsidRDefault="000234BB" w:rsidP="00725808">
            <w:pPr>
              <w:rPr>
                <w:b/>
                <w:sz w:val="16"/>
                <w:szCs w:val="16"/>
                <w:lang w:val="en-GB"/>
              </w:rPr>
            </w:pPr>
            <w:r>
              <w:rPr>
                <w:b/>
                <w:sz w:val="16"/>
                <w:szCs w:val="16"/>
                <w:lang w:val="en-GB"/>
              </w:rPr>
              <w:t>Mult</w:t>
            </w:r>
          </w:p>
        </w:tc>
        <w:tc>
          <w:tcPr>
            <w:tcW w:w="709" w:type="dxa"/>
          </w:tcPr>
          <w:p w14:paraId="383A5D3D" w14:textId="77777777" w:rsidR="000234BB" w:rsidRDefault="000234BB" w:rsidP="00725808">
            <w:pPr>
              <w:rPr>
                <w:b/>
                <w:sz w:val="16"/>
                <w:szCs w:val="16"/>
                <w:lang w:val="en-GB"/>
              </w:rPr>
            </w:pPr>
            <w:r>
              <w:rPr>
                <w:b/>
                <w:sz w:val="16"/>
                <w:szCs w:val="16"/>
                <w:lang w:val="en-GB"/>
              </w:rPr>
              <w:t>Mult</w:t>
            </w:r>
          </w:p>
        </w:tc>
        <w:tc>
          <w:tcPr>
            <w:tcW w:w="567" w:type="dxa"/>
          </w:tcPr>
          <w:p w14:paraId="3217CF6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67C0E30" w14:textId="77777777" w:rsidR="000234BB" w:rsidRPr="008359F5" w:rsidRDefault="000234BB" w:rsidP="00725808">
            <w:pPr>
              <w:rPr>
                <w:b/>
                <w:sz w:val="16"/>
                <w:szCs w:val="16"/>
                <w:lang w:val="en-GB"/>
              </w:rPr>
            </w:pPr>
            <w:r>
              <w:rPr>
                <w:b/>
                <w:sz w:val="16"/>
                <w:szCs w:val="16"/>
                <w:lang w:val="en-GB"/>
              </w:rPr>
              <w:t>Comment</w:t>
            </w:r>
          </w:p>
        </w:tc>
      </w:tr>
      <w:tr w:rsidR="000234BB" w:rsidRPr="00CC6307" w14:paraId="3F0BF4EC" w14:textId="77777777" w:rsidTr="00725808">
        <w:tc>
          <w:tcPr>
            <w:tcW w:w="1573" w:type="dxa"/>
          </w:tcPr>
          <w:p w14:paraId="5A7F354F" w14:textId="77777777" w:rsidR="000234BB" w:rsidRPr="00634625" w:rsidRDefault="000234BB" w:rsidP="00725808">
            <w:pPr>
              <w:pStyle w:val="SmallStandard"/>
            </w:pPr>
            <w:r>
              <w:t>CartesianPoint2D</w:t>
            </w:r>
          </w:p>
        </w:tc>
        <w:tc>
          <w:tcPr>
            <w:tcW w:w="1574" w:type="dxa"/>
          </w:tcPr>
          <w:p w14:paraId="5D2CFF06" w14:textId="77777777" w:rsidR="000234BB" w:rsidRPr="00132C43" w:rsidRDefault="000234BB" w:rsidP="00725808">
            <w:pPr>
              <w:pStyle w:val="SmallStandard"/>
            </w:pPr>
            <w:r>
              <w:t>controlPoint</w:t>
            </w:r>
          </w:p>
        </w:tc>
        <w:tc>
          <w:tcPr>
            <w:tcW w:w="708" w:type="dxa"/>
          </w:tcPr>
          <w:p w14:paraId="22407587" w14:textId="77777777" w:rsidR="000234BB" w:rsidRPr="00D331EF" w:rsidRDefault="000234BB" w:rsidP="00725808">
            <w:pPr>
              <w:pStyle w:val="SmallStandard"/>
            </w:pPr>
            <w:r w:rsidRPr="00574783">
              <w:t>0..*</w:t>
            </w:r>
          </w:p>
        </w:tc>
        <w:tc>
          <w:tcPr>
            <w:tcW w:w="709" w:type="dxa"/>
          </w:tcPr>
          <w:p w14:paraId="1DE9888C" w14:textId="77777777" w:rsidR="000234BB" w:rsidRPr="00D331EF" w:rsidRDefault="000234BB" w:rsidP="00725808">
            <w:pPr>
              <w:pStyle w:val="SmallStandard"/>
            </w:pPr>
            <w:r w:rsidRPr="00207506">
              <w:t>0..*</w:t>
            </w:r>
          </w:p>
        </w:tc>
        <w:tc>
          <w:tcPr>
            <w:tcW w:w="567" w:type="dxa"/>
          </w:tcPr>
          <w:p w14:paraId="232827CC" w14:textId="77777777" w:rsidR="000234BB" w:rsidRPr="00D331EF" w:rsidRDefault="000234BB" w:rsidP="00725808">
            <w:pPr>
              <w:pStyle w:val="SmallStandard"/>
            </w:pPr>
            <w:r>
              <w:t>N</w:t>
            </w:r>
          </w:p>
        </w:tc>
        <w:tc>
          <w:tcPr>
            <w:tcW w:w="3969" w:type="dxa"/>
          </w:tcPr>
          <w:p w14:paraId="568B74C8" w14:textId="77777777" w:rsidR="000234BB" w:rsidRDefault="000234BB" w:rsidP="00725808">
            <w:pPr>
              <w:pStyle w:val="SmallStandard"/>
            </w:pPr>
            <w:r w:rsidRPr="00491287">
              <w:t xml:space="preserve">The ordered list of control points through which the PathSegment goes. </w:t>
            </w:r>
          </w:p>
        </w:tc>
      </w:tr>
    </w:tbl>
    <w:p w14:paraId="48BFDA8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D63068C" w14:textId="77777777" w:rsidTr="00725808">
        <w:tc>
          <w:tcPr>
            <w:tcW w:w="2296" w:type="dxa"/>
            <w:gridSpan w:val="2"/>
          </w:tcPr>
          <w:p w14:paraId="032F29E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366AFD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573FAA2" w14:textId="77777777" w:rsidR="000234BB" w:rsidRDefault="000234BB" w:rsidP="00725808">
            <w:pPr>
              <w:jc w:val="center"/>
              <w:rPr>
                <w:b/>
                <w:sz w:val="16"/>
                <w:szCs w:val="16"/>
                <w:lang w:val="en-GB"/>
              </w:rPr>
            </w:pPr>
            <w:r>
              <w:rPr>
                <w:b/>
                <w:sz w:val="16"/>
                <w:szCs w:val="16"/>
                <w:lang w:val="en-GB"/>
              </w:rPr>
              <w:t>General</w:t>
            </w:r>
          </w:p>
        </w:tc>
      </w:tr>
      <w:tr w:rsidR="000234BB" w:rsidRPr="00720F6F" w14:paraId="70ACB58C" w14:textId="77777777" w:rsidTr="00725808">
        <w:tc>
          <w:tcPr>
            <w:tcW w:w="1588" w:type="dxa"/>
          </w:tcPr>
          <w:p w14:paraId="3AFEFFB4" w14:textId="77777777" w:rsidR="000234BB" w:rsidRDefault="000234BB" w:rsidP="00725808">
            <w:pPr>
              <w:rPr>
                <w:b/>
                <w:sz w:val="16"/>
                <w:szCs w:val="16"/>
                <w:lang w:val="en-GB"/>
              </w:rPr>
            </w:pPr>
            <w:r>
              <w:rPr>
                <w:b/>
                <w:sz w:val="16"/>
                <w:szCs w:val="16"/>
                <w:lang w:val="en-GB"/>
              </w:rPr>
              <w:t>Type</w:t>
            </w:r>
          </w:p>
        </w:tc>
        <w:tc>
          <w:tcPr>
            <w:tcW w:w="708" w:type="dxa"/>
          </w:tcPr>
          <w:p w14:paraId="63A463DF" w14:textId="77777777" w:rsidR="000234BB" w:rsidRDefault="000234BB" w:rsidP="00725808">
            <w:pPr>
              <w:rPr>
                <w:b/>
                <w:sz w:val="16"/>
                <w:szCs w:val="16"/>
                <w:lang w:val="en-GB"/>
              </w:rPr>
            </w:pPr>
            <w:r>
              <w:rPr>
                <w:b/>
                <w:sz w:val="16"/>
                <w:szCs w:val="16"/>
                <w:lang w:val="en-GB"/>
              </w:rPr>
              <w:t>Mult</w:t>
            </w:r>
          </w:p>
        </w:tc>
        <w:tc>
          <w:tcPr>
            <w:tcW w:w="1560" w:type="dxa"/>
          </w:tcPr>
          <w:p w14:paraId="349846CB" w14:textId="77777777" w:rsidR="000234BB" w:rsidRDefault="000234BB" w:rsidP="00725808">
            <w:pPr>
              <w:rPr>
                <w:b/>
                <w:sz w:val="16"/>
                <w:szCs w:val="16"/>
                <w:lang w:val="en-GB"/>
              </w:rPr>
            </w:pPr>
            <w:r>
              <w:rPr>
                <w:b/>
                <w:sz w:val="16"/>
                <w:szCs w:val="16"/>
                <w:lang w:val="en-GB"/>
              </w:rPr>
              <w:t>Role</w:t>
            </w:r>
          </w:p>
        </w:tc>
        <w:tc>
          <w:tcPr>
            <w:tcW w:w="708" w:type="dxa"/>
          </w:tcPr>
          <w:p w14:paraId="50E098FC" w14:textId="77777777" w:rsidR="000234BB" w:rsidRDefault="000234BB" w:rsidP="00725808">
            <w:pPr>
              <w:rPr>
                <w:b/>
                <w:sz w:val="16"/>
                <w:szCs w:val="16"/>
                <w:lang w:val="en-GB"/>
              </w:rPr>
            </w:pPr>
            <w:r>
              <w:rPr>
                <w:b/>
                <w:sz w:val="16"/>
                <w:szCs w:val="16"/>
                <w:lang w:val="en-GB"/>
              </w:rPr>
              <w:t>Mult</w:t>
            </w:r>
          </w:p>
        </w:tc>
        <w:tc>
          <w:tcPr>
            <w:tcW w:w="567" w:type="dxa"/>
          </w:tcPr>
          <w:p w14:paraId="5359E11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A1C7476" w14:textId="77777777" w:rsidR="000234BB" w:rsidRPr="008359F5" w:rsidRDefault="000234BB" w:rsidP="00725808">
            <w:pPr>
              <w:rPr>
                <w:b/>
                <w:sz w:val="16"/>
                <w:szCs w:val="16"/>
                <w:lang w:val="en-GB"/>
              </w:rPr>
            </w:pPr>
            <w:r>
              <w:rPr>
                <w:b/>
                <w:sz w:val="16"/>
                <w:szCs w:val="16"/>
                <w:lang w:val="en-GB"/>
              </w:rPr>
              <w:t>Comment</w:t>
            </w:r>
          </w:p>
        </w:tc>
      </w:tr>
      <w:tr w:rsidR="000234BB" w:rsidRPr="00CC6307" w14:paraId="3A353174" w14:textId="77777777" w:rsidTr="00725808">
        <w:tc>
          <w:tcPr>
            <w:tcW w:w="1588" w:type="dxa"/>
          </w:tcPr>
          <w:p w14:paraId="2CBD9E2B" w14:textId="77777777" w:rsidR="000234BB" w:rsidRPr="00634625" w:rsidRDefault="000234BB" w:rsidP="00725808">
            <w:pPr>
              <w:pStyle w:val="SmallStandard"/>
            </w:pPr>
            <w:r>
              <w:t>GeometrySegment2D</w:t>
            </w:r>
          </w:p>
        </w:tc>
        <w:tc>
          <w:tcPr>
            <w:tcW w:w="708" w:type="dxa"/>
          </w:tcPr>
          <w:p w14:paraId="01699717" w14:textId="77777777" w:rsidR="000234BB" w:rsidRPr="00D331EF" w:rsidRDefault="000234BB" w:rsidP="00725808">
            <w:pPr>
              <w:pStyle w:val="SmallStandard"/>
            </w:pPr>
            <w:r w:rsidRPr="00D01517">
              <w:t>1</w:t>
            </w:r>
          </w:p>
        </w:tc>
        <w:tc>
          <w:tcPr>
            <w:tcW w:w="1560" w:type="dxa"/>
          </w:tcPr>
          <w:p w14:paraId="4AD5FB10" w14:textId="77777777" w:rsidR="000234BB" w:rsidRPr="00132C43" w:rsidRDefault="000234BB" w:rsidP="00725808">
            <w:pPr>
              <w:pStyle w:val="SmallStandard"/>
            </w:pPr>
            <w:r>
              <w:t>pathSegment</w:t>
            </w:r>
          </w:p>
        </w:tc>
        <w:tc>
          <w:tcPr>
            <w:tcW w:w="708" w:type="dxa"/>
          </w:tcPr>
          <w:p w14:paraId="0E0D6703" w14:textId="77777777" w:rsidR="000234BB" w:rsidRPr="00D331EF" w:rsidRDefault="000234BB" w:rsidP="00725808">
            <w:pPr>
              <w:pStyle w:val="SmallStandard"/>
            </w:pPr>
            <w:r w:rsidRPr="00D01517">
              <w:t>0..*</w:t>
            </w:r>
          </w:p>
        </w:tc>
        <w:tc>
          <w:tcPr>
            <w:tcW w:w="567" w:type="dxa"/>
          </w:tcPr>
          <w:p w14:paraId="3335A6FF" w14:textId="77777777" w:rsidR="000234BB" w:rsidRDefault="000234BB" w:rsidP="00725808">
            <w:pPr>
              <w:pStyle w:val="SmallStandard"/>
            </w:pPr>
            <w:r>
              <w:t>Y</w:t>
            </w:r>
          </w:p>
        </w:tc>
        <w:tc>
          <w:tcPr>
            <w:tcW w:w="3969" w:type="dxa"/>
          </w:tcPr>
          <w:p w14:paraId="2C54545D" w14:textId="77777777" w:rsidR="000234BB" w:rsidRDefault="000234BB" w:rsidP="00725808">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bl>
    <w:p w14:paraId="25B6F56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6" w:name="_8fa282381d5df7b358c2411ab971ed3b"/>
      <w:r>
        <w:rPr>
          <w:lang w:val="en-GB"/>
        </w:rPr>
        <w:t>Transformation2D</w:t>
      </w:r>
      <w:bookmarkEnd w:id="1396"/>
    </w:p>
    <w:p w14:paraId="76F2189B" w14:textId="77777777" w:rsidR="000234BB" w:rsidRDefault="000234BB" w:rsidP="000234BB">
      <w:r>
        <w:rPr>
          <w:sz w:val="18"/>
          <w:szCs w:val="18"/>
        </w:rPr>
        <w:t>A Transformation is a geometric transformation and specifies a transformation matrix.</w:t>
      </w:r>
    </w:p>
    <w:p w14:paraId="40A6F37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BF62CC" w14:textId="77777777" w:rsidTr="00725808">
        <w:tc>
          <w:tcPr>
            <w:tcW w:w="2013" w:type="dxa"/>
            <w:tcMar>
              <w:top w:w="28" w:type="dxa"/>
              <w:left w:w="28" w:type="dxa"/>
              <w:bottom w:w="28" w:type="dxa"/>
              <w:right w:w="28" w:type="dxa"/>
            </w:tcMar>
          </w:tcPr>
          <w:p w14:paraId="5FD7BB9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440D4E" w14:textId="0A5279D8"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18E52F0" w14:textId="77777777" w:rsidTr="00725808">
        <w:tc>
          <w:tcPr>
            <w:tcW w:w="2013" w:type="dxa"/>
            <w:tcMar>
              <w:top w:w="28" w:type="dxa"/>
              <w:left w:w="28" w:type="dxa"/>
              <w:bottom w:w="28" w:type="dxa"/>
              <w:right w:w="28" w:type="dxa"/>
            </w:tcMar>
          </w:tcPr>
          <w:p w14:paraId="443DF08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40F1F0" w14:textId="77777777" w:rsidR="000234BB" w:rsidRDefault="000234BB" w:rsidP="00725808"/>
        </w:tc>
      </w:tr>
      <w:tr w:rsidR="000234BB" w:rsidRPr="008359F5" w14:paraId="73112BBA" w14:textId="77777777" w:rsidTr="00725808">
        <w:tc>
          <w:tcPr>
            <w:tcW w:w="2013" w:type="dxa"/>
            <w:tcMar>
              <w:top w:w="28" w:type="dxa"/>
              <w:left w:w="28" w:type="dxa"/>
              <w:bottom w:w="28" w:type="dxa"/>
              <w:right w:w="28" w:type="dxa"/>
            </w:tcMar>
          </w:tcPr>
          <w:p w14:paraId="3C10975B"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638B538D" w14:textId="77777777" w:rsidR="000234BB" w:rsidRPr="000437C1" w:rsidRDefault="000234BB" w:rsidP="00725808">
            <w:pPr>
              <w:pStyle w:val="SmallStandard"/>
            </w:pPr>
            <w:r>
              <w:t>false</w:t>
            </w:r>
          </w:p>
        </w:tc>
      </w:tr>
    </w:tbl>
    <w:p w14:paraId="74C760C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5E4170C" w14:textId="77777777" w:rsidTr="00725808">
        <w:tc>
          <w:tcPr>
            <w:tcW w:w="2013" w:type="dxa"/>
            <w:tcMar>
              <w:top w:w="28" w:type="dxa"/>
              <w:left w:w="28" w:type="dxa"/>
              <w:bottom w:w="28" w:type="dxa"/>
              <w:right w:w="28" w:type="dxa"/>
            </w:tcMar>
          </w:tcPr>
          <w:p w14:paraId="1FD9776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4C6B00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5B5E2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D36AEF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1835C2C" w14:textId="77777777" w:rsidTr="00725808">
        <w:tc>
          <w:tcPr>
            <w:tcW w:w="2013" w:type="dxa"/>
            <w:tcMar>
              <w:top w:w="28" w:type="dxa"/>
              <w:left w:w="28" w:type="dxa"/>
              <w:bottom w:w="28" w:type="dxa"/>
              <w:right w:w="28" w:type="dxa"/>
            </w:tcMar>
          </w:tcPr>
          <w:p w14:paraId="2A54F9DB" w14:textId="77777777" w:rsidR="000234BB" w:rsidRPr="00620BBE" w:rsidRDefault="000234BB" w:rsidP="00725808">
            <w:pPr>
              <w:pStyle w:val="SmallStandard"/>
            </w:pPr>
            <w:r w:rsidRPr="00620BBE">
              <w:t>a11</w:t>
            </w:r>
          </w:p>
        </w:tc>
        <w:tc>
          <w:tcPr>
            <w:tcW w:w="1559" w:type="dxa"/>
            <w:tcMar>
              <w:top w:w="28" w:type="dxa"/>
              <w:left w:w="28" w:type="dxa"/>
              <w:bottom w:w="28" w:type="dxa"/>
              <w:right w:w="28" w:type="dxa"/>
            </w:tcMar>
          </w:tcPr>
          <w:p w14:paraId="19021FE0"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018D9BA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09865BA" w14:textId="77777777" w:rsidR="000234BB" w:rsidRDefault="000234BB" w:rsidP="00725808"/>
        </w:tc>
      </w:tr>
      <w:tr w:rsidR="000234BB" w:rsidRPr="006675E2" w14:paraId="1E6DE708" w14:textId="77777777" w:rsidTr="00725808">
        <w:tc>
          <w:tcPr>
            <w:tcW w:w="2013" w:type="dxa"/>
            <w:tcMar>
              <w:top w:w="28" w:type="dxa"/>
              <w:left w:w="28" w:type="dxa"/>
              <w:bottom w:w="28" w:type="dxa"/>
              <w:right w:w="28" w:type="dxa"/>
            </w:tcMar>
          </w:tcPr>
          <w:p w14:paraId="0773F3E5" w14:textId="77777777" w:rsidR="000234BB" w:rsidRPr="00620BBE" w:rsidRDefault="000234BB" w:rsidP="00725808">
            <w:pPr>
              <w:pStyle w:val="SmallStandard"/>
            </w:pPr>
            <w:r w:rsidRPr="00620BBE">
              <w:t>a12</w:t>
            </w:r>
          </w:p>
        </w:tc>
        <w:tc>
          <w:tcPr>
            <w:tcW w:w="1559" w:type="dxa"/>
            <w:tcMar>
              <w:top w:w="28" w:type="dxa"/>
              <w:left w:w="28" w:type="dxa"/>
              <w:bottom w:w="28" w:type="dxa"/>
              <w:right w:w="28" w:type="dxa"/>
            </w:tcMar>
          </w:tcPr>
          <w:p w14:paraId="06604334"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35FEDF68"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DCD777E" w14:textId="77777777" w:rsidR="000234BB" w:rsidRDefault="000234BB" w:rsidP="00725808"/>
        </w:tc>
      </w:tr>
      <w:tr w:rsidR="000234BB" w:rsidRPr="006675E2" w14:paraId="612A9DB4" w14:textId="77777777" w:rsidTr="00725808">
        <w:tc>
          <w:tcPr>
            <w:tcW w:w="2013" w:type="dxa"/>
            <w:tcMar>
              <w:top w:w="28" w:type="dxa"/>
              <w:left w:w="28" w:type="dxa"/>
              <w:bottom w:w="28" w:type="dxa"/>
              <w:right w:w="28" w:type="dxa"/>
            </w:tcMar>
          </w:tcPr>
          <w:p w14:paraId="7944D19B" w14:textId="77777777" w:rsidR="000234BB" w:rsidRPr="00620BBE" w:rsidRDefault="000234BB" w:rsidP="00725808">
            <w:pPr>
              <w:pStyle w:val="SmallStandard"/>
            </w:pPr>
            <w:r w:rsidRPr="00620BBE">
              <w:t>a21</w:t>
            </w:r>
          </w:p>
        </w:tc>
        <w:tc>
          <w:tcPr>
            <w:tcW w:w="1559" w:type="dxa"/>
            <w:tcMar>
              <w:top w:w="28" w:type="dxa"/>
              <w:left w:w="28" w:type="dxa"/>
              <w:bottom w:w="28" w:type="dxa"/>
              <w:right w:w="28" w:type="dxa"/>
            </w:tcMar>
          </w:tcPr>
          <w:p w14:paraId="602A0DE2"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48638A91"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DC7B2FF" w14:textId="77777777" w:rsidR="000234BB" w:rsidRDefault="000234BB" w:rsidP="00725808"/>
        </w:tc>
      </w:tr>
      <w:tr w:rsidR="000234BB" w:rsidRPr="006675E2" w14:paraId="5263D3E0" w14:textId="77777777" w:rsidTr="00725808">
        <w:tc>
          <w:tcPr>
            <w:tcW w:w="2013" w:type="dxa"/>
            <w:tcMar>
              <w:top w:w="28" w:type="dxa"/>
              <w:left w:w="28" w:type="dxa"/>
              <w:bottom w:w="28" w:type="dxa"/>
              <w:right w:w="28" w:type="dxa"/>
            </w:tcMar>
          </w:tcPr>
          <w:p w14:paraId="3AF0DDA7" w14:textId="77777777" w:rsidR="000234BB" w:rsidRPr="00620BBE" w:rsidRDefault="000234BB" w:rsidP="00725808">
            <w:pPr>
              <w:pStyle w:val="SmallStandard"/>
            </w:pPr>
            <w:r w:rsidRPr="00620BBE">
              <w:t>a22</w:t>
            </w:r>
          </w:p>
        </w:tc>
        <w:tc>
          <w:tcPr>
            <w:tcW w:w="1559" w:type="dxa"/>
            <w:tcMar>
              <w:top w:w="28" w:type="dxa"/>
              <w:left w:w="28" w:type="dxa"/>
              <w:bottom w:w="28" w:type="dxa"/>
              <w:right w:w="28" w:type="dxa"/>
            </w:tcMar>
          </w:tcPr>
          <w:p w14:paraId="457432A6"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15C7E22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03A949B" w14:textId="77777777" w:rsidR="000234BB" w:rsidRDefault="000234BB" w:rsidP="00725808"/>
        </w:tc>
      </w:tr>
    </w:tbl>
    <w:p w14:paraId="5AC422D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7961284" w14:textId="77777777" w:rsidTr="00725808">
        <w:tc>
          <w:tcPr>
            <w:tcW w:w="3856" w:type="dxa"/>
            <w:gridSpan w:val="3"/>
          </w:tcPr>
          <w:p w14:paraId="3179BCF1" w14:textId="77777777" w:rsidR="000234BB" w:rsidRDefault="000234BB" w:rsidP="00725808">
            <w:pPr>
              <w:jc w:val="center"/>
              <w:rPr>
                <w:b/>
                <w:sz w:val="16"/>
                <w:szCs w:val="16"/>
                <w:lang w:val="en-GB"/>
              </w:rPr>
            </w:pPr>
            <w:r>
              <w:rPr>
                <w:b/>
                <w:sz w:val="16"/>
                <w:szCs w:val="16"/>
                <w:lang w:val="en-GB"/>
              </w:rPr>
              <w:t>Other End</w:t>
            </w:r>
          </w:p>
        </w:tc>
        <w:tc>
          <w:tcPr>
            <w:tcW w:w="708" w:type="dxa"/>
          </w:tcPr>
          <w:p w14:paraId="265248C9"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DBF1BB0" w14:textId="77777777" w:rsidR="000234BB" w:rsidRDefault="000234BB" w:rsidP="00725808">
            <w:pPr>
              <w:jc w:val="center"/>
              <w:rPr>
                <w:b/>
                <w:sz w:val="16"/>
                <w:szCs w:val="16"/>
                <w:lang w:val="en-GB"/>
              </w:rPr>
            </w:pPr>
            <w:r>
              <w:rPr>
                <w:b/>
                <w:sz w:val="16"/>
                <w:szCs w:val="16"/>
                <w:lang w:val="en-GB"/>
              </w:rPr>
              <w:t>General</w:t>
            </w:r>
          </w:p>
        </w:tc>
      </w:tr>
      <w:tr w:rsidR="000234BB" w:rsidRPr="00720F6F" w14:paraId="7AEE4CFB" w14:textId="77777777" w:rsidTr="00725808">
        <w:tc>
          <w:tcPr>
            <w:tcW w:w="1573" w:type="dxa"/>
          </w:tcPr>
          <w:p w14:paraId="03513B28" w14:textId="77777777" w:rsidR="000234BB" w:rsidRDefault="000234BB" w:rsidP="00725808">
            <w:pPr>
              <w:rPr>
                <w:b/>
                <w:sz w:val="16"/>
                <w:szCs w:val="16"/>
                <w:lang w:val="en-GB"/>
              </w:rPr>
            </w:pPr>
            <w:r>
              <w:rPr>
                <w:b/>
                <w:sz w:val="16"/>
                <w:szCs w:val="16"/>
                <w:lang w:val="en-GB"/>
              </w:rPr>
              <w:t>Type</w:t>
            </w:r>
          </w:p>
        </w:tc>
        <w:tc>
          <w:tcPr>
            <w:tcW w:w="1574" w:type="dxa"/>
          </w:tcPr>
          <w:p w14:paraId="5E5721E8" w14:textId="77777777" w:rsidR="000234BB" w:rsidRDefault="000234BB" w:rsidP="00725808">
            <w:pPr>
              <w:rPr>
                <w:b/>
                <w:sz w:val="16"/>
                <w:szCs w:val="16"/>
                <w:lang w:val="en-GB"/>
              </w:rPr>
            </w:pPr>
            <w:r>
              <w:rPr>
                <w:b/>
                <w:sz w:val="16"/>
                <w:szCs w:val="16"/>
                <w:lang w:val="en-GB"/>
              </w:rPr>
              <w:t>Role</w:t>
            </w:r>
          </w:p>
        </w:tc>
        <w:tc>
          <w:tcPr>
            <w:tcW w:w="708" w:type="dxa"/>
          </w:tcPr>
          <w:p w14:paraId="4FBC99D9" w14:textId="77777777" w:rsidR="000234BB" w:rsidRDefault="000234BB" w:rsidP="00725808">
            <w:pPr>
              <w:rPr>
                <w:b/>
                <w:sz w:val="16"/>
                <w:szCs w:val="16"/>
                <w:lang w:val="en-GB"/>
              </w:rPr>
            </w:pPr>
            <w:r>
              <w:rPr>
                <w:b/>
                <w:sz w:val="16"/>
                <w:szCs w:val="16"/>
                <w:lang w:val="en-GB"/>
              </w:rPr>
              <w:t>Mult</w:t>
            </w:r>
          </w:p>
        </w:tc>
        <w:tc>
          <w:tcPr>
            <w:tcW w:w="709" w:type="dxa"/>
          </w:tcPr>
          <w:p w14:paraId="1166FF23" w14:textId="77777777" w:rsidR="000234BB" w:rsidRDefault="000234BB" w:rsidP="00725808">
            <w:pPr>
              <w:rPr>
                <w:b/>
                <w:sz w:val="16"/>
                <w:szCs w:val="16"/>
                <w:lang w:val="en-GB"/>
              </w:rPr>
            </w:pPr>
            <w:r>
              <w:rPr>
                <w:b/>
                <w:sz w:val="16"/>
                <w:szCs w:val="16"/>
                <w:lang w:val="en-GB"/>
              </w:rPr>
              <w:t>Mult</w:t>
            </w:r>
          </w:p>
        </w:tc>
        <w:tc>
          <w:tcPr>
            <w:tcW w:w="567" w:type="dxa"/>
          </w:tcPr>
          <w:p w14:paraId="3756AB5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2F92432" w14:textId="77777777" w:rsidR="000234BB" w:rsidRPr="008359F5" w:rsidRDefault="000234BB" w:rsidP="00725808">
            <w:pPr>
              <w:rPr>
                <w:b/>
                <w:sz w:val="16"/>
                <w:szCs w:val="16"/>
                <w:lang w:val="en-GB"/>
              </w:rPr>
            </w:pPr>
            <w:r>
              <w:rPr>
                <w:b/>
                <w:sz w:val="16"/>
                <w:szCs w:val="16"/>
                <w:lang w:val="en-GB"/>
              </w:rPr>
              <w:t>Comment</w:t>
            </w:r>
          </w:p>
        </w:tc>
      </w:tr>
      <w:tr w:rsidR="000234BB" w:rsidRPr="00CC6307" w14:paraId="48F9B253" w14:textId="77777777" w:rsidTr="00725808">
        <w:tc>
          <w:tcPr>
            <w:tcW w:w="1573" w:type="dxa"/>
          </w:tcPr>
          <w:p w14:paraId="230C2994" w14:textId="77777777" w:rsidR="000234BB" w:rsidRPr="00634625" w:rsidRDefault="000234BB" w:rsidP="00725808">
            <w:pPr>
              <w:pStyle w:val="SmallStandard"/>
            </w:pPr>
            <w:r>
              <w:t>CartesianPoint2D</w:t>
            </w:r>
          </w:p>
        </w:tc>
        <w:tc>
          <w:tcPr>
            <w:tcW w:w="1574" w:type="dxa"/>
          </w:tcPr>
          <w:p w14:paraId="24A3D7ED" w14:textId="77777777" w:rsidR="000234BB" w:rsidRPr="00132C43" w:rsidRDefault="000234BB" w:rsidP="00725808">
            <w:pPr>
              <w:pStyle w:val="SmallStandard"/>
            </w:pPr>
            <w:r>
              <w:t>origin</w:t>
            </w:r>
          </w:p>
        </w:tc>
        <w:tc>
          <w:tcPr>
            <w:tcW w:w="708" w:type="dxa"/>
          </w:tcPr>
          <w:p w14:paraId="3C9F6BAD" w14:textId="77777777" w:rsidR="000234BB" w:rsidRPr="00D331EF" w:rsidRDefault="000234BB" w:rsidP="00725808">
            <w:pPr>
              <w:pStyle w:val="SmallStandard"/>
            </w:pPr>
            <w:r w:rsidRPr="00574783">
              <w:t>1</w:t>
            </w:r>
          </w:p>
        </w:tc>
        <w:tc>
          <w:tcPr>
            <w:tcW w:w="709" w:type="dxa"/>
          </w:tcPr>
          <w:p w14:paraId="4AF297C0" w14:textId="77777777" w:rsidR="000234BB" w:rsidRPr="00D331EF" w:rsidRDefault="000234BB" w:rsidP="00725808">
            <w:pPr>
              <w:pStyle w:val="SmallStandard"/>
            </w:pPr>
            <w:r w:rsidRPr="00207506">
              <w:t>0..*</w:t>
            </w:r>
          </w:p>
        </w:tc>
        <w:tc>
          <w:tcPr>
            <w:tcW w:w="567" w:type="dxa"/>
          </w:tcPr>
          <w:p w14:paraId="57B47AAA" w14:textId="77777777" w:rsidR="000234BB" w:rsidRPr="00D331EF" w:rsidRDefault="000234BB" w:rsidP="00725808">
            <w:pPr>
              <w:pStyle w:val="SmallStandard"/>
            </w:pPr>
            <w:r>
              <w:t>N</w:t>
            </w:r>
          </w:p>
        </w:tc>
        <w:tc>
          <w:tcPr>
            <w:tcW w:w="3969" w:type="dxa"/>
          </w:tcPr>
          <w:p w14:paraId="41D2A466" w14:textId="77777777" w:rsidR="000234BB" w:rsidRDefault="000234BB" w:rsidP="00725808">
            <w:pPr>
              <w:pStyle w:val="SmallStandard"/>
            </w:pPr>
            <w:r w:rsidRPr="00491287">
              <w:t xml:space="preserve">References the CartesianPoint2D that is the origin of the Transformation2D. </w:t>
            </w:r>
          </w:p>
        </w:tc>
      </w:tr>
    </w:tbl>
    <w:p w14:paraId="2E3AE8C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32281B8" w14:textId="77777777" w:rsidTr="00725808">
        <w:tc>
          <w:tcPr>
            <w:tcW w:w="2296" w:type="dxa"/>
            <w:gridSpan w:val="2"/>
          </w:tcPr>
          <w:p w14:paraId="24FFFC5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B8099B5"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F957125" w14:textId="77777777" w:rsidR="000234BB" w:rsidRDefault="000234BB" w:rsidP="00725808">
            <w:pPr>
              <w:jc w:val="center"/>
              <w:rPr>
                <w:b/>
                <w:sz w:val="16"/>
                <w:szCs w:val="16"/>
                <w:lang w:val="en-GB"/>
              </w:rPr>
            </w:pPr>
            <w:r>
              <w:rPr>
                <w:b/>
                <w:sz w:val="16"/>
                <w:szCs w:val="16"/>
                <w:lang w:val="en-GB"/>
              </w:rPr>
              <w:t>General</w:t>
            </w:r>
          </w:p>
        </w:tc>
      </w:tr>
      <w:tr w:rsidR="000234BB" w:rsidRPr="00720F6F" w14:paraId="428731C1" w14:textId="77777777" w:rsidTr="00725808">
        <w:tc>
          <w:tcPr>
            <w:tcW w:w="1588" w:type="dxa"/>
          </w:tcPr>
          <w:p w14:paraId="5DD72B2F" w14:textId="77777777" w:rsidR="000234BB" w:rsidRDefault="000234BB" w:rsidP="00725808">
            <w:pPr>
              <w:rPr>
                <w:b/>
                <w:sz w:val="16"/>
                <w:szCs w:val="16"/>
                <w:lang w:val="en-GB"/>
              </w:rPr>
            </w:pPr>
            <w:r>
              <w:rPr>
                <w:b/>
                <w:sz w:val="16"/>
                <w:szCs w:val="16"/>
                <w:lang w:val="en-GB"/>
              </w:rPr>
              <w:t>Type</w:t>
            </w:r>
          </w:p>
        </w:tc>
        <w:tc>
          <w:tcPr>
            <w:tcW w:w="708" w:type="dxa"/>
          </w:tcPr>
          <w:p w14:paraId="22A0A4E3" w14:textId="77777777" w:rsidR="000234BB" w:rsidRDefault="000234BB" w:rsidP="00725808">
            <w:pPr>
              <w:rPr>
                <w:b/>
                <w:sz w:val="16"/>
                <w:szCs w:val="16"/>
                <w:lang w:val="en-GB"/>
              </w:rPr>
            </w:pPr>
            <w:r>
              <w:rPr>
                <w:b/>
                <w:sz w:val="16"/>
                <w:szCs w:val="16"/>
                <w:lang w:val="en-GB"/>
              </w:rPr>
              <w:t>Mult</w:t>
            </w:r>
          </w:p>
        </w:tc>
        <w:tc>
          <w:tcPr>
            <w:tcW w:w="1560" w:type="dxa"/>
          </w:tcPr>
          <w:p w14:paraId="07E257C8" w14:textId="77777777" w:rsidR="000234BB" w:rsidRDefault="000234BB" w:rsidP="00725808">
            <w:pPr>
              <w:rPr>
                <w:b/>
                <w:sz w:val="16"/>
                <w:szCs w:val="16"/>
                <w:lang w:val="en-GB"/>
              </w:rPr>
            </w:pPr>
            <w:r>
              <w:rPr>
                <w:b/>
                <w:sz w:val="16"/>
                <w:szCs w:val="16"/>
                <w:lang w:val="en-GB"/>
              </w:rPr>
              <w:t>Role</w:t>
            </w:r>
          </w:p>
        </w:tc>
        <w:tc>
          <w:tcPr>
            <w:tcW w:w="708" w:type="dxa"/>
          </w:tcPr>
          <w:p w14:paraId="114E59CB" w14:textId="77777777" w:rsidR="000234BB" w:rsidRDefault="000234BB" w:rsidP="00725808">
            <w:pPr>
              <w:rPr>
                <w:b/>
                <w:sz w:val="16"/>
                <w:szCs w:val="16"/>
                <w:lang w:val="en-GB"/>
              </w:rPr>
            </w:pPr>
            <w:r>
              <w:rPr>
                <w:b/>
                <w:sz w:val="16"/>
                <w:szCs w:val="16"/>
                <w:lang w:val="en-GB"/>
              </w:rPr>
              <w:t>Mult</w:t>
            </w:r>
          </w:p>
        </w:tc>
        <w:tc>
          <w:tcPr>
            <w:tcW w:w="567" w:type="dxa"/>
          </w:tcPr>
          <w:p w14:paraId="05D774D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5A97F58" w14:textId="77777777" w:rsidR="000234BB" w:rsidRPr="008359F5" w:rsidRDefault="000234BB" w:rsidP="00725808">
            <w:pPr>
              <w:rPr>
                <w:b/>
                <w:sz w:val="16"/>
                <w:szCs w:val="16"/>
                <w:lang w:val="en-GB"/>
              </w:rPr>
            </w:pPr>
            <w:r>
              <w:rPr>
                <w:b/>
                <w:sz w:val="16"/>
                <w:szCs w:val="16"/>
                <w:lang w:val="en-GB"/>
              </w:rPr>
              <w:t>Comment</w:t>
            </w:r>
          </w:p>
        </w:tc>
      </w:tr>
      <w:tr w:rsidR="000234BB" w:rsidRPr="00CC6307" w14:paraId="6E65504F" w14:textId="77777777" w:rsidTr="00725808">
        <w:tc>
          <w:tcPr>
            <w:tcW w:w="1588" w:type="dxa"/>
          </w:tcPr>
          <w:p w14:paraId="578C8A56" w14:textId="77777777" w:rsidR="000234BB" w:rsidRPr="00634625" w:rsidRDefault="000234BB" w:rsidP="00725808">
            <w:pPr>
              <w:pStyle w:val="SmallStandard"/>
            </w:pPr>
            <w:r>
              <w:t>OccurrenceOrUsageViewItem2D</w:t>
            </w:r>
          </w:p>
        </w:tc>
        <w:tc>
          <w:tcPr>
            <w:tcW w:w="708" w:type="dxa"/>
          </w:tcPr>
          <w:p w14:paraId="45A3DB2F" w14:textId="77777777" w:rsidR="000234BB" w:rsidRPr="00D331EF" w:rsidRDefault="000234BB" w:rsidP="00725808">
            <w:pPr>
              <w:pStyle w:val="SmallStandard"/>
            </w:pPr>
            <w:r w:rsidRPr="00D01517">
              <w:t>1</w:t>
            </w:r>
          </w:p>
        </w:tc>
        <w:tc>
          <w:tcPr>
            <w:tcW w:w="1560" w:type="dxa"/>
          </w:tcPr>
          <w:p w14:paraId="3A1C8107" w14:textId="77777777" w:rsidR="000234BB" w:rsidRPr="00132C43" w:rsidRDefault="000234BB" w:rsidP="00725808">
            <w:pPr>
              <w:pStyle w:val="SmallStandard"/>
            </w:pPr>
            <w:r>
              <w:t>orientation</w:t>
            </w:r>
          </w:p>
        </w:tc>
        <w:tc>
          <w:tcPr>
            <w:tcW w:w="708" w:type="dxa"/>
          </w:tcPr>
          <w:p w14:paraId="728EB30B" w14:textId="77777777" w:rsidR="000234BB" w:rsidRPr="00D331EF" w:rsidRDefault="000234BB" w:rsidP="00725808">
            <w:pPr>
              <w:pStyle w:val="SmallStandard"/>
            </w:pPr>
            <w:r w:rsidRPr="00D01517">
              <w:t>0..1</w:t>
            </w:r>
          </w:p>
        </w:tc>
        <w:tc>
          <w:tcPr>
            <w:tcW w:w="567" w:type="dxa"/>
          </w:tcPr>
          <w:p w14:paraId="6777B477" w14:textId="77777777" w:rsidR="000234BB" w:rsidRDefault="000234BB" w:rsidP="00725808">
            <w:pPr>
              <w:pStyle w:val="SmallStandard"/>
            </w:pPr>
            <w:r>
              <w:t>Y</w:t>
            </w:r>
          </w:p>
        </w:tc>
        <w:tc>
          <w:tcPr>
            <w:tcW w:w="3969" w:type="dxa"/>
          </w:tcPr>
          <w:p w14:paraId="765322A7" w14:textId="77777777" w:rsidR="000234BB" w:rsidRDefault="000234BB" w:rsidP="00725808">
            <w:pPr>
              <w:pStyle w:val="SmallStandard"/>
            </w:pPr>
            <w:r w:rsidRPr="00491287">
              <w:t>Specifies the orientation of the view item.</w:t>
            </w:r>
          </w:p>
        </w:tc>
      </w:tr>
    </w:tbl>
    <w:p w14:paraId="3FC6D96A"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397" w:name="_Toc33620324"/>
      <w:r>
        <w:rPr>
          <w:lang w:val="en-GB"/>
        </w:rPr>
        <w:t xml:space="preserve">Module </w:t>
      </w:r>
      <w:bookmarkStart w:id="1398" w:name="_329f000993ad2c0ca3c2170d349f0faa"/>
      <w:r>
        <w:rPr>
          <w:lang w:val="en-GB"/>
        </w:rPr>
        <w:t>geo_3d</w:t>
      </w:r>
      <w:bookmarkEnd w:id="1398"/>
      <w:bookmarkEnd w:id="1397"/>
    </w:p>
    <w:p w14:paraId="4A8F94F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9" w:name="_7d4c200559f64d95a078801184b8522f"/>
      <w:r>
        <w:rPr>
          <w:lang w:val="en-GB"/>
        </w:rPr>
        <w:t>BuildingBlockPositioning3D</w:t>
      </w:r>
      <w:bookmarkEnd w:id="1399"/>
    </w:p>
    <w:p w14:paraId="0151CECD" w14:textId="77777777" w:rsidR="000234BB" w:rsidRDefault="000234BB" w:rsidP="000234BB">
      <w:r>
        <w:rPr>
          <w:sz w:val="18"/>
          <w:szCs w:val="18"/>
        </w:rPr>
        <w:t>Defines the position of a BuildingBlock3D in the HarnessGeometry.</w:t>
      </w:r>
    </w:p>
    <w:p w14:paraId="3A773B8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B65381F" w14:textId="77777777" w:rsidTr="00725808">
        <w:tc>
          <w:tcPr>
            <w:tcW w:w="2013" w:type="dxa"/>
            <w:tcMar>
              <w:top w:w="28" w:type="dxa"/>
              <w:left w:w="28" w:type="dxa"/>
              <w:bottom w:w="28" w:type="dxa"/>
              <w:right w:w="28" w:type="dxa"/>
            </w:tcMar>
          </w:tcPr>
          <w:p w14:paraId="0B32A41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CD3489" w14:textId="191917CE"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4B751326" w14:textId="77777777" w:rsidTr="00725808">
        <w:tc>
          <w:tcPr>
            <w:tcW w:w="2013" w:type="dxa"/>
            <w:tcMar>
              <w:top w:w="28" w:type="dxa"/>
              <w:left w:w="28" w:type="dxa"/>
              <w:bottom w:w="28" w:type="dxa"/>
              <w:right w:w="28" w:type="dxa"/>
            </w:tcMar>
          </w:tcPr>
          <w:p w14:paraId="0526DAA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E9DEC0A" w14:textId="77777777" w:rsidR="000234BB" w:rsidRDefault="000234BB" w:rsidP="00725808"/>
        </w:tc>
      </w:tr>
      <w:tr w:rsidR="000234BB" w:rsidRPr="008359F5" w14:paraId="40BA78AE" w14:textId="77777777" w:rsidTr="00725808">
        <w:tc>
          <w:tcPr>
            <w:tcW w:w="2013" w:type="dxa"/>
            <w:tcMar>
              <w:top w:w="28" w:type="dxa"/>
              <w:left w:w="28" w:type="dxa"/>
              <w:bottom w:w="28" w:type="dxa"/>
              <w:right w:w="28" w:type="dxa"/>
            </w:tcMar>
          </w:tcPr>
          <w:p w14:paraId="656C78A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D5CEB45" w14:textId="77777777" w:rsidR="000234BB" w:rsidRPr="000437C1" w:rsidRDefault="000234BB" w:rsidP="00725808">
            <w:pPr>
              <w:pStyle w:val="SmallStandard"/>
            </w:pPr>
            <w:r>
              <w:t>false</w:t>
            </w:r>
          </w:p>
        </w:tc>
      </w:tr>
    </w:tbl>
    <w:p w14:paraId="4CB4710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79C89CA" w14:textId="77777777" w:rsidTr="00725808">
        <w:tc>
          <w:tcPr>
            <w:tcW w:w="3856" w:type="dxa"/>
            <w:gridSpan w:val="3"/>
          </w:tcPr>
          <w:p w14:paraId="416197ED" w14:textId="77777777" w:rsidR="000234BB" w:rsidRDefault="000234BB" w:rsidP="00725808">
            <w:pPr>
              <w:jc w:val="center"/>
              <w:rPr>
                <w:b/>
                <w:sz w:val="16"/>
                <w:szCs w:val="16"/>
                <w:lang w:val="en-GB"/>
              </w:rPr>
            </w:pPr>
            <w:r>
              <w:rPr>
                <w:b/>
                <w:sz w:val="16"/>
                <w:szCs w:val="16"/>
                <w:lang w:val="en-GB"/>
              </w:rPr>
              <w:t>Other End</w:t>
            </w:r>
          </w:p>
        </w:tc>
        <w:tc>
          <w:tcPr>
            <w:tcW w:w="708" w:type="dxa"/>
          </w:tcPr>
          <w:p w14:paraId="580E2C4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2C556B7" w14:textId="77777777" w:rsidR="000234BB" w:rsidRDefault="000234BB" w:rsidP="00725808">
            <w:pPr>
              <w:jc w:val="center"/>
              <w:rPr>
                <w:b/>
                <w:sz w:val="16"/>
                <w:szCs w:val="16"/>
                <w:lang w:val="en-GB"/>
              </w:rPr>
            </w:pPr>
            <w:r>
              <w:rPr>
                <w:b/>
                <w:sz w:val="16"/>
                <w:szCs w:val="16"/>
                <w:lang w:val="en-GB"/>
              </w:rPr>
              <w:t>General</w:t>
            </w:r>
          </w:p>
        </w:tc>
      </w:tr>
      <w:tr w:rsidR="000234BB" w:rsidRPr="00720F6F" w14:paraId="0C60F5BA" w14:textId="77777777" w:rsidTr="00725808">
        <w:tc>
          <w:tcPr>
            <w:tcW w:w="1573" w:type="dxa"/>
          </w:tcPr>
          <w:p w14:paraId="2B5EE606" w14:textId="77777777" w:rsidR="000234BB" w:rsidRDefault="000234BB" w:rsidP="00725808">
            <w:pPr>
              <w:rPr>
                <w:b/>
                <w:sz w:val="16"/>
                <w:szCs w:val="16"/>
                <w:lang w:val="en-GB"/>
              </w:rPr>
            </w:pPr>
            <w:r>
              <w:rPr>
                <w:b/>
                <w:sz w:val="16"/>
                <w:szCs w:val="16"/>
                <w:lang w:val="en-GB"/>
              </w:rPr>
              <w:t>Type</w:t>
            </w:r>
          </w:p>
        </w:tc>
        <w:tc>
          <w:tcPr>
            <w:tcW w:w="1574" w:type="dxa"/>
          </w:tcPr>
          <w:p w14:paraId="72AB2D46" w14:textId="77777777" w:rsidR="000234BB" w:rsidRDefault="000234BB" w:rsidP="00725808">
            <w:pPr>
              <w:rPr>
                <w:b/>
                <w:sz w:val="16"/>
                <w:szCs w:val="16"/>
                <w:lang w:val="en-GB"/>
              </w:rPr>
            </w:pPr>
            <w:r>
              <w:rPr>
                <w:b/>
                <w:sz w:val="16"/>
                <w:szCs w:val="16"/>
                <w:lang w:val="en-GB"/>
              </w:rPr>
              <w:t>Role</w:t>
            </w:r>
          </w:p>
        </w:tc>
        <w:tc>
          <w:tcPr>
            <w:tcW w:w="708" w:type="dxa"/>
          </w:tcPr>
          <w:p w14:paraId="2BF4C001" w14:textId="77777777" w:rsidR="000234BB" w:rsidRDefault="000234BB" w:rsidP="00725808">
            <w:pPr>
              <w:rPr>
                <w:b/>
                <w:sz w:val="16"/>
                <w:szCs w:val="16"/>
                <w:lang w:val="en-GB"/>
              </w:rPr>
            </w:pPr>
            <w:r>
              <w:rPr>
                <w:b/>
                <w:sz w:val="16"/>
                <w:szCs w:val="16"/>
                <w:lang w:val="en-GB"/>
              </w:rPr>
              <w:t>Mult</w:t>
            </w:r>
          </w:p>
        </w:tc>
        <w:tc>
          <w:tcPr>
            <w:tcW w:w="709" w:type="dxa"/>
          </w:tcPr>
          <w:p w14:paraId="6776BDA7" w14:textId="77777777" w:rsidR="000234BB" w:rsidRDefault="000234BB" w:rsidP="00725808">
            <w:pPr>
              <w:rPr>
                <w:b/>
                <w:sz w:val="16"/>
                <w:szCs w:val="16"/>
                <w:lang w:val="en-GB"/>
              </w:rPr>
            </w:pPr>
            <w:r>
              <w:rPr>
                <w:b/>
                <w:sz w:val="16"/>
                <w:szCs w:val="16"/>
                <w:lang w:val="en-GB"/>
              </w:rPr>
              <w:t>Mult</w:t>
            </w:r>
          </w:p>
        </w:tc>
        <w:tc>
          <w:tcPr>
            <w:tcW w:w="567" w:type="dxa"/>
          </w:tcPr>
          <w:p w14:paraId="5156A0F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369C96C" w14:textId="77777777" w:rsidR="000234BB" w:rsidRPr="008359F5" w:rsidRDefault="000234BB" w:rsidP="00725808">
            <w:pPr>
              <w:rPr>
                <w:b/>
                <w:sz w:val="16"/>
                <w:szCs w:val="16"/>
                <w:lang w:val="en-GB"/>
              </w:rPr>
            </w:pPr>
            <w:r>
              <w:rPr>
                <w:b/>
                <w:sz w:val="16"/>
                <w:szCs w:val="16"/>
                <w:lang w:val="en-GB"/>
              </w:rPr>
              <w:t>Comment</w:t>
            </w:r>
          </w:p>
        </w:tc>
      </w:tr>
      <w:tr w:rsidR="000234BB" w:rsidRPr="00CC6307" w14:paraId="1ADA89D4" w14:textId="77777777" w:rsidTr="00725808">
        <w:tc>
          <w:tcPr>
            <w:tcW w:w="1573" w:type="dxa"/>
          </w:tcPr>
          <w:p w14:paraId="7EBF8A9A" w14:textId="77777777" w:rsidR="000234BB" w:rsidRPr="00634625" w:rsidRDefault="000234BB" w:rsidP="00725808">
            <w:pPr>
              <w:pStyle w:val="SmallStandard"/>
            </w:pPr>
            <w:r>
              <w:t>BuildingBlockSpecification3D</w:t>
            </w:r>
          </w:p>
        </w:tc>
        <w:tc>
          <w:tcPr>
            <w:tcW w:w="1574" w:type="dxa"/>
          </w:tcPr>
          <w:p w14:paraId="15353254" w14:textId="77777777" w:rsidR="000234BB" w:rsidRPr="00132C43" w:rsidRDefault="000234BB" w:rsidP="00725808">
            <w:pPr>
              <w:pStyle w:val="SmallStandard"/>
            </w:pPr>
            <w:r>
              <w:t>referenced3DBuildingBlock</w:t>
            </w:r>
          </w:p>
        </w:tc>
        <w:tc>
          <w:tcPr>
            <w:tcW w:w="708" w:type="dxa"/>
          </w:tcPr>
          <w:p w14:paraId="34D88813" w14:textId="77777777" w:rsidR="000234BB" w:rsidRPr="00D331EF" w:rsidRDefault="000234BB" w:rsidP="00725808">
            <w:pPr>
              <w:pStyle w:val="SmallStandard"/>
            </w:pPr>
            <w:r w:rsidRPr="00574783">
              <w:t>1</w:t>
            </w:r>
          </w:p>
        </w:tc>
        <w:tc>
          <w:tcPr>
            <w:tcW w:w="709" w:type="dxa"/>
          </w:tcPr>
          <w:p w14:paraId="71E90649" w14:textId="77777777" w:rsidR="000234BB" w:rsidRPr="00D331EF" w:rsidRDefault="000234BB" w:rsidP="00725808">
            <w:pPr>
              <w:pStyle w:val="SmallStandard"/>
            </w:pPr>
            <w:r w:rsidRPr="00207506">
              <w:t>0..*</w:t>
            </w:r>
          </w:p>
        </w:tc>
        <w:tc>
          <w:tcPr>
            <w:tcW w:w="567" w:type="dxa"/>
          </w:tcPr>
          <w:p w14:paraId="13A30001" w14:textId="77777777" w:rsidR="000234BB" w:rsidRPr="00D331EF" w:rsidRDefault="000234BB" w:rsidP="00725808">
            <w:pPr>
              <w:pStyle w:val="SmallStandard"/>
            </w:pPr>
            <w:r>
              <w:t>N</w:t>
            </w:r>
          </w:p>
        </w:tc>
        <w:tc>
          <w:tcPr>
            <w:tcW w:w="3969" w:type="dxa"/>
          </w:tcPr>
          <w:p w14:paraId="6F43E5FA" w14:textId="77777777" w:rsidR="000234BB" w:rsidRDefault="000234BB" w:rsidP="00725808">
            <w:pPr>
              <w:jc w:val="left"/>
            </w:pPr>
            <w:r>
              <w:rPr>
                <w:sz w:val="16"/>
                <w:szCs w:val="16"/>
              </w:rPr>
              <w:t>References the building block that is positioned.</w:t>
            </w:r>
          </w:p>
        </w:tc>
      </w:tr>
      <w:tr w:rsidR="000234BB" w:rsidRPr="00CC6307" w14:paraId="570C97E3" w14:textId="77777777" w:rsidTr="00725808">
        <w:tc>
          <w:tcPr>
            <w:tcW w:w="1573" w:type="dxa"/>
          </w:tcPr>
          <w:p w14:paraId="4CE653F8" w14:textId="77777777" w:rsidR="000234BB" w:rsidRPr="00634625" w:rsidRDefault="000234BB" w:rsidP="00725808">
            <w:pPr>
              <w:pStyle w:val="SmallStandard"/>
            </w:pPr>
            <w:r>
              <w:t>Transformation3D</w:t>
            </w:r>
          </w:p>
        </w:tc>
        <w:tc>
          <w:tcPr>
            <w:tcW w:w="1574" w:type="dxa"/>
          </w:tcPr>
          <w:p w14:paraId="3B3035A6" w14:textId="77777777" w:rsidR="000234BB" w:rsidRPr="00132C43" w:rsidRDefault="000234BB" w:rsidP="00725808">
            <w:pPr>
              <w:pStyle w:val="SmallStandard"/>
            </w:pPr>
            <w:r>
              <w:t>positioning</w:t>
            </w:r>
          </w:p>
        </w:tc>
        <w:tc>
          <w:tcPr>
            <w:tcW w:w="708" w:type="dxa"/>
          </w:tcPr>
          <w:p w14:paraId="4386F201" w14:textId="77777777" w:rsidR="000234BB" w:rsidRPr="00D331EF" w:rsidRDefault="000234BB" w:rsidP="00725808">
            <w:pPr>
              <w:pStyle w:val="SmallStandard"/>
            </w:pPr>
            <w:r w:rsidRPr="00574783">
              <w:t>0..1</w:t>
            </w:r>
          </w:p>
        </w:tc>
        <w:tc>
          <w:tcPr>
            <w:tcW w:w="709" w:type="dxa"/>
          </w:tcPr>
          <w:p w14:paraId="2AFEDBE5" w14:textId="77777777" w:rsidR="000234BB" w:rsidRPr="00D331EF" w:rsidRDefault="000234BB" w:rsidP="00725808">
            <w:pPr>
              <w:pStyle w:val="SmallStandard"/>
            </w:pPr>
            <w:r w:rsidRPr="00207506">
              <w:t>0..1</w:t>
            </w:r>
          </w:p>
        </w:tc>
        <w:tc>
          <w:tcPr>
            <w:tcW w:w="567" w:type="dxa"/>
          </w:tcPr>
          <w:p w14:paraId="0E469744" w14:textId="77777777" w:rsidR="000234BB" w:rsidRDefault="000234BB" w:rsidP="00725808">
            <w:pPr>
              <w:pStyle w:val="SmallStandard"/>
            </w:pPr>
            <w:r>
              <w:t>Y</w:t>
            </w:r>
          </w:p>
        </w:tc>
        <w:tc>
          <w:tcPr>
            <w:tcW w:w="3969" w:type="dxa"/>
          </w:tcPr>
          <w:p w14:paraId="4525D296" w14:textId="77777777" w:rsidR="000234BB" w:rsidRDefault="000234BB" w:rsidP="00725808">
            <w:pPr>
              <w:jc w:val="left"/>
            </w:pPr>
            <w:r>
              <w:rPr>
                <w:sz w:val="16"/>
                <w:szCs w:val="16"/>
              </w:rPr>
              <w:t>Specifies the positioning of the building block in the harness geometry.</w:t>
            </w:r>
          </w:p>
        </w:tc>
      </w:tr>
    </w:tbl>
    <w:p w14:paraId="192BBFA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8BC7BBF" w14:textId="77777777" w:rsidTr="00725808">
        <w:tc>
          <w:tcPr>
            <w:tcW w:w="2296" w:type="dxa"/>
            <w:gridSpan w:val="2"/>
          </w:tcPr>
          <w:p w14:paraId="3E650C0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58AC9D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86D6B5B" w14:textId="77777777" w:rsidR="000234BB" w:rsidRDefault="000234BB" w:rsidP="00725808">
            <w:pPr>
              <w:jc w:val="center"/>
              <w:rPr>
                <w:b/>
                <w:sz w:val="16"/>
                <w:szCs w:val="16"/>
                <w:lang w:val="en-GB"/>
              </w:rPr>
            </w:pPr>
            <w:r>
              <w:rPr>
                <w:b/>
                <w:sz w:val="16"/>
                <w:szCs w:val="16"/>
                <w:lang w:val="en-GB"/>
              </w:rPr>
              <w:t>General</w:t>
            </w:r>
          </w:p>
        </w:tc>
      </w:tr>
      <w:tr w:rsidR="000234BB" w:rsidRPr="00720F6F" w14:paraId="59587FAF" w14:textId="77777777" w:rsidTr="00725808">
        <w:tc>
          <w:tcPr>
            <w:tcW w:w="1588" w:type="dxa"/>
          </w:tcPr>
          <w:p w14:paraId="11E40144" w14:textId="77777777" w:rsidR="000234BB" w:rsidRDefault="000234BB" w:rsidP="00725808">
            <w:pPr>
              <w:rPr>
                <w:b/>
                <w:sz w:val="16"/>
                <w:szCs w:val="16"/>
                <w:lang w:val="en-GB"/>
              </w:rPr>
            </w:pPr>
            <w:r>
              <w:rPr>
                <w:b/>
                <w:sz w:val="16"/>
                <w:szCs w:val="16"/>
                <w:lang w:val="en-GB"/>
              </w:rPr>
              <w:t>Type</w:t>
            </w:r>
          </w:p>
        </w:tc>
        <w:tc>
          <w:tcPr>
            <w:tcW w:w="708" w:type="dxa"/>
          </w:tcPr>
          <w:p w14:paraId="73114DFD" w14:textId="77777777" w:rsidR="000234BB" w:rsidRDefault="000234BB" w:rsidP="00725808">
            <w:pPr>
              <w:rPr>
                <w:b/>
                <w:sz w:val="16"/>
                <w:szCs w:val="16"/>
                <w:lang w:val="en-GB"/>
              </w:rPr>
            </w:pPr>
            <w:r>
              <w:rPr>
                <w:b/>
                <w:sz w:val="16"/>
                <w:szCs w:val="16"/>
                <w:lang w:val="en-GB"/>
              </w:rPr>
              <w:t>Mult</w:t>
            </w:r>
          </w:p>
        </w:tc>
        <w:tc>
          <w:tcPr>
            <w:tcW w:w="1560" w:type="dxa"/>
          </w:tcPr>
          <w:p w14:paraId="79E9DD44" w14:textId="77777777" w:rsidR="000234BB" w:rsidRDefault="000234BB" w:rsidP="00725808">
            <w:pPr>
              <w:rPr>
                <w:b/>
                <w:sz w:val="16"/>
                <w:szCs w:val="16"/>
                <w:lang w:val="en-GB"/>
              </w:rPr>
            </w:pPr>
            <w:r>
              <w:rPr>
                <w:b/>
                <w:sz w:val="16"/>
                <w:szCs w:val="16"/>
                <w:lang w:val="en-GB"/>
              </w:rPr>
              <w:t>Role</w:t>
            </w:r>
          </w:p>
        </w:tc>
        <w:tc>
          <w:tcPr>
            <w:tcW w:w="708" w:type="dxa"/>
          </w:tcPr>
          <w:p w14:paraId="1BDA6B5F" w14:textId="77777777" w:rsidR="000234BB" w:rsidRDefault="000234BB" w:rsidP="00725808">
            <w:pPr>
              <w:rPr>
                <w:b/>
                <w:sz w:val="16"/>
                <w:szCs w:val="16"/>
                <w:lang w:val="en-GB"/>
              </w:rPr>
            </w:pPr>
            <w:r>
              <w:rPr>
                <w:b/>
                <w:sz w:val="16"/>
                <w:szCs w:val="16"/>
                <w:lang w:val="en-GB"/>
              </w:rPr>
              <w:t>Mult</w:t>
            </w:r>
          </w:p>
        </w:tc>
        <w:tc>
          <w:tcPr>
            <w:tcW w:w="567" w:type="dxa"/>
          </w:tcPr>
          <w:p w14:paraId="2555E41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B1D2D1C" w14:textId="77777777" w:rsidR="000234BB" w:rsidRPr="008359F5" w:rsidRDefault="000234BB" w:rsidP="00725808">
            <w:pPr>
              <w:rPr>
                <w:b/>
                <w:sz w:val="16"/>
                <w:szCs w:val="16"/>
                <w:lang w:val="en-GB"/>
              </w:rPr>
            </w:pPr>
            <w:r>
              <w:rPr>
                <w:b/>
                <w:sz w:val="16"/>
                <w:szCs w:val="16"/>
                <w:lang w:val="en-GB"/>
              </w:rPr>
              <w:t>Comment</w:t>
            </w:r>
          </w:p>
        </w:tc>
      </w:tr>
      <w:tr w:rsidR="000234BB" w:rsidRPr="00CC6307" w14:paraId="4EBD9C6E" w14:textId="77777777" w:rsidTr="00725808">
        <w:tc>
          <w:tcPr>
            <w:tcW w:w="1588" w:type="dxa"/>
          </w:tcPr>
          <w:p w14:paraId="332747CC" w14:textId="77777777" w:rsidR="000234BB" w:rsidRPr="00634625" w:rsidRDefault="000234BB" w:rsidP="00725808">
            <w:pPr>
              <w:pStyle w:val="SmallStandard"/>
            </w:pPr>
            <w:r>
              <w:lastRenderedPageBreak/>
              <w:t>HarnessGeometrySpecification3D</w:t>
            </w:r>
          </w:p>
        </w:tc>
        <w:tc>
          <w:tcPr>
            <w:tcW w:w="708" w:type="dxa"/>
          </w:tcPr>
          <w:p w14:paraId="04FA342E" w14:textId="77777777" w:rsidR="000234BB" w:rsidRPr="00D331EF" w:rsidRDefault="000234BB" w:rsidP="00725808">
            <w:pPr>
              <w:pStyle w:val="SmallStandard"/>
            </w:pPr>
            <w:r w:rsidRPr="00D01517">
              <w:t>1</w:t>
            </w:r>
          </w:p>
        </w:tc>
        <w:tc>
          <w:tcPr>
            <w:tcW w:w="1560" w:type="dxa"/>
          </w:tcPr>
          <w:p w14:paraId="0DB07EBD" w14:textId="77777777" w:rsidR="000234BB" w:rsidRPr="00132C43" w:rsidRDefault="000234BB" w:rsidP="00725808">
            <w:pPr>
              <w:pStyle w:val="SmallStandard"/>
            </w:pPr>
            <w:r>
              <w:t>buildingBlockPositionings</w:t>
            </w:r>
          </w:p>
        </w:tc>
        <w:tc>
          <w:tcPr>
            <w:tcW w:w="708" w:type="dxa"/>
          </w:tcPr>
          <w:p w14:paraId="46FACAB6" w14:textId="77777777" w:rsidR="000234BB" w:rsidRPr="00D331EF" w:rsidRDefault="000234BB" w:rsidP="00725808">
            <w:pPr>
              <w:pStyle w:val="SmallStandard"/>
            </w:pPr>
            <w:r w:rsidRPr="00D01517">
              <w:t>0..*</w:t>
            </w:r>
          </w:p>
        </w:tc>
        <w:tc>
          <w:tcPr>
            <w:tcW w:w="567" w:type="dxa"/>
          </w:tcPr>
          <w:p w14:paraId="1E3F8ED9" w14:textId="77777777" w:rsidR="000234BB" w:rsidRDefault="000234BB" w:rsidP="00725808">
            <w:pPr>
              <w:pStyle w:val="SmallStandard"/>
            </w:pPr>
            <w:r>
              <w:t>Y</w:t>
            </w:r>
          </w:p>
        </w:tc>
        <w:tc>
          <w:tcPr>
            <w:tcW w:w="3969" w:type="dxa"/>
          </w:tcPr>
          <w:p w14:paraId="0757CF6F" w14:textId="77777777" w:rsidR="000234BB" w:rsidRDefault="000234BB" w:rsidP="00725808">
            <w:pPr>
              <w:jc w:val="left"/>
            </w:pPr>
            <w:r>
              <w:rPr>
                <w:sz w:val="16"/>
                <w:szCs w:val="16"/>
              </w:rPr>
              <w:t>Specifies the BuildingBlockPositioning3Ds that are forming the HarnessGeometrySpecification3D.</w:t>
            </w:r>
          </w:p>
        </w:tc>
      </w:tr>
    </w:tbl>
    <w:p w14:paraId="5B27104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0" w:name="_50627a3befc8630a32b047e54250fe61"/>
      <w:r>
        <w:rPr>
          <w:lang w:val="en-GB"/>
        </w:rPr>
        <w:t>BuildingBlockSpecification3D</w:t>
      </w:r>
      <w:bookmarkEnd w:id="1400"/>
    </w:p>
    <w:p w14:paraId="04A7AE30" w14:textId="77777777" w:rsidR="000234BB" w:rsidRDefault="000234BB" w:rsidP="000234BB">
      <w:r>
        <w:rPr>
          <w:sz w:val="18"/>
          <w:szCs w:val="18"/>
        </w:rPr>
        <w:t>Specification for the description of a three-dimensional building block. A building block is a reusable section of a geometry.</w:t>
      </w:r>
    </w:p>
    <w:p w14:paraId="2FD224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1399CBC" w14:textId="77777777" w:rsidTr="00725808">
        <w:tc>
          <w:tcPr>
            <w:tcW w:w="2013" w:type="dxa"/>
            <w:tcMar>
              <w:top w:w="28" w:type="dxa"/>
              <w:left w:w="28" w:type="dxa"/>
              <w:bottom w:w="28" w:type="dxa"/>
              <w:right w:w="28" w:type="dxa"/>
            </w:tcMar>
          </w:tcPr>
          <w:p w14:paraId="2BD7E3B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48A048" w14:textId="72B3067C"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7C661D54" w14:textId="77777777" w:rsidTr="00725808">
        <w:tc>
          <w:tcPr>
            <w:tcW w:w="2013" w:type="dxa"/>
            <w:tcMar>
              <w:top w:w="28" w:type="dxa"/>
              <w:left w:w="28" w:type="dxa"/>
              <w:bottom w:w="28" w:type="dxa"/>
              <w:right w:w="28" w:type="dxa"/>
            </w:tcMar>
          </w:tcPr>
          <w:p w14:paraId="5A3EA31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02F462" w14:textId="77777777" w:rsidR="000234BB" w:rsidRDefault="000234BB" w:rsidP="00725808"/>
        </w:tc>
      </w:tr>
      <w:tr w:rsidR="000234BB" w:rsidRPr="008359F5" w14:paraId="12BAEB29" w14:textId="77777777" w:rsidTr="00725808">
        <w:tc>
          <w:tcPr>
            <w:tcW w:w="2013" w:type="dxa"/>
            <w:tcMar>
              <w:top w:w="28" w:type="dxa"/>
              <w:left w:w="28" w:type="dxa"/>
              <w:bottom w:w="28" w:type="dxa"/>
              <w:right w:w="28" w:type="dxa"/>
            </w:tcMar>
          </w:tcPr>
          <w:p w14:paraId="7480158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C6B92D" w14:textId="77777777" w:rsidR="000234BB" w:rsidRPr="000437C1" w:rsidRDefault="000234BB" w:rsidP="00725808">
            <w:pPr>
              <w:pStyle w:val="SmallStandard"/>
            </w:pPr>
            <w:r>
              <w:t>false</w:t>
            </w:r>
          </w:p>
        </w:tc>
      </w:tr>
    </w:tbl>
    <w:p w14:paraId="27DC48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0048C64" w14:textId="77777777" w:rsidTr="00725808">
        <w:tc>
          <w:tcPr>
            <w:tcW w:w="3856" w:type="dxa"/>
            <w:gridSpan w:val="3"/>
          </w:tcPr>
          <w:p w14:paraId="48D46BB2" w14:textId="77777777" w:rsidR="000234BB" w:rsidRDefault="000234BB" w:rsidP="00725808">
            <w:pPr>
              <w:jc w:val="center"/>
              <w:rPr>
                <w:b/>
                <w:sz w:val="16"/>
                <w:szCs w:val="16"/>
                <w:lang w:val="en-GB"/>
              </w:rPr>
            </w:pPr>
            <w:r>
              <w:rPr>
                <w:b/>
                <w:sz w:val="16"/>
                <w:szCs w:val="16"/>
                <w:lang w:val="en-GB"/>
              </w:rPr>
              <w:t>Other End</w:t>
            </w:r>
          </w:p>
        </w:tc>
        <w:tc>
          <w:tcPr>
            <w:tcW w:w="708" w:type="dxa"/>
          </w:tcPr>
          <w:p w14:paraId="1834788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000F6B0" w14:textId="77777777" w:rsidR="000234BB" w:rsidRDefault="000234BB" w:rsidP="00725808">
            <w:pPr>
              <w:jc w:val="center"/>
              <w:rPr>
                <w:b/>
                <w:sz w:val="16"/>
                <w:szCs w:val="16"/>
                <w:lang w:val="en-GB"/>
              </w:rPr>
            </w:pPr>
            <w:r>
              <w:rPr>
                <w:b/>
                <w:sz w:val="16"/>
                <w:szCs w:val="16"/>
                <w:lang w:val="en-GB"/>
              </w:rPr>
              <w:t>General</w:t>
            </w:r>
          </w:p>
        </w:tc>
      </w:tr>
      <w:tr w:rsidR="000234BB" w:rsidRPr="00720F6F" w14:paraId="66585D6B" w14:textId="77777777" w:rsidTr="00725808">
        <w:tc>
          <w:tcPr>
            <w:tcW w:w="1573" w:type="dxa"/>
          </w:tcPr>
          <w:p w14:paraId="398A92A0" w14:textId="77777777" w:rsidR="000234BB" w:rsidRDefault="000234BB" w:rsidP="00725808">
            <w:pPr>
              <w:rPr>
                <w:b/>
                <w:sz w:val="16"/>
                <w:szCs w:val="16"/>
                <w:lang w:val="en-GB"/>
              </w:rPr>
            </w:pPr>
            <w:r>
              <w:rPr>
                <w:b/>
                <w:sz w:val="16"/>
                <w:szCs w:val="16"/>
                <w:lang w:val="en-GB"/>
              </w:rPr>
              <w:t>Type</w:t>
            </w:r>
          </w:p>
        </w:tc>
        <w:tc>
          <w:tcPr>
            <w:tcW w:w="1574" w:type="dxa"/>
          </w:tcPr>
          <w:p w14:paraId="1427C3BE" w14:textId="77777777" w:rsidR="000234BB" w:rsidRDefault="000234BB" w:rsidP="00725808">
            <w:pPr>
              <w:rPr>
                <w:b/>
                <w:sz w:val="16"/>
                <w:szCs w:val="16"/>
                <w:lang w:val="en-GB"/>
              </w:rPr>
            </w:pPr>
            <w:r>
              <w:rPr>
                <w:b/>
                <w:sz w:val="16"/>
                <w:szCs w:val="16"/>
                <w:lang w:val="en-GB"/>
              </w:rPr>
              <w:t>Role</w:t>
            </w:r>
          </w:p>
        </w:tc>
        <w:tc>
          <w:tcPr>
            <w:tcW w:w="708" w:type="dxa"/>
          </w:tcPr>
          <w:p w14:paraId="548D0BAA" w14:textId="77777777" w:rsidR="000234BB" w:rsidRDefault="000234BB" w:rsidP="00725808">
            <w:pPr>
              <w:rPr>
                <w:b/>
                <w:sz w:val="16"/>
                <w:szCs w:val="16"/>
                <w:lang w:val="en-GB"/>
              </w:rPr>
            </w:pPr>
            <w:r>
              <w:rPr>
                <w:b/>
                <w:sz w:val="16"/>
                <w:szCs w:val="16"/>
                <w:lang w:val="en-GB"/>
              </w:rPr>
              <w:t>Mult</w:t>
            </w:r>
          </w:p>
        </w:tc>
        <w:tc>
          <w:tcPr>
            <w:tcW w:w="709" w:type="dxa"/>
          </w:tcPr>
          <w:p w14:paraId="42056913" w14:textId="77777777" w:rsidR="000234BB" w:rsidRDefault="000234BB" w:rsidP="00725808">
            <w:pPr>
              <w:rPr>
                <w:b/>
                <w:sz w:val="16"/>
                <w:szCs w:val="16"/>
                <w:lang w:val="en-GB"/>
              </w:rPr>
            </w:pPr>
            <w:r>
              <w:rPr>
                <w:b/>
                <w:sz w:val="16"/>
                <w:szCs w:val="16"/>
                <w:lang w:val="en-GB"/>
              </w:rPr>
              <w:t>Mult</w:t>
            </w:r>
          </w:p>
        </w:tc>
        <w:tc>
          <w:tcPr>
            <w:tcW w:w="567" w:type="dxa"/>
          </w:tcPr>
          <w:p w14:paraId="649CE27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1A87333" w14:textId="77777777" w:rsidR="000234BB" w:rsidRPr="008359F5" w:rsidRDefault="000234BB" w:rsidP="00725808">
            <w:pPr>
              <w:rPr>
                <w:b/>
                <w:sz w:val="16"/>
                <w:szCs w:val="16"/>
                <w:lang w:val="en-GB"/>
              </w:rPr>
            </w:pPr>
            <w:r>
              <w:rPr>
                <w:b/>
                <w:sz w:val="16"/>
                <w:szCs w:val="16"/>
                <w:lang w:val="en-GB"/>
              </w:rPr>
              <w:t>Comment</w:t>
            </w:r>
          </w:p>
        </w:tc>
      </w:tr>
      <w:tr w:rsidR="000234BB" w:rsidRPr="00CC6307" w14:paraId="5BB02CBB" w14:textId="77777777" w:rsidTr="00725808">
        <w:tc>
          <w:tcPr>
            <w:tcW w:w="1573" w:type="dxa"/>
          </w:tcPr>
          <w:p w14:paraId="6704AF4E" w14:textId="77777777" w:rsidR="000234BB" w:rsidRPr="00634625" w:rsidRDefault="000234BB" w:rsidP="00725808">
            <w:pPr>
              <w:pStyle w:val="SmallStandard"/>
            </w:pPr>
            <w:r>
              <w:t>CartesianPoint3D</w:t>
            </w:r>
          </w:p>
        </w:tc>
        <w:tc>
          <w:tcPr>
            <w:tcW w:w="1574" w:type="dxa"/>
          </w:tcPr>
          <w:p w14:paraId="39C63095" w14:textId="77777777" w:rsidR="000234BB" w:rsidRPr="00132C43" w:rsidRDefault="000234BB" w:rsidP="00725808">
            <w:pPr>
              <w:pStyle w:val="SmallStandard"/>
            </w:pPr>
            <w:r>
              <w:t>cartesianPoint</w:t>
            </w:r>
          </w:p>
        </w:tc>
        <w:tc>
          <w:tcPr>
            <w:tcW w:w="708" w:type="dxa"/>
          </w:tcPr>
          <w:p w14:paraId="03429787" w14:textId="77777777" w:rsidR="000234BB" w:rsidRPr="00D331EF" w:rsidRDefault="000234BB" w:rsidP="00725808">
            <w:pPr>
              <w:pStyle w:val="SmallStandard"/>
            </w:pPr>
            <w:r w:rsidRPr="00574783">
              <w:t>0..*</w:t>
            </w:r>
          </w:p>
        </w:tc>
        <w:tc>
          <w:tcPr>
            <w:tcW w:w="709" w:type="dxa"/>
          </w:tcPr>
          <w:p w14:paraId="2CBBCFE4" w14:textId="77777777" w:rsidR="000234BB" w:rsidRPr="00D331EF" w:rsidRDefault="000234BB" w:rsidP="00725808">
            <w:pPr>
              <w:pStyle w:val="SmallStandard"/>
            </w:pPr>
            <w:r w:rsidRPr="00207506">
              <w:t>1</w:t>
            </w:r>
          </w:p>
        </w:tc>
        <w:tc>
          <w:tcPr>
            <w:tcW w:w="567" w:type="dxa"/>
          </w:tcPr>
          <w:p w14:paraId="3C231A00" w14:textId="77777777" w:rsidR="000234BB" w:rsidRDefault="000234BB" w:rsidP="00725808">
            <w:pPr>
              <w:pStyle w:val="SmallStandard"/>
            </w:pPr>
            <w:r>
              <w:t>Y</w:t>
            </w:r>
          </w:p>
        </w:tc>
        <w:tc>
          <w:tcPr>
            <w:tcW w:w="3969" w:type="dxa"/>
          </w:tcPr>
          <w:p w14:paraId="29A93703" w14:textId="77777777" w:rsidR="000234BB" w:rsidRDefault="000234BB" w:rsidP="00725808">
            <w:pPr>
              <w:pStyle w:val="SmallStandard"/>
            </w:pPr>
            <w:r w:rsidRPr="00491287">
              <w:t>Specifies the CartesianPoint3Ds that are used in the BuildingBlockSpecification3D.</w:t>
            </w:r>
          </w:p>
        </w:tc>
      </w:tr>
      <w:tr w:rsidR="000234BB" w:rsidRPr="00CC6307" w14:paraId="6EAAA30B" w14:textId="77777777" w:rsidTr="00725808">
        <w:tc>
          <w:tcPr>
            <w:tcW w:w="1573" w:type="dxa"/>
          </w:tcPr>
          <w:p w14:paraId="10B0D615" w14:textId="77777777" w:rsidR="000234BB" w:rsidRPr="00634625" w:rsidRDefault="000234BB" w:rsidP="00725808">
            <w:pPr>
              <w:pStyle w:val="SmallStandard"/>
            </w:pPr>
            <w:r>
              <w:t>GeometryNode3D</w:t>
            </w:r>
          </w:p>
        </w:tc>
        <w:tc>
          <w:tcPr>
            <w:tcW w:w="1574" w:type="dxa"/>
          </w:tcPr>
          <w:p w14:paraId="6B11966E" w14:textId="77777777" w:rsidR="000234BB" w:rsidRPr="00132C43" w:rsidRDefault="000234BB" w:rsidP="00725808">
            <w:pPr>
              <w:pStyle w:val="SmallStandard"/>
            </w:pPr>
            <w:r>
              <w:t>geometryNode</w:t>
            </w:r>
          </w:p>
        </w:tc>
        <w:tc>
          <w:tcPr>
            <w:tcW w:w="708" w:type="dxa"/>
          </w:tcPr>
          <w:p w14:paraId="1CC4D9A6" w14:textId="77777777" w:rsidR="000234BB" w:rsidRPr="00D331EF" w:rsidRDefault="000234BB" w:rsidP="00725808">
            <w:pPr>
              <w:pStyle w:val="SmallStandard"/>
            </w:pPr>
            <w:r w:rsidRPr="00574783">
              <w:t>0..*</w:t>
            </w:r>
          </w:p>
        </w:tc>
        <w:tc>
          <w:tcPr>
            <w:tcW w:w="709" w:type="dxa"/>
          </w:tcPr>
          <w:p w14:paraId="46DE6722" w14:textId="77777777" w:rsidR="000234BB" w:rsidRPr="00D331EF" w:rsidRDefault="000234BB" w:rsidP="00725808">
            <w:pPr>
              <w:pStyle w:val="SmallStandard"/>
            </w:pPr>
            <w:r w:rsidRPr="00207506">
              <w:t>1</w:t>
            </w:r>
          </w:p>
        </w:tc>
        <w:tc>
          <w:tcPr>
            <w:tcW w:w="567" w:type="dxa"/>
          </w:tcPr>
          <w:p w14:paraId="5D27552C" w14:textId="77777777" w:rsidR="000234BB" w:rsidRDefault="000234BB" w:rsidP="00725808">
            <w:pPr>
              <w:pStyle w:val="SmallStandard"/>
            </w:pPr>
            <w:r>
              <w:t>Y</w:t>
            </w:r>
          </w:p>
        </w:tc>
        <w:tc>
          <w:tcPr>
            <w:tcW w:w="3969" w:type="dxa"/>
          </w:tcPr>
          <w:p w14:paraId="48FB604F" w14:textId="77777777" w:rsidR="000234BB" w:rsidRDefault="000234BB" w:rsidP="00725808">
            <w:pPr>
              <w:pStyle w:val="SmallStandard"/>
            </w:pPr>
            <w:r w:rsidRPr="00491287">
              <w:t>Specifies the GeometryNode3Ds defined by the BuildingBlockSpecification3D.</w:t>
            </w:r>
          </w:p>
        </w:tc>
      </w:tr>
      <w:tr w:rsidR="000234BB" w:rsidRPr="00CC6307" w14:paraId="240EB9A4" w14:textId="77777777" w:rsidTr="00725808">
        <w:tc>
          <w:tcPr>
            <w:tcW w:w="1573" w:type="dxa"/>
          </w:tcPr>
          <w:p w14:paraId="233DCFDD" w14:textId="77777777" w:rsidR="000234BB" w:rsidRPr="00634625" w:rsidRDefault="000234BB" w:rsidP="00725808">
            <w:pPr>
              <w:pStyle w:val="SmallStandard"/>
            </w:pPr>
            <w:r>
              <w:t>GeometrySegment3D</w:t>
            </w:r>
          </w:p>
        </w:tc>
        <w:tc>
          <w:tcPr>
            <w:tcW w:w="1574" w:type="dxa"/>
          </w:tcPr>
          <w:p w14:paraId="155C164C" w14:textId="77777777" w:rsidR="000234BB" w:rsidRPr="00132C43" w:rsidRDefault="000234BB" w:rsidP="00725808">
            <w:pPr>
              <w:pStyle w:val="SmallStandard"/>
            </w:pPr>
            <w:r>
              <w:t>geometrySegment</w:t>
            </w:r>
          </w:p>
        </w:tc>
        <w:tc>
          <w:tcPr>
            <w:tcW w:w="708" w:type="dxa"/>
          </w:tcPr>
          <w:p w14:paraId="08D02041" w14:textId="77777777" w:rsidR="000234BB" w:rsidRPr="00D331EF" w:rsidRDefault="000234BB" w:rsidP="00725808">
            <w:pPr>
              <w:pStyle w:val="SmallStandard"/>
            </w:pPr>
            <w:r w:rsidRPr="00574783">
              <w:t>0..*</w:t>
            </w:r>
          </w:p>
        </w:tc>
        <w:tc>
          <w:tcPr>
            <w:tcW w:w="709" w:type="dxa"/>
          </w:tcPr>
          <w:p w14:paraId="33720B65" w14:textId="77777777" w:rsidR="000234BB" w:rsidRPr="00D331EF" w:rsidRDefault="000234BB" w:rsidP="00725808">
            <w:pPr>
              <w:pStyle w:val="SmallStandard"/>
            </w:pPr>
            <w:r w:rsidRPr="00207506">
              <w:t>1</w:t>
            </w:r>
          </w:p>
        </w:tc>
        <w:tc>
          <w:tcPr>
            <w:tcW w:w="567" w:type="dxa"/>
          </w:tcPr>
          <w:p w14:paraId="392BFADB" w14:textId="77777777" w:rsidR="000234BB" w:rsidRDefault="000234BB" w:rsidP="00725808">
            <w:pPr>
              <w:pStyle w:val="SmallStandard"/>
            </w:pPr>
            <w:r>
              <w:t>Y</w:t>
            </w:r>
          </w:p>
        </w:tc>
        <w:tc>
          <w:tcPr>
            <w:tcW w:w="3969" w:type="dxa"/>
          </w:tcPr>
          <w:p w14:paraId="6743833D" w14:textId="77777777" w:rsidR="000234BB" w:rsidRDefault="000234BB" w:rsidP="00725808">
            <w:pPr>
              <w:jc w:val="left"/>
            </w:pPr>
            <w:r>
              <w:rPr>
                <w:sz w:val="16"/>
                <w:szCs w:val="16"/>
              </w:rPr>
              <w:t>Specifies the GeometrySegment3Ds defined by the BuildingBlockSpecification3D.</w:t>
            </w:r>
          </w:p>
        </w:tc>
      </w:tr>
      <w:tr w:rsidR="000234BB" w:rsidRPr="00CC6307" w14:paraId="300EB5CE" w14:textId="77777777" w:rsidTr="00725808">
        <w:tc>
          <w:tcPr>
            <w:tcW w:w="1573" w:type="dxa"/>
          </w:tcPr>
          <w:p w14:paraId="63F4936E" w14:textId="77777777" w:rsidR="000234BB" w:rsidRPr="00634625" w:rsidRDefault="000234BB" w:rsidP="00725808">
            <w:pPr>
              <w:pStyle w:val="SmallStandard"/>
            </w:pPr>
            <w:r>
              <w:t>OccurrenceOrUsageViewItem3D</w:t>
            </w:r>
          </w:p>
        </w:tc>
        <w:tc>
          <w:tcPr>
            <w:tcW w:w="1574" w:type="dxa"/>
          </w:tcPr>
          <w:p w14:paraId="38C8CE69" w14:textId="77777777" w:rsidR="000234BB" w:rsidRPr="00132C43" w:rsidRDefault="000234BB" w:rsidP="00725808">
            <w:pPr>
              <w:pStyle w:val="SmallStandard"/>
            </w:pPr>
            <w:r>
              <w:t>placedElementViewItem3D</w:t>
            </w:r>
          </w:p>
        </w:tc>
        <w:tc>
          <w:tcPr>
            <w:tcW w:w="708" w:type="dxa"/>
          </w:tcPr>
          <w:p w14:paraId="0AA357C2" w14:textId="77777777" w:rsidR="000234BB" w:rsidRPr="00D331EF" w:rsidRDefault="000234BB" w:rsidP="00725808">
            <w:pPr>
              <w:pStyle w:val="SmallStandard"/>
            </w:pPr>
            <w:r w:rsidRPr="00574783">
              <w:t>0..*</w:t>
            </w:r>
          </w:p>
        </w:tc>
        <w:tc>
          <w:tcPr>
            <w:tcW w:w="709" w:type="dxa"/>
          </w:tcPr>
          <w:p w14:paraId="376A5723" w14:textId="77777777" w:rsidR="000234BB" w:rsidRPr="00D331EF" w:rsidRDefault="000234BB" w:rsidP="00725808">
            <w:pPr>
              <w:pStyle w:val="SmallStandard"/>
            </w:pPr>
            <w:r w:rsidRPr="00207506">
              <w:t>1</w:t>
            </w:r>
          </w:p>
        </w:tc>
        <w:tc>
          <w:tcPr>
            <w:tcW w:w="567" w:type="dxa"/>
          </w:tcPr>
          <w:p w14:paraId="059DB342" w14:textId="77777777" w:rsidR="000234BB" w:rsidRDefault="000234BB" w:rsidP="00725808">
            <w:pPr>
              <w:pStyle w:val="SmallStandard"/>
            </w:pPr>
            <w:r>
              <w:t>Y</w:t>
            </w:r>
          </w:p>
        </w:tc>
        <w:tc>
          <w:tcPr>
            <w:tcW w:w="3969" w:type="dxa"/>
          </w:tcPr>
          <w:p w14:paraId="0DF2A0C7" w14:textId="77777777" w:rsidR="000234BB" w:rsidRDefault="000234BB" w:rsidP="00725808">
            <w:pPr>
              <w:pStyle w:val="SmallStandard"/>
            </w:pPr>
            <w:r w:rsidRPr="00491287">
              <w:t xml:space="preserve">Specifies the view items for OccurrenceOrUsages in a BuildingBlockSpecification3D. </w:t>
            </w:r>
          </w:p>
        </w:tc>
      </w:tr>
      <w:tr w:rsidR="000234BB" w:rsidRPr="00CC6307" w14:paraId="7EE61F1B" w14:textId="77777777" w:rsidTr="00725808">
        <w:tc>
          <w:tcPr>
            <w:tcW w:w="1573" w:type="dxa"/>
          </w:tcPr>
          <w:p w14:paraId="3F616C90" w14:textId="77777777" w:rsidR="000234BB" w:rsidRPr="00634625" w:rsidRDefault="000234BB" w:rsidP="00725808">
            <w:pPr>
              <w:pStyle w:val="SmallStandard"/>
            </w:pPr>
            <w:r>
              <w:t>Unit</w:t>
            </w:r>
          </w:p>
        </w:tc>
        <w:tc>
          <w:tcPr>
            <w:tcW w:w="1574" w:type="dxa"/>
          </w:tcPr>
          <w:p w14:paraId="178EAA28" w14:textId="77777777" w:rsidR="000234BB" w:rsidRPr="00132C43" w:rsidRDefault="000234BB" w:rsidP="00725808">
            <w:pPr>
              <w:pStyle w:val="SmallStandard"/>
            </w:pPr>
            <w:r>
              <w:t>baseUnit</w:t>
            </w:r>
          </w:p>
        </w:tc>
        <w:tc>
          <w:tcPr>
            <w:tcW w:w="708" w:type="dxa"/>
          </w:tcPr>
          <w:p w14:paraId="57226BD7" w14:textId="77777777" w:rsidR="000234BB" w:rsidRPr="00D331EF" w:rsidRDefault="000234BB" w:rsidP="00725808">
            <w:pPr>
              <w:pStyle w:val="SmallStandard"/>
            </w:pPr>
            <w:r w:rsidRPr="00574783">
              <w:t>1</w:t>
            </w:r>
          </w:p>
        </w:tc>
        <w:tc>
          <w:tcPr>
            <w:tcW w:w="709" w:type="dxa"/>
          </w:tcPr>
          <w:p w14:paraId="5E8FF07E" w14:textId="77777777" w:rsidR="000234BB" w:rsidRPr="00D331EF" w:rsidRDefault="000234BB" w:rsidP="00725808">
            <w:pPr>
              <w:pStyle w:val="SmallStandard"/>
            </w:pPr>
            <w:r w:rsidRPr="00207506">
              <w:t>0..*</w:t>
            </w:r>
          </w:p>
        </w:tc>
        <w:tc>
          <w:tcPr>
            <w:tcW w:w="567" w:type="dxa"/>
          </w:tcPr>
          <w:p w14:paraId="530A065C" w14:textId="77777777" w:rsidR="000234BB" w:rsidRPr="00D331EF" w:rsidRDefault="000234BB" w:rsidP="00725808">
            <w:pPr>
              <w:pStyle w:val="SmallStandard"/>
            </w:pPr>
            <w:r>
              <w:t>N</w:t>
            </w:r>
          </w:p>
        </w:tc>
        <w:tc>
          <w:tcPr>
            <w:tcW w:w="3969" w:type="dxa"/>
          </w:tcPr>
          <w:p w14:paraId="42A2E98A" w14:textId="77777777" w:rsidR="000234BB" w:rsidRDefault="000234BB" w:rsidP="00725808"/>
        </w:tc>
      </w:tr>
      <w:tr w:rsidR="000234BB" w:rsidRPr="00CC6307" w14:paraId="208E4ABA" w14:textId="77777777" w:rsidTr="00725808">
        <w:tc>
          <w:tcPr>
            <w:tcW w:w="1573" w:type="dxa"/>
          </w:tcPr>
          <w:p w14:paraId="5D44560D" w14:textId="77777777" w:rsidR="000234BB" w:rsidRPr="00634625" w:rsidRDefault="000234BB" w:rsidP="00725808">
            <w:pPr>
              <w:pStyle w:val="SmallStandard"/>
            </w:pPr>
            <w:r>
              <w:t>TopologyZone</w:t>
            </w:r>
          </w:p>
        </w:tc>
        <w:tc>
          <w:tcPr>
            <w:tcW w:w="1574" w:type="dxa"/>
          </w:tcPr>
          <w:p w14:paraId="21A62BAF" w14:textId="77777777" w:rsidR="000234BB" w:rsidRDefault="000234BB" w:rsidP="00725808"/>
        </w:tc>
        <w:tc>
          <w:tcPr>
            <w:tcW w:w="708" w:type="dxa"/>
          </w:tcPr>
          <w:p w14:paraId="7EE68ED2" w14:textId="77777777" w:rsidR="000234BB" w:rsidRPr="00D331EF" w:rsidRDefault="000234BB" w:rsidP="00725808">
            <w:pPr>
              <w:pStyle w:val="SmallStandard"/>
            </w:pPr>
            <w:r w:rsidRPr="00574783">
              <w:t>0..1</w:t>
            </w:r>
          </w:p>
        </w:tc>
        <w:tc>
          <w:tcPr>
            <w:tcW w:w="709" w:type="dxa"/>
          </w:tcPr>
          <w:p w14:paraId="6E01FB9B" w14:textId="77777777" w:rsidR="000234BB" w:rsidRPr="00D331EF" w:rsidRDefault="000234BB" w:rsidP="00725808">
            <w:pPr>
              <w:pStyle w:val="SmallStandard"/>
            </w:pPr>
            <w:r w:rsidRPr="00207506">
              <w:t>0..*</w:t>
            </w:r>
          </w:p>
        </w:tc>
        <w:tc>
          <w:tcPr>
            <w:tcW w:w="567" w:type="dxa"/>
          </w:tcPr>
          <w:p w14:paraId="5D1E6A1C" w14:textId="77777777" w:rsidR="000234BB" w:rsidRPr="00D331EF" w:rsidRDefault="000234BB" w:rsidP="00725808">
            <w:pPr>
              <w:pStyle w:val="SmallStandard"/>
            </w:pPr>
            <w:r>
              <w:t>N</w:t>
            </w:r>
          </w:p>
        </w:tc>
        <w:tc>
          <w:tcPr>
            <w:tcW w:w="3969" w:type="dxa"/>
          </w:tcPr>
          <w:p w14:paraId="72D9974D" w14:textId="77777777" w:rsidR="000234BB" w:rsidRDefault="000234BB" w:rsidP="00725808">
            <w:pPr>
              <w:jc w:val="left"/>
            </w:pPr>
            <w:r>
              <w:rPr>
                <w:sz w:val="16"/>
                <w:szCs w:val="16"/>
              </w:rPr>
              <w:t>References the Zone that is building block represents. This shall be a TopologyZone with the type "DmuZone".</w:t>
            </w:r>
          </w:p>
        </w:tc>
      </w:tr>
    </w:tbl>
    <w:p w14:paraId="0DD58ED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D52186D" w14:textId="77777777" w:rsidTr="00725808">
        <w:tc>
          <w:tcPr>
            <w:tcW w:w="2296" w:type="dxa"/>
            <w:gridSpan w:val="2"/>
          </w:tcPr>
          <w:p w14:paraId="54D4F28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86999B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639AA96" w14:textId="77777777" w:rsidR="000234BB" w:rsidRDefault="000234BB" w:rsidP="00725808">
            <w:pPr>
              <w:jc w:val="center"/>
              <w:rPr>
                <w:b/>
                <w:sz w:val="16"/>
                <w:szCs w:val="16"/>
                <w:lang w:val="en-GB"/>
              </w:rPr>
            </w:pPr>
            <w:r>
              <w:rPr>
                <w:b/>
                <w:sz w:val="16"/>
                <w:szCs w:val="16"/>
                <w:lang w:val="en-GB"/>
              </w:rPr>
              <w:t>General</w:t>
            </w:r>
          </w:p>
        </w:tc>
      </w:tr>
      <w:tr w:rsidR="000234BB" w:rsidRPr="00720F6F" w14:paraId="0493AD0B" w14:textId="77777777" w:rsidTr="00725808">
        <w:tc>
          <w:tcPr>
            <w:tcW w:w="1588" w:type="dxa"/>
          </w:tcPr>
          <w:p w14:paraId="518008EE" w14:textId="77777777" w:rsidR="000234BB" w:rsidRDefault="000234BB" w:rsidP="00725808">
            <w:pPr>
              <w:rPr>
                <w:b/>
                <w:sz w:val="16"/>
                <w:szCs w:val="16"/>
                <w:lang w:val="en-GB"/>
              </w:rPr>
            </w:pPr>
            <w:r>
              <w:rPr>
                <w:b/>
                <w:sz w:val="16"/>
                <w:szCs w:val="16"/>
                <w:lang w:val="en-GB"/>
              </w:rPr>
              <w:t>Type</w:t>
            </w:r>
          </w:p>
        </w:tc>
        <w:tc>
          <w:tcPr>
            <w:tcW w:w="708" w:type="dxa"/>
          </w:tcPr>
          <w:p w14:paraId="37E36BB4" w14:textId="77777777" w:rsidR="000234BB" w:rsidRDefault="000234BB" w:rsidP="00725808">
            <w:pPr>
              <w:rPr>
                <w:b/>
                <w:sz w:val="16"/>
                <w:szCs w:val="16"/>
                <w:lang w:val="en-GB"/>
              </w:rPr>
            </w:pPr>
            <w:r>
              <w:rPr>
                <w:b/>
                <w:sz w:val="16"/>
                <w:szCs w:val="16"/>
                <w:lang w:val="en-GB"/>
              </w:rPr>
              <w:t>Mult</w:t>
            </w:r>
          </w:p>
        </w:tc>
        <w:tc>
          <w:tcPr>
            <w:tcW w:w="1560" w:type="dxa"/>
          </w:tcPr>
          <w:p w14:paraId="2AA798AE" w14:textId="77777777" w:rsidR="000234BB" w:rsidRDefault="000234BB" w:rsidP="00725808">
            <w:pPr>
              <w:rPr>
                <w:b/>
                <w:sz w:val="16"/>
                <w:szCs w:val="16"/>
                <w:lang w:val="en-GB"/>
              </w:rPr>
            </w:pPr>
            <w:r>
              <w:rPr>
                <w:b/>
                <w:sz w:val="16"/>
                <w:szCs w:val="16"/>
                <w:lang w:val="en-GB"/>
              </w:rPr>
              <w:t>Role</w:t>
            </w:r>
          </w:p>
        </w:tc>
        <w:tc>
          <w:tcPr>
            <w:tcW w:w="708" w:type="dxa"/>
          </w:tcPr>
          <w:p w14:paraId="7A991F34" w14:textId="77777777" w:rsidR="000234BB" w:rsidRDefault="000234BB" w:rsidP="00725808">
            <w:pPr>
              <w:rPr>
                <w:b/>
                <w:sz w:val="16"/>
                <w:szCs w:val="16"/>
                <w:lang w:val="en-GB"/>
              </w:rPr>
            </w:pPr>
            <w:r>
              <w:rPr>
                <w:b/>
                <w:sz w:val="16"/>
                <w:szCs w:val="16"/>
                <w:lang w:val="en-GB"/>
              </w:rPr>
              <w:t>Mult</w:t>
            </w:r>
          </w:p>
        </w:tc>
        <w:tc>
          <w:tcPr>
            <w:tcW w:w="567" w:type="dxa"/>
          </w:tcPr>
          <w:p w14:paraId="5F4EFF7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4ABF99B" w14:textId="77777777" w:rsidR="000234BB" w:rsidRPr="008359F5" w:rsidRDefault="000234BB" w:rsidP="00725808">
            <w:pPr>
              <w:rPr>
                <w:b/>
                <w:sz w:val="16"/>
                <w:szCs w:val="16"/>
                <w:lang w:val="en-GB"/>
              </w:rPr>
            </w:pPr>
            <w:r>
              <w:rPr>
                <w:b/>
                <w:sz w:val="16"/>
                <w:szCs w:val="16"/>
                <w:lang w:val="en-GB"/>
              </w:rPr>
              <w:t>Comment</w:t>
            </w:r>
          </w:p>
        </w:tc>
      </w:tr>
      <w:tr w:rsidR="000234BB" w:rsidRPr="00CC6307" w14:paraId="52DE15DE" w14:textId="77777777" w:rsidTr="00725808">
        <w:tc>
          <w:tcPr>
            <w:tcW w:w="1588" w:type="dxa"/>
          </w:tcPr>
          <w:p w14:paraId="30622AAE" w14:textId="77777777" w:rsidR="000234BB" w:rsidRPr="00634625" w:rsidRDefault="000234BB" w:rsidP="00725808">
            <w:pPr>
              <w:pStyle w:val="SmallStandard"/>
            </w:pPr>
            <w:r>
              <w:t>BuildingBlockPositioning3D</w:t>
            </w:r>
          </w:p>
        </w:tc>
        <w:tc>
          <w:tcPr>
            <w:tcW w:w="708" w:type="dxa"/>
          </w:tcPr>
          <w:p w14:paraId="410C2B14" w14:textId="77777777" w:rsidR="000234BB" w:rsidRPr="00D331EF" w:rsidRDefault="000234BB" w:rsidP="00725808">
            <w:pPr>
              <w:pStyle w:val="SmallStandard"/>
            </w:pPr>
            <w:r w:rsidRPr="00D01517">
              <w:t>0..*</w:t>
            </w:r>
          </w:p>
        </w:tc>
        <w:tc>
          <w:tcPr>
            <w:tcW w:w="1560" w:type="dxa"/>
          </w:tcPr>
          <w:p w14:paraId="0ADD7E41" w14:textId="77777777" w:rsidR="000234BB" w:rsidRPr="00132C43" w:rsidRDefault="000234BB" w:rsidP="00725808">
            <w:pPr>
              <w:pStyle w:val="SmallStandard"/>
            </w:pPr>
            <w:r>
              <w:t>referenced3DBuildingBlock</w:t>
            </w:r>
          </w:p>
        </w:tc>
        <w:tc>
          <w:tcPr>
            <w:tcW w:w="708" w:type="dxa"/>
          </w:tcPr>
          <w:p w14:paraId="6E412AE0" w14:textId="77777777" w:rsidR="000234BB" w:rsidRPr="00D331EF" w:rsidRDefault="000234BB" w:rsidP="00725808">
            <w:pPr>
              <w:pStyle w:val="SmallStandard"/>
            </w:pPr>
            <w:r w:rsidRPr="00D01517">
              <w:t>1</w:t>
            </w:r>
          </w:p>
        </w:tc>
        <w:tc>
          <w:tcPr>
            <w:tcW w:w="567" w:type="dxa"/>
          </w:tcPr>
          <w:p w14:paraId="5516B41B" w14:textId="77777777" w:rsidR="000234BB" w:rsidRPr="00D331EF" w:rsidRDefault="000234BB" w:rsidP="00725808">
            <w:pPr>
              <w:pStyle w:val="SmallStandard"/>
            </w:pPr>
            <w:r>
              <w:t>N</w:t>
            </w:r>
          </w:p>
        </w:tc>
        <w:tc>
          <w:tcPr>
            <w:tcW w:w="3969" w:type="dxa"/>
          </w:tcPr>
          <w:p w14:paraId="63085CD4" w14:textId="77777777" w:rsidR="000234BB" w:rsidRDefault="000234BB" w:rsidP="00725808">
            <w:pPr>
              <w:jc w:val="left"/>
            </w:pPr>
            <w:r>
              <w:rPr>
                <w:sz w:val="16"/>
                <w:szCs w:val="16"/>
              </w:rPr>
              <w:t>References the building block that is positioned.</w:t>
            </w:r>
          </w:p>
        </w:tc>
      </w:tr>
    </w:tbl>
    <w:p w14:paraId="2CF9D23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1" w:name="_370d34eb221683613349dae3ca69e01e"/>
      <w:r>
        <w:rPr>
          <w:lang w:val="en-GB"/>
        </w:rPr>
        <w:t>CartesianPoint3D</w:t>
      </w:r>
      <w:bookmarkEnd w:id="1401"/>
    </w:p>
    <w:p w14:paraId="07028FC1" w14:textId="77777777" w:rsidR="000234BB" w:rsidRDefault="000234BB" w:rsidP="000234BB">
      <w:r>
        <w:rPr>
          <w:sz w:val="18"/>
          <w:szCs w:val="18"/>
        </w:rPr>
        <w:t>A CartesianPoint3D is a point that is defined by its coordinates in a rectangular three-dimensional Cartesian coordinate system.</w:t>
      </w:r>
    </w:p>
    <w:p w14:paraId="085197B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055E57" w14:textId="77777777" w:rsidTr="00725808">
        <w:tc>
          <w:tcPr>
            <w:tcW w:w="2013" w:type="dxa"/>
            <w:tcMar>
              <w:top w:w="28" w:type="dxa"/>
              <w:left w:w="28" w:type="dxa"/>
              <w:bottom w:w="28" w:type="dxa"/>
              <w:right w:w="28" w:type="dxa"/>
            </w:tcMar>
          </w:tcPr>
          <w:p w14:paraId="3D34F3B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3774100" w14:textId="590CBC48"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70DB1EF5" w14:textId="77777777" w:rsidTr="00725808">
        <w:tc>
          <w:tcPr>
            <w:tcW w:w="2013" w:type="dxa"/>
            <w:tcMar>
              <w:top w:w="28" w:type="dxa"/>
              <w:left w:w="28" w:type="dxa"/>
              <w:bottom w:w="28" w:type="dxa"/>
              <w:right w:w="28" w:type="dxa"/>
            </w:tcMar>
          </w:tcPr>
          <w:p w14:paraId="4600F21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D535470" w14:textId="77777777" w:rsidR="000234BB" w:rsidRDefault="000234BB" w:rsidP="00725808"/>
        </w:tc>
      </w:tr>
      <w:tr w:rsidR="000234BB" w:rsidRPr="008359F5" w14:paraId="08BAAFA2" w14:textId="77777777" w:rsidTr="00725808">
        <w:tc>
          <w:tcPr>
            <w:tcW w:w="2013" w:type="dxa"/>
            <w:tcMar>
              <w:top w:w="28" w:type="dxa"/>
              <w:left w:w="28" w:type="dxa"/>
              <w:bottom w:w="28" w:type="dxa"/>
              <w:right w:w="28" w:type="dxa"/>
            </w:tcMar>
          </w:tcPr>
          <w:p w14:paraId="213F87C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48B0FE" w14:textId="77777777" w:rsidR="000234BB" w:rsidRPr="000437C1" w:rsidRDefault="000234BB" w:rsidP="00725808">
            <w:pPr>
              <w:pStyle w:val="SmallStandard"/>
            </w:pPr>
            <w:r>
              <w:t>false</w:t>
            </w:r>
          </w:p>
        </w:tc>
      </w:tr>
    </w:tbl>
    <w:p w14:paraId="7CF0858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FFDEDE8" w14:textId="77777777" w:rsidTr="00725808">
        <w:tc>
          <w:tcPr>
            <w:tcW w:w="2013" w:type="dxa"/>
            <w:tcMar>
              <w:top w:w="28" w:type="dxa"/>
              <w:left w:w="28" w:type="dxa"/>
              <w:bottom w:w="28" w:type="dxa"/>
              <w:right w:w="28" w:type="dxa"/>
            </w:tcMar>
          </w:tcPr>
          <w:p w14:paraId="323FAEA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1B835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A8AC8E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949D1A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B31A140" w14:textId="77777777" w:rsidTr="00725808">
        <w:tc>
          <w:tcPr>
            <w:tcW w:w="2013" w:type="dxa"/>
            <w:tcMar>
              <w:top w:w="28" w:type="dxa"/>
              <w:left w:w="28" w:type="dxa"/>
              <w:bottom w:w="28" w:type="dxa"/>
              <w:right w:w="28" w:type="dxa"/>
            </w:tcMar>
          </w:tcPr>
          <w:p w14:paraId="3B9CB420" w14:textId="77777777" w:rsidR="000234BB" w:rsidRPr="00620BBE" w:rsidRDefault="000234BB" w:rsidP="00725808">
            <w:pPr>
              <w:pStyle w:val="SmallStandard"/>
            </w:pPr>
            <w:r w:rsidRPr="00620BBE">
              <w:t>x</w:t>
            </w:r>
          </w:p>
        </w:tc>
        <w:tc>
          <w:tcPr>
            <w:tcW w:w="1559" w:type="dxa"/>
            <w:tcMar>
              <w:top w:w="28" w:type="dxa"/>
              <w:left w:w="28" w:type="dxa"/>
              <w:bottom w:w="28" w:type="dxa"/>
              <w:right w:w="28" w:type="dxa"/>
            </w:tcMar>
          </w:tcPr>
          <w:p w14:paraId="05B6F71C"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5732AB9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DED7F18" w14:textId="77777777" w:rsidR="000234BB" w:rsidRDefault="000234BB" w:rsidP="00725808">
            <w:pPr>
              <w:jc w:val="left"/>
            </w:pPr>
            <w:r>
              <w:rPr>
                <w:sz w:val="16"/>
                <w:szCs w:val="16"/>
              </w:rPr>
              <w:t>Specifies the value of x-coordinate of the Cartesian point. The unit of this value is the baseUnit of containing BuildingBlockSpecification3D.</w:t>
            </w:r>
          </w:p>
        </w:tc>
      </w:tr>
      <w:tr w:rsidR="000234BB" w:rsidRPr="006675E2" w14:paraId="589B33CC" w14:textId="77777777" w:rsidTr="00725808">
        <w:tc>
          <w:tcPr>
            <w:tcW w:w="2013" w:type="dxa"/>
            <w:tcMar>
              <w:top w:w="28" w:type="dxa"/>
              <w:left w:w="28" w:type="dxa"/>
              <w:bottom w:w="28" w:type="dxa"/>
              <w:right w:w="28" w:type="dxa"/>
            </w:tcMar>
          </w:tcPr>
          <w:p w14:paraId="2A03CC73" w14:textId="77777777" w:rsidR="000234BB" w:rsidRPr="00620BBE" w:rsidRDefault="000234BB" w:rsidP="00725808">
            <w:pPr>
              <w:pStyle w:val="SmallStandard"/>
            </w:pPr>
            <w:r w:rsidRPr="00620BBE">
              <w:t>y</w:t>
            </w:r>
          </w:p>
        </w:tc>
        <w:tc>
          <w:tcPr>
            <w:tcW w:w="1559" w:type="dxa"/>
            <w:tcMar>
              <w:top w:w="28" w:type="dxa"/>
              <w:left w:w="28" w:type="dxa"/>
              <w:bottom w:w="28" w:type="dxa"/>
              <w:right w:w="28" w:type="dxa"/>
            </w:tcMar>
          </w:tcPr>
          <w:p w14:paraId="6EC71418"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665ABF0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25F2F02" w14:textId="77777777" w:rsidR="000234BB" w:rsidRDefault="000234BB" w:rsidP="00725808">
            <w:pPr>
              <w:jc w:val="left"/>
            </w:pPr>
            <w:r>
              <w:rPr>
                <w:sz w:val="16"/>
                <w:szCs w:val="16"/>
              </w:rPr>
              <w:t>Specifies the value of y-coordinate of the Cartesian point. The unit of this value is the baseUnit of containing BuildingBlockSpecification3D.</w:t>
            </w:r>
          </w:p>
        </w:tc>
      </w:tr>
      <w:tr w:rsidR="000234BB" w:rsidRPr="006675E2" w14:paraId="0E229C73" w14:textId="77777777" w:rsidTr="00725808">
        <w:tc>
          <w:tcPr>
            <w:tcW w:w="2013" w:type="dxa"/>
            <w:tcMar>
              <w:top w:w="28" w:type="dxa"/>
              <w:left w:w="28" w:type="dxa"/>
              <w:bottom w:w="28" w:type="dxa"/>
              <w:right w:w="28" w:type="dxa"/>
            </w:tcMar>
          </w:tcPr>
          <w:p w14:paraId="551EEB4E" w14:textId="77777777" w:rsidR="000234BB" w:rsidRPr="00620BBE" w:rsidRDefault="000234BB" w:rsidP="00725808">
            <w:pPr>
              <w:pStyle w:val="SmallStandard"/>
            </w:pPr>
            <w:r w:rsidRPr="00620BBE">
              <w:t>z</w:t>
            </w:r>
          </w:p>
        </w:tc>
        <w:tc>
          <w:tcPr>
            <w:tcW w:w="1559" w:type="dxa"/>
            <w:tcMar>
              <w:top w:w="28" w:type="dxa"/>
              <w:left w:w="28" w:type="dxa"/>
              <w:bottom w:w="28" w:type="dxa"/>
              <w:right w:w="28" w:type="dxa"/>
            </w:tcMar>
          </w:tcPr>
          <w:p w14:paraId="1E35F325"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16BD83D2"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F76DDA9" w14:textId="77777777" w:rsidR="000234BB" w:rsidRDefault="000234BB" w:rsidP="00725808">
            <w:pPr>
              <w:jc w:val="left"/>
            </w:pPr>
            <w:r>
              <w:rPr>
                <w:sz w:val="16"/>
                <w:szCs w:val="16"/>
              </w:rPr>
              <w:t>Specifies the value of z-coordinate of the Cartesian point. The unit of this value is the baseUnit of containing BuildingBlockSpecification3D.</w:t>
            </w:r>
          </w:p>
        </w:tc>
      </w:tr>
    </w:tbl>
    <w:p w14:paraId="60D8AB9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D3C7C14" w14:textId="77777777" w:rsidTr="00725808">
        <w:tc>
          <w:tcPr>
            <w:tcW w:w="2296" w:type="dxa"/>
            <w:gridSpan w:val="2"/>
          </w:tcPr>
          <w:p w14:paraId="733B821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CFA9C1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5425826" w14:textId="77777777" w:rsidR="000234BB" w:rsidRDefault="000234BB" w:rsidP="00725808">
            <w:pPr>
              <w:jc w:val="center"/>
              <w:rPr>
                <w:b/>
                <w:sz w:val="16"/>
                <w:szCs w:val="16"/>
                <w:lang w:val="en-GB"/>
              </w:rPr>
            </w:pPr>
            <w:r>
              <w:rPr>
                <w:b/>
                <w:sz w:val="16"/>
                <w:szCs w:val="16"/>
                <w:lang w:val="en-GB"/>
              </w:rPr>
              <w:t>General</w:t>
            </w:r>
          </w:p>
        </w:tc>
      </w:tr>
      <w:tr w:rsidR="000234BB" w:rsidRPr="00720F6F" w14:paraId="0EDA8B95" w14:textId="77777777" w:rsidTr="00725808">
        <w:tc>
          <w:tcPr>
            <w:tcW w:w="1588" w:type="dxa"/>
          </w:tcPr>
          <w:p w14:paraId="3470CFAD" w14:textId="77777777" w:rsidR="000234BB" w:rsidRDefault="000234BB" w:rsidP="00725808">
            <w:pPr>
              <w:rPr>
                <w:b/>
                <w:sz w:val="16"/>
                <w:szCs w:val="16"/>
                <w:lang w:val="en-GB"/>
              </w:rPr>
            </w:pPr>
            <w:r>
              <w:rPr>
                <w:b/>
                <w:sz w:val="16"/>
                <w:szCs w:val="16"/>
                <w:lang w:val="en-GB"/>
              </w:rPr>
              <w:t>Type</w:t>
            </w:r>
          </w:p>
        </w:tc>
        <w:tc>
          <w:tcPr>
            <w:tcW w:w="708" w:type="dxa"/>
          </w:tcPr>
          <w:p w14:paraId="66DBF377" w14:textId="77777777" w:rsidR="000234BB" w:rsidRDefault="000234BB" w:rsidP="00725808">
            <w:pPr>
              <w:rPr>
                <w:b/>
                <w:sz w:val="16"/>
                <w:szCs w:val="16"/>
                <w:lang w:val="en-GB"/>
              </w:rPr>
            </w:pPr>
            <w:r>
              <w:rPr>
                <w:b/>
                <w:sz w:val="16"/>
                <w:szCs w:val="16"/>
                <w:lang w:val="en-GB"/>
              </w:rPr>
              <w:t>Mult</w:t>
            </w:r>
          </w:p>
        </w:tc>
        <w:tc>
          <w:tcPr>
            <w:tcW w:w="1560" w:type="dxa"/>
          </w:tcPr>
          <w:p w14:paraId="1F181159" w14:textId="77777777" w:rsidR="000234BB" w:rsidRDefault="000234BB" w:rsidP="00725808">
            <w:pPr>
              <w:rPr>
                <w:b/>
                <w:sz w:val="16"/>
                <w:szCs w:val="16"/>
                <w:lang w:val="en-GB"/>
              </w:rPr>
            </w:pPr>
            <w:r>
              <w:rPr>
                <w:b/>
                <w:sz w:val="16"/>
                <w:szCs w:val="16"/>
                <w:lang w:val="en-GB"/>
              </w:rPr>
              <w:t>Role</w:t>
            </w:r>
          </w:p>
        </w:tc>
        <w:tc>
          <w:tcPr>
            <w:tcW w:w="708" w:type="dxa"/>
          </w:tcPr>
          <w:p w14:paraId="795E3322" w14:textId="77777777" w:rsidR="000234BB" w:rsidRDefault="000234BB" w:rsidP="00725808">
            <w:pPr>
              <w:rPr>
                <w:b/>
                <w:sz w:val="16"/>
                <w:szCs w:val="16"/>
                <w:lang w:val="en-GB"/>
              </w:rPr>
            </w:pPr>
            <w:r>
              <w:rPr>
                <w:b/>
                <w:sz w:val="16"/>
                <w:szCs w:val="16"/>
                <w:lang w:val="en-GB"/>
              </w:rPr>
              <w:t>Mult</w:t>
            </w:r>
          </w:p>
        </w:tc>
        <w:tc>
          <w:tcPr>
            <w:tcW w:w="567" w:type="dxa"/>
          </w:tcPr>
          <w:p w14:paraId="2DDC9B3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33B23D6" w14:textId="77777777" w:rsidR="000234BB" w:rsidRPr="008359F5" w:rsidRDefault="000234BB" w:rsidP="00725808">
            <w:pPr>
              <w:rPr>
                <w:b/>
                <w:sz w:val="16"/>
                <w:szCs w:val="16"/>
                <w:lang w:val="en-GB"/>
              </w:rPr>
            </w:pPr>
            <w:r>
              <w:rPr>
                <w:b/>
                <w:sz w:val="16"/>
                <w:szCs w:val="16"/>
                <w:lang w:val="en-GB"/>
              </w:rPr>
              <w:t>Comment</w:t>
            </w:r>
          </w:p>
        </w:tc>
      </w:tr>
      <w:tr w:rsidR="000234BB" w:rsidRPr="00CC6307" w14:paraId="070232E3" w14:textId="77777777" w:rsidTr="00725808">
        <w:tc>
          <w:tcPr>
            <w:tcW w:w="1588" w:type="dxa"/>
          </w:tcPr>
          <w:p w14:paraId="71298781" w14:textId="77777777" w:rsidR="000234BB" w:rsidRPr="00634625" w:rsidRDefault="000234BB" w:rsidP="00725808">
            <w:pPr>
              <w:pStyle w:val="SmallStandard"/>
            </w:pPr>
            <w:r>
              <w:t>BuildingBlockSpecification3D</w:t>
            </w:r>
          </w:p>
        </w:tc>
        <w:tc>
          <w:tcPr>
            <w:tcW w:w="708" w:type="dxa"/>
          </w:tcPr>
          <w:p w14:paraId="61404F6E" w14:textId="77777777" w:rsidR="000234BB" w:rsidRPr="00D331EF" w:rsidRDefault="000234BB" w:rsidP="00725808">
            <w:pPr>
              <w:pStyle w:val="SmallStandard"/>
            </w:pPr>
            <w:r w:rsidRPr="00D01517">
              <w:t>1</w:t>
            </w:r>
          </w:p>
        </w:tc>
        <w:tc>
          <w:tcPr>
            <w:tcW w:w="1560" w:type="dxa"/>
          </w:tcPr>
          <w:p w14:paraId="7B341AA1" w14:textId="77777777" w:rsidR="000234BB" w:rsidRPr="00132C43" w:rsidRDefault="000234BB" w:rsidP="00725808">
            <w:pPr>
              <w:pStyle w:val="SmallStandard"/>
            </w:pPr>
            <w:r>
              <w:t>cartesianPoint</w:t>
            </w:r>
          </w:p>
        </w:tc>
        <w:tc>
          <w:tcPr>
            <w:tcW w:w="708" w:type="dxa"/>
          </w:tcPr>
          <w:p w14:paraId="18EE935E" w14:textId="77777777" w:rsidR="000234BB" w:rsidRPr="00D331EF" w:rsidRDefault="000234BB" w:rsidP="00725808">
            <w:pPr>
              <w:pStyle w:val="SmallStandard"/>
            </w:pPr>
            <w:r w:rsidRPr="00D01517">
              <w:t>0..*</w:t>
            </w:r>
          </w:p>
        </w:tc>
        <w:tc>
          <w:tcPr>
            <w:tcW w:w="567" w:type="dxa"/>
          </w:tcPr>
          <w:p w14:paraId="139840D0" w14:textId="77777777" w:rsidR="000234BB" w:rsidRDefault="000234BB" w:rsidP="00725808">
            <w:pPr>
              <w:pStyle w:val="SmallStandard"/>
            </w:pPr>
            <w:r>
              <w:t>Y</w:t>
            </w:r>
          </w:p>
        </w:tc>
        <w:tc>
          <w:tcPr>
            <w:tcW w:w="3969" w:type="dxa"/>
          </w:tcPr>
          <w:p w14:paraId="52FB1FDD" w14:textId="77777777" w:rsidR="000234BB" w:rsidRDefault="000234BB" w:rsidP="00725808">
            <w:pPr>
              <w:pStyle w:val="SmallStandard"/>
            </w:pPr>
            <w:r w:rsidRPr="00491287">
              <w:t>Specifies the CartesianPoint3Ds that are used in the BuildingBlockSpecification3D.</w:t>
            </w:r>
          </w:p>
        </w:tc>
      </w:tr>
      <w:tr w:rsidR="000234BB" w:rsidRPr="00CC6307" w14:paraId="134270DD" w14:textId="77777777" w:rsidTr="00725808">
        <w:tc>
          <w:tcPr>
            <w:tcW w:w="1588" w:type="dxa"/>
          </w:tcPr>
          <w:p w14:paraId="7A66DA85" w14:textId="77777777" w:rsidR="000234BB" w:rsidRPr="00634625" w:rsidRDefault="000234BB" w:rsidP="00725808">
            <w:pPr>
              <w:pStyle w:val="SmallStandard"/>
            </w:pPr>
            <w:r>
              <w:t>LocalPosition</w:t>
            </w:r>
          </w:p>
        </w:tc>
        <w:tc>
          <w:tcPr>
            <w:tcW w:w="708" w:type="dxa"/>
          </w:tcPr>
          <w:p w14:paraId="56DA1906" w14:textId="77777777" w:rsidR="000234BB" w:rsidRPr="00D331EF" w:rsidRDefault="000234BB" w:rsidP="00725808">
            <w:pPr>
              <w:pStyle w:val="SmallStandard"/>
            </w:pPr>
            <w:r w:rsidRPr="00D01517">
              <w:t>0..*</w:t>
            </w:r>
          </w:p>
        </w:tc>
        <w:tc>
          <w:tcPr>
            <w:tcW w:w="1560" w:type="dxa"/>
          </w:tcPr>
          <w:p w14:paraId="07FEED00" w14:textId="77777777" w:rsidR="000234BB" w:rsidRPr="00132C43" w:rsidRDefault="000234BB" w:rsidP="00725808">
            <w:pPr>
              <w:pStyle w:val="SmallStandard"/>
            </w:pPr>
            <w:r>
              <w:t>cartesianPoint</w:t>
            </w:r>
          </w:p>
        </w:tc>
        <w:tc>
          <w:tcPr>
            <w:tcW w:w="708" w:type="dxa"/>
          </w:tcPr>
          <w:p w14:paraId="59D6C91A" w14:textId="77777777" w:rsidR="000234BB" w:rsidRPr="00D331EF" w:rsidRDefault="000234BB" w:rsidP="00725808">
            <w:pPr>
              <w:pStyle w:val="SmallStandard"/>
            </w:pPr>
            <w:r w:rsidRPr="00D01517">
              <w:t>1</w:t>
            </w:r>
          </w:p>
        </w:tc>
        <w:tc>
          <w:tcPr>
            <w:tcW w:w="567" w:type="dxa"/>
          </w:tcPr>
          <w:p w14:paraId="1FEDDBD0" w14:textId="77777777" w:rsidR="000234BB" w:rsidRPr="00D331EF" w:rsidRDefault="000234BB" w:rsidP="00725808">
            <w:pPr>
              <w:pStyle w:val="SmallStandard"/>
            </w:pPr>
            <w:r>
              <w:t>N</w:t>
            </w:r>
          </w:p>
        </w:tc>
        <w:tc>
          <w:tcPr>
            <w:tcW w:w="3969" w:type="dxa"/>
          </w:tcPr>
          <w:p w14:paraId="03168D96" w14:textId="77777777" w:rsidR="000234BB" w:rsidRDefault="000234BB" w:rsidP="00725808"/>
        </w:tc>
      </w:tr>
      <w:tr w:rsidR="000234BB" w:rsidRPr="00CC6307" w14:paraId="65518A4F" w14:textId="77777777" w:rsidTr="00725808">
        <w:tc>
          <w:tcPr>
            <w:tcW w:w="1588" w:type="dxa"/>
          </w:tcPr>
          <w:p w14:paraId="76F078B2" w14:textId="77777777" w:rsidR="000234BB" w:rsidRPr="00634625" w:rsidRDefault="000234BB" w:rsidP="00725808">
            <w:pPr>
              <w:pStyle w:val="SmallStandard"/>
            </w:pPr>
            <w:r>
              <w:t>Transformation3D</w:t>
            </w:r>
          </w:p>
        </w:tc>
        <w:tc>
          <w:tcPr>
            <w:tcW w:w="708" w:type="dxa"/>
          </w:tcPr>
          <w:p w14:paraId="02532E2B" w14:textId="77777777" w:rsidR="000234BB" w:rsidRPr="00D331EF" w:rsidRDefault="000234BB" w:rsidP="00725808">
            <w:pPr>
              <w:pStyle w:val="SmallStandard"/>
            </w:pPr>
            <w:r w:rsidRPr="00D01517">
              <w:t>0..*</w:t>
            </w:r>
          </w:p>
        </w:tc>
        <w:tc>
          <w:tcPr>
            <w:tcW w:w="1560" w:type="dxa"/>
          </w:tcPr>
          <w:p w14:paraId="4C1ED181" w14:textId="77777777" w:rsidR="000234BB" w:rsidRPr="00132C43" w:rsidRDefault="000234BB" w:rsidP="00725808">
            <w:pPr>
              <w:pStyle w:val="SmallStandard"/>
            </w:pPr>
            <w:r>
              <w:t>origin</w:t>
            </w:r>
          </w:p>
        </w:tc>
        <w:tc>
          <w:tcPr>
            <w:tcW w:w="708" w:type="dxa"/>
          </w:tcPr>
          <w:p w14:paraId="5558304F" w14:textId="77777777" w:rsidR="000234BB" w:rsidRPr="00D331EF" w:rsidRDefault="000234BB" w:rsidP="00725808">
            <w:pPr>
              <w:pStyle w:val="SmallStandard"/>
            </w:pPr>
            <w:r w:rsidRPr="00D01517">
              <w:t>1</w:t>
            </w:r>
          </w:p>
        </w:tc>
        <w:tc>
          <w:tcPr>
            <w:tcW w:w="567" w:type="dxa"/>
          </w:tcPr>
          <w:p w14:paraId="33422D80" w14:textId="77777777" w:rsidR="000234BB" w:rsidRPr="00D331EF" w:rsidRDefault="000234BB" w:rsidP="00725808">
            <w:pPr>
              <w:pStyle w:val="SmallStandard"/>
            </w:pPr>
            <w:r>
              <w:t>N</w:t>
            </w:r>
          </w:p>
        </w:tc>
        <w:tc>
          <w:tcPr>
            <w:tcW w:w="3969" w:type="dxa"/>
          </w:tcPr>
          <w:p w14:paraId="0CD8696F" w14:textId="77777777" w:rsidR="000234BB" w:rsidRDefault="000234BB" w:rsidP="00725808">
            <w:pPr>
              <w:pStyle w:val="SmallStandard"/>
            </w:pPr>
            <w:r w:rsidRPr="00491287">
              <w:t>Specifies the coordinates of the translation.</w:t>
            </w:r>
          </w:p>
        </w:tc>
      </w:tr>
      <w:tr w:rsidR="000234BB" w:rsidRPr="00CC6307" w14:paraId="184109F6" w14:textId="77777777" w:rsidTr="00725808">
        <w:tc>
          <w:tcPr>
            <w:tcW w:w="1588" w:type="dxa"/>
          </w:tcPr>
          <w:p w14:paraId="0433E161" w14:textId="77777777" w:rsidR="000234BB" w:rsidRPr="00634625" w:rsidRDefault="000234BB" w:rsidP="00725808">
            <w:pPr>
              <w:pStyle w:val="SmallStandard"/>
            </w:pPr>
            <w:r>
              <w:t>LocalGeometrySpecification</w:t>
            </w:r>
          </w:p>
        </w:tc>
        <w:tc>
          <w:tcPr>
            <w:tcW w:w="708" w:type="dxa"/>
          </w:tcPr>
          <w:p w14:paraId="5559F032" w14:textId="77777777" w:rsidR="000234BB" w:rsidRPr="00D331EF" w:rsidRDefault="000234BB" w:rsidP="00725808">
            <w:pPr>
              <w:pStyle w:val="SmallStandard"/>
            </w:pPr>
            <w:r w:rsidRPr="00D01517">
              <w:t>0..1</w:t>
            </w:r>
          </w:p>
        </w:tc>
        <w:tc>
          <w:tcPr>
            <w:tcW w:w="1560" w:type="dxa"/>
          </w:tcPr>
          <w:p w14:paraId="7660A393" w14:textId="77777777" w:rsidR="000234BB" w:rsidRPr="00132C43" w:rsidRDefault="000234BB" w:rsidP="00725808">
            <w:pPr>
              <w:pStyle w:val="SmallStandard"/>
            </w:pPr>
            <w:r>
              <w:t>cartesianPoint</w:t>
            </w:r>
          </w:p>
        </w:tc>
        <w:tc>
          <w:tcPr>
            <w:tcW w:w="708" w:type="dxa"/>
          </w:tcPr>
          <w:p w14:paraId="74703071" w14:textId="77777777" w:rsidR="000234BB" w:rsidRPr="00D331EF" w:rsidRDefault="000234BB" w:rsidP="00725808">
            <w:pPr>
              <w:pStyle w:val="SmallStandard"/>
            </w:pPr>
            <w:r w:rsidRPr="00D01517">
              <w:t>0..*</w:t>
            </w:r>
          </w:p>
        </w:tc>
        <w:tc>
          <w:tcPr>
            <w:tcW w:w="567" w:type="dxa"/>
          </w:tcPr>
          <w:p w14:paraId="0EFF4A94" w14:textId="77777777" w:rsidR="000234BB" w:rsidRDefault="000234BB" w:rsidP="00725808">
            <w:pPr>
              <w:pStyle w:val="SmallStandard"/>
            </w:pPr>
            <w:r>
              <w:t>Y</w:t>
            </w:r>
          </w:p>
        </w:tc>
        <w:tc>
          <w:tcPr>
            <w:tcW w:w="3969" w:type="dxa"/>
          </w:tcPr>
          <w:p w14:paraId="72DCB60D" w14:textId="77777777" w:rsidR="000234BB" w:rsidRDefault="000234BB" w:rsidP="00725808">
            <w:pPr>
              <w:jc w:val="left"/>
            </w:pPr>
            <w:r>
              <w:rPr>
                <w:sz w:val="16"/>
                <w:szCs w:val="16"/>
              </w:rPr>
              <w:t xml:space="preserve">All </w:t>
            </w:r>
            <w:r>
              <w:rPr>
                <w:i/>
                <w:iCs/>
                <w:sz w:val="16"/>
                <w:szCs w:val="16"/>
              </w:rPr>
              <w:t>CartesianPoint3Ds</w:t>
            </w:r>
            <w:r>
              <w:rPr>
                <w:sz w:val="16"/>
                <w:szCs w:val="16"/>
              </w:rPr>
              <w:t xml:space="preserve"> that are used in this </w:t>
            </w:r>
            <w:r>
              <w:rPr>
                <w:i/>
                <w:iCs/>
                <w:sz w:val="16"/>
                <w:szCs w:val="16"/>
              </w:rPr>
              <w:t>LocalGeometrySpecification.</w:t>
            </w:r>
            <w:r>
              <w:rPr>
                <w:sz w:val="16"/>
                <w:szCs w:val="16"/>
              </w:rPr>
              <w:t xml:space="preserve"> All </w:t>
            </w:r>
            <w:r>
              <w:rPr>
                <w:i/>
                <w:iCs/>
                <w:sz w:val="16"/>
                <w:szCs w:val="16"/>
              </w:rPr>
              <w:t>CartesianPoint3Ds</w:t>
            </w:r>
            <w:r>
              <w:rPr>
                <w:sz w:val="16"/>
                <w:szCs w:val="16"/>
              </w:rPr>
              <w:t xml:space="preserve"> are defined in relation to the coordinate system of the component.</w:t>
            </w:r>
          </w:p>
        </w:tc>
      </w:tr>
      <w:tr w:rsidR="000234BB" w:rsidRPr="00CC6307" w14:paraId="08776250" w14:textId="77777777" w:rsidTr="00725808">
        <w:tc>
          <w:tcPr>
            <w:tcW w:w="1588" w:type="dxa"/>
          </w:tcPr>
          <w:p w14:paraId="1227D1F3" w14:textId="77777777" w:rsidR="000234BB" w:rsidRPr="00634625" w:rsidRDefault="000234BB" w:rsidP="00725808">
            <w:pPr>
              <w:pStyle w:val="SmallStandard"/>
            </w:pPr>
            <w:r>
              <w:t>NURBSControlPoint</w:t>
            </w:r>
          </w:p>
        </w:tc>
        <w:tc>
          <w:tcPr>
            <w:tcW w:w="708" w:type="dxa"/>
          </w:tcPr>
          <w:p w14:paraId="1CAE17DE" w14:textId="77777777" w:rsidR="000234BB" w:rsidRPr="00D331EF" w:rsidRDefault="000234BB" w:rsidP="00725808">
            <w:pPr>
              <w:pStyle w:val="SmallStandard"/>
            </w:pPr>
            <w:r w:rsidRPr="00D01517">
              <w:t>0..*</w:t>
            </w:r>
          </w:p>
        </w:tc>
        <w:tc>
          <w:tcPr>
            <w:tcW w:w="1560" w:type="dxa"/>
          </w:tcPr>
          <w:p w14:paraId="5DD66927" w14:textId="77777777" w:rsidR="000234BB" w:rsidRDefault="000234BB" w:rsidP="00725808"/>
        </w:tc>
        <w:tc>
          <w:tcPr>
            <w:tcW w:w="708" w:type="dxa"/>
          </w:tcPr>
          <w:p w14:paraId="058CDE47" w14:textId="77777777" w:rsidR="000234BB" w:rsidRPr="00D331EF" w:rsidRDefault="000234BB" w:rsidP="00725808">
            <w:pPr>
              <w:pStyle w:val="SmallStandard"/>
            </w:pPr>
            <w:r w:rsidRPr="00D01517">
              <w:t>1</w:t>
            </w:r>
          </w:p>
        </w:tc>
        <w:tc>
          <w:tcPr>
            <w:tcW w:w="567" w:type="dxa"/>
          </w:tcPr>
          <w:p w14:paraId="08380CDC" w14:textId="77777777" w:rsidR="000234BB" w:rsidRPr="00D331EF" w:rsidRDefault="000234BB" w:rsidP="00725808">
            <w:pPr>
              <w:pStyle w:val="SmallStandard"/>
            </w:pPr>
            <w:r>
              <w:t>N</w:t>
            </w:r>
          </w:p>
        </w:tc>
        <w:tc>
          <w:tcPr>
            <w:tcW w:w="3969" w:type="dxa"/>
          </w:tcPr>
          <w:p w14:paraId="6951F6D6" w14:textId="77777777" w:rsidR="000234BB" w:rsidRDefault="000234BB" w:rsidP="00725808">
            <w:pPr>
              <w:jc w:val="left"/>
            </w:pPr>
            <w:r>
              <w:rPr>
                <w:sz w:val="16"/>
                <w:szCs w:val="16"/>
              </w:rPr>
              <w:t xml:space="preserve">The </w:t>
            </w:r>
            <w:r>
              <w:rPr>
                <w:i/>
                <w:iCs/>
                <w:sz w:val="16"/>
                <w:szCs w:val="16"/>
              </w:rPr>
              <w:t xml:space="preserve">CartesionPoint3D </w:t>
            </w:r>
            <w:r>
              <w:rPr>
                <w:sz w:val="16"/>
                <w:szCs w:val="16"/>
              </w:rPr>
              <w:t xml:space="preserve">that defines the position of this </w:t>
            </w:r>
            <w:r>
              <w:rPr>
                <w:i/>
                <w:iCs/>
                <w:sz w:val="16"/>
                <w:szCs w:val="16"/>
              </w:rPr>
              <w:t>NURBSControlPoint.</w:t>
            </w:r>
            <w:r>
              <w:rPr>
                <w:sz w:val="16"/>
                <w:szCs w:val="16"/>
              </w:rPr>
              <w:t xml:space="preserve"> </w:t>
            </w:r>
          </w:p>
        </w:tc>
      </w:tr>
      <w:tr w:rsidR="000234BB" w:rsidRPr="00CC6307" w14:paraId="039416D7" w14:textId="77777777" w:rsidTr="00725808">
        <w:tc>
          <w:tcPr>
            <w:tcW w:w="1588" w:type="dxa"/>
          </w:tcPr>
          <w:p w14:paraId="6703401F" w14:textId="77777777" w:rsidR="000234BB" w:rsidRPr="00634625" w:rsidRDefault="000234BB" w:rsidP="00725808">
            <w:pPr>
              <w:pStyle w:val="SmallStandard"/>
            </w:pPr>
            <w:r>
              <w:t>GeometryNode3D</w:t>
            </w:r>
          </w:p>
        </w:tc>
        <w:tc>
          <w:tcPr>
            <w:tcW w:w="708" w:type="dxa"/>
          </w:tcPr>
          <w:p w14:paraId="02BFD3C9" w14:textId="77777777" w:rsidR="000234BB" w:rsidRPr="00D331EF" w:rsidRDefault="000234BB" w:rsidP="00725808">
            <w:pPr>
              <w:pStyle w:val="SmallStandard"/>
            </w:pPr>
            <w:r w:rsidRPr="00D01517">
              <w:t>0..*</w:t>
            </w:r>
          </w:p>
        </w:tc>
        <w:tc>
          <w:tcPr>
            <w:tcW w:w="1560" w:type="dxa"/>
          </w:tcPr>
          <w:p w14:paraId="142C766D" w14:textId="77777777" w:rsidR="000234BB" w:rsidRPr="00132C43" w:rsidRDefault="000234BB" w:rsidP="00725808">
            <w:pPr>
              <w:pStyle w:val="SmallStandard"/>
            </w:pPr>
            <w:r>
              <w:t>cartesianPoint</w:t>
            </w:r>
          </w:p>
        </w:tc>
        <w:tc>
          <w:tcPr>
            <w:tcW w:w="708" w:type="dxa"/>
          </w:tcPr>
          <w:p w14:paraId="08C7F41E" w14:textId="77777777" w:rsidR="000234BB" w:rsidRPr="00D331EF" w:rsidRDefault="000234BB" w:rsidP="00725808">
            <w:pPr>
              <w:pStyle w:val="SmallStandard"/>
            </w:pPr>
            <w:r w:rsidRPr="00D01517">
              <w:t>1</w:t>
            </w:r>
          </w:p>
        </w:tc>
        <w:tc>
          <w:tcPr>
            <w:tcW w:w="567" w:type="dxa"/>
          </w:tcPr>
          <w:p w14:paraId="79ECD612" w14:textId="77777777" w:rsidR="000234BB" w:rsidRPr="00D331EF" w:rsidRDefault="000234BB" w:rsidP="00725808">
            <w:pPr>
              <w:pStyle w:val="SmallStandard"/>
            </w:pPr>
            <w:r>
              <w:t>N</w:t>
            </w:r>
          </w:p>
        </w:tc>
        <w:tc>
          <w:tcPr>
            <w:tcW w:w="3969" w:type="dxa"/>
          </w:tcPr>
          <w:p w14:paraId="0DDD7311" w14:textId="77777777" w:rsidR="000234BB" w:rsidRDefault="000234BB" w:rsidP="00725808">
            <w:pPr>
              <w:pStyle w:val="SmallStandard"/>
            </w:pPr>
            <w:r w:rsidRPr="00491287">
              <w:t xml:space="preserve">References the CartesianPoint3D where the GeometryNode3D is located. </w:t>
            </w:r>
          </w:p>
        </w:tc>
      </w:tr>
    </w:tbl>
    <w:p w14:paraId="633CEA6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2" w:name="_45edb39518ae2bf2021bbebb8e09bd1e"/>
      <w:r>
        <w:rPr>
          <w:lang w:val="en-GB"/>
        </w:rPr>
        <w:t>CartesianVector3D</w:t>
      </w:r>
      <w:bookmarkEnd w:id="1402"/>
    </w:p>
    <w:p w14:paraId="32F96961" w14:textId="77777777" w:rsidR="000234BB" w:rsidRDefault="000234BB" w:rsidP="000234BB">
      <w:r>
        <w:rPr>
          <w:sz w:val="18"/>
          <w:szCs w:val="18"/>
        </w:rPr>
        <w:t>A Cartesian vector in three-dimensional space.</w:t>
      </w:r>
    </w:p>
    <w:p w14:paraId="254C80A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F47FEC" w14:textId="77777777" w:rsidTr="00725808">
        <w:tc>
          <w:tcPr>
            <w:tcW w:w="2013" w:type="dxa"/>
            <w:tcMar>
              <w:top w:w="28" w:type="dxa"/>
              <w:left w:w="28" w:type="dxa"/>
              <w:bottom w:w="28" w:type="dxa"/>
              <w:right w:w="28" w:type="dxa"/>
            </w:tcMar>
          </w:tcPr>
          <w:p w14:paraId="02F0A5B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5133566" w14:textId="589FEC19" w:rsidR="000234BB" w:rsidRPr="00620BBE" w:rsidRDefault="004714EB" w:rsidP="00725808">
            <w:pPr>
              <w:pStyle w:val="SmallStandard"/>
            </w:pPr>
            <w:hyperlink w:anchor="_e15fdf5df3fd55a809c4dc711a4d48a8" w:history="1">
              <w:r w:rsidR="000234BB" w:rsidRPr="00620BBE">
                <w:rPr>
                  <w:rStyle w:val="Hyperlink"/>
                  <w:rFonts w:eastAsiaTheme="majorEastAsia"/>
                </w:rPr>
                <w:t>CartesianVector</w:t>
              </w:r>
            </w:hyperlink>
          </w:p>
        </w:tc>
      </w:tr>
      <w:tr w:rsidR="000234BB" w:rsidRPr="008359F5" w14:paraId="46AB3F57" w14:textId="77777777" w:rsidTr="00725808">
        <w:tc>
          <w:tcPr>
            <w:tcW w:w="2013" w:type="dxa"/>
            <w:tcMar>
              <w:top w:w="28" w:type="dxa"/>
              <w:left w:w="28" w:type="dxa"/>
              <w:bottom w:w="28" w:type="dxa"/>
              <w:right w:w="28" w:type="dxa"/>
            </w:tcMar>
          </w:tcPr>
          <w:p w14:paraId="3ADC408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A33815" w14:textId="77777777" w:rsidR="000234BB" w:rsidRDefault="000234BB" w:rsidP="00725808"/>
        </w:tc>
      </w:tr>
      <w:tr w:rsidR="000234BB" w:rsidRPr="008359F5" w14:paraId="25C6CFA8" w14:textId="77777777" w:rsidTr="00725808">
        <w:tc>
          <w:tcPr>
            <w:tcW w:w="2013" w:type="dxa"/>
            <w:tcMar>
              <w:top w:w="28" w:type="dxa"/>
              <w:left w:w="28" w:type="dxa"/>
              <w:bottom w:w="28" w:type="dxa"/>
              <w:right w:w="28" w:type="dxa"/>
            </w:tcMar>
          </w:tcPr>
          <w:p w14:paraId="32A9D1E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E6A14D" w14:textId="77777777" w:rsidR="000234BB" w:rsidRPr="000437C1" w:rsidRDefault="000234BB" w:rsidP="00725808">
            <w:pPr>
              <w:pStyle w:val="SmallStandard"/>
            </w:pPr>
            <w:r>
              <w:t>false</w:t>
            </w:r>
          </w:p>
        </w:tc>
      </w:tr>
    </w:tbl>
    <w:p w14:paraId="57191AD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3AE8314" w14:textId="77777777" w:rsidTr="00725808">
        <w:tc>
          <w:tcPr>
            <w:tcW w:w="2013" w:type="dxa"/>
            <w:tcMar>
              <w:top w:w="28" w:type="dxa"/>
              <w:left w:w="28" w:type="dxa"/>
              <w:bottom w:w="28" w:type="dxa"/>
              <w:right w:w="28" w:type="dxa"/>
            </w:tcMar>
          </w:tcPr>
          <w:p w14:paraId="7927E73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ADE613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044E11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D7BDBD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35870C2" w14:textId="77777777" w:rsidTr="00725808">
        <w:tc>
          <w:tcPr>
            <w:tcW w:w="2013" w:type="dxa"/>
            <w:tcMar>
              <w:top w:w="28" w:type="dxa"/>
              <w:left w:w="28" w:type="dxa"/>
              <w:bottom w:w="28" w:type="dxa"/>
              <w:right w:w="28" w:type="dxa"/>
            </w:tcMar>
          </w:tcPr>
          <w:p w14:paraId="68E76F47" w14:textId="77777777" w:rsidR="000234BB" w:rsidRPr="00620BBE" w:rsidRDefault="000234BB" w:rsidP="00725808">
            <w:pPr>
              <w:pStyle w:val="SmallStandard"/>
            </w:pPr>
            <w:r w:rsidRPr="00620BBE">
              <w:t>x</w:t>
            </w:r>
          </w:p>
        </w:tc>
        <w:tc>
          <w:tcPr>
            <w:tcW w:w="1559" w:type="dxa"/>
            <w:tcMar>
              <w:top w:w="28" w:type="dxa"/>
              <w:left w:w="28" w:type="dxa"/>
              <w:bottom w:w="28" w:type="dxa"/>
              <w:right w:w="28" w:type="dxa"/>
            </w:tcMar>
          </w:tcPr>
          <w:p w14:paraId="11A4EEE8"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7F6DF44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84111E6" w14:textId="77777777" w:rsidR="000234BB" w:rsidRDefault="000234BB" w:rsidP="00725808">
            <w:pPr>
              <w:jc w:val="left"/>
            </w:pPr>
            <w:r>
              <w:rPr>
                <w:sz w:val="16"/>
                <w:szCs w:val="16"/>
              </w:rPr>
              <w:t>Specifies the x-coordinate in 3D space.</w:t>
            </w:r>
          </w:p>
        </w:tc>
      </w:tr>
      <w:tr w:rsidR="000234BB" w:rsidRPr="006675E2" w14:paraId="780D9389" w14:textId="77777777" w:rsidTr="00725808">
        <w:tc>
          <w:tcPr>
            <w:tcW w:w="2013" w:type="dxa"/>
            <w:tcMar>
              <w:top w:w="28" w:type="dxa"/>
              <w:left w:w="28" w:type="dxa"/>
              <w:bottom w:w="28" w:type="dxa"/>
              <w:right w:w="28" w:type="dxa"/>
            </w:tcMar>
          </w:tcPr>
          <w:p w14:paraId="62EA91E6" w14:textId="77777777" w:rsidR="000234BB" w:rsidRPr="00620BBE" w:rsidRDefault="000234BB" w:rsidP="00725808">
            <w:pPr>
              <w:pStyle w:val="SmallStandard"/>
            </w:pPr>
            <w:r w:rsidRPr="00620BBE">
              <w:t>y</w:t>
            </w:r>
          </w:p>
        </w:tc>
        <w:tc>
          <w:tcPr>
            <w:tcW w:w="1559" w:type="dxa"/>
            <w:tcMar>
              <w:top w:w="28" w:type="dxa"/>
              <w:left w:w="28" w:type="dxa"/>
              <w:bottom w:w="28" w:type="dxa"/>
              <w:right w:w="28" w:type="dxa"/>
            </w:tcMar>
          </w:tcPr>
          <w:p w14:paraId="5BEC1313"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0AA496A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73504FF" w14:textId="77777777" w:rsidR="000234BB" w:rsidRDefault="000234BB" w:rsidP="00725808">
            <w:pPr>
              <w:jc w:val="left"/>
            </w:pPr>
            <w:r>
              <w:rPr>
                <w:sz w:val="16"/>
                <w:szCs w:val="16"/>
              </w:rPr>
              <w:t>Specifies the y-coordinate in 3D space.</w:t>
            </w:r>
          </w:p>
        </w:tc>
      </w:tr>
      <w:tr w:rsidR="000234BB" w:rsidRPr="006675E2" w14:paraId="4FAC0A59" w14:textId="77777777" w:rsidTr="00725808">
        <w:tc>
          <w:tcPr>
            <w:tcW w:w="2013" w:type="dxa"/>
            <w:tcMar>
              <w:top w:w="28" w:type="dxa"/>
              <w:left w:w="28" w:type="dxa"/>
              <w:bottom w:w="28" w:type="dxa"/>
              <w:right w:w="28" w:type="dxa"/>
            </w:tcMar>
          </w:tcPr>
          <w:p w14:paraId="3BE1D400" w14:textId="77777777" w:rsidR="000234BB" w:rsidRPr="00620BBE" w:rsidRDefault="000234BB" w:rsidP="00725808">
            <w:pPr>
              <w:pStyle w:val="SmallStandard"/>
            </w:pPr>
            <w:r w:rsidRPr="00620BBE">
              <w:t>z</w:t>
            </w:r>
          </w:p>
        </w:tc>
        <w:tc>
          <w:tcPr>
            <w:tcW w:w="1559" w:type="dxa"/>
            <w:tcMar>
              <w:top w:w="28" w:type="dxa"/>
              <w:left w:w="28" w:type="dxa"/>
              <w:bottom w:w="28" w:type="dxa"/>
              <w:right w:w="28" w:type="dxa"/>
            </w:tcMar>
          </w:tcPr>
          <w:p w14:paraId="618EC6C2"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3D6BFA9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27A0F5B" w14:textId="77777777" w:rsidR="000234BB" w:rsidRDefault="000234BB" w:rsidP="00725808">
            <w:pPr>
              <w:jc w:val="left"/>
            </w:pPr>
            <w:r>
              <w:rPr>
                <w:sz w:val="16"/>
                <w:szCs w:val="16"/>
              </w:rPr>
              <w:t>Specifies the z-coordinate in 3D space.</w:t>
            </w:r>
          </w:p>
        </w:tc>
      </w:tr>
    </w:tbl>
    <w:p w14:paraId="1615CE9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03" w:name="_7961a81dc4dc63268ae0133bb590fc02"/>
      <w:r>
        <w:rPr>
          <w:lang w:val="en-GB"/>
        </w:rPr>
        <w:t>Curve3D</w:t>
      </w:r>
      <w:bookmarkEnd w:id="1403"/>
    </w:p>
    <w:p w14:paraId="5DA2B9DD" w14:textId="77777777" w:rsidR="000234BB" w:rsidRDefault="000234BB" w:rsidP="000234BB">
      <w:r>
        <w:rPr>
          <w:sz w:val="18"/>
          <w:szCs w:val="18"/>
        </w:rPr>
        <w:t xml:space="preserve">The </w:t>
      </w:r>
      <w:r>
        <w:rPr>
          <w:i/>
          <w:iCs/>
          <w:sz w:val="18"/>
          <w:szCs w:val="18"/>
        </w:rPr>
        <w:t>Curve3D</w:t>
      </w:r>
      <w:r>
        <w:rPr>
          <w:sz w:val="18"/>
          <w:szCs w:val="18"/>
        </w:rPr>
        <w:t xml:space="preserve"> is an abstract representation of a curve, that defines the three-dimensional appearance of the centreline of a segment. The concrete type of the curve (e.g. NURBSCurve) defines the mathematical function that applies to curve and stores the required parameter set for this function in the VEC.</w:t>
      </w:r>
    </w:p>
    <w:p w14:paraId="46C132A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8A34C4E" w14:textId="77777777" w:rsidTr="00725808">
        <w:tc>
          <w:tcPr>
            <w:tcW w:w="2013" w:type="dxa"/>
            <w:tcMar>
              <w:top w:w="28" w:type="dxa"/>
              <w:left w:w="28" w:type="dxa"/>
              <w:bottom w:w="28" w:type="dxa"/>
              <w:right w:w="28" w:type="dxa"/>
            </w:tcMar>
          </w:tcPr>
          <w:p w14:paraId="7CC1ACB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0C36E9" w14:textId="0A31620A"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12464C02" w14:textId="77777777" w:rsidTr="00725808">
        <w:tc>
          <w:tcPr>
            <w:tcW w:w="2013" w:type="dxa"/>
            <w:tcMar>
              <w:top w:w="28" w:type="dxa"/>
              <w:left w:w="28" w:type="dxa"/>
              <w:bottom w:w="28" w:type="dxa"/>
              <w:right w:w="28" w:type="dxa"/>
            </w:tcMar>
          </w:tcPr>
          <w:p w14:paraId="3BB3270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2EBFC98" w14:textId="77777777" w:rsidR="000234BB" w:rsidRDefault="000234BB" w:rsidP="00725808"/>
        </w:tc>
      </w:tr>
      <w:tr w:rsidR="000234BB" w:rsidRPr="008359F5" w14:paraId="2E3A38A3" w14:textId="77777777" w:rsidTr="00725808">
        <w:tc>
          <w:tcPr>
            <w:tcW w:w="2013" w:type="dxa"/>
            <w:tcMar>
              <w:top w:w="28" w:type="dxa"/>
              <w:left w:w="28" w:type="dxa"/>
              <w:bottom w:w="28" w:type="dxa"/>
              <w:right w:w="28" w:type="dxa"/>
            </w:tcMar>
          </w:tcPr>
          <w:p w14:paraId="2DDE94B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FBD57F" w14:textId="77777777" w:rsidR="000234BB" w:rsidRPr="000437C1" w:rsidRDefault="000234BB" w:rsidP="00725808">
            <w:pPr>
              <w:pStyle w:val="SmallStandard"/>
            </w:pPr>
            <w:r>
              <w:t>true</w:t>
            </w:r>
          </w:p>
        </w:tc>
      </w:tr>
    </w:tbl>
    <w:p w14:paraId="0A9B945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B477D5C" w14:textId="77777777" w:rsidTr="00725808">
        <w:tc>
          <w:tcPr>
            <w:tcW w:w="2296" w:type="dxa"/>
            <w:gridSpan w:val="2"/>
          </w:tcPr>
          <w:p w14:paraId="0D96A04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68E9E8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86379E2" w14:textId="77777777" w:rsidR="000234BB" w:rsidRDefault="000234BB" w:rsidP="00725808">
            <w:pPr>
              <w:jc w:val="center"/>
              <w:rPr>
                <w:b/>
                <w:sz w:val="16"/>
                <w:szCs w:val="16"/>
                <w:lang w:val="en-GB"/>
              </w:rPr>
            </w:pPr>
            <w:r>
              <w:rPr>
                <w:b/>
                <w:sz w:val="16"/>
                <w:szCs w:val="16"/>
                <w:lang w:val="en-GB"/>
              </w:rPr>
              <w:t>General</w:t>
            </w:r>
          </w:p>
        </w:tc>
      </w:tr>
      <w:tr w:rsidR="000234BB" w:rsidRPr="00720F6F" w14:paraId="6F3410FC" w14:textId="77777777" w:rsidTr="00725808">
        <w:tc>
          <w:tcPr>
            <w:tcW w:w="1588" w:type="dxa"/>
          </w:tcPr>
          <w:p w14:paraId="30A11D59" w14:textId="77777777" w:rsidR="000234BB" w:rsidRDefault="000234BB" w:rsidP="00725808">
            <w:pPr>
              <w:rPr>
                <w:b/>
                <w:sz w:val="16"/>
                <w:szCs w:val="16"/>
                <w:lang w:val="en-GB"/>
              </w:rPr>
            </w:pPr>
            <w:r>
              <w:rPr>
                <w:b/>
                <w:sz w:val="16"/>
                <w:szCs w:val="16"/>
                <w:lang w:val="en-GB"/>
              </w:rPr>
              <w:t>Type</w:t>
            </w:r>
          </w:p>
        </w:tc>
        <w:tc>
          <w:tcPr>
            <w:tcW w:w="708" w:type="dxa"/>
          </w:tcPr>
          <w:p w14:paraId="2FEF9A9A" w14:textId="77777777" w:rsidR="000234BB" w:rsidRDefault="000234BB" w:rsidP="00725808">
            <w:pPr>
              <w:rPr>
                <w:b/>
                <w:sz w:val="16"/>
                <w:szCs w:val="16"/>
                <w:lang w:val="en-GB"/>
              </w:rPr>
            </w:pPr>
            <w:r>
              <w:rPr>
                <w:b/>
                <w:sz w:val="16"/>
                <w:szCs w:val="16"/>
                <w:lang w:val="en-GB"/>
              </w:rPr>
              <w:t>Mult</w:t>
            </w:r>
          </w:p>
        </w:tc>
        <w:tc>
          <w:tcPr>
            <w:tcW w:w="1560" w:type="dxa"/>
          </w:tcPr>
          <w:p w14:paraId="160AD36D" w14:textId="77777777" w:rsidR="000234BB" w:rsidRDefault="000234BB" w:rsidP="00725808">
            <w:pPr>
              <w:rPr>
                <w:b/>
                <w:sz w:val="16"/>
                <w:szCs w:val="16"/>
                <w:lang w:val="en-GB"/>
              </w:rPr>
            </w:pPr>
            <w:r>
              <w:rPr>
                <w:b/>
                <w:sz w:val="16"/>
                <w:szCs w:val="16"/>
                <w:lang w:val="en-GB"/>
              </w:rPr>
              <w:t>Role</w:t>
            </w:r>
          </w:p>
        </w:tc>
        <w:tc>
          <w:tcPr>
            <w:tcW w:w="708" w:type="dxa"/>
          </w:tcPr>
          <w:p w14:paraId="385DA908" w14:textId="77777777" w:rsidR="000234BB" w:rsidRDefault="000234BB" w:rsidP="00725808">
            <w:pPr>
              <w:rPr>
                <w:b/>
                <w:sz w:val="16"/>
                <w:szCs w:val="16"/>
                <w:lang w:val="en-GB"/>
              </w:rPr>
            </w:pPr>
            <w:r>
              <w:rPr>
                <w:b/>
                <w:sz w:val="16"/>
                <w:szCs w:val="16"/>
                <w:lang w:val="en-GB"/>
              </w:rPr>
              <w:t>Mult</w:t>
            </w:r>
          </w:p>
        </w:tc>
        <w:tc>
          <w:tcPr>
            <w:tcW w:w="567" w:type="dxa"/>
          </w:tcPr>
          <w:p w14:paraId="7C2A66B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1B3F113" w14:textId="77777777" w:rsidR="000234BB" w:rsidRPr="008359F5" w:rsidRDefault="000234BB" w:rsidP="00725808">
            <w:pPr>
              <w:rPr>
                <w:b/>
                <w:sz w:val="16"/>
                <w:szCs w:val="16"/>
                <w:lang w:val="en-GB"/>
              </w:rPr>
            </w:pPr>
            <w:r>
              <w:rPr>
                <w:b/>
                <w:sz w:val="16"/>
                <w:szCs w:val="16"/>
                <w:lang w:val="en-GB"/>
              </w:rPr>
              <w:t>Comment</w:t>
            </w:r>
          </w:p>
        </w:tc>
      </w:tr>
      <w:tr w:rsidR="000234BB" w:rsidRPr="00CC6307" w14:paraId="0AB8092A" w14:textId="77777777" w:rsidTr="00725808">
        <w:tc>
          <w:tcPr>
            <w:tcW w:w="1588" w:type="dxa"/>
          </w:tcPr>
          <w:p w14:paraId="3B7C7E66" w14:textId="77777777" w:rsidR="000234BB" w:rsidRPr="00634625" w:rsidRDefault="000234BB" w:rsidP="00725808">
            <w:pPr>
              <w:pStyle w:val="SmallStandard"/>
            </w:pPr>
            <w:r>
              <w:t>GeometrySegment3D</w:t>
            </w:r>
          </w:p>
        </w:tc>
        <w:tc>
          <w:tcPr>
            <w:tcW w:w="708" w:type="dxa"/>
          </w:tcPr>
          <w:p w14:paraId="3209DA5C" w14:textId="77777777" w:rsidR="000234BB" w:rsidRDefault="000234BB" w:rsidP="00725808"/>
        </w:tc>
        <w:tc>
          <w:tcPr>
            <w:tcW w:w="1560" w:type="dxa"/>
          </w:tcPr>
          <w:p w14:paraId="3F0AC3F4" w14:textId="77777777" w:rsidR="000234BB" w:rsidRPr="00132C43" w:rsidRDefault="000234BB" w:rsidP="00725808">
            <w:pPr>
              <w:pStyle w:val="SmallStandard"/>
            </w:pPr>
            <w:r>
              <w:t>curve</w:t>
            </w:r>
          </w:p>
        </w:tc>
        <w:tc>
          <w:tcPr>
            <w:tcW w:w="708" w:type="dxa"/>
          </w:tcPr>
          <w:p w14:paraId="1B0C3AE3" w14:textId="77777777" w:rsidR="000234BB" w:rsidRPr="00D331EF" w:rsidRDefault="000234BB" w:rsidP="00725808">
            <w:pPr>
              <w:pStyle w:val="SmallStandard"/>
            </w:pPr>
            <w:r w:rsidRPr="00D01517">
              <w:t>0..*</w:t>
            </w:r>
          </w:p>
        </w:tc>
        <w:tc>
          <w:tcPr>
            <w:tcW w:w="567" w:type="dxa"/>
          </w:tcPr>
          <w:p w14:paraId="3F3BE8BD" w14:textId="77777777" w:rsidR="000234BB" w:rsidRDefault="000234BB" w:rsidP="00725808">
            <w:pPr>
              <w:pStyle w:val="SmallStandard"/>
            </w:pPr>
            <w:r>
              <w:t>Y</w:t>
            </w:r>
          </w:p>
        </w:tc>
        <w:tc>
          <w:tcPr>
            <w:tcW w:w="3969" w:type="dxa"/>
          </w:tcPr>
          <w:p w14:paraId="785C5F11" w14:textId="77777777" w:rsidR="000234BB" w:rsidRDefault="000234BB" w:rsidP="00725808">
            <w:pPr>
              <w:jc w:val="left"/>
            </w:pPr>
            <w:r>
              <w:rPr>
                <w:sz w:val="16"/>
                <w:szCs w:val="16"/>
              </w:rPr>
              <w:t>Specifies an ordered list of curves which describe the centerline of the segment. If a segment is described by more than one curve, the centrelines of the individual curves are aligned in the order of this association.</w:t>
            </w:r>
          </w:p>
        </w:tc>
      </w:tr>
    </w:tbl>
    <w:p w14:paraId="514438A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4" w:name="_24cbb956e4a97b1b0d03e6bc526a6ffb"/>
      <w:r>
        <w:rPr>
          <w:lang w:val="en-GB"/>
        </w:rPr>
        <w:t>GeometryNode3D</w:t>
      </w:r>
      <w:bookmarkEnd w:id="1404"/>
    </w:p>
    <w:p w14:paraId="413DE81C" w14:textId="77777777" w:rsidR="000234BB" w:rsidRDefault="000234BB" w:rsidP="000234BB">
      <w:r>
        <w:rPr>
          <w:sz w:val="18"/>
          <w:szCs w:val="18"/>
        </w:rPr>
        <w:t>A GeometryNode3D is the geometric representation of a TopologyNode in 3D-space.</w:t>
      </w:r>
    </w:p>
    <w:p w14:paraId="7EFE4FA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5F60BFA" w14:textId="77777777" w:rsidTr="00725808">
        <w:tc>
          <w:tcPr>
            <w:tcW w:w="2013" w:type="dxa"/>
            <w:tcMar>
              <w:top w:w="28" w:type="dxa"/>
              <w:left w:w="28" w:type="dxa"/>
              <w:bottom w:w="28" w:type="dxa"/>
              <w:right w:w="28" w:type="dxa"/>
            </w:tcMar>
          </w:tcPr>
          <w:p w14:paraId="7D43104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D3BC93" w14:textId="238ABCC7" w:rsidR="000234BB" w:rsidRPr="00620BBE" w:rsidRDefault="004714EB" w:rsidP="00725808">
            <w:pPr>
              <w:pStyle w:val="SmallStandard"/>
            </w:pPr>
            <w:hyperlink w:anchor="_8389e0c2a9331ad76798f7b30a7c7cac" w:history="1">
              <w:r w:rsidR="000234BB" w:rsidRPr="00620BBE">
                <w:rPr>
                  <w:rStyle w:val="Hyperlink"/>
                  <w:rFonts w:eastAsiaTheme="majorEastAsia"/>
                </w:rPr>
                <w:t>GeometryNode</w:t>
              </w:r>
            </w:hyperlink>
          </w:p>
        </w:tc>
      </w:tr>
      <w:tr w:rsidR="000234BB" w:rsidRPr="008359F5" w14:paraId="611373DB" w14:textId="77777777" w:rsidTr="00725808">
        <w:tc>
          <w:tcPr>
            <w:tcW w:w="2013" w:type="dxa"/>
            <w:tcMar>
              <w:top w:w="28" w:type="dxa"/>
              <w:left w:w="28" w:type="dxa"/>
              <w:bottom w:w="28" w:type="dxa"/>
              <w:right w:w="28" w:type="dxa"/>
            </w:tcMar>
          </w:tcPr>
          <w:p w14:paraId="6B362E9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A7311A" w14:textId="77777777" w:rsidR="000234BB" w:rsidRDefault="000234BB" w:rsidP="00725808"/>
        </w:tc>
      </w:tr>
      <w:tr w:rsidR="000234BB" w:rsidRPr="008359F5" w14:paraId="5A24DEEC" w14:textId="77777777" w:rsidTr="00725808">
        <w:tc>
          <w:tcPr>
            <w:tcW w:w="2013" w:type="dxa"/>
            <w:tcMar>
              <w:top w:w="28" w:type="dxa"/>
              <w:left w:w="28" w:type="dxa"/>
              <w:bottom w:w="28" w:type="dxa"/>
              <w:right w:w="28" w:type="dxa"/>
            </w:tcMar>
          </w:tcPr>
          <w:p w14:paraId="4250885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8BBED6" w14:textId="77777777" w:rsidR="000234BB" w:rsidRPr="000437C1" w:rsidRDefault="000234BB" w:rsidP="00725808">
            <w:pPr>
              <w:pStyle w:val="SmallStandard"/>
            </w:pPr>
            <w:r>
              <w:t>false</w:t>
            </w:r>
          </w:p>
        </w:tc>
      </w:tr>
    </w:tbl>
    <w:p w14:paraId="5388F30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FC7F43F" w14:textId="77777777" w:rsidTr="00725808">
        <w:tc>
          <w:tcPr>
            <w:tcW w:w="3856" w:type="dxa"/>
            <w:gridSpan w:val="3"/>
          </w:tcPr>
          <w:p w14:paraId="47DF3D16" w14:textId="77777777" w:rsidR="000234BB" w:rsidRDefault="000234BB" w:rsidP="00725808">
            <w:pPr>
              <w:jc w:val="center"/>
              <w:rPr>
                <w:b/>
                <w:sz w:val="16"/>
                <w:szCs w:val="16"/>
                <w:lang w:val="en-GB"/>
              </w:rPr>
            </w:pPr>
            <w:r>
              <w:rPr>
                <w:b/>
                <w:sz w:val="16"/>
                <w:szCs w:val="16"/>
                <w:lang w:val="en-GB"/>
              </w:rPr>
              <w:t>Other End</w:t>
            </w:r>
          </w:p>
        </w:tc>
        <w:tc>
          <w:tcPr>
            <w:tcW w:w="708" w:type="dxa"/>
          </w:tcPr>
          <w:p w14:paraId="5A375905"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85F0177" w14:textId="77777777" w:rsidR="000234BB" w:rsidRDefault="000234BB" w:rsidP="00725808">
            <w:pPr>
              <w:jc w:val="center"/>
              <w:rPr>
                <w:b/>
                <w:sz w:val="16"/>
                <w:szCs w:val="16"/>
                <w:lang w:val="en-GB"/>
              </w:rPr>
            </w:pPr>
            <w:r>
              <w:rPr>
                <w:b/>
                <w:sz w:val="16"/>
                <w:szCs w:val="16"/>
                <w:lang w:val="en-GB"/>
              </w:rPr>
              <w:t>General</w:t>
            </w:r>
          </w:p>
        </w:tc>
      </w:tr>
      <w:tr w:rsidR="000234BB" w:rsidRPr="00720F6F" w14:paraId="0E99EB57" w14:textId="77777777" w:rsidTr="00725808">
        <w:tc>
          <w:tcPr>
            <w:tcW w:w="1573" w:type="dxa"/>
          </w:tcPr>
          <w:p w14:paraId="04F1C957" w14:textId="77777777" w:rsidR="000234BB" w:rsidRDefault="000234BB" w:rsidP="00725808">
            <w:pPr>
              <w:rPr>
                <w:b/>
                <w:sz w:val="16"/>
                <w:szCs w:val="16"/>
                <w:lang w:val="en-GB"/>
              </w:rPr>
            </w:pPr>
            <w:r>
              <w:rPr>
                <w:b/>
                <w:sz w:val="16"/>
                <w:szCs w:val="16"/>
                <w:lang w:val="en-GB"/>
              </w:rPr>
              <w:t>Type</w:t>
            </w:r>
          </w:p>
        </w:tc>
        <w:tc>
          <w:tcPr>
            <w:tcW w:w="1574" w:type="dxa"/>
          </w:tcPr>
          <w:p w14:paraId="4AC5C7C7" w14:textId="77777777" w:rsidR="000234BB" w:rsidRDefault="000234BB" w:rsidP="00725808">
            <w:pPr>
              <w:rPr>
                <w:b/>
                <w:sz w:val="16"/>
                <w:szCs w:val="16"/>
                <w:lang w:val="en-GB"/>
              </w:rPr>
            </w:pPr>
            <w:r>
              <w:rPr>
                <w:b/>
                <w:sz w:val="16"/>
                <w:szCs w:val="16"/>
                <w:lang w:val="en-GB"/>
              </w:rPr>
              <w:t>Role</w:t>
            </w:r>
          </w:p>
        </w:tc>
        <w:tc>
          <w:tcPr>
            <w:tcW w:w="708" w:type="dxa"/>
          </w:tcPr>
          <w:p w14:paraId="208DE779" w14:textId="77777777" w:rsidR="000234BB" w:rsidRDefault="000234BB" w:rsidP="00725808">
            <w:pPr>
              <w:rPr>
                <w:b/>
                <w:sz w:val="16"/>
                <w:szCs w:val="16"/>
                <w:lang w:val="en-GB"/>
              </w:rPr>
            </w:pPr>
            <w:r>
              <w:rPr>
                <w:b/>
                <w:sz w:val="16"/>
                <w:szCs w:val="16"/>
                <w:lang w:val="en-GB"/>
              </w:rPr>
              <w:t>Mult</w:t>
            </w:r>
          </w:p>
        </w:tc>
        <w:tc>
          <w:tcPr>
            <w:tcW w:w="709" w:type="dxa"/>
          </w:tcPr>
          <w:p w14:paraId="7EF5E00D" w14:textId="77777777" w:rsidR="000234BB" w:rsidRDefault="000234BB" w:rsidP="00725808">
            <w:pPr>
              <w:rPr>
                <w:b/>
                <w:sz w:val="16"/>
                <w:szCs w:val="16"/>
                <w:lang w:val="en-GB"/>
              </w:rPr>
            </w:pPr>
            <w:r>
              <w:rPr>
                <w:b/>
                <w:sz w:val="16"/>
                <w:szCs w:val="16"/>
                <w:lang w:val="en-GB"/>
              </w:rPr>
              <w:t>Mult</w:t>
            </w:r>
          </w:p>
        </w:tc>
        <w:tc>
          <w:tcPr>
            <w:tcW w:w="567" w:type="dxa"/>
          </w:tcPr>
          <w:p w14:paraId="39A13D6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9BE24E2" w14:textId="77777777" w:rsidR="000234BB" w:rsidRPr="008359F5" w:rsidRDefault="000234BB" w:rsidP="00725808">
            <w:pPr>
              <w:rPr>
                <w:b/>
                <w:sz w:val="16"/>
                <w:szCs w:val="16"/>
                <w:lang w:val="en-GB"/>
              </w:rPr>
            </w:pPr>
            <w:r>
              <w:rPr>
                <w:b/>
                <w:sz w:val="16"/>
                <w:szCs w:val="16"/>
                <w:lang w:val="en-GB"/>
              </w:rPr>
              <w:t>Comment</w:t>
            </w:r>
          </w:p>
        </w:tc>
      </w:tr>
      <w:tr w:rsidR="000234BB" w:rsidRPr="00CC6307" w14:paraId="64CECE43" w14:textId="77777777" w:rsidTr="00725808">
        <w:tc>
          <w:tcPr>
            <w:tcW w:w="1573" w:type="dxa"/>
          </w:tcPr>
          <w:p w14:paraId="41E6182F" w14:textId="77777777" w:rsidR="000234BB" w:rsidRPr="00634625" w:rsidRDefault="000234BB" w:rsidP="00725808">
            <w:pPr>
              <w:pStyle w:val="SmallStandard"/>
            </w:pPr>
            <w:r>
              <w:t>CartesianPoint3D</w:t>
            </w:r>
          </w:p>
        </w:tc>
        <w:tc>
          <w:tcPr>
            <w:tcW w:w="1574" w:type="dxa"/>
          </w:tcPr>
          <w:p w14:paraId="333AAA07" w14:textId="77777777" w:rsidR="000234BB" w:rsidRPr="00132C43" w:rsidRDefault="000234BB" w:rsidP="00725808">
            <w:pPr>
              <w:pStyle w:val="SmallStandard"/>
            </w:pPr>
            <w:r>
              <w:t>cartesianPoint</w:t>
            </w:r>
          </w:p>
        </w:tc>
        <w:tc>
          <w:tcPr>
            <w:tcW w:w="708" w:type="dxa"/>
          </w:tcPr>
          <w:p w14:paraId="6C99980C" w14:textId="77777777" w:rsidR="000234BB" w:rsidRPr="00D331EF" w:rsidRDefault="000234BB" w:rsidP="00725808">
            <w:pPr>
              <w:pStyle w:val="SmallStandard"/>
            </w:pPr>
            <w:r w:rsidRPr="00574783">
              <w:t>1</w:t>
            </w:r>
          </w:p>
        </w:tc>
        <w:tc>
          <w:tcPr>
            <w:tcW w:w="709" w:type="dxa"/>
          </w:tcPr>
          <w:p w14:paraId="5B6AE577" w14:textId="77777777" w:rsidR="000234BB" w:rsidRPr="00D331EF" w:rsidRDefault="000234BB" w:rsidP="00725808">
            <w:pPr>
              <w:pStyle w:val="SmallStandard"/>
            </w:pPr>
            <w:r w:rsidRPr="00207506">
              <w:t>0..*</w:t>
            </w:r>
          </w:p>
        </w:tc>
        <w:tc>
          <w:tcPr>
            <w:tcW w:w="567" w:type="dxa"/>
          </w:tcPr>
          <w:p w14:paraId="2EF1EFA8" w14:textId="77777777" w:rsidR="000234BB" w:rsidRPr="00D331EF" w:rsidRDefault="000234BB" w:rsidP="00725808">
            <w:pPr>
              <w:pStyle w:val="SmallStandard"/>
            </w:pPr>
            <w:r>
              <w:t>N</w:t>
            </w:r>
          </w:p>
        </w:tc>
        <w:tc>
          <w:tcPr>
            <w:tcW w:w="3969" w:type="dxa"/>
          </w:tcPr>
          <w:p w14:paraId="1283C950" w14:textId="77777777" w:rsidR="000234BB" w:rsidRDefault="000234BB" w:rsidP="00725808">
            <w:pPr>
              <w:pStyle w:val="SmallStandard"/>
            </w:pPr>
            <w:r w:rsidRPr="00491287">
              <w:t xml:space="preserve">References the CartesianPoint3D where the GeometryNode3D is located. </w:t>
            </w:r>
          </w:p>
        </w:tc>
      </w:tr>
    </w:tbl>
    <w:p w14:paraId="6CCBD62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DF006C8" w14:textId="77777777" w:rsidTr="00725808">
        <w:tc>
          <w:tcPr>
            <w:tcW w:w="2296" w:type="dxa"/>
            <w:gridSpan w:val="2"/>
          </w:tcPr>
          <w:p w14:paraId="62E2782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527FA49"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9B98A01" w14:textId="77777777" w:rsidR="000234BB" w:rsidRDefault="000234BB" w:rsidP="00725808">
            <w:pPr>
              <w:jc w:val="center"/>
              <w:rPr>
                <w:b/>
                <w:sz w:val="16"/>
                <w:szCs w:val="16"/>
                <w:lang w:val="en-GB"/>
              </w:rPr>
            </w:pPr>
            <w:r>
              <w:rPr>
                <w:b/>
                <w:sz w:val="16"/>
                <w:szCs w:val="16"/>
                <w:lang w:val="en-GB"/>
              </w:rPr>
              <w:t>General</w:t>
            </w:r>
          </w:p>
        </w:tc>
      </w:tr>
      <w:tr w:rsidR="000234BB" w:rsidRPr="00720F6F" w14:paraId="5D68A52F" w14:textId="77777777" w:rsidTr="00725808">
        <w:tc>
          <w:tcPr>
            <w:tcW w:w="1588" w:type="dxa"/>
          </w:tcPr>
          <w:p w14:paraId="6C40E5E5" w14:textId="77777777" w:rsidR="000234BB" w:rsidRDefault="000234BB" w:rsidP="00725808">
            <w:pPr>
              <w:rPr>
                <w:b/>
                <w:sz w:val="16"/>
                <w:szCs w:val="16"/>
                <w:lang w:val="en-GB"/>
              </w:rPr>
            </w:pPr>
            <w:r>
              <w:rPr>
                <w:b/>
                <w:sz w:val="16"/>
                <w:szCs w:val="16"/>
                <w:lang w:val="en-GB"/>
              </w:rPr>
              <w:t>Type</w:t>
            </w:r>
          </w:p>
        </w:tc>
        <w:tc>
          <w:tcPr>
            <w:tcW w:w="708" w:type="dxa"/>
          </w:tcPr>
          <w:p w14:paraId="10C067B9" w14:textId="77777777" w:rsidR="000234BB" w:rsidRDefault="000234BB" w:rsidP="00725808">
            <w:pPr>
              <w:rPr>
                <w:b/>
                <w:sz w:val="16"/>
                <w:szCs w:val="16"/>
                <w:lang w:val="en-GB"/>
              </w:rPr>
            </w:pPr>
            <w:r>
              <w:rPr>
                <w:b/>
                <w:sz w:val="16"/>
                <w:szCs w:val="16"/>
                <w:lang w:val="en-GB"/>
              </w:rPr>
              <w:t>Mult</w:t>
            </w:r>
          </w:p>
        </w:tc>
        <w:tc>
          <w:tcPr>
            <w:tcW w:w="1560" w:type="dxa"/>
          </w:tcPr>
          <w:p w14:paraId="4057DC7A" w14:textId="77777777" w:rsidR="000234BB" w:rsidRDefault="000234BB" w:rsidP="00725808">
            <w:pPr>
              <w:rPr>
                <w:b/>
                <w:sz w:val="16"/>
                <w:szCs w:val="16"/>
                <w:lang w:val="en-GB"/>
              </w:rPr>
            </w:pPr>
            <w:r>
              <w:rPr>
                <w:b/>
                <w:sz w:val="16"/>
                <w:szCs w:val="16"/>
                <w:lang w:val="en-GB"/>
              </w:rPr>
              <w:t>Role</w:t>
            </w:r>
          </w:p>
        </w:tc>
        <w:tc>
          <w:tcPr>
            <w:tcW w:w="708" w:type="dxa"/>
          </w:tcPr>
          <w:p w14:paraId="05B21DF9" w14:textId="77777777" w:rsidR="000234BB" w:rsidRDefault="000234BB" w:rsidP="00725808">
            <w:pPr>
              <w:rPr>
                <w:b/>
                <w:sz w:val="16"/>
                <w:szCs w:val="16"/>
                <w:lang w:val="en-GB"/>
              </w:rPr>
            </w:pPr>
            <w:r>
              <w:rPr>
                <w:b/>
                <w:sz w:val="16"/>
                <w:szCs w:val="16"/>
                <w:lang w:val="en-GB"/>
              </w:rPr>
              <w:t>Mult</w:t>
            </w:r>
          </w:p>
        </w:tc>
        <w:tc>
          <w:tcPr>
            <w:tcW w:w="567" w:type="dxa"/>
          </w:tcPr>
          <w:p w14:paraId="1D34914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4B63700" w14:textId="77777777" w:rsidR="000234BB" w:rsidRPr="008359F5" w:rsidRDefault="000234BB" w:rsidP="00725808">
            <w:pPr>
              <w:rPr>
                <w:b/>
                <w:sz w:val="16"/>
                <w:szCs w:val="16"/>
                <w:lang w:val="en-GB"/>
              </w:rPr>
            </w:pPr>
            <w:r>
              <w:rPr>
                <w:b/>
                <w:sz w:val="16"/>
                <w:szCs w:val="16"/>
                <w:lang w:val="en-GB"/>
              </w:rPr>
              <w:t>Comment</w:t>
            </w:r>
          </w:p>
        </w:tc>
      </w:tr>
      <w:tr w:rsidR="000234BB" w:rsidRPr="00CC6307" w14:paraId="3CC660F3" w14:textId="77777777" w:rsidTr="00725808">
        <w:tc>
          <w:tcPr>
            <w:tcW w:w="1588" w:type="dxa"/>
          </w:tcPr>
          <w:p w14:paraId="1295E008" w14:textId="77777777" w:rsidR="000234BB" w:rsidRPr="00634625" w:rsidRDefault="000234BB" w:rsidP="00725808">
            <w:pPr>
              <w:pStyle w:val="SmallStandard"/>
            </w:pPr>
            <w:r>
              <w:t>GeometrySegment3D</w:t>
            </w:r>
          </w:p>
        </w:tc>
        <w:tc>
          <w:tcPr>
            <w:tcW w:w="708" w:type="dxa"/>
          </w:tcPr>
          <w:p w14:paraId="1AC05239" w14:textId="77777777" w:rsidR="000234BB" w:rsidRPr="00D331EF" w:rsidRDefault="000234BB" w:rsidP="00725808">
            <w:pPr>
              <w:pStyle w:val="SmallStandard"/>
            </w:pPr>
            <w:r w:rsidRPr="00D01517">
              <w:t>0..*</w:t>
            </w:r>
          </w:p>
        </w:tc>
        <w:tc>
          <w:tcPr>
            <w:tcW w:w="1560" w:type="dxa"/>
          </w:tcPr>
          <w:p w14:paraId="5F1F1AD7" w14:textId="77777777" w:rsidR="000234BB" w:rsidRPr="00132C43" w:rsidRDefault="000234BB" w:rsidP="00725808">
            <w:pPr>
              <w:pStyle w:val="SmallStandard"/>
            </w:pPr>
            <w:r>
              <w:t>endNode</w:t>
            </w:r>
          </w:p>
        </w:tc>
        <w:tc>
          <w:tcPr>
            <w:tcW w:w="708" w:type="dxa"/>
          </w:tcPr>
          <w:p w14:paraId="4755848B" w14:textId="77777777" w:rsidR="000234BB" w:rsidRPr="00D331EF" w:rsidRDefault="000234BB" w:rsidP="00725808">
            <w:pPr>
              <w:pStyle w:val="SmallStandard"/>
            </w:pPr>
            <w:r w:rsidRPr="00D01517">
              <w:t>1</w:t>
            </w:r>
          </w:p>
        </w:tc>
        <w:tc>
          <w:tcPr>
            <w:tcW w:w="567" w:type="dxa"/>
          </w:tcPr>
          <w:p w14:paraId="36CAAB8D" w14:textId="77777777" w:rsidR="000234BB" w:rsidRPr="00D331EF" w:rsidRDefault="000234BB" w:rsidP="00725808">
            <w:pPr>
              <w:pStyle w:val="SmallStandard"/>
            </w:pPr>
            <w:r>
              <w:t>N</w:t>
            </w:r>
          </w:p>
        </w:tc>
        <w:tc>
          <w:tcPr>
            <w:tcW w:w="3969" w:type="dxa"/>
          </w:tcPr>
          <w:p w14:paraId="18241F02" w14:textId="77777777" w:rsidR="000234BB" w:rsidRDefault="000234BB" w:rsidP="00725808">
            <w:pPr>
              <w:pStyle w:val="SmallStandard"/>
            </w:pPr>
            <w:r w:rsidRPr="00491287">
              <w:t xml:space="preserve">References the GeometryNode3D where the GeometrySegment3D ends. </w:t>
            </w:r>
          </w:p>
        </w:tc>
      </w:tr>
      <w:tr w:rsidR="000234BB" w:rsidRPr="00CC6307" w14:paraId="5A3FE724" w14:textId="77777777" w:rsidTr="00725808">
        <w:tc>
          <w:tcPr>
            <w:tcW w:w="1588" w:type="dxa"/>
          </w:tcPr>
          <w:p w14:paraId="21822039" w14:textId="77777777" w:rsidR="000234BB" w:rsidRPr="00634625" w:rsidRDefault="000234BB" w:rsidP="00725808">
            <w:pPr>
              <w:pStyle w:val="SmallStandard"/>
            </w:pPr>
            <w:r>
              <w:t>BuildingBlockSpecification3D</w:t>
            </w:r>
          </w:p>
        </w:tc>
        <w:tc>
          <w:tcPr>
            <w:tcW w:w="708" w:type="dxa"/>
          </w:tcPr>
          <w:p w14:paraId="181AEB4C" w14:textId="77777777" w:rsidR="000234BB" w:rsidRPr="00D331EF" w:rsidRDefault="000234BB" w:rsidP="00725808">
            <w:pPr>
              <w:pStyle w:val="SmallStandard"/>
            </w:pPr>
            <w:r w:rsidRPr="00D01517">
              <w:t>1</w:t>
            </w:r>
          </w:p>
        </w:tc>
        <w:tc>
          <w:tcPr>
            <w:tcW w:w="1560" w:type="dxa"/>
          </w:tcPr>
          <w:p w14:paraId="5BC18C1D" w14:textId="77777777" w:rsidR="000234BB" w:rsidRPr="00132C43" w:rsidRDefault="000234BB" w:rsidP="00725808">
            <w:pPr>
              <w:pStyle w:val="SmallStandard"/>
            </w:pPr>
            <w:r>
              <w:t>geometryNode</w:t>
            </w:r>
          </w:p>
        </w:tc>
        <w:tc>
          <w:tcPr>
            <w:tcW w:w="708" w:type="dxa"/>
          </w:tcPr>
          <w:p w14:paraId="2B2915A5" w14:textId="77777777" w:rsidR="000234BB" w:rsidRPr="00D331EF" w:rsidRDefault="000234BB" w:rsidP="00725808">
            <w:pPr>
              <w:pStyle w:val="SmallStandard"/>
            </w:pPr>
            <w:r w:rsidRPr="00D01517">
              <w:t>0..*</w:t>
            </w:r>
          </w:p>
        </w:tc>
        <w:tc>
          <w:tcPr>
            <w:tcW w:w="567" w:type="dxa"/>
          </w:tcPr>
          <w:p w14:paraId="62301E00" w14:textId="77777777" w:rsidR="000234BB" w:rsidRDefault="000234BB" w:rsidP="00725808">
            <w:pPr>
              <w:pStyle w:val="SmallStandard"/>
            </w:pPr>
            <w:r>
              <w:t>Y</w:t>
            </w:r>
          </w:p>
        </w:tc>
        <w:tc>
          <w:tcPr>
            <w:tcW w:w="3969" w:type="dxa"/>
          </w:tcPr>
          <w:p w14:paraId="6AFBD5A4" w14:textId="77777777" w:rsidR="000234BB" w:rsidRDefault="000234BB" w:rsidP="00725808">
            <w:pPr>
              <w:pStyle w:val="SmallStandard"/>
            </w:pPr>
            <w:r w:rsidRPr="00491287">
              <w:t>Specifies the GeometryNode3Ds defined by the BuildingBlockSpecification3D.</w:t>
            </w:r>
          </w:p>
        </w:tc>
      </w:tr>
      <w:tr w:rsidR="000234BB" w:rsidRPr="00CC6307" w14:paraId="07A8C9F7" w14:textId="77777777" w:rsidTr="00725808">
        <w:tc>
          <w:tcPr>
            <w:tcW w:w="1588" w:type="dxa"/>
          </w:tcPr>
          <w:p w14:paraId="609345F0" w14:textId="77777777" w:rsidR="000234BB" w:rsidRPr="00634625" w:rsidRDefault="000234BB" w:rsidP="00725808">
            <w:pPr>
              <w:pStyle w:val="SmallStandard"/>
            </w:pPr>
            <w:r>
              <w:t>GeometrySegment3D</w:t>
            </w:r>
          </w:p>
        </w:tc>
        <w:tc>
          <w:tcPr>
            <w:tcW w:w="708" w:type="dxa"/>
          </w:tcPr>
          <w:p w14:paraId="0CEEFDAE" w14:textId="77777777" w:rsidR="000234BB" w:rsidRPr="00D331EF" w:rsidRDefault="000234BB" w:rsidP="00725808">
            <w:pPr>
              <w:pStyle w:val="SmallStandard"/>
            </w:pPr>
            <w:r w:rsidRPr="00D01517">
              <w:t>0..*</w:t>
            </w:r>
          </w:p>
        </w:tc>
        <w:tc>
          <w:tcPr>
            <w:tcW w:w="1560" w:type="dxa"/>
          </w:tcPr>
          <w:p w14:paraId="4786A87E" w14:textId="77777777" w:rsidR="000234BB" w:rsidRPr="00132C43" w:rsidRDefault="000234BB" w:rsidP="00725808">
            <w:pPr>
              <w:pStyle w:val="SmallStandard"/>
            </w:pPr>
            <w:r>
              <w:t>startNode</w:t>
            </w:r>
          </w:p>
        </w:tc>
        <w:tc>
          <w:tcPr>
            <w:tcW w:w="708" w:type="dxa"/>
          </w:tcPr>
          <w:p w14:paraId="13FAD107" w14:textId="77777777" w:rsidR="000234BB" w:rsidRPr="00D331EF" w:rsidRDefault="000234BB" w:rsidP="00725808">
            <w:pPr>
              <w:pStyle w:val="SmallStandard"/>
            </w:pPr>
            <w:r w:rsidRPr="00D01517">
              <w:t>1</w:t>
            </w:r>
          </w:p>
        </w:tc>
        <w:tc>
          <w:tcPr>
            <w:tcW w:w="567" w:type="dxa"/>
          </w:tcPr>
          <w:p w14:paraId="1831B88F" w14:textId="77777777" w:rsidR="000234BB" w:rsidRPr="00D331EF" w:rsidRDefault="000234BB" w:rsidP="00725808">
            <w:pPr>
              <w:pStyle w:val="SmallStandard"/>
            </w:pPr>
            <w:r>
              <w:t>N</w:t>
            </w:r>
          </w:p>
        </w:tc>
        <w:tc>
          <w:tcPr>
            <w:tcW w:w="3969" w:type="dxa"/>
          </w:tcPr>
          <w:p w14:paraId="46821692" w14:textId="77777777" w:rsidR="000234BB" w:rsidRDefault="000234BB" w:rsidP="00725808">
            <w:pPr>
              <w:pStyle w:val="SmallStandard"/>
            </w:pPr>
            <w:r w:rsidRPr="00491287">
              <w:t xml:space="preserve">References the GeometryNode3D where the GeometrySegment3D starts. </w:t>
            </w:r>
          </w:p>
        </w:tc>
      </w:tr>
    </w:tbl>
    <w:p w14:paraId="7158C3E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5" w:name="_cce8a399ac667ff062f49e0d007d2886"/>
      <w:r>
        <w:rPr>
          <w:lang w:val="en-GB"/>
        </w:rPr>
        <w:t>GeometrySegment3D</w:t>
      </w:r>
      <w:bookmarkEnd w:id="1405"/>
    </w:p>
    <w:p w14:paraId="7561219A" w14:textId="77777777" w:rsidR="000234BB" w:rsidRDefault="000234BB" w:rsidP="000234BB">
      <w:r>
        <w:rPr>
          <w:sz w:val="18"/>
          <w:szCs w:val="18"/>
        </w:rPr>
        <w:t>A GeometrySegment3D is the geometric representation of a TopologySegment in 3D-space.</w:t>
      </w:r>
    </w:p>
    <w:p w14:paraId="2A530E4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A76C387" w14:textId="77777777" w:rsidTr="00725808">
        <w:tc>
          <w:tcPr>
            <w:tcW w:w="2013" w:type="dxa"/>
            <w:tcMar>
              <w:top w:w="28" w:type="dxa"/>
              <w:left w:w="28" w:type="dxa"/>
              <w:bottom w:w="28" w:type="dxa"/>
              <w:right w:w="28" w:type="dxa"/>
            </w:tcMar>
          </w:tcPr>
          <w:p w14:paraId="4F58757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9F39BD" w14:textId="1C78D90A" w:rsidR="000234BB" w:rsidRPr="00620BBE" w:rsidRDefault="004714EB" w:rsidP="00725808">
            <w:pPr>
              <w:pStyle w:val="SmallStandard"/>
            </w:pPr>
            <w:hyperlink w:anchor="_8785047d63d051816a4bb1448c8ef83f" w:history="1">
              <w:r w:rsidR="000234BB" w:rsidRPr="00620BBE">
                <w:rPr>
                  <w:rStyle w:val="Hyperlink"/>
                  <w:rFonts w:eastAsiaTheme="majorEastAsia"/>
                </w:rPr>
                <w:t>GeometrySegment</w:t>
              </w:r>
            </w:hyperlink>
          </w:p>
        </w:tc>
      </w:tr>
      <w:tr w:rsidR="000234BB" w:rsidRPr="008359F5" w14:paraId="7FEE51FD" w14:textId="77777777" w:rsidTr="00725808">
        <w:tc>
          <w:tcPr>
            <w:tcW w:w="2013" w:type="dxa"/>
            <w:tcMar>
              <w:top w:w="28" w:type="dxa"/>
              <w:left w:w="28" w:type="dxa"/>
              <w:bottom w:w="28" w:type="dxa"/>
              <w:right w:w="28" w:type="dxa"/>
            </w:tcMar>
          </w:tcPr>
          <w:p w14:paraId="6937F0E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21A61C" w14:textId="77777777" w:rsidR="000234BB" w:rsidRDefault="000234BB" w:rsidP="00725808"/>
        </w:tc>
      </w:tr>
      <w:tr w:rsidR="000234BB" w:rsidRPr="008359F5" w14:paraId="7FBDAFE8" w14:textId="77777777" w:rsidTr="00725808">
        <w:tc>
          <w:tcPr>
            <w:tcW w:w="2013" w:type="dxa"/>
            <w:tcMar>
              <w:top w:w="28" w:type="dxa"/>
              <w:left w:w="28" w:type="dxa"/>
              <w:bottom w:w="28" w:type="dxa"/>
              <w:right w:w="28" w:type="dxa"/>
            </w:tcMar>
          </w:tcPr>
          <w:p w14:paraId="74CC649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3C2E00" w14:textId="77777777" w:rsidR="000234BB" w:rsidRPr="000437C1" w:rsidRDefault="000234BB" w:rsidP="00725808">
            <w:pPr>
              <w:pStyle w:val="SmallStandard"/>
            </w:pPr>
            <w:r>
              <w:t>false</w:t>
            </w:r>
          </w:p>
        </w:tc>
      </w:tr>
    </w:tbl>
    <w:p w14:paraId="2B12456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96788DE" w14:textId="77777777" w:rsidTr="00725808">
        <w:tc>
          <w:tcPr>
            <w:tcW w:w="2013" w:type="dxa"/>
            <w:tcMar>
              <w:top w:w="28" w:type="dxa"/>
              <w:left w:w="28" w:type="dxa"/>
              <w:bottom w:w="28" w:type="dxa"/>
              <w:right w:w="28" w:type="dxa"/>
            </w:tcMar>
          </w:tcPr>
          <w:p w14:paraId="76FE410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311D95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ECB241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2343F2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C59C8C0" w14:textId="77777777" w:rsidTr="00725808">
        <w:tc>
          <w:tcPr>
            <w:tcW w:w="2013" w:type="dxa"/>
            <w:tcMar>
              <w:top w:w="28" w:type="dxa"/>
              <w:left w:w="28" w:type="dxa"/>
              <w:bottom w:w="28" w:type="dxa"/>
              <w:right w:w="28" w:type="dxa"/>
            </w:tcMar>
          </w:tcPr>
          <w:p w14:paraId="43FA9459" w14:textId="77777777" w:rsidR="000234BB" w:rsidRPr="00620BBE" w:rsidRDefault="000234BB" w:rsidP="00725808">
            <w:pPr>
              <w:pStyle w:val="SmallStandard"/>
            </w:pPr>
            <w:r w:rsidRPr="00620BBE">
              <w:t>startVector</w:t>
            </w:r>
          </w:p>
        </w:tc>
        <w:tc>
          <w:tcPr>
            <w:tcW w:w="1559" w:type="dxa"/>
            <w:tcMar>
              <w:top w:w="28" w:type="dxa"/>
              <w:left w:w="28" w:type="dxa"/>
              <w:bottom w:w="28" w:type="dxa"/>
              <w:right w:w="28" w:type="dxa"/>
            </w:tcMar>
          </w:tcPr>
          <w:p w14:paraId="7F1A0327" w14:textId="77777777" w:rsidR="000234BB" w:rsidRPr="008359F5" w:rsidRDefault="000234BB" w:rsidP="00725808">
            <w:pPr>
              <w:pStyle w:val="SmallStandard"/>
            </w:pPr>
            <w:r w:rsidRPr="00D21799">
              <w:t>CartesianVector3D</w:t>
            </w:r>
          </w:p>
        </w:tc>
        <w:tc>
          <w:tcPr>
            <w:tcW w:w="709" w:type="dxa"/>
            <w:tcMar>
              <w:top w:w="28" w:type="dxa"/>
              <w:left w:w="28" w:type="dxa"/>
              <w:bottom w:w="28" w:type="dxa"/>
              <w:right w:w="28" w:type="dxa"/>
            </w:tcMar>
          </w:tcPr>
          <w:p w14:paraId="23F7F3C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A5079B3" w14:textId="77777777" w:rsidR="000234BB" w:rsidRDefault="000234BB" w:rsidP="00725808">
            <w:pPr>
              <w:jc w:val="left"/>
            </w:pPr>
            <w:r>
              <w:rPr>
                <w:sz w:val="16"/>
                <w:szCs w:val="16"/>
              </w:rPr>
              <w:t>Specifies the start vector of the geometry segment. The start vector is a tangent to the segment at the start position.</w:t>
            </w:r>
          </w:p>
        </w:tc>
      </w:tr>
      <w:tr w:rsidR="000234BB" w:rsidRPr="006675E2" w14:paraId="09F97AEA" w14:textId="77777777" w:rsidTr="00725808">
        <w:tc>
          <w:tcPr>
            <w:tcW w:w="2013" w:type="dxa"/>
            <w:tcMar>
              <w:top w:w="28" w:type="dxa"/>
              <w:left w:w="28" w:type="dxa"/>
              <w:bottom w:w="28" w:type="dxa"/>
              <w:right w:w="28" w:type="dxa"/>
            </w:tcMar>
          </w:tcPr>
          <w:p w14:paraId="1B77705A" w14:textId="77777777" w:rsidR="000234BB" w:rsidRPr="00620BBE" w:rsidRDefault="000234BB" w:rsidP="00725808">
            <w:pPr>
              <w:pStyle w:val="SmallStandard"/>
            </w:pPr>
            <w:r w:rsidRPr="00620BBE">
              <w:t>endVector</w:t>
            </w:r>
          </w:p>
        </w:tc>
        <w:tc>
          <w:tcPr>
            <w:tcW w:w="1559" w:type="dxa"/>
            <w:tcMar>
              <w:top w:w="28" w:type="dxa"/>
              <w:left w:w="28" w:type="dxa"/>
              <w:bottom w:w="28" w:type="dxa"/>
              <w:right w:w="28" w:type="dxa"/>
            </w:tcMar>
          </w:tcPr>
          <w:p w14:paraId="501DF740" w14:textId="77777777" w:rsidR="000234BB" w:rsidRPr="008359F5" w:rsidRDefault="000234BB" w:rsidP="00725808">
            <w:pPr>
              <w:pStyle w:val="SmallStandard"/>
            </w:pPr>
            <w:r w:rsidRPr="00D21799">
              <w:t>CartesianVector3D</w:t>
            </w:r>
          </w:p>
        </w:tc>
        <w:tc>
          <w:tcPr>
            <w:tcW w:w="709" w:type="dxa"/>
            <w:tcMar>
              <w:top w:w="28" w:type="dxa"/>
              <w:left w:w="28" w:type="dxa"/>
              <w:bottom w:w="28" w:type="dxa"/>
              <w:right w:w="28" w:type="dxa"/>
            </w:tcMar>
          </w:tcPr>
          <w:p w14:paraId="28A321D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55571BF" w14:textId="77777777" w:rsidR="000234BB" w:rsidRDefault="000234BB" w:rsidP="00725808">
            <w:pPr>
              <w:jc w:val="left"/>
            </w:pPr>
            <w:r>
              <w:rPr>
                <w:sz w:val="16"/>
                <w:szCs w:val="16"/>
              </w:rPr>
              <w:t>Specifies the end vector of the geometry segment. The end vector is a tangent to the segment at the end position.</w:t>
            </w:r>
          </w:p>
        </w:tc>
      </w:tr>
    </w:tbl>
    <w:p w14:paraId="42ED244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90A59D5" w14:textId="77777777" w:rsidTr="00725808">
        <w:tc>
          <w:tcPr>
            <w:tcW w:w="3856" w:type="dxa"/>
            <w:gridSpan w:val="3"/>
          </w:tcPr>
          <w:p w14:paraId="1E954CED" w14:textId="77777777" w:rsidR="000234BB" w:rsidRDefault="000234BB" w:rsidP="00725808">
            <w:pPr>
              <w:jc w:val="center"/>
              <w:rPr>
                <w:b/>
                <w:sz w:val="16"/>
                <w:szCs w:val="16"/>
                <w:lang w:val="en-GB"/>
              </w:rPr>
            </w:pPr>
            <w:r>
              <w:rPr>
                <w:b/>
                <w:sz w:val="16"/>
                <w:szCs w:val="16"/>
                <w:lang w:val="en-GB"/>
              </w:rPr>
              <w:t>Other End</w:t>
            </w:r>
          </w:p>
        </w:tc>
        <w:tc>
          <w:tcPr>
            <w:tcW w:w="708" w:type="dxa"/>
          </w:tcPr>
          <w:p w14:paraId="60B4DC1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56D3155" w14:textId="77777777" w:rsidR="000234BB" w:rsidRDefault="000234BB" w:rsidP="00725808">
            <w:pPr>
              <w:jc w:val="center"/>
              <w:rPr>
                <w:b/>
                <w:sz w:val="16"/>
                <w:szCs w:val="16"/>
                <w:lang w:val="en-GB"/>
              </w:rPr>
            </w:pPr>
            <w:r>
              <w:rPr>
                <w:b/>
                <w:sz w:val="16"/>
                <w:szCs w:val="16"/>
                <w:lang w:val="en-GB"/>
              </w:rPr>
              <w:t>General</w:t>
            </w:r>
          </w:p>
        </w:tc>
      </w:tr>
      <w:tr w:rsidR="000234BB" w:rsidRPr="00720F6F" w14:paraId="3C7AF9A7" w14:textId="77777777" w:rsidTr="00725808">
        <w:tc>
          <w:tcPr>
            <w:tcW w:w="1573" w:type="dxa"/>
          </w:tcPr>
          <w:p w14:paraId="3D24EC96" w14:textId="77777777" w:rsidR="000234BB" w:rsidRDefault="000234BB" w:rsidP="00725808">
            <w:pPr>
              <w:rPr>
                <w:b/>
                <w:sz w:val="16"/>
                <w:szCs w:val="16"/>
                <w:lang w:val="en-GB"/>
              </w:rPr>
            </w:pPr>
            <w:r>
              <w:rPr>
                <w:b/>
                <w:sz w:val="16"/>
                <w:szCs w:val="16"/>
                <w:lang w:val="en-GB"/>
              </w:rPr>
              <w:t>Type</w:t>
            </w:r>
          </w:p>
        </w:tc>
        <w:tc>
          <w:tcPr>
            <w:tcW w:w="1574" w:type="dxa"/>
          </w:tcPr>
          <w:p w14:paraId="4C9516C6" w14:textId="77777777" w:rsidR="000234BB" w:rsidRDefault="000234BB" w:rsidP="00725808">
            <w:pPr>
              <w:rPr>
                <w:b/>
                <w:sz w:val="16"/>
                <w:szCs w:val="16"/>
                <w:lang w:val="en-GB"/>
              </w:rPr>
            </w:pPr>
            <w:r>
              <w:rPr>
                <w:b/>
                <w:sz w:val="16"/>
                <w:szCs w:val="16"/>
                <w:lang w:val="en-GB"/>
              </w:rPr>
              <w:t>Role</w:t>
            </w:r>
          </w:p>
        </w:tc>
        <w:tc>
          <w:tcPr>
            <w:tcW w:w="708" w:type="dxa"/>
          </w:tcPr>
          <w:p w14:paraId="0E97936F" w14:textId="77777777" w:rsidR="000234BB" w:rsidRDefault="000234BB" w:rsidP="00725808">
            <w:pPr>
              <w:rPr>
                <w:b/>
                <w:sz w:val="16"/>
                <w:szCs w:val="16"/>
                <w:lang w:val="en-GB"/>
              </w:rPr>
            </w:pPr>
            <w:r>
              <w:rPr>
                <w:b/>
                <w:sz w:val="16"/>
                <w:szCs w:val="16"/>
                <w:lang w:val="en-GB"/>
              </w:rPr>
              <w:t>Mult</w:t>
            </w:r>
          </w:p>
        </w:tc>
        <w:tc>
          <w:tcPr>
            <w:tcW w:w="709" w:type="dxa"/>
          </w:tcPr>
          <w:p w14:paraId="67FFB335" w14:textId="77777777" w:rsidR="000234BB" w:rsidRDefault="000234BB" w:rsidP="00725808">
            <w:pPr>
              <w:rPr>
                <w:b/>
                <w:sz w:val="16"/>
                <w:szCs w:val="16"/>
                <w:lang w:val="en-GB"/>
              </w:rPr>
            </w:pPr>
            <w:r>
              <w:rPr>
                <w:b/>
                <w:sz w:val="16"/>
                <w:szCs w:val="16"/>
                <w:lang w:val="en-GB"/>
              </w:rPr>
              <w:t>Mult</w:t>
            </w:r>
          </w:p>
        </w:tc>
        <w:tc>
          <w:tcPr>
            <w:tcW w:w="567" w:type="dxa"/>
          </w:tcPr>
          <w:p w14:paraId="578AE6B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6C130D4" w14:textId="77777777" w:rsidR="000234BB" w:rsidRPr="008359F5" w:rsidRDefault="000234BB" w:rsidP="00725808">
            <w:pPr>
              <w:rPr>
                <w:b/>
                <w:sz w:val="16"/>
                <w:szCs w:val="16"/>
                <w:lang w:val="en-GB"/>
              </w:rPr>
            </w:pPr>
            <w:r>
              <w:rPr>
                <w:b/>
                <w:sz w:val="16"/>
                <w:szCs w:val="16"/>
                <w:lang w:val="en-GB"/>
              </w:rPr>
              <w:t>Comment</w:t>
            </w:r>
          </w:p>
        </w:tc>
      </w:tr>
      <w:tr w:rsidR="000234BB" w:rsidRPr="00CC6307" w14:paraId="4FC9DC99" w14:textId="77777777" w:rsidTr="00725808">
        <w:tc>
          <w:tcPr>
            <w:tcW w:w="1573" w:type="dxa"/>
          </w:tcPr>
          <w:p w14:paraId="54C83DD4" w14:textId="77777777" w:rsidR="000234BB" w:rsidRPr="00634625" w:rsidRDefault="000234BB" w:rsidP="00725808">
            <w:pPr>
              <w:pStyle w:val="SmallStandard"/>
            </w:pPr>
            <w:r>
              <w:t>GeometryNode3D</w:t>
            </w:r>
          </w:p>
        </w:tc>
        <w:tc>
          <w:tcPr>
            <w:tcW w:w="1574" w:type="dxa"/>
          </w:tcPr>
          <w:p w14:paraId="20F8D6C5" w14:textId="77777777" w:rsidR="000234BB" w:rsidRPr="00132C43" w:rsidRDefault="000234BB" w:rsidP="00725808">
            <w:pPr>
              <w:pStyle w:val="SmallStandard"/>
            </w:pPr>
            <w:r>
              <w:t>endNode</w:t>
            </w:r>
          </w:p>
        </w:tc>
        <w:tc>
          <w:tcPr>
            <w:tcW w:w="708" w:type="dxa"/>
          </w:tcPr>
          <w:p w14:paraId="0553F480" w14:textId="77777777" w:rsidR="000234BB" w:rsidRPr="00D331EF" w:rsidRDefault="000234BB" w:rsidP="00725808">
            <w:pPr>
              <w:pStyle w:val="SmallStandard"/>
            </w:pPr>
            <w:r w:rsidRPr="00574783">
              <w:t>1</w:t>
            </w:r>
          </w:p>
        </w:tc>
        <w:tc>
          <w:tcPr>
            <w:tcW w:w="709" w:type="dxa"/>
          </w:tcPr>
          <w:p w14:paraId="00D77712" w14:textId="77777777" w:rsidR="000234BB" w:rsidRPr="00D331EF" w:rsidRDefault="000234BB" w:rsidP="00725808">
            <w:pPr>
              <w:pStyle w:val="SmallStandard"/>
            </w:pPr>
            <w:r w:rsidRPr="00207506">
              <w:t>0..*</w:t>
            </w:r>
          </w:p>
        </w:tc>
        <w:tc>
          <w:tcPr>
            <w:tcW w:w="567" w:type="dxa"/>
          </w:tcPr>
          <w:p w14:paraId="64FF933A" w14:textId="77777777" w:rsidR="000234BB" w:rsidRPr="00D331EF" w:rsidRDefault="000234BB" w:rsidP="00725808">
            <w:pPr>
              <w:pStyle w:val="SmallStandard"/>
            </w:pPr>
            <w:r>
              <w:t>N</w:t>
            </w:r>
          </w:p>
        </w:tc>
        <w:tc>
          <w:tcPr>
            <w:tcW w:w="3969" w:type="dxa"/>
          </w:tcPr>
          <w:p w14:paraId="3BBFFFEC" w14:textId="77777777" w:rsidR="000234BB" w:rsidRDefault="000234BB" w:rsidP="00725808">
            <w:pPr>
              <w:pStyle w:val="SmallStandard"/>
            </w:pPr>
            <w:r w:rsidRPr="00491287">
              <w:t xml:space="preserve">References the GeometryNode3D where the GeometrySegment3D ends. </w:t>
            </w:r>
          </w:p>
        </w:tc>
      </w:tr>
      <w:tr w:rsidR="000234BB" w:rsidRPr="00CC6307" w14:paraId="4BA68952" w14:textId="77777777" w:rsidTr="00725808">
        <w:tc>
          <w:tcPr>
            <w:tcW w:w="1573" w:type="dxa"/>
          </w:tcPr>
          <w:p w14:paraId="0E20A796" w14:textId="77777777" w:rsidR="000234BB" w:rsidRPr="00634625" w:rsidRDefault="000234BB" w:rsidP="00725808">
            <w:pPr>
              <w:pStyle w:val="SmallStandard"/>
            </w:pPr>
            <w:r>
              <w:t>Curve3D</w:t>
            </w:r>
          </w:p>
        </w:tc>
        <w:tc>
          <w:tcPr>
            <w:tcW w:w="1574" w:type="dxa"/>
          </w:tcPr>
          <w:p w14:paraId="15C9DC58" w14:textId="77777777" w:rsidR="000234BB" w:rsidRPr="00132C43" w:rsidRDefault="000234BB" w:rsidP="00725808">
            <w:pPr>
              <w:pStyle w:val="SmallStandard"/>
            </w:pPr>
            <w:r>
              <w:t>curve</w:t>
            </w:r>
          </w:p>
        </w:tc>
        <w:tc>
          <w:tcPr>
            <w:tcW w:w="708" w:type="dxa"/>
          </w:tcPr>
          <w:p w14:paraId="7C16CDF1" w14:textId="77777777" w:rsidR="000234BB" w:rsidRPr="00D331EF" w:rsidRDefault="000234BB" w:rsidP="00725808">
            <w:pPr>
              <w:pStyle w:val="SmallStandard"/>
            </w:pPr>
            <w:r w:rsidRPr="00574783">
              <w:t>0..*</w:t>
            </w:r>
          </w:p>
        </w:tc>
        <w:tc>
          <w:tcPr>
            <w:tcW w:w="709" w:type="dxa"/>
          </w:tcPr>
          <w:p w14:paraId="11E79CAD" w14:textId="77777777" w:rsidR="000234BB" w:rsidRDefault="000234BB" w:rsidP="00725808"/>
        </w:tc>
        <w:tc>
          <w:tcPr>
            <w:tcW w:w="567" w:type="dxa"/>
          </w:tcPr>
          <w:p w14:paraId="7D7251B7" w14:textId="77777777" w:rsidR="000234BB" w:rsidRDefault="000234BB" w:rsidP="00725808">
            <w:pPr>
              <w:pStyle w:val="SmallStandard"/>
            </w:pPr>
            <w:r>
              <w:t>Y</w:t>
            </w:r>
          </w:p>
        </w:tc>
        <w:tc>
          <w:tcPr>
            <w:tcW w:w="3969" w:type="dxa"/>
          </w:tcPr>
          <w:p w14:paraId="25B5D484" w14:textId="77777777" w:rsidR="000234BB" w:rsidRDefault="000234BB" w:rsidP="00725808">
            <w:pPr>
              <w:jc w:val="left"/>
            </w:pPr>
            <w:r>
              <w:rPr>
                <w:sz w:val="16"/>
                <w:szCs w:val="16"/>
              </w:rPr>
              <w:t>Specifies an ordered list of curves which describe the centerline of the segment. If a segment is described by more than one curve, the centrelines of the individual curves are aligned in the order of this association.</w:t>
            </w:r>
          </w:p>
        </w:tc>
      </w:tr>
      <w:tr w:rsidR="000234BB" w:rsidRPr="00CC6307" w14:paraId="7900BD47" w14:textId="77777777" w:rsidTr="00725808">
        <w:tc>
          <w:tcPr>
            <w:tcW w:w="1573" w:type="dxa"/>
          </w:tcPr>
          <w:p w14:paraId="4EEEDF90" w14:textId="77777777" w:rsidR="000234BB" w:rsidRPr="00634625" w:rsidRDefault="000234BB" w:rsidP="00725808">
            <w:pPr>
              <w:pStyle w:val="SmallStandard"/>
            </w:pPr>
            <w:r>
              <w:t>GeometryNode3D</w:t>
            </w:r>
          </w:p>
        </w:tc>
        <w:tc>
          <w:tcPr>
            <w:tcW w:w="1574" w:type="dxa"/>
          </w:tcPr>
          <w:p w14:paraId="3D0369CF" w14:textId="77777777" w:rsidR="000234BB" w:rsidRPr="00132C43" w:rsidRDefault="000234BB" w:rsidP="00725808">
            <w:pPr>
              <w:pStyle w:val="SmallStandard"/>
            </w:pPr>
            <w:r>
              <w:t>startNode</w:t>
            </w:r>
          </w:p>
        </w:tc>
        <w:tc>
          <w:tcPr>
            <w:tcW w:w="708" w:type="dxa"/>
          </w:tcPr>
          <w:p w14:paraId="46FF0383" w14:textId="77777777" w:rsidR="000234BB" w:rsidRPr="00D331EF" w:rsidRDefault="000234BB" w:rsidP="00725808">
            <w:pPr>
              <w:pStyle w:val="SmallStandard"/>
            </w:pPr>
            <w:r w:rsidRPr="00574783">
              <w:t>1</w:t>
            </w:r>
          </w:p>
        </w:tc>
        <w:tc>
          <w:tcPr>
            <w:tcW w:w="709" w:type="dxa"/>
          </w:tcPr>
          <w:p w14:paraId="4036A636" w14:textId="77777777" w:rsidR="000234BB" w:rsidRPr="00D331EF" w:rsidRDefault="000234BB" w:rsidP="00725808">
            <w:pPr>
              <w:pStyle w:val="SmallStandard"/>
            </w:pPr>
            <w:r w:rsidRPr="00207506">
              <w:t>0..*</w:t>
            </w:r>
          </w:p>
        </w:tc>
        <w:tc>
          <w:tcPr>
            <w:tcW w:w="567" w:type="dxa"/>
          </w:tcPr>
          <w:p w14:paraId="0B93357F" w14:textId="77777777" w:rsidR="000234BB" w:rsidRPr="00D331EF" w:rsidRDefault="000234BB" w:rsidP="00725808">
            <w:pPr>
              <w:pStyle w:val="SmallStandard"/>
            </w:pPr>
            <w:r>
              <w:t>N</w:t>
            </w:r>
          </w:p>
        </w:tc>
        <w:tc>
          <w:tcPr>
            <w:tcW w:w="3969" w:type="dxa"/>
          </w:tcPr>
          <w:p w14:paraId="2977EE61" w14:textId="77777777" w:rsidR="000234BB" w:rsidRDefault="000234BB" w:rsidP="00725808">
            <w:pPr>
              <w:pStyle w:val="SmallStandard"/>
            </w:pPr>
            <w:r w:rsidRPr="00491287">
              <w:t xml:space="preserve">References the GeometryNode3D where the GeometrySegment3D starts. </w:t>
            </w:r>
          </w:p>
        </w:tc>
      </w:tr>
    </w:tbl>
    <w:p w14:paraId="2C6A35E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941020C" w14:textId="77777777" w:rsidTr="00725808">
        <w:tc>
          <w:tcPr>
            <w:tcW w:w="2296" w:type="dxa"/>
            <w:gridSpan w:val="2"/>
          </w:tcPr>
          <w:p w14:paraId="01A34C38"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0AFBDA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10AE006" w14:textId="77777777" w:rsidR="000234BB" w:rsidRDefault="000234BB" w:rsidP="00725808">
            <w:pPr>
              <w:jc w:val="center"/>
              <w:rPr>
                <w:b/>
                <w:sz w:val="16"/>
                <w:szCs w:val="16"/>
                <w:lang w:val="en-GB"/>
              </w:rPr>
            </w:pPr>
            <w:r>
              <w:rPr>
                <w:b/>
                <w:sz w:val="16"/>
                <w:szCs w:val="16"/>
                <w:lang w:val="en-GB"/>
              </w:rPr>
              <w:t>General</w:t>
            </w:r>
          </w:p>
        </w:tc>
      </w:tr>
      <w:tr w:rsidR="000234BB" w:rsidRPr="00720F6F" w14:paraId="2C2B2794" w14:textId="77777777" w:rsidTr="00725808">
        <w:tc>
          <w:tcPr>
            <w:tcW w:w="1588" w:type="dxa"/>
          </w:tcPr>
          <w:p w14:paraId="0DF86539" w14:textId="77777777" w:rsidR="000234BB" w:rsidRDefault="000234BB" w:rsidP="00725808">
            <w:pPr>
              <w:rPr>
                <w:b/>
                <w:sz w:val="16"/>
                <w:szCs w:val="16"/>
                <w:lang w:val="en-GB"/>
              </w:rPr>
            </w:pPr>
            <w:r>
              <w:rPr>
                <w:b/>
                <w:sz w:val="16"/>
                <w:szCs w:val="16"/>
                <w:lang w:val="en-GB"/>
              </w:rPr>
              <w:t>Type</w:t>
            </w:r>
          </w:p>
        </w:tc>
        <w:tc>
          <w:tcPr>
            <w:tcW w:w="708" w:type="dxa"/>
          </w:tcPr>
          <w:p w14:paraId="0D4FED8A" w14:textId="77777777" w:rsidR="000234BB" w:rsidRDefault="000234BB" w:rsidP="00725808">
            <w:pPr>
              <w:rPr>
                <w:b/>
                <w:sz w:val="16"/>
                <w:szCs w:val="16"/>
                <w:lang w:val="en-GB"/>
              </w:rPr>
            </w:pPr>
            <w:r>
              <w:rPr>
                <w:b/>
                <w:sz w:val="16"/>
                <w:szCs w:val="16"/>
                <w:lang w:val="en-GB"/>
              </w:rPr>
              <w:t>Mult</w:t>
            </w:r>
          </w:p>
        </w:tc>
        <w:tc>
          <w:tcPr>
            <w:tcW w:w="1560" w:type="dxa"/>
          </w:tcPr>
          <w:p w14:paraId="4E587297" w14:textId="77777777" w:rsidR="000234BB" w:rsidRDefault="000234BB" w:rsidP="00725808">
            <w:pPr>
              <w:rPr>
                <w:b/>
                <w:sz w:val="16"/>
                <w:szCs w:val="16"/>
                <w:lang w:val="en-GB"/>
              </w:rPr>
            </w:pPr>
            <w:r>
              <w:rPr>
                <w:b/>
                <w:sz w:val="16"/>
                <w:szCs w:val="16"/>
                <w:lang w:val="en-GB"/>
              </w:rPr>
              <w:t>Role</w:t>
            </w:r>
          </w:p>
        </w:tc>
        <w:tc>
          <w:tcPr>
            <w:tcW w:w="708" w:type="dxa"/>
          </w:tcPr>
          <w:p w14:paraId="3230F22F" w14:textId="77777777" w:rsidR="000234BB" w:rsidRDefault="000234BB" w:rsidP="00725808">
            <w:pPr>
              <w:rPr>
                <w:b/>
                <w:sz w:val="16"/>
                <w:szCs w:val="16"/>
                <w:lang w:val="en-GB"/>
              </w:rPr>
            </w:pPr>
            <w:r>
              <w:rPr>
                <w:b/>
                <w:sz w:val="16"/>
                <w:szCs w:val="16"/>
                <w:lang w:val="en-GB"/>
              </w:rPr>
              <w:t>Mult</w:t>
            </w:r>
          </w:p>
        </w:tc>
        <w:tc>
          <w:tcPr>
            <w:tcW w:w="567" w:type="dxa"/>
          </w:tcPr>
          <w:p w14:paraId="1AC7BB0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B5FFAF3" w14:textId="77777777" w:rsidR="000234BB" w:rsidRPr="008359F5" w:rsidRDefault="000234BB" w:rsidP="00725808">
            <w:pPr>
              <w:rPr>
                <w:b/>
                <w:sz w:val="16"/>
                <w:szCs w:val="16"/>
                <w:lang w:val="en-GB"/>
              </w:rPr>
            </w:pPr>
            <w:r>
              <w:rPr>
                <w:b/>
                <w:sz w:val="16"/>
                <w:szCs w:val="16"/>
                <w:lang w:val="en-GB"/>
              </w:rPr>
              <w:t>Comment</w:t>
            </w:r>
          </w:p>
        </w:tc>
      </w:tr>
      <w:tr w:rsidR="000234BB" w:rsidRPr="00CC6307" w14:paraId="7390A319" w14:textId="77777777" w:rsidTr="00725808">
        <w:tc>
          <w:tcPr>
            <w:tcW w:w="1588" w:type="dxa"/>
          </w:tcPr>
          <w:p w14:paraId="0E9A1071" w14:textId="77777777" w:rsidR="000234BB" w:rsidRPr="00634625" w:rsidRDefault="000234BB" w:rsidP="00725808">
            <w:pPr>
              <w:pStyle w:val="SmallStandard"/>
            </w:pPr>
            <w:r>
              <w:t>BuildingBlockSpecification3D</w:t>
            </w:r>
          </w:p>
        </w:tc>
        <w:tc>
          <w:tcPr>
            <w:tcW w:w="708" w:type="dxa"/>
          </w:tcPr>
          <w:p w14:paraId="477570F4" w14:textId="77777777" w:rsidR="000234BB" w:rsidRPr="00D331EF" w:rsidRDefault="000234BB" w:rsidP="00725808">
            <w:pPr>
              <w:pStyle w:val="SmallStandard"/>
            </w:pPr>
            <w:r w:rsidRPr="00D01517">
              <w:t>1</w:t>
            </w:r>
          </w:p>
        </w:tc>
        <w:tc>
          <w:tcPr>
            <w:tcW w:w="1560" w:type="dxa"/>
          </w:tcPr>
          <w:p w14:paraId="7F7B196D" w14:textId="77777777" w:rsidR="000234BB" w:rsidRPr="00132C43" w:rsidRDefault="000234BB" w:rsidP="00725808">
            <w:pPr>
              <w:pStyle w:val="SmallStandard"/>
            </w:pPr>
            <w:r>
              <w:t>geometrySegment</w:t>
            </w:r>
          </w:p>
        </w:tc>
        <w:tc>
          <w:tcPr>
            <w:tcW w:w="708" w:type="dxa"/>
          </w:tcPr>
          <w:p w14:paraId="308B742B" w14:textId="77777777" w:rsidR="000234BB" w:rsidRPr="00D331EF" w:rsidRDefault="000234BB" w:rsidP="00725808">
            <w:pPr>
              <w:pStyle w:val="SmallStandard"/>
            </w:pPr>
            <w:r w:rsidRPr="00D01517">
              <w:t>0..*</w:t>
            </w:r>
          </w:p>
        </w:tc>
        <w:tc>
          <w:tcPr>
            <w:tcW w:w="567" w:type="dxa"/>
          </w:tcPr>
          <w:p w14:paraId="70F45BFA" w14:textId="77777777" w:rsidR="000234BB" w:rsidRDefault="000234BB" w:rsidP="00725808">
            <w:pPr>
              <w:pStyle w:val="SmallStandard"/>
            </w:pPr>
            <w:r>
              <w:t>Y</w:t>
            </w:r>
          </w:p>
        </w:tc>
        <w:tc>
          <w:tcPr>
            <w:tcW w:w="3969" w:type="dxa"/>
          </w:tcPr>
          <w:p w14:paraId="69797529" w14:textId="77777777" w:rsidR="000234BB" w:rsidRDefault="000234BB" w:rsidP="00725808">
            <w:pPr>
              <w:jc w:val="left"/>
            </w:pPr>
            <w:r>
              <w:rPr>
                <w:sz w:val="16"/>
                <w:szCs w:val="16"/>
              </w:rPr>
              <w:t>Specifies the GeometrySegment3Ds defined by the BuildingBlockSpecification3D.</w:t>
            </w:r>
          </w:p>
        </w:tc>
      </w:tr>
    </w:tbl>
    <w:p w14:paraId="0ECDE3E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6" w:name="_435543350abd8ef6551ce710be5704be"/>
      <w:r>
        <w:rPr>
          <w:lang w:val="en-GB"/>
        </w:rPr>
        <w:t>HarnessGeometrySpecification3D</w:t>
      </w:r>
      <w:bookmarkEnd w:id="1406"/>
    </w:p>
    <w:p w14:paraId="0BADE008" w14:textId="77777777" w:rsidR="000234BB" w:rsidRDefault="000234BB" w:rsidP="000234BB">
      <w:r>
        <w:rPr>
          <w:sz w:val="18"/>
          <w:szCs w:val="18"/>
        </w:rPr>
        <w:t>The HarnessGeometrieSpecification3D specifies a three-dimensional model of a harness. A harness model is composed of one or more BuildingBlockSpecifaction3D which are placed in the model.</w:t>
      </w:r>
    </w:p>
    <w:p w14:paraId="287839B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4E83940" w14:textId="77777777" w:rsidTr="00725808">
        <w:tc>
          <w:tcPr>
            <w:tcW w:w="2013" w:type="dxa"/>
            <w:tcMar>
              <w:top w:w="28" w:type="dxa"/>
              <w:left w:w="28" w:type="dxa"/>
              <w:bottom w:w="28" w:type="dxa"/>
              <w:right w:w="28" w:type="dxa"/>
            </w:tcMar>
          </w:tcPr>
          <w:p w14:paraId="274B252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8DC424D" w14:textId="632B17B1"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40F8ADB7" w14:textId="77777777" w:rsidTr="00725808">
        <w:tc>
          <w:tcPr>
            <w:tcW w:w="2013" w:type="dxa"/>
            <w:tcMar>
              <w:top w:w="28" w:type="dxa"/>
              <w:left w:w="28" w:type="dxa"/>
              <w:bottom w:w="28" w:type="dxa"/>
              <w:right w:w="28" w:type="dxa"/>
            </w:tcMar>
          </w:tcPr>
          <w:p w14:paraId="5BE9055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7EEA8C" w14:textId="77777777" w:rsidR="000234BB" w:rsidRDefault="000234BB" w:rsidP="00725808"/>
        </w:tc>
      </w:tr>
      <w:tr w:rsidR="000234BB" w:rsidRPr="008359F5" w14:paraId="503EE62F" w14:textId="77777777" w:rsidTr="00725808">
        <w:tc>
          <w:tcPr>
            <w:tcW w:w="2013" w:type="dxa"/>
            <w:tcMar>
              <w:top w:w="28" w:type="dxa"/>
              <w:left w:w="28" w:type="dxa"/>
              <w:bottom w:w="28" w:type="dxa"/>
              <w:right w:w="28" w:type="dxa"/>
            </w:tcMar>
          </w:tcPr>
          <w:p w14:paraId="1F2D097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D0043A" w14:textId="77777777" w:rsidR="000234BB" w:rsidRPr="000437C1" w:rsidRDefault="000234BB" w:rsidP="00725808">
            <w:pPr>
              <w:pStyle w:val="SmallStandard"/>
            </w:pPr>
            <w:r>
              <w:t>false</w:t>
            </w:r>
          </w:p>
        </w:tc>
      </w:tr>
    </w:tbl>
    <w:p w14:paraId="18116CF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FF15DCE" w14:textId="77777777" w:rsidTr="00725808">
        <w:tc>
          <w:tcPr>
            <w:tcW w:w="2013" w:type="dxa"/>
            <w:tcMar>
              <w:top w:w="28" w:type="dxa"/>
              <w:left w:w="28" w:type="dxa"/>
              <w:bottom w:w="28" w:type="dxa"/>
              <w:right w:w="28" w:type="dxa"/>
            </w:tcMar>
          </w:tcPr>
          <w:p w14:paraId="6F8F36E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439DB3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9C8A4E"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2728F5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1E6EBA0" w14:textId="77777777" w:rsidTr="00725808">
        <w:tc>
          <w:tcPr>
            <w:tcW w:w="2013" w:type="dxa"/>
            <w:tcMar>
              <w:top w:w="28" w:type="dxa"/>
              <w:left w:w="28" w:type="dxa"/>
              <w:bottom w:w="28" w:type="dxa"/>
              <w:right w:w="28" w:type="dxa"/>
            </w:tcMar>
          </w:tcPr>
          <w:p w14:paraId="69A8B54D"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0840397F" w14:textId="77777777" w:rsidR="000234BB" w:rsidRPr="008359F5" w:rsidRDefault="000234BB" w:rsidP="00725808">
            <w:pPr>
              <w:pStyle w:val="SmallStandard"/>
            </w:pPr>
            <w:r w:rsidRPr="00D21799">
              <w:t>GeometryType</w:t>
            </w:r>
          </w:p>
        </w:tc>
        <w:tc>
          <w:tcPr>
            <w:tcW w:w="709" w:type="dxa"/>
            <w:tcMar>
              <w:top w:w="28" w:type="dxa"/>
              <w:left w:w="28" w:type="dxa"/>
              <w:bottom w:w="28" w:type="dxa"/>
              <w:right w:w="28" w:type="dxa"/>
            </w:tcMar>
          </w:tcPr>
          <w:p w14:paraId="22EA6D8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6792E03" w14:textId="77777777" w:rsidR="000234BB" w:rsidRDefault="000234BB" w:rsidP="00725808">
            <w:pPr>
              <w:jc w:val="left"/>
            </w:pPr>
            <w:r>
              <w:rPr>
                <w:sz w:val="16"/>
                <w:szCs w:val="16"/>
              </w:rPr>
              <w:t>Specifies the type of the harness geometry.</w:t>
            </w:r>
          </w:p>
        </w:tc>
      </w:tr>
    </w:tbl>
    <w:p w14:paraId="52EA3E5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DEC0B4E" w14:textId="77777777" w:rsidTr="00725808">
        <w:tc>
          <w:tcPr>
            <w:tcW w:w="3856" w:type="dxa"/>
            <w:gridSpan w:val="3"/>
          </w:tcPr>
          <w:p w14:paraId="7F66EBBE" w14:textId="77777777" w:rsidR="000234BB" w:rsidRDefault="000234BB" w:rsidP="00725808">
            <w:pPr>
              <w:jc w:val="center"/>
              <w:rPr>
                <w:b/>
                <w:sz w:val="16"/>
                <w:szCs w:val="16"/>
                <w:lang w:val="en-GB"/>
              </w:rPr>
            </w:pPr>
            <w:r>
              <w:rPr>
                <w:b/>
                <w:sz w:val="16"/>
                <w:szCs w:val="16"/>
                <w:lang w:val="en-GB"/>
              </w:rPr>
              <w:t>Other End</w:t>
            </w:r>
          </w:p>
        </w:tc>
        <w:tc>
          <w:tcPr>
            <w:tcW w:w="708" w:type="dxa"/>
          </w:tcPr>
          <w:p w14:paraId="2A6ECB31"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775D151" w14:textId="77777777" w:rsidR="000234BB" w:rsidRDefault="000234BB" w:rsidP="00725808">
            <w:pPr>
              <w:jc w:val="center"/>
              <w:rPr>
                <w:b/>
                <w:sz w:val="16"/>
                <w:szCs w:val="16"/>
                <w:lang w:val="en-GB"/>
              </w:rPr>
            </w:pPr>
            <w:r>
              <w:rPr>
                <w:b/>
                <w:sz w:val="16"/>
                <w:szCs w:val="16"/>
                <w:lang w:val="en-GB"/>
              </w:rPr>
              <w:t>General</w:t>
            </w:r>
          </w:p>
        </w:tc>
      </w:tr>
      <w:tr w:rsidR="000234BB" w:rsidRPr="00720F6F" w14:paraId="1E9AE721" w14:textId="77777777" w:rsidTr="00725808">
        <w:tc>
          <w:tcPr>
            <w:tcW w:w="1573" w:type="dxa"/>
          </w:tcPr>
          <w:p w14:paraId="637AAB57" w14:textId="77777777" w:rsidR="000234BB" w:rsidRDefault="000234BB" w:rsidP="00725808">
            <w:pPr>
              <w:rPr>
                <w:b/>
                <w:sz w:val="16"/>
                <w:szCs w:val="16"/>
                <w:lang w:val="en-GB"/>
              </w:rPr>
            </w:pPr>
            <w:r>
              <w:rPr>
                <w:b/>
                <w:sz w:val="16"/>
                <w:szCs w:val="16"/>
                <w:lang w:val="en-GB"/>
              </w:rPr>
              <w:lastRenderedPageBreak/>
              <w:t>Type</w:t>
            </w:r>
          </w:p>
        </w:tc>
        <w:tc>
          <w:tcPr>
            <w:tcW w:w="1574" w:type="dxa"/>
          </w:tcPr>
          <w:p w14:paraId="740C1A1E" w14:textId="77777777" w:rsidR="000234BB" w:rsidRDefault="000234BB" w:rsidP="00725808">
            <w:pPr>
              <w:rPr>
                <w:b/>
                <w:sz w:val="16"/>
                <w:szCs w:val="16"/>
                <w:lang w:val="en-GB"/>
              </w:rPr>
            </w:pPr>
            <w:r>
              <w:rPr>
                <w:b/>
                <w:sz w:val="16"/>
                <w:szCs w:val="16"/>
                <w:lang w:val="en-GB"/>
              </w:rPr>
              <w:t>Role</w:t>
            </w:r>
          </w:p>
        </w:tc>
        <w:tc>
          <w:tcPr>
            <w:tcW w:w="708" w:type="dxa"/>
          </w:tcPr>
          <w:p w14:paraId="0F52F839" w14:textId="77777777" w:rsidR="000234BB" w:rsidRDefault="000234BB" w:rsidP="00725808">
            <w:pPr>
              <w:rPr>
                <w:b/>
                <w:sz w:val="16"/>
                <w:szCs w:val="16"/>
                <w:lang w:val="en-GB"/>
              </w:rPr>
            </w:pPr>
            <w:r>
              <w:rPr>
                <w:b/>
                <w:sz w:val="16"/>
                <w:szCs w:val="16"/>
                <w:lang w:val="en-GB"/>
              </w:rPr>
              <w:t>Mult</w:t>
            </w:r>
          </w:p>
        </w:tc>
        <w:tc>
          <w:tcPr>
            <w:tcW w:w="709" w:type="dxa"/>
          </w:tcPr>
          <w:p w14:paraId="7D0957FA" w14:textId="77777777" w:rsidR="000234BB" w:rsidRDefault="000234BB" w:rsidP="00725808">
            <w:pPr>
              <w:rPr>
                <w:b/>
                <w:sz w:val="16"/>
                <w:szCs w:val="16"/>
                <w:lang w:val="en-GB"/>
              </w:rPr>
            </w:pPr>
            <w:r>
              <w:rPr>
                <w:b/>
                <w:sz w:val="16"/>
                <w:szCs w:val="16"/>
                <w:lang w:val="en-GB"/>
              </w:rPr>
              <w:t>Mult</w:t>
            </w:r>
          </w:p>
        </w:tc>
        <w:tc>
          <w:tcPr>
            <w:tcW w:w="567" w:type="dxa"/>
          </w:tcPr>
          <w:p w14:paraId="6A8117A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574D84D" w14:textId="77777777" w:rsidR="000234BB" w:rsidRPr="008359F5" w:rsidRDefault="000234BB" w:rsidP="00725808">
            <w:pPr>
              <w:rPr>
                <w:b/>
                <w:sz w:val="16"/>
                <w:szCs w:val="16"/>
                <w:lang w:val="en-GB"/>
              </w:rPr>
            </w:pPr>
            <w:r>
              <w:rPr>
                <w:b/>
                <w:sz w:val="16"/>
                <w:szCs w:val="16"/>
                <w:lang w:val="en-GB"/>
              </w:rPr>
              <w:t>Comment</w:t>
            </w:r>
          </w:p>
        </w:tc>
      </w:tr>
      <w:tr w:rsidR="000234BB" w:rsidRPr="00CC6307" w14:paraId="1AE1E52B" w14:textId="77777777" w:rsidTr="00725808">
        <w:tc>
          <w:tcPr>
            <w:tcW w:w="1573" w:type="dxa"/>
          </w:tcPr>
          <w:p w14:paraId="37A198DB" w14:textId="77777777" w:rsidR="000234BB" w:rsidRPr="00634625" w:rsidRDefault="000234BB" w:rsidP="00725808">
            <w:pPr>
              <w:pStyle w:val="SmallStandard"/>
            </w:pPr>
            <w:r>
              <w:t>BuildingBlockPositioning3D</w:t>
            </w:r>
          </w:p>
        </w:tc>
        <w:tc>
          <w:tcPr>
            <w:tcW w:w="1574" w:type="dxa"/>
          </w:tcPr>
          <w:p w14:paraId="4D71E86B" w14:textId="77777777" w:rsidR="000234BB" w:rsidRPr="00132C43" w:rsidRDefault="000234BB" w:rsidP="00725808">
            <w:pPr>
              <w:pStyle w:val="SmallStandard"/>
            </w:pPr>
            <w:r>
              <w:t>buildingBlockPositionings</w:t>
            </w:r>
          </w:p>
        </w:tc>
        <w:tc>
          <w:tcPr>
            <w:tcW w:w="708" w:type="dxa"/>
          </w:tcPr>
          <w:p w14:paraId="25EE2910" w14:textId="77777777" w:rsidR="000234BB" w:rsidRPr="00D331EF" w:rsidRDefault="000234BB" w:rsidP="00725808">
            <w:pPr>
              <w:pStyle w:val="SmallStandard"/>
            </w:pPr>
            <w:r w:rsidRPr="00574783">
              <w:t>0..*</w:t>
            </w:r>
          </w:p>
        </w:tc>
        <w:tc>
          <w:tcPr>
            <w:tcW w:w="709" w:type="dxa"/>
          </w:tcPr>
          <w:p w14:paraId="3CAA1CA2" w14:textId="77777777" w:rsidR="000234BB" w:rsidRPr="00D331EF" w:rsidRDefault="000234BB" w:rsidP="00725808">
            <w:pPr>
              <w:pStyle w:val="SmallStandard"/>
            </w:pPr>
            <w:r w:rsidRPr="00207506">
              <w:t>1</w:t>
            </w:r>
          </w:p>
        </w:tc>
        <w:tc>
          <w:tcPr>
            <w:tcW w:w="567" w:type="dxa"/>
          </w:tcPr>
          <w:p w14:paraId="65195A2D" w14:textId="77777777" w:rsidR="000234BB" w:rsidRDefault="000234BB" w:rsidP="00725808">
            <w:pPr>
              <w:pStyle w:val="SmallStandard"/>
            </w:pPr>
            <w:r>
              <w:t>Y</w:t>
            </w:r>
          </w:p>
        </w:tc>
        <w:tc>
          <w:tcPr>
            <w:tcW w:w="3969" w:type="dxa"/>
          </w:tcPr>
          <w:p w14:paraId="18A55CB2" w14:textId="77777777" w:rsidR="000234BB" w:rsidRDefault="000234BB" w:rsidP="00725808">
            <w:pPr>
              <w:jc w:val="left"/>
            </w:pPr>
            <w:r>
              <w:rPr>
                <w:sz w:val="16"/>
                <w:szCs w:val="16"/>
              </w:rPr>
              <w:t>Specifies the BuildingBlockPositioning3Ds that are forming the HarnessGeometrySpecification3D.</w:t>
            </w:r>
          </w:p>
        </w:tc>
      </w:tr>
    </w:tbl>
    <w:p w14:paraId="6721678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7" w:name="_92257da3ce24cce30c91cab3e7e10b82"/>
      <w:r>
        <w:rPr>
          <w:lang w:val="en-GB"/>
        </w:rPr>
        <w:t>NURBSControlPoint</w:t>
      </w:r>
      <w:bookmarkEnd w:id="1407"/>
    </w:p>
    <w:p w14:paraId="078E90A0" w14:textId="77777777" w:rsidR="000234BB" w:rsidRDefault="000234BB" w:rsidP="000234BB">
      <w:r>
        <w:rPr>
          <w:sz w:val="18"/>
          <w:szCs w:val="18"/>
        </w:rPr>
        <w:t xml:space="preserve">Represents a control point of a </w:t>
      </w:r>
      <w:r>
        <w:rPr>
          <w:i/>
          <w:iCs/>
          <w:sz w:val="18"/>
          <w:szCs w:val="18"/>
        </w:rPr>
        <w:t xml:space="preserve">NURBSCurve. </w:t>
      </w:r>
      <w:r>
        <w:rPr>
          <w:sz w:val="18"/>
          <w:szCs w:val="18"/>
        </w:rPr>
        <w:t xml:space="preserve">It consists of a referenced </w:t>
      </w:r>
      <w:r>
        <w:rPr>
          <w:i/>
          <w:iCs/>
          <w:sz w:val="18"/>
          <w:szCs w:val="18"/>
        </w:rPr>
        <w:t>CartesianPoint3D</w:t>
      </w:r>
      <w:r>
        <w:rPr>
          <w:sz w:val="18"/>
          <w:szCs w:val="18"/>
        </w:rPr>
        <w:t xml:space="preserve"> for the position and a </w:t>
      </w:r>
      <w:r>
        <w:rPr>
          <w:i/>
          <w:iCs/>
          <w:sz w:val="18"/>
          <w:szCs w:val="18"/>
        </w:rPr>
        <w:t>weight</w:t>
      </w:r>
      <w:r>
        <w:rPr>
          <w:sz w:val="18"/>
          <w:szCs w:val="18"/>
        </w:rPr>
        <w:t>.</w:t>
      </w:r>
    </w:p>
    <w:p w14:paraId="034EFC0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840259" w14:textId="77777777" w:rsidTr="00725808">
        <w:tc>
          <w:tcPr>
            <w:tcW w:w="2013" w:type="dxa"/>
            <w:tcMar>
              <w:top w:w="28" w:type="dxa"/>
              <w:left w:w="28" w:type="dxa"/>
              <w:bottom w:w="28" w:type="dxa"/>
              <w:right w:w="28" w:type="dxa"/>
            </w:tcMar>
          </w:tcPr>
          <w:p w14:paraId="0827715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C33AD15" w14:textId="77777777" w:rsidR="000234BB" w:rsidRDefault="000234BB" w:rsidP="00725808"/>
        </w:tc>
      </w:tr>
      <w:tr w:rsidR="000234BB" w:rsidRPr="008359F5" w14:paraId="64323956" w14:textId="77777777" w:rsidTr="00725808">
        <w:tc>
          <w:tcPr>
            <w:tcW w:w="2013" w:type="dxa"/>
            <w:tcMar>
              <w:top w:w="28" w:type="dxa"/>
              <w:left w:w="28" w:type="dxa"/>
              <w:bottom w:w="28" w:type="dxa"/>
              <w:right w:w="28" w:type="dxa"/>
            </w:tcMar>
          </w:tcPr>
          <w:p w14:paraId="045AC11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AF3287" w14:textId="77777777" w:rsidR="000234BB" w:rsidRDefault="000234BB" w:rsidP="00725808"/>
        </w:tc>
      </w:tr>
      <w:tr w:rsidR="000234BB" w:rsidRPr="008359F5" w14:paraId="047FD717" w14:textId="77777777" w:rsidTr="00725808">
        <w:tc>
          <w:tcPr>
            <w:tcW w:w="2013" w:type="dxa"/>
            <w:tcMar>
              <w:top w:w="28" w:type="dxa"/>
              <w:left w:w="28" w:type="dxa"/>
              <w:bottom w:w="28" w:type="dxa"/>
              <w:right w:w="28" w:type="dxa"/>
            </w:tcMar>
          </w:tcPr>
          <w:p w14:paraId="75CE7F5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DF82A6A" w14:textId="77777777" w:rsidR="000234BB" w:rsidRPr="000437C1" w:rsidRDefault="000234BB" w:rsidP="00725808">
            <w:pPr>
              <w:pStyle w:val="SmallStandard"/>
            </w:pPr>
            <w:r>
              <w:t>false</w:t>
            </w:r>
          </w:p>
        </w:tc>
      </w:tr>
    </w:tbl>
    <w:p w14:paraId="376B31C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CC1BDDF" w14:textId="77777777" w:rsidTr="00725808">
        <w:tc>
          <w:tcPr>
            <w:tcW w:w="2013" w:type="dxa"/>
            <w:tcMar>
              <w:top w:w="28" w:type="dxa"/>
              <w:left w:w="28" w:type="dxa"/>
              <w:bottom w:w="28" w:type="dxa"/>
              <w:right w:w="28" w:type="dxa"/>
            </w:tcMar>
          </w:tcPr>
          <w:p w14:paraId="2661370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A89911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A8FEF0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ED0D680"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B66EF1F" w14:textId="77777777" w:rsidTr="00725808">
        <w:tc>
          <w:tcPr>
            <w:tcW w:w="2013" w:type="dxa"/>
            <w:tcMar>
              <w:top w:w="28" w:type="dxa"/>
              <w:left w:w="28" w:type="dxa"/>
              <w:bottom w:w="28" w:type="dxa"/>
              <w:right w:w="28" w:type="dxa"/>
            </w:tcMar>
          </w:tcPr>
          <w:p w14:paraId="6F9DF7E3" w14:textId="77777777" w:rsidR="000234BB" w:rsidRPr="00620BBE" w:rsidRDefault="000234BB" w:rsidP="00725808">
            <w:pPr>
              <w:pStyle w:val="SmallStandard"/>
            </w:pPr>
            <w:r w:rsidRPr="00620BBE">
              <w:t>weight</w:t>
            </w:r>
          </w:p>
        </w:tc>
        <w:tc>
          <w:tcPr>
            <w:tcW w:w="1559" w:type="dxa"/>
            <w:tcMar>
              <w:top w:w="28" w:type="dxa"/>
              <w:left w:w="28" w:type="dxa"/>
              <w:bottom w:w="28" w:type="dxa"/>
              <w:right w:w="28" w:type="dxa"/>
            </w:tcMar>
          </w:tcPr>
          <w:p w14:paraId="1A3BC48A"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01EFAC64"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2B52C07" w14:textId="77777777" w:rsidR="000234BB" w:rsidRDefault="000234BB" w:rsidP="00725808">
            <w:pPr>
              <w:jc w:val="left"/>
            </w:pPr>
            <w:r>
              <w:rPr>
                <w:sz w:val="16"/>
                <w:szCs w:val="16"/>
              </w:rPr>
              <w:t xml:space="preserve"> The weight of the NURBSControlPoint.</w:t>
            </w:r>
          </w:p>
        </w:tc>
      </w:tr>
    </w:tbl>
    <w:p w14:paraId="16F05C4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142361B" w14:textId="77777777" w:rsidTr="00725808">
        <w:tc>
          <w:tcPr>
            <w:tcW w:w="3856" w:type="dxa"/>
            <w:gridSpan w:val="3"/>
          </w:tcPr>
          <w:p w14:paraId="1E116F88" w14:textId="77777777" w:rsidR="000234BB" w:rsidRDefault="000234BB" w:rsidP="00725808">
            <w:pPr>
              <w:jc w:val="center"/>
              <w:rPr>
                <w:b/>
                <w:sz w:val="16"/>
                <w:szCs w:val="16"/>
                <w:lang w:val="en-GB"/>
              </w:rPr>
            </w:pPr>
            <w:r>
              <w:rPr>
                <w:b/>
                <w:sz w:val="16"/>
                <w:szCs w:val="16"/>
                <w:lang w:val="en-GB"/>
              </w:rPr>
              <w:t>Other End</w:t>
            </w:r>
          </w:p>
        </w:tc>
        <w:tc>
          <w:tcPr>
            <w:tcW w:w="708" w:type="dxa"/>
          </w:tcPr>
          <w:p w14:paraId="1DF0766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CFBC1B0" w14:textId="77777777" w:rsidR="000234BB" w:rsidRDefault="000234BB" w:rsidP="00725808">
            <w:pPr>
              <w:jc w:val="center"/>
              <w:rPr>
                <w:b/>
                <w:sz w:val="16"/>
                <w:szCs w:val="16"/>
                <w:lang w:val="en-GB"/>
              </w:rPr>
            </w:pPr>
            <w:r>
              <w:rPr>
                <w:b/>
                <w:sz w:val="16"/>
                <w:szCs w:val="16"/>
                <w:lang w:val="en-GB"/>
              </w:rPr>
              <w:t>General</w:t>
            </w:r>
          </w:p>
        </w:tc>
      </w:tr>
      <w:tr w:rsidR="000234BB" w:rsidRPr="00720F6F" w14:paraId="6129C3B8" w14:textId="77777777" w:rsidTr="00725808">
        <w:tc>
          <w:tcPr>
            <w:tcW w:w="1573" w:type="dxa"/>
          </w:tcPr>
          <w:p w14:paraId="74229A59" w14:textId="77777777" w:rsidR="000234BB" w:rsidRDefault="000234BB" w:rsidP="00725808">
            <w:pPr>
              <w:rPr>
                <w:b/>
                <w:sz w:val="16"/>
                <w:szCs w:val="16"/>
                <w:lang w:val="en-GB"/>
              </w:rPr>
            </w:pPr>
            <w:r>
              <w:rPr>
                <w:b/>
                <w:sz w:val="16"/>
                <w:szCs w:val="16"/>
                <w:lang w:val="en-GB"/>
              </w:rPr>
              <w:t>Type</w:t>
            </w:r>
          </w:p>
        </w:tc>
        <w:tc>
          <w:tcPr>
            <w:tcW w:w="1574" w:type="dxa"/>
          </w:tcPr>
          <w:p w14:paraId="6E8841CA" w14:textId="77777777" w:rsidR="000234BB" w:rsidRDefault="000234BB" w:rsidP="00725808">
            <w:pPr>
              <w:rPr>
                <w:b/>
                <w:sz w:val="16"/>
                <w:szCs w:val="16"/>
                <w:lang w:val="en-GB"/>
              </w:rPr>
            </w:pPr>
            <w:r>
              <w:rPr>
                <w:b/>
                <w:sz w:val="16"/>
                <w:szCs w:val="16"/>
                <w:lang w:val="en-GB"/>
              </w:rPr>
              <w:t>Role</w:t>
            </w:r>
          </w:p>
        </w:tc>
        <w:tc>
          <w:tcPr>
            <w:tcW w:w="708" w:type="dxa"/>
          </w:tcPr>
          <w:p w14:paraId="7C50CD27" w14:textId="77777777" w:rsidR="000234BB" w:rsidRDefault="000234BB" w:rsidP="00725808">
            <w:pPr>
              <w:rPr>
                <w:b/>
                <w:sz w:val="16"/>
                <w:szCs w:val="16"/>
                <w:lang w:val="en-GB"/>
              </w:rPr>
            </w:pPr>
            <w:r>
              <w:rPr>
                <w:b/>
                <w:sz w:val="16"/>
                <w:szCs w:val="16"/>
                <w:lang w:val="en-GB"/>
              </w:rPr>
              <w:t>Mult</w:t>
            </w:r>
          </w:p>
        </w:tc>
        <w:tc>
          <w:tcPr>
            <w:tcW w:w="709" w:type="dxa"/>
          </w:tcPr>
          <w:p w14:paraId="42DB4B3A" w14:textId="77777777" w:rsidR="000234BB" w:rsidRDefault="000234BB" w:rsidP="00725808">
            <w:pPr>
              <w:rPr>
                <w:b/>
                <w:sz w:val="16"/>
                <w:szCs w:val="16"/>
                <w:lang w:val="en-GB"/>
              </w:rPr>
            </w:pPr>
            <w:r>
              <w:rPr>
                <w:b/>
                <w:sz w:val="16"/>
                <w:szCs w:val="16"/>
                <w:lang w:val="en-GB"/>
              </w:rPr>
              <w:t>Mult</w:t>
            </w:r>
          </w:p>
        </w:tc>
        <w:tc>
          <w:tcPr>
            <w:tcW w:w="567" w:type="dxa"/>
          </w:tcPr>
          <w:p w14:paraId="71E1C5D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D70884C" w14:textId="77777777" w:rsidR="000234BB" w:rsidRPr="008359F5" w:rsidRDefault="000234BB" w:rsidP="00725808">
            <w:pPr>
              <w:rPr>
                <w:b/>
                <w:sz w:val="16"/>
                <w:szCs w:val="16"/>
                <w:lang w:val="en-GB"/>
              </w:rPr>
            </w:pPr>
            <w:r>
              <w:rPr>
                <w:b/>
                <w:sz w:val="16"/>
                <w:szCs w:val="16"/>
                <w:lang w:val="en-GB"/>
              </w:rPr>
              <w:t>Comment</w:t>
            </w:r>
          </w:p>
        </w:tc>
      </w:tr>
      <w:tr w:rsidR="000234BB" w:rsidRPr="00CC6307" w14:paraId="40BAE1EE" w14:textId="77777777" w:rsidTr="00725808">
        <w:tc>
          <w:tcPr>
            <w:tcW w:w="1573" w:type="dxa"/>
          </w:tcPr>
          <w:p w14:paraId="1A464A47" w14:textId="77777777" w:rsidR="000234BB" w:rsidRPr="00634625" w:rsidRDefault="000234BB" w:rsidP="00725808">
            <w:pPr>
              <w:pStyle w:val="SmallStandard"/>
            </w:pPr>
            <w:r>
              <w:t>CartesianPoint3D</w:t>
            </w:r>
          </w:p>
        </w:tc>
        <w:tc>
          <w:tcPr>
            <w:tcW w:w="1574" w:type="dxa"/>
          </w:tcPr>
          <w:p w14:paraId="159C56DE" w14:textId="77777777" w:rsidR="000234BB" w:rsidRDefault="000234BB" w:rsidP="00725808"/>
        </w:tc>
        <w:tc>
          <w:tcPr>
            <w:tcW w:w="708" w:type="dxa"/>
          </w:tcPr>
          <w:p w14:paraId="29BD4AA8" w14:textId="77777777" w:rsidR="000234BB" w:rsidRPr="00D331EF" w:rsidRDefault="000234BB" w:rsidP="00725808">
            <w:pPr>
              <w:pStyle w:val="SmallStandard"/>
            </w:pPr>
            <w:r w:rsidRPr="00574783">
              <w:t>1</w:t>
            </w:r>
          </w:p>
        </w:tc>
        <w:tc>
          <w:tcPr>
            <w:tcW w:w="709" w:type="dxa"/>
          </w:tcPr>
          <w:p w14:paraId="5DE5D7DC" w14:textId="77777777" w:rsidR="000234BB" w:rsidRPr="00D331EF" w:rsidRDefault="000234BB" w:rsidP="00725808">
            <w:pPr>
              <w:pStyle w:val="SmallStandard"/>
            </w:pPr>
            <w:r w:rsidRPr="00207506">
              <w:t>0..*</w:t>
            </w:r>
          </w:p>
        </w:tc>
        <w:tc>
          <w:tcPr>
            <w:tcW w:w="567" w:type="dxa"/>
          </w:tcPr>
          <w:p w14:paraId="5597020A" w14:textId="77777777" w:rsidR="000234BB" w:rsidRPr="00D331EF" w:rsidRDefault="000234BB" w:rsidP="00725808">
            <w:pPr>
              <w:pStyle w:val="SmallStandard"/>
            </w:pPr>
            <w:r>
              <w:t>N</w:t>
            </w:r>
          </w:p>
        </w:tc>
        <w:tc>
          <w:tcPr>
            <w:tcW w:w="3969" w:type="dxa"/>
          </w:tcPr>
          <w:p w14:paraId="1D3621C9" w14:textId="77777777" w:rsidR="000234BB" w:rsidRDefault="000234BB" w:rsidP="00725808">
            <w:pPr>
              <w:jc w:val="left"/>
            </w:pPr>
            <w:r>
              <w:rPr>
                <w:sz w:val="16"/>
                <w:szCs w:val="16"/>
              </w:rPr>
              <w:t xml:space="preserve">The </w:t>
            </w:r>
            <w:r>
              <w:rPr>
                <w:i/>
                <w:iCs/>
                <w:sz w:val="16"/>
                <w:szCs w:val="16"/>
              </w:rPr>
              <w:t xml:space="preserve">CartesionPoint3D </w:t>
            </w:r>
            <w:r>
              <w:rPr>
                <w:sz w:val="16"/>
                <w:szCs w:val="16"/>
              </w:rPr>
              <w:t xml:space="preserve">that defines the position of this </w:t>
            </w:r>
            <w:r>
              <w:rPr>
                <w:i/>
                <w:iCs/>
                <w:sz w:val="16"/>
                <w:szCs w:val="16"/>
              </w:rPr>
              <w:t>NURBSControlPoint.</w:t>
            </w:r>
            <w:r>
              <w:rPr>
                <w:sz w:val="16"/>
                <w:szCs w:val="16"/>
              </w:rPr>
              <w:t xml:space="preserve"> </w:t>
            </w:r>
          </w:p>
        </w:tc>
      </w:tr>
    </w:tbl>
    <w:p w14:paraId="5C7A2CF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4459C90" w14:textId="77777777" w:rsidTr="00725808">
        <w:tc>
          <w:tcPr>
            <w:tcW w:w="2296" w:type="dxa"/>
            <w:gridSpan w:val="2"/>
          </w:tcPr>
          <w:p w14:paraId="561CFBB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0F092F6"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842C328" w14:textId="77777777" w:rsidR="000234BB" w:rsidRDefault="000234BB" w:rsidP="00725808">
            <w:pPr>
              <w:jc w:val="center"/>
              <w:rPr>
                <w:b/>
                <w:sz w:val="16"/>
                <w:szCs w:val="16"/>
                <w:lang w:val="en-GB"/>
              </w:rPr>
            </w:pPr>
            <w:r>
              <w:rPr>
                <w:b/>
                <w:sz w:val="16"/>
                <w:szCs w:val="16"/>
                <w:lang w:val="en-GB"/>
              </w:rPr>
              <w:t>General</w:t>
            </w:r>
          </w:p>
        </w:tc>
      </w:tr>
      <w:tr w:rsidR="000234BB" w:rsidRPr="00720F6F" w14:paraId="12EA3560" w14:textId="77777777" w:rsidTr="00725808">
        <w:tc>
          <w:tcPr>
            <w:tcW w:w="1588" w:type="dxa"/>
          </w:tcPr>
          <w:p w14:paraId="0D9421A6" w14:textId="77777777" w:rsidR="000234BB" w:rsidRDefault="000234BB" w:rsidP="00725808">
            <w:pPr>
              <w:rPr>
                <w:b/>
                <w:sz w:val="16"/>
                <w:szCs w:val="16"/>
                <w:lang w:val="en-GB"/>
              </w:rPr>
            </w:pPr>
            <w:r>
              <w:rPr>
                <w:b/>
                <w:sz w:val="16"/>
                <w:szCs w:val="16"/>
                <w:lang w:val="en-GB"/>
              </w:rPr>
              <w:t>Type</w:t>
            </w:r>
          </w:p>
        </w:tc>
        <w:tc>
          <w:tcPr>
            <w:tcW w:w="708" w:type="dxa"/>
          </w:tcPr>
          <w:p w14:paraId="06DB8EE9" w14:textId="77777777" w:rsidR="000234BB" w:rsidRDefault="000234BB" w:rsidP="00725808">
            <w:pPr>
              <w:rPr>
                <w:b/>
                <w:sz w:val="16"/>
                <w:szCs w:val="16"/>
                <w:lang w:val="en-GB"/>
              </w:rPr>
            </w:pPr>
            <w:r>
              <w:rPr>
                <w:b/>
                <w:sz w:val="16"/>
                <w:szCs w:val="16"/>
                <w:lang w:val="en-GB"/>
              </w:rPr>
              <w:t>Mult</w:t>
            </w:r>
          </w:p>
        </w:tc>
        <w:tc>
          <w:tcPr>
            <w:tcW w:w="1560" w:type="dxa"/>
          </w:tcPr>
          <w:p w14:paraId="30063D90" w14:textId="77777777" w:rsidR="000234BB" w:rsidRDefault="000234BB" w:rsidP="00725808">
            <w:pPr>
              <w:rPr>
                <w:b/>
                <w:sz w:val="16"/>
                <w:szCs w:val="16"/>
                <w:lang w:val="en-GB"/>
              </w:rPr>
            </w:pPr>
            <w:r>
              <w:rPr>
                <w:b/>
                <w:sz w:val="16"/>
                <w:szCs w:val="16"/>
                <w:lang w:val="en-GB"/>
              </w:rPr>
              <w:t>Role</w:t>
            </w:r>
          </w:p>
        </w:tc>
        <w:tc>
          <w:tcPr>
            <w:tcW w:w="708" w:type="dxa"/>
          </w:tcPr>
          <w:p w14:paraId="7A748AA3" w14:textId="77777777" w:rsidR="000234BB" w:rsidRDefault="000234BB" w:rsidP="00725808">
            <w:pPr>
              <w:rPr>
                <w:b/>
                <w:sz w:val="16"/>
                <w:szCs w:val="16"/>
                <w:lang w:val="en-GB"/>
              </w:rPr>
            </w:pPr>
            <w:r>
              <w:rPr>
                <w:b/>
                <w:sz w:val="16"/>
                <w:szCs w:val="16"/>
                <w:lang w:val="en-GB"/>
              </w:rPr>
              <w:t>Mult</w:t>
            </w:r>
          </w:p>
        </w:tc>
        <w:tc>
          <w:tcPr>
            <w:tcW w:w="567" w:type="dxa"/>
          </w:tcPr>
          <w:p w14:paraId="63F77A6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820F1D5" w14:textId="77777777" w:rsidR="000234BB" w:rsidRPr="008359F5" w:rsidRDefault="000234BB" w:rsidP="00725808">
            <w:pPr>
              <w:rPr>
                <w:b/>
                <w:sz w:val="16"/>
                <w:szCs w:val="16"/>
                <w:lang w:val="en-GB"/>
              </w:rPr>
            </w:pPr>
            <w:r>
              <w:rPr>
                <w:b/>
                <w:sz w:val="16"/>
                <w:szCs w:val="16"/>
                <w:lang w:val="en-GB"/>
              </w:rPr>
              <w:t>Comment</w:t>
            </w:r>
          </w:p>
        </w:tc>
      </w:tr>
      <w:tr w:rsidR="000234BB" w:rsidRPr="00CC6307" w14:paraId="67F5249A" w14:textId="77777777" w:rsidTr="00725808">
        <w:tc>
          <w:tcPr>
            <w:tcW w:w="1588" w:type="dxa"/>
          </w:tcPr>
          <w:p w14:paraId="3E0E51CE" w14:textId="77777777" w:rsidR="000234BB" w:rsidRPr="00634625" w:rsidRDefault="000234BB" w:rsidP="00725808">
            <w:pPr>
              <w:pStyle w:val="SmallStandard"/>
            </w:pPr>
            <w:r>
              <w:t>NURBSCurve</w:t>
            </w:r>
          </w:p>
        </w:tc>
        <w:tc>
          <w:tcPr>
            <w:tcW w:w="708" w:type="dxa"/>
          </w:tcPr>
          <w:p w14:paraId="466532F0" w14:textId="77777777" w:rsidR="000234BB" w:rsidRDefault="000234BB" w:rsidP="00725808"/>
        </w:tc>
        <w:tc>
          <w:tcPr>
            <w:tcW w:w="1560" w:type="dxa"/>
          </w:tcPr>
          <w:p w14:paraId="335FF8A1" w14:textId="77777777" w:rsidR="000234BB" w:rsidRPr="00132C43" w:rsidRDefault="000234BB" w:rsidP="00725808">
            <w:pPr>
              <w:pStyle w:val="SmallStandard"/>
            </w:pPr>
            <w:r>
              <w:t>controlPoint</w:t>
            </w:r>
          </w:p>
        </w:tc>
        <w:tc>
          <w:tcPr>
            <w:tcW w:w="708" w:type="dxa"/>
          </w:tcPr>
          <w:p w14:paraId="03D2115B" w14:textId="77777777" w:rsidR="000234BB" w:rsidRPr="00D331EF" w:rsidRDefault="000234BB" w:rsidP="00725808">
            <w:pPr>
              <w:pStyle w:val="SmallStandard"/>
            </w:pPr>
            <w:r w:rsidRPr="00D01517">
              <w:t>0..*</w:t>
            </w:r>
          </w:p>
        </w:tc>
        <w:tc>
          <w:tcPr>
            <w:tcW w:w="567" w:type="dxa"/>
          </w:tcPr>
          <w:p w14:paraId="2CF093DF" w14:textId="77777777" w:rsidR="000234BB" w:rsidRDefault="000234BB" w:rsidP="00725808">
            <w:pPr>
              <w:pStyle w:val="SmallStandard"/>
            </w:pPr>
            <w:r>
              <w:t>Y</w:t>
            </w:r>
          </w:p>
        </w:tc>
        <w:tc>
          <w:tcPr>
            <w:tcW w:w="3969" w:type="dxa"/>
          </w:tcPr>
          <w:p w14:paraId="24659440" w14:textId="77777777" w:rsidR="000234BB" w:rsidRDefault="000234BB" w:rsidP="00725808">
            <w:pPr>
              <w:jc w:val="left"/>
            </w:pPr>
            <w:r>
              <w:rPr>
                <w:sz w:val="16"/>
                <w:szCs w:val="16"/>
              </w:rPr>
              <w:t xml:space="preserve">Defines the control points of the NURBS curve (for details see the class description of </w:t>
            </w:r>
            <w:r>
              <w:rPr>
                <w:i/>
                <w:iCs/>
                <w:sz w:val="16"/>
                <w:szCs w:val="16"/>
              </w:rPr>
              <w:t>NURBSCurve)</w:t>
            </w:r>
          </w:p>
        </w:tc>
      </w:tr>
    </w:tbl>
    <w:p w14:paraId="428A217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8" w:name="_b4ce71c38d35fabd0198e2f7dd3e3572"/>
      <w:r>
        <w:rPr>
          <w:lang w:val="en-GB"/>
        </w:rPr>
        <w:t>NURBSCurve</w:t>
      </w:r>
      <w:bookmarkEnd w:id="1408"/>
    </w:p>
    <w:p w14:paraId="483336FD" w14:textId="0738D0F3" w:rsidR="000234BB" w:rsidRDefault="000234BB" w:rsidP="000234BB">
      <w:r>
        <w:rPr>
          <w:sz w:val="18"/>
          <w:szCs w:val="18"/>
        </w:rPr>
        <w:t>The NURBSCurve represents the parameter set of a NURBS (Non-Uniform rational B-Spline) in the VEC. For a complete definition of NURBS see for example (</w:t>
      </w:r>
      <w:hyperlink r:id="rId94" w:history="1">
        <w:r>
          <w:rPr>
            <w:color w:val="0000FF"/>
            <w:sz w:val="18"/>
            <w:szCs w:val="18"/>
            <w:u w:val="single"/>
          </w:rPr>
          <w:t>https://en.wikipedia.org/wiki/Non-uniform_rational_B-spline</w:t>
        </w:r>
      </w:hyperlink>
      <w:r>
        <w:rPr>
          <w:sz w:val="18"/>
          <w:szCs w:val="18"/>
        </w:rPr>
        <w:t>).</w:t>
      </w:r>
    </w:p>
    <w:p w14:paraId="6FD15070" w14:textId="77777777" w:rsidR="000234BB" w:rsidRDefault="000234BB" w:rsidP="000234BB">
      <w:r>
        <w:rPr>
          <w:sz w:val="18"/>
          <w:szCs w:val="18"/>
        </w:rPr>
        <w:t xml:space="preserve"> </w:t>
      </w:r>
    </w:p>
    <w:p w14:paraId="4C07D24C" w14:textId="77777777" w:rsidR="000234BB" w:rsidRDefault="000234BB" w:rsidP="000234BB">
      <w:r>
        <w:rPr>
          <w:sz w:val="18"/>
          <w:szCs w:val="18"/>
        </w:rPr>
        <w:t>Basically, a NURBS curve is defined by:</w:t>
      </w:r>
    </w:p>
    <w:p w14:paraId="631B7FF4" w14:textId="77777777" w:rsidR="000234BB" w:rsidRDefault="000234BB" w:rsidP="003C2502">
      <w:pPr>
        <w:numPr>
          <w:ilvl w:val="0"/>
          <w:numId w:val="48"/>
        </w:numPr>
        <w:autoSpaceDE/>
        <w:autoSpaceDN/>
        <w:adjustRightInd/>
        <w:spacing w:before="0" w:after="120" w:line="240" w:lineRule="auto"/>
      </w:pPr>
      <w:r>
        <w:t xml:space="preserve">a </w:t>
      </w:r>
      <w:r>
        <w:rPr>
          <w:b/>
          <w:bCs/>
        </w:rPr>
        <w:t>degree</w:t>
      </w:r>
    </w:p>
    <w:p w14:paraId="3108A562" w14:textId="77777777" w:rsidR="000234BB" w:rsidRDefault="000234BB" w:rsidP="003C2502">
      <w:pPr>
        <w:numPr>
          <w:ilvl w:val="0"/>
          <w:numId w:val="48"/>
        </w:numPr>
        <w:autoSpaceDE/>
        <w:autoSpaceDN/>
        <w:adjustRightInd/>
        <w:spacing w:before="0" w:after="120" w:line="240" w:lineRule="auto"/>
      </w:pPr>
      <w:r>
        <w:t>a list of</w:t>
      </w:r>
      <w:r>
        <w:rPr>
          <w:b/>
          <w:bCs/>
        </w:rPr>
        <w:t xml:space="preserve"> control points</w:t>
      </w:r>
      <w:r>
        <w:t xml:space="preserve">: with at least </w:t>
      </w:r>
      <w:r>
        <w:rPr>
          <w:i/>
          <w:iCs/>
        </w:rPr>
        <w:t>degree + 1</w:t>
      </w:r>
      <w:r>
        <w:t xml:space="preserve"> points.</w:t>
      </w:r>
    </w:p>
    <w:p w14:paraId="33BD701A" w14:textId="77777777" w:rsidR="000234BB" w:rsidRDefault="000234BB" w:rsidP="003C2502">
      <w:pPr>
        <w:numPr>
          <w:ilvl w:val="0"/>
          <w:numId w:val="48"/>
        </w:numPr>
        <w:autoSpaceDE/>
        <w:autoSpaceDN/>
        <w:adjustRightInd/>
        <w:spacing w:before="0" w:after="120" w:line="240" w:lineRule="auto"/>
      </w:pPr>
      <w:r>
        <w:t xml:space="preserve">a </w:t>
      </w:r>
      <w:r>
        <w:rPr>
          <w:b/>
          <w:bCs/>
        </w:rPr>
        <w:t>weight</w:t>
      </w:r>
      <w:r>
        <w:t xml:space="preserve"> for each control point.</w:t>
      </w:r>
    </w:p>
    <w:p w14:paraId="05826493" w14:textId="77777777" w:rsidR="000234BB" w:rsidRDefault="000234BB" w:rsidP="003C2502">
      <w:pPr>
        <w:numPr>
          <w:ilvl w:val="0"/>
          <w:numId w:val="48"/>
        </w:numPr>
        <w:autoSpaceDE/>
        <w:autoSpaceDN/>
        <w:adjustRightInd/>
        <w:spacing w:before="0" w:after="120" w:line="240" w:lineRule="auto"/>
      </w:pPr>
      <w:r>
        <w:t xml:space="preserve">a </w:t>
      </w:r>
      <w:r>
        <w:rPr>
          <w:b/>
          <w:bCs/>
        </w:rPr>
        <w:t>knots</w:t>
      </w:r>
      <w:r>
        <w:t xml:space="preserve"> vector: a list of numbers, with (</w:t>
      </w:r>
      <w:r>
        <w:rPr>
          <w:i/>
          <w:iCs/>
        </w:rPr>
        <w:t xml:space="preserve">degree + #controlpoints +1) </w:t>
      </w:r>
      <w:r>
        <w:t xml:space="preserve">elements. Every number must be equal or greater than its predecessor, and the same value must not be repeated more than </w:t>
      </w:r>
      <w:r>
        <w:rPr>
          <w:i/>
          <w:iCs/>
        </w:rPr>
        <w:t xml:space="preserve">degree </w:t>
      </w:r>
      <w:r>
        <w:t>times. It seems that modern NURBS algorithms just require (</w:t>
      </w:r>
      <w:r>
        <w:rPr>
          <w:i/>
          <w:iCs/>
        </w:rPr>
        <w:t xml:space="preserve">degree + #controlpoints -1) </w:t>
      </w:r>
      <w:r>
        <w:t>control points.</w:t>
      </w:r>
    </w:p>
    <w:p w14:paraId="765907AF" w14:textId="77777777" w:rsidR="000234BB" w:rsidRDefault="000234BB" w:rsidP="000234BB">
      <w:r>
        <w:rPr>
          <w:sz w:val="18"/>
          <w:szCs w:val="18"/>
        </w:rPr>
        <w:t>Commonly used default assignments for the parameters are:</w:t>
      </w:r>
    </w:p>
    <w:p w14:paraId="5088ABD3" w14:textId="77777777" w:rsidR="000234BB" w:rsidRDefault="000234BB" w:rsidP="003C2502">
      <w:pPr>
        <w:numPr>
          <w:ilvl w:val="0"/>
          <w:numId w:val="49"/>
        </w:numPr>
        <w:autoSpaceDE/>
        <w:autoSpaceDN/>
        <w:adjustRightInd/>
        <w:spacing w:before="0" w:after="120" w:line="240" w:lineRule="auto"/>
      </w:pPr>
      <w:r>
        <w:rPr>
          <w:b/>
          <w:bCs/>
        </w:rPr>
        <w:t xml:space="preserve">weight = 1 </w:t>
      </w:r>
      <w:r>
        <w:t>for all control points: In this case the curve is called "non-rational".</w:t>
      </w:r>
    </w:p>
    <w:p w14:paraId="2634A32F" w14:textId="77777777" w:rsidR="000234BB" w:rsidRDefault="000234BB" w:rsidP="003C2502">
      <w:pPr>
        <w:numPr>
          <w:ilvl w:val="0"/>
          <w:numId w:val="49"/>
        </w:numPr>
        <w:autoSpaceDE/>
        <w:autoSpaceDN/>
        <w:adjustRightInd/>
        <w:spacing w:before="0" w:after="120" w:line="240" w:lineRule="auto"/>
      </w:pPr>
      <w:r>
        <w:rPr>
          <w:b/>
          <w:bCs/>
        </w:rPr>
        <w:t xml:space="preserve">knot </w:t>
      </w:r>
      <w:r>
        <w:t>vector: equidistant and increasing values in the knot vector (e.g. 1,2,3,4,5,6,7) means the curve is "uniform" which exists in two variants.</w:t>
      </w:r>
    </w:p>
    <w:p w14:paraId="4C64FA45" w14:textId="77777777" w:rsidR="000234BB" w:rsidRDefault="000234BB" w:rsidP="003C2502">
      <w:pPr>
        <w:numPr>
          <w:ilvl w:val="1"/>
          <w:numId w:val="49"/>
        </w:numPr>
        <w:autoSpaceDE/>
        <w:autoSpaceDN/>
        <w:adjustRightInd/>
        <w:spacing w:before="0" w:after="120" w:line="240" w:lineRule="auto"/>
      </w:pPr>
      <w:r>
        <w:rPr>
          <w:b/>
          <w:bCs/>
        </w:rPr>
        <w:lastRenderedPageBreak/>
        <w:t>clamped</w:t>
      </w:r>
      <w:r>
        <w:t xml:space="preserve"> (or pinned): If the knot vector starts and ends with </w:t>
      </w:r>
      <w:r>
        <w:rPr>
          <w:i/>
          <w:iCs/>
        </w:rPr>
        <w:t xml:space="preserve">degree </w:t>
      </w:r>
      <w:r>
        <w:t xml:space="preserve">times the same value (e.g. degree = 3, knots = [0,0,0,1,2,3,4,5,5,5], then it is </w:t>
      </w:r>
      <w:r>
        <w:rPr>
          <w:i/>
          <w:iCs/>
        </w:rPr>
        <w:t>clamped.</w:t>
      </w:r>
      <w:r>
        <w:t xml:space="preserve"> This has the effect, that the first and last control point coincide with the start and end point of the curve.</w:t>
      </w:r>
    </w:p>
    <w:p w14:paraId="58E20BBF" w14:textId="77777777" w:rsidR="000234BB" w:rsidRDefault="000234BB" w:rsidP="003C2502">
      <w:pPr>
        <w:numPr>
          <w:ilvl w:val="1"/>
          <w:numId w:val="49"/>
        </w:numPr>
        <w:autoSpaceDE/>
        <w:autoSpaceDN/>
        <w:adjustRightInd/>
        <w:spacing w:before="0" w:after="120" w:line="240" w:lineRule="auto"/>
      </w:pPr>
      <w:r>
        <w:rPr>
          <w:b/>
          <w:bCs/>
        </w:rPr>
        <w:t xml:space="preserve">unclamped </w:t>
      </w:r>
      <w:r>
        <w:t>(or unpinned): If there are no repeated values in the knot vector (e.g. 1,2,3,4,5,6,7) it is unclamped.</w:t>
      </w:r>
    </w:p>
    <w:p w14:paraId="72E980B1" w14:textId="77777777" w:rsidR="000234BB" w:rsidRDefault="000234BB" w:rsidP="000234BB">
      <w:r>
        <w:rPr>
          <w:sz w:val="18"/>
          <w:szCs w:val="18"/>
        </w:rPr>
        <w:t xml:space="preserve">The VEC </w:t>
      </w:r>
      <w:r>
        <w:rPr>
          <w:i/>
          <w:iCs/>
          <w:sz w:val="18"/>
          <w:szCs w:val="18"/>
        </w:rPr>
        <w:t>NURBSCurve</w:t>
      </w:r>
      <w:r>
        <w:rPr>
          <w:sz w:val="18"/>
          <w:szCs w:val="18"/>
        </w:rPr>
        <w:t xml:space="preserve"> corresponds to removed </w:t>
      </w:r>
      <w:r>
        <w:rPr>
          <w:i/>
          <w:iCs/>
          <w:sz w:val="18"/>
          <w:szCs w:val="18"/>
        </w:rPr>
        <w:t>BSplineCurve</w:t>
      </w:r>
      <w:r>
        <w:rPr>
          <w:sz w:val="18"/>
          <w:szCs w:val="18"/>
        </w:rPr>
        <w:t xml:space="preserve"> (VEC Version &lt;= 1.1.3 and KBL). However, the </w:t>
      </w:r>
      <w:r>
        <w:rPr>
          <w:i/>
          <w:iCs/>
          <w:sz w:val="18"/>
          <w:szCs w:val="18"/>
        </w:rPr>
        <w:t xml:space="preserve">BSplineCurve </w:t>
      </w:r>
      <w:r>
        <w:rPr>
          <w:sz w:val="18"/>
          <w:szCs w:val="18"/>
        </w:rPr>
        <w:t>did not define weight and knot vector, so default assignments where assumed. Existing implementations are using "uniform non-rational b splines", unfortunately some implementations use "uniform clamped" and some "unclamped".</w:t>
      </w:r>
    </w:p>
    <w:p w14:paraId="02FAEC22" w14:textId="77777777" w:rsidR="000234BB" w:rsidRDefault="000234BB" w:rsidP="000234BB">
      <w:r>
        <w:rPr>
          <w:sz w:val="18"/>
          <w:szCs w:val="18"/>
        </w:rPr>
        <w:t xml:space="preserve">Since a NURBS cannot be rendered correctly without the knowledge of all parameters and to avoid further misconceptions the VEC allows the definition of all parameters of a NURBS. Furthermore, it requires the specification of all parameters, even if some known default assignment (e.g. non-rational) is used. </w:t>
      </w:r>
    </w:p>
    <w:p w14:paraId="6F4182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11C0B80" w14:textId="77777777" w:rsidTr="00725808">
        <w:tc>
          <w:tcPr>
            <w:tcW w:w="2013" w:type="dxa"/>
            <w:tcMar>
              <w:top w:w="28" w:type="dxa"/>
              <w:left w:w="28" w:type="dxa"/>
              <w:bottom w:w="28" w:type="dxa"/>
              <w:right w:w="28" w:type="dxa"/>
            </w:tcMar>
          </w:tcPr>
          <w:p w14:paraId="3F2A2B8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D45DB7" w14:textId="29B4A01E" w:rsidR="000234BB" w:rsidRPr="00620BBE" w:rsidRDefault="004714EB" w:rsidP="00725808">
            <w:pPr>
              <w:pStyle w:val="SmallStandard"/>
            </w:pPr>
            <w:hyperlink w:anchor="_7961a81dc4dc63268ae0133bb590fc02" w:history="1">
              <w:r w:rsidR="000234BB" w:rsidRPr="00620BBE">
                <w:rPr>
                  <w:rStyle w:val="Hyperlink"/>
                  <w:rFonts w:eastAsiaTheme="majorEastAsia"/>
                </w:rPr>
                <w:t>Curve3D</w:t>
              </w:r>
            </w:hyperlink>
          </w:p>
        </w:tc>
      </w:tr>
      <w:tr w:rsidR="000234BB" w:rsidRPr="008359F5" w14:paraId="38139DDD" w14:textId="77777777" w:rsidTr="00725808">
        <w:tc>
          <w:tcPr>
            <w:tcW w:w="2013" w:type="dxa"/>
            <w:tcMar>
              <w:top w:w="28" w:type="dxa"/>
              <w:left w:w="28" w:type="dxa"/>
              <w:bottom w:w="28" w:type="dxa"/>
              <w:right w:w="28" w:type="dxa"/>
            </w:tcMar>
          </w:tcPr>
          <w:p w14:paraId="4BF1F50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5305D6" w14:textId="77777777" w:rsidR="000234BB" w:rsidRDefault="000234BB" w:rsidP="00725808"/>
        </w:tc>
      </w:tr>
      <w:tr w:rsidR="000234BB" w:rsidRPr="008359F5" w14:paraId="7C7ADF5F" w14:textId="77777777" w:rsidTr="00725808">
        <w:tc>
          <w:tcPr>
            <w:tcW w:w="2013" w:type="dxa"/>
            <w:tcMar>
              <w:top w:w="28" w:type="dxa"/>
              <w:left w:w="28" w:type="dxa"/>
              <w:bottom w:w="28" w:type="dxa"/>
              <w:right w:w="28" w:type="dxa"/>
            </w:tcMar>
          </w:tcPr>
          <w:p w14:paraId="639BE6D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EF307B0" w14:textId="77777777" w:rsidR="000234BB" w:rsidRPr="000437C1" w:rsidRDefault="000234BB" w:rsidP="00725808">
            <w:pPr>
              <w:pStyle w:val="SmallStandard"/>
            </w:pPr>
            <w:r>
              <w:t>false</w:t>
            </w:r>
          </w:p>
        </w:tc>
      </w:tr>
    </w:tbl>
    <w:p w14:paraId="10D84A3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848C3B2" w14:textId="77777777" w:rsidTr="00725808">
        <w:tc>
          <w:tcPr>
            <w:tcW w:w="2013" w:type="dxa"/>
            <w:tcMar>
              <w:top w:w="28" w:type="dxa"/>
              <w:left w:w="28" w:type="dxa"/>
              <w:bottom w:w="28" w:type="dxa"/>
              <w:right w:w="28" w:type="dxa"/>
            </w:tcMar>
          </w:tcPr>
          <w:p w14:paraId="54A38F1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1B6772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004B87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0250BF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CA4C23D" w14:textId="77777777" w:rsidTr="00725808">
        <w:tc>
          <w:tcPr>
            <w:tcW w:w="2013" w:type="dxa"/>
            <w:tcMar>
              <w:top w:w="28" w:type="dxa"/>
              <w:left w:w="28" w:type="dxa"/>
              <w:bottom w:w="28" w:type="dxa"/>
              <w:right w:w="28" w:type="dxa"/>
            </w:tcMar>
          </w:tcPr>
          <w:p w14:paraId="0A8849A7" w14:textId="77777777" w:rsidR="000234BB" w:rsidRPr="00620BBE" w:rsidRDefault="000234BB" w:rsidP="00725808">
            <w:pPr>
              <w:pStyle w:val="SmallStandard"/>
            </w:pPr>
            <w:r w:rsidRPr="00620BBE">
              <w:t>degree</w:t>
            </w:r>
          </w:p>
        </w:tc>
        <w:tc>
          <w:tcPr>
            <w:tcW w:w="1559" w:type="dxa"/>
            <w:tcMar>
              <w:top w:w="28" w:type="dxa"/>
              <w:left w:w="28" w:type="dxa"/>
              <w:bottom w:w="28" w:type="dxa"/>
              <w:right w:w="28" w:type="dxa"/>
            </w:tcMar>
          </w:tcPr>
          <w:p w14:paraId="297E4032" w14:textId="77777777" w:rsidR="000234BB" w:rsidRPr="008359F5" w:rsidRDefault="000234BB" w:rsidP="00725808">
            <w:pPr>
              <w:pStyle w:val="SmallStandard"/>
            </w:pPr>
            <w:r w:rsidRPr="00D21799">
              <w:t>Integer</w:t>
            </w:r>
          </w:p>
        </w:tc>
        <w:tc>
          <w:tcPr>
            <w:tcW w:w="709" w:type="dxa"/>
            <w:tcMar>
              <w:top w:w="28" w:type="dxa"/>
              <w:left w:w="28" w:type="dxa"/>
              <w:bottom w:w="28" w:type="dxa"/>
              <w:right w:w="28" w:type="dxa"/>
            </w:tcMar>
          </w:tcPr>
          <w:p w14:paraId="6B717E4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C073C64" w14:textId="77777777" w:rsidR="000234BB" w:rsidRDefault="000234BB" w:rsidP="00725808">
            <w:r>
              <w:t xml:space="preserve">Defines the degree of the NURBS (for details see the class description of </w:t>
            </w:r>
            <w:r>
              <w:rPr>
                <w:i/>
                <w:iCs/>
              </w:rPr>
              <w:t>NURBSCurve).</w:t>
            </w:r>
          </w:p>
        </w:tc>
      </w:tr>
      <w:tr w:rsidR="000234BB" w:rsidRPr="006675E2" w14:paraId="1EB05E24" w14:textId="77777777" w:rsidTr="00725808">
        <w:tc>
          <w:tcPr>
            <w:tcW w:w="2013" w:type="dxa"/>
            <w:tcMar>
              <w:top w:w="28" w:type="dxa"/>
              <w:left w:w="28" w:type="dxa"/>
              <w:bottom w:w="28" w:type="dxa"/>
              <w:right w:w="28" w:type="dxa"/>
            </w:tcMar>
          </w:tcPr>
          <w:p w14:paraId="17BC6605" w14:textId="77777777" w:rsidR="000234BB" w:rsidRPr="00620BBE" w:rsidRDefault="000234BB" w:rsidP="00725808">
            <w:pPr>
              <w:pStyle w:val="SmallStandard"/>
            </w:pPr>
            <w:r w:rsidRPr="00620BBE">
              <w:t>knots</w:t>
            </w:r>
          </w:p>
        </w:tc>
        <w:tc>
          <w:tcPr>
            <w:tcW w:w="1559" w:type="dxa"/>
            <w:tcMar>
              <w:top w:w="28" w:type="dxa"/>
              <w:left w:w="28" w:type="dxa"/>
              <w:bottom w:w="28" w:type="dxa"/>
              <w:right w:w="28" w:type="dxa"/>
            </w:tcMar>
          </w:tcPr>
          <w:p w14:paraId="31A288B6"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43637F1D"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B1062EF" w14:textId="77777777" w:rsidR="000234BB" w:rsidRDefault="000234BB" w:rsidP="00725808">
            <w:pPr>
              <w:jc w:val="left"/>
            </w:pPr>
            <w:r>
              <w:rPr>
                <w:sz w:val="16"/>
                <w:szCs w:val="16"/>
              </w:rPr>
              <w:t xml:space="preserve">Defines the knot-vector of the NURBS(for details see the class description of </w:t>
            </w:r>
            <w:r>
              <w:rPr>
                <w:i/>
                <w:iCs/>
                <w:sz w:val="16"/>
                <w:szCs w:val="16"/>
              </w:rPr>
              <w:t>NURBSCurve).</w:t>
            </w:r>
          </w:p>
        </w:tc>
      </w:tr>
    </w:tbl>
    <w:p w14:paraId="6F1853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49BA478" w14:textId="77777777" w:rsidTr="00725808">
        <w:tc>
          <w:tcPr>
            <w:tcW w:w="3856" w:type="dxa"/>
            <w:gridSpan w:val="3"/>
          </w:tcPr>
          <w:p w14:paraId="13469B2E" w14:textId="77777777" w:rsidR="000234BB" w:rsidRDefault="000234BB" w:rsidP="00725808">
            <w:pPr>
              <w:jc w:val="center"/>
              <w:rPr>
                <w:b/>
                <w:sz w:val="16"/>
                <w:szCs w:val="16"/>
                <w:lang w:val="en-GB"/>
              </w:rPr>
            </w:pPr>
            <w:r>
              <w:rPr>
                <w:b/>
                <w:sz w:val="16"/>
                <w:szCs w:val="16"/>
                <w:lang w:val="en-GB"/>
              </w:rPr>
              <w:t>Other End</w:t>
            </w:r>
          </w:p>
        </w:tc>
        <w:tc>
          <w:tcPr>
            <w:tcW w:w="708" w:type="dxa"/>
          </w:tcPr>
          <w:p w14:paraId="16BBE7F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1BDACD1" w14:textId="77777777" w:rsidR="000234BB" w:rsidRDefault="000234BB" w:rsidP="00725808">
            <w:pPr>
              <w:jc w:val="center"/>
              <w:rPr>
                <w:b/>
                <w:sz w:val="16"/>
                <w:szCs w:val="16"/>
                <w:lang w:val="en-GB"/>
              </w:rPr>
            </w:pPr>
            <w:r>
              <w:rPr>
                <w:b/>
                <w:sz w:val="16"/>
                <w:szCs w:val="16"/>
                <w:lang w:val="en-GB"/>
              </w:rPr>
              <w:t>General</w:t>
            </w:r>
          </w:p>
        </w:tc>
      </w:tr>
      <w:tr w:rsidR="000234BB" w:rsidRPr="00720F6F" w14:paraId="74AAB58A" w14:textId="77777777" w:rsidTr="00725808">
        <w:tc>
          <w:tcPr>
            <w:tcW w:w="1573" w:type="dxa"/>
          </w:tcPr>
          <w:p w14:paraId="02016192" w14:textId="77777777" w:rsidR="000234BB" w:rsidRDefault="000234BB" w:rsidP="00725808">
            <w:pPr>
              <w:rPr>
                <w:b/>
                <w:sz w:val="16"/>
                <w:szCs w:val="16"/>
                <w:lang w:val="en-GB"/>
              </w:rPr>
            </w:pPr>
            <w:r>
              <w:rPr>
                <w:b/>
                <w:sz w:val="16"/>
                <w:szCs w:val="16"/>
                <w:lang w:val="en-GB"/>
              </w:rPr>
              <w:t>Type</w:t>
            </w:r>
          </w:p>
        </w:tc>
        <w:tc>
          <w:tcPr>
            <w:tcW w:w="1574" w:type="dxa"/>
          </w:tcPr>
          <w:p w14:paraId="0A08C694" w14:textId="77777777" w:rsidR="000234BB" w:rsidRDefault="000234BB" w:rsidP="00725808">
            <w:pPr>
              <w:rPr>
                <w:b/>
                <w:sz w:val="16"/>
                <w:szCs w:val="16"/>
                <w:lang w:val="en-GB"/>
              </w:rPr>
            </w:pPr>
            <w:r>
              <w:rPr>
                <w:b/>
                <w:sz w:val="16"/>
                <w:szCs w:val="16"/>
                <w:lang w:val="en-GB"/>
              </w:rPr>
              <w:t>Role</w:t>
            </w:r>
          </w:p>
        </w:tc>
        <w:tc>
          <w:tcPr>
            <w:tcW w:w="708" w:type="dxa"/>
          </w:tcPr>
          <w:p w14:paraId="0DB6D983" w14:textId="77777777" w:rsidR="000234BB" w:rsidRDefault="000234BB" w:rsidP="00725808">
            <w:pPr>
              <w:rPr>
                <w:b/>
                <w:sz w:val="16"/>
                <w:szCs w:val="16"/>
                <w:lang w:val="en-GB"/>
              </w:rPr>
            </w:pPr>
            <w:r>
              <w:rPr>
                <w:b/>
                <w:sz w:val="16"/>
                <w:szCs w:val="16"/>
                <w:lang w:val="en-GB"/>
              </w:rPr>
              <w:t>Mult</w:t>
            </w:r>
          </w:p>
        </w:tc>
        <w:tc>
          <w:tcPr>
            <w:tcW w:w="709" w:type="dxa"/>
          </w:tcPr>
          <w:p w14:paraId="3AC33479" w14:textId="77777777" w:rsidR="000234BB" w:rsidRDefault="000234BB" w:rsidP="00725808">
            <w:pPr>
              <w:rPr>
                <w:b/>
                <w:sz w:val="16"/>
                <w:szCs w:val="16"/>
                <w:lang w:val="en-GB"/>
              </w:rPr>
            </w:pPr>
            <w:r>
              <w:rPr>
                <w:b/>
                <w:sz w:val="16"/>
                <w:szCs w:val="16"/>
                <w:lang w:val="en-GB"/>
              </w:rPr>
              <w:t>Mult</w:t>
            </w:r>
          </w:p>
        </w:tc>
        <w:tc>
          <w:tcPr>
            <w:tcW w:w="567" w:type="dxa"/>
          </w:tcPr>
          <w:p w14:paraId="6DC0D1E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9412EBD" w14:textId="77777777" w:rsidR="000234BB" w:rsidRPr="008359F5" w:rsidRDefault="000234BB" w:rsidP="00725808">
            <w:pPr>
              <w:rPr>
                <w:b/>
                <w:sz w:val="16"/>
                <w:szCs w:val="16"/>
                <w:lang w:val="en-GB"/>
              </w:rPr>
            </w:pPr>
            <w:r>
              <w:rPr>
                <w:b/>
                <w:sz w:val="16"/>
                <w:szCs w:val="16"/>
                <w:lang w:val="en-GB"/>
              </w:rPr>
              <w:t>Comment</w:t>
            </w:r>
          </w:p>
        </w:tc>
      </w:tr>
      <w:tr w:rsidR="000234BB" w:rsidRPr="00CC6307" w14:paraId="0BE97DDC" w14:textId="77777777" w:rsidTr="00725808">
        <w:tc>
          <w:tcPr>
            <w:tcW w:w="1573" w:type="dxa"/>
          </w:tcPr>
          <w:p w14:paraId="540367C4" w14:textId="77777777" w:rsidR="000234BB" w:rsidRPr="00634625" w:rsidRDefault="000234BB" w:rsidP="00725808">
            <w:pPr>
              <w:pStyle w:val="SmallStandard"/>
            </w:pPr>
            <w:r>
              <w:t>NURBSControlPoint</w:t>
            </w:r>
          </w:p>
        </w:tc>
        <w:tc>
          <w:tcPr>
            <w:tcW w:w="1574" w:type="dxa"/>
          </w:tcPr>
          <w:p w14:paraId="21B0B521" w14:textId="77777777" w:rsidR="000234BB" w:rsidRPr="00132C43" w:rsidRDefault="000234BB" w:rsidP="00725808">
            <w:pPr>
              <w:pStyle w:val="SmallStandard"/>
            </w:pPr>
            <w:r>
              <w:t>controlPoint</w:t>
            </w:r>
          </w:p>
        </w:tc>
        <w:tc>
          <w:tcPr>
            <w:tcW w:w="708" w:type="dxa"/>
          </w:tcPr>
          <w:p w14:paraId="13216E2F" w14:textId="77777777" w:rsidR="000234BB" w:rsidRPr="00D331EF" w:rsidRDefault="000234BB" w:rsidP="00725808">
            <w:pPr>
              <w:pStyle w:val="SmallStandard"/>
            </w:pPr>
            <w:r w:rsidRPr="00574783">
              <w:t>0..*</w:t>
            </w:r>
          </w:p>
        </w:tc>
        <w:tc>
          <w:tcPr>
            <w:tcW w:w="709" w:type="dxa"/>
          </w:tcPr>
          <w:p w14:paraId="048CC796" w14:textId="77777777" w:rsidR="000234BB" w:rsidRDefault="000234BB" w:rsidP="00725808"/>
        </w:tc>
        <w:tc>
          <w:tcPr>
            <w:tcW w:w="567" w:type="dxa"/>
          </w:tcPr>
          <w:p w14:paraId="27D1760C" w14:textId="77777777" w:rsidR="000234BB" w:rsidRDefault="000234BB" w:rsidP="00725808">
            <w:pPr>
              <w:pStyle w:val="SmallStandard"/>
            </w:pPr>
            <w:r>
              <w:t>Y</w:t>
            </w:r>
          </w:p>
        </w:tc>
        <w:tc>
          <w:tcPr>
            <w:tcW w:w="3969" w:type="dxa"/>
          </w:tcPr>
          <w:p w14:paraId="29AA78D0" w14:textId="77777777" w:rsidR="000234BB" w:rsidRDefault="000234BB" w:rsidP="00725808">
            <w:pPr>
              <w:jc w:val="left"/>
            </w:pPr>
            <w:r>
              <w:rPr>
                <w:sz w:val="16"/>
                <w:szCs w:val="16"/>
              </w:rPr>
              <w:t xml:space="preserve">Defines the control points of the NURBS curve (for details see the class description of </w:t>
            </w:r>
            <w:r>
              <w:rPr>
                <w:i/>
                <w:iCs/>
                <w:sz w:val="16"/>
                <w:szCs w:val="16"/>
              </w:rPr>
              <w:t>NURBSCurve)</w:t>
            </w:r>
          </w:p>
        </w:tc>
      </w:tr>
    </w:tbl>
    <w:p w14:paraId="178E208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09" w:name="_b0f10d42d2b46cc99fe7e3c786716e0a"/>
      <w:r>
        <w:rPr>
          <w:lang w:val="en-GB"/>
        </w:rPr>
        <w:t>OccurrenceOrUsageViewItem3D</w:t>
      </w:r>
      <w:bookmarkEnd w:id="1409"/>
    </w:p>
    <w:p w14:paraId="428309C7" w14:textId="77777777" w:rsidR="000234BB" w:rsidRDefault="000234BB" w:rsidP="000234BB">
      <w:r>
        <w:rPr>
          <w:sz w:val="18"/>
          <w:szCs w:val="18"/>
        </w:rPr>
        <w:t xml:space="preserve">An </w:t>
      </w:r>
      <w:r>
        <w:rPr>
          <w:i/>
          <w:iCs/>
          <w:sz w:val="18"/>
          <w:szCs w:val="18"/>
        </w:rPr>
        <w:t>OccurrenceOrUsageViewItem3D</w:t>
      </w:r>
      <w:r>
        <w:rPr>
          <w:sz w:val="18"/>
          <w:szCs w:val="18"/>
        </w:rPr>
        <w:t xml:space="preserve"> specifies the existence and representation of an </w:t>
      </w:r>
      <w:r>
        <w:rPr>
          <w:i/>
          <w:iCs/>
          <w:sz w:val="18"/>
          <w:szCs w:val="18"/>
        </w:rPr>
        <w:t>OccurrenceOrUsage</w:t>
      </w:r>
      <w:r>
        <w:rPr>
          <w:sz w:val="18"/>
          <w:szCs w:val="18"/>
        </w:rPr>
        <w:t xml:space="preserve"> in a 3D-model.</w:t>
      </w:r>
    </w:p>
    <w:p w14:paraId="381AE13F" w14:textId="77777777" w:rsidR="000234BB" w:rsidRDefault="000234BB" w:rsidP="000234BB">
      <w:r>
        <w:rPr>
          <w:sz w:val="18"/>
          <w:szCs w:val="18"/>
        </w:rPr>
        <w:t xml:space="preserve">The definition of the existence is necessary because a 150% model of a harness might contain different geometric variants and not all of them must be represented in the same </w:t>
      </w:r>
      <w:r>
        <w:rPr>
          <w:i/>
          <w:iCs/>
          <w:sz w:val="18"/>
          <w:szCs w:val="18"/>
        </w:rPr>
        <w:t>BuildingBlockSpecification3D</w:t>
      </w:r>
      <w:r>
        <w:rPr>
          <w:sz w:val="18"/>
          <w:szCs w:val="18"/>
        </w:rPr>
        <w:t>.</w:t>
      </w:r>
    </w:p>
    <w:p w14:paraId="7A401270" w14:textId="77777777" w:rsidR="000234BB" w:rsidRDefault="000234BB" w:rsidP="000234BB">
      <w:r>
        <w:rPr>
          <w:sz w:val="18"/>
          <w:szCs w:val="18"/>
        </w:rPr>
        <w:t xml:space="preserve">There are two different cases for the representation of </w:t>
      </w:r>
      <w:r>
        <w:rPr>
          <w:i/>
          <w:iCs/>
          <w:sz w:val="18"/>
          <w:szCs w:val="18"/>
        </w:rPr>
        <w:t>OccurrenceOrUsage</w:t>
      </w:r>
      <w:r>
        <w:rPr>
          <w:sz w:val="18"/>
          <w:szCs w:val="18"/>
        </w:rPr>
        <w:t xml:space="preserve">s in a 3D model. There are components that can be represented explicitly by a 3D model of the component (e.g. connectors, cable ducts, fixings) and there are components that are represented implicitly by a generic visualization and their placement on the topology (e.g. tapes, tubes). If an OccurrenceOrUsage has a 3D model and it shall be placed explicitly in 3D space, the </w:t>
      </w:r>
      <w:r>
        <w:rPr>
          <w:i/>
          <w:iCs/>
          <w:sz w:val="18"/>
          <w:szCs w:val="18"/>
        </w:rPr>
        <w:t xml:space="preserve">OccurrenceOrUsageViewItem3D </w:t>
      </w:r>
      <w:r>
        <w:rPr>
          <w:sz w:val="18"/>
          <w:szCs w:val="18"/>
        </w:rPr>
        <w:t xml:space="preserve">defines a </w:t>
      </w:r>
      <w:r>
        <w:rPr>
          <w:i/>
          <w:iCs/>
          <w:sz w:val="18"/>
          <w:szCs w:val="18"/>
        </w:rPr>
        <w:t xml:space="preserve">Transformation3D </w:t>
      </w:r>
      <w:r>
        <w:rPr>
          <w:sz w:val="18"/>
          <w:szCs w:val="18"/>
        </w:rPr>
        <w:t xml:space="preserve">in the </w:t>
      </w:r>
      <w:r>
        <w:rPr>
          <w:i/>
          <w:iCs/>
          <w:sz w:val="18"/>
          <w:szCs w:val="18"/>
        </w:rPr>
        <w:t xml:space="preserve">orientation </w:t>
      </w:r>
      <w:r>
        <w:rPr>
          <w:sz w:val="18"/>
          <w:szCs w:val="18"/>
        </w:rPr>
        <w:t xml:space="preserve">role. If no </w:t>
      </w:r>
      <w:r>
        <w:rPr>
          <w:i/>
          <w:iCs/>
          <w:sz w:val="18"/>
          <w:szCs w:val="18"/>
        </w:rPr>
        <w:t>orientation</w:t>
      </w:r>
      <w:r>
        <w:rPr>
          <w:sz w:val="18"/>
          <w:szCs w:val="18"/>
        </w:rPr>
        <w:t xml:space="preserve"> is defined the </w:t>
      </w:r>
      <w:r>
        <w:rPr>
          <w:i/>
          <w:iCs/>
          <w:sz w:val="18"/>
          <w:szCs w:val="18"/>
        </w:rPr>
        <w:t>OccurrenceOrUsage</w:t>
      </w:r>
      <w:r>
        <w:rPr>
          <w:sz w:val="18"/>
          <w:szCs w:val="18"/>
        </w:rPr>
        <w:t xml:space="preserve"> is represented implicitly.</w:t>
      </w:r>
    </w:p>
    <w:p w14:paraId="071049C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152B36" w14:textId="77777777" w:rsidTr="00725808">
        <w:tc>
          <w:tcPr>
            <w:tcW w:w="2013" w:type="dxa"/>
            <w:tcMar>
              <w:top w:w="28" w:type="dxa"/>
              <w:left w:w="28" w:type="dxa"/>
              <w:bottom w:w="28" w:type="dxa"/>
              <w:right w:w="28" w:type="dxa"/>
            </w:tcMar>
          </w:tcPr>
          <w:p w14:paraId="16EA165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685F1A" w14:textId="116F6E53"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00BB10A7" w14:textId="77777777" w:rsidTr="00725808">
        <w:tc>
          <w:tcPr>
            <w:tcW w:w="2013" w:type="dxa"/>
            <w:tcMar>
              <w:top w:w="28" w:type="dxa"/>
              <w:left w:w="28" w:type="dxa"/>
              <w:bottom w:w="28" w:type="dxa"/>
              <w:right w:w="28" w:type="dxa"/>
            </w:tcMar>
          </w:tcPr>
          <w:p w14:paraId="7F276405" w14:textId="77777777" w:rsidR="000234BB" w:rsidRDefault="000234BB" w:rsidP="00725808">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253516DE" w14:textId="77777777" w:rsidR="000234BB" w:rsidRDefault="000234BB" w:rsidP="00725808"/>
        </w:tc>
      </w:tr>
      <w:tr w:rsidR="000234BB" w:rsidRPr="008359F5" w14:paraId="5603FD81" w14:textId="77777777" w:rsidTr="00725808">
        <w:tc>
          <w:tcPr>
            <w:tcW w:w="2013" w:type="dxa"/>
            <w:tcMar>
              <w:top w:w="28" w:type="dxa"/>
              <w:left w:w="28" w:type="dxa"/>
              <w:bottom w:w="28" w:type="dxa"/>
              <w:right w:w="28" w:type="dxa"/>
            </w:tcMar>
          </w:tcPr>
          <w:p w14:paraId="237A8D8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F93D94C" w14:textId="77777777" w:rsidR="000234BB" w:rsidRPr="000437C1" w:rsidRDefault="000234BB" w:rsidP="00725808">
            <w:pPr>
              <w:pStyle w:val="SmallStandard"/>
            </w:pPr>
            <w:r>
              <w:t>false</w:t>
            </w:r>
          </w:p>
        </w:tc>
      </w:tr>
    </w:tbl>
    <w:p w14:paraId="72212B9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1FFD028" w14:textId="77777777" w:rsidTr="00725808">
        <w:tc>
          <w:tcPr>
            <w:tcW w:w="2013" w:type="dxa"/>
            <w:tcMar>
              <w:top w:w="28" w:type="dxa"/>
              <w:left w:w="28" w:type="dxa"/>
              <w:bottom w:w="28" w:type="dxa"/>
              <w:right w:w="28" w:type="dxa"/>
            </w:tcMar>
          </w:tcPr>
          <w:p w14:paraId="7D9253C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1A44F41"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78174B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C674CF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522CDB5" w14:textId="77777777" w:rsidTr="00725808">
        <w:tc>
          <w:tcPr>
            <w:tcW w:w="2013" w:type="dxa"/>
            <w:tcMar>
              <w:top w:w="28" w:type="dxa"/>
              <w:left w:w="28" w:type="dxa"/>
              <w:bottom w:w="28" w:type="dxa"/>
              <w:right w:w="28" w:type="dxa"/>
            </w:tcMar>
          </w:tcPr>
          <w:p w14:paraId="3DE16C1E"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BFD8FB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97F510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4532798" w14:textId="77777777" w:rsidR="000234BB" w:rsidRDefault="000234BB" w:rsidP="00725808">
            <w:pPr>
              <w:jc w:val="left"/>
            </w:pPr>
            <w:r>
              <w:rPr>
                <w:sz w:val="16"/>
                <w:szCs w:val="16"/>
              </w:rPr>
              <w:t>Specifies a unique identification of the OccurrenceOrUsageViewItem. The identification is guaranteed to be unique within the BuildingBlockSpecification3D.</w:t>
            </w:r>
          </w:p>
        </w:tc>
      </w:tr>
      <w:tr w:rsidR="000234BB" w:rsidRPr="006675E2" w14:paraId="2669A2D6" w14:textId="77777777" w:rsidTr="00725808">
        <w:tc>
          <w:tcPr>
            <w:tcW w:w="2013" w:type="dxa"/>
            <w:tcMar>
              <w:top w:w="28" w:type="dxa"/>
              <w:left w:w="28" w:type="dxa"/>
              <w:bottom w:w="28" w:type="dxa"/>
              <w:right w:w="28" w:type="dxa"/>
            </w:tcMar>
          </w:tcPr>
          <w:p w14:paraId="633A6A46"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530BF13F"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0C32D45C"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5097211" w14:textId="77777777" w:rsidR="000234BB" w:rsidRDefault="000234BB" w:rsidP="00725808">
            <w:pPr>
              <w:jc w:val="left"/>
            </w:pPr>
            <w:r>
              <w:rPr>
                <w:sz w:val="16"/>
                <w:szCs w:val="16"/>
              </w:rPr>
              <w:t>Specifies additional identifiers for the OccurrenceOrUsageViewItem3D.</w:t>
            </w:r>
          </w:p>
        </w:tc>
      </w:tr>
    </w:tbl>
    <w:p w14:paraId="3D98A91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FECE01F" w14:textId="77777777" w:rsidTr="00725808">
        <w:tc>
          <w:tcPr>
            <w:tcW w:w="3856" w:type="dxa"/>
            <w:gridSpan w:val="3"/>
          </w:tcPr>
          <w:p w14:paraId="249C67F2" w14:textId="77777777" w:rsidR="000234BB" w:rsidRDefault="000234BB" w:rsidP="00725808">
            <w:pPr>
              <w:jc w:val="center"/>
              <w:rPr>
                <w:b/>
                <w:sz w:val="16"/>
                <w:szCs w:val="16"/>
                <w:lang w:val="en-GB"/>
              </w:rPr>
            </w:pPr>
            <w:r>
              <w:rPr>
                <w:b/>
                <w:sz w:val="16"/>
                <w:szCs w:val="16"/>
                <w:lang w:val="en-GB"/>
              </w:rPr>
              <w:t>Other End</w:t>
            </w:r>
          </w:p>
        </w:tc>
        <w:tc>
          <w:tcPr>
            <w:tcW w:w="708" w:type="dxa"/>
          </w:tcPr>
          <w:p w14:paraId="1F4C816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50D7275" w14:textId="77777777" w:rsidR="000234BB" w:rsidRDefault="000234BB" w:rsidP="00725808">
            <w:pPr>
              <w:jc w:val="center"/>
              <w:rPr>
                <w:b/>
                <w:sz w:val="16"/>
                <w:szCs w:val="16"/>
                <w:lang w:val="en-GB"/>
              </w:rPr>
            </w:pPr>
            <w:r>
              <w:rPr>
                <w:b/>
                <w:sz w:val="16"/>
                <w:szCs w:val="16"/>
                <w:lang w:val="en-GB"/>
              </w:rPr>
              <w:t>General</w:t>
            </w:r>
          </w:p>
        </w:tc>
      </w:tr>
      <w:tr w:rsidR="000234BB" w:rsidRPr="00720F6F" w14:paraId="2EFBA0EE" w14:textId="77777777" w:rsidTr="00725808">
        <w:tc>
          <w:tcPr>
            <w:tcW w:w="1573" w:type="dxa"/>
          </w:tcPr>
          <w:p w14:paraId="3D5EFB80" w14:textId="77777777" w:rsidR="000234BB" w:rsidRDefault="000234BB" w:rsidP="00725808">
            <w:pPr>
              <w:rPr>
                <w:b/>
                <w:sz w:val="16"/>
                <w:szCs w:val="16"/>
                <w:lang w:val="en-GB"/>
              </w:rPr>
            </w:pPr>
            <w:r>
              <w:rPr>
                <w:b/>
                <w:sz w:val="16"/>
                <w:szCs w:val="16"/>
                <w:lang w:val="en-GB"/>
              </w:rPr>
              <w:t>Type</w:t>
            </w:r>
          </w:p>
        </w:tc>
        <w:tc>
          <w:tcPr>
            <w:tcW w:w="1574" w:type="dxa"/>
          </w:tcPr>
          <w:p w14:paraId="7FE32940" w14:textId="77777777" w:rsidR="000234BB" w:rsidRDefault="000234BB" w:rsidP="00725808">
            <w:pPr>
              <w:rPr>
                <w:b/>
                <w:sz w:val="16"/>
                <w:szCs w:val="16"/>
                <w:lang w:val="en-GB"/>
              </w:rPr>
            </w:pPr>
            <w:r>
              <w:rPr>
                <w:b/>
                <w:sz w:val="16"/>
                <w:szCs w:val="16"/>
                <w:lang w:val="en-GB"/>
              </w:rPr>
              <w:t>Role</w:t>
            </w:r>
          </w:p>
        </w:tc>
        <w:tc>
          <w:tcPr>
            <w:tcW w:w="708" w:type="dxa"/>
          </w:tcPr>
          <w:p w14:paraId="48B26E97" w14:textId="77777777" w:rsidR="000234BB" w:rsidRDefault="000234BB" w:rsidP="00725808">
            <w:pPr>
              <w:rPr>
                <w:b/>
                <w:sz w:val="16"/>
                <w:szCs w:val="16"/>
                <w:lang w:val="en-GB"/>
              </w:rPr>
            </w:pPr>
            <w:r>
              <w:rPr>
                <w:b/>
                <w:sz w:val="16"/>
                <w:szCs w:val="16"/>
                <w:lang w:val="en-GB"/>
              </w:rPr>
              <w:t>Mult</w:t>
            </w:r>
          </w:p>
        </w:tc>
        <w:tc>
          <w:tcPr>
            <w:tcW w:w="709" w:type="dxa"/>
          </w:tcPr>
          <w:p w14:paraId="004977E4" w14:textId="77777777" w:rsidR="000234BB" w:rsidRDefault="000234BB" w:rsidP="00725808">
            <w:pPr>
              <w:rPr>
                <w:b/>
                <w:sz w:val="16"/>
                <w:szCs w:val="16"/>
                <w:lang w:val="en-GB"/>
              </w:rPr>
            </w:pPr>
            <w:r>
              <w:rPr>
                <w:b/>
                <w:sz w:val="16"/>
                <w:szCs w:val="16"/>
                <w:lang w:val="en-GB"/>
              </w:rPr>
              <w:t>Mult</w:t>
            </w:r>
          </w:p>
        </w:tc>
        <w:tc>
          <w:tcPr>
            <w:tcW w:w="567" w:type="dxa"/>
          </w:tcPr>
          <w:p w14:paraId="1D8921E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0E72823" w14:textId="77777777" w:rsidR="000234BB" w:rsidRPr="008359F5" w:rsidRDefault="000234BB" w:rsidP="00725808">
            <w:pPr>
              <w:rPr>
                <w:b/>
                <w:sz w:val="16"/>
                <w:szCs w:val="16"/>
                <w:lang w:val="en-GB"/>
              </w:rPr>
            </w:pPr>
            <w:r>
              <w:rPr>
                <w:b/>
                <w:sz w:val="16"/>
                <w:szCs w:val="16"/>
                <w:lang w:val="en-GB"/>
              </w:rPr>
              <w:t>Comment</w:t>
            </w:r>
          </w:p>
        </w:tc>
      </w:tr>
      <w:tr w:rsidR="000234BB" w:rsidRPr="00CC6307" w14:paraId="576EA2AC" w14:textId="77777777" w:rsidTr="00725808">
        <w:tc>
          <w:tcPr>
            <w:tcW w:w="1573" w:type="dxa"/>
          </w:tcPr>
          <w:p w14:paraId="0659989D" w14:textId="77777777" w:rsidR="000234BB" w:rsidRPr="00634625" w:rsidRDefault="000234BB" w:rsidP="00725808">
            <w:pPr>
              <w:pStyle w:val="SmallStandard"/>
            </w:pPr>
            <w:r>
              <w:t>Transformation3D</w:t>
            </w:r>
          </w:p>
        </w:tc>
        <w:tc>
          <w:tcPr>
            <w:tcW w:w="1574" w:type="dxa"/>
          </w:tcPr>
          <w:p w14:paraId="364083D2" w14:textId="77777777" w:rsidR="000234BB" w:rsidRPr="00132C43" w:rsidRDefault="000234BB" w:rsidP="00725808">
            <w:pPr>
              <w:pStyle w:val="SmallStandard"/>
            </w:pPr>
            <w:r>
              <w:t>orientation</w:t>
            </w:r>
          </w:p>
        </w:tc>
        <w:tc>
          <w:tcPr>
            <w:tcW w:w="708" w:type="dxa"/>
          </w:tcPr>
          <w:p w14:paraId="640DDF63" w14:textId="77777777" w:rsidR="000234BB" w:rsidRPr="00D331EF" w:rsidRDefault="000234BB" w:rsidP="00725808">
            <w:pPr>
              <w:pStyle w:val="SmallStandard"/>
            </w:pPr>
            <w:r w:rsidRPr="00574783">
              <w:t>0..1</w:t>
            </w:r>
          </w:p>
        </w:tc>
        <w:tc>
          <w:tcPr>
            <w:tcW w:w="709" w:type="dxa"/>
          </w:tcPr>
          <w:p w14:paraId="033FB97A" w14:textId="77777777" w:rsidR="000234BB" w:rsidRPr="00D331EF" w:rsidRDefault="000234BB" w:rsidP="00725808">
            <w:pPr>
              <w:pStyle w:val="SmallStandard"/>
            </w:pPr>
            <w:r w:rsidRPr="00207506">
              <w:t>0..1</w:t>
            </w:r>
          </w:p>
        </w:tc>
        <w:tc>
          <w:tcPr>
            <w:tcW w:w="567" w:type="dxa"/>
          </w:tcPr>
          <w:p w14:paraId="3EBB2F00" w14:textId="77777777" w:rsidR="000234BB" w:rsidRDefault="000234BB" w:rsidP="00725808">
            <w:pPr>
              <w:pStyle w:val="SmallStandard"/>
            </w:pPr>
            <w:r>
              <w:t>Y</w:t>
            </w:r>
          </w:p>
        </w:tc>
        <w:tc>
          <w:tcPr>
            <w:tcW w:w="3969" w:type="dxa"/>
          </w:tcPr>
          <w:p w14:paraId="2E06D6E4" w14:textId="77777777" w:rsidR="000234BB" w:rsidRDefault="000234BB" w:rsidP="00725808">
            <w:pPr>
              <w:pStyle w:val="SmallStandard"/>
            </w:pPr>
            <w:r w:rsidRPr="00491287">
              <w:t>Specifies the orientation of the view item.</w:t>
            </w:r>
          </w:p>
        </w:tc>
      </w:tr>
      <w:tr w:rsidR="000234BB" w:rsidRPr="00CC6307" w14:paraId="1E732E4C" w14:textId="77777777" w:rsidTr="00725808">
        <w:tc>
          <w:tcPr>
            <w:tcW w:w="1573" w:type="dxa"/>
          </w:tcPr>
          <w:p w14:paraId="4A638304" w14:textId="77777777" w:rsidR="000234BB" w:rsidRPr="00634625" w:rsidRDefault="000234BB" w:rsidP="00725808">
            <w:pPr>
              <w:pStyle w:val="SmallStandard"/>
            </w:pPr>
            <w:r>
              <w:t>OccurrenceOrUsage</w:t>
            </w:r>
          </w:p>
        </w:tc>
        <w:tc>
          <w:tcPr>
            <w:tcW w:w="1574" w:type="dxa"/>
          </w:tcPr>
          <w:p w14:paraId="66A604D2" w14:textId="77777777" w:rsidR="000234BB" w:rsidRPr="00132C43" w:rsidRDefault="000234BB" w:rsidP="00725808">
            <w:pPr>
              <w:pStyle w:val="SmallStandard"/>
            </w:pPr>
            <w:r>
              <w:t>occurrenceOrUsage</w:t>
            </w:r>
          </w:p>
        </w:tc>
        <w:tc>
          <w:tcPr>
            <w:tcW w:w="708" w:type="dxa"/>
          </w:tcPr>
          <w:p w14:paraId="0A13DA5D" w14:textId="77777777" w:rsidR="000234BB" w:rsidRPr="00D331EF" w:rsidRDefault="000234BB" w:rsidP="00725808">
            <w:pPr>
              <w:pStyle w:val="SmallStandard"/>
            </w:pPr>
            <w:r w:rsidRPr="00574783">
              <w:t>0..*</w:t>
            </w:r>
          </w:p>
        </w:tc>
        <w:tc>
          <w:tcPr>
            <w:tcW w:w="709" w:type="dxa"/>
          </w:tcPr>
          <w:p w14:paraId="36ACCEBE" w14:textId="77777777" w:rsidR="000234BB" w:rsidRPr="00D331EF" w:rsidRDefault="000234BB" w:rsidP="00725808">
            <w:pPr>
              <w:pStyle w:val="SmallStandard"/>
            </w:pPr>
            <w:r w:rsidRPr="00207506">
              <w:t>0..*</w:t>
            </w:r>
          </w:p>
        </w:tc>
        <w:tc>
          <w:tcPr>
            <w:tcW w:w="567" w:type="dxa"/>
          </w:tcPr>
          <w:p w14:paraId="1E842844" w14:textId="77777777" w:rsidR="000234BB" w:rsidRPr="00D331EF" w:rsidRDefault="000234BB" w:rsidP="00725808">
            <w:pPr>
              <w:pStyle w:val="SmallStandard"/>
            </w:pPr>
            <w:r>
              <w:t>N</w:t>
            </w:r>
          </w:p>
        </w:tc>
        <w:tc>
          <w:tcPr>
            <w:tcW w:w="3969" w:type="dxa"/>
          </w:tcPr>
          <w:p w14:paraId="4F0978FE" w14:textId="77777777" w:rsidR="000234BB" w:rsidRDefault="000234BB" w:rsidP="00725808">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39737C45" w14:textId="77777777" w:rsidR="000234BB" w:rsidRDefault="000234BB" w:rsidP="00725808">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43C3DB2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690C107" w14:textId="77777777" w:rsidTr="00725808">
        <w:tc>
          <w:tcPr>
            <w:tcW w:w="2296" w:type="dxa"/>
            <w:gridSpan w:val="2"/>
          </w:tcPr>
          <w:p w14:paraId="4BBBFE5A"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6199499"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E665327" w14:textId="77777777" w:rsidR="000234BB" w:rsidRDefault="000234BB" w:rsidP="00725808">
            <w:pPr>
              <w:jc w:val="center"/>
              <w:rPr>
                <w:b/>
                <w:sz w:val="16"/>
                <w:szCs w:val="16"/>
                <w:lang w:val="en-GB"/>
              </w:rPr>
            </w:pPr>
            <w:r>
              <w:rPr>
                <w:b/>
                <w:sz w:val="16"/>
                <w:szCs w:val="16"/>
                <w:lang w:val="en-GB"/>
              </w:rPr>
              <w:t>General</w:t>
            </w:r>
          </w:p>
        </w:tc>
      </w:tr>
      <w:tr w:rsidR="000234BB" w:rsidRPr="00720F6F" w14:paraId="2631712E" w14:textId="77777777" w:rsidTr="00725808">
        <w:tc>
          <w:tcPr>
            <w:tcW w:w="1588" w:type="dxa"/>
          </w:tcPr>
          <w:p w14:paraId="0A4A1CC9" w14:textId="77777777" w:rsidR="000234BB" w:rsidRDefault="000234BB" w:rsidP="00725808">
            <w:pPr>
              <w:rPr>
                <w:b/>
                <w:sz w:val="16"/>
                <w:szCs w:val="16"/>
                <w:lang w:val="en-GB"/>
              </w:rPr>
            </w:pPr>
            <w:r>
              <w:rPr>
                <w:b/>
                <w:sz w:val="16"/>
                <w:szCs w:val="16"/>
                <w:lang w:val="en-GB"/>
              </w:rPr>
              <w:t>Type</w:t>
            </w:r>
          </w:p>
        </w:tc>
        <w:tc>
          <w:tcPr>
            <w:tcW w:w="708" w:type="dxa"/>
          </w:tcPr>
          <w:p w14:paraId="583F0C6E" w14:textId="77777777" w:rsidR="000234BB" w:rsidRDefault="000234BB" w:rsidP="00725808">
            <w:pPr>
              <w:rPr>
                <w:b/>
                <w:sz w:val="16"/>
                <w:szCs w:val="16"/>
                <w:lang w:val="en-GB"/>
              </w:rPr>
            </w:pPr>
            <w:r>
              <w:rPr>
                <w:b/>
                <w:sz w:val="16"/>
                <w:szCs w:val="16"/>
                <w:lang w:val="en-GB"/>
              </w:rPr>
              <w:t>Mult</w:t>
            </w:r>
          </w:p>
        </w:tc>
        <w:tc>
          <w:tcPr>
            <w:tcW w:w="1560" w:type="dxa"/>
          </w:tcPr>
          <w:p w14:paraId="05CCC7C2" w14:textId="77777777" w:rsidR="000234BB" w:rsidRDefault="000234BB" w:rsidP="00725808">
            <w:pPr>
              <w:rPr>
                <w:b/>
                <w:sz w:val="16"/>
                <w:szCs w:val="16"/>
                <w:lang w:val="en-GB"/>
              </w:rPr>
            </w:pPr>
            <w:r>
              <w:rPr>
                <w:b/>
                <w:sz w:val="16"/>
                <w:szCs w:val="16"/>
                <w:lang w:val="en-GB"/>
              </w:rPr>
              <w:t>Role</w:t>
            </w:r>
          </w:p>
        </w:tc>
        <w:tc>
          <w:tcPr>
            <w:tcW w:w="708" w:type="dxa"/>
          </w:tcPr>
          <w:p w14:paraId="1C181141" w14:textId="77777777" w:rsidR="000234BB" w:rsidRDefault="000234BB" w:rsidP="00725808">
            <w:pPr>
              <w:rPr>
                <w:b/>
                <w:sz w:val="16"/>
                <w:szCs w:val="16"/>
                <w:lang w:val="en-GB"/>
              </w:rPr>
            </w:pPr>
            <w:r>
              <w:rPr>
                <w:b/>
                <w:sz w:val="16"/>
                <w:szCs w:val="16"/>
                <w:lang w:val="en-GB"/>
              </w:rPr>
              <w:t>Mult</w:t>
            </w:r>
          </w:p>
        </w:tc>
        <w:tc>
          <w:tcPr>
            <w:tcW w:w="567" w:type="dxa"/>
          </w:tcPr>
          <w:p w14:paraId="625AB1C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C63A804" w14:textId="77777777" w:rsidR="000234BB" w:rsidRPr="008359F5" w:rsidRDefault="000234BB" w:rsidP="00725808">
            <w:pPr>
              <w:rPr>
                <w:b/>
                <w:sz w:val="16"/>
                <w:szCs w:val="16"/>
                <w:lang w:val="en-GB"/>
              </w:rPr>
            </w:pPr>
            <w:r>
              <w:rPr>
                <w:b/>
                <w:sz w:val="16"/>
                <w:szCs w:val="16"/>
                <w:lang w:val="en-GB"/>
              </w:rPr>
              <w:t>Comment</w:t>
            </w:r>
          </w:p>
        </w:tc>
      </w:tr>
      <w:tr w:rsidR="000234BB" w:rsidRPr="00CC6307" w14:paraId="54473EF0" w14:textId="77777777" w:rsidTr="00725808">
        <w:tc>
          <w:tcPr>
            <w:tcW w:w="1588" w:type="dxa"/>
          </w:tcPr>
          <w:p w14:paraId="51CFAF60" w14:textId="77777777" w:rsidR="000234BB" w:rsidRPr="00634625" w:rsidRDefault="000234BB" w:rsidP="00725808">
            <w:pPr>
              <w:pStyle w:val="SmallStandard"/>
            </w:pPr>
            <w:r>
              <w:t>BuildingBlockSpecification3D</w:t>
            </w:r>
          </w:p>
        </w:tc>
        <w:tc>
          <w:tcPr>
            <w:tcW w:w="708" w:type="dxa"/>
          </w:tcPr>
          <w:p w14:paraId="2787E286" w14:textId="77777777" w:rsidR="000234BB" w:rsidRPr="00D331EF" w:rsidRDefault="000234BB" w:rsidP="00725808">
            <w:pPr>
              <w:pStyle w:val="SmallStandard"/>
            </w:pPr>
            <w:r w:rsidRPr="00D01517">
              <w:t>1</w:t>
            </w:r>
          </w:p>
        </w:tc>
        <w:tc>
          <w:tcPr>
            <w:tcW w:w="1560" w:type="dxa"/>
          </w:tcPr>
          <w:p w14:paraId="2309F0B2" w14:textId="77777777" w:rsidR="000234BB" w:rsidRPr="00132C43" w:rsidRDefault="000234BB" w:rsidP="00725808">
            <w:pPr>
              <w:pStyle w:val="SmallStandard"/>
            </w:pPr>
            <w:r>
              <w:t>placedElementViewItem3D</w:t>
            </w:r>
          </w:p>
        </w:tc>
        <w:tc>
          <w:tcPr>
            <w:tcW w:w="708" w:type="dxa"/>
          </w:tcPr>
          <w:p w14:paraId="4F63911D" w14:textId="77777777" w:rsidR="000234BB" w:rsidRPr="00D331EF" w:rsidRDefault="000234BB" w:rsidP="00725808">
            <w:pPr>
              <w:pStyle w:val="SmallStandard"/>
            </w:pPr>
            <w:r w:rsidRPr="00D01517">
              <w:t>0..*</w:t>
            </w:r>
          </w:p>
        </w:tc>
        <w:tc>
          <w:tcPr>
            <w:tcW w:w="567" w:type="dxa"/>
          </w:tcPr>
          <w:p w14:paraId="39C2E512" w14:textId="77777777" w:rsidR="000234BB" w:rsidRDefault="000234BB" w:rsidP="00725808">
            <w:pPr>
              <w:pStyle w:val="SmallStandard"/>
            </w:pPr>
            <w:r>
              <w:t>Y</w:t>
            </w:r>
          </w:p>
        </w:tc>
        <w:tc>
          <w:tcPr>
            <w:tcW w:w="3969" w:type="dxa"/>
          </w:tcPr>
          <w:p w14:paraId="04DAADB9" w14:textId="77777777" w:rsidR="000234BB" w:rsidRDefault="000234BB" w:rsidP="00725808">
            <w:pPr>
              <w:pStyle w:val="SmallStandard"/>
            </w:pPr>
            <w:r w:rsidRPr="00491287">
              <w:t xml:space="preserve">Specifies the view items for OccurrenceOrUsages in a BuildingBlockSpecification3D. </w:t>
            </w:r>
          </w:p>
        </w:tc>
      </w:tr>
    </w:tbl>
    <w:p w14:paraId="4C4667E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0" w:name="_55f1eee9d596484713764ac45ed3193a"/>
      <w:r>
        <w:rPr>
          <w:lang w:val="en-GB"/>
        </w:rPr>
        <w:t>Transformation3D</w:t>
      </w:r>
      <w:bookmarkEnd w:id="1410"/>
    </w:p>
    <w:p w14:paraId="440C3C1E" w14:textId="77777777" w:rsidR="000234BB" w:rsidRDefault="000234BB" w:rsidP="000234BB">
      <w:r>
        <w:rPr>
          <w:sz w:val="18"/>
          <w:szCs w:val="18"/>
        </w:rPr>
        <w:t>A Transformation is a geometric transformation and specifies a transformation matrix.</w:t>
      </w:r>
    </w:p>
    <w:p w14:paraId="246B1DC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206786F" w14:textId="77777777" w:rsidTr="00725808">
        <w:tc>
          <w:tcPr>
            <w:tcW w:w="2013" w:type="dxa"/>
            <w:tcMar>
              <w:top w:w="28" w:type="dxa"/>
              <w:left w:w="28" w:type="dxa"/>
              <w:bottom w:w="28" w:type="dxa"/>
              <w:right w:w="28" w:type="dxa"/>
            </w:tcMar>
          </w:tcPr>
          <w:p w14:paraId="3C61E45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2827671" w14:textId="7AE82E4E"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43CA6057" w14:textId="77777777" w:rsidTr="00725808">
        <w:tc>
          <w:tcPr>
            <w:tcW w:w="2013" w:type="dxa"/>
            <w:tcMar>
              <w:top w:w="28" w:type="dxa"/>
              <w:left w:w="28" w:type="dxa"/>
              <w:bottom w:w="28" w:type="dxa"/>
              <w:right w:w="28" w:type="dxa"/>
            </w:tcMar>
          </w:tcPr>
          <w:p w14:paraId="3D471AA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D775AD" w14:textId="77777777" w:rsidR="000234BB" w:rsidRDefault="000234BB" w:rsidP="00725808"/>
        </w:tc>
      </w:tr>
      <w:tr w:rsidR="000234BB" w:rsidRPr="008359F5" w14:paraId="444534BF" w14:textId="77777777" w:rsidTr="00725808">
        <w:tc>
          <w:tcPr>
            <w:tcW w:w="2013" w:type="dxa"/>
            <w:tcMar>
              <w:top w:w="28" w:type="dxa"/>
              <w:left w:w="28" w:type="dxa"/>
              <w:bottom w:w="28" w:type="dxa"/>
              <w:right w:w="28" w:type="dxa"/>
            </w:tcMar>
          </w:tcPr>
          <w:p w14:paraId="45DEB21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B61DC18" w14:textId="77777777" w:rsidR="000234BB" w:rsidRPr="000437C1" w:rsidRDefault="000234BB" w:rsidP="00725808">
            <w:pPr>
              <w:pStyle w:val="SmallStandard"/>
            </w:pPr>
            <w:r>
              <w:t>false</w:t>
            </w:r>
          </w:p>
        </w:tc>
      </w:tr>
    </w:tbl>
    <w:p w14:paraId="2E056DC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07D9E07" w14:textId="77777777" w:rsidTr="00725808">
        <w:tc>
          <w:tcPr>
            <w:tcW w:w="2013" w:type="dxa"/>
            <w:tcMar>
              <w:top w:w="28" w:type="dxa"/>
              <w:left w:w="28" w:type="dxa"/>
              <w:bottom w:w="28" w:type="dxa"/>
              <w:right w:w="28" w:type="dxa"/>
            </w:tcMar>
          </w:tcPr>
          <w:p w14:paraId="21518F2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EDFB4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CC9A8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51AD9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0BD68E8" w14:textId="77777777" w:rsidTr="00725808">
        <w:tc>
          <w:tcPr>
            <w:tcW w:w="2013" w:type="dxa"/>
            <w:tcMar>
              <w:top w:w="28" w:type="dxa"/>
              <w:left w:w="28" w:type="dxa"/>
              <w:bottom w:w="28" w:type="dxa"/>
              <w:right w:w="28" w:type="dxa"/>
            </w:tcMar>
          </w:tcPr>
          <w:p w14:paraId="6E24250B" w14:textId="77777777" w:rsidR="000234BB" w:rsidRPr="00620BBE" w:rsidRDefault="000234BB" w:rsidP="00725808">
            <w:pPr>
              <w:pStyle w:val="SmallStandard"/>
            </w:pPr>
            <w:r w:rsidRPr="00620BBE">
              <w:t>a11</w:t>
            </w:r>
          </w:p>
        </w:tc>
        <w:tc>
          <w:tcPr>
            <w:tcW w:w="1559" w:type="dxa"/>
            <w:tcMar>
              <w:top w:w="28" w:type="dxa"/>
              <w:left w:w="28" w:type="dxa"/>
              <w:bottom w:w="28" w:type="dxa"/>
              <w:right w:w="28" w:type="dxa"/>
            </w:tcMar>
          </w:tcPr>
          <w:p w14:paraId="7BAE012B"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5D6FC2D5"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3925B18" w14:textId="77777777" w:rsidR="000234BB" w:rsidRDefault="000234BB" w:rsidP="00725808"/>
        </w:tc>
      </w:tr>
      <w:tr w:rsidR="000234BB" w:rsidRPr="006675E2" w14:paraId="4AB7EE2C" w14:textId="77777777" w:rsidTr="00725808">
        <w:tc>
          <w:tcPr>
            <w:tcW w:w="2013" w:type="dxa"/>
            <w:tcMar>
              <w:top w:w="28" w:type="dxa"/>
              <w:left w:w="28" w:type="dxa"/>
              <w:bottom w:w="28" w:type="dxa"/>
              <w:right w:w="28" w:type="dxa"/>
            </w:tcMar>
          </w:tcPr>
          <w:p w14:paraId="3D6E672B" w14:textId="77777777" w:rsidR="000234BB" w:rsidRPr="00620BBE" w:rsidRDefault="000234BB" w:rsidP="00725808">
            <w:pPr>
              <w:pStyle w:val="SmallStandard"/>
            </w:pPr>
            <w:r w:rsidRPr="00620BBE">
              <w:t>a12</w:t>
            </w:r>
          </w:p>
        </w:tc>
        <w:tc>
          <w:tcPr>
            <w:tcW w:w="1559" w:type="dxa"/>
            <w:tcMar>
              <w:top w:w="28" w:type="dxa"/>
              <w:left w:w="28" w:type="dxa"/>
              <w:bottom w:w="28" w:type="dxa"/>
              <w:right w:w="28" w:type="dxa"/>
            </w:tcMar>
          </w:tcPr>
          <w:p w14:paraId="4F78C31F"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66E268AE"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6D6D50C" w14:textId="77777777" w:rsidR="000234BB" w:rsidRDefault="000234BB" w:rsidP="00725808"/>
        </w:tc>
      </w:tr>
      <w:tr w:rsidR="000234BB" w:rsidRPr="006675E2" w14:paraId="1142C879" w14:textId="77777777" w:rsidTr="00725808">
        <w:tc>
          <w:tcPr>
            <w:tcW w:w="2013" w:type="dxa"/>
            <w:tcMar>
              <w:top w:w="28" w:type="dxa"/>
              <w:left w:w="28" w:type="dxa"/>
              <w:bottom w:w="28" w:type="dxa"/>
              <w:right w:w="28" w:type="dxa"/>
            </w:tcMar>
          </w:tcPr>
          <w:p w14:paraId="0D38EC66" w14:textId="77777777" w:rsidR="000234BB" w:rsidRPr="00620BBE" w:rsidRDefault="000234BB" w:rsidP="00725808">
            <w:pPr>
              <w:pStyle w:val="SmallStandard"/>
            </w:pPr>
            <w:r w:rsidRPr="00620BBE">
              <w:t>a13</w:t>
            </w:r>
          </w:p>
        </w:tc>
        <w:tc>
          <w:tcPr>
            <w:tcW w:w="1559" w:type="dxa"/>
            <w:tcMar>
              <w:top w:w="28" w:type="dxa"/>
              <w:left w:w="28" w:type="dxa"/>
              <w:bottom w:w="28" w:type="dxa"/>
              <w:right w:w="28" w:type="dxa"/>
            </w:tcMar>
          </w:tcPr>
          <w:p w14:paraId="5BD1B36F"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16DD93E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D7EB717" w14:textId="77777777" w:rsidR="000234BB" w:rsidRDefault="000234BB" w:rsidP="00725808"/>
        </w:tc>
      </w:tr>
      <w:tr w:rsidR="000234BB" w:rsidRPr="006675E2" w14:paraId="473D87B4" w14:textId="77777777" w:rsidTr="00725808">
        <w:tc>
          <w:tcPr>
            <w:tcW w:w="2013" w:type="dxa"/>
            <w:tcMar>
              <w:top w:w="28" w:type="dxa"/>
              <w:left w:w="28" w:type="dxa"/>
              <w:bottom w:w="28" w:type="dxa"/>
              <w:right w:w="28" w:type="dxa"/>
            </w:tcMar>
          </w:tcPr>
          <w:p w14:paraId="4A1178A3" w14:textId="77777777" w:rsidR="000234BB" w:rsidRPr="00620BBE" w:rsidRDefault="000234BB" w:rsidP="00725808">
            <w:pPr>
              <w:pStyle w:val="SmallStandard"/>
            </w:pPr>
            <w:r w:rsidRPr="00620BBE">
              <w:lastRenderedPageBreak/>
              <w:t>a21</w:t>
            </w:r>
          </w:p>
        </w:tc>
        <w:tc>
          <w:tcPr>
            <w:tcW w:w="1559" w:type="dxa"/>
            <w:tcMar>
              <w:top w:w="28" w:type="dxa"/>
              <w:left w:w="28" w:type="dxa"/>
              <w:bottom w:w="28" w:type="dxa"/>
              <w:right w:w="28" w:type="dxa"/>
            </w:tcMar>
          </w:tcPr>
          <w:p w14:paraId="1B4DE547"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1661830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5EC59CB" w14:textId="77777777" w:rsidR="000234BB" w:rsidRDefault="000234BB" w:rsidP="00725808"/>
        </w:tc>
      </w:tr>
      <w:tr w:rsidR="000234BB" w:rsidRPr="006675E2" w14:paraId="72345D72" w14:textId="77777777" w:rsidTr="00725808">
        <w:tc>
          <w:tcPr>
            <w:tcW w:w="2013" w:type="dxa"/>
            <w:tcMar>
              <w:top w:w="28" w:type="dxa"/>
              <w:left w:w="28" w:type="dxa"/>
              <w:bottom w:w="28" w:type="dxa"/>
              <w:right w:w="28" w:type="dxa"/>
            </w:tcMar>
          </w:tcPr>
          <w:p w14:paraId="1E8BDEC2" w14:textId="77777777" w:rsidR="000234BB" w:rsidRPr="00620BBE" w:rsidRDefault="000234BB" w:rsidP="00725808">
            <w:pPr>
              <w:pStyle w:val="SmallStandard"/>
            </w:pPr>
            <w:r w:rsidRPr="00620BBE">
              <w:t>a22</w:t>
            </w:r>
          </w:p>
        </w:tc>
        <w:tc>
          <w:tcPr>
            <w:tcW w:w="1559" w:type="dxa"/>
            <w:tcMar>
              <w:top w:w="28" w:type="dxa"/>
              <w:left w:w="28" w:type="dxa"/>
              <w:bottom w:w="28" w:type="dxa"/>
              <w:right w:w="28" w:type="dxa"/>
            </w:tcMar>
          </w:tcPr>
          <w:p w14:paraId="76ED6E32"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0DA97D7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A3DDC2C" w14:textId="77777777" w:rsidR="000234BB" w:rsidRDefault="000234BB" w:rsidP="00725808"/>
        </w:tc>
      </w:tr>
      <w:tr w:rsidR="000234BB" w:rsidRPr="006675E2" w14:paraId="7E74C703" w14:textId="77777777" w:rsidTr="00725808">
        <w:tc>
          <w:tcPr>
            <w:tcW w:w="2013" w:type="dxa"/>
            <w:tcMar>
              <w:top w:w="28" w:type="dxa"/>
              <w:left w:w="28" w:type="dxa"/>
              <w:bottom w:w="28" w:type="dxa"/>
              <w:right w:w="28" w:type="dxa"/>
            </w:tcMar>
          </w:tcPr>
          <w:p w14:paraId="5DF1D9F8" w14:textId="77777777" w:rsidR="000234BB" w:rsidRPr="00620BBE" w:rsidRDefault="000234BB" w:rsidP="00725808">
            <w:pPr>
              <w:pStyle w:val="SmallStandard"/>
            </w:pPr>
            <w:r w:rsidRPr="00620BBE">
              <w:t>a23</w:t>
            </w:r>
          </w:p>
        </w:tc>
        <w:tc>
          <w:tcPr>
            <w:tcW w:w="1559" w:type="dxa"/>
            <w:tcMar>
              <w:top w:w="28" w:type="dxa"/>
              <w:left w:w="28" w:type="dxa"/>
              <w:bottom w:w="28" w:type="dxa"/>
              <w:right w:w="28" w:type="dxa"/>
            </w:tcMar>
          </w:tcPr>
          <w:p w14:paraId="2243ED2A"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22EE3795"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7D70202" w14:textId="77777777" w:rsidR="000234BB" w:rsidRDefault="000234BB" w:rsidP="00725808"/>
        </w:tc>
      </w:tr>
      <w:tr w:rsidR="000234BB" w:rsidRPr="006675E2" w14:paraId="4B1D8859" w14:textId="77777777" w:rsidTr="00725808">
        <w:tc>
          <w:tcPr>
            <w:tcW w:w="2013" w:type="dxa"/>
            <w:tcMar>
              <w:top w:w="28" w:type="dxa"/>
              <w:left w:w="28" w:type="dxa"/>
              <w:bottom w:w="28" w:type="dxa"/>
              <w:right w:w="28" w:type="dxa"/>
            </w:tcMar>
          </w:tcPr>
          <w:p w14:paraId="6103B872" w14:textId="77777777" w:rsidR="000234BB" w:rsidRPr="00620BBE" w:rsidRDefault="000234BB" w:rsidP="00725808">
            <w:pPr>
              <w:pStyle w:val="SmallStandard"/>
            </w:pPr>
            <w:r w:rsidRPr="00620BBE">
              <w:t>a31</w:t>
            </w:r>
          </w:p>
        </w:tc>
        <w:tc>
          <w:tcPr>
            <w:tcW w:w="1559" w:type="dxa"/>
            <w:tcMar>
              <w:top w:w="28" w:type="dxa"/>
              <w:left w:w="28" w:type="dxa"/>
              <w:bottom w:w="28" w:type="dxa"/>
              <w:right w:w="28" w:type="dxa"/>
            </w:tcMar>
          </w:tcPr>
          <w:p w14:paraId="66C7DF14"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1CC5F129"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0C18523" w14:textId="77777777" w:rsidR="000234BB" w:rsidRDefault="000234BB" w:rsidP="00725808"/>
        </w:tc>
      </w:tr>
      <w:tr w:rsidR="000234BB" w:rsidRPr="006675E2" w14:paraId="170E0EC1" w14:textId="77777777" w:rsidTr="00725808">
        <w:tc>
          <w:tcPr>
            <w:tcW w:w="2013" w:type="dxa"/>
            <w:tcMar>
              <w:top w:w="28" w:type="dxa"/>
              <w:left w:w="28" w:type="dxa"/>
              <w:bottom w:w="28" w:type="dxa"/>
              <w:right w:w="28" w:type="dxa"/>
            </w:tcMar>
          </w:tcPr>
          <w:p w14:paraId="4704A941" w14:textId="77777777" w:rsidR="000234BB" w:rsidRPr="00620BBE" w:rsidRDefault="000234BB" w:rsidP="00725808">
            <w:pPr>
              <w:pStyle w:val="SmallStandard"/>
            </w:pPr>
            <w:r w:rsidRPr="00620BBE">
              <w:t>a32</w:t>
            </w:r>
          </w:p>
        </w:tc>
        <w:tc>
          <w:tcPr>
            <w:tcW w:w="1559" w:type="dxa"/>
            <w:tcMar>
              <w:top w:w="28" w:type="dxa"/>
              <w:left w:w="28" w:type="dxa"/>
              <w:bottom w:w="28" w:type="dxa"/>
              <w:right w:w="28" w:type="dxa"/>
            </w:tcMar>
          </w:tcPr>
          <w:p w14:paraId="18DE042C"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1852D27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C6202B1" w14:textId="77777777" w:rsidR="000234BB" w:rsidRDefault="000234BB" w:rsidP="00725808"/>
        </w:tc>
      </w:tr>
      <w:tr w:rsidR="000234BB" w:rsidRPr="006675E2" w14:paraId="7C5CDE8D" w14:textId="77777777" w:rsidTr="00725808">
        <w:tc>
          <w:tcPr>
            <w:tcW w:w="2013" w:type="dxa"/>
            <w:tcMar>
              <w:top w:w="28" w:type="dxa"/>
              <w:left w:w="28" w:type="dxa"/>
              <w:bottom w:w="28" w:type="dxa"/>
              <w:right w:w="28" w:type="dxa"/>
            </w:tcMar>
          </w:tcPr>
          <w:p w14:paraId="1158BC69" w14:textId="77777777" w:rsidR="000234BB" w:rsidRPr="00620BBE" w:rsidRDefault="000234BB" w:rsidP="00725808">
            <w:pPr>
              <w:pStyle w:val="SmallStandard"/>
            </w:pPr>
            <w:r w:rsidRPr="00620BBE">
              <w:t>a33</w:t>
            </w:r>
          </w:p>
        </w:tc>
        <w:tc>
          <w:tcPr>
            <w:tcW w:w="1559" w:type="dxa"/>
            <w:tcMar>
              <w:top w:w="28" w:type="dxa"/>
              <w:left w:w="28" w:type="dxa"/>
              <w:bottom w:w="28" w:type="dxa"/>
              <w:right w:w="28" w:type="dxa"/>
            </w:tcMar>
          </w:tcPr>
          <w:p w14:paraId="1440C7C3"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143C3F7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65C4200" w14:textId="77777777" w:rsidR="000234BB" w:rsidRDefault="000234BB" w:rsidP="00725808"/>
        </w:tc>
      </w:tr>
    </w:tbl>
    <w:p w14:paraId="11D2BE4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26BA6DF" w14:textId="77777777" w:rsidTr="00725808">
        <w:tc>
          <w:tcPr>
            <w:tcW w:w="3856" w:type="dxa"/>
            <w:gridSpan w:val="3"/>
          </w:tcPr>
          <w:p w14:paraId="5CDAC21F" w14:textId="77777777" w:rsidR="000234BB" w:rsidRDefault="000234BB" w:rsidP="00725808">
            <w:pPr>
              <w:jc w:val="center"/>
              <w:rPr>
                <w:b/>
                <w:sz w:val="16"/>
                <w:szCs w:val="16"/>
                <w:lang w:val="en-GB"/>
              </w:rPr>
            </w:pPr>
            <w:r>
              <w:rPr>
                <w:b/>
                <w:sz w:val="16"/>
                <w:szCs w:val="16"/>
                <w:lang w:val="en-GB"/>
              </w:rPr>
              <w:t>Other End</w:t>
            </w:r>
          </w:p>
        </w:tc>
        <w:tc>
          <w:tcPr>
            <w:tcW w:w="708" w:type="dxa"/>
          </w:tcPr>
          <w:p w14:paraId="4F5603A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1D779E2" w14:textId="77777777" w:rsidR="000234BB" w:rsidRDefault="000234BB" w:rsidP="00725808">
            <w:pPr>
              <w:jc w:val="center"/>
              <w:rPr>
                <w:b/>
                <w:sz w:val="16"/>
                <w:szCs w:val="16"/>
                <w:lang w:val="en-GB"/>
              </w:rPr>
            </w:pPr>
            <w:r>
              <w:rPr>
                <w:b/>
                <w:sz w:val="16"/>
                <w:szCs w:val="16"/>
                <w:lang w:val="en-GB"/>
              </w:rPr>
              <w:t>General</w:t>
            </w:r>
          </w:p>
        </w:tc>
      </w:tr>
      <w:tr w:rsidR="000234BB" w:rsidRPr="00720F6F" w14:paraId="08AE0568" w14:textId="77777777" w:rsidTr="00725808">
        <w:tc>
          <w:tcPr>
            <w:tcW w:w="1573" w:type="dxa"/>
          </w:tcPr>
          <w:p w14:paraId="66ED95B2" w14:textId="77777777" w:rsidR="000234BB" w:rsidRDefault="000234BB" w:rsidP="00725808">
            <w:pPr>
              <w:rPr>
                <w:b/>
                <w:sz w:val="16"/>
                <w:szCs w:val="16"/>
                <w:lang w:val="en-GB"/>
              </w:rPr>
            </w:pPr>
            <w:r>
              <w:rPr>
                <w:b/>
                <w:sz w:val="16"/>
                <w:szCs w:val="16"/>
                <w:lang w:val="en-GB"/>
              </w:rPr>
              <w:t>Type</w:t>
            </w:r>
          </w:p>
        </w:tc>
        <w:tc>
          <w:tcPr>
            <w:tcW w:w="1574" w:type="dxa"/>
          </w:tcPr>
          <w:p w14:paraId="4394C1F4" w14:textId="77777777" w:rsidR="000234BB" w:rsidRDefault="000234BB" w:rsidP="00725808">
            <w:pPr>
              <w:rPr>
                <w:b/>
                <w:sz w:val="16"/>
                <w:szCs w:val="16"/>
                <w:lang w:val="en-GB"/>
              </w:rPr>
            </w:pPr>
            <w:r>
              <w:rPr>
                <w:b/>
                <w:sz w:val="16"/>
                <w:szCs w:val="16"/>
                <w:lang w:val="en-GB"/>
              </w:rPr>
              <w:t>Role</w:t>
            </w:r>
          </w:p>
        </w:tc>
        <w:tc>
          <w:tcPr>
            <w:tcW w:w="708" w:type="dxa"/>
          </w:tcPr>
          <w:p w14:paraId="3CE183E2" w14:textId="77777777" w:rsidR="000234BB" w:rsidRDefault="000234BB" w:rsidP="00725808">
            <w:pPr>
              <w:rPr>
                <w:b/>
                <w:sz w:val="16"/>
                <w:szCs w:val="16"/>
                <w:lang w:val="en-GB"/>
              </w:rPr>
            </w:pPr>
            <w:r>
              <w:rPr>
                <w:b/>
                <w:sz w:val="16"/>
                <w:szCs w:val="16"/>
                <w:lang w:val="en-GB"/>
              </w:rPr>
              <w:t>Mult</w:t>
            </w:r>
          </w:p>
        </w:tc>
        <w:tc>
          <w:tcPr>
            <w:tcW w:w="709" w:type="dxa"/>
          </w:tcPr>
          <w:p w14:paraId="328D5190" w14:textId="77777777" w:rsidR="000234BB" w:rsidRDefault="000234BB" w:rsidP="00725808">
            <w:pPr>
              <w:rPr>
                <w:b/>
                <w:sz w:val="16"/>
                <w:szCs w:val="16"/>
                <w:lang w:val="en-GB"/>
              </w:rPr>
            </w:pPr>
            <w:r>
              <w:rPr>
                <w:b/>
                <w:sz w:val="16"/>
                <w:szCs w:val="16"/>
                <w:lang w:val="en-GB"/>
              </w:rPr>
              <w:t>Mult</w:t>
            </w:r>
          </w:p>
        </w:tc>
        <w:tc>
          <w:tcPr>
            <w:tcW w:w="567" w:type="dxa"/>
          </w:tcPr>
          <w:p w14:paraId="727EE0B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87EEF46" w14:textId="77777777" w:rsidR="000234BB" w:rsidRPr="008359F5" w:rsidRDefault="000234BB" w:rsidP="00725808">
            <w:pPr>
              <w:rPr>
                <w:b/>
                <w:sz w:val="16"/>
                <w:szCs w:val="16"/>
                <w:lang w:val="en-GB"/>
              </w:rPr>
            </w:pPr>
            <w:r>
              <w:rPr>
                <w:b/>
                <w:sz w:val="16"/>
                <w:szCs w:val="16"/>
                <w:lang w:val="en-GB"/>
              </w:rPr>
              <w:t>Comment</w:t>
            </w:r>
          </w:p>
        </w:tc>
      </w:tr>
      <w:tr w:rsidR="000234BB" w:rsidRPr="00CC6307" w14:paraId="3CAA59A4" w14:textId="77777777" w:rsidTr="00725808">
        <w:tc>
          <w:tcPr>
            <w:tcW w:w="1573" w:type="dxa"/>
          </w:tcPr>
          <w:p w14:paraId="17122A5F" w14:textId="77777777" w:rsidR="000234BB" w:rsidRPr="00634625" w:rsidRDefault="000234BB" w:rsidP="00725808">
            <w:pPr>
              <w:pStyle w:val="SmallStandard"/>
            </w:pPr>
            <w:r>
              <w:t>CartesianPoint3D</w:t>
            </w:r>
          </w:p>
        </w:tc>
        <w:tc>
          <w:tcPr>
            <w:tcW w:w="1574" w:type="dxa"/>
          </w:tcPr>
          <w:p w14:paraId="2EF02BD8" w14:textId="77777777" w:rsidR="000234BB" w:rsidRPr="00132C43" w:rsidRDefault="000234BB" w:rsidP="00725808">
            <w:pPr>
              <w:pStyle w:val="SmallStandard"/>
            </w:pPr>
            <w:r>
              <w:t>origin</w:t>
            </w:r>
          </w:p>
        </w:tc>
        <w:tc>
          <w:tcPr>
            <w:tcW w:w="708" w:type="dxa"/>
          </w:tcPr>
          <w:p w14:paraId="4ECED330" w14:textId="77777777" w:rsidR="000234BB" w:rsidRPr="00D331EF" w:rsidRDefault="000234BB" w:rsidP="00725808">
            <w:pPr>
              <w:pStyle w:val="SmallStandard"/>
            </w:pPr>
            <w:r w:rsidRPr="00574783">
              <w:t>1</w:t>
            </w:r>
          </w:p>
        </w:tc>
        <w:tc>
          <w:tcPr>
            <w:tcW w:w="709" w:type="dxa"/>
          </w:tcPr>
          <w:p w14:paraId="6F88AA7B" w14:textId="77777777" w:rsidR="000234BB" w:rsidRPr="00D331EF" w:rsidRDefault="000234BB" w:rsidP="00725808">
            <w:pPr>
              <w:pStyle w:val="SmallStandard"/>
            </w:pPr>
            <w:r w:rsidRPr="00207506">
              <w:t>0..*</w:t>
            </w:r>
          </w:p>
        </w:tc>
        <w:tc>
          <w:tcPr>
            <w:tcW w:w="567" w:type="dxa"/>
          </w:tcPr>
          <w:p w14:paraId="69012CEA" w14:textId="77777777" w:rsidR="000234BB" w:rsidRPr="00D331EF" w:rsidRDefault="000234BB" w:rsidP="00725808">
            <w:pPr>
              <w:pStyle w:val="SmallStandard"/>
            </w:pPr>
            <w:r>
              <w:t>N</w:t>
            </w:r>
          </w:p>
        </w:tc>
        <w:tc>
          <w:tcPr>
            <w:tcW w:w="3969" w:type="dxa"/>
          </w:tcPr>
          <w:p w14:paraId="6D24ED23" w14:textId="77777777" w:rsidR="000234BB" w:rsidRDefault="000234BB" w:rsidP="00725808">
            <w:pPr>
              <w:pStyle w:val="SmallStandard"/>
            </w:pPr>
            <w:r w:rsidRPr="00491287">
              <w:t>Specifies the coordinates of the translation.</w:t>
            </w:r>
          </w:p>
        </w:tc>
      </w:tr>
    </w:tbl>
    <w:p w14:paraId="6E3DC1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75872ED" w14:textId="77777777" w:rsidTr="00725808">
        <w:tc>
          <w:tcPr>
            <w:tcW w:w="2296" w:type="dxa"/>
            <w:gridSpan w:val="2"/>
          </w:tcPr>
          <w:p w14:paraId="522A569D"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D4993C9"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AB75C30" w14:textId="77777777" w:rsidR="000234BB" w:rsidRDefault="000234BB" w:rsidP="00725808">
            <w:pPr>
              <w:jc w:val="center"/>
              <w:rPr>
                <w:b/>
                <w:sz w:val="16"/>
                <w:szCs w:val="16"/>
                <w:lang w:val="en-GB"/>
              </w:rPr>
            </w:pPr>
            <w:r>
              <w:rPr>
                <w:b/>
                <w:sz w:val="16"/>
                <w:szCs w:val="16"/>
                <w:lang w:val="en-GB"/>
              </w:rPr>
              <w:t>General</w:t>
            </w:r>
          </w:p>
        </w:tc>
      </w:tr>
      <w:tr w:rsidR="000234BB" w:rsidRPr="00720F6F" w14:paraId="71F3B1B0" w14:textId="77777777" w:rsidTr="00725808">
        <w:tc>
          <w:tcPr>
            <w:tcW w:w="1588" w:type="dxa"/>
          </w:tcPr>
          <w:p w14:paraId="173DF7F8" w14:textId="77777777" w:rsidR="000234BB" w:rsidRDefault="000234BB" w:rsidP="00725808">
            <w:pPr>
              <w:rPr>
                <w:b/>
                <w:sz w:val="16"/>
                <w:szCs w:val="16"/>
                <w:lang w:val="en-GB"/>
              </w:rPr>
            </w:pPr>
            <w:r>
              <w:rPr>
                <w:b/>
                <w:sz w:val="16"/>
                <w:szCs w:val="16"/>
                <w:lang w:val="en-GB"/>
              </w:rPr>
              <w:t>Type</w:t>
            </w:r>
          </w:p>
        </w:tc>
        <w:tc>
          <w:tcPr>
            <w:tcW w:w="708" w:type="dxa"/>
          </w:tcPr>
          <w:p w14:paraId="3F5EA0F6" w14:textId="77777777" w:rsidR="000234BB" w:rsidRDefault="000234BB" w:rsidP="00725808">
            <w:pPr>
              <w:rPr>
                <w:b/>
                <w:sz w:val="16"/>
                <w:szCs w:val="16"/>
                <w:lang w:val="en-GB"/>
              </w:rPr>
            </w:pPr>
            <w:r>
              <w:rPr>
                <w:b/>
                <w:sz w:val="16"/>
                <w:szCs w:val="16"/>
                <w:lang w:val="en-GB"/>
              </w:rPr>
              <w:t>Mult</w:t>
            </w:r>
          </w:p>
        </w:tc>
        <w:tc>
          <w:tcPr>
            <w:tcW w:w="1560" w:type="dxa"/>
          </w:tcPr>
          <w:p w14:paraId="2C51DC3A" w14:textId="77777777" w:rsidR="000234BB" w:rsidRDefault="000234BB" w:rsidP="00725808">
            <w:pPr>
              <w:rPr>
                <w:b/>
                <w:sz w:val="16"/>
                <w:szCs w:val="16"/>
                <w:lang w:val="en-GB"/>
              </w:rPr>
            </w:pPr>
            <w:r>
              <w:rPr>
                <w:b/>
                <w:sz w:val="16"/>
                <w:szCs w:val="16"/>
                <w:lang w:val="en-GB"/>
              </w:rPr>
              <w:t>Role</w:t>
            </w:r>
          </w:p>
        </w:tc>
        <w:tc>
          <w:tcPr>
            <w:tcW w:w="708" w:type="dxa"/>
          </w:tcPr>
          <w:p w14:paraId="5B7A7542" w14:textId="77777777" w:rsidR="000234BB" w:rsidRDefault="000234BB" w:rsidP="00725808">
            <w:pPr>
              <w:rPr>
                <w:b/>
                <w:sz w:val="16"/>
                <w:szCs w:val="16"/>
                <w:lang w:val="en-GB"/>
              </w:rPr>
            </w:pPr>
            <w:r>
              <w:rPr>
                <w:b/>
                <w:sz w:val="16"/>
                <w:szCs w:val="16"/>
                <w:lang w:val="en-GB"/>
              </w:rPr>
              <w:t>Mult</w:t>
            </w:r>
          </w:p>
        </w:tc>
        <w:tc>
          <w:tcPr>
            <w:tcW w:w="567" w:type="dxa"/>
          </w:tcPr>
          <w:p w14:paraId="03F15D2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D8FD538" w14:textId="77777777" w:rsidR="000234BB" w:rsidRPr="008359F5" w:rsidRDefault="000234BB" w:rsidP="00725808">
            <w:pPr>
              <w:rPr>
                <w:b/>
                <w:sz w:val="16"/>
                <w:szCs w:val="16"/>
                <w:lang w:val="en-GB"/>
              </w:rPr>
            </w:pPr>
            <w:r>
              <w:rPr>
                <w:b/>
                <w:sz w:val="16"/>
                <w:szCs w:val="16"/>
                <w:lang w:val="en-GB"/>
              </w:rPr>
              <w:t>Comment</w:t>
            </w:r>
          </w:p>
        </w:tc>
      </w:tr>
      <w:tr w:rsidR="000234BB" w:rsidRPr="00CC6307" w14:paraId="22584211" w14:textId="77777777" w:rsidTr="00725808">
        <w:tc>
          <w:tcPr>
            <w:tcW w:w="1588" w:type="dxa"/>
          </w:tcPr>
          <w:p w14:paraId="2CF49FCE" w14:textId="77777777" w:rsidR="000234BB" w:rsidRPr="00634625" w:rsidRDefault="000234BB" w:rsidP="00725808">
            <w:pPr>
              <w:pStyle w:val="SmallStandard"/>
            </w:pPr>
            <w:r>
              <w:t>LocalGeometrySpecification</w:t>
            </w:r>
          </w:p>
        </w:tc>
        <w:tc>
          <w:tcPr>
            <w:tcW w:w="708" w:type="dxa"/>
          </w:tcPr>
          <w:p w14:paraId="3FA366D8" w14:textId="77777777" w:rsidR="000234BB" w:rsidRPr="00D331EF" w:rsidRDefault="000234BB" w:rsidP="00725808">
            <w:pPr>
              <w:pStyle w:val="SmallStandard"/>
            </w:pPr>
            <w:r w:rsidRPr="00D01517">
              <w:t>0..1</w:t>
            </w:r>
          </w:p>
        </w:tc>
        <w:tc>
          <w:tcPr>
            <w:tcW w:w="1560" w:type="dxa"/>
          </w:tcPr>
          <w:p w14:paraId="7AAD5178" w14:textId="77777777" w:rsidR="000234BB" w:rsidRPr="00132C43" w:rsidRDefault="000234BB" w:rsidP="00725808">
            <w:pPr>
              <w:pStyle w:val="SmallStandard"/>
            </w:pPr>
            <w:r>
              <w:t>boundingBoxPositioning</w:t>
            </w:r>
          </w:p>
        </w:tc>
        <w:tc>
          <w:tcPr>
            <w:tcW w:w="708" w:type="dxa"/>
          </w:tcPr>
          <w:p w14:paraId="661B6319" w14:textId="77777777" w:rsidR="000234BB" w:rsidRPr="00D331EF" w:rsidRDefault="000234BB" w:rsidP="00725808">
            <w:pPr>
              <w:pStyle w:val="SmallStandard"/>
            </w:pPr>
            <w:r w:rsidRPr="00D01517">
              <w:t>0..1</w:t>
            </w:r>
          </w:p>
        </w:tc>
        <w:tc>
          <w:tcPr>
            <w:tcW w:w="567" w:type="dxa"/>
          </w:tcPr>
          <w:p w14:paraId="43B5B5AF" w14:textId="77777777" w:rsidR="000234BB" w:rsidRDefault="000234BB" w:rsidP="00725808">
            <w:pPr>
              <w:pStyle w:val="SmallStandard"/>
            </w:pPr>
            <w:r>
              <w:t>Y</w:t>
            </w:r>
          </w:p>
        </w:tc>
        <w:tc>
          <w:tcPr>
            <w:tcW w:w="3969" w:type="dxa"/>
          </w:tcPr>
          <w:p w14:paraId="2D07E13A" w14:textId="77777777" w:rsidR="000234BB" w:rsidRDefault="000234BB" w:rsidP="00725808">
            <w:pPr>
              <w:jc w:val="left"/>
            </w:pPr>
            <w:r>
              <w:rPr>
                <w:sz w:val="16"/>
                <w:szCs w:val="16"/>
              </w:rPr>
              <w:t>The transformation that defines the positioning of the bounding box in coordinate system of the component.</w:t>
            </w:r>
          </w:p>
        </w:tc>
      </w:tr>
      <w:tr w:rsidR="000234BB" w:rsidRPr="00CC6307" w14:paraId="50184A97" w14:textId="77777777" w:rsidTr="00725808">
        <w:tc>
          <w:tcPr>
            <w:tcW w:w="1588" w:type="dxa"/>
          </w:tcPr>
          <w:p w14:paraId="2EEB5168" w14:textId="77777777" w:rsidR="000234BB" w:rsidRPr="00634625" w:rsidRDefault="000234BB" w:rsidP="00725808">
            <w:pPr>
              <w:pStyle w:val="SmallStandard"/>
            </w:pPr>
            <w:r>
              <w:t>OccurrenceOrUsageViewItem3D</w:t>
            </w:r>
          </w:p>
        </w:tc>
        <w:tc>
          <w:tcPr>
            <w:tcW w:w="708" w:type="dxa"/>
          </w:tcPr>
          <w:p w14:paraId="149EC459" w14:textId="77777777" w:rsidR="000234BB" w:rsidRPr="00D331EF" w:rsidRDefault="000234BB" w:rsidP="00725808">
            <w:pPr>
              <w:pStyle w:val="SmallStandard"/>
            </w:pPr>
            <w:r w:rsidRPr="00D01517">
              <w:t>0..1</w:t>
            </w:r>
          </w:p>
        </w:tc>
        <w:tc>
          <w:tcPr>
            <w:tcW w:w="1560" w:type="dxa"/>
          </w:tcPr>
          <w:p w14:paraId="29DF3B56" w14:textId="77777777" w:rsidR="000234BB" w:rsidRPr="00132C43" w:rsidRDefault="000234BB" w:rsidP="00725808">
            <w:pPr>
              <w:pStyle w:val="SmallStandard"/>
            </w:pPr>
            <w:r>
              <w:t>orientation</w:t>
            </w:r>
          </w:p>
        </w:tc>
        <w:tc>
          <w:tcPr>
            <w:tcW w:w="708" w:type="dxa"/>
          </w:tcPr>
          <w:p w14:paraId="73F42423" w14:textId="77777777" w:rsidR="000234BB" w:rsidRPr="00D331EF" w:rsidRDefault="000234BB" w:rsidP="00725808">
            <w:pPr>
              <w:pStyle w:val="SmallStandard"/>
            </w:pPr>
            <w:r w:rsidRPr="00D01517">
              <w:t>0..1</w:t>
            </w:r>
          </w:p>
        </w:tc>
        <w:tc>
          <w:tcPr>
            <w:tcW w:w="567" w:type="dxa"/>
          </w:tcPr>
          <w:p w14:paraId="781B4102" w14:textId="77777777" w:rsidR="000234BB" w:rsidRDefault="000234BB" w:rsidP="00725808">
            <w:pPr>
              <w:pStyle w:val="SmallStandard"/>
            </w:pPr>
            <w:r>
              <w:t>Y</w:t>
            </w:r>
          </w:p>
        </w:tc>
        <w:tc>
          <w:tcPr>
            <w:tcW w:w="3969" w:type="dxa"/>
          </w:tcPr>
          <w:p w14:paraId="4899D1F4" w14:textId="77777777" w:rsidR="000234BB" w:rsidRDefault="000234BB" w:rsidP="00725808">
            <w:pPr>
              <w:pStyle w:val="SmallStandard"/>
            </w:pPr>
            <w:r w:rsidRPr="00491287">
              <w:t>Specifies the orientation of the view item.</w:t>
            </w:r>
          </w:p>
        </w:tc>
      </w:tr>
      <w:tr w:rsidR="000234BB" w:rsidRPr="00CC6307" w14:paraId="70E620CB" w14:textId="77777777" w:rsidTr="00725808">
        <w:tc>
          <w:tcPr>
            <w:tcW w:w="1588" w:type="dxa"/>
          </w:tcPr>
          <w:p w14:paraId="4EF27199" w14:textId="77777777" w:rsidR="000234BB" w:rsidRPr="00634625" w:rsidRDefault="000234BB" w:rsidP="00725808">
            <w:pPr>
              <w:pStyle w:val="SmallStandard"/>
            </w:pPr>
            <w:r>
              <w:t>BuildingBlockPositioning3D</w:t>
            </w:r>
          </w:p>
        </w:tc>
        <w:tc>
          <w:tcPr>
            <w:tcW w:w="708" w:type="dxa"/>
          </w:tcPr>
          <w:p w14:paraId="45FCE641" w14:textId="77777777" w:rsidR="000234BB" w:rsidRPr="00D331EF" w:rsidRDefault="000234BB" w:rsidP="00725808">
            <w:pPr>
              <w:pStyle w:val="SmallStandard"/>
            </w:pPr>
            <w:r w:rsidRPr="00D01517">
              <w:t>0..1</w:t>
            </w:r>
          </w:p>
        </w:tc>
        <w:tc>
          <w:tcPr>
            <w:tcW w:w="1560" w:type="dxa"/>
          </w:tcPr>
          <w:p w14:paraId="121A2621" w14:textId="77777777" w:rsidR="000234BB" w:rsidRPr="00132C43" w:rsidRDefault="000234BB" w:rsidP="00725808">
            <w:pPr>
              <w:pStyle w:val="SmallStandard"/>
            </w:pPr>
            <w:r>
              <w:t>positioning</w:t>
            </w:r>
          </w:p>
        </w:tc>
        <w:tc>
          <w:tcPr>
            <w:tcW w:w="708" w:type="dxa"/>
          </w:tcPr>
          <w:p w14:paraId="103583A7" w14:textId="77777777" w:rsidR="000234BB" w:rsidRPr="00D331EF" w:rsidRDefault="000234BB" w:rsidP="00725808">
            <w:pPr>
              <w:pStyle w:val="SmallStandard"/>
            </w:pPr>
            <w:r w:rsidRPr="00D01517">
              <w:t>0..1</w:t>
            </w:r>
          </w:p>
        </w:tc>
        <w:tc>
          <w:tcPr>
            <w:tcW w:w="567" w:type="dxa"/>
          </w:tcPr>
          <w:p w14:paraId="700851F7" w14:textId="77777777" w:rsidR="000234BB" w:rsidRDefault="000234BB" w:rsidP="00725808">
            <w:pPr>
              <w:pStyle w:val="SmallStandard"/>
            </w:pPr>
            <w:r>
              <w:t>Y</w:t>
            </w:r>
          </w:p>
        </w:tc>
        <w:tc>
          <w:tcPr>
            <w:tcW w:w="3969" w:type="dxa"/>
          </w:tcPr>
          <w:p w14:paraId="0A3D68B2" w14:textId="77777777" w:rsidR="000234BB" w:rsidRDefault="000234BB" w:rsidP="00725808">
            <w:pPr>
              <w:jc w:val="left"/>
            </w:pPr>
            <w:r>
              <w:rPr>
                <w:sz w:val="16"/>
                <w:szCs w:val="16"/>
              </w:rPr>
              <w:t>Specifies the positioning of the building block in the harness geometry.</w:t>
            </w:r>
          </w:p>
        </w:tc>
      </w:tr>
    </w:tbl>
    <w:p w14:paraId="47850B6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11" w:name="_7786622832137f0d7e6ba1863b3818bc"/>
      <w:r w:rsidRPr="005254F8">
        <w:rPr>
          <w:lang w:val="en-GB"/>
        </w:rPr>
        <w:t>GeometryType</w:t>
      </w:r>
      <w:bookmarkEnd w:id="1411"/>
    </w:p>
    <w:p w14:paraId="56141BDA" w14:textId="77777777" w:rsidR="000234BB" w:rsidRDefault="000234BB" w:rsidP="000234BB">
      <w:r>
        <w:rPr>
          <w:sz w:val="18"/>
          <w:szCs w:val="18"/>
        </w:rPr>
        <w:t>Enumeration for the definition of the GeometryType.</w:t>
      </w:r>
    </w:p>
    <w:p w14:paraId="5C7D706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FACA4A0" w14:textId="77777777" w:rsidTr="00725808">
        <w:tc>
          <w:tcPr>
            <w:tcW w:w="2013" w:type="dxa"/>
            <w:tcMar>
              <w:top w:w="28" w:type="dxa"/>
              <w:left w:w="28" w:type="dxa"/>
              <w:bottom w:w="28" w:type="dxa"/>
              <w:right w:w="28" w:type="dxa"/>
            </w:tcMar>
          </w:tcPr>
          <w:p w14:paraId="534F1DE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3BF181" w14:textId="38456378"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3D3461E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76D6B76" w14:textId="77777777" w:rsidTr="00725808">
        <w:tc>
          <w:tcPr>
            <w:tcW w:w="2013" w:type="dxa"/>
            <w:tcMar>
              <w:top w:w="28" w:type="dxa"/>
              <w:left w:w="28" w:type="dxa"/>
              <w:bottom w:w="28" w:type="dxa"/>
              <w:right w:w="28" w:type="dxa"/>
            </w:tcMar>
          </w:tcPr>
          <w:p w14:paraId="1D9C6AE1"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4BD07AB"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2DBDB00"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C32D923" w14:textId="77777777" w:rsidTr="00725808">
        <w:tc>
          <w:tcPr>
            <w:tcW w:w="2013" w:type="dxa"/>
            <w:tcMar>
              <w:top w:w="28" w:type="dxa"/>
              <w:left w:w="28" w:type="dxa"/>
              <w:bottom w:w="28" w:type="dxa"/>
              <w:right w:w="28" w:type="dxa"/>
            </w:tcMar>
          </w:tcPr>
          <w:p w14:paraId="7BC06D3F" w14:textId="77777777" w:rsidR="000234BB" w:rsidRPr="009F5D54" w:rsidRDefault="000234BB" w:rsidP="00725808">
            <w:pPr>
              <w:pStyle w:val="SmallStandard"/>
            </w:pPr>
            <w:r w:rsidRPr="009F5D54">
              <w:t>Dmu</w:t>
            </w:r>
          </w:p>
        </w:tc>
        <w:tc>
          <w:tcPr>
            <w:tcW w:w="283" w:type="dxa"/>
          </w:tcPr>
          <w:p w14:paraId="202C12D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5DC36E5" w14:textId="77777777" w:rsidR="000234BB" w:rsidRDefault="000234BB" w:rsidP="00725808">
            <w:pPr>
              <w:jc w:val="left"/>
            </w:pPr>
            <w:r>
              <w:rPr>
                <w:sz w:val="16"/>
                <w:szCs w:val="16"/>
              </w:rPr>
              <w:t>The Geometry is a DMU model of the vehicle.</w:t>
            </w:r>
          </w:p>
        </w:tc>
      </w:tr>
      <w:tr w:rsidR="000234BB" w:rsidRPr="00CC6307" w14:paraId="5907F074" w14:textId="77777777" w:rsidTr="00725808">
        <w:tc>
          <w:tcPr>
            <w:tcW w:w="2013" w:type="dxa"/>
            <w:tcMar>
              <w:top w:w="28" w:type="dxa"/>
              <w:left w:w="28" w:type="dxa"/>
              <w:bottom w:w="28" w:type="dxa"/>
              <w:right w:w="28" w:type="dxa"/>
            </w:tcMar>
          </w:tcPr>
          <w:p w14:paraId="45C10DC6" w14:textId="77777777" w:rsidR="000234BB" w:rsidRPr="009F5D54" w:rsidRDefault="000234BB" w:rsidP="00725808">
            <w:pPr>
              <w:pStyle w:val="SmallStandard"/>
            </w:pPr>
            <w:r w:rsidRPr="009F5D54">
              <w:t>Formboard</w:t>
            </w:r>
          </w:p>
        </w:tc>
        <w:tc>
          <w:tcPr>
            <w:tcW w:w="283" w:type="dxa"/>
          </w:tcPr>
          <w:p w14:paraId="1A3A3AB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6EBA439" w14:textId="77777777" w:rsidR="000234BB" w:rsidRDefault="000234BB" w:rsidP="00725808">
            <w:pPr>
              <w:jc w:val="left"/>
            </w:pPr>
            <w:r>
              <w:rPr>
                <w:sz w:val="16"/>
                <w:szCs w:val="16"/>
              </w:rPr>
              <w:t>The Geometry is a model of a Formboard.</w:t>
            </w:r>
          </w:p>
        </w:tc>
      </w:tr>
    </w:tbl>
    <w:p w14:paraId="20A07280" w14:textId="77777777" w:rsidR="000234BB" w:rsidRDefault="000234BB" w:rsidP="000234BB">
      <w:pPr>
        <w:pStyle w:val="SmallStandard"/>
      </w:pPr>
    </w:p>
    <w:p w14:paraId="4655629B"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412" w:name="_Toc33620325"/>
      <w:r>
        <w:rPr>
          <w:lang w:val="en-GB"/>
        </w:rPr>
        <w:t xml:space="preserve">Module </w:t>
      </w:r>
      <w:bookmarkStart w:id="1413" w:name="_d36a8c042274052ff421e12aa4dc72b9"/>
      <w:r>
        <w:rPr>
          <w:lang w:val="en-GB"/>
        </w:rPr>
        <w:t>instancing</w:t>
      </w:r>
      <w:bookmarkEnd w:id="1413"/>
      <w:bookmarkEnd w:id="1412"/>
    </w:p>
    <w:p w14:paraId="54B4A06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4" w:name="_6d6c998052d7a4d76d5c230fe3673a4d"/>
      <w:r>
        <w:rPr>
          <w:lang w:val="en-GB"/>
        </w:rPr>
        <w:t>OccurrenceOrUsage</w:t>
      </w:r>
      <w:bookmarkEnd w:id="1414"/>
    </w:p>
    <w:p w14:paraId="307BB125" w14:textId="77777777" w:rsidR="000234BB" w:rsidRDefault="000234BB" w:rsidP="000234BB">
      <w:r>
        <w:rPr>
          <w:sz w:val="18"/>
          <w:szCs w:val="18"/>
        </w:rPr>
        <w:t>An OccurrenceOrUsage is an abstract appearance of a part in the harness. This can either be a concrete part (with a part number or something similar) or the description (specification / requirements) of a part that should be used at that position. In the first case it would be a PartOccurrence in the second case a PartUsage.</w:t>
      </w:r>
    </w:p>
    <w:p w14:paraId="1447A4B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B3F424E" w14:textId="77777777" w:rsidTr="00725808">
        <w:tc>
          <w:tcPr>
            <w:tcW w:w="2013" w:type="dxa"/>
            <w:tcMar>
              <w:top w:w="28" w:type="dxa"/>
              <w:left w:w="28" w:type="dxa"/>
              <w:bottom w:w="28" w:type="dxa"/>
              <w:right w:w="28" w:type="dxa"/>
            </w:tcMar>
          </w:tcPr>
          <w:p w14:paraId="1B86FD3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ADD132" w14:textId="5905B341"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616A1552" w14:textId="77777777" w:rsidTr="00725808">
        <w:tc>
          <w:tcPr>
            <w:tcW w:w="2013" w:type="dxa"/>
            <w:tcMar>
              <w:top w:w="28" w:type="dxa"/>
              <w:left w:w="28" w:type="dxa"/>
              <w:bottom w:w="28" w:type="dxa"/>
              <w:right w:w="28" w:type="dxa"/>
            </w:tcMar>
          </w:tcPr>
          <w:p w14:paraId="04DF8DB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F4B9399" w14:textId="77777777" w:rsidR="000234BB" w:rsidRDefault="000234BB" w:rsidP="00725808"/>
        </w:tc>
      </w:tr>
      <w:tr w:rsidR="000234BB" w:rsidRPr="008359F5" w14:paraId="33AB8FC9" w14:textId="77777777" w:rsidTr="00725808">
        <w:tc>
          <w:tcPr>
            <w:tcW w:w="2013" w:type="dxa"/>
            <w:tcMar>
              <w:top w:w="28" w:type="dxa"/>
              <w:left w:w="28" w:type="dxa"/>
              <w:bottom w:w="28" w:type="dxa"/>
              <w:right w:w="28" w:type="dxa"/>
            </w:tcMar>
          </w:tcPr>
          <w:p w14:paraId="3DC0C23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E82A4D" w14:textId="77777777" w:rsidR="000234BB" w:rsidRPr="000437C1" w:rsidRDefault="000234BB" w:rsidP="00725808">
            <w:pPr>
              <w:pStyle w:val="SmallStandard"/>
            </w:pPr>
            <w:r>
              <w:t>true</w:t>
            </w:r>
          </w:p>
        </w:tc>
      </w:tr>
    </w:tbl>
    <w:p w14:paraId="57B7D44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98A8C26" w14:textId="77777777" w:rsidTr="00725808">
        <w:tc>
          <w:tcPr>
            <w:tcW w:w="2013" w:type="dxa"/>
            <w:tcMar>
              <w:top w:w="28" w:type="dxa"/>
              <w:left w:w="28" w:type="dxa"/>
              <w:bottom w:w="28" w:type="dxa"/>
              <w:right w:w="28" w:type="dxa"/>
            </w:tcMar>
          </w:tcPr>
          <w:p w14:paraId="4256B15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2DDDD0D"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76070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EF86013"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E665735" w14:textId="77777777" w:rsidTr="00725808">
        <w:tc>
          <w:tcPr>
            <w:tcW w:w="2013" w:type="dxa"/>
            <w:tcMar>
              <w:top w:w="28" w:type="dxa"/>
              <w:left w:w="28" w:type="dxa"/>
              <w:bottom w:w="28" w:type="dxa"/>
              <w:right w:w="28" w:type="dxa"/>
            </w:tcMar>
          </w:tcPr>
          <w:p w14:paraId="132F6014"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B85A3A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0E4F77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AF68559" w14:textId="77777777" w:rsidR="000234BB" w:rsidRDefault="000234BB" w:rsidP="00725808">
            <w:pPr>
              <w:jc w:val="left"/>
            </w:pPr>
            <w:r>
              <w:rPr>
                <w:sz w:val="16"/>
                <w:szCs w:val="16"/>
              </w:rPr>
              <w:t>Specifies a unique identification of the OccurrenceOrUsage. The identification is guaranteed to be unique within the context. For all VEC-documents an OccurrenceOrUsage-instance can be trusted to be the same if the context-instance is the same and the identification of the OccurrenceOrUsage is the same.</w:t>
            </w:r>
          </w:p>
        </w:tc>
      </w:tr>
      <w:tr w:rsidR="000234BB" w:rsidRPr="006675E2" w14:paraId="47EC1F8A" w14:textId="77777777" w:rsidTr="00725808">
        <w:tc>
          <w:tcPr>
            <w:tcW w:w="2013" w:type="dxa"/>
            <w:tcMar>
              <w:top w:w="28" w:type="dxa"/>
              <w:left w:w="28" w:type="dxa"/>
              <w:bottom w:w="28" w:type="dxa"/>
              <w:right w:w="28" w:type="dxa"/>
            </w:tcMar>
          </w:tcPr>
          <w:p w14:paraId="372C8F14"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4379D1CD"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33726FA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8322CC3" w14:textId="77777777" w:rsidR="000234BB" w:rsidRDefault="000234BB" w:rsidP="00725808">
            <w:pPr>
              <w:jc w:val="left"/>
            </w:pPr>
            <w:r>
              <w:rPr>
                <w:sz w:val="16"/>
                <w:szCs w:val="16"/>
              </w:rPr>
              <w:t>Room to specify additional identifiers for the OccurrenceOrUsage.</w:t>
            </w:r>
          </w:p>
        </w:tc>
      </w:tr>
      <w:tr w:rsidR="000234BB" w:rsidRPr="006675E2" w14:paraId="17D2220B" w14:textId="77777777" w:rsidTr="00725808">
        <w:tc>
          <w:tcPr>
            <w:tcW w:w="2013" w:type="dxa"/>
            <w:tcMar>
              <w:top w:w="28" w:type="dxa"/>
              <w:left w:w="28" w:type="dxa"/>
              <w:bottom w:w="28" w:type="dxa"/>
              <w:right w:w="28" w:type="dxa"/>
            </w:tcMar>
          </w:tcPr>
          <w:p w14:paraId="4882BDC9" w14:textId="77777777" w:rsidR="000234BB" w:rsidRPr="00620BBE" w:rsidRDefault="000234BB" w:rsidP="00725808">
            <w:pPr>
              <w:pStyle w:val="SmallStandard"/>
            </w:pPr>
            <w:r w:rsidRPr="00620BBE">
              <w:t>abbreviation</w:t>
            </w:r>
          </w:p>
        </w:tc>
        <w:tc>
          <w:tcPr>
            <w:tcW w:w="1559" w:type="dxa"/>
            <w:tcMar>
              <w:top w:w="28" w:type="dxa"/>
              <w:left w:w="28" w:type="dxa"/>
              <w:bottom w:w="28" w:type="dxa"/>
              <w:right w:w="28" w:type="dxa"/>
            </w:tcMar>
          </w:tcPr>
          <w:p w14:paraId="5AB79AE4"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50BDF29F"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221196C7" w14:textId="77777777" w:rsidR="000234BB" w:rsidRDefault="000234BB" w:rsidP="00725808">
            <w:pPr>
              <w:jc w:val="left"/>
            </w:pPr>
            <w:r>
              <w:rPr>
                <w:sz w:val="16"/>
                <w:szCs w:val="16"/>
              </w:rPr>
              <w:t xml:space="preserve">Specifies an abbreviation of the </w:t>
            </w:r>
            <w:r>
              <w:rPr>
                <w:i/>
                <w:iCs/>
                <w:sz w:val="16"/>
                <w:szCs w:val="16"/>
              </w:rPr>
              <w:t>OccurrenceOrUsage</w:t>
            </w:r>
            <w:r>
              <w:rPr>
                <w:sz w:val="16"/>
                <w:szCs w:val="16"/>
              </w:rPr>
              <w:t>. Normally this a human readable short name.</w:t>
            </w:r>
          </w:p>
        </w:tc>
      </w:tr>
      <w:tr w:rsidR="000234BB" w:rsidRPr="006675E2" w14:paraId="6A1C1E79" w14:textId="77777777" w:rsidTr="00725808">
        <w:tc>
          <w:tcPr>
            <w:tcW w:w="2013" w:type="dxa"/>
            <w:tcMar>
              <w:top w:w="28" w:type="dxa"/>
              <w:left w:w="28" w:type="dxa"/>
              <w:bottom w:w="28" w:type="dxa"/>
              <w:right w:w="28" w:type="dxa"/>
            </w:tcMar>
          </w:tcPr>
          <w:p w14:paraId="7370B9FD"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469C0F61"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6C06C870"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B446679" w14:textId="77777777" w:rsidR="000234BB" w:rsidRDefault="000234BB" w:rsidP="00725808">
            <w:pPr>
              <w:jc w:val="left"/>
            </w:pPr>
            <w:r>
              <w:rPr>
                <w:sz w:val="16"/>
                <w:szCs w:val="16"/>
              </w:rPr>
              <w:t>Specifies additional, human readable information about the OccurrenceOrUsage.</w:t>
            </w:r>
          </w:p>
        </w:tc>
      </w:tr>
    </w:tbl>
    <w:p w14:paraId="53CA05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36AF90C" w14:textId="77777777" w:rsidTr="00725808">
        <w:tc>
          <w:tcPr>
            <w:tcW w:w="3856" w:type="dxa"/>
            <w:gridSpan w:val="3"/>
          </w:tcPr>
          <w:p w14:paraId="083203DF" w14:textId="77777777" w:rsidR="000234BB" w:rsidRDefault="000234BB" w:rsidP="00725808">
            <w:pPr>
              <w:jc w:val="center"/>
              <w:rPr>
                <w:b/>
                <w:sz w:val="16"/>
                <w:szCs w:val="16"/>
                <w:lang w:val="en-GB"/>
              </w:rPr>
            </w:pPr>
            <w:r>
              <w:rPr>
                <w:b/>
                <w:sz w:val="16"/>
                <w:szCs w:val="16"/>
                <w:lang w:val="en-GB"/>
              </w:rPr>
              <w:t>Other End</w:t>
            </w:r>
          </w:p>
        </w:tc>
        <w:tc>
          <w:tcPr>
            <w:tcW w:w="708" w:type="dxa"/>
          </w:tcPr>
          <w:p w14:paraId="01CB448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E119416" w14:textId="77777777" w:rsidR="000234BB" w:rsidRDefault="000234BB" w:rsidP="00725808">
            <w:pPr>
              <w:jc w:val="center"/>
              <w:rPr>
                <w:b/>
                <w:sz w:val="16"/>
                <w:szCs w:val="16"/>
                <w:lang w:val="en-GB"/>
              </w:rPr>
            </w:pPr>
            <w:r>
              <w:rPr>
                <w:b/>
                <w:sz w:val="16"/>
                <w:szCs w:val="16"/>
                <w:lang w:val="en-GB"/>
              </w:rPr>
              <w:t>General</w:t>
            </w:r>
          </w:p>
        </w:tc>
      </w:tr>
      <w:tr w:rsidR="000234BB" w:rsidRPr="00720F6F" w14:paraId="31C645B7" w14:textId="77777777" w:rsidTr="00725808">
        <w:tc>
          <w:tcPr>
            <w:tcW w:w="1573" w:type="dxa"/>
          </w:tcPr>
          <w:p w14:paraId="29E0FEE1" w14:textId="77777777" w:rsidR="000234BB" w:rsidRDefault="000234BB" w:rsidP="00725808">
            <w:pPr>
              <w:rPr>
                <w:b/>
                <w:sz w:val="16"/>
                <w:szCs w:val="16"/>
                <w:lang w:val="en-GB"/>
              </w:rPr>
            </w:pPr>
            <w:r>
              <w:rPr>
                <w:b/>
                <w:sz w:val="16"/>
                <w:szCs w:val="16"/>
                <w:lang w:val="en-GB"/>
              </w:rPr>
              <w:t>Type</w:t>
            </w:r>
          </w:p>
        </w:tc>
        <w:tc>
          <w:tcPr>
            <w:tcW w:w="1574" w:type="dxa"/>
          </w:tcPr>
          <w:p w14:paraId="379EB616" w14:textId="77777777" w:rsidR="000234BB" w:rsidRDefault="000234BB" w:rsidP="00725808">
            <w:pPr>
              <w:rPr>
                <w:b/>
                <w:sz w:val="16"/>
                <w:szCs w:val="16"/>
                <w:lang w:val="en-GB"/>
              </w:rPr>
            </w:pPr>
            <w:r>
              <w:rPr>
                <w:b/>
                <w:sz w:val="16"/>
                <w:szCs w:val="16"/>
                <w:lang w:val="en-GB"/>
              </w:rPr>
              <w:t>Role</w:t>
            </w:r>
          </w:p>
        </w:tc>
        <w:tc>
          <w:tcPr>
            <w:tcW w:w="708" w:type="dxa"/>
          </w:tcPr>
          <w:p w14:paraId="5EBC343F" w14:textId="77777777" w:rsidR="000234BB" w:rsidRDefault="000234BB" w:rsidP="00725808">
            <w:pPr>
              <w:rPr>
                <w:b/>
                <w:sz w:val="16"/>
                <w:szCs w:val="16"/>
                <w:lang w:val="en-GB"/>
              </w:rPr>
            </w:pPr>
            <w:r>
              <w:rPr>
                <w:b/>
                <w:sz w:val="16"/>
                <w:szCs w:val="16"/>
                <w:lang w:val="en-GB"/>
              </w:rPr>
              <w:t>Mult</w:t>
            </w:r>
          </w:p>
        </w:tc>
        <w:tc>
          <w:tcPr>
            <w:tcW w:w="709" w:type="dxa"/>
          </w:tcPr>
          <w:p w14:paraId="752D2EF3" w14:textId="77777777" w:rsidR="000234BB" w:rsidRDefault="000234BB" w:rsidP="00725808">
            <w:pPr>
              <w:rPr>
                <w:b/>
                <w:sz w:val="16"/>
                <w:szCs w:val="16"/>
                <w:lang w:val="en-GB"/>
              </w:rPr>
            </w:pPr>
            <w:r>
              <w:rPr>
                <w:b/>
                <w:sz w:val="16"/>
                <w:szCs w:val="16"/>
                <w:lang w:val="en-GB"/>
              </w:rPr>
              <w:t>Mult</w:t>
            </w:r>
          </w:p>
        </w:tc>
        <w:tc>
          <w:tcPr>
            <w:tcW w:w="567" w:type="dxa"/>
          </w:tcPr>
          <w:p w14:paraId="616F06D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B66CCA8" w14:textId="77777777" w:rsidR="000234BB" w:rsidRPr="008359F5" w:rsidRDefault="000234BB" w:rsidP="00725808">
            <w:pPr>
              <w:rPr>
                <w:b/>
                <w:sz w:val="16"/>
                <w:szCs w:val="16"/>
                <w:lang w:val="en-GB"/>
              </w:rPr>
            </w:pPr>
            <w:r>
              <w:rPr>
                <w:b/>
                <w:sz w:val="16"/>
                <w:szCs w:val="16"/>
                <w:lang w:val="en-GB"/>
              </w:rPr>
              <w:t>Comment</w:t>
            </w:r>
          </w:p>
        </w:tc>
      </w:tr>
      <w:tr w:rsidR="000234BB" w:rsidRPr="00CC6307" w14:paraId="11ECF3F2" w14:textId="77777777" w:rsidTr="00725808">
        <w:tc>
          <w:tcPr>
            <w:tcW w:w="1573" w:type="dxa"/>
          </w:tcPr>
          <w:p w14:paraId="1E6D3A8D" w14:textId="77777777" w:rsidR="000234BB" w:rsidRPr="00634625" w:rsidRDefault="000234BB" w:rsidP="00725808">
            <w:pPr>
              <w:pStyle w:val="SmallStandard"/>
            </w:pPr>
            <w:r>
              <w:t>UsageNode</w:t>
            </w:r>
          </w:p>
        </w:tc>
        <w:tc>
          <w:tcPr>
            <w:tcW w:w="1574" w:type="dxa"/>
          </w:tcPr>
          <w:p w14:paraId="5F6BE81F" w14:textId="77777777" w:rsidR="000234BB" w:rsidRPr="00132C43" w:rsidRDefault="000234BB" w:rsidP="00725808">
            <w:pPr>
              <w:pStyle w:val="SmallStandard"/>
            </w:pPr>
            <w:r>
              <w:t>realizedUsageNode</w:t>
            </w:r>
          </w:p>
        </w:tc>
        <w:tc>
          <w:tcPr>
            <w:tcW w:w="708" w:type="dxa"/>
          </w:tcPr>
          <w:p w14:paraId="49B4D03E" w14:textId="77777777" w:rsidR="000234BB" w:rsidRPr="00D331EF" w:rsidRDefault="000234BB" w:rsidP="00725808">
            <w:pPr>
              <w:pStyle w:val="SmallStandard"/>
            </w:pPr>
            <w:r w:rsidRPr="00574783">
              <w:t>0..1</w:t>
            </w:r>
          </w:p>
        </w:tc>
        <w:tc>
          <w:tcPr>
            <w:tcW w:w="709" w:type="dxa"/>
          </w:tcPr>
          <w:p w14:paraId="38A5B257" w14:textId="77777777" w:rsidR="000234BB" w:rsidRPr="00D331EF" w:rsidRDefault="000234BB" w:rsidP="00725808">
            <w:pPr>
              <w:pStyle w:val="SmallStandard"/>
            </w:pPr>
            <w:r w:rsidRPr="00207506">
              <w:t>0..*</w:t>
            </w:r>
          </w:p>
        </w:tc>
        <w:tc>
          <w:tcPr>
            <w:tcW w:w="567" w:type="dxa"/>
          </w:tcPr>
          <w:p w14:paraId="47B788F3" w14:textId="77777777" w:rsidR="000234BB" w:rsidRPr="00D331EF" w:rsidRDefault="000234BB" w:rsidP="00725808">
            <w:pPr>
              <w:pStyle w:val="SmallStandard"/>
            </w:pPr>
            <w:r>
              <w:t>N</w:t>
            </w:r>
          </w:p>
        </w:tc>
        <w:tc>
          <w:tcPr>
            <w:tcW w:w="3969" w:type="dxa"/>
          </w:tcPr>
          <w:p w14:paraId="670DA7D8" w14:textId="77777777" w:rsidR="000234BB" w:rsidRDefault="000234BB" w:rsidP="00725808">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OccurrenceOrUsage</w:t>
            </w:r>
            <w:r>
              <w:rPr>
                <w:sz w:val="16"/>
                <w:szCs w:val="16"/>
              </w:rPr>
              <w:t>.</w:t>
            </w:r>
          </w:p>
        </w:tc>
      </w:tr>
      <w:tr w:rsidR="000234BB" w:rsidRPr="00CC6307" w14:paraId="529C28D0" w14:textId="77777777" w:rsidTr="00725808">
        <w:tc>
          <w:tcPr>
            <w:tcW w:w="1573" w:type="dxa"/>
          </w:tcPr>
          <w:p w14:paraId="4A5742A9" w14:textId="77777777" w:rsidR="000234BB" w:rsidRPr="00634625" w:rsidRDefault="000234BB" w:rsidP="00725808">
            <w:pPr>
              <w:pStyle w:val="SmallStandard"/>
            </w:pPr>
            <w:r>
              <w:t>Role</w:t>
            </w:r>
          </w:p>
        </w:tc>
        <w:tc>
          <w:tcPr>
            <w:tcW w:w="1574" w:type="dxa"/>
          </w:tcPr>
          <w:p w14:paraId="10A52CA2" w14:textId="77777777" w:rsidR="000234BB" w:rsidRPr="00132C43" w:rsidRDefault="000234BB" w:rsidP="00725808">
            <w:pPr>
              <w:pStyle w:val="SmallStandard"/>
            </w:pPr>
            <w:r>
              <w:t>role</w:t>
            </w:r>
          </w:p>
        </w:tc>
        <w:tc>
          <w:tcPr>
            <w:tcW w:w="708" w:type="dxa"/>
          </w:tcPr>
          <w:p w14:paraId="2BADF129" w14:textId="77777777" w:rsidR="000234BB" w:rsidRPr="00D331EF" w:rsidRDefault="000234BB" w:rsidP="00725808">
            <w:pPr>
              <w:pStyle w:val="SmallStandard"/>
            </w:pPr>
            <w:r w:rsidRPr="00574783">
              <w:t>0..*</w:t>
            </w:r>
          </w:p>
        </w:tc>
        <w:tc>
          <w:tcPr>
            <w:tcW w:w="709" w:type="dxa"/>
          </w:tcPr>
          <w:p w14:paraId="4B096F1C" w14:textId="77777777" w:rsidR="000234BB" w:rsidRPr="00D331EF" w:rsidRDefault="000234BB" w:rsidP="00725808">
            <w:pPr>
              <w:pStyle w:val="SmallStandard"/>
            </w:pPr>
            <w:r w:rsidRPr="00207506">
              <w:t>0..1</w:t>
            </w:r>
          </w:p>
        </w:tc>
        <w:tc>
          <w:tcPr>
            <w:tcW w:w="567" w:type="dxa"/>
          </w:tcPr>
          <w:p w14:paraId="43F86E5F" w14:textId="77777777" w:rsidR="000234BB" w:rsidRDefault="000234BB" w:rsidP="00725808">
            <w:pPr>
              <w:pStyle w:val="SmallStandard"/>
            </w:pPr>
            <w:r>
              <w:t>Y</w:t>
            </w:r>
          </w:p>
        </w:tc>
        <w:tc>
          <w:tcPr>
            <w:tcW w:w="3969" w:type="dxa"/>
          </w:tcPr>
          <w:p w14:paraId="2CAF0D40" w14:textId="77777777" w:rsidR="000234BB" w:rsidRDefault="000234BB" w:rsidP="00725808">
            <w:pPr>
              <w:jc w:val="left"/>
            </w:pPr>
            <w:r>
              <w:rPr>
                <w:sz w:val="16"/>
                <w:szCs w:val="16"/>
              </w:rPr>
              <w:t>Specifies the different roles of the OccurrenceOrUsage.</w:t>
            </w:r>
          </w:p>
        </w:tc>
      </w:tr>
      <w:tr w:rsidR="000234BB" w:rsidRPr="00CC6307" w14:paraId="11EFCA8F" w14:textId="77777777" w:rsidTr="00725808">
        <w:tc>
          <w:tcPr>
            <w:tcW w:w="1573" w:type="dxa"/>
          </w:tcPr>
          <w:p w14:paraId="4BD6A83A" w14:textId="77777777" w:rsidR="000234BB" w:rsidRPr="00634625" w:rsidRDefault="000234BB" w:rsidP="00725808">
            <w:pPr>
              <w:pStyle w:val="SmallStandard"/>
            </w:pPr>
            <w:r>
              <w:t>Instruction</w:t>
            </w:r>
          </w:p>
        </w:tc>
        <w:tc>
          <w:tcPr>
            <w:tcW w:w="1574" w:type="dxa"/>
          </w:tcPr>
          <w:p w14:paraId="05008BCC" w14:textId="77777777" w:rsidR="000234BB" w:rsidRPr="00132C43" w:rsidRDefault="000234BB" w:rsidP="00725808">
            <w:pPr>
              <w:pStyle w:val="SmallStandard"/>
            </w:pPr>
            <w:r>
              <w:t>installationInstruction</w:t>
            </w:r>
          </w:p>
        </w:tc>
        <w:tc>
          <w:tcPr>
            <w:tcW w:w="708" w:type="dxa"/>
          </w:tcPr>
          <w:p w14:paraId="00FFB29B" w14:textId="77777777" w:rsidR="000234BB" w:rsidRPr="00D331EF" w:rsidRDefault="000234BB" w:rsidP="00725808">
            <w:pPr>
              <w:pStyle w:val="SmallStandard"/>
            </w:pPr>
            <w:r w:rsidRPr="00574783">
              <w:t>0..*</w:t>
            </w:r>
          </w:p>
        </w:tc>
        <w:tc>
          <w:tcPr>
            <w:tcW w:w="709" w:type="dxa"/>
          </w:tcPr>
          <w:p w14:paraId="6C739F33" w14:textId="77777777" w:rsidR="000234BB" w:rsidRPr="00D331EF" w:rsidRDefault="000234BB" w:rsidP="00725808">
            <w:pPr>
              <w:pStyle w:val="SmallStandard"/>
            </w:pPr>
            <w:r w:rsidRPr="00207506">
              <w:t>0..1</w:t>
            </w:r>
          </w:p>
        </w:tc>
        <w:tc>
          <w:tcPr>
            <w:tcW w:w="567" w:type="dxa"/>
          </w:tcPr>
          <w:p w14:paraId="2AAF5EE4" w14:textId="77777777" w:rsidR="000234BB" w:rsidRDefault="000234BB" w:rsidP="00725808">
            <w:pPr>
              <w:pStyle w:val="SmallStandard"/>
            </w:pPr>
            <w:r>
              <w:t>Y</w:t>
            </w:r>
          </w:p>
        </w:tc>
        <w:tc>
          <w:tcPr>
            <w:tcW w:w="3969" w:type="dxa"/>
          </w:tcPr>
          <w:p w14:paraId="24D81D7B" w14:textId="77777777" w:rsidR="000234BB" w:rsidRDefault="000234BB" w:rsidP="00725808">
            <w:pPr>
              <w:pStyle w:val="SmallStandard"/>
            </w:pPr>
            <w:r w:rsidRPr="00491287">
              <w:t xml:space="preserve">Room to specify InstallationInstruction(s) for the OccurrenceOrUsage. </w:t>
            </w:r>
          </w:p>
        </w:tc>
      </w:tr>
    </w:tbl>
    <w:p w14:paraId="373A7F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82D07C3" w14:textId="77777777" w:rsidTr="00725808">
        <w:tc>
          <w:tcPr>
            <w:tcW w:w="2296" w:type="dxa"/>
            <w:gridSpan w:val="2"/>
          </w:tcPr>
          <w:p w14:paraId="5A35854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245E05C"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DBD09C7" w14:textId="77777777" w:rsidR="000234BB" w:rsidRDefault="000234BB" w:rsidP="00725808">
            <w:pPr>
              <w:jc w:val="center"/>
              <w:rPr>
                <w:b/>
                <w:sz w:val="16"/>
                <w:szCs w:val="16"/>
                <w:lang w:val="en-GB"/>
              </w:rPr>
            </w:pPr>
            <w:r>
              <w:rPr>
                <w:b/>
                <w:sz w:val="16"/>
                <w:szCs w:val="16"/>
                <w:lang w:val="en-GB"/>
              </w:rPr>
              <w:t>General</w:t>
            </w:r>
          </w:p>
        </w:tc>
      </w:tr>
      <w:tr w:rsidR="000234BB" w:rsidRPr="00720F6F" w14:paraId="638771F8" w14:textId="77777777" w:rsidTr="00725808">
        <w:tc>
          <w:tcPr>
            <w:tcW w:w="1588" w:type="dxa"/>
          </w:tcPr>
          <w:p w14:paraId="328F8FF8" w14:textId="77777777" w:rsidR="000234BB" w:rsidRDefault="000234BB" w:rsidP="00725808">
            <w:pPr>
              <w:rPr>
                <w:b/>
                <w:sz w:val="16"/>
                <w:szCs w:val="16"/>
                <w:lang w:val="en-GB"/>
              </w:rPr>
            </w:pPr>
            <w:r>
              <w:rPr>
                <w:b/>
                <w:sz w:val="16"/>
                <w:szCs w:val="16"/>
                <w:lang w:val="en-GB"/>
              </w:rPr>
              <w:t>Type</w:t>
            </w:r>
          </w:p>
        </w:tc>
        <w:tc>
          <w:tcPr>
            <w:tcW w:w="708" w:type="dxa"/>
          </w:tcPr>
          <w:p w14:paraId="4892E58D" w14:textId="77777777" w:rsidR="000234BB" w:rsidRDefault="000234BB" w:rsidP="00725808">
            <w:pPr>
              <w:rPr>
                <w:b/>
                <w:sz w:val="16"/>
                <w:szCs w:val="16"/>
                <w:lang w:val="en-GB"/>
              </w:rPr>
            </w:pPr>
            <w:r>
              <w:rPr>
                <w:b/>
                <w:sz w:val="16"/>
                <w:szCs w:val="16"/>
                <w:lang w:val="en-GB"/>
              </w:rPr>
              <w:t>Mult</w:t>
            </w:r>
          </w:p>
        </w:tc>
        <w:tc>
          <w:tcPr>
            <w:tcW w:w="1560" w:type="dxa"/>
          </w:tcPr>
          <w:p w14:paraId="467D1E80" w14:textId="77777777" w:rsidR="000234BB" w:rsidRDefault="000234BB" w:rsidP="00725808">
            <w:pPr>
              <w:rPr>
                <w:b/>
                <w:sz w:val="16"/>
                <w:szCs w:val="16"/>
                <w:lang w:val="en-GB"/>
              </w:rPr>
            </w:pPr>
            <w:r>
              <w:rPr>
                <w:b/>
                <w:sz w:val="16"/>
                <w:szCs w:val="16"/>
                <w:lang w:val="en-GB"/>
              </w:rPr>
              <w:t>Role</w:t>
            </w:r>
          </w:p>
        </w:tc>
        <w:tc>
          <w:tcPr>
            <w:tcW w:w="708" w:type="dxa"/>
          </w:tcPr>
          <w:p w14:paraId="4907EAE4" w14:textId="77777777" w:rsidR="000234BB" w:rsidRDefault="000234BB" w:rsidP="00725808">
            <w:pPr>
              <w:rPr>
                <w:b/>
                <w:sz w:val="16"/>
                <w:szCs w:val="16"/>
                <w:lang w:val="en-GB"/>
              </w:rPr>
            </w:pPr>
            <w:r>
              <w:rPr>
                <w:b/>
                <w:sz w:val="16"/>
                <w:szCs w:val="16"/>
                <w:lang w:val="en-GB"/>
              </w:rPr>
              <w:t>Mult</w:t>
            </w:r>
          </w:p>
        </w:tc>
        <w:tc>
          <w:tcPr>
            <w:tcW w:w="567" w:type="dxa"/>
          </w:tcPr>
          <w:p w14:paraId="4FCB173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D46E336" w14:textId="77777777" w:rsidR="000234BB" w:rsidRPr="008359F5" w:rsidRDefault="000234BB" w:rsidP="00725808">
            <w:pPr>
              <w:rPr>
                <w:b/>
                <w:sz w:val="16"/>
                <w:szCs w:val="16"/>
                <w:lang w:val="en-GB"/>
              </w:rPr>
            </w:pPr>
            <w:r>
              <w:rPr>
                <w:b/>
                <w:sz w:val="16"/>
                <w:szCs w:val="16"/>
                <w:lang w:val="en-GB"/>
              </w:rPr>
              <w:t>Comment</w:t>
            </w:r>
          </w:p>
        </w:tc>
      </w:tr>
      <w:tr w:rsidR="000234BB" w:rsidRPr="00CC6307" w14:paraId="58192E68" w14:textId="77777777" w:rsidTr="00725808">
        <w:tc>
          <w:tcPr>
            <w:tcW w:w="1588" w:type="dxa"/>
          </w:tcPr>
          <w:p w14:paraId="5E2C31C0" w14:textId="77777777" w:rsidR="000234BB" w:rsidRPr="00634625" w:rsidRDefault="000234BB" w:rsidP="00725808">
            <w:pPr>
              <w:pStyle w:val="SmallStandard"/>
            </w:pPr>
            <w:r>
              <w:t>OccurrenceOrUsageViewItem2D</w:t>
            </w:r>
          </w:p>
        </w:tc>
        <w:tc>
          <w:tcPr>
            <w:tcW w:w="708" w:type="dxa"/>
          </w:tcPr>
          <w:p w14:paraId="607D79DA" w14:textId="77777777" w:rsidR="000234BB" w:rsidRPr="00D331EF" w:rsidRDefault="000234BB" w:rsidP="00725808">
            <w:pPr>
              <w:pStyle w:val="SmallStandard"/>
            </w:pPr>
            <w:r w:rsidRPr="00D01517">
              <w:t>0..*</w:t>
            </w:r>
          </w:p>
        </w:tc>
        <w:tc>
          <w:tcPr>
            <w:tcW w:w="1560" w:type="dxa"/>
          </w:tcPr>
          <w:p w14:paraId="48B877A3" w14:textId="77777777" w:rsidR="000234BB" w:rsidRPr="00132C43" w:rsidRDefault="000234BB" w:rsidP="00725808">
            <w:pPr>
              <w:pStyle w:val="SmallStandard"/>
            </w:pPr>
            <w:r>
              <w:t>occurrenceOrUsage</w:t>
            </w:r>
          </w:p>
        </w:tc>
        <w:tc>
          <w:tcPr>
            <w:tcW w:w="708" w:type="dxa"/>
          </w:tcPr>
          <w:p w14:paraId="67D28114" w14:textId="77777777" w:rsidR="000234BB" w:rsidRPr="00D331EF" w:rsidRDefault="000234BB" w:rsidP="00725808">
            <w:pPr>
              <w:pStyle w:val="SmallStandard"/>
            </w:pPr>
            <w:r w:rsidRPr="00D01517">
              <w:t>0..*</w:t>
            </w:r>
          </w:p>
        </w:tc>
        <w:tc>
          <w:tcPr>
            <w:tcW w:w="567" w:type="dxa"/>
          </w:tcPr>
          <w:p w14:paraId="11AEC671" w14:textId="77777777" w:rsidR="000234BB" w:rsidRPr="00D331EF" w:rsidRDefault="000234BB" w:rsidP="00725808">
            <w:pPr>
              <w:pStyle w:val="SmallStandard"/>
            </w:pPr>
            <w:r>
              <w:t>N</w:t>
            </w:r>
          </w:p>
        </w:tc>
        <w:tc>
          <w:tcPr>
            <w:tcW w:w="3969" w:type="dxa"/>
          </w:tcPr>
          <w:p w14:paraId="78FF9F49" w14:textId="77777777" w:rsidR="000234BB" w:rsidRDefault="000234BB" w:rsidP="00725808">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018EA33E" w14:textId="77777777" w:rsidR="000234BB" w:rsidRDefault="000234BB" w:rsidP="00725808">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r w:rsidR="000234BB" w:rsidRPr="00CC6307" w14:paraId="5319F1BA" w14:textId="77777777" w:rsidTr="00725808">
        <w:tc>
          <w:tcPr>
            <w:tcW w:w="1588" w:type="dxa"/>
          </w:tcPr>
          <w:p w14:paraId="59161E0D" w14:textId="77777777" w:rsidR="000234BB" w:rsidRPr="00634625" w:rsidRDefault="000234BB" w:rsidP="00725808">
            <w:pPr>
              <w:pStyle w:val="SmallStandard"/>
            </w:pPr>
            <w:r>
              <w:t>PartStructureSpecification</w:t>
            </w:r>
          </w:p>
        </w:tc>
        <w:tc>
          <w:tcPr>
            <w:tcW w:w="708" w:type="dxa"/>
          </w:tcPr>
          <w:p w14:paraId="408BCEF6" w14:textId="77777777" w:rsidR="000234BB" w:rsidRPr="00D331EF" w:rsidRDefault="000234BB" w:rsidP="00725808">
            <w:pPr>
              <w:pStyle w:val="SmallStandard"/>
            </w:pPr>
            <w:r w:rsidRPr="00D01517">
              <w:t>0..*</w:t>
            </w:r>
          </w:p>
        </w:tc>
        <w:tc>
          <w:tcPr>
            <w:tcW w:w="1560" w:type="dxa"/>
          </w:tcPr>
          <w:p w14:paraId="4E8F7EF8" w14:textId="77777777" w:rsidR="000234BB" w:rsidRPr="00132C43" w:rsidRDefault="000234BB" w:rsidP="00725808">
            <w:pPr>
              <w:pStyle w:val="SmallStandard"/>
            </w:pPr>
            <w:r>
              <w:t>inBillOfMaterial</w:t>
            </w:r>
          </w:p>
        </w:tc>
        <w:tc>
          <w:tcPr>
            <w:tcW w:w="708" w:type="dxa"/>
          </w:tcPr>
          <w:p w14:paraId="7206D47F" w14:textId="77777777" w:rsidR="000234BB" w:rsidRPr="00D331EF" w:rsidRDefault="000234BB" w:rsidP="00725808">
            <w:pPr>
              <w:pStyle w:val="SmallStandard"/>
            </w:pPr>
            <w:r w:rsidRPr="00D01517">
              <w:t>0..*</w:t>
            </w:r>
          </w:p>
        </w:tc>
        <w:tc>
          <w:tcPr>
            <w:tcW w:w="567" w:type="dxa"/>
          </w:tcPr>
          <w:p w14:paraId="0B12F544" w14:textId="77777777" w:rsidR="000234BB" w:rsidRPr="00D331EF" w:rsidRDefault="000234BB" w:rsidP="00725808">
            <w:pPr>
              <w:pStyle w:val="SmallStandard"/>
            </w:pPr>
            <w:r>
              <w:t>N</w:t>
            </w:r>
          </w:p>
        </w:tc>
        <w:tc>
          <w:tcPr>
            <w:tcW w:w="3969" w:type="dxa"/>
          </w:tcPr>
          <w:p w14:paraId="7157DF2F" w14:textId="77777777" w:rsidR="000234BB" w:rsidRDefault="000234BB" w:rsidP="00725808">
            <w:pPr>
              <w:jc w:val="left"/>
            </w:pPr>
            <w:r>
              <w:rPr>
                <w:sz w:val="16"/>
                <w:szCs w:val="16"/>
              </w:rPr>
              <w:t>References the PartOccurrences that are building the bill of material of a composite part.</w:t>
            </w:r>
          </w:p>
        </w:tc>
      </w:tr>
      <w:tr w:rsidR="000234BB" w:rsidRPr="00CC6307" w14:paraId="77D066FC" w14:textId="77777777" w:rsidTr="00725808">
        <w:tc>
          <w:tcPr>
            <w:tcW w:w="1588" w:type="dxa"/>
          </w:tcPr>
          <w:p w14:paraId="255B5CE4" w14:textId="77777777" w:rsidR="000234BB" w:rsidRPr="00634625" w:rsidRDefault="000234BB" w:rsidP="00725808">
            <w:pPr>
              <w:pStyle w:val="SmallStandard"/>
            </w:pPr>
            <w:r>
              <w:t>ModuleList</w:t>
            </w:r>
          </w:p>
        </w:tc>
        <w:tc>
          <w:tcPr>
            <w:tcW w:w="708" w:type="dxa"/>
          </w:tcPr>
          <w:p w14:paraId="3D075505" w14:textId="77777777" w:rsidR="000234BB" w:rsidRPr="00D331EF" w:rsidRDefault="000234BB" w:rsidP="00725808">
            <w:pPr>
              <w:pStyle w:val="SmallStandard"/>
            </w:pPr>
            <w:r w:rsidRPr="00D01517">
              <w:t>0..*</w:t>
            </w:r>
          </w:p>
        </w:tc>
        <w:tc>
          <w:tcPr>
            <w:tcW w:w="1560" w:type="dxa"/>
          </w:tcPr>
          <w:p w14:paraId="5D557183" w14:textId="77777777" w:rsidR="000234BB" w:rsidRPr="00132C43" w:rsidRDefault="000234BB" w:rsidP="00725808">
            <w:pPr>
              <w:pStyle w:val="SmallStandard"/>
            </w:pPr>
            <w:r>
              <w:t>completionComponents</w:t>
            </w:r>
          </w:p>
        </w:tc>
        <w:tc>
          <w:tcPr>
            <w:tcW w:w="708" w:type="dxa"/>
          </w:tcPr>
          <w:p w14:paraId="31F0A07B" w14:textId="77777777" w:rsidR="000234BB" w:rsidRPr="00D331EF" w:rsidRDefault="000234BB" w:rsidP="00725808">
            <w:pPr>
              <w:pStyle w:val="SmallStandard"/>
            </w:pPr>
            <w:r w:rsidRPr="00D01517">
              <w:t>1..*</w:t>
            </w:r>
          </w:p>
        </w:tc>
        <w:tc>
          <w:tcPr>
            <w:tcW w:w="567" w:type="dxa"/>
          </w:tcPr>
          <w:p w14:paraId="77496C1E" w14:textId="77777777" w:rsidR="000234BB" w:rsidRPr="00D331EF" w:rsidRDefault="000234BB" w:rsidP="00725808">
            <w:pPr>
              <w:pStyle w:val="SmallStandard"/>
            </w:pPr>
            <w:r>
              <w:t>N</w:t>
            </w:r>
          </w:p>
        </w:tc>
        <w:tc>
          <w:tcPr>
            <w:tcW w:w="3969" w:type="dxa"/>
          </w:tcPr>
          <w:p w14:paraId="56C5A825" w14:textId="77777777" w:rsidR="000234BB" w:rsidRDefault="000234BB" w:rsidP="00725808">
            <w:pPr>
              <w:pStyle w:val="SmallStandard"/>
            </w:pPr>
            <w:r w:rsidRPr="00491287">
              <w:t xml:space="preserve">References the components that are used as completion, if any of the Modules in the ModuleList appears in a configuration. </w:t>
            </w:r>
          </w:p>
        </w:tc>
      </w:tr>
      <w:tr w:rsidR="000234BB" w:rsidRPr="00CC6307" w14:paraId="1B6A2496" w14:textId="77777777" w:rsidTr="00725808">
        <w:tc>
          <w:tcPr>
            <w:tcW w:w="1588" w:type="dxa"/>
          </w:tcPr>
          <w:p w14:paraId="110BBFB2" w14:textId="77777777" w:rsidR="000234BB" w:rsidRPr="00634625" w:rsidRDefault="000234BB" w:rsidP="00725808">
            <w:pPr>
              <w:pStyle w:val="SmallStandard"/>
            </w:pPr>
            <w:r>
              <w:t>PartWithSubComponentsRole</w:t>
            </w:r>
          </w:p>
        </w:tc>
        <w:tc>
          <w:tcPr>
            <w:tcW w:w="708" w:type="dxa"/>
          </w:tcPr>
          <w:p w14:paraId="0AC5C3BE" w14:textId="77777777" w:rsidR="000234BB" w:rsidRPr="00D331EF" w:rsidRDefault="000234BB" w:rsidP="00725808">
            <w:pPr>
              <w:pStyle w:val="SmallStandard"/>
            </w:pPr>
            <w:r w:rsidRPr="00D01517">
              <w:t>0..*</w:t>
            </w:r>
          </w:p>
        </w:tc>
        <w:tc>
          <w:tcPr>
            <w:tcW w:w="1560" w:type="dxa"/>
          </w:tcPr>
          <w:p w14:paraId="5FF30CB7" w14:textId="77777777" w:rsidR="000234BB" w:rsidRPr="00132C43" w:rsidRDefault="000234BB" w:rsidP="00725808">
            <w:pPr>
              <w:pStyle w:val="SmallStandard"/>
            </w:pPr>
            <w:r>
              <w:t>subComponent</w:t>
            </w:r>
          </w:p>
        </w:tc>
        <w:tc>
          <w:tcPr>
            <w:tcW w:w="708" w:type="dxa"/>
          </w:tcPr>
          <w:p w14:paraId="0A3BA745" w14:textId="77777777" w:rsidR="000234BB" w:rsidRPr="00D331EF" w:rsidRDefault="000234BB" w:rsidP="00725808">
            <w:pPr>
              <w:pStyle w:val="SmallStandard"/>
            </w:pPr>
            <w:r w:rsidRPr="00D01517">
              <w:t>0..*</w:t>
            </w:r>
          </w:p>
        </w:tc>
        <w:tc>
          <w:tcPr>
            <w:tcW w:w="567" w:type="dxa"/>
          </w:tcPr>
          <w:p w14:paraId="2D8CACED" w14:textId="77777777" w:rsidR="000234BB" w:rsidRPr="00D331EF" w:rsidRDefault="000234BB" w:rsidP="00725808">
            <w:pPr>
              <w:pStyle w:val="SmallStandard"/>
            </w:pPr>
            <w:r>
              <w:t>N</w:t>
            </w:r>
          </w:p>
        </w:tc>
        <w:tc>
          <w:tcPr>
            <w:tcW w:w="3969" w:type="dxa"/>
          </w:tcPr>
          <w:p w14:paraId="08D2D60B" w14:textId="77777777" w:rsidR="000234BB" w:rsidRDefault="000234BB" w:rsidP="00725808">
            <w:pPr>
              <w:jc w:val="left"/>
            </w:pPr>
            <w:r>
              <w:rPr>
                <w:sz w:val="16"/>
                <w:szCs w:val="16"/>
              </w:rPr>
              <w:t>References the subcomponents that belong to this instance of a PartWithSubComponents.</w:t>
            </w:r>
          </w:p>
        </w:tc>
      </w:tr>
      <w:tr w:rsidR="000234BB" w:rsidRPr="00CC6307" w14:paraId="4765F714" w14:textId="77777777" w:rsidTr="00725808">
        <w:tc>
          <w:tcPr>
            <w:tcW w:w="1588" w:type="dxa"/>
          </w:tcPr>
          <w:p w14:paraId="520A57FF" w14:textId="77777777" w:rsidR="000234BB" w:rsidRPr="00634625" w:rsidRDefault="000234BB" w:rsidP="00725808">
            <w:pPr>
              <w:pStyle w:val="SmallStandard"/>
            </w:pPr>
            <w:r>
              <w:lastRenderedPageBreak/>
              <w:t>OccurrenceOrUsage</w:t>
            </w:r>
          </w:p>
        </w:tc>
        <w:tc>
          <w:tcPr>
            <w:tcW w:w="708" w:type="dxa"/>
          </w:tcPr>
          <w:p w14:paraId="71DEB2BE" w14:textId="77777777" w:rsidR="000234BB" w:rsidRPr="00D331EF" w:rsidRDefault="000234BB" w:rsidP="00725808">
            <w:pPr>
              <w:pStyle w:val="SmallStandard"/>
            </w:pPr>
            <w:r w:rsidRPr="00D01517">
              <w:t>0..*</w:t>
            </w:r>
          </w:p>
        </w:tc>
        <w:tc>
          <w:tcPr>
            <w:tcW w:w="1560" w:type="dxa"/>
          </w:tcPr>
          <w:p w14:paraId="077C0C74" w14:textId="77777777" w:rsidR="000234BB" w:rsidRPr="00132C43" w:rsidRDefault="000234BB" w:rsidP="00725808">
            <w:pPr>
              <w:pStyle w:val="SmallStandard"/>
            </w:pPr>
            <w:r>
              <w:t>referenceElement</w:t>
            </w:r>
          </w:p>
        </w:tc>
        <w:tc>
          <w:tcPr>
            <w:tcW w:w="708" w:type="dxa"/>
          </w:tcPr>
          <w:p w14:paraId="3CF66122" w14:textId="77777777" w:rsidR="000234BB" w:rsidRPr="00D331EF" w:rsidRDefault="000234BB" w:rsidP="00725808">
            <w:pPr>
              <w:pStyle w:val="SmallStandard"/>
            </w:pPr>
            <w:r w:rsidRPr="00D01517">
              <w:t>0..*</w:t>
            </w:r>
          </w:p>
        </w:tc>
        <w:tc>
          <w:tcPr>
            <w:tcW w:w="567" w:type="dxa"/>
          </w:tcPr>
          <w:p w14:paraId="52F92885" w14:textId="77777777" w:rsidR="000234BB" w:rsidRPr="00D331EF" w:rsidRDefault="000234BB" w:rsidP="00725808">
            <w:pPr>
              <w:pStyle w:val="SmallStandard"/>
            </w:pPr>
            <w:r>
              <w:t>N</w:t>
            </w:r>
          </w:p>
        </w:tc>
        <w:tc>
          <w:tcPr>
            <w:tcW w:w="3969" w:type="dxa"/>
          </w:tcPr>
          <w:p w14:paraId="3B9467FC" w14:textId="77777777" w:rsidR="000234BB" w:rsidRDefault="000234BB" w:rsidP="00725808">
            <w:pPr>
              <w:jc w:val="left"/>
            </w:pPr>
            <w:r>
              <w:rPr>
                <w:sz w:val="16"/>
                <w:szCs w:val="16"/>
              </w:rPr>
              <w:t xml:space="preserve">References the </w:t>
            </w:r>
            <w:r>
              <w:rPr>
                <w:i/>
                <w:iCs/>
                <w:sz w:val="16"/>
                <w:szCs w:val="16"/>
              </w:rPr>
              <w:t>OccurrenceOrUsage</w:t>
            </w:r>
            <w:r>
              <w:rPr>
                <w:sz w:val="16"/>
                <w:szCs w:val="16"/>
              </w:rPr>
              <w:t xml:space="preserve"> for which this </w:t>
            </w:r>
            <w:r>
              <w:rPr>
                <w:i/>
                <w:iCs/>
                <w:sz w:val="16"/>
                <w:szCs w:val="16"/>
              </w:rPr>
              <w:t>OccurrenceOrUsage</w:t>
            </w:r>
            <w:r>
              <w:rPr>
                <w:sz w:val="16"/>
                <w:szCs w:val="16"/>
              </w:rPr>
              <w:t xml:space="preserve"> is an accessory / supplementary component.</w:t>
            </w:r>
          </w:p>
        </w:tc>
      </w:tr>
      <w:tr w:rsidR="000234BB" w:rsidRPr="00CC6307" w14:paraId="5B53AFAF" w14:textId="77777777" w:rsidTr="00725808">
        <w:tc>
          <w:tcPr>
            <w:tcW w:w="1588" w:type="dxa"/>
          </w:tcPr>
          <w:p w14:paraId="2DC48D83" w14:textId="77777777" w:rsidR="000234BB" w:rsidRPr="00634625" w:rsidRDefault="000234BB" w:rsidP="00725808">
            <w:pPr>
              <w:pStyle w:val="SmallStandard"/>
            </w:pPr>
            <w:r>
              <w:t>OccurrenceOrUsageViewItem3D</w:t>
            </w:r>
          </w:p>
        </w:tc>
        <w:tc>
          <w:tcPr>
            <w:tcW w:w="708" w:type="dxa"/>
          </w:tcPr>
          <w:p w14:paraId="6875ACDC" w14:textId="77777777" w:rsidR="000234BB" w:rsidRPr="00D331EF" w:rsidRDefault="000234BB" w:rsidP="00725808">
            <w:pPr>
              <w:pStyle w:val="SmallStandard"/>
            </w:pPr>
            <w:r w:rsidRPr="00D01517">
              <w:t>0..*</w:t>
            </w:r>
          </w:p>
        </w:tc>
        <w:tc>
          <w:tcPr>
            <w:tcW w:w="1560" w:type="dxa"/>
          </w:tcPr>
          <w:p w14:paraId="05755EB3" w14:textId="77777777" w:rsidR="000234BB" w:rsidRPr="00132C43" w:rsidRDefault="000234BB" w:rsidP="00725808">
            <w:pPr>
              <w:pStyle w:val="SmallStandard"/>
            </w:pPr>
            <w:r>
              <w:t>occurrenceOrUsage</w:t>
            </w:r>
          </w:p>
        </w:tc>
        <w:tc>
          <w:tcPr>
            <w:tcW w:w="708" w:type="dxa"/>
          </w:tcPr>
          <w:p w14:paraId="02BEA64A" w14:textId="77777777" w:rsidR="000234BB" w:rsidRPr="00D331EF" w:rsidRDefault="000234BB" w:rsidP="00725808">
            <w:pPr>
              <w:pStyle w:val="SmallStandard"/>
            </w:pPr>
            <w:r w:rsidRPr="00D01517">
              <w:t>0..*</w:t>
            </w:r>
          </w:p>
        </w:tc>
        <w:tc>
          <w:tcPr>
            <w:tcW w:w="567" w:type="dxa"/>
          </w:tcPr>
          <w:p w14:paraId="66FE0D44" w14:textId="77777777" w:rsidR="000234BB" w:rsidRPr="00D331EF" w:rsidRDefault="000234BB" w:rsidP="00725808">
            <w:pPr>
              <w:pStyle w:val="SmallStandard"/>
            </w:pPr>
            <w:r>
              <w:t>N</w:t>
            </w:r>
          </w:p>
        </w:tc>
        <w:tc>
          <w:tcPr>
            <w:tcW w:w="3969" w:type="dxa"/>
          </w:tcPr>
          <w:p w14:paraId="3B4FE63D" w14:textId="77777777" w:rsidR="000234BB" w:rsidRDefault="000234BB" w:rsidP="00725808">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0340784C" w14:textId="77777777" w:rsidR="000234BB" w:rsidRDefault="000234BB" w:rsidP="00725808">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3487AFA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5" w:name="_e3967a79ba34187ed562d5532492a448"/>
      <w:r>
        <w:rPr>
          <w:lang w:val="en-GB"/>
        </w:rPr>
        <w:t>PartWithSubComponentsRole</w:t>
      </w:r>
      <w:bookmarkEnd w:id="1415"/>
    </w:p>
    <w:p w14:paraId="5469A946" w14:textId="77777777" w:rsidR="000234BB" w:rsidRDefault="000234BB" w:rsidP="000234BB">
      <w:r>
        <w:rPr>
          <w:sz w:val="18"/>
          <w:szCs w:val="18"/>
        </w:rPr>
        <w:t>A PartWithSubComponentsRole defines the instance specific properties and relationships of a part with subcomponents. A PartWithSubComponents is a composite part like an Assembly, a Module, Harness.</w:t>
      </w:r>
    </w:p>
    <w:p w14:paraId="748FD0F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3D08A7" w14:textId="77777777" w:rsidTr="00725808">
        <w:tc>
          <w:tcPr>
            <w:tcW w:w="2013" w:type="dxa"/>
            <w:tcMar>
              <w:top w:w="28" w:type="dxa"/>
              <w:left w:w="28" w:type="dxa"/>
              <w:bottom w:w="28" w:type="dxa"/>
              <w:right w:w="28" w:type="dxa"/>
            </w:tcMar>
          </w:tcPr>
          <w:p w14:paraId="4C4FD10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137A06" w14:textId="4ABABB73"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624E545A" w14:textId="77777777" w:rsidTr="00725808">
        <w:tc>
          <w:tcPr>
            <w:tcW w:w="2013" w:type="dxa"/>
            <w:tcMar>
              <w:top w:w="28" w:type="dxa"/>
              <w:left w:w="28" w:type="dxa"/>
              <w:bottom w:w="28" w:type="dxa"/>
              <w:right w:w="28" w:type="dxa"/>
            </w:tcMar>
          </w:tcPr>
          <w:p w14:paraId="4381CBA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56EAF77" w14:textId="77777777" w:rsidR="000234BB" w:rsidRDefault="000234BB" w:rsidP="00725808"/>
        </w:tc>
      </w:tr>
      <w:tr w:rsidR="000234BB" w:rsidRPr="008359F5" w14:paraId="56E50780" w14:textId="77777777" w:rsidTr="00725808">
        <w:tc>
          <w:tcPr>
            <w:tcW w:w="2013" w:type="dxa"/>
            <w:tcMar>
              <w:top w:w="28" w:type="dxa"/>
              <w:left w:w="28" w:type="dxa"/>
              <w:bottom w:w="28" w:type="dxa"/>
              <w:right w:w="28" w:type="dxa"/>
            </w:tcMar>
          </w:tcPr>
          <w:p w14:paraId="7206DEA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C98A455" w14:textId="77777777" w:rsidR="000234BB" w:rsidRPr="000437C1" w:rsidRDefault="000234BB" w:rsidP="00725808">
            <w:pPr>
              <w:pStyle w:val="SmallStandard"/>
            </w:pPr>
            <w:r>
              <w:t>false</w:t>
            </w:r>
          </w:p>
        </w:tc>
      </w:tr>
    </w:tbl>
    <w:p w14:paraId="2B5DA34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034CB52" w14:textId="77777777" w:rsidTr="00725808">
        <w:tc>
          <w:tcPr>
            <w:tcW w:w="3856" w:type="dxa"/>
            <w:gridSpan w:val="3"/>
          </w:tcPr>
          <w:p w14:paraId="424E86BB" w14:textId="77777777" w:rsidR="000234BB" w:rsidRDefault="000234BB" w:rsidP="00725808">
            <w:pPr>
              <w:jc w:val="center"/>
              <w:rPr>
                <w:b/>
                <w:sz w:val="16"/>
                <w:szCs w:val="16"/>
                <w:lang w:val="en-GB"/>
              </w:rPr>
            </w:pPr>
            <w:r>
              <w:rPr>
                <w:b/>
                <w:sz w:val="16"/>
                <w:szCs w:val="16"/>
                <w:lang w:val="en-GB"/>
              </w:rPr>
              <w:t>Other End</w:t>
            </w:r>
          </w:p>
        </w:tc>
        <w:tc>
          <w:tcPr>
            <w:tcW w:w="708" w:type="dxa"/>
          </w:tcPr>
          <w:p w14:paraId="599391E4"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D50CF7E" w14:textId="77777777" w:rsidR="000234BB" w:rsidRDefault="000234BB" w:rsidP="00725808">
            <w:pPr>
              <w:jc w:val="center"/>
              <w:rPr>
                <w:b/>
                <w:sz w:val="16"/>
                <w:szCs w:val="16"/>
                <w:lang w:val="en-GB"/>
              </w:rPr>
            </w:pPr>
            <w:r>
              <w:rPr>
                <w:b/>
                <w:sz w:val="16"/>
                <w:szCs w:val="16"/>
                <w:lang w:val="en-GB"/>
              </w:rPr>
              <w:t>General</w:t>
            </w:r>
          </w:p>
        </w:tc>
      </w:tr>
      <w:tr w:rsidR="000234BB" w:rsidRPr="00720F6F" w14:paraId="05F94F7D" w14:textId="77777777" w:rsidTr="00725808">
        <w:tc>
          <w:tcPr>
            <w:tcW w:w="1573" w:type="dxa"/>
          </w:tcPr>
          <w:p w14:paraId="3468EB9F" w14:textId="77777777" w:rsidR="000234BB" w:rsidRDefault="000234BB" w:rsidP="00725808">
            <w:pPr>
              <w:rPr>
                <w:b/>
                <w:sz w:val="16"/>
                <w:szCs w:val="16"/>
                <w:lang w:val="en-GB"/>
              </w:rPr>
            </w:pPr>
            <w:r>
              <w:rPr>
                <w:b/>
                <w:sz w:val="16"/>
                <w:szCs w:val="16"/>
                <w:lang w:val="en-GB"/>
              </w:rPr>
              <w:t>Type</w:t>
            </w:r>
          </w:p>
        </w:tc>
        <w:tc>
          <w:tcPr>
            <w:tcW w:w="1574" w:type="dxa"/>
          </w:tcPr>
          <w:p w14:paraId="3823FCB7" w14:textId="77777777" w:rsidR="000234BB" w:rsidRDefault="000234BB" w:rsidP="00725808">
            <w:pPr>
              <w:rPr>
                <w:b/>
                <w:sz w:val="16"/>
                <w:szCs w:val="16"/>
                <w:lang w:val="en-GB"/>
              </w:rPr>
            </w:pPr>
            <w:r>
              <w:rPr>
                <w:b/>
                <w:sz w:val="16"/>
                <w:szCs w:val="16"/>
                <w:lang w:val="en-GB"/>
              </w:rPr>
              <w:t>Role</w:t>
            </w:r>
          </w:p>
        </w:tc>
        <w:tc>
          <w:tcPr>
            <w:tcW w:w="708" w:type="dxa"/>
          </w:tcPr>
          <w:p w14:paraId="57A2DD08" w14:textId="77777777" w:rsidR="000234BB" w:rsidRDefault="000234BB" w:rsidP="00725808">
            <w:pPr>
              <w:rPr>
                <w:b/>
                <w:sz w:val="16"/>
                <w:szCs w:val="16"/>
                <w:lang w:val="en-GB"/>
              </w:rPr>
            </w:pPr>
            <w:r>
              <w:rPr>
                <w:b/>
                <w:sz w:val="16"/>
                <w:szCs w:val="16"/>
                <w:lang w:val="en-GB"/>
              </w:rPr>
              <w:t>Mult</w:t>
            </w:r>
          </w:p>
        </w:tc>
        <w:tc>
          <w:tcPr>
            <w:tcW w:w="709" w:type="dxa"/>
          </w:tcPr>
          <w:p w14:paraId="1E0672F8" w14:textId="77777777" w:rsidR="000234BB" w:rsidRDefault="000234BB" w:rsidP="00725808">
            <w:pPr>
              <w:rPr>
                <w:b/>
                <w:sz w:val="16"/>
                <w:szCs w:val="16"/>
                <w:lang w:val="en-GB"/>
              </w:rPr>
            </w:pPr>
            <w:r>
              <w:rPr>
                <w:b/>
                <w:sz w:val="16"/>
                <w:szCs w:val="16"/>
                <w:lang w:val="en-GB"/>
              </w:rPr>
              <w:t>Mult</w:t>
            </w:r>
          </w:p>
        </w:tc>
        <w:tc>
          <w:tcPr>
            <w:tcW w:w="567" w:type="dxa"/>
          </w:tcPr>
          <w:p w14:paraId="78755F9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9E23432" w14:textId="77777777" w:rsidR="000234BB" w:rsidRPr="008359F5" w:rsidRDefault="000234BB" w:rsidP="00725808">
            <w:pPr>
              <w:rPr>
                <w:b/>
                <w:sz w:val="16"/>
                <w:szCs w:val="16"/>
                <w:lang w:val="en-GB"/>
              </w:rPr>
            </w:pPr>
            <w:r>
              <w:rPr>
                <w:b/>
                <w:sz w:val="16"/>
                <w:szCs w:val="16"/>
                <w:lang w:val="en-GB"/>
              </w:rPr>
              <w:t>Comment</w:t>
            </w:r>
          </w:p>
        </w:tc>
      </w:tr>
      <w:tr w:rsidR="000234BB" w:rsidRPr="00CC6307" w14:paraId="26520892" w14:textId="77777777" w:rsidTr="00725808">
        <w:tc>
          <w:tcPr>
            <w:tcW w:w="1573" w:type="dxa"/>
          </w:tcPr>
          <w:p w14:paraId="486B2269" w14:textId="77777777" w:rsidR="000234BB" w:rsidRPr="00634625" w:rsidRDefault="000234BB" w:rsidP="00725808">
            <w:pPr>
              <w:pStyle w:val="SmallStandard"/>
            </w:pPr>
            <w:r>
              <w:t>OccurrenceOrUsage</w:t>
            </w:r>
          </w:p>
        </w:tc>
        <w:tc>
          <w:tcPr>
            <w:tcW w:w="1574" w:type="dxa"/>
          </w:tcPr>
          <w:p w14:paraId="5113F23B" w14:textId="77777777" w:rsidR="000234BB" w:rsidRPr="00132C43" w:rsidRDefault="000234BB" w:rsidP="00725808">
            <w:pPr>
              <w:pStyle w:val="SmallStandard"/>
            </w:pPr>
            <w:r>
              <w:t>subComponent</w:t>
            </w:r>
          </w:p>
        </w:tc>
        <w:tc>
          <w:tcPr>
            <w:tcW w:w="708" w:type="dxa"/>
          </w:tcPr>
          <w:p w14:paraId="0540A458" w14:textId="77777777" w:rsidR="000234BB" w:rsidRPr="00D331EF" w:rsidRDefault="000234BB" w:rsidP="00725808">
            <w:pPr>
              <w:pStyle w:val="SmallStandard"/>
            </w:pPr>
            <w:r w:rsidRPr="00574783">
              <w:t>0..*</w:t>
            </w:r>
          </w:p>
        </w:tc>
        <w:tc>
          <w:tcPr>
            <w:tcW w:w="709" w:type="dxa"/>
          </w:tcPr>
          <w:p w14:paraId="1BED6E75" w14:textId="77777777" w:rsidR="000234BB" w:rsidRPr="00D331EF" w:rsidRDefault="000234BB" w:rsidP="00725808">
            <w:pPr>
              <w:pStyle w:val="SmallStandard"/>
            </w:pPr>
            <w:r w:rsidRPr="00207506">
              <w:t>0..*</w:t>
            </w:r>
          </w:p>
        </w:tc>
        <w:tc>
          <w:tcPr>
            <w:tcW w:w="567" w:type="dxa"/>
          </w:tcPr>
          <w:p w14:paraId="7EB3319A" w14:textId="77777777" w:rsidR="000234BB" w:rsidRPr="00D331EF" w:rsidRDefault="000234BB" w:rsidP="00725808">
            <w:pPr>
              <w:pStyle w:val="SmallStandard"/>
            </w:pPr>
            <w:r>
              <w:t>N</w:t>
            </w:r>
          </w:p>
        </w:tc>
        <w:tc>
          <w:tcPr>
            <w:tcW w:w="3969" w:type="dxa"/>
          </w:tcPr>
          <w:p w14:paraId="3B82DC81" w14:textId="77777777" w:rsidR="000234BB" w:rsidRDefault="000234BB" w:rsidP="00725808">
            <w:pPr>
              <w:jc w:val="left"/>
            </w:pPr>
            <w:r>
              <w:rPr>
                <w:sz w:val="16"/>
                <w:szCs w:val="16"/>
              </w:rPr>
              <w:t>References the subcomponents that belong to this instance of a PartWithSubComponents.</w:t>
            </w:r>
          </w:p>
        </w:tc>
      </w:tr>
      <w:tr w:rsidR="000234BB" w:rsidRPr="00CC6307" w14:paraId="0E1872C9" w14:textId="77777777" w:rsidTr="00725808">
        <w:tc>
          <w:tcPr>
            <w:tcW w:w="1573" w:type="dxa"/>
          </w:tcPr>
          <w:p w14:paraId="341F9C5C" w14:textId="77777777" w:rsidR="000234BB" w:rsidRPr="00634625" w:rsidRDefault="000234BB" w:rsidP="00725808">
            <w:pPr>
              <w:pStyle w:val="SmallStandard"/>
            </w:pPr>
            <w:r>
              <w:t>PartStructureSpecification</w:t>
            </w:r>
          </w:p>
        </w:tc>
        <w:tc>
          <w:tcPr>
            <w:tcW w:w="1574" w:type="dxa"/>
          </w:tcPr>
          <w:p w14:paraId="3BBE4EA9" w14:textId="77777777" w:rsidR="000234BB" w:rsidRPr="00132C43" w:rsidRDefault="000234BB" w:rsidP="00725808">
            <w:pPr>
              <w:pStyle w:val="SmallStandard"/>
            </w:pPr>
            <w:r>
              <w:t>partStructureSpecification</w:t>
            </w:r>
          </w:p>
        </w:tc>
        <w:tc>
          <w:tcPr>
            <w:tcW w:w="708" w:type="dxa"/>
          </w:tcPr>
          <w:p w14:paraId="0EDC900D" w14:textId="77777777" w:rsidR="000234BB" w:rsidRPr="00D331EF" w:rsidRDefault="000234BB" w:rsidP="00725808">
            <w:pPr>
              <w:pStyle w:val="SmallStandard"/>
            </w:pPr>
            <w:r w:rsidRPr="00574783">
              <w:t>1</w:t>
            </w:r>
          </w:p>
        </w:tc>
        <w:tc>
          <w:tcPr>
            <w:tcW w:w="709" w:type="dxa"/>
          </w:tcPr>
          <w:p w14:paraId="3E8EF05B" w14:textId="77777777" w:rsidR="000234BB" w:rsidRPr="00D331EF" w:rsidRDefault="000234BB" w:rsidP="00725808">
            <w:pPr>
              <w:pStyle w:val="SmallStandard"/>
            </w:pPr>
            <w:r w:rsidRPr="00207506">
              <w:t>0..*</w:t>
            </w:r>
          </w:p>
        </w:tc>
        <w:tc>
          <w:tcPr>
            <w:tcW w:w="567" w:type="dxa"/>
          </w:tcPr>
          <w:p w14:paraId="0CA79E4A" w14:textId="77777777" w:rsidR="000234BB" w:rsidRPr="00D331EF" w:rsidRDefault="000234BB" w:rsidP="00725808">
            <w:pPr>
              <w:pStyle w:val="SmallStandard"/>
            </w:pPr>
            <w:r>
              <w:t>N</w:t>
            </w:r>
          </w:p>
        </w:tc>
        <w:tc>
          <w:tcPr>
            <w:tcW w:w="3969" w:type="dxa"/>
          </w:tcPr>
          <w:p w14:paraId="15703E73" w14:textId="77777777" w:rsidR="000234BB" w:rsidRDefault="000234BB" w:rsidP="00725808">
            <w:pPr>
              <w:jc w:val="left"/>
            </w:pPr>
            <w:r>
              <w:rPr>
                <w:sz w:val="16"/>
                <w:szCs w:val="16"/>
              </w:rPr>
              <w:t xml:space="preserve">References the </w:t>
            </w:r>
            <w:r>
              <w:rPr>
                <w:i/>
                <w:iCs/>
                <w:sz w:val="16"/>
                <w:szCs w:val="16"/>
              </w:rPr>
              <w:t xml:space="preserve">PartStructureSpecification </w:t>
            </w:r>
            <w:r>
              <w:rPr>
                <w:sz w:val="16"/>
                <w:szCs w:val="16"/>
              </w:rPr>
              <w:t xml:space="preserve">that is instantiated by this </w:t>
            </w:r>
            <w:r>
              <w:rPr>
                <w:i/>
                <w:iCs/>
                <w:sz w:val="16"/>
                <w:szCs w:val="16"/>
              </w:rPr>
              <w:t>PartWithSubComponentsRole</w:t>
            </w:r>
            <w:r>
              <w:rPr>
                <w:sz w:val="16"/>
                <w:szCs w:val="16"/>
              </w:rPr>
              <w:t>.</w:t>
            </w:r>
          </w:p>
        </w:tc>
      </w:tr>
    </w:tbl>
    <w:p w14:paraId="5AF8348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E1E7E37" w14:textId="77777777" w:rsidTr="00725808">
        <w:tc>
          <w:tcPr>
            <w:tcW w:w="2296" w:type="dxa"/>
            <w:gridSpan w:val="2"/>
          </w:tcPr>
          <w:p w14:paraId="7F04F38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BFEF72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F5D6CA9" w14:textId="77777777" w:rsidR="000234BB" w:rsidRDefault="000234BB" w:rsidP="00725808">
            <w:pPr>
              <w:jc w:val="center"/>
              <w:rPr>
                <w:b/>
                <w:sz w:val="16"/>
                <w:szCs w:val="16"/>
                <w:lang w:val="en-GB"/>
              </w:rPr>
            </w:pPr>
            <w:r>
              <w:rPr>
                <w:b/>
                <w:sz w:val="16"/>
                <w:szCs w:val="16"/>
                <w:lang w:val="en-GB"/>
              </w:rPr>
              <w:t>General</w:t>
            </w:r>
          </w:p>
        </w:tc>
      </w:tr>
      <w:tr w:rsidR="000234BB" w:rsidRPr="00720F6F" w14:paraId="232235F4" w14:textId="77777777" w:rsidTr="00725808">
        <w:tc>
          <w:tcPr>
            <w:tcW w:w="1588" w:type="dxa"/>
          </w:tcPr>
          <w:p w14:paraId="32DCD055" w14:textId="77777777" w:rsidR="000234BB" w:rsidRDefault="000234BB" w:rsidP="00725808">
            <w:pPr>
              <w:rPr>
                <w:b/>
                <w:sz w:val="16"/>
                <w:szCs w:val="16"/>
                <w:lang w:val="en-GB"/>
              </w:rPr>
            </w:pPr>
            <w:r>
              <w:rPr>
                <w:b/>
                <w:sz w:val="16"/>
                <w:szCs w:val="16"/>
                <w:lang w:val="en-GB"/>
              </w:rPr>
              <w:t>Type</w:t>
            </w:r>
          </w:p>
        </w:tc>
        <w:tc>
          <w:tcPr>
            <w:tcW w:w="708" w:type="dxa"/>
          </w:tcPr>
          <w:p w14:paraId="5C312A3D" w14:textId="77777777" w:rsidR="000234BB" w:rsidRDefault="000234BB" w:rsidP="00725808">
            <w:pPr>
              <w:rPr>
                <w:b/>
                <w:sz w:val="16"/>
                <w:szCs w:val="16"/>
                <w:lang w:val="en-GB"/>
              </w:rPr>
            </w:pPr>
            <w:r>
              <w:rPr>
                <w:b/>
                <w:sz w:val="16"/>
                <w:szCs w:val="16"/>
                <w:lang w:val="en-GB"/>
              </w:rPr>
              <w:t>Mult</w:t>
            </w:r>
          </w:p>
        </w:tc>
        <w:tc>
          <w:tcPr>
            <w:tcW w:w="1560" w:type="dxa"/>
          </w:tcPr>
          <w:p w14:paraId="652E4C6F" w14:textId="77777777" w:rsidR="000234BB" w:rsidRDefault="000234BB" w:rsidP="00725808">
            <w:pPr>
              <w:rPr>
                <w:b/>
                <w:sz w:val="16"/>
                <w:szCs w:val="16"/>
                <w:lang w:val="en-GB"/>
              </w:rPr>
            </w:pPr>
            <w:r>
              <w:rPr>
                <w:b/>
                <w:sz w:val="16"/>
                <w:szCs w:val="16"/>
                <w:lang w:val="en-GB"/>
              </w:rPr>
              <w:t>Role</w:t>
            </w:r>
          </w:p>
        </w:tc>
        <w:tc>
          <w:tcPr>
            <w:tcW w:w="708" w:type="dxa"/>
          </w:tcPr>
          <w:p w14:paraId="3C373C34" w14:textId="77777777" w:rsidR="000234BB" w:rsidRDefault="000234BB" w:rsidP="00725808">
            <w:pPr>
              <w:rPr>
                <w:b/>
                <w:sz w:val="16"/>
                <w:szCs w:val="16"/>
                <w:lang w:val="en-GB"/>
              </w:rPr>
            </w:pPr>
            <w:r>
              <w:rPr>
                <w:b/>
                <w:sz w:val="16"/>
                <w:szCs w:val="16"/>
                <w:lang w:val="en-GB"/>
              </w:rPr>
              <w:t>Mult</w:t>
            </w:r>
          </w:p>
        </w:tc>
        <w:tc>
          <w:tcPr>
            <w:tcW w:w="567" w:type="dxa"/>
          </w:tcPr>
          <w:p w14:paraId="2E0D76B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5907D42" w14:textId="77777777" w:rsidR="000234BB" w:rsidRPr="008359F5" w:rsidRDefault="000234BB" w:rsidP="00725808">
            <w:pPr>
              <w:rPr>
                <w:b/>
                <w:sz w:val="16"/>
                <w:szCs w:val="16"/>
                <w:lang w:val="en-GB"/>
              </w:rPr>
            </w:pPr>
            <w:r>
              <w:rPr>
                <w:b/>
                <w:sz w:val="16"/>
                <w:szCs w:val="16"/>
                <w:lang w:val="en-GB"/>
              </w:rPr>
              <w:t>Comment</w:t>
            </w:r>
          </w:p>
        </w:tc>
      </w:tr>
      <w:tr w:rsidR="000234BB" w:rsidRPr="00CC6307" w14:paraId="68372562" w14:textId="77777777" w:rsidTr="00725808">
        <w:tc>
          <w:tcPr>
            <w:tcW w:w="1588" w:type="dxa"/>
          </w:tcPr>
          <w:p w14:paraId="727C9779" w14:textId="77777777" w:rsidR="000234BB" w:rsidRPr="00634625" w:rsidRDefault="000234BB" w:rsidP="00725808">
            <w:pPr>
              <w:pStyle w:val="SmallStandard"/>
            </w:pPr>
            <w:r>
              <w:t>ModuleFamily</w:t>
            </w:r>
          </w:p>
        </w:tc>
        <w:tc>
          <w:tcPr>
            <w:tcW w:w="708" w:type="dxa"/>
          </w:tcPr>
          <w:p w14:paraId="30CBE1E3" w14:textId="77777777" w:rsidR="000234BB" w:rsidRPr="00D331EF" w:rsidRDefault="000234BB" w:rsidP="00725808">
            <w:pPr>
              <w:pStyle w:val="SmallStandard"/>
            </w:pPr>
            <w:r w:rsidRPr="00D01517">
              <w:t>0..*</w:t>
            </w:r>
          </w:p>
        </w:tc>
        <w:tc>
          <w:tcPr>
            <w:tcW w:w="1560" w:type="dxa"/>
          </w:tcPr>
          <w:p w14:paraId="18A58EB8" w14:textId="77777777" w:rsidR="000234BB" w:rsidRPr="00132C43" w:rsidRDefault="000234BB" w:rsidP="00725808">
            <w:pPr>
              <w:pStyle w:val="SmallStandard"/>
            </w:pPr>
            <w:r>
              <w:t>moduleInFamily</w:t>
            </w:r>
          </w:p>
        </w:tc>
        <w:tc>
          <w:tcPr>
            <w:tcW w:w="708" w:type="dxa"/>
          </w:tcPr>
          <w:p w14:paraId="2260E6BD" w14:textId="77777777" w:rsidR="000234BB" w:rsidRPr="00D331EF" w:rsidRDefault="000234BB" w:rsidP="00725808">
            <w:pPr>
              <w:pStyle w:val="SmallStandard"/>
            </w:pPr>
            <w:r w:rsidRPr="00D01517">
              <w:t>1..*</w:t>
            </w:r>
          </w:p>
        </w:tc>
        <w:tc>
          <w:tcPr>
            <w:tcW w:w="567" w:type="dxa"/>
          </w:tcPr>
          <w:p w14:paraId="7A80957B" w14:textId="77777777" w:rsidR="000234BB" w:rsidRPr="00D331EF" w:rsidRDefault="000234BB" w:rsidP="00725808">
            <w:pPr>
              <w:pStyle w:val="SmallStandard"/>
            </w:pPr>
            <w:r>
              <w:t>N</w:t>
            </w:r>
          </w:p>
        </w:tc>
        <w:tc>
          <w:tcPr>
            <w:tcW w:w="3969" w:type="dxa"/>
          </w:tcPr>
          <w:p w14:paraId="31F3920F" w14:textId="77777777" w:rsidR="000234BB" w:rsidRDefault="000234BB" w:rsidP="00725808">
            <w:pPr>
              <w:pStyle w:val="SmallStandard"/>
            </w:pPr>
            <w:r w:rsidRPr="00491287">
              <w:t xml:space="preserve">References the Modules that belong to the ModuleFamily. </w:t>
            </w:r>
          </w:p>
        </w:tc>
      </w:tr>
      <w:tr w:rsidR="000234BB" w:rsidRPr="00CC6307" w14:paraId="1F10D253" w14:textId="77777777" w:rsidTr="00725808">
        <w:tc>
          <w:tcPr>
            <w:tcW w:w="1588" w:type="dxa"/>
          </w:tcPr>
          <w:p w14:paraId="26A21BEF" w14:textId="77777777" w:rsidR="000234BB" w:rsidRPr="00634625" w:rsidRDefault="000234BB" w:rsidP="00725808">
            <w:pPr>
              <w:pStyle w:val="SmallStandard"/>
            </w:pPr>
            <w:r>
              <w:t>ModuleList</w:t>
            </w:r>
          </w:p>
        </w:tc>
        <w:tc>
          <w:tcPr>
            <w:tcW w:w="708" w:type="dxa"/>
          </w:tcPr>
          <w:p w14:paraId="341678EA" w14:textId="77777777" w:rsidR="000234BB" w:rsidRPr="00D331EF" w:rsidRDefault="000234BB" w:rsidP="00725808">
            <w:pPr>
              <w:pStyle w:val="SmallStandard"/>
            </w:pPr>
            <w:r w:rsidRPr="00D01517">
              <w:t>0..*</w:t>
            </w:r>
          </w:p>
        </w:tc>
        <w:tc>
          <w:tcPr>
            <w:tcW w:w="1560" w:type="dxa"/>
          </w:tcPr>
          <w:p w14:paraId="5D2981B9" w14:textId="77777777" w:rsidR="000234BB" w:rsidRPr="00132C43" w:rsidRDefault="000234BB" w:rsidP="00725808">
            <w:pPr>
              <w:pStyle w:val="SmallStandard"/>
            </w:pPr>
            <w:r>
              <w:t>moduleInList</w:t>
            </w:r>
          </w:p>
        </w:tc>
        <w:tc>
          <w:tcPr>
            <w:tcW w:w="708" w:type="dxa"/>
          </w:tcPr>
          <w:p w14:paraId="1C627272" w14:textId="77777777" w:rsidR="000234BB" w:rsidRPr="00D331EF" w:rsidRDefault="000234BB" w:rsidP="00725808">
            <w:pPr>
              <w:pStyle w:val="SmallStandard"/>
            </w:pPr>
            <w:r w:rsidRPr="00D01517">
              <w:t>1..*</w:t>
            </w:r>
          </w:p>
        </w:tc>
        <w:tc>
          <w:tcPr>
            <w:tcW w:w="567" w:type="dxa"/>
          </w:tcPr>
          <w:p w14:paraId="07CD49E6" w14:textId="77777777" w:rsidR="000234BB" w:rsidRPr="00D331EF" w:rsidRDefault="000234BB" w:rsidP="00725808">
            <w:pPr>
              <w:pStyle w:val="SmallStandard"/>
            </w:pPr>
            <w:r>
              <w:t>N</w:t>
            </w:r>
          </w:p>
        </w:tc>
        <w:tc>
          <w:tcPr>
            <w:tcW w:w="3969" w:type="dxa"/>
          </w:tcPr>
          <w:p w14:paraId="69989ECB" w14:textId="77777777" w:rsidR="000234BB" w:rsidRDefault="000234BB" w:rsidP="00725808">
            <w:pPr>
              <w:pStyle w:val="SmallStandard"/>
            </w:pPr>
            <w:r w:rsidRPr="00491287">
              <w:t>References the Modules that belong to the ModuleList. If any of the referenced Modules participates in a configuration the completion components participate, too.</w:t>
            </w:r>
          </w:p>
        </w:tc>
      </w:tr>
    </w:tbl>
    <w:p w14:paraId="6361884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6" w:name="_f21236bff7d00ceb327f2d9eed6c5594"/>
      <w:r>
        <w:rPr>
          <w:lang w:val="en-GB"/>
        </w:rPr>
        <w:t>Role</w:t>
      </w:r>
      <w:bookmarkEnd w:id="1416"/>
    </w:p>
    <w:p w14:paraId="2FB6DD1F" w14:textId="77777777" w:rsidR="000234BB" w:rsidRDefault="000234BB" w:rsidP="000234BB">
      <w:r>
        <w:rPr>
          <w:sz w:val="18"/>
          <w:szCs w:val="18"/>
        </w:rPr>
        <w:t>A Role is the corresponding mechanism for OccurrenceOrUsages to the PartOrUsageRelatedSpecifcations for PartVersions or PartUsages. The PartOrUsageRelatedSpecifcations are describing a certain aspect of the master data of a part. A Role describes the corresponding properties and relationships for instances of a part (e.g. the usage specific properties of a wire occurrence like the length or the contacting).</w:t>
      </w:r>
    </w:p>
    <w:p w14:paraId="154DBE5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DB3B9BF" w14:textId="77777777" w:rsidTr="00725808">
        <w:tc>
          <w:tcPr>
            <w:tcW w:w="2013" w:type="dxa"/>
            <w:tcMar>
              <w:top w:w="28" w:type="dxa"/>
              <w:left w:w="28" w:type="dxa"/>
              <w:bottom w:w="28" w:type="dxa"/>
              <w:right w:w="28" w:type="dxa"/>
            </w:tcMar>
          </w:tcPr>
          <w:p w14:paraId="628CAFE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A461580" w14:textId="78B607C3"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1FFBFEA7" w14:textId="77777777" w:rsidTr="00725808">
        <w:tc>
          <w:tcPr>
            <w:tcW w:w="2013" w:type="dxa"/>
            <w:tcMar>
              <w:top w:w="28" w:type="dxa"/>
              <w:left w:w="28" w:type="dxa"/>
              <w:bottom w:w="28" w:type="dxa"/>
              <w:right w:w="28" w:type="dxa"/>
            </w:tcMar>
          </w:tcPr>
          <w:p w14:paraId="72E9C3F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0F5351" w14:textId="77777777" w:rsidR="000234BB" w:rsidRDefault="000234BB" w:rsidP="00725808"/>
        </w:tc>
      </w:tr>
      <w:tr w:rsidR="000234BB" w:rsidRPr="008359F5" w14:paraId="0ED5CB25" w14:textId="77777777" w:rsidTr="00725808">
        <w:tc>
          <w:tcPr>
            <w:tcW w:w="2013" w:type="dxa"/>
            <w:tcMar>
              <w:top w:w="28" w:type="dxa"/>
              <w:left w:w="28" w:type="dxa"/>
              <w:bottom w:w="28" w:type="dxa"/>
              <w:right w:w="28" w:type="dxa"/>
            </w:tcMar>
          </w:tcPr>
          <w:p w14:paraId="2165174C"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3E3B9527" w14:textId="77777777" w:rsidR="000234BB" w:rsidRPr="000437C1" w:rsidRDefault="000234BB" w:rsidP="00725808">
            <w:pPr>
              <w:pStyle w:val="SmallStandard"/>
            </w:pPr>
            <w:r>
              <w:t>true</w:t>
            </w:r>
          </w:p>
        </w:tc>
      </w:tr>
    </w:tbl>
    <w:p w14:paraId="3ADEF2F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6AD733A" w14:textId="77777777" w:rsidTr="00725808">
        <w:tc>
          <w:tcPr>
            <w:tcW w:w="2013" w:type="dxa"/>
            <w:tcMar>
              <w:top w:w="28" w:type="dxa"/>
              <w:left w:w="28" w:type="dxa"/>
              <w:bottom w:w="28" w:type="dxa"/>
              <w:right w:w="28" w:type="dxa"/>
            </w:tcMar>
          </w:tcPr>
          <w:p w14:paraId="161C44ED"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58D055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E130B9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BB054A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25EBE54" w14:textId="77777777" w:rsidTr="00725808">
        <w:tc>
          <w:tcPr>
            <w:tcW w:w="2013" w:type="dxa"/>
            <w:tcMar>
              <w:top w:w="28" w:type="dxa"/>
              <w:left w:w="28" w:type="dxa"/>
              <w:bottom w:w="28" w:type="dxa"/>
              <w:right w:w="28" w:type="dxa"/>
            </w:tcMar>
          </w:tcPr>
          <w:p w14:paraId="172A2DA6"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4825E7E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13EAEB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CC23B04" w14:textId="77777777" w:rsidR="000234BB" w:rsidRDefault="000234BB" w:rsidP="00725808">
            <w:pPr>
              <w:jc w:val="left"/>
            </w:pPr>
            <w:r>
              <w:rPr>
                <w:sz w:val="16"/>
                <w:szCs w:val="16"/>
              </w:rPr>
              <w:t>Specifies a unique identification of the Role. The identification is guaranteed to be unique within the OccurrenceOrUsage.</w:t>
            </w:r>
          </w:p>
        </w:tc>
      </w:tr>
    </w:tbl>
    <w:p w14:paraId="57B866F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79F1559" w14:textId="77777777" w:rsidTr="00725808">
        <w:tc>
          <w:tcPr>
            <w:tcW w:w="2296" w:type="dxa"/>
            <w:gridSpan w:val="2"/>
          </w:tcPr>
          <w:p w14:paraId="58540D3E"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B8CDDB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62369CF" w14:textId="77777777" w:rsidR="000234BB" w:rsidRDefault="000234BB" w:rsidP="00725808">
            <w:pPr>
              <w:jc w:val="center"/>
              <w:rPr>
                <w:b/>
                <w:sz w:val="16"/>
                <w:szCs w:val="16"/>
                <w:lang w:val="en-GB"/>
              </w:rPr>
            </w:pPr>
            <w:r>
              <w:rPr>
                <w:b/>
                <w:sz w:val="16"/>
                <w:szCs w:val="16"/>
                <w:lang w:val="en-GB"/>
              </w:rPr>
              <w:t>General</w:t>
            </w:r>
          </w:p>
        </w:tc>
      </w:tr>
      <w:tr w:rsidR="000234BB" w:rsidRPr="00720F6F" w14:paraId="065FA178" w14:textId="77777777" w:rsidTr="00725808">
        <w:tc>
          <w:tcPr>
            <w:tcW w:w="1588" w:type="dxa"/>
          </w:tcPr>
          <w:p w14:paraId="1D02C76F" w14:textId="77777777" w:rsidR="000234BB" w:rsidRDefault="000234BB" w:rsidP="00725808">
            <w:pPr>
              <w:rPr>
                <w:b/>
                <w:sz w:val="16"/>
                <w:szCs w:val="16"/>
                <w:lang w:val="en-GB"/>
              </w:rPr>
            </w:pPr>
            <w:r>
              <w:rPr>
                <w:b/>
                <w:sz w:val="16"/>
                <w:szCs w:val="16"/>
                <w:lang w:val="en-GB"/>
              </w:rPr>
              <w:t>Type</w:t>
            </w:r>
          </w:p>
        </w:tc>
        <w:tc>
          <w:tcPr>
            <w:tcW w:w="708" w:type="dxa"/>
          </w:tcPr>
          <w:p w14:paraId="0EA9A779" w14:textId="77777777" w:rsidR="000234BB" w:rsidRDefault="000234BB" w:rsidP="00725808">
            <w:pPr>
              <w:rPr>
                <w:b/>
                <w:sz w:val="16"/>
                <w:szCs w:val="16"/>
                <w:lang w:val="en-GB"/>
              </w:rPr>
            </w:pPr>
            <w:r>
              <w:rPr>
                <w:b/>
                <w:sz w:val="16"/>
                <w:szCs w:val="16"/>
                <w:lang w:val="en-GB"/>
              </w:rPr>
              <w:t>Mult</w:t>
            </w:r>
          </w:p>
        </w:tc>
        <w:tc>
          <w:tcPr>
            <w:tcW w:w="1560" w:type="dxa"/>
          </w:tcPr>
          <w:p w14:paraId="1D8A7EA3" w14:textId="77777777" w:rsidR="000234BB" w:rsidRDefault="000234BB" w:rsidP="00725808">
            <w:pPr>
              <w:rPr>
                <w:b/>
                <w:sz w:val="16"/>
                <w:szCs w:val="16"/>
                <w:lang w:val="en-GB"/>
              </w:rPr>
            </w:pPr>
            <w:r>
              <w:rPr>
                <w:b/>
                <w:sz w:val="16"/>
                <w:szCs w:val="16"/>
                <w:lang w:val="en-GB"/>
              </w:rPr>
              <w:t>Role</w:t>
            </w:r>
          </w:p>
        </w:tc>
        <w:tc>
          <w:tcPr>
            <w:tcW w:w="708" w:type="dxa"/>
          </w:tcPr>
          <w:p w14:paraId="6528F719" w14:textId="77777777" w:rsidR="000234BB" w:rsidRDefault="000234BB" w:rsidP="00725808">
            <w:pPr>
              <w:rPr>
                <w:b/>
                <w:sz w:val="16"/>
                <w:szCs w:val="16"/>
                <w:lang w:val="en-GB"/>
              </w:rPr>
            </w:pPr>
            <w:r>
              <w:rPr>
                <w:b/>
                <w:sz w:val="16"/>
                <w:szCs w:val="16"/>
                <w:lang w:val="en-GB"/>
              </w:rPr>
              <w:t>Mult</w:t>
            </w:r>
          </w:p>
        </w:tc>
        <w:tc>
          <w:tcPr>
            <w:tcW w:w="567" w:type="dxa"/>
          </w:tcPr>
          <w:p w14:paraId="6F9C69A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E8DF0E6" w14:textId="77777777" w:rsidR="000234BB" w:rsidRPr="008359F5" w:rsidRDefault="000234BB" w:rsidP="00725808">
            <w:pPr>
              <w:rPr>
                <w:b/>
                <w:sz w:val="16"/>
                <w:szCs w:val="16"/>
                <w:lang w:val="en-GB"/>
              </w:rPr>
            </w:pPr>
            <w:r>
              <w:rPr>
                <w:b/>
                <w:sz w:val="16"/>
                <w:szCs w:val="16"/>
                <w:lang w:val="en-GB"/>
              </w:rPr>
              <w:t>Comment</w:t>
            </w:r>
          </w:p>
        </w:tc>
      </w:tr>
      <w:tr w:rsidR="000234BB" w:rsidRPr="00CC6307" w14:paraId="24AF7AAC" w14:textId="77777777" w:rsidTr="00725808">
        <w:tc>
          <w:tcPr>
            <w:tcW w:w="1588" w:type="dxa"/>
          </w:tcPr>
          <w:p w14:paraId="1DC21A04" w14:textId="77777777" w:rsidR="000234BB" w:rsidRPr="00634625" w:rsidRDefault="000234BB" w:rsidP="00725808">
            <w:pPr>
              <w:pStyle w:val="SmallStandard"/>
            </w:pPr>
            <w:r>
              <w:t>OccurrenceOrUsage</w:t>
            </w:r>
          </w:p>
        </w:tc>
        <w:tc>
          <w:tcPr>
            <w:tcW w:w="708" w:type="dxa"/>
          </w:tcPr>
          <w:p w14:paraId="3A6CBF61" w14:textId="77777777" w:rsidR="000234BB" w:rsidRPr="00D331EF" w:rsidRDefault="000234BB" w:rsidP="00725808">
            <w:pPr>
              <w:pStyle w:val="SmallStandard"/>
            </w:pPr>
            <w:r w:rsidRPr="00D01517">
              <w:t>0..1</w:t>
            </w:r>
          </w:p>
        </w:tc>
        <w:tc>
          <w:tcPr>
            <w:tcW w:w="1560" w:type="dxa"/>
          </w:tcPr>
          <w:p w14:paraId="78F6C15B" w14:textId="77777777" w:rsidR="000234BB" w:rsidRPr="00132C43" w:rsidRDefault="000234BB" w:rsidP="00725808">
            <w:pPr>
              <w:pStyle w:val="SmallStandard"/>
            </w:pPr>
            <w:r>
              <w:t>role</w:t>
            </w:r>
          </w:p>
        </w:tc>
        <w:tc>
          <w:tcPr>
            <w:tcW w:w="708" w:type="dxa"/>
          </w:tcPr>
          <w:p w14:paraId="2D64A716" w14:textId="77777777" w:rsidR="000234BB" w:rsidRPr="00D331EF" w:rsidRDefault="000234BB" w:rsidP="00725808">
            <w:pPr>
              <w:pStyle w:val="SmallStandard"/>
            </w:pPr>
            <w:r w:rsidRPr="00D01517">
              <w:t>0..*</w:t>
            </w:r>
          </w:p>
        </w:tc>
        <w:tc>
          <w:tcPr>
            <w:tcW w:w="567" w:type="dxa"/>
          </w:tcPr>
          <w:p w14:paraId="096AC78B" w14:textId="77777777" w:rsidR="000234BB" w:rsidRDefault="000234BB" w:rsidP="00725808">
            <w:pPr>
              <w:pStyle w:val="SmallStandard"/>
            </w:pPr>
            <w:r>
              <w:t>Y</w:t>
            </w:r>
          </w:p>
        </w:tc>
        <w:tc>
          <w:tcPr>
            <w:tcW w:w="3969" w:type="dxa"/>
          </w:tcPr>
          <w:p w14:paraId="6075DD16" w14:textId="77777777" w:rsidR="000234BB" w:rsidRDefault="000234BB" w:rsidP="00725808">
            <w:pPr>
              <w:jc w:val="left"/>
            </w:pPr>
            <w:r>
              <w:rPr>
                <w:sz w:val="16"/>
                <w:szCs w:val="16"/>
              </w:rPr>
              <w:t>Specifies the different roles of the OccurrenceOrUsage.</w:t>
            </w:r>
          </w:p>
        </w:tc>
      </w:tr>
    </w:tbl>
    <w:p w14:paraId="7B01DE9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7" w:name="_2908f11a0df14adb542cd66a4c18bed4"/>
      <w:r>
        <w:rPr>
          <w:lang w:val="en-GB"/>
        </w:rPr>
        <w:t>SpecificRole</w:t>
      </w:r>
      <w:bookmarkEnd w:id="1417"/>
    </w:p>
    <w:p w14:paraId="11C62DD7" w14:textId="77777777" w:rsidR="000234BB" w:rsidRDefault="000234BB" w:rsidP="000234BB">
      <w:r>
        <w:rPr>
          <w:sz w:val="18"/>
          <w:szCs w:val="18"/>
        </w:rPr>
        <w:t>A SpecificRole is the possibility to define instance specific properties with custom properties (see ExtendableElement). This is necessary, if the part is described by custom properties of a PartOrUsageRelatedSpecification.</w:t>
      </w:r>
    </w:p>
    <w:p w14:paraId="7AD94DD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5CB9379" w14:textId="77777777" w:rsidTr="00725808">
        <w:tc>
          <w:tcPr>
            <w:tcW w:w="2013" w:type="dxa"/>
            <w:tcMar>
              <w:top w:w="28" w:type="dxa"/>
              <w:left w:w="28" w:type="dxa"/>
              <w:bottom w:w="28" w:type="dxa"/>
              <w:right w:w="28" w:type="dxa"/>
            </w:tcMar>
          </w:tcPr>
          <w:p w14:paraId="7D8D49C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53B175" w14:textId="7A54ADA3"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3EC7DCE4" w14:textId="77777777" w:rsidTr="00725808">
        <w:tc>
          <w:tcPr>
            <w:tcW w:w="2013" w:type="dxa"/>
            <w:tcMar>
              <w:top w:w="28" w:type="dxa"/>
              <w:left w:w="28" w:type="dxa"/>
              <w:bottom w:w="28" w:type="dxa"/>
              <w:right w:w="28" w:type="dxa"/>
            </w:tcMar>
          </w:tcPr>
          <w:p w14:paraId="3DE544C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8B51A5" w14:textId="77777777" w:rsidR="000234BB" w:rsidRDefault="000234BB" w:rsidP="00725808"/>
        </w:tc>
      </w:tr>
      <w:tr w:rsidR="000234BB" w:rsidRPr="008359F5" w14:paraId="29BF6E62" w14:textId="77777777" w:rsidTr="00725808">
        <w:tc>
          <w:tcPr>
            <w:tcW w:w="2013" w:type="dxa"/>
            <w:tcMar>
              <w:top w:w="28" w:type="dxa"/>
              <w:left w:w="28" w:type="dxa"/>
              <w:bottom w:w="28" w:type="dxa"/>
              <w:right w:w="28" w:type="dxa"/>
            </w:tcMar>
          </w:tcPr>
          <w:p w14:paraId="1471E84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E8B046" w14:textId="77777777" w:rsidR="000234BB" w:rsidRPr="000437C1" w:rsidRDefault="000234BB" w:rsidP="00725808">
            <w:pPr>
              <w:pStyle w:val="SmallStandard"/>
            </w:pPr>
            <w:r>
              <w:t>false</w:t>
            </w:r>
          </w:p>
        </w:tc>
      </w:tr>
    </w:tbl>
    <w:p w14:paraId="2FFA704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CF82184" w14:textId="77777777" w:rsidTr="00725808">
        <w:tc>
          <w:tcPr>
            <w:tcW w:w="2013" w:type="dxa"/>
            <w:tcMar>
              <w:top w:w="28" w:type="dxa"/>
              <w:left w:w="28" w:type="dxa"/>
              <w:bottom w:w="28" w:type="dxa"/>
              <w:right w:w="28" w:type="dxa"/>
            </w:tcMar>
          </w:tcPr>
          <w:p w14:paraId="35B33DD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8587BA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58DB7D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8D2E06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839E825" w14:textId="77777777" w:rsidTr="00725808">
        <w:tc>
          <w:tcPr>
            <w:tcW w:w="2013" w:type="dxa"/>
            <w:tcMar>
              <w:top w:w="28" w:type="dxa"/>
              <w:left w:w="28" w:type="dxa"/>
              <w:bottom w:w="28" w:type="dxa"/>
              <w:right w:w="28" w:type="dxa"/>
            </w:tcMar>
          </w:tcPr>
          <w:p w14:paraId="062AAB16" w14:textId="77777777" w:rsidR="000234BB" w:rsidRPr="00620BBE" w:rsidRDefault="000234BB" w:rsidP="00725808">
            <w:pPr>
              <w:pStyle w:val="SmallStandard"/>
            </w:pPr>
            <w:r w:rsidRPr="00620BBE">
              <w:t>specificRoleType</w:t>
            </w:r>
          </w:p>
        </w:tc>
        <w:tc>
          <w:tcPr>
            <w:tcW w:w="1559" w:type="dxa"/>
            <w:tcMar>
              <w:top w:w="28" w:type="dxa"/>
              <w:left w:w="28" w:type="dxa"/>
              <w:bottom w:w="28" w:type="dxa"/>
              <w:right w:w="28" w:type="dxa"/>
            </w:tcMar>
          </w:tcPr>
          <w:p w14:paraId="2DF20E4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A1ACF3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18BB8B6" w14:textId="77777777" w:rsidR="000234BB" w:rsidRDefault="000234BB" w:rsidP="00725808">
            <w:pPr>
              <w:jc w:val="left"/>
            </w:pPr>
            <w:r>
              <w:rPr>
                <w:sz w:val="16"/>
                <w:szCs w:val="16"/>
              </w:rPr>
              <w:t>Specifies the type for role.</w:t>
            </w:r>
          </w:p>
        </w:tc>
      </w:tr>
    </w:tbl>
    <w:p w14:paraId="408BBEF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E5B4990" w14:textId="77777777" w:rsidTr="00725808">
        <w:tc>
          <w:tcPr>
            <w:tcW w:w="3856" w:type="dxa"/>
            <w:gridSpan w:val="3"/>
          </w:tcPr>
          <w:p w14:paraId="4C29D64F" w14:textId="77777777" w:rsidR="000234BB" w:rsidRDefault="000234BB" w:rsidP="00725808">
            <w:pPr>
              <w:jc w:val="center"/>
              <w:rPr>
                <w:b/>
                <w:sz w:val="16"/>
                <w:szCs w:val="16"/>
                <w:lang w:val="en-GB"/>
              </w:rPr>
            </w:pPr>
            <w:r>
              <w:rPr>
                <w:b/>
                <w:sz w:val="16"/>
                <w:szCs w:val="16"/>
                <w:lang w:val="en-GB"/>
              </w:rPr>
              <w:t>Other End</w:t>
            </w:r>
          </w:p>
        </w:tc>
        <w:tc>
          <w:tcPr>
            <w:tcW w:w="708" w:type="dxa"/>
          </w:tcPr>
          <w:p w14:paraId="7C0F6099"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4F9CDDB" w14:textId="77777777" w:rsidR="000234BB" w:rsidRDefault="000234BB" w:rsidP="00725808">
            <w:pPr>
              <w:jc w:val="center"/>
              <w:rPr>
                <w:b/>
                <w:sz w:val="16"/>
                <w:szCs w:val="16"/>
                <w:lang w:val="en-GB"/>
              </w:rPr>
            </w:pPr>
            <w:r>
              <w:rPr>
                <w:b/>
                <w:sz w:val="16"/>
                <w:szCs w:val="16"/>
                <w:lang w:val="en-GB"/>
              </w:rPr>
              <w:t>General</w:t>
            </w:r>
          </w:p>
        </w:tc>
      </w:tr>
      <w:tr w:rsidR="000234BB" w:rsidRPr="00720F6F" w14:paraId="475B1C87" w14:textId="77777777" w:rsidTr="00725808">
        <w:tc>
          <w:tcPr>
            <w:tcW w:w="1573" w:type="dxa"/>
          </w:tcPr>
          <w:p w14:paraId="7F21EEA7" w14:textId="77777777" w:rsidR="000234BB" w:rsidRDefault="000234BB" w:rsidP="00725808">
            <w:pPr>
              <w:rPr>
                <w:b/>
                <w:sz w:val="16"/>
                <w:szCs w:val="16"/>
                <w:lang w:val="en-GB"/>
              </w:rPr>
            </w:pPr>
            <w:r>
              <w:rPr>
                <w:b/>
                <w:sz w:val="16"/>
                <w:szCs w:val="16"/>
                <w:lang w:val="en-GB"/>
              </w:rPr>
              <w:t>Type</w:t>
            </w:r>
          </w:p>
        </w:tc>
        <w:tc>
          <w:tcPr>
            <w:tcW w:w="1574" w:type="dxa"/>
          </w:tcPr>
          <w:p w14:paraId="53CD7899" w14:textId="77777777" w:rsidR="000234BB" w:rsidRDefault="000234BB" w:rsidP="00725808">
            <w:pPr>
              <w:rPr>
                <w:b/>
                <w:sz w:val="16"/>
                <w:szCs w:val="16"/>
                <w:lang w:val="en-GB"/>
              </w:rPr>
            </w:pPr>
            <w:r>
              <w:rPr>
                <w:b/>
                <w:sz w:val="16"/>
                <w:szCs w:val="16"/>
                <w:lang w:val="en-GB"/>
              </w:rPr>
              <w:t>Role</w:t>
            </w:r>
          </w:p>
        </w:tc>
        <w:tc>
          <w:tcPr>
            <w:tcW w:w="708" w:type="dxa"/>
          </w:tcPr>
          <w:p w14:paraId="0C987035" w14:textId="77777777" w:rsidR="000234BB" w:rsidRDefault="000234BB" w:rsidP="00725808">
            <w:pPr>
              <w:rPr>
                <w:b/>
                <w:sz w:val="16"/>
                <w:szCs w:val="16"/>
                <w:lang w:val="en-GB"/>
              </w:rPr>
            </w:pPr>
            <w:r>
              <w:rPr>
                <w:b/>
                <w:sz w:val="16"/>
                <w:szCs w:val="16"/>
                <w:lang w:val="en-GB"/>
              </w:rPr>
              <w:t>Mult</w:t>
            </w:r>
          </w:p>
        </w:tc>
        <w:tc>
          <w:tcPr>
            <w:tcW w:w="709" w:type="dxa"/>
          </w:tcPr>
          <w:p w14:paraId="4F1566F0" w14:textId="77777777" w:rsidR="000234BB" w:rsidRDefault="000234BB" w:rsidP="00725808">
            <w:pPr>
              <w:rPr>
                <w:b/>
                <w:sz w:val="16"/>
                <w:szCs w:val="16"/>
                <w:lang w:val="en-GB"/>
              </w:rPr>
            </w:pPr>
            <w:r>
              <w:rPr>
                <w:b/>
                <w:sz w:val="16"/>
                <w:szCs w:val="16"/>
                <w:lang w:val="en-GB"/>
              </w:rPr>
              <w:t>Mult</w:t>
            </w:r>
          </w:p>
        </w:tc>
        <w:tc>
          <w:tcPr>
            <w:tcW w:w="567" w:type="dxa"/>
          </w:tcPr>
          <w:p w14:paraId="031ADC2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87DA621" w14:textId="77777777" w:rsidR="000234BB" w:rsidRPr="008359F5" w:rsidRDefault="000234BB" w:rsidP="00725808">
            <w:pPr>
              <w:rPr>
                <w:b/>
                <w:sz w:val="16"/>
                <w:szCs w:val="16"/>
                <w:lang w:val="en-GB"/>
              </w:rPr>
            </w:pPr>
            <w:r>
              <w:rPr>
                <w:b/>
                <w:sz w:val="16"/>
                <w:szCs w:val="16"/>
                <w:lang w:val="en-GB"/>
              </w:rPr>
              <w:t>Comment</w:t>
            </w:r>
          </w:p>
        </w:tc>
      </w:tr>
      <w:tr w:rsidR="000234BB" w:rsidRPr="00CC6307" w14:paraId="577B5851" w14:textId="77777777" w:rsidTr="00725808">
        <w:tc>
          <w:tcPr>
            <w:tcW w:w="1573" w:type="dxa"/>
          </w:tcPr>
          <w:p w14:paraId="0D623E0A" w14:textId="77777777" w:rsidR="000234BB" w:rsidRPr="00634625" w:rsidRDefault="000234BB" w:rsidP="00725808">
            <w:pPr>
              <w:pStyle w:val="SmallStandard"/>
            </w:pPr>
            <w:r>
              <w:t>PartOrUsageRelatedSpecification</w:t>
            </w:r>
          </w:p>
        </w:tc>
        <w:tc>
          <w:tcPr>
            <w:tcW w:w="1574" w:type="dxa"/>
          </w:tcPr>
          <w:p w14:paraId="0CF2B4B1" w14:textId="77777777" w:rsidR="000234BB" w:rsidRPr="00132C43" w:rsidRDefault="000234BB" w:rsidP="00725808">
            <w:pPr>
              <w:pStyle w:val="SmallStandard"/>
            </w:pPr>
            <w:r>
              <w:t>specification</w:t>
            </w:r>
          </w:p>
        </w:tc>
        <w:tc>
          <w:tcPr>
            <w:tcW w:w="708" w:type="dxa"/>
          </w:tcPr>
          <w:p w14:paraId="560AA079" w14:textId="77777777" w:rsidR="000234BB" w:rsidRPr="00D331EF" w:rsidRDefault="000234BB" w:rsidP="00725808">
            <w:pPr>
              <w:pStyle w:val="SmallStandard"/>
            </w:pPr>
            <w:r w:rsidRPr="00574783">
              <w:t>1</w:t>
            </w:r>
          </w:p>
        </w:tc>
        <w:tc>
          <w:tcPr>
            <w:tcW w:w="709" w:type="dxa"/>
          </w:tcPr>
          <w:p w14:paraId="70BB284E" w14:textId="77777777" w:rsidR="000234BB" w:rsidRPr="00D331EF" w:rsidRDefault="000234BB" w:rsidP="00725808">
            <w:pPr>
              <w:pStyle w:val="SmallStandard"/>
            </w:pPr>
            <w:r w:rsidRPr="00207506">
              <w:t>0..*</w:t>
            </w:r>
          </w:p>
        </w:tc>
        <w:tc>
          <w:tcPr>
            <w:tcW w:w="567" w:type="dxa"/>
          </w:tcPr>
          <w:p w14:paraId="57063D2F" w14:textId="77777777" w:rsidR="000234BB" w:rsidRPr="00D331EF" w:rsidRDefault="000234BB" w:rsidP="00725808">
            <w:pPr>
              <w:pStyle w:val="SmallStandard"/>
            </w:pPr>
            <w:r>
              <w:t>N</w:t>
            </w:r>
          </w:p>
        </w:tc>
        <w:tc>
          <w:tcPr>
            <w:tcW w:w="3969" w:type="dxa"/>
          </w:tcPr>
          <w:p w14:paraId="25660FDD" w14:textId="77777777" w:rsidR="000234BB" w:rsidRDefault="000234BB" w:rsidP="00725808">
            <w:pPr>
              <w:jc w:val="left"/>
            </w:pPr>
            <w:r>
              <w:rPr>
                <w:sz w:val="16"/>
                <w:szCs w:val="16"/>
              </w:rPr>
              <w:t xml:space="preserve">References the </w:t>
            </w:r>
            <w:r>
              <w:rPr>
                <w:i/>
                <w:iCs/>
                <w:sz w:val="16"/>
                <w:szCs w:val="16"/>
              </w:rPr>
              <w:t xml:space="preserve">PartOrUsageRelatedSpecification </w:t>
            </w:r>
            <w:r>
              <w:rPr>
                <w:sz w:val="16"/>
                <w:szCs w:val="16"/>
              </w:rPr>
              <w:t xml:space="preserve">that is instantiated by this </w:t>
            </w:r>
            <w:r>
              <w:rPr>
                <w:i/>
                <w:iCs/>
                <w:sz w:val="16"/>
                <w:szCs w:val="16"/>
              </w:rPr>
              <w:t>SpecificRole.</w:t>
            </w:r>
          </w:p>
        </w:tc>
      </w:tr>
    </w:tbl>
    <w:p w14:paraId="31F7FCC2"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418" w:name="_Toc33620326"/>
      <w:r>
        <w:rPr>
          <w:lang w:val="en-GB"/>
        </w:rPr>
        <w:t xml:space="preserve">Module </w:t>
      </w:r>
      <w:bookmarkStart w:id="1419" w:name="_234ec4e2cd12db50098a15db7bace363"/>
      <w:r>
        <w:rPr>
          <w:lang w:val="en-GB"/>
        </w:rPr>
        <w:t>instancing_electrical_parts</w:t>
      </w:r>
      <w:bookmarkEnd w:id="1419"/>
      <w:bookmarkEnd w:id="1418"/>
    </w:p>
    <w:p w14:paraId="11A8767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0" w:name="_dfa332981a3b3128613bd73f70641c5d"/>
      <w:r>
        <w:rPr>
          <w:lang w:val="en-GB"/>
        </w:rPr>
        <w:t>AbstractSlotReference</w:t>
      </w:r>
      <w:bookmarkEnd w:id="1420"/>
    </w:p>
    <w:p w14:paraId="06D4B056" w14:textId="77777777" w:rsidR="000234BB" w:rsidRDefault="000234BB" w:rsidP="000234BB">
      <w:r>
        <w:rPr>
          <w:sz w:val="18"/>
          <w:szCs w:val="18"/>
        </w:rPr>
        <w:t xml:space="preserve">An </w:t>
      </w:r>
      <w:r>
        <w:rPr>
          <w:i/>
          <w:iCs/>
          <w:sz w:val="18"/>
          <w:szCs w:val="18"/>
        </w:rPr>
        <w:t>AbstractSlotReference</w:t>
      </w:r>
      <w:r>
        <w:rPr>
          <w:sz w:val="18"/>
          <w:szCs w:val="18"/>
        </w:rPr>
        <w:t xml:space="preserve"> represents the usage of an AbstractSlot in the context of PartUsage or PartOccurrence.</w:t>
      </w:r>
    </w:p>
    <w:p w14:paraId="287D7A3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4C04B7C" w14:textId="77777777" w:rsidTr="00725808">
        <w:tc>
          <w:tcPr>
            <w:tcW w:w="2013" w:type="dxa"/>
            <w:tcMar>
              <w:top w:w="28" w:type="dxa"/>
              <w:left w:w="28" w:type="dxa"/>
              <w:bottom w:w="28" w:type="dxa"/>
              <w:right w:w="28" w:type="dxa"/>
            </w:tcMar>
          </w:tcPr>
          <w:p w14:paraId="70C6081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321799" w14:textId="1D963257"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657860B7" w14:textId="77777777" w:rsidTr="00725808">
        <w:tc>
          <w:tcPr>
            <w:tcW w:w="2013" w:type="dxa"/>
            <w:tcMar>
              <w:top w:w="28" w:type="dxa"/>
              <w:left w:w="28" w:type="dxa"/>
              <w:bottom w:w="28" w:type="dxa"/>
              <w:right w:w="28" w:type="dxa"/>
            </w:tcMar>
          </w:tcPr>
          <w:p w14:paraId="501C941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6ADB9F" w14:textId="77777777" w:rsidR="000234BB" w:rsidRDefault="000234BB" w:rsidP="00725808"/>
        </w:tc>
      </w:tr>
      <w:tr w:rsidR="000234BB" w:rsidRPr="008359F5" w14:paraId="0FC2263C" w14:textId="77777777" w:rsidTr="00725808">
        <w:tc>
          <w:tcPr>
            <w:tcW w:w="2013" w:type="dxa"/>
            <w:tcMar>
              <w:top w:w="28" w:type="dxa"/>
              <w:left w:w="28" w:type="dxa"/>
              <w:bottom w:w="28" w:type="dxa"/>
              <w:right w:w="28" w:type="dxa"/>
            </w:tcMar>
          </w:tcPr>
          <w:p w14:paraId="5623335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F7612F6" w14:textId="77777777" w:rsidR="000234BB" w:rsidRPr="000437C1" w:rsidRDefault="000234BB" w:rsidP="00725808">
            <w:pPr>
              <w:pStyle w:val="SmallStandard"/>
            </w:pPr>
            <w:r>
              <w:t>true</w:t>
            </w:r>
          </w:p>
        </w:tc>
      </w:tr>
    </w:tbl>
    <w:p w14:paraId="26418E7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2241EB1" w14:textId="77777777" w:rsidTr="00725808">
        <w:tc>
          <w:tcPr>
            <w:tcW w:w="2013" w:type="dxa"/>
            <w:tcMar>
              <w:top w:w="28" w:type="dxa"/>
              <w:left w:w="28" w:type="dxa"/>
              <w:bottom w:w="28" w:type="dxa"/>
              <w:right w:w="28" w:type="dxa"/>
            </w:tcMar>
          </w:tcPr>
          <w:p w14:paraId="3C03F7D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F4820A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D19012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34D28D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5AC44F2" w14:textId="77777777" w:rsidTr="00725808">
        <w:tc>
          <w:tcPr>
            <w:tcW w:w="2013" w:type="dxa"/>
            <w:tcMar>
              <w:top w:w="28" w:type="dxa"/>
              <w:left w:w="28" w:type="dxa"/>
              <w:bottom w:w="28" w:type="dxa"/>
              <w:right w:w="28" w:type="dxa"/>
            </w:tcMar>
          </w:tcPr>
          <w:p w14:paraId="0EBA1F55" w14:textId="77777777" w:rsidR="000234BB" w:rsidRPr="00620BBE" w:rsidRDefault="000234BB" w:rsidP="00725808">
            <w:pPr>
              <w:pStyle w:val="SmallStandard"/>
            </w:pPr>
            <w:r w:rsidRPr="00620BBE">
              <w:lastRenderedPageBreak/>
              <w:t>identification</w:t>
            </w:r>
          </w:p>
        </w:tc>
        <w:tc>
          <w:tcPr>
            <w:tcW w:w="1559" w:type="dxa"/>
            <w:tcMar>
              <w:top w:w="28" w:type="dxa"/>
              <w:left w:w="28" w:type="dxa"/>
              <w:bottom w:w="28" w:type="dxa"/>
              <w:right w:w="28" w:type="dxa"/>
            </w:tcMar>
          </w:tcPr>
          <w:p w14:paraId="1550A7BE"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23FEFC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9DE7144" w14:textId="77777777" w:rsidR="000234BB" w:rsidRDefault="000234BB" w:rsidP="00725808">
            <w:pPr>
              <w:jc w:val="left"/>
            </w:pPr>
            <w:r>
              <w:rPr>
                <w:sz w:val="16"/>
                <w:szCs w:val="16"/>
              </w:rPr>
              <w:t>Specifies a unique identification of the SlotReference. The identification is guaranteed to be unique within the ConnectorHousingRole. The cavity &amp; slot number is defined by the associated cavity and slot.</w:t>
            </w:r>
          </w:p>
        </w:tc>
      </w:tr>
    </w:tbl>
    <w:p w14:paraId="1CDDF2E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3250D83" w14:textId="77777777" w:rsidTr="00725808">
        <w:tc>
          <w:tcPr>
            <w:tcW w:w="3856" w:type="dxa"/>
            <w:gridSpan w:val="3"/>
          </w:tcPr>
          <w:p w14:paraId="09BB31A0" w14:textId="77777777" w:rsidR="000234BB" w:rsidRDefault="000234BB" w:rsidP="00725808">
            <w:pPr>
              <w:jc w:val="center"/>
              <w:rPr>
                <w:b/>
                <w:sz w:val="16"/>
                <w:szCs w:val="16"/>
                <w:lang w:val="en-GB"/>
              </w:rPr>
            </w:pPr>
            <w:r>
              <w:rPr>
                <w:b/>
                <w:sz w:val="16"/>
                <w:szCs w:val="16"/>
                <w:lang w:val="en-GB"/>
              </w:rPr>
              <w:t>Other End</w:t>
            </w:r>
          </w:p>
        </w:tc>
        <w:tc>
          <w:tcPr>
            <w:tcW w:w="708" w:type="dxa"/>
          </w:tcPr>
          <w:p w14:paraId="6D6B8E14"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23695FE" w14:textId="77777777" w:rsidR="000234BB" w:rsidRDefault="000234BB" w:rsidP="00725808">
            <w:pPr>
              <w:jc w:val="center"/>
              <w:rPr>
                <w:b/>
                <w:sz w:val="16"/>
                <w:szCs w:val="16"/>
                <w:lang w:val="en-GB"/>
              </w:rPr>
            </w:pPr>
            <w:r>
              <w:rPr>
                <w:b/>
                <w:sz w:val="16"/>
                <w:szCs w:val="16"/>
                <w:lang w:val="en-GB"/>
              </w:rPr>
              <w:t>General</w:t>
            </w:r>
          </w:p>
        </w:tc>
      </w:tr>
      <w:tr w:rsidR="000234BB" w:rsidRPr="00720F6F" w14:paraId="6FDDA752" w14:textId="77777777" w:rsidTr="00725808">
        <w:tc>
          <w:tcPr>
            <w:tcW w:w="1573" w:type="dxa"/>
          </w:tcPr>
          <w:p w14:paraId="0F842512" w14:textId="77777777" w:rsidR="000234BB" w:rsidRDefault="000234BB" w:rsidP="00725808">
            <w:pPr>
              <w:rPr>
                <w:b/>
                <w:sz w:val="16"/>
                <w:szCs w:val="16"/>
                <w:lang w:val="en-GB"/>
              </w:rPr>
            </w:pPr>
            <w:r>
              <w:rPr>
                <w:b/>
                <w:sz w:val="16"/>
                <w:szCs w:val="16"/>
                <w:lang w:val="en-GB"/>
              </w:rPr>
              <w:t>Type</w:t>
            </w:r>
          </w:p>
        </w:tc>
        <w:tc>
          <w:tcPr>
            <w:tcW w:w="1574" w:type="dxa"/>
          </w:tcPr>
          <w:p w14:paraId="5B8EEC25" w14:textId="77777777" w:rsidR="000234BB" w:rsidRDefault="000234BB" w:rsidP="00725808">
            <w:pPr>
              <w:rPr>
                <w:b/>
                <w:sz w:val="16"/>
                <w:szCs w:val="16"/>
                <w:lang w:val="en-GB"/>
              </w:rPr>
            </w:pPr>
            <w:r>
              <w:rPr>
                <w:b/>
                <w:sz w:val="16"/>
                <w:szCs w:val="16"/>
                <w:lang w:val="en-GB"/>
              </w:rPr>
              <w:t>Role</w:t>
            </w:r>
          </w:p>
        </w:tc>
        <w:tc>
          <w:tcPr>
            <w:tcW w:w="708" w:type="dxa"/>
          </w:tcPr>
          <w:p w14:paraId="150621A8" w14:textId="77777777" w:rsidR="000234BB" w:rsidRDefault="000234BB" w:rsidP="00725808">
            <w:pPr>
              <w:rPr>
                <w:b/>
                <w:sz w:val="16"/>
                <w:szCs w:val="16"/>
                <w:lang w:val="en-GB"/>
              </w:rPr>
            </w:pPr>
            <w:r>
              <w:rPr>
                <w:b/>
                <w:sz w:val="16"/>
                <w:szCs w:val="16"/>
                <w:lang w:val="en-GB"/>
              </w:rPr>
              <w:t>Mult</w:t>
            </w:r>
          </w:p>
        </w:tc>
        <w:tc>
          <w:tcPr>
            <w:tcW w:w="709" w:type="dxa"/>
          </w:tcPr>
          <w:p w14:paraId="2745F82F" w14:textId="77777777" w:rsidR="000234BB" w:rsidRDefault="000234BB" w:rsidP="00725808">
            <w:pPr>
              <w:rPr>
                <w:b/>
                <w:sz w:val="16"/>
                <w:szCs w:val="16"/>
                <w:lang w:val="en-GB"/>
              </w:rPr>
            </w:pPr>
            <w:r>
              <w:rPr>
                <w:b/>
                <w:sz w:val="16"/>
                <w:szCs w:val="16"/>
                <w:lang w:val="en-GB"/>
              </w:rPr>
              <w:t>Mult</w:t>
            </w:r>
          </w:p>
        </w:tc>
        <w:tc>
          <w:tcPr>
            <w:tcW w:w="567" w:type="dxa"/>
          </w:tcPr>
          <w:p w14:paraId="424EE7D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821B305" w14:textId="77777777" w:rsidR="000234BB" w:rsidRPr="008359F5" w:rsidRDefault="000234BB" w:rsidP="00725808">
            <w:pPr>
              <w:rPr>
                <w:b/>
                <w:sz w:val="16"/>
                <w:szCs w:val="16"/>
                <w:lang w:val="en-GB"/>
              </w:rPr>
            </w:pPr>
            <w:r>
              <w:rPr>
                <w:b/>
                <w:sz w:val="16"/>
                <w:szCs w:val="16"/>
                <w:lang w:val="en-GB"/>
              </w:rPr>
              <w:t>Comment</w:t>
            </w:r>
          </w:p>
        </w:tc>
      </w:tr>
      <w:tr w:rsidR="000234BB" w:rsidRPr="00CC6307" w14:paraId="088B9441" w14:textId="77777777" w:rsidTr="00725808">
        <w:tc>
          <w:tcPr>
            <w:tcW w:w="1573" w:type="dxa"/>
          </w:tcPr>
          <w:p w14:paraId="2568F332" w14:textId="77777777" w:rsidR="000234BB" w:rsidRPr="00634625" w:rsidRDefault="000234BB" w:rsidP="00725808">
            <w:pPr>
              <w:pStyle w:val="SmallStandard"/>
            </w:pPr>
            <w:r>
              <w:t>AbstractSlot</w:t>
            </w:r>
          </w:p>
        </w:tc>
        <w:tc>
          <w:tcPr>
            <w:tcW w:w="1574" w:type="dxa"/>
          </w:tcPr>
          <w:p w14:paraId="46468920" w14:textId="77777777" w:rsidR="000234BB" w:rsidRPr="00132C43" w:rsidRDefault="000234BB" w:rsidP="00725808">
            <w:pPr>
              <w:pStyle w:val="SmallStandard"/>
            </w:pPr>
            <w:r>
              <w:t>referencedSlot</w:t>
            </w:r>
          </w:p>
        </w:tc>
        <w:tc>
          <w:tcPr>
            <w:tcW w:w="708" w:type="dxa"/>
          </w:tcPr>
          <w:p w14:paraId="1B0760CD" w14:textId="77777777" w:rsidR="000234BB" w:rsidRPr="00D331EF" w:rsidRDefault="000234BB" w:rsidP="00725808">
            <w:pPr>
              <w:pStyle w:val="SmallStandard"/>
            </w:pPr>
            <w:r w:rsidRPr="00574783">
              <w:t>1</w:t>
            </w:r>
          </w:p>
        </w:tc>
        <w:tc>
          <w:tcPr>
            <w:tcW w:w="709" w:type="dxa"/>
          </w:tcPr>
          <w:p w14:paraId="05195997" w14:textId="77777777" w:rsidR="000234BB" w:rsidRPr="00D331EF" w:rsidRDefault="000234BB" w:rsidP="00725808">
            <w:pPr>
              <w:pStyle w:val="SmallStandard"/>
            </w:pPr>
            <w:r w:rsidRPr="00207506">
              <w:t>0..*</w:t>
            </w:r>
          </w:p>
        </w:tc>
        <w:tc>
          <w:tcPr>
            <w:tcW w:w="567" w:type="dxa"/>
          </w:tcPr>
          <w:p w14:paraId="388EA36A" w14:textId="77777777" w:rsidR="000234BB" w:rsidRPr="00D331EF" w:rsidRDefault="000234BB" w:rsidP="00725808">
            <w:pPr>
              <w:pStyle w:val="SmallStandard"/>
            </w:pPr>
            <w:r>
              <w:t>N</w:t>
            </w:r>
          </w:p>
        </w:tc>
        <w:tc>
          <w:tcPr>
            <w:tcW w:w="3969" w:type="dxa"/>
          </w:tcPr>
          <w:p w14:paraId="531FDDC4" w14:textId="77777777" w:rsidR="000234BB" w:rsidRDefault="000234BB" w:rsidP="00725808">
            <w:pPr>
              <w:pStyle w:val="SmallStandard"/>
            </w:pPr>
            <w:r w:rsidRPr="00491287">
              <w:t xml:space="preserve">Points to the slot referenced by the slot reference. </w:t>
            </w:r>
          </w:p>
        </w:tc>
      </w:tr>
    </w:tbl>
    <w:p w14:paraId="6DC3323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191CF54" w14:textId="77777777" w:rsidTr="00725808">
        <w:tc>
          <w:tcPr>
            <w:tcW w:w="2296" w:type="dxa"/>
            <w:gridSpan w:val="2"/>
          </w:tcPr>
          <w:p w14:paraId="746B49F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3007F16"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518556B" w14:textId="77777777" w:rsidR="000234BB" w:rsidRDefault="000234BB" w:rsidP="00725808">
            <w:pPr>
              <w:jc w:val="center"/>
              <w:rPr>
                <w:b/>
                <w:sz w:val="16"/>
                <w:szCs w:val="16"/>
                <w:lang w:val="en-GB"/>
              </w:rPr>
            </w:pPr>
            <w:r>
              <w:rPr>
                <w:b/>
                <w:sz w:val="16"/>
                <w:szCs w:val="16"/>
                <w:lang w:val="en-GB"/>
              </w:rPr>
              <w:t>General</w:t>
            </w:r>
          </w:p>
        </w:tc>
      </w:tr>
      <w:tr w:rsidR="000234BB" w:rsidRPr="00720F6F" w14:paraId="09C8186C" w14:textId="77777777" w:rsidTr="00725808">
        <w:tc>
          <w:tcPr>
            <w:tcW w:w="1588" w:type="dxa"/>
          </w:tcPr>
          <w:p w14:paraId="71CB7ABE" w14:textId="77777777" w:rsidR="000234BB" w:rsidRDefault="000234BB" w:rsidP="00725808">
            <w:pPr>
              <w:rPr>
                <w:b/>
                <w:sz w:val="16"/>
                <w:szCs w:val="16"/>
                <w:lang w:val="en-GB"/>
              </w:rPr>
            </w:pPr>
            <w:r>
              <w:rPr>
                <w:b/>
                <w:sz w:val="16"/>
                <w:szCs w:val="16"/>
                <w:lang w:val="en-GB"/>
              </w:rPr>
              <w:t>Type</w:t>
            </w:r>
          </w:p>
        </w:tc>
        <w:tc>
          <w:tcPr>
            <w:tcW w:w="708" w:type="dxa"/>
          </w:tcPr>
          <w:p w14:paraId="2630B1D4" w14:textId="77777777" w:rsidR="000234BB" w:rsidRDefault="000234BB" w:rsidP="00725808">
            <w:pPr>
              <w:rPr>
                <w:b/>
                <w:sz w:val="16"/>
                <w:szCs w:val="16"/>
                <w:lang w:val="en-GB"/>
              </w:rPr>
            </w:pPr>
            <w:r>
              <w:rPr>
                <w:b/>
                <w:sz w:val="16"/>
                <w:szCs w:val="16"/>
                <w:lang w:val="en-GB"/>
              </w:rPr>
              <w:t>Mult</w:t>
            </w:r>
          </w:p>
        </w:tc>
        <w:tc>
          <w:tcPr>
            <w:tcW w:w="1560" w:type="dxa"/>
          </w:tcPr>
          <w:p w14:paraId="3522CD96" w14:textId="77777777" w:rsidR="000234BB" w:rsidRDefault="000234BB" w:rsidP="00725808">
            <w:pPr>
              <w:rPr>
                <w:b/>
                <w:sz w:val="16"/>
                <w:szCs w:val="16"/>
                <w:lang w:val="en-GB"/>
              </w:rPr>
            </w:pPr>
            <w:r>
              <w:rPr>
                <w:b/>
                <w:sz w:val="16"/>
                <w:szCs w:val="16"/>
                <w:lang w:val="en-GB"/>
              </w:rPr>
              <w:t>Role</w:t>
            </w:r>
          </w:p>
        </w:tc>
        <w:tc>
          <w:tcPr>
            <w:tcW w:w="708" w:type="dxa"/>
          </w:tcPr>
          <w:p w14:paraId="1335B67B" w14:textId="77777777" w:rsidR="000234BB" w:rsidRDefault="000234BB" w:rsidP="00725808">
            <w:pPr>
              <w:rPr>
                <w:b/>
                <w:sz w:val="16"/>
                <w:szCs w:val="16"/>
                <w:lang w:val="en-GB"/>
              </w:rPr>
            </w:pPr>
            <w:r>
              <w:rPr>
                <w:b/>
                <w:sz w:val="16"/>
                <w:szCs w:val="16"/>
                <w:lang w:val="en-GB"/>
              </w:rPr>
              <w:t>Mult</w:t>
            </w:r>
          </w:p>
        </w:tc>
        <w:tc>
          <w:tcPr>
            <w:tcW w:w="567" w:type="dxa"/>
          </w:tcPr>
          <w:p w14:paraId="0EA64F0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D315CF6" w14:textId="77777777" w:rsidR="000234BB" w:rsidRPr="008359F5" w:rsidRDefault="000234BB" w:rsidP="00725808">
            <w:pPr>
              <w:rPr>
                <w:b/>
                <w:sz w:val="16"/>
                <w:szCs w:val="16"/>
                <w:lang w:val="en-GB"/>
              </w:rPr>
            </w:pPr>
            <w:r>
              <w:rPr>
                <w:b/>
                <w:sz w:val="16"/>
                <w:szCs w:val="16"/>
                <w:lang w:val="en-GB"/>
              </w:rPr>
              <w:t>Comment</w:t>
            </w:r>
          </w:p>
        </w:tc>
      </w:tr>
      <w:tr w:rsidR="000234BB" w:rsidRPr="00CC6307" w14:paraId="48E726D4" w14:textId="77777777" w:rsidTr="00725808">
        <w:tc>
          <w:tcPr>
            <w:tcW w:w="1588" w:type="dxa"/>
          </w:tcPr>
          <w:p w14:paraId="5C5D8C8C" w14:textId="77777777" w:rsidR="000234BB" w:rsidRPr="00634625" w:rsidRDefault="000234BB" w:rsidP="00725808">
            <w:pPr>
              <w:pStyle w:val="SmallStandard"/>
            </w:pPr>
            <w:r>
              <w:t>SlotCoupling</w:t>
            </w:r>
          </w:p>
        </w:tc>
        <w:tc>
          <w:tcPr>
            <w:tcW w:w="708" w:type="dxa"/>
          </w:tcPr>
          <w:p w14:paraId="0BE5C23C" w14:textId="77777777" w:rsidR="000234BB" w:rsidRPr="00D331EF" w:rsidRDefault="000234BB" w:rsidP="00725808">
            <w:pPr>
              <w:pStyle w:val="SmallStandard"/>
            </w:pPr>
            <w:r w:rsidRPr="00D01517">
              <w:t>0..*</w:t>
            </w:r>
          </w:p>
        </w:tc>
        <w:tc>
          <w:tcPr>
            <w:tcW w:w="1560" w:type="dxa"/>
          </w:tcPr>
          <w:p w14:paraId="08593671" w14:textId="77777777" w:rsidR="000234BB" w:rsidRPr="00132C43" w:rsidRDefault="000234BB" w:rsidP="00725808">
            <w:pPr>
              <w:pStyle w:val="SmallStandard"/>
            </w:pPr>
            <w:r>
              <w:t>secondSlot</w:t>
            </w:r>
          </w:p>
        </w:tc>
        <w:tc>
          <w:tcPr>
            <w:tcW w:w="708" w:type="dxa"/>
          </w:tcPr>
          <w:p w14:paraId="618A3AD5" w14:textId="77777777" w:rsidR="000234BB" w:rsidRPr="00D331EF" w:rsidRDefault="000234BB" w:rsidP="00725808">
            <w:pPr>
              <w:pStyle w:val="SmallStandard"/>
            </w:pPr>
            <w:r w:rsidRPr="00D01517">
              <w:t>1</w:t>
            </w:r>
          </w:p>
        </w:tc>
        <w:tc>
          <w:tcPr>
            <w:tcW w:w="567" w:type="dxa"/>
          </w:tcPr>
          <w:p w14:paraId="0EFFD68C" w14:textId="77777777" w:rsidR="000234BB" w:rsidRPr="00D331EF" w:rsidRDefault="000234BB" w:rsidP="00725808">
            <w:pPr>
              <w:pStyle w:val="SmallStandard"/>
            </w:pPr>
            <w:r>
              <w:t>N</w:t>
            </w:r>
          </w:p>
        </w:tc>
        <w:tc>
          <w:tcPr>
            <w:tcW w:w="3969" w:type="dxa"/>
          </w:tcPr>
          <w:p w14:paraId="07D6722F" w14:textId="77777777" w:rsidR="000234BB" w:rsidRDefault="000234BB" w:rsidP="00725808"/>
        </w:tc>
      </w:tr>
      <w:tr w:rsidR="000234BB" w:rsidRPr="00CC6307" w14:paraId="47817AE4" w14:textId="77777777" w:rsidTr="00725808">
        <w:tc>
          <w:tcPr>
            <w:tcW w:w="1588" w:type="dxa"/>
          </w:tcPr>
          <w:p w14:paraId="66C95DDE" w14:textId="77777777" w:rsidR="000234BB" w:rsidRPr="00634625" w:rsidRDefault="000234BB" w:rsidP="00725808">
            <w:pPr>
              <w:pStyle w:val="SmallStandard"/>
            </w:pPr>
            <w:r>
              <w:t>SlotCoupling</w:t>
            </w:r>
          </w:p>
        </w:tc>
        <w:tc>
          <w:tcPr>
            <w:tcW w:w="708" w:type="dxa"/>
          </w:tcPr>
          <w:p w14:paraId="5622F918" w14:textId="77777777" w:rsidR="000234BB" w:rsidRPr="00D331EF" w:rsidRDefault="000234BB" w:rsidP="00725808">
            <w:pPr>
              <w:pStyle w:val="SmallStandard"/>
            </w:pPr>
            <w:r w:rsidRPr="00D01517">
              <w:t>0..*</w:t>
            </w:r>
          </w:p>
        </w:tc>
        <w:tc>
          <w:tcPr>
            <w:tcW w:w="1560" w:type="dxa"/>
          </w:tcPr>
          <w:p w14:paraId="16BAF9B1" w14:textId="77777777" w:rsidR="000234BB" w:rsidRPr="00132C43" w:rsidRDefault="000234BB" w:rsidP="00725808">
            <w:pPr>
              <w:pStyle w:val="SmallStandard"/>
            </w:pPr>
            <w:r>
              <w:t>firstSlot</w:t>
            </w:r>
          </w:p>
        </w:tc>
        <w:tc>
          <w:tcPr>
            <w:tcW w:w="708" w:type="dxa"/>
          </w:tcPr>
          <w:p w14:paraId="1E09CB54" w14:textId="77777777" w:rsidR="000234BB" w:rsidRPr="00D331EF" w:rsidRDefault="000234BB" w:rsidP="00725808">
            <w:pPr>
              <w:pStyle w:val="SmallStandard"/>
            </w:pPr>
            <w:r w:rsidRPr="00D01517">
              <w:t>1</w:t>
            </w:r>
          </w:p>
        </w:tc>
        <w:tc>
          <w:tcPr>
            <w:tcW w:w="567" w:type="dxa"/>
          </w:tcPr>
          <w:p w14:paraId="78CA08B0" w14:textId="77777777" w:rsidR="000234BB" w:rsidRPr="00D331EF" w:rsidRDefault="000234BB" w:rsidP="00725808">
            <w:pPr>
              <w:pStyle w:val="SmallStandard"/>
            </w:pPr>
            <w:r>
              <w:t>N</w:t>
            </w:r>
          </w:p>
        </w:tc>
        <w:tc>
          <w:tcPr>
            <w:tcW w:w="3969" w:type="dxa"/>
          </w:tcPr>
          <w:p w14:paraId="79BC4A76" w14:textId="77777777" w:rsidR="000234BB" w:rsidRDefault="000234BB" w:rsidP="00725808"/>
        </w:tc>
      </w:tr>
      <w:tr w:rsidR="000234BB" w:rsidRPr="00CC6307" w14:paraId="4F4A70CC" w14:textId="77777777" w:rsidTr="00725808">
        <w:tc>
          <w:tcPr>
            <w:tcW w:w="1588" w:type="dxa"/>
          </w:tcPr>
          <w:p w14:paraId="4D545791" w14:textId="77777777" w:rsidR="000234BB" w:rsidRPr="00634625" w:rsidRDefault="000234BB" w:rsidP="00725808">
            <w:pPr>
              <w:pStyle w:val="SmallStandard"/>
            </w:pPr>
            <w:r>
              <w:t>ConnectorHousingRole</w:t>
            </w:r>
          </w:p>
        </w:tc>
        <w:tc>
          <w:tcPr>
            <w:tcW w:w="708" w:type="dxa"/>
          </w:tcPr>
          <w:p w14:paraId="37B02E3E" w14:textId="77777777" w:rsidR="000234BB" w:rsidRPr="00D331EF" w:rsidRDefault="000234BB" w:rsidP="00725808">
            <w:pPr>
              <w:pStyle w:val="SmallStandard"/>
            </w:pPr>
            <w:r w:rsidRPr="00D01517">
              <w:t>1</w:t>
            </w:r>
          </w:p>
        </w:tc>
        <w:tc>
          <w:tcPr>
            <w:tcW w:w="1560" w:type="dxa"/>
          </w:tcPr>
          <w:p w14:paraId="7CEACED2" w14:textId="77777777" w:rsidR="000234BB" w:rsidRPr="00132C43" w:rsidRDefault="000234BB" w:rsidP="00725808">
            <w:pPr>
              <w:pStyle w:val="SmallStandard"/>
            </w:pPr>
            <w:r>
              <w:t>slotReference</w:t>
            </w:r>
          </w:p>
        </w:tc>
        <w:tc>
          <w:tcPr>
            <w:tcW w:w="708" w:type="dxa"/>
          </w:tcPr>
          <w:p w14:paraId="570D475F" w14:textId="77777777" w:rsidR="000234BB" w:rsidRPr="00D331EF" w:rsidRDefault="000234BB" w:rsidP="00725808">
            <w:pPr>
              <w:pStyle w:val="SmallStandard"/>
            </w:pPr>
            <w:r w:rsidRPr="00D01517">
              <w:t>0..*</w:t>
            </w:r>
          </w:p>
        </w:tc>
        <w:tc>
          <w:tcPr>
            <w:tcW w:w="567" w:type="dxa"/>
          </w:tcPr>
          <w:p w14:paraId="3377F5BB" w14:textId="77777777" w:rsidR="000234BB" w:rsidRDefault="000234BB" w:rsidP="00725808">
            <w:pPr>
              <w:pStyle w:val="SmallStandard"/>
            </w:pPr>
            <w:r>
              <w:t>Y</w:t>
            </w:r>
          </w:p>
        </w:tc>
        <w:tc>
          <w:tcPr>
            <w:tcW w:w="3969" w:type="dxa"/>
          </w:tcPr>
          <w:p w14:paraId="1C1AE831" w14:textId="77777777" w:rsidR="000234BB" w:rsidRDefault="000234BB" w:rsidP="00725808">
            <w:pPr>
              <w:pStyle w:val="SmallStandard"/>
            </w:pPr>
            <w:r w:rsidRPr="00491287">
              <w:t xml:space="preserve">Specifies the SlotReferences used in the ConnectorHousingRole. </w:t>
            </w:r>
          </w:p>
        </w:tc>
      </w:tr>
    </w:tbl>
    <w:p w14:paraId="75D6298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1" w:name="_43ff794650474de5fc474f52956ece25"/>
      <w:r>
        <w:rPr>
          <w:lang w:val="en-GB"/>
        </w:rPr>
        <w:t>BoltTerminalRole</w:t>
      </w:r>
      <w:bookmarkEnd w:id="1421"/>
    </w:p>
    <w:p w14:paraId="3403538B" w14:textId="77777777" w:rsidR="000234BB" w:rsidRDefault="000234BB" w:rsidP="000234BB">
      <w:r>
        <w:rPr>
          <w:sz w:val="18"/>
          <w:szCs w:val="18"/>
        </w:rPr>
        <w:t xml:space="preserve">A </w:t>
      </w:r>
      <w:r>
        <w:rPr>
          <w:i/>
          <w:iCs/>
          <w:sz w:val="18"/>
          <w:szCs w:val="18"/>
        </w:rPr>
        <w:t>BoltTerminalRole</w:t>
      </w:r>
      <w:r>
        <w:rPr>
          <w:sz w:val="18"/>
          <w:szCs w:val="18"/>
        </w:rPr>
        <w:t xml:space="preserve"> defines the instance specific properties and relationships of a ring terminal.</w:t>
      </w:r>
    </w:p>
    <w:p w14:paraId="7EA8C3F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6E3A6FB" w14:textId="77777777" w:rsidTr="00725808">
        <w:tc>
          <w:tcPr>
            <w:tcW w:w="2013" w:type="dxa"/>
            <w:tcMar>
              <w:top w:w="28" w:type="dxa"/>
              <w:left w:w="28" w:type="dxa"/>
              <w:bottom w:w="28" w:type="dxa"/>
              <w:right w:w="28" w:type="dxa"/>
            </w:tcMar>
          </w:tcPr>
          <w:p w14:paraId="2B7233E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3E94EA" w14:textId="2615EB47" w:rsidR="000234BB" w:rsidRPr="00620BBE" w:rsidRDefault="004714EB" w:rsidP="00725808">
            <w:pPr>
              <w:pStyle w:val="SmallStandard"/>
            </w:pPr>
            <w:hyperlink w:anchor="_bb265c2d48b9c68af2d8d06af38005a9" w:history="1">
              <w:r w:rsidR="000234BB" w:rsidRPr="00620BBE">
                <w:rPr>
                  <w:rStyle w:val="Hyperlink"/>
                  <w:rFonts w:eastAsiaTheme="majorEastAsia"/>
                </w:rPr>
                <w:t>TerminalRole</w:t>
              </w:r>
            </w:hyperlink>
          </w:p>
        </w:tc>
      </w:tr>
      <w:tr w:rsidR="000234BB" w:rsidRPr="008359F5" w14:paraId="17C7488D" w14:textId="77777777" w:rsidTr="00725808">
        <w:tc>
          <w:tcPr>
            <w:tcW w:w="2013" w:type="dxa"/>
            <w:tcMar>
              <w:top w:w="28" w:type="dxa"/>
              <w:left w:w="28" w:type="dxa"/>
              <w:bottom w:w="28" w:type="dxa"/>
              <w:right w:w="28" w:type="dxa"/>
            </w:tcMar>
          </w:tcPr>
          <w:p w14:paraId="3689BA1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CB49BBB" w14:textId="77777777" w:rsidR="000234BB" w:rsidRDefault="000234BB" w:rsidP="00725808"/>
        </w:tc>
      </w:tr>
      <w:tr w:rsidR="000234BB" w:rsidRPr="008359F5" w14:paraId="2D599B38" w14:textId="77777777" w:rsidTr="00725808">
        <w:tc>
          <w:tcPr>
            <w:tcW w:w="2013" w:type="dxa"/>
            <w:tcMar>
              <w:top w:w="28" w:type="dxa"/>
              <w:left w:w="28" w:type="dxa"/>
              <w:bottom w:w="28" w:type="dxa"/>
              <w:right w:w="28" w:type="dxa"/>
            </w:tcMar>
          </w:tcPr>
          <w:p w14:paraId="5337071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18BEBA" w14:textId="77777777" w:rsidR="000234BB" w:rsidRPr="000437C1" w:rsidRDefault="000234BB" w:rsidP="00725808">
            <w:pPr>
              <w:pStyle w:val="SmallStandard"/>
            </w:pPr>
            <w:r>
              <w:t>false</w:t>
            </w:r>
          </w:p>
        </w:tc>
      </w:tr>
    </w:tbl>
    <w:p w14:paraId="61A48F4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2" w:name="_bf1609d0ee8649f9c34434c9b48e12a1"/>
      <w:r>
        <w:rPr>
          <w:lang w:val="en-GB"/>
        </w:rPr>
        <w:t>BridgeTerminalRole</w:t>
      </w:r>
      <w:bookmarkEnd w:id="1422"/>
    </w:p>
    <w:p w14:paraId="01199DA1" w14:textId="77777777" w:rsidR="000234BB" w:rsidRDefault="000234BB" w:rsidP="000234BB">
      <w:r>
        <w:rPr>
          <w:sz w:val="18"/>
          <w:szCs w:val="18"/>
        </w:rPr>
        <w:t xml:space="preserve">A </w:t>
      </w:r>
      <w:r>
        <w:rPr>
          <w:i/>
          <w:iCs/>
          <w:sz w:val="18"/>
          <w:szCs w:val="18"/>
        </w:rPr>
        <w:t>BridgeTerminalRole</w:t>
      </w:r>
      <w:r>
        <w:rPr>
          <w:sz w:val="18"/>
          <w:szCs w:val="18"/>
        </w:rPr>
        <w:t xml:space="preserve"> defines the instance specific properties and relationships of a bridge terminal (see BridgeTerminalSpecification).</w:t>
      </w:r>
    </w:p>
    <w:p w14:paraId="4EC0EAD3" w14:textId="77777777" w:rsidR="000234BB" w:rsidRDefault="000234BB" w:rsidP="000234BB">
      <w:r>
        <w:rPr>
          <w:sz w:val="18"/>
          <w:szCs w:val="18"/>
        </w:rPr>
        <w:t xml:space="preserve">A bridge terminal is a part that behaves like terminal but has no </w:t>
      </w:r>
      <w:r>
        <w:rPr>
          <w:i/>
          <w:iCs/>
          <w:sz w:val="18"/>
          <w:szCs w:val="18"/>
        </w:rPr>
        <w:t>WireReceptions.</w:t>
      </w:r>
      <w:r>
        <w:rPr>
          <w:sz w:val="18"/>
          <w:szCs w:val="18"/>
        </w:rPr>
        <w:t xml:space="preserve"> It is used to create short circuit between different pins in a connector. In its use, it can realize a schematic connection on its own and independently of other components.</w:t>
      </w:r>
    </w:p>
    <w:p w14:paraId="59FD897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610208" w14:textId="77777777" w:rsidTr="00725808">
        <w:tc>
          <w:tcPr>
            <w:tcW w:w="2013" w:type="dxa"/>
            <w:tcMar>
              <w:top w:w="28" w:type="dxa"/>
              <w:left w:w="28" w:type="dxa"/>
              <w:bottom w:w="28" w:type="dxa"/>
              <w:right w:w="28" w:type="dxa"/>
            </w:tcMar>
          </w:tcPr>
          <w:p w14:paraId="6E8FF70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054627" w14:textId="31EFDB0F" w:rsidR="000234BB" w:rsidRPr="00620BBE" w:rsidRDefault="004714EB" w:rsidP="00725808">
            <w:pPr>
              <w:pStyle w:val="SmallStandard"/>
            </w:pPr>
            <w:hyperlink w:anchor="_bb265c2d48b9c68af2d8d06af38005a9" w:history="1">
              <w:r w:rsidR="000234BB" w:rsidRPr="00620BBE">
                <w:rPr>
                  <w:rStyle w:val="Hyperlink"/>
                  <w:rFonts w:eastAsiaTheme="majorEastAsia"/>
                </w:rPr>
                <w:t>TerminalRole</w:t>
              </w:r>
            </w:hyperlink>
          </w:p>
        </w:tc>
      </w:tr>
      <w:tr w:rsidR="000234BB" w:rsidRPr="008359F5" w14:paraId="6882DA46" w14:textId="77777777" w:rsidTr="00725808">
        <w:tc>
          <w:tcPr>
            <w:tcW w:w="2013" w:type="dxa"/>
            <w:tcMar>
              <w:top w:w="28" w:type="dxa"/>
              <w:left w:w="28" w:type="dxa"/>
              <w:bottom w:w="28" w:type="dxa"/>
              <w:right w:w="28" w:type="dxa"/>
            </w:tcMar>
          </w:tcPr>
          <w:p w14:paraId="1997F22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30B453" w14:textId="77777777" w:rsidR="000234BB" w:rsidRDefault="000234BB" w:rsidP="00725808"/>
        </w:tc>
      </w:tr>
      <w:tr w:rsidR="000234BB" w:rsidRPr="008359F5" w14:paraId="42BD0D54" w14:textId="77777777" w:rsidTr="00725808">
        <w:tc>
          <w:tcPr>
            <w:tcW w:w="2013" w:type="dxa"/>
            <w:tcMar>
              <w:top w:w="28" w:type="dxa"/>
              <w:left w:w="28" w:type="dxa"/>
              <w:bottom w:w="28" w:type="dxa"/>
              <w:right w:w="28" w:type="dxa"/>
            </w:tcMar>
          </w:tcPr>
          <w:p w14:paraId="7EFC8EA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F9E46D" w14:textId="77777777" w:rsidR="000234BB" w:rsidRPr="000437C1" w:rsidRDefault="000234BB" w:rsidP="00725808">
            <w:pPr>
              <w:pStyle w:val="SmallStandard"/>
            </w:pPr>
            <w:r>
              <w:t>false</w:t>
            </w:r>
          </w:p>
        </w:tc>
      </w:tr>
    </w:tbl>
    <w:p w14:paraId="69B5204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FB8E358" w14:textId="77777777" w:rsidTr="00725808">
        <w:tc>
          <w:tcPr>
            <w:tcW w:w="3856" w:type="dxa"/>
            <w:gridSpan w:val="3"/>
          </w:tcPr>
          <w:p w14:paraId="64A48960" w14:textId="77777777" w:rsidR="000234BB" w:rsidRDefault="000234BB" w:rsidP="00725808">
            <w:pPr>
              <w:jc w:val="center"/>
              <w:rPr>
                <w:b/>
                <w:sz w:val="16"/>
                <w:szCs w:val="16"/>
                <w:lang w:val="en-GB"/>
              </w:rPr>
            </w:pPr>
            <w:r>
              <w:rPr>
                <w:b/>
                <w:sz w:val="16"/>
                <w:szCs w:val="16"/>
                <w:lang w:val="en-GB"/>
              </w:rPr>
              <w:t>Other End</w:t>
            </w:r>
          </w:p>
        </w:tc>
        <w:tc>
          <w:tcPr>
            <w:tcW w:w="708" w:type="dxa"/>
          </w:tcPr>
          <w:p w14:paraId="1737278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9F539D8" w14:textId="77777777" w:rsidR="000234BB" w:rsidRDefault="000234BB" w:rsidP="00725808">
            <w:pPr>
              <w:jc w:val="center"/>
              <w:rPr>
                <w:b/>
                <w:sz w:val="16"/>
                <w:szCs w:val="16"/>
                <w:lang w:val="en-GB"/>
              </w:rPr>
            </w:pPr>
            <w:r>
              <w:rPr>
                <w:b/>
                <w:sz w:val="16"/>
                <w:szCs w:val="16"/>
                <w:lang w:val="en-GB"/>
              </w:rPr>
              <w:t>General</w:t>
            </w:r>
          </w:p>
        </w:tc>
      </w:tr>
      <w:tr w:rsidR="000234BB" w:rsidRPr="00720F6F" w14:paraId="04B22F1E" w14:textId="77777777" w:rsidTr="00725808">
        <w:tc>
          <w:tcPr>
            <w:tcW w:w="1573" w:type="dxa"/>
          </w:tcPr>
          <w:p w14:paraId="42F67292" w14:textId="77777777" w:rsidR="000234BB" w:rsidRDefault="000234BB" w:rsidP="00725808">
            <w:pPr>
              <w:rPr>
                <w:b/>
                <w:sz w:val="16"/>
                <w:szCs w:val="16"/>
                <w:lang w:val="en-GB"/>
              </w:rPr>
            </w:pPr>
            <w:r>
              <w:rPr>
                <w:b/>
                <w:sz w:val="16"/>
                <w:szCs w:val="16"/>
                <w:lang w:val="en-GB"/>
              </w:rPr>
              <w:t>Type</w:t>
            </w:r>
          </w:p>
        </w:tc>
        <w:tc>
          <w:tcPr>
            <w:tcW w:w="1574" w:type="dxa"/>
          </w:tcPr>
          <w:p w14:paraId="03962F72" w14:textId="77777777" w:rsidR="000234BB" w:rsidRDefault="000234BB" w:rsidP="00725808">
            <w:pPr>
              <w:rPr>
                <w:b/>
                <w:sz w:val="16"/>
                <w:szCs w:val="16"/>
                <w:lang w:val="en-GB"/>
              </w:rPr>
            </w:pPr>
            <w:r>
              <w:rPr>
                <w:b/>
                <w:sz w:val="16"/>
                <w:szCs w:val="16"/>
                <w:lang w:val="en-GB"/>
              </w:rPr>
              <w:t>Role</w:t>
            </w:r>
          </w:p>
        </w:tc>
        <w:tc>
          <w:tcPr>
            <w:tcW w:w="708" w:type="dxa"/>
          </w:tcPr>
          <w:p w14:paraId="33A6EB2D" w14:textId="77777777" w:rsidR="000234BB" w:rsidRDefault="000234BB" w:rsidP="00725808">
            <w:pPr>
              <w:rPr>
                <w:b/>
                <w:sz w:val="16"/>
                <w:szCs w:val="16"/>
                <w:lang w:val="en-GB"/>
              </w:rPr>
            </w:pPr>
            <w:r>
              <w:rPr>
                <w:b/>
                <w:sz w:val="16"/>
                <w:szCs w:val="16"/>
                <w:lang w:val="en-GB"/>
              </w:rPr>
              <w:t>Mult</w:t>
            </w:r>
          </w:p>
        </w:tc>
        <w:tc>
          <w:tcPr>
            <w:tcW w:w="709" w:type="dxa"/>
          </w:tcPr>
          <w:p w14:paraId="2598F11F" w14:textId="77777777" w:rsidR="000234BB" w:rsidRDefault="000234BB" w:rsidP="00725808">
            <w:pPr>
              <w:rPr>
                <w:b/>
                <w:sz w:val="16"/>
                <w:szCs w:val="16"/>
                <w:lang w:val="en-GB"/>
              </w:rPr>
            </w:pPr>
            <w:r>
              <w:rPr>
                <w:b/>
                <w:sz w:val="16"/>
                <w:szCs w:val="16"/>
                <w:lang w:val="en-GB"/>
              </w:rPr>
              <w:t>Mult</w:t>
            </w:r>
          </w:p>
        </w:tc>
        <w:tc>
          <w:tcPr>
            <w:tcW w:w="567" w:type="dxa"/>
          </w:tcPr>
          <w:p w14:paraId="7766E89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1F5906B" w14:textId="77777777" w:rsidR="000234BB" w:rsidRPr="008359F5" w:rsidRDefault="000234BB" w:rsidP="00725808">
            <w:pPr>
              <w:rPr>
                <w:b/>
                <w:sz w:val="16"/>
                <w:szCs w:val="16"/>
                <w:lang w:val="en-GB"/>
              </w:rPr>
            </w:pPr>
            <w:r>
              <w:rPr>
                <w:b/>
                <w:sz w:val="16"/>
                <w:szCs w:val="16"/>
                <w:lang w:val="en-GB"/>
              </w:rPr>
              <w:t>Comment</w:t>
            </w:r>
          </w:p>
        </w:tc>
      </w:tr>
      <w:tr w:rsidR="000234BB" w:rsidRPr="00CC6307" w14:paraId="28441407" w14:textId="77777777" w:rsidTr="00725808">
        <w:tc>
          <w:tcPr>
            <w:tcW w:w="1573" w:type="dxa"/>
          </w:tcPr>
          <w:p w14:paraId="42C647FF" w14:textId="77777777" w:rsidR="000234BB" w:rsidRPr="00634625" w:rsidRDefault="000234BB" w:rsidP="00725808">
            <w:pPr>
              <w:pStyle w:val="SmallStandard"/>
            </w:pPr>
            <w:r>
              <w:t>Connection</w:t>
            </w:r>
          </w:p>
        </w:tc>
        <w:tc>
          <w:tcPr>
            <w:tcW w:w="1574" w:type="dxa"/>
          </w:tcPr>
          <w:p w14:paraId="4BC4E105" w14:textId="77777777" w:rsidR="000234BB" w:rsidRPr="00132C43" w:rsidRDefault="000234BB" w:rsidP="00725808">
            <w:pPr>
              <w:pStyle w:val="SmallStandard"/>
            </w:pPr>
            <w:r>
              <w:t>connection</w:t>
            </w:r>
          </w:p>
        </w:tc>
        <w:tc>
          <w:tcPr>
            <w:tcW w:w="708" w:type="dxa"/>
          </w:tcPr>
          <w:p w14:paraId="5AF95F6C" w14:textId="77777777" w:rsidR="000234BB" w:rsidRPr="00D331EF" w:rsidRDefault="000234BB" w:rsidP="00725808">
            <w:pPr>
              <w:pStyle w:val="SmallStandard"/>
            </w:pPr>
            <w:r w:rsidRPr="00574783">
              <w:t>0..1</w:t>
            </w:r>
          </w:p>
        </w:tc>
        <w:tc>
          <w:tcPr>
            <w:tcW w:w="709" w:type="dxa"/>
          </w:tcPr>
          <w:p w14:paraId="2BCE8D93" w14:textId="77777777" w:rsidR="000234BB" w:rsidRPr="00D331EF" w:rsidRDefault="000234BB" w:rsidP="00725808">
            <w:pPr>
              <w:pStyle w:val="SmallStandard"/>
            </w:pPr>
            <w:r w:rsidRPr="00207506">
              <w:t>0..*</w:t>
            </w:r>
          </w:p>
        </w:tc>
        <w:tc>
          <w:tcPr>
            <w:tcW w:w="567" w:type="dxa"/>
          </w:tcPr>
          <w:p w14:paraId="2E1A03FD" w14:textId="77777777" w:rsidR="000234BB" w:rsidRPr="00D331EF" w:rsidRDefault="000234BB" w:rsidP="00725808">
            <w:pPr>
              <w:pStyle w:val="SmallStandard"/>
            </w:pPr>
            <w:r>
              <w:t>N</w:t>
            </w:r>
          </w:p>
        </w:tc>
        <w:tc>
          <w:tcPr>
            <w:tcW w:w="3969" w:type="dxa"/>
          </w:tcPr>
          <w:p w14:paraId="3717D49B" w14:textId="77777777" w:rsidR="000234BB" w:rsidRDefault="000234BB" w:rsidP="00725808">
            <w:r>
              <w:t xml:space="preserve">References the </w:t>
            </w:r>
            <w:r>
              <w:rPr>
                <w:i/>
                <w:iCs/>
              </w:rPr>
              <w:t>Connection</w:t>
            </w:r>
            <w:r>
              <w:t xml:space="preserve"> that is realized by this </w:t>
            </w:r>
            <w:r>
              <w:rPr>
                <w:i/>
                <w:iCs/>
              </w:rPr>
              <w:t>BridgeTerminalRole.</w:t>
            </w:r>
          </w:p>
        </w:tc>
      </w:tr>
    </w:tbl>
    <w:p w14:paraId="56C1229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23" w:name="_505ca36299c8f99a7671bf05ddf50fb8"/>
      <w:r>
        <w:rPr>
          <w:lang w:val="en-GB"/>
        </w:rPr>
        <w:t>CavityAccessoryRole</w:t>
      </w:r>
      <w:bookmarkEnd w:id="1423"/>
    </w:p>
    <w:p w14:paraId="4A58D0B9" w14:textId="77777777" w:rsidR="000234BB" w:rsidRDefault="000234BB" w:rsidP="000234BB">
      <w:r>
        <w:rPr>
          <w:sz w:val="18"/>
          <w:szCs w:val="18"/>
        </w:rPr>
        <w:t xml:space="preserve">A </w:t>
      </w:r>
      <w:r>
        <w:rPr>
          <w:i/>
          <w:iCs/>
          <w:sz w:val="18"/>
          <w:szCs w:val="18"/>
        </w:rPr>
        <w:t>CavityAccessoryRole</w:t>
      </w:r>
      <w:r>
        <w:rPr>
          <w:sz w:val="18"/>
          <w:szCs w:val="18"/>
        </w:rPr>
        <w:t xml:space="preserve"> defines the instance specific properties and relationships of a cavity accessory.</w:t>
      </w:r>
    </w:p>
    <w:p w14:paraId="4C4C293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060FB76" w14:textId="77777777" w:rsidTr="00725808">
        <w:tc>
          <w:tcPr>
            <w:tcW w:w="2013" w:type="dxa"/>
            <w:tcMar>
              <w:top w:w="28" w:type="dxa"/>
              <w:left w:w="28" w:type="dxa"/>
              <w:bottom w:w="28" w:type="dxa"/>
              <w:right w:w="28" w:type="dxa"/>
            </w:tcMar>
          </w:tcPr>
          <w:p w14:paraId="20D50A6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FDD855" w14:textId="59B3A73D"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2D9DC116" w14:textId="77777777" w:rsidTr="00725808">
        <w:tc>
          <w:tcPr>
            <w:tcW w:w="2013" w:type="dxa"/>
            <w:tcMar>
              <w:top w:w="28" w:type="dxa"/>
              <w:left w:w="28" w:type="dxa"/>
              <w:bottom w:w="28" w:type="dxa"/>
              <w:right w:w="28" w:type="dxa"/>
            </w:tcMar>
          </w:tcPr>
          <w:p w14:paraId="339BBBC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7EA570" w14:textId="77777777" w:rsidR="000234BB" w:rsidRDefault="000234BB" w:rsidP="00725808"/>
        </w:tc>
      </w:tr>
      <w:tr w:rsidR="000234BB" w:rsidRPr="008359F5" w14:paraId="054C7A6A" w14:textId="77777777" w:rsidTr="00725808">
        <w:tc>
          <w:tcPr>
            <w:tcW w:w="2013" w:type="dxa"/>
            <w:tcMar>
              <w:top w:w="28" w:type="dxa"/>
              <w:left w:w="28" w:type="dxa"/>
              <w:bottom w:w="28" w:type="dxa"/>
              <w:right w:w="28" w:type="dxa"/>
            </w:tcMar>
          </w:tcPr>
          <w:p w14:paraId="1805252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6F6A44" w14:textId="77777777" w:rsidR="000234BB" w:rsidRPr="000437C1" w:rsidRDefault="000234BB" w:rsidP="00725808">
            <w:pPr>
              <w:pStyle w:val="SmallStandard"/>
            </w:pPr>
            <w:r>
              <w:t>false</w:t>
            </w:r>
          </w:p>
        </w:tc>
      </w:tr>
    </w:tbl>
    <w:p w14:paraId="6200E17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D3EE667" w14:textId="77777777" w:rsidTr="00725808">
        <w:tc>
          <w:tcPr>
            <w:tcW w:w="3856" w:type="dxa"/>
            <w:gridSpan w:val="3"/>
          </w:tcPr>
          <w:p w14:paraId="56D66B78" w14:textId="77777777" w:rsidR="000234BB" w:rsidRDefault="000234BB" w:rsidP="00725808">
            <w:pPr>
              <w:jc w:val="center"/>
              <w:rPr>
                <w:b/>
                <w:sz w:val="16"/>
                <w:szCs w:val="16"/>
                <w:lang w:val="en-GB"/>
              </w:rPr>
            </w:pPr>
            <w:r>
              <w:rPr>
                <w:b/>
                <w:sz w:val="16"/>
                <w:szCs w:val="16"/>
                <w:lang w:val="en-GB"/>
              </w:rPr>
              <w:t>Other End</w:t>
            </w:r>
          </w:p>
        </w:tc>
        <w:tc>
          <w:tcPr>
            <w:tcW w:w="708" w:type="dxa"/>
          </w:tcPr>
          <w:p w14:paraId="7AE5C13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B3361E1" w14:textId="77777777" w:rsidR="000234BB" w:rsidRDefault="000234BB" w:rsidP="00725808">
            <w:pPr>
              <w:jc w:val="center"/>
              <w:rPr>
                <w:b/>
                <w:sz w:val="16"/>
                <w:szCs w:val="16"/>
                <w:lang w:val="en-GB"/>
              </w:rPr>
            </w:pPr>
            <w:r>
              <w:rPr>
                <w:b/>
                <w:sz w:val="16"/>
                <w:szCs w:val="16"/>
                <w:lang w:val="en-GB"/>
              </w:rPr>
              <w:t>General</w:t>
            </w:r>
          </w:p>
        </w:tc>
      </w:tr>
      <w:tr w:rsidR="000234BB" w:rsidRPr="00720F6F" w14:paraId="1D4F9919" w14:textId="77777777" w:rsidTr="00725808">
        <w:tc>
          <w:tcPr>
            <w:tcW w:w="1573" w:type="dxa"/>
          </w:tcPr>
          <w:p w14:paraId="5119EC50" w14:textId="77777777" w:rsidR="000234BB" w:rsidRDefault="000234BB" w:rsidP="00725808">
            <w:pPr>
              <w:rPr>
                <w:b/>
                <w:sz w:val="16"/>
                <w:szCs w:val="16"/>
                <w:lang w:val="en-GB"/>
              </w:rPr>
            </w:pPr>
            <w:r>
              <w:rPr>
                <w:b/>
                <w:sz w:val="16"/>
                <w:szCs w:val="16"/>
                <w:lang w:val="en-GB"/>
              </w:rPr>
              <w:t>Type</w:t>
            </w:r>
          </w:p>
        </w:tc>
        <w:tc>
          <w:tcPr>
            <w:tcW w:w="1574" w:type="dxa"/>
          </w:tcPr>
          <w:p w14:paraId="6A8B8C4E" w14:textId="77777777" w:rsidR="000234BB" w:rsidRDefault="000234BB" w:rsidP="00725808">
            <w:pPr>
              <w:rPr>
                <w:b/>
                <w:sz w:val="16"/>
                <w:szCs w:val="16"/>
                <w:lang w:val="en-GB"/>
              </w:rPr>
            </w:pPr>
            <w:r>
              <w:rPr>
                <w:b/>
                <w:sz w:val="16"/>
                <w:szCs w:val="16"/>
                <w:lang w:val="en-GB"/>
              </w:rPr>
              <w:t>Role</w:t>
            </w:r>
          </w:p>
        </w:tc>
        <w:tc>
          <w:tcPr>
            <w:tcW w:w="708" w:type="dxa"/>
          </w:tcPr>
          <w:p w14:paraId="069284F9" w14:textId="77777777" w:rsidR="000234BB" w:rsidRDefault="000234BB" w:rsidP="00725808">
            <w:pPr>
              <w:rPr>
                <w:b/>
                <w:sz w:val="16"/>
                <w:szCs w:val="16"/>
                <w:lang w:val="en-GB"/>
              </w:rPr>
            </w:pPr>
            <w:r>
              <w:rPr>
                <w:b/>
                <w:sz w:val="16"/>
                <w:szCs w:val="16"/>
                <w:lang w:val="en-GB"/>
              </w:rPr>
              <w:t>Mult</w:t>
            </w:r>
          </w:p>
        </w:tc>
        <w:tc>
          <w:tcPr>
            <w:tcW w:w="709" w:type="dxa"/>
          </w:tcPr>
          <w:p w14:paraId="3E0408DE" w14:textId="77777777" w:rsidR="000234BB" w:rsidRDefault="000234BB" w:rsidP="00725808">
            <w:pPr>
              <w:rPr>
                <w:b/>
                <w:sz w:val="16"/>
                <w:szCs w:val="16"/>
                <w:lang w:val="en-GB"/>
              </w:rPr>
            </w:pPr>
            <w:r>
              <w:rPr>
                <w:b/>
                <w:sz w:val="16"/>
                <w:szCs w:val="16"/>
                <w:lang w:val="en-GB"/>
              </w:rPr>
              <w:t>Mult</w:t>
            </w:r>
          </w:p>
        </w:tc>
        <w:tc>
          <w:tcPr>
            <w:tcW w:w="567" w:type="dxa"/>
          </w:tcPr>
          <w:p w14:paraId="3BD5004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57825D0" w14:textId="77777777" w:rsidR="000234BB" w:rsidRPr="008359F5" w:rsidRDefault="000234BB" w:rsidP="00725808">
            <w:pPr>
              <w:rPr>
                <w:b/>
                <w:sz w:val="16"/>
                <w:szCs w:val="16"/>
                <w:lang w:val="en-GB"/>
              </w:rPr>
            </w:pPr>
            <w:r>
              <w:rPr>
                <w:b/>
                <w:sz w:val="16"/>
                <w:szCs w:val="16"/>
                <w:lang w:val="en-GB"/>
              </w:rPr>
              <w:t>Comment</w:t>
            </w:r>
          </w:p>
        </w:tc>
      </w:tr>
      <w:tr w:rsidR="000234BB" w:rsidRPr="00CC6307" w14:paraId="3101ECB6" w14:textId="77777777" w:rsidTr="00725808">
        <w:tc>
          <w:tcPr>
            <w:tcW w:w="1573" w:type="dxa"/>
          </w:tcPr>
          <w:p w14:paraId="11B1035D" w14:textId="77777777" w:rsidR="000234BB" w:rsidRPr="00634625" w:rsidRDefault="000234BB" w:rsidP="00725808">
            <w:pPr>
              <w:pStyle w:val="SmallStandard"/>
            </w:pPr>
            <w:r>
              <w:t>CavityAccessorySpecification</w:t>
            </w:r>
          </w:p>
        </w:tc>
        <w:tc>
          <w:tcPr>
            <w:tcW w:w="1574" w:type="dxa"/>
          </w:tcPr>
          <w:p w14:paraId="4EDAD1DD" w14:textId="77777777" w:rsidR="000234BB" w:rsidRPr="00132C43" w:rsidRDefault="000234BB" w:rsidP="00725808">
            <w:pPr>
              <w:pStyle w:val="SmallStandard"/>
            </w:pPr>
            <w:r>
              <w:t>cavityAccessorySpecification</w:t>
            </w:r>
          </w:p>
        </w:tc>
        <w:tc>
          <w:tcPr>
            <w:tcW w:w="708" w:type="dxa"/>
          </w:tcPr>
          <w:p w14:paraId="3BB1E546" w14:textId="77777777" w:rsidR="000234BB" w:rsidRPr="00D331EF" w:rsidRDefault="000234BB" w:rsidP="00725808">
            <w:pPr>
              <w:pStyle w:val="SmallStandard"/>
            </w:pPr>
            <w:r w:rsidRPr="00574783">
              <w:t>1</w:t>
            </w:r>
          </w:p>
        </w:tc>
        <w:tc>
          <w:tcPr>
            <w:tcW w:w="709" w:type="dxa"/>
          </w:tcPr>
          <w:p w14:paraId="32B58E0A" w14:textId="77777777" w:rsidR="000234BB" w:rsidRPr="00D331EF" w:rsidRDefault="000234BB" w:rsidP="00725808">
            <w:pPr>
              <w:pStyle w:val="SmallStandard"/>
            </w:pPr>
            <w:r w:rsidRPr="00207506">
              <w:t>0..*</w:t>
            </w:r>
          </w:p>
        </w:tc>
        <w:tc>
          <w:tcPr>
            <w:tcW w:w="567" w:type="dxa"/>
          </w:tcPr>
          <w:p w14:paraId="7A16E6C7" w14:textId="77777777" w:rsidR="000234BB" w:rsidRPr="00D331EF" w:rsidRDefault="000234BB" w:rsidP="00725808">
            <w:pPr>
              <w:pStyle w:val="SmallStandard"/>
            </w:pPr>
            <w:r>
              <w:t>N</w:t>
            </w:r>
          </w:p>
        </w:tc>
        <w:tc>
          <w:tcPr>
            <w:tcW w:w="3969" w:type="dxa"/>
          </w:tcPr>
          <w:p w14:paraId="5BA055A1" w14:textId="77777777" w:rsidR="000234BB" w:rsidRDefault="000234BB" w:rsidP="00725808"/>
        </w:tc>
      </w:tr>
    </w:tbl>
    <w:p w14:paraId="31E2D92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CEA5424" w14:textId="77777777" w:rsidTr="00725808">
        <w:tc>
          <w:tcPr>
            <w:tcW w:w="2296" w:type="dxa"/>
            <w:gridSpan w:val="2"/>
          </w:tcPr>
          <w:p w14:paraId="66B2BC75"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1F4D34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85A57E2" w14:textId="77777777" w:rsidR="000234BB" w:rsidRDefault="000234BB" w:rsidP="00725808">
            <w:pPr>
              <w:jc w:val="center"/>
              <w:rPr>
                <w:b/>
                <w:sz w:val="16"/>
                <w:szCs w:val="16"/>
                <w:lang w:val="en-GB"/>
              </w:rPr>
            </w:pPr>
            <w:r>
              <w:rPr>
                <w:b/>
                <w:sz w:val="16"/>
                <w:szCs w:val="16"/>
                <w:lang w:val="en-GB"/>
              </w:rPr>
              <w:t>General</w:t>
            </w:r>
          </w:p>
        </w:tc>
      </w:tr>
      <w:tr w:rsidR="000234BB" w:rsidRPr="00720F6F" w14:paraId="4B3C28F2" w14:textId="77777777" w:rsidTr="00725808">
        <w:tc>
          <w:tcPr>
            <w:tcW w:w="1588" w:type="dxa"/>
          </w:tcPr>
          <w:p w14:paraId="64AAB727" w14:textId="77777777" w:rsidR="000234BB" w:rsidRDefault="000234BB" w:rsidP="00725808">
            <w:pPr>
              <w:rPr>
                <w:b/>
                <w:sz w:val="16"/>
                <w:szCs w:val="16"/>
                <w:lang w:val="en-GB"/>
              </w:rPr>
            </w:pPr>
            <w:r>
              <w:rPr>
                <w:b/>
                <w:sz w:val="16"/>
                <w:szCs w:val="16"/>
                <w:lang w:val="en-GB"/>
              </w:rPr>
              <w:t>Type</w:t>
            </w:r>
          </w:p>
        </w:tc>
        <w:tc>
          <w:tcPr>
            <w:tcW w:w="708" w:type="dxa"/>
          </w:tcPr>
          <w:p w14:paraId="0441375A" w14:textId="77777777" w:rsidR="000234BB" w:rsidRDefault="000234BB" w:rsidP="00725808">
            <w:pPr>
              <w:rPr>
                <w:b/>
                <w:sz w:val="16"/>
                <w:szCs w:val="16"/>
                <w:lang w:val="en-GB"/>
              </w:rPr>
            </w:pPr>
            <w:r>
              <w:rPr>
                <w:b/>
                <w:sz w:val="16"/>
                <w:szCs w:val="16"/>
                <w:lang w:val="en-GB"/>
              </w:rPr>
              <w:t>Mult</w:t>
            </w:r>
          </w:p>
        </w:tc>
        <w:tc>
          <w:tcPr>
            <w:tcW w:w="1560" w:type="dxa"/>
          </w:tcPr>
          <w:p w14:paraId="54F5258D" w14:textId="77777777" w:rsidR="000234BB" w:rsidRDefault="000234BB" w:rsidP="00725808">
            <w:pPr>
              <w:rPr>
                <w:b/>
                <w:sz w:val="16"/>
                <w:szCs w:val="16"/>
                <w:lang w:val="en-GB"/>
              </w:rPr>
            </w:pPr>
            <w:r>
              <w:rPr>
                <w:b/>
                <w:sz w:val="16"/>
                <w:szCs w:val="16"/>
                <w:lang w:val="en-GB"/>
              </w:rPr>
              <w:t>Role</w:t>
            </w:r>
          </w:p>
        </w:tc>
        <w:tc>
          <w:tcPr>
            <w:tcW w:w="708" w:type="dxa"/>
          </w:tcPr>
          <w:p w14:paraId="5BAE725B" w14:textId="77777777" w:rsidR="000234BB" w:rsidRDefault="000234BB" w:rsidP="00725808">
            <w:pPr>
              <w:rPr>
                <w:b/>
                <w:sz w:val="16"/>
                <w:szCs w:val="16"/>
                <w:lang w:val="en-GB"/>
              </w:rPr>
            </w:pPr>
            <w:r>
              <w:rPr>
                <w:b/>
                <w:sz w:val="16"/>
                <w:szCs w:val="16"/>
                <w:lang w:val="en-GB"/>
              </w:rPr>
              <w:t>Mult</w:t>
            </w:r>
          </w:p>
        </w:tc>
        <w:tc>
          <w:tcPr>
            <w:tcW w:w="567" w:type="dxa"/>
          </w:tcPr>
          <w:p w14:paraId="4E65E89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699F441" w14:textId="77777777" w:rsidR="000234BB" w:rsidRPr="008359F5" w:rsidRDefault="000234BB" w:rsidP="00725808">
            <w:pPr>
              <w:rPr>
                <w:b/>
                <w:sz w:val="16"/>
                <w:szCs w:val="16"/>
                <w:lang w:val="en-GB"/>
              </w:rPr>
            </w:pPr>
            <w:r>
              <w:rPr>
                <w:b/>
                <w:sz w:val="16"/>
                <w:szCs w:val="16"/>
                <w:lang w:val="en-GB"/>
              </w:rPr>
              <w:t>Comment</w:t>
            </w:r>
          </w:p>
        </w:tc>
      </w:tr>
      <w:tr w:rsidR="000234BB" w:rsidRPr="00CC6307" w14:paraId="7E1CE1C8" w14:textId="77777777" w:rsidTr="00725808">
        <w:tc>
          <w:tcPr>
            <w:tcW w:w="1588" w:type="dxa"/>
          </w:tcPr>
          <w:p w14:paraId="5DFBA2C1" w14:textId="77777777" w:rsidR="000234BB" w:rsidRPr="00634625" w:rsidRDefault="000234BB" w:rsidP="00725808">
            <w:pPr>
              <w:pStyle w:val="SmallStandard"/>
            </w:pPr>
            <w:r>
              <w:t>CavityMounting</w:t>
            </w:r>
          </w:p>
        </w:tc>
        <w:tc>
          <w:tcPr>
            <w:tcW w:w="708" w:type="dxa"/>
          </w:tcPr>
          <w:p w14:paraId="199FB3F6" w14:textId="77777777" w:rsidR="000234BB" w:rsidRPr="00D331EF" w:rsidRDefault="000234BB" w:rsidP="00725808">
            <w:pPr>
              <w:pStyle w:val="SmallStandard"/>
            </w:pPr>
            <w:r w:rsidRPr="00D01517">
              <w:t>0..*</w:t>
            </w:r>
          </w:p>
        </w:tc>
        <w:tc>
          <w:tcPr>
            <w:tcW w:w="1560" w:type="dxa"/>
          </w:tcPr>
          <w:p w14:paraId="1EC7A2C9" w14:textId="77777777" w:rsidR="000234BB" w:rsidRPr="00132C43" w:rsidRDefault="000234BB" w:rsidP="00725808">
            <w:pPr>
              <w:pStyle w:val="SmallStandard"/>
            </w:pPr>
            <w:r>
              <w:t>cavityAccessory</w:t>
            </w:r>
          </w:p>
        </w:tc>
        <w:tc>
          <w:tcPr>
            <w:tcW w:w="708" w:type="dxa"/>
          </w:tcPr>
          <w:p w14:paraId="6BBCB842" w14:textId="77777777" w:rsidR="000234BB" w:rsidRPr="00D331EF" w:rsidRDefault="000234BB" w:rsidP="00725808">
            <w:pPr>
              <w:pStyle w:val="SmallStandard"/>
            </w:pPr>
            <w:r w:rsidRPr="00D01517">
              <w:t>0..*</w:t>
            </w:r>
          </w:p>
        </w:tc>
        <w:tc>
          <w:tcPr>
            <w:tcW w:w="567" w:type="dxa"/>
          </w:tcPr>
          <w:p w14:paraId="41F5A181" w14:textId="77777777" w:rsidR="000234BB" w:rsidRPr="00D331EF" w:rsidRDefault="000234BB" w:rsidP="00725808">
            <w:pPr>
              <w:pStyle w:val="SmallStandard"/>
            </w:pPr>
            <w:r>
              <w:t>N</w:t>
            </w:r>
          </w:p>
        </w:tc>
        <w:tc>
          <w:tcPr>
            <w:tcW w:w="3969" w:type="dxa"/>
          </w:tcPr>
          <w:p w14:paraId="0741B080" w14:textId="77777777" w:rsidR="000234BB" w:rsidRDefault="000234BB" w:rsidP="00725808"/>
        </w:tc>
      </w:tr>
    </w:tbl>
    <w:p w14:paraId="350EBA3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4" w:name="_c2dc22ab5305acc1ea387efb25ce6591"/>
      <w:r>
        <w:rPr>
          <w:lang w:val="en-GB"/>
        </w:rPr>
        <w:t>CavityPlugRole</w:t>
      </w:r>
      <w:bookmarkEnd w:id="1424"/>
    </w:p>
    <w:p w14:paraId="110A432C" w14:textId="77777777" w:rsidR="000234BB" w:rsidRDefault="000234BB" w:rsidP="000234BB">
      <w:r>
        <w:rPr>
          <w:sz w:val="18"/>
          <w:szCs w:val="18"/>
        </w:rPr>
        <w:t>A CavityPlugRole defines the instance specific properties and relationships of a cavity plug.</w:t>
      </w:r>
    </w:p>
    <w:p w14:paraId="51BFA02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EDBE19F" w14:textId="77777777" w:rsidTr="00725808">
        <w:tc>
          <w:tcPr>
            <w:tcW w:w="2013" w:type="dxa"/>
            <w:tcMar>
              <w:top w:w="28" w:type="dxa"/>
              <w:left w:w="28" w:type="dxa"/>
              <w:bottom w:w="28" w:type="dxa"/>
              <w:right w:w="28" w:type="dxa"/>
            </w:tcMar>
          </w:tcPr>
          <w:p w14:paraId="3F6F3E8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9BF66EA" w14:textId="5C23B25D"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635480FB" w14:textId="77777777" w:rsidTr="00725808">
        <w:tc>
          <w:tcPr>
            <w:tcW w:w="2013" w:type="dxa"/>
            <w:tcMar>
              <w:top w:w="28" w:type="dxa"/>
              <w:left w:w="28" w:type="dxa"/>
              <w:bottom w:w="28" w:type="dxa"/>
              <w:right w:w="28" w:type="dxa"/>
            </w:tcMar>
          </w:tcPr>
          <w:p w14:paraId="446B569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E5EA25" w14:textId="77777777" w:rsidR="000234BB" w:rsidRDefault="000234BB" w:rsidP="00725808"/>
        </w:tc>
      </w:tr>
      <w:tr w:rsidR="000234BB" w:rsidRPr="008359F5" w14:paraId="231AF58F" w14:textId="77777777" w:rsidTr="00725808">
        <w:tc>
          <w:tcPr>
            <w:tcW w:w="2013" w:type="dxa"/>
            <w:tcMar>
              <w:top w:w="28" w:type="dxa"/>
              <w:left w:w="28" w:type="dxa"/>
              <w:bottom w:w="28" w:type="dxa"/>
              <w:right w:w="28" w:type="dxa"/>
            </w:tcMar>
          </w:tcPr>
          <w:p w14:paraId="3BE4FA7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69ACE7" w14:textId="77777777" w:rsidR="000234BB" w:rsidRPr="000437C1" w:rsidRDefault="000234BB" w:rsidP="00725808">
            <w:pPr>
              <w:pStyle w:val="SmallStandard"/>
            </w:pPr>
            <w:r>
              <w:t>false</w:t>
            </w:r>
          </w:p>
        </w:tc>
      </w:tr>
    </w:tbl>
    <w:p w14:paraId="5C4B280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1C45D5C" w14:textId="77777777" w:rsidTr="00725808">
        <w:tc>
          <w:tcPr>
            <w:tcW w:w="3856" w:type="dxa"/>
            <w:gridSpan w:val="3"/>
          </w:tcPr>
          <w:p w14:paraId="4A4C1792" w14:textId="77777777" w:rsidR="000234BB" w:rsidRDefault="000234BB" w:rsidP="00725808">
            <w:pPr>
              <w:jc w:val="center"/>
              <w:rPr>
                <w:b/>
                <w:sz w:val="16"/>
                <w:szCs w:val="16"/>
                <w:lang w:val="en-GB"/>
              </w:rPr>
            </w:pPr>
            <w:r>
              <w:rPr>
                <w:b/>
                <w:sz w:val="16"/>
                <w:szCs w:val="16"/>
                <w:lang w:val="en-GB"/>
              </w:rPr>
              <w:t>Other End</w:t>
            </w:r>
          </w:p>
        </w:tc>
        <w:tc>
          <w:tcPr>
            <w:tcW w:w="708" w:type="dxa"/>
          </w:tcPr>
          <w:p w14:paraId="64311341"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9BC8EF0" w14:textId="77777777" w:rsidR="000234BB" w:rsidRDefault="000234BB" w:rsidP="00725808">
            <w:pPr>
              <w:jc w:val="center"/>
              <w:rPr>
                <w:b/>
                <w:sz w:val="16"/>
                <w:szCs w:val="16"/>
                <w:lang w:val="en-GB"/>
              </w:rPr>
            </w:pPr>
            <w:r>
              <w:rPr>
                <w:b/>
                <w:sz w:val="16"/>
                <w:szCs w:val="16"/>
                <w:lang w:val="en-GB"/>
              </w:rPr>
              <w:t>General</w:t>
            </w:r>
          </w:p>
        </w:tc>
      </w:tr>
      <w:tr w:rsidR="000234BB" w:rsidRPr="00720F6F" w14:paraId="4A71A6E6" w14:textId="77777777" w:rsidTr="00725808">
        <w:tc>
          <w:tcPr>
            <w:tcW w:w="1573" w:type="dxa"/>
          </w:tcPr>
          <w:p w14:paraId="453E79E6" w14:textId="77777777" w:rsidR="000234BB" w:rsidRDefault="000234BB" w:rsidP="00725808">
            <w:pPr>
              <w:rPr>
                <w:b/>
                <w:sz w:val="16"/>
                <w:szCs w:val="16"/>
                <w:lang w:val="en-GB"/>
              </w:rPr>
            </w:pPr>
            <w:r>
              <w:rPr>
                <w:b/>
                <w:sz w:val="16"/>
                <w:szCs w:val="16"/>
                <w:lang w:val="en-GB"/>
              </w:rPr>
              <w:t>Type</w:t>
            </w:r>
          </w:p>
        </w:tc>
        <w:tc>
          <w:tcPr>
            <w:tcW w:w="1574" w:type="dxa"/>
          </w:tcPr>
          <w:p w14:paraId="08D7407A" w14:textId="77777777" w:rsidR="000234BB" w:rsidRDefault="000234BB" w:rsidP="00725808">
            <w:pPr>
              <w:rPr>
                <w:b/>
                <w:sz w:val="16"/>
                <w:szCs w:val="16"/>
                <w:lang w:val="en-GB"/>
              </w:rPr>
            </w:pPr>
            <w:r>
              <w:rPr>
                <w:b/>
                <w:sz w:val="16"/>
                <w:szCs w:val="16"/>
                <w:lang w:val="en-GB"/>
              </w:rPr>
              <w:t>Role</w:t>
            </w:r>
          </w:p>
        </w:tc>
        <w:tc>
          <w:tcPr>
            <w:tcW w:w="708" w:type="dxa"/>
          </w:tcPr>
          <w:p w14:paraId="44D14C94" w14:textId="77777777" w:rsidR="000234BB" w:rsidRDefault="000234BB" w:rsidP="00725808">
            <w:pPr>
              <w:rPr>
                <w:b/>
                <w:sz w:val="16"/>
                <w:szCs w:val="16"/>
                <w:lang w:val="en-GB"/>
              </w:rPr>
            </w:pPr>
            <w:r>
              <w:rPr>
                <w:b/>
                <w:sz w:val="16"/>
                <w:szCs w:val="16"/>
                <w:lang w:val="en-GB"/>
              </w:rPr>
              <w:t>Mult</w:t>
            </w:r>
          </w:p>
        </w:tc>
        <w:tc>
          <w:tcPr>
            <w:tcW w:w="709" w:type="dxa"/>
          </w:tcPr>
          <w:p w14:paraId="2C73B5D0" w14:textId="77777777" w:rsidR="000234BB" w:rsidRDefault="000234BB" w:rsidP="00725808">
            <w:pPr>
              <w:rPr>
                <w:b/>
                <w:sz w:val="16"/>
                <w:szCs w:val="16"/>
                <w:lang w:val="en-GB"/>
              </w:rPr>
            </w:pPr>
            <w:r>
              <w:rPr>
                <w:b/>
                <w:sz w:val="16"/>
                <w:szCs w:val="16"/>
                <w:lang w:val="en-GB"/>
              </w:rPr>
              <w:t>Mult</w:t>
            </w:r>
          </w:p>
        </w:tc>
        <w:tc>
          <w:tcPr>
            <w:tcW w:w="567" w:type="dxa"/>
          </w:tcPr>
          <w:p w14:paraId="6E12C38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0E4F401" w14:textId="77777777" w:rsidR="000234BB" w:rsidRPr="008359F5" w:rsidRDefault="000234BB" w:rsidP="00725808">
            <w:pPr>
              <w:rPr>
                <w:b/>
                <w:sz w:val="16"/>
                <w:szCs w:val="16"/>
                <w:lang w:val="en-GB"/>
              </w:rPr>
            </w:pPr>
            <w:r>
              <w:rPr>
                <w:b/>
                <w:sz w:val="16"/>
                <w:szCs w:val="16"/>
                <w:lang w:val="en-GB"/>
              </w:rPr>
              <w:t>Comment</w:t>
            </w:r>
          </w:p>
        </w:tc>
      </w:tr>
      <w:tr w:rsidR="000234BB" w:rsidRPr="00CC6307" w14:paraId="032302E8" w14:textId="77777777" w:rsidTr="00725808">
        <w:tc>
          <w:tcPr>
            <w:tcW w:w="1573" w:type="dxa"/>
          </w:tcPr>
          <w:p w14:paraId="051CABE9" w14:textId="77777777" w:rsidR="000234BB" w:rsidRPr="00634625" w:rsidRDefault="000234BB" w:rsidP="00725808">
            <w:pPr>
              <w:pStyle w:val="SmallStandard"/>
            </w:pPr>
            <w:r>
              <w:t>CavityPlugSpecification</w:t>
            </w:r>
          </w:p>
        </w:tc>
        <w:tc>
          <w:tcPr>
            <w:tcW w:w="1574" w:type="dxa"/>
          </w:tcPr>
          <w:p w14:paraId="37FBC1C4" w14:textId="77777777" w:rsidR="000234BB" w:rsidRPr="00132C43" w:rsidRDefault="000234BB" w:rsidP="00725808">
            <w:pPr>
              <w:pStyle w:val="SmallStandard"/>
            </w:pPr>
            <w:r>
              <w:t>cavityPlugSpecification</w:t>
            </w:r>
          </w:p>
        </w:tc>
        <w:tc>
          <w:tcPr>
            <w:tcW w:w="708" w:type="dxa"/>
          </w:tcPr>
          <w:p w14:paraId="504557EA" w14:textId="77777777" w:rsidR="000234BB" w:rsidRPr="00D331EF" w:rsidRDefault="000234BB" w:rsidP="00725808">
            <w:pPr>
              <w:pStyle w:val="SmallStandard"/>
            </w:pPr>
            <w:r w:rsidRPr="00574783">
              <w:t>1</w:t>
            </w:r>
          </w:p>
        </w:tc>
        <w:tc>
          <w:tcPr>
            <w:tcW w:w="709" w:type="dxa"/>
          </w:tcPr>
          <w:p w14:paraId="0F4A9270" w14:textId="77777777" w:rsidR="000234BB" w:rsidRPr="00D331EF" w:rsidRDefault="000234BB" w:rsidP="00725808">
            <w:pPr>
              <w:pStyle w:val="SmallStandard"/>
            </w:pPr>
            <w:r w:rsidRPr="00207506">
              <w:t>0..*</w:t>
            </w:r>
          </w:p>
        </w:tc>
        <w:tc>
          <w:tcPr>
            <w:tcW w:w="567" w:type="dxa"/>
          </w:tcPr>
          <w:p w14:paraId="3AE091C7" w14:textId="77777777" w:rsidR="000234BB" w:rsidRPr="00D331EF" w:rsidRDefault="000234BB" w:rsidP="00725808">
            <w:pPr>
              <w:pStyle w:val="SmallStandard"/>
            </w:pPr>
            <w:r>
              <w:t>N</w:t>
            </w:r>
          </w:p>
        </w:tc>
        <w:tc>
          <w:tcPr>
            <w:tcW w:w="3969" w:type="dxa"/>
          </w:tcPr>
          <w:p w14:paraId="544556E2" w14:textId="77777777" w:rsidR="000234BB" w:rsidRDefault="000234BB" w:rsidP="00725808">
            <w:pPr>
              <w:jc w:val="left"/>
            </w:pPr>
            <w:r>
              <w:rPr>
                <w:sz w:val="16"/>
                <w:szCs w:val="16"/>
              </w:rPr>
              <w:t xml:space="preserve">References the </w:t>
            </w:r>
            <w:r>
              <w:rPr>
                <w:i/>
                <w:iCs/>
                <w:sz w:val="16"/>
                <w:szCs w:val="16"/>
              </w:rPr>
              <w:t xml:space="preserve">CavityPlugSpecification </w:t>
            </w:r>
            <w:r>
              <w:rPr>
                <w:sz w:val="16"/>
                <w:szCs w:val="16"/>
              </w:rPr>
              <w:t xml:space="preserve">that is instanced by this </w:t>
            </w:r>
            <w:r>
              <w:rPr>
                <w:i/>
                <w:iCs/>
                <w:sz w:val="16"/>
                <w:szCs w:val="16"/>
              </w:rPr>
              <w:t>CavityPlugRole.</w:t>
            </w:r>
          </w:p>
        </w:tc>
      </w:tr>
      <w:tr w:rsidR="000234BB" w:rsidRPr="00CC6307" w14:paraId="2A4EB286" w14:textId="77777777" w:rsidTr="00725808">
        <w:tc>
          <w:tcPr>
            <w:tcW w:w="1573" w:type="dxa"/>
          </w:tcPr>
          <w:p w14:paraId="713339D9" w14:textId="77777777" w:rsidR="000234BB" w:rsidRPr="00634625" w:rsidRDefault="000234BB" w:rsidP="00725808">
            <w:pPr>
              <w:pStyle w:val="SmallStandard"/>
            </w:pPr>
            <w:r>
              <w:t>CavityReference</w:t>
            </w:r>
          </w:p>
        </w:tc>
        <w:tc>
          <w:tcPr>
            <w:tcW w:w="1574" w:type="dxa"/>
          </w:tcPr>
          <w:p w14:paraId="553F232F" w14:textId="77777777" w:rsidR="000234BB" w:rsidRPr="00132C43" w:rsidRDefault="000234BB" w:rsidP="00725808">
            <w:pPr>
              <w:pStyle w:val="SmallStandard"/>
            </w:pPr>
            <w:r>
              <w:t>pluggedCavityRef</w:t>
            </w:r>
          </w:p>
        </w:tc>
        <w:tc>
          <w:tcPr>
            <w:tcW w:w="708" w:type="dxa"/>
          </w:tcPr>
          <w:p w14:paraId="72359B76" w14:textId="77777777" w:rsidR="000234BB" w:rsidRPr="00D331EF" w:rsidRDefault="000234BB" w:rsidP="00725808">
            <w:pPr>
              <w:pStyle w:val="SmallStandard"/>
            </w:pPr>
            <w:r w:rsidRPr="00574783">
              <w:t>0..*</w:t>
            </w:r>
          </w:p>
        </w:tc>
        <w:tc>
          <w:tcPr>
            <w:tcW w:w="709" w:type="dxa"/>
          </w:tcPr>
          <w:p w14:paraId="0D99F276" w14:textId="77777777" w:rsidR="000234BB" w:rsidRPr="00D331EF" w:rsidRDefault="000234BB" w:rsidP="00725808">
            <w:pPr>
              <w:pStyle w:val="SmallStandard"/>
            </w:pPr>
            <w:r w:rsidRPr="00207506">
              <w:t>0..*</w:t>
            </w:r>
          </w:p>
        </w:tc>
        <w:tc>
          <w:tcPr>
            <w:tcW w:w="567" w:type="dxa"/>
          </w:tcPr>
          <w:p w14:paraId="65F73E41" w14:textId="77777777" w:rsidR="000234BB" w:rsidRPr="00D331EF" w:rsidRDefault="000234BB" w:rsidP="00725808">
            <w:pPr>
              <w:pStyle w:val="SmallStandard"/>
            </w:pPr>
            <w:r>
              <w:t>N</w:t>
            </w:r>
          </w:p>
        </w:tc>
        <w:tc>
          <w:tcPr>
            <w:tcW w:w="3969" w:type="dxa"/>
          </w:tcPr>
          <w:p w14:paraId="591C35F4" w14:textId="77777777" w:rsidR="000234BB" w:rsidRDefault="000234BB" w:rsidP="00725808">
            <w:pPr>
              <w:pStyle w:val="SmallStandard"/>
            </w:pPr>
            <w:r w:rsidRPr="00491287">
              <w:t xml:space="preserve">Defines which cavity / cavities in a connector instance is sealed by the plug. </w:t>
            </w:r>
          </w:p>
        </w:tc>
      </w:tr>
    </w:tbl>
    <w:p w14:paraId="282393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C4B5AE6" w14:textId="77777777" w:rsidTr="00725808">
        <w:tc>
          <w:tcPr>
            <w:tcW w:w="2296" w:type="dxa"/>
            <w:gridSpan w:val="2"/>
          </w:tcPr>
          <w:p w14:paraId="77D2E12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015200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57BDFF3" w14:textId="77777777" w:rsidR="000234BB" w:rsidRDefault="000234BB" w:rsidP="00725808">
            <w:pPr>
              <w:jc w:val="center"/>
              <w:rPr>
                <w:b/>
                <w:sz w:val="16"/>
                <w:szCs w:val="16"/>
                <w:lang w:val="en-GB"/>
              </w:rPr>
            </w:pPr>
            <w:r>
              <w:rPr>
                <w:b/>
                <w:sz w:val="16"/>
                <w:szCs w:val="16"/>
                <w:lang w:val="en-GB"/>
              </w:rPr>
              <w:t>General</w:t>
            </w:r>
          </w:p>
        </w:tc>
      </w:tr>
      <w:tr w:rsidR="000234BB" w:rsidRPr="00720F6F" w14:paraId="774E58B8" w14:textId="77777777" w:rsidTr="00725808">
        <w:tc>
          <w:tcPr>
            <w:tcW w:w="1588" w:type="dxa"/>
          </w:tcPr>
          <w:p w14:paraId="61EAF980" w14:textId="77777777" w:rsidR="000234BB" w:rsidRDefault="000234BB" w:rsidP="00725808">
            <w:pPr>
              <w:rPr>
                <w:b/>
                <w:sz w:val="16"/>
                <w:szCs w:val="16"/>
                <w:lang w:val="en-GB"/>
              </w:rPr>
            </w:pPr>
            <w:r>
              <w:rPr>
                <w:b/>
                <w:sz w:val="16"/>
                <w:szCs w:val="16"/>
                <w:lang w:val="en-GB"/>
              </w:rPr>
              <w:t>Type</w:t>
            </w:r>
          </w:p>
        </w:tc>
        <w:tc>
          <w:tcPr>
            <w:tcW w:w="708" w:type="dxa"/>
          </w:tcPr>
          <w:p w14:paraId="0E729C70" w14:textId="77777777" w:rsidR="000234BB" w:rsidRDefault="000234BB" w:rsidP="00725808">
            <w:pPr>
              <w:rPr>
                <w:b/>
                <w:sz w:val="16"/>
                <w:szCs w:val="16"/>
                <w:lang w:val="en-GB"/>
              </w:rPr>
            </w:pPr>
            <w:r>
              <w:rPr>
                <w:b/>
                <w:sz w:val="16"/>
                <w:szCs w:val="16"/>
                <w:lang w:val="en-GB"/>
              </w:rPr>
              <w:t>Mult</w:t>
            </w:r>
          </w:p>
        </w:tc>
        <w:tc>
          <w:tcPr>
            <w:tcW w:w="1560" w:type="dxa"/>
          </w:tcPr>
          <w:p w14:paraId="5DE82E9B" w14:textId="77777777" w:rsidR="000234BB" w:rsidRDefault="000234BB" w:rsidP="00725808">
            <w:pPr>
              <w:rPr>
                <w:b/>
                <w:sz w:val="16"/>
                <w:szCs w:val="16"/>
                <w:lang w:val="en-GB"/>
              </w:rPr>
            </w:pPr>
            <w:r>
              <w:rPr>
                <w:b/>
                <w:sz w:val="16"/>
                <w:szCs w:val="16"/>
                <w:lang w:val="en-GB"/>
              </w:rPr>
              <w:t>Role</w:t>
            </w:r>
          </w:p>
        </w:tc>
        <w:tc>
          <w:tcPr>
            <w:tcW w:w="708" w:type="dxa"/>
          </w:tcPr>
          <w:p w14:paraId="2F50D9CF" w14:textId="77777777" w:rsidR="000234BB" w:rsidRDefault="000234BB" w:rsidP="00725808">
            <w:pPr>
              <w:rPr>
                <w:b/>
                <w:sz w:val="16"/>
                <w:szCs w:val="16"/>
                <w:lang w:val="en-GB"/>
              </w:rPr>
            </w:pPr>
            <w:r>
              <w:rPr>
                <w:b/>
                <w:sz w:val="16"/>
                <w:szCs w:val="16"/>
                <w:lang w:val="en-GB"/>
              </w:rPr>
              <w:t>Mult</w:t>
            </w:r>
          </w:p>
        </w:tc>
        <w:tc>
          <w:tcPr>
            <w:tcW w:w="567" w:type="dxa"/>
          </w:tcPr>
          <w:p w14:paraId="4BC0AA7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957C5DC" w14:textId="77777777" w:rsidR="000234BB" w:rsidRPr="008359F5" w:rsidRDefault="000234BB" w:rsidP="00725808">
            <w:pPr>
              <w:rPr>
                <w:b/>
                <w:sz w:val="16"/>
                <w:szCs w:val="16"/>
                <w:lang w:val="en-GB"/>
              </w:rPr>
            </w:pPr>
            <w:r>
              <w:rPr>
                <w:b/>
                <w:sz w:val="16"/>
                <w:szCs w:val="16"/>
                <w:lang w:val="en-GB"/>
              </w:rPr>
              <w:t>Comment</w:t>
            </w:r>
          </w:p>
        </w:tc>
      </w:tr>
      <w:tr w:rsidR="000234BB" w:rsidRPr="00CC6307" w14:paraId="2623F0B5" w14:textId="77777777" w:rsidTr="00725808">
        <w:tc>
          <w:tcPr>
            <w:tcW w:w="1588" w:type="dxa"/>
          </w:tcPr>
          <w:p w14:paraId="13AE75D8" w14:textId="77777777" w:rsidR="000234BB" w:rsidRPr="00634625" w:rsidRDefault="000234BB" w:rsidP="00725808">
            <w:pPr>
              <w:pStyle w:val="SmallStandard"/>
            </w:pPr>
            <w:r>
              <w:t>CavityMounting</w:t>
            </w:r>
          </w:p>
        </w:tc>
        <w:tc>
          <w:tcPr>
            <w:tcW w:w="708" w:type="dxa"/>
          </w:tcPr>
          <w:p w14:paraId="26EBA1A2" w14:textId="77777777" w:rsidR="000234BB" w:rsidRPr="00D331EF" w:rsidRDefault="000234BB" w:rsidP="00725808">
            <w:pPr>
              <w:pStyle w:val="SmallStandard"/>
            </w:pPr>
            <w:r w:rsidRPr="00D01517">
              <w:t>0..*</w:t>
            </w:r>
          </w:p>
        </w:tc>
        <w:tc>
          <w:tcPr>
            <w:tcW w:w="1560" w:type="dxa"/>
          </w:tcPr>
          <w:p w14:paraId="38A4863D" w14:textId="77777777" w:rsidR="000234BB" w:rsidRPr="00132C43" w:rsidRDefault="000234BB" w:rsidP="00725808">
            <w:pPr>
              <w:pStyle w:val="SmallStandard"/>
            </w:pPr>
            <w:r>
              <w:t>replacedPlug</w:t>
            </w:r>
          </w:p>
        </w:tc>
        <w:tc>
          <w:tcPr>
            <w:tcW w:w="708" w:type="dxa"/>
          </w:tcPr>
          <w:p w14:paraId="1ABEA974" w14:textId="77777777" w:rsidR="000234BB" w:rsidRPr="00D331EF" w:rsidRDefault="000234BB" w:rsidP="00725808">
            <w:pPr>
              <w:pStyle w:val="SmallStandard"/>
            </w:pPr>
            <w:r w:rsidRPr="00D01517">
              <w:t>0..*</w:t>
            </w:r>
          </w:p>
        </w:tc>
        <w:tc>
          <w:tcPr>
            <w:tcW w:w="567" w:type="dxa"/>
          </w:tcPr>
          <w:p w14:paraId="1F779212" w14:textId="77777777" w:rsidR="000234BB" w:rsidRPr="00D331EF" w:rsidRDefault="000234BB" w:rsidP="00725808">
            <w:pPr>
              <w:pStyle w:val="SmallStandard"/>
            </w:pPr>
            <w:r>
              <w:t>N</w:t>
            </w:r>
          </w:p>
        </w:tc>
        <w:tc>
          <w:tcPr>
            <w:tcW w:w="3969" w:type="dxa"/>
          </w:tcPr>
          <w:p w14:paraId="492B8897" w14:textId="77777777" w:rsidR="000234BB" w:rsidRDefault="000234BB" w:rsidP="00725808">
            <w:pPr>
              <w:pStyle w:val="SmallStandard"/>
            </w:pPr>
            <w:r w:rsidRPr="00491287">
              <w:t xml:space="preserve">References the cavity plugs that are obsolete if the cavity mounting is realized. </w:t>
            </w:r>
          </w:p>
        </w:tc>
      </w:tr>
      <w:tr w:rsidR="000234BB" w:rsidRPr="00CC6307" w14:paraId="409654D5" w14:textId="77777777" w:rsidTr="00725808">
        <w:tc>
          <w:tcPr>
            <w:tcW w:w="1588" w:type="dxa"/>
          </w:tcPr>
          <w:p w14:paraId="4BD62027" w14:textId="77777777" w:rsidR="000234BB" w:rsidRPr="00634625" w:rsidRDefault="000234BB" w:rsidP="00725808">
            <w:pPr>
              <w:pStyle w:val="SmallStandard"/>
            </w:pPr>
            <w:r>
              <w:t>CableLeadThroughReference</w:t>
            </w:r>
          </w:p>
        </w:tc>
        <w:tc>
          <w:tcPr>
            <w:tcW w:w="708" w:type="dxa"/>
          </w:tcPr>
          <w:p w14:paraId="709C4E2F" w14:textId="77777777" w:rsidR="000234BB" w:rsidRPr="00D331EF" w:rsidRDefault="000234BB" w:rsidP="00725808">
            <w:pPr>
              <w:pStyle w:val="SmallStandard"/>
            </w:pPr>
            <w:r w:rsidRPr="00D01517">
              <w:t>0..*</w:t>
            </w:r>
          </w:p>
        </w:tc>
        <w:tc>
          <w:tcPr>
            <w:tcW w:w="1560" w:type="dxa"/>
          </w:tcPr>
          <w:p w14:paraId="37704EFF" w14:textId="77777777" w:rsidR="000234BB" w:rsidRPr="00132C43" w:rsidRDefault="000234BB" w:rsidP="00725808">
            <w:pPr>
              <w:pStyle w:val="SmallStandard"/>
            </w:pPr>
            <w:r>
              <w:t>usedPlugs</w:t>
            </w:r>
          </w:p>
        </w:tc>
        <w:tc>
          <w:tcPr>
            <w:tcW w:w="708" w:type="dxa"/>
          </w:tcPr>
          <w:p w14:paraId="6A935218" w14:textId="77777777" w:rsidR="000234BB" w:rsidRPr="00D331EF" w:rsidRDefault="000234BB" w:rsidP="00725808">
            <w:pPr>
              <w:pStyle w:val="SmallStandard"/>
            </w:pPr>
            <w:r w:rsidRPr="00D01517">
              <w:t>0..*</w:t>
            </w:r>
          </w:p>
        </w:tc>
        <w:tc>
          <w:tcPr>
            <w:tcW w:w="567" w:type="dxa"/>
          </w:tcPr>
          <w:p w14:paraId="30C14B2C" w14:textId="77777777" w:rsidR="000234BB" w:rsidRPr="00D331EF" w:rsidRDefault="000234BB" w:rsidP="00725808">
            <w:pPr>
              <w:pStyle w:val="SmallStandard"/>
            </w:pPr>
            <w:r>
              <w:t>N</w:t>
            </w:r>
          </w:p>
        </w:tc>
        <w:tc>
          <w:tcPr>
            <w:tcW w:w="3969" w:type="dxa"/>
          </w:tcPr>
          <w:p w14:paraId="026D9268" w14:textId="77777777" w:rsidR="000234BB" w:rsidRDefault="000234BB" w:rsidP="00725808">
            <w:pPr>
              <w:jc w:val="left"/>
            </w:pPr>
            <w:r>
              <w:rPr>
                <w:sz w:val="16"/>
                <w:szCs w:val="16"/>
              </w:rPr>
              <w:t>References the plugs that are used with this CableLeadThroughReference. This association might be a 150% selection.</w:t>
            </w:r>
          </w:p>
        </w:tc>
      </w:tr>
    </w:tbl>
    <w:p w14:paraId="624139E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5" w:name="_6a68ada444ab61e4db103787f63d0712"/>
      <w:r>
        <w:rPr>
          <w:lang w:val="en-GB"/>
        </w:rPr>
        <w:t>CavityReference</w:t>
      </w:r>
      <w:bookmarkEnd w:id="1425"/>
    </w:p>
    <w:p w14:paraId="7B586C66" w14:textId="77777777" w:rsidR="000234BB" w:rsidRDefault="000234BB" w:rsidP="000234BB">
      <w:r>
        <w:rPr>
          <w:sz w:val="18"/>
          <w:szCs w:val="18"/>
        </w:rPr>
        <w:t>A CavityReference represents the usage of a Cavity in the context of PartUsage or PartOccurrence.</w:t>
      </w:r>
    </w:p>
    <w:p w14:paraId="0A43787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306D338" w14:textId="77777777" w:rsidTr="00725808">
        <w:tc>
          <w:tcPr>
            <w:tcW w:w="2013" w:type="dxa"/>
            <w:tcMar>
              <w:top w:w="28" w:type="dxa"/>
              <w:left w:w="28" w:type="dxa"/>
              <w:bottom w:w="28" w:type="dxa"/>
              <w:right w:w="28" w:type="dxa"/>
            </w:tcMar>
          </w:tcPr>
          <w:p w14:paraId="59707CC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6F2C64" w14:textId="607E8681"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251E6849" w14:textId="77777777" w:rsidTr="00725808">
        <w:tc>
          <w:tcPr>
            <w:tcW w:w="2013" w:type="dxa"/>
            <w:tcMar>
              <w:top w:w="28" w:type="dxa"/>
              <w:left w:w="28" w:type="dxa"/>
              <w:bottom w:w="28" w:type="dxa"/>
              <w:right w:w="28" w:type="dxa"/>
            </w:tcMar>
          </w:tcPr>
          <w:p w14:paraId="37E1CB7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481A1B" w14:textId="77777777" w:rsidR="000234BB" w:rsidRDefault="000234BB" w:rsidP="00725808"/>
        </w:tc>
      </w:tr>
      <w:tr w:rsidR="000234BB" w:rsidRPr="008359F5" w14:paraId="148498C0" w14:textId="77777777" w:rsidTr="00725808">
        <w:tc>
          <w:tcPr>
            <w:tcW w:w="2013" w:type="dxa"/>
            <w:tcMar>
              <w:top w:w="28" w:type="dxa"/>
              <w:left w:w="28" w:type="dxa"/>
              <w:bottom w:w="28" w:type="dxa"/>
              <w:right w:w="28" w:type="dxa"/>
            </w:tcMar>
          </w:tcPr>
          <w:p w14:paraId="1A93705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5499FCF" w14:textId="77777777" w:rsidR="000234BB" w:rsidRPr="000437C1" w:rsidRDefault="000234BB" w:rsidP="00725808">
            <w:pPr>
              <w:pStyle w:val="SmallStandard"/>
            </w:pPr>
            <w:r>
              <w:t>false</w:t>
            </w:r>
          </w:p>
        </w:tc>
      </w:tr>
    </w:tbl>
    <w:p w14:paraId="3DE4BB5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993E811" w14:textId="77777777" w:rsidTr="00725808">
        <w:tc>
          <w:tcPr>
            <w:tcW w:w="2013" w:type="dxa"/>
            <w:tcMar>
              <w:top w:w="28" w:type="dxa"/>
              <w:left w:w="28" w:type="dxa"/>
              <w:bottom w:w="28" w:type="dxa"/>
              <w:right w:w="28" w:type="dxa"/>
            </w:tcMar>
          </w:tcPr>
          <w:p w14:paraId="0AF3DE4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8A35CA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E264D1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E68E7D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033B933" w14:textId="77777777" w:rsidTr="00725808">
        <w:tc>
          <w:tcPr>
            <w:tcW w:w="2013" w:type="dxa"/>
            <w:tcMar>
              <w:top w:w="28" w:type="dxa"/>
              <w:left w:w="28" w:type="dxa"/>
              <w:bottom w:w="28" w:type="dxa"/>
              <w:right w:w="28" w:type="dxa"/>
            </w:tcMar>
          </w:tcPr>
          <w:p w14:paraId="3A3ACBC3"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7CA7CDC7"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C8E589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BEA2254" w14:textId="77777777" w:rsidR="000234BB" w:rsidRDefault="000234BB" w:rsidP="00725808">
            <w:pPr>
              <w:jc w:val="left"/>
            </w:pPr>
            <w:r>
              <w:rPr>
                <w:sz w:val="16"/>
                <w:szCs w:val="16"/>
              </w:rPr>
              <w:t>Specifies a unique identification of the CavityReference. The identification is guaranteed to be unique within the ConnectorHousingRole. The cavity &amp; slot number is defined by the associated cavity and slot.</w:t>
            </w:r>
          </w:p>
        </w:tc>
      </w:tr>
    </w:tbl>
    <w:p w14:paraId="4B54945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74945AC" w14:textId="77777777" w:rsidTr="00725808">
        <w:tc>
          <w:tcPr>
            <w:tcW w:w="3856" w:type="dxa"/>
            <w:gridSpan w:val="3"/>
          </w:tcPr>
          <w:p w14:paraId="06CBE45D" w14:textId="77777777" w:rsidR="000234BB" w:rsidRDefault="000234BB" w:rsidP="00725808">
            <w:pPr>
              <w:jc w:val="center"/>
              <w:rPr>
                <w:b/>
                <w:sz w:val="16"/>
                <w:szCs w:val="16"/>
                <w:lang w:val="en-GB"/>
              </w:rPr>
            </w:pPr>
            <w:r>
              <w:rPr>
                <w:b/>
                <w:sz w:val="16"/>
                <w:szCs w:val="16"/>
                <w:lang w:val="en-GB"/>
              </w:rPr>
              <w:t>Other End</w:t>
            </w:r>
          </w:p>
        </w:tc>
        <w:tc>
          <w:tcPr>
            <w:tcW w:w="708" w:type="dxa"/>
          </w:tcPr>
          <w:p w14:paraId="570488F1"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406787D" w14:textId="77777777" w:rsidR="000234BB" w:rsidRDefault="000234BB" w:rsidP="00725808">
            <w:pPr>
              <w:jc w:val="center"/>
              <w:rPr>
                <w:b/>
                <w:sz w:val="16"/>
                <w:szCs w:val="16"/>
                <w:lang w:val="en-GB"/>
              </w:rPr>
            </w:pPr>
            <w:r>
              <w:rPr>
                <w:b/>
                <w:sz w:val="16"/>
                <w:szCs w:val="16"/>
                <w:lang w:val="en-GB"/>
              </w:rPr>
              <w:t>General</w:t>
            </w:r>
          </w:p>
        </w:tc>
      </w:tr>
      <w:tr w:rsidR="000234BB" w:rsidRPr="00720F6F" w14:paraId="5679C79C" w14:textId="77777777" w:rsidTr="00725808">
        <w:tc>
          <w:tcPr>
            <w:tcW w:w="1573" w:type="dxa"/>
          </w:tcPr>
          <w:p w14:paraId="0102D7C4" w14:textId="77777777" w:rsidR="000234BB" w:rsidRDefault="000234BB" w:rsidP="00725808">
            <w:pPr>
              <w:rPr>
                <w:b/>
                <w:sz w:val="16"/>
                <w:szCs w:val="16"/>
                <w:lang w:val="en-GB"/>
              </w:rPr>
            </w:pPr>
            <w:r>
              <w:rPr>
                <w:b/>
                <w:sz w:val="16"/>
                <w:szCs w:val="16"/>
                <w:lang w:val="en-GB"/>
              </w:rPr>
              <w:t>Type</w:t>
            </w:r>
          </w:p>
        </w:tc>
        <w:tc>
          <w:tcPr>
            <w:tcW w:w="1574" w:type="dxa"/>
          </w:tcPr>
          <w:p w14:paraId="651C2C7A" w14:textId="77777777" w:rsidR="000234BB" w:rsidRDefault="000234BB" w:rsidP="00725808">
            <w:pPr>
              <w:rPr>
                <w:b/>
                <w:sz w:val="16"/>
                <w:szCs w:val="16"/>
                <w:lang w:val="en-GB"/>
              </w:rPr>
            </w:pPr>
            <w:r>
              <w:rPr>
                <w:b/>
                <w:sz w:val="16"/>
                <w:szCs w:val="16"/>
                <w:lang w:val="en-GB"/>
              </w:rPr>
              <w:t>Role</w:t>
            </w:r>
          </w:p>
        </w:tc>
        <w:tc>
          <w:tcPr>
            <w:tcW w:w="708" w:type="dxa"/>
          </w:tcPr>
          <w:p w14:paraId="04E33FF5" w14:textId="77777777" w:rsidR="000234BB" w:rsidRDefault="000234BB" w:rsidP="00725808">
            <w:pPr>
              <w:rPr>
                <w:b/>
                <w:sz w:val="16"/>
                <w:szCs w:val="16"/>
                <w:lang w:val="en-GB"/>
              </w:rPr>
            </w:pPr>
            <w:r>
              <w:rPr>
                <w:b/>
                <w:sz w:val="16"/>
                <w:szCs w:val="16"/>
                <w:lang w:val="en-GB"/>
              </w:rPr>
              <w:t>Mult</w:t>
            </w:r>
          </w:p>
        </w:tc>
        <w:tc>
          <w:tcPr>
            <w:tcW w:w="709" w:type="dxa"/>
          </w:tcPr>
          <w:p w14:paraId="1D194DB5" w14:textId="77777777" w:rsidR="000234BB" w:rsidRDefault="000234BB" w:rsidP="00725808">
            <w:pPr>
              <w:rPr>
                <w:b/>
                <w:sz w:val="16"/>
                <w:szCs w:val="16"/>
                <w:lang w:val="en-GB"/>
              </w:rPr>
            </w:pPr>
            <w:r>
              <w:rPr>
                <w:b/>
                <w:sz w:val="16"/>
                <w:szCs w:val="16"/>
                <w:lang w:val="en-GB"/>
              </w:rPr>
              <w:t>Mult</w:t>
            </w:r>
          </w:p>
        </w:tc>
        <w:tc>
          <w:tcPr>
            <w:tcW w:w="567" w:type="dxa"/>
          </w:tcPr>
          <w:p w14:paraId="6EC6D8F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D7E6F1E" w14:textId="77777777" w:rsidR="000234BB" w:rsidRPr="008359F5" w:rsidRDefault="000234BB" w:rsidP="00725808">
            <w:pPr>
              <w:rPr>
                <w:b/>
                <w:sz w:val="16"/>
                <w:szCs w:val="16"/>
                <w:lang w:val="en-GB"/>
              </w:rPr>
            </w:pPr>
            <w:r>
              <w:rPr>
                <w:b/>
                <w:sz w:val="16"/>
                <w:szCs w:val="16"/>
                <w:lang w:val="en-GB"/>
              </w:rPr>
              <w:t>Comment</w:t>
            </w:r>
          </w:p>
        </w:tc>
      </w:tr>
      <w:tr w:rsidR="000234BB" w:rsidRPr="00CC6307" w14:paraId="3431DE4E" w14:textId="77777777" w:rsidTr="00725808">
        <w:tc>
          <w:tcPr>
            <w:tcW w:w="1573" w:type="dxa"/>
          </w:tcPr>
          <w:p w14:paraId="18EB933A" w14:textId="77777777" w:rsidR="000234BB" w:rsidRPr="00634625" w:rsidRDefault="000234BB" w:rsidP="00725808">
            <w:pPr>
              <w:pStyle w:val="SmallStandard"/>
            </w:pPr>
            <w:r>
              <w:t>TerminalRole</w:t>
            </w:r>
          </w:p>
        </w:tc>
        <w:tc>
          <w:tcPr>
            <w:tcW w:w="1574" w:type="dxa"/>
          </w:tcPr>
          <w:p w14:paraId="207BCC99" w14:textId="77777777" w:rsidR="000234BB" w:rsidRPr="00132C43" w:rsidRDefault="000234BB" w:rsidP="00725808">
            <w:pPr>
              <w:pStyle w:val="SmallStandard"/>
            </w:pPr>
            <w:r>
              <w:t>integratedTerminalRole</w:t>
            </w:r>
          </w:p>
        </w:tc>
        <w:tc>
          <w:tcPr>
            <w:tcW w:w="708" w:type="dxa"/>
          </w:tcPr>
          <w:p w14:paraId="4864C9B8" w14:textId="77777777" w:rsidR="000234BB" w:rsidRPr="00D331EF" w:rsidRDefault="000234BB" w:rsidP="00725808">
            <w:pPr>
              <w:pStyle w:val="SmallStandard"/>
            </w:pPr>
            <w:r w:rsidRPr="00574783">
              <w:t>0..1</w:t>
            </w:r>
          </w:p>
        </w:tc>
        <w:tc>
          <w:tcPr>
            <w:tcW w:w="709" w:type="dxa"/>
          </w:tcPr>
          <w:p w14:paraId="5D9B8443" w14:textId="77777777" w:rsidR="000234BB" w:rsidRPr="00D331EF" w:rsidRDefault="000234BB" w:rsidP="00725808">
            <w:pPr>
              <w:pStyle w:val="SmallStandard"/>
            </w:pPr>
            <w:r w:rsidRPr="00207506">
              <w:t>0..1</w:t>
            </w:r>
          </w:p>
        </w:tc>
        <w:tc>
          <w:tcPr>
            <w:tcW w:w="567" w:type="dxa"/>
          </w:tcPr>
          <w:p w14:paraId="322DF82D" w14:textId="77777777" w:rsidR="000234BB" w:rsidRDefault="000234BB" w:rsidP="00725808">
            <w:pPr>
              <w:pStyle w:val="SmallStandard"/>
            </w:pPr>
            <w:r>
              <w:t>Y</w:t>
            </w:r>
          </w:p>
        </w:tc>
        <w:tc>
          <w:tcPr>
            <w:tcW w:w="3969" w:type="dxa"/>
          </w:tcPr>
          <w:p w14:paraId="2896972A" w14:textId="77777777" w:rsidR="000234BB" w:rsidRDefault="000234BB" w:rsidP="00725808">
            <w:pPr>
              <w:jc w:val="left"/>
            </w:pPr>
            <w:r>
              <w:rPr>
                <w:sz w:val="16"/>
                <w:szCs w:val="16"/>
              </w:rPr>
              <w:t>Contains the terminal role if the cavity has an integrated terminal (e.g. an IDC).</w:t>
            </w:r>
          </w:p>
        </w:tc>
      </w:tr>
      <w:tr w:rsidR="000234BB" w:rsidRPr="00CC6307" w14:paraId="6E35F0DF" w14:textId="77777777" w:rsidTr="00725808">
        <w:tc>
          <w:tcPr>
            <w:tcW w:w="1573" w:type="dxa"/>
          </w:tcPr>
          <w:p w14:paraId="782A2B14" w14:textId="77777777" w:rsidR="000234BB" w:rsidRPr="00634625" w:rsidRDefault="000234BB" w:rsidP="00725808">
            <w:pPr>
              <w:pStyle w:val="SmallStandard"/>
            </w:pPr>
            <w:r>
              <w:t>Cavity</w:t>
            </w:r>
          </w:p>
        </w:tc>
        <w:tc>
          <w:tcPr>
            <w:tcW w:w="1574" w:type="dxa"/>
          </w:tcPr>
          <w:p w14:paraId="04C388D1" w14:textId="77777777" w:rsidR="000234BB" w:rsidRPr="00132C43" w:rsidRDefault="000234BB" w:rsidP="00725808">
            <w:pPr>
              <w:pStyle w:val="SmallStandard"/>
            </w:pPr>
            <w:r>
              <w:t>referencedCavity</w:t>
            </w:r>
          </w:p>
        </w:tc>
        <w:tc>
          <w:tcPr>
            <w:tcW w:w="708" w:type="dxa"/>
          </w:tcPr>
          <w:p w14:paraId="5C6478CA" w14:textId="77777777" w:rsidR="000234BB" w:rsidRPr="00D331EF" w:rsidRDefault="000234BB" w:rsidP="00725808">
            <w:pPr>
              <w:pStyle w:val="SmallStandard"/>
            </w:pPr>
            <w:r w:rsidRPr="00574783">
              <w:t>1</w:t>
            </w:r>
          </w:p>
        </w:tc>
        <w:tc>
          <w:tcPr>
            <w:tcW w:w="709" w:type="dxa"/>
          </w:tcPr>
          <w:p w14:paraId="157AC66F" w14:textId="77777777" w:rsidR="000234BB" w:rsidRPr="00D331EF" w:rsidRDefault="000234BB" w:rsidP="00725808">
            <w:pPr>
              <w:pStyle w:val="SmallStandard"/>
            </w:pPr>
            <w:r w:rsidRPr="00207506">
              <w:t>0..*</w:t>
            </w:r>
          </w:p>
        </w:tc>
        <w:tc>
          <w:tcPr>
            <w:tcW w:w="567" w:type="dxa"/>
          </w:tcPr>
          <w:p w14:paraId="221B5D21" w14:textId="77777777" w:rsidR="000234BB" w:rsidRPr="00D331EF" w:rsidRDefault="000234BB" w:rsidP="00725808">
            <w:pPr>
              <w:pStyle w:val="SmallStandard"/>
            </w:pPr>
            <w:r>
              <w:t>N</w:t>
            </w:r>
          </w:p>
        </w:tc>
        <w:tc>
          <w:tcPr>
            <w:tcW w:w="3969" w:type="dxa"/>
          </w:tcPr>
          <w:p w14:paraId="0ED07570" w14:textId="77777777" w:rsidR="000234BB" w:rsidRDefault="000234BB" w:rsidP="00725808">
            <w:pPr>
              <w:pStyle w:val="SmallStandard"/>
            </w:pPr>
            <w:r w:rsidRPr="00491287">
              <w:t xml:space="preserve">Points to the cavity referenced by the cavity reference. </w:t>
            </w:r>
          </w:p>
        </w:tc>
      </w:tr>
      <w:tr w:rsidR="000234BB" w:rsidRPr="00CC6307" w14:paraId="573FA659" w14:textId="77777777" w:rsidTr="00725808">
        <w:tc>
          <w:tcPr>
            <w:tcW w:w="1573" w:type="dxa"/>
          </w:tcPr>
          <w:p w14:paraId="26669B24" w14:textId="77777777" w:rsidR="000234BB" w:rsidRPr="00634625" w:rsidRDefault="000234BB" w:rsidP="00725808">
            <w:pPr>
              <w:pStyle w:val="SmallStandard"/>
            </w:pPr>
            <w:r>
              <w:t>ComponentPort</w:t>
            </w:r>
          </w:p>
        </w:tc>
        <w:tc>
          <w:tcPr>
            <w:tcW w:w="1574" w:type="dxa"/>
          </w:tcPr>
          <w:p w14:paraId="495A7EEE" w14:textId="77777777" w:rsidR="000234BB" w:rsidRPr="00132C43" w:rsidRDefault="000234BB" w:rsidP="00725808">
            <w:pPr>
              <w:pStyle w:val="SmallStandard"/>
            </w:pPr>
            <w:r>
              <w:t>componentPort</w:t>
            </w:r>
          </w:p>
        </w:tc>
        <w:tc>
          <w:tcPr>
            <w:tcW w:w="708" w:type="dxa"/>
          </w:tcPr>
          <w:p w14:paraId="2FC45BE9" w14:textId="77777777" w:rsidR="000234BB" w:rsidRPr="00D331EF" w:rsidRDefault="000234BB" w:rsidP="00725808">
            <w:pPr>
              <w:pStyle w:val="SmallStandard"/>
            </w:pPr>
            <w:r w:rsidRPr="00574783">
              <w:t>0..1</w:t>
            </w:r>
          </w:p>
        </w:tc>
        <w:tc>
          <w:tcPr>
            <w:tcW w:w="709" w:type="dxa"/>
          </w:tcPr>
          <w:p w14:paraId="1B06BF41" w14:textId="77777777" w:rsidR="000234BB" w:rsidRPr="00D331EF" w:rsidRDefault="000234BB" w:rsidP="00725808">
            <w:pPr>
              <w:pStyle w:val="SmallStandard"/>
            </w:pPr>
            <w:r w:rsidRPr="00207506">
              <w:t>0..*</w:t>
            </w:r>
          </w:p>
        </w:tc>
        <w:tc>
          <w:tcPr>
            <w:tcW w:w="567" w:type="dxa"/>
          </w:tcPr>
          <w:p w14:paraId="6CE3F0A2" w14:textId="77777777" w:rsidR="000234BB" w:rsidRPr="00D331EF" w:rsidRDefault="000234BB" w:rsidP="00725808">
            <w:pPr>
              <w:pStyle w:val="SmallStandard"/>
            </w:pPr>
            <w:r>
              <w:t>N</w:t>
            </w:r>
          </w:p>
        </w:tc>
        <w:tc>
          <w:tcPr>
            <w:tcW w:w="3969" w:type="dxa"/>
          </w:tcPr>
          <w:p w14:paraId="7F9376C0" w14:textId="77777777" w:rsidR="000234BB" w:rsidRDefault="000234BB" w:rsidP="00725808">
            <w:pPr>
              <w:jc w:val="left"/>
            </w:pPr>
            <w:r>
              <w:rPr>
                <w:sz w:val="16"/>
                <w:szCs w:val="16"/>
              </w:rPr>
              <w:t xml:space="preserve">References the </w:t>
            </w:r>
            <w:r>
              <w:rPr>
                <w:i/>
                <w:iCs/>
                <w:sz w:val="16"/>
                <w:szCs w:val="16"/>
              </w:rPr>
              <w:t>ComponentPort</w:t>
            </w:r>
            <w:r>
              <w:rPr>
                <w:sz w:val="16"/>
                <w:szCs w:val="16"/>
              </w:rPr>
              <w:t xml:space="preserve"> that is implemented by this </w:t>
            </w:r>
            <w:r>
              <w:rPr>
                <w:i/>
                <w:iCs/>
                <w:sz w:val="16"/>
                <w:szCs w:val="16"/>
              </w:rPr>
              <w:t>CavityReference</w:t>
            </w:r>
            <w:r>
              <w:rPr>
                <w:sz w:val="16"/>
                <w:szCs w:val="16"/>
              </w:rPr>
              <w:t>.</w:t>
            </w:r>
          </w:p>
        </w:tc>
      </w:tr>
    </w:tbl>
    <w:p w14:paraId="3FDD954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6EF2245" w14:textId="77777777" w:rsidTr="00725808">
        <w:tc>
          <w:tcPr>
            <w:tcW w:w="2296" w:type="dxa"/>
            <w:gridSpan w:val="2"/>
          </w:tcPr>
          <w:p w14:paraId="32B387D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C6E7FB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62790EA" w14:textId="77777777" w:rsidR="000234BB" w:rsidRDefault="000234BB" w:rsidP="00725808">
            <w:pPr>
              <w:jc w:val="center"/>
              <w:rPr>
                <w:b/>
                <w:sz w:val="16"/>
                <w:szCs w:val="16"/>
                <w:lang w:val="en-GB"/>
              </w:rPr>
            </w:pPr>
            <w:r>
              <w:rPr>
                <w:b/>
                <w:sz w:val="16"/>
                <w:szCs w:val="16"/>
                <w:lang w:val="en-GB"/>
              </w:rPr>
              <w:t>General</w:t>
            </w:r>
          </w:p>
        </w:tc>
      </w:tr>
      <w:tr w:rsidR="000234BB" w:rsidRPr="00720F6F" w14:paraId="5029292B" w14:textId="77777777" w:rsidTr="00725808">
        <w:tc>
          <w:tcPr>
            <w:tcW w:w="1588" w:type="dxa"/>
          </w:tcPr>
          <w:p w14:paraId="2F0292ED" w14:textId="77777777" w:rsidR="000234BB" w:rsidRDefault="000234BB" w:rsidP="00725808">
            <w:pPr>
              <w:rPr>
                <w:b/>
                <w:sz w:val="16"/>
                <w:szCs w:val="16"/>
                <w:lang w:val="en-GB"/>
              </w:rPr>
            </w:pPr>
            <w:r>
              <w:rPr>
                <w:b/>
                <w:sz w:val="16"/>
                <w:szCs w:val="16"/>
                <w:lang w:val="en-GB"/>
              </w:rPr>
              <w:t>Type</w:t>
            </w:r>
          </w:p>
        </w:tc>
        <w:tc>
          <w:tcPr>
            <w:tcW w:w="708" w:type="dxa"/>
          </w:tcPr>
          <w:p w14:paraId="10CB4A1E" w14:textId="77777777" w:rsidR="000234BB" w:rsidRDefault="000234BB" w:rsidP="00725808">
            <w:pPr>
              <w:rPr>
                <w:b/>
                <w:sz w:val="16"/>
                <w:szCs w:val="16"/>
                <w:lang w:val="en-GB"/>
              </w:rPr>
            </w:pPr>
            <w:r>
              <w:rPr>
                <w:b/>
                <w:sz w:val="16"/>
                <w:szCs w:val="16"/>
                <w:lang w:val="en-GB"/>
              </w:rPr>
              <w:t>Mult</w:t>
            </w:r>
          </w:p>
        </w:tc>
        <w:tc>
          <w:tcPr>
            <w:tcW w:w="1560" w:type="dxa"/>
          </w:tcPr>
          <w:p w14:paraId="61E72754" w14:textId="77777777" w:rsidR="000234BB" w:rsidRDefault="000234BB" w:rsidP="00725808">
            <w:pPr>
              <w:rPr>
                <w:b/>
                <w:sz w:val="16"/>
                <w:szCs w:val="16"/>
                <w:lang w:val="en-GB"/>
              </w:rPr>
            </w:pPr>
            <w:r>
              <w:rPr>
                <w:b/>
                <w:sz w:val="16"/>
                <w:szCs w:val="16"/>
                <w:lang w:val="en-GB"/>
              </w:rPr>
              <w:t>Role</w:t>
            </w:r>
          </w:p>
        </w:tc>
        <w:tc>
          <w:tcPr>
            <w:tcW w:w="708" w:type="dxa"/>
          </w:tcPr>
          <w:p w14:paraId="7BDCB7D3" w14:textId="77777777" w:rsidR="000234BB" w:rsidRDefault="000234BB" w:rsidP="00725808">
            <w:pPr>
              <w:rPr>
                <w:b/>
                <w:sz w:val="16"/>
                <w:szCs w:val="16"/>
                <w:lang w:val="en-GB"/>
              </w:rPr>
            </w:pPr>
            <w:r>
              <w:rPr>
                <w:b/>
                <w:sz w:val="16"/>
                <w:szCs w:val="16"/>
                <w:lang w:val="en-GB"/>
              </w:rPr>
              <w:t>Mult</w:t>
            </w:r>
          </w:p>
        </w:tc>
        <w:tc>
          <w:tcPr>
            <w:tcW w:w="567" w:type="dxa"/>
          </w:tcPr>
          <w:p w14:paraId="5D85129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526E4ED" w14:textId="77777777" w:rsidR="000234BB" w:rsidRPr="008359F5" w:rsidRDefault="000234BB" w:rsidP="00725808">
            <w:pPr>
              <w:rPr>
                <w:b/>
                <w:sz w:val="16"/>
                <w:szCs w:val="16"/>
                <w:lang w:val="en-GB"/>
              </w:rPr>
            </w:pPr>
            <w:r>
              <w:rPr>
                <w:b/>
                <w:sz w:val="16"/>
                <w:szCs w:val="16"/>
                <w:lang w:val="en-GB"/>
              </w:rPr>
              <w:t>Comment</w:t>
            </w:r>
          </w:p>
        </w:tc>
      </w:tr>
      <w:tr w:rsidR="000234BB" w:rsidRPr="00CC6307" w14:paraId="1A1D21E0" w14:textId="77777777" w:rsidTr="00725808">
        <w:tc>
          <w:tcPr>
            <w:tcW w:w="1588" w:type="dxa"/>
          </w:tcPr>
          <w:p w14:paraId="561D44FD" w14:textId="77777777" w:rsidR="000234BB" w:rsidRPr="00634625" w:rsidRDefault="000234BB" w:rsidP="00725808">
            <w:pPr>
              <w:pStyle w:val="SmallStandard"/>
            </w:pPr>
            <w:r>
              <w:t>CavityMountingDetail</w:t>
            </w:r>
          </w:p>
        </w:tc>
        <w:tc>
          <w:tcPr>
            <w:tcW w:w="708" w:type="dxa"/>
          </w:tcPr>
          <w:p w14:paraId="3BEC8D1B" w14:textId="77777777" w:rsidR="000234BB" w:rsidRPr="00D331EF" w:rsidRDefault="000234BB" w:rsidP="00725808">
            <w:pPr>
              <w:pStyle w:val="SmallStandard"/>
            </w:pPr>
            <w:r w:rsidRPr="00D01517">
              <w:t>0..*</w:t>
            </w:r>
          </w:p>
        </w:tc>
        <w:tc>
          <w:tcPr>
            <w:tcW w:w="1560" w:type="dxa"/>
          </w:tcPr>
          <w:p w14:paraId="7CEE0D90" w14:textId="77777777" w:rsidR="000234BB" w:rsidRPr="00132C43" w:rsidRDefault="000234BB" w:rsidP="00725808">
            <w:pPr>
              <w:pStyle w:val="SmallStandard"/>
            </w:pPr>
            <w:r>
              <w:t>equippedCavityRef</w:t>
            </w:r>
          </w:p>
        </w:tc>
        <w:tc>
          <w:tcPr>
            <w:tcW w:w="708" w:type="dxa"/>
          </w:tcPr>
          <w:p w14:paraId="538B3576" w14:textId="77777777" w:rsidR="000234BB" w:rsidRPr="00D331EF" w:rsidRDefault="000234BB" w:rsidP="00725808">
            <w:pPr>
              <w:pStyle w:val="SmallStandard"/>
            </w:pPr>
            <w:r w:rsidRPr="00D01517">
              <w:t>1</w:t>
            </w:r>
          </w:p>
        </w:tc>
        <w:tc>
          <w:tcPr>
            <w:tcW w:w="567" w:type="dxa"/>
          </w:tcPr>
          <w:p w14:paraId="1E8EDC4A" w14:textId="77777777" w:rsidR="000234BB" w:rsidRPr="00D331EF" w:rsidRDefault="000234BB" w:rsidP="00725808">
            <w:pPr>
              <w:pStyle w:val="SmallStandard"/>
            </w:pPr>
            <w:r>
              <w:t>N</w:t>
            </w:r>
          </w:p>
        </w:tc>
        <w:tc>
          <w:tcPr>
            <w:tcW w:w="3969" w:type="dxa"/>
          </w:tcPr>
          <w:p w14:paraId="69A5D65A" w14:textId="77777777" w:rsidR="000234BB" w:rsidRDefault="000234BB" w:rsidP="00725808">
            <w:pPr>
              <w:pStyle w:val="SmallStandard"/>
            </w:pPr>
            <w:r w:rsidRPr="00491287">
              <w:t xml:space="preserve">References the cavity that is used for the detailed description of the cavity mounting. </w:t>
            </w:r>
          </w:p>
        </w:tc>
      </w:tr>
      <w:tr w:rsidR="000234BB" w:rsidRPr="00CC6307" w14:paraId="64ADC02D" w14:textId="77777777" w:rsidTr="00725808">
        <w:tc>
          <w:tcPr>
            <w:tcW w:w="1588" w:type="dxa"/>
          </w:tcPr>
          <w:p w14:paraId="6AA9466B" w14:textId="77777777" w:rsidR="000234BB" w:rsidRPr="00634625" w:rsidRDefault="000234BB" w:rsidP="00725808">
            <w:pPr>
              <w:pStyle w:val="SmallStandard"/>
            </w:pPr>
            <w:r>
              <w:t>SlotReference</w:t>
            </w:r>
          </w:p>
        </w:tc>
        <w:tc>
          <w:tcPr>
            <w:tcW w:w="708" w:type="dxa"/>
          </w:tcPr>
          <w:p w14:paraId="7AFF71FA" w14:textId="77777777" w:rsidR="000234BB" w:rsidRPr="00D331EF" w:rsidRDefault="000234BB" w:rsidP="00725808">
            <w:pPr>
              <w:pStyle w:val="SmallStandard"/>
            </w:pPr>
            <w:r w:rsidRPr="00D01517">
              <w:t>1</w:t>
            </w:r>
          </w:p>
        </w:tc>
        <w:tc>
          <w:tcPr>
            <w:tcW w:w="1560" w:type="dxa"/>
          </w:tcPr>
          <w:p w14:paraId="34C46E5F" w14:textId="77777777" w:rsidR="000234BB" w:rsidRPr="00132C43" w:rsidRDefault="000234BB" w:rsidP="00725808">
            <w:pPr>
              <w:pStyle w:val="SmallStandard"/>
            </w:pPr>
            <w:r>
              <w:t>cavityReference</w:t>
            </w:r>
          </w:p>
        </w:tc>
        <w:tc>
          <w:tcPr>
            <w:tcW w:w="708" w:type="dxa"/>
          </w:tcPr>
          <w:p w14:paraId="6ECAF160" w14:textId="77777777" w:rsidR="000234BB" w:rsidRPr="00D331EF" w:rsidRDefault="000234BB" w:rsidP="00725808">
            <w:pPr>
              <w:pStyle w:val="SmallStandard"/>
            </w:pPr>
            <w:r w:rsidRPr="00D01517">
              <w:t>0..*</w:t>
            </w:r>
          </w:p>
        </w:tc>
        <w:tc>
          <w:tcPr>
            <w:tcW w:w="567" w:type="dxa"/>
          </w:tcPr>
          <w:p w14:paraId="7A9AD8EC" w14:textId="77777777" w:rsidR="000234BB" w:rsidRDefault="000234BB" w:rsidP="00725808">
            <w:pPr>
              <w:pStyle w:val="SmallStandard"/>
            </w:pPr>
            <w:r>
              <w:t>Y</w:t>
            </w:r>
          </w:p>
        </w:tc>
        <w:tc>
          <w:tcPr>
            <w:tcW w:w="3969" w:type="dxa"/>
          </w:tcPr>
          <w:p w14:paraId="2180C90D" w14:textId="77777777" w:rsidR="000234BB" w:rsidRDefault="000234BB" w:rsidP="00725808">
            <w:pPr>
              <w:pStyle w:val="SmallStandard"/>
            </w:pPr>
            <w:r w:rsidRPr="00491287">
              <w:t>Specifies the CavityReferences used in the SlotReference.</w:t>
            </w:r>
          </w:p>
        </w:tc>
      </w:tr>
      <w:tr w:rsidR="000234BB" w:rsidRPr="00CC6307" w14:paraId="1B963FA2" w14:textId="77777777" w:rsidTr="00725808">
        <w:tc>
          <w:tcPr>
            <w:tcW w:w="1588" w:type="dxa"/>
          </w:tcPr>
          <w:p w14:paraId="78B270FC" w14:textId="77777777" w:rsidR="000234BB" w:rsidRPr="00634625" w:rsidRDefault="000234BB" w:rsidP="00725808">
            <w:pPr>
              <w:pStyle w:val="SmallStandard"/>
            </w:pPr>
            <w:r>
              <w:t>CavityPlugRole</w:t>
            </w:r>
          </w:p>
        </w:tc>
        <w:tc>
          <w:tcPr>
            <w:tcW w:w="708" w:type="dxa"/>
          </w:tcPr>
          <w:p w14:paraId="70A5704D" w14:textId="77777777" w:rsidR="000234BB" w:rsidRPr="00D331EF" w:rsidRDefault="000234BB" w:rsidP="00725808">
            <w:pPr>
              <w:pStyle w:val="SmallStandard"/>
            </w:pPr>
            <w:r w:rsidRPr="00D01517">
              <w:t>0..*</w:t>
            </w:r>
          </w:p>
        </w:tc>
        <w:tc>
          <w:tcPr>
            <w:tcW w:w="1560" w:type="dxa"/>
          </w:tcPr>
          <w:p w14:paraId="15D22473" w14:textId="77777777" w:rsidR="000234BB" w:rsidRPr="00132C43" w:rsidRDefault="000234BB" w:rsidP="00725808">
            <w:pPr>
              <w:pStyle w:val="SmallStandard"/>
            </w:pPr>
            <w:r>
              <w:t>pluggedCavityRef</w:t>
            </w:r>
          </w:p>
        </w:tc>
        <w:tc>
          <w:tcPr>
            <w:tcW w:w="708" w:type="dxa"/>
          </w:tcPr>
          <w:p w14:paraId="39CD079A" w14:textId="77777777" w:rsidR="000234BB" w:rsidRPr="00D331EF" w:rsidRDefault="000234BB" w:rsidP="00725808">
            <w:pPr>
              <w:pStyle w:val="SmallStandard"/>
            </w:pPr>
            <w:r w:rsidRPr="00D01517">
              <w:t>0..*</w:t>
            </w:r>
          </w:p>
        </w:tc>
        <w:tc>
          <w:tcPr>
            <w:tcW w:w="567" w:type="dxa"/>
          </w:tcPr>
          <w:p w14:paraId="09A95ECA" w14:textId="77777777" w:rsidR="000234BB" w:rsidRPr="00D331EF" w:rsidRDefault="000234BB" w:rsidP="00725808">
            <w:pPr>
              <w:pStyle w:val="SmallStandard"/>
            </w:pPr>
            <w:r>
              <w:t>N</w:t>
            </w:r>
          </w:p>
        </w:tc>
        <w:tc>
          <w:tcPr>
            <w:tcW w:w="3969" w:type="dxa"/>
          </w:tcPr>
          <w:p w14:paraId="41A61591" w14:textId="77777777" w:rsidR="000234BB" w:rsidRDefault="000234BB" w:rsidP="00725808">
            <w:pPr>
              <w:pStyle w:val="SmallStandard"/>
            </w:pPr>
            <w:r w:rsidRPr="00491287">
              <w:t xml:space="preserve">Defines which cavity / cavities in a connector instance is sealed by the plug. </w:t>
            </w:r>
          </w:p>
        </w:tc>
      </w:tr>
      <w:tr w:rsidR="000234BB" w:rsidRPr="00CC6307" w14:paraId="730A7DDA" w14:textId="77777777" w:rsidTr="00725808">
        <w:tc>
          <w:tcPr>
            <w:tcW w:w="1588" w:type="dxa"/>
          </w:tcPr>
          <w:p w14:paraId="6E13E92A" w14:textId="77777777" w:rsidR="000234BB" w:rsidRPr="00634625" w:rsidRDefault="000234BB" w:rsidP="00725808">
            <w:pPr>
              <w:pStyle w:val="SmallStandard"/>
            </w:pPr>
            <w:r>
              <w:t>CavityCoupling</w:t>
            </w:r>
          </w:p>
        </w:tc>
        <w:tc>
          <w:tcPr>
            <w:tcW w:w="708" w:type="dxa"/>
          </w:tcPr>
          <w:p w14:paraId="0CE4DCC2" w14:textId="77777777" w:rsidR="000234BB" w:rsidRPr="00D331EF" w:rsidRDefault="000234BB" w:rsidP="00725808">
            <w:pPr>
              <w:pStyle w:val="SmallStandard"/>
            </w:pPr>
            <w:r w:rsidRPr="00D01517">
              <w:t>0..*</w:t>
            </w:r>
          </w:p>
        </w:tc>
        <w:tc>
          <w:tcPr>
            <w:tcW w:w="1560" w:type="dxa"/>
          </w:tcPr>
          <w:p w14:paraId="42F5B28D" w14:textId="77777777" w:rsidR="000234BB" w:rsidRPr="00132C43" w:rsidRDefault="000234BB" w:rsidP="00725808">
            <w:pPr>
              <w:pStyle w:val="SmallStandard"/>
            </w:pPr>
            <w:r>
              <w:t>secondCavity</w:t>
            </w:r>
          </w:p>
        </w:tc>
        <w:tc>
          <w:tcPr>
            <w:tcW w:w="708" w:type="dxa"/>
          </w:tcPr>
          <w:p w14:paraId="66CFAE47" w14:textId="77777777" w:rsidR="000234BB" w:rsidRPr="00D331EF" w:rsidRDefault="000234BB" w:rsidP="00725808">
            <w:pPr>
              <w:pStyle w:val="SmallStandard"/>
            </w:pPr>
            <w:r w:rsidRPr="00D01517">
              <w:t>1</w:t>
            </w:r>
          </w:p>
        </w:tc>
        <w:tc>
          <w:tcPr>
            <w:tcW w:w="567" w:type="dxa"/>
          </w:tcPr>
          <w:p w14:paraId="485DB894" w14:textId="77777777" w:rsidR="000234BB" w:rsidRPr="00D331EF" w:rsidRDefault="000234BB" w:rsidP="00725808">
            <w:pPr>
              <w:pStyle w:val="SmallStandard"/>
            </w:pPr>
            <w:r>
              <w:t>N</w:t>
            </w:r>
          </w:p>
        </w:tc>
        <w:tc>
          <w:tcPr>
            <w:tcW w:w="3969" w:type="dxa"/>
          </w:tcPr>
          <w:p w14:paraId="4E7ED6FD" w14:textId="77777777" w:rsidR="000234BB" w:rsidRDefault="000234BB" w:rsidP="00725808"/>
        </w:tc>
      </w:tr>
      <w:tr w:rsidR="000234BB" w:rsidRPr="00CC6307" w14:paraId="00154F57" w14:textId="77777777" w:rsidTr="00725808">
        <w:tc>
          <w:tcPr>
            <w:tcW w:w="1588" w:type="dxa"/>
          </w:tcPr>
          <w:p w14:paraId="748AFB25" w14:textId="77777777" w:rsidR="000234BB" w:rsidRPr="00634625" w:rsidRDefault="000234BB" w:rsidP="00725808">
            <w:pPr>
              <w:pStyle w:val="SmallStandard"/>
            </w:pPr>
            <w:r>
              <w:t>CavityMounting</w:t>
            </w:r>
          </w:p>
        </w:tc>
        <w:tc>
          <w:tcPr>
            <w:tcW w:w="708" w:type="dxa"/>
          </w:tcPr>
          <w:p w14:paraId="12D1AA76" w14:textId="77777777" w:rsidR="000234BB" w:rsidRPr="00D331EF" w:rsidRDefault="000234BB" w:rsidP="00725808">
            <w:pPr>
              <w:pStyle w:val="SmallStandard"/>
            </w:pPr>
            <w:r w:rsidRPr="00D01517">
              <w:t>0..*</w:t>
            </w:r>
          </w:p>
        </w:tc>
        <w:tc>
          <w:tcPr>
            <w:tcW w:w="1560" w:type="dxa"/>
          </w:tcPr>
          <w:p w14:paraId="108539A0" w14:textId="77777777" w:rsidR="000234BB" w:rsidRPr="00132C43" w:rsidRDefault="000234BB" w:rsidP="00725808">
            <w:pPr>
              <w:pStyle w:val="SmallStandard"/>
            </w:pPr>
            <w:r>
              <w:t>equippedCavityRef</w:t>
            </w:r>
          </w:p>
        </w:tc>
        <w:tc>
          <w:tcPr>
            <w:tcW w:w="708" w:type="dxa"/>
          </w:tcPr>
          <w:p w14:paraId="620070E9" w14:textId="77777777" w:rsidR="000234BB" w:rsidRPr="00D331EF" w:rsidRDefault="000234BB" w:rsidP="00725808">
            <w:pPr>
              <w:pStyle w:val="SmallStandard"/>
            </w:pPr>
            <w:r w:rsidRPr="00D01517">
              <w:t>1..*</w:t>
            </w:r>
          </w:p>
        </w:tc>
        <w:tc>
          <w:tcPr>
            <w:tcW w:w="567" w:type="dxa"/>
          </w:tcPr>
          <w:p w14:paraId="45F886EA" w14:textId="77777777" w:rsidR="000234BB" w:rsidRPr="00D331EF" w:rsidRDefault="000234BB" w:rsidP="00725808">
            <w:pPr>
              <w:pStyle w:val="SmallStandard"/>
            </w:pPr>
            <w:r>
              <w:t>N</w:t>
            </w:r>
          </w:p>
        </w:tc>
        <w:tc>
          <w:tcPr>
            <w:tcW w:w="3969" w:type="dxa"/>
          </w:tcPr>
          <w:p w14:paraId="6A5CAAE7" w14:textId="77777777" w:rsidR="000234BB" w:rsidRDefault="000234BB" w:rsidP="00725808">
            <w:pPr>
              <w:pStyle w:val="SmallStandard"/>
            </w:pPr>
            <w:r w:rsidRPr="00491287">
              <w:t xml:space="preserve">References the cavities that are used for the cavity mounting. </w:t>
            </w:r>
          </w:p>
        </w:tc>
      </w:tr>
      <w:tr w:rsidR="000234BB" w:rsidRPr="00CC6307" w14:paraId="41F04BA3" w14:textId="77777777" w:rsidTr="00725808">
        <w:tc>
          <w:tcPr>
            <w:tcW w:w="1588" w:type="dxa"/>
          </w:tcPr>
          <w:p w14:paraId="4C9173E7" w14:textId="77777777" w:rsidR="000234BB" w:rsidRPr="00634625" w:rsidRDefault="000234BB" w:rsidP="00725808">
            <w:pPr>
              <w:pStyle w:val="SmallStandard"/>
            </w:pPr>
            <w:r>
              <w:t>CavityCoupling</w:t>
            </w:r>
          </w:p>
        </w:tc>
        <w:tc>
          <w:tcPr>
            <w:tcW w:w="708" w:type="dxa"/>
          </w:tcPr>
          <w:p w14:paraId="031840B6" w14:textId="77777777" w:rsidR="000234BB" w:rsidRPr="00D331EF" w:rsidRDefault="000234BB" w:rsidP="00725808">
            <w:pPr>
              <w:pStyle w:val="SmallStandard"/>
            </w:pPr>
            <w:r w:rsidRPr="00D01517">
              <w:t>0..*</w:t>
            </w:r>
          </w:p>
        </w:tc>
        <w:tc>
          <w:tcPr>
            <w:tcW w:w="1560" w:type="dxa"/>
          </w:tcPr>
          <w:p w14:paraId="5477346C" w14:textId="77777777" w:rsidR="000234BB" w:rsidRPr="00132C43" w:rsidRDefault="000234BB" w:rsidP="00725808">
            <w:pPr>
              <w:pStyle w:val="SmallStandard"/>
            </w:pPr>
            <w:r>
              <w:t>firstCavity</w:t>
            </w:r>
          </w:p>
        </w:tc>
        <w:tc>
          <w:tcPr>
            <w:tcW w:w="708" w:type="dxa"/>
          </w:tcPr>
          <w:p w14:paraId="7C22F6D0" w14:textId="77777777" w:rsidR="000234BB" w:rsidRPr="00D331EF" w:rsidRDefault="000234BB" w:rsidP="00725808">
            <w:pPr>
              <w:pStyle w:val="SmallStandard"/>
            </w:pPr>
            <w:r w:rsidRPr="00D01517">
              <w:t>1</w:t>
            </w:r>
          </w:p>
        </w:tc>
        <w:tc>
          <w:tcPr>
            <w:tcW w:w="567" w:type="dxa"/>
          </w:tcPr>
          <w:p w14:paraId="646389C3" w14:textId="77777777" w:rsidR="000234BB" w:rsidRPr="00D331EF" w:rsidRDefault="000234BB" w:rsidP="00725808">
            <w:pPr>
              <w:pStyle w:val="SmallStandard"/>
            </w:pPr>
            <w:r>
              <w:t>N</w:t>
            </w:r>
          </w:p>
        </w:tc>
        <w:tc>
          <w:tcPr>
            <w:tcW w:w="3969" w:type="dxa"/>
          </w:tcPr>
          <w:p w14:paraId="59A8F5F3" w14:textId="77777777" w:rsidR="000234BB" w:rsidRDefault="000234BB" w:rsidP="00725808"/>
        </w:tc>
      </w:tr>
    </w:tbl>
    <w:p w14:paraId="3A92765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6" w:name="_1f191ffb47cc97f25027b604454e831b"/>
      <w:r>
        <w:rPr>
          <w:lang w:val="en-GB"/>
        </w:rPr>
        <w:t>CavitySealRole</w:t>
      </w:r>
      <w:bookmarkEnd w:id="1426"/>
    </w:p>
    <w:p w14:paraId="1FD1F3EB" w14:textId="77777777" w:rsidR="000234BB" w:rsidRDefault="000234BB" w:rsidP="000234BB">
      <w:r>
        <w:rPr>
          <w:sz w:val="18"/>
          <w:szCs w:val="18"/>
        </w:rPr>
        <w:t>A CavitySealRole defines the instance specific properties and relationships of a cavity seal.</w:t>
      </w:r>
    </w:p>
    <w:p w14:paraId="548746D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15759C" w14:textId="77777777" w:rsidTr="00725808">
        <w:tc>
          <w:tcPr>
            <w:tcW w:w="2013" w:type="dxa"/>
            <w:tcMar>
              <w:top w:w="28" w:type="dxa"/>
              <w:left w:w="28" w:type="dxa"/>
              <w:bottom w:w="28" w:type="dxa"/>
              <w:right w:w="28" w:type="dxa"/>
            </w:tcMar>
          </w:tcPr>
          <w:p w14:paraId="64B4FF4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B2B6A4" w14:textId="70FAF234"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35F9418E" w14:textId="77777777" w:rsidTr="00725808">
        <w:tc>
          <w:tcPr>
            <w:tcW w:w="2013" w:type="dxa"/>
            <w:tcMar>
              <w:top w:w="28" w:type="dxa"/>
              <w:left w:w="28" w:type="dxa"/>
              <w:bottom w:w="28" w:type="dxa"/>
              <w:right w:w="28" w:type="dxa"/>
            </w:tcMar>
          </w:tcPr>
          <w:p w14:paraId="474DDF2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177A4C8" w14:textId="77777777" w:rsidR="000234BB" w:rsidRDefault="000234BB" w:rsidP="00725808"/>
        </w:tc>
      </w:tr>
      <w:tr w:rsidR="000234BB" w:rsidRPr="008359F5" w14:paraId="50D6001E" w14:textId="77777777" w:rsidTr="00725808">
        <w:tc>
          <w:tcPr>
            <w:tcW w:w="2013" w:type="dxa"/>
            <w:tcMar>
              <w:top w:w="28" w:type="dxa"/>
              <w:left w:w="28" w:type="dxa"/>
              <w:bottom w:w="28" w:type="dxa"/>
              <w:right w:w="28" w:type="dxa"/>
            </w:tcMar>
          </w:tcPr>
          <w:p w14:paraId="3654C79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D78DD7D" w14:textId="77777777" w:rsidR="000234BB" w:rsidRPr="000437C1" w:rsidRDefault="000234BB" w:rsidP="00725808">
            <w:pPr>
              <w:pStyle w:val="SmallStandard"/>
            </w:pPr>
            <w:r>
              <w:t>false</w:t>
            </w:r>
          </w:p>
        </w:tc>
      </w:tr>
    </w:tbl>
    <w:p w14:paraId="3CCF548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D438F47" w14:textId="77777777" w:rsidTr="00725808">
        <w:tc>
          <w:tcPr>
            <w:tcW w:w="3856" w:type="dxa"/>
            <w:gridSpan w:val="3"/>
          </w:tcPr>
          <w:p w14:paraId="78EB2392" w14:textId="77777777" w:rsidR="000234BB" w:rsidRDefault="000234BB" w:rsidP="00725808">
            <w:pPr>
              <w:jc w:val="center"/>
              <w:rPr>
                <w:b/>
                <w:sz w:val="16"/>
                <w:szCs w:val="16"/>
                <w:lang w:val="en-GB"/>
              </w:rPr>
            </w:pPr>
            <w:r>
              <w:rPr>
                <w:b/>
                <w:sz w:val="16"/>
                <w:szCs w:val="16"/>
                <w:lang w:val="en-GB"/>
              </w:rPr>
              <w:t>Other End</w:t>
            </w:r>
          </w:p>
        </w:tc>
        <w:tc>
          <w:tcPr>
            <w:tcW w:w="708" w:type="dxa"/>
          </w:tcPr>
          <w:p w14:paraId="6FC0986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AA31403" w14:textId="77777777" w:rsidR="000234BB" w:rsidRDefault="000234BB" w:rsidP="00725808">
            <w:pPr>
              <w:jc w:val="center"/>
              <w:rPr>
                <w:b/>
                <w:sz w:val="16"/>
                <w:szCs w:val="16"/>
                <w:lang w:val="en-GB"/>
              </w:rPr>
            </w:pPr>
            <w:r>
              <w:rPr>
                <w:b/>
                <w:sz w:val="16"/>
                <w:szCs w:val="16"/>
                <w:lang w:val="en-GB"/>
              </w:rPr>
              <w:t>General</w:t>
            </w:r>
          </w:p>
        </w:tc>
      </w:tr>
      <w:tr w:rsidR="000234BB" w:rsidRPr="00720F6F" w14:paraId="4BDBA69F" w14:textId="77777777" w:rsidTr="00725808">
        <w:tc>
          <w:tcPr>
            <w:tcW w:w="1573" w:type="dxa"/>
          </w:tcPr>
          <w:p w14:paraId="53DC8EFA" w14:textId="77777777" w:rsidR="000234BB" w:rsidRDefault="000234BB" w:rsidP="00725808">
            <w:pPr>
              <w:rPr>
                <w:b/>
                <w:sz w:val="16"/>
                <w:szCs w:val="16"/>
                <w:lang w:val="en-GB"/>
              </w:rPr>
            </w:pPr>
            <w:r>
              <w:rPr>
                <w:b/>
                <w:sz w:val="16"/>
                <w:szCs w:val="16"/>
                <w:lang w:val="en-GB"/>
              </w:rPr>
              <w:t>Type</w:t>
            </w:r>
          </w:p>
        </w:tc>
        <w:tc>
          <w:tcPr>
            <w:tcW w:w="1574" w:type="dxa"/>
          </w:tcPr>
          <w:p w14:paraId="4F65F425" w14:textId="77777777" w:rsidR="000234BB" w:rsidRDefault="000234BB" w:rsidP="00725808">
            <w:pPr>
              <w:rPr>
                <w:b/>
                <w:sz w:val="16"/>
                <w:szCs w:val="16"/>
                <w:lang w:val="en-GB"/>
              </w:rPr>
            </w:pPr>
            <w:r>
              <w:rPr>
                <w:b/>
                <w:sz w:val="16"/>
                <w:szCs w:val="16"/>
                <w:lang w:val="en-GB"/>
              </w:rPr>
              <w:t>Role</w:t>
            </w:r>
          </w:p>
        </w:tc>
        <w:tc>
          <w:tcPr>
            <w:tcW w:w="708" w:type="dxa"/>
          </w:tcPr>
          <w:p w14:paraId="15541BCA" w14:textId="77777777" w:rsidR="000234BB" w:rsidRDefault="000234BB" w:rsidP="00725808">
            <w:pPr>
              <w:rPr>
                <w:b/>
                <w:sz w:val="16"/>
                <w:szCs w:val="16"/>
                <w:lang w:val="en-GB"/>
              </w:rPr>
            </w:pPr>
            <w:r>
              <w:rPr>
                <w:b/>
                <w:sz w:val="16"/>
                <w:szCs w:val="16"/>
                <w:lang w:val="en-GB"/>
              </w:rPr>
              <w:t>Mult</w:t>
            </w:r>
          </w:p>
        </w:tc>
        <w:tc>
          <w:tcPr>
            <w:tcW w:w="709" w:type="dxa"/>
          </w:tcPr>
          <w:p w14:paraId="56BAE0E2" w14:textId="77777777" w:rsidR="000234BB" w:rsidRDefault="000234BB" w:rsidP="00725808">
            <w:pPr>
              <w:rPr>
                <w:b/>
                <w:sz w:val="16"/>
                <w:szCs w:val="16"/>
                <w:lang w:val="en-GB"/>
              </w:rPr>
            </w:pPr>
            <w:r>
              <w:rPr>
                <w:b/>
                <w:sz w:val="16"/>
                <w:szCs w:val="16"/>
                <w:lang w:val="en-GB"/>
              </w:rPr>
              <w:t>Mult</w:t>
            </w:r>
          </w:p>
        </w:tc>
        <w:tc>
          <w:tcPr>
            <w:tcW w:w="567" w:type="dxa"/>
          </w:tcPr>
          <w:p w14:paraId="5A52296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D0B0C18" w14:textId="77777777" w:rsidR="000234BB" w:rsidRPr="008359F5" w:rsidRDefault="000234BB" w:rsidP="00725808">
            <w:pPr>
              <w:rPr>
                <w:b/>
                <w:sz w:val="16"/>
                <w:szCs w:val="16"/>
                <w:lang w:val="en-GB"/>
              </w:rPr>
            </w:pPr>
            <w:r>
              <w:rPr>
                <w:b/>
                <w:sz w:val="16"/>
                <w:szCs w:val="16"/>
                <w:lang w:val="en-GB"/>
              </w:rPr>
              <w:t>Comment</w:t>
            </w:r>
          </w:p>
        </w:tc>
      </w:tr>
      <w:tr w:rsidR="000234BB" w:rsidRPr="00CC6307" w14:paraId="51DF8866" w14:textId="77777777" w:rsidTr="00725808">
        <w:tc>
          <w:tcPr>
            <w:tcW w:w="1573" w:type="dxa"/>
          </w:tcPr>
          <w:p w14:paraId="4493FA8D" w14:textId="77777777" w:rsidR="000234BB" w:rsidRPr="00634625" w:rsidRDefault="000234BB" w:rsidP="00725808">
            <w:pPr>
              <w:pStyle w:val="SmallStandard"/>
            </w:pPr>
            <w:r>
              <w:t>CavitySealSpecification</w:t>
            </w:r>
          </w:p>
        </w:tc>
        <w:tc>
          <w:tcPr>
            <w:tcW w:w="1574" w:type="dxa"/>
          </w:tcPr>
          <w:p w14:paraId="7BFFD66D" w14:textId="77777777" w:rsidR="000234BB" w:rsidRPr="00132C43" w:rsidRDefault="000234BB" w:rsidP="00725808">
            <w:pPr>
              <w:pStyle w:val="SmallStandard"/>
            </w:pPr>
            <w:r>
              <w:t>cavitySealSpecification</w:t>
            </w:r>
          </w:p>
        </w:tc>
        <w:tc>
          <w:tcPr>
            <w:tcW w:w="708" w:type="dxa"/>
          </w:tcPr>
          <w:p w14:paraId="20D20052" w14:textId="77777777" w:rsidR="000234BB" w:rsidRPr="00D331EF" w:rsidRDefault="000234BB" w:rsidP="00725808">
            <w:pPr>
              <w:pStyle w:val="SmallStandard"/>
            </w:pPr>
            <w:r w:rsidRPr="00574783">
              <w:t>1</w:t>
            </w:r>
          </w:p>
        </w:tc>
        <w:tc>
          <w:tcPr>
            <w:tcW w:w="709" w:type="dxa"/>
          </w:tcPr>
          <w:p w14:paraId="336312D8" w14:textId="77777777" w:rsidR="000234BB" w:rsidRPr="00D331EF" w:rsidRDefault="000234BB" w:rsidP="00725808">
            <w:pPr>
              <w:pStyle w:val="SmallStandard"/>
            </w:pPr>
            <w:r w:rsidRPr="00207506">
              <w:t>0..*</w:t>
            </w:r>
          </w:p>
        </w:tc>
        <w:tc>
          <w:tcPr>
            <w:tcW w:w="567" w:type="dxa"/>
          </w:tcPr>
          <w:p w14:paraId="7AD6C620" w14:textId="77777777" w:rsidR="000234BB" w:rsidRPr="00D331EF" w:rsidRDefault="000234BB" w:rsidP="00725808">
            <w:pPr>
              <w:pStyle w:val="SmallStandard"/>
            </w:pPr>
            <w:r>
              <w:t>N</w:t>
            </w:r>
          </w:p>
        </w:tc>
        <w:tc>
          <w:tcPr>
            <w:tcW w:w="3969" w:type="dxa"/>
          </w:tcPr>
          <w:p w14:paraId="1C7BBBC7" w14:textId="77777777" w:rsidR="000234BB" w:rsidRDefault="000234BB" w:rsidP="00725808">
            <w:pPr>
              <w:jc w:val="left"/>
            </w:pPr>
            <w:r>
              <w:rPr>
                <w:sz w:val="16"/>
                <w:szCs w:val="16"/>
              </w:rPr>
              <w:t xml:space="preserve">References the </w:t>
            </w:r>
            <w:r>
              <w:rPr>
                <w:i/>
                <w:iCs/>
                <w:sz w:val="16"/>
                <w:szCs w:val="16"/>
              </w:rPr>
              <w:t xml:space="preserve">CavitySealSpecification </w:t>
            </w:r>
            <w:r>
              <w:rPr>
                <w:sz w:val="16"/>
                <w:szCs w:val="16"/>
              </w:rPr>
              <w:t xml:space="preserve">that is instanced by this </w:t>
            </w:r>
            <w:r>
              <w:rPr>
                <w:i/>
                <w:iCs/>
                <w:sz w:val="16"/>
                <w:szCs w:val="16"/>
              </w:rPr>
              <w:t>CavitySealRole.</w:t>
            </w:r>
          </w:p>
        </w:tc>
      </w:tr>
    </w:tbl>
    <w:p w14:paraId="0780995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E8FF49D" w14:textId="77777777" w:rsidTr="00725808">
        <w:tc>
          <w:tcPr>
            <w:tcW w:w="2296" w:type="dxa"/>
            <w:gridSpan w:val="2"/>
          </w:tcPr>
          <w:p w14:paraId="6B880BE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D3D809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B7A515C" w14:textId="77777777" w:rsidR="000234BB" w:rsidRDefault="000234BB" w:rsidP="00725808">
            <w:pPr>
              <w:jc w:val="center"/>
              <w:rPr>
                <w:b/>
                <w:sz w:val="16"/>
                <w:szCs w:val="16"/>
                <w:lang w:val="en-GB"/>
              </w:rPr>
            </w:pPr>
            <w:r>
              <w:rPr>
                <w:b/>
                <w:sz w:val="16"/>
                <w:szCs w:val="16"/>
                <w:lang w:val="en-GB"/>
              </w:rPr>
              <w:t>General</w:t>
            </w:r>
          </w:p>
        </w:tc>
      </w:tr>
      <w:tr w:rsidR="000234BB" w:rsidRPr="00720F6F" w14:paraId="1BADEF48" w14:textId="77777777" w:rsidTr="00725808">
        <w:tc>
          <w:tcPr>
            <w:tcW w:w="1588" w:type="dxa"/>
          </w:tcPr>
          <w:p w14:paraId="33A7FBBC" w14:textId="77777777" w:rsidR="000234BB" w:rsidRDefault="000234BB" w:rsidP="00725808">
            <w:pPr>
              <w:rPr>
                <w:b/>
                <w:sz w:val="16"/>
                <w:szCs w:val="16"/>
                <w:lang w:val="en-GB"/>
              </w:rPr>
            </w:pPr>
            <w:r>
              <w:rPr>
                <w:b/>
                <w:sz w:val="16"/>
                <w:szCs w:val="16"/>
                <w:lang w:val="en-GB"/>
              </w:rPr>
              <w:t>Type</w:t>
            </w:r>
          </w:p>
        </w:tc>
        <w:tc>
          <w:tcPr>
            <w:tcW w:w="708" w:type="dxa"/>
          </w:tcPr>
          <w:p w14:paraId="4E7126D3" w14:textId="77777777" w:rsidR="000234BB" w:rsidRDefault="000234BB" w:rsidP="00725808">
            <w:pPr>
              <w:rPr>
                <w:b/>
                <w:sz w:val="16"/>
                <w:szCs w:val="16"/>
                <w:lang w:val="en-GB"/>
              </w:rPr>
            </w:pPr>
            <w:r>
              <w:rPr>
                <w:b/>
                <w:sz w:val="16"/>
                <w:szCs w:val="16"/>
                <w:lang w:val="en-GB"/>
              </w:rPr>
              <w:t>Mult</w:t>
            </w:r>
          </w:p>
        </w:tc>
        <w:tc>
          <w:tcPr>
            <w:tcW w:w="1560" w:type="dxa"/>
          </w:tcPr>
          <w:p w14:paraId="65EB4A16" w14:textId="77777777" w:rsidR="000234BB" w:rsidRDefault="000234BB" w:rsidP="00725808">
            <w:pPr>
              <w:rPr>
                <w:b/>
                <w:sz w:val="16"/>
                <w:szCs w:val="16"/>
                <w:lang w:val="en-GB"/>
              </w:rPr>
            </w:pPr>
            <w:r>
              <w:rPr>
                <w:b/>
                <w:sz w:val="16"/>
                <w:szCs w:val="16"/>
                <w:lang w:val="en-GB"/>
              </w:rPr>
              <w:t>Role</w:t>
            </w:r>
          </w:p>
        </w:tc>
        <w:tc>
          <w:tcPr>
            <w:tcW w:w="708" w:type="dxa"/>
          </w:tcPr>
          <w:p w14:paraId="0E861B3E" w14:textId="77777777" w:rsidR="000234BB" w:rsidRDefault="000234BB" w:rsidP="00725808">
            <w:pPr>
              <w:rPr>
                <w:b/>
                <w:sz w:val="16"/>
                <w:szCs w:val="16"/>
                <w:lang w:val="en-GB"/>
              </w:rPr>
            </w:pPr>
            <w:r>
              <w:rPr>
                <w:b/>
                <w:sz w:val="16"/>
                <w:szCs w:val="16"/>
                <w:lang w:val="en-GB"/>
              </w:rPr>
              <w:t>Mult</w:t>
            </w:r>
          </w:p>
        </w:tc>
        <w:tc>
          <w:tcPr>
            <w:tcW w:w="567" w:type="dxa"/>
          </w:tcPr>
          <w:p w14:paraId="49CFC68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30115CB" w14:textId="77777777" w:rsidR="000234BB" w:rsidRPr="008359F5" w:rsidRDefault="000234BB" w:rsidP="00725808">
            <w:pPr>
              <w:rPr>
                <w:b/>
                <w:sz w:val="16"/>
                <w:szCs w:val="16"/>
                <w:lang w:val="en-GB"/>
              </w:rPr>
            </w:pPr>
            <w:r>
              <w:rPr>
                <w:b/>
                <w:sz w:val="16"/>
                <w:szCs w:val="16"/>
                <w:lang w:val="en-GB"/>
              </w:rPr>
              <w:t>Comment</w:t>
            </w:r>
          </w:p>
        </w:tc>
      </w:tr>
      <w:tr w:rsidR="000234BB" w:rsidRPr="00CC6307" w14:paraId="24179429" w14:textId="77777777" w:rsidTr="00725808">
        <w:tc>
          <w:tcPr>
            <w:tcW w:w="1588" w:type="dxa"/>
          </w:tcPr>
          <w:p w14:paraId="7AC14B29" w14:textId="77777777" w:rsidR="000234BB" w:rsidRPr="00634625" w:rsidRDefault="000234BB" w:rsidP="00725808">
            <w:pPr>
              <w:pStyle w:val="SmallStandard"/>
            </w:pPr>
            <w:r>
              <w:t>WireMounting</w:t>
            </w:r>
          </w:p>
        </w:tc>
        <w:tc>
          <w:tcPr>
            <w:tcW w:w="708" w:type="dxa"/>
          </w:tcPr>
          <w:p w14:paraId="646D51F6" w14:textId="77777777" w:rsidR="000234BB" w:rsidRPr="00D331EF" w:rsidRDefault="000234BB" w:rsidP="00725808">
            <w:pPr>
              <w:pStyle w:val="SmallStandard"/>
            </w:pPr>
            <w:r w:rsidRPr="00D01517">
              <w:t>0..*</w:t>
            </w:r>
          </w:p>
        </w:tc>
        <w:tc>
          <w:tcPr>
            <w:tcW w:w="1560" w:type="dxa"/>
          </w:tcPr>
          <w:p w14:paraId="50EE4420" w14:textId="77777777" w:rsidR="000234BB" w:rsidRPr="00132C43" w:rsidRDefault="000234BB" w:rsidP="00725808">
            <w:pPr>
              <w:pStyle w:val="SmallStandard"/>
            </w:pPr>
            <w:r>
              <w:t>mountedCavitySeal</w:t>
            </w:r>
          </w:p>
        </w:tc>
        <w:tc>
          <w:tcPr>
            <w:tcW w:w="708" w:type="dxa"/>
          </w:tcPr>
          <w:p w14:paraId="5FB85FD5" w14:textId="77777777" w:rsidR="000234BB" w:rsidRPr="00D331EF" w:rsidRDefault="000234BB" w:rsidP="00725808">
            <w:pPr>
              <w:pStyle w:val="SmallStandard"/>
            </w:pPr>
            <w:r w:rsidRPr="00D01517">
              <w:t>0..1</w:t>
            </w:r>
          </w:p>
        </w:tc>
        <w:tc>
          <w:tcPr>
            <w:tcW w:w="567" w:type="dxa"/>
          </w:tcPr>
          <w:p w14:paraId="3F4150E9" w14:textId="77777777" w:rsidR="000234BB" w:rsidRPr="00D331EF" w:rsidRDefault="000234BB" w:rsidP="00725808">
            <w:pPr>
              <w:pStyle w:val="SmallStandard"/>
            </w:pPr>
            <w:r>
              <w:t>N</w:t>
            </w:r>
          </w:p>
        </w:tc>
        <w:tc>
          <w:tcPr>
            <w:tcW w:w="3969" w:type="dxa"/>
          </w:tcPr>
          <w:p w14:paraId="47C9CF03" w14:textId="77777777" w:rsidR="000234BB" w:rsidRDefault="000234BB" w:rsidP="00725808">
            <w:pPr>
              <w:jc w:val="left"/>
            </w:pPr>
            <w:r>
              <w:rPr>
                <w:sz w:val="16"/>
                <w:szCs w:val="16"/>
              </w:rPr>
              <w:t>References the cavity seal that is used for the wire mounting.</w:t>
            </w:r>
          </w:p>
        </w:tc>
      </w:tr>
      <w:tr w:rsidR="000234BB" w:rsidRPr="00CC6307" w14:paraId="44BF8977" w14:textId="77777777" w:rsidTr="00725808">
        <w:tc>
          <w:tcPr>
            <w:tcW w:w="1588" w:type="dxa"/>
          </w:tcPr>
          <w:p w14:paraId="379BBC37" w14:textId="77777777" w:rsidR="000234BB" w:rsidRPr="00634625" w:rsidRDefault="000234BB" w:rsidP="00725808">
            <w:pPr>
              <w:pStyle w:val="SmallStandard"/>
            </w:pPr>
            <w:r>
              <w:t>CableLeadThroughReference</w:t>
            </w:r>
          </w:p>
        </w:tc>
        <w:tc>
          <w:tcPr>
            <w:tcW w:w="708" w:type="dxa"/>
          </w:tcPr>
          <w:p w14:paraId="6C906338" w14:textId="77777777" w:rsidR="000234BB" w:rsidRPr="00D331EF" w:rsidRDefault="000234BB" w:rsidP="00725808">
            <w:pPr>
              <w:pStyle w:val="SmallStandard"/>
            </w:pPr>
            <w:r w:rsidRPr="00D01517">
              <w:t>0..*</w:t>
            </w:r>
          </w:p>
        </w:tc>
        <w:tc>
          <w:tcPr>
            <w:tcW w:w="1560" w:type="dxa"/>
          </w:tcPr>
          <w:p w14:paraId="7A3B41FE" w14:textId="77777777" w:rsidR="000234BB" w:rsidRPr="00132C43" w:rsidRDefault="000234BB" w:rsidP="00725808">
            <w:pPr>
              <w:pStyle w:val="SmallStandard"/>
            </w:pPr>
            <w:r>
              <w:t>usedSeals</w:t>
            </w:r>
          </w:p>
        </w:tc>
        <w:tc>
          <w:tcPr>
            <w:tcW w:w="708" w:type="dxa"/>
          </w:tcPr>
          <w:p w14:paraId="4E5FA7C8" w14:textId="77777777" w:rsidR="000234BB" w:rsidRPr="00D331EF" w:rsidRDefault="000234BB" w:rsidP="00725808">
            <w:pPr>
              <w:pStyle w:val="SmallStandard"/>
            </w:pPr>
            <w:r w:rsidRPr="00D01517">
              <w:t>0..*</w:t>
            </w:r>
          </w:p>
        </w:tc>
        <w:tc>
          <w:tcPr>
            <w:tcW w:w="567" w:type="dxa"/>
          </w:tcPr>
          <w:p w14:paraId="46B47CE5" w14:textId="77777777" w:rsidR="000234BB" w:rsidRPr="00D331EF" w:rsidRDefault="000234BB" w:rsidP="00725808">
            <w:pPr>
              <w:pStyle w:val="SmallStandard"/>
            </w:pPr>
            <w:r>
              <w:t>N</w:t>
            </w:r>
          </w:p>
        </w:tc>
        <w:tc>
          <w:tcPr>
            <w:tcW w:w="3969" w:type="dxa"/>
          </w:tcPr>
          <w:p w14:paraId="152843D9" w14:textId="77777777" w:rsidR="000234BB" w:rsidRDefault="000234BB" w:rsidP="00725808"/>
        </w:tc>
      </w:tr>
    </w:tbl>
    <w:p w14:paraId="0309657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7" w:name="_f94fa304f5ca9791a433babb054d4ff9"/>
      <w:r>
        <w:rPr>
          <w:lang w:val="en-GB"/>
        </w:rPr>
        <w:t>ConnectorHousingCapRole</w:t>
      </w:r>
      <w:bookmarkEnd w:id="1427"/>
    </w:p>
    <w:p w14:paraId="1A86216F" w14:textId="77777777" w:rsidR="000234BB" w:rsidRDefault="000234BB" w:rsidP="000234BB">
      <w:r>
        <w:t xml:space="preserve">A </w:t>
      </w:r>
      <w:r>
        <w:rPr>
          <w:i/>
          <w:iCs/>
        </w:rPr>
        <w:t>ConnectorHousingCapRole</w:t>
      </w:r>
      <w:r>
        <w:t xml:space="preserve"> defines the instance-specific properties of a cap for a connector (backshells).</w:t>
      </w:r>
    </w:p>
    <w:p w14:paraId="26BD505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D21A759" w14:textId="77777777" w:rsidTr="00725808">
        <w:tc>
          <w:tcPr>
            <w:tcW w:w="2013" w:type="dxa"/>
            <w:tcMar>
              <w:top w:w="28" w:type="dxa"/>
              <w:left w:w="28" w:type="dxa"/>
              <w:bottom w:w="28" w:type="dxa"/>
              <w:right w:w="28" w:type="dxa"/>
            </w:tcMar>
          </w:tcPr>
          <w:p w14:paraId="47BF8F6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EDBABD" w14:textId="662AB1F2"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1D0D2573" w14:textId="77777777" w:rsidTr="00725808">
        <w:tc>
          <w:tcPr>
            <w:tcW w:w="2013" w:type="dxa"/>
            <w:tcMar>
              <w:top w:w="28" w:type="dxa"/>
              <w:left w:w="28" w:type="dxa"/>
              <w:bottom w:w="28" w:type="dxa"/>
              <w:right w:w="28" w:type="dxa"/>
            </w:tcMar>
          </w:tcPr>
          <w:p w14:paraId="7F1DCE2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579CF29" w14:textId="77777777" w:rsidR="000234BB" w:rsidRDefault="000234BB" w:rsidP="00725808"/>
        </w:tc>
      </w:tr>
      <w:tr w:rsidR="000234BB" w:rsidRPr="008359F5" w14:paraId="675AB304" w14:textId="77777777" w:rsidTr="00725808">
        <w:tc>
          <w:tcPr>
            <w:tcW w:w="2013" w:type="dxa"/>
            <w:tcMar>
              <w:top w:w="28" w:type="dxa"/>
              <w:left w:w="28" w:type="dxa"/>
              <w:bottom w:w="28" w:type="dxa"/>
              <w:right w:w="28" w:type="dxa"/>
            </w:tcMar>
          </w:tcPr>
          <w:p w14:paraId="1C62602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5108F6B" w14:textId="77777777" w:rsidR="000234BB" w:rsidRPr="000437C1" w:rsidRDefault="000234BB" w:rsidP="00725808">
            <w:pPr>
              <w:pStyle w:val="SmallStandard"/>
            </w:pPr>
            <w:r>
              <w:t>false</w:t>
            </w:r>
          </w:p>
        </w:tc>
      </w:tr>
    </w:tbl>
    <w:p w14:paraId="1D9294A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82674D1" w14:textId="77777777" w:rsidTr="00725808">
        <w:tc>
          <w:tcPr>
            <w:tcW w:w="3856" w:type="dxa"/>
            <w:gridSpan w:val="3"/>
          </w:tcPr>
          <w:p w14:paraId="1B5E3366" w14:textId="77777777" w:rsidR="000234BB" w:rsidRDefault="000234BB" w:rsidP="00725808">
            <w:pPr>
              <w:jc w:val="center"/>
              <w:rPr>
                <w:b/>
                <w:sz w:val="16"/>
                <w:szCs w:val="16"/>
                <w:lang w:val="en-GB"/>
              </w:rPr>
            </w:pPr>
            <w:r>
              <w:rPr>
                <w:b/>
                <w:sz w:val="16"/>
                <w:szCs w:val="16"/>
                <w:lang w:val="en-GB"/>
              </w:rPr>
              <w:t>Other End</w:t>
            </w:r>
          </w:p>
        </w:tc>
        <w:tc>
          <w:tcPr>
            <w:tcW w:w="708" w:type="dxa"/>
          </w:tcPr>
          <w:p w14:paraId="07E68A4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2537E71" w14:textId="77777777" w:rsidR="000234BB" w:rsidRDefault="000234BB" w:rsidP="00725808">
            <w:pPr>
              <w:jc w:val="center"/>
              <w:rPr>
                <w:b/>
                <w:sz w:val="16"/>
                <w:szCs w:val="16"/>
                <w:lang w:val="en-GB"/>
              </w:rPr>
            </w:pPr>
            <w:r>
              <w:rPr>
                <w:b/>
                <w:sz w:val="16"/>
                <w:szCs w:val="16"/>
                <w:lang w:val="en-GB"/>
              </w:rPr>
              <w:t>General</w:t>
            </w:r>
          </w:p>
        </w:tc>
      </w:tr>
      <w:tr w:rsidR="000234BB" w:rsidRPr="00720F6F" w14:paraId="17E330DF" w14:textId="77777777" w:rsidTr="00725808">
        <w:tc>
          <w:tcPr>
            <w:tcW w:w="1573" w:type="dxa"/>
          </w:tcPr>
          <w:p w14:paraId="065C3F82" w14:textId="77777777" w:rsidR="000234BB" w:rsidRDefault="000234BB" w:rsidP="00725808">
            <w:pPr>
              <w:rPr>
                <w:b/>
                <w:sz w:val="16"/>
                <w:szCs w:val="16"/>
                <w:lang w:val="en-GB"/>
              </w:rPr>
            </w:pPr>
            <w:r>
              <w:rPr>
                <w:b/>
                <w:sz w:val="16"/>
                <w:szCs w:val="16"/>
                <w:lang w:val="en-GB"/>
              </w:rPr>
              <w:t>Type</w:t>
            </w:r>
          </w:p>
        </w:tc>
        <w:tc>
          <w:tcPr>
            <w:tcW w:w="1574" w:type="dxa"/>
          </w:tcPr>
          <w:p w14:paraId="1BFD1FF1" w14:textId="77777777" w:rsidR="000234BB" w:rsidRDefault="000234BB" w:rsidP="00725808">
            <w:pPr>
              <w:rPr>
                <w:b/>
                <w:sz w:val="16"/>
                <w:szCs w:val="16"/>
                <w:lang w:val="en-GB"/>
              </w:rPr>
            </w:pPr>
            <w:r>
              <w:rPr>
                <w:b/>
                <w:sz w:val="16"/>
                <w:szCs w:val="16"/>
                <w:lang w:val="en-GB"/>
              </w:rPr>
              <w:t>Role</w:t>
            </w:r>
          </w:p>
        </w:tc>
        <w:tc>
          <w:tcPr>
            <w:tcW w:w="708" w:type="dxa"/>
          </w:tcPr>
          <w:p w14:paraId="58BF1F7D" w14:textId="77777777" w:rsidR="000234BB" w:rsidRDefault="000234BB" w:rsidP="00725808">
            <w:pPr>
              <w:rPr>
                <w:b/>
                <w:sz w:val="16"/>
                <w:szCs w:val="16"/>
                <w:lang w:val="en-GB"/>
              </w:rPr>
            </w:pPr>
            <w:r>
              <w:rPr>
                <w:b/>
                <w:sz w:val="16"/>
                <w:szCs w:val="16"/>
                <w:lang w:val="en-GB"/>
              </w:rPr>
              <w:t>Mult</w:t>
            </w:r>
          </w:p>
        </w:tc>
        <w:tc>
          <w:tcPr>
            <w:tcW w:w="709" w:type="dxa"/>
          </w:tcPr>
          <w:p w14:paraId="3727EE6E" w14:textId="77777777" w:rsidR="000234BB" w:rsidRDefault="000234BB" w:rsidP="00725808">
            <w:pPr>
              <w:rPr>
                <w:b/>
                <w:sz w:val="16"/>
                <w:szCs w:val="16"/>
                <w:lang w:val="en-GB"/>
              </w:rPr>
            </w:pPr>
            <w:r>
              <w:rPr>
                <w:b/>
                <w:sz w:val="16"/>
                <w:szCs w:val="16"/>
                <w:lang w:val="en-GB"/>
              </w:rPr>
              <w:t>Mult</w:t>
            </w:r>
          </w:p>
        </w:tc>
        <w:tc>
          <w:tcPr>
            <w:tcW w:w="567" w:type="dxa"/>
          </w:tcPr>
          <w:p w14:paraId="11F2BAA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7EF06C3" w14:textId="77777777" w:rsidR="000234BB" w:rsidRPr="008359F5" w:rsidRDefault="000234BB" w:rsidP="00725808">
            <w:pPr>
              <w:rPr>
                <w:b/>
                <w:sz w:val="16"/>
                <w:szCs w:val="16"/>
                <w:lang w:val="en-GB"/>
              </w:rPr>
            </w:pPr>
            <w:r>
              <w:rPr>
                <w:b/>
                <w:sz w:val="16"/>
                <w:szCs w:val="16"/>
                <w:lang w:val="en-GB"/>
              </w:rPr>
              <w:t>Comment</w:t>
            </w:r>
          </w:p>
        </w:tc>
      </w:tr>
      <w:tr w:rsidR="000234BB" w:rsidRPr="00CC6307" w14:paraId="3C22D528" w14:textId="77777777" w:rsidTr="00725808">
        <w:tc>
          <w:tcPr>
            <w:tcW w:w="1573" w:type="dxa"/>
          </w:tcPr>
          <w:p w14:paraId="01D6A02D" w14:textId="77777777" w:rsidR="000234BB" w:rsidRPr="00634625" w:rsidRDefault="000234BB" w:rsidP="00725808">
            <w:pPr>
              <w:pStyle w:val="SmallStandard"/>
            </w:pPr>
            <w:r>
              <w:t>ConnectorHousingCapSpecification</w:t>
            </w:r>
          </w:p>
        </w:tc>
        <w:tc>
          <w:tcPr>
            <w:tcW w:w="1574" w:type="dxa"/>
          </w:tcPr>
          <w:p w14:paraId="21CB8490" w14:textId="77777777" w:rsidR="000234BB" w:rsidRPr="00132C43" w:rsidRDefault="000234BB" w:rsidP="00725808">
            <w:pPr>
              <w:pStyle w:val="SmallStandard"/>
            </w:pPr>
            <w:r>
              <w:t>connectorHousingCapSpecification</w:t>
            </w:r>
          </w:p>
        </w:tc>
        <w:tc>
          <w:tcPr>
            <w:tcW w:w="708" w:type="dxa"/>
          </w:tcPr>
          <w:p w14:paraId="17A95438" w14:textId="77777777" w:rsidR="000234BB" w:rsidRPr="00D331EF" w:rsidRDefault="000234BB" w:rsidP="00725808">
            <w:pPr>
              <w:pStyle w:val="SmallStandard"/>
            </w:pPr>
            <w:r w:rsidRPr="00574783">
              <w:t>1</w:t>
            </w:r>
          </w:p>
        </w:tc>
        <w:tc>
          <w:tcPr>
            <w:tcW w:w="709" w:type="dxa"/>
          </w:tcPr>
          <w:p w14:paraId="5610B2E5" w14:textId="77777777" w:rsidR="000234BB" w:rsidRPr="00D331EF" w:rsidRDefault="000234BB" w:rsidP="00725808">
            <w:pPr>
              <w:pStyle w:val="SmallStandard"/>
            </w:pPr>
            <w:r w:rsidRPr="00207506">
              <w:t>0..*</w:t>
            </w:r>
          </w:p>
        </w:tc>
        <w:tc>
          <w:tcPr>
            <w:tcW w:w="567" w:type="dxa"/>
          </w:tcPr>
          <w:p w14:paraId="59ABF121" w14:textId="77777777" w:rsidR="000234BB" w:rsidRPr="00D331EF" w:rsidRDefault="000234BB" w:rsidP="00725808">
            <w:pPr>
              <w:pStyle w:val="SmallStandard"/>
            </w:pPr>
            <w:r>
              <w:t>N</w:t>
            </w:r>
          </w:p>
        </w:tc>
        <w:tc>
          <w:tcPr>
            <w:tcW w:w="3969" w:type="dxa"/>
          </w:tcPr>
          <w:p w14:paraId="344E5515" w14:textId="77777777" w:rsidR="000234BB" w:rsidRDefault="000234BB" w:rsidP="00725808">
            <w:pPr>
              <w:jc w:val="left"/>
            </w:pPr>
            <w:r>
              <w:rPr>
                <w:sz w:val="16"/>
                <w:szCs w:val="16"/>
              </w:rPr>
              <w:t xml:space="preserve">References the </w:t>
            </w:r>
            <w:r>
              <w:rPr>
                <w:i/>
                <w:iCs/>
                <w:sz w:val="16"/>
                <w:szCs w:val="16"/>
              </w:rPr>
              <w:t xml:space="preserve">ConnectorHousingCapSpecification </w:t>
            </w:r>
            <w:r>
              <w:rPr>
                <w:sz w:val="16"/>
                <w:szCs w:val="16"/>
              </w:rPr>
              <w:t xml:space="preserve">that is instanced by this </w:t>
            </w:r>
            <w:r>
              <w:rPr>
                <w:i/>
                <w:iCs/>
                <w:sz w:val="16"/>
                <w:szCs w:val="16"/>
              </w:rPr>
              <w:t>ConnectorHousingCapRole.</w:t>
            </w:r>
          </w:p>
        </w:tc>
      </w:tr>
    </w:tbl>
    <w:p w14:paraId="1F5820C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8" w:name="_ff38a32949f9b772c43de4ac7a67719a"/>
      <w:r>
        <w:rPr>
          <w:lang w:val="en-GB"/>
        </w:rPr>
        <w:t>ConnectorHousingRole</w:t>
      </w:r>
      <w:bookmarkEnd w:id="1428"/>
    </w:p>
    <w:p w14:paraId="12EEED9B" w14:textId="77777777" w:rsidR="000234BB" w:rsidRDefault="000234BB" w:rsidP="000234BB">
      <w:r>
        <w:rPr>
          <w:sz w:val="18"/>
          <w:szCs w:val="18"/>
        </w:rPr>
        <w:t>A ConnectorHousingRole defines the instance specific properties and relationships of a connector housing.</w:t>
      </w:r>
    </w:p>
    <w:p w14:paraId="731E0F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6B71CA5" w14:textId="77777777" w:rsidTr="00725808">
        <w:tc>
          <w:tcPr>
            <w:tcW w:w="2013" w:type="dxa"/>
            <w:tcMar>
              <w:top w:w="28" w:type="dxa"/>
              <w:left w:w="28" w:type="dxa"/>
              <w:bottom w:w="28" w:type="dxa"/>
              <w:right w:w="28" w:type="dxa"/>
            </w:tcMar>
          </w:tcPr>
          <w:p w14:paraId="633ECFF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BBC6D39" w14:textId="0EF970E7"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2D7C6744" w14:textId="77777777" w:rsidTr="00725808">
        <w:tc>
          <w:tcPr>
            <w:tcW w:w="2013" w:type="dxa"/>
            <w:tcMar>
              <w:top w:w="28" w:type="dxa"/>
              <w:left w:w="28" w:type="dxa"/>
              <w:bottom w:w="28" w:type="dxa"/>
              <w:right w:w="28" w:type="dxa"/>
            </w:tcMar>
          </w:tcPr>
          <w:p w14:paraId="39D2A00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0516429" w14:textId="77777777" w:rsidR="000234BB" w:rsidRDefault="000234BB" w:rsidP="00725808"/>
        </w:tc>
      </w:tr>
      <w:tr w:rsidR="000234BB" w:rsidRPr="008359F5" w14:paraId="62DF90D4" w14:textId="77777777" w:rsidTr="00725808">
        <w:tc>
          <w:tcPr>
            <w:tcW w:w="2013" w:type="dxa"/>
            <w:tcMar>
              <w:top w:w="28" w:type="dxa"/>
              <w:left w:w="28" w:type="dxa"/>
              <w:bottom w:w="28" w:type="dxa"/>
              <w:right w:w="28" w:type="dxa"/>
            </w:tcMar>
          </w:tcPr>
          <w:p w14:paraId="1892648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327A486" w14:textId="77777777" w:rsidR="000234BB" w:rsidRPr="000437C1" w:rsidRDefault="000234BB" w:rsidP="00725808">
            <w:pPr>
              <w:pStyle w:val="SmallStandard"/>
            </w:pPr>
            <w:r>
              <w:t>false</w:t>
            </w:r>
          </w:p>
        </w:tc>
      </w:tr>
    </w:tbl>
    <w:p w14:paraId="35C4014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D4734BD" w14:textId="77777777" w:rsidTr="00725808">
        <w:tc>
          <w:tcPr>
            <w:tcW w:w="2013" w:type="dxa"/>
            <w:tcMar>
              <w:top w:w="28" w:type="dxa"/>
              <w:left w:w="28" w:type="dxa"/>
              <w:bottom w:w="28" w:type="dxa"/>
              <w:right w:w="28" w:type="dxa"/>
            </w:tcMar>
          </w:tcPr>
          <w:p w14:paraId="3B72396B"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81186EE"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3720FC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9D3614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CA67EF4" w14:textId="77777777" w:rsidTr="00725808">
        <w:tc>
          <w:tcPr>
            <w:tcW w:w="2013" w:type="dxa"/>
            <w:tcMar>
              <w:top w:w="28" w:type="dxa"/>
              <w:left w:w="28" w:type="dxa"/>
              <w:bottom w:w="28" w:type="dxa"/>
              <w:right w:w="28" w:type="dxa"/>
            </w:tcMar>
          </w:tcPr>
          <w:p w14:paraId="7FBEF1A0" w14:textId="77777777" w:rsidR="000234BB" w:rsidRPr="00620BBE" w:rsidRDefault="000234BB" w:rsidP="00725808">
            <w:pPr>
              <w:pStyle w:val="SmallStandard"/>
            </w:pPr>
            <w:r w:rsidRPr="00620BBE">
              <w:t>sealState</w:t>
            </w:r>
          </w:p>
        </w:tc>
        <w:tc>
          <w:tcPr>
            <w:tcW w:w="1559" w:type="dxa"/>
            <w:tcMar>
              <w:top w:w="28" w:type="dxa"/>
              <w:left w:w="28" w:type="dxa"/>
              <w:bottom w:w="28" w:type="dxa"/>
              <w:right w:w="28" w:type="dxa"/>
            </w:tcMar>
          </w:tcPr>
          <w:p w14:paraId="5B488574" w14:textId="77777777" w:rsidR="000234BB" w:rsidRPr="008359F5" w:rsidRDefault="000234BB" w:rsidP="00725808">
            <w:pPr>
              <w:pStyle w:val="SmallStandard"/>
            </w:pPr>
            <w:r w:rsidRPr="00D21799">
              <w:t>SealState</w:t>
            </w:r>
          </w:p>
        </w:tc>
        <w:tc>
          <w:tcPr>
            <w:tcW w:w="709" w:type="dxa"/>
            <w:tcMar>
              <w:top w:w="28" w:type="dxa"/>
              <w:left w:w="28" w:type="dxa"/>
              <w:bottom w:w="28" w:type="dxa"/>
              <w:right w:w="28" w:type="dxa"/>
            </w:tcMar>
          </w:tcPr>
          <w:p w14:paraId="0834969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4813A4D" w14:textId="77777777" w:rsidR="000234BB" w:rsidRDefault="000234BB" w:rsidP="00725808">
            <w:pPr>
              <w:jc w:val="left"/>
            </w:pPr>
            <w:r>
              <w:rPr>
                <w:sz w:val="16"/>
                <w:szCs w:val="16"/>
              </w:rPr>
              <w:t>Specifies if this instance of a connector housing should be sealed (waterproof).</w:t>
            </w:r>
          </w:p>
        </w:tc>
      </w:tr>
    </w:tbl>
    <w:p w14:paraId="2A612E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61D68E4" w14:textId="77777777" w:rsidTr="00725808">
        <w:tc>
          <w:tcPr>
            <w:tcW w:w="3856" w:type="dxa"/>
            <w:gridSpan w:val="3"/>
          </w:tcPr>
          <w:p w14:paraId="6D4013D8" w14:textId="77777777" w:rsidR="000234BB" w:rsidRDefault="000234BB" w:rsidP="00725808">
            <w:pPr>
              <w:jc w:val="center"/>
              <w:rPr>
                <w:b/>
                <w:sz w:val="16"/>
                <w:szCs w:val="16"/>
                <w:lang w:val="en-GB"/>
              </w:rPr>
            </w:pPr>
            <w:r>
              <w:rPr>
                <w:b/>
                <w:sz w:val="16"/>
                <w:szCs w:val="16"/>
                <w:lang w:val="en-GB"/>
              </w:rPr>
              <w:t>Other End</w:t>
            </w:r>
          </w:p>
        </w:tc>
        <w:tc>
          <w:tcPr>
            <w:tcW w:w="708" w:type="dxa"/>
          </w:tcPr>
          <w:p w14:paraId="4E46416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847D0AD" w14:textId="77777777" w:rsidR="000234BB" w:rsidRDefault="000234BB" w:rsidP="00725808">
            <w:pPr>
              <w:jc w:val="center"/>
              <w:rPr>
                <w:b/>
                <w:sz w:val="16"/>
                <w:szCs w:val="16"/>
                <w:lang w:val="en-GB"/>
              </w:rPr>
            </w:pPr>
            <w:r>
              <w:rPr>
                <w:b/>
                <w:sz w:val="16"/>
                <w:szCs w:val="16"/>
                <w:lang w:val="en-GB"/>
              </w:rPr>
              <w:t>General</w:t>
            </w:r>
          </w:p>
        </w:tc>
      </w:tr>
      <w:tr w:rsidR="000234BB" w:rsidRPr="00720F6F" w14:paraId="1E898160" w14:textId="77777777" w:rsidTr="00725808">
        <w:tc>
          <w:tcPr>
            <w:tcW w:w="1573" w:type="dxa"/>
          </w:tcPr>
          <w:p w14:paraId="614DF055" w14:textId="77777777" w:rsidR="000234BB" w:rsidRDefault="000234BB" w:rsidP="00725808">
            <w:pPr>
              <w:rPr>
                <w:b/>
                <w:sz w:val="16"/>
                <w:szCs w:val="16"/>
                <w:lang w:val="en-GB"/>
              </w:rPr>
            </w:pPr>
            <w:r>
              <w:rPr>
                <w:b/>
                <w:sz w:val="16"/>
                <w:szCs w:val="16"/>
                <w:lang w:val="en-GB"/>
              </w:rPr>
              <w:lastRenderedPageBreak/>
              <w:t>Type</w:t>
            </w:r>
          </w:p>
        </w:tc>
        <w:tc>
          <w:tcPr>
            <w:tcW w:w="1574" w:type="dxa"/>
          </w:tcPr>
          <w:p w14:paraId="0609D050" w14:textId="77777777" w:rsidR="000234BB" w:rsidRDefault="000234BB" w:rsidP="00725808">
            <w:pPr>
              <w:rPr>
                <w:b/>
                <w:sz w:val="16"/>
                <w:szCs w:val="16"/>
                <w:lang w:val="en-GB"/>
              </w:rPr>
            </w:pPr>
            <w:r>
              <w:rPr>
                <w:b/>
                <w:sz w:val="16"/>
                <w:szCs w:val="16"/>
                <w:lang w:val="en-GB"/>
              </w:rPr>
              <w:t>Role</w:t>
            </w:r>
          </w:p>
        </w:tc>
        <w:tc>
          <w:tcPr>
            <w:tcW w:w="708" w:type="dxa"/>
          </w:tcPr>
          <w:p w14:paraId="418941F6" w14:textId="77777777" w:rsidR="000234BB" w:rsidRDefault="000234BB" w:rsidP="00725808">
            <w:pPr>
              <w:rPr>
                <w:b/>
                <w:sz w:val="16"/>
                <w:szCs w:val="16"/>
                <w:lang w:val="en-GB"/>
              </w:rPr>
            </w:pPr>
            <w:r>
              <w:rPr>
                <w:b/>
                <w:sz w:val="16"/>
                <w:szCs w:val="16"/>
                <w:lang w:val="en-GB"/>
              </w:rPr>
              <w:t>Mult</w:t>
            </w:r>
          </w:p>
        </w:tc>
        <w:tc>
          <w:tcPr>
            <w:tcW w:w="709" w:type="dxa"/>
          </w:tcPr>
          <w:p w14:paraId="49B45D59" w14:textId="77777777" w:rsidR="000234BB" w:rsidRDefault="000234BB" w:rsidP="00725808">
            <w:pPr>
              <w:rPr>
                <w:b/>
                <w:sz w:val="16"/>
                <w:szCs w:val="16"/>
                <w:lang w:val="en-GB"/>
              </w:rPr>
            </w:pPr>
            <w:r>
              <w:rPr>
                <w:b/>
                <w:sz w:val="16"/>
                <w:szCs w:val="16"/>
                <w:lang w:val="en-GB"/>
              </w:rPr>
              <w:t>Mult</w:t>
            </w:r>
          </w:p>
        </w:tc>
        <w:tc>
          <w:tcPr>
            <w:tcW w:w="567" w:type="dxa"/>
          </w:tcPr>
          <w:p w14:paraId="276DF72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0AF4226" w14:textId="77777777" w:rsidR="000234BB" w:rsidRPr="008359F5" w:rsidRDefault="000234BB" w:rsidP="00725808">
            <w:pPr>
              <w:rPr>
                <w:b/>
                <w:sz w:val="16"/>
                <w:szCs w:val="16"/>
                <w:lang w:val="en-GB"/>
              </w:rPr>
            </w:pPr>
            <w:r>
              <w:rPr>
                <w:b/>
                <w:sz w:val="16"/>
                <w:szCs w:val="16"/>
                <w:lang w:val="en-GB"/>
              </w:rPr>
              <w:t>Comment</w:t>
            </w:r>
          </w:p>
        </w:tc>
      </w:tr>
      <w:tr w:rsidR="000234BB" w:rsidRPr="00CC6307" w14:paraId="54788E53" w14:textId="77777777" w:rsidTr="00725808">
        <w:tc>
          <w:tcPr>
            <w:tcW w:w="1573" w:type="dxa"/>
          </w:tcPr>
          <w:p w14:paraId="1C3503FD" w14:textId="77777777" w:rsidR="000234BB" w:rsidRPr="00634625" w:rsidRDefault="000234BB" w:rsidP="00725808">
            <w:pPr>
              <w:pStyle w:val="SmallStandard"/>
            </w:pPr>
            <w:r>
              <w:t>ComponentNode</w:t>
            </w:r>
          </w:p>
        </w:tc>
        <w:tc>
          <w:tcPr>
            <w:tcW w:w="1574" w:type="dxa"/>
          </w:tcPr>
          <w:p w14:paraId="38E6B8A8" w14:textId="77777777" w:rsidR="000234BB" w:rsidRPr="00132C43" w:rsidRDefault="000234BB" w:rsidP="00725808">
            <w:pPr>
              <w:pStyle w:val="SmallStandard"/>
            </w:pPr>
            <w:r>
              <w:t>componentNode</w:t>
            </w:r>
          </w:p>
        </w:tc>
        <w:tc>
          <w:tcPr>
            <w:tcW w:w="708" w:type="dxa"/>
          </w:tcPr>
          <w:p w14:paraId="0646E445" w14:textId="77777777" w:rsidR="000234BB" w:rsidRPr="00D331EF" w:rsidRDefault="000234BB" w:rsidP="00725808">
            <w:pPr>
              <w:pStyle w:val="SmallStandard"/>
            </w:pPr>
            <w:r w:rsidRPr="00574783">
              <w:t>0..1</w:t>
            </w:r>
          </w:p>
        </w:tc>
        <w:tc>
          <w:tcPr>
            <w:tcW w:w="709" w:type="dxa"/>
          </w:tcPr>
          <w:p w14:paraId="68AFD95F" w14:textId="77777777" w:rsidR="000234BB" w:rsidRPr="00D331EF" w:rsidRDefault="000234BB" w:rsidP="00725808">
            <w:pPr>
              <w:pStyle w:val="SmallStandard"/>
            </w:pPr>
            <w:r w:rsidRPr="00207506">
              <w:t>0..*</w:t>
            </w:r>
          </w:p>
        </w:tc>
        <w:tc>
          <w:tcPr>
            <w:tcW w:w="567" w:type="dxa"/>
          </w:tcPr>
          <w:p w14:paraId="3D32F518" w14:textId="77777777" w:rsidR="000234BB" w:rsidRPr="00D331EF" w:rsidRDefault="000234BB" w:rsidP="00725808">
            <w:pPr>
              <w:pStyle w:val="SmallStandard"/>
            </w:pPr>
            <w:r>
              <w:t>N</w:t>
            </w:r>
          </w:p>
        </w:tc>
        <w:tc>
          <w:tcPr>
            <w:tcW w:w="3969" w:type="dxa"/>
          </w:tcPr>
          <w:p w14:paraId="66F15C8E" w14:textId="77777777" w:rsidR="000234BB" w:rsidRDefault="000234BB" w:rsidP="00725808">
            <w:pPr>
              <w:jc w:val="left"/>
            </w:pPr>
            <w:r>
              <w:rPr>
                <w:sz w:val="16"/>
                <w:szCs w:val="16"/>
              </w:rPr>
              <w:t>References the ComponentNode that is realized by the referenced ConnectorHousing (OccurrenceOrUsage with ConnectorHousingRole). This can especially be relevant for inliners. KBLFRM-341.</w:t>
            </w:r>
          </w:p>
        </w:tc>
      </w:tr>
      <w:tr w:rsidR="000234BB" w:rsidRPr="00CC6307" w14:paraId="19FB0652" w14:textId="77777777" w:rsidTr="00725808">
        <w:tc>
          <w:tcPr>
            <w:tcW w:w="1573" w:type="dxa"/>
          </w:tcPr>
          <w:p w14:paraId="2FF8DEB8" w14:textId="77777777" w:rsidR="000234BB" w:rsidRPr="00634625" w:rsidRDefault="000234BB" w:rsidP="00725808">
            <w:pPr>
              <w:pStyle w:val="SmallStandard"/>
            </w:pPr>
            <w:r>
              <w:t>ConnectorHousingSpecification</w:t>
            </w:r>
          </w:p>
        </w:tc>
        <w:tc>
          <w:tcPr>
            <w:tcW w:w="1574" w:type="dxa"/>
          </w:tcPr>
          <w:p w14:paraId="79850724" w14:textId="77777777" w:rsidR="000234BB" w:rsidRPr="00132C43" w:rsidRDefault="000234BB" w:rsidP="00725808">
            <w:pPr>
              <w:pStyle w:val="SmallStandard"/>
            </w:pPr>
            <w:r>
              <w:t>connectorHousingSpecification</w:t>
            </w:r>
          </w:p>
        </w:tc>
        <w:tc>
          <w:tcPr>
            <w:tcW w:w="708" w:type="dxa"/>
          </w:tcPr>
          <w:p w14:paraId="7F6FE929" w14:textId="77777777" w:rsidR="000234BB" w:rsidRPr="00D331EF" w:rsidRDefault="000234BB" w:rsidP="00725808">
            <w:pPr>
              <w:pStyle w:val="SmallStandard"/>
            </w:pPr>
            <w:r w:rsidRPr="00574783">
              <w:t>1</w:t>
            </w:r>
          </w:p>
        </w:tc>
        <w:tc>
          <w:tcPr>
            <w:tcW w:w="709" w:type="dxa"/>
          </w:tcPr>
          <w:p w14:paraId="0350B81E" w14:textId="77777777" w:rsidR="000234BB" w:rsidRPr="00D331EF" w:rsidRDefault="000234BB" w:rsidP="00725808">
            <w:pPr>
              <w:pStyle w:val="SmallStandard"/>
            </w:pPr>
            <w:r w:rsidRPr="00207506">
              <w:t>0..*</w:t>
            </w:r>
          </w:p>
        </w:tc>
        <w:tc>
          <w:tcPr>
            <w:tcW w:w="567" w:type="dxa"/>
          </w:tcPr>
          <w:p w14:paraId="4AB411DE" w14:textId="77777777" w:rsidR="000234BB" w:rsidRPr="00D331EF" w:rsidRDefault="000234BB" w:rsidP="00725808">
            <w:pPr>
              <w:pStyle w:val="SmallStandard"/>
            </w:pPr>
            <w:r>
              <w:t>N</w:t>
            </w:r>
          </w:p>
        </w:tc>
        <w:tc>
          <w:tcPr>
            <w:tcW w:w="3969" w:type="dxa"/>
          </w:tcPr>
          <w:p w14:paraId="791E499D" w14:textId="77777777" w:rsidR="000234BB" w:rsidRDefault="000234BB" w:rsidP="00725808">
            <w:pPr>
              <w:jc w:val="left"/>
            </w:pPr>
            <w:r>
              <w:rPr>
                <w:sz w:val="16"/>
                <w:szCs w:val="16"/>
              </w:rPr>
              <w:t xml:space="preserve">References the </w:t>
            </w:r>
            <w:r>
              <w:rPr>
                <w:i/>
                <w:iCs/>
                <w:sz w:val="16"/>
                <w:szCs w:val="16"/>
              </w:rPr>
              <w:t xml:space="preserve">ConnectorHousingSpecification </w:t>
            </w:r>
            <w:r>
              <w:rPr>
                <w:sz w:val="16"/>
                <w:szCs w:val="16"/>
              </w:rPr>
              <w:t xml:space="preserve">that is instanced by this </w:t>
            </w:r>
            <w:r>
              <w:rPr>
                <w:i/>
                <w:iCs/>
                <w:sz w:val="16"/>
                <w:szCs w:val="16"/>
              </w:rPr>
              <w:t>ConnectorHousingRole.</w:t>
            </w:r>
          </w:p>
        </w:tc>
      </w:tr>
      <w:tr w:rsidR="000234BB" w:rsidRPr="00CC6307" w14:paraId="2DF8A47C" w14:textId="77777777" w:rsidTr="00725808">
        <w:tc>
          <w:tcPr>
            <w:tcW w:w="1573" w:type="dxa"/>
          </w:tcPr>
          <w:p w14:paraId="4E2E3C0C" w14:textId="77777777" w:rsidR="000234BB" w:rsidRPr="00634625" w:rsidRDefault="000234BB" w:rsidP="00725808">
            <w:pPr>
              <w:pStyle w:val="SmallStandard"/>
            </w:pPr>
            <w:r>
              <w:t>AbstractSlotReference</w:t>
            </w:r>
          </w:p>
        </w:tc>
        <w:tc>
          <w:tcPr>
            <w:tcW w:w="1574" w:type="dxa"/>
          </w:tcPr>
          <w:p w14:paraId="5EC28468" w14:textId="77777777" w:rsidR="000234BB" w:rsidRPr="00132C43" w:rsidRDefault="000234BB" w:rsidP="00725808">
            <w:pPr>
              <w:pStyle w:val="SmallStandard"/>
            </w:pPr>
            <w:r>
              <w:t>slotReference</w:t>
            </w:r>
          </w:p>
        </w:tc>
        <w:tc>
          <w:tcPr>
            <w:tcW w:w="708" w:type="dxa"/>
          </w:tcPr>
          <w:p w14:paraId="675E60C5" w14:textId="77777777" w:rsidR="000234BB" w:rsidRPr="00D331EF" w:rsidRDefault="000234BB" w:rsidP="00725808">
            <w:pPr>
              <w:pStyle w:val="SmallStandard"/>
            </w:pPr>
            <w:r w:rsidRPr="00574783">
              <w:t>0..*</w:t>
            </w:r>
          </w:p>
        </w:tc>
        <w:tc>
          <w:tcPr>
            <w:tcW w:w="709" w:type="dxa"/>
          </w:tcPr>
          <w:p w14:paraId="2AB36159" w14:textId="77777777" w:rsidR="000234BB" w:rsidRPr="00D331EF" w:rsidRDefault="000234BB" w:rsidP="00725808">
            <w:pPr>
              <w:pStyle w:val="SmallStandard"/>
            </w:pPr>
            <w:r w:rsidRPr="00207506">
              <w:t>1</w:t>
            </w:r>
          </w:p>
        </w:tc>
        <w:tc>
          <w:tcPr>
            <w:tcW w:w="567" w:type="dxa"/>
          </w:tcPr>
          <w:p w14:paraId="3EAA6FDE" w14:textId="77777777" w:rsidR="000234BB" w:rsidRDefault="000234BB" w:rsidP="00725808">
            <w:pPr>
              <w:pStyle w:val="SmallStandard"/>
            </w:pPr>
            <w:r>
              <w:t>Y</w:t>
            </w:r>
          </w:p>
        </w:tc>
        <w:tc>
          <w:tcPr>
            <w:tcW w:w="3969" w:type="dxa"/>
          </w:tcPr>
          <w:p w14:paraId="2B927E01" w14:textId="77777777" w:rsidR="000234BB" w:rsidRDefault="000234BB" w:rsidP="00725808">
            <w:pPr>
              <w:pStyle w:val="SmallStandard"/>
            </w:pPr>
            <w:r w:rsidRPr="00491287">
              <w:t xml:space="preserve">Specifies the SlotReferences used in the ConnectorHousingRole. </w:t>
            </w:r>
          </w:p>
        </w:tc>
      </w:tr>
    </w:tbl>
    <w:p w14:paraId="36CB04C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5D0073F" w14:textId="77777777" w:rsidTr="00725808">
        <w:tc>
          <w:tcPr>
            <w:tcW w:w="2296" w:type="dxa"/>
            <w:gridSpan w:val="2"/>
          </w:tcPr>
          <w:p w14:paraId="25826CE8"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798BF6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9F2771A" w14:textId="77777777" w:rsidR="000234BB" w:rsidRDefault="000234BB" w:rsidP="00725808">
            <w:pPr>
              <w:jc w:val="center"/>
              <w:rPr>
                <w:b/>
                <w:sz w:val="16"/>
                <w:szCs w:val="16"/>
                <w:lang w:val="en-GB"/>
              </w:rPr>
            </w:pPr>
            <w:r>
              <w:rPr>
                <w:b/>
                <w:sz w:val="16"/>
                <w:szCs w:val="16"/>
                <w:lang w:val="en-GB"/>
              </w:rPr>
              <w:t>General</w:t>
            </w:r>
          </w:p>
        </w:tc>
      </w:tr>
      <w:tr w:rsidR="000234BB" w:rsidRPr="00720F6F" w14:paraId="51541817" w14:textId="77777777" w:rsidTr="00725808">
        <w:tc>
          <w:tcPr>
            <w:tcW w:w="1588" w:type="dxa"/>
          </w:tcPr>
          <w:p w14:paraId="58B2DDD1" w14:textId="77777777" w:rsidR="000234BB" w:rsidRDefault="000234BB" w:rsidP="00725808">
            <w:pPr>
              <w:rPr>
                <w:b/>
                <w:sz w:val="16"/>
                <w:szCs w:val="16"/>
                <w:lang w:val="en-GB"/>
              </w:rPr>
            </w:pPr>
            <w:r>
              <w:rPr>
                <w:b/>
                <w:sz w:val="16"/>
                <w:szCs w:val="16"/>
                <w:lang w:val="en-GB"/>
              </w:rPr>
              <w:t>Type</w:t>
            </w:r>
          </w:p>
        </w:tc>
        <w:tc>
          <w:tcPr>
            <w:tcW w:w="708" w:type="dxa"/>
          </w:tcPr>
          <w:p w14:paraId="60F48446" w14:textId="77777777" w:rsidR="000234BB" w:rsidRDefault="000234BB" w:rsidP="00725808">
            <w:pPr>
              <w:rPr>
                <w:b/>
                <w:sz w:val="16"/>
                <w:szCs w:val="16"/>
                <w:lang w:val="en-GB"/>
              </w:rPr>
            </w:pPr>
            <w:r>
              <w:rPr>
                <w:b/>
                <w:sz w:val="16"/>
                <w:szCs w:val="16"/>
                <w:lang w:val="en-GB"/>
              </w:rPr>
              <w:t>Mult</w:t>
            </w:r>
          </w:p>
        </w:tc>
        <w:tc>
          <w:tcPr>
            <w:tcW w:w="1560" w:type="dxa"/>
          </w:tcPr>
          <w:p w14:paraId="1F835A1B" w14:textId="77777777" w:rsidR="000234BB" w:rsidRDefault="000234BB" w:rsidP="00725808">
            <w:pPr>
              <w:rPr>
                <w:b/>
                <w:sz w:val="16"/>
                <w:szCs w:val="16"/>
                <w:lang w:val="en-GB"/>
              </w:rPr>
            </w:pPr>
            <w:r>
              <w:rPr>
                <w:b/>
                <w:sz w:val="16"/>
                <w:szCs w:val="16"/>
                <w:lang w:val="en-GB"/>
              </w:rPr>
              <w:t>Role</w:t>
            </w:r>
          </w:p>
        </w:tc>
        <w:tc>
          <w:tcPr>
            <w:tcW w:w="708" w:type="dxa"/>
          </w:tcPr>
          <w:p w14:paraId="0D248E23" w14:textId="77777777" w:rsidR="000234BB" w:rsidRDefault="000234BB" w:rsidP="00725808">
            <w:pPr>
              <w:rPr>
                <w:b/>
                <w:sz w:val="16"/>
                <w:szCs w:val="16"/>
                <w:lang w:val="en-GB"/>
              </w:rPr>
            </w:pPr>
            <w:r>
              <w:rPr>
                <w:b/>
                <w:sz w:val="16"/>
                <w:szCs w:val="16"/>
                <w:lang w:val="en-GB"/>
              </w:rPr>
              <w:t>Mult</w:t>
            </w:r>
          </w:p>
        </w:tc>
        <w:tc>
          <w:tcPr>
            <w:tcW w:w="567" w:type="dxa"/>
          </w:tcPr>
          <w:p w14:paraId="4E6D7D6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970A418" w14:textId="77777777" w:rsidR="000234BB" w:rsidRPr="008359F5" w:rsidRDefault="000234BB" w:rsidP="00725808">
            <w:pPr>
              <w:rPr>
                <w:b/>
                <w:sz w:val="16"/>
                <w:szCs w:val="16"/>
                <w:lang w:val="en-GB"/>
              </w:rPr>
            </w:pPr>
            <w:r>
              <w:rPr>
                <w:b/>
                <w:sz w:val="16"/>
                <w:szCs w:val="16"/>
                <w:lang w:val="en-GB"/>
              </w:rPr>
              <w:t>Comment</w:t>
            </w:r>
          </w:p>
        </w:tc>
      </w:tr>
      <w:tr w:rsidR="000234BB" w:rsidRPr="00CC6307" w14:paraId="3EAEE825" w14:textId="77777777" w:rsidTr="00725808">
        <w:tc>
          <w:tcPr>
            <w:tcW w:w="1588" w:type="dxa"/>
          </w:tcPr>
          <w:p w14:paraId="222D0F5C" w14:textId="77777777" w:rsidR="000234BB" w:rsidRPr="00634625" w:rsidRDefault="000234BB" w:rsidP="00725808">
            <w:pPr>
              <w:pStyle w:val="SmallStandard"/>
            </w:pPr>
            <w:r>
              <w:t>HousingComponentReference</w:t>
            </w:r>
          </w:p>
        </w:tc>
        <w:tc>
          <w:tcPr>
            <w:tcW w:w="708" w:type="dxa"/>
          </w:tcPr>
          <w:p w14:paraId="35B31091" w14:textId="77777777" w:rsidR="000234BB" w:rsidRPr="00D331EF" w:rsidRDefault="000234BB" w:rsidP="00725808">
            <w:pPr>
              <w:pStyle w:val="SmallStandard"/>
            </w:pPr>
            <w:r w:rsidRPr="00D01517">
              <w:t>0..1</w:t>
            </w:r>
          </w:p>
        </w:tc>
        <w:tc>
          <w:tcPr>
            <w:tcW w:w="1560" w:type="dxa"/>
          </w:tcPr>
          <w:p w14:paraId="318F63D7" w14:textId="77777777" w:rsidR="000234BB" w:rsidRPr="00132C43" w:rsidRDefault="000234BB" w:rsidP="00725808">
            <w:pPr>
              <w:pStyle w:val="SmallStandard"/>
            </w:pPr>
            <w:r>
              <w:t>connectorHousingRole</w:t>
            </w:r>
          </w:p>
        </w:tc>
        <w:tc>
          <w:tcPr>
            <w:tcW w:w="708" w:type="dxa"/>
          </w:tcPr>
          <w:p w14:paraId="64F60EC9" w14:textId="77777777" w:rsidR="000234BB" w:rsidRPr="00D331EF" w:rsidRDefault="000234BB" w:rsidP="00725808">
            <w:pPr>
              <w:pStyle w:val="SmallStandard"/>
            </w:pPr>
            <w:r w:rsidRPr="00D01517">
              <w:t>0..1</w:t>
            </w:r>
          </w:p>
        </w:tc>
        <w:tc>
          <w:tcPr>
            <w:tcW w:w="567" w:type="dxa"/>
          </w:tcPr>
          <w:p w14:paraId="4EA2337F" w14:textId="77777777" w:rsidR="000234BB" w:rsidRDefault="000234BB" w:rsidP="00725808">
            <w:pPr>
              <w:pStyle w:val="SmallStandard"/>
            </w:pPr>
            <w:r>
              <w:t>Y</w:t>
            </w:r>
          </w:p>
        </w:tc>
        <w:tc>
          <w:tcPr>
            <w:tcW w:w="3969" w:type="dxa"/>
          </w:tcPr>
          <w:p w14:paraId="3F9E805B" w14:textId="77777777" w:rsidR="000234BB" w:rsidRDefault="000234BB" w:rsidP="00725808"/>
        </w:tc>
      </w:tr>
      <w:tr w:rsidR="000234BB" w:rsidRPr="00CC6307" w14:paraId="6BEC9E5A" w14:textId="77777777" w:rsidTr="00725808">
        <w:tc>
          <w:tcPr>
            <w:tcW w:w="1588" w:type="dxa"/>
          </w:tcPr>
          <w:p w14:paraId="570C990C" w14:textId="77777777" w:rsidR="000234BB" w:rsidRPr="00634625" w:rsidRDefault="000234BB" w:rsidP="00725808">
            <w:pPr>
              <w:pStyle w:val="SmallStandard"/>
            </w:pPr>
            <w:r>
              <w:t>ModularSlotReference</w:t>
            </w:r>
          </w:p>
        </w:tc>
        <w:tc>
          <w:tcPr>
            <w:tcW w:w="708" w:type="dxa"/>
          </w:tcPr>
          <w:p w14:paraId="195857C0" w14:textId="77777777" w:rsidR="000234BB" w:rsidRPr="00D331EF" w:rsidRDefault="000234BB" w:rsidP="00725808">
            <w:pPr>
              <w:pStyle w:val="SmallStandard"/>
            </w:pPr>
            <w:r w:rsidRPr="00D01517">
              <w:t>0..*</w:t>
            </w:r>
          </w:p>
        </w:tc>
        <w:tc>
          <w:tcPr>
            <w:tcW w:w="1560" w:type="dxa"/>
          </w:tcPr>
          <w:p w14:paraId="6D2B13EC" w14:textId="77777777" w:rsidR="000234BB" w:rsidRPr="00132C43" w:rsidRDefault="000234BB" w:rsidP="00725808">
            <w:pPr>
              <w:pStyle w:val="SmallStandard"/>
            </w:pPr>
            <w:r>
              <w:t>usedInserts</w:t>
            </w:r>
          </w:p>
        </w:tc>
        <w:tc>
          <w:tcPr>
            <w:tcW w:w="708" w:type="dxa"/>
          </w:tcPr>
          <w:p w14:paraId="28A84743" w14:textId="77777777" w:rsidR="000234BB" w:rsidRPr="00D331EF" w:rsidRDefault="000234BB" w:rsidP="00725808">
            <w:pPr>
              <w:pStyle w:val="SmallStandard"/>
            </w:pPr>
            <w:r w:rsidRPr="00D01517">
              <w:t>0..*</w:t>
            </w:r>
          </w:p>
        </w:tc>
        <w:tc>
          <w:tcPr>
            <w:tcW w:w="567" w:type="dxa"/>
          </w:tcPr>
          <w:p w14:paraId="5AC29900" w14:textId="77777777" w:rsidR="000234BB" w:rsidRPr="00D331EF" w:rsidRDefault="000234BB" w:rsidP="00725808">
            <w:pPr>
              <w:pStyle w:val="SmallStandard"/>
            </w:pPr>
            <w:r>
              <w:t>N</w:t>
            </w:r>
          </w:p>
        </w:tc>
        <w:tc>
          <w:tcPr>
            <w:tcW w:w="3969" w:type="dxa"/>
          </w:tcPr>
          <w:p w14:paraId="76746FA9" w14:textId="77777777" w:rsidR="000234BB" w:rsidRDefault="000234BB" w:rsidP="00725808">
            <w:pPr>
              <w:jc w:val="left"/>
            </w:pPr>
            <w:r>
              <w:rPr>
                <w:sz w:val="16"/>
                <w:szCs w:val="16"/>
              </w:rPr>
              <w:t xml:space="preserve">References the inserts that are used in this </w:t>
            </w:r>
            <w:r>
              <w:rPr>
                <w:i/>
                <w:iCs/>
                <w:sz w:val="16"/>
                <w:szCs w:val="16"/>
              </w:rPr>
              <w:t xml:space="preserve">ModularSlotReference. </w:t>
            </w:r>
            <w:r>
              <w:rPr>
                <w:sz w:val="16"/>
                <w:szCs w:val="16"/>
              </w:rPr>
              <w:t>More than one insert is valid in the case variant dependent equipment of the slot.</w:t>
            </w:r>
          </w:p>
        </w:tc>
      </w:tr>
      <w:tr w:rsidR="000234BB" w:rsidRPr="00CC6307" w14:paraId="12A29BDA" w14:textId="77777777" w:rsidTr="00725808">
        <w:tc>
          <w:tcPr>
            <w:tcW w:w="1588" w:type="dxa"/>
          </w:tcPr>
          <w:p w14:paraId="6F83DB8D" w14:textId="77777777" w:rsidR="000234BB" w:rsidRPr="00634625" w:rsidRDefault="000234BB" w:rsidP="00725808">
            <w:pPr>
              <w:pStyle w:val="SmallStandard"/>
            </w:pPr>
            <w:r>
              <w:t>CouplingPoint</w:t>
            </w:r>
          </w:p>
        </w:tc>
        <w:tc>
          <w:tcPr>
            <w:tcW w:w="708" w:type="dxa"/>
          </w:tcPr>
          <w:p w14:paraId="308AAFFA" w14:textId="77777777" w:rsidR="000234BB" w:rsidRPr="00D331EF" w:rsidRDefault="000234BB" w:rsidP="00725808">
            <w:pPr>
              <w:pStyle w:val="SmallStandard"/>
            </w:pPr>
            <w:r w:rsidRPr="00D01517">
              <w:t>0..*</w:t>
            </w:r>
          </w:p>
        </w:tc>
        <w:tc>
          <w:tcPr>
            <w:tcW w:w="1560" w:type="dxa"/>
          </w:tcPr>
          <w:p w14:paraId="538DD81F" w14:textId="77777777" w:rsidR="000234BB" w:rsidRPr="00132C43" w:rsidRDefault="000234BB" w:rsidP="00725808">
            <w:pPr>
              <w:pStyle w:val="SmallStandard"/>
            </w:pPr>
            <w:r>
              <w:t>firstConnector</w:t>
            </w:r>
          </w:p>
        </w:tc>
        <w:tc>
          <w:tcPr>
            <w:tcW w:w="708" w:type="dxa"/>
          </w:tcPr>
          <w:p w14:paraId="03A8EFFD" w14:textId="77777777" w:rsidR="000234BB" w:rsidRPr="00D331EF" w:rsidRDefault="000234BB" w:rsidP="00725808">
            <w:pPr>
              <w:pStyle w:val="SmallStandard"/>
            </w:pPr>
            <w:r w:rsidRPr="00D01517">
              <w:t>0..1</w:t>
            </w:r>
          </w:p>
        </w:tc>
        <w:tc>
          <w:tcPr>
            <w:tcW w:w="567" w:type="dxa"/>
          </w:tcPr>
          <w:p w14:paraId="030B5E68" w14:textId="77777777" w:rsidR="000234BB" w:rsidRPr="00D331EF" w:rsidRDefault="000234BB" w:rsidP="00725808">
            <w:pPr>
              <w:pStyle w:val="SmallStandard"/>
            </w:pPr>
            <w:r>
              <w:t>N</w:t>
            </w:r>
          </w:p>
        </w:tc>
        <w:tc>
          <w:tcPr>
            <w:tcW w:w="3969" w:type="dxa"/>
          </w:tcPr>
          <w:p w14:paraId="663176AC" w14:textId="77777777" w:rsidR="000234BB" w:rsidRDefault="000234BB" w:rsidP="00725808"/>
        </w:tc>
      </w:tr>
      <w:tr w:rsidR="000234BB" w:rsidRPr="00CC6307" w14:paraId="03C960BF" w14:textId="77777777" w:rsidTr="00725808">
        <w:tc>
          <w:tcPr>
            <w:tcW w:w="1588" w:type="dxa"/>
          </w:tcPr>
          <w:p w14:paraId="0341ABE0" w14:textId="77777777" w:rsidR="000234BB" w:rsidRPr="00634625" w:rsidRDefault="000234BB" w:rsidP="00725808">
            <w:pPr>
              <w:pStyle w:val="SmallStandard"/>
            </w:pPr>
            <w:r>
              <w:t>CouplingPoint</w:t>
            </w:r>
          </w:p>
        </w:tc>
        <w:tc>
          <w:tcPr>
            <w:tcW w:w="708" w:type="dxa"/>
          </w:tcPr>
          <w:p w14:paraId="096B7444" w14:textId="77777777" w:rsidR="000234BB" w:rsidRPr="00D331EF" w:rsidRDefault="000234BB" w:rsidP="00725808">
            <w:pPr>
              <w:pStyle w:val="SmallStandard"/>
            </w:pPr>
            <w:r w:rsidRPr="00D01517">
              <w:t>0..*</w:t>
            </w:r>
          </w:p>
        </w:tc>
        <w:tc>
          <w:tcPr>
            <w:tcW w:w="1560" w:type="dxa"/>
          </w:tcPr>
          <w:p w14:paraId="7A57F78B" w14:textId="77777777" w:rsidR="000234BB" w:rsidRPr="00132C43" w:rsidRDefault="000234BB" w:rsidP="00725808">
            <w:pPr>
              <w:pStyle w:val="SmallStandard"/>
            </w:pPr>
            <w:r>
              <w:t>secondConnector</w:t>
            </w:r>
          </w:p>
        </w:tc>
        <w:tc>
          <w:tcPr>
            <w:tcW w:w="708" w:type="dxa"/>
          </w:tcPr>
          <w:p w14:paraId="1BC09217" w14:textId="77777777" w:rsidR="000234BB" w:rsidRPr="00D331EF" w:rsidRDefault="000234BB" w:rsidP="00725808">
            <w:pPr>
              <w:pStyle w:val="SmallStandard"/>
            </w:pPr>
            <w:r w:rsidRPr="00D01517">
              <w:t>0..1</w:t>
            </w:r>
          </w:p>
        </w:tc>
        <w:tc>
          <w:tcPr>
            <w:tcW w:w="567" w:type="dxa"/>
          </w:tcPr>
          <w:p w14:paraId="45B137A0" w14:textId="77777777" w:rsidR="000234BB" w:rsidRPr="00D331EF" w:rsidRDefault="000234BB" w:rsidP="00725808">
            <w:pPr>
              <w:pStyle w:val="SmallStandard"/>
            </w:pPr>
            <w:r>
              <w:t>N</w:t>
            </w:r>
          </w:p>
        </w:tc>
        <w:tc>
          <w:tcPr>
            <w:tcW w:w="3969" w:type="dxa"/>
          </w:tcPr>
          <w:p w14:paraId="3AAFC29A" w14:textId="77777777" w:rsidR="000234BB" w:rsidRDefault="000234BB" w:rsidP="00725808"/>
        </w:tc>
      </w:tr>
    </w:tbl>
    <w:p w14:paraId="5F9127D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9" w:name="_7ff709cea1e0ee90d09ea948897f60fc"/>
      <w:r>
        <w:rPr>
          <w:lang w:val="en-GB"/>
        </w:rPr>
        <w:t>EEComponentRole</w:t>
      </w:r>
      <w:bookmarkEnd w:id="1429"/>
    </w:p>
    <w:p w14:paraId="5EB28CF7" w14:textId="77777777" w:rsidR="000234BB" w:rsidRDefault="000234BB" w:rsidP="000234BB">
      <w:r>
        <w:rPr>
          <w:sz w:val="18"/>
          <w:szCs w:val="18"/>
        </w:rPr>
        <w:t>An EEComponentRole defines the instance specific properties and relationships of an EE-component.</w:t>
      </w:r>
    </w:p>
    <w:p w14:paraId="02D6D77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A0035A" w14:textId="77777777" w:rsidTr="00725808">
        <w:tc>
          <w:tcPr>
            <w:tcW w:w="2013" w:type="dxa"/>
            <w:tcMar>
              <w:top w:w="28" w:type="dxa"/>
              <w:left w:w="28" w:type="dxa"/>
              <w:bottom w:w="28" w:type="dxa"/>
              <w:right w:w="28" w:type="dxa"/>
            </w:tcMar>
          </w:tcPr>
          <w:p w14:paraId="0714D41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1A14E2" w14:textId="126CF52F"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7A8381A5" w14:textId="77777777" w:rsidTr="00725808">
        <w:tc>
          <w:tcPr>
            <w:tcW w:w="2013" w:type="dxa"/>
            <w:tcMar>
              <w:top w:w="28" w:type="dxa"/>
              <w:left w:w="28" w:type="dxa"/>
              <w:bottom w:w="28" w:type="dxa"/>
              <w:right w:w="28" w:type="dxa"/>
            </w:tcMar>
          </w:tcPr>
          <w:p w14:paraId="59AD556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B25C15" w14:textId="77777777" w:rsidR="000234BB" w:rsidRDefault="000234BB" w:rsidP="00725808"/>
        </w:tc>
      </w:tr>
      <w:tr w:rsidR="000234BB" w:rsidRPr="008359F5" w14:paraId="6ADE90B4" w14:textId="77777777" w:rsidTr="00725808">
        <w:tc>
          <w:tcPr>
            <w:tcW w:w="2013" w:type="dxa"/>
            <w:tcMar>
              <w:top w:w="28" w:type="dxa"/>
              <w:left w:w="28" w:type="dxa"/>
              <w:bottom w:w="28" w:type="dxa"/>
              <w:right w:w="28" w:type="dxa"/>
            </w:tcMar>
          </w:tcPr>
          <w:p w14:paraId="221185F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4DF5E2" w14:textId="77777777" w:rsidR="000234BB" w:rsidRPr="000437C1" w:rsidRDefault="000234BB" w:rsidP="00725808">
            <w:pPr>
              <w:pStyle w:val="SmallStandard"/>
            </w:pPr>
            <w:r>
              <w:t>false</w:t>
            </w:r>
          </w:p>
        </w:tc>
      </w:tr>
    </w:tbl>
    <w:p w14:paraId="77622CA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53C8974" w14:textId="77777777" w:rsidTr="00725808">
        <w:tc>
          <w:tcPr>
            <w:tcW w:w="3856" w:type="dxa"/>
            <w:gridSpan w:val="3"/>
          </w:tcPr>
          <w:p w14:paraId="0C588FE4" w14:textId="77777777" w:rsidR="000234BB" w:rsidRDefault="000234BB" w:rsidP="00725808">
            <w:pPr>
              <w:jc w:val="center"/>
              <w:rPr>
                <w:b/>
                <w:sz w:val="16"/>
                <w:szCs w:val="16"/>
                <w:lang w:val="en-GB"/>
              </w:rPr>
            </w:pPr>
            <w:r>
              <w:rPr>
                <w:b/>
                <w:sz w:val="16"/>
                <w:szCs w:val="16"/>
                <w:lang w:val="en-GB"/>
              </w:rPr>
              <w:t>Other End</w:t>
            </w:r>
          </w:p>
        </w:tc>
        <w:tc>
          <w:tcPr>
            <w:tcW w:w="708" w:type="dxa"/>
          </w:tcPr>
          <w:p w14:paraId="3C94C35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217C710" w14:textId="77777777" w:rsidR="000234BB" w:rsidRDefault="000234BB" w:rsidP="00725808">
            <w:pPr>
              <w:jc w:val="center"/>
              <w:rPr>
                <w:b/>
                <w:sz w:val="16"/>
                <w:szCs w:val="16"/>
                <w:lang w:val="en-GB"/>
              </w:rPr>
            </w:pPr>
            <w:r>
              <w:rPr>
                <w:b/>
                <w:sz w:val="16"/>
                <w:szCs w:val="16"/>
                <w:lang w:val="en-GB"/>
              </w:rPr>
              <w:t>General</w:t>
            </w:r>
          </w:p>
        </w:tc>
      </w:tr>
      <w:tr w:rsidR="000234BB" w:rsidRPr="00720F6F" w14:paraId="683C0713" w14:textId="77777777" w:rsidTr="00725808">
        <w:tc>
          <w:tcPr>
            <w:tcW w:w="1573" w:type="dxa"/>
          </w:tcPr>
          <w:p w14:paraId="0E71FC6A" w14:textId="77777777" w:rsidR="000234BB" w:rsidRDefault="000234BB" w:rsidP="00725808">
            <w:pPr>
              <w:rPr>
                <w:b/>
                <w:sz w:val="16"/>
                <w:szCs w:val="16"/>
                <w:lang w:val="en-GB"/>
              </w:rPr>
            </w:pPr>
            <w:r>
              <w:rPr>
                <w:b/>
                <w:sz w:val="16"/>
                <w:szCs w:val="16"/>
                <w:lang w:val="en-GB"/>
              </w:rPr>
              <w:t>Type</w:t>
            </w:r>
          </w:p>
        </w:tc>
        <w:tc>
          <w:tcPr>
            <w:tcW w:w="1574" w:type="dxa"/>
          </w:tcPr>
          <w:p w14:paraId="45ED16BF" w14:textId="77777777" w:rsidR="000234BB" w:rsidRDefault="000234BB" w:rsidP="00725808">
            <w:pPr>
              <w:rPr>
                <w:b/>
                <w:sz w:val="16"/>
                <w:szCs w:val="16"/>
                <w:lang w:val="en-GB"/>
              </w:rPr>
            </w:pPr>
            <w:r>
              <w:rPr>
                <w:b/>
                <w:sz w:val="16"/>
                <w:szCs w:val="16"/>
                <w:lang w:val="en-GB"/>
              </w:rPr>
              <w:t>Role</w:t>
            </w:r>
          </w:p>
        </w:tc>
        <w:tc>
          <w:tcPr>
            <w:tcW w:w="708" w:type="dxa"/>
          </w:tcPr>
          <w:p w14:paraId="338E659E" w14:textId="77777777" w:rsidR="000234BB" w:rsidRDefault="000234BB" w:rsidP="00725808">
            <w:pPr>
              <w:rPr>
                <w:b/>
                <w:sz w:val="16"/>
                <w:szCs w:val="16"/>
                <w:lang w:val="en-GB"/>
              </w:rPr>
            </w:pPr>
            <w:r>
              <w:rPr>
                <w:b/>
                <w:sz w:val="16"/>
                <w:szCs w:val="16"/>
                <w:lang w:val="en-GB"/>
              </w:rPr>
              <w:t>Mult</w:t>
            </w:r>
          </w:p>
        </w:tc>
        <w:tc>
          <w:tcPr>
            <w:tcW w:w="709" w:type="dxa"/>
          </w:tcPr>
          <w:p w14:paraId="78DD3C21" w14:textId="77777777" w:rsidR="000234BB" w:rsidRDefault="000234BB" w:rsidP="00725808">
            <w:pPr>
              <w:rPr>
                <w:b/>
                <w:sz w:val="16"/>
                <w:szCs w:val="16"/>
                <w:lang w:val="en-GB"/>
              </w:rPr>
            </w:pPr>
            <w:r>
              <w:rPr>
                <w:b/>
                <w:sz w:val="16"/>
                <w:szCs w:val="16"/>
                <w:lang w:val="en-GB"/>
              </w:rPr>
              <w:t>Mult</w:t>
            </w:r>
          </w:p>
        </w:tc>
        <w:tc>
          <w:tcPr>
            <w:tcW w:w="567" w:type="dxa"/>
          </w:tcPr>
          <w:p w14:paraId="5A58C71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ADB403C" w14:textId="77777777" w:rsidR="000234BB" w:rsidRPr="008359F5" w:rsidRDefault="000234BB" w:rsidP="00725808">
            <w:pPr>
              <w:rPr>
                <w:b/>
                <w:sz w:val="16"/>
                <w:szCs w:val="16"/>
                <w:lang w:val="en-GB"/>
              </w:rPr>
            </w:pPr>
            <w:r>
              <w:rPr>
                <w:b/>
                <w:sz w:val="16"/>
                <w:szCs w:val="16"/>
                <w:lang w:val="en-GB"/>
              </w:rPr>
              <w:t>Comment</w:t>
            </w:r>
          </w:p>
        </w:tc>
      </w:tr>
      <w:tr w:rsidR="000234BB" w:rsidRPr="00CC6307" w14:paraId="122122C6" w14:textId="77777777" w:rsidTr="00725808">
        <w:tc>
          <w:tcPr>
            <w:tcW w:w="1573" w:type="dxa"/>
          </w:tcPr>
          <w:p w14:paraId="61E85677" w14:textId="77777777" w:rsidR="000234BB" w:rsidRPr="00634625" w:rsidRDefault="000234BB" w:rsidP="00725808">
            <w:pPr>
              <w:pStyle w:val="SmallStandard"/>
            </w:pPr>
            <w:r>
              <w:t>EEComponentSpecification</w:t>
            </w:r>
          </w:p>
        </w:tc>
        <w:tc>
          <w:tcPr>
            <w:tcW w:w="1574" w:type="dxa"/>
          </w:tcPr>
          <w:p w14:paraId="294A0905" w14:textId="77777777" w:rsidR="000234BB" w:rsidRPr="00132C43" w:rsidRDefault="000234BB" w:rsidP="00725808">
            <w:pPr>
              <w:pStyle w:val="SmallStandard"/>
            </w:pPr>
            <w:r>
              <w:t>EEComponentSpecification</w:t>
            </w:r>
          </w:p>
        </w:tc>
        <w:tc>
          <w:tcPr>
            <w:tcW w:w="708" w:type="dxa"/>
          </w:tcPr>
          <w:p w14:paraId="1848CCFA" w14:textId="77777777" w:rsidR="000234BB" w:rsidRPr="00D331EF" w:rsidRDefault="000234BB" w:rsidP="00725808">
            <w:pPr>
              <w:pStyle w:val="SmallStandard"/>
            </w:pPr>
            <w:r w:rsidRPr="00574783">
              <w:t>1</w:t>
            </w:r>
          </w:p>
        </w:tc>
        <w:tc>
          <w:tcPr>
            <w:tcW w:w="709" w:type="dxa"/>
          </w:tcPr>
          <w:p w14:paraId="3BEC4339" w14:textId="77777777" w:rsidR="000234BB" w:rsidRPr="00D331EF" w:rsidRDefault="000234BB" w:rsidP="00725808">
            <w:pPr>
              <w:pStyle w:val="SmallStandard"/>
            </w:pPr>
            <w:r w:rsidRPr="00207506">
              <w:t>0..*</w:t>
            </w:r>
          </w:p>
        </w:tc>
        <w:tc>
          <w:tcPr>
            <w:tcW w:w="567" w:type="dxa"/>
          </w:tcPr>
          <w:p w14:paraId="71DBC895" w14:textId="77777777" w:rsidR="000234BB" w:rsidRPr="00D331EF" w:rsidRDefault="000234BB" w:rsidP="00725808">
            <w:pPr>
              <w:pStyle w:val="SmallStandard"/>
            </w:pPr>
            <w:r>
              <w:t>N</w:t>
            </w:r>
          </w:p>
        </w:tc>
        <w:tc>
          <w:tcPr>
            <w:tcW w:w="3969" w:type="dxa"/>
          </w:tcPr>
          <w:p w14:paraId="17AAE508" w14:textId="77777777" w:rsidR="000234BB" w:rsidRDefault="000234BB" w:rsidP="00725808">
            <w:pPr>
              <w:jc w:val="left"/>
            </w:pPr>
            <w:r>
              <w:rPr>
                <w:sz w:val="16"/>
                <w:szCs w:val="16"/>
              </w:rPr>
              <w:t xml:space="preserve">References the </w:t>
            </w:r>
            <w:r>
              <w:rPr>
                <w:i/>
                <w:iCs/>
                <w:sz w:val="16"/>
                <w:szCs w:val="16"/>
              </w:rPr>
              <w:t xml:space="preserve">EEComponentSpecification </w:t>
            </w:r>
            <w:r>
              <w:rPr>
                <w:sz w:val="16"/>
                <w:szCs w:val="16"/>
              </w:rPr>
              <w:t xml:space="preserve">that is instanced by this </w:t>
            </w:r>
            <w:r>
              <w:rPr>
                <w:i/>
                <w:iCs/>
                <w:sz w:val="16"/>
                <w:szCs w:val="16"/>
              </w:rPr>
              <w:t>EEComponentRole.</w:t>
            </w:r>
          </w:p>
        </w:tc>
      </w:tr>
      <w:tr w:rsidR="000234BB" w:rsidRPr="00CC6307" w14:paraId="135C6E1D" w14:textId="77777777" w:rsidTr="00725808">
        <w:tc>
          <w:tcPr>
            <w:tcW w:w="1573" w:type="dxa"/>
          </w:tcPr>
          <w:p w14:paraId="1C3FC89E" w14:textId="77777777" w:rsidR="000234BB" w:rsidRPr="00634625" w:rsidRDefault="000234BB" w:rsidP="00725808">
            <w:pPr>
              <w:pStyle w:val="SmallStandard"/>
            </w:pPr>
            <w:r>
              <w:t>HousingComponentReference</w:t>
            </w:r>
          </w:p>
        </w:tc>
        <w:tc>
          <w:tcPr>
            <w:tcW w:w="1574" w:type="dxa"/>
          </w:tcPr>
          <w:p w14:paraId="56002233" w14:textId="77777777" w:rsidR="000234BB" w:rsidRPr="00132C43" w:rsidRDefault="000234BB" w:rsidP="00725808">
            <w:pPr>
              <w:pStyle w:val="SmallStandard"/>
            </w:pPr>
            <w:r>
              <w:t>housingComponentRef</w:t>
            </w:r>
          </w:p>
        </w:tc>
        <w:tc>
          <w:tcPr>
            <w:tcW w:w="708" w:type="dxa"/>
          </w:tcPr>
          <w:p w14:paraId="5E2CDF55" w14:textId="77777777" w:rsidR="000234BB" w:rsidRPr="00D331EF" w:rsidRDefault="000234BB" w:rsidP="00725808">
            <w:pPr>
              <w:pStyle w:val="SmallStandard"/>
            </w:pPr>
            <w:r w:rsidRPr="00574783">
              <w:t>0..*</w:t>
            </w:r>
          </w:p>
        </w:tc>
        <w:tc>
          <w:tcPr>
            <w:tcW w:w="709" w:type="dxa"/>
          </w:tcPr>
          <w:p w14:paraId="7A80B3CA" w14:textId="77777777" w:rsidR="000234BB" w:rsidRPr="00D331EF" w:rsidRDefault="000234BB" w:rsidP="00725808">
            <w:pPr>
              <w:pStyle w:val="SmallStandard"/>
            </w:pPr>
            <w:r w:rsidRPr="00207506">
              <w:t>1</w:t>
            </w:r>
          </w:p>
        </w:tc>
        <w:tc>
          <w:tcPr>
            <w:tcW w:w="567" w:type="dxa"/>
          </w:tcPr>
          <w:p w14:paraId="367E4C83" w14:textId="77777777" w:rsidR="000234BB" w:rsidRDefault="000234BB" w:rsidP="00725808">
            <w:pPr>
              <w:pStyle w:val="SmallStandard"/>
            </w:pPr>
            <w:r>
              <w:t>Y</w:t>
            </w:r>
          </w:p>
        </w:tc>
        <w:tc>
          <w:tcPr>
            <w:tcW w:w="3969" w:type="dxa"/>
          </w:tcPr>
          <w:p w14:paraId="264A0872" w14:textId="77777777" w:rsidR="000234BB" w:rsidRDefault="000234BB" w:rsidP="00725808">
            <w:pPr>
              <w:pStyle w:val="SmallStandard"/>
            </w:pPr>
            <w:r w:rsidRPr="00491287">
              <w:t xml:space="preserve">Specifies the HousingComponentReferences used in the EEComponentRole. </w:t>
            </w:r>
          </w:p>
          <w:p w14:paraId="0132C281" w14:textId="77777777" w:rsidR="000234BB" w:rsidRDefault="000234BB" w:rsidP="00725808">
            <w:pPr>
              <w:pStyle w:val="SmallStandard"/>
            </w:pPr>
            <w:r w:rsidRPr="00491287">
              <w:t>(KBLFRM-401)</w:t>
            </w:r>
          </w:p>
        </w:tc>
      </w:tr>
      <w:tr w:rsidR="000234BB" w:rsidRPr="00CC6307" w14:paraId="4EDFAF7F" w14:textId="77777777" w:rsidTr="00725808">
        <w:tc>
          <w:tcPr>
            <w:tcW w:w="1573" w:type="dxa"/>
          </w:tcPr>
          <w:p w14:paraId="5BF8F832" w14:textId="77777777" w:rsidR="000234BB" w:rsidRPr="00634625" w:rsidRDefault="000234BB" w:rsidP="00725808">
            <w:pPr>
              <w:pStyle w:val="SmallStandard"/>
            </w:pPr>
            <w:r>
              <w:t>ComponentNode</w:t>
            </w:r>
          </w:p>
        </w:tc>
        <w:tc>
          <w:tcPr>
            <w:tcW w:w="1574" w:type="dxa"/>
          </w:tcPr>
          <w:p w14:paraId="79567B34" w14:textId="77777777" w:rsidR="000234BB" w:rsidRPr="00132C43" w:rsidRDefault="000234BB" w:rsidP="00725808">
            <w:pPr>
              <w:pStyle w:val="SmallStandard"/>
            </w:pPr>
            <w:r>
              <w:t>componentNode</w:t>
            </w:r>
          </w:p>
        </w:tc>
        <w:tc>
          <w:tcPr>
            <w:tcW w:w="708" w:type="dxa"/>
          </w:tcPr>
          <w:p w14:paraId="05C164BE" w14:textId="77777777" w:rsidR="000234BB" w:rsidRPr="00D331EF" w:rsidRDefault="000234BB" w:rsidP="00725808">
            <w:pPr>
              <w:pStyle w:val="SmallStandard"/>
            </w:pPr>
            <w:r w:rsidRPr="00574783">
              <w:t>0..1</w:t>
            </w:r>
          </w:p>
        </w:tc>
        <w:tc>
          <w:tcPr>
            <w:tcW w:w="709" w:type="dxa"/>
          </w:tcPr>
          <w:p w14:paraId="67428165" w14:textId="77777777" w:rsidR="000234BB" w:rsidRPr="00D331EF" w:rsidRDefault="000234BB" w:rsidP="00725808">
            <w:pPr>
              <w:pStyle w:val="SmallStandard"/>
            </w:pPr>
            <w:r w:rsidRPr="00207506">
              <w:t>0..*</w:t>
            </w:r>
          </w:p>
        </w:tc>
        <w:tc>
          <w:tcPr>
            <w:tcW w:w="567" w:type="dxa"/>
          </w:tcPr>
          <w:p w14:paraId="7D6AFE9E" w14:textId="77777777" w:rsidR="000234BB" w:rsidRPr="00D331EF" w:rsidRDefault="000234BB" w:rsidP="00725808">
            <w:pPr>
              <w:pStyle w:val="SmallStandard"/>
            </w:pPr>
            <w:r>
              <w:t>N</w:t>
            </w:r>
          </w:p>
        </w:tc>
        <w:tc>
          <w:tcPr>
            <w:tcW w:w="3969" w:type="dxa"/>
          </w:tcPr>
          <w:p w14:paraId="0CB6E811" w14:textId="77777777" w:rsidR="000234BB" w:rsidRDefault="000234BB" w:rsidP="00725808">
            <w:pPr>
              <w:pStyle w:val="SmallStandard"/>
            </w:pPr>
            <w:r w:rsidRPr="00491287">
              <w:t>References the ComponentNode that is realized by the referenced EEComponent (OccurrenceOrUsage with EEComponentRole).</w:t>
            </w:r>
          </w:p>
          <w:p w14:paraId="5FF1809B" w14:textId="77777777" w:rsidR="000234BB" w:rsidRDefault="000234BB" w:rsidP="00725808">
            <w:pPr>
              <w:pStyle w:val="SmallStandard"/>
            </w:pPr>
            <w:r w:rsidRPr="00491287">
              <w:t>KBLFRM-341</w:t>
            </w:r>
          </w:p>
        </w:tc>
      </w:tr>
      <w:tr w:rsidR="000234BB" w:rsidRPr="00CC6307" w14:paraId="0C9A4A33" w14:textId="77777777" w:rsidTr="00725808">
        <w:tc>
          <w:tcPr>
            <w:tcW w:w="1573" w:type="dxa"/>
          </w:tcPr>
          <w:p w14:paraId="765C7845" w14:textId="77777777" w:rsidR="000234BB" w:rsidRPr="00634625" w:rsidRDefault="000234BB" w:rsidP="00725808">
            <w:pPr>
              <w:pStyle w:val="SmallStandard"/>
            </w:pPr>
            <w:r>
              <w:t>ExtensionSlotReference</w:t>
            </w:r>
          </w:p>
        </w:tc>
        <w:tc>
          <w:tcPr>
            <w:tcW w:w="1574" w:type="dxa"/>
          </w:tcPr>
          <w:p w14:paraId="547EE6CD" w14:textId="77777777" w:rsidR="000234BB" w:rsidRPr="00132C43" w:rsidRDefault="000234BB" w:rsidP="00725808">
            <w:pPr>
              <w:pStyle w:val="SmallStandard"/>
            </w:pPr>
            <w:r>
              <w:t>extensionSlotRef</w:t>
            </w:r>
          </w:p>
        </w:tc>
        <w:tc>
          <w:tcPr>
            <w:tcW w:w="708" w:type="dxa"/>
          </w:tcPr>
          <w:p w14:paraId="23692A81" w14:textId="77777777" w:rsidR="000234BB" w:rsidRPr="00D331EF" w:rsidRDefault="000234BB" w:rsidP="00725808">
            <w:pPr>
              <w:pStyle w:val="SmallStandard"/>
            </w:pPr>
            <w:r w:rsidRPr="00574783">
              <w:t>0..*</w:t>
            </w:r>
          </w:p>
        </w:tc>
        <w:tc>
          <w:tcPr>
            <w:tcW w:w="709" w:type="dxa"/>
          </w:tcPr>
          <w:p w14:paraId="14905D26" w14:textId="77777777" w:rsidR="000234BB" w:rsidRPr="00D331EF" w:rsidRDefault="000234BB" w:rsidP="00725808">
            <w:pPr>
              <w:pStyle w:val="SmallStandard"/>
            </w:pPr>
            <w:r w:rsidRPr="00207506">
              <w:t>1</w:t>
            </w:r>
          </w:p>
        </w:tc>
        <w:tc>
          <w:tcPr>
            <w:tcW w:w="567" w:type="dxa"/>
          </w:tcPr>
          <w:p w14:paraId="01523CD2" w14:textId="77777777" w:rsidR="000234BB" w:rsidRDefault="000234BB" w:rsidP="00725808">
            <w:pPr>
              <w:pStyle w:val="SmallStandard"/>
            </w:pPr>
            <w:r>
              <w:t>Y</w:t>
            </w:r>
          </w:p>
        </w:tc>
        <w:tc>
          <w:tcPr>
            <w:tcW w:w="3969" w:type="dxa"/>
          </w:tcPr>
          <w:p w14:paraId="4AF3F8BD" w14:textId="77777777" w:rsidR="000234BB" w:rsidRDefault="000234BB" w:rsidP="00725808">
            <w:pPr>
              <w:pStyle w:val="SmallStandard"/>
            </w:pPr>
            <w:r w:rsidRPr="00491287">
              <w:t xml:space="preserve">Specifies the ExtensionSlotReferences used in the EEComponentRole. </w:t>
            </w:r>
          </w:p>
        </w:tc>
      </w:tr>
    </w:tbl>
    <w:p w14:paraId="161D35C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5FAD3CC" w14:textId="77777777" w:rsidTr="00725808">
        <w:tc>
          <w:tcPr>
            <w:tcW w:w="2296" w:type="dxa"/>
            <w:gridSpan w:val="2"/>
          </w:tcPr>
          <w:p w14:paraId="79A6114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2F1AAC7"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C319A57" w14:textId="77777777" w:rsidR="000234BB" w:rsidRDefault="000234BB" w:rsidP="00725808">
            <w:pPr>
              <w:jc w:val="center"/>
              <w:rPr>
                <w:b/>
                <w:sz w:val="16"/>
                <w:szCs w:val="16"/>
                <w:lang w:val="en-GB"/>
              </w:rPr>
            </w:pPr>
            <w:r>
              <w:rPr>
                <w:b/>
                <w:sz w:val="16"/>
                <w:szCs w:val="16"/>
                <w:lang w:val="en-GB"/>
              </w:rPr>
              <w:t>General</w:t>
            </w:r>
          </w:p>
        </w:tc>
      </w:tr>
      <w:tr w:rsidR="000234BB" w:rsidRPr="00720F6F" w14:paraId="454F6B57" w14:textId="77777777" w:rsidTr="00725808">
        <w:tc>
          <w:tcPr>
            <w:tcW w:w="1588" w:type="dxa"/>
          </w:tcPr>
          <w:p w14:paraId="129C0AEF" w14:textId="77777777" w:rsidR="000234BB" w:rsidRDefault="000234BB" w:rsidP="00725808">
            <w:pPr>
              <w:rPr>
                <w:b/>
                <w:sz w:val="16"/>
                <w:szCs w:val="16"/>
                <w:lang w:val="en-GB"/>
              </w:rPr>
            </w:pPr>
            <w:r>
              <w:rPr>
                <w:b/>
                <w:sz w:val="16"/>
                <w:szCs w:val="16"/>
                <w:lang w:val="en-GB"/>
              </w:rPr>
              <w:t>Type</w:t>
            </w:r>
          </w:p>
        </w:tc>
        <w:tc>
          <w:tcPr>
            <w:tcW w:w="708" w:type="dxa"/>
          </w:tcPr>
          <w:p w14:paraId="075C33CA" w14:textId="77777777" w:rsidR="000234BB" w:rsidRDefault="000234BB" w:rsidP="00725808">
            <w:pPr>
              <w:rPr>
                <w:b/>
                <w:sz w:val="16"/>
                <w:szCs w:val="16"/>
                <w:lang w:val="en-GB"/>
              </w:rPr>
            </w:pPr>
            <w:r>
              <w:rPr>
                <w:b/>
                <w:sz w:val="16"/>
                <w:szCs w:val="16"/>
                <w:lang w:val="en-GB"/>
              </w:rPr>
              <w:t>Mult</w:t>
            </w:r>
          </w:p>
        </w:tc>
        <w:tc>
          <w:tcPr>
            <w:tcW w:w="1560" w:type="dxa"/>
          </w:tcPr>
          <w:p w14:paraId="773B925D" w14:textId="77777777" w:rsidR="000234BB" w:rsidRDefault="000234BB" w:rsidP="00725808">
            <w:pPr>
              <w:rPr>
                <w:b/>
                <w:sz w:val="16"/>
                <w:szCs w:val="16"/>
                <w:lang w:val="en-GB"/>
              </w:rPr>
            </w:pPr>
            <w:r>
              <w:rPr>
                <w:b/>
                <w:sz w:val="16"/>
                <w:szCs w:val="16"/>
                <w:lang w:val="en-GB"/>
              </w:rPr>
              <w:t>Role</w:t>
            </w:r>
          </w:p>
        </w:tc>
        <w:tc>
          <w:tcPr>
            <w:tcW w:w="708" w:type="dxa"/>
          </w:tcPr>
          <w:p w14:paraId="436AECA6" w14:textId="77777777" w:rsidR="000234BB" w:rsidRDefault="000234BB" w:rsidP="00725808">
            <w:pPr>
              <w:rPr>
                <w:b/>
                <w:sz w:val="16"/>
                <w:szCs w:val="16"/>
                <w:lang w:val="en-GB"/>
              </w:rPr>
            </w:pPr>
            <w:r>
              <w:rPr>
                <w:b/>
                <w:sz w:val="16"/>
                <w:szCs w:val="16"/>
                <w:lang w:val="en-GB"/>
              </w:rPr>
              <w:t>Mult</w:t>
            </w:r>
          </w:p>
        </w:tc>
        <w:tc>
          <w:tcPr>
            <w:tcW w:w="567" w:type="dxa"/>
          </w:tcPr>
          <w:p w14:paraId="780587A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732DCDB" w14:textId="77777777" w:rsidR="000234BB" w:rsidRPr="008359F5" w:rsidRDefault="000234BB" w:rsidP="00725808">
            <w:pPr>
              <w:rPr>
                <w:b/>
                <w:sz w:val="16"/>
                <w:szCs w:val="16"/>
                <w:lang w:val="en-GB"/>
              </w:rPr>
            </w:pPr>
            <w:r>
              <w:rPr>
                <w:b/>
                <w:sz w:val="16"/>
                <w:szCs w:val="16"/>
                <w:lang w:val="en-GB"/>
              </w:rPr>
              <w:t>Comment</w:t>
            </w:r>
          </w:p>
        </w:tc>
      </w:tr>
      <w:tr w:rsidR="000234BB" w:rsidRPr="00CC6307" w14:paraId="3A2EE410" w14:textId="77777777" w:rsidTr="00725808">
        <w:tc>
          <w:tcPr>
            <w:tcW w:w="1588" w:type="dxa"/>
          </w:tcPr>
          <w:p w14:paraId="12D5C1C6" w14:textId="77777777" w:rsidR="000234BB" w:rsidRPr="00634625" w:rsidRDefault="000234BB" w:rsidP="00725808">
            <w:pPr>
              <w:pStyle w:val="SmallStandard"/>
            </w:pPr>
            <w:r>
              <w:lastRenderedPageBreak/>
              <w:t>ExtensionSlotReference</w:t>
            </w:r>
          </w:p>
        </w:tc>
        <w:tc>
          <w:tcPr>
            <w:tcW w:w="708" w:type="dxa"/>
          </w:tcPr>
          <w:p w14:paraId="2D778240" w14:textId="77777777" w:rsidR="000234BB" w:rsidRPr="00D331EF" w:rsidRDefault="000234BB" w:rsidP="00725808">
            <w:pPr>
              <w:pStyle w:val="SmallStandard"/>
            </w:pPr>
            <w:r w:rsidRPr="00D01517">
              <w:t>0..*</w:t>
            </w:r>
          </w:p>
        </w:tc>
        <w:tc>
          <w:tcPr>
            <w:tcW w:w="1560" w:type="dxa"/>
          </w:tcPr>
          <w:p w14:paraId="5CCCA95D" w14:textId="77777777" w:rsidR="000234BB" w:rsidRPr="00132C43" w:rsidRDefault="000234BB" w:rsidP="00725808">
            <w:pPr>
              <w:pStyle w:val="SmallStandard"/>
            </w:pPr>
            <w:r>
              <w:t>usedInserts</w:t>
            </w:r>
          </w:p>
        </w:tc>
        <w:tc>
          <w:tcPr>
            <w:tcW w:w="708" w:type="dxa"/>
          </w:tcPr>
          <w:p w14:paraId="328A4601" w14:textId="77777777" w:rsidR="000234BB" w:rsidRPr="00D331EF" w:rsidRDefault="000234BB" w:rsidP="00725808">
            <w:pPr>
              <w:pStyle w:val="SmallStandard"/>
            </w:pPr>
            <w:r w:rsidRPr="00D01517">
              <w:t>0..*</w:t>
            </w:r>
          </w:p>
        </w:tc>
        <w:tc>
          <w:tcPr>
            <w:tcW w:w="567" w:type="dxa"/>
          </w:tcPr>
          <w:p w14:paraId="7DAC5972" w14:textId="77777777" w:rsidR="000234BB" w:rsidRPr="00D331EF" w:rsidRDefault="000234BB" w:rsidP="00725808">
            <w:pPr>
              <w:pStyle w:val="SmallStandard"/>
            </w:pPr>
            <w:r>
              <w:t>N</w:t>
            </w:r>
          </w:p>
        </w:tc>
        <w:tc>
          <w:tcPr>
            <w:tcW w:w="3969" w:type="dxa"/>
          </w:tcPr>
          <w:p w14:paraId="57F05662" w14:textId="77777777" w:rsidR="000234BB" w:rsidRDefault="000234BB" w:rsidP="00725808">
            <w:pPr>
              <w:pStyle w:val="SmallStandard"/>
            </w:pPr>
            <w:r w:rsidRPr="00491287">
              <w:t xml:space="preserve">Defines the inserts used for extension slot in a defined instance. These can be more than one EEComponentRole, because of variance in a 150% specification. </w:t>
            </w:r>
          </w:p>
        </w:tc>
      </w:tr>
    </w:tbl>
    <w:p w14:paraId="33F01A5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0" w:name="_fb4cf61ff63e24fbf9d4da7a6188176f"/>
      <w:r>
        <w:rPr>
          <w:lang w:val="en-GB"/>
        </w:rPr>
        <w:t>ExtensionSlotReference</w:t>
      </w:r>
      <w:bookmarkEnd w:id="1430"/>
    </w:p>
    <w:p w14:paraId="1D2E93D5" w14:textId="77777777" w:rsidR="000234BB" w:rsidRDefault="000234BB" w:rsidP="000234BB">
      <w:r>
        <w:rPr>
          <w:sz w:val="18"/>
          <w:szCs w:val="18"/>
        </w:rPr>
        <w:t>An ExtensionSlotReference represents the usage of an ExtensionSlot in the context of a PartUsage or PartOccurrence.</w:t>
      </w:r>
    </w:p>
    <w:p w14:paraId="1EEA164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F1C0D49" w14:textId="77777777" w:rsidTr="00725808">
        <w:tc>
          <w:tcPr>
            <w:tcW w:w="2013" w:type="dxa"/>
            <w:tcMar>
              <w:top w:w="28" w:type="dxa"/>
              <w:left w:w="28" w:type="dxa"/>
              <w:bottom w:w="28" w:type="dxa"/>
              <w:right w:w="28" w:type="dxa"/>
            </w:tcMar>
          </w:tcPr>
          <w:p w14:paraId="1564F7E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D876AE0" w14:textId="7906C671"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2EF6EC76" w14:textId="77777777" w:rsidTr="00725808">
        <w:tc>
          <w:tcPr>
            <w:tcW w:w="2013" w:type="dxa"/>
            <w:tcMar>
              <w:top w:w="28" w:type="dxa"/>
              <w:left w:w="28" w:type="dxa"/>
              <w:bottom w:w="28" w:type="dxa"/>
              <w:right w:w="28" w:type="dxa"/>
            </w:tcMar>
          </w:tcPr>
          <w:p w14:paraId="6236714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A57142" w14:textId="77777777" w:rsidR="000234BB" w:rsidRDefault="000234BB" w:rsidP="00725808"/>
        </w:tc>
      </w:tr>
      <w:tr w:rsidR="000234BB" w:rsidRPr="008359F5" w14:paraId="4E8E24B9" w14:textId="77777777" w:rsidTr="00725808">
        <w:tc>
          <w:tcPr>
            <w:tcW w:w="2013" w:type="dxa"/>
            <w:tcMar>
              <w:top w:w="28" w:type="dxa"/>
              <w:left w:w="28" w:type="dxa"/>
              <w:bottom w:w="28" w:type="dxa"/>
              <w:right w:w="28" w:type="dxa"/>
            </w:tcMar>
          </w:tcPr>
          <w:p w14:paraId="51DA2B8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C4D0E1" w14:textId="77777777" w:rsidR="000234BB" w:rsidRPr="000437C1" w:rsidRDefault="000234BB" w:rsidP="00725808">
            <w:pPr>
              <w:pStyle w:val="SmallStandard"/>
            </w:pPr>
            <w:r>
              <w:t>false</w:t>
            </w:r>
          </w:p>
        </w:tc>
      </w:tr>
    </w:tbl>
    <w:p w14:paraId="3E23B70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2D4E9F8" w14:textId="77777777" w:rsidTr="00725808">
        <w:tc>
          <w:tcPr>
            <w:tcW w:w="2013" w:type="dxa"/>
            <w:tcMar>
              <w:top w:w="28" w:type="dxa"/>
              <w:left w:w="28" w:type="dxa"/>
              <w:bottom w:w="28" w:type="dxa"/>
              <w:right w:w="28" w:type="dxa"/>
            </w:tcMar>
          </w:tcPr>
          <w:p w14:paraId="7B308D7B"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0B0AC0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C39A2C"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EFE74D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61204F5" w14:textId="77777777" w:rsidTr="00725808">
        <w:tc>
          <w:tcPr>
            <w:tcW w:w="2013" w:type="dxa"/>
            <w:tcMar>
              <w:top w:w="28" w:type="dxa"/>
              <w:left w:w="28" w:type="dxa"/>
              <w:bottom w:w="28" w:type="dxa"/>
              <w:right w:w="28" w:type="dxa"/>
            </w:tcMar>
          </w:tcPr>
          <w:p w14:paraId="7D2099B8"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66B624BF"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4ACABC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F4786FB" w14:textId="77777777" w:rsidR="000234BB" w:rsidRDefault="000234BB" w:rsidP="00725808"/>
        </w:tc>
      </w:tr>
    </w:tbl>
    <w:p w14:paraId="4C54E03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474C79A" w14:textId="77777777" w:rsidTr="00725808">
        <w:tc>
          <w:tcPr>
            <w:tcW w:w="3856" w:type="dxa"/>
            <w:gridSpan w:val="3"/>
          </w:tcPr>
          <w:p w14:paraId="6F2A0361" w14:textId="77777777" w:rsidR="000234BB" w:rsidRDefault="000234BB" w:rsidP="00725808">
            <w:pPr>
              <w:jc w:val="center"/>
              <w:rPr>
                <w:b/>
                <w:sz w:val="16"/>
                <w:szCs w:val="16"/>
                <w:lang w:val="en-GB"/>
              </w:rPr>
            </w:pPr>
            <w:r>
              <w:rPr>
                <w:b/>
                <w:sz w:val="16"/>
                <w:szCs w:val="16"/>
                <w:lang w:val="en-GB"/>
              </w:rPr>
              <w:t>Other End</w:t>
            </w:r>
          </w:p>
        </w:tc>
        <w:tc>
          <w:tcPr>
            <w:tcW w:w="708" w:type="dxa"/>
          </w:tcPr>
          <w:p w14:paraId="39D08DE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0E1E0AB" w14:textId="77777777" w:rsidR="000234BB" w:rsidRDefault="000234BB" w:rsidP="00725808">
            <w:pPr>
              <w:jc w:val="center"/>
              <w:rPr>
                <w:b/>
                <w:sz w:val="16"/>
                <w:szCs w:val="16"/>
                <w:lang w:val="en-GB"/>
              </w:rPr>
            </w:pPr>
            <w:r>
              <w:rPr>
                <w:b/>
                <w:sz w:val="16"/>
                <w:szCs w:val="16"/>
                <w:lang w:val="en-GB"/>
              </w:rPr>
              <w:t>General</w:t>
            </w:r>
          </w:p>
        </w:tc>
      </w:tr>
      <w:tr w:rsidR="000234BB" w:rsidRPr="00720F6F" w14:paraId="6E582E13" w14:textId="77777777" w:rsidTr="00725808">
        <w:tc>
          <w:tcPr>
            <w:tcW w:w="1573" w:type="dxa"/>
          </w:tcPr>
          <w:p w14:paraId="4F1A43B9" w14:textId="77777777" w:rsidR="000234BB" w:rsidRDefault="000234BB" w:rsidP="00725808">
            <w:pPr>
              <w:rPr>
                <w:b/>
                <w:sz w:val="16"/>
                <w:szCs w:val="16"/>
                <w:lang w:val="en-GB"/>
              </w:rPr>
            </w:pPr>
            <w:r>
              <w:rPr>
                <w:b/>
                <w:sz w:val="16"/>
                <w:szCs w:val="16"/>
                <w:lang w:val="en-GB"/>
              </w:rPr>
              <w:t>Type</w:t>
            </w:r>
          </w:p>
        </w:tc>
        <w:tc>
          <w:tcPr>
            <w:tcW w:w="1574" w:type="dxa"/>
          </w:tcPr>
          <w:p w14:paraId="3DA4F5CF" w14:textId="77777777" w:rsidR="000234BB" w:rsidRDefault="000234BB" w:rsidP="00725808">
            <w:pPr>
              <w:rPr>
                <w:b/>
                <w:sz w:val="16"/>
                <w:szCs w:val="16"/>
                <w:lang w:val="en-GB"/>
              </w:rPr>
            </w:pPr>
            <w:r>
              <w:rPr>
                <w:b/>
                <w:sz w:val="16"/>
                <w:szCs w:val="16"/>
                <w:lang w:val="en-GB"/>
              </w:rPr>
              <w:t>Role</w:t>
            </w:r>
          </w:p>
        </w:tc>
        <w:tc>
          <w:tcPr>
            <w:tcW w:w="708" w:type="dxa"/>
          </w:tcPr>
          <w:p w14:paraId="7C76EBB9" w14:textId="77777777" w:rsidR="000234BB" w:rsidRDefault="000234BB" w:rsidP="00725808">
            <w:pPr>
              <w:rPr>
                <w:b/>
                <w:sz w:val="16"/>
                <w:szCs w:val="16"/>
                <w:lang w:val="en-GB"/>
              </w:rPr>
            </w:pPr>
            <w:r>
              <w:rPr>
                <w:b/>
                <w:sz w:val="16"/>
                <w:szCs w:val="16"/>
                <w:lang w:val="en-GB"/>
              </w:rPr>
              <w:t>Mult</w:t>
            </w:r>
          </w:p>
        </w:tc>
        <w:tc>
          <w:tcPr>
            <w:tcW w:w="709" w:type="dxa"/>
          </w:tcPr>
          <w:p w14:paraId="793E1D20" w14:textId="77777777" w:rsidR="000234BB" w:rsidRDefault="000234BB" w:rsidP="00725808">
            <w:pPr>
              <w:rPr>
                <w:b/>
                <w:sz w:val="16"/>
                <w:szCs w:val="16"/>
                <w:lang w:val="en-GB"/>
              </w:rPr>
            </w:pPr>
            <w:r>
              <w:rPr>
                <w:b/>
                <w:sz w:val="16"/>
                <w:szCs w:val="16"/>
                <w:lang w:val="en-GB"/>
              </w:rPr>
              <w:t>Mult</w:t>
            </w:r>
          </w:p>
        </w:tc>
        <w:tc>
          <w:tcPr>
            <w:tcW w:w="567" w:type="dxa"/>
          </w:tcPr>
          <w:p w14:paraId="5EF05DD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64C0B3E" w14:textId="77777777" w:rsidR="000234BB" w:rsidRPr="008359F5" w:rsidRDefault="000234BB" w:rsidP="00725808">
            <w:pPr>
              <w:rPr>
                <w:b/>
                <w:sz w:val="16"/>
                <w:szCs w:val="16"/>
                <w:lang w:val="en-GB"/>
              </w:rPr>
            </w:pPr>
            <w:r>
              <w:rPr>
                <w:b/>
                <w:sz w:val="16"/>
                <w:szCs w:val="16"/>
                <w:lang w:val="en-GB"/>
              </w:rPr>
              <w:t>Comment</w:t>
            </w:r>
          </w:p>
        </w:tc>
      </w:tr>
      <w:tr w:rsidR="000234BB" w:rsidRPr="00CC6307" w14:paraId="63BCA1F1" w14:textId="77777777" w:rsidTr="00725808">
        <w:tc>
          <w:tcPr>
            <w:tcW w:w="1573" w:type="dxa"/>
          </w:tcPr>
          <w:p w14:paraId="47EC85F7" w14:textId="77777777" w:rsidR="000234BB" w:rsidRPr="00634625" w:rsidRDefault="000234BB" w:rsidP="00725808">
            <w:pPr>
              <w:pStyle w:val="SmallStandard"/>
            </w:pPr>
            <w:r>
              <w:t>EEComponentRole</w:t>
            </w:r>
          </w:p>
        </w:tc>
        <w:tc>
          <w:tcPr>
            <w:tcW w:w="1574" w:type="dxa"/>
          </w:tcPr>
          <w:p w14:paraId="57DC2055" w14:textId="77777777" w:rsidR="000234BB" w:rsidRPr="00132C43" w:rsidRDefault="000234BB" w:rsidP="00725808">
            <w:pPr>
              <w:pStyle w:val="SmallStandard"/>
            </w:pPr>
            <w:r>
              <w:t>usedInserts</w:t>
            </w:r>
          </w:p>
        </w:tc>
        <w:tc>
          <w:tcPr>
            <w:tcW w:w="708" w:type="dxa"/>
          </w:tcPr>
          <w:p w14:paraId="32D14149" w14:textId="77777777" w:rsidR="000234BB" w:rsidRPr="00D331EF" w:rsidRDefault="000234BB" w:rsidP="00725808">
            <w:pPr>
              <w:pStyle w:val="SmallStandard"/>
            </w:pPr>
            <w:r w:rsidRPr="00574783">
              <w:t>0..*</w:t>
            </w:r>
          </w:p>
        </w:tc>
        <w:tc>
          <w:tcPr>
            <w:tcW w:w="709" w:type="dxa"/>
          </w:tcPr>
          <w:p w14:paraId="20C25048" w14:textId="77777777" w:rsidR="000234BB" w:rsidRPr="00D331EF" w:rsidRDefault="000234BB" w:rsidP="00725808">
            <w:pPr>
              <w:pStyle w:val="SmallStandard"/>
            </w:pPr>
            <w:r w:rsidRPr="00207506">
              <w:t>0..*</w:t>
            </w:r>
          </w:p>
        </w:tc>
        <w:tc>
          <w:tcPr>
            <w:tcW w:w="567" w:type="dxa"/>
          </w:tcPr>
          <w:p w14:paraId="598EADED" w14:textId="77777777" w:rsidR="000234BB" w:rsidRPr="00D331EF" w:rsidRDefault="000234BB" w:rsidP="00725808">
            <w:pPr>
              <w:pStyle w:val="SmallStandard"/>
            </w:pPr>
            <w:r>
              <w:t>N</w:t>
            </w:r>
          </w:p>
        </w:tc>
        <w:tc>
          <w:tcPr>
            <w:tcW w:w="3969" w:type="dxa"/>
          </w:tcPr>
          <w:p w14:paraId="51B339C8" w14:textId="77777777" w:rsidR="000234BB" w:rsidRDefault="000234BB" w:rsidP="00725808">
            <w:pPr>
              <w:pStyle w:val="SmallStandard"/>
            </w:pPr>
            <w:r w:rsidRPr="00491287">
              <w:t xml:space="preserve">Defines the inserts used for extension slot in a defined instance. These can be more than one EEComponentRole, because of variance in a 150% specification. </w:t>
            </w:r>
          </w:p>
        </w:tc>
      </w:tr>
      <w:tr w:rsidR="000234BB" w:rsidRPr="00CC6307" w14:paraId="50A13DE2" w14:textId="77777777" w:rsidTr="00725808">
        <w:tc>
          <w:tcPr>
            <w:tcW w:w="1573" w:type="dxa"/>
          </w:tcPr>
          <w:p w14:paraId="569D9728" w14:textId="77777777" w:rsidR="000234BB" w:rsidRPr="00634625" w:rsidRDefault="000234BB" w:rsidP="00725808">
            <w:pPr>
              <w:pStyle w:val="SmallStandard"/>
            </w:pPr>
            <w:r>
              <w:t>ExtensionSlot</w:t>
            </w:r>
          </w:p>
        </w:tc>
        <w:tc>
          <w:tcPr>
            <w:tcW w:w="1574" w:type="dxa"/>
          </w:tcPr>
          <w:p w14:paraId="76BCB5FD" w14:textId="77777777" w:rsidR="000234BB" w:rsidRPr="00132C43" w:rsidRDefault="000234BB" w:rsidP="00725808">
            <w:pPr>
              <w:pStyle w:val="SmallStandard"/>
            </w:pPr>
            <w:r>
              <w:t>extensionSlot</w:t>
            </w:r>
          </w:p>
        </w:tc>
        <w:tc>
          <w:tcPr>
            <w:tcW w:w="708" w:type="dxa"/>
          </w:tcPr>
          <w:p w14:paraId="409EB0A8" w14:textId="77777777" w:rsidR="000234BB" w:rsidRPr="00D331EF" w:rsidRDefault="000234BB" w:rsidP="00725808">
            <w:pPr>
              <w:pStyle w:val="SmallStandard"/>
            </w:pPr>
            <w:r w:rsidRPr="00574783">
              <w:t>1</w:t>
            </w:r>
          </w:p>
        </w:tc>
        <w:tc>
          <w:tcPr>
            <w:tcW w:w="709" w:type="dxa"/>
          </w:tcPr>
          <w:p w14:paraId="22EBFFB7" w14:textId="77777777" w:rsidR="000234BB" w:rsidRDefault="000234BB" w:rsidP="00725808"/>
        </w:tc>
        <w:tc>
          <w:tcPr>
            <w:tcW w:w="567" w:type="dxa"/>
          </w:tcPr>
          <w:p w14:paraId="52BDCB6C" w14:textId="77777777" w:rsidR="000234BB" w:rsidRPr="00D331EF" w:rsidRDefault="000234BB" w:rsidP="00725808">
            <w:pPr>
              <w:pStyle w:val="SmallStandard"/>
            </w:pPr>
            <w:r>
              <w:t>N</w:t>
            </w:r>
          </w:p>
        </w:tc>
        <w:tc>
          <w:tcPr>
            <w:tcW w:w="3969" w:type="dxa"/>
          </w:tcPr>
          <w:p w14:paraId="5631D410" w14:textId="77777777" w:rsidR="000234BB" w:rsidRDefault="000234BB" w:rsidP="00725808"/>
        </w:tc>
      </w:tr>
    </w:tbl>
    <w:p w14:paraId="54CFD94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C161AF8" w14:textId="77777777" w:rsidTr="00725808">
        <w:tc>
          <w:tcPr>
            <w:tcW w:w="2296" w:type="dxa"/>
            <w:gridSpan w:val="2"/>
          </w:tcPr>
          <w:p w14:paraId="44D01C6A"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EDEE63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833F3A0" w14:textId="77777777" w:rsidR="000234BB" w:rsidRDefault="000234BB" w:rsidP="00725808">
            <w:pPr>
              <w:jc w:val="center"/>
              <w:rPr>
                <w:b/>
                <w:sz w:val="16"/>
                <w:szCs w:val="16"/>
                <w:lang w:val="en-GB"/>
              </w:rPr>
            </w:pPr>
            <w:r>
              <w:rPr>
                <w:b/>
                <w:sz w:val="16"/>
                <w:szCs w:val="16"/>
                <w:lang w:val="en-GB"/>
              </w:rPr>
              <w:t>General</w:t>
            </w:r>
          </w:p>
        </w:tc>
      </w:tr>
      <w:tr w:rsidR="000234BB" w:rsidRPr="00720F6F" w14:paraId="34929CAB" w14:textId="77777777" w:rsidTr="00725808">
        <w:tc>
          <w:tcPr>
            <w:tcW w:w="1588" w:type="dxa"/>
          </w:tcPr>
          <w:p w14:paraId="47154767" w14:textId="77777777" w:rsidR="000234BB" w:rsidRDefault="000234BB" w:rsidP="00725808">
            <w:pPr>
              <w:rPr>
                <w:b/>
                <w:sz w:val="16"/>
                <w:szCs w:val="16"/>
                <w:lang w:val="en-GB"/>
              </w:rPr>
            </w:pPr>
            <w:r>
              <w:rPr>
                <w:b/>
                <w:sz w:val="16"/>
                <w:szCs w:val="16"/>
                <w:lang w:val="en-GB"/>
              </w:rPr>
              <w:t>Type</w:t>
            </w:r>
          </w:p>
        </w:tc>
        <w:tc>
          <w:tcPr>
            <w:tcW w:w="708" w:type="dxa"/>
          </w:tcPr>
          <w:p w14:paraId="166113CF" w14:textId="77777777" w:rsidR="000234BB" w:rsidRDefault="000234BB" w:rsidP="00725808">
            <w:pPr>
              <w:rPr>
                <w:b/>
                <w:sz w:val="16"/>
                <w:szCs w:val="16"/>
                <w:lang w:val="en-GB"/>
              </w:rPr>
            </w:pPr>
            <w:r>
              <w:rPr>
                <w:b/>
                <w:sz w:val="16"/>
                <w:szCs w:val="16"/>
                <w:lang w:val="en-GB"/>
              </w:rPr>
              <w:t>Mult</w:t>
            </w:r>
          </w:p>
        </w:tc>
        <w:tc>
          <w:tcPr>
            <w:tcW w:w="1560" w:type="dxa"/>
          </w:tcPr>
          <w:p w14:paraId="2541BA6D" w14:textId="77777777" w:rsidR="000234BB" w:rsidRDefault="000234BB" w:rsidP="00725808">
            <w:pPr>
              <w:rPr>
                <w:b/>
                <w:sz w:val="16"/>
                <w:szCs w:val="16"/>
                <w:lang w:val="en-GB"/>
              </w:rPr>
            </w:pPr>
            <w:r>
              <w:rPr>
                <w:b/>
                <w:sz w:val="16"/>
                <w:szCs w:val="16"/>
                <w:lang w:val="en-GB"/>
              </w:rPr>
              <w:t>Role</w:t>
            </w:r>
          </w:p>
        </w:tc>
        <w:tc>
          <w:tcPr>
            <w:tcW w:w="708" w:type="dxa"/>
          </w:tcPr>
          <w:p w14:paraId="6599B359" w14:textId="77777777" w:rsidR="000234BB" w:rsidRDefault="000234BB" w:rsidP="00725808">
            <w:pPr>
              <w:rPr>
                <w:b/>
                <w:sz w:val="16"/>
                <w:szCs w:val="16"/>
                <w:lang w:val="en-GB"/>
              </w:rPr>
            </w:pPr>
            <w:r>
              <w:rPr>
                <w:b/>
                <w:sz w:val="16"/>
                <w:szCs w:val="16"/>
                <w:lang w:val="en-GB"/>
              </w:rPr>
              <w:t>Mult</w:t>
            </w:r>
          </w:p>
        </w:tc>
        <w:tc>
          <w:tcPr>
            <w:tcW w:w="567" w:type="dxa"/>
          </w:tcPr>
          <w:p w14:paraId="54824FA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6375A5E" w14:textId="77777777" w:rsidR="000234BB" w:rsidRPr="008359F5" w:rsidRDefault="000234BB" w:rsidP="00725808">
            <w:pPr>
              <w:rPr>
                <w:b/>
                <w:sz w:val="16"/>
                <w:szCs w:val="16"/>
                <w:lang w:val="en-GB"/>
              </w:rPr>
            </w:pPr>
            <w:r>
              <w:rPr>
                <w:b/>
                <w:sz w:val="16"/>
                <w:szCs w:val="16"/>
                <w:lang w:val="en-GB"/>
              </w:rPr>
              <w:t>Comment</w:t>
            </w:r>
          </w:p>
        </w:tc>
      </w:tr>
      <w:tr w:rsidR="000234BB" w:rsidRPr="00CC6307" w14:paraId="295D435C" w14:textId="77777777" w:rsidTr="00725808">
        <w:tc>
          <w:tcPr>
            <w:tcW w:w="1588" w:type="dxa"/>
          </w:tcPr>
          <w:p w14:paraId="779121C3" w14:textId="77777777" w:rsidR="000234BB" w:rsidRPr="00634625" w:rsidRDefault="000234BB" w:rsidP="00725808">
            <w:pPr>
              <w:pStyle w:val="SmallStandard"/>
            </w:pPr>
            <w:r>
              <w:t>EEComponentRole</w:t>
            </w:r>
          </w:p>
        </w:tc>
        <w:tc>
          <w:tcPr>
            <w:tcW w:w="708" w:type="dxa"/>
          </w:tcPr>
          <w:p w14:paraId="15C92749" w14:textId="77777777" w:rsidR="000234BB" w:rsidRPr="00D331EF" w:rsidRDefault="000234BB" w:rsidP="00725808">
            <w:pPr>
              <w:pStyle w:val="SmallStandard"/>
            </w:pPr>
            <w:r w:rsidRPr="00D01517">
              <w:t>1</w:t>
            </w:r>
          </w:p>
        </w:tc>
        <w:tc>
          <w:tcPr>
            <w:tcW w:w="1560" w:type="dxa"/>
          </w:tcPr>
          <w:p w14:paraId="60F4CF4B" w14:textId="77777777" w:rsidR="000234BB" w:rsidRPr="00132C43" w:rsidRDefault="000234BB" w:rsidP="00725808">
            <w:pPr>
              <w:pStyle w:val="SmallStandard"/>
            </w:pPr>
            <w:r>
              <w:t>extensionSlotRef</w:t>
            </w:r>
          </w:p>
        </w:tc>
        <w:tc>
          <w:tcPr>
            <w:tcW w:w="708" w:type="dxa"/>
          </w:tcPr>
          <w:p w14:paraId="2AC15DCB" w14:textId="77777777" w:rsidR="000234BB" w:rsidRPr="00D331EF" w:rsidRDefault="000234BB" w:rsidP="00725808">
            <w:pPr>
              <w:pStyle w:val="SmallStandard"/>
            </w:pPr>
            <w:r w:rsidRPr="00D01517">
              <w:t>0..*</w:t>
            </w:r>
          </w:p>
        </w:tc>
        <w:tc>
          <w:tcPr>
            <w:tcW w:w="567" w:type="dxa"/>
          </w:tcPr>
          <w:p w14:paraId="5737FDA6" w14:textId="77777777" w:rsidR="000234BB" w:rsidRDefault="000234BB" w:rsidP="00725808">
            <w:pPr>
              <w:pStyle w:val="SmallStandard"/>
            </w:pPr>
            <w:r>
              <w:t>Y</w:t>
            </w:r>
          </w:p>
        </w:tc>
        <w:tc>
          <w:tcPr>
            <w:tcW w:w="3969" w:type="dxa"/>
          </w:tcPr>
          <w:p w14:paraId="1A0ABF65" w14:textId="77777777" w:rsidR="000234BB" w:rsidRDefault="000234BB" w:rsidP="00725808">
            <w:pPr>
              <w:pStyle w:val="SmallStandard"/>
            </w:pPr>
            <w:r w:rsidRPr="00491287">
              <w:t xml:space="preserve">Specifies the ExtensionSlotReferences used in the EEComponentRole. </w:t>
            </w:r>
          </w:p>
        </w:tc>
      </w:tr>
    </w:tbl>
    <w:p w14:paraId="79EDE6B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1" w:name="_aa931628da7b640466621de10b5f5f4f"/>
      <w:r>
        <w:rPr>
          <w:lang w:val="en-GB"/>
        </w:rPr>
        <w:t>HousingComponentReference</w:t>
      </w:r>
      <w:bookmarkEnd w:id="1431"/>
    </w:p>
    <w:p w14:paraId="36B86FC4" w14:textId="77777777" w:rsidR="000234BB" w:rsidRDefault="000234BB" w:rsidP="000234BB">
      <w:r>
        <w:rPr>
          <w:sz w:val="18"/>
          <w:szCs w:val="18"/>
        </w:rPr>
        <w:t>A HousingComponentReference represents the usage of a HousingComponent in the context of a PartUsage or PartOccurrence. (KBLFRM-401)</w:t>
      </w:r>
    </w:p>
    <w:p w14:paraId="5CA48D1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209F2A7" w14:textId="77777777" w:rsidTr="00725808">
        <w:tc>
          <w:tcPr>
            <w:tcW w:w="2013" w:type="dxa"/>
            <w:tcMar>
              <w:top w:w="28" w:type="dxa"/>
              <w:left w:w="28" w:type="dxa"/>
              <w:bottom w:w="28" w:type="dxa"/>
              <w:right w:w="28" w:type="dxa"/>
            </w:tcMar>
          </w:tcPr>
          <w:p w14:paraId="2FC591D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796AFB" w14:textId="13F7CA00"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2A87277C" w14:textId="77777777" w:rsidTr="00725808">
        <w:tc>
          <w:tcPr>
            <w:tcW w:w="2013" w:type="dxa"/>
            <w:tcMar>
              <w:top w:w="28" w:type="dxa"/>
              <w:left w:w="28" w:type="dxa"/>
              <w:bottom w:w="28" w:type="dxa"/>
              <w:right w:w="28" w:type="dxa"/>
            </w:tcMar>
          </w:tcPr>
          <w:p w14:paraId="62AED7D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9B57E0" w14:textId="77777777" w:rsidR="000234BB" w:rsidRDefault="000234BB" w:rsidP="00725808"/>
        </w:tc>
      </w:tr>
      <w:tr w:rsidR="000234BB" w:rsidRPr="008359F5" w14:paraId="135B6CB5" w14:textId="77777777" w:rsidTr="00725808">
        <w:tc>
          <w:tcPr>
            <w:tcW w:w="2013" w:type="dxa"/>
            <w:tcMar>
              <w:top w:w="28" w:type="dxa"/>
              <w:left w:w="28" w:type="dxa"/>
              <w:bottom w:w="28" w:type="dxa"/>
              <w:right w:w="28" w:type="dxa"/>
            </w:tcMar>
          </w:tcPr>
          <w:p w14:paraId="1E02843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97B083" w14:textId="77777777" w:rsidR="000234BB" w:rsidRPr="000437C1" w:rsidRDefault="000234BB" w:rsidP="00725808">
            <w:pPr>
              <w:pStyle w:val="SmallStandard"/>
            </w:pPr>
            <w:r>
              <w:t>false</w:t>
            </w:r>
          </w:p>
        </w:tc>
      </w:tr>
    </w:tbl>
    <w:p w14:paraId="35660A6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B90A89C" w14:textId="77777777" w:rsidTr="00725808">
        <w:tc>
          <w:tcPr>
            <w:tcW w:w="2013" w:type="dxa"/>
            <w:tcMar>
              <w:top w:w="28" w:type="dxa"/>
              <w:left w:w="28" w:type="dxa"/>
              <w:bottom w:w="28" w:type="dxa"/>
              <w:right w:w="28" w:type="dxa"/>
            </w:tcMar>
          </w:tcPr>
          <w:p w14:paraId="26AB246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E9F983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B9E92C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D71A340"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0B904BE" w14:textId="77777777" w:rsidTr="00725808">
        <w:tc>
          <w:tcPr>
            <w:tcW w:w="2013" w:type="dxa"/>
            <w:tcMar>
              <w:top w:w="28" w:type="dxa"/>
              <w:left w:w="28" w:type="dxa"/>
              <w:bottom w:w="28" w:type="dxa"/>
              <w:right w:w="28" w:type="dxa"/>
            </w:tcMar>
          </w:tcPr>
          <w:p w14:paraId="77A16B1E"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697673F"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9608D69"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81DF7D3" w14:textId="77777777" w:rsidR="000234BB" w:rsidRDefault="000234BB" w:rsidP="00725808">
            <w:pPr>
              <w:jc w:val="left"/>
            </w:pPr>
            <w:r>
              <w:rPr>
                <w:sz w:val="16"/>
                <w:szCs w:val="16"/>
              </w:rPr>
              <w:t>Specifies a unique identification of the HousingComponentReference. The identification is guaranteed to be unique within the EEComponentRole.</w:t>
            </w:r>
          </w:p>
        </w:tc>
      </w:tr>
    </w:tbl>
    <w:p w14:paraId="54F78B2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7175C4D" w14:textId="77777777" w:rsidTr="00725808">
        <w:tc>
          <w:tcPr>
            <w:tcW w:w="3856" w:type="dxa"/>
            <w:gridSpan w:val="3"/>
          </w:tcPr>
          <w:p w14:paraId="37A1E508" w14:textId="77777777" w:rsidR="000234BB" w:rsidRDefault="000234BB" w:rsidP="00725808">
            <w:pPr>
              <w:jc w:val="center"/>
              <w:rPr>
                <w:b/>
                <w:sz w:val="16"/>
                <w:szCs w:val="16"/>
                <w:lang w:val="en-GB"/>
              </w:rPr>
            </w:pPr>
            <w:r>
              <w:rPr>
                <w:b/>
                <w:sz w:val="16"/>
                <w:szCs w:val="16"/>
                <w:lang w:val="en-GB"/>
              </w:rPr>
              <w:t>Other End</w:t>
            </w:r>
          </w:p>
        </w:tc>
        <w:tc>
          <w:tcPr>
            <w:tcW w:w="708" w:type="dxa"/>
          </w:tcPr>
          <w:p w14:paraId="58DC39F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3A9E087" w14:textId="77777777" w:rsidR="000234BB" w:rsidRDefault="000234BB" w:rsidP="00725808">
            <w:pPr>
              <w:jc w:val="center"/>
              <w:rPr>
                <w:b/>
                <w:sz w:val="16"/>
                <w:szCs w:val="16"/>
                <w:lang w:val="en-GB"/>
              </w:rPr>
            </w:pPr>
            <w:r>
              <w:rPr>
                <w:b/>
                <w:sz w:val="16"/>
                <w:szCs w:val="16"/>
                <w:lang w:val="en-GB"/>
              </w:rPr>
              <w:t>General</w:t>
            </w:r>
          </w:p>
        </w:tc>
      </w:tr>
      <w:tr w:rsidR="000234BB" w:rsidRPr="00720F6F" w14:paraId="6A3E1975" w14:textId="77777777" w:rsidTr="00725808">
        <w:tc>
          <w:tcPr>
            <w:tcW w:w="1573" w:type="dxa"/>
          </w:tcPr>
          <w:p w14:paraId="563CFE31" w14:textId="77777777" w:rsidR="000234BB" w:rsidRDefault="000234BB" w:rsidP="00725808">
            <w:pPr>
              <w:rPr>
                <w:b/>
                <w:sz w:val="16"/>
                <w:szCs w:val="16"/>
                <w:lang w:val="en-GB"/>
              </w:rPr>
            </w:pPr>
            <w:r>
              <w:rPr>
                <w:b/>
                <w:sz w:val="16"/>
                <w:szCs w:val="16"/>
                <w:lang w:val="en-GB"/>
              </w:rPr>
              <w:t>Type</w:t>
            </w:r>
          </w:p>
        </w:tc>
        <w:tc>
          <w:tcPr>
            <w:tcW w:w="1574" w:type="dxa"/>
          </w:tcPr>
          <w:p w14:paraId="7CF08054" w14:textId="77777777" w:rsidR="000234BB" w:rsidRDefault="000234BB" w:rsidP="00725808">
            <w:pPr>
              <w:rPr>
                <w:b/>
                <w:sz w:val="16"/>
                <w:szCs w:val="16"/>
                <w:lang w:val="en-GB"/>
              </w:rPr>
            </w:pPr>
            <w:r>
              <w:rPr>
                <w:b/>
                <w:sz w:val="16"/>
                <w:szCs w:val="16"/>
                <w:lang w:val="en-GB"/>
              </w:rPr>
              <w:t>Role</w:t>
            </w:r>
          </w:p>
        </w:tc>
        <w:tc>
          <w:tcPr>
            <w:tcW w:w="708" w:type="dxa"/>
          </w:tcPr>
          <w:p w14:paraId="31781140" w14:textId="77777777" w:rsidR="000234BB" w:rsidRDefault="000234BB" w:rsidP="00725808">
            <w:pPr>
              <w:rPr>
                <w:b/>
                <w:sz w:val="16"/>
                <w:szCs w:val="16"/>
                <w:lang w:val="en-GB"/>
              </w:rPr>
            </w:pPr>
            <w:r>
              <w:rPr>
                <w:b/>
                <w:sz w:val="16"/>
                <w:szCs w:val="16"/>
                <w:lang w:val="en-GB"/>
              </w:rPr>
              <w:t>Mult</w:t>
            </w:r>
          </w:p>
        </w:tc>
        <w:tc>
          <w:tcPr>
            <w:tcW w:w="709" w:type="dxa"/>
          </w:tcPr>
          <w:p w14:paraId="663A8C1B" w14:textId="77777777" w:rsidR="000234BB" w:rsidRDefault="000234BB" w:rsidP="00725808">
            <w:pPr>
              <w:rPr>
                <w:b/>
                <w:sz w:val="16"/>
                <w:szCs w:val="16"/>
                <w:lang w:val="en-GB"/>
              </w:rPr>
            </w:pPr>
            <w:r>
              <w:rPr>
                <w:b/>
                <w:sz w:val="16"/>
                <w:szCs w:val="16"/>
                <w:lang w:val="en-GB"/>
              </w:rPr>
              <w:t>Mult</w:t>
            </w:r>
          </w:p>
        </w:tc>
        <w:tc>
          <w:tcPr>
            <w:tcW w:w="567" w:type="dxa"/>
          </w:tcPr>
          <w:p w14:paraId="6F1DC91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4B7622C" w14:textId="77777777" w:rsidR="000234BB" w:rsidRPr="008359F5" w:rsidRDefault="000234BB" w:rsidP="00725808">
            <w:pPr>
              <w:rPr>
                <w:b/>
                <w:sz w:val="16"/>
                <w:szCs w:val="16"/>
                <w:lang w:val="en-GB"/>
              </w:rPr>
            </w:pPr>
            <w:r>
              <w:rPr>
                <w:b/>
                <w:sz w:val="16"/>
                <w:szCs w:val="16"/>
                <w:lang w:val="en-GB"/>
              </w:rPr>
              <w:t>Comment</w:t>
            </w:r>
          </w:p>
        </w:tc>
      </w:tr>
      <w:tr w:rsidR="000234BB" w:rsidRPr="00CC6307" w14:paraId="5CD6DE3C" w14:textId="77777777" w:rsidTr="00725808">
        <w:tc>
          <w:tcPr>
            <w:tcW w:w="1573" w:type="dxa"/>
          </w:tcPr>
          <w:p w14:paraId="6B6397C9" w14:textId="77777777" w:rsidR="000234BB" w:rsidRPr="00634625" w:rsidRDefault="000234BB" w:rsidP="00725808">
            <w:pPr>
              <w:pStyle w:val="SmallStandard"/>
            </w:pPr>
            <w:r>
              <w:t>PinComponentReference</w:t>
            </w:r>
          </w:p>
        </w:tc>
        <w:tc>
          <w:tcPr>
            <w:tcW w:w="1574" w:type="dxa"/>
          </w:tcPr>
          <w:p w14:paraId="66C2E4A4" w14:textId="77777777" w:rsidR="000234BB" w:rsidRPr="00132C43" w:rsidRDefault="000234BB" w:rsidP="00725808">
            <w:pPr>
              <w:pStyle w:val="SmallStandard"/>
            </w:pPr>
            <w:r>
              <w:t>pinComponentRef</w:t>
            </w:r>
          </w:p>
        </w:tc>
        <w:tc>
          <w:tcPr>
            <w:tcW w:w="708" w:type="dxa"/>
          </w:tcPr>
          <w:p w14:paraId="5DCA53B3" w14:textId="77777777" w:rsidR="000234BB" w:rsidRPr="00D331EF" w:rsidRDefault="000234BB" w:rsidP="00725808">
            <w:pPr>
              <w:pStyle w:val="SmallStandard"/>
            </w:pPr>
            <w:r w:rsidRPr="00574783">
              <w:t>0..*</w:t>
            </w:r>
          </w:p>
        </w:tc>
        <w:tc>
          <w:tcPr>
            <w:tcW w:w="709" w:type="dxa"/>
          </w:tcPr>
          <w:p w14:paraId="35F9D7FD" w14:textId="77777777" w:rsidR="000234BB" w:rsidRPr="00D331EF" w:rsidRDefault="000234BB" w:rsidP="00725808">
            <w:pPr>
              <w:pStyle w:val="SmallStandard"/>
            </w:pPr>
            <w:r w:rsidRPr="00207506">
              <w:t>1</w:t>
            </w:r>
          </w:p>
        </w:tc>
        <w:tc>
          <w:tcPr>
            <w:tcW w:w="567" w:type="dxa"/>
          </w:tcPr>
          <w:p w14:paraId="4CDFD635" w14:textId="77777777" w:rsidR="000234BB" w:rsidRDefault="000234BB" w:rsidP="00725808">
            <w:pPr>
              <w:pStyle w:val="SmallStandard"/>
            </w:pPr>
            <w:r>
              <w:t>Y</w:t>
            </w:r>
          </w:p>
        </w:tc>
        <w:tc>
          <w:tcPr>
            <w:tcW w:w="3969" w:type="dxa"/>
          </w:tcPr>
          <w:p w14:paraId="42298C2A" w14:textId="77777777" w:rsidR="000234BB" w:rsidRDefault="000234BB" w:rsidP="00725808">
            <w:pPr>
              <w:pStyle w:val="SmallStandard"/>
            </w:pPr>
            <w:r w:rsidRPr="00491287">
              <w:t xml:space="preserve">Specifies the PinComponentReferences used in the HousingComponentReference. </w:t>
            </w:r>
          </w:p>
          <w:p w14:paraId="4EF30A16" w14:textId="77777777" w:rsidR="000234BB" w:rsidRDefault="000234BB" w:rsidP="00725808">
            <w:pPr>
              <w:pStyle w:val="SmallStandard"/>
            </w:pPr>
            <w:r w:rsidRPr="00491287">
              <w:t>(KBLFRM-401)</w:t>
            </w:r>
          </w:p>
        </w:tc>
      </w:tr>
      <w:tr w:rsidR="000234BB" w:rsidRPr="00CC6307" w14:paraId="4E97F88A" w14:textId="77777777" w:rsidTr="00725808">
        <w:tc>
          <w:tcPr>
            <w:tcW w:w="1573" w:type="dxa"/>
          </w:tcPr>
          <w:p w14:paraId="3A188162" w14:textId="77777777" w:rsidR="000234BB" w:rsidRPr="00634625" w:rsidRDefault="000234BB" w:rsidP="00725808">
            <w:pPr>
              <w:pStyle w:val="SmallStandard"/>
            </w:pPr>
            <w:r>
              <w:t>ConnectorHousingRole</w:t>
            </w:r>
          </w:p>
        </w:tc>
        <w:tc>
          <w:tcPr>
            <w:tcW w:w="1574" w:type="dxa"/>
          </w:tcPr>
          <w:p w14:paraId="5928616B" w14:textId="77777777" w:rsidR="000234BB" w:rsidRPr="00132C43" w:rsidRDefault="000234BB" w:rsidP="00725808">
            <w:pPr>
              <w:pStyle w:val="SmallStandard"/>
            </w:pPr>
            <w:r>
              <w:t>connectorHousingRole</w:t>
            </w:r>
          </w:p>
        </w:tc>
        <w:tc>
          <w:tcPr>
            <w:tcW w:w="708" w:type="dxa"/>
          </w:tcPr>
          <w:p w14:paraId="7D2E3762" w14:textId="77777777" w:rsidR="000234BB" w:rsidRPr="00D331EF" w:rsidRDefault="000234BB" w:rsidP="00725808">
            <w:pPr>
              <w:pStyle w:val="SmallStandard"/>
            </w:pPr>
            <w:r w:rsidRPr="00574783">
              <w:t>0..1</w:t>
            </w:r>
          </w:p>
        </w:tc>
        <w:tc>
          <w:tcPr>
            <w:tcW w:w="709" w:type="dxa"/>
          </w:tcPr>
          <w:p w14:paraId="710FB1EB" w14:textId="77777777" w:rsidR="000234BB" w:rsidRPr="00D331EF" w:rsidRDefault="000234BB" w:rsidP="00725808">
            <w:pPr>
              <w:pStyle w:val="SmallStandard"/>
            </w:pPr>
            <w:r w:rsidRPr="00207506">
              <w:t>0..1</w:t>
            </w:r>
          </w:p>
        </w:tc>
        <w:tc>
          <w:tcPr>
            <w:tcW w:w="567" w:type="dxa"/>
          </w:tcPr>
          <w:p w14:paraId="02298660" w14:textId="77777777" w:rsidR="000234BB" w:rsidRDefault="000234BB" w:rsidP="00725808">
            <w:pPr>
              <w:pStyle w:val="SmallStandard"/>
            </w:pPr>
            <w:r>
              <w:t>Y</w:t>
            </w:r>
          </w:p>
        </w:tc>
        <w:tc>
          <w:tcPr>
            <w:tcW w:w="3969" w:type="dxa"/>
          </w:tcPr>
          <w:p w14:paraId="0E14CA0C" w14:textId="77777777" w:rsidR="000234BB" w:rsidRDefault="000234BB" w:rsidP="00725808"/>
        </w:tc>
      </w:tr>
      <w:tr w:rsidR="000234BB" w:rsidRPr="00CC6307" w14:paraId="4D86D914" w14:textId="77777777" w:rsidTr="00725808">
        <w:tc>
          <w:tcPr>
            <w:tcW w:w="1573" w:type="dxa"/>
          </w:tcPr>
          <w:p w14:paraId="3726B03B" w14:textId="77777777" w:rsidR="000234BB" w:rsidRPr="00634625" w:rsidRDefault="000234BB" w:rsidP="00725808">
            <w:pPr>
              <w:pStyle w:val="SmallStandard"/>
            </w:pPr>
            <w:r>
              <w:t>ComponentConnector</w:t>
            </w:r>
          </w:p>
        </w:tc>
        <w:tc>
          <w:tcPr>
            <w:tcW w:w="1574" w:type="dxa"/>
          </w:tcPr>
          <w:p w14:paraId="6243A910" w14:textId="77777777" w:rsidR="000234BB" w:rsidRPr="00132C43" w:rsidRDefault="000234BB" w:rsidP="00725808">
            <w:pPr>
              <w:pStyle w:val="SmallStandard"/>
            </w:pPr>
            <w:r>
              <w:t>componentConnector</w:t>
            </w:r>
          </w:p>
        </w:tc>
        <w:tc>
          <w:tcPr>
            <w:tcW w:w="708" w:type="dxa"/>
          </w:tcPr>
          <w:p w14:paraId="58B9BEA7" w14:textId="77777777" w:rsidR="000234BB" w:rsidRPr="00D331EF" w:rsidRDefault="000234BB" w:rsidP="00725808">
            <w:pPr>
              <w:pStyle w:val="SmallStandard"/>
            </w:pPr>
            <w:r w:rsidRPr="00574783">
              <w:t>0..1</w:t>
            </w:r>
          </w:p>
        </w:tc>
        <w:tc>
          <w:tcPr>
            <w:tcW w:w="709" w:type="dxa"/>
          </w:tcPr>
          <w:p w14:paraId="68D3DF76" w14:textId="77777777" w:rsidR="000234BB" w:rsidRPr="00D331EF" w:rsidRDefault="000234BB" w:rsidP="00725808">
            <w:pPr>
              <w:pStyle w:val="SmallStandard"/>
            </w:pPr>
            <w:r w:rsidRPr="00207506">
              <w:t>0..*</w:t>
            </w:r>
          </w:p>
        </w:tc>
        <w:tc>
          <w:tcPr>
            <w:tcW w:w="567" w:type="dxa"/>
          </w:tcPr>
          <w:p w14:paraId="2330A70F" w14:textId="77777777" w:rsidR="000234BB" w:rsidRPr="00D331EF" w:rsidRDefault="000234BB" w:rsidP="00725808">
            <w:pPr>
              <w:pStyle w:val="SmallStandard"/>
            </w:pPr>
            <w:r>
              <w:t>N</w:t>
            </w:r>
          </w:p>
        </w:tc>
        <w:tc>
          <w:tcPr>
            <w:tcW w:w="3969" w:type="dxa"/>
          </w:tcPr>
          <w:p w14:paraId="1C85A139" w14:textId="77777777" w:rsidR="000234BB" w:rsidRDefault="000234BB" w:rsidP="00725808">
            <w:pPr>
              <w:pStyle w:val="SmallStandard"/>
            </w:pPr>
            <w:r w:rsidRPr="00491287">
              <w:t>References the ComponentConnector that is realized by the referenced HousingComponentReference.</w:t>
            </w:r>
          </w:p>
        </w:tc>
      </w:tr>
      <w:tr w:rsidR="000234BB" w:rsidRPr="00CC6307" w14:paraId="1AD74E52" w14:textId="77777777" w:rsidTr="00725808">
        <w:tc>
          <w:tcPr>
            <w:tcW w:w="1573" w:type="dxa"/>
          </w:tcPr>
          <w:p w14:paraId="4942B825" w14:textId="77777777" w:rsidR="000234BB" w:rsidRPr="00634625" w:rsidRDefault="000234BB" w:rsidP="00725808">
            <w:pPr>
              <w:pStyle w:val="SmallStandard"/>
            </w:pPr>
            <w:r>
              <w:t>HousingComponent</w:t>
            </w:r>
          </w:p>
        </w:tc>
        <w:tc>
          <w:tcPr>
            <w:tcW w:w="1574" w:type="dxa"/>
          </w:tcPr>
          <w:p w14:paraId="1F9F4227" w14:textId="77777777" w:rsidR="000234BB" w:rsidRPr="00132C43" w:rsidRDefault="000234BB" w:rsidP="00725808">
            <w:pPr>
              <w:pStyle w:val="SmallStandard"/>
            </w:pPr>
            <w:r>
              <w:t>housingComponent</w:t>
            </w:r>
          </w:p>
        </w:tc>
        <w:tc>
          <w:tcPr>
            <w:tcW w:w="708" w:type="dxa"/>
          </w:tcPr>
          <w:p w14:paraId="3BB99C6C" w14:textId="77777777" w:rsidR="000234BB" w:rsidRPr="00D331EF" w:rsidRDefault="000234BB" w:rsidP="00725808">
            <w:pPr>
              <w:pStyle w:val="SmallStandard"/>
            </w:pPr>
            <w:r w:rsidRPr="00574783">
              <w:t>1</w:t>
            </w:r>
          </w:p>
        </w:tc>
        <w:tc>
          <w:tcPr>
            <w:tcW w:w="709" w:type="dxa"/>
          </w:tcPr>
          <w:p w14:paraId="5AB2B54C" w14:textId="77777777" w:rsidR="000234BB" w:rsidRPr="00D331EF" w:rsidRDefault="000234BB" w:rsidP="00725808">
            <w:pPr>
              <w:pStyle w:val="SmallStandard"/>
            </w:pPr>
            <w:r w:rsidRPr="00207506">
              <w:t>0..*</w:t>
            </w:r>
          </w:p>
        </w:tc>
        <w:tc>
          <w:tcPr>
            <w:tcW w:w="567" w:type="dxa"/>
          </w:tcPr>
          <w:p w14:paraId="14E20B30" w14:textId="77777777" w:rsidR="000234BB" w:rsidRPr="00D331EF" w:rsidRDefault="000234BB" w:rsidP="00725808">
            <w:pPr>
              <w:pStyle w:val="SmallStandard"/>
            </w:pPr>
            <w:r>
              <w:t>N</w:t>
            </w:r>
          </w:p>
        </w:tc>
        <w:tc>
          <w:tcPr>
            <w:tcW w:w="3969" w:type="dxa"/>
          </w:tcPr>
          <w:p w14:paraId="3ED3FD77" w14:textId="77777777" w:rsidR="000234BB" w:rsidRDefault="000234BB" w:rsidP="00725808">
            <w:pPr>
              <w:pStyle w:val="SmallStandard"/>
            </w:pPr>
            <w:r w:rsidRPr="00491287">
              <w:t xml:space="preserve">Points to the HousingComponent referenced by the HousingComponent reference. </w:t>
            </w:r>
          </w:p>
          <w:p w14:paraId="65AF8D94" w14:textId="77777777" w:rsidR="000234BB" w:rsidRDefault="000234BB" w:rsidP="00725808">
            <w:pPr>
              <w:pStyle w:val="SmallStandard"/>
            </w:pPr>
            <w:r w:rsidRPr="00491287">
              <w:t>(KBLFRM-401)</w:t>
            </w:r>
          </w:p>
        </w:tc>
      </w:tr>
    </w:tbl>
    <w:p w14:paraId="50E454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F886C61" w14:textId="77777777" w:rsidTr="00725808">
        <w:tc>
          <w:tcPr>
            <w:tcW w:w="2296" w:type="dxa"/>
            <w:gridSpan w:val="2"/>
          </w:tcPr>
          <w:p w14:paraId="6283679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628EBB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AE85EC4" w14:textId="77777777" w:rsidR="000234BB" w:rsidRDefault="000234BB" w:rsidP="00725808">
            <w:pPr>
              <w:jc w:val="center"/>
              <w:rPr>
                <w:b/>
                <w:sz w:val="16"/>
                <w:szCs w:val="16"/>
                <w:lang w:val="en-GB"/>
              </w:rPr>
            </w:pPr>
            <w:r>
              <w:rPr>
                <w:b/>
                <w:sz w:val="16"/>
                <w:szCs w:val="16"/>
                <w:lang w:val="en-GB"/>
              </w:rPr>
              <w:t>General</w:t>
            </w:r>
          </w:p>
        </w:tc>
      </w:tr>
      <w:tr w:rsidR="000234BB" w:rsidRPr="00720F6F" w14:paraId="6EDA9A9E" w14:textId="77777777" w:rsidTr="00725808">
        <w:tc>
          <w:tcPr>
            <w:tcW w:w="1588" w:type="dxa"/>
          </w:tcPr>
          <w:p w14:paraId="3FB2A3A6" w14:textId="77777777" w:rsidR="000234BB" w:rsidRDefault="000234BB" w:rsidP="00725808">
            <w:pPr>
              <w:rPr>
                <w:b/>
                <w:sz w:val="16"/>
                <w:szCs w:val="16"/>
                <w:lang w:val="en-GB"/>
              </w:rPr>
            </w:pPr>
            <w:r>
              <w:rPr>
                <w:b/>
                <w:sz w:val="16"/>
                <w:szCs w:val="16"/>
                <w:lang w:val="en-GB"/>
              </w:rPr>
              <w:t>Type</w:t>
            </w:r>
          </w:p>
        </w:tc>
        <w:tc>
          <w:tcPr>
            <w:tcW w:w="708" w:type="dxa"/>
          </w:tcPr>
          <w:p w14:paraId="433CEC0C" w14:textId="77777777" w:rsidR="000234BB" w:rsidRDefault="000234BB" w:rsidP="00725808">
            <w:pPr>
              <w:rPr>
                <w:b/>
                <w:sz w:val="16"/>
                <w:szCs w:val="16"/>
                <w:lang w:val="en-GB"/>
              </w:rPr>
            </w:pPr>
            <w:r>
              <w:rPr>
                <w:b/>
                <w:sz w:val="16"/>
                <w:szCs w:val="16"/>
                <w:lang w:val="en-GB"/>
              </w:rPr>
              <w:t>Mult</w:t>
            </w:r>
          </w:p>
        </w:tc>
        <w:tc>
          <w:tcPr>
            <w:tcW w:w="1560" w:type="dxa"/>
          </w:tcPr>
          <w:p w14:paraId="133872E9" w14:textId="77777777" w:rsidR="000234BB" w:rsidRDefault="000234BB" w:rsidP="00725808">
            <w:pPr>
              <w:rPr>
                <w:b/>
                <w:sz w:val="16"/>
                <w:szCs w:val="16"/>
                <w:lang w:val="en-GB"/>
              </w:rPr>
            </w:pPr>
            <w:r>
              <w:rPr>
                <w:b/>
                <w:sz w:val="16"/>
                <w:szCs w:val="16"/>
                <w:lang w:val="en-GB"/>
              </w:rPr>
              <w:t>Role</w:t>
            </w:r>
          </w:p>
        </w:tc>
        <w:tc>
          <w:tcPr>
            <w:tcW w:w="708" w:type="dxa"/>
          </w:tcPr>
          <w:p w14:paraId="779D135B" w14:textId="77777777" w:rsidR="000234BB" w:rsidRDefault="000234BB" w:rsidP="00725808">
            <w:pPr>
              <w:rPr>
                <w:b/>
                <w:sz w:val="16"/>
                <w:szCs w:val="16"/>
                <w:lang w:val="en-GB"/>
              </w:rPr>
            </w:pPr>
            <w:r>
              <w:rPr>
                <w:b/>
                <w:sz w:val="16"/>
                <w:szCs w:val="16"/>
                <w:lang w:val="en-GB"/>
              </w:rPr>
              <w:t>Mult</w:t>
            </w:r>
          </w:p>
        </w:tc>
        <w:tc>
          <w:tcPr>
            <w:tcW w:w="567" w:type="dxa"/>
          </w:tcPr>
          <w:p w14:paraId="5FFC8B8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681DBCF" w14:textId="77777777" w:rsidR="000234BB" w:rsidRPr="008359F5" w:rsidRDefault="000234BB" w:rsidP="00725808">
            <w:pPr>
              <w:rPr>
                <w:b/>
                <w:sz w:val="16"/>
                <w:szCs w:val="16"/>
                <w:lang w:val="en-GB"/>
              </w:rPr>
            </w:pPr>
            <w:r>
              <w:rPr>
                <w:b/>
                <w:sz w:val="16"/>
                <w:szCs w:val="16"/>
                <w:lang w:val="en-GB"/>
              </w:rPr>
              <w:t>Comment</w:t>
            </w:r>
          </w:p>
        </w:tc>
      </w:tr>
      <w:tr w:rsidR="000234BB" w:rsidRPr="00CC6307" w14:paraId="1ADA9C6D" w14:textId="77777777" w:rsidTr="00725808">
        <w:tc>
          <w:tcPr>
            <w:tcW w:w="1588" w:type="dxa"/>
          </w:tcPr>
          <w:p w14:paraId="536A9A81" w14:textId="77777777" w:rsidR="000234BB" w:rsidRPr="00634625" w:rsidRDefault="000234BB" w:rsidP="00725808">
            <w:pPr>
              <w:pStyle w:val="SmallStandard"/>
            </w:pPr>
            <w:r>
              <w:t>EEComponentRole</w:t>
            </w:r>
          </w:p>
        </w:tc>
        <w:tc>
          <w:tcPr>
            <w:tcW w:w="708" w:type="dxa"/>
          </w:tcPr>
          <w:p w14:paraId="3BB6317D" w14:textId="77777777" w:rsidR="000234BB" w:rsidRPr="00D331EF" w:rsidRDefault="000234BB" w:rsidP="00725808">
            <w:pPr>
              <w:pStyle w:val="SmallStandard"/>
            </w:pPr>
            <w:r w:rsidRPr="00D01517">
              <w:t>1</w:t>
            </w:r>
          </w:p>
        </w:tc>
        <w:tc>
          <w:tcPr>
            <w:tcW w:w="1560" w:type="dxa"/>
          </w:tcPr>
          <w:p w14:paraId="57954E18" w14:textId="77777777" w:rsidR="000234BB" w:rsidRPr="00132C43" w:rsidRDefault="000234BB" w:rsidP="00725808">
            <w:pPr>
              <w:pStyle w:val="SmallStandard"/>
            </w:pPr>
            <w:r>
              <w:t>housingComponentRef</w:t>
            </w:r>
          </w:p>
        </w:tc>
        <w:tc>
          <w:tcPr>
            <w:tcW w:w="708" w:type="dxa"/>
          </w:tcPr>
          <w:p w14:paraId="15E1C5B7" w14:textId="77777777" w:rsidR="000234BB" w:rsidRPr="00D331EF" w:rsidRDefault="000234BB" w:rsidP="00725808">
            <w:pPr>
              <w:pStyle w:val="SmallStandard"/>
            </w:pPr>
            <w:r w:rsidRPr="00D01517">
              <w:t>0..*</w:t>
            </w:r>
          </w:p>
        </w:tc>
        <w:tc>
          <w:tcPr>
            <w:tcW w:w="567" w:type="dxa"/>
          </w:tcPr>
          <w:p w14:paraId="116AAC8A" w14:textId="77777777" w:rsidR="000234BB" w:rsidRDefault="000234BB" w:rsidP="00725808">
            <w:pPr>
              <w:pStyle w:val="SmallStandard"/>
            </w:pPr>
            <w:r>
              <w:t>Y</w:t>
            </w:r>
          </w:p>
        </w:tc>
        <w:tc>
          <w:tcPr>
            <w:tcW w:w="3969" w:type="dxa"/>
          </w:tcPr>
          <w:p w14:paraId="4469E04E" w14:textId="77777777" w:rsidR="000234BB" w:rsidRDefault="000234BB" w:rsidP="00725808">
            <w:pPr>
              <w:pStyle w:val="SmallStandard"/>
            </w:pPr>
            <w:r w:rsidRPr="00491287">
              <w:t xml:space="preserve">Specifies the HousingComponentReferences used in the EEComponentRole. </w:t>
            </w:r>
          </w:p>
          <w:p w14:paraId="2CCEF6B1" w14:textId="77777777" w:rsidR="000234BB" w:rsidRDefault="000234BB" w:rsidP="00725808">
            <w:pPr>
              <w:pStyle w:val="SmallStandard"/>
            </w:pPr>
            <w:r w:rsidRPr="00491287">
              <w:t>(KBLFRM-401)</w:t>
            </w:r>
          </w:p>
        </w:tc>
      </w:tr>
    </w:tbl>
    <w:p w14:paraId="4FAFB6F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2" w:name="_b2761aec73a52c2a8891d26dd538201f"/>
      <w:r>
        <w:rPr>
          <w:lang w:val="en-GB"/>
        </w:rPr>
        <w:t>ModularSlotReference</w:t>
      </w:r>
      <w:bookmarkEnd w:id="1432"/>
    </w:p>
    <w:p w14:paraId="230A4858" w14:textId="77777777" w:rsidR="000234BB" w:rsidRDefault="000234BB" w:rsidP="000234BB">
      <w:r>
        <w:rPr>
          <w:sz w:val="18"/>
          <w:szCs w:val="18"/>
        </w:rPr>
        <w:t xml:space="preserve">A </w:t>
      </w:r>
      <w:r>
        <w:rPr>
          <w:i/>
          <w:iCs/>
          <w:sz w:val="18"/>
          <w:szCs w:val="18"/>
        </w:rPr>
        <w:t>ModularSlotReference</w:t>
      </w:r>
      <w:r>
        <w:rPr>
          <w:sz w:val="18"/>
          <w:szCs w:val="18"/>
        </w:rPr>
        <w:t xml:space="preserve"> represents the usage of a </w:t>
      </w:r>
      <w:r>
        <w:rPr>
          <w:i/>
          <w:iCs/>
          <w:sz w:val="18"/>
          <w:szCs w:val="18"/>
        </w:rPr>
        <w:t>ModularSlot</w:t>
      </w:r>
      <w:r>
        <w:rPr>
          <w:sz w:val="18"/>
          <w:szCs w:val="18"/>
        </w:rPr>
        <w:t xml:space="preserve"> in the context of PartUsage or PartOccurrence.</w:t>
      </w:r>
    </w:p>
    <w:p w14:paraId="5C86170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3E71442" w14:textId="77777777" w:rsidTr="00725808">
        <w:tc>
          <w:tcPr>
            <w:tcW w:w="2013" w:type="dxa"/>
            <w:tcMar>
              <w:top w:w="28" w:type="dxa"/>
              <w:left w:w="28" w:type="dxa"/>
              <w:bottom w:w="28" w:type="dxa"/>
              <w:right w:w="28" w:type="dxa"/>
            </w:tcMar>
          </w:tcPr>
          <w:p w14:paraId="1F2F720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36D06E" w14:textId="240D19AC" w:rsidR="000234BB" w:rsidRPr="00620BBE" w:rsidRDefault="004714EB" w:rsidP="00725808">
            <w:pPr>
              <w:pStyle w:val="SmallStandard"/>
            </w:pPr>
            <w:hyperlink w:anchor="_dfa332981a3b3128613bd73f70641c5d" w:history="1">
              <w:r w:rsidR="000234BB" w:rsidRPr="00620BBE">
                <w:rPr>
                  <w:rStyle w:val="Hyperlink"/>
                  <w:rFonts w:eastAsiaTheme="majorEastAsia"/>
                </w:rPr>
                <w:t>AbstractSlotReference</w:t>
              </w:r>
            </w:hyperlink>
          </w:p>
        </w:tc>
      </w:tr>
      <w:tr w:rsidR="000234BB" w:rsidRPr="008359F5" w14:paraId="5C47885C" w14:textId="77777777" w:rsidTr="00725808">
        <w:tc>
          <w:tcPr>
            <w:tcW w:w="2013" w:type="dxa"/>
            <w:tcMar>
              <w:top w:w="28" w:type="dxa"/>
              <w:left w:w="28" w:type="dxa"/>
              <w:bottom w:w="28" w:type="dxa"/>
              <w:right w:w="28" w:type="dxa"/>
            </w:tcMar>
          </w:tcPr>
          <w:p w14:paraId="7300EB0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545A7EB" w14:textId="77777777" w:rsidR="000234BB" w:rsidRDefault="000234BB" w:rsidP="00725808"/>
        </w:tc>
      </w:tr>
      <w:tr w:rsidR="000234BB" w:rsidRPr="008359F5" w14:paraId="6CD74C57" w14:textId="77777777" w:rsidTr="00725808">
        <w:tc>
          <w:tcPr>
            <w:tcW w:w="2013" w:type="dxa"/>
            <w:tcMar>
              <w:top w:w="28" w:type="dxa"/>
              <w:left w:w="28" w:type="dxa"/>
              <w:bottom w:w="28" w:type="dxa"/>
              <w:right w:w="28" w:type="dxa"/>
            </w:tcMar>
          </w:tcPr>
          <w:p w14:paraId="3F470EC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40EF4EF" w14:textId="77777777" w:rsidR="000234BB" w:rsidRPr="000437C1" w:rsidRDefault="000234BB" w:rsidP="00725808">
            <w:pPr>
              <w:pStyle w:val="SmallStandard"/>
            </w:pPr>
            <w:r>
              <w:t>false</w:t>
            </w:r>
          </w:p>
        </w:tc>
      </w:tr>
    </w:tbl>
    <w:p w14:paraId="1A9885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EEAD67E" w14:textId="77777777" w:rsidTr="00725808">
        <w:tc>
          <w:tcPr>
            <w:tcW w:w="3856" w:type="dxa"/>
            <w:gridSpan w:val="3"/>
          </w:tcPr>
          <w:p w14:paraId="6843FFD0" w14:textId="77777777" w:rsidR="000234BB" w:rsidRDefault="000234BB" w:rsidP="00725808">
            <w:pPr>
              <w:jc w:val="center"/>
              <w:rPr>
                <w:b/>
                <w:sz w:val="16"/>
                <w:szCs w:val="16"/>
                <w:lang w:val="en-GB"/>
              </w:rPr>
            </w:pPr>
            <w:r>
              <w:rPr>
                <w:b/>
                <w:sz w:val="16"/>
                <w:szCs w:val="16"/>
                <w:lang w:val="en-GB"/>
              </w:rPr>
              <w:t>Other End</w:t>
            </w:r>
          </w:p>
        </w:tc>
        <w:tc>
          <w:tcPr>
            <w:tcW w:w="708" w:type="dxa"/>
          </w:tcPr>
          <w:p w14:paraId="13B9BE8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7CE42F0" w14:textId="77777777" w:rsidR="000234BB" w:rsidRDefault="000234BB" w:rsidP="00725808">
            <w:pPr>
              <w:jc w:val="center"/>
              <w:rPr>
                <w:b/>
                <w:sz w:val="16"/>
                <w:szCs w:val="16"/>
                <w:lang w:val="en-GB"/>
              </w:rPr>
            </w:pPr>
            <w:r>
              <w:rPr>
                <w:b/>
                <w:sz w:val="16"/>
                <w:szCs w:val="16"/>
                <w:lang w:val="en-GB"/>
              </w:rPr>
              <w:t>General</w:t>
            </w:r>
          </w:p>
        </w:tc>
      </w:tr>
      <w:tr w:rsidR="000234BB" w:rsidRPr="00720F6F" w14:paraId="5D771FDD" w14:textId="77777777" w:rsidTr="00725808">
        <w:tc>
          <w:tcPr>
            <w:tcW w:w="1573" w:type="dxa"/>
          </w:tcPr>
          <w:p w14:paraId="3233696E" w14:textId="77777777" w:rsidR="000234BB" w:rsidRDefault="000234BB" w:rsidP="00725808">
            <w:pPr>
              <w:rPr>
                <w:b/>
                <w:sz w:val="16"/>
                <w:szCs w:val="16"/>
                <w:lang w:val="en-GB"/>
              </w:rPr>
            </w:pPr>
            <w:r>
              <w:rPr>
                <w:b/>
                <w:sz w:val="16"/>
                <w:szCs w:val="16"/>
                <w:lang w:val="en-GB"/>
              </w:rPr>
              <w:t>Type</w:t>
            </w:r>
          </w:p>
        </w:tc>
        <w:tc>
          <w:tcPr>
            <w:tcW w:w="1574" w:type="dxa"/>
          </w:tcPr>
          <w:p w14:paraId="796069A3" w14:textId="77777777" w:rsidR="000234BB" w:rsidRDefault="000234BB" w:rsidP="00725808">
            <w:pPr>
              <w:rPr>
                <w:b/>
                <w:sz w:val="16"/>
                <w:szCs w:val="16"/>
                <w:lang w:val="en-GB"/>
              </w:rPr>
            </w:pPr>
            <w:r>
              <w:rPr>
                <w:b/>
                <w:sz w:val="16"/>
                <w:szCs w:val="16"/>
                <w:lang w:val="en-GB"/>
              </w:rPr>
              <w:t>Role</w:t>
            </w:r>
          </w:p>
        </w:tc>
        <w:tc>
          <w:tcPr>
            <w:tcW w:w="708" w:type="dxa"/>
          </w:tcPr>
          <w:p w14:paraId="02C199C4" w14:textId="77777777" w:rsidR="000234BB" w:rsidRDefault="000234BB" w:rsidP="00725808">
            <w:pPr>
              <w:rPr>
                <w:b/>
                <w:sz w:val="16"/>
                <w:szCs w:val="16"/>
                <w:lang w:val="en-GB"/>
              </w:rPr>
            </w:pPr>
            <w:r>
              <w:rPr>
                <w:b/>
                <w:sz w:val="16"/>
                <w:szCs w:val="16"/>
                <w:lang w:val="en-GB"/>
              </w:rPr>
              <w:t>Mult</w:t>
            </w:r>
          </w:p>
        </w:tc>
        <w:tc>
          <w:tcPr>
            <w:tcW w:w="709" w:type="dxa"/>
          </w:tcPr>
          <w:p w14:paraId="583497F1" w14:textId="77777777" w:rsidR="000234BB" w:rsidRDefault="000234BB" w:rsidP="00725808">
            <w:pPr>
              <w:rPr>
                <w:b/>
                <w:sz w:val="16"/>
                <w:szCs w:val="16"/>
                <w:lang w:val="en-GB"/>
              </w:rPr>
            </w:pPr>
            <w:r>
              <w:rPr>
                <w:b/>
                <w:sz w:val="16"/>
                <w:szCs w:val="16"/>
                <w:lang w:val="en-GB"/>
              </w:rPr>
              <w:t>Mult</w:t>
            </w:r>
          </w:p>
        </w:tc>
        <w:tc>
          <w:tcPr>
            <w:tcW w:w="567" w:type="dxa"/>
          </w:tcPr>
          <w:p w14:paraId="74B5EB0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206E475" w14:textId="77777777" w:rsidR="000234BB" w:rsidRPr="008359F5" w:rsidRDefault="000234BB" w:rsidP="00725808">
            <w:pPr>
              <w:rPr>
                <w:b/>
                <w:sz w:val="16"/>
                <w:szCs w:val="16"/>
                <w:lang w:val="en-GB"/>
              </w:rPr>
            </w:pPr>
            <w:r>
              <w:rPr>
                <w:b/>
                <w:sz w:val="16"/>
                <w:szCs w:val="16"/>
                <w:lang w:val="en-GB"/>
              </w:rPr>
              <w:t>Comment</w:t>
            </w:r>
          </w:p>
        </w:tc>
      </w:tr>
      <w:tr w:rsidR="000234BB" w:rsidRPr="00CC6307" w14:paraId="6EC061F8" w14:textId="77777777" w:rsidTr="00725808">
        <w:tc>
          <w:tcPr>
            <w:tcW w:w="1573" w:type="dxa"/>
          </w:tcPr>
          <w:p w14:paraId="3E0E4671" w14:textId="77777777" w:rsidR="000234BB" w:rsidRPr="00634625" w:rsidRDefault="000234BB" w:rsidP="00725808">
            <w:pPr>
              <w:pStyle w:val="SmallStandard"/>
            </w:pPr>
            <w:r>
              <w:t>ConnectorHousingRole</w:t>
            </w:r>
          </w:p>
        </w:tc>
        <w:tc>
          <w:tcPr>
            <w:tcW w:w="1574" w:type="dxa"/>
          </w:tcPr>
          <w:p w14:paraId="44B12FC6" w14:textId="77777777" w:rsidR="000234BB" w:rsidRPr="00132C43" w:rsidRDefault="000234BB" w:rsidP="00725808">
            <w:pPr>
              <w:pStyle w:val="SmallStandard"/>
            </w:pPr>
            <w:r>
              <w:t>usedInserts</w:t>
            </w:r>
          </w:p>
        </w:tc>
        <w:tc>
          <w:tcPr>
            <w:tcW w:w="708" w:type="dxa"/>
          </w:tcPr>
          <w:p w14:paraId="5C8286C9" w14:textId="77777777" w:rsidR="000234BB" w:rsidRPr="00D331EF" w:rsidRDefault="000234BB" w:rsidP="00725808">
            <w:pPr>
              <w:pStyle w:val="SmallStandard"/>
            </w:pPr>
            <w:r w:rsidRPr="00574783">
              <w:t>0..*</w:t>
            </w:r>
          </w:p>
        </w:tc>
        <w:tc>
          <w:tcPr>
            <w:tcW w:w="709" w:type="dxa"/>
          </w:tcPr>
          <w:p w14:paraId="1679AE48" w14:textId="77777777" w:rsidR="000234BB" w:rsidRPr="00D331EF" w:rsidRDefault="000234BB" w:rsidP="00725808">
            <w:pPr>
              <w:pStyle w:val="SmallStandard"/>
            </w:pPr>
            <w:r w:rsidRPr="00207506">
              <w:t>0..*</w:t>
            </w:r>
          </w:p>
        </w:tc>
        <w:tc>
          <w:tcPr>
            <w:tcW w:w="567" w:type="dxa"/>
          </w:tcPr>
          <w:p w14:paraId="551FAACA" w14:textId="77777777" w:rsidR="000234BB" w:rsidRPr="00D331EF" w:rsidRDefault="000234BB" w:rsidP="00725808">
            <w:pPr>
              <w:pStyle w:val="SmallStandard"/>
            </w:pPr>
            <w:r>
              <w:t>N</w:t>
            </w:r>
          </w:p>
        </w:tc>
        <w:tc>
          <w:tcPr>
            <w:tcW w:w="3969" w:type="dxa"/>
          </w:tcPr>
          <w:p w14:paraId="3AE7EEC9" w14:textId="77777777" w:rsidR="000234BB" w:rsidRDefault="000234BB" w:rsidP="00725808">
            <w:pPr>
              <w:jc w:val="left"/>
            </w:pPr>
            <w:r>
              <w:rPr>
                <w:sz w:val="16"/>
                <w:szCs w:val="16"/>
              </w:rPr>
              <w:t xml:space="preserve">References the inserts that are used in this </w:t>
            </w:r>
            <w:r>
              <w:rPr>
                <w:i/>
                <w:iCs/>
                <w:sz w:val="16"/>
                <w:szCs w:val="16"/>
              </w:rPr>
              <w:t xml:space="preserve">ModularSlotReference. </w:t>
            </w:r>
            <w:r>
              <w:rPr>
                <w:sz w:val="16"/>
                <w:szCs w:val="16"/>
              </w:rPr>
              <w:t>More than one insert is valid in the case variant dependent equipment of the slot.</w:t>
            </w:r>
          </w:p>
        </w:tc>
      </w:tr>
    </w:tbl>
    <w:p w14:paraId="657B55D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3" w:name="_481b4f866401bf302ce4347f7d285cc6"/>
      <w:r>
        <w:rPr>
          <w:lang w:val="en-GB"/>
        </w:rPr>
        <w:t>OpenWireEndTerminalRole</w:t>
      </w:r>
      <w:bookmarkEnd w:id="1433"/>
    </w:p>
    <w:p w14:paraId="4798DE90" w14:textId="77777777" w:rsidR="000234BB" w:rsidRDefault="000234BB" w:rsidP="000234BB">
      <w:r>
        <w:rPr>
          <w:sz w:val="18"/>
          <w:szCs w:val="18"/>
        </w:rPr>
        <w:t>An OpenWireEndTerminalRole defines the instance specific properties and relationships of an open wire end.</w:t>
      </w:r>
    </w:p>
    <w:p w14:paraId="4E9F22C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A4D2FE7" w14:textId="77777777" w:rsidTr="00725808">
        <w:tc>
          <w:tcPr>
            <w:tcW w:w="2013" w:type="dxa"/>
            <w:tcMar>
              <w:top w:w="28" w:type="dxa"/>
              <w:left w:w="28" w:type="dxa"/>
              <w:bottom w:w="28" w:type="dxa"/>
              <w:right w:w="28" w:type="dxa"/>
            </w:tcMar>
          </w:tcPr>
          <w:p w14:paraId="4A05749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57D32C" w14:textId="259EB3C0" w:rsidR="000234BB" w:rsidRPr="00620BBE" w:rsidRDefault="004714EB" w:rsidP="00725808">
            <w:pPr>
              <w:pStyle w:val="SmallStandard"/>
            </w:pPr>
            <w:hyperlink w:anchor="_bb265c2d48b9c68af2d8d06af38005a9" w:history="1">
              <w:r w:rsidR="000234BB" w:rsidRPr="00620BBE">
                <w:rPr>
                  <w:rStyle w:val="Hyperlink"/>
                  <w:rFonts w:eastAsiaTheme="majorEastAsia"/>
                </w:rPr>
                <w:t>TerminalRole</w:t>
              </w:r>
            </w:hyperlink>
          </w:p>
        </w:tc>
      </w:tr>
      <w:tr w:rsidR="000234BB" w:rsidRPr="008359F5" w14:paraId="66CD0E2C" w14:textId="77777777" w:rsidTr="00725808">
        <w:tc>
          <w:tcPr>
            <w:tcW w:w="2013" w:type="dxa"/>
            <w:tcMar>
              <w:top w:w="28" w:type="dxa"/>
              <w:left w:w="28" w:type="dxa"/>
              <w:bottom w:w="28" w:type="dxa"/>
              <w:right w:w="28" w:type="dxa"/>
            </w:tcMar>
          </w:tcPr>
          <w:p w14:paraId="1E33807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8D537DE" w14:textId="77777777" w:rsidR="000234BB" w:rsidRDefault="000234BB" w:rsidP="00725808"/>
        </w:tc>
      </w:tr>
      <w:tr w:rsidR="000234BB" w:rsidRPr="008359F5" w14:paraId="001C146E" w14:textId="77777777" w:rsidTr="00725808">
        <w:tc>
          <w:tcPr>
            <w:tcW w:w="2013" w:type="dxa"/>
            <w:tcMar>
              <w:top w:w="28" w:type="dxa"/>
              <w:left w:w="28" w:type="dxa"/>
              <w:bottom w:w="28" w:type="dxa"/>
              <w:right w:w="28" w:type="dxa"/>
            </w:tcMar>
          </w:tcPr>
          <w:p w14:paraId="63A5959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696387" w14:textId="77777777" w:rsidR="000234BB" w:rsidRPr="000437C1" w:rsidRDefault="000234BB" w:rsidP="00725808">
            <w:pPr>
              <w:pStyle w:val="SmallStandard"/>
            </w:pPr>
            <w:r>
              <w:t>false</w:t>
            </w:r>
          </w:p>
        </w:tc>
      </w:tr>
    </w:tbl>
    <w:p w14:paraId="5048600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34" w:name="_d8cc342119e30bb46dbca4eece3f700f"/>
      <w:r>
        <w:rPr>
          <w:lang w:val="en-GB"/>
        </w:rPr>
        <w:t>PinComponentReference</w:t>
      </w:r>
      <w:bookmarkEnd w:id="1434"/>
    </w:p>
    <w:p w14:paraId="0398E2DC" w14:textId="77777777" w:rsidR="000234BB" w:rsidRDefault="000234BB" w:rsidP="000234BB">
      <w:r>
        <w:rPr>
          <w:sz w:val="18"/>
          <w:szCs w:val="18"/>
        </w:rPr>
        <w:t>A PinComponentReference represents the usage of a PinComponent in the context of a PartUsage or PartOccurrence. (KBLFRM-401)</w:t>
      </w:r>
    </w:p>
    <w:p w14:paraId="1B43CC8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1B89DC" w14:textId="77777777" w:rsidTr="00725808">
        <w:tc>
          <w:tcPr>
            <w:tcW w:w="2013" w:type="dxa"/>
            <w:tcMar>
              <w:top w:w="28" w:type="dxa"/>
              <w:left w:w="28" w:type="dxa"/>
              <w:bottom w:w="28" w:type="dxa"/>
              <w:right w:w="28" w:type="dxa"/>
            </w:tcMar>
          </w:tcPr>
          <w:p w14:paraId="1309BF7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022392" w14:textId="5462A58A"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56CBE7C5" w14:textId="77777777" w:rsidTr="00725808">
        <w:tc>
          <w:tcPr>
            <w:tcW w:w="2013" w:type="dxa"/>
            <w:tcMar>
              <w:top w:w="28" w:type="dxa"/>
              <w:left w:w="28" w:type="dxa"/>
              <w:bottom w:w="28" w:type="dxa"/>
              <w:right w:w="28" w:type="dxa"/>
            </w:tcMar>
          </w:tcPr>
          <w:p w14:paraId="0C846D1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5A506B" w14:textId="77777777" w:rsidR="000234BB" w:rsidRDefault="000234BB" w:rsidP="00725808"/>
        </w:tc>
      </w:tr>
      <w:tr w:rsidR="000234BB" w:rsidRPr="008359F5" w14:paraId="10436B8E" w14:textId="77777777" w:rsidTr="00725808">
        <w:tc>
          <w:tcPr>
            <w:tcW w:w="2013" w:type="dxa"/>
            <w:tcMar>
              <w:top w:w="28" w:type="dxa"/>
              <w:left w:w="28" w:type="dxa"/>
              <w:bottom w:w="28" w:type="dxa"/>
              <w:right w:w="28" w:type="dxa"/>
            </w:tcMar>
          </w:tcPr>
          <w:p w14:paraId="678754A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C817BC" w14:textId="77777777" w:rsidR="000234BB" w:rsidRPr="000437C1" w:rsidRDefault="000234BB" w:rsidP="00725808">
            <w:pPr>
              <w:pStyle w:val="SmallStandard"/>
            </w:pPr>
            <w:r>
              <w:t>false</w:t>
            </w:r>
          </w:p>
        </w:tc>
      </w:tr>
    </w:tbl>
    <w:p w14:paraId="0581DB6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0C74A22" w14:textId="77777777" w:rsidTr="00725808">
        <w:tc>
          <w:tcPr>
            <w:tcW w:w="2013" w:type="dxa"/>
            <w:tcMar>
              <w:top w:w="28" w:type="dxa"/>
              <w:left w:w="28" w:type="dxa"/>
              <w:bottom w:w="28" w:type="dxa"/>
              <w:right w:w="28" w:type="dxa"/>
            </w:tcMar>
          </w:tcPr>
          <w:p w14:paraId="61CB272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9AA057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A0A19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F62EA6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BFF2D83" w14:textId="77777777" w:rsidTr="00725808">
        <w:tc>
          <w:tcPr>
            <w:tcW w:w="2013" w:type="dxa"/>
            <w:tcMar>
              <w:top w:w="28" w:type="dxa"/>
              <w:left w:w="28" w:type="dxa"/>
              <w:bottom w:w="28" w:type="dxa"/>
              <w:right w:w="28" w:type="dxa"/>
            </w:tcMar>
          </w:tcPr>
          <w:p w14:paraId="6873D696"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EFC295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ACA90D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823AF0B" w14:textId="77777777" w:rsidR="000234BB" w:rsidRDefault="000234BB" w:rsidP="00725808">
            <w:pPr>
              <w:jc w:val="left"/>
            </w:pPr>
            <w:r>
              <w:rPr>
                <w:sz w:val="16"/>
                <w:szCs w:val="16"/>
              </w:rPr>
              <w:t>Specifies a unique identification of the PinComponentReference. The identification is guaranteed to be unique within the HousingComponentReference.</w:t>
            </w:r>
          </w:p>
        </w:tc>
      </w:tr>
    </w:tbl>
    <w:p w14:paraId="5781BF7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29F6F30" w14:textId="77777777" w:rsidTr="00725808">
        <w:tc>
          <w:tcPr>
            <w:tcW w:w="3856" w:type="dxa"/>
            <w:gridSpan w:val="3"/>
          </w:tcPr>
          <w:p w14:paraId="279A75D9" w14:textId="77777777" w:rsidR="000234BB" w:rsidRDefault="000234BB" w:rsidP="00725808">
            <w:pPr>
              <w:jc w:val="center"/>
              <w:rPr>
                <w:b/>
                <w:sz w:val="16"/>
                <w:szCs w:val="16"/>
                <w:lang w:val="en-GB"/>
              </w:rPr>
            </w:pPr>
            <w:r>
              <w:rPr>
                <w:b/>
                <w:sz w:val="16"/>
                <w:szCs w:val="16"/>
                <w:lang w:val="en-GB"/>
              </w:rPr>
              <w:t>Other End</w:t>
            </w:r>
          </w:p>
        </w:tc>
        <w:tc>
          <w:tcPr>
            <w:tcW w:w="708" w:type="dxa"/>
          </w:tcPr>
          <w:p w14:paraId="6BA7BBD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CDE98FA" w14:textId="77777777" w:rsidR="000234BB" w:rsidRDefault="000234BB" w:rsidP="00725808">
            <w:pPr>
              <w:jc w:val="center"/>
              <w:rPr>
                <w:b/>
                <w:sz w:val="16"/>
                <w:szCs w:val="16"/>
                <w:lang w:val="en-GB"/>
              </w:rPr>
            </w:pPr>
            <w:r>
              <w:rPr>
                <w:b/>
                <w:sz w:val="16"/>
                <w:szCs w:val="16"/>
                <w:lang w:val="en-GB"/>
              </w:rPr>
              <w:t>General</w:t>
            </w:r>
          </w:p>
        </w:tc>
      </w:tr>
      <w:tr w:rsidR="000234BB" w:rsidRPr="00720F6F" w14:paraId="20E0E06B" w14:textId="77777777" w:rsidTr="00725808">
        <w:tc>
          <w:tcPr>
            <w:tcW w:w="1573" w:type="dxa"/>
          </w:tcPr>
          <w:p w14:paraId="59793909" w14:textId="77777777" w:rsidR="000234BB" w:rsidRDefault="000234BB" w:rsidP="00725808">
            <w:pPr>
              <w:rPr>
                <w:b/>
                <w:sz w:val="16"/>
                <w:szCs w:val="16"/>
                <w:lang w:val="en-GB"/>
              </w:rPr>
            </w:pPr>
            <w:r>
              <w:rPr>
                <w:b/>
                <w:sz w:val="16"/>
                <w:szCs w:val="16"/>
                <w:lang w:val="en-GB"/>
              </w:rPr>
              <w:t>Type</w:t>
            </w:r>
          </w:p>
        </w:tc>
        <w:tc>
          <w:tcPr>
            <w:tcW w:w="1574" w:type="dxa"/>
          </w:tcPr>
          <w:p w14:paraId="1A8DFBBE" w14:textId="77777777" w:rsidR="000234BB" w:rsidRDefault="000234BB" w:rsidP="00725808">
            <w:pPr>
              <w:rPr>
                <w:b/>
                <w:sz w:val="16"/>
                <w:szCs w:val="16"/>
                <w:lang w:val="en-GB"/>
              </w:rPr>
            </w:pPr>
            <w:r>
              <w:rPr>
                <w:b/>
                <w:sz w:val="16"/>
                <w:szCs w:val="16"/>
                <w:lang w:val="en-GB"/>
              </w:rPr>
              <w:t>Role</w:t>
            </w:r>
          </w:p>
        </w:tc>
        <w:tc>
          <w:tcPr>
            <w:tcW w:w="708" w:type="dxa"/>
          </w:tcPr>
          <w:p w14:paraId="53FF69F6" w14:textId="77777777" w:rsidR="000234BB" w:rsidRDefault="000234BB" w:rsidP="00725808">
            <w:pPr>
              <w:rPr>
                <w:b/>
                <w:sz w:val="16"/>
                <w:szCs w:val="16"/>
                <w:lang w:val="en-GB"/>
              </w:rPr>
            </w:pPr>
            <w:r>
              <w:rPr>
                <w:b/>
                <w:sz w:val="16"/>
                <w:szCs w:val="16"/>
                <w:lang w:val="en-GB"/>
              </w:rPr>
              <w:t>Mult</w:t>
            </w:r>
          </w:p>
        </w:tc>
        <w:tc>
          <w:tcPr>
            <w:tcW w:w="709" w:type="dxa"/>
          </w:tcPr>
          <w:p w14:paraId="0890D637" w14:textId="77777777" w:rsidR="000234BB" w:rsidRDefault="000234BB" w:rsidP="00725808">
            <w:pPr>
              <w:rPr>
                <w:b/>
                <w:sz w:val="16"/>
                <w:szCs w:val="16"/>
                <w:lang w:val="en-GB"/>
              </w:rPr>
            </w:pPr>
            <w:r>
              <w:rPr>
                <w:b/>
                <w:sz w:val="16"/>
                <w:szCs w:val="16"/>
                <w:lang w:val="en-GB"/>
              </w:rPr>
              <w:t>Mult</w:t>
            </w:r>
          </w:p>
        </w:tc>
        <w:tc>
          <w:tcPr>
            <w:tcW w:w="567" w:type="dxa"/>
          </w:tcPr>
          <w:p w14:paraId="3776B94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0AE7C3B" w14:textId="77777777" w:rsidR="000234BB" w:rsidRPr="008359F5" w:rsidRDefault="000234BB" w:rsidP="00725808">
            <w:pPr>
              <w:rPr>
                <w:b/>
                <w:sz w:val="16"/>
                <w:szCs w:val="16"/>
                <w:lang w:val="en-GB"/>
              </w:rPr>
            </w:pPr>
            <w:r>
              <w:rPr>
                <w:b/>
                <w:sz w:val="16"/>
                <w:szCs w:val="16"/>
                <w:lang w:val="en-GB"/>
              </w:rPr>
              <w:t>Comment</w:t>
            </w:r>
          </w:p>
        </w:tc>
      </w:tr>
      <w:tr w:rsidR="000234BB" w:rsidRPr="00CC6307" w14:paraId="35686271" w14:textId="77777777" w:rsidTr="00725808">
        <w:tc>
          <w:tcPr>
            <w:tcW w:w="1573" w:type="dxa"/>
          </w:tcPr>
          <w:p w14:paraId="6E0E1B72" w14:textId="77777777" w:rsidR="000234BB" w:rsidRPr="00634625" w:rsidRDefault="000234BB" w:rsidP="00725808">
            <w:pPr>
              <w:pStyle w:val="SmallStandard"/>
            </w:pPr>
            <w:r>
              <w:t>TerminalRole</w:t>
            </w:r>
          </w:p>
        </w:tc>
        <w:tc>
          <w:tcPr>
            <w:tcW w:w="1574" w:type="dxa"/>
          </w:tcPr>
          <w:p w14:paraId="2E3FD58F" w14:textId="77777777" w:rsidR="000234BB" w:rsidRPr="00132C43" w:rsidRDefault="000234BB" w:rsidP="00725808">
            <w:pPr>
              <w:pStyle w:val="SmallStandard"/>
            </w:pPr>
            <w:r>
              <w:t>terminalRole</w:t>
            </w:r>
          </w:p>
        </w:tc>
        <w:tc>
          <w:tcPr>
            <w:tcW w:w="708" w:type="dxa"/>
          </w:tcPr>
          <w:p w14:paraId="61F08D36" w14:textId="77777777" w:rsidR="000234BB" w:rsidRPr="00D331EF" w:rsidRDefault="000234BB" w:rsidP="00725808">
            <w:pPr>
              <w:pStyle w:val="SmallStandard"/>
            </w:pPr>
            <w:r w:rsidRPr="00574783">
              <w:t>0..1</w:t>
            </w:r>
          </w:p>
        </w:tc>
        <w:tc>
          <w:tcPr>
            <w:tcW w:w="709" w:type="dxa"/>
          </w:tcPr>
          <w:p w14:paraId="64664EA5" w14:textId="77777777" w:rsidR="000234BB" w:rsidRPr="00D331EF" w:rsidRDefault="000234BB" w:rsidP="00725808">
            <w:pPr>
              <w:pStyle w:val="SmallStandard"/>
            </w:pPr>
            <w:r w:rsidRPr="00207506">
              <w:t>0..1</w:t>
            </w:r>
          </w:p>
        </w:tc>
        <w:tc>
          <w:tcPr>
            <w:tcW w:w="567" w:type="dxa"/>
          </w:tcPr>
          <w:p w14:paraId="43E3FDB6" w14:textId="77777777" w:rsidR="000234BB" w:rsidRDefault="000234BB" w:rsidP="00725808">
            <w:pPr>
              <w:pStyle w:val="SmallStandard"/>
            </w:pPr>
            <w:r>
              <w:t>Y</w:t>
            </w:r>
          </w:p>
        </w:tc>
        <w:tc>
          <w:tcPr>
            <w:tcW w:w="3969" w:type="dxa"/>
          </w:tcPr>
          <w:p w14:paraId="1C890CEE" w14:textId="77777777" w:rsidR="000234BB" w:rsidRDefault="000234BB" w:rsidP="00725808">
            <w:pPr>
              <w:pStyle w:val="SmallStandard"/>
            </w:pPr>
            <w:r w:rsidRPr="00491287">
              <w:t xml:space="preserve">References the TerminalRole of PinComponentReference. This is required to specify a Mating for EEComponents with other EEComponents or a Harness. </w:t>
            </w:r>
          </w:p>
          <w:p w14:paraId="50C1C9D2" w14:textId="77777777" w:rsidR="000234BB" w:rsidRDefault="000234BB" w:rsidP="00725808">
            <w:pPr>
              <w:pStyle w:val="SmallStandard"/>
            </w:pPr>
            <w:r w:rsidRPr="00491287">
              <w:t>(KBLFRM-401)</w:t>
            </w:r>
          </w:p>
        </w:tc>
      </w:tr>
      <w:tr w:rsidR="000234BB" w:rsidRPr="00CC6307" w14:paraId="39D459D8" w14:textId="77777777" w:rsidTr="00725808">
        <w:tc>
          <w:tcPr>
            <w:tcW w:w="1573" w:type="dxa"/>
          </w:tcPr>
          <w:p w14:paraId="00956B23" w14:textId="77777777" w:rsidR="000234BB" w:rsidRPr="00634625" w:rsidRDefault="000234BB" w:rsidP="00725808">
            <w:pPr>
              <w:pStyle w:val="SmallStandard"/>
            </w:pPr>
            <w:r>
              <w:t>PinComponent</w:t>
            </w:r>
          </w:p>
        </w:tc>
        <w:tc>
          <w:tcPr>
            <w:tcW w:w="1574" w:type="dxa"/>
          </w:tcPr>
          <w:p w14:paraId="7F3BC845" w14:textId="77777777" w:rsidR="000234BB" w:rsidRPr="00132C43" w:rsidRDefault="000234BB" w:rsidP="00725808">
            <w:pPr>
              <w:pStyle w:val="SmallStandard"/>
            </w:pPr>
            <w:r>
              <w:t>pinComponent</w:t>
            </w:r>
          </w:p>
        </w:tc>
        <w:tc>
          <w:tcPr>
            <w:tcW w:w="708" w:type="dxa"/>
          </w:tcPr>
          <w:p w14:paraId="337F05DD" w14:textId="77777777" w:rsidR="000234BB" w:rsidRPr="00D331EF" w:rsidRDefault="000234BB" w:rsidP="00725808">
            <w:pPr>
              <w:pStyle w:val="SmallStandard"/>
            </w:pPr>
            <w:r w:rsidRPr="00574783">
              <w:t>1</w:t>
            </w:r>
          </w:p>
        </w:tc>
        <w:tc>
          <w:tcPr>
            <w:tcW w:w="709" w:type="dxa"/>
          </w:tcPr>
          <w:p w14:paraId="2B10CBF9" w14:textId="77777777" w:rsidR="000234BB" w:rsidRPr="00D331EF" w:rsidRDefault="000234BB" w:rsidP="00725808">
            <w:pPr>
              <w:pStyle w:val="SmallStandard"/>
            </w:pPr>
            <w:r w:rsidRPr="00207506">
              <w:t>0..*</w:t>
            </w:r>
          </w:p>
        </w:tc>
        <w:tc>
          <w:tcPr>
            <w:tcW w:w="567" w:type="dxa"/>
          </w:tcPr>
          <w:p w14:paraId="3E6DDD62" w14:textId="77777777" w:rsidR="000234BB" w:rsidRPr="00D331EF" w:rsidRDefault="000234BB" w:rsidP="00725808">
            <w:pPr>
              <w:pStyle w:val="SmallStandard"/>
            </w:pPr>
            <w:r>
              <w:t>N</w:t>
            </w:r>
          </w:p>
        </w:tc>
        <w:tc>
          <w:tcPr>
            <w:tcW w:w="3969" w:type="dxa"/>
          </w:tcPr>
          <w:p w14:paraId="17D2CED9" w14:textId="77777777" w:rsidR="000234BB" w:rsidRDefault="000234BB" w:rsidP="00725808">
            <w:pPr>
              <w:pStyle w:val="SmallStandard"/>
            </w:pPr>
            <w:r w:rsidRPr="00491287">
              <w:t xml:space="preserve">Points to the PinComponent referenced by the PinComponent reference. </w:t>
            </w:r>
          </w:p>
          <w:p w14:paraId="0D5610EF" w14:textId="77777777" w:rsidR="000234BB" w:rsidRDefault="000234BB" w:rsidP="00725808">
            <w:pPr>
              <w:pStyle w:val="SmallStandard"/>
            </w:pPr>
            <w:r w:rsidRPr="00491287">
              <w:t>(KBLFRM-401)</w:t>
            </w:r>
          </w:p>
        </w:tc>
      </w:tr>
    </w:tbl>
    <w:p w14:paraId="2287961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BBBE35E" w14:textId="77777777" w:rsidTr="00725808">
        <w:tc>
          <w:tcPr>
            <w:tcW w:w="2296" w:type="dxa"/>
            <w:gridSpan w:val="2"/>
          </w:tcPr>
          <w:p w14:paraId="4695323D"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4B5381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7365DDF" w14:textId="77777777" w:rsidR="000234BB" w:rsidRDefault="000234BB" w:rsidP="00725808">
            <w:pPr>
              <w:jc w:val="center"/>
              <w:rPr>
                <w:b/>
                <w:sz w:val="16"/>
                <w:szCs w:val="16"/>
                <w:lang w:val="en-GB"/>
              </w:rPr>
            </w:pPr>
            <w:r>
              <w:rPr>
                <w:b/>
                <w:sz w:val="16"/>
                <w:szCs w:val="16"/>
                <w:lang w:val="en-GB"/>
              </w:rPr>
              <w:t>General</w:t>
            </w:r>
          </w:p>
        </w:tc>
      </w:tr>
      <w:tr w:rsidR="000234BB" w:rsidRPr="00720F6F" w14:paraId="3FEB96E4" w14:textId="77777777" w:rsidTr="00725808">
        <w:tc>
          <w:tcPr>
            <w:tcW w:w="1588" w:type="dxa"/>
          </w:tcPr>
          <w:p w14:paraId="120E5F33" w14:textId="77777777" w:rsidR="000234BB" w:rsidRDefault="000234BB" w:rsidP="00725808">
            <w:pPr>
              <w:rPr>
                <w:b/>
                <w:sz w:val="16"/>
                <w:szCs w:val="16"/>
                <w:lang w:val="en-GB"/>
              </w:rPr>
            </w:pPr>
            <w:r>
              <w:rPr>
                <w:b/>
                <w:sz w:val="16"/>
                <w:szCs w:val="16"/>
                <w:lang w:val="en-GB"/>
              </w:rPr>
              <w:t>Type</w:t>
            </w:r>
          </w:p>
        </w:tc>
        <w:tc>
          <w:tcPr>
            <w:tcW w:w="708" w:type="dxa"/>
          </w:tcPr>
          <w:p w14:paraId="4C66D708" w14:textId="77777777" w:rsidR="000234BB" w:rsidRDefault="000234BB" w:rsidP="00725808">
            <w:pPr>
              <w:rPr>
                <w:b/>
                <w:sz w:val="16"/>
                <w:szCs w:val="16"/>
                <w:lang w:val="en-GB"/>
              </w:rPr>
            </w:pPr>
            <w:r>
              <w:rPr>
                <w:b/>
                <w:sz w:val="16"/>
                <w:szCs w:val="16"/>
                <w:lang w:val="en-GB"/>
              </w:rPr>
              <w:t>Mult</w:t>
            </w:r>
          </w:p>
        </w:tc>
        <w:tc>
          <w:tcPr>
            <w:tcW w:w="1560" w:type="dxa"/>
          </w:tcPr>
          <w:p w14:paraId="20542DE4" w14:textId="77777777" w:rsidR="000234BB" w:rsidRDefault="000234BB" w:rsidP="00725808">
            <w:pPr>
              <w:rPr>
                <w:b/>
                <w:sz w:val="16"/>
                <w:szCs w:val="16"/>
                <w:lang w:val="en-GB"/>
              </w:rPr>
            </w:pPr>
            <w:r>
              <w:rPr>
                <w:b/>
                <w:sz w:val="16"/>
                <w:szCs w:val="16"/>
                <w:lang w:val="en-GB"/>
              </w:rPr>
              <w:t>Role</w:t>
            </w:r>
          </w:p>
        </w:tc>
        <w:tc>
          <w:tcPr>
            <w:tcW w:w="708" w:type="dxa"/>
          </w:tcPr>
          <w:p w14:paraId="58715174" w14:textId="77777777" w:rsidR="000234BB" w:rsidRDefault="000234BB" w:rsidP="00725808">
            <w:pPr>
              <w:rPr>
                <w:b/>
                <w:sz w:val="16"/>
                <w:szCs w:val="16"/>
                <w:lang w:val="en-GB"/>
              </w:rPr>
            </w:pPr>
            <w:r>
              <w:rPr>
                <w:b/>
                <w:sz w:val="16"/>
                <w:szCs w:val="16"/>
                <w:lang w:val="en-GB"/>
              </w:rPr>
              <w:t>Mult</w:t>
            </w:r>
          </w:p>
        </w:tc>
        <w:tc>
          <w:tcPr>
            <w:tcW w:w="567" w:type="dxa"/>
          </w:tcPr>
          <w:p w14:paraId="0E4EAFE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BBDEAF4" w14:textId="77777777" w:rsidR="000234BB" w:rsidRPr="008359F5" w:rsidRDefault="000234BB" w:rsidP="00725808">
            <w:pPr>
              <w:rPr>
                <w:b/>
                <w:sz w:val="16"/>
                <w:szCs w:val="16"/>
                <w:lang w:val="en-GB"/>
              </w:rPr>
            </w:pPr>
            <w:r>
              <w:rPr>
                <w:b/>
                <w:sz w:val="16"/>
                <w:szCs w:val="16"/>
                <w:lang w:val="en-GB"/>
              </w:rPr>
              <w:t>Comment</w:t>
            </w:r>
          </w:p>
        </w:tc>
      </w:tr>
      <w:tr w:rsidR="000234BB" w:rsidRPr="00CC6307" w14:paraId="0F7C3B84" w14:textId="77777777" w:rsidTr="00725808">
        <w:tc>
          <w:tcPr>
            <w:tcW w:w="1588" w:type="dxa"/>
          </w:tcPr>
          <w:p w14:paraId="4C08733B" w14:textId="77777777" w:rsidR="000234BB" w:rsidRPr="00634625" w:rsidRDefault="000234BB" w:rsidP="00725808">
            <w:pPr>
              <w:pStyle w:val="SmallStandard"/>
            </w:pPr>
            <w:r>
              <w:t>HousingComponentReference</w:t>
            </w:r>
          </w:p>
        </w:tc>
        <w:tc>
          <w:tcPr>
            <w:tcW w:w="708" w:type="dxa"/>
          </w:tcPr>
          <w:p w14:paraId="7B39866E" w14:textId="77777777" w:rsidR="000234BB" w:rsidRPr="00D331EF" w:rsidRDefault="000234BB" w:rsidP="00725808">
            <w:pPr>
              <w:pStyle w:val="SmallStandard"/>
            </w:pPr>
            <w:r w:rsidRPr="00D01517">
              <w:t>1</w:t>
            </w:r>
          </w:p>
        </w:tc>
        <w:tc>
          <w:tcPr>
            <w:tcW w:w="1560" w:type="dxa"/>
          </w:tcPr>
          <w:p w14:paraId="68E72EA8" w14:textId="77777777" w:rsidR="000234BB" w:rsidRPr="00132C43" w:rsidRDefault="000234BB" w:rsidP="00725808">
            <w:pPr>
              <w:pStyle w:val="SmallStandard"/>
            </w:pPr>
            <w:r>
              <w:t>pinComponentRef</w:t>
            </w:r>
          </w:p>
        </w:tc>
        <w:tc>
          <w:tcPr>
            <w:tcW w:w="708" w:type="dxa"/>
          </w:tcPr>
          <w:p w14:paraId="07F5D740" w14:textId="77777777" w:rsidR="000234BB" w:rsidRPr="00D331EF" w:rsidRDefault="000234BB" w:rsidP="00725808">
            <w:pPr>
              <w:pStyle w:val="SmallStandard"/>
            </w:pPr>
            <w:r w:rsidRPr="00D01517">
              <w:t>0..*</w:t>
            </w:r>
          </w:p>
        </w:tc>
        <w:tc>
          <w:tcPr>
            <w:tcW w:w="567" w:type="dxa"/>
          </w:tcPr>
          <w:p w14:paraId="7D4F5B28" w14:textId="77777777" w:rsidR="000234BB" w:rsidRDefault="000234BB" w:rsidP="00725808">
            <w:pPr>
              <w:pStyle w:val="SmallStandard"/>
            </w:pPr>
            <w:r>
              <w:t>Y</w:t>
            </w:r>
          </w:p>
        </w:tc>
        <w:tc>
          <w:tcPr>
            <w:tcW w:w="3969" w:type="dxa"/>
          </w:tcPr>
          <w:p w14:paraId="6869147A" w14:textId="77777777" w:rsidR="000234BB" w:rsidRDefault="000234BB" w:rsidP="00725808">
            <w:pPr>
              <w:pStyle w:val="SmallStandard"/>
            </w:pPr>
            <w:r w:rsidRPr="00491287">
              <w:t xml:space="preserve">Specifies the PinComponentReferences used in the HousingComponentReference. </w:t>
            </w:r>
          </w:p>
          <w:p w14:paraId="22436B68" w14:textId="77777777" w:rsidR="000234BB" w:rsidRDefault="000234BB" w:rsidP="00725808">
            <w:pPr>
              <w:pStyle w:val="SmallStandard"/>
            </w:pPr>
            <w:r w:rsidRPr="00491287">
              <w:t>(KBLFRM-401)</w:t>
            </w:r>
          </w:p>
        </w:tc>
      </w:tr>
      <w:tr w:rsidR="000234BB" w:rsidRPr="00CC6307" w14:paraId="7D48720E" w14:textId="77777777" w:rsidTr="00725808">
        <w:tc>
          <w:tcPr>
            <w:tcW w:w="1588" w:type="dxa"/>
          </w:tcPr>
          <w:p w14:paraId="2C03FC6A" w14:textId="77777777" w:rsidR="000234BB" w:rsidRPr="00634625" w:rsidRDefault="000234BB" w:rsidP="00725808">
            <w:pPr>
              <w:pStyle w:val="SmallStandard"/>
            </w:pPr>
            <w:r>
              <w:t>PinWireMappingPoint</w:t>
            </w:r>
          </w:p>
        </w:tc>
        <w:tc>
          <w:tcPr>
            <w:tcW w:w="708" w:type="dxa"/>
          </w:tcPr>
          <w:p w14:paraId="2FF73099" w14:textId="77777777" w:rsidR="000234BB" w:rsidRDefault="000234BB" w:rsidP="00725808"/>
        </w:tc>
        <w:tc>
          <w:tcPr>
            <w:tcW w:w="1560" w:type="dxa"/>
          </w:tcPr>
          <w:p w14:paraId="39101900" w14:textId="77777777" w:rsidR="000234BB" w:rsidRPr="00132C43" w:rsidRDefault="000234BB" w:rsidP="00725808">
            <w:pPr>
              <w:pStyle w:val="SmallStandard"/>
            </w:pPr>
            <w:r>
              <w:t>pinComponentReference</w:t>
            </w:r>
          </w:p>
        </w:tc>
        <w:tc>
          <w:tcPr>
            <w:tcW w:w="708" w:type="dxa"/>
          </w:tcPr>
          <w:p w14:paraId="399BF06A" w14:textId="77777777" w:rsidR="000234BB" w:rsidRPr="00D331EF" w:rsidRDefault="000234BB" w:rsidP="00725808">
            <w:pPr>
              <w:pStyle w:val="SmallStandard"/>
            </w:pPr>
            <w:r w:rsidRPr="00D01517">
              <w:t>1</w:t>
            </w:r>
          </w:p>
        </w:tc>
        <w:tc>
          <w:tcPr>
            <w:tcW w:w="567" w:type="dxa"/>
          </w:tcPr>
          <w:p w14:paraId="2E62DD10" w14:textId="77777777" w:rsidR="000234BB" w:rsidRPr="00D331EF" w:rsidRDefault="000234BB" w:rsidP="00725808">
            <w:pPr>
              <w:pStyle w:val="SmallStandard"/>
            </w:pPr>
            <w:r>
              <w:t>N</w:t>
            </w:r>
          </w:p>
        </w:tc>
        <w:tc>
          <w:tcPr>
            <w:tcW w:w="3969" w:type="dxa"/>
          </w:tcPr>
          <w:p w14:paraId="21C77E63" w14:textId="77777777" w:rsidR="000234BB" w:rsidRDefault="000234BB" w:rsidP="00725808"/>
        </w:tc>
      </w:tr>
    </w:tbl>
    <w:p w14:paraId="5F4C77F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5" w:name="_9cbca9b30ad372350e9824200e403abd"/>
      <w:r>
        <w:rPr>
          <w:lang w:val="en-GB"/>
        </w:rPr>
        <w:t>PluggableTerminalRole</w:t>
      </w:r>
      <w:bookmarkEnd w:id="1435"/>
    </w:p>
    <w:p w14:paraId="13A37316" w14:textId="77777777" w:rsidR="000234BB" w:rsidRDefault="000234BB" w:rsidP="000234BB">
      <w:r>
        <w:rPr>
          <w:sz w:val="18"/>
          <w:szCs w:val="18"/>
        </w:rPr>
        <w:t>A PluggableTerminalRole defines the instance specific properties and relationships of a pluggable terminal.</w:t>
      </w:r>
    </w:p>
    <w:p w14:paraId="0082CE7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9966D25" w14:textId="77777777" w:rsidTr="00725808">
        <w:tc>
          <w:tcPr>
            <w:tcW w:w="2013" w:type="dxa"/>
            <w:tcMar>
              <w:top w:w="28" w:type="dxa"/>
              <w:left w:w="28" w:type="dxa"/>
              <w:bottom w:w="28" w:type="dxa"/>
              <w:right w:w="28" w:type="dxa"/>
            </w:tcMar>
          </w:tcPr>
          <w:p w14:paraId="35384D6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FF3B65" w14:textId="67758256" w:rsidR="000234BB" w:rsidRPr="00620BBE" w:rsidRDefault="004714EB" w:rsidP="00725808">
            <w:pPr>
              <w:pStyle w:val="SmallStandard"/>
            </w:pPr>
            <w:hyperlink w:anchor="_bb265c2d48b9c68af2d8d06af38005a9" w:history="1">
              <w:r w:rsidR="000234BB" w:rsidRPr="00620BBE">
                <w:rPr>
                  <w:rStyle w:val="Hyperlink"/>
                  <w:rFonts w:eastAsiaTheme="majorEastAsia"/>
                </w:rPr>
                <w:t>TerminalRole</w:t>
              </w:r>
            </w:hyperlink>
          </w:p>
        </w:tc>
      </w:tr>
      <w:tr w:rsidR="000234BB" w:rsidRPr="008359F5" w14:paraId="19438690" w14:textId="77777777" w:rsidTr="00725808">
        <w:tc>
          <w:tcPr>
            <w:tcW w:w="2013" w:type="dxa"/>
            <w:tcMar>
              <w:top w:w="28" w:type="dxa"/>
              <w:left w:w="28" w:type="dxa"/>
              <w:bottom w:w="28" w:type="dxa"/>
              <w:right w:w="28" w:type="dxa"/>
            </w:tcMar>
          </w:tcPr>
          <w:p w14:paraId="3AE5DF5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B5B73E" w14:textId="77777777" w:rsidR="000234BB" w:rsidRDefault="000234BB" w:rsidP="00725808"/>
        </w:tc>
      </w:tr>
      <w:tr w:rsidR="000234BB" w:rsidRPr="008359F5" w14:paraId="1AFB4D4E" w14:textId="77777777" w:rsidTr="00725808">
        <w:tc>
          <w:tcPr>
            <w:tcW w:w="2013" w:type="dxa"/>
            <w:tcMar>
              <w:top w:w="28" w:type="dxa"/>
              <w:left w:w="28" w:type="dxa"/>
              <w:bottom w:w="28" w:type="dxa"/>
              <w:right w:w="28" w:type="dxa"/>
            </w:tcMar>
          </w:tcPr>
          <w:p w14:paraId="4E8E0F4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AEC6C16" w14:textId="77777777" w:rsidR="000234BB" w:rsidRPr="000437C1" w:rsidRDefault="000234BB" w:rsidP="00725808">
            <w:pPr>
              <w:pStyle w:val="SmallStandard"/>
            </w:pPr>
            <w:r>
              <w:t>false</w:t>
            </w:r>
          </w:p>
        </w:tc>
      </w:tr>
    </w:tbl>
    <w:p w14:paraId="35D15D7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6" w:name="_335ff8f940201a18324b3b1097727c4c"/>
      <w:r>
        <w:rPr>
          <w:lang w:val="en-GB"/>
        </w:rPr>
        <w:t>RingTerminalRole</w:t>
      </w:r>
      <w:bookmarkEnd w:id="1436"/>
    </w:p>
    <w:p w14:paraId="3BFC4812" w14:textId="77777777" w:rsidR="000234BB" w:rsidRDefault="000234BB" w:rsidP="000234BB">
      <w:r>
        <w:rPr>
          <w:sz w:val="18"/>
          <w:szCs w:val="18"/>
        </w:rPr>
        <w:t>A RingTerminalRole defines the instance specific properties and relationships of a ring terminal.</w:t>
      </w:r>
    </w:p>
    <w:p w14:paraId="5865B5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14FFBB9" w14:textId="77777777" w:rsidTr="00725808">
        <w:tc>
          <w:tcPr>
            <w:tcW w:w="2013" w:type="dxa"/>
            <w:tcMar>
              <w:top w:w="28" w:type="dxa"/>
              <w:left w:w="28" w:type="dxa"/>
              <w:bottom w:w="28" w:type="dxa"/>
              <w:right w:w="28" w:type="dxa"/>
            </w:tcMar>
          </w:tcPr>
          <w:p w14:paraId="50E55D7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A4056D6" w14:textId="221609F7" w:rsidR="000234BB" w:rsidRPr="00620BBE" w:rsidRDefault="004714EB" w:rsidP="00725808">
            <w:pPr>
              <w:pStyle w:val="SmallStandard"/>
            </w:pPr>
            <w:hyperlink w:anchor="_bb265c2d48b9c68af2d8d06af38005a9" w:history="1">
              <w:r w:rsidR="000234BB" w:rsidRPr="00620BBE">
                <w:rPr>
                  <w:rStyle w:val="Hyperlink"/>
                  <w:rFonts w:eastAsiaTheme="majorEastAsia"/>
                </w:rPr>
                <w:t>TerminalRole</w:t>
              </w:r>
            </w:hyperlink>
          </w:p>
        </w:tc>
      </w:tr>
      <w:tr w:rsidR="000234BB" w:rsidRPr="008359F5" w14:paraId="3C99B76B" w14:textId="77777777" w:rsidTr="00725808">
        <w:tc>
          <w:tcPr>
            <w:tcW w:w="2013" w:type="dxa"/>
            <w:tcMar>
              <w:top w:w="28" w:type="dxa"/>
              <w:left w:w="28" w:type="dxa"/>
              <w:bottom w:w="28" w:type="dxa"/>
              <w:right w:w="28" w:type="dxa"/>
            </w:tcMar>
          </w:tcPr>
          <w:p w14:paraId="5478D9F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4E0EC7" w14:textId="77777777" w:rsidR="000234BB" w:rsidRDefault="000234BB" w:rsidP="00725808"/>
        </w:tc>
      </w:tr>
      <w:tr w:rsidR="000234BB" w:rsidRPr="008359F5" w14:paraId="673DC96B" w14:textId="77777777" w:rsidTr="00725808">
        <w:tc>
          <w:tcPr>
            <w:tcW w:w="2013" w:type="dxa"/>
            <w:tcMar>
              <w:top w:w="28" w:type="dxa"/>
              <w:left w:w="28" w:type="dxa"/>
              <w:bottom w:w="28" w:type="dxa"/>
              <w:right w:w="28" w:type="dxa"/>
            </w:tcMar>
          </w:tcPr>
          <w:p w14:paraId="701E568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E9ED34" w14:textId="77777777" w:rsidR="000234BB" w:rsidRPr="000437C1" w:rsidRDefault="000234BB" w:rsidP="00725808">
            <w:pPr>
              <w:pStyle w:val="SmallStandard"/>
            </w:pPr>
            <w:r>
              <w:t>false</w:t>
            </w:r>
          </w:p>
        </w:tc>
      </w:tr>
    </w:tbl>
    <w:p w14:paraId="4864EC6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7" w:name="_fd1f38bb703f2c4f18f4bef387608e02"/>
      <w:r>
        <w:rPr>
          <w:lang w:val="en-GB"/>
        </w:rPr>
        <w:t>SlotReference</w:t>
      </w:r>
      <w:bookmarkEnd w:id="1437"/>
    </w:p>
    <w:p w14:paraId="62CF1AA4" w14:textId="77777777" w:rsidR="000234BB" w:rsidRDefault="000234BB" w:rsidP="000234BB">
      <w:r>
        <w:rPr>
          <w:sz w:val="18"/>
          <w:szCs w:val="18"/>
        </w:rPr>
        <w:t xml:space="preserve">A </w:t>
      </w:r>
      <w:r>
        <w:rPr>
          <w:i/>
          <w:iCs/>
          <w:sz w:val="18"/>
          <w:szCs w:val="18"/>
        </w:rPr>
        <w:t>SlotReference</w:t>
      </w:r>
      <w:r>
        <w:rPr>
          <w:sz w:val="18"/>
          <w:szCs w:val="18"/>
        </w:rPr>
        <w:t xml:space="preserve"> represents the usage of a </w:t>
      </w:r>
      <w:r>
        <w:rPr>
          <w:i/>
          <w:iCs/>
          <w:sz w:val="18"/>
          <w:szCs w:val="18"/>
        </w:rPr>
        <w:t>Slot</w:t>
      </w:r>
      <w:r>
        <w:rPr>
          <w:sz w:val="18"/>
          <w:szCs w:val="18"/>
        </w:rPr>
        <w:t xml:space="preserve"> in the context of PartUsage or PartOccurrence.</w:t>
      </w:r>
    </w:p>
    <w:p w14:paraId="3E3DE7E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CE979B" w14:textId="77777777" w:rsidTr="00725808">
        <w:tc>
          <w:tcPr>
            <w:tcW w:w="2013" w:type="dxa"/>
            <w:tcMar>
              <w:top w:w="28" w:type="dxa"/>
              <w:left w:w="28" w:type="dxa"/>
              <w:bottom w:w="28" w:type="dxa"/>
              <w:right w:w="28" w:type="dxa"/>
            </w:tcMar>
          </w:tcPr>
          <w:p w14:paraId="67F5AEE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44B488" w14:textId="428911B6" w:rsidR="000234BB" w:rsidRPr="00620BBE" w:rsidRDefault="004714EB" w:rsidP="00725808">
            <w:pPr>
              <w:pStyle w:val="SmallStandard"/>
            </w:pPr>
            <w:hyperlink w:anchor="_dfa332981a3b3128613bd73f70641c5d" w:history="1">
              <w:r w:rsidR="000234BB" w:rsidRPr="00620BBE">
                <w:rPr>
                  <w:rStyle w:val="Hyperlink"/>
                  <w:rFonts w:eastAsiaTheme="majorEastAsia"/>
                </w:rPr>
                <w:t>AbstractSlotReference</w:t>
              </w:r>
            </w:hyperlink>
          </w:p>
        </w:tc>
      </w:tr>
      <w:tr w:rsidR="000234BB" w:rsidRPr="008359F5" w14:paraId="3024B227" w14:textId="77777777" w:rsidTr="00725808">
        <w:tc>
          <w:tcPr>
            <w:tcW w:w="2013" w:type="dxa"/>
            <w:tcMar>
              <w:top w:w="28" w:type="dxa"/>
              <w:left w:w="28" w:type="dxa"/>
              <w:bottom w:w="28" w:type="dxa"/>
              <w:right w:w="28" w:type="dxa"/>
            </w:tcMar>
          </w:tcPr>
          <w:p w14:paraId="6D9AD2B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93E77E" w14:textId="77777777" w:rsidR="000234BB" w:rsidRDefault="000234BB" w:rsidP="00725808"/>
        </w:tc>
      </w:tr>
      <w:tr w:rsidR="000234BB" w:rsidRPr="008359F5" w14:paraId="145E63E5" w14:textId="77777777" w:rsidTr="00725808">
        <w:tc>
          <w:tcPr>
            <w:tcW w:w="2013" w:type="dxa"/>
            <w:tcMar>
              <w:top w:w="28" w:type="dxa"/>
              <w:left w:w="28" w:type="dxa"/>
              <w:bottom w:w="28" w:type="dxa"/>
              <w:right w:w="28" w:type="dxa"/>
            </w:tcMar>
          </w:tcPr>
          <w:p w14:paraId="0AD352C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1BFA4E" w14:textId="77777777" w:rsidR="000234BB" w:rsidRPr="000437C1" w:rsidRDefault="000234BB" w:rsidP="00725808">
            <w:pPr>
              <w:pStyle w:val="SmallStandard"/>
            </w:pPr>
            <w:r>
              <w:t>false</w:t>
            </w:r>
          </w:p>
        </w:tc>
      </w:tr>
    </w:tbl>
    <w:p w14:paraId="042B0EB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9235908" w14:textId="77777777" w:rsidTr="00725808">
        <w:tc>
          <w:tcPr>
            <w:tcW w:w="3856" w:type="dxa"/>
            <w:gridSpan w:val="3"/>
          </w:tcPr>
          <w:p w14:paraId="02DFBFF3" w14:textId="77777777" w:rsidR="000234BB" w:rsidRDefault="000234BB" w:rsidP="00725808">
            <w:pPr>
              <w:jc w:val="center"/>
              <w:rPr>
                <w:b/>
                <w:sz w:val="16"/>
                <w:szCs w:val="16"/>
                <w:lang w:val="en-GB"/>
              </w:rPr>
            </w:pPr>
            <w:r>
              <w:rPr>
                <w:b/>
                <w:sz w:val="16"/>
                <w:szCs w:val="16"/>
                <w:lang w:val="en-GB"/>
              </w:rPr>
              <w:t>Other End</w:t>
            </w:r>
          </w:p>
        </w:tc>
        <w:tc>
          <w:tcPr>
            <w:tcW w:w="708" w:type="dxa"/>
          </w:tcPr>
          <w:p w14:paraId="5CD3755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74A5172" w14:textId="77777777" w:rsidR="000234BB" w:rsidRDefault="000234BB" w:rsidP="00725808">
            <w:pPr>
              <w:jc w:val="center"/>
              <w:rPr>
                <w:b/>
                <w:sz w:val="16"/>
                <w:szCs w:val="16"/>
                <w:lang w:val="en-GB"/>
              </w:rPr>
            </w:pPr>
            <w:r>
              <w:rPr>
                <w:b/>
                <w:sz w:val="16"/>
                <w:szCs w:val="16"/>
                <w:lang w:val="en-GB"/>
              </w:rPr>
              <w:t>General</w:t>
            </w:r>
          </w:p>
        </w:tc>
      </w:tr>
      <w:tr w:rsidR="000234BB" w:rsidRPr="00720F6F" w14:paraId="612CC20B" w14:textId="77777777" w:rsidTr="00725808">
        <w:tc>
          <w:tcPr>
            <w:tcW w:w="1573" w:type="dxa"/>
          </w:tcPr>
          <w:p w14:paraId="1C1B60D9" w14:textId="77777777" w:rsidR="000234BB" w:rsidRDefault="000234BB" w:rsidP="00725808">
            <w:pPr>
              <w:rPr>
                <w:b/>
                <w:sz w:val="16"/>
                <w:szCs w:val="16"/>
                <w:lang w:val="en-GB"/>
              </w:rPr>
            </w:pPr>
            <w:r>
              <w:rPr>
                <w:b/>
                <w:sz w:val="16"/>
                <w:szCs w:val="16"/>
                <w:lang w:val="en-GB"/>
              </w:rPr>
              <w:t>Type</w:t>
            </w:r>
          </w:p>
        </w:tc>
        <w:tc>
          <w:tcPr>
            <w:tcW w:w="1574" w:type="dxa"/>
          </w:tcPr>
          <w:p w14:paraId="615F2F9C" w14:textId="77777777" w:rsidR="000234BB" w:rsidRDefault="000234BB" w:rsidP="00725808">
            <w:pPr>
              <w:rPr>
                <w:b/>
                <w:sz w:val="16"/>
                <w:szCs w:val="16"/>
                <w:lang w:val="en-GB"/>
              </w:rPr>
            </w:pPr>
            <w:r>
              <w:rPr>
                <w:b/>
                <w:sz w:val="16"/>
                <w:szCs w:val="16"/>
                <w:lang w:val="en-GB"/>
              </w:rPr>
              <w:t>Role</w:t>
            </w:r>
          </w:p>
        </w:tc>
        <w:tc>
          <w:tcPr>
            <w:tcW w:w="708" w:type="dxa"/>
          </w:tcPr>
          <w:p w14:paraId="1BB25827" w14:textId="77777777" w:rsidR="000234BB" w:rsidRDefault="000234BB" w:rsidP="00725808">
            <w:pPr>
              <w:rPr>
                <w:b/>
                <w:sz w:val="16"/>
                <w:szCs w:val="16"/>
                <w:lang w:val="en-GB"/>
              </w:rPr>
            </w:pPr>
            <w:r>
              <w:rPr>
                <w:b/>
                <w:sz w:val="16"/>
                <w:szCs w:val="16"/>
                <w:lang w:val="en-GB"/>
              </w:rPr>
              <w:t>Mult</w:t>
            </w:r>
          </w:p>
        </w:tc>
        <w:tc>
          <w:tcPr>
            <w:tcW w:w="709" w:type="dxa"/>
          </w:tcPr>
          <w:p w14:paraId="23EC99E6" w14:textId="77777777" w:rsidR="000234BB" w:rsidRDefault="000234BB" w:rsidP="00725808">
            <w:pPr>
              <w:rPr>
                <w:b/>
                <w:sz w:val="16"/>
                <w:szCs w:val="16"/>
                <w:lang w:val="en-GB"/>
              </w:rPr>
            </w:pPr>
            <w:r>
              <w:rPr>
                <w:b/>
                <w:sz w:val="16"/>
                <w:szCs w:val="16"/>
                <w:lang w:val="en-GB"/>
              </w:rPr>
              <w:t>Mult</w:t>
            </w:r>
          </w:p>
        </w:tc>
        <w:tc>
          <w:tcPr>
            <w:tcW w:w="567" w:type="dxa"/>
          </w:tcPr>
          <w:p w14:paraId="46D8DC3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88493F5" w14:textId="77777777" w:rsidR="000234BB" w:rsidRPr="008359F5" w:rsidRDefault="000234BB" w:rsidP="00725808">
            <w:pPr>
              <w:rPr>
                <w:b/>
                <w:sz w:val="16"/>
                <w:szCs w:val="16"/>
                <w:lang w:val="en-GB"/>
              </w:rPr>
            </w:pPr>
            <w:r>
              <w:rPr>
                <w:b/>
                <w:sz w:val="16"/>
                <w:szCs w:val="16"/>
                <w:lang w:val="en-GB"/>
              </w:rPr>
              <w:t>Comment</w:t>
            </w:r>
          </w:p>
        </w:tc>
      </w:tr>
      <w:tr w:rsidR="000234BB" w:rsidRPr="00CC6307" w14:paraId="31252B56" w14:textId="77777777" w:rsidTr="00725808">
        <w:tc>
          <w:tcPr>
            <w:tcW w:w="1573" w:type="dxa"/>
          </w:tcPr>
          <w:p w14:paraId="0D1D0800" w14:textId="77777777" w:rsidR="000234BB" w:rsidRPr="00634625" w:rsidRDefault="000234BB" w:rsidP="00725808">
            <w:pPr>
              <w:pStyle w:val="SmallStandard"/>
            </w:pPr>
            <w:r>
              <w:t>CavityReference</w:t>
            </w:r>
          </w:p>
        </w:tc>
        <w:tc>
          <w:tcPr>
            <w:tcW w:w="1574" w:type="dxa"/>
          </w:tcPr>
          <w:p w14:paraId="2DC89FF9" w14:textId="77777777" w:rsidR="000234BB" w:rsidRPr="00132C43" w:rsidRDefault="000234BB" w:rsidP="00725808">
            <w:pPr>
              <w:pStyle w:val="SmallStandard"/>
            </w:pPr>
            <w:r>
              <w:t>cavityReference</w:t>
            </w:r>
          </w:p>
        </w:tc>
        <w:tc>
          <w:tcPr>
            <w:tcW w:w="708" w:type="dxa"/>
          </w:tcPr>
          <w:p w14:paraId="04ADE13D" w14:textId="77777777" w:rsidR="000234BB" w:rsidRPr="00D331EF" w:rsidRDefault="000234BB" w:rsidP="00725808">
            <w:pPr>
              <w:pStyle w:val="SmallStandard"/>
            </w:pPr>
            <w:r w:rsidRPr="00574783">
              <w:t>0..*</w:t>
            </w:r>
          </w:p>
        </w:tc>
        <w:tc>
          <w:tcPr>
            <w:tcW w:w="709" w:type="dxa"/>
          </w:tcPr>
          <w:p w14:paraId="1DA6831B" w14:textId="77777777" w:rsidR="000234BB" w:rsidRPr="00D331EF" w:rsidRDefault="000234BB" w:rsidP="00725808">
            <w:pPr>
              <w:pStyle w:val="SmallStandard"/>
            </w:pPr>
            <w:r w:rsidRPr="00207506">
              <w:t>1</w:t>
            </w:r>
          </w:p>
        </w:tc>
        <w:tc>
          <w:tcPr>
            <w:tcW w:w="567" w:type="dxa"/>
          </w:tcPr>
          <w:p w14:paraId="18006127" w14:textId="77777777" w:rsidR="000234BB" w:rsidRDefault="000234BB" w:rsidP="00725808">
            <w:pPr>
              <w:pStyle w:val="SmallStandard"/>
            </w:pPr>
            <w:r>
              <w:t>Y</w:t>
            </w:r>
          </w:p>
        </w:tc>
        <w:tc>
          <w:tcPr>
            <w:tcW w:w="3969" w:type="dxa"/>
          </w:tcPr>
          <w:p w14:paraId="619BCD70" w14:textId="77777777" w:rsidR="000234BB" w:rsidRDefault="000234BB" w:rsidP="00725808">
            <w:pPr>
              <w:pStyle w:val="SmallStandard"/>
            </w:pPr>
            <w:r w:rsidRPr="00491287">
              <w:t>Specifies the CavityReferences used in the SlotReference.</w:t>
            </w:r>
          </w:p>
        </w:tc>
      </w:tr>
    </w:tbl>
    <w:p w14:paraId="79FC606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8" w:name="_13777e0fba506fa031ceb3390eea1949"/>
      <w:r>
        <w:rPr>
          <w:lang w:val="en-GB"/>
        </w:rPr>
        <w:t>SpliceTerminalRole</w:t>
      </w:r>
      <w:bookmarkEnd w:id="1438"/>
    </w:p>
    <w:p w14:paraId="620C1BCC" w14:textId="77777777" w:rsidR="000234BB" w:rsidRDefault="000234BB" w:rsidP="000234BB">
      <w:r>
        <w:rPr>
          <w:sz w:val="18"/>
          <w:szCs w:val="18"/>
        </w:rPr>
        <w:t>A SpliceTerminalRole defines the instance specific properties and relationships of a splice terminal.</w:t>
      </w:r>
    </w:p>
    <w:p w14:paraId="0593580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20DC905" w14:textId="77777777" w:rsidTr="00725808">
        <w:tc>
          <w:tcPr>
            <w:tcW w:w="2013" w:type="dxa"/>
            <w:tcMar>
              <w:top w:w="28" w:type="dxa"/>
              <w:left w:w="28" w:type="dxa"/>
              <w:bottom w:w="28" w:type="dxa"/>
              <w:right w:w="28" w:type="dxa"/>
            </w:tcMar>
          </w:tcPr>
          <w:p w14:paraId="00A49BC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F8BA3E" w14:textId="1F7949D0" w:rsidR="000234BB" w:rsidRPr="00620BBE" w:rsidRDefault="004714EB" w:rsidP="00725808">
            <w:pPr>
              <w:pStyle w:val="SmallStandard"/>
            </w:pPr>
            <w:hyperlink w:anchor="_bb265c2d48b9c68af2d8d06af38005a9" w:history="1">
              <w:r w:rsidR="000234BB" w:rsidRPr="00620BBE">
                <w:rPr>
                  <w:rStyle w:val="Hyperlink"/>
                  <w:rFonts w:eastAsiaTheme="majorEastAsia"/>
                </w:rPr>
                <w:t>TerminalRole</w:t>
              </w:r>
            </w:hyperlink>
          </w:p>
        </w:tc>
      </w:tr>
      <w:tr w:rsidR="000234BB" w:rsidRPr="008359F5" w14:paraId="0EE0BF2E" w14:textId="77777777" w:rsidTr="00725808">
        <w:tc>
          <w:tcPr>
            <w:tcW w:w="2013" w:type="dxa"/>
            <w:tcMar>
              <w:top w:w="28" w:type="dxa"/>
              <w:left w:w="28" w:type="dxa"/>
              <w:bottom w:w="28" w:type="dxa"/>
              <w:right w:w="28" w:type="dxa"/>
            </w:tcMar>
          </w:tcPr>
          <w:p w14:paraId="15E5AAB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D32FE2" w14:textId="77777777" w:rsidR="000234BB" w:rsidRDefault="000234BB" w:rsidP="00725808"/>
        </w:tc>
      </w:tr>
      <w:tr w:rsidR="000234BB" w:rsidRPr="008359F5" w14:paraId="49F34A79" w14:textId="77777777" w:rsidTr="00725808">
        <w:tc>
          <w:tcPr>
            <w:tcW w:w="2013" w:type="dxa"/>
            <w:tcMar>
              <w:top w:w="28" w:type="dxa"/>
              <w:left w:w="28" w:type="dxa"/>
              <w:bottom w:w="28" w:type="dxa"/>
              <w:right w:w="28" w:type="dxa"/>
            </w:tcMar>
          </w:tcPr>
          <w:p w14:paraId="5F13058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C7E042" w14:textId="77777777" w:rsidR="000234BB" w:rsidRPr="000437C1" w:rsidRDefault="000234BB" w:rsidP="00725808">
            <w:pPr>
              <w:pStyle w:val="SmallStandard"/>
            </w:pPr>
            <w:r>
              <w:t>false</w:t>
            </w:r>
          </w:p>
        </w:tc>
      </w:tr>
    </w:tbl>
    <w:p w14:paraId="157CDF9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95BCA83" w14:textId="77777777" w:rsidTr="00725808">
        <w:tc>
          <w:tcPr>
            <w:tcW w:w="2013" w:type="dxa"/>
            <w:tcMar>
              <w:top w:w="28" w:type="dxa"/>
              <w:left w:w="28" w:type="dxa"/>
              <w:bottom w:w="28" w:type="dxa"/>
              <w:right w:w="28" w:type="dxa"/>
            </w:tcMar>
          </w:tcPr>
          <w:p w14:paraId="729AA9AD"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26C3B6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D30758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71986F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062EC95" w14:textId="77777777" w:rsidTr="00725808">
        <w:tc>
          <w:tcPr>
            <w:tcW w:w="2013" w:type="dxa"/>
            <w:tcMar>
              <w:top w:w="28" w:type="dxa"/>
              <w:left w:w="28" w:type="dxa"/>
              <w:bottom w:w="28" w:type="dxa"/>
              <w:right w:w="28" w:type="dxa"/>
            </w:tcMar>
          </w:tcPr>
          <w:p w14:paraId="1174C515" w14:textId="77777777" w:rsidR="000234BB" w:rsidRPr="00620BBE" w:rsidRDefault="000234BB" w:rsidP="00725808">
            <w:pPr>
              <w:pStyle w:val="SmallStandard"/>
            </w:pPr>
            <w:r w:rsidRPr="00620BBE">
              <w:t>spliceType</w:t>
            </w:r>
          </w:p>
        </w:tc>
        <w:tc>
          <w:tcPr>
            <w:tcW w:w="1559" w:type="dxa"/>
            <w:tcMar>
              <w:top w:w="28" w:type="dxa"/>
              <w:left w:w="28" w:type="dxa"/>
              <w:bottom w:w="28" w:type="dxa"/>
              <w:right w:w="28" w:type="dxa"/>
            </w:tcMar>
          </w:tcPr>
          <w:p w14:paraId="47B960AA" w14:textId="77777777" w:rsidR="000234BB" w:rsidRPr="008359F5" w:rsidRDefault="000234BB" w:rsidP="00725808">
            <w:pPr>
              <w:pStyle w:val="SmallStandard"/>
            </w:pPr>
            <w:r w:rsidRPr="00D21799">
              <w:t>SpliceType</w:t>
            </w:r>
          </w:p>
        </w:tc>
        <w:tc>
          <w:tcPr>
            <w:tcW w:w="709" w:type="dxa"/>
            <w:tcMar>
              <w:top w:w="28" w:type="dxa"/>
              <w:left w:w="28" w:type="dxa"/>
              <w:bottom w:w="28" w:type="dxa"/>
              <w:right w:w="28" w:type="dxa"/>
            </w:tcMar>
          </w:tcPr>
          <w:p w14:paraId="2DBE2FC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43BACD9" w14:textId="77777777" w:rsidR="000234BB" w:rsidRDefault="000234BB" w:rsidP="00725808">
            <w:pPr>
              <w:jc w:val="left"/>
            </w:pPr>
            <w:r>
              <w:rPr>
                <w:sz w:val="16"/>
                <w:szCs w:val="16"/>
              </w:rPr>
              <w:t>Specifies the type of splice (inline, end).</w:t>
            </w:r>
          </w:p>
        </w:tc>
      </w:tr>
      <w:tr w:rsidR="000234BB" w:rsidRPr="006675E2" w14:paraId="3318DB9E" w14:textId="77777777" w:rsidTr="00725808">
        <w:tc>
          <w:tcPr>
            <w:tcW w:w="2013" w:type="dxa"/>
            <w:tcMar>
              <w:top w:w="28" w:type="dxa"/>
              <w:left w:w="28" w:type="dxa"/>
              <w:bottom w:w="28" w:type="dxa"/>
              <w:right w:w="28" w:type="dxa"/>
            </w:tcMar>
          </w:tcPr>
          <w:p w14:paraId="5E1ACB65" w14:textId="77777777" w:rsidR="000234BB" w:rsidRPr="00620BBE" w:rsidRDefault="000234BB" w:rsidP="00725808">
            <w:pPr>
              <w:pStyle w:val="SmallStandard"/>
            </w:pPr>
            <w:r w:rsidRPr="00620BBE">
              <w:t>insulationState</w:t>
            </w:r>
          </w:p>
        </w:tc>
        <w:tc>
          <w:tcPr>
            <w:tcW w:w="1559" w:type="dxa"/>
            <w:tcMar>
              <w:top w:w="28" w:type="dxa"/>
              <w:left w:w="28" w:type="dxa"/>
              <w:bottom w:w="28" w:type="dxa"/>
              <w:right w:w="28" w:type="dxa"/>
            </w:tcMar>
          </w:tcPr>
          <w:p w14:paraId="44F9D588" w14:textId="77777777" w:rsidR="000234BB" w:rsidRPr="008359F5" w:rsidRDefault="000234BB" w:rsidP="00725808">
            <w:pPr>
              <w:pStyle w:val="SmallStandard"/>
            </w:pPr>
            <w:r w:rsidRPr="00D21799">
              <w:t>InsulationState</w:t>
            </w:r>
          </w:p>
        </w:tc>
        <w:tc>
          <w:tcPr>
            <w:tcW w:w="709" w:type="dxa"/>
            <w:tcMar>
              <w:top w:w="28" w:type="dxa"/>
              <w:left w:w="28" w:type="dxa"/>
              <w:bottom w:w="28" w:type="dxa"/>
              <w:right w:w="28" w:type="dxa"/>
            </w:tcMar>
          </w:tcPr>
          <w:p w14:paraId="3F81953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945BAB7" w14:textId="77777777" w:rsidR="000234BB" w:rsidRDefault="000234BB" w:rsidP="00725808">
            <w:pPr>
              <w:jc w:val="left"/>
            </w:pPr>
            <w:r>
              <w:rPr>
                <w:sz w:val="16"/>
                <w:szCs w:val="16"/>
              </w:rPr>
              <w:t>Specifies the insulation state of the splice, in other words is electrically insulated or not.</w:t>
            </w:r>
          </w:p>
        </w:tc>
      </w:tr>
    </w:tbl>
    <w:p w14:paraId="5BAE0DC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9" w:name="_bec6f76f3a1872d98aa841de34f558d7"/>
      <w:r>
        <w:rPr>
          <w:lang w:val="en-GB"/>
        </w:rPr>
        <w:t>TerminalReceptionReference</w:t>
      </w:r>
      <w:bookmarkEnd w:id="1439"/>
    </w:p>
    <w:p w14:paraId="3F532272" w14:textId="77777777" w:rsidR="000234BB" w:rsidRDefault="000234BB" w:rsidP="000234BB">
      <w:r>
        <w:rPr>
          <w:sz w:val="18"/>
          <w:szCs w:val="18"/>
        </w:rPr>
        <w:t xml:space="preserve">A </w:t>
      </w:r>
      <w:r>
        <w:rPr>
          <w:i/>
          <w:iCs/>
          <w:sz w:val="18"/>
          <w:szCs w:val="18"/>
        </w:rPr>
        <w:t>TerminalReceptionReference</w:t>
      </w:r>
      <w:r>
        <w:rPr>
          <w:sz w:val="18"/>
          <w:szCs w:val="18"/>
        </w:rPr>
        <w:t xml:space="preserve"> is an instance of a </w:t>
      </w:r>
      <w:r>
        <w:rPr>
          <w:i/>
          <w:iCs/>
          <w:sz w:val="18"/>
          <w:szCs w:val="18"/>
        </w:rPr>
        <w:t>TerminalReception</w:t>
      </w:r>
      <w:r>
        <w:rPr>
          <w:sz w:val="18"/>
          <w:szCs w:val="18"/>
        </w:rPr>
        <w:t>.</w:t>
      </w:r>
    </w:p>
    <w:p w14:paraId="735D4E1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B30AEEC" w14:textId="77777777" w:rsidTr="00725808">
        <w:tc>
          <w:tcPr>
            <w:tcW w:w="2013" w:type="dxa"/>
            <w:tcMar>
              <w:top w:w="28" w:type="dxa"/>
              <w:left w:w="28" w:type="dxa"/>
              <w:bottom w:w="28" w:type="dxa"/>
              <w:right w:w="28" w:type="dxa"/>
            </w:tcMar>
          </w:tcPr>
          <w:p w14:paraId="5D8AEBE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587F0E1" w14:textId="77777777" w:rsidR="000234BB" w:rsidRDefault="000234BB" w:rsidP="00725808"/>
        </w:tc>
      </w:tr>
      <w:tr w:rsidR="000234BB" w:rsidRPr="008359F5" w14:paraId="5D1EA100" w14:textId="77777777" w:rsidTr="00725808">
        <w:tc>
          <w:tcPr>
            <w:tcW w:w="2013" w:type="dxa"/>
            <w:tcMar>
              <w:top w:w="28" w:type="dxa"/>
              <w:left w:w="28" w:type="dxa"/>
              <w:bottom w:w="28" w:type="dxa"/>
              <w:right w:w="28" w:type="dxa"/>
            </w:tcMar>
          </w:tcPr>
          <w:p w14:paraId="55B35CA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CF5CF4D" w14:textId="77777777" w:rsidR="000234BB" w:rsidRDefault="000234BB" w:rsidP="00725808"/>
        </w:tc>
      </w:tr>
      <w:tr w:rsidR="000234BB" w:rsidRPr="008359F5" w14:paraId="5B934950" w14:textId="77777777" w:rsidTr="00725808">
        <w:tc>
          <w:tcPr>
            <w:tcW w:w="2013" w:type="dxa"/>
            <w:tcMar>
              <w:top w:w="28" w:type="dxa"/>
              <w:left w:w="28" w:type="dxa"/>
              <w:bottom w:w="28" w:type="dxa"/>
              <w:right w:w="28" w:type="dxa"/>
            </w:tcMar>
          </w:tcPr>
          <w:p w14:paraId="7B1369A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2C8C751" w14:textId="77777777" w:rsidR="000234BB" w:rsidRPr="000437C1" w:rsidRDefault="000234BB" w:rsidP="00725808">
            <w:pPr>
              <w:pStyle w:val="SmallStandard"/>
            </w:pPr>
            <w:r>
              <w:t>false</w:t>
            </w:r>
          </w:p>
        </w:tc>
      </w:tr>
    </w:tbl>
    <w:p w14:paraId="3C70689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E62D90D" w14:textId="77777777" w:rsidTr="00725808">
        <w:tc>
          <w:tcPr>
            <w:tcW w:w="2013" w:type="dxa"/>
            <w:tcMar>
              <w:top w:w="28" w:type="dxa"/>
              <w:left w:w="28" w:type="dxa"/>
              <w:bottom w:w="28" w:type="dxa"/>
              <w:right w:w="28" w:type="dxa"/>
            </w:tcMar>
          </w:tcPr>
          <w:p w14:paraId="3F6848B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EBB27C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F1716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59774A6"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F4C4D62" w14:textId="77777777" w:rsidTr="00725808">
        <w:tc>
          <w:tcPr>
            <w:tcW w:w="2013" w:type="dxa"/>
            <w:tcMar>
              <w:top w:w="28" w:type="dxa"/>
              <w:left w:w="28" w:type="dxa"/>
              <w:bottom w:w="28" w:type="dxa"/>
              <w:right w:w="28" w:type="dxa"/>
            </w:tcMar>
          </w:tcPr>
          <w:p w14:paraId="712D8BE8"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7B5D285B"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FE22C9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2D638C2" w14:textId="77777777" w:rsidR="000234BB" w:rsidRDefault="000234BB" w:rsidP="00725808">
            <w:pPr>
              <w:jc w:val="left"/>
            </w:pPr>
            <w:r>
              <w:rPr>
                <w:sz w:val="16"/>
                <w:szCs w:val="16"/>
              </w:rPr>
              <w:t xml:space="preserve">Specifies a unique </w:t>
            </w:r>
            <w:r>
              <w:rPr>
                <w:i/>
                <w:iCs/>
                <w:sz w:val="16"/>
                <w:szCs w:val="16"/>
              </w:rPr>
              <w:t>identification</w:t>
            </w:r>
            <w:r>
              <w:rPr>
                <w:sz w:val="16"/>
                <w:szCs w:val="16"/>
              </w:rPr>
              <w:t xml:space="preserve"> of the </w:t>
            </w:r>
            <w:r>
              <w:rPr>
                <w:i/>
                <w:iCs/>
                <w:sz w:val="16"/>
                <w:szCs w:val="16"/>
              </w:rPr>
              <w:t>TerminalReceptionReference</w:t>
            </w:r>
            <w:r>
              <w:rPr>
                <w:sz w:val="16"/>
                <w:szCs w:val="16"/>
              </w:rPr>
              <w:t xml:space="preserve">. The </w:t>
            </w:r>
            <w:r>
              <w:rPr>
                <w:i/>
                <w:iCs/>
                <w:sz w:val="16"/>
                <w:szCs w:val="16"/>
              </w:rPr>
              <w:t>identification</w:t>
            </w:r>
            <w:r>
              <w:rPr>
                <w:sz w:val="16"/>
                <w:szCs w:val="16"/>
              </w:rPr>
              <w:t xml:space="preserve"> is guaranteed to be unique within the </w:t>
            </w:r>
            <w:r>
              <w:rPr>
                <w:i/>
                <w:iCs/>
                <w:sz w:val="16"/>
                <w:szCs w:val="16"/>
              </w:rPr>
              <w:t>TerminalRole</w:t>
            </w:r>
            <w:r>
              <w:rPr>
                <w:sz w:val="16"/>
                <w:szCs w:val="16"/>
              </w:rPr>
              <w:t xml:space="preserve"> (this might be for example a reception number).</w:t>
            </w:r>
          </w:p>
        </w:tc>
      </w:tr>
    </w:tbl>
    <w:p w14:paraId="3D41797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1864FAD" w14:textId="77777777" w:rsidTr="00725808">
        <w:tc>
          <w:tcPr>
            <w:tcW w:w="3856" w:type="dxa"/>
            <w:gridSpan w:val="3"/>
          </w:tcPr>
          <w:p w14:paraId="13DD0A3F" w14:textId="77777777" w:rsidR="000234BB" w:rsidRDefault="000234BB" w:rsidP="00725808">
            <w:pPr>
              <w:jc w:val="center"/>
              <w:rPr>
                <w:b/>
                <w:sz w:val="16"/>
                <w:szCs w:val="16"/>
                <w:lang w:val="en-GB"/>
              </w:rPr>
            </w:pPr>
            <w:r>
              <w:rPr>
                <w:b/>
                <w:sz w:val="16"/>
                <w:szCs w:val="16"/>
                <w:lang w:val="en-GB"/>
              </w:rPr>
              <w:t>Other End</w:t>
            </w:r>
          </w:p>
        </w:tc>
        <w:tc>
          <w:tcPr>
            <w:tcW w:w="708" w:type="dxa"/>
          </w:tcPr>
          <w:p w14:paraId="21DEC1B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9BA7779" w14:textId="77777777" w:rsidR="000234BB" w:rsidRDefault="000234BB" w:rsidP="00725808">
            <w:pPr>
              <w:jc w:val="center"/>
              <w:rPr>
                <w:b/>
                <w:sz w:val="16"/>
                <w:szCs w:val="16"/>
                <w:lang w:val="en-GB"/>
              </w:rPr>
            </w:pPr>
            <w:r>
              <w:rPr>
                <w:b/>
                <w:sz w:val="16"/>
                <w:szCs w:val="16"/>
                <w:lang w:val="en-GB"/>
              </w:rPr>
              <w:t>General</w:t>
            </w:r>
          </w:p>
        </w:tc>
      </w:tr>
      <w:tr w:rsidR="000234BB" w:rsidRPr="00720F6F" w14:paraId="7886A0FF" w14:textId="77777777" w:rsidTr="00725808">
        <w:tc>
          <w:tcPr>
            <w:tcW w:w="1573" w:type="dxa"/>
          </w:tcPr>
          <w:p w14:paraId="18AB56EC" w14:textId="77777777" w:rsidR="000234BB" w:rsidRDefault="000234BB" w:rsidP="00725808">
            <w:pPr>
              <w:rPr>
                <w:b/>
                <w:sz w:val="16"/>
                <w:szCs w:val="16"/>
                <w:lang w:val="en-GB"/>
              </w:rPr>
            </w:pPr>
            <w:r>
              <w:rPr>
                <w:b/>
                <w:sz w:val="16"/>
                <w:szCs w:val="16"/>
                <w:lang w:val="en-GB"/>
              </w:rPr>
              <w:t>Type</w:t>
            </w:r>
          </w:p>
        </w:tc>
        <w:tc>
          <w:tcPr>
            <w:tcW w:w="1574" w:type="dxa"/>
          </w:tcPr>
          <w:p w14:paraId="0032629F" w14:textId="77777777" w:rsidR="000234BB" w:rsidRDefault="000234BB" w:rsidP="00725808">
            <w:pPr>
              <w:rPr>
                <w:b/>
                <w:sz w:val="16"/>
                <w:szCs w:val="16"/>
                <w:lang w:val="en-GB"/>
              </w:rPr>
            </w:pPr>
            <w:r>
              <w:rPr>
                <w:b/>
                <w:sz w:val="16"/>
                <w:szCs w:val="16"/>
                <w:lang w:val="en-GB"/>
              </w:rPr>
              <w:t>Role</w:t>
            </w:r>
          </w:p>
        </w:tc>
        <w:tc>
          <w:tcPr>
            <w:tcW w:w="708" w:type="dxa"/>
          </w:tcPr>
          <w:p w14:paraId="27FE264C" w14:textId="77777777" w:rsidR="000234BB" w:rsidRDefault="000234BB" w:rsidP="00725808">
            <w:pPr>
              <w:rPr>
                <w:b/>
                <w:sz w:val="16"/>
                <w:szCs w:val="16"/>
                <w:lang w:val="en-GB"/>
              </w:rPr>
            </w:pPr>
            <w:r>
              <w:rPr>
                <w:b/>
                <w:sz w:val="16"/>
                <w:szCs w:val="16"/>
                <w:lang w:val="en-GB"/>
              </w:rPr>
              <w:t>Mult</w:t>
            </w:r>
          </w:p>
        </w:tc>
        <w:tc>
          <w:tcPr>
            <w:tcW w:w="709" w:type="dxa"/>
          </w:tcPr>
          <w:p w14:paraId="5C0FFA1A" w14:textId="77777777" w:rsidR="000234BB" w:rsidRDefault="000234BB" w:rsidP="00725808">
            <w:pPr>
              <w:rPr>
                <w:b/>
                <w:sz w:val="16"/>
                <w:szCs w:val="16"/>
                <w:lang w:val="en-GB"/>
              </w:rPr>
            </w:pPr>
            <w:r>
              <w:rPr>
                <w:b/>
                <w:sz w:val="16"/>
                <w:szCs w:val="16"/>
                <w:lang w:val="en-GB"/>
              </w:rPr>
              <w:t>Mult</w:t>
            </w:r>
          </w:p>
        </w:tc>
        <w:tc>
          <w:tcPr>
            <w:tcW w:w="567" w:type="dxa"/>
          </w:tcPr>
          <w:p w14:paraId="6BFAA8C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A2996B0" w14:textId="77777777" w:rsidR="000234BB" w:rsidRPr="008359F5" w:rsidRDefault="000234BB" w:rsidP="00725808">
            <w:pPr>
              <w:rPr>
                <w:b/>
                <w:sz w:val="16"/>
                <w:szCs w:val="16"/>
                <w:lang w:val="en-GB"/>
              </w:rPr>
            </w:pPr>
            <w:r>
              <w:rPr>
                <w:b/>
                <w:sz w:val="16"/>
                <w:szCs w:val="16"/>
                <w:lang w:val="en-GB"/>
              </w:rPr>
              <w:t>Comment</w:t>
            </w:r>
          </w:p>
        </w:tc>
      </w:tr>
      <w:tr w:rsidR="000234BB" w:rsidRPr="00CC6307" w14:paraId="06FB7754" w14:textId="77777777" w:rsidTr="00725808">
        <w:tc>
          <w:tcPr>
            <w:tcW w:w="1573" w:type="dxa"/>
          </w:tcPr>
          <w:p w14:paraId="5FDB4647" w14:textId="77777777" w:rsidR="000234BB" w:rsidRPr="00634625" w:rsidRDefault="000234BB" w:rsidP="00725808">
            <w:pPr>
              <w:pStyle w:val="SmallStandard"/>
            </w:pPr>
            <w:r>
              <w:t>TerminalReception</w:t>
            </w:r>
          </w:p>
        </w:tc>
        <w:tc>
          <w:tcPr>
            <w:tcW w:w="1574" w:type="dxa"/>
          </w:tcPr>
          <w:p w14:paraId="7A240481" w14:textId="77777777" w:rsidR="000234BB" w:rsidRPr="00132C43" w:rsidRDefault="000234BB" w:rsidP="00725808">
            <w:pPr>
              <w:pStyle w:val="SmallStandard"/>
            </w:pPr>
            <w:r>
              <w:t>terminalReception</w:t>
            </w:r>
          </w:p>
        </w:tc>
        <w:tc>
          <w:tcPr>
            <w:tcW w:w="708" w:type="dxa"/>
          </w:tcPr>
          <w:p w14:paraId="52CDCC96" w14:textId="77777777" w:rsidR="000234BB" w:rsidRPr="00D331EF" w:rsidRDefault="000234BB" w:rsidP="00725808">
            <w:pPr>
              <w:pStyle w:val="SmallStandard"/>
            </w:pPr>
            <w:r w:rsidRPr="00574783">
              <w:t>1</w:t>
            </w:r>
          </w:p>
        </w:tc>
        <w:tc>
          <w:tcPr>
            <w:tcW w:w="709" w:type="dxa"/>
          </w:tcPr>
          <w:p w14:paraId="3C2E7CEB" w14:textId="77777777" w:rsidR="000234BB" w:rsidRPr="00D331EF" w:rsidRDefault="000234BB" w:rsidP="00725808">
            <w:pPr>
              <w:pStyle w:val="SmallStandard"/>
            </w:pPr>
            <w:r w:rsidRPr="00207506">
              <w:t>0..*</w:t>
            </w:r>
          </w:p>
        </w:tc>
        <w:tc>
          <w:tcPr>
            <w:tcW w:w="567" w:type="dxa"/>
          </w:tcPr>
          <w:p w14:paraId="5E7B28D3" w14:textId="77777777" w:rsidR="000234BB" w:rsidRPr="00D331EF" w:rsidRDefault="000234BB" w:rsidP="00725808">
            <w:pPr>
              <w:pStyle w:val="SmallStandard"/>
            </w:pPr>
            <w:r>
              <w:t>N</w:t>
            </w:r>
          </w:p>
        </w:tc>
        <w:tc>
          <w:tcPr>
            <w:tcW w:w="3969" w:type="dxa"/>
          </w:tcPr>
          <w:p w14:paraId="35D9FE3F" w14:textId="77777777" w:rsidR="000234BB" w:rsidRDefault="000234BB" w:rsidP="00725808">
            <w:pPr>
              <w:jc w:val="left"/>
            </w:pPr>
            <w:r>
              <w:rPr>
                <w:sz w:val="16"/>
                <w:szCs w:val="16"/>
              </w:rPr>
              <w:t xml:space="preserve">References the </w:t>
            </w:r>
            <w:r>
              <w:rPr>
                <w:i/>
                <w:iCs/>
                <w:sz w:val="16"/>
                <w:szCs w:val="16"/>
              </w:rPr>
              <w:t>TerminalReception</w:t>
            </w:r>
            <w:r>
              <w:rPr>
                <w:sz w:val="16"/>
                <w:szCs w:val="16"/>
              </w:rPr>
              <w:t xml:space="preserve"> that is instanced by this </w:t>
            </w:r>
            <w:r>
              <w:rPr>
                <w:i/>
                <w:iCs/>
                <w:sz w:val="16"/>
                <w:szCs w:val="16"/>
              </w:rPr>
              <w:t>TerminalReceptionReference.</w:t>
            </w:r>
          </w:p>
        </w:tc>
      </w:tr>
    </w:tbl>
    <w:p w14:paraId="781D8D1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817C3B3" w14:textId="77777777" w:rsidTr="00725808">
        <w:tc>
          <w:tcPr>
            <w:tcW w:w="2296" w:type="dxa"/>
            <w:gridSpan w:val="2"/>
          </w:tcPr>
          <w:p w14:paraId="20BA47F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5682AA6"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838DA34" w14:textId="77777777" w:rsidR="000234BB" w:rsidRDefault="000234BB" w:rsidP="00725808">
            <w:pPr>
              <w:jc w:val="center"/>
              <w:rPr>
                <w:b/>
                <w:sz w:val="16"/>
                <w:szCs w:val="16"/>
                <w:lang w:val="en-GB"/>
              </w:rPr>
            </w:pPr>
            <w:r>
              <w:rPr>
                <w:b/>
                <w:sz w:val="16"/>
                <w:szCs w:val="16"/>
                <w:lang w:val="en-GB"/>
              </w:rPr>
              <w:t>General</w:t>
            </w:r>
          </w:p>
        </w:tc>
      </w:tr>
      <w:tr w:rsidR="000234BB" w:rsidRPr="00720F6F" w14:paraId="561AED47" w14:textId="77777777" w:rsidTr="00725808">
        <w:tc>
          <w:tcPr>
            <w:tcW w:w="1588" w:type="dxa"/>
          </w:tcPr>
          <w:p w14:paraId="32BB7675" w14:textId="77777777" w:rsidR="000234BB" w:rsidRDefault="000234BB" w:rsidP="00725808">
            <w:pPr>
              <w:rPr>
                <w:b/>
                <w:sz w:val="16"/>
                <w:szCs w:val="16"/>
                <w:lang w:val="en-GB"/>
              </w:rPr>
            </w:pPr>
            <w:r>
              <w:rPr>
                <w:b/>
                <w:sz w:val="16"/>
                <w:szCs w:val="16"/>
                <w:lang w:val="en-GB"/>
              </w:rPr>
              <w:t>Type</w:t>
            </w:r>
          </w:p>
        </w:tc>
        <w:tc>
          <w:tcPr>
            <w:tcW w:w="708" w:type="dxa"/>
          </w:tcPr>
          <w:p w14:paraId="5CBC2478" w14:textId="77777777" w:rsidR="000234BB" w:rsidRDefault="000234BB" w:rsidP="00725808">
            <w:pPr>
              <w:rPr>
                <w:b/>
                <w:sz w:val="16"/>
                <w:szCs w:val="16"/>
                <w:lang w:val="en-GB"/>
              </w:rPr>
            </w:pPr>
            <w:r>
              <w:rPr>
                <w:b/>
                <w:sz w:val="16"/>
                <w:szCs w:val="16"/>
                <w:lang w:val="en-GB"/>
              </w:rPr>
              <w:t>Mult</w:t>
            </w:r>
          </w:p>
        </w:tc>
        <w:tc>
          <w:tcPr>
            <w:tcW w:w="1560" w:type="dxa"/>
          </w:tcPr>
          <w:p w14:paraId="38CFF1C0" w14:textId="77777777" w:rsidR="000234BB" w:rsidRDefault="000234BB" w:rsidP="00725808">
            <w:pPr>
              <w:rPr>
                <w:b/>
                <w:sz w:val="16"/>
                <w:szCs w:val="16"/>
                <w:lang w:val="en-GB"/>
              </w:rPr>
            </w:pPr>
            <w:r>
              <w:rPr>
                <w:b/>
                <w:sz w:val="16"/>
                <w:szCs w:val="16"/>
                <w:lang w:val="en-GB"/>
              </w:rPr>
              <w:t>Role</w:t>
            </w:r>
          </w:p>
        </w:tc>
        <w:tc>
          <w:tcPr>
            <w:tcW w:w="708" w:type="dxa"/>
          </w:tcPr>
          <w:p w14:paraId="1C7A2AA5" w14:textId="77777777" w:rsidR="000234BB" w:rsidRDefault="000234BB" w:rsidP="00725808">
            <w:pPr>
              <w:rPr>
                <w:b/>
                <w:sz w:val="16"/>
                <w:szCs w:val="16"/>
                <w:lang w:val="en-GB"/>
              </w:rPr>
            </w:pPr>
            <w:r>
              <w:rPr>
                <w:b/>
                <w:sz w:val="16"/>
                <w:szCs w:val="16"/>
                <w:lang w:val="en-GB"/>
              </w:rPr>
              <w:t>Mult</w:t>
            </w:r>
          </w:p>
        </w:tc>
        <w:tc>
          <w:tcPr>
            <w:tcW w:w="567" w:type="dxa"/>
          </w:tcPr>
          <w:p w14:paraId="15C2B1E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92F4946" w14:textId="77777777" w:rsidR="000234BB" w:rsidRPr="008359F5" w:rsidRDefault="000234BB" w:rsidP="00725808">
            <w:pPr>
              <w:rPr>
                <w:b/>
                <w:sz w:val="16"/>
                <w:szCs w:val="16"/>
                <w:lang w:val="en-GB"/>
              </w:rPr>
            </w:pPr>
            <w:r>
              <w:rPr>
                <w:b/>
                <w:sz w:val="16"/>
                <w:szCs w:val="16"/>
                <w:lang w:val="en-GB"/>
              </w:rPr>
              <w:t>Comment</w:t>
            </w:r>
          </w:p>
        </w:tc>
      </w:tr>
      <w:tr w:rsidR="000234BB" w:rsidRPr="00CC6307" w14:paraId="7283DF9C" w14:textId="77777777" w:rsidTr="00725808">
        <w:tc>
          <w:tcPr>
            <w:tcW w:w="1588" w:type="dxa"/>
          </w:tcPr>
          <w:p w14:paraId="620D9761" w14:textId="77777777" w:rsidR="000234BB" w:rsidRPr="00634625" w:rsidRDefault="000234BB" w:rsidP="00725808">
            <w:pPr>
              <w:pStyle w:val="SmallStandard"/>
            </w:pPr>
            <w:r>
              <w:t>TerminalRole</w:t>
            </w:r>
          </w:p>
        </w:tc>
        <w:tc>
          <w:tcPr>
            <w:tcW w:w="708" w:type="dxa"/>
          </w:tcPr>
          <w:p w14:paraId="3E75553B" w14:textId="77777777" w:rsidR="000234BB" w:rsidRPr="00D331EF" w:rsidRDefault="000234BB" w:rsidP="00725808">
            <w:pPr>
              <w:pStyle w:val="SmallStandard"/>
            </w:pPr>
            <w:r w:rsidRPr="00D01517">
              <w:t>1</w:t>
            </w:r>
          </w:p>
        </w:tc>
        <w:tc>
          <w:tcPr>
            <w:tcW w:w="1560" w:type="dxa"/>
          </w:tcPr>
          <w:p w14:paraId="36538EFA" w14:textId="77777777" w:rsidR="000234BB" w:rsidRPr="00132C43" w:rsidRDefault="000234BB" w:rsidP="00725808">
            <w:pPr>
              <w:pStyle w:val="SmallStandard"/>
            </w:pPr>
            <w:r>
              <w:t>terminalReceptionReference</w:t>
            </w:r>
          </w:p>
        </w:tc>
        <w:tc>
          <w:tcPr>
            <w:tcW w:w="708" w:type="dxa"/>
          </w:tcPr>
          <w:p w14:paraId="3EA0DECB" w14:textId="77777777" w:rsidR="000234BB" w:rsidRPr="00D331EF" w:rsidRDefault="000234BB" w:rsidP="00725808">
            <w:pPr>
              <w:pStyle w:val="SmallStandard"/>
            </w:pPr>
            <w:r w:rsidRPr="00D01517">
              <w:t>0..*</w:t>
            </w:r>
          </w:p>
        </w:tc>
        <w:tc>
          <w:tcPr>
            <w:tcW w:w="567" w:type="dxa"/>
          </w:tcPr>
          <w:p w14:paraId="3C8FE0A5" w14:textId="77777777" w:rsidR="000234BB" w:rsidRDefault="000234BB" w:rsidP="00725808">
            <w:pPr>
              <w:pStyle w:val="SmallStandard"/>
            </w:pPr>
            <w:r>
              <w:t>Y</w:t>
            </w:r>
          </w:p>
        </w:tc>
        <w:tc>
          <w:tcPr>
            <w:tcW w:w="3969" w:type="dxa"/>
          </w:tcPr>
          <w:p w14:paraId="76A9FE0B" w14:textId="77777777" w:rsidR="000234BB" w:rsidRDefault="000234BB" w:rsidP="00725808">
            <w:pPr>
              <w:jc w:val="left"/>
            </w:pPr>
            <w:r>
              <w:rPr>
                <w:sz w:val="16"/>
                <w:szCs w:val="16"/>
              </w:rPr>
              <w:t xml:space="preserve">Specifies the </w:t>
            </w:r>
            <w:r>
              <w:rPr>
                <w:i/>
                <w:iCs/>
                <w:sz w:val="16"/>
                <w:szCs w:val="16"/>
              </w:rPr>
              <w:t xml:space="preserve">TerminalReceptionReferences </w:t>
            </w:r>
            <w:r>
              <w:rPr>
                <w:sz w:val="16"/>
                <w:szCs w:val="16"/>
              </w:rPr>
              <w:t xml:space="preserve">of this </w:t>
            </w:r>
            <w:r>
              <w:rPr>
                <w:i/>
                <w:iCs/>
                <w:sz w:val="16"/>
                <w:szCs w:val="16"/>
              </w:rPr>
              <w:t>TerminalRole.</w:t>
            </w:r>
          </w:p>
        </w:tc>
      </w:tr>
      <w:tr w:rsidR="000234BB" w:rsidRPr="00CC6307" w14:paraId="2F36DCDE" w14:textId="77777777" w:rsidTr="00725808">
        <w:tc>
          <w:tcPr>
            <w:tcW w:w="1588" w:type="dxa"/>
          </w:tcPr>
          <w:p w14:paraId="48264800" w14:textId="77777777" w:rsidR="000234BB" w:rsidRPr="00634625" w:rsidRDefault="000234BB" w:rsidP="00725808">
            <w:pPr>
              <w:pStyle w:val="SmallStandard"/>
            </w:pPr>
            <w:r>
              <w:t>CavityMountingDetail</w:t>
            </w:r>
          </w:p>
        </w:tc>
        <w:tc>
          <w:tcPr>
            <w:tcW w:w="708" w:type="dxa"/>
          </w:tcPr>
          <w:p w14:paraId="7FA50A3A" w14:textId="77777777" w:rsidR="000234BB" w:rsidRPr="00D331EF" w:rsidRDefault="000234BB" w:rsidP="00725808">
            <w:pPr>
              <w:pStyle w:val="SmallStandard"/>
            </w:pPr>
            <w:r w:rsidRPr="00D01517">
              <w:t>0..*</w:t>
            </w:r>
          </w:p>
        </w:tc>
        <w:tc>
          <w:tcPr>
            <w:tcW w:w="1560" w:type="dxa"/>
          </w:tcPr>
          <w:p w14:paraId="7986584A" w14:textId="77777777" w:rsidR="000234BB" w:rsidRPr="00132C43" w:rsidRDefault="000234BB" w:rsidP="00725808">
            <w:pPr>
              <w:pStyle w:val="SmallStandard"/>
            </w:pPr>
            <w:r>
              <w:t>terminalReceptionReference</w:t>
            </w:r>
          </w:p>
        </w:tc>
        <w:tc>
          <w:tcPr>
            <w:tcW w:w="708" w:type="dxa"/>
          </w:tcPr>
          <w:p w14:paraId="31F60D96" w14:textId="77777777" w:rsidR="000234BB" w:rsidRPr="00D331EF" w:rsidRDefault="000234BB" w:rsidP="00725808">
            <w:pPr>
              <w:pStyle w:val="SmallStandard"/>
            </w:pPr>
            <w:r w:rsidRPr="00D01517">
              <w:t>1</w:t>
            </w:r>
          </w:p>
        </w:tc>
        <w:tc>
          <w:tcPr>
            <w:tcW w:w="567" w:type="dxa"/>
          </w:tcPr>
          <w:p w14:paraId="47741353" w14:textId="77777777" w:rsidR="000234BB" w:rsidRPr="00D331EF" w:rsidRDefault="000234BB" w:rsidP="00725808">
            <w:pPr>
              <w:pStyle w:val="SmallStandard"/>
            </w:pPr>
            <w:r>
              <w:t>N</w:t>
            </w:r>
          </w:p>
        </w:tc>
        <w:tc>
          <w:tcPr>
            <w:tcW w:w="3969" w:type="dxa"/>
          </w:tcPr>
          <w:p w14:paraId="4B163D34" w14:textId="77777777" w:rsidR="000234BB" w:rsidRDefault="000234BB" w:rsidP="00725808">
            <w:pPr>
              <w:pStyle w:val="SmallStandard"/>
            </w:pPr>
            <w:r w:rsidRPr="00491287">
              <w:t xml:space="preserve">References the TerminalReception that is used for the detailed description of the cavity mounting. </w:t>
            </w:r>
          </w:p>
        </w:tc>
      </w:tr>
      <w:tr w:rsidR="000234BB" w:rsidRPr="00CC6307" w14:paraId="313CAD83" w14:textId="77777777" w:rsidTr="00725808">
        <w:tc>
          <w:tcPr>
            <w:tcW w:w="1588" w:type="dxa"/>
          </w:tcPr>
          <w:p w14:paraId="66C3F67B" w14:textId="77777777" w:rsidR="000234BB" w:rsidRPr="00634625" w:rsidRDefault="000234BB" w:rsidP="00725808">
            <w:pPr>
              <w:pStyle w:val="SmallStandard"/>
            </w:pPr>
            <w:r>
              <w:t>MatingDetail</w:t>
            </w:r>
          </w:p>
        </w:tc>
        <w:tc>
          <w:tcPr>
            <w:tcW w:w="708" w:type="dxa"/>
          </w:tcPr>
          <w:p w14:paraId="06D3B19E" w14:textId="77777777" w:rsidR="000234BB" w:rsidRPr="00D331EF" w:rsidRDefault="000234BB" w:rsidP="00725808">
            <w:pPr>
              <w:pStyle w:val="SmallStandard"/>
            </w:pPr>
            <w:r w:rsidRPr="00D01517">
              <w:t>0..*</w:t>
            </w:r>
          </w:p>
        </w:tc>
        <w:tc>
          <w:tcPr>
            <w:tcW w:w="1560" w:type="dxa"/>
          </w:tcPr>
          <w:p w14:paraId="0251A137" w14:textId="77777777" w:rsidR="000234BB" w:rsidRPr="00132C43" w:rsidRDefault="000234BB" w:rsidP="00725808">
            <w:pPr>
              <w:pStyle w:val="SmallStandard"/>
            </w:pPr>
            <w:r>
              <w:t>firstTerminalReception</w:t>
            </w:r>
          </w:p>
        </w:tc>
        <w:tc>
          <w:tcPr>
            <w:tcW w:w="708" w:type="dxa"/>
          </w:tcPr>
          <w:p w14:paraId="10A271E8" w14:textId="77777777" w:rsidR="000234BB" w:rsidRPr="00D331EF" w:rsidRDefault="000234BB" w:rsidP="00725808">
            <w:pPr>
              <w:pStyle w:val="SmallStandard"/>
            </w:pPr>
            <w:r w:rsidRPr="00D01517">
              <w:t>1</w:t>
            </w:r>
          </w:p>
        </w:tc>
        <w:tc>
          <w:tcPr>
            <w:tcW w:w="567" w:type="dxa"/>
          </w:tcPr>
          <w:p w14:paraId="42F88A3B" w14:textId="77777777" w:rsidR="000234BB" w:rsidRPr="00D331EF" w:rsidRDefault="000234BB" w:rsidP="00725808">
            <w:pPr>
              <w:pStyle w:val="SmallStandard"/>
            </w:pPr>
            <w:r>
              <w:t>N</w:t>
            </w:r>
          </w:p>
        </w:tc>
        <w:tc>
          <w:tcPr>
            <w:tcW w:w="3969" w:type="dxa"/>
          </w:tcPr>
          <w:p w14:paraId="53DBC5B6" w14:textId="77777777" w:rsidR="000234BB" w:rsidRDefault="000234BB" w:rsidP="00725808">
            <w:pPr>
              <w:pStyle w:val="SmallStandard"/>
            </w:pPr>
            <w:r w:rsidRPr="00491287">
              <w:t>References the first terminal reception that is mated.</w:t>
            </w:r>
          </w:p>
        </w:tc>
      </w:tr>
      <w:tr w:rsidR="000234BB" w:rsidRPr="00CC6307" w14:paraId="3C62E557" w14:textId="77777777" w:rsidTr="00725808">
        <w:tc>
          <w:tcPr>
            <w:tcW w:w="1588" w:type="dxa"/>
          </w:tcPr>
          <w:p w14:paraId="7FD93E9F" w14:textId="77777777" w:rsidR="000234BB" w:rsidRPr="00634625" w:rsidRDefault="000234BB" w:rsidP="00725808">
            <w:pPr>
              <w:pStyle w:val="SmallStandard"/>
            </w:pPr>
            <w:r>
              <w:t>MatingDetail</w:t>
            </w:r>
          </w:p>
        </w:tc>
        <w:tc>
          <w:tcPr>
            <w:tcW w:w="708" w:type="dxa"/>
          </w:tcPr>
          <w:p w14:paraId="4C445744" w14:textId="77777777" w:rsidR="000234BB" w:rsidRPr="00D331EF" w:rsidRDefault="000234BB" w:rsidP="00725808">
            <w:pPr>
              <w:pStyle w:val="SmallStandard"/>
            </w:pPr>
            <w:r w:rsidRPr="00D01517">
              <w:t>0..*</w:t>
            </w:r>
          </w:p>
        </w:tc>
        <w:tc>
          <w:tcPr>
            <w:tcW w:w="1560" w:type="dxa"/>
          </w:tcPr>
          <w:p w14:paraId="74D4AF21" w14:textId="77777777" w:rsidR="000234BB" w:rsidRPr="00132C43" w:rsidRDefault="000234BB" w:rsidP="00725808">
            <w:pPr>
              <w:pStyle w:val="SmallStandard"/>
            </w:pPr>
            <w:r>
              <w:t>secondTerminalReception</w:t>
            </w:r>
          </w:p>
        </w:tc>
        <w:tc>
          <w:tcPr>
            <w:tcW w:w="708" w:type="dxa"/>
          </w:tcPr>
          <w:p w14:paraId="1E4F869E" w14:textId="77777777" w:rsidR="000234BB" w:rsidRPr="00D331EF" w:rsidRDefault="000234BB" w:rsidP="00725808">
            <w:pPr>
              <w:pStyle w:val="SmallStandard"/>
            </w:pPr>
            <w:r w:rsidRPr="00D01517">
              <w:t>1</w:t>
            </w:r>
          </w:p>
        </w:tc>
        <w:tc>
          <w:tcPr>
            <w:tcW w:w="567" w:type="dxa"/>
          </w:tcPr>
          <w:p w14:paraId="6BEC182A" w14:textId="77777777" w:rsidR="000234BB" w:rsidRPr="00D331EF" w:rsidRDefault="000234BB" w:rsidP="00725808">
            <w:pPr>
              <w:pStyle w:val="SmallStandard"/>
            </w:pPr>
            <w:r>
              <w:t>N</w:t>
            </w:r>
          </w:p>
        </w:tc>
        <w:tc>
          <w:tcPr>
            <w:tcW w:w="3969" w:type="dxa"/>
          </w:tcPr>
          <w:p w14:paraId="5B67E902" w14:textId="77777777" w:rsidR="000234BB" w:rsidRDefault="000234BB" w:rsidP="00725808">
            <w:pPr>
              <w:pStyle w:val="SmallStandard"/>
            </w:pPr>
            <w:r w:rsidRPr="00491287">
              <w:t>References the second terminal reception that is mated.</w:t>
            </w:r>
          </w:p>
        </w:tc>
      </w:tr>
    </w:tbl>
    <w:p w14:paraId="39051ED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0" w:name="_bb265c2d48b9c68af2d8d06af38005a9"/>
      <w:r>
        <w:rPr>
          <w:lang w:val="en-GB"/>
        </w:rPr>
        <w:t>TerminalRole</w:t>
      </w:r>
      <w:bookmarkEnd w:id="1440"/>
    </w:p>
    <w:p w14:paraId="147DB91D" w14:textId="77777777" w:rsidR="000234BB" w:rsidRDefault="000234BB" w:rsidP="000234BB">
      <w:r>
        <w:rPr>
          <w:sz w:val="18"/>
          <w:szCs w:val="18"/>
        </w:rPr>
        <w:t>A TerminalRole defines the instance specific properties and relationships of a terminal.</w:t>
      </w:r>
    </w:p>
    <w:p w14:paraId="3633432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915EE8B" w14:textId="77777777" w:rsidTr="00725808">
        <w:tc>
          <w:tcPr>
            <w:tcW w:w="2013" w:type="dxa"/>
            <w:tcMar>
              <w:top w:w="28" w:type="dxa"/>
              <w:left w:w="28" w:type="dxa"/>
              <w:bottom w:w="28" w:type="dxa"/>
              <w:right w:w="28" w:type="dxa"/>
            </w:tcMar>
          </w:tcPr>
          <w:p w14:paraId="67A53E0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48CE0F" w14:textId="0B116A1C"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378F9605" w14:textId="77777777" w:rsidTr="00725808">
        <w:tc>
          <w:tcPr>
            <w:tcW w:w="2013" w:type="dxa"/>
            <w:tcMar>
              <w:top w:w="28" w:type="dxa"/>
              <w:left w:w="28" w:type="dxa"/>
              <w:bottom w:w="28" w:type="dxa"/>
              <w:right w:w="28" w:type="dxa"/>
            </w:tcMar>
          </w:tcPr>
          <w:p w14:paraId="296CFCD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52CED11" w14:textId="77777777" w:rsidR="000234BB" w:rsidRDefault="000234BB" w:rsidP="00725808"/>
        </w:tc>
      </w:tr>
      <w:tr w:rsidR="000234BB" w:rsidRPr="008359F5" w14:paraId="5C0604ED" w14:textId="77777777" w:rsidTr="00725808">
        <w:tc>
          <w:tcPr>
            <w:tcW w:w="2013" w:type="dxa"/>
            <w:tcMar>
              <w:top w:w="28" w:type="dxa"/>
              <w:left w:w="28" w:type="dxa"/>
              <w:bottom w:w="28" w:type="dxa"/>
              <w:right w:w="28" w:type="dxa"/>
            </w:tcMar>
          </w:tcPr>
          <w:p w14:paraId="1A7B066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CB23772" w14:textId="77777777" w:rsidR="000234BB" w:rsidRPr="000437C1" w:rsidRDefault="000234BB" w:rsidP="00725808">
            <w:pPr>
              <w:pStyle w:val="SmallStandard"/>
            </w:pPr>
            <w:r>
              <w:t>false</w:t>
            </w:r>
          </w:p>
        </w:tc>
      </w:tr>
    </w:tbl>
    <w:p w14:paraId="6DF7E35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E5AD2E4" w14:textId="77777777" w:rsidTr="00725808">
        <w:tc>
          <w:tcPr>
            <w:tcW w:w="2013" w:type="dxa"/>
            <w:tcMar>
              <w:top w:w="28" w:type="dxa"/>
              <w:left w:w="28" w:type="dxa"/>
              <w:bottom w:w="28" w:type="dxa"/>
              <w:right w:w="28" w:type="dxa"/>
            </w:tcMar>
          </w:tcPr>
          <w:p w14:paraId="59D897DB"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546891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E06441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6E4506"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49DFB80" w14:textId="77777777" w:rsidTr="00725808">
        <w:tc>
          <w:tcPr>
            <w:tcW w:w="2013" w:type="dxa"/>
            <w:tcMar>
              <w:top w:w="28" w:type="dxa"/>
              <w:left w:w="28" w:type="dxa"/>
              <w:bottom w:w="28" w:type="dxa"/>
              <w:right w:w="28" w:type="dxa"/>
            </w:tcMar>
          </w:tcPr>
          <w:p w14:paraId="2D595B42" w14:textId="77777777" w:rsidR="000234BB" w:rsidRPr="00620BBE" w:rsidRDefault="000234BB" w:rsidP="00725808">
            <w:pPr>
              <w:pStyle w:val="SmallStandard"/>
            </w:pPr>
            <w:r w:rsidRPr="00620BBE">
              <w:t>sealState</w:t>
            </w:r>
          </w:p>
        </w:tc>
        <w:tc>
          <w:tcPr>
            <w:tcW w:w="1559" w:type="dxa"/>
            <w:tcMar>
              <w:top w:w="28" w:type="dxa"/>
              <w:left w:w="28" w:type="dxa"/>
              <w:bottom w:w="28" w:type="dxa"/>
              <w:right w:w="28" w:type="dxa"/>
            </w:tcMar>
          </w:tcPr>
          <w:p w14:paraId="580EB224" w14:textId="77777777" w:rsidR="000234BB" w:rsidRPr="008359F5" w:rsidRDefault="000234BB" w:rsidP="00725808">
            <w:pPr>
              <w:pStyle w:val="SmallStandard"/>
            </w:pPr>
            <w:r w:rsidRPr="00D21799">
              <w:t>SealState</w:t>
            </w:r>
          </w:p>
        </w:tc>
        <w:tc>
          <w:tcPr>
            <w:tcW w:w="709" w:type="dxa"/>
            <w:tcMar>
              <w:top w:w="28" w:type="dxa"/>
              <w:left w:w="28" w:type="dxa"/>
              <w:bottom w:w="28" w:type="dxa"/>
              <w:right w:w="28" w:type="dxa"/>
            </w:tcMar>
          </w:tcPr>
          <w:p w14:paraId="46D4EDA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1AD68E5" w14:textId="77777777" w:rsidR="000234BB" w:rsidRDefault="000234BB" w:rsidP="00725808">
            <w:pPr>
              <w:jc w:val="left"/>
            </w:pPr>
            <w:r>
              <w:rPr>
                <w:sz w:val="16"/>
                <w:szCs w:val="16"/>
              </w:rPr>
              <w:t>Specifies if this instance of a terminal should be sealed (waterproof). This applies for example to SpliceTerminals.</w:t>
            </w:r>
          </w:p>
        </w:tc>
      </w:tr>
    </w:tbl>
    <w:p w14:paraId="5BC61CF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EA35BD6" w14:textId="77777777" w:rsidTr="00725808">
        <w:tc>
          <w:tcPr>
            <w:tcW w:w="3856" w:type="dxa"/>
            <w:gridSpan w:val="3"/>
          </w:tcPr>
          <w:p w14:paraId="5A5203CC" w14:textId="77777777" w:rsidR="000234BB" w:rsidRDefault="000234BB" w:rsidP="00725808">
            <w:pPr>
              <w:jc w:val="center"/>
              <w:rPr>
                <w:b/>
                <w:sz w:val="16"/>
                <w:szCs w:val="16"/>
                <w:lang w:val="en-GB"/>
              </w:rPr>
            </w:pPr>
            <w:r>
              <w:rPr>
                <w:b/>
                <w:sz w:val="16"/>
                <w:szCs w:val="16"/>
                <w:lang w:val="en-GB"/>
              </w:rPr>
              <w:t>Other End</w:t>
            </w:r>
          </w:p>
        </w:tc>
        <w:tc>
          <w:tcPr>
            <w:tcW w:w="708" w:type="dxa"/>
          </w:tcPr>
          <w:p w14:paraId="1768A1A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40F00ED" w14:textId="77777777" w:rsidR="000234BB" w:rsidRDefault="000234BB" w:rsidP="00725808">
            <w:pPr>
              <w:jc w:val="center"/>
              <w:rPr>
                <w:b/>
                <w:sz w:val="16"/>
                <w:szCs w:val="16"/>
                <w:lang w:val="en-GB"/>
              </w:rPr>
            </w:pPr>
            <w:r>
              <w:rPr>
                <w:b/>
                <w:sz w:val="16"/>
                <w:szCs w:val="16"/>
                <w:lang w:val="en-GB"/>
              </w:rPr>
              <w:t>General</w:t>
            </w:r>
          </w:p>
        </w:tc>
      </w:tr>
      <w:tr w:rsidR="000234BB" w:rsidRPr="00720F6F" w14:paraId="08AFF7F4" w14:textId="77777777" w:rsidTr="00725808">
        <w:tc>
          <w:tcPr>
            <w:tcW w:w="1573" w:type="dxa"/>
          </w:tcPr>
          <w:p w14:paraId="0C07157C" w14:textId="77777777" w:rsidR="000234BB" w:rsidRDefault="000234BB" w:rsidP="00725808">
            <w:pPr>
              <w:rPr>
                <w:b/>
                <w:sz w:val="16"/>
                <w:szCs w:val="16"/>
                <w:lang w:val="en-GB"/>
              </w:rPr>
            </w:pPr>
            <w:r>
              <w:rPr>
                <w:b/>
                <w:sz w:val="16"/>
                <w:szCs w:val="16"/>
                <w:lang w:val="en-GB"/>
              </w:rPr>
              <w:t>Type</w:t>
            </w:r>
          </w:p>
        </w:tc>
        <w:tc>
          <w:tcPr>
            <w:tcW w:w="1574" w:type="dxa"/>
          </w:tcPr>
          <w:p w14:paraId="06CFE987" w14:textId="77777777" w:rsidR="000234BB" w:rsidRDefault="000234BB" w:rsidP="00725808">
            <w:pPr>
              <w:rPr>
                <w:b/>
                <w:sz w:val="16"/>
                <w:szCs w:val="16"/>
                <w:lang w:val="en-GB"/>
              </w:rPr>
            </w:pPr>
            <w:r>
              <w:rPr>
                <w:b/>
                <w:sz w:val="16"/>
                <w:szCs w:val="16"/>
                <w:lang w:val="en-GB"/>
              </w:rPr>
              <w:t>Role</w:t>
            </w:r>
          </w:p>
        </w:tc>
        <w:tc>
          <w:tcPr>
            <w:tcW w:w="708" w:type="dxa"/>
          </w:tcPr>
          <w:p w14:paraId="713E8B59" w14:textId="77777777" w:rsidR="000234BB" w:rsidRDefault="000234BB" w:rsidP="00725808">
            <w:pPr>
              <w:rPr>
                <w:b/>
                <w:sz w:val="16"/>
                <w:szCs w:val="16"/>
                <w:lang w:val="en-GB"/>
              </w:rPr>
            </w:pPr>
            <w:r>
              <w:rPr>
                <w:b/>
                <w:sz w:val="16"/>
                <w:szCs w:val="16"/>
                <w:lang w:val="en-GB"/>
              </w:rPr>
              <w:t>Mult</w:t>
            </w:r>
          </w:p>
        </w:tc>
        <w:tc>
          <w:tcPr>
            <w:tcW w:w="709" w:type="dxa"/>
          </w:tcPr>
          <w:p w14:paraId="0774D517" w14:textId="77777777" w:rsidR="000234BB" w:rsidRDefault="000234BB" w:rsidP="00725808">
            <w:pPr>
              <w:rPr>
                <w:b/>
                <w:sz w:val="16"/>
                <w:szCs w:val="16"/>
                <w:lang w:val="en-GB"/>
              </w:rPr>
            </w:pPr>
            <w:r>
              <w:rPr>
                <w:b/>
                <w:sz w:val="16"/>
                <w:szCs w:val="16"/>
                <w:lang w:val="en-GB"/>
              </w:rPr>
              <w:t>Mult</w:t>
            </w:r>
          </w:p>
        </w:tc>
        <w:tc>
          <w:tcPr>
            <w:tcW w:w="567" w:type="dxa"/>
          </w:tcPr>
          <w:p w14:paraId="281F7B4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AC9BEF7" w14:textId="77777777" w:rsidR="000234BB" w:rsidRPr="008359F5" w:rsidRDefault="000234BB" w:rsidP="00725808">
            <w:pPr>
              <w:rPr>
                <w:b/>
                <w:sz w:val="16"/>
                <w:szCs w:val="16"/>
                <w:lang w:val="en-GB"/>
              </w:rPr>
            </w:pPr>
            <w:r>
              <w:rPr>
                <w:b/>
                <w:sz w:val="16"/>
                <w:szCs w:val="16"/>
                <w:lang w:val="en-GB"/>
              </w:rPr>
              <w:t>Comment</w:t>
            </w:r>
          </w:p>
        </w:tc>
      </w:tr>
      <w:tr w:rsidR="000234BB" w:rsidRPr="00CC6307" w14:paraId="57AF1009" w14:textId="77777777" w:rsidTr="00725808">
        <w:tc>
          <w:tcPr>
            <w:tcW w:w="1573" w:type="dxa"/>
          </w:tcPr>
          <w:p w14:paraId="61C80688" w14:textId="77777777" w:rsidR="000234BB" w:rsidRPr="00634625" w:rsidRDefault="000234BB" w:rsidP="00725808">
            <w:pPr>
              <w:pStyle w:val="SmallStandard"/>
            </w:pPr>
            <w:r>
              <w:t>ComponentPort</w:t>
            </w:r>
          </w:p>
        </w:tc>
        <w:tc>
          <w:tcPr>
            <w:tcW w:w="1574" w:type="dxa"/>
          </w:tcPr>
          <w:p w14:paraId="51AF86C4" w14:textId="77777777" w:rsidR="000234BB" w:rsidRPr="00132C43" w:rsidRDefault="000234BB" w:rsidP="00725808">
            <w:pPr>
              <w:pStyle w:val="SmallStandard"/>
            </w:pPr>
            <w:r>
              <w:t>componentPort</w:t>
            </w:r>
          </w:p>
        </w:tc>
        <w:tc>
          <w:tcPr>
            <w:tcW w:w="708" w:type="dxa"/>
          </w:tcPr>
          <w:p w14:paraId="55D1F49A" w14:textId="77777777" w:rsidR="000234BB" w:rsidRPr="00D331EF" w:rsidRDefault="000234BB" w:rsidP="00725808">
            <w:pPr>
              <w:pStyle w:val="SmallStandard"/>
            </w:pPr>
            <w:r w:rsidRPr="00574783">
              <w:t>0..1</w:t>
            </w:r>
          </w:p>
        </w:tc>
        <w:tc>
          <w:tcPr>
            <w:tcW w:w="709" w:type="dxa"/>
          </w:tcPr>
          <w:p w14:paraId="72A1AB42" w14:textId="77777777" w:rsidR="000234BB" w:rsidRPr="00D331EF" w:rsidRDefault="000234BB" w:rsidP="00725808">
            <w:pPr>
              <w:pStyle w:val="SmallStandard"/>
            </w:pPr>
            <w:r w:rsidRPr="00207506">
              <w:t>0..*</w:t>
            </w:r>
          </w:p>
        </w:tc>
        <w:tc>
          <w:tcPr>
            <w:tcW w:w="567" w:type="dxa"/>
          </w:tcPr>
          <w:p w14:paraId="3F33F1B9" w14:textId="77777777" w:rsidR="000234BB" w:rsidRPr="00D331EF" w:rsidRDefault="000234BB" w:rsidP="00725808">
            <w:pPr>
              <w:pStyle w:val="SmallStandard"/>
            </w:pPr>
            <w:r>
              <w:t>N</w:t>
            </w:r>
          </w:p>
        </w:tc>
        <w:tc>
          <w:tcPr>
            <w:tcW w:w="3969" w:type="dxa"/>
          </w:tcPr>
          <w:p w14:paraId="46CD0BAA" w14:textId="77777777" w:rsidR="000234BB" w:rsidRDefault="000234BB" w:rsidP="00725808">
            <w:pPr>
              <w:pStyle w:val="SmallStandard"/>
            </w:pPr>
            <w:r w:rsidRPr="00491287">
              <w:t>References the ComponentPort that is realized by the referenced Terminal (OccurrenceOrUsage with TerminalRole).</w:t>
            </w:r>
          </w:p>
          <w:p w14:paraId="43456135" w14:textId="77777777" w:rsidR="000234BB" w:rsidRDefault="000234BB" w:rsidP="00725808">
            <w:pPr>
              <w:pStyle w:val="SmallStandard"/>
            </w:pPr>
            <w:r w:rsidRPr="00491287">
              <w:t>KBLFRM-341</w:t>
            </w:r>
          </w:p>
        </w:tc>
      </w:tr>
      <w:tr w:rsidR="000234BB" w:rsidRPr="00CC6307" w14:paraId="6A76845F" w14:textId="77777777" w:rsidTr="00725808">
        <w:tc>
          <w:tcPr>
            <w:tcW w:w="1573" w:type="dxa"/>
          </w:tcPr>
          <w:p w14:paraId="720704AE" w14:textId="77777777" w:rsidR="000234BB" w:rsidRPr="00634625" w:rsidRDefault="000234BB" w:rsidP="00725808">
            <w:pPr>
              <w:pStyle w:val="SmallStandard"/>
            </w:pPr>
            <w:r>
              <w:t>TerminalReceptionReference</w:t>
            </w:r>
          </w:p>
        </w:tc>
        <w:tc>
          <w:tcPr>
            <w:tcW w:w="1574" w:type="dxa"/>
          </w:tcPr>
          <w:p w14:paraId="124B7822" w14:textId="77777777" w:rsidR="000234BB" w:rsidRPr="00132C43" w:rsidRDefault="000234BB" w:rsidP="00725808">
            <w:pPr>
              <w:pStyle w:val="SmallStandard"/>
            </w:pPr>
            <w:r>
              <w:t>terminalReceptionReference</w:t>
            </w:r>
          </w:p>
        </w:tc>
        <w:tc>
          <w:tcPr>
            <w:tcW w:w="708" w:type="dxa"/>
          </w:tcPr>
          <w:p w14:paraId="744C59A2" w14:textId="77777777" w:rsidR="000234BB" w:rsidRPr="00D331EF" w:rsidRDefault="000234BB" w:rsidP="00725808">
            <w:pPr>
              <w:pStyle w:val="SmallStandard"/>
            </w:pPr>
            <w:r w:rsidRPr="00574783">
              <w:t>0..*</w:t>
            </w:r>
          </w:p>
        </w:tc>
        <w:tc>
          <w:tcPr>
            <w:tcW w:w="709" w:type="dxa"/>
          </w:tcPr>
          <w:p w14:paraId="30179F47" w14:textId="77777777" w:rsidR="000234BB" w:rsidRPr="00D331EF" w:rsidRDefault="000234BB" w:rsidP="00725808">
            <w:pPr>
              <w:pStyle w:val="SmallStandard"/>
            </w:pPr>
            <w:r w:rsidRPr="00207506">
              <w:t>1</w:t>
            </w:r>
          </w:p>
        </w:tc>
        <w:tc>
          <w:tcPr>
            <w:tcW w:w="567" w:type="dxa"/>
          </w:tcPr>
          <w:p w14:paraId="15463159" w14:textId="77777777" w:rsidR="000234BB" w:rsidRDefault="000234BB" w:rsidP="00725808">
            <w:pPr>
              <w:pStyle w:val="SmallStandard"/>
            </w:pPr>
            <w:r>
              <w:t>Y</w:t>
            </w:r>
          </w:p>
        </w:tc>
        <w:tc>
          <w:tcPr>
            <w:tcW w:w="3969" w:type="dxa"/>
          </w:tcPr>
          <w:p w14:paraId="40DFF2E8" w14:textId="77777777" w:rsidR="000234BB" w:rsidRDefault="000234BB" w:rsidP="00725808">
            <w:pPr>
              <w:jc w:val="left"/>
            </w:pPr>
            <w:r>
              <w:rPr>
                <w:sz w:val="16"/>
                <w:szCs w:val="16"/>
              </w:rPr>
              <w:t xml:space="preserve">Specifies the </w:t>
            </w:r>
            <w:r>
              <w:rPr>
                <w:i/>
                <w:iCs/>
                <w:sz w:val="16"/>
                <w:szCs w:val="16"/>
              </w:rPr>
              <w:t xml:space="preserve">TerminalReceptionReferences </w:t>
            </w:r>
            <w:r>
              <w:rPr>
                <w:sz w:val="16"/>
                <w:szCs w:val="16"/>
              </w:rPr>
              <w:t xml:space="preserve">of this </w:t>
            </w:r>
            <w:r>
              <w:rPr>
                <w:i/>
                <w:iCs/>
                <w:sz w:val="16"/>
                <w:szCs w:val="16"/>
              </w:rPr>
              <w:t>TerminalRole.</w:t>
            </w:r>
          </w:p>
        </w:tc>
      </w:tr>
      <w:tr w:rsidR="000234BB" w:rsidRPr="00CC6307" w14:paraId="071B22CC" w14:textId="77777777" w:rsidTr="00725808">
        <w:tc>
          <w:tcPr>
            <w:tcW w:w="1573" w:type="dxa"/>
          </w:tcPr>
          <w:p w14:paraId="5FC12566" w14:textId="77777777" w:rsidR="000234BB" w:rsidRPr="00634625" w:rsidRDefault="000234BB" w:rsidP="00725808">
            <w:pPr>
              <w:pStyle w:val="SmallStandard"/>
            </w:pPr>
            <w:r>
              <w:lastRenderedPageBreak/>
              <w:t>TerminalSpecification</w:t>
            </w:r>
          </w:p>
        </w:tc>
        <w:tc>
          <w:tcPr>
            <w:tcW w:w="1574" w:type="dxa"/>
          </w:tcPr>
          <w:p w14:paraId="0FC4A1AF" w14:textId="77777777" w:rsidR="000234BB" w:rsidRPr="00132C43" w:rsidRDefault="000234BB" w:rsidP="00725808">
            <w:pPr>
              <w:pStyle w:val="SmallStandard"/>
            </w:pPr>
            <w:r>
              <w:t>terminalSpecification</w:t>
            </w:r>
          </w:p>
        </w:tc>
        <w:tc>
          <w:tcPr>
            <w:tcW w:w="708" w:type="dxa"/>
          </w:tcPr>
          <w:p w14:paraId="057B7212" w14:textId="77777777" w:rsidR="000234BB" w:rsidRPr="00D331EF" w:rsidRDefault="000234BB" w:rsidP="00725808">
            <w:pPr>
              <w:pStyle w:val="SmallStandard"/>
            </w:pPr>
            <w:r w:rsidRPr="00574783">
              <w:t>1</w:t>
            </w:r>
          </w:p>
        </w:tc>
        <w:tc>
          <w:tcPr>
            <w:tcW w:w="709" w:type="dxa"/>
          </w:tcPr>
          <w:p w14:paraId="6BD3D88E" w14:textId="77777777" w:rsidR="000234BB" w:rsidRPr="00D331EF" w:rsidRDefault="000234BB" w:rsidP="00725808">
            <w:pPr>
              <w:pStyle w:val="SmallStandard"/>
            </w:pPr>
            <w:r w:rsidRPr="00207506">
              <w:t>0..*</w:t>
            </w:r>
          </w:p>
        </w:tc>
        <w:tc>
          <w:tcPr>
            <w:tcW w:w="567" w:type="dxa"/>
          </w:tcPr>
          <w:p w14:paraId="3927AC62" w14:textId="77777777" w:rsidR="000234BB" w:rsidRPr="00D331EF" w:rsidRDefault="000234BB" w:rsidP="00725808">
            <w:pPr>
              <w:pStyle w:val="SmallStandard"/>
            </w:pPr>
            <w:r>
              <w:t>N</w:t>
            </w:r>
          </w:p>
        </w:tc>
        <w:tc>
          <w:tcPr>
            <w:tcW w:w="3969" w:type="dxa"/>
          </w:tcPr>
          <w:p w14:paraId="420CFB8D" w14:textId="77777777" w:rsidR="000234BB" w:rsidRDefault="000234BB" w:rsidP="00725808">
            <w:pPr>
              <w:jc w:val="left"/>
            </w:pPr>
            <w:r>
              <w:rPr>
                <w:sz w:val="16"/>
                <w:szCs w:val="16"/>
              </w:rPr>
              <w:t xml:space="preserve"> References the </w:t>
            </w:r>
            <w:r>
              <w:rPr>
                <w:i/>
                <w:iCs/>
                <w:sz w:val="16"/>
                <w:szCs w:val="16"/>
              </w:rPr>
              <w:t>TerminalSpecification</w:t>
            </w:r>
            <w:r>
              <w:rPr>
                <w:sz w:val="16"/>
                <w:szCs w:val="16"/>
              </w:rPr>
              <w:t xml:space="preserve"> that is instanced by this </w:t>
            </w:r>
            <w:r>
              <w:rPr>
                <w:i/>
                <w:iCs/>
                <w:sz w:val="16"/>
                <w:szCs w:val="16"/>
              </w:rPr>
              <w:t>TerminalRole.</w:t>
            </w:r>
          </w:p>
        </w:tc>
      </w:tr>
      <w:tr w:rsidR="000234BB" w:rsidRPr="00CC6307" w14:paraId="78350B2D" w14:textId="77777777" w:rsidTr="00725808">
        <w:tc>
          <w:tcPr>
            <w:tcW w:w="1573" w:type="dxa"/>
          </w:tcPr>
          <w:p w14:paraId="3712A608" w14:textId="77777777" w:rsidR="000234BB" w:rsidRPr="00634625" w:rsidRDefault="000234BB" w:rsidP="00725808">
            <w:pPr>
              <w:pStyle w:val="SmallStandard"/>
            </w:pPr>
            <w:r>
              <w:t>WireReceptionReference</w:t>
            </w:r>
          </w:p>
        </w:tc>
        <w:tc>
          <w:tcPr>
            <w:tcW w:w="1574" w:type="dxa"/>
          </w:tcPr>
          <w:p w14:paraId="6178440A" w14:textId="77777777" w:rsidR="000234BB" w:rsidRPr="00132C43" w:rsidRDefault="000234BB" w:rsidP="00725808">
            <w:pPr>
              <w:pStyle w:val="SmallStandard"/>
            </w:pPr>
            <w:r>
              <w:t>wireReceptionReference</w:t>
            </w:r>
          </w:p>
        </w:tc>
        <w:tc>
          <w:tcPr>
            <w:tcW w:w="708" w:type="dxa"/>
          </w:tcPr>
          <w:p w14:paraId="5DD72A3E" w14:textId="77777777" w:rsidR="000234BB" w:rsidRPr="00D331EF" w:rsidRDefault="000234BB" w:rsidP="00725808">
            <w:pPr>
              <w:pStyle w:val="SmallStandard"/>
            </w:pPr>
            <w:r w:rsidRPr="00574783">
              <w:t>0..*</w:t>
            </w:r>
          </w:p>
        </w:tc>
        <w:tc>
          <w:tcPr>
            <w:tcW w:w="709" w:type="dxa"/>
          </w:tcPr>
          <w:p w14:paraId="227C7AF8" w14:textId="77777777" w:rsidR="000234BB" w:rsidRPr="00D331EF" w:rsidRDefault="000234BB" w:rsidP="00725808">
            <w:pPr>
              <w:pStyle w:val="SmallStandard"/>
            </w:pPr>
            <w:r w:rsidRPr="00207506">
              <w:t>1</w:t>
            </w:r>
          </w:p>
        </w:tc>
        <w:tc>
          <w:tcPr>
            <w:tcW w:w="567" w:type="dxa"/>
          </w:tcPr>
          <w:p w14:paraId="1C864BE5" w14:textId="77777777" w:rsidR="000234BB" w:rsidRDefault="000234BB" w:rsidP="00725808">
            <w:pPr>
              <w:pStyle w:val="SmallStandard"/>
            </w:pPr>
            <w:r>
              <w:t>Y</w:t>
            </w:r>
          </w:p>
        </w:tc>
        <w:tc>
          <w:tcPr>
            <w:tcW w:w="3969" w:type="dxa"/>
          </w:tcPr>
          <w:p w14:paraId="671A54D3" w14:textId="77777777" w:rsidR="000234BB" w:rsidRDefault="000234BB" w:rsidP="00725808">
            <w:pPr>
              <w:jc w:val="left"/>
            </w:pPr>
            <w:r>
              <w:rPr>
                <w:sz w:val="16"/>
                <w:szCs w:val="16"/>
              </w:rPr>
              <w:t xml:space="preserve">Specifies the </w:t>
            </w:r>
            <w:r>
              <w:rPr>
                <w:i/>
                <w:iCs/>
                <w:sz w:val="16"/>
                <w:szCs w:val="16"/>
              </w:rPr>
              <w:t xml:space="preserve">WireReceptionReferences </w:t>
            </w:r>
            <w:r>
              <w:rPr>
                <w:sz w:val="16"/>
                <w:szCs w:val="16"/>
              </w:rPr>
              <w:t xml:space="preserve">of this </w:t>
            </w:r>
            <w:r>
              <w:rPr>
                <w:i/>
                <w:iCs/>
                <w:sz w:val="16"/>
                <w:szCs w:val="16"/>
              </w:rPr>
              <w:t>TerminalRole.</w:t>
            </w:r>
          </w:p>
        </w:tc>
      </w:tr>
    </w:tbl>
    <w:p w14:paraId="25FAA61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05E17B9" w14:textId="77777777" w:rsidTr="00725808">
        <w:tc>
          <w:tcPr>
            <w:tcW w:w="2296" w:type="dxa"/>
            <w:gridSpan w:val="2"/>
          </w:tcPr>
          <w:p w14:paraId="1BC2E48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EC5C18C"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39EDBAC" w14:textId="77777777" w:rsidR="000234BB" w:rsidRDefault="000234BB" w:rsidP="00725808">
            <w:pPr>
              <w:jc w:val="center"/>
              <w:rPr>
                <w:b/>
                <w:sz w:val="16"/>
                <w:szCs w:val="16"/>
                <w:lang w:val="en-GB"/>
              </w:rPr>
            </w:pPr>
            <w:r>
              <w:rPr>
                <w:b/>
                <w:sz w:val="16"/>
                <w:szCs w:val="16"/>
                <w:lang w:val="en-GB"/>
              </w:rPr>
              <w:t>General</w:t>
            </w:r>
          </w:p>
        </w:tc>
      </w:tr>
      <w:tr w:rsidR="000234BB" w:rsidRPr="00720F6F" w14:paraId="2A7AE570" w14:textId="77777777" w:rsidTr="00725808">
        <w:tc>
          <w:tcPr>
            <w:tcW w:w="1588" w:type="dxa"/>
          </w:tcPr>
          <w:p w14:paraId="54C0DD90" w14:textId="77777777" w:rsidR="000234BB" w:rsidRDefault="000234BB" w:rsidP="00725808">
            <w:pPr>
              <w:rPr>
                <w:b/>
                <w:sz w:val="16"/>
                <w:szCs w:val="16"/>
                <w:lang w:val="en-GB"/>
              </w:rPr>
            </w:pPr>
            <w:r>
              <w:rPr>
                <w:b/>
                <w:sz w:val="16"/>
                <w:szCs w:val="16"/>
                <w:lang w:val="en-GB"/>
              </w:rPr>
              <w:t>Type</w:t>
            </w:r>
          </w:p>
        </w:tc>
        <w:tc>
          <w:tcPr>
            <w:tcW w:w="708" w:type="dxa"/>
          </w:tcPr>
          <w:p w14:paraId="0600B07D" w14:textId="77777777" w:rsidR="000234BB" w:rsidRDefault="000234BB" w:rsidP="00725808">
            <w:pPr>
              <w:rPr>
                <w:b/>
                <w:sz w:val="16"/>
                <w:szCs w:val="16"/>
                <w:lang w:val="en-GB"/>
              </w:rPr>
            </w:pPr>
            <w:r>
              <w:rPr>
                <w:b/>
                <w:sz w:val="16"/>
                <w:szCs w:val="16"/>
                <w:lang w:val="en-GB"/>
              </w:rPr>
              <w:t>Mult</w:t>
            </w:r>
          </w:p>
        </w:tc>
        <w:tc>
          <w:tcPr>
            <w:tcW w:w="1560" w:type="dxa"/>
          </w:tcPr>
          <w:p w14:paraId="637F5059" w14:textId="77777777" w:rsidR="000234BB" w:rsidRDefault="000234BB" w:rsidP="00725808">
            <w:pPr>
              <w:rPr>
                <w:b/>
                <w:sz w:val="16"/>
                <w:szCs w:val="16"/>
                <w:lang w:val="en-GB"/>
              </w:rPr>
            </w:pPr>
            <w:r>
              <w:rPr>
                <w:b/>
                <w:sz w:val="16"/>
                <w:szCs w:val="16"/>
                <w:lang w:val="en-GB"/>
              </w:rPr>
              <w:t>Role</w:t>
            </w:r>
          </w:p>
        </w:tc>
        <w:tc>
          <w:tcPr>
            <w:tcW w:w="708" w:type="dxa"/>
          </w:tcPr>
          <w:p w14:paraId="263A553A" w14:textId="77777777" w:rsidR="000234BB" w:rsidRDefault="000234BB" w:rsidP="00725808">
            <w:pPr>
              <w:rPr>
                <w:b/>
                <w:sz w:val="16"/>
                <w:szCs w:val="16"/>
                <w:lang w:val="en-GB"/>
              </w:rPr>
            </w:pPr>
            <w:r>
              <w:rPr>
                <w:b/>
                <w:sz w:val="16"/>
                <w:szCs w:val="16"/>
                <w:lang w:val="en-GB"/>
              </w:rPr>
              <w:t>Mult</w:t>
            </w:r>
          </w:p>
        </w:tc>
        <w:tc>
          <w:tcPr>
            <w:tcW w:w="567" w:type="dxa"/>
          </w:tcPr>
          <w:p w14:paraId="26E4655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30FA6B3" w14:textId="77777777" w:rsidR="000234BB" w:rsidRPr="008359F5" w:rsidRDefault="000234BB" w:rsidP="00725808">
            <w:pPr>
              <w:rPr>
                <w:b/>
                <w:sz w:val="16"/>
                <w:szCs w:val="16"/>
                <w:lang w:val="en-GB"/>
              </w:rPr>
            </w:pPr>
            <w:r>
              <w:rPr>
                <w:b/>
                <w:sz w:val="16"/>
                <w:szCs w:val="16"/>
                <w:lang w:val="en-GB"/>
              </w:rPr>
              <w:t>Comment</w:t>
            </w:r>
          </w:p>
        </w:tc>
      </w:tr>
      <w:tr w:rsidR="000234BB" w:rsidRPr="00CC6307" w14:paraId="6AEE139C" w14:textId="77777777" w:rsidTr="00725808">
        <w:tc>
          <w:tcPr>
            <w:tcW w:w="1588" w:type="dxa"/>
          </w:tcPr>
          <w:p w14:paraId="47C0CD4F" w14:textId="77777777" w:rsidR="000234BB" w:rsidRPr="00634625" w:rsidRDefault="000234BB" w:rsidP="00725808">
            <w:pPr>
              <w:pStyle w:val="SmallStandard"/>
            </w:pPr>
            <w:r>
              <w:t>MatingPoint</w:t>
            </w:r>
          </w:p>
        </w:tc>
        <w:tc>
          <w:tcPr>
            <w:tcW w:w="708" w:type="dxa"/>
          </w:tcPr>
          <w:p w14:paraId="4A911E73" w14:textId="77777777" w:rsidR="000234BB" w:rsidRPr="00D331EF" w:rsidRDefault="000234BB" w:rsidP="00725808">
            <w:pPr>
              <w:pStyle w:val="SmallStandard"/>
            </w:pPr>
            <w:r w:rsidRPr="00D01517">
              <w:t>0..*</w:t>
            </w:r>
          </w:p>
        </w:tc>
        <w:tc>
          <w:tcPr>
            <w:tcW w:w="1560" w:type="dxa"/>
          </w:tcPr>
          <w:p w14:paraId="3C49F7F2" w14:textId="77777777" w:rsidR="000234BB" w:rsidRPr="00132C43" w:rsidRDefault="000234BB" w:rsidP="00725808">
            <w:pPr>
              <w:pStyle w:val="SmallStandard"/>
            </w:pPr>
            <w:r>
              <w:t>secondTerminalRole</w:t>
            </w:r>
          </w:p>
        </w:tc>
        <w:tc>
          <w:tcPr>
            <w:tcW w:w="708" w:type="dxa"/>
          </w:tcPr>
          <w:p w14:paraId="7CB9D467" w14:textId="77777777" w:rsidR="000234BB" w:rsidRPr="00D331EF" w:rsidRDefault="000234BB" w:rsidP="00725808">
            <w:pPr>
              <w:pStyle w:val="SmallStandard"/>
            </w:pPr>
            <w:r w:rsidRPr="00D01517">
              <w:t>1</w:t>
            </w:r>
          </w:p>
        </w:tc>
        <w:tc>
          <w:tcPr>
            <w:tcW w:w="567" w:type="dxa"/>
          </w:tcPr>
          <w:p w14:paraId="00167D4A" w14:textId="77777777" w:rsidR="000234BB" w:rsidRPr="00D331EF" w:rsidRDefault="000234BB" w:rsidP="00725808">
            <w:pPr>
              <w:pStyle w:val="SmallStandard"/>
            </w:pPr>
            <w:r>
              <w:t>N</w:t>
            </w:r>
          </w:p>
        </w:tc>
        <w:tc>
          <w:tcPr>
            <w:tcW w:w="3969" w:type="dxa"/>
          </w:tcPr>
          <w:p w14:paraId="79D13BBF" w14:textId="77777777" w:rsidR="000234BB" w:rsidRDefault="000234BB" w:rsidP="00725808">
            <w:pPr>
              <w:pStyle w:val="SmallStandard"/>
            </w:pPr>
            <w:r w:rsidRPr="00491287">
              <w:t>References the second terminal that is mated.</w:t>
            </w:r>
          </w:p>
        </w:tc>
      </w:tr>
      <w:tr w:rsidR="000234BB" w:rsidRPr="00CC6307" w14:paraId="343987DA" w14:textId="77777777" w:rsidTr="00725808">
        <w:tc>
          <w:tcPr>
            <w:tcW w:w="1588" w:type="dxa"/>
          </w:tcPr>
          <w:p w14:paraId="4A732DA6" w14:textId="77777777" w:rsidR="000234BB" w:rsidRPr="00634625" w:rsidRDefault="000234BB" w:rsidP="00725808">
            <w:pPr>
              <w:pStyle w:val="SmallStandard"/>
            </w:pPr>
            <w:r>
              <w:t>PinComponentReference</w:t>
            </w:r>
          </w:p>
        </w:tc>
        <w:tc>
          <w:tcPr>
            <w:tcW w:w="708" w:type="dxa"/>
          </w:tcPr>
          <w:p w14:paraId="3FAB1B63" w14:textId="77777777" w:rsidR="000234BB" w:rsidRPr="00D331EF" w:rsidRDefault="000234BB" w:rsidP="00725808">
            <w:pPr>
              <w:pStyle w:val="SmallStandard"/>
            </w:pPr>
            <w:r w:rsidRPr="00D01517">
              <w:t>0..1</w:t>
            </w:r>
          </w:p>
        </w:tc>
        <w:tc>
          <w:tcPr>
            <w:tcW w:w="1560" w:type="dxa"/>
          </w:tcPr>
          <w:p w14:paraId="224675E4" w14:textId="77777777" w:rsidR="000234BB" w:rsidRPr="00132C43" w:rsidRDefault="000234BB" w:rsidP="00725808">
            <w:pPr>
              <w:pStyle w:val="SmallStandard"/>
            </w:pPr>
            <w:r>
              <w:t>terminalRole</w:t>
            </w:r>
          </w:p>
        </w:tc>
        <w:tc>
          <w:tcPr>
            <w:tcW w:w="708" w:type="dxa"/>
          </w:tcPr>
          <w:p w14:paraId="042565E7" w14:textId="77777777" w:rsidR="000234BB" w:rsidRPr="00D331EF" w:rsidRDefault="000234BB" w:rsidP="00725808">
            <w:pPr>
              <w:pStyle w:val="SmallStandard"/>
            </w:pPr>
            <w:r w:rsidRPr="00D01517">
              <w:t>0..1</w:t>
            </w:r>
          </w:p>
        </w:tc>
        <w:tc>
          <w:tcPr>
            <w:tcW w:w="567" w:type="dxa"/>
          </w:tcPr>
          <w:p w14:paraId="29C2F9A1" w14:textId="77777777" w:rsidR="000234BB" w:rsidRDefault="000234BB" w:rsidP="00725808">
            <w:pPr>
              <w:pStyle w:val="SmallStandard"/>
            </w:pPr>
            <w:r>
              <w:t>Y</w:t>
            </w:r>
          </w:p>
        </w:tc>
        <w:tc>
          <w:tcPr>
            <w:tcW w:w="3969" w:type="dxa"/>
          </w:tcPr>
          <w:p w14:paraId="37EF5D7F" w14:textId="77777777" w:rsidR="000234BB" w:rsidRDefault="000234BB" w:rsidP="00725808">
            <w:pPr>
              <w:pStyle w:val="SmallStandard"/>
            </w:pPr>
            <w:r w:rsidRPr="00491287">
              <w:t xml:space="preserve">References the TerminalRole of PinComponentReference. This is required to specify a Mating for EEComponents with other EEComponents or a Harness. </w:t>
            </w:r>
          </w:p>
          <w:p w14:paraId="74E299F7" w14:textId="77777777" w:rsidR="000234BB" w:rsidRDefault="000234BB" w:rsidP="00725808">
            <w:pPr>
              <w:pStyle w:val="SmallStandard"/>
            </w:pPr>
            <w:r w:rsidRPr="00491287">
              <w:t>(KBLFRM-401)</w:t>
            </w:r>
          </w:p>
        </w:tc>
      </w:tr>
      <w:tr w:rsidR="000234BB" w:rsidRPr="00CC6307" w14:paraId="4BC687E7" w14:textId="77777777" w:rsidTr="00725808">
        <w:tc>
          <w:tcPr>
            <w:tcW w:w="1588" w:type="dxa"/>
          </w:tcPr>
          <w:p w14:paraId="1E1D780F" w14:textId="77777777" w:rsidR="000234BB" w:rsidRPr="00634625" w:rsidRDefault="000234BB" w:rsidP="00725808">
            <w:pPr>
              <w:pStyle w:val="SmallStandard"/>
            </w:pPr>
            <w:r>
              <w:t>MatingPoint</w:t>
            </w:r>
          </w:p>
        </w:tc>
        <w:tc>
          <w:tcPr>
            <w:tcW w:w="708" w:type="dxa"/>
          </w:tcPr>
          <w:p w14:paraId="6B93A453" w14:textId="77777777" w:rsidR="000234BB" w:rsidRPr="00D331EF" w:rsidRDefault="000234BB" w:rsidP="00725808">
            <w:pPr>
              <w:pStyle w:val="SmallStandard"/>
            </w:pPr>
            <w:r w:rsidRPr="00D01517">
              <w:t>0..*</w:t>
            </w:r>
          </w:p>
        </w:tc>
        <w:tc>
          <w:tcPr>
            <w:tcW w:w="1560" w:type="dxa"/>
          </w:tcPr>
          <w:p w14:paraId="1A13EBEE" w14:textId="77777777" w:rsidR="000234BB" w:rsidRPr="00132C43" w:rsidRDefault="000234BB" w:rsidP="00725808">
            <w:pPr>
              <w:pStyle w:val="SmallStandard"/>
            </w:pPr>
            <w:r>
              <w:t>firstTerminalRole</w:t>
            </w:r>
          </w:p>
        </w:tc>
        <w:tc>
          <w:tcPr>
            <w:tcW w:w="708" w:type="dxa"/>
          </w:tcPr>
          <w:p w14:paraId="094ED2F8" w14:textId="77777777" w:rsidR="000234BB" w:rsidRPr="00D331EF" w:rsidRDefault="000234BB" w:rsidP="00725808">
            <w:pPr>
              <w:pStyle w:val="SmallStandard"/>
            </w:pPr>
            <w:r w:rsidRPr="00D01517">
              <w:t>1</w:t>
            </w:r>
          </w:p>
        </w:tc>
        <w:tc>
          <w:tcPr>
            <w:tcW w:w="567" w:type="dxa"/>
          </w:tcPr>
          <w:p w14:paraId="30002ED7" w14:textId="77777777" w:rsidR="000234BB" w:rsidRPr="00D331EF" w:rsidRDefault="000234BB" w:rsidP="00725808">
            <w:pPr>
              <w:pStyle w:val="SmallStandard"/>
            </w:pPr>
            <w:r>
              <w:t>N</w:t>
            </w:r>
          </w:p>
        </w:tc>
        <w:tc>
          <w:tcPr>
            <w:tcW w:w="3969" w:type="dxa"/>
          </w:tcPr>
          <w:p w14:paraId="1211B12B" w14:textId="77777777" w:rsidR="000234BB" w:rsidRDefault="000234BB" w:rsidP="00725808">
            <w:pPr>
              <w:pStyle w:val="SmallStandard"/>
            </w:pPr>
            <w:r w:rsidRPr="00491287">
              <w:t>References the first terminal that is mated.</w:t>
            </w:r>
          </w:p>
        </w:tc>
      </w:tr>
      <w:tr w:rsidR="000234BB" w:rsidRPr="00CC6307" w14:paraId="2EBED115" w14:textId="77777777" w:rsidTr="00725808">
        <w:tc>
          <w:tcPr>
            <w:tcW w:w="1588" w:type="dxa"/>
          </w:tcPr>
          <w:p w14:paraId="1A58751F" w14:textId="77777777" w:rsidR="000234BB" w:rsidRPr="00634625" w:rsidRDefault="000234BB" w:rsidP="00725808">
            <w:pPr>
              <w:pStyle w:val="SmallStandard"/>
            </w:pPr>
            <w:r>
              <w:t>CavityReference</w:t>
            </w:r>
          </w:p>
        </w:tc>
        <w:tc>
          <w:tcPr>
            <w:tcW w:w="708" w:type="dxa"/>
          </w:tcPr>
          <w:p w14:paraId="4E91F5AF" w14:textId="77777777" w:rsidR="000234BB" w:rsidRPr="00D331EF" w:rsidRDefault="000234BB" w:rsidP="00725808">
            <w:pPr>
              <w:pStyle w:val="SmallStandard"/>
            </w:pPr>
            <w:r w:rsidRPr="00D01517">
              <w:t>0..1</w:t>
            </w:r>
          </w:p>
        </w:tc>
        <w:tc>
          <w:tcPr>
            <w:tcW w:w="1560" w:type="dxa"/>
          </w:tcPr>
          <w:p w14:paraId="508B2918" w14:textId="77777777" w:rsidR="000234BB" w:rsidRPr="00132C43" w:rsidRDefault="000234BB" w:rsidP="00725808">
            <w:pPr>
              <w:pStyle w:val="SmallStandard"/>
            </w:pPr>
            <w:r>
              <w:t>integratedTerminalRole</w:t>
            </w:r>
          </w:p>
        </w:tc>
        <w:tc>
          <w:tcPr>
            <w:tcW w:w="708" w:type="dxa"/>
          </w:tcPr>
          <w:p w14:paraId="05B4547D" w14:textId="77777777" w:rsidR="000234BB" w:rsidRPr="00D331EF" w:rsidRDefault="000234BB" w:rsidP="00725808">
            <w:pPr>
              <w:pStyle w:val="SmallStandard"/>
            </w:pPr>
            <w:r w:rsidRPr="00D01517">
              <w:t>0..1</w:t>
            </w:r>
          </w:p>
        </w:tc>
        <w:tc>
          <w:tcPr>
            <w:tcW w:w="567" w:type="dxa"/>
          </w:tcPr>
          <w:p w14:paraId="7219FFEC" w14:textId="77777777" w:rsidR="000234BB" w:rsidRDefault="000234BB" w:rsidP="00725808">
            <w:pPr>
              <w:pStyle w:val="SmallStandard"/>
            </w:pPr>
            <w:r>
              <w:t>Y</w:t>
            </w:r>
          </w:p>
        </w:tc>
        <w:tc>
          <w:tcPr>
            <w:tcW w:w="3969" w:type="dxa"/>
          </w:tcPr>
          <w:p w14:paraId="6A7BE9A2" w14:textId="77777777" w:rsidR="000234BB" w:rsidRDefault="000234BB" w:rsidP="00725808">
            <w:pPr>
              <w:jc w:val="left"/>
            </w:pPr>
            <w:r>
              <w:rPr>
                <w:sz w:val="16"/>
                <w:szCs w:val="16"/>
              </w:rPr>
              <w:t>Contains the terminal role if the cavity has an integrated terminal (e.g. an IDC).</w:t>
            </w:r>
          </w:p>
        </w:tc>
      </w:tr>
      <w:tr w:rsidR="000234BB" w:rsidRPr="00CC6307" w14:paraId="3FAD1A21" w14:textId="77777777" w:rsidTr="00725808">
        <w:tc>
          <w:tcPr>
            <w:tcW w:w="1588" w:type="dxa"/>
          </w:tcPr>
          <w:p w14:paraId="6967D550" w14:textId="77777777" w:rsidR="000234BB" w:rsidRPr="00634625" w:rsidRDefault="000234BB" w:rsidP="00725808">
            <w:pPr>
              <w:pStyle w:val="SmallStandard"/>
            </w:pPr>
            <w:r>
              <w:t>ContactPoint</w:t>
            </w:r>
          </w:p>
        </w:tc>
        <w:tc>
          <w:tcPr>
            <w:tcW w:w="708" w:type="dxa"/>
          </w:tcPr>
          <w:p w14:paraId="4F6F513A" w14:textId="77777777" w:rsidR="000234BB" w:rsidRPr="00D331EF" w:rsidRDefault="000234BB" w:rsidP="00725808">
            <w:pPr>
              <w:pStyle w:val="SmallStandard"/>
            </w:pPr>
            <w:r w:rsidRPr="00D01517">
              <w:t>0..*</w:t>
            </w:r>
          </w:p>
        </w:tc>
        <w:tc>
          <w:tcPr>
            <w:tcW w:w="1560" w:type="dxa"/>
          </w:tcPr>
          <w:p w14:paraId="7C8BFEE0" w14:textId="77777777" w:rsidR="000234BB" w:rsidRPr="00132C43" w:rsidRDefault="000234BB" w:rsidP="00725808">
            <w:pPr>
              <w:pStyle w:val="SmallStandard"/>
            </w:pPr>
            <w:r>
              <w:t>mountedTerminal</w:t>
            </w:r>
          </w:p>
        </w:tc>
        <w:tc>
          <w:tcPr>
            <w:tcW w:w="708" w:type="dxa"/>
          </w:tcPr>
          <w:p w14:paraId="21BDCB4B" w14:textId="77777777" w:rsidR="000234BB" w:rsidRPr="00D331EF" w:rsidRDefault="000234BB" w:rsidP="00725808">
            <w:pPr>
              <w:pStyle w:val="SmallStandard"/>
            </w:pPr>
            <w:r w:rsidRPr="00D01517">
              <w:t>0..1</w:t>
            </w:r>
          </w:p>
        </w:tc>
        <w:tc>
          <w:tcPr>
            <w:tcW w:w="567" w:type="dxa"/>
          </w:tcPr>
          <w:p w14:paraId="092CAFBA" w14:textId="77777777" w:rsidR="000234BB" w:rsidRPr="00D331EF" w:rsidRDefault="000234BB" w:rsidP="00725808">
            <w:pPr>
              <w:pStyle w:val="SmallStandard"/>
            </w:pPr>
            <w:r>
              <w:t>N</w:t>
            </w:r>
          </w:p>
        </w:tc>
        <w:tc>
          <w:tcPr>
            <w:tcW w:w="3969" w:type="dxa"/>
          </w:tcPr>
          <w:p w14:paraId="125E1DE2" w14:textId="77777777" w:rsidR="000234BB" w:rsidRDefault="000234BB" w:rsidP="00725808">
            <w:pPr>
              <w:pStyle w:val="SmallStandard"/>
            </w:pPr>
            <w:r w:rsidRPr="00491287">
              <w:t xml:space="preserve">References the terminal that is used for contacting defined by the ContactPoint. </w:t>
            </w:r>
          </w:p>
        </w:tc>
      </w:tr>
    </w:tbl>
    <w:p w14:paraId="6ED0323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1" w:name="_ab4405d483ddcabe3758a9bf066f5378"/>
      <w:r>
        <w:rPr>
          <w:lang w:val="en-GB"/>
        </w:rPr>
        <w:t>WireElementReference</w:t>
      </w:r>
      <w:bookmarkEnd w:id="1441"/>
    </w:p>
    <w:p w14:paraId="442333BC" w14:textId="77777777" w:rsidR="000234BB" w:rsidRDefault="000234BB" w:rsidP="000234BB">
      <w:r>
        <w:rPr>
          <w:sz w:val="18"/>
          <w:szCs w:val="18"/>
        </w:rPr>
        <w:t>A WireElementReference represents the usage of a WireElement in the context of a PartUsage or PartOccurrence. For contacting purposes, a WireElementReference has WireEnds. KBLFRM-384</w:t>
      </w:r>
    </w:p>
    <w:p w14:paraId="15847F5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06AFF9" w14:textId="77777777" w:rsidTr="00725808">
        <w:tc>
          <w:tcPr>
            <w:tcW w:w="2013" w:type="dxa"/>
            <w:tcMar>
              <w:top w:w="28" w:type="dxa"/>
              <w:left w:w="28" w:type="dxa"/>
              <w:bottom w:w="28" w:type="dxa"/>
              <w:right w:w="28" w:type="dxa"/>
            </w:tcMar>
          </w:tcPr>
          <w:p w14:paraId="1716612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09B1879" w14:textId="36207AD5" w:rsidR="000234BB" w:rsidRPr="00620BBE" w:rsidRDefault="004714EB" w:rsidP="00725808">
            <w:pPr>
              <w:pStyle w:val="SmallStandard"/>
            </w:pPr>
            <w:hyperlink w:anchor="_e6936f3c0fdc50c9886b0b451a5e84bd" w:history="1">
              <w:r w:rsidR="000234BB" w:rsidRPr="00620BBE">
                <w:rPr>
                  <w:rStyle w:val="Hyperlink"/>
                  <w:rFonts w:eastAsiaTheme="majorEastAsia"/>
                </w:rPr>
                <w:t>RoutableElement</w:t>
              </w:r>
            </w:hyperlink>
          </w:p>
        </w:tc>
      </w:tr>
      <w:tr w:rsidR="000234BB" w:rsidRPr="008359F5" w14:paraId="38B6243F" w14:textId="77777777" w:rsidTr="00725808">
        <w:tc>
          <w:tcPr>
            <w:tcW w:w="2013" w:type="dxa"/>
            <w:tcMar>
              <w:top w:w="28" w:type="dxa"/>
              <w:left w:w="28" w:type="dxa"/>
              <w:bottom w:w="28" w:type="dxa"/>
              <w:right w:w="28" w:type="dxa"/>
            </w:tcMar>
          </w:tcPr>
          <w:p w14:paraId="4099D16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023B9F" w14:textId="77777777" w:rsidR="000234BB" w:rsidRDefault="000234BB" w:rsidP="00725808"/>
        </w:tc>
      </w:tr>
      <w:tr w:rsidR="000234BB" w:rsidRPr="008359F5" w14:paraId="536A0F4A" w14:textId="77777777" w:rsidTr="00725808">
        <w:tc>
          <w:tcPr>
            <w:tcW w:w="2013" w:type="dxa"/>
            <w:tcMar>
              <w:top w:w="28" w:type="dxa"/>
              <w:left w:w="28" w:type="dxa"/>
              <w:bottom w:w="28" w:type="dxa"/>
              <w:right w:w="28" w:type="dxa"/>
            </w:tcMar>
          </w:tcPr>
          <w:p w14:paraId="3E99446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E2E4A3" w14:textId="77777777" w:rsidR="000234BB" w:rsidRPr="000437C1" w:rsidRDefault="000234BB" w:rsidP="00725808">
            <w:pPr>
              <w:pStyle w:val="SmallStandard"/>
            </w:pPr>
            <w:r>
              <w:t>false</w:t>
            </w:r>
          </w:p>
        </w:tc>
      </w:tr>
    </w:tbl>
    <w:p w14:paraId="26D96E1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FFD9E41" w14:textId="77777777" w:rsidTr="00725808">
        <w:tc>
          <w:tcPr>
            <w:tcW w:w="2013" w:type="dxa"/>
            <w:tcMar>
              <w:top w:w="28" w:type="dxa"/>
              <w:left w:w="28" w:type="dxa"/>
              <w:bottom w:w="28" w:type="dxa"/>
              <w:right w:w="28" w:type="dxa"/>
            </w:tcMar>
          </w:tcPr>
          <w:p w14:paraId="7E603007"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B1F830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2F2F24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D45208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70B747D" w14:textId="77777777" w:rsidTr="00725808">
        <w:tc>
          <w:tcPr>
            <w:tcW w:w="2013" w:type="dxa"/>
            <w:tcMar>
              <w:top w:w="28" w:type="dxa"/>
              <w:left w:w="28" w:type="dxa"/>
              <w:bottom w:w="28" w:type="dxa"/>
              <w:right w:w="28" w:type="dxa"/>
            </w:tcMar>
          </w:tcPr>
          <w:p w14:paraId="2FACFAD5"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A1F8157"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5B1B6C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DBDD7C5" w14:textId="77777777" w:rsidR="000234BB" w:rsidRDefault="000234BB" w:rsidP="00725808">
            <w:pPr>
              <w:jc w:val="left"/>
            </w:pPr>
            <w:r>
              <w:rPr>
                <w:sz w:val="16"/>
                <w:szCs w:val="16"/>
              </w:rPr>
              <w:t>Specifies a unique identification of the WireElementReference. The identification is guaranteed to be unique within the WireRole.</w:t>
            </w:r>
          </w:p>
        </w:tc>
      </w:tr>
      <w:tr w:rsidR="000234BB" w:rsidRPr="006675E2" w14:paraId="2C073034" w14:textId="77777777" w:rsidTr="00725808">
        <w:tc>
          <w:tcPr>
            <w:tcW w:w="2013" w:type="dxa"/>
            <w:tcMar>
              <w:top w:w="28" w:type="dxa"/>
              <w:left w:w="28" w:type="dxa"/>
              <w:bottom w:w="28" w:type="dxa"/>
              <w:right w:w="28" w:type="dxa"/>
            </w:tcMar>
          </w:tcPr>
          <w:p w14:paraId="5D80A3AB" w14:textId="77777777" w:rsidR="000234BB" w:rsidRPr="00620BBE" w:rsidRDefault="000234BB" w:rsidP="00725808">
            <w:pPr>
              <w:pStyle w:val="SmallStandard"/>
            </w:pPr>
            <w:r w:rsidRPr="00620BBE">
              <w:t>unconnected</w:t>
            </w:r>
          </w:p>
        </w:tc>
        <w:tc>
          <w:tcPr>
            <w:tcW w:w="1559" w:type="dxa"/>
            <w:tcMar>
              <w:top w:w="28" w:type="dxa"/>
              <w:left w:w="28" w:type="dxa"/>
              <w:bottom w:w="28" w:type="dxa"/>
              <w:right w:w="28" w:type="dxa"/>
            </w:tcMar>
          </w:tcPr>
          <w:p w14:paraId="2B13C32B"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30331F9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4509F74" w14:textId="77777777" w:rsidR="000234BB" w:rsidRDefault="000234BB" w:rsidP="00725808">
            <w:pPr>
              <w:jc w:val="left"/>
            </w:pPr>
            <w:r>
              <w:rPr>
                <w:sz w:val="16"/>
                <w:szCs w:val="16"/>
              </w:rPr>
              <w:t xml:space="preserve">If this attribute is </w:t>
            </w:r>
            <w:r>
              <w:rPr>
                <w:i/>
                <w:iCs/>
                <w:sz w:val="16"/>
                <w:szCs w:val="16"/>
              </w:rPr>
              <w:t>true</w:t>
            </w:r>
            <w:r>
              <w:rPr>
                <w:sz w:val="16"/>
                <w:szCs w:val="16"/>
              </w:rPr>
              <w:t xml:space="preserve">, the </w:t>
            </w:r>
            <w:r>
              <w:rPr>
                <w:i/>
                <w:iCs/>
                <w:sz w:val="16"/>
                <w:szCs w:val="16"/>
              </w:rPr>
              <w:t>WireElementReference</w:t>
            </w:r>
            <w:r>
              <w:rPr>
                <w:sz w:val="16"/>
                <w:szCs w:val="16"/>
              </w:rPr>
              <w:t xml:space="preserve"> is not connected (unused) on purpose. This can be the case for example if a multi core is used, but not all cores are necessary in a specific situation.</w:t>
            </w:r>
          </w:p>
          <w:p w14:paraId="140201AE" w14:textId="77777777" w:rsidR="000234BB" w:rsidRDefault="000234BB" w:rsidP="00725808">
            <w:pPr>
              <w:jc w:val="left"/>
            </w:pPr>
            <w:r>
              <w:rPr>
                <w:sz w:val="16"/>
                <w:szCs w:val="16"/>
              </w:rPr>
              <w:t xml:space="preserve">However, for all </w:t>
            </w:r>
            <w:r>
              <w:rPr>
                <w:i/>
                <w:iCs/>
                <w:sz w:val="16"/>
                <w:szCs w:val="16"/>
              </w:rPr>
              <w:t>WireElements</w:t>
            </w:r>
            <w:r>
              <w:rPr>
                <w:sz w:val="16"/>
                <w:szCs w:val="16"/>
              </w:rPr>
              <w:t xml:space="preserve"> defined in the </w:t>
            </w:r>
            <w:r>
              <w:rPr>
                <w:i/>
                <w:iCs/>
                <w:sz w:val="16"/>
                <w:szCs w:val="16"/>
              </w:rPr>
              <w:t>WireSpecification</w:t>
            </w:r>
            <w:r>
              <w:rPr>
                <w:sz w:val="16"/>
                <w:szCs w:val="16"/>
              </w:rPr>
              <w:t xml:space="preserve"> a corresponding </w:t>
            </w:r>
            <w:r>
              <w:rPr>
                <w:i/>
                <w:iCs/>
                <w:sz w:val="16"/>
                <w:szCs w:val="16"/>
              </w:rPr>
              <w:t>WireElementReference</w:t>
            </w:r>
            <w:r>
              <w:rPr>
                <w:sz w:val="16"/>
                <w:szCs w:val="16"/>
              </w:rPr>
              <w:t xml:space="preserve"> shall exist. This attribute can be used to mark these unused cores explicitly.</w:t>
            </w:r>
          </w:p>
        </w:tc>
      </w:tr>
    </w:tbl>
    <w:p w14:paraId="2AD0F30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A82E452" w14:textId="77777777" w:rsidTr="00725808">
        <w:tc>
          <w:tcPr>
            <w:tcW w:w="3856" w:type="dxa"/>
            <w:gridSpan w:val="3"/>
          </w:tcPr>
          <w:p w14:paraId="2D0795CE" w14:textId="77777777" w:rsidR="000234BB" w:rsidRDefault="000234BB" w:rsidP="00725808">
            <w:pPr>
              <w:jc w:val="center"/>
              <w:rPr>
                <w:b/>
                <w:sz w:val="16"/>
                <w:szCs w:val="16"/>
                <w:lang w:val="en-GB"/>
              </w:rPr>
            </w:pPr>
            <w:r>
              <w:rPr>
                <w:b/>
                <w:sz w:val="16"/>
                <w:szCs w:val="16"/>
                <w:lang w:val="en-GB"/>
              </w:rPr>
              <w:t>Other End</w:t>
            </w:r>
          </w:p>
        </w:tc>
        <w:tc>
          <w:tcPr>
            <w:tcW w:w="708" w:type="dxa"/>
          </w:tcPr>
          <w:p w14:paraId="170ABFE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270C003" w14:textId="77777777" w:rsidR="000234BB" w:rsidRDefault="000234BB" w:rsidP="00725808">
            <w:pPr>
              <w:jc w:val="center"/>
              <w:rPr>
                <w:b/>
                <w:sz w:val="16"/>
                <w:szCs w:val="16"/>
                <w:lang w:val="en-GB"/>
              </w:rPr>
            </w:pPr>
            <w:r>
              <w:rPr>
                <w:b/>
                <w:sz w:val="16"/>
                <w:szCs w:val="16"/>
                <w:lang w:val="en-GB"/>
              </w:rPr>
              <w:t>General</w:t>
            </w:r>
          </w:p>
        </w:tc>
      </w:tr>
      <w:tr w:rsidR="000234BB" w:rsidRPr="00720F6F" w14:paraId="517D929B" w14:textId="77777777" w:rsidTr="00725808">
        <w:tc>
          <w:tcPr>
            <w:tcW w:w="1573" w:type="dxa"/>
          </w:tcPr>
          <w:p w14:paraId="5A7DDE3A" w14:textId="77777777" w:rsidR="000234BB" w:rsidRDefault="000234BB" w:rsidP="00725808">
            <w:pPr>
              <w:rPr>
                <w:b/>
                <w:sz w:val="16"/>
                <w:szCs w:val="16"/>
                <w:lang w:val="en-GB"/>
              </w:rPr>
            </w:pPr>
            <w:r>
              <w:rPr>
                <w:b/>
                <w:sz w:val="16"/>
                <w:szCs w:val="16"/>
                <w:lang w:val="en-GB"/>
              </w:rPr>
              <w:t>Type</w:t>
            </w:r>
          </w:p>
        </w:tc>
        <w:tc>
          <w:tcPr>
            <w:tcW w:w="1574" w:type="dxa"/>
          </w:tcPr>
          <w:p w14:paraId="29C33901" w14:textId="77777777" w:rsidR="000234BB" w:rsidRDefault="000234BB" w:rsidP="00725808">
            <w:pPr>
              <w:rPr>
                <w:b/>
                <w:sz w:val="16"/>
                <w:szCs w:val="16"/>
                <w:lang w:val="en-GB"/>
              </w:rPr>
            </w:pPr>
            <w:r>
              <w:rPr>
                <w:b/>
                <w:sz w:val="16"/>
                <w:szCs w:val="16"/>
                <w:lang w:val="en-GB"/>
              </w:rPr>
              <w:t>Role</w:t>
            </w:r>
          </w:p>
        </w:tc>
        <w:tc>
          <w:tcPr>
            <w:tcW w:w="708" w:type="dxa"/>
          </w:tcPr>
          <w:p w14:paraId="416E9E59" w14:textId="77777777" w:rsidR="000234BB" w:rsidRDefault="000234BB" w:rsidP="00725808">
            <w:pPr>
              <w:rPr>
                <w:b/>
                <w:sz w:val="16"/>
                <w:szCs w:val="16"/>
                <w:lang w:val="en-GB"/>
              </w:rPr>
            </w:pPr>
            <w:r>
              <w:rPr>
                <w:b/>
                <w:sz w:val="16"/>
                <w:szCs w:val="16"/>
                <w:lang w:val="en-GB"/>
              </w:rPr>
              <w:t>Mult</w:t>
            </w:r>
          </w:p>
        </w:tc>
        <w:tc>
          <w:tcPr>
            <w:tcW w:w="709" w:type="dxa"/>
          </w:tcPr>
          <w:p w14:paraId="4BBDA502" w14:textId="77777777" w:rsidR="000234BB" w:rsidRDefault="000234BB" w:rsidP="00725808">
            <w:pPr>
              <w:rPr>
                <w:b/>
                <w:sz w:val="16"/>
                <w:szCs w:val="16"/>
                <w:lang w:val="en-GB"/>
              </w:rPr>
            </w:pPr>
            <w:r>
              <w:rPr>
                <w:b/>
                <w:sz w:val="16"/>
                <w:szCs w:val="16"/>
                <w:lang w:val="en-GB"/>
              </w:rPr>
              <w:t>Mult</w:t>
            </w:r>
          </w:p>
        </w:tc>
        <w:tc>
          <w:tcPr>
            <w:tcW w:w="567" w:type="dxa"/>
          </w:tcPr>
          <w:p w14:paraId="45700E0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6D7D7C5" w14:textId="77777777" w:rsidR="000234BB" w:rsidRPr="008359F5" w:rsidRDefault="000234BB" w:rsidP="00725808">
            <w:pPr>
              <w:rPr>
                <w:b/>
                <w:sz w:val="16"/>
                <w:szCs w:val="16"/>
                <w:lang w:val="en-GB"/>
              </w:rPr>
            </w:pPr>
            <w:r>
              <w:rPr>
                <w:b/>
                <w:sz w:val="16"/>
                <w:szCs w:val="16"/>
                <w:lang w:val="en-GB"/>
              </w:rPr>
              <w:t>Comment</w:t>
            </w:r>
          </w:p>
        </w:tc>
      </w:tr>
      <w:tr w:rsidR="000234BB" w:rsidRPr="00CC6307" w14:paraId="4C3E4EB0" w14:textId="77777777" w:rsidTr="00725808">
        <w:tc>
          <w:tcPr>
            <w:tcW w:w="1573" w:type="dxa"/>
          </w:tcPr>
          <w:p w14:paraId="596E2FD4" w14:textId="77777777" w:rsidR="000234BB" w:rsidRPr="00634625" w:rsidRDefault="000234BB" w:rsidP="00725808">
            <w:pPr>
              <w:pStyle w:val="SmallStandard"/>
            </w:pPr>
            <w:r>
              <w:t>Signal</w:t>
            </w:r>
          </w:p>
        </w:tc>
        <w:tc>
          <w:tcPr>
            <w:tcW w:w="1574" w:type="dxa"/>
          </w:tcPr>
          <w:p w14:paraId="732DCAF4" w14:textId="77777777" w:rsidR="000234BB" w:rsidRPr="00132C43" w:rsidRDefault="000234BB" w:rsidP="00725808">
            <w:pPr>
              <w:pStyle w:val="SmallStandard"/>
            </w:pPr>
            <w:r>
              <w:t>signal</w:t>
            </w:r>
          </w:p>
        </w:tc>
        <w:tc>
          <w:tcPr>
            <w:tcW w:w="708" w:type="dxa"/>
          </w:tcPr>
          <w:p w14:paraId="3ECFE4E8" w14:textId="77777777" w:rsidR="000234BB" w:rsidRPr="00D331EF" w:rsidRDefault="000234BB" w:rsidP="00725808">
            <w:pPr>
              <w:pStyle w:val="SmallStandard"/>
            </w:pPr>
            <w:r w:rsidRPr="00574783">
              <w:t>0..1</w:t>
            </w:r>
          </w:p>
        </w:tc>
        <w:tc>
          <w:tcPr>
            <w:tcW w:w="709" w:type="dxa"/>
          </w:tcPr>
          <w:p w14:paraId="488D7245" w14:textId="77777777" w:rsidR="000234BB" w:rsidRPr="00D331EF" w:rsidRDefault="000234BB" w:rsidP="00725808">
            <w:pPr>
              <w:pStyle w:val="SmallStandard"/>
            </w:pPr>
            <w:r w:rsidRPr="00207506">
              <w:t>0..*</w:t>
            </w:r>
          </w:p>
        </w:tc>
        <w:tc>
          <w:tcPr>
            <w:tcW w:w="567" w:type="dxa"/>
          </w:tcPr>
          <w:p w14:paraId="7565A0AC" w14:textId="77777777" w:rsidR="000234BB" w:rsidRPr="00D331EF" w:rsidRDefault="000234BB" w:rsidP="00725808">
            <w:pPr>
              <w:pStyle w:val="SmallStandard"/>
            </w:pPr>
            <w:r>
              <w:t>N</w:t>
            </w:r>
          </w:p>
        </w:tc>
        <w:tc>
          <w:tcPr>
            <w:tcW w:w="3969" w:type="dxa"/>
          </w:tcPr>
          <w:p w14:paraId="56D1DDFE" w14:textId="77777777" w:rsidR="000234BB" w:rsidRDefault="000234BB" w:rsidP="00725808">
            <w:pPr>
              <w:pStyle w:val="SmallStandard"/>
            </w:pPr>
            <w:r w:rsidRPr="00491287">
              <w:t>References the signal that is transmitted by the WireElementReference.</w:t>
            </w:r>
          </w:p>
        </w:tc>
      </w:tr>
      <w:tr w:rsidR="000234BB" w:rsidRPr="00CC6307" w14:paraId="66D8E57C" w14:textId="77777777" w:rsidTr="00725808">
        <w:tc>
          <w:tcPr>
            <w:tcW w:w="1573" w:type="dxa"/>
          </w:tcPr>
          <w:p w14:paraId="0D5D819E" w14:textId="77777777" w:rsidR="000234BB" w:rsidRPr="00634625" w:rsidRDefault="000234BB" w:rsidP="00725808">
            <w:pPr>
              <w:pStyle w:val="SmallStandard"/>
            </w:pPr>
            <w:r>
              <w:t>WireLength</w:t>
            </w:r>
          </w:p>
        </w:tc>
        <w:tc>
          <w:tcPr>
            <w:tcW w:w="1574" w:type="dxa"/>
          </w:tcPr>
          <w:p w14:paraId="57424F68" w14:textId="77777777" w:rsidR="000234BB" w:rsidRPr="00132C43" w:rsidRDefault="000234BB" w:rsidP="00725808">
            <w:pPr>
              <w:pStyle w:val="SmallStandard"/>
            </w:pPr>
            <w:r>
              <w:t>wireLength</w:t>
            </w:r>
          </w:p>
        </w:tc>
        <w:tc>
          <w:tcPr>
            <w:tcW w:w="708" w:type="dxa"/>
          </w:tcPr>
          <w:p w14:paraId="25ED2DC9" w14:textId="77777777" w:rsidR="000234BB" w:rsidRPr="00D331EF" w:rsidRDefault="000234BB" w:rsidP="00725808">
            <w:pPr>
              <w:pStyle w:val="SmallStandard"/>
            </w:pPr>
            <w:r w:rsidRPr="00574783">
              <w:t>0..*</w:t>
            </w:r>
          </w:p>
        </w:tc>
        <w:tc>
          <w:tcPr>
            <w:tcW w:w="709" w:type="dxa"/>
          </w:tcPr>
          <w:p w14:paraId="17024C2B" w14:textId="77777777" w:rsidR="000234BB" w:rsidRPr="00D331EF" w:rsidRDefault="000234BB" w:rsidP="00725808">
            <w:pPr>
              <w:pStyle w:val="SmallStandard"/>
            </w:pPr>
            <w:r w:rsidRPr="00207506">
              <w:t>1</w:t>
            </w:r>
          </w:p>
        </w:tc>
        <w:tc>
          <w:tcPr>
            <w:tcW w:w="567" w:type="dxa"/>
          </w:tcPr>
          <w:p w14:paraId="4E30C06C" w14:textId="77777777" w:rsidR="000234BB" w:rsidRDefault="000234BB" w:rsidP="00725808">
            <w:pPr>
              <w:pStyle w:val="SmallStandard"/>
            </w:pPr>
            <w:r>
              <w:t>Y</w:t>
            </w:r>
          </w:p>
        </w:tc>
        <w:tc>
          <w:tcPr>
            <w:tcW w:w="3969" w:type="dxa"/>
          </w:tcPr>
          <w:p w14:paraId="3F52CEEB" w14:textId="77777777" w:rsidR="000234BB" w:rsidRDefault="000234BB" w:rsidP="00725808">
            <w:pPr>
              <w:pStyle w:val="SmallStandard"/>
            </w:pPr>
            <w:r w:rsidRPr="00491287">
              <w:t xml:space="preserve">Specifies the different length of a wire. </w:t>
            </w:r>
          </w:p>
        </w:tc>
      </w:tr>
      <w:tr w:rsidR="000234BB" w:rsidRPr="00CC6307" w14:paraId="5AF71809" w14:textId="77777777" w:rsidTr="00725808">
        <w:tc>
          <w:tcPr>
            <w:tcW w:w="1573" w:type="dxa"/>
          </w:tcPr>
          <w:p w14:paraId="29E8B744" w14:textId="77777777" w:rsidR="000234BB" w:rsidRPr="00634625" w:rsidRDefault="000234BB" w:rsidP="00725808">
            <w:pPr>
              <w:pStyle w:val="SmallStandard"/>
            </w:pPr>
            <w:r>
              <w:lastRenderedPageBreak/>
              <w:t>Connection</w:t>
            </w:r>
          </w:p>
        </w:tc>
        <w:tc>
          <w:tcPr>
            <w:tcW w:w="1574" w:type="dxa"/>
          </w:tcPr>
          <w:p w14:paraId="5FCB70C9" w14:textId="77777777" w:rsidR="000234BB" w:rsidRPr="00132C43" w:rsidRDefault="000234BB" w:rsidP="00725808">
            <w:pPr>
              <w:pStyle w:val="SmallStandard"/>
            </w:pPr>
            <w:r>
              <w:t>connection</w:t>
            </w:r>
          </w:p>
        </w:tc>
        <w:tc>
          <w:tcPr>
            <w:tcW w:w="708" w:type="dxa"/>
          </w:tcPr>
          <w:p w14:paraId="1AB2BAFE" w14:textId="77777777" w:rsidR="000234BB" w:rsidRPr="00D331EF" w:rsidRDefault="000234BB" w:rsidP="00725808">
            <w:pPr>
              <w:pStyle w:val="SmallStandard"/>
            </w:pPr>
            <w:r w:rsidRPr="00574783">
              <w:t>0..1</w:t>
            </w:r>
          </w:p>
        </w:tc>
        <w:tc>
          <w:tcPr>
            <w:tcW w:w="709" w:type="dxa"/>
          </w:tcPr>
          <w:p w14:paraId="55BC724C" w14:textId="77777777" w:rsidR="000234BB" w:rsidRPr="00D331EF" w:rsidRDefault="000234BB" w:rsidP="00725808">
            <w:pPr>
              <w:pStyle w:val="SmallStandard"/>
            </w:pPr>
            <w:r w:rsidRPr="00207506">
              <w:t>0..*</w:t>
            </w:r>
          </w:p>
        </w:tc>
        <w:tc>
          <w:tcPr>
            <w:tcW w:w="567" w:type="dxa"/>
          </w:tcPr>
          <w:p w14:paraId="3979A726" w14:textId="77777777" w:rsidR="000234BB" w:rsidRPr="00D331EF" w:rsidRDefault="000234BB" w:rsidP="00725808">
            <w:pPr>
              <w:pStyle w:val="SmallStandard"/>
            </w:pPr>
            <w:r>
              <w:t>N</w:t>
            </w:r>
          </w:p>
        </w:tc>
        <w:tc>
          <w:tcPr>
            <w:tcW w:w="3969" w:type="dxa"/>
          </w:tcPr>
          <w:p w14:paraId="0B0E38F8" w14:textId="77777777" w:rsidR="000234BB" w:rsidRDefault="000234BB" w:rsidP="00725808">
            <w:pPr>
              <w:pStyle w:val="SmallStandard"/>
            </w:pPr>
            <w:r w:rsidRPr="00491287">
              <w:t>References the Connection that is realized by the referenced WireElement (WireElementReference).</w:t>
            </w:r>
          </w:p>
          <w:p w14:paraId="3BAC459B" w14:textId="77777777" w:rsidR="000234BB" w:rsidRDefault="000234BB" w:rsidP="00725808">
            <w:pPr>
              <w:pStyle w:val="SmallStandard"/>
            </w:pPr>
            <w:r w:rsidRPr="00491287">
              <w:t>KBLFRM-341</w:t>
            </w:r>
          </w:p>
        </w:tc>
      </w:tr>
      <w:tr w:rsidR="000234BB" w:rsidRPr="00CC6307" w14:paraId="6DF5BE21" w14:textId="77777777" w:rsidTr="00725808">
        <w:tc>
          <w:tcPr>
            <w:tcW w:w="1573" w:type="dxa"/>
          </w:tcPr>
          <w:p w14:paraId="5461EB1C" w14:textId="77777777" w:rsidR="000234BB" w:rsidRPr="00634625" w:rsidRDefault="000234BB" w:rsidP="00725808">
            <w:pPr>
              <w:pStyle w:val="SmallStandard"/>
            </w:pPr>
            <w:r>
              <w:t>ConnectionGroup</w:t>
            </w:r>
          </w:p>
        </w:tc>
        <w:tc>
          <w:tcPr>
            <w:tcW w:w="1574" w:type="dxa"/>
          </w:tcPr>
          <w:p w14:paraId="4B8562D8" w14:textId="77777777" w:rsidR="000234BB" w:rsidRPr="00132C43" w:rsidRDefault="000234BB" w:rsidP="00725808">
            <w:pPr>
              <w:pStyle w:val="SmallStandard"/>
            </w:pPr>
            <w:r>
              <w:t>connectionGroup</w:t>
            </w:r>
          </w:p>
        </w:tc>
        <w:tc>
          <w:tcPr>
            <w:tcW w:w="708" w:type="dxa"/>
          </w:tcPr>
          <w:p w14:paraId="572DD1DB" w14:textId="77777777" w:rsidR="000234BB" w:rsidRPr="00D331EF" w:rsidRDefault="000234BB" w:rsidP="00725808">
            <w:pPr>
              <w:pStyle w:val="SmallStandard"/>
            </w:pPr>
            <w:r w:rsidRPr="00574783">
              <w:t>0..1</w:t>
            </w:r>
          </w:p>
        </w:tc>
        <w:tc>
          <w:tcPr>
            <w:tcW w:w="709" w:type="dxa"/>
          </w:tcPr>
          <w:p w14:paraId="13D8B326" w14:textId="77777777" w:rsidR="000234BB" w:rsidRDefault="000234BB" w:rsidP="00725808"/>
        </w:tc>
        <w:tc>
          <w:tcPr>
            <w:tcW w:w="567" w:type="dxa"/>
          </w:tcPr>
          <w:p w14:paraId="7B5D848E" w14:textId="77777777" w:rsidR="000234BB" w:rsidRPr="00D331EF" w:rsidRDefault="000234BB" w:rsidP="00725808">
            <w:pPr>
              <w:pStyle w:val="SmallStandard"/>
            </w:pPr>
            <w:r>
              <w:t>N</w:t>
            </w:r>
          </w:p>
        </w:tc>
        <w:tc>
          <w:tcPr>
            <w:tcW w:w="3969" w:type="dxa"/>
          </w:tcPr>
          <w:p w14:paraId="4DB32DED" w14:textId="77777777" w:rsidR="000234BB" w:rsidRDefault="000234BB" w:rsidP="00725808">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WireElementReference.</w:t>
            </w:r>
            <w:r>
              <w:rPr>
                <w:sz w:val="16"/>
                <w:szCs w:val="16"/>
              </w:rPr>
              <w:t xml:space="preserve"> This applies normally to </w:t>
            </w:r>
            <w:r>
              <w:rPr>
                <w:i/>
                <w:iCs/>
                <w:sz w:val="16"/>
                <w:szCs w:val="16"/>
              </w:rPr>
              <w:t xml:space="preserve">WireElementReference </w:t>
            </w:r>
            <w:r>
              <w:rPr>
                <w:sz w:val="16"/>
                <w:szCs w:val="16"/>
              </w:rPr>
              <w:t xml:space="preserve">that have </w:t>
            </w:r>
            <w:r>
              <w:rPr>
                <w:i/>
                <w:iCs/>
                <w:sz w:val="16"/>
                <w:szCs w:val="16"/>
              </w:rPr>
              <w:t>subWireElements</w:t>
            </w:r>
            <w:r>
              <w:rPr>
                <w:sz w:val="16"/>
                <w:szCs w:val="16"/>
              </w:rPr>
              <w:t>.</w:t>
            </w:r>
          </w:p>
        </w:tc>
      </w:tr>
      <w:tr w:rsidR="000234BB" w:rsidRPr="00CC6307" w14:paraId="51399D86" w14:textId="77777777" w:rsidTr="00725808">
        <w:tc>
          <w:tcPr>
            <w:tcW w:w="1573" w:type="dxa"/>
          </w:tcPr>
          <w:p w14:paraId="078BDA73" w14:textId="77777777" w:rsidR="000234BB" w:rsidRPr="00634625" w:rsidRDefault="000234BB" w:rsidP="00725808">
            <w:pPr>
              <w:pStyle w:val="SmallStandard"/>
            </w:pPr>
            <w:r>
              <w:t>WireEnd</w:t>
            </w:r>
          </w:p>
        </w:tc>
        <w:tc>
          <w:tcPr>
            <w:tcW w:w="1574" w:type="dxa"/>
          </w:tcPr>
          <w:p w14:paraId="1B4814F8" w14:textId="77777777" w:rsidR="000234BB" w:rsidRPr="00132C43" w:rsidRDefault="000234BB" w:rsidP="00725808">
            <w:pPr>
              <w:pStyle w:val="SmallStandard"/>
            </w:pPr>
            <w:r>
              <w:t>wireEnd</w:t>
            </w:r>
          </w:p>
        </w:tc>
        <w:tc>
          <w:tcPr>
            <w:tcW w:w="708" w:type="dxa"/>
          </w:tcPr>
          <w:p w14:paraId="3759217F" w14:textId="77777777" w:rsidR="000234BB" w:rsidRPr="00D331EF" w:rsidRDefault="000234BB" w:rsidP="00725808">
            <w:pPr>
              <w:pStyle w:val="SmallStandard"/>
            </w:pPr>
            <w:r w:rsidRPr="00574783">
              <w:t>0..*</w:t>
            </w:r>
          </w:p>
        </w:tc>
        <w:tc>
          <w:tcPr>
            <w:tcW w:w="709" w:type="dxa"/>
          </w:tcPr>
          <w:p w14:paraId="7166CFD6" w14:textId="77777777" w:rsidR="000234BB" w:rsidRPr="00D331EF" w:rsidRDefault="000234BB" w:rsidP="00725808">
            <w:pPr>
              <w:pStyle w:val="SmallStandard"/>
            </w:pPr>
            <w:r w:rsidRPr="00207506">
              <w:t>1</w:t>
            </w:r>
          </w:p>
        </w:tc>
        <w:tc>
          <w:tcPr>
            <w:tcW w:w="567" w:type="dxa"/>
          </w:tcPr>
          <w:p w14:paraId="1040489F" w14:textId="77777777" w:rsidR="000234BB" w:rsidRDefault="000234BB" w:rsidP="00725808">
            <w:pPr>
              <w:pStyle w:val="SmallStandard"/>
            </w:pPr>
            <w:r>
              <w:t>Y</w:t>
            </w:r>
          </w:p>
        </w:tc>
        <w:tc>
          <w:tcPr>
            <w:tcW w:w="3969" w:type="dxa"/>
          </w:tcPr>
          <w:p w14:paraId="0D2EA341" w14:textId="77777777" w:rsidR="000234BB" w:rsidRDefault="000234BB" w:rsidP="00725808">
            <w:pPr>
              <w:pStyle w:val="SmallStandard"/>
            </w:pPr>
            <w:r w:rsidRPr="00491287">
              <w:t xml:space="preserve">Specifies the ends of the WireElementReference for contacting purposes. </w:t>
            </w:r>
          </w:p>
        </w:tc>
      </w:tr>
      <w:tr w:rsidR="000234BB" w:rsidRPr="00CC6307" w14:paraId="3167D223" w14:textId="77777777" w:rsidTr="00725808">
        <w:tc>
          <w:tcPr>
            <w:tcW w:w="1573" w:type="dxa"/>
          </w:tcPr>
          <w:p w14:paraId="2A5CFE44" w14:textId="77777777" w:rsidR="000234BB" w:rsidRPr="00634625" w:rsidRDefault="000234BB" w:rsidP="00725808">
            <w:pPr>
              <w:pStyle w:val="SmallStandard"/>
            </w:pPr>
            <w:r>
              <w:t>WireElement</w:t>
            </w:r>
          </w:p>
        </w:tc>
        <w:tc>
          <w:tcPr>
            <w:tcW w:w="1574" w:type="dxa"/>
          </w:tcPr>
          <w:p w14:paraId="4C932F59" w14:textId="77777777" w:rsidR="000234BB" w:rsidRPr="00132C43" w:rsidRDefault="000234BB" w:rsidP="00725808">
            <w:pPr>
              <w:pStyle w:val="SmallStandard"/>
            </w:pPr>
            <w:r>
              <w:t>referencedWireElement</w:t>
            </w:r>
          </w:p>
        </w:tc>
        <w:tc>
          <w:tcPr>
            <w:tcW w:w="708" w:type="dxa"/>
          </w:tcPr>
          <w:p w14:paraId="458C4F76" w14:textId="77777777" w:rsidR="000234BB" w:rsidRPr="00D331EF" w:rsidRDefault="000234BB" w:rsidP="00725808">
            <w:pPr>
              <w:pStyle w:val="SmallStandard"/>
            </w:pPr>
            <w:r w:rsidRPr="00574783">
              <w:t>1</w:t>
            </w:r>
          </w:p>
        </w:tc>
        <w:tc>
          <w:tcPr>
            <w:tcW w:w="709" w:type="dxa"/>
          </w:tcPr>
          <w:p w14:paraId="32D12B73" w14:textId="77777777" w:rsidR="000234BB" w:rsidRPr="00D331EF" w:rsidRDefault="000234BB" w:rsidP="00725808">
            <w:pPr>
              <w:pStyle w:val="SmallStandard"/>
            </w:pPr>
            <w:r w:rsidRPr="00207506">
              <w:t>0..*</w:t>
            </w:r>
          </w:p>
        </w:tc>
        <w:tc>
          <w:tcPr>
            <w:tcW w:w="567" w:type="dxa"/>
          </w:tcPr>
          <w:p w14:paraId="1D7C9C7E" w14:textId="77777777" w:rsidR="000234BB" w:rsidRPr="00D331EF" w:rsidRDefault="000234BB" w:rsidP="00725808">
            <w:pPr>
              <w:pStyle w:val="SmallStandard"/>
            </w:pPr>
            <w:r>
              <w:t>N</w:t>
            </w:r>
          </w:p>
        </w:tc>
        <w:tc>
          <w:tcPr>
            <w:tcW w:w="3969" w:type="dxa"/>
          </w:tcPr>
          <w:p w14:paraId="508C4CB6" w14:textId="77777777" w:rsidR="000234BB" w:rsidRDefault="000234BB" w:rsidP="00725808">
            <w:pPr>
              <w:jc w:val="left"/>
            </w:pPr>
            <w:r>
              <w:rPr>
                <w:sz w:val="16"/>
                <w:szCs w:val="16"/>
              </w:rPr>
              <w:t>References the WireElement that is represented by the WireElementReference.</w:t>
            </w:r>
          </w:p>
        </w:tc>
      </w:tr>
    </w:tbl>
    <w:p w14:paraId="76F5516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276A904" w14:textId="77777777" w:rsidTr="00725808">
        <w:tc>
          <w:tcPr>
            <w:tcW w:w="2296" w:type="dxa"/>
            <w:gridSpan w:val="2"/>
          </w:tcPr>
          <w:p w14:paraId="3C4070E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F370B7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DC039CF" w14:textId="77777777" w:rsidR="000234BB" w:rsidRDefault="000234BB" w:rsidP="00725808">
            <w:pPr>
              <w:jc w:val="center"/>
              <w:rPr>
                <w:b/>
                <w:sz w:val="16"/>
                <w:szCs w:val="16"/>
                <w:lang w:val="en-GB"/>
              </w:rPr>
            </w:pPr>
            <w:r>
              <w:rPr>
                <w:b/>
                <w:sz w:val="16"/>
                <w:szCs w:val="16"/>
                <w:lang w:val="en-GB"/>
              </w:rPr>
              <w:t>General</w:t>
            </w:r>
          </w:p>
        </w:tc>
      </w:tr>
      <w:tr w:rsidR="000234BB" w:rsidRPr="00720F6F" w14:paraId="35B4FC07" w14:textId="77777777" w:rsidTr="00725808">
        <w:tc>
          <w:tcPr>
            <w:tcW w:w="1588" w:type="dxa"/>
          </w:tcPr>
          <w:p w14:paraId="7D3EF117" w14:textId="77777777" w:rsidR="000234BB" w:rsidRDefault="000234BB" w:rsidP="00725808">
            <w:pPr>
              <w:rPr>
                <w:b/>
                <w:sz w:val="16"/>
                <w:szCs w:val="16"/>
                <w:lang w:val="en-GB"/>
              </w:rPr>
            </w:pPr>
            <w:r>
              <w:rPr>
                <w:b/>
                <w:sz w:val="16"/>
                <w:szCs w:val="16"/>
                <w:lang w:val="en-GB"/>
              </w:rPr>
              <w:t>Type</w:t>
            </w:r>
          </w:p>
        </w:tc>
        <w:tc>
          <w:tcPr>
            <w:tcW w:w="708" w:type="dxa"/>
          </w:tcPr>
          <w:p w14:paraId="72B3FC1C" w14:textId="77777777" w:rsidR="000234BB" w:rsidRDefault="000234BB" w:rsidP="00725808">
            <w:pPr>
              <w:rPr>
                <w:b/>
                <w:sz w:val="16"/>
                <w:szCs w:val="16"/>
                <w:lang w:val="en-GB"/>
              </w:rPr>
            </w:pPr>
            <w:r>
              <w:rPr>
                <w:b/>
                <w:sz w:val="16"/>
                <w:szCs w:val="16"/>
                <w:lang w:val="en-GB"/>
              </w:rPr>
              <w:t>Mult</w:t>
            </w:r>
          </w:p>
        </w:tc>
        <w:tc>
          <w:tcPr>
            <w:tcW w:w="1560" w:type="dxa"/>
          </w:tcPr>
          <w:p w14:paraId="7DDBA8A4" w14:textId="77777777" w:rsidR="000234BB" w:rsidRDefault="000234BB" w:rsidP="00725808">
            <w:pPr>
              <w:rPr>
                <w:b/>
                <w:sz w:val="16"/>
                <w:szCs w:val="16"/>
                <w:lang w:val="en-GB"/>
              </w:rPr>
            </w:pPr>
            <w:r>
              <w:rPr>
                <w:b/>
                <w:sz w:val="16"/>
                <w:szCs w:val="16"/>
                <w:lang w:val="en-GB"/>
              </w:rPr>
              <w:t>Role</w:t>
            </w:r>
          </w:p>
        </w:tc>
        <w:tc>
          <w:tcPr>
            <w:tcW w:w="708" w:type="dxa"/>
          </w:tcPr>
          <w:p w14:paraId="6EE1A020" w14:textId="77777777" w:rsidR="000234BB" w:rsidRDefault="000234BB" w:rsidP="00725808">
            <w:pPr>
              <w:rPr>
                <w:b/>
                <w:sz w:val="16"/>
                <w:szCs w:val="16"/>
                <w:lang w:val="en-GB"/>
              </w:rPr>
            </w:pPr>
            <w:r>
              <w:rPr>
                <w:b/>
                <w:sz w:val="16"/>
                <w:szCs w:val="16"/>
                <w:lang w:val="en-GB"/>
              </w:rPr>
              <w:t>Mult</w:t>
            </w:r>
          </w:p>
        </w:tc>
        <w:tc>
          <w:tcPr>
            <w:tcW w:w="567" w:type="dxa"/>
          </w:tcPr>
          <w:p w14:paraId="60C8D1E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3296283" w14:textId="77777777" w:rsidR="000234BB" w:rsidRPr="008359F5" w:rsidRDefault="000234BB" w:rsidP="00725808">
            <w:pPr>
              <w:rPr>
                <w:b/>
                <w:sz w:val="16"/>
                <w:szCs w:val="16"/>
                <w:lang w:val="en-GB"/>
              </w:rPr>
            </w:pPr>
            <w:r>
              <w:rPr>
                <w:b/>
                <w:sz w:val="16"/>
                <w:szCs w:val="16"/>
                <w:lang w:val="en-GB"/>
              </w:rPr>
              <w:t>Comment</w:t>
            </w:r>
          </w:p>
        </w:tc>
      </w:tr>
      <w:tr w:rsidR="000234BB" w:rsidRPr="00CC6307" w14:paraId="1FE7933D" w14:textId="77777777" w:rsidTr="00725808">
        <w:tc>
          <w:tcPr>
            <w:tcW w:w="1588" w:type="dxa"/>
          </w:tcPr>
          <w:p w14:paraId="7B357A79" w14:textId="77777777" w:rsidR="000234BB" w:rsidRPr="00634625" w:rsidRDefault="000234BB" w:rsidP="00725808">
            <w:pPr>
              <w:pStyle w:val="SmallStandard"/>
            </w:pPr>
            <w:r>
              <w:t>WireRole</w:t>
            </w:r>
          </w:p>
        </w:tc>
        <w:tc>
          <w:tcPr>
            <w:tcW w:w="708" w:type="dxa"/>
          </w:tcPr>
          <w:p w14:paraId="4DA85D4E" w14:textId="77777777" w:rsidR="000234BB" w:rsidRPr="00D331EF" w:rsidRDefault="000234BB" w:rsidP="00725808">
            <w:pPr>
              <w:pStyle w:val="SmallStandard"/>
            </w:pPr>
            <w:r w:rsidRPr="00D01517">
              <w:t>1</w:t>
            </w:r>
          </w:p>
        </w:tc>
        <w:tc>
          <w:tcPr>
            <w:tcW w:w="1560" w:type="dxa"/>
          </w:tcPr>
          <w:p w14:paraId="4F106229" w14:textId="77777777" w:rsidR="000234BB" w:rsidRPr="00132C43" w:rsidRDefault="000234BB" w:rsidP="00725808">
            <w:pPr>
              <w:pStyle w:val="SmallStandard"/>
            </w:pPr>
            <w:r>
              <w:t>wireElementReference</w:t>
            </w:r>
          </w:p>
        </w:tc>
        <w:tc>
          <w:tcPr>
            <w:tcW w:w="708" w:type="dxa"/>
          </w:tcPr>
          <w:p w14:paraId="42929D28" w14:textId="77777777" w:rsidR="000234BB" w:rsidRPr="00D331EF" w:rsidRDefault="000234BB" w:rsidP="00725808">
            <w:pPr>
              <w:pStyle w:val="SmallStandard"/>
            </w:pPr>
            <w:r w:rsidRPr="00D01517">
              <w:t>0..*</w:t>
            </w:r>
          </w:p>
        </w:tc>
        <w:tc>
          <w:tcPr>
            <w:tcW w:w="567" w:type="dxa"/>
          </w:tcPr>
          <w:p w14:paraId="0DA3CE58" w14:textId="77777777" w:rsidR="000234BB" w:rsidRDefault="000234BB" w:rsidP="00725808">
            <w:pPr>
              <w:pStyle w:val="SmallStandard"/>
            </w:pPr>
            <w:r>
              <w:t>Y</w:t>
            </w:r>
          </w:p>
        </w:tc>
        <w:tc>
          <w:tcPr>
            <w:tcW w:w="3969" w:type="dxa"/>
          </w:tcPr>
          <w:p w14:paraId="602FAC08" w14:textId="77777777" w:rsidR="000234BB" w:rsidRDefault="000234BB" w:rsidP="00725808">
            <w:pPr>
              <w:pStyle w:val="SmallStandard"/>
            </w:pPr>
            <w:r w:rsidRPr="00491287">
              <w:t xml:space="preserve">Specifies the WireElementReferences used in the WireRole. For multi core wires more than one WireElementReference is needed. </w:t>
            </w:r>
          </w:p>
        </w:tc>
      </w:tr>
      <w:tr w:rsidR="000234BB" w:rsidRPr="00CC6307" w14:paraId="6E33E761" w14:textId="77777777" w:rsidTr="00725808">
        <w:tc>
          <w:tcPr>
            <w:tcW w:w="1588" w:type="dxa"/>
          </w:tcPr>
          <w:p w14:paraId="120846F5" w14:textId="77777777" w:rsidR="000234BB" w:rsidRPr="00634625" w:rsidRDefault="000234BB" w:rsidP="00725808">
            <w:pPr>
              <w:pStyle w:val="SmallStandard"/>
            </w:pPr>
            <w:r>
              <w:t>WireGrouping</w:t>
            </w:r>
          </w:p>
        </w:tc>
        <w:tc>
          <w:tcPr>
            <w:tcW w:w="708" w:type="dxa"/>
          </w:tcPr>
          <w:p w14:paraId="6296D688" w14:textId="77777777" w:rsidR="000234BB" w:rsidRPr="00D331EF" w:rsidRDefault="000234BB" w:rsidP="00725808">
            <w:pPr>
              <w:pStyle w:val="SmallStandard"/>
            </w:pPr>
            <w:r w:rsidRPr="00D01517">
              <w:t>0..*</w:t>
            </w:r>
          </w:p>
        </w:tc>
        <w:tc>
          <w:tcPr>
            <w:tcW w:w="1560" w:type="dxa"/>
          </w:tcPr>
          <w:p w14:paraId="4FB0FBB8" w14:textId="77777777" w:rsidR="000234BB" w:rsidRPr="00132C43" w:rsidRDefault="000234BB" w:rsidP="00725808">
            <w:pPr>
              <w:pStyle w:val="SmallStandard"/>
            </w:pPr>
            <w:r>
              <w:t>relatedWireElementReference</w:t>
            </w:r>
          </w:p>
        </w:tc>
        <w:tc>
          <w:tcPr>
            <w:tcW w:w="708" w:type="dxa"/>
          </w:tcPr>
          <w:p w14:paraId="53B5934A" w14:textId="77777777" w:rsidR="000234BB" w:rsidRPr="00D331EF" w:rsidRDefault="000234BB" w:rsidP="00725808">
            <w:pPr>
              <w:pStyle w:val="SmallStandard"/>
            </w:pPr>
            <w:r w:rsidRPr="00D01517">
              <w:t>0..*</w:t>
            </w:r>
          </w:p>
        </w:tc>
        <w:tc>
          <w:tcPr>
            <w:tcW w:w="567" w:type="dxa"/>
          </w:tcPr>
          <w:p w14:paraId="77E068BA" w14:textId="77777777" w:rsidR="000234BB" w:rsidRPr="00D331EF" w:rsidRDefault="000234BB" w:rsidP="00725808">
            <w:pPr>
              <w:pStyle w:val="SmallStandard"/>
            </w:pPr>
            <w:r>
              <w:t>N</w:t>
            </w:r>
          </w:p>
        </w:tc>
        <w:tc>
          <w:tcPr>
            <w:tcW w:w="3969" w:type="dxa"/>
          </w:tcPr>
          <w:p w14:paraId="771EA885" w14:textId="77777777" w:rsidR="000234BB" w:rsidRDefault="000234BB" w:rsidP="00725808">
            <w:pPr>
              <w:jc w:val="left"/>
            </w:pPr>
            <w:r>
              <w:rPr>
                <w:sz w:val="16"/>
                <w:szCs w:val="16"/>
              </w:rPr>
              <w:t>References the concrete wire elements (</w:t>
            </w:r>
            <w:r>
              <w:rPr>
                <w:i/>
                <w:iCs/>
                <w:sz w:val="16"/>
                <w:szCs w:val="16"/>
              </w:rPr>
              <w:t>WireElementReference</w:t>
            </w:r>
            <w:r>
              <w:rPr>
                <w:sz w:val="16"/>
                <w:szCs w:val="16"/>
              </w:rPr>
              <w:t>) that are grouped by the WireGrouping.</w:t>
            </w:r>
          </w:p>
        </w:tc>
      </w:tr>
    </w:tbl>
    <w:p w14:paraId="5840783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2" w:name="_253545236077f5a8b7103caf2dc15dfc"/>
      <w:r>
        <w:rPr>
          <w:lang w:val="en-GB"/>
        </w:rPr>
        <w:t>WireEnd</w:t>
      </w:r>
      <w:bookmarkEnd w:id="1442"/>
    </w:p>
    <w:p w14:paraId="3C4F9E55" w14:textId="77777777" w:rsidR="000234BB" w:rsidRDefault="000234BB" w:rsidP="000234BB">
      <w:r>
        <w:rPr>
          <w:sz w:val="18"/>
          <w:szCs w:val="18"/>
        </w:rPr>
        <w:t>A WireEnd is the end of a wire. This class mainly needed for the definition of a contacting. As a wire can be contacted on more than two ends (e.g. IDC) the WireEnd has a position on the wire.</w:t>
      </w:r>
    </w:p>
    <w:p w14:paraId="5579F5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6F2A64F" w14:textId="77777777" w:rsidTr="00725808">
        <w:tc>
          <w:tcPr>
            <w:tcW w:w="2013" w:type="dxa"/>
            <w:tcMar>
              <w:top w:w="28" w:type="dxa"/>
              <w:left w:w="28" w:type="dxa"/>
              <w:bottom w:w="28" w:type="dxa"/>
              <w:right w:w="28" w:type="dxa"/>
            </w:tcMar>
          </w:tcPr>
          <w:p w14:paraId="42B8DDD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23369B" w14:textId="1714FBDF"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0850E64F" w14:textId="77777777" w:rsidTr="00725808">
        <w:tc>
          <w:tcPr>
            <w:tcW w:w="2013" w:type="dxa"/>
            <w:tcMar>
              <w:top w:w="28" w:type="dxa"/>
              <w:left w:w="28" w:type="dxa"/>
              <w:bottom w:w="28" w:type="dxa"/>
              <w:right w:w="28" w:type="dxa"/>
            </w:tcMar>
          </w:tcPr>
          <w:p w14:paraId="05E301E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0CD1FFB" w14:textId="77777777" w:rsidR="000234BB" w:rsidRDefault="000234BB" w:rsidP="00725808"/>
        </w:tc>
      </w:tr>
      <w:tr w:rsidR="000234BB" w:rsidRPr="008359F5" w14:paraId="25C18956" w14:textId="77777777" w:rsidTr="00725808">
        <w:tc>
          <w:tcPr>
            <w:tcW w:w="2013" w:type="dxa"/>
            <w:tcMar>
              <w:top w:w="28" w:type="dxa"/>
              <w:left w:w="28" w:type="dxa"/>
              <w:bottom w:w="28" w:type="dxa"/>
              <w:right w:w="28" w:type="dxa"/>
            </w:tcMar>
          </w:tcPr>
          <w:p w14:paraId="22A01D9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39B3EB5" w14:textId="77777777" w:rsidR="000234BB" w:rsidRPr="000437C1" w:rsidRDefault="000234BB" w:rsidP="00725808">
            <w:pPr>
              <w:pStyle w:val="SmallStandard"/>
            </w:pPr>
            <w:r>
              <w:t>false</w:t>
            </w:r>
          </w:p>
        </w:tc>
      </w:tr>
    </w:tbl>
    <w:p w14:paraId="0CBE6B2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873BC3F" w14:textId="77777777" w:rsidTr="00725808">
        <w:tc>
          <w:tcPr>
            <w:tcW w:w="2013" w:type="dxa"/>
            <w:tcMar>
              <w:top w:w="28" w:type="dxa"/>
              <w:left w:w="28" w:type="dxa"/>
              <w:bottom w:w="28" w:type="dxa"/>
              <w:right w:w="28" w:type="dxa"/>
            </w:tcMar>
          </w:tcPr>
          <w:p w14:paraId="002198E1"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3F29DD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9D4FF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711945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FE84E3A" w14:textId="77777777" w:rsidTr="00725808">
        <w:tc>
          <w:tcPr>
            <w:tcW w:w="2013" w:type="dxa"/>
            <w:tcMar>
              <w:top w:w="28" w:type="dxa"/>
              <w:left w:w="28" w:type="dxa"/>
              <w:bottom w:w="28" w:type="dxa"/>
              <w:right w:w="28" w:type="dxa"/>
            </w:tcMar>
          </w:tcPr>
          <w:p w14:paraId="1B09880B"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57B4C897"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D80245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7FF157E" w14:textId="77777777" w:rsidR="000234BB" w:rsidRDefault="000234BB" w:rsidP="00725808">
            <w:pPr>
              <w:jc w:val="left"/>
            </w:pPr>
            <w:r>
              <w:rPr>
                <w:sz w:val="16"/>
                <w:szCs w:val="16"/>
              </w:rPr>
              <w:t>Specifies a unique identification of the WireEnd. The identification is guaranteed to be unique within the WireElementReference.</w:t>
            </w:r>
          </w:p>
        </w:tc>
      </w:tr>
      <w:tr w:rsidR="000234BB" w:rsidRPr="006675E2" w14:paraId="0E80D052" w14:textId="77777777" w:rsidTr="00725808">
        <w:tc>
          <w:tcPr>
            <w:tcW w:w="2013" w:type="dxa"/>
            <w:tcMar>
              <w:top w:w="28" w:type="dxa"/>
              <w:left w:w="28" w:type="dxa"/>
              <w:bottom w:w="28" w:type="dxa"/>
              <w:right w:w="28" w:type="dxa"/>
            </w:tcMar>
          </w:tcPr>
          <w:p w14:paraId="2E0DDD8A" w14:textId="77777777" w:rsidR="000234BB" w:rsidRPr="00620BBE" w:rsidRDefault="000234BB" w:rsidP="00725808">
            <w:pPr>
              <w:pStyle w:val="SmallStandard"/>
            </w:pPr>
            <w:r w:rsidRPr="00620BBE">
              <w:t>positionOnWire</w:t>
            </w:r>
          </w:p>
        </w:tc>
        <w:tc>
          <w:tcPr>
            <w:tcW w:w="1559" w:type="dxa"/>
            <w:tcMar>
              <w:top w:w="28" w:type="dxa"/>
              <w:left w:w="28" w:type="dxa"/>
              <w:bottom w:w="28" w:type="dxa"/>
              <w:right w:w="28" w:type="dxa"/>
            </w:tcMar>
          </w:tcPr>
          <w:p w14:paraId="64F8C222"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363C8BB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BC98F07" w14:textId="77777777" w:rsidR="000234BB" w:rsidRDefault="000234BB" w:rsidP="00725808">
            <w:pPr>
              <w:jc w:val="left"/>
            </w:pPr>
            <w:r>
              <w:rPr>
                <w:sz w:val="16"/>
                <w:szCs w:val="16"/>
              </w:rPr>
              <w:t>Specifies the position of the WireEnd on the wire. This must be a value between 0 and 1.</w:t>
            </w:r>
          </w:p>
        </w:tc>
      </w:tr>
    </w:tbl>
    <w:p w14:paraId="7EC485E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48F8D33" w14:textId="77777777" w:rsidTr="00725808">
        <w:tc>
          <w:tcPr>
            <w:tcW w:w="3856" w:type="dxa"/>
            <w:gridSpan w:val="3"/>
          </w:tcPr>
          <w:p w14:paraId="5452880C" w14:textId="77777777" w:rsidR="000234BB" w:rsidRDefault="000234BB" w:rsidP="00725808">
            <w:pPr>
              <w:jc w:val="center"/>
              <w:rPr>
                <w:b/>
                <w:sz w:val="16"/>
                <w:szCs w:val="16"/>
                <w:lang w:val="en-GB"/>
              </w:rPr>
            </w:pPr>
            <w:r>
              <w:rPr>
                <w:b/>
                <w:sz w:val="16"/>
                <w:szCs w:val="16"/>
                <w:lang w:val="en-GB"/>
              </w:rPr>
              <w:t>Other End</w:t>
            </w:r>
          </w:p>
        </w:tc>
        <w:tc>
          <w:tcPr>
            <w:tcW w:w="708" w:type="dxa"/>
          </w:tcPr>
          <w:p w14:paraId="7D3A21F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A366A0F" w14:textId="77777777" w:rsidR="000234BB" w:rsidRDefault="000234BB" w:rsidP="00725808">
            <w:pPr>
              <w:jc w:val="center"/>
              <w:rPr>
                <w:b/>
                <w:sz w:val="16"/>
                <w:szCs w:val="16"/>
                <w:lang w:val="en-GB"/>
              </w:rPr>
            </w:pPr>
            <w:r>
              <w:rPr>
                <w:b/>
                <w:sz w:val="16"/>
                <w:szCs w:val="16"/>
                <w:lang w:val="en-GB"/>
              </w:rPr>
              <w:t>General</w:t>
            </w:r>
          </w:p>
        </w:tc>
      </w:tr>
      <w:tr w:rsidR="000234BB" w:rsidRPr="00720F6F" w14:paraId="7A20C2EE" w14:textId="77777777" w:rsidTr="00725808">
        <w:tc>
          <w:tcPr>
            <w:tcW w:w="1573" w:type="dxa"/>
          </w:tcPr>
          <w:p w14:paraId="2228CFDF" w14:textId="77777777" w:rsidR="000234BB" w:rsidRDefault="000234BB" w:rsidP="00725808">
            <w:pPr>
              <w:rPr>
                <w:b/>
                <w:sz w:val="16"/>
                <w:szCs w:val="16"/>
                <w:lang w:val="en-GB"/>
              </w:rPr>
            </w:pPr>
            <w:r>
              <w:rPr>
                <w:b/>
                <w:sz w:val="16"/>
                <w:szCs w:val="16"/>
                <w:lang w:val="en-GB"/>
              </w:rPr>
              <w:t>Type</w:t>
            </w:r>
          </w:p>
        </w:tc>
        <w:tc>
          <w:tcPr>
            <w:tcW w:w="1574" w:type="dxa"/>
          </w:tcPr>
          <w:p w14:paraId="12BB5889" w14:textId="77777777" w:rsidR="000234BB" w:rsidRDefault="000234BB" w:rsidP="00725808">
            <w:pPr>
              <w:rPr>
                <w:b/>
                <w:sz w:val="16"/>
                <w:szCs w:val="16"/>
                <w:lang w:val="en-GB"/>
              </w:rPr>
            </w:pPr>
            <w:r>
              <w:rPr>
                <w:b/>
                <w:sz w:val="16"/>
                <w:szCs w:val="16"/>
                <w:lang w:val="en-GB"/>
              </w:rPr>
              <w:t>Role</w:t>
            </w:r>
          </w:p>
        </w:tc>
        <w:tc>
          <w:tcPr>
            <w:tcW w:w="708" w:type="dxa"/>
          </w:tcPr>
          <w:p w14:paraId="38402DED" w14:textId="77777777" w:rsidR="000234BB" w:rsidRDefault="000234BB" w:rsidP="00725808">
            <w:pPr>
              <w:rPr>
                <w:b/>
                <w:sz w:val="16"/>
                <w:szCs w:val="16"/>
                <w:lang w:val="en-GB"/>
              </w:rPr>
            </w:pPr>
            <w:r>
              <w:rPr>
                <w:b/>
                <w:sz w:val="16"/>
                <w:szCs w:val="16"/>
                <w:lang w:val="en-GB"/>
              </w:rPr>
              <w:t>Mult</w:t>
            </w:r>
          </w:p>
        </w:tc>
        <w:tc>
          <w:tcPr>
            <w:tcW w:w="709" w:type="dxa"/>
          </w:tcPr>
          <w:p w14:paraId="112EB2BE" w14:textId="77777777" w:rsidR="000234BB" w:rsidRDefault="000234BB" w:rsidP="00725808">
            <w:pPr>
              <w:rPr>
                <w:b/>
                <w:sz w:val="16"/>
                <w:szCs w:val="16"/>
                <w:lang w:val="en-GB"/>
              </w:rPr>
            </w:pPr>
            <w:r>
              <w:rPr>
                <w:b/>
                <w:sz w:val="16"/>
                <w:szCs w:val="16"/>
                <w:lang w:val="en-GB"/>
              </w:rPr>
              <w:t>Mult</w:t>
            </w:r>
          </w:p>
        </w:tc>
        <w:tc>
          <w:tcPr>
            <w:tcW w:w="567" w:type="dxa"/>
          </w:tcPr>
          <w:p w14:paraId="478BEE1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E3A356F" w14:textId="77777777" w:rsidR="000234BB" w:rsidRPr="008359F5" w:rsidRDefault="000234BB" w:rsidP="00725808">
            <w:pPr>
              <w:rPr>
                <w:b/>
                <w:sz w:val="16"/>
                <w:szCs w:val="16"/>
                <w:lang w:val="en-GB"/>
              </w:rPr>
            </w:pPr>
            <w:r>
              <w:rPr>
                <w:b/>
                <w:sz w:val="16"/>
                <w:szCs w:val="16"/>
                <w:lang w:val="en-GB"/>
              </w:rPr>
              <w:t>Comment</w:t>
            </w:r>
          </w:p>
        </w:tc>
      </w:tr>
      <w:tr w:rsidR="000234BB" w:rsidRPr="00CC6307" w14:paraId="241CEDEA" w14:textId="77777777" w:rsidTr="00725808">
        <w:tc>
          <w:tcPr>
            <w:tcW w:w="1573" w:type="dxa"/>
          </w:tcPr>
          <w:p w14:paraId="55E31BF8" w14:textId="77777777" w:rsidR="000234BB" w:rsidRPr="00634625" w:rsidRDefault="000234BB" w:rsidP="00725808">
            <w:pPr>
              <w:pStyle w:val="SmallStandard"/>
            </w:pPr>
            <w:r>
              <w:t>ConnectionEnd</w:t>
            </w:r>
          </w:p>
        </w:tc>
        <w:tc>
          <w:tcPr>
            <w:tcW w:w="1574" w:type="dxa"/>
          </w:tcPr>
          <w:p w14:paraId="04B4EE83" w14:textId="77777777" w:rsidR="000234BB" w:rsidRPr="00132C43" w:rsidRDefault="000234BB" w:rsidP="00725808">
            <w:pPr>
              <w:pStyle w:val="SmallStandard"/>
            </w:pPr>
            <w:r>
              <w:t>connectionEnd</w:t>
            </w:r>
          </w:p>
        </w:tc>
        <w:tc>
          <w:tcPr>
            <w:tcW w:w="708" w:type="dxa"/>
          </w:tcPr>
          <w:p w14:paraId="2C2EBCE8" w14:textId="77777777" w:rsidR="000234BB" w:rsidRPr="00D331EF" w:rsidRDefault="000234BB" w:rsidP="00725808">
            <w:pPr>
              <w:pStyle w:val="SmallStandard"/>
            </w:pPr>
            <w:r w:rsidRPr="00574783">
              <w:t>0..1</w:t>
            </w:r>
          </w:p>
        </w:tc>
        <w:tc>
          <w:tcPr>
            <w:tcW w:w="709" w:type="dxa"/>
          </w:tcPr>
          <w:p w14:paraId="1811D54B" w14:textId="77777777" w:rsidR="000234BB" w:rsidRPr="00D331EF" w:rsidRDefault="000234BB" w:rsidP="00725808">
            <w:pPr>
              <w:pStyle w:val="SmallStandard"/>
            </w:pPr>
            <w:r w:rsidRPr="00207506">
              <w:t>0..*</w:t>
            </w:r>
          </w:p>
        </w:tc>
        <w:tc>
          <w:tcPr>
            <w:tcW w:w="567" w:type="dxa"/>
          </w:tcPr>
          <w:p w14:paraId="7F305CE2" w14:textId="77777777" w:rsidR="000234BB" w:rsidRPr="00D331EF" w:rsidRDefault="000234BB" w:rsidP="00725808">
            <w:pPr>
              <w:pStyle w:val="SmallStandard"/>
            </w:pPr>
            <w:r>
              <w:t>N</w:t>
            </w:r>
          </w:p>
        </w:tc>
        <w:tc>
          <w:tcPr>
            <w:tcW w:w="3969" w:type="dxa"/>
          </w:tcPr>
          <w:p w14:paraId="7D68449B" w14:textId="77777777" w:rsidR="000234BB" w:rsidRDefault="000234BB" w:rsidP="00725808"/>
        </w:tc>
      </w:tr>
    </w:tbl>
    <w:p w14:paraId="04DFEA6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EC5B867" w14:textId="77777777" w:rsidTr="00725808">
        <w:tc>
          <w:tcPr>
            <w:tcW w:w="2296" w:type="dxa"/>
            <w:gridSpan w:val="2"/>
          </w:tcPr>
          <w:p w14:paraId="1D2F197A"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2F1246E"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80F51E5" w14:textId="77777777" w:rsidR="000234BB" w:rsidRDefault="000234BB" w:rsidP="00725808">
            <w:pPr>
              <w:jc w:val="center"/>
              <w:rPr>
                <w:b/>
                <w:sz w:val="16"/>
                <w:szCs w:val="16"/>
                <w:lang w:val="en-GB"/>
              </w:rPr>
            </w:pPr>
            <w:r>
              <w:rPr>
                <w:b/>
                <w:sz w:val="16"/>
                <w:szCs w:val="16"/>
                <w:lang w:val="en-GB"/>
              </w:rPr>
              <w:t>General</w:t>
            </w:r>
          </w:p>
        </w:tc>
      </w:tr>
      <w:tr w:rsidR="000234BB" w:rsidRPr="00720F6F" w14:paraId="2724C437" w14:textId="77777777" w:rsidTr="00725808">
        <w:tc>
          <w:tcPr>
            <w:tcW w:w="1588" w:type="dxa"/>
          </w:tcPr>
          <w:p w14:paraId="724004B5" w14:textId="77777777" w:rsidR="000234BB" w:rsidRDefault="000234BB" w:rsidP="00725808">
            <w:pPr>
              <w:rPr>
                <w:b/>
                <w:sz w:val="16"/>
                <w:szCs w:val="16"/>
                <w:lang w:val="en-GB"/>
              </w:rPr>
            </w:pPr>
            <w:r>
              <w:rPr>
                <w:b/>
                <w:sz w:val="16"/>
                <w:szCs w:val="16"/>
                <w:lang w:val="en-GB"/>
              </w:rPr>
              <w:t>Type</w:t>
            </w:r>
          </w:p>
        </w:tc>
        <w:tc>
          <w:tcPr>
            <w:tcW w:w="708" w:type="dxa"/>
          </w:tcPr>
          <w:p w14:paraId="1D0183ED" w14:textId="77777777" w:rsidR="000234BB" w:rsidRDefault="000234BB" w:rsidP="00725808">
            <w:pPr>
              <w:rPr>
                <w:b/>
                <w:sz w:val="16"/>
                <w:szCs w:val="16"/>
                <w:lang w:val="en-GB"/>
              </w:rPr>
            </w:pPr>
            <w:r>
              <w:rPr>
                <w:b/>
                <w:sz w:val="16"/>
                <w:szCs w:val="16"/>
                <w:lang w:val="en-GB"/>
              </w:rPr>
              <w:t>Mult</w:t>
            </w:r>
          </w:p>
        </w:tc>
        <w:tc>
          <w:tcPr>
            <w:tcW w:w="1560" w:type="dxa"/>
          </w:tcPr>
          <w:p w14:paraId="5E2ECB6D" w14:textId="77777777" w:rsidR="000234BB" w:rsidRDefault="000234BB" w:rsidP="00725808">
            <w:pPr>
              <w:rPr>
                <w:b/>
                <w:sz w:val="16"/>
                <w:szCs w:val="16"/>
                <w:lang w:val="en-GB"/>
              </w:rPr>
            </w:pPr>
            <w:r>
              <w:rPr>
                <w:b/>
                <w:sz w:val="16"/>
                <w:szCs w:val="16"/>
                <w:lang w:val="en-GB"/>
              </w:rPr>
              <w:t>Role</w:t>
            </w:r>
          </w:p>
        </w:tc>
        <w:tc>
          <w:tcPr>
            <w:tcW w:w="708" w:type="dxa"/>
          </w:tcPr>
          <w:p w14:paraId="443EF482" w14:textId="77777777" w:rsidR="000234BB" w:rsidRDefault="000234BB" w:rsidP="00725808">
            <w:pPr>
              <w:rPr>
                <w:b/>
                <w:sz w:val="16"/>
                <w:szCs w:val="16"/>
                <w:lang w:val="en-GB"/>
              </w:rPr>
            </w:pPr>
            <w:r>
              <w:rPr>
                <w:b/>
                <w:sz w:val="16"/>
                <w:szCs w:val="16"/>
                <w:lang w:val="en-GB"/>
              </w:rPr>
              <w:t>Mult</w:t>
            </w:r>
          </w:p>
        </w:tc>
        <w:tc>
          <w:tcPr>
            <w:tcW w:w="567" w:type="dxa"/>
          </w:tcPr>
          <w:p w14:paraId="3E36E5E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B1DF3F4" w14:textId="77777777" w:rsidR="000234BB" w:rsidRPr="008359F5" w:rsidRDefault="000234BB" w:rsidP="00725808">
            <w:pPr>
              <w:rPr>
                <w:b/>
                <w:sz w:val="16"/>
                <w:szCs w:val="16"/>
                <w:lang w:val="en-GB"/>
              </w:rPr>
            </w:pPr>
            <w:r>
              <w:rPr>
                <w:b/>
                <w:sz w:val="16"/>
                <w:szCs w:val="16"/>
                <w:lang w:val="en-GB"/>
              </w:rPr>
              <w:t>Comment</w:t>
            </w:r>
          </w:p>
        </w:tc>
      </w:tr>
      <w:tr w:rsidR="000234BB" w:rsidRPr="00CC6307" w14:paraId="20869046" w14:textId="77777777" w:rsidTr="00725808">
        <w:tc>
          <w:tcPr>
            <w:tcW w:w="1588" w:type="dxa"/>
          </w:tcPr>
          <w:p w14:paraId="48882D06" w14:textId="77777777" w:rsidR="000234BB" w:rsidRPr="00634625" w:rsidRDefault="000234BB" w:rsidP="00725808">
            <w:pPr>
              <w:pStyle w:val="SmallStandard"/>
            </w:pPr>
            <w:r>
              <w:t>WireMountingDetail</w:t>
            </w:r>
          </w:p>
        </w:tc>
        <w:tc>
          <w:tcPr>
            <w:tcW w:w="708" w:type="dxa"/>
          </w:tcPr>
          <w:p w14:paraId="2B341E1E" w14:textId="77777777" w:rsidR="000234BB" w:rsidRPr="00D331EF" w:rsidRDefault="000234BB" w:rsidP="00725808">
            <w:pPr>
              <w:pStyle w:val="SmallStandard"/>
            </w:pPr>
            <w:r w:rsidRPr="00D01517">
              <w:t>0..*</w:t>
            </w:r>
          </w:p>
        </w:tc>
        <w:tc>
          <w:tcPr>
            <w:tcW w:w="1560" w:type="dxa"/>
          </w:tcPr>
          <w:p w14:paraId="09741DB3" w14:textId="77777777" w:rsidR="000234BB" w:rsidRPr="00132C43" w:rsidRDefault="000234BB" w:rsidP="00725808">
            <w:pPr>
              <w:pStyle w:val="SmallStandard"/>
            </w:pPr>
            <w:r>
              <w:t>referencedWireEnd</w:t>
            </w:r>
          </w:p>
        </w:tc>
        <w:tc>
          <w:tcPr>
            <w:tcW w:w="708" w:type="dxa"/>
          </w:tcPr>
          <w:p w14:paraId="46A4035D" w14:textId="77777777" w:rsidR="000234BB" w:rsidRPr="00D331EF" w:rsidRDefault="000234BB" w:rsidP="00725808">
            <w:pPr>
              <w:pStyle w:val="SmallStandard"/>
            </w:pPr>
            <w:r w:rsidRPr="00D01517">
              <w:t>1..*</w:t>
            </w:r>
          </w:p>
        </w:tc>
        <w:tc>
          <w:tcPr>
            <w:tcW w:w="567" w:type="dxa"/>
          </w:tcPr>
          <w:p w14:paraId="1D21EE7D" w14:textId="77777777" w:rsidR="000234BB" w:rsidRPr="00D331EF" w:rsidRDefault="000234BB" w:rsidP="00725808">
            <w:pPr>
              <w:pStyle w:val="SmallStandard"/>
            </w:pPr>
            <w:r>
              <w:t>N</w:t>
            </w:r>
          </w:p>
        </w:tc>
        <w:tc>
          <w:tcPr>
            <w:tcW w:w="3969" w:type="dxa"/>
          </w:tcPr>
          <w:p w14:paraId="39C6F3DF" w14:textId="77777777" w:rsidR="000234BB" w:rsidRDefault="000234BB" w:rsidP="00725808">
            <w:pPr>
              <w:pStyle w:val="SmallStandard"/>
            </w:pPr>
            <w:r w:rsidRPr="00491287">
              <w:t xml:space="preserve">References the WireEnds that are mounted to referenced WireReception. A cardinality of more than one is allowed in order support parallel connectors, where </w:t>
            </w:r>
            <w:r w:rsidRPr="00491287">
              <w:lastRenderedPageBreak/>
              <w:t>multiple wire ends are placed on one side of the connector (one wire reception) and the other wire ends are placed on the other side of the connector (the other wire reception).</w:t>
            </w:r>
          </w:p>
        </w:tc>
      </w:tr>
      <w:tr w:rsidR="000234BB" w:rsidRPr="00CC6307" w14:paraId="0ADB9E9A" w14:textId="77777777" w:rsidTr="00725808">
        <w:tc>
          <w:tcPr>
            <w:tcW w:w="1588" w:type="dxa"/>
          </w:tcPr>
          <w:p w14:paraId="6559943C" w14:textId="77777777" w:rsidR="000234BB" w:rsidRPr="00634625" w:rsidRDefault="000234BB" w:rsidP="00725808">
            <w:pPr>
              <w:pStyle w:val="SmallStandard"/>
            </w:pPr>
            <w:r>
              <w:lastRenderedPageBreak/>
              <w:t>WireMounting</w:t>
            </w:r>
          </w:p>
        </w:tc>
        <w:tc>
          <w:tcPr>
            <w:tcW w:w="708" w:type="dxa"/>
          </w:tcPr>
          <w:p w14:paraId="3898B496" w14:textId="77777777" w:rsidR="000234BB" w:rsidRPr="00D331EF" w:rsidRDefault="000234BB" w:rsidP="00725808">
            <w:pPr>
              <w:pStyle w:val="SmallStandard"/>
            </w:pPr>
            <w:r w:rsidRPr="00D01517">
              <w:t>0..*</w:t>
            </w:r>
          </w:p>
        </w:tc>
        <w:tc>
          <w:tcPr>
            <w:tcW w:w="1560" w:type="dxa"/>
          </w:tcPr>
          <w:p w14:paraId="5554C2D2" w14:textId="77777777" w:rsidR="000234BB" w:rsidRPr="00132C43" w:rsidRDefault="000234BB" w:rsidP="00725808">
            <w:pPr>
              <w:pStyle w:val="SmallStandard"/>
            </w:pPr>
            <w:r>
              <w:t>referencedWireEnd</w:t>
            </w:r>
          </w:p>
        </w:tc>
        <w:tc>
          <w:tcPr>
            <w:tcW w:w="708" w:type="dxa"/>
          </w:tcPr>
          <w:p w14:paraId="2FC2D472" w14:textId="77777777" w:rsidR="000234BB" w:rsidRPr="00D331EF" w:rsidRDefault="000234BB" w:rsidP="00725808">
            <w:pPr>
              <w:pStyle w:val="SmallStandard"/>
            </w:pPr>
            <w:r w:rsidRPr="00D01517">
              <w:t>1..*</w:t>
            </w:r>
          </w:p>
        </w:tc>
        <w:tc>
          <w:tcPr>
            <w:tcW w:w="567" w:type="dxa"/>
          </w:tcPr>
          <w:p w14:paraId="605CF14E" w14:textId="77777777" w:rsidR="000234BB" w:rsidRPr="00D331EF" w:rsidRDefault="000234BB" w:rsidP="00725808">
            <w:pPr>
              <w:pStyle w:val="SmallStandard"/>
            </w:pPr>
            <w:r>
              <w:t>N</w:t>
            </w:r>
          </w:p>
        </w:tc>
        <w:tc>
          <w:tcPr>
            <w:tcW w:w="3969" w:type="dxa"/>
          </w:tcPr>
          <w:p w14:paraId="68A219A5" w14:textId="77777777" w:rsidR="000234BB" w:rsidRDefault="000234BB" w:rsidP="00725808">
            <w:pPr>
              <w:jc w:val="left"/>
            </w:pPr>
            <w:r>
              <w:rPr>
                <w:sz w:val="16"/>
                <w:szCs w:val="16"/>
              </w:rPr>
              <w:t>References the wire ends that are used for the wire mounting. The minimum cardinality is one, because a wire mounting without wire end makes no sense.</w:t>
            </w:r>
          </w:p>
          <w:p w14:paraId="2DBEC6C1" w14:textId="77777777" w:rsidR="000234BB" w:rsidRDefault="000234BB" w:rsidP="00725808">
            <w:pPr>
              <w:jc w:val="left"/>
            </w:pPr>
            <w:r>
              <w:rPr>
                <w:sz w:val="16"/>
                <w:szCs w:val="16"/>
              </w:rPr>
              <w:t>The maximum cardinality is * in order to support multi crimps.</w:t>
            </w:r>
          </w:p>
        </w:tc>
      </w:tr>
      <w:tr w:rsidR="000234BB" w:rsidRPr="00CC6307" w14:paraId="080AB957" w14:textId="77777777" w:rsidTr="00725808">
        <w:tc>
          <w:tcPr>
            <w:tcW w:w="1588" w:type="dxa"/>
          </w:tcPr>
          <w:p w14:paraId="26602E2C" w14:textId="77777777" w:rsidR="000234BB" w:rsidRPr="00634625" w:rsidRDefault="000234BB" w:rsidP="00725808">
            <w:pPr>
              <w:pStyle w:val="SmallStandard"/>
            </w:pPr>
            <w:r>
              <w:t>WireElementReference</w:t>
            </w:r>
          </w:p>
        </w:tc>
        <w:tc>
          <w:tcPr>
            <w:tcW w:w="708" w:type="dxa"/>
          </w:tcPr>
          <w:p w14:paraId="52D8189D" w14:textId="77777777" w:rsidR="000234BB" w:rsidRPr="00D331EF" w:rsidRDefault="000234BB" w:rsidP="00725808">
            <w:pPr>
              <w:pStyle w:val="SmallStandard"/>
            </w:pPr>
            <w:r w:rsidRPr="00D01517">
              <w:t>1</w:t>
            </w:r>
          </w:p>
        </w:tc>
        <w:tc>
          <w:tcPr>
            <w:tcW w:w="1560" w:type="dxa"/>
          </w:tcPr>
          <w:p w14:paraId="47351594" w14:textId="77777777" w:rsidR="000234BB" w:rsidRPr="00132C43" w:rsidRDefault="000234BB" w:rsidP="00725808">
            <w:pPr>
              <w:pStyle w:val="SmallStandard"/>
            </w:pPr>
            <w:r>
              <w:t>wireEnd</w:t>
            </w:r>
          </w:p>
        </w:tc>
        <w:tc>
          <w:tcPr>
            <w:tcW w:w="708" w:type="dxa"/>
          </w:tcPr>
          <w:p w14:paraId="5A89A0BC" w14:textId="77777777" w:rsidR="000234BB" w:rsidRPr="00D331EF" w:rsidRDefault="000234BB" w:rsidP="00725808">
            <w:pPr>
              <w:pStyle w:val="SmallStandard"/>
            </w:pPr>
            <w:r w:rsidRPr="00D01517">
              <w:t>0..*</w:t>
            </w:r>
          </w:p>
        </w:tc>
        <w:tc>
          <w:tcPr>
            <w:tcW w:w="567" w:type="dxa"/>
          </w:tcPr>
          <w:p w14:paraId="6CE8418F" w14:textId="77777777" w:rsidR="000234BB" w:rsidRDefault="000234BB" w:rsidP="00725808">
            <w:pPr>
              <w:pStyle w:val="SmallStandard"/>
            </w:pPr>
            <w:r>
              <w:t>Y</w:t>
            </w:r>
          </w:p>
        </w:tc>
        <w:tc>
          <w:tcPr>
            <w:tcW w:w="3969" w:type="dxa"/>
          </w:tcPr>
          <w:p w14:paraId="2527EF0E" w14:textId="77777777" w:rsidR="000234BB" w:rsidRDefault="000234BB" w:rsidP="00725808">
            <w:pPr>
              <w:pStyle w:val="SmallStandard"/>
            </w:pPr>
            <w:r w:rsidRPr="00491287">
              <w:t xml:space="preserve">Specifies the ends of the WireElementReference for contacting purposes. </w:t>
            </w:r>
          </w:p>
        </w:tc>
      </w:tr>
    </w:tbl>
    <w:p w14:paraId="1E74FC8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3" w:name="_6a6855c65c62d505301c16fd7f4936da"/>
      <w:r>
        <w:rPr>
          <w:lang w:val="en-GB"/>
        </w:rPr>
        <w:t>WireEndAccessoryRole</w:t>
      </w:r>
      <w:bookmarkEnd w:id="1443"/>
    </w:p>
    <w:p w14:paraId="09076F54" w14:textId="77777777" w:rsidR="000234BB" w:rsidRDefault="000234BB" w:rsidP="000234BB">
      <w:r>
        <w:rPr>
          <w:sz w:val="18"/>
          <w:szCs w:val="18"/>
        </w:rPr>
        <w:t xml:space="preserve">A </w:t>
      </w:r>
      <w:r>
        <w:rPr>
          <w:i/>
          <w:iCs/>
          <w:sz w:val="18"/>
          <w:szCs w:val="18"/>
        </w:rPr>
        <w:t>WireEndAccessoryRole</w:t>
      </w:r>
      <w:r>
        <w:rPr>
          <w:sz w:val="18"/>
          <w:szCs w:val="18"/>
        </w:rPr>
        <w:t xml:space="preserve"> defines the instance specific properties and relationships of a </w:t>
      </w:r>
      <w:r>
        <w:rPr>
          <w:i/>
          <w:iCs/>
          <w:sz w:val="18"/>
          <w:szCs w:val="18"/>
        </w:rPr>
        <w:t>WireEndAccessory</w:t>
      </w:r>
      <w:r>
        <w:rPr>
          <w:sz w:val="18"/>
          <w:szCs w:val="18"/>
        </w:rPr>
        <w:t>.</w:t>
      </w:r>
    </w:p>
    <w:p w14:paraId="7D469F2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036B250" w14:textId="77777777" w:rsidTr="00725808">
        <w:tc>
          <w:tcPr>
            <w:tcW w:w="2013" w:type="dxa"/>
            <w:tcMar>
              <w:top w:w="28" w:type="dxa"/>
              <w:left w:w="28" w:type="dxa"/>
              <w:bottom w:w="28" w:type="dxa"/>
              <w:right w:w="28" w:type="dxa"/>
            </w:tcMar>
          </w:tcPr>
          <w:p w14:paraId="1954EA3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9A95535" w14:textId="1B0F6039"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373758E6" w14:textId="77777777" w:rsidTr="00725808">
        <w:tc>
          <w:tcPr>
            <w:tcW w:w="2013" w:type="dxa"/>
            <w:tcMar>
              <w:top w:w="28" w:type="dxa"/>
              <w:left w:w="28" w:type="dxa"/>
              <w:bottom w:w="28" w:type="dxa"/>
              <w:right w:w="28" w:type="dxa"/>
            </w:tcMar>
          </w:tcPr>
          <w:p w14:paraId="6D637BA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8BB8A5" w14:textId="77777777" w:rsidR="000234BB" w:rsidRDefault="000234BB" w:rsidP="00725808"/>
        </w:tc>
      </w:tr>
      <w:tr w:rsidR="000234BB" w:rsidRPr="008359F5" w14:paraId="2D2FA369" w14:textId="77777777" w:rsidTr="00725808">
        <w:tc>
          <w:tcPr>
            <w:tcW w:w="2013" w:type="dxa"/>
            <w:tcMar>
              <w:top w:w="28" w:type="dxa"/>
              <w:left w:w="28" w:type="dxa"/>
              <w:bottom w:w="28" w:type="dxa"/>
              <w:right w:w="28" w:type="dxa"/>
            </w:tcMar>
          </w:tcPr>
          <w:p w14:paraId="615A49E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FD29875" w14:textId="77777777" w:rsidR="000234BB" w:rsidRPr="000437C1" w:rsidRDefault="000234BB" w:rsidP="00725808">
            <w:pPr>
              <w:pStyle w:val="SmallStandard"/>
            </w:pPr>
            <w:r>
              <w:t>false</w:t>
            </w:r>
          </w:p>
        </w:tc>
      </w:tr>
    </w:tbl>
    <w:p w14:paraId="179CC3F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FEEF807" w14:textId="77777777" w:rsidTr="00725808">
        <w:tc>
          <w:tcPr>
            <w:tcW w:w="3856" w:type="dxa"/>
            <w:gridSpan w:val="3"/>
          </w:tcPr>
          <w:p w14:paraId="7417C0BC" w14:textId="77777777" w:rsidR="000234BB" w:rsidRDefault="000234BB" w:rsidP="00725808">
            <w:pPr>
              <w:jc w:val="center"/>
              <w:rPr>
                <w:b/>
                <w:sz w:val="16"/>
                <w:szCs w:val="16"/>
                <w:lang w:val="en-GB"/>
              </w:rPr>
            </w:pPr>
            <w:r>
              <w:rPr>
                <w:b/>
                <w:sz w:val="16"/>
                <w:szCs w:val="16"/>
                <w:lang w:val="en-GB"/>
              </w:rPr>
              <w:t>Other End</w:t>
            </w:r>
          </w:p>
        </w:tc>
        <w:tc>
          <w:tcPr>
            <w:tcW w:w="708" w:type="dxa"/>
          </w:tcPr>
          <w:p w14:paraId="4E49E7D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4508445" w14:textId="77777777" w:rsidR="000234BB" w:rsidRDefault="000234BB" w:rsidP="00725808">
            <w:pPr>
              <w:jc w:val="center"/>
              <w:rPr>
                <w:b/>
                <w:sz w:val="16"/>
                <w:szCs w:val="16"/>
                <w:lang w:val="en-GB"/>
              </w:rPr>
            </w:pPr>
            <w:r>
              <w:rPr>
                <w:b/>
                <w:sz w:val="16"/>
                <w:szCs w:val="16"/>
                <w:lang w:val="en-GB"/>
              </w:rPr>
              <w:t>General</w:t>
            </w:r>
          </w:p>
        </w:tc>
      </w:tr>
      <w:tr w:rsidR="000234BB" w:rsidRPr="00720F6F" w14:paraId="275978C5" w14:textId="77777777" w:rsidTr="00725808">
        <w:tc>
          <w:tcPr>
            <w:tcW w:w="1573" w:type="dxa"/>
          </w:tcPr>
          <w:p w14:paraId="2DADD76C" w14:textId="77777777" w:rsidR="000234BB" w:rsidRDefault="000234BB" w:rsidP="00725808">
            <w:pPr>
              <w:rPr>
                <w:b/>
                <w:sz w:val="16"/>
                <w:szCs w:val="16"/>
                <w:lang w:val="en-GB"/>
              </w:rPr>
            </w:pPr>
            <w:r>
              <w:rPr>
                <w:b/>
                <w:sz w:val="16"/>
                <w:szCs w:val="16"/>
                <w:lang w:val="en-GB"/>
              </w:rPr>
              <w:t>Type</w:t>
            </w:r>
          </w:p>
        </w:tc>
        <w:tc>
          <w:tcPr>
            <w:tcW w:w="1574" w:type="dxa"/>
          </w:tcPr>
          <w:p w14:paraId="012E0A87" w14:textId="77777777" w:rsidR="000234BB" w:rsidRDefault="000234BB" w:rsidP="00725808">
            <w:pPr>
              <w:rPr>
                <w:b/>
                <w:sz w:val="16"/>
                <w:szCs w:val="16"/>
                <w:lang w:val="en-GB"/>
              </w:rPr>
            </w:pPr>
            <w:r>
              <w:rPr>
                <w:b/>
                <w:sz w:val="16"/>
                <w:szCs w:val="16"/>
                <w:lang w:val="en-GB"/>
              </w:rPr>
              <w:t>Role</w:t>
            </w:r>
          </w:p>
        </w:tc>
        <w:tc>
          <w:tcPr>
            <w:tcW w:w="708" w:type="dxa"/>
          </w:tcPr>
          <w:p w14:paraId="5E568AAC" w14:textId="77777777" w:rsidR="000234BB" w:rsidRDefault="000234BB" w:rsidP="00725808">
            <w:pPr>
              <w:rPr>
                <w:b/>
                <w:sz w:val="16"/>
                <w:szCs w:val="16"/>
                <w:lang w:val="en-GB"/>
              </w:rPr>
            </w:pPr>
            <w:r>
              <w:rPr>
                <w:b/>
                <w:sz w:val="16"/>
                <w:szCs w:val="16"/>
                <w:lang w:val="en-GB"/>
              </w:rPr>
              <w:t>Mult</w:t>
            </w:r>
          </w:p>
        </w:tc>
        <w:tc>
          <w:tcPr>
            <w:tcW w:w="709" w:type="dxa"/>
          </w:tcPr>
          <w:p w14:paraId="3912DA14" w14:textId="77777777" w:rsidR="000234BB" w:rsidRDefault="000234BB" w:rsidP="00725808">
            <w:pPr>
              <w:rPr>
                <w:b/>
                <w:sz w:val="16"/>
                <w:szCs w:val="16"/>
                <w:lang w:val="en-GB"/>
              </w:rPr>
            </w:pPr>
            <w:r>
              <w:rPr>
                <w:b/>
                <w:sz w:val="16"/>
                <w:szCs w:val="16"/>
                <w:lang w:val="en-GB"/>
              </w:rPr>
              <w:t>Mult</w:t>
            </w:r>
          </w:p>
        </w:tc>
        <w:tc>
          <w:tcPr>
            <w:tcW w:w="567" w:type="dxa"/>
          </w:tcPr>
          <w:p w14:paraId="2344FE4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8DC5299" w14:textId="77777777" w:rsidR="000234BB" w:rsidRPr="008359F5" w:rsidRDefault="000234BB" w:rsidP="00725808">
            <w:pPr>
              <w:rPr>
                <w:b/>
                <w:sz w:val="16"/>
                <w:szCs w:val="16"/>
                <w:lang w:val="en-GB"/>
              </w:rPr>
            </w:pPr>
            <w:r>
              <w:rPr>
                <w:b/>
                <w:sz w:val="16"/>
                <w:szCs w:val="16"/>
                <w:lang w:val="en-GB"/>
              </w:rPr>
              <w:t>Comment</w:t>
            </w:r>
          </w:p>
        </w:tc>
      </w:tr>
      <w:tr w:rsidR="000234BB" w:rsidRPr="00CC6307" w14:paraId="43043390" w14:textId="77777777" w:rsidTr="00725808">
        <w:tc>
          <w:tcPr>
            <w:tcW w:w="1573" w:type="dxa"/>
          </w:tcPr>
          <w:p w14:paraId="2E7AF875" w14:textId="77777777" w:rsidR="000234BB" w:rsidRPr="00634625" w:rsidRDefault="000234BB" w:rsidP="00725808">
            <w:pPr>
              <w:pStyle w:val="SmallStandard"/>
            </w:pPr>
            <w:r>
              <w:t>WireEndAccessorySpecification</w:t>
            </w:r>
          </w:p>
        </w:tc>
        <w:tc>
          <w:tcPr>
            <w:tcW w:w="1574" w:type="dxa"/>
          </w:tcPr>
          <w:p w14:paraId="3E9A60A5" w14:textId="77777777" w:rsidR="000234BB" w:rsidRPr="00132C43" w:rsidRDefault="000234BB" w:rsidP="00725808">
            <w:pPr>
              <w:pStyle w:val="SmallStandard"/>
            </w:pPr>
            <w:r>
              <w:t>wireEndAccessorySpecification</w:t>
            </w:r>
          </w:p>
        </w:tc>
        <w:tc>
          <w:tcPr>
            <w:tcW w:w="708" w:type="dxa"/>
          </w:tcPr>
          <w:p w14:paraId="437A6000" w14:textId="77777777" w:rsidR="000234BB" w:rsidRPr="00D331EF" w:rsidRDefault="000234BB" w:rsidP="00725808">
            <w:pPr>
              <w:pStyle w:val="SmallStandard"/>
            </w:pPr>
            <w:r w:rsidRPr="00574783">
              <w:t>1</w:t>
            </w:r>
          </w:p>
        </w:tc>
        <w:tc>
          <w:tcPr>
            <w:tcW w:w="709" w:type="dxa"/>
          </w:tcPr>
          <w:p w14:paraId="48C1B378" w14:textId="77777777" w:rsidR="000234BB" w:rsidRDefault="000234BB" w:rsidP="00725808"/>
        </w:tc>
        <w:tc>
          <w:tcPr>
            <w:tcW w:w="567" w:type="dxa"/>
          </w:tcPr>
          <w:p w14:paraId="4A0EE9C5" w14:textId="77777777" w:rsidR="000234BB" w:rsidRPr="00D331EF" w:rsidRDefault="000234BB" w:rsidP="00725808">
            <w:pPr>
              <w:pStyle w:val="SmallStandard"/>
            </w:pPr>
            <w:r>
              <w:t>N</w:t>
            </w:r>
          </w:p>
        </w:tc>
        <w:tc>
          <w:tcPr>
            <w:tcW w:w="3969" w:type="dxa"/>
          </w:tcPr>
          <w:p w14:paraId="392B08FA" w14:textId="77777777" w:rsidR="000234BB" w:rsidRDefault="000234BB" w:rsidP="00725808">
            <w:pPr>
              <w:jc w:val="left"/>
            </w:pPr>
            <w:r>
              <w:rPr>
                <w:sz w:val="16"/>
                <w:szCs w:val="16"/>
              </w:rPr>
              <w:t xml:space="preserve">References the </w:t>
            </w:r>
            <w:r>
              <w:rPr>
                <w:i/>
                <w:iCs/>
                <w:sz w:val="16"/>
                <w:szCs w:val="16"/>
              </w:rPr>
              <w:t>WireEndAccessorySpecification</w:t>
            </w:r>
            <w:r>
              <w:rPr>
                <w:sz w:val="16"/>
                <w:szCs w:val="16"/>
              </w:rPr>
              <w:t xml:space="preserve"> that is instanced by this </w:t>
            </w:r>
            <w:r>
              <w:rPr>
                <w:i/>
                <w:iCs/>
                <w:sz w:val="16"/>
                <w:szCs w:val="16"/>
              </w:rPr>
              <w:t>WireEndAccessoryRole.</w:t>
            </w:r>
          </w:p>
        </w:tc>
      </w:tr>
    </w:tbl>
    <w:p w14:paraId="133B05D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294BFD3" w14:textId="77777777" w:rsidTr="00725808">
        <w:tc>
          <w:tcPr>
            <w:tcW w:w="2296" w:type="dxa"/>
            <w:gridSpan w:val="2"/>
          </w:tcPr>
          <w:p w14:paraId="5A5CAE0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08C111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8795A95" w14:textId="77777777" w:rsidR="000234BB" w:rsidRDefault="000234BB" w:rsidP="00725808">
            <w:pPr>
              <w:jc w:val="center"/>
              <w:rPr>
                <w:b/>
                <w:sz w:val="16"/>
                <w:szCs w:val="16"/>
                <w:lang w:val="en-GB"/>
              </w:rPr>
            </w:pPr>
            <w:r>
              <w:rPr>
                <w:b/>
                <w:sz w:val="16"/>
                <w:szCs w:val="16"/>
                <w:lang w:val="en-GB"/>
              </w:rPr>
              <w:t>General</w:t>
            </w:r>
          </w:p>
        </w:tc>
      </w:tr>
      <w:tr w:rsidR="000234BB" w:rsidRPr="00720F6F" w14:paraId="5C022C9C" w14:textId="77777777" w:rsidTr="00725808">
        <w:tc>
          <w:tcPr>
            <w:tcW w:w="1588" w:type="dxa"/>
          </w:tcPr>
          <w:p w14:paraId="0F8FD640" w14:textId="77777777" w:rsidR="000234BB" w:rsidRDefault="000234BB" w:rsidP="00725808">
            <w:pPr>
              <w:rPr>
                <w:b/>
                <w:sz w:val="16"/>
                <w:szCs w:val="16"/>
                <w:lang w:val="en-GB"/>
              </w:rPr>
            </w:pPr>
            <w:r>
              <w:rPr>
                <w:b/>
                <w:sz w:val="16"/>
                <w:szCs w:val="16"/>
                <w:lang w:val="en-GB"/>
              </w:rPr>
              <w:t>Type</w:t>
            </w:r>
          </w:p>
        </w:tc>
        <w:tc>
          <w:tcPr>
            <w:tcW w:w="708" w:type="dxa"/>
          </w:tcPr>
          <w:p w14:paraId="1C1B0B80" w14:textId="77777777" w:rsidR="000234BB" w:rsidRDefault="000234BB" w:rsidP="00725808">
            <w:pPr>
              <w:rPr>
                <w:b/>
                <w:sz w:val="16"/>
                <w:szCs w:val="16"/>
                <w:lang w:val="en-GB"/>
              </w:rPr>
            </w:pPr>
            <w:r>
              <w:rPr>
                <w:b/>
                <w:sz w:val="16"/>
                <w:szCs w:val="16"/>
                <w:lang w:val="en-GB"/>
              </w:rPr>
              <w:t>Mult</w:t>
            </w:r>
          </w:p>
        </w:tc>
        <w:tc>
          <w:tcPr>
            <w:tcW w:w="1560" w:type="dxa"/>
          </w:tcPr>
          <w:p w14:paraId="5494F475" w14:textId="77777777" w:rsidR="000234BB" w:rsidRDefault="000234BB" w:rsidP="00725808">
            <w:pPr>
              <w:rPr>
                <w:b/>
                <w:sz w:val="16"/>
                <w:szCs w:val="16"/>
                <w:lang w:val="en-GB"/>
              </w:rPr>
            </w:pPr>
            <w:r>
              <w:rPr>
                <w:b/>
                <w:sz w:val="16"/>
                <w:szCs w:val="16"/>
                <w:lang w:val="en-GB"/>
              </w:rPr>
              <w:t>Role</w:t>
            </w:r>
          </w:p>
        </w:tc>
        <w:tc>
          <w:tcPr>
            <w:tcW w:w="708" w:type="dxa"/>
          </w:tcPr>
          <w:p w14:paraId="717306DD" w14:textId="77777777" w:rsidR="000234BB" w:rsidRDefault="000234BB" w:rsidP="00725808">
            <w:pPr>
              <w:rPr>
                <w:b/>
                <w:sz w:val="16"/>
                <w:szCs w:val="16"/>
                <w:lang w:val="en-GB"/>
              </w:rPr>
            </w:pPr>
            <w:r>
              <w:rPr>
                <w:b/>
                <w:sz w:val="16"/>
                <w:szCs w:val="16"/>
                <w:lang w:val="en-GB"/>
              </w:rPr>
              <w:t>Mult</w:t>
            </w:r>
          </w:p>
        </w:tc>
        <w:tc>
          <w:tcPr>
            <w:tcW w:w="567" w:type="dxa"/>
          </w:tcPr>
          <w:p w14:paraId="64DB4EB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C686547" w14:textId="77777777" w:rsidR="000234BB" w:rsidRPr="008359F5" w:rsidRDefault="000234BB" w:rsidP="00725808">
            <w:pPr>
              <w:rPr>
                <w:b/>
                <w:sz w:val="16"/>
                <w:szCs w:val="16"/>
                <w:lang w:val="en-GB"/>
              </w:rPr>
            </w:pPr>
            <w:r>
              <w:rPr>
                <w:b/>
                <w:sz w:val="16"/>
                <w:szCs w:val="16"/>
                <w:lang w:val="en-GB"/>
              </w:rPr>
              <w:t>Comment</w:t>
            </w:r>
          </w:p>
        </w:tc>
      </w:tr>
      <w:tr w:rsidR="000234BB" w:rsidRPr="00CC6307" w14:paraId="6ADAC1C5" w14:textId="77777777" w:rsidTr="00725808">
        <w:tc>
          <w:tcPr>
            <w:tcW w:w="1588" w:type="dxa"/>
          </w:tcPr>
          <w:p w14:paraId="5A763204" w14:textId="77777777" w:rsidR="000234BB" w:rsidRPr="00634625" w:rsidRDefault="000234BB" w:rsidP="00725808">
            <w:pPr>
              <w:pStyle w:val="SmallStandard"/>
            </w:pPr>
            <w:r>
              <w:t>WireMounting</w:t>
            </w:r>
          </w:p>
        </w:tc>
        <w:tc>
          <w:tcPr>
            <w:tcW w:w="708" w:type="dxa"/>
          </w:tcPr>
          <w:p w14:paraId="03699906" w14:textId="77777777" w:rsidR="000234BB" w:rsidRPr="00D331EF" w:rsidRDefault="000234BB" w:rsidP="00725808">
            <w:pPr>
              <w:pStyle w:val="SmallStandard"/>
            </w:pPr>
            <w:r w:rsidRPr="00D01517">
              <w:t>0..*</w:t>
            </w:r>
          </w:p>
        </w:tc>
        <w:tc>
          <w:tcPr>
            <w:tcW w:w="1560" w:type="dxa"/>
          </w:tcPr>
          <w:p w14:paraId="05203F4B" w14:textId="77777777" w:rsidR="000234BB" w:rsidRPr="00132C43" w:rsidRDefault="000234BB" w:rsidP="00725808">
            <w:pPr>
              <w:pStyle w:val="SmallStandard"/>
            </w:pPr>
            <w:r>
              <w:t>wireEndAccessory</w:t>
            </w:r>
          </w:p>
        </w:tc>
        <w:tc>
          <w:tcPr>
            <w:tcW w:w="708" w:type="dxa"/>
          </w:tcPr>
          <w:p w14:paraId="4128D7FE" w14:textId="77777777" w:rsidR="000234BB" w:rsidRPr="00D331EF" w:rsidRDefault="000234BB" w:rsidP="00725808">
            <w:pPr>
              <w:pStyle w:val="SmallStandard"/>
            </w:pPr>
            <w:r w:rsidRPr="00D01517">
              <w:t>0..*</w:t>
            </w:r>
          </w:p>
        </w:tc>
        <w:tc>
          <w:tcPr>
            <w:tcW w:w="567" w:type="dxa"/>
          </w:tcPr>
          <w:p w14:paraId="56F30A82" w14:textId="77777777" w:rsidR="000234BB" w:rsidRPr="00D331EF" w:rsidRDefault="000234BB" w:rsidP="00725808">
            <w:pPr>
              <w:pStyle w:val="SmallStandard"/>
            </w:pPr>
            <w:r>
              <w:t>N</w:t>
            </w:r>
          </w:p>
        </w:tc>
        <w:tc>
          <w:tcPr>
            <w:tcW w:w="3969" w:type="dxa"/>
          </w:tcPr>
          <w:p w14:paraId="44E6F1E5" w14:textId="77777777" w:rsidR="000234BB" w:rsidRDefault="000234BB" w:rsidP="00725808"/>
        </w:tc>
      </w:tr>
    </w:tbl>
    <w:p w14:paraId="65488BC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4" w:name="_d05fa594110a457090e08ab3b3d5be29"/>
      <w:r>
        <w:rPr>
          <w:lang w:val="en-GB"/>
        </w:rPr>
        <w:t>WireGrouping</w:t>
      </w:r>
      <w:bookmarkEnd w:id="1444"/>
    </w:p>
    <w:p w14:paraId="2B26B8F1" w14:textId="77777777" w:rsidR="000234BB" w:rsidRDefault="000234BB" w:rsidP="000234BB">
      <w:r>
        <w:rPr>
          <w:sz w:val="18"/>
          <w:szCs w:val="18"/>
        </w:rPr>
        <w:t xml:space="preserve">A </w:t>
      </w:r>
      <w:r>
        <w:rPr>
          <w:i/>
          <w:iCs/>
          <w:sz w:val="18"/>
          <w:szCs w:val="18"/>
        </w:rPr>
        <w:t>WireGrouping</w:t>
      </w:r>
      <w:r>
        <w:rPr>
          <w:sz w:val="18"/>
          <w:szCs w:val="18"/>
        </w:rPr>
        <w:t xml:space="preserve"> is the definition of a multi core wire in its usage. The elements of a </w:t>
      </w:r>
      <w:r>
        <w:rPr>
          <w:i/>
          <w:iCs/>
          <w:sz w:val="18"/>
          <w:szCs w:val="18"/>
        </w:rPr>
        <w:t xml:space="preserve">WireGrouping </w:t>
      </w:r>
      <w:r>
        <w:rPr>
          <w:sz w:val="18"/>
          <w:szCs w:val="18"/>
        </w:rPr>
        <w:t>are well defined wires (e.g. with a part number). The grouping itself is only created in its concrete usage. The most common use case is the individual definition of unshielded twisted pair wires without creating the full combinatorics of every possible core / insulation / twist combination in a part master data system (and by this creating part numbers for all of them). However, there are other use cases as well.</w:t>
      </w:r>
    </w:p>
    <w:p w14:paraId="0791CE1F" w14:textId="77777777" w:rsidR="000234BB" w:rsidRDefault="000234BB" w:rsidP="000234BB">
      <w:r>
        <w:rPr>
          <w:sz w:val="18"/>
          <w:szCs w:val="18"/>
        </w:rPr>
        <w:t xml:space="preserve">A </w:t>
      </w:r>
      <w:r>
        <w:rPr>
          <w:i/>
          <w:iCs/>
          <w:sz w:val="18"/>
          <w:szCs w:val="18"/>
        </w:rPr>
        <w:t xml:space="preserve">WireGrouping </w:t>
      </w:r>
      <w:r>
        <w:rPr>
          <w:sz w:val="18"/>
          <w:szCs w:val="18"/>
        </w:rPr>
        <w:t xml:space="preserve">groups the </w:t>
      </w:r>
      <w:r>
        <w:rPr>
          <w:i/>
          <w:iCs/>
          <w:sz w:val="18"/>
          <w:szCs w:val="18"/>
        </w:rPr>
        <w:t>relatedWireElementReferences</w:t>
      </w:r>
      <w:r>
        <w:rPr>
          <w:sz w:val="18"/>
          <w:szCs w:val="18"/>
        </w:rPr>
        <w:t xml:space="preserve"> on an equal level containedWireGroupings are on a lower level. So, in order to create something like a shielded twisted pair, one </w:t>
      </w:r>
      <w:r>
        <w:rPr>
          <w:i/>
          <w:iCs/>
          <w:sz w:val="18"/>
          <w:szCs w:val="18"/>
        </w:rPr>
        <w:t xml:space="preserve">WireGrouping </w:t>
      </w:r>
      <w:r>
        <w:rPr>
          <w:sz w:val="18"/>
          <w:szCs w:val="18"/>
        </w:rPr>
        <w:t xml:space="preserve">"A" that references two </w:t>
      </w:r>
      <w:r>
        <w:rPr>
          <w:i/>
          <w:iCs/>
          <w:sz w:val="18"/>
          <w:szCs w:val="18"/>
        </w:rPr>
        <w:t xml:space="preserve">WireElementReferences </w:t>
      </w:r>
      <w:r>
        <w:rPr>
          <w:sz w:val="18"/>
          <w:szCs w:val="18"/>
        </w:rPr>
        <w:t xml:space="preserve">is required to represent the twisted pair and another </w:t>
      </w:r>
      <w:r>
        <w:rPr>
          <w:i/>
          <w:iCs/>
          <w:sz w:val="18"/>
          <w:szCs w:val="18"/>
        </w:rPr>
        <w:t>WireGrouping "</w:t>
      </w:r>
      <w:r>
        <w:rPr>
          <w:sz w:val="18"/>
          <w:szCs w:val="18"/>
        </w:rPr>
        <w:t xml:space="preserve">B" that contains </w:t>
      </w:r>
      <w:r>
        <w:rPr>
          <w:i/>
          <w:iCs/>
          <w:sz w:val="18"/>
          <w:szCs w:val="18"/>
        </w:rPr>
        <w:t xml:space="preserve">WireGrouping </w:t>
      </w:r>
      <w:r>
        <w:rPr>
          <w:sz w:val="18"/>
          <w:szCs w:val="18"/>
        </w:rPr>
        <w:t>"A" and references the "shield wire element".</w:t>
      </w:r>
    </w:p>
    <w:p w14:paraId="7F9D2332" w14:textId="77777777" w:rsidR="000234BB" w:rsidRDefault="000234BB" w:rsidP="000234BB">
      <w:r>
        <w:rPr>
          <w:sz w:val="18"/>
          <w:szCs w:val="18"/>
        </w:rPr>
        <w:t xml:space="preserve"> The referenced </w:t>
      </w:r>
      <w:r>
        <w:rPr>
          <w:i/>
          <w:iCs/>
          <w:sz w:val="18"/>
          <w:szCs w:val="18"/>
        </w:rPr>
        <w:t>WireGroupSpecification</w:t>
      </w:r>
      <w:r>
        <w:rPr>
          <w:sz w:val="18"/>
          <w:szCs w:val="18"/>
        </w:rPr>
        <w:t xml:space="preserve"> defines the handling of the </w:t>
      </w:r>
      <w:r>
        <w:rPr>
          <w:i/>
          <w:iCs/>
          <w:sz w:val="18"/>
          <w:szCs w:val="18"/>
        </w:rPr>
        <w:t>WireGrouping</w:t>
      </w:r>
      <w:r>
        <w:rPr>
          <w:sz w:val="18"/>
          <w:szCs w:val="18"/>
        </w:rPr>
        <w:t xml:space="preserve"> during its assembly (e.g. twist).</w:t>
      </w:r>
    </w:p>
    <w:p w14:paraId="4A5C2E3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ED3F32B" w14:textId="77777777" w:rsidTr="00725808">
        <w:tc>
          <w:tcPr>
            <w:tcW w:w="2013" w:type="dxa"/>
            <w:tcMar>
              <w:top w:w="28" w:type="dxa"/>
              <w:left w:w="28" w:type="dxa"/>
              <w:bottom w:w="28" w:type="dxa"/>
              <w:right w:w="28" w:type="dxa"/>
            </w:tcMar>
          </w:tcPr>
          <w:p w14:paraId="4D67151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A18E12" w14:textId="37EB25C0"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4F534FC0" w14:textId="77777777" w:rsidTr="00725808">
        <w:tc>
          <w:tcPr>
            <w:tcW w:w="2013" w:type="dxa"/>
            <w:tcMar>
              <w:top w:w="28" w:type="dxa"/>
              <w:left w:w="28" w:type="dxa"/>
              <w:bottom w:w="28" w:type="dxa"/>
              <w:right w:w="28" w:type="dxa"/>
            </w:tcMar>
          </w:tcPr>
          <w:p w14:paraId="2424C66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1DB90EB" w14:textId="77777777" w:rsidR="000234BB" w:rsidRDefault="000234BB" w:rsidP="00725808"/>
        </w:tc>
      </w:tr>
      <w:tr w:rsidR="000234BB" w:rsidRPr="008359F5" w14:paraId="2DCD5269" w14:textId="77777777" w:rsidTr="00725808">
        <w:tc>
          <w:tcPr>
            <w:tcW w:w="2013" w:type="dxa"/>
            <w:tcMar>
              <w:top w:w="28" w:type="dxa"/>
              <w:left w:w="28" w:type="dxa"/>
              <w:bottom w:w="28" w:type="dxa"/>
              <w:right w:w="28" w:type="dxa"/>
            </w:tcMar>
          </w:tcPr>
          <w:p w14:paraId="4A27646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4445DBF" w14:textId="77777777" w:rsidR="000234BB" w:rsidRPr="000437C1" w:rsidRDefault="000234BB" w:rsidP="00725808">
            <w:pPr>
              <w:pStyle w:val="SmallStandard"/>
            </w:pPr>
            <w:r>
              <w:t>false</w:t>
            </w:r>
          </w:p>
        </w:tc>
      </w:tr>
    </w:tbl>
    <w:p w14:paraId="38DF60C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451C145" w14:textId="77777777" w:rsidTr="00725808">
        <w:tc>
          <w:tcPr>
            <w:tcW w:w="2013" w:type="dxa"/>
            <w:tcMar>
              <w:top w:w="28" w:type="dxa"/>
              <w:left w:w="28" w:type="dxa"/>
              <w:bottom w:w="28" w:type="dxa"/>
              <w:right w:w="28" w:type="dxa"/>
            </w:tcMar>
          </w:tcPr>
          <w:p w14:paraId="6C91B6CB"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D1E828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6826DC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4B9507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932B044" w14:textId="77777777" w:rsidTr="00725808">
        <w:tc>
          <w:tcPr>
            <w:tcW w:w="2013" w:type="dxa"/>
            <w:tcMar>
              <w:top w:w="28" w:type="dxa"/>
              <w:left w:w="28" w:type="dxa"/>
              <w:bottom w:w="28" w:type="dxa"/>
              <w:right w:w="28" w:type="dxa"/>
            </w:tcMar>
          </w:tcPr>
          <w:p w14:paraId="2F70698E"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68E3F3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A1CA1B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7739BF3" w14:textId="77777777" w:rsidR="000234BB" w:rsidRDefault="000234BB" w:rsidP="00725808">
            <w:pPr>
              <w:jc w:val="left"/>
            </w:pPr>
            <w:r>
              <w:rPr>
                <w:sz w:val="16"/>
                <w:szCs w:val="16"/>
              </w:rPr>
              <w:t>Specifies a unique identification of the WireGrouping. The identification is guaranteed to be unique within the WireGroupingSpecification.</w:t>
            </w:r>
          </w:p>
        </w:tc>
      </w:tr>
    </w:tbl>
    <w:p w14:paraId="78A0E54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18CAE2B" w14:textId="77777777" w:rsidTr="00725808">
        <w:tc>
          <w:tcPr>
            <w:tcW w:w="3856" w:type="dxa"/>
            <w:gridSpan w:val="3"/>
          </w:tcPr>
          <w:p w14:paraId="4F881CE5" w14:textId="77777777" w:rsidR="000234BB" w:rsidRDefault="000234BB" w:rsidP="00725808">
            <w:pPr>
              <w:jc w:val="center"/>
              <w:rPr>
                <w:b/>
                <w:sz w:val="16"/>
                <w:szCs w:val="16"/>
                <w:lang w:val="en-GB"/>
              </w:rPr>
            </w:pPr>
            <w:r>
              <w:rPr>
                <w:b/>
                <w:sz w:val="16"/>
                <w:szCs w:val="16"/>
                <w:lang w:val="en-GB"/>
              </w:rPr>
              <w:t>Other End</w:t>
            </w:r>
          </w:p>
        </w:tc>
        <w:tc>
          <w:tcPr>
            <w:tcW w:w="708" w:type="dxa"/>
          </w:tcPr>
          <w:p w14:paraId="33C96A3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0FC7E78" w14:textId="77777777" w:rsidR="000234BB" w:rsidRDefault="000234BB" w:rsidP="00725808">
            <w:pPr>
              <w:jc w:val="center"/>
              <w:rPr>
                <w:b/>
                <w:sz w:val="16"/>
                <w:szCs w:val="16"/>
                <w:lang w:val="en-GB"/>
              </w:rPr>
            </w:pPr>
            <w:r>
              <w:rPr>
                <w:b/>
                <w:sz w:val="16"/>
                <w:szCs w:val="16"/>
                <w:lang w:val="en-GB"/>
              </w:rPr>
              <w:t>General</w:t>
            </w:r>
          </w:p>
        </w:tc>
      </w:tr>
      <w:tr w:rsidR="000234BB" w:rsidRPr="00720F6F" w14:paraId="5AD9251D" w14:textId="77777777" w:rsidTr="00725808">
        <w:tc>
          <w:tcPr>
            <w:tcW w:w="1573" w:type="dxa"/>
          </w:tcPr>
          <w:p w14:paraId="0D0262AB" w14:textId="77777777" w:rsidR="000234BB" w:rsidRDefault="000234BB" w:rsidP="00725808">
            <w:pPr>
              <w:rPr>
                <w:b/>
                <w:sz w:val="16"/>
                <w:szCs w:val="16"/>
                <w:lang w:val="en-GB"/>
              </w:rPr>
            </w:pPr>
            <w:r>
              <w:rPr>
                <w:b/>
                <w:sz w:val="16"/>
                <w:szCs w:val="16"/>
                <w:lang w:val="en-GB"/>
              </w:rPr>
              <w:t>Type</w:t>
            </w:r>
          </w:p>
        </w:tc>
        <w:tc>
          <w:tcPr>
            <w:tcW w:w="1574" w:type="dxa"/>
          </w:tcPr>
          <w:p w14:paraId="2F8FF2B2" w14:textId="77777777" w:rsidR="000234BB" w:rsidRDefault="000234BB" w:rsidP="00725808">
            <w:pPr>
              <w:rPr>
                <w:b/>
                <w:sz w:val="16"/>
                <w:szCs w:val="16"/>
                <w:lang w:val="en-GB"/>
              </w:rPr>
            </w:pPr>
            <w:r>
              <w:rPr>
                <w:b/>
                <w:sz w:val="16"/>
                <w:szCs w:val="16"/>
                <w:lang w:val="en-GB"/>
              </w:rPr>
              <w:t>Role</w:t>
            </w:r>
          </w:p>
        </w:tc>
        <w:tc>
          <w:tcPr>
            <w:tcW w:w="708" w:type="dxa"/>
          </w:tcPr>
          <w:p w14:paraId="405E5AF6" w14:textId="77777777" w:rsidR="000234BB" w:rsidRDefault="000234BB" w:rsidP="00725808">
            <w:pPr>
              <w:rPr>
                <w:b/>
                <w:sz w:val="16"/>
                <w:szCs w:val="16"/>
                <w:lang w:val="en-GB"/>
              </w:rPr>
            </w:pPr>
            <w:r>
              <w:rPr>
                <w:b/>
                <w:sz w:val="16"/>
                <w:szCs w:val="16"/>
                <w:lang w:val="en-GB"/>
              </w:rPr>
              <w:t>Mult</w:t>
            </w:r>
          </w:p>
        </w:tc>
        <w:tc>
          <w:tcPr>
            <w:tcW w:w="709" w:type="dxa"/>
          </w:tcPr>
          <w:p w14:paraId="7ED46BB6" w14:textId="77777777" w:rsidR="000234BB" w:rsidRDefault="000234BB" w:rsidP="00725808">
            <w:pPr>
              <w:rPr>
                <w:b/>
                <w:sz w:val="16"/>
                <w:szCs w:val="16"/>
                <w:lang w:val="en-GB"/>
              </w:rPr>
            </w:pPr>
            <w:r>
              <w:rPr>
                <w:b/>
                <w:sz w:val="16"/>
                <w:szCs w:val="16"/>
                <w:lang w:val="en-GB"/>
              </w:rPr>
              <w:t>Mult</w:t>
            </w:r>
          </w:p>
        </w:tc>
        <w:tc>
          <w:tcPr>
            <w:tcW w:w="567" w:type="dxa"/>
          </w:tcPr>
          <w:p w14:paraId="363533A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20A93E9" w14:textId="77777777" w:rsidR="000234BB" w:rsidRPr="008359F5" w:rsidRDefault="000234BB" w:rsidP="00725808">
            <w:pPr>
              <w:rPr>
                <w:b/>
                <w:sz w:val="16"/>
                <w:szCs w:val="16"/>
                <w:lang w:val="en-GB"/>
              </w:rPr>
            </w:pPr>
            <w:r>
              <w:rPr>
                <w:b/>
                <w:sz w:val="16"/>
                <w:szCs w:val="16"/>
                <w:lang w:val="en-GB"/>
              </w:rPr>
              <w:t>Comment</w:t>
            </w:r>
          </w:p>
        </w:tc>
      </w:tr>
      <w:tr w:rsidR="000234BB" w:rsidRPr="00CC6307" w14:paraId="7FF7981C" w14:textId="77777777" w:rsidTr="00725808">
        <w:tc>
          <w:tcPr>
            <w:tcW w:w="1573" w:type="dxa"/>
          </w:tcPr>
          <w:p w14:paraId="5771B0B6" w14:textId="77777777" w:rsidR="000234BB" w:rsidRPr="00634625" w:rsidRDefault="000234BB" w:rsidP="00725808">
            <w:pPr>
              <w:pStyle w:val="SmallStandard"/>
            </w:pPr>
            <w:r>
              <w:t>ConnectionGroup</w:t>
            </w:r>
          </w:p>
        </w:tc>
        <w:tc>
          <w:tcPr>
            <w:tcW w:w="1574" w:type="dxa"/>
          </w:tcPr>
          <w:p w14:paraId="3F951487" w14:textId="77777777" w:rsidR="000234BB" w:rsidRPr="00132C43" w:rsidRDefault="000234BB" w:rsidP="00725808">
            <w:pPr>
              <w:pStyle w:val="SmallStandard"/>
            </w:pPr>
            <w:r>
              <w:t>connectionGroup</w:t>
            </w:r>
          </w:p>
        </w:tc>
        <w:tc>
          <w:tcPr>
            <w:tcW w:w="708" w:type="dxa"/>
          </w:tcPr>
          <w:p w14:paraId="554153C9" w14:textId="77777777" w:rsidR="000234BB" w:rsidRPr="00D331EF" w:rsidRDefault="000234BB" w:rsidP="00725808">
            <w:pPr>
              <w:pStyle w:val="SmallStandard"/>
            </w:pPr>
            <w:r w:rsidRPr="00574783">
              <w:t>0..1</w:t>
            </w:r>
          </w:p>
        </w:tc>
        <w:tc>
          <w:tcPr>
            <w:tcW w:w="709" w:type="dxa"/>
          </w:tcPr>
          <w:p w14:paraId="46383091" w14:textId="77777777" w:rsidR="000234BB" w:rsidRDefault="000234BB" w:rsidP="00725808"/>
        </w:tc>
        <w:tc>
          <w:tcPr>
            <w:tcW w:w="567" w:type="dxa"/>
          </w:tcPr>
          <w:p w14:paraId="74AC0FC0" w14:textId="77777777" w:rsidR="000234BB" w:rsidRPr="00D331EF" w:rsidRDefault="000234BB" w:rsidP="00725808">
            <w:pPr>
              <w:pStyle w:val="SmallStandard"/>
            </w:pPr>
            <w:r>
              <w:t>N</w:t>
            </w:r>
          </w:p>
        </w:tc>
        <w:tc>
          <w:tcPr>
            <w:tcW w:w="3969" w:type="dxa"/>
          </w:tcPr>
          <w:p w14:paraId="07E53A3B" w14:textId="77777777" w:rsidR="000234BB" w:rsidRDefault="000234BB" w:rsidP="00725808">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WireGrouping.</w:t>
            </w:r>
          </w:p>
        </w:tc>
      </w:tr>
      <w:tr w:rsidR="000234BB" w:rsidRPr="00CC6307" w14:paraId="550D3E41" w14:textId="77777777" w:rsidTr="00725808">
        <w:tc>
          <w:tcPr>
            <w:tcW w:w="1573" w:type="dxa"/>
          </w:tcPr>
          <w:p w14:paraId="58937098" w14:textId="77777777" w:rsidR="000234BB" w:rsidRPr="00634625" w:rsidRDefault="000234BB" w:rsidP="00725808">
            <w:pPr>
              <w:pStyle w:val="SmallStandard"/>
            </w:pPr>
            <w:r>
              <w:t>WireGroupSpecification</w:t>
            </w:r>
          </w:p>
        </w:tc>
        <w:tc>
          <w:tcPr>
            <w:tcW w:w="1574" w:type="dxa"/>
          </w:tcPr>
          <w:p w14:paraId="2B534BF7" w14:textId="77777777" w:rsidR="000234BB" w:rsidRPr="00132C43" w:rsidRDefault="000234BB" w:rsidP="00725808">
            <w:pPr>
              <w:pStyle w:val="SmallStandard"/>
            </w:pPr>
            <w:r>
              <w:t>wireGroupSpecification</w:t>
            </w:r>
          </w:p>
        </w:tc>
        <w:tc>
          <w:tcPr>
            <w:tcW w:w="708" w:type="dxa"/>
          </w:tcPr>
          <w:p w14:paraId="359606EB" w14:textId="77777777" w:rsidR="000234BB" w:rsidRPr="00D331EF" w:rsidRDefault="000234BB" w:rsidP="00725808">
            <w:pPr>
              <w:pStyle w:val="SmallStandard"/>
            </w:pPr>
            <w:r w:rsidRPr="00574783">
              <w:t>0..1</w:t>
            </w:r>
          </w:p>
        </w:tc>
        <w:tc>
          <w:tcPr>
            <w:tcW w:w="709" w:type="dxa"/>
          </w:tcPr>
          <w:p w14:paraId="57942416" w14:textId="77777777" w:rsidR="000234BB" w:rsidRPr="00D331EF" w:rsidRDefault="000234BB" w:rsidP="00725808">
            <w:pPr>
              <w:pStyle w:val="SmallStandard"/>
            </w:pPr>
            <w:r w:rsidRPr="00207506">
              <w:t>0..*</w:t>
            </w:r>
          </w:p>
        </w:tc>
        <w:tc>
          <w:tcPr>
            <w:tcW w:w="567" w:type="dxa"/>
          </w:tcPr>
          <w:p w14:paraId="69393B1A" w14:textId="77777777" w:rsidR="000234BB" w:rsidRPr="00D331EF" w:rsidRDefault="000234BB" w:rsidP="00725808">
            <w:pPr>
              <w:pStyle w:val="SmallStandard"/>
            </w:pPr>
            <w:r>
              <w:t>N</w:t>
            </w:r>
          </w:p>
        </w:tc>
        <w:tc>
          <w:tcPr>
            <w:tcW w:w="3969" w:type="dxa"/>
          </w:tcPr>
          <w:p w14:paraId="539D4FDA" w14:textId="77777777" w:rsidR="000234BB" w:rsidRDefault="000234BB" w:rsidP="00725808">
            <w:pPr>
              <w:jc w:val="left"/>
            </w:pPr>
            <w:r>
              <w:rPr>
                <w:sz w:val="16"/>
                <w:szCs w:val="16"/>
              </w:rPr>
              <w:t xml:space="preserve">References the </w:t>
            </w:r>
            <w:r>
              <w:rPr>
                <w:i/>
                <w:iCs/>
                <w:sz w:val="16"/>
                <w:szCs w:val="16"/>
              </w:rPr>
              <w:t>WireGroupSpecification</w:t>
            </w:r>
            <w:r>
              <w:rPr>
                <w:sz w:val="16"/>
                <w:szCs w:val="16"/>
              </w:rPr>
              <w:t xml:space="preserve"> that applies to the </w:t>
            </w:r>
            <w:r>
              <w:rPr>
                <w:i/>
                <w:iCs/>
                <w:sz w:val="16"/>
                <w:szCs w:val="16"/>
              </w:rPr>
              <w:t>WireGrouping</w:t>
            </w:r>
            <w:r>
              <w:rPr>
                <w:sz w:val="16"/>
                <w:szCs w:val="16"/>
              </w:rPr>
              <w:t>.</w:t>
            </w:r>
          </w:p>
        </w:tc>
      </w:tr>
      <w:tr w:rsidR="000234BB" w:rsidRPr="00CC6307" w14:paraId="360D84EF" w14:textId="77777777" w:rsidTr="00725808">
        <w:tc>
          <w:tcPr>
            <w:tcW w:w="1573" w:type="dxa"/>
          </w:tcPr>
          <w:p w14:paraId="781A1834" w14:textId="77777777" w:rsidR="000234BB" w:rsidRPr="00634625" w:rsidRDefault="000234BB" w:rsidP="00725808">
            <w:pPr>
              <w:pStyle w:val="SmallStandard"/>
            </w:pPr>
            <w:r>
              <w:t>WireElementReference</w:t>
            </w:r>
          </w:p>
        </w:tc>
        <w:tc>
          <w:tcPr>
            <w:tcW w:w="1574" w:type="dxa"/>
          </w:tcPr>
          <w:p w14:paraId="1C1F85DE" w14:textId="77777777" w:rsidR="000234BB" w:rsidRPr="00132C43" w:rsidRDefault="000234BB" w:rsidP="00725808">
            <w:pPr>
              <w:pStyle w:val="SmallStandard"/>
            </w:pPr>
            <w:r>
              <w:t>relatedWireElementReference</w:t>
            </w:r>
          </w:p>
        </w:tc>
        <w:tc>
          <w:tcPr>
            <w:tcW w:w="708" w:type="dxa"/>
          </w:tcPr>
          <w:p w14:paraId="005F5C9C" w14:textId="77777777" w:rsidR="000234BB" w:rsidRPr="00D331EF" w:rsidRDefault="000234BB" w:rsidP="00725808">
            <w:pPr>
              <w:pStyle w:val="SmallStandard"/>
            </w:pPr>
            <w:r w:rsidRPr="00574783">
              <w:t>0..*</w:t>
            </w:r>
          </w:p>
        </w:tc>
        <w:tc>
          <w:tcPr>
            <w:tcW w:w="709" w:type="dxa"/>
          </w:tcPr>
          <w:p w14:paraId="657080AC" w14:textId="77777777" w:rsidR="000234BB" w:rsidRPr="00D331EF" w:rsidRDefault="000234BB" w:rsidP="00725808">
            <w:pPr>
              <w:pStyle w:val="SmallStandard"/>
            </w:pPr>
            <w:r w:rsidRPr="00207506">
              <w:t>0..*</w:t>
            </w:r>
          </w:p>
        </w:tc>
        <w:tc>
          <w:tcPr>
            <w:tcW w:w="567" w:type="dxa"/>
          </w:tcPr>
          <w:p w14:paraId="28052293" w14:textId="77777777" w:rsidR="000234BB" w:rsidRPr="00D331EF" w:rsidRDefault="000234BB" w:rsidP="00725808">
            <w:pPr>
              <w:pStyle w:val="SmallStandard"/>
            </w:pPr>
            <w:r>
              <w:t>N</w:t>
            </w:r>
          </w:p>
        </w:tc>
        <w:tc>
          <w:tcPr>
            <w:tcW w:w="3969" w:type="dxa"/>
          </w:tcPr>
          <w:p w14:paraId="680C2C54" w14:textId="77777777" w:rsidR="000234BB" w:rsidRDefault="000234BB" w:rsidP="00725808">
            <w:pPr>
              <w:jc w:val="left"/>
            </w:pPr>
            <w:r>
              <w:rPr>
                <w:sz w:val="16"/>
                <w:szCs w:val="16"/>
              </w:rPr>
              <w:t>References the concrete wire elements (</w:t>
            </w:r>
            <w:r>
              <w:rPr>
                <w:i/>
                <w:iCs/>
                <w:sz w:val="16"/>
                <w:szCs w:val="16"/>
              </w:rPr>
              <w:t>WireElementReference</w:t>
            </w:r>
            <w:r>
              <w:rPr>
                <w:sz w:val="16"/>
                <w:szCs w:val="16"/>
              </w:rPr>
              <w:t>) that are grouped by the WireGrouping.</w:t>
            </w:r>
          </w:p>
        </w:tc>
      </w:tr>
    </w:tbl>
    <w:p w14:paraId="3FB186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73BD290" w14:textId="77777777" w:rsidTr="00725808">
        <w:tc>
          <w:tcPr>
            <w:tcW w:w="2296" w:type="dxa"/>
            <w:gridSpan w:val="2"/>
          </w:tcPr>
          <w:p w14:paraId="187A7B7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DDF33E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6D65305" w14:textId="77777777" w:rsidR="000234BB" w:rsidRDefault="000234BB" w:rsidP="00725808">
            <w:pPr>
              <w:jc w:val="center"/>
              <w:rPr>
                <w:b/>
                <w:sz w:val="16"/>
                <w:szCs w:val="16"/>
                <w:lang w:val="en-GB"/>
              </w:rPr>
            </w:pPr>
            <w:r>
              <w:rPr>
                <w:b/>
                <w:sz w:val="16"/>
                <w:szCs w:val="16"/>
                <w:lang w:val="en-GB"/>
              </w:rPr>
              <w:t>General</w:t>
            </w:r>
          </w:p>
        </w:tc>
      </w:tr>
      <w:tr w:rsidR="000234BB" w:rsidRPr="00720F6F" w14:paraId="71ED43CE" w14:textId="77777777" w:rsidTr="00725808">
        <w:tc>
          <w:tcPr>
            <w:tcW w:w="1588" w:type="dxa"/>
          </w:tcPr>
          <w:p w14:paraId="5D09BFCB" w14:textId="77777777" w:rsidR="000234BB" w:rsidRDefault="000234BB" w:rsidP="00725808">
            <w:pPr>
              <w:rPr>
                <w:b/>
                <w:sz w:val="16"/>
                <w:szCs w:val="16"/>
                <w:lang w:val="en-GB"/>
              </w:rPr>
            </w:pPr>
            <w:r>
              <w:rPr>
                <w:b/>
                <w:sz w:val="16"/>
                <w:szCs w:val="16"/>
                <w:lang w:val="en-GB"/>
              </w:rPr>
              <w:t>Type</w:t>
            </w:r>
          </w:p>
        </w:tc>
        <w:tc>
          <w:tcPr>
            <w:tcW w:w="708" w:type="dxa"/>
          </w:tcPr>
          <w:p w14:paraId="5A0FB4A6" w14:textId="77777777" w:rsidR="000234BB" w:rsidRDefault="000234BB" w:rsidP="00725808">
            <w:pPr>
              <w:rPr>
                <w:b/>
                <w:sz w:val="16"/>
                <w:szCs w:val="16"/>
                <w:lang w:val="en-GB"/>
              </w:rPr>
            </w:pPr>
            <w:r>
              <w:rPr>
                <w:b/>
                <w:sz w:val="16"/>
                <w:szCs w:val="16"/>
                <w:lang w:val="en-GB"/>
              </w:rPr>
              <w:t>Mult</w:t>
            </w:r>
          </w:p>
        </w:tc>
        <w:tc>
          <w:tcPr>
            <w:tcW w:w="1560" w:type="dxa"/>
          </w:tcPr>
          <w:p w14:paraId="27921F58" w14:textId="77777777" w:rsidR="000234BB" w:rsidRDefault="000234BB" w:rsidP="00725808">
            <w:pPr>
              <w:rPr>
                <w:b/>
                <w:sz w:val="16"/>
                <w:szCs w:val="16"/>
                <w:lang w:val="en-GB"/>
              </w:rPr>
            </w:pPr>
            <w:r>
              <w:rPr>
                <w:b/>
                <w:sz w:val="16"/>
                <w:szCs w:val="16"/>
                <w:lang w:val="en-GB"/>
              </w:rPr>
              <w:t>Role</w:t>
            </w:r>
          </w:p>
        </w:tc>
        <w:tc>
          <w:tcPr>
            <w:tcW w:w="708" w:type="dxa"/>
          </w:tcPr>
          <w:p w14:paraId="2BC9410C" w14:textId="77777777" w:rsidR="000234BB" w:rsidRDefault="000234BB" w:rsidP="00725808">
            <w:pPr>
              <w:rPr>
                <w:b/>
                <w:sz w:val="16"/>
                <w:szCs w:val="16"/>
                <w:lang w:val="en-GB"/>
              </w:rPr>
            </w:pPr>
            <w:r>
              <w:rPr>
                <w:b/>
                <w:sz w:val="16"/>
                <w:szCs w:val="16"/>
                <w:lang w:val="en-GB"/>
              </w:rPr>
              <w:t>Mult</w:t>
            </w:r>
          </w:p>
        </w:tc>
        <w:tc>
          <w:tcPr>
            <w:tcW w:w="567" w:type="dxa"/>
          </w:tcPr>
          <w:p w14:paraId="62D1272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CD8BD92" w14:textId="77777777" w:rsidR="000234BB" w:rsidRPr="008359F5" w:rsidRDefault="000234BB" w:rsidP="00725808">
            <w:pPr>
              <w:rPr>
                <w:b/>
                <w:sz w:val="16"/>
                <w:szCs w:val="16"/>
                <w:lang w:val="en-GB"/>
              </w:rPr>
            </w:pPr>
            <w:r>
              <w:rPr>
                <w:b/>
                <w:sz w:val="16"/>
                <w:szCs w:val="16"/>
                <w:lang w:val="en-GB"/>
              </w:rPr>
              <w:t>Comment</w:t>
            </w:r>
          </w:p>
        </w:tc>
      </w:tr>
      <w:tr w:rsidR="000234BB" w:rsidRPr="00CC6307" w14:paraId="00533897" w14:textId="77777777" w:rsidTr="00725808">
        <w:tc>
          <w:tcPr>
            <w:tcW w:w="1588" w:type="dxa"/>
          </w:tcPr>
          <w:p w14:paraId="364F37C3" w14:textId="77777777" w:rsidR="000234BB" w:rsidRPr="00634625" w:rsidRDefault="000234BB" w:rsidP="00725808">
            <w:pPr>
              <w:pStyle w:val="SmallStandard"/>
            </w:pPr>
            <w:r>
              <w:t>WireGrouping</w:t>
            </w:r>
          </w:p>
        </w:tc>
        <w:tc>
          <w:tcPr>
            <w:tcW w:w="708" w:type="dxa"/>
          </w:tcPr>
          <w:p w14:paraId="181B0C7C" w14:textId="77777777" w:rsidR="000234BB" w:rsidRPr="00D331EF" w:rsidRDefault="000234BB" w:rsidP="00725808">
            <w:pPr>
              <w:pStyle w:val="SmallStandard"/>
            </w:pPr>
            <w:r w:rsidRPr="00D01517">
              <w:t>0..1</w:t>
            </w:r>
          </w:p>
        </w:tc>
        <w:tc>
          <w:tcPr>
            <w:tcW w:w="1560" w:type="dxa"/>
          </w:tcPr>
          <w:p w14:paraId="60BA9FF3" w14:textId="77777777" w:rsidR="000234BB" w:rsidRPr="00132C43" w:rsidRDefault="000234BB" w:rsidP="00725808">
            <w:pPr>
              <w:pStyle w:val="SmallStandard"/>
            </w:pPr>
            <w:r>
              <w:t>containedWireGroupings</w:t>
            </w:r>
          </w:p>
        </w:tc>
        <w:tc>
          <w:tcPr>
            <w:tcW w:w="708" w:type="dxa"/>
          </w:tcPr>
          <w:p w14:paraId="7297223D" w14:textId="77777777" w:rsidR="000234BB" w:rsidRPr="00D331EF" w:rsidRDefault="000234BB" w:rsidP="00725808">
            <w:pPr>
              <w:pStyle w:val="SmallStandard"/>
            </w:pPr>
            <w:r w:rsidRPr="00D01517">
              <w:t>0..*</w:t>
            </w:r>
          </w:p>
        </w:tc>
        <w:tc>
          <w:tcPr>
            <w:tcW w:w="567" w:type="dxa"/>
          </w:tcPr>
          <w:p w14:paraId="2B096CC2" w14:textId="77777777" w:rsidR="000234BB" w:rsidRDefault="000234BB" w:rsidP="00725808">
            <w:pPr>
              <w:pStyle w:val="SmallStandard"/>
            </w:pPr>
            <w:r>
              <w:t>Y</w:t>
            </w:r>
          </w:p>
        </w:tc>
        <w:tc>
          <w:tcPr>
            <w:tcW w:w="3969" w:type="dxa"/>
          </w:tcPr>
          <w:p w14:paraId="239E05DA" w14:textId="77777777" w:rsidR="000234BB" w:rsidRDefault="000234BB" w:rsidP="00725808">
            <w:pPr>
              <w:jc w:val="left"/>
            </w:pPr>
            <w:r>
              <w:rPr>
                <w:sz w:val="16"/>
                <w:szCs w:val="16"/>
              </w:rPr>
              <w:t xml:space="preserve">References the </w:t>
            </w:r>
            <w:r>
              <w:rPr>
                <w:i/>
                <w:iCs/>
                <w:sz w:val="16"/>
                <w:szCs w:val="16"/>
              </w:rPr>
              <w:t>WireGroupings</w:t>
            </w:r>
            <w:r>
              <w:rPr>
                <w:sz w:val="16"/>
                <w:szCs w:val="16"/>
              </w:rPr>
              <w:t xml:space="preserve"> that are contained in this </w:t>
            </w:r>
            <w:r>
              <w:rPr>
                <w:i/>
                <w:iCs/>
                <w:sz w:val="16"/>
                <w:szCs w:val="16"/>
              </w:rPr>
              <w:t>WireGrouping</w:t>
            </w:r>
            <w:r>
              <w:rPr>
                <w:sz w:val="16"/>
                <w:szCs w:val="16"/>
              </w:rPr>
              <w:t>.</w:t>
            </w:r>
          </w:p>
        </w:tc>
      </w:tr>
      <w:tr w:rsidR="000234BB" w:rsidRPr="00CC6307" w14:paraId="2A8EF16C" w14:textId="77777777" w:rsidTr="00725808">
        <w:tc>
          <w:tcPr>
            <w:tcW w:w="1588" w:type="dxa"/>
          </w:tcPr>
          <w:p w14:paraId="13AEBBC5" w14:textId="77777777" w:rsidR="000234BB" w:rsidRPr="00634625" w:rsidRDefault="000234BB" w:rsidP="00725808">
            <w:pPr>
              <w:pStyle w:val="SmallStandard"/>
            </w:pPr>
            <w:r>
              <w:t>WireGroupingSpecification</w:t>
            </w:r>
          </w:p>
        </w:tc>
        <w:tc>
          <w:tcPr>
            <w:tcW w:w="708" w:type="dxa"/>
          </w:tcPr>
          <w:p w14:paraId="31662FEA" w14:textId="77777777" w:rsidR="000234BB" w:rsidRPr="00D331EF" w:rsidRDefault="000234BB" w:rsidP="00725808">
            <w:pPr>
              <w:pStyle w:val="SmallStandard"/>
            </w:pPr>
            <w:r w:rsidRPr="00D01517">
              <w:t>0..1</w:t>
            </w:r>
          </w:p>
        </w:tc>
        <w:tc>
          <w:tcPr>
            <w:tcW w:w="1560" w:type="dxa"/>
          </w:tcPr>
          <w:p w14:paraId="3848E075" w14:textId="77777777" w:rsidR="000234BB" w:rsidRPr="00132C43" w:rsidRDefault="000234BB" w:rsidP="00725808">
            <w:pPr>
              <w:pStyle w:val="SmallStandard"/>
            </w:pPr>
            <w:r>
              <w:t>wireGrouping</w:t>
            </w:r>
          </w:p>
        </w:tc>
        <w:tc>
          <w:tcPr>
            <w:tcW w:w="708" w:type="dxa"/>
          </w:tcPr>
          <w:p w14:paraId="5ED7BA40" w14:textId="77777777" w:rsidR="000234BB" w:rsidRPr="00D331EF" w:rsidRDefault="000234BB" w:rsidP="00725808">
            <w:pPr>
              <w:pStyle w:val="SmallStandard"/>
            </w:pPr>
            <w:r w:rsidRPr="00D01517">
              <w:t>1..*</w:t>
            </w:r>
          </w:p>
        </w:tc>
        <w:tc>
          <w:tcPr>
            <w:tcW w:w="567" w:type="dxa"/>
          </w:tcPr>
          <w:p w14:paraId="1511099C" w14:textId="77777777" w:rsidR="000234BB" w:rsidRDefault="000234BB" w:rsidP="00725808">
            <w:pPr>
              <w:pStyle w:val="SmallStandard"/>
            </w:pPr>
            <w:r>
              <w:t>Y</w:t>
            </w:r>
          </w:p>
        </w:tc>
        <w:tc>
          <w:tcPr>
            <w:tcW w:w="3969" w:type="dxa"/>
          </w:tcPr>
          <w:p w14:paraId="49AA6FC7" w14:textId="77777777" w:rsidR="000234BB" w:rsidRDefault="000234BB" w:rsidP="00725808">
            <w:pPr>
              <w:pStyle w:val="SmallStandard"/>
            </w:pPr>
            <w:r w:rsidRPr="00491287">
              <w:t>Specifies the WireGroupings described by the WireGroupingSpecification.</w:t>
            </w:r>
          </w:p>
        </w:tc>
      </w:tr>
    </w:tbl>
    <w:p w14:paraId="48D084B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5" w:name="_d7d3f7d6a265ebd829e32fc2ca70e12f"/>
      <w:r>
        <w:rPr>
          <w:lang w:val="en-GB"/>
        </w:rPr>
        <w:t>WireGroupingSpecification</w:t>
      </w:r>
      <w:bookmarkEnd w:id="1445"/>
    </w:p>
    <w:p w14:paraId="027F4695" w14:textId="77777777" w:rsidR="000234BB" w:rsidRDefault="000234BB" w:rsidP="000234BB">
      <w:r>
        <w:rPr>
          <w:sz w:val="18"/>
          <w:szCs w:val="18"/>
        </w:rPr>
        <w:t>Specification for the description of WireGroupings.</w:t>
      </w:r>
    </w:p>
    <w:p w14:paraId="67C3722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F5CAE99" w14:textId="77777777" w:rsidTr="00725808">
        <w:tc>
          <w:tcPr>
            <w:tcW w:w="2013" w:type="dxa"/>
            <w:tcMar>
              <w:top w:w="28" w:type="dxa"/>
              <w:left w:w="28" w:type="dxa"/>
              <w:bottom w:w="28" w:type="dxa"/>
              <w:right w:w="28" w:type="dxa"/>
            </w:tcMar>
          </w:tcPr>
          <w:p w14:paraId="4FFF52E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11D629C" w14:textId="531415AF"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10263390" w14:textId="77777777" w:rsidTr="00725808">
        <w:tc>
          <w:tcPr>
            <w:tcW w:w="2013" w:type="dxa"/>
            <w:tcMar>
              <w:top w:w="28" w:type="dxa"/>
              <w:left w:w="28" w:type="dxa"/>
              <w:bottom w:w="28" w:type="dxa"/>
              <w:right w:w="28" w:type="dxa"/>
            </w:tcMar>
          </w:tcPr>
          <w:p w14:paraId="11A2F8B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42BD20E" w14:textId="77777777" w:rsidR="000234BB" w:rsidRDefault="000234BB" w:rsidP="00725808"/>
        </w:tc>
      </w:tr>
      <w:tr w:rsidR="000234BB" w:rsidRPr="008359F5" w14:paraId="3D996AE2" w14:textId="77777777" w:rsidTr="00725808">
        <w:tc>
          <w:tcPr>
            <w:tcW w:w="2013" w:type="dxa"/>
            <w:tcMar>
              <w:top w:w="28" w:type="dxa"/>
              <w:left w:w="28" w:type="dxa"/>
              <w:bottom w:w="28" w:type="dxa"/>
              <w:right w:w="28" w:type="dxa"/>
            </w:tcMar>
          </w:tcPr>
          <w:p w14:paraId="2494D1F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C46A79F" w14:textId="77777777" w:rsidR="000234BB" w:rsidRPr="000437C1" w:rsidRDefault="000234BB" w:rsidP="00725808">
            <w:pPr>
              <w:pStyle w:val="SmallStandard"/>
            </w:pPr>
            <w:r>
              <w:t>false</w:t>
            </w:r>
          </w:p>
        </w:tc>
      </w:tr>
    </w:tbl>
    <w:p w14:paraId="41A63E2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C28B01D" w14:textId="77777777" w:rsidTr="00725808">
        <w:tc>
          <w:tcPr>
            <w:tcW w:w="3856" w:type="dxa"/>
            <w:gridSpan w:val="3"/>
          </w:tcPr>
          <w:p w14:paraId="21AA9CFC" w14:textId="77777777" w:rsidR="000234BB" w:rsidRDefault="000234BB" w:rsidP="00725808">
            <w:pPr>
              <w:jc w:val="center"/>
              <w:rPr>
                <w:b/>
                <w:sz w:val="16"/>
                <w:szCs w:val="16"/>
                <w:lang w:val="en-GB"/>
              </w:rPr>
            </w:pPr>
            <w:r>
              <w:rPr>
                <w:b/>
                <w:sz w:val="16"/>
                <w:szCs w:val="16"/>
                <w:lang w:val="en-GB"/>
              </w:rPr>
              <w:t>Other End</w:t>
            </w:r>
          </w:p>
        </w:tc>
        <w:tc>
          <w:tcPr>
            <w:tcW w:w="708" w:type="dxa"/>
          </w:tcPr>
          <w:p w14:paraId="295521F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20530AA" w14:textId="77777777" w:rsidR="000234BB" w:rsidRDefault="000234BB" w:rsidP="00725808">
            <w:pPr>
              <w:jc w:val="center"/>
              <w:rPr>
                <w:b/>
                <w:sz w:val="16"/>
                <w:szCs w:val="16"/>
                <w:lang w:val="en-GB"/>
              </w:rPr>
            </w:pPr>
            <w:r>
              <w:rPr>
                <w:b/>
                <w:sz w:val="16"/>
                <w:szCs w:val="16"/>
                <w:lang w:val="en-GB"/>
              </w:rPr>
              <w:t>General</w:t>
            </w:r>
          </w:p>
        </w:tc>
      </w:tr>
      <w:tr w:rsidR="000234BB" w:rsidRPr="00720F6F" w14:paraId="0F38CFF4" w14:textId="77777777" w:rsidTr="00725808">
        <w:tc>
          <w:tcPr>
            <w:tcW w:w="1573" w:type="dxa"/>
          </w:tcPr>
          <w:p w14:paraId="1FF937E2" w14:textId="77777777" w:rsidR="000234BB" w:rsidRDefault="000234BB" w:rsidP="00725808">
            <w:pPr>
              <w:rPr>
                <w:b/>
                <w:sz w:val="16"/>
                <w:szCs w:val="16"/>
                <w:lang w:val="en-GB"/>
              </w:rPr>
            </w:pPr>
            <w:r>
              <w:rPr>
                <w:b/>
                <w:sz w:val="16"/>
                <w:szCs w:val="16"/>
                <w:lang w:val="en-GB"/>
              </w:rPr>
              <w:t>Type</w:t>
            </w:r>
          </w:p>
        </w:tc>
        <w:tc>
          <w:tcPr>
            <w:tcW w:w="1574" w:type="dxa"/>
          </w:tcPr>
          <w:p w14:paraId="36E1896E" w14:textId="77777777" w:rsidR="000234BB" w:rsidRDefault="000234BB" w:rsidP="00725808">
            <w:pPr>
              <w:rPr>
                <w:b/>
                <w:sz w:val="16"/>
                <w:szCs w:val="16"/>
                <w:lang w:val="en-GB"/>
              </w:rPr>
            </w:pPr>
            <w:r>
              <w:rPr>
                <w:b/>
                <w:sz w:val="16"/>
                <w:szCs w:val="16"/>
                <w:lang w:val="en-GB"/>
              </w:rPr>
              <w:t>Role</w:t>
            </w:r>
          </w:p>
        </w:tc>
        <w:tc>
          <w:tcPr>
            <w:tcW w:w="708" w:type="dxa"/>
          </w:tcPr>
          <w:p w14:paraId="056220E0" w14:textId="77777777" w:rsidR="000234BB" w:rsidRDefault="000234BB" w:rsidP="00725808">
            <w:pPr>
              <w:rPr>
                <w:b/>
                <w:sz w:val="16"/>
                <w:szCs w:val="16"/>
                <w:lang w:val="en-GB"/>
              </w:rPr>
            </w:pPr>
            <w:r>
              <w:rPr>
                <w:b/>
                <w:sz w:val="16"/>
                <w:szCs w:val="16"/>
                <w:lang w:val="en-GB"/>
              </w:rPr>
              <w:t>Mult</w:t>
            </w:r>
          </w:p>
        </w:tc>
        <w:tc>
          <w:tcPr>
            <w:tcW w:w="709" w:type="dxa"/>
          </w:tcPr>
          <w:p w14:paraId="2093D1AC" w14:textId="77777777" w:rsidR="000234BB" w:rsidRDefault="000234BB" w:rsidP="00725808">
            <w:pPr>
              <w:rPr>
                <w:b/>
                <w:sz w:val="16"/>
                <w:szCs w:val="16"/>
                <w:lang w:val="en-GB"/>
              </w:rPr>
            </w:pPr>
            <w:r>
              <w:rPr>
                <w:b/>
                <w:sz w:val="16"/>
                <w:szCs w:val="16"/>
                <w:lang w:val="en-GB"/>
              </w:rPr>
              <w:t>Mult</w:t>
            </w:r>
          </w:p>
        </w:tc>
        <w:tc>
          <w:tcPr>
            <w:tcW w:w="567" w:type="dxa"/>
          </w:tcPr>
          <w:p w14:paraId="61DF71F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4244A07" w14:textId="77777777" w:rsidR="000234BB" w:rsidRPr="008359F5" w:rsidRDefault="000234BB" w:rsidP="00725808">
            <w:pPr>
              <w:rPr>
                <w:b/>
                <w:sz w:val="16"/>
                <w:szCs w:val="16"/>
                <w:lang w:val="en-GB"/>
              </w:rPr>
            </w:pPr>
            <w:r>
              <w:rPr>
                <w:b/>
                <w:sz w:val="16"/>
                <w:szCs w:val="16"/>
                <w:lang w:val="en-GB"/>
              </w:rPr>
              <w:t>Comment</w:t>
            </w:r>
          </w:p>
        </w:tc>
      </w:tr>
      <w:tr w:rsidR="000234BB" w:rsidRPr="00CC6307" w14:paraId="1FA0F48D" w14:textId="77777777" w:rsidTr="00725808">
        <w:tc>
          <w:tcPr>
            <w:tcW w:w="1573" w:type="dxa"/>
          </w:tcPr>
          <w:p w14:paraId="118E7C37" w14:textId="77777777" w:rsidR="000234BB" w:rsidRPr="00634625" w:rsidRDefault="000234BB" w:rsidP="00725808">
            <w:pPr>
              <w:pStyle w:val="SmallStandard"/>
            </w:pPr>
            <w:r>
              <w:t>WireGrouping</w:t>
            </w:r>
          </w:p>
        </w:tc>
        <w:tc>
          <w:tcPr>
            <w:tcW w:w="1574" w:type="dxa"/>
          </w:tcPr>
          <w:p w14:paraId="224002C7" w14:textId="77777777" w:rsidR="000234BB" w:rsidRPr="00132C43" w:rsidRDefault="000234BB" w:rsidP="00725808">
            <w:pPr>
              <w:pStyle w:val="SmallStandard"/>
            </w:pPr>
            <w:r>
              <w:t>wireGrouping</w:t>
            </w:r>
          </w:p>
        </w:tc>
        <w:tc>
          <w:tcPr>
            <w:tcW w:w="708" w:type="dxa"/>
          </w:tcPr>
          <w:p w14:paraId="0CB759FF" w14:textId="77777777" w:rsidR="000234BB" w:rsidRPr="00D331EF" w:rsidRDefault="000234BB" w:rsidP="00725808">
            <w:pPr>
              <w:pStyle w:val="SmallStandard"/>
            </w:pPr>
            <w:r w:rsidRPr="00574783">
              <w:t>1..*</w:t>
            </w:r>
          </w:p>
        </w:tc>
        <w:tc>
          <w:tcPr>
            <w:tcW w:w="709" w:type="dxa"/>
          </w:tcPr>
          <w:p w14:paraId="71044CF9" w14:textId="77777777" w:rsidR="000234BB" w:rsidRPr="00D331EF" w:rsidRDefault="000234BB" w:rsidP="00725808">
            <w:pPr>
              <w:pStyle w:val="SmallStandard"/>
            </w:pPr>
            <w:r w:rsidRPr="00207506">
              <w:t>0..1</w:t>
            </w:r>
          </w:p>
        </w:tc>
        <w:tc>
          <w:tcPr>
            <w:tcW w:w="567" w:type="dxa"/>
          </w:tcPr>
          <w:p w14:paraId="4D09D548" w14:textId="77777777" w:rsidR="000234BB" w:rsidRDefault="000234BB" w:rsidP="00725808">
            <w:pPr>
              <w:pStyle w:val="SmallStandard"/>
            </w:pPr>
            <w:r>
              <w:t>Y</w:t>
            </w:r>
          </w:p>
        </w:tc>
        <w:tc>
          <w:tcPr>
            <w:tcW w:w="3969" w:type="dxa"/>
          </w:tcPr>
          <w:p w14:paraId="0D48097F" w14:textId="77777777" w:rsidR="000234BB" w:rsidRDefault="000234BB" w:rsidP="00725808">
            <w:pPr>
              <w:pStyle w:val="SmallStandard"/>
            </w:pPr>
            <w:r w:rsidRPr="00491287">
              <w:t>Specifies the WireGroupings described by the WireGroupingSpecification.</w:t>
            </w:r>
          </w:p>
        </w:tc>
      </w:tr>
    </w:tbl>
    <w:p w14:paraId="7CD28D8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6" w:name="_b3b152715dd73fb4b0a383b4886f9e27"/>
      <w:r>
        <w:rPr>
          <w:lang w:val="en-GB"/>
        </w:rPr>
        <w:t>WireLength</w:t>
      </w:r>
      <w:bookmarkEnd w:id="1446"/>
    </w:p>
    <w:p w14:paraId="348C58BF" w14:textId="77777777" w:rsidR="000234BB" w:rsidRDefault="000234BB" w:rsidP="000234BB">
      <w:r>
        <w:rPr>
          <w:sz w:val="18"/>
          <w:szCs w:val="18"/>
        </w:rPr>
        <w:t>Defines the length of a WireElementReference. A WireElementReference can have multiple lengths of different types but must not have more than one length of the same type.</w:t>
      </w:r>
    </w:p>
    <w:p w14:paraId="0735760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8FCEB6" w14:textId="77777777" w:rsidTr="00725808">
        <w:tc>
          <w:tcPr>
            <w:tcW w:w="2013" w:type="dxa"/>
            <w:tcMar>
              <w:top w:w="28" w:type="dxa"/>
              <w:left w:w="28" w:type="dxa"/>
              <w:bottom w:w="28" w:type="dxa"/>
              <w:right w:w="28" w:type="dxa"/>
            </w:tcMar>
          </w:tcPr>
          <w:p w14:paraId="28FD877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42BE6B" w14:textId="4490B9BC"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1C5C40CC" w14:textId="77777777" w:rsidTr="00725808">
        <w:tc>
          <w:tcPr>
            <w:tcW w:w="2013" w:type="dxa"/>
            <w:tcMar>
              <w:top w:w="28" w:type="dxa"/>
              <w:left w:w="28" w:type="dxa"/>
              <w:bottom w:w="28" w:type="dxa"/>
              <w:right w:w="28" w:type="dxa"/>
            </w:tcMar>
          </w:tcPr>
          <w:p w14:paraId="5FF9ECA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1F919B7" w14:textId="77777777" w:rsidR="000234BB" w:rsidRDefault="000234BB" w:rsidP="00725808"/>
        </w:tc>
      </w:tr>
      <w:tr w:rsidR="000234BB" w:rsidRPr="008359F5" w14:paraId="18622C6D" w14:textId="77777777" w:rsidTr="00725808">
        <w:tc>
          <w:tcPr>
            <w:tcW w:w="2013" w:type="dxa"/>
            <w:tcMar>
              <w:top w:w="28" w:type="dxa"/>
              <w:left w:w="28" w:type="dxa"/>
              <w:bottom w:w="28" w:type="dxa"/>
              <w:right w:w="28" w:type="dxa"/>
            </w:tcMar>
          </w:tcPr>
          <w:p w14:paraId="1A2E983F"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08935CF7" w14:textId="77777777" w:rsidR="000234BB" w:rsidRPr="000437C1" w:rsidRDefault="000234BB" w:rsidP="00725808">
            <w:pPr>
              <w:pStyle w:val="SmallStandard"/>
            </w:pPr>
            <w:r>
              <w:t>false</w:t>
            </w:r>
          </w:p>
        </w:tc>
      </w:tr>
    </w:tbl>
    <w:p w14:paraId="094F0A0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384DB6B" w14:textId="77777777" w:rsidTr="00725808">
        <w:tc>
          <w:tcPr>
            <w:tcW w:w="2013" w:type="dxa"/>
            <w:tcMar>
              <w:top w:w="28" w:type="dxa"/>
              <w:left w:w="28" w:type="dxa"/>
              <w:bottom w:w="28" w:type="dxa"/>
              <w:right w:w="28" w:type="dxa"/>
            </w:tcMar>
          </w:tcPr>
          <w:p w14:paraId="3840330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1F2DC9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04DA5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E399E9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6B46AFA" w14:textId="77777777" w:rsidTr="00725808">
        <w:tc>
          <w:tcPr>
            <w:tcW w:w="2013" w:type="dxa"/>
            <w:tcMar>
              <w:top w:w="28" w:type="dxa"/>
              <w:left w:w="28" w:type="dxa"/>
              <w:bottom w:w="28" w:type="dxa"/>
              <w:right w:w="28" w:type="dxa"/>
            </w:tcMar>
          </w:tcPr>
          <w:p w14:paraId="4AE2814B" w14:textId="77777777" w:rsidR="000234BB" w:rsidRPr="00620BBE" w:rsidRDefault="000234BB" w:rsidP="00725808">
            <w:pPr>
              <w:pStyle w:val="SmallStandard"/>
            </w:pPr>
            <w:r w:rsidRPr="00620BBE">
              <w:t>lengthType</w:t>
            </w:r>
          </w:p>
        </w:tc>
        <w:tc>
          <w:tcPr>
            <w:tcW w:w="1559" w:type="dxa"/>
            <w:tcMar>
              <w:top w:w="28" w:type="dxa"/>
              <w:left w:w="28" w:type="dxa"/>
              <w:bottom w:w="28" w:type="dxa"/>
              <w:right w:w="28" w:type="dxa"/>
            </w:tcMar>
          </w:tcPr>
          <w:p w14:paraId="6E8709F6" w14:textId="77777777" w:rsidR="000234BB" w:rsidRPr="008359F5" w:rsidRDefault="000234BB" w:rsidP="00725808">
            <w:pPr>
              <w:pStyle w:val="SmallStandard"/>
            </w:pPr>
            <w:r w:rsidRPr="00D21799">
              <w:t>WireLengthType</w:t>
            </w:r>
          </w:p>
        </w:tc>
        <w:tc>
          <w:tcPr>
            <w:tcW w:w="709" w:type="dxa"/>
            <w:tcMar>
              <w:top w:w="28" w:type="dxa"/>
              <w:left w:w="28" w:type="dxa"/>
              <w:bottom w:w="28" w:type="dxa"/>
              <w:right w:w="28" w:type="dxa"/>
            </w:tcMar>
          </w:tcPr>
          <w:p w14:paraId="4D961BE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2B93860" w14:textId="77777777" w:rsidR="000234BB" w:rsidRDefault="000234BB" w:rsidP="00725808">
            <w:pPr>
              <w:jc w:val="left"/>
            </w:pPr>
            <w:r>
              <w:rPr>
                <w:sz w:val="16"/>
                <w:szCs w:val="16"/>
              </w:rPr>
              <w:t>The type of the length. Possible values are defined in an open enumeration (see WireLengthType).</w:t>
            </w:r>
          </w:p>
        </w:tc>
      </w:tr>
      <w:tr w:rsidR="000234BB" w:rsidRPr="006675E2" w14:paraId="14A2738A" w14:textId="77777777" w:rsidTr="00725808">
        <w:tc>
          <w:tcPr>
            <w:tcW w:w="2013" w:type="dxa"/>
            <w:tcMar>
              <w:top w:w="28" w:type="dxa"/>
              <w:left w:w="28" w:type="dxa"/>
              <w:bottom w:w="28" w:type="dxa"/>
              <w:right w:w="28" w:type="dxa"/>
            </w:tcMar>
          </w:tcPr>
          <w:p w14:paraId="3278EA30" w14:textId="77777777" w:rsidR="000234BB" w:rsidRPr="00620BBE" w:rsidRDefault="000234BB" w:rsidP="00725808">
            <w:pPr>
              <w:pStyle w:val="SmallStandard"/>
            </w:pPr>
            <w:r w:rsidRPr="00620BBE">
              <w:t>lengthValue</w:t>
            </w:r>
          </w:p>
        </w:tc>
        <w:tc>
          <w:tcPr>
            <w:tcW w:w="1559" w:type="dxa"/>
            <w:tcMar>
              <w:top w:w="28" w:type="dxa"/>
              <w:left w:w="28" w:type="dxa"/>
              <w:bottom w:w="28" w:type="dxa"/>
              <w:right w:w="28" w:type="dxa"/>
            </w:tcMar>
          </w:tcPr>
          <w:p w14:paraId="63BD0675"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5AD9A3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002C092" w14:textId="77777777" w:rsidR="000234BB" w:rsidRDefault="000234BB" w:rsidP="00725808">
            <w:pPr>
              <w:jc w:val="left"/>
            </w:pPr>
            <w:r>
              <w:rPr>
                <w:sz w:val="16"/>
                <w:szCs w:val="16"/>
              </w:rPr>
              <w:t>The length value for the type.</w:t>
            </w:r>
          </w:p>
        </w:tc>
      </w:tr>
    </w:tbl>
    <w:p w14:paraId="373728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8CD567A" w14:textId="77777777" w:rsidTr="00725808">
        <w:tc>
          <w:tcPr>
            <w:tcW w:w="2296" w:type="dxa"/>
            <w:gridSpan w:val="2"/>
          </w:tcPr>
          <w:p w14:paraId="5A099B3F"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D95B62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378B53B" w14:textId="77777777" w:rsidR="000234BB" w:rsidRDefault="000234BB" w:rsidP="00725808">
            <w:pPr>
              <w:jc w:val="center"/>
              <w:rPr>
                <w:b/>
                <w:sz w:val="16"/>
                <w:szCs w:val="16"/>
                <w:lang w:val="en-GB"/>
              </w:rPr>
            </w:pPr>
            <w:r>
              <w:rPr>
                <w:b/>
                <w:sz w:val="16"/>
                <w:szCs w:val="16"/>
                <w:lang w:val="en-GB"/>
              </w:rPr>
              <w:t>General</w:t>
            </w:r>
          </w:p>
        </w:tc>
      </w:tr>
      <w:tr w:rsidR="000234BB" w:rsidRPr="00720F6F" w14:paraId="7DA2DCE0" w14:textId="77777777" w:rsidTr="00725808">
        <w:tc>
          <w:tcPr>
            <w:tcW w:w="1588" w:type="dxa"/>
          </w:tcPr>
          <w:p w14:paraId="387B4915" w14:textId="77777777" w:rsidR="000234BB" w:rsidRDefault="000234BB" w:rsidP="00725808">
            <w:pPr>
              <w:rPr>
                <w:b/>
                <w:sz w:val="16"/>
                <w:szCs w:val="16"/>
                <w:lang w:val="en-GB"/>
              </w:rPr>
            </w:pPr>
            <w:r>
              <w:rPr>
                <w:b/>
                <w:sz w:val="16"/>
                <w:szCs w:val="16"/>
                <w:lang w:val="en-GB"/>
              </w:rPr>
              <w:t>Type</w:t>
            </w:r>
          </w:p>
        </w:tc>
        <w:tc>
          <w:tcPr>
            <w:tcW w:w="708" w:type="dxa"/>
          </w:tcPr>
          <w:p w14:paraId="6CAF7E65" w14:textId="77777777" w:rsidR="000234BB" w:rsidRDefault="000234BB" w:rsidP="00725808">
            <w:pPr>
              <w:rPr>
                <w:b/>
                <w:sz w:val="16"/>
                <w:szCs w:val="16"/>
                <w:lang w:val="en-GB"/>
              </w:rPr>
            </w:pPr>
            <w:r>
              <w:rPr>
                <w:b/>
                <w:sz w:val="16"/>
                <w:szCs w:val="16"/>
                <w:lang w:val="en-GB"/>
              </w:rPr>
              <w:t>Mult</w:t>
            </w:r>
          </w:p>
        </w:tc>
        <w:tc>
          <w:tcPr>
            <w:tcW w:w="1560" w:type="dxa"/>
          </w:tcPr>
          <w:p w14:paraId="2390EBBE" w14:textId="77777777" w:rsidR="000234BB" w:rsidRDefault="000234BB" w:rsidP="00725808">
            <w:pPr>
              <w:rPr>
                <w:b/>
                <w:sz w:val="16"/>
                <w:szCs w:val="16"/>
                <w:lang w:val="en-GB"/>
              </w:rPr>
            </w:pPr>
            <w:r>
              <w:rPr>
                <w:b/>
                <w:sz w:val="16"/>
                <w:szCs w:val="16"/>
                <w:lang w:val="en-GB"/>
              </w:rPr>
              <w:t>Role</w:t>
            </w:r>
          </w:p>
        </w:tc>
        <w:tc>
          <w:tcPr>
            <w:tcW w:w="708" w:type="dxa"/>
          </w:tcPr>
          <w:p w14:paraId="09B0A607" w14:textId="77777777" w:rsidR="000234BB" w:rsidRDefault="000234BB" w:rsidP="00725808">
            <w:pPr>
              <w:rPr>
                <w:b/>
                <w:sz w:val="16"/>
                <w:szCs w:val="16"/>
                <w:lang w:val="en-GB"/>
              </w:rPr>
            </w:pPr>
            <w:r>
              <w:rPr>
                <w:b/>
                <w:sz w:val="16"/>
                <w:szCs w:val="16"/>
                <w:lang w:val="en-GB"/>
              </w:rPr>
              <w:t>Mult</w:t>
            </w:r>
          </w:p>
        </w:tc>
        <w:tc>
          <w:tcPr>
            <w:tcW w:w="567" w:type="dxa"/>
          </w:tcPr>
          <w:p w14:paraId="58DE116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A4E01AB" w14:textId="77777777" w:rsidR="000234BB" w:rsidRPr="008359F5" w:rsidRDefault="000234BB" w:rsidP="00725808">
            <w:pPr>
              <w:rPr>
                <w:b/>
                <w:sz w:val="16"/>
                <w:szCs w:val="16"/>
                <w:lang w:val="en-GB"/>
              </w:rPr>
            </w:pPr>
            <w:r>
              <w:rPr>
                <w:b/>
                <w:sz w:val="16"/>
                <w:szCs w:val="16"/>
                <w:lang w:val="en-GB"/>
              </w:rPr>
              <w:t>Comment</w:t>
            </w:r>
          </w:p>
        </w:tc>
      </w:tr>
      <w:tr w:rsidR="000234BB" w:rsidRPr="00CC6307" w14:paraId="427F30C9" w14:textId="77777777" w:rsidTr="00725808">
        <w:tc>
          <w:tcPr>
            <w:tcW w:w="1588" w:type="dxa"/>
          </w:tcPr>
          <w:p w14:paraId="6C0082D2" w14:textId="77777777" w:rsidR="000234BB" w:rsidRPr="00634625" w:rsidRDefault="000234BB" w:rsidP="00725808">
            <w:pPr>
              <w:pStyle w:val="SmallStandard"/>
            </w:pPr>
            <w:r>
              <w:t>WireElementReference</w:t>
            </w:r>
          </w:p>
        </w:tc>
        <w:tc>
          <w:tcPr>
            <w:tcW w:w="708" w:type="dxa"/>
          </w:tcPr>
          <w:p w14:paraId="6AA79F75" w14:textId="77777777" w:rsidR="000234BB" w:rsidRPr="00D331EF" w:rsidRDefault="000234BB" w:rsidP="00725808">
            <w:pPr>
              <w:pStyle w:val="SmallStandard"/>
            </w:pPr>
            <w:r w:rsidRPr="00D01517">
              <w:t>1</w:t>
            </w:r>
          </w:p>
        </w:tc>
        <w:tc>
          <w:tcPr>
            <w:tcW w:w="1560" w:type="dxa"/>
          </w:tcPr>
          <w:p w14:paraId="3B9D3E5F" w14:textId="77777777" w:rsidR="000234BB" w:rsidRPr="00132C43" w:rsidRDefault="000234BB" w:rsidP="00725808">
            <w:pPr>
              <w:pStyle w:val="SmallStandard"/>
            </w:pPr>
            <w:r>
              <w:t>wireLength</w:t>
            </w:r>
          </w:p>
        </w:tc>
        <w:tc>
          <w:tcPr>
            <w:tcW w:w="708" w:type="dxa"/>
          </w:tcPr>
          <w:p w14:paraId="1A6E8773" w14:textId="77777777" w:rsidR="000234BB" w:rsidRPr="00D331EF" w:rsidRDefault="000234BB" w:rsidP="00725808">
            <w:pPr>
              <w:pStyle w:val="SmallStandard"/>
            </w:pPr>
            <w:r w:rsidRPr="00D01517">
              <w:t>0..*</w:t>
            </w:r>
          </w:p>
        </w:tc>
        <w:tc>
          <w:tcPr>
            <w:tcW w:w="567" w:type="dxa"/>
          </w:tcPr>
          <w:p w14:paraId="1D4EFE74" w14:textId="77777777" w:rsidR="000234BB" w:rsidRDefault="000234BB" w:rsidP="00725808">
            <w:pPr>
              <w:pStyle w:val="SmallStandard"/>
            </w:pPr>
            <w:r>
              <w:t>Y</w:t>
            </w:r>
          </w:p>
        </w:tc>
        <w:tc>
          <w:tcPr>
            <w:tcW w:w="3969" w:type="dxa"/>
          </w:tcPr>
          <w:p w14:paraId="7A845A0A" w14:textId="77777777" w:rsidR="000234BB" w:rsidRDefault="000234BB" w:rsidP="00725808">
            <w:pPr>
              <w:pStyle w:val="SmallStandard"/>
            </w:pPr>
            <w:r w:rsidRPr="00491287">
              <w:t xml:space="preserve">Specifies the different length of a wire. </w:t>
            </w:r>
          </w:p>
        </w:tc>
      </w:tr>
    </w:tbl>
    <w:p w14:paraId="247F724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7" w:name="_be82e657af76066adfa4f67e6f1b1389"/>
      <w:r>
        <w:rPr>
          <w:lang w:val="en-GB"/>
        </w:rPr>
        <w:t>WireReceptionReference</w:t>
      </w:r>
      <w:bookmarkEnd w:id="1447"/>
    </w:p>
    <w:p w14:paraId="4850C14C" w14:textId="77777777" w:rsidR="000234BB" w:rsidRDefault="000234BB" w:rsidP="000234BB">
      <w:r>
        <w:rPr>
          <w:sz w:val="18"/>
          <w:szCs w:val="18"/>
        </w:rPr>
        <w:t xml:space="preserve">A </w:t>
      </w:r>
      <w:r>
        <w:rPr>
          <w:i/>
          <w:iCs/>
          <w:sz w:val="18"/>
          <w:szCs w:val="18"/>
        </w:rPr>
        <w:t>WireReceptionReference</w:t>
      </w:r>
      <w:r>
        <w:rPr>
          <w:sz w:val="18"/>
          <w:szCs w:val="18"/>
        </w:rPr>
        <w:t xml:space="preserve"> is an instance of a </w:t>
      </w:r>
      <w:r>
        <w:rPr>
          <w:i/>
          <w:iCs/>
          <w:sz w:val="18"/>
          <w:szCs w:val="18"/>
        </w:rPr>
        <w:t>WireReception</w:t>
      </w:r>
      <w:r>
        <w:rPr>
          <w:sz w:val="18"/>
          <w:szCs w:val="18"/>
        </w:rPr>
        <w:t>.</w:t>
      </w:r>
    </w:p>
    <w:p w14:paraId="5D146BD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2E86F6" w14:textId="77777777" w:rsidTr="00725808">
        <w:tc>
          <w:tcPr>
            <w:tcW w:w="2013" w:type="dxa"/>
            <w:tcMar>
              <w:top w:w="28" w:type="dxa"/>
              <w:left w:w="28" w:type="dxa"/>
              <w:bottom w:w="28" w:type="dxa"/>
              <w:right w:w="28" w:type="dxa"/>
            </w:tcMar>
          </w:tcPr>
          <w:p w14:paraId="7379A17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C336ECE" w14:textId="77777777" w:rsidR="000234BB" w:rsidRDefault="000234BB" w:rsidP="00725808"/>
        </w:tc>
      </w:tr>
      <w:tr w:rsidR="000234BB" w:rsidRPr="008359F5" w14:paraId="7C26C182" w14:textId="77777777" w:rsidTr="00725808">
        <w:tc>
          <w:tcPr>
            <w:tcW w:w="2013" w:type="dxa"/>
            <w:tcMar>
              <w:top w:w="28" w:type="dxa"/>
              <w:left w:w="28" w:type="dxa"/>
              <w:bottom w:w="28" w:type="dxa"/>
              <w:right w:w="28" w:type="dxa"/>
            </w:tcMar>
          </w:tcPr>
          <w:p w14:paraId="1FFC791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BD31A8" w14:textId="77777777" w:rsidR="000234BB" w:rsidRDefault="000234BB" w:rsidP="00725808"/>
        </w:tc>
      </w:tr>
      <w:tr w:rsidR="000234BB" w:rsidRPr="008359F5" w14:paraId="053CB53A" w14:textId="77777777" w:rsidTr="00725808">
        <w:tc>
          <w:tcPr>
            <w:tcW w:w="2013" w:type="dxa"/>
            <w:tcMar>
              <w:top w:w="28" w:type="dxa"/>
              <w:left w:w="28" w:type="dxa"/>
              <w:bottom w:w="28" w:type="dxa"/>
              <w:right w:w="28" w:type="dxa"/>
            </w:tcMar>
          </w:tcPr>
          <w:p w14:paraId="75DAA35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FBA32D3" w14:textId="77777777" w:rsidR="000234BB" w:rsidRPr="000437C1" w:rsidRDefault="000234BB" w:rsidP="00725808">
            <w:pPr>
              <w:pStyle w:val="SmallStandard"/>
            </w:pPr>
            <w:r>
              <w:t>false</w:t>
            </w:r>
          </w:p>
        </w:tc>
      </w:tr>
    </w:tbl>
    <w:p w14:paraId="05012D1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87EED29" w14:textId="77777777" w:rsidTr="00725808">
        <w:tc>
          <w:tcPr>
            <w:tcW w:w="2013" w:type="dxa"/>
            <w:tcMar>
              <w:top w:w="28" w:type="dxa"/>
              <w:left w:w="28" w:type="dxa"/>
              <w:bottom w:w="28" w:type="dxa"/>
              <w:right w:w="28" w:type="dxa"/>
            </w:tcMar>
          </w:tcPr>
          <w:p w14:paraId="192C907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DAF2AC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407FBD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1544243"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DC01306" w14:textId="77777777" w:rsidTr="00725808">
        <w:tc>
          <w:tcPr>
            <w:tcW w:w="2013" w:type="dxa"/>
            <w:tcMar>
              <w:top w:w="28" w:type="dxa"/>
              <w:left w:w="28" w:type="dxa"/>
              <w:bottom w:w="28" w:type="dxa"/>
              <w:right w:w="28" w:type="dxa"/>
            </w:tcMar>
          </w:tcPr>
          <w:p w14:paraId="385D4285"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6CCDAF45"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9C9EAC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24149FC" w14:textId="77777777" w:rsidR="000234BB" w:rsidRDefault="000234BB" w:rsidP="00725808">
            <w:pPr>
              <w:jc w:val="left"/>
            </w:pPr>
            <w:r>
              <w:rPr>
                <w:sz w:val="16"/>
                <w:szCs w:val="16"/>
              </w:rPr>
              <w:t xml:space="preserve">Specifies a unique </w:t>
            </w:r>
            <w:r>
              <w:rPr>
                <w:i/>
                <w:iCs/>
                <w:sz w:val="16"/>
                <w:szCs w:val="16"/>
              </w:rPr>
              <w:t>identification</w:t>
            </w:r>
            <w:r>
              <w:rPr>
                <w:sz w:val="16"/>
                <w:szCs w:val="16"/>
              </w:rPr>
              <w:t xml:space="preserve"> of the </w:t>
            </w:r>
            <w:r>
              <w:rPr>
                <w:i/>
                <w:iCs/>
                <w:sz w:val="16"/>
                <w:szCs w:val="16"/>
              </w:rPr>
              <w:t>WireReceptionReference</w:t>
            </w:r>
            <w:r>
              <w:rPr>
                <w:sz w:val="16"/>
                <w:szCs w:val="16"/>
              </w:rPr>
              <w:t xml:space="preserve">. The </w:t>
            </w:r>
            <w:r>
              <w:rPr>
                <w:i/>
                <w:iCs/>
                <w:sz w:val="16"/>
                <w:szCs w:val="16"/>
              </w:rPr>
              <w:t>identification</w:t>
            </w:r>
            <w:r>
              <w:rPr>
                <w:sz w:val="16"/>
                <w:szCs w:val="16"/>
              </w:rPr>
              <w:t xml:space="preserve"> is guaranteed to be unique within the </w:t>
            </w:r>
            <w:r>
              <w:rPr>
                <w:i/>
                <w:iCs/>
                <w:sz w:val="16"/>
                <w:szCs w:val="16"/>
              </w:rPr>
              <w:t>TerminalRole</w:t>
            </w:r>
            <w:r>
              <w:rPr>
                <w:sz w:val="16"/>
                <w:szCs w:val="16"/>
              </w:rPr>
              <w:t xml:space="preserve"> (this might be for example a reception number).</w:t>
            </w:r>
          </w:p>
        </w:tc>
      </w:tr>
    </w:tbl>
    <w:p w14:paraId="2CA6BC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9E2EAD6" w14:textId="77777777" w:rsidTr="00725808">
        <w:tc>
          <w:tcPr>
            <w:tcW w:w="3856" w:type="dxa"/>
            <w:gridSpan w:val="3"/>
          </w:tcPr>
          <w:p w14:paraId="138CD805" w14:textId="77777777" w:rsidR="000234BB" w:rsidRDefault="000234BB" w:rsidP="00725808">
            <w:pPr>
              <w:jc w:val="center"/>
              <w:rPr>
                <w:b/>
                <w:sz w:val="16"/>
                <w:szCs w:val="16"/>
                <w:lang w:val="en-GB"/>
              </w:rPr>
            </w:pPr>
            <w:r>
              <w:rPr>
                <w:b/>
                <w:sz w:val="16"/>
                <w:szCs w:val="16"/>
                <w:lang w:val="en-GB"/>
              </w:rPr>
              <w:t>Other End</w:t>
            </w:r>
          </w:p>
        </w:tc>
        <w:tc>
          <w:tcPr>
            <w:tcW w:w="708" w:type="dxa"/>
          </w:tcPr>
          <w:p w14:paraId="1D4805F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F19BFE0" w14:textId="77777777" w:rsidR="000234BB" w:rsidRDefault="000234BB" w:rsidP="00725808">
            <w:pPr>
              <w:jc w:val="center"/>
              <w:rPr>
                <w:b/>
                <w:sz w:val="16"/>
                <w:szCs w:val="16"/>
                <w:lang w:val="en-GB"/>
              </w:rPr>
            </w:pPr>
            <w:r>
              <w:rPr>
                <w:b/>
                <w:sz w:val="16"/>
                <w:szCs w:val="16"/>
                <w:lang w:val="en-GB"/>
              </w:rPr>
              <w:t>General</w:t>
            </w:r>
          </w:p>
        </w:tc>
      </w:tr>
      <w:tr w:rsidR="000234BB" w:rsidRPr="00720F6F" w14:paraId="4E26D9B2" w14:textId="77777777" w:rsidTr="00725808">
        <w:tc>
          <w:tcPr>
            <w:tcW w:w="1573" w:type="dxa"/>
          </w:tcPr>
          <w:p w14:paraId="2157F454" w14:textId="77777777" w:rsidR="000234BB" w:rsidRDefault="000234BB" w:rsidP="00725808">
            <w:pPr>
              <w:rPr>
                <w:b/>
                <w:sz w:val="16"/>
                <w:szCs w:val="16"/>
                <w:lang w:val="en-GB"/>
              </w:rPr>
            </w:pPr>
            <w:r>
              <w:rPr>
                <w:b/>
                <w:sz w:val="16"/>
                <w:szCs w:val="16"/>
                <w:lang w:val="en-GB"/>
              </w:rPr>
              <w:t>Type</w:t>
            </w:r>
          </w:p>
        </w:tc>
        <w:tc>
          <w:tcPr>
            <w:tcW w:w="1574" w:type="dxa"/>
          </w:tcPr>
          <w:p w14:paraId="4644F329" w14:textId="77777777" w:rsidR="000234BB" w:rsidRDefault="000234BB" w:rsidP="00725808">
            <w:pPr>
              <w:rPr>
                <w:b/>
                <w:sz w:val="16"/>
                <w:szCs w:val="16"/>
                <w:lang w:val="en-GB"/>
              </w:rPr>
            </w:pPr>
            <w:r>
              <w:rPr>
                <w:b/>
                <w:sz w:val="16"/>
                <w:szCs w:val="16"/>
                <w:lang w:val="en-GB"/>
              </w:rPr>
              <w:t>Role</w:t>
            </w:r>
          </w:p>
        </w:tc>
        <w:tc>
          <w:tcPr>
            <w:tcW w:w="708" w:type="dxa"/>
          </w:tcPr>
          <w:p w14:paraId="5E315205" w14:textId="77777777" w:rsidR="000234BB" w:rsidRDefault="000234BB" w:rsidP="00725808">
            <w:pPr>
              <w:rPr>
                <w:b/>
                <w:sz w:val="16"/>
                <w:szCs w:val="16"/>
                <w:lang w:val="en-GB"/>
              </w:rPr>
            </w:pPr>
            <w:r>
              <w:rPr>
                <w:b/>
                <w:sz w:val="16"/>
                <w:szCs w:val="16"/>
                <w:lang w:val="en-GB"/>
              </w:rPr>
              <w:t>Mult</w:t>
            </w:r>
          </w:p>
        </w:tc>
        <w:tc>
          <w:tcPr>
            <w:tcW w:w="709" w:type="dxa"/>
          </w:tcPr>
          <w:p w14:paraId="252479C3" w14:textId="77777777" w:rsidR="000234BB" w:rsidRDefault="000234BB" w:rsidP="00725808">
            <w:pPr>
              <w:rPr>
                <w:b/>
                <w:sz w:val="16"/>
                <w:szCs w:val="16"/>
                <w:lang w:val="en-GB"/>
              </w:rPr>
            </w:pPr>
            <w:r>
              <w:rPr>
                <w:b/>
                <w:sz w:val="16"/>
                <w:szCs w:val="16"/>
                <w:lang w:val="en-GB"/>
              </w:rPr>
              <w:t>Mult</w:t>
            </w:r>
          </w:p>
        </w:tc>
        <w:tc>
          <w:tcPr>
            <w:tcW w:w="567" w:type="dxa"/>
          </w:tcPr>
          <w:p w14:paraId="035FEF8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275D987" w14:textId="77777777" w:rsidR="000234BB" w:rsidRPr="008359F5" w:rsidRDefault="000234BB" w:rsidP="00725808">
            <w:pPr>
              <w:rPr>
                <w:b/>
                <w:sz w:val="16"/>
                <w:szCs w:val="16"/>
                <w:lang w:val="en-GB"/>
              </w:rPr>
            </w:pPr>
            <w:r>
              <w:rPr>
                <w:b/>
                <w:sz w:val="16"/>
                <w:szCs w:val="16"/>
                <w:lang w:val="en-GB"/>
              </w:rPr>
              <w:t>Comment</w:t>
            </w:r>
          </w:p>
        </w:tc>
      </w:tr>
      <w:tr w:rsidR="000234BB" w:rsidRPr="00CC6307" w14:paraId="1314338F" w14:textId="77777777" w:rsidTr="00725808">
        <w:tc>
          <w:tcPr>
            <w:tcW w:w="1573" w:type="dxa"/>
          </w:tcPr>
          <w:p w14:paraId="437A70B5" w14:textId="77777777" w:rsidR="000234BB" w:rsidRPr="00634625" w:rsidRDefault="000234BB" w:rsidP="00725808">
            <w:pPr>
              <w:pStyle w:val="SmallStandard"/>
            </w:pPr>
            <w:r>
              <w:t>WireReception</w:t>
            </w:r>
          </w:p>
        </w:tc>
        <w:tc>
          <w:tcPr>
            <w:tcW w:w="1574" w:type="dxa"/>
          </w:tcPr>
          <w:p w14:paraId="4B42B0EF" w14:textId="77777777" w:rsidR="000234BB" w:rsidRPr="00132C43" w:rsidRDefault="000234BB" w:rsidP="00725808">
            <w:pPr>
              <w:pStyle w:val="SmallStandard"/>
            </w:pPr>
            <w:r>
              <w:t>wireReception</w:t>
            </w:r>
          </w:p>
        </w:tc>
        <w:tc>
          <w:tcPr>
            <w:tcW w:w="708" w:type="dxa"/>
          </w:tcPr>
          <w:p w14:paraId="588AB137" w14:textId="77777777" w:rsidR="000234BB" w:rsidRPr="00D331EF" w:rsidRDefault="000234BB" w:rsidP="00725808">
            <w:pPr>
              <w:pStyle w:val="SmallStandard"/>
            </w:pPr>
            <w:r w:rsidRPr="00574783">
              <w:t>1</w:t>
            </w:r>
          </w:p>
        </w:tc>
        <w:tc>
          <w:tcPr>
            <w:tcW w:w="709" w:type="dxa"/>
          </w:tcPr>
          <w:p w14:paraId="5BBD7680" w14:textId="77777777" w:rsidR="000234BB" w:rsidRPr="00D331EF" w:rsidRDefault="000234BB" w:rsidP="00725808">
            <w:pPr>
              <w:pStyle w:val="SmallStandard"/>
            </w:pPr>
            <w:r w:rsidRPr="00207506">
              <w:t>0..*</w:t>
            </w:r>
          </w:p>
        </w:tc>
        <w:tc>
          <w:tcPr>
            <w:tcW w:w="567" w:type="dxa"/>
          </w:tcPr>
          <w:p w14:paraId="0E77FF71" w14:textId="77777777" w:rsidR="000234BB" w:rsidRPr="00D331EF" w:rsidRDefault="000234BB" w:rsidP="00725808">
            <w:pPr>
              <w:pStyle w:val="SmallStandard"/>
            </w:pPr>
            <w:r>
              <w:t>N</w:t>
            </w:r>
          </w:p>
        </w:tc>
        <w:tc>
          <w:tcPr>
            <w:tcW w:w="3969" w:type="dxa"/>
          </w:tcPr>
          <w:p w14:paraId="2C8F5DF4" w14:textId="77777777" w:rsidR="000234BB" w:rsidRDefault="000234BB" w:rsidP="00725808">
            <w:pPr>
              <w:jc w:val="left"/>
            </w:pPr>
            <w:r>
              <w:rPr>
                <w:sz w:val="16"/>
                <w:szCs w:val="16"/>
              </w:rPr>
              <w:t xml:space="preserve">References the </w:t>
            </w:r>
            <w:r>
              <w:rPr>
                <w:i/>
                <w:iCs/>
                <w:sz w:val="16"/>
                <w:szCs w:val="16"/>
              </w:rPr>
              <w:t>WireReception</w:t>
            </w:r>
            <w:r>
              <w:rPr>
                <w:sz w:val="16"/>
                <w:szCs w:val="16"/>
              </w:rPr>
              <w:t xml:space="preserve"> that is instanced by this </w:t>
            </w:r>
            <w:r>
              <w:rPr>
                <w:i/>
                <w:iCs/>
                <w:sz w:val="16"/>
                <w:szCs w:val="16"/>
              </w:rPr>
              <w:t>WireReceptionReference.</w:t>
            </w:r>
          </w:p>
        </w:tc>
      </w:tr>
    </w:tbl>
    <w:p w14:paraId="090AA73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DE114A7" w14:textId="77777777" w:rsidTr="00725808">
        <w:tc>
          <w:tcPr>
            <w:tcW w:w="2296" w:type="dxa"/>
            <w:gridSpan w:val="2"/>
          </w:tcPr>
          <w:p w14:paraId="78BE315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377A535"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009AA90" w14:textId="77777777" w:rsidR="000234BB" w:rsidRDefault="000234BB" w:rsidP="00725808">
            <w:pPr>
              <w:jc w:val="center"/>
              <w:rPr>
                <w:b/>
                <w:sz w:val="16"/>
                <w:szCs w:val="16"/>
                <w:lang w:val="en-GB"/>
              </w:rPr>
            </w:pPr>
            <w:r>
              <w:rPr>
                <w:b/>
                <w:sz w:val="16"/>
                <w:szCs w:val="16"/>
                <w:lang w:val="en-GB"/>
              </w:rPr>
              <w:t>General</w:t>
            </w:r>
          </w:p>
        </w:tc>
      </w:tr>
      <w:tr w:rsidR="000234BB" w:rsidRPr="00720F6F" w14:paraId="424C42FA" w14:textId="77777777" w:rsidTr="00725808">
        <w:tc>
          <w:tcPr>
            <w:tcW w:w="1588" w:type="dxa"/>
          </w:tcPr>
          <w:p w14:paraId="1EE2294E" w14:textId="77777777" w:rsidR="000234BB" w:rsidRDefault="000234BB" w:rsidP="00725808">
            <w:pPr>
              <w:rPr>
                <w:b/>
                <w:sz w:val="16"/>
                <w:szCs w:val="16"/>
                <w:lang w:val="en-GB"/>
              </w:rPr>
            </w:pPr>
            <w:r>
              <w:rPr>
                <w:b/>
                <w:sz w:val="16"/>
                <w:szCs w:val="16"/>
                <w:lang w:val="en-GB"/>
              </w:rPr>
              <w:t>Type</w:t>
            </w:r>
          </w:p>
        </w:tc>
        <w:tc>
          <w:tcPr>
            <w:tcW w:w="708" w:type="dxa"/>
          </w:tcPr>
          <w:p w14:paraId="6557589F" w14:textId="77777777" w:rsidR="000234BB" w:rsidRDefault="000234BB" w:rsidP="00725808">
            <w:pPr>
              <w:rPr>
                <w:b/>
                <w:sz w:val="16"/>
                <w:szCs w:val="16"/>
                <w:lang w:val="en-GB"/>
              </w:rPr>
            </w:pPr>
            <w:r>
              <w:rPr>
                <w:b/>
                <w:sz w:val="16"/>
                <w:szCs w:val="16"/>
                <w:lang w:val="en-GB"/>
              </w:rPr>
              <w:t>Mult</w:t>
            </w:r>
          </w:p>
        </w:tc>
        <w:tc>
          <w:tcPr>
            <w:tcW w:w="1560" w:type="dxa"/>
          </w:tcPr>
          <w:p w14:paraId="62EFA9F2" w14:textId="77777777" w:rsidR="000234BB" w:rsidRDefault="000234BB" w:rsidP="00725808">
            <w:pPr>
              <w:rPr>
                <w:b/>
                <w:sz w:val="16"/>
                <w:szCs w:val="16"/>
                <w:lang w:val="en-GB"/>
              </w:rPr>
            </w:pPr>
            <w:r>
              <w:rPr>
                <w:b/>
                <w:sz w:val="16"/>
                <w:szCs w:val="16"/>
                <w:lang w:val="en-GB"/>
              </w:rPr>
              <w:t>Role</w:t>
            </w:r>
          </w:p>
        </w:tc>
        <w:tc>
          <w:tcPr>
            <w:tcW w:w="708" w:type="dxa"/>
          </w:tcPr>
          <w:p w14:paraId="1F578F1E" w14:textId="77777777" w:rsidR="000234BB" w:rsidRDefault="000234BB" w:rsidP="00725808">
            <w:pPr>
              <w:rPr>
                <w:b/>
                <w:sz w:val="16"/>
                <w:szCs w:val="16"/>
                <w:lang w:val="en-GB"/>
              </w:rPr>
            </w:pPr>
            <w:r>
              <w:rPr>
                <w:b/>
                <w:sz w:val="16"/>
                <w:szCs w:val="16"/>
                <w:lang w:val="en-GB"/>
              </w:rPr>
              <w:t>Mult</w:t>
            </w:r>
          </w:p>
        </w:tc>
        <w:tc>
          <w:tcPr>
            <w:tcW w:w="567" w:type="dxa"/>
          </w:tcPr>
          <w:p w14:paraId="7D1A427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373F35E" w14:textId="77777777" w:rsidR="000234BB" w:rsidRPr="008359F5" w:rsidRDefault="000234BB" w:rsidP="00725808">
            <w:pPr>
              <w:rPr>
                <w:b/>
                <w:sz w:val="16"/>
                <w:szCs w:val="16"/>
                <w:lang w:val="en-GB"/>
              </w:rPr>
            </w:pPr>
            <w:r>
              <w:rPr>
                <w:b/>
                <w:sz w:val="16"/>
                <w:szCs w:val="16"/>
                <w:lang w:val="en-GB"/>
              </w:rPr>
              <w:t>Comment</w:t>
            </w:r>
          </w:p>
        </w:tc>
      </w:tr>
      <w:tr w:rsidR="000234BB" w:rsidRPr="00CC6307" w14:paraId="3249D387" w14:textId="77777777" w:rsidTr="00725808">
        <w:tc>
          <w:tcPr>
            <w:tcW w:w="1588" w:type="dxa"/>
          </w:tcPr>
          <w:p w14:paraId="02B244F8" w14:textId="77777777" w:rsidR="000234BB" w:rsidRPr="00634625" w:rsidRDefault="000234BB" w:rsidP="00725808">
            <w:pPr>
              <w:pStyle w:val="SmallStandard"/>
            </w:pPr>
            <w:r>
              <w:t>WireMountingDetail</w:t>
            </w:r>
          </w:p>
        </w:tc>
        <w:tc>
          <w:tcPr>
            <w:tcW w:w="708" w:type="dxa"/>
          </w:tcPr>
          <w:p w14:paraId="0C0C90E6" w14:textId="77777777" w:rsidR="000234BB" w:rsidRPr="00D331EF" w:rsidRDefault="000234BB" w:rsidP="00725808">
            <w:pPr>
              <w:pStyle w:val="SmallStandard"/>
            </w:pPr>
            <w:r w:rsidRPr="00D01517">
              <w:t>0..*</w:t>
            </w:r>
          </w:p>
        </w:tc>
        <w:tc>
          <w:tcPr>
            <w:tcW w:w="1560" w:type="dxa"/>
          </w:tcPr>
          <w:p w14:paraId="591F80E0" w14:textId="77777777" w:rsidR="000234BB" w:rsidRPr="00132C43" w:rsidRDefault="000234BB" w:rsidP="00725808">
            <w:pPr>
              <w:pStyle w:val="SmallStandard"/>
            </w:pPr>
            <w:r>
              <w:t>contactedWireReception</w:t>
            </w:r>
          </w:p>
        </w:tc>
        <w:tc>
          <w:tcPr>
            <w:tcW w:w="708" w:type="dxa"/>
          </w:tcPr>
          <w:p w14:paraId="28A0007C" w14:textId="77777777" w:rsidR="000234BB" w:rsidRPr="00D331EF" w:rsidRDefault="000234BB" w:rsidP="00725808">
            <w:pPr>
              <w:pStyle w:val="SmallStandard"/>
            </w:pPr>
            <w:r w:rsidRPr="00D01517">
              <w:t>1</w:t>
            </w:r>
          </w:p>
        </w:tc>
        <w:tc>
          <w:tcPr>
            <w:tcW w:w="567" w:type="dxa"/>
          </w:tcPr>
          <w:p w14:paraId="1D3F6DEA" w14:textId="77777777" w:rsidR="000234BB" w:rsidRPr="00D331EF" w:rsidRDefault="000234BB" w:rsidP="00725808">
            <w:pPr>
              <w:pStyle w:val="SmallStandard"/>
            </w:pPr>
            <w:r>
              <w:t>N</w:t>
            </w:r>
          </w:p>
        </w:tc>
        <w:tc>
          <w:tcPr>
            <w:tcW w:w="3969" w:type="dxa"/>
          </w:tcPr>
          <w:p w14:paraId="25686DD2" w14:textId="77777777" w:rsidR="000234BB" w:rsidRDefault="000234BB" w:rsidP="00725808">
            <w:pPr>
              <w:pStyle w:val="SmallStandard"/>
            </w:pPr>
            <w:r w:rsidRPr="00491287">
              <w:t xml:space="preserve">References the WireReception that is used for the WireMounting. </w:t>
            </w:r>
          </w:p>
        </w:tc>
      </w:tr>
      <w:tr w:rsidR="000234BB" w:rsidRPr="00CC6307" w14:paraId="46C5DF56" w14:textId="77777777" w:rsidTr="00725808">
        <w:tc>
          <w:tcPr>
            <w:tcW w:w="1588" w:type="dxa"/>
          </w:tcPr>
          <w:p w14:paraId="5544AB66" w14:textId="77777777" w:rsidR="000234BB" w:rsidRPr="00634625" w:rsidRDefault="000234BB" w:rsidP="00725808">
            <w:pPr>
              <w:pStyle w:val="SmallStandard"/>
            </w:pPr>
            <w:r>
              <w:t>TerminalRole</w:t>
            </w:r>
          </w:p>
        </w:tc>
        <w:tc>
          <w:tcPr>
            <w:tcW w:w="708" w:type="dxa"/>
          </w:tcPr>
          <w:p w14:paraId="46703B3A" w14:textId="77777777" w:rsidR="000234BB" w:rsidRPr="00D331EF" w:rsidRDefault="000234BB" w:rsidP="00725808">
            <w:pPr>
              <w:pStyle w:val="SmallStandard"/>
            </w:pPr>
            <w:r w:rsidRPr="00D01517">
              <w:t>1</w:t>
            </w:r>
          </w:p>
        </w:tc>
        <w:tc>
          <w:tcPr>
            <w:tcW w:w="1560" w:type="dxa"/>
          </w:tcPr>
          <w:p w14:paraId="5A9CEB5F" w14:textId="77777777" w:rsidR="000234BB" w:rsidRPr="00132C43" w:rsidRDefault="000234BB" w:rsidP="00725808">
            <w:pPr>
              <w:pStyle w:val="SmallStandard"/>
            </w:pPr>
            <w:r>
              <w:t>wireReceptionReference</w:t>
            </w:r>
          </w:p>
        </w:tc>
        <w:tc>
          <w:tcPr>
            <w:tcW w:w="708" w:type="dxa"/>
          </w:tcPr>
          <w:p w14:paraId="50FE8A68" w14:textId="77777777" w:rsidR="000234BB" w:rsidRPr="00D331EF" w:rsidRDefault="000234BB" w:rsidP="00725808">
            <w:pPr>
              <w:pStyle w:val="SmallStandard"/>
            </w:pPr>
            <w:r w:rsidRPr="00D01517">
              <w:t>0..*</w:t>
            </w:r>
          </w:p>
        </w:tc>
        <w:tc>
          <w:tcPr>
            <w:tcW w:w="567" w:type="dxa"/>
          </w:tcPr>
          <w:p w14:paraId="50108B07" w14:textId="77777777" w:rsidR="000234BB" w:rsidRDefault="000234BB" w:rsidP="00725808">
            <w:pPr>
              <w:pStyle w:val="SmallStandard"/>
            </w:pPr>
            <w:r>
              <w:t>Y</w:t>
            </w:r>
          </w:p>
        </w:tc>
        <w:tc>
          <w:tcPr>
            <w:tcW w:w="3969" w:type="dxa"/>
          </w:tcPr>
          <w:p w14:paraId="25B25DD1" w14:textId="77777777" w:rsidR="000234BB" w:rsidRDefault="000234BB" w:rsidP="00725808">
            <w:pPr>
              <w:jc w:val="left"/>
            </w:pPr>
            <w:r>
              <w:rPr>
                <w:sz w:val="16"/>
                <w:szCs w:val="16"/>
              </w:rPr>
              <w:t xml:space="preserve">Specifies the </w:t>
            </w:r>
            <w:r>
              <w:rPr>
                <w:i/>
                <w:iCs/>
                <w:sz w:val="16"/>
                <w:szCs w:val="16"/>
              </w:rPr>
              <w:t xml:space="preserve">WireReceptionReferences </w:t>
            </w:r>
            <w:r>
              <w:rPr>
                <w:sz w:val="16"/>
                <w:szCs w:val="16"/>
              </w:rPr>
              <w:t xml:space="preserve">of this </w:t>
            </w:r>
            <w:r>
              <w:rPr>
                <w:i/>
                <w:iCs/>
                <w:sz w:val="16"/>
                <w:szCs w:val="16"/>
              </w:rPr>
              <w:t>TerminalRole.</w:t>
            </w:r>
          </w:p>
        </w:tc>
      </w:tr>
    </w:tbl>
    <w:p w14:paraId="3015B9D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8" w:name="_57d803ebb15642226906b566d63b3274"/>
      <w:r>
        <w:rPr>
          <w:lang w:val="en-GB"/>
        </w:rPr>
        <w:t>WireRole</w:t>
      </w:r>
      <w:bookmarkEnd w:id="1448"/>
    </w:p>
    <w:p w14:paraId="4C882209" w14:textId="77777777" w:rsidR="000234BB" w:rsidRDefault="000234BB" w:rsidP="000234BB">
      <w:r>
        <w:rPr>
          <w:sz w:val="18"/>
          <w:szCs w:val="18"/>
        </w:rPr>
        <w:t>A WireRole defines the instance specific properties and relationships of a wire.</w:t>
      </w:r>
    </w:p>
    <w:p w14:paraId="1D8E89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AC8337" w14:textId="77777777" w:rsidTr="00725808">
        <w:tc>
          <w:tcPr>
            <w:tcW w:w="2013" w:type="dxa"/>
            <w:tcMar>
              <w:top w:w="28" w:type="dxa"/>
              <w:left w:w="28" w:type="dxa"/>
              <w:bottom w:w="28" w:type="dxa"/>
              <w:right w:w="28" w:type="dxa"/>
            </w:tcMar>
          </w:tcPr>
          <w:p w14:paraId="003B632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158BF38" w14:textId="7F322EFE"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13D40DB9" w14:textId="77777777" w:rsidTr="00725808">
        <w:tc>
          <w:tcPr>
            <w:tcW w:w="2013" w:type="dxa"/>
            <w:tcMar>
              <w:top w:w="28" w:type="dxa"/>
              <w:left w:w="28" w:type="dxa"/>
              <w:bottom w:w="28" w:type="dxa"/>
              <w:right w:w="28" w:type="dxa"/>
            </w:tcMar>
          </w:tcPr>
          <w:p w14:paraId="29329BDA" w14:textId="77777777" w:rsidR="000234BB" w:rsidRDefault="000234BB" w:rsidP="00725808">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1591C234" w14:textId="77777777" w:rsidR="000234BB" w:rsidRDefault="000234BB" w:rsidP="00725808"/>
        </w:tc>
      </w:tr>
      <w:tr w:rsidR="000234BB" w:rsidRPr="008359F5" w14:paraId="1CC9CF3A" w14:textId="77777777" w:rsidTr="00725808">
        <w:tc>
          <w:tcPr>
            <w:tcW w:w="2013" w:type="dxa"/>
            <w:tcMar>
              <w:top w:w="28" w:type="dxa"/>
              <w:left w:w="28" w:type="dxa"/>
              <w:bottom w:w="28" w:type="dxa"/>
              <w:right w:w="28" w:type="dxa"/>
            </w:tcMar>
          </w:tcPr>
          <w:p w14:paraId="491F3AF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25D784" w14:textId="77777777" w:rsidR="000234BB" w:rsidRPr="000437C1" w:rsidRDefault="000234BB" w:rsidP="00725808">
            <w:pPr>
              <w:pStyle w:val="SmallStandard"/>
            </w:pPr>
            <w:r>
              <w:t>false</w:t>
            </w:r>
          </w:p>
        </w:tc>
      </w:tr>
    </w:tbl>
    <w:p w14:paraId="051FA99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A031BED" w14:textId="77777777" w:rsidTr="00725808">
        <w:tc>
          <w:tcPr>
            <w:tcW w:w="3856" w:type="dxa"/>
            <w:gridSpan w:val="3"/>
          </w:tcPr>
          <w:p w14:paraId="2ABA685E" w14:textId="77777777" w:rsidR="000234BB" w:rsidRDefault="000234BB" w:rsidP="00725808">
            <w:pPr>
              <w:jc w:val="center"/>
              <w:rPr>
                <w:b/>
                <w:sz w:val="16"/>
                <w:szCs w:val="16"/>
                <w:lang w:val="en-GB"/>
              </w:rPr>
            </w:pPr>
            <w:r>
              <w:rPr>
                <w:b/>
                <w:sz w:val="16"/>
                <w:szCs w:val="16"/>
                <w:lang w:val="en-GB"/>
              </w:rPr>
              <w:t>Other End</w:t>
            </w:r>
          </w:p>
        </w:tc>
        <w:tc>
          <w:tcPr>
            <w:tcW w:w="708" w:type="dxa"/>
          </w:tcPr>
          <w:p w14:paraId="4C42957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16C1234" w14:textId="77777777" w:rsidR="000234BB" w:rsidRDefault="000234BB" w:rsidP="00725808">
            <w:pPr>
              <w:jc w:val="center"/>
              <w:rPr>
                <w:b/>
                <w:sz w:val="16"/>
                <w:szCs w:val="16"/>
                <w:lang w:val="en-GB"/>
              </w:rPr>
            </w:pPr>
            <w:r>
              <w:rPr>
                <w:b/>
                <w:sz w:val="16"/>
                <w:szCs w:val="16"/>
                <w:lang w:val="en-GB"/>
              </w:rPr>
              <w:t>General</w:t>
            </w:r>
          </w:p>
        </w:tc>
      </w:tr>
      <w:tr w:rsidR="000234BB" w:rsidRPr="00720F6F" w14:paraId="17D57552" w14:textId="77777777" w:rsidTr="00725808">
        <w:tc>
          <w:tcPr>
            <w:tcW w:w="1573" w:type="dxa"/>
          </w:tcPr>
          <w:p w14:paraId="04530E12" w14:textId="77777777" w:rsidR="000234BB" w:rsidRDefault="000234BB" w:rsidP="00725808">
            <w:pPr>
              <w:rPr>
                <w:b/>
                <w:sz w:val="16"/>
                <w:szCs w:val="16"/>
                <w:lang w:val="en-GB"/>
              </w:rPr>
            </w:pPr>
            <w:r>
              <w:rPr>
                <w:b/>
                <w:sz w:val="16"/>
                <w:szCs w:val="16"/>
                <w:lang w:val="en-GB"/>
              </w:rPr>
              <w:t>Type</w:t>
            </w:r>
          </w:p>
        </w:tc>
        <w:tc>
          <w:tcPr>
            <w:tcW w:w="1574" w:type="dxa"/>
          </w:tcPr>
          <w:p w14:paraId="014F7A25" w14:textId="77777777" w:rsidR="000234BB" w:rsidRDefault="000234BB" w:rsidP="00725808">
            <w:pPr>
              <w:rPr>
                <w:b/>
                <w:sz w:val="16"/>
                <w:szCs w:val="16"/>
                <w:lang w:val="en-GB"/>
              </w:rPr>
            </w:pPr>
            <w:r>
              <w:rPr>
                <w:b/>
                <w:sz w:val="16"/>
                <w:szCs w:val="16"/>
                <w:lang w:val="en-GB"/>
              </w:rPr>
              <w:t>Role</w:t>
            </w:r>
          </w:p>
        </w:tc>
        <w:tc>
          <w:tcPr>
            <w:tcW w:w="708" w:type="dxa"/>
          </w:tcPr>
          <w:p w14:paraId="610D9A5B" w14:textId="77777777" w:rsidR="000234BB" w:rsidRDefault="000234BB" w:rsidP="00725808">
            <w:pPr>
              <w:rPr>
                <w:b/>
                <w:sz w:val="16"/>
                <w:szCs w:val="16"/>
                <w:lang w:val="en-GB"/>
              </w:rPr>
            </w:pPr>
            <w:r>
              <w:rPr>
                <w:b/>
                <w:sz w:val="16"/>
                <w:szCs w:val="16"/>
                <w:lang w:val="en-GB"/>
              </w:rPr>
              <w:t>Mult</w:t>
            </w:r>
          </w:p>
        </w:tc>
        <w:tc>
          <w:tcPr>
            <w:tcW w:w="709" w:type="dxa"/>
          </w:tcPr>
          <w:p w14:paraId="61E788BF" w14:textId="77777777" w:rsidR="000234BB" w:rsidRDefault="000234BB" w:rsidP="00725808">
            <w:pPr>
              <w:rPr>
                <w:b/>
                <w:sz w:val="16"/>
                <w:szCs w:val="16"/>
                <w:lang w:val="en-GB"/>
              </w:rPr>
            </w:pPr>
            <w:r>
              <w:rPr>
                <w:b/>
                <w:sz w:val="16"/>
                <w:szCs w:val="16"/>
                <w:lang w:val="en-GB"/>
              </w:rPr>
              <w:t>Mult</w:t>
            </w:r>
          </w:p>
        </w:tc>
        <w:tc>
          <w:tcPr>
            <w:tcW w:w="567" w:type="dxa"/>
          </w:tcPr>
          <w:p w14:paraId="0A75FE1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BA0EDF3" w14:textId="77777777" w:rsidR="000234BB" w:rsidRPr="008359F5" w:rsidRDefault="000234BB" w:rsidP="00725808">
            <w:pPr>
              <w:rPr>
                <w:b/>
                <w:sz w:val="16"/>
                <w:szCs w:val="16"/>
                <w:lang w:val="en-GB"/>
              </w:rPr>
            </w:pPr>
            <w:r>
              <w:rPr>
                <w:b/>
                <w:sz w:val="16"/>
                <w:szCs w:val="16"/>
                <w:lang w:val="en-GB"/>
              </w:rPr>
              <w:t>Comment</w:t>
            </w:r>
          </w:p>
        </w:tc>
      </w:tr>
      <w:tr w:rsidR="000234BB" w:rsidRPr="00CC6307" w14:paraId="3B5F7014" w14:textId="77777777" w:rsidTr="00725808">
        <w:tc>
          <w:tcPr>
            <w:tcW w:w="1573" w:type="dxa"/>
          </w:tcPr>
          <w:p w14:paraId="73028FF2" w14:textId="77777777" w:rsidR="000234BB" w:rsidRPr="00634625" w:rsidRDefault="000234BB" w:rsidP="00725808">
            <w:pPr>
              <w:pStyle w:val="SmallStandard"/>
            </w:pPr>
            <w:r>
              <w:t>WireElementReference</w:t>
            </w:r>
          </w:p>
        </w:tc>
        <w:tc>
          <w:tcPr>
            <w:tcW w:w="1574" w:type="dxa"/>
          </w:tcPr>
          <w:p w14:paraId="445929DB" w14:textId="77777777" w:rsidR="000234BB" w:rsidRPr="00132C43" w:rsidRDefault="000234BB" w:rsidP="00725808">
            <w:pPr>
              <w:pStyle w:val="SmallStandard"/>
            </w:pPr>
            <w:r>
              <w:t>wireElementReference</w:t>
            </w:r>
          </w:p>
        </w:tc>
        <w:tc>
          <w:tcPr>
            <w:tcW w:w="708" w:type="dxa"/>
          </w:tcPr>
          <w:p w14:paraId="2BA7829D" w14:textId="77777777" w:rsidR="000234BB" w:rsidRPr="00D331EF" w:rsidRDefault="000234BB" w:rsidP="00725808">
            <w:pPr>
              <w:pStyle w:val="SmallStandard"/>
            </w:pPr>
            <w:r w:rsidRPr="00574783">
              <w:t>0..*</w:t>
            </w:r>
          </w:p>
        </w:tc>
        <w:tc>
          <w:tcPr>
            <w:tcW w:w="709" w:type="dxa"/>
          </w:tcPr>
          <w:p w14:paraId="544A8286" w14:textId="77777777" w:rsidR="000234BB" w:rsidRPr="00D331EF" w:rsidRDefault="000234BB" w:rsidP="00725808">
            <w:pPr>
              <w:pStyle w:val="SmallStandard"/>
            </w:pPr>
            <w:r w:rsidRPr="00207506">
              <w:t>1</w:t>
            </w:r>
          </w:p>
        </w:tc>
        <w:tc>
          <w:tcPr>
            <w:tcW w:w="567" w:type="dxa"/>
          </w:tcPr>
          <w:p w14:paraId="497E1F14" w14:textId="77777777" w:rsidR="000234BB" w:rsidRDefault="000234BB" w:rsidP="00725808">
            <w:pPr>
              <w:pStyle w:val="SmallStandard"/>
            </w:pPr>
            <w:r>
              <w:t>Y</w:t>
            </w:r>
          </w:p>
        </w:tc>
        <w:tc>
          <w:tcPr>
            <w:tcW w:w="3969" w:type="dxa"/>
          </w:tcPr>
          <w:p w14:paraId="067B184A" w14:textId="77777777" w:rsidR="000234BB" w:rsidRDefault="000234BB" w:rsidP="00725808">
            <w:pPr>
              <w:pStyle w:val="SmallStandard"/>
            </w:pPr>
            <w:r w:rsidRPr="00491287">
              <w:t xml:space="preserve">Specifies the WireElementReferences used in the WireRole. For multi core wires more than one WireElementReference is needed. </w:t>
            </w:r>
          </w:p>
        </w:tc>
      </w:tr>
      <w:tr w:rsidR="000234BB" w:rsidRPr="00CC6307" w14:paraId="110F71CB" w14:textId="77777777" w:rsidTr="00725808">
        <w:tc>
          <w:tcPr>
            <w:tcW w:w="1573" w:type="dxa"/>
          </w:tcPr>
          <w:p w14:paraId="575B74A6" w14:textId="77777777" w:rsidR="000234BB" w:rsidRPr="00634625" w:rsidRDefault="000234BB" w:rsidP="00725808">
            <w:pPr>
              <w:pStyle w:val="SmallStandard"/>
            </w:pPr>
            <w:r>
              <w:t>WireSpecification</w:t>
            </w:r>
          </w:p>
        </w:tc>
        <w:tc>
          <w:tcPr>
            <w:tcW w:w="1574" w:type="dxa"/>
          </w:tcPr>
          <w:p w14:paraId="6A96E5C9" w14:textId="77777777" w:rsidR="000234BB" w:rsidRPr="00132C43" w:rsidRDefault="000234BB" w:rsidP="00725808">
            <w:pPr>
              <w:pStyle w:val="SmallStandard"/>
            </w:pPr>
            <w:r>
              <w:t>wireSpecification</w:t>
            </w:r>
          </w:p>
        </w:tc>
        <w:tc>
          <w:tcPr>
            <w:tcW w:w="708" w:type="dxa"/>
          </w:tcPr>
          <w:p w14:paraId="39FA35EC" w14:textId="77777777" w:rsidR="000234BB" w:rsidRPr="00D331EF" w:rsidRDefault="000234BB" w:rsidP="00725808">
            <w:pPr>
              <w:pStyle w:val="SmallStandard"/>
            </w:pPr>
            <w:r w:rsidRPr="00574783">
              <w:t>1</w:t>
            </w:r>
          </w:p>
        </w:tc>
        <w:tc>
          <w:tcPr>
            <w:tcW w:w="709" w:type="dxa"/>
          </w:tcPr>
          <w:p w14:paraId="4EF379C6" w14:textId="77777777" w:rsidR="000234BB" w:rsidRPr="00D331EF" w:rsidRDefault="000234BB" w:rsidP="00725808">
            <w:pPr>
              <w:pStyle w:val="SmallStandard"/>
            </w:pPr>
            <w:r w:rsidRPr="00207506">
              <w:t>0..*</w:t>
            </w:r>
          </w:p>
        </w:tc>
        <w:tc>
          <w:tcPr>
            <w:tcW w:w="567" w:type="dxa"/>
          </w:tcPr>
          <w:p w14:paraId="6D936F01" w14:textId="77777777" w:rsidR="000234BB" w:rsidRPr="00D331EF" w:rsidRDefault="000234BB" w:rsidP="00725808">
            <w:pPr>
              <w:pStyle w:val="SmallStandard"/>
            </w:pPr>
            <w:r>
              <w:t>N</w:t>
            </w:r>
          </w:p>
        </w:tc>
        <w:tc>
          <w:tcPr>
            <w:tcW w:w="3969" w:type="dxa"/>
          </w:tcPr>
          <w:p w14:paraId="4C165D8B" w14:textId="77777777" w:rsidR="000234BB" w:rsidRDefault="000234BB" w:rsidP="00725808">
            <w:pPr>
              <w:jc w:val="left"/>
            </w:pPr>
            <w:r>
              <w:rPr>
                <w:sz w:val="16"/>
                <w:szCs w:val="16"/>
              </w:rPr>
              <w:t xml:space="preserve">References the </w:t>
            </w:r>
            <w:r>
              <w:rPr>
                <w:i/>
                <w:iCs/>
                <w:sz w:val="16"/>
                <w:szCs w:val="16"/>
              </w:rPr>
              <w:t>WireSpecification</w:t>
            </w:r>
            <w:r>
              <w:rPr>
                <w:sz w:val="16"/>
                <w:szCs w:val="16"/>
              </w:rPr>
              <w:t xml:space="preserve"> that is instanced by this </w:t>
            </w:r>
            <w:r>
              <w:rPr>
                <w:i/>
                <w:iCs/>
                <w:sz w:val="16"/>
                <w:szCs w:val="16"/>
              </w:rPr>
              <w:t>WireRole.</w:t>
            </w:r>
          </w:p>
        </w:tc>
      </w:tr>
    </w:tbl>
    <w:p w14:paraId="188D397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49" w:name="_cda79863794ab58cd54f66705965b667"/>
      <w:r w:rsidRPr="005254F8">
        <w:rPr>
          <w:lang w:val="en-GB"/>
        </w:rPr>
        <w:t>InsulationState</w:t>
      </w:r>
      <w:bookmarkEnd w:id="1449"/>
    </w:p>
    <w:p w14:paraId="7CE3217C" w14:textId="77777777" w:rsidR="000234BB" w:rsidRDefault="000234BB" w:rsidP="000234BB">
      <w:r>
        <w:rPr>
          <w:sz w:val="18"/>
          <w:szCs w:val="18"/>
        </w:rPr>
        <w:t>Enumeration for the definition of the insulation state of the splice.</w:t>
      </w:r>
    </w:p>
    <w:p w14:paraId="3088914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86D800" w14:textId="77777777" w:rsidTr="00725808">
        <w:tc>
          <w:tcPr>
            <w:tcW w:w="2013" w:type="dxa"/>
            <w:tcMar>
              <w:top w:w="28" w:type="dxa"/>
              <w:left w:w="28" w:type="dxa"/>
              <w:bottom w:w="28" w:type="dxa"/>
              <w:right w:w="28" w:type="dxa"/>
            </w:tcMar>
          </w:tcPr>
          <w:p w14:paraId="023A14C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3B004A" w14:textId="4341D456"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4B193C8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1CDFA6F" w14:textId="77777777" w:rsidTr="00725808">
        <w:tc>
          <w:tcPr>
            <w:tcW w:w="2013" w:type="dxa"/>
            <w:tcMar>
              <w:top w:w="28" w:type="dxa"/>
              <w:left w:w="28" w:type="dxa"/>
              <w:bottom w:w="28" w:type="dxa"/>
              <w:right w:w="28" w:type="dxa"/>
            </w:tcMar>
          </w:tcPr>
          <w:p w14:paraId="2234BF7F"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5CA32F8B"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7B63E17A"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6FCF88AF" w14:textId="77777777" w:rsidTr="00725808">
        <w:tc>
          <w:tcPr>
            <w:tcW w:w="2013" w:type="dxa"/>
            <w:tcMar>
              <w:top w:w="28" w:type="dxa"/>
              <w:left w:w="28" w:type="dxa"/>
              <w:bottom w:w="28" w:type="dxa"/>
              <w:right w:w="28" w:type="dxa"/>
            </w:tcMar>
          </w:tcPr>
          <w:p w14:paraId="160D4A92" w14:textId="77777777" w:rsidR="000234BB" w:rsidRPr="009F5D54" w:rsidRDefault="000234BB" w:rsidP="00725808">
            <w:pPr>
              <w:pStyle w:val="SmallStandard"/>
            </w:pPr>
            <w:r w:rsidRPr="009F5D54">
              <w:t>Insulated</w:t>
            </w:r>
          </w:p>
        </w:tc>
        <w:tc>
          <w:tcPr>
            <w:tcW w:w="283" w:type="dxa"/>
          </w:tcPr>
          <w:p w14:paraId="16F2792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F1E1319" w14:textId="77777777" w:rsidR="000234BB" w:rsidRDefault="000234BB" w:rsidP="00725808">
            <w:pPr>
              <w:jc w:val="left"/>
            </w:pPr>
            <w:r>
              <w:rPr>
                <w:sz w:val="16"/>
                <w:szCs w:val="16"/>
              </w:rPr>
              <w:t>The splice is electrically insulated.</w:t>
            </w:r>
          </w:p>
        </w:tc>
      </w:tr>
      <w:tr w:rsidR="000234BB" w:rsidRPr="00CC6307" w14:paraId="6E7C8A6E" w14:textId="77777777" w:rsidTr="00725808">
        <w:tc>
          <w:tcPr>
            <w:tcW w:w="2013" w:type="dxa"/>
            <w:tcMar>
              <w:top w:w="28" w:type="dxa"/>
              <w:left w:w="28" w:type="dxa"/>
              <w:bottom w:w="28" w:type="dxa"/>
              <w:right w:w="28" w:type="dxa"/>
            </w:tcMar>
          </w:tcPr>
          <w:p w14:paraId="07BBA347" w14:textId="77777777" w:rsidR="000234BB" w:rsidRPr="009F5D54" w:rsidRDefault="000234BB" w:rsidP="00725808">
            <w:pPr>
              <w:pStyle w:val="SmallStandard"/>
            </w:pPr>
            <w:r w:rsidRPr="009F5D54">
              <w:t>Uninsulated</w:t>
            </w:r>
          </w:p>
        </w:tc>
        <w:tc>
          <w:tcPr>
            <w:tcW w:w="283" w:type="dxa"/>
          </w:tcPr>
          <w:p w14:paraId="44739E7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292A2CE" w14:textId="77777777" w:rsidR="000234BB" w:rsidRDefault="000234BB" w:rsidP="00725808">
            <w:pPr>
              <w:jc w:val="left"/>
            </w:pPr>
            <w:r>
              <w:rPr>
                <w:sz w:val="16"/>
                <w:szCs w:val="16"/>
              </w:rPr>
              <w:t>The splice is not electrically insulated.</w:t>
            </w:r>
          </w:p>
        </w:tc>
      </w:tr>
    </w:tbl>
    <w:p w14:paraId="3AD796BF" w14:textId="77777777" w:rsidR="000234BB" w:rsidRDefault="000234BB" w:rsidP="000234BB">
      <w:pPr>
        <w:pStyle w:val="SmallStandard"/>
      </w:pPr>
    </w:p>
    <w:p w14:paraId="7BBEEFBB"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50" w:name="_21a901a3b0dacaf4817957ec86c7981d"/>
      <w:r w:rsidRPr="005254F8">
        <w:rPr>
          <w:lang w:val="en-GB"/>
        </w:rPr>
        <w:t>SealState</w:t>
      </w:r>
      <w:bookmarkEnd w:id="1450"/>
    </w:p>
    <w:p w14:paraId="66FFCAAC" w14:textId="77777777" w:rsidR="000234BB" w:rsidRDefault="000234BB" w:rsidP="000234BB">
      <w:r>
        <w:rPr>
          <w:sz w:val="18"/>
          <w:szCs w:val="18"/>
        </w:rPr>
        <w:t>Enumeration for the definition of the sealing state of the splice.</w:t>
      </w:r>
    </w:p>
    <w:p w14:paraId="7E0F1E7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CDAB34" w14:textId="77777777" w:rsidTr="00725808">
        <w:tc>
          <w:tcPr>
            <w:tcW w:w="2013" w:type="dxa"/>
            <w:tcMar>
              <w:top w:w="28" w:type="dxa"/>
              <w:left w:w="28" w:type="dxa"/>
              <w:bottom w:w="28" w:type="dxa"/>
              <w:right w:w="28" w:type="dxa"/>
            </w:tcMar>
          </w:tcPr>
          <w:p w14:paraId="2511CB3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6AD2E15" w14:textId="4F7BD011"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692DBFF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79E746EA" w14:textId="77777777" w:rsidTr="00725808">
        <w:tc>
          <w:tcPr>
            <w:tcW w:w="2013" w:type="dxa"/>
            <w:tcMar>
              <w:top w:w="28" w:type="dxa"/>
              <w:left w:w="28" w:type="dxa"/>
              <w:bottom w:w="28" w:type="dxa"/>
              <w:right w:w="28" w:type="dxa"/>
            </w:tcMar>
          </w:tcPr>
          <w:p w14:paraId="1B2AF513"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5A089B2A"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7357C1E"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1FD6C324" w14:textId="77777777" w:rsidTr="00725808">
        <w:tc>
          <w:tcPr>
            <w:tcW w:w="2013" w:type="dxa"/>
            <w:tcMar>
              <w:top w:w="28" w:type="dxa"/>
              <w:left w:w="28" w:type="dxa"/>
              <w:bottom w:w="28" w:type="dxa"/>
              <w:right w:w="28" w:type="dxa"/>
            </w:tcMar>
          </w:tcPr>
          <w:p w14:paraId="38986BCE" w14:textId="77777777" w:rsidR="000234BB" w:rsidRPr="009F5D54" w:rsidRDefault="000234BB" w:rsidP="00725808">
            <w:pPr>
              <w:pStyle w:val="SmallStandard"/>
            </w:pPr>
            <w:r w:rsidRPr="009F5D54">
              <w:t>Unsealed</w:t>
            </w:r>
          </w:p>
        </w:tc>
        <w:tc>
          <w:tcPr>
            <w:tcW w:w="283" w:type="dxa"/>
          </w:tcPr>
          <w:p w14:paraId="4A6C8DC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1882A97" w14:textId="77777777" w:rsidR="000234BB" w:rsidRDefault="000234BB" w:rsidP="00725808">
            <w:pPr>
              <w:jc w:val="left"/>
            </w:pPr>
            <w:r>
              <w:rPr>
                <w:sz w:val="16"/>
                <w:szCs w:val="16"/>
              </w:rPr>
              <w:t>The splice is not waterproof.</w:t>
            </w:r>
          </w:p>
        </w:tc>
      </w:tr>
      <w:tr w:rsidR="000234BB" w:rsidRPr="00CC6307" w14:paraId="5DD853C0" w14:textId="77777777" w:rsidTr="00725808">
        <w:tc>
          <w:tcPr>
            <w:tcW w:w="2013" w:type="dxa"/>
            <w:tcMar>
              <w:top w:w="28" w:type="dxa"/>
              <w:left w:w="28" w:type="dxa"/>
              <w:bottom w:w="28" w:type="dxa"/>
              <w:right w:w="28" w:type="dxa"/>
            </w:tcMar>
          </w:tcPr>
          <w:p w14:paraId="0D08FF38" w14:textId="77777777" w:rsidR="000234BB" w:rsidRPr="009F5D54" w:rsidRDefault="000234BB" w:rsidP="00725808">
            <w:pPr>
              <w:pStyle w:val="SmallStandard"/>
            </w:pPr>
            <w:r w:rsidRPr="009F5D54">
              <w:t>Sealed</w:t>
            </w:r>
          </w:p>
        </w:tc>
        <w:tc>
          <w:tcPr>
            <w:tcW w:w="283" w:type="dxa"/>
          </w:tcPr>
          <w:p w14:paraId="2D33B13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322EC84" w14:textId="77777777" w:rsidR="000234BB" w:rsidRDefault="000234BB" w:rsidP="00725808">
            <w:pPr>
              <w:jc w:val="left"/>
            </w:pPr>
            <w:r>
              <w:rPr>
                <w:sz w:val="16"/>
                <w:szCs w:val="16"/>
              </w:rPr>
              <w:t>The splice is waterproof.</w:t>
            </w:r>
          </w:p>
        </w:tc>
      </w:tr>
    </w:tbl>
    <w:p w14:paraId="4F11D7BF" w14:textId="77777777" w:rsidR="000234BB" w:rsidRDefault="000234BB" w:rsidP="000234BB">
      <w:pPr>
        <w:pStyle w:val="SmallStandard"/>
      </w:pPr>
    </w:p>
    <w:p w14:paraId="7A8EA2E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51" w:name="_0cb0d2465e982f49475502e5acf8954a"/>
      <w:r w:rsidRPr="005254F8">
        <w:rPr>
          <w:lang w:val="en-GB"/>
        </w:rPr>
        <w:t>SpliceType</w:t>
      </w:r>
      <w:bookmarkEnd w:id="1451"/>
    </w:p>
    <w:p w14:paraId="4D0CAD65" w14:textId="77777777" w:rsidR="000234BB" w:rsidRDefault="000234BB" w:rsidP="000234BB">
      <w:r>
        <w:rPr>
          <w:sz w:val="18"/>
          <w:szCs w:val="18"/>
        </w:rPr>
        <w:t>Enumeration for the definition of type of splice.</w:t>
      </w:r>
    </w:p>
    <w:p w14:paraId="7A64D3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8B6082" w14:textId="77777777" w:rsidTr="00725808">
        <w:tc>
          <w:tcPr>
            <w:tcW w:w="2013" w:type="dxa"/>
            <w:tcMar>
              <w:top w:w="28" w:type="dxa"/>
              <w:left w:w="28" w:type="dxa"/>
              <w:bottom w:w="28" w:type="dxa"/>
              <w:right w:w="28" w:type="dxa"/>
            </w:tcMar>
          </w:tcPr>
          <w:p w14:paraId="0904983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50604F" w14:textId="5BE9FA6F"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C0242B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DC0E5F0" w14:textId="77777777" w:rsidTr="00725808">
        <w:tc>
          <w:tcPr>
            <w:tcW w:w="2013" w:type="dxa"/>
            <w:tcMar>
              <w:top w:w="28" w:type="dxa"/>
              <w:left w:w="28" w:type="dxa"/>
              <w:bottom w:w="28" w:type="dxa"/>
              <w:right w:w="28" w:type="dxa"/>
            </w:tcMar>
          </w:tcPr>
          <w:p w14:paraId="5DC5C762"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77EEC32"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2B37FBBA"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738883E" w14:textId="77777777" w:rsidTr="00725808">
        <w:tc>
          <w:tcPr>
            <w:tcW w:w="2013" w:type="dxa"/>
            <w:tcMar>
              <w:top w:w="28" w:type="dxa"/>
              <w:left w:w="28" w:type="dxa"/>
              <w:bottom w:w="28" w:type="dxa"/>
              <w:right w:w="28" w:type="dxa"/>
            </w:tcMar>
          </w:tcPr>
          <w:p w14:paraId="0C41FA16" w14:textId="77777777" w:rsidR="000234BB" w:rsidRPr="009F5D54" w:rsidRDefault="000234BB" w:rsidP="00725808">
            <w:pPr>
              <w:pStyle w:val="SmallStandard"/>
            </w:pPr>
            <w:r w:rsidRPr="009F5D54">
              <w:t>InlineSplice</w:t>
            </w:r>
          </w:p>
        </w:tc>
        <w:tc>
          <w:tcPr>
            <w:tcW w:w="283" w:type="dxa"/>
          </w:tcPr>
          <w:p w14:paraId="5A23E5E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E3876F6" w14:textId="77777777" w:rsidR="000234BB" w:rsidRDefault="000234BB" w:rsidP="00725808">
            <w:pPr>
              <w:jc w:val="left"/>
            </w:pPr>
            <w:r>
              <w:rPr>
                <w:sz w:val="16"/>
                <w:szCs w:val="16"/>
              </w:rPr>
              <w:t>An inlineSplice is a splice where wires from both sides are connected.</w:t>
            </w:r>
          </w:p>
        </w:tc>
      </w:tr>
      <w:tr w:rsidR="000234BB" w:rsidRPr="00CC6307" w14:paraId="47FCE722" w14:textId="77777777" w:rsidTr="00725808">
        <w:tc>
          <w:tcPr>
            <w:tcW w:w="2013" w:type="dxa"/>
            <w:tcMar>
              <w:top w:w="28" w:type="dxa"/>
              <w:left w:w="28" w:type="dxa"/>
              <w:bottom w:w="28" w:type="dxa"/>
              <w:right w:w="28" w:type="dxa"/>
            </w:tcMar>
          </w:tcPr>
          <w:p w14:paraId="5ECF9A4C" w14:textId="77777777" w:rsidR="000234BB" w:rsidRPr="009F5D54" w:rsidRDefault="000234BB" w:rsidP="00725808">
            <w:pPr>
              <w:pStyle w:val="SmallStandard"/>
            </w:pPr>
            <w:r w:rsidRPr="009F5D54">
              <w:lastRenderedPageBreak/>
              <w:t>EndSplice</w:t>
            </w:r>
          </w:p>
        </w:tc>
        <w:tc>
          <w:tcPr>
            <w:tcW w:w="283" w:type="dxa"/>
          </w:tcPr>
          <w:p w14:paraId="5D5F456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AF65A8F" w14:textId="77777777" w:rsidR="000234BB" w:rsidRDefault="000234BB" w:rsidP="00725808">
            <w:pPr>
              <w:jc w:val="left"/>
            </w:pPr>
            <w:r>
              <w:rPr>
                <w:sz w:val="16"/>
                <w:szCs w:val="16"/>
              </w:rPr>
              <w:t>An endSplice is a splice where wires only from one side are connected.</w:t>
            </w:r>
          </w:p>
        </w:tc>
      </w:tr>
    </w:tbl>
    <w:p w14:paraId="4C3BCC42" w14:textId="77777777" w:rsidR="000234BB" w:rsidRDefault="000234BB" w:rsidP="000234BB">
      <w:pPr>
        <w:pStyle w:val="SmallStandard"/>
      </w:pPr>
    </w:p>
    <w:p w14:paraId="2D17CFB4"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52" w:name="_286c18d348d7b86c8ecadbacb35efcc6"/>
      <w:r w:rsidRPr="005254F8">
        <w:rPr>
          <w:lang w:val="en-GB"/>
        </w:rPr>
        <w:t>WireLengthType</w:t>
      </w:r>
      <w:bookmarkEnd w:id="1452"/>
    </w:p>
    <w:p w14:paraId="0587EA0F" w14:textId="77777777" w:rsidR="000234BB" w:rsidRDefault="000234BB" w:rsidP="000234BB">
      <w:r>
        <w:t xml:space="preserve">Specifies possible values for the </w:t>
      </w:r>
      <w:r>
        <w:rPr>
          <w:i/>
          <w:iCs/>
        </w:rPr>
        <w:t xml:space="preserve">lengthType </w:t>
      </w:r>
      <w:r>
        <w:t xml:space="preserve">of </w:t>
      </w:r>
      <w:r>
        <w:rPr>
          <w:i/>
          <w:iCs/>
        </w:rPr>
        <w:t>WireLength</w:t>
      </w:r>
      <w:r>
        <w:t>.</w:t>
      </w:r>
    </w:p>
    <w:p w14:paraId="4A2B07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F86CF20" w14:textId="77777777" w:rsidTr="00725808">
        <w:tc>
          <w:tcPr>
            <w:tcW w:w="2013" w:type="dxa"/>
            <w:tcMar>
              <w:top w:w="28" w:type="dxa"/>
              <w:left w:w="28" w:type="dxa"/>
              <w:bottom w:w="28" w:type="dxa"/>
              <w:right w:w="28" w:type="dxa"/>
            </w:tcMar>
          </w:tcPr>
          <w:p w14:paraId="6FD4794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3EA683" w14:textId="3A39617F"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41C4C8C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E3114BC" w14:textId="77777777" w:rsidTr="00725808">
        <w:tc>
          <w:tcPr>
            <w:tcW w:w="2013" w:type="dxa"/>
            <w:tcMar>
              <w:top w:w="28" w:type="dxa"/>
              <w:left w:w="28" w:type="dxa"/>
              <w:bottom w:w="28" w:type="dxa"/>
              <w:right w:w="28" w:type="dxa"/>
            </w:tcMar>
          </w:tcPr>
          <w:p w14:paraId="355859EF"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97EEA29"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4E9F38C"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2802B385" w14:textId="77777777" w:rsidTr="00725808">
        <w:tc>
          <w:tcPr>
            <w:tcW w:w="2013" w:type="dxa"/>
            <w:tcMar>
              <w:top w:w="28" w:type="dxa"/>
              <w:left w:w="28" w:type="dxa"/>
              <w:bottom w:w="28" w:type="dxa"/>
              <w:right w:w="28" w:type="dxa"/>
            </w:tcMar>
          </w:tcPr>
          <w:p w14:paraId="0BF51FBB" w14:textId="77777777" w:rsidR="000234BB" w:rsidRPr="009F5D54" w:rsidRDefault="000234BB" w:rsidP="00725808">
            <w:pPr>
              <w:pStyle w:val="SmallStandard"/>
            </w:pPr>
            <w:r w:rsidRPr="009F5D54">
              <w:t>DMU</w:t>
            </w:r>
          </w:p>
        </w:tc>
        <w:tc>
          <w:tcPr>
            <w:tcW w:w="283" w:type="dxa"/>
          </w:tcPr>
          <w:p w14:paraId="55CEFB9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0967B3E" w14:textId="77777777" w:rsidR="000234BB" w:rsidRDefault="000234BB" w:rsidP="00725808">
            <w:pPr>
              <w:jc w:val="left"/>
            </w:pPr>
            <w:r>
              <w:rPr>
                <w:sz w:val="16"/>
                <w:szCs w:val="16"/>
              </w:rPr>
              <w:t>The length of the wire is calculated from the sum of the lengths of the neutral axes of the corresponding segments in the DMU model.</w:t>
            </w:r>
          </w:p>
        </w:tc>
      </w:tr>
      <w:tr w:rsidR="000234BB" w:rsidRPr="00CC6307" w14:paraId="5E003B0E" w14:textId="77777777" w:rsidTr="00725808">
        <w:tc>
          <w:tcPr>
            <w:tcW w:w="2013" w:type="dxa"/>
            <w:tcMar>
              <w:top w:w="28" w:type="dxa"/>
              <w:left w:w="28" w:type="dxa"/>
              <w:bottom w:w="28" w:type="dxa"/>
              <w:right w:w="28" w:type="dxa"/>
            </w:tcMar>
          </w:tcPr>
          <w:p w14:paraId="0AADBF6D" w14:textId="77777777" w:rsidR="000234BB" w:rsidRPr="009F5D54" w:rsidRDefault="000234BB" w:rsidP="00725808">
            <w:pPr>
              <w:pStyle w:val="SmallStandard"/>
            </w:pPr>
            <w:r w:rsidRPr="009F5D54">
              <w:t>Drawing</w:t>
            </w:r>
          </w:p>
        </w:tc>
        <w:tc>
          <w:tcPr>
            <w:tcW w:w="283" w:type="dxa"/>
          </w:tcPr>
          <w:p w14:paraId="469569D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D0B1A63" w14:textId="77777777" w:rsidR="000234BB" w:rsidRDefault="000234BB" w:rsidP="00725808">
            <w:pPr>
              <w:jc w:val="left"/>
            </w:pPr>
            <w:r>
              <w:rPr>
                <w:sz w:val="16"/>
                <w:szCs w:val="16"/>
              </w:rPr>
              <w:t>The length is rounded length from the DMU model (shown on the drawing), without any add-ons</w:t>
            </w:r>
          </w:p>
        </w:tc>
      </w:tr>
      <w:tr w:rsidR="000234BB" w:rsidRPr="00CC6307" w14:paraId="16854D3B" w14:textId="77777777" w:rsidTr="00725808">
        <w:tc>
          <w:tcPr>
            <w:tcW w:w="2013" w:type="dxa"/>
            <w:tcMar>
              <w:top w:w="28" w:type="dxa"/>
              <w:left w:w="28" w:type="dxa"/>
              <w:bottom w:w="28" w:type="dxa"/>
              <w:right w:w="28" w:type="dxa"/>
            </w:tcMar>
          </w:tcPr>
          <w:p w14:paraId="49E661ED" w14:textId="77777777" w:rsidR="000234BB" w:rsidRPr="009F5D54" w:rsidRDefault="000234BB" w:rsidP="00725808">
            <w:pPr>
              <w:pStyle w:val="SmallStandard"/>
            </w:pPr>
            <w:r w:rsidRPr="009F5D54">
              <w:t>Contract</w:t>
            </w:r>
          </w:p>
        </w:tc>
        <w:tc>
          <w:tcPr>
            <w:tcW w:w="283" w:type="dxa"/>
          </w:tcPr>
          <w:p w14:paraId="264792C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2D668F5" w14:textId="77777777" w:rsidR="000234BB" w:rsidRDefault="000234BB" w:rsidP="00725808">
            <w:pPr>
              <w:jc w:val="left"/>
            </w:pPr>
            <w:r>
              <w:rPr>
                <w:sz w:val="16"/>
                <w:szCs w:val="16"/>
              </w:rPr>
              <w:t>The agreed length for any negotiations and calculations.</w:t>
            </w:r>
          </w:p>
        </w:tc>
      </w:tr>
      <w:tr w:rsidR="000234BB" w:rsidRPr="00CC6307" w14:paraId="6D8E58D8" w14:textId="77777777" w:rsidTr="00725808">
        <w:tc>
          <w:tcPr>
            <w:tcW w:w="2013" w:type="dxa"/>
            <w:tcMar>
              <w:top w:w="28" w:type="dxa"/>
              <w:left w:w="28" w:type="dxa"/>
              <w:bottom w:w="28" w:type="dxa"/>
              <w:right w:w="28" w:type="dxa"/>
            </w:tcMar>
          </w:tcPr>
          <w:p w14:paraId="12F09C30" w14:textId="77777777" w:rsidR="000234BB" w:rsidRPr="009F5D54" w:rsidRDefault="000234BB" w:rsidP="00725808">
            <w:pPr>
              <w:pStyle w:val="SmallStandard"/>
            </w:pPr>
            <w:r w:rsidRPr="009F5D54">
              <w:t>Production</w:t>
            </w:r>
          </w:p>
        </w:tc>
        <w:tc>
          <w:tcPr>
            <w:tcW w:w="283" w:type="dxa"/>
          </w:tcPr>
          <w:p w14:paraId="33A4A96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F042864" w14:textId="77777777" w:rsidR="000234BB" w:rsidRDefault="000234BB" w:rsidP="00725808">
            <w:pPr>
              <w:jc w:val="left"/>
            </w:pPr>
            <w:r>
              <w:rPr>
                <w:sz w:val="16"/>
                <w:szCs w:val="16"/>
              </w:rPr>
              <w:t>The cutting length for the used in production environments.</w:t>
            </w:r>
          </w:p>
        </w:tc>
      </w:tr>
    </w:tbl>
    <w:p w14:paraId="08F3527B" w14:textId="77777777" w:rsidR="000234BB" w:rsidRDefault="000234BB" w:rsidP="000234BB">
      <w:pPr>
        <w:pStyle w:val="SmallStandard"/>
      </w:pPr>
    </w:p>
    <w:p w14:paraId="79AFDD78"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453" w:name="_Toc33620327"/>
      <w:r>
        <w:rPr>
          <w:lang w:val="en-GB"/>
        </w:rPr>
        <w:t xml:space="preserve">Module </w:t>
      </w:r>
      <w:bookmarkStart w:id="1454" w:name="_86d7d527bafb6aebe1695e00de77f119"/>
      <w:r>
        <w:rPr>
          <w:lang w:val="en-GB"/>
        </w:rPr>
        <w:t>instancing_non_electrical_parts</w:t>
      </w:r>
      <w:bookmarkEnd w:id="1454"/>
      <w:bookmarkEnd w:id="1453"/>
    </w:p>
    <w:p w14:paraId="6AD04BE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5" w:name="_e43f337675367636e0f111663d856b0f"/>
      <w:r>
        <w:rPr>
          <w:lang w:val="en-GB"/>
        </w:rPr>
        <w:t>CableDuctRole</w:t>
      </w:r>
      <w:bookmarkEnd w:id="1455"/>
    </w:p>
    <w:p w14:paraId="53FD2BA5" w14:textId="77777777" w:rsidR="000234BB" w:rsidRDefault="000234BB" w:rsidP="000234BB">
      <w:r>
        <w:rPr>
          <w:sz w:val="18"/>
          <w:szCs w:val="18"/>
        </w:rPr>
        <w:t xml:space="preserve">A </w:t>
      </w:r>
      <w:r>
        <w:rPr>
          <w:i/>
          <w:iCs/>
          <w:sz w:val="18"/>
          <w:szCs w:val="18"/>
        </w:rPr>
        <w:t>CableDuctRole</w:t>
      </w:r>
      <w:r>
        <w:rPr>
          <w:sz w:val="18"/>
          <w:szCs w:val="18"/>
        </w:rPr>
        <w:t xml:space="preserve"> defines the instance specific properties and relationships of a cable duct.</w:t>
      </w:r>
    </w:p>
    <w:p w14:paraId="3280387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FDA48FE" w14:textId="77777777" w:rsidTr="00725808">
        <w:tc>
          <w:tcPr>
            <w:tcW w:w="2013" w:type="dxa"/>
            <w:tcMar>
              <w:top w:w="28" w:type="dxa"/>
              <w:left w:w="28" w:type="dxa"/>
              <w:bottom w:w="28" w:type="dxa"/>
              <w:right w:w="28" w:type="dxa"/>
            </w:tcMar>
          </w:tcPr>
          <w:p w14:paraId="7C036A7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A198399" w14:textId="465E1190"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12F7D9B9" w14:textId="77777777" w:rsidTr="00725808">
        <w:tc>
          <w:tcPr>
            <w:tcW w:w="2013" w:type="dxa"/>
            <w:tcMar>
              <w:top w:w="28" w:type="dxa"/>
              <w:left w:w="28" w:type="dxa"/>
              <w:bottom w:w="28" w:type="dxa"/>
              <w:right w:w="28" w:type="dxa"/>
            </w:tcMar>
          </w:tcPr>
          <w:p w14:paraId="642F0BE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E81EF0" w14:textId="77777777" w:rsidR="000234BB" w:rsidRDefault="000234BB" w:rsidP="00725808"/>
        </w:tc>
      </w:tr>
      <w:tr w:rsidR="000234BB" w:rsidRPr="008359F5" w14:paraId="3E582866" w14:textId="77777777" w:rsidTr="00725808">
        <w:tc>
          <w:tcPr>
            <w:tcW w:w="2013" w:type="dxa"/>
            <w:tcMar>
              <w:top w:w="28" w:type="dxa"/>
              <w:left w:w="28" w:type="dxa"/>
              <w:bottom w:w="28" w:type="dxa"/>
              <w:right w:w="28" w:type="dxa"/>
            </w:tcMar>
          </w:tcPr>
          <w:p w14:paraId="49683D7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0BAF7D" w14:textId="77777777" w:rsidR="000234BB" w:rsidRPr="000437C1" w:rsidRDefault="000234BB" w:rsidP="00725808">
            <w:pPr>
              <w:pStyle w:val="SmallStandard"/>
            </w:pPr>
            <w:r>
              <w:t>false</w:t>
            </w:r>
          </w:p>
        </w:tc>
      </w:tr>
    </w:tbl>
    <w:p w14:paraId="5712B0A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ED4D511" w14:textId="77777777" w:rsidTr="00725808">
        <w:tc>
          <w:tcPr>
            <w:tcW w:w="3856" w:type="dxa"/>
            <w:gridSpan w:val="3"/>
          </w:tcPr>
          <w:p w14:paraId="03103AE9" w14:textId="77777777" w:rsidR="000234BB" w:rsidRDefault="000234BB" w:rsidP="00725808">
            <w:pPr>
              <w:jc w:val="center"/>
              <w:rPr>
                <w:b/>
                <w:sz w:val="16"/>
                <w:szCs w:val="16"/>
                <w:lang w:val="en-GB"/>
              </w:rPr>
            </w:pPr>
            <w:r>
              <w:rPr>
                <w:b/>
                <w:sz w:val="16"/>
                <w:szCs w:val="16"/>
                <w:lang w:val="en-GB"/>
              </w:rPr>
              <w:t>Other End</w:t>
            </w:r>
          </w:p>
        </w:tc>
        <w:tc>
          <w:tcPr>
            <w:tcW w:w="708" w:type="dxa"/>
          </w:tcPr>
          <w:p w14:paraId="20B0A54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3C099B0" w14:textId="77777777" w:rsidR="000234BB" w:rsidRDefault="000234BB" w:rsidP="00725808">
            <w:pPr>
              <w:jc w:val="center"/>
              <w:rPr>
                <w:b/>
                <w:sz w:val="16"/>
                <w:szCs w:val="16"/>
                <w:lang w:val="en-GB"/>
              </w:rPr>
            </w:pPr>
            <w:r>
              <w:rPr>
                <w:b/>
                <w:sz w:val="16"/>
                <w:szCs w:val="16"/>
                <w:lang w:val="en-GB"/>
              </w:rPr>
              <w:t>General</w:t>
            </w:r>
          </w:p>
        </w:tc>
      </w:tr>
      <w:tr w:rsidR="000234BB" w:rsidRPr="00720F6F" w14:paraId="61A5D015" w14:textId="77777777" w:rsidTr="00725808">
        <w:tc>
          <w:tcPr>
            <w:tcW w:w="1573" w:type="dxa"/>
          </w:tcPr>
          <w:p w14:paraId="45FEEF1A" w14:textId="77777777" w:rsidR="000234BB" w:rsidRDefault="000234BB" w:rsidP="00725808">
            <w:pPr>
              <w:rPr>
                <w:b/>
                <w:sz w:val="16"/>
                <w:szCs w:val="16"/>
                <w:lang w:val="en-GB"/>
              </w:rPr>
            </w:pPr>
            <w:r>
              <w:rPr>
                <w:b/>
                <w:sz w:val="16"/>
                <w:szCs w:val="16"/>
                <w:lang w:val="en-GB"/>
              </w:rPr>
              <w:t>Type</w:t>
            </w:r>
          </w:p>
        </w:tc>
        <w:tc>
          <w:tcPr>
            <w:tcW w:w="1574" w:type="dxa"/>
          </w:tcPr>
          <w:p w14:paraId="60279115" w14:textId="77777777" w:rsidR="000234BB" w:rsidRDefault="000234BB" w:rsidP="00725808">
            <w:pPr>
              <w:rPr>
                <w:b/>
                <w:sz w:val="16"/>
                <w:szCs w:val="16"/>
                <w:lang w:val="en-GB"/>
              </w:rPr>
            </w:pPr>
            <w:r>
              <w:rPr>
                <w:b/>
                <w:sz w:val="16"/>
                <w:szCs w:val="16"/>
                <w:lang w:val="en-GB"/>
              </w:rPr>
              <w:t>Role</w:t>
            </w:r>
          </w:p>
        </w:tc>
        <w:tc>
          <w:tcPr>
            <w:tcW w:w="708" w:type="dxa"/>
          </w:tcPr>
          <w:p w14:paraId="68F5CE42" w14:textId="77777777" w:rsidR="000234BB" w:rsidRDefault="000234BB" w:rsidP="00725808">
            <w:pPr>
              <w:rPr>
                <w:b/>
                <w:sz w:val="16"/>
                <w:szCs w:val="16"/>
                <w:lang w:val="en-GB"/>
              </w:rPr>
            </w:pPr>
            <w:r>
              <w:rPr>
                <w:b/>
                <w:sz w:val="16"/>
                <w:szCs w:val="16"/>
                <w:lang w:val="en-GB"/>
              </w:rPr>
              <w:t>Mult</w:t>
            </w:r>
          </w:p>
        </w:tc>
        <w:tc>
          <w:tcPr>
            <w:tcW w:w="709" w:type="dxa"/>
          </w:tcPr>
          <w:p w14:paraId="38F6AEF1" w14:textId="77777777" w:rsidR="000234BB" w:rsidRDefault="000234BB" w:rsidP="00725808">
            <w:pPr>
              <w:rPr>
                <w:b/>
                <w:sz w:val="16"/>
                <w:szCs w:val="16"/>
                <w:lang w:val="en-GB"/>
              </w:rPr>
            </w:pPr>
            <w:r>
              <w:rPr>
                <w:b/>
                <w:sz w:val="16"/>
                <w:szCs w:val="16"/>
                <w:lang w:val="en-GB"/>
              </w:rPr>
              <w:t>Mult</w:t>
            </w:r>
          </w:p>
        </w:tc>
        <w:tc>
          <w:tcPr>
            <w:tcW w:w="567" w:type="dxa"/>
          </w:tcPr>
          <w:p w14:paraId="6AA21BC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810A564" w14:textId="77777777" w:rsidR="000234BB" w:rsidRPr="008359F5" w:rsidRDefault="000234BB" w:rsidP="00725808">
            <w:pPr>
              <w:rPr>
                <w:b/>
                <w:sz w:val="16"/>
                <w:szCs w:val="16"/>
                <w:lang w:val="en-GB"/>
              </w:rPr>
            </w:pPr>
            <w:r>
              <w:rPr>
                <w:b/>
                <w:sz w:val="16"/>
                <w:szCs w:val="16"/>
                <w:lang w:val="en-GB"/>
              </w:rPr>
              <w:t>Comment</w:t>
            </w:r>
          </w:p>
        </w:tc>
      </w:tr>
      <w:tr w:rsidR="000234BB" w:rsidRPr="00CC6307" w14:paraId="3E55FEB7" w14:textId="77777777" w:rsidTr="00725808">
        <w:tc>
          <w:tcPr>
            <w:tcW w:w="1573" w:type="dxa"/>
          </w:tcPr>
          <w:p w14:paraId="312C9EE8" w14:textId="77777777" w:rsidR="000234BB" w:rsidRPr="00634625" w:rsidRDefault="000234BB" w:rsidP="00725808">
            <w:pPr>
              <w:pStyle w:val="SmallStandard"/>
            </w:pPr>
            <w:r>
              <w:t>CableDuctSpecification</w:t>
            </w:r>
          </w:p>
        </w:tc>
        <w:tc>
          <w:tcPr>
            <w:tcW w:w="1574" w:type="dxa"/>
          </w:tcPr>
          <w:p w14:paraId="17D8E5A1" w14:textId="77777777" w:rsidR="000234BB" w:rsidRPr="00132C43" w:rsidRDefault="000234BB" w:rsidP="00725808">
            <w:pPr>
              <w:pStyle w:val="SmallStandard"/>
            </w:pPr>
            <w:r>
              <w:t>cableDuctSpecification</w:t>
            </w:r>
          </w:p>
        </w:tc>
        <w:tc>
          <w:tcPr>
            <w:tcW w:w="708" w:type="dxa"/>
          </w:tcPr>
          <w:p w14:paraId="76EDFF91" w14:textId="77777777" w:rsidR="000234BB" w:rsidRPr="00D331EF" w:rsidRDefault="000234BB" w:rsidP="00725808">
            <w:pPr>
              <w:pStyle w:val="SmallStandard"/>
            </w:pPr>
            <w:r w:rsidRPr="00574783">
              <w:t>1</w:t>
            </w:r>
          </w:p>
        </w:tc>
        <w:tc>
          <w:tcPr>
            <w:tcW w:w="709" w:type="dxa"/>
          </w:tcPr>
          <w:p w14:paraId="237252B7" w14:textId="77777777" w:rsidR="000234BB" w:rsidRPr="00D331EF" w:rsidRDefault="000234BB" w:rsidP="00725808">
            <w:pPr>
              <w:pStyle w:val="SmallStandard"/>
            </w:pPr>
            <w:r w:rsidRPr="00207506">
              <w:t>0..*</w:t>
            </w:r>
          </w:p>
        </w:tc>
        <w:tc>
          <w:tcPr>
            <w:tcW w:w="567" w:type="dxa"/>
          </w:tcPr>
          <w:p w14:paraId="73DC05D4" w14:textId="77777777" w:rsidR="000234BB" w:rsidRPr="00D331EF" w:rsidRDefault="000234BB" w:rsidP="00725808">
            <w:pPr>
              <w:pStyle w:val="SmallStandard"/>
            </w:pPr>
            <w:r>
              <w:t>N</w:t>
            </w:r>
          </w:p>
        </w:tc>
        <w:tc>
          <w:tcPr>
            <w:tcW w:w="3969" w:type="dxa"/>
          </w:tcPr>
          <w:p w14:paraId="5AD87D91" w14:textId="77777777" w:rsidR="000234BB" w:rsidRDefault="000234BB" w:rsidP="00725808">
            <w:pPr>
              <w:jc w:val="left"/>
            </w:pPr>
            <w:r>
              <w:rPr>
                <w:sz w:val="16"/>
                <w:szCs w:val="16"/>
              </w:rPr>
              <w:t xml:space="preserve">References the </w:t>
            </w:r>
            <w:r>
              <w:rPr>
                <w:i/>
                <w:iCs/>
                <w:sz w:val="16"/>
                <w:szCs w:val="16"/>
              </w:rPr>
              <w:t>CableDuctSpecification</w:t>
            </w:r>
            <w:r>
              <w:rPr>
                <w:sz w:val="16"/>
                <w:szCs w:val="16"/>
              </w:rPr>
              <w:t xml:space="preserve"> that is instanced by this </w:t>
            </w:r>
            <w:r>
              <w:rPr>
                <w:i/>
                <w:iCs/>
                <w:sz w:val="16"/>
                <w:szCs w:val="16"/>
              </w:rPr>
              <w:t>CableDuctRole.</w:t>
            </w:r>
          </w:p>
        </w:tc>
      </w:tr>
    </w:tbl>
    <w:p w14:paraId="0419808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6" w:name="_da5cd5c2d639e9dbbc7dee4ec4670e0d"/>
      <w:r>
        <w:rPr>
          <w:lang w:val="en-GB"/>
        </w:rPr>
        <w:t>CableLeadThroughReference</w:t>
      </w:r>
      <w:bookmarkEnd w:id="1456"/>
    </w:p>
    <w:p w14:paraId="6165ABC3" w14:textId="77777777" w:rsidR="000234BB" w:rsidRDefault="000234BB" w:rsidP="000234BB">
      <w:r>
        <w:rPr>
          <w:sz w:val="18"/>
          <w:szCs w:val="18"/>
        </w:rPr>
        <w:t xml:space="preserve">A </w:t>
      </w:r>
      <w:r>
        <w:rPr>
          <w:i/>
          <w:iCs/>
          <w:sz w:val="18"/>
          <w:szCs w:val="18"/>
        </w:rPr>
        <w:t>CableLeadThroughReference</w:t>
      </w:r>
      <w:r>
        <w:rPr>
          <w:sz w:val="18"/>
          <w:szCs w:val="18"/>
        </w:rPr>
        <w:t xml:space="preserve"> is the instance of a CableLeadThrough. It can define a set of plugs or seals that are used together with it. Plugs are used if no wire is present, seals are used together with a wire.</w:t>
      </w:r>
    </w:p>
    <w:p w14:paraId="147B526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140C9C" w14:textId="77777777" w:rsidTr="00725808">
        <w:tc>
          <w:tcPr>
            <w:tcW w:w="2013" w:type="dxa"/>
            <w:tcMar>
              <w:top w:w="28" w:type="dxa"/>
              <w:left w:w="28" w:type="dxa"/>
              <w:bottom w:w="28" w:type="dxa"/>
              <w:right w:w="28" w:type="dxa"/>
            </w:tcMar>
          </w:tcPr>
          <w:p w14:paraId="5A15D95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340C6B7" w14:textId="77777777" w:rsidR="000234BB" w:rsidRDefault="000234BB" w:rsidP="00725808"/>
        </w:tc>
      </w:tr>
      <w:tr w:rsidR="000234BB" w:rsidRPr="008359F5" w14:paraId="560A45BC" w14:textId="77777777" w:rsidTr="00725808">
        <w:tc>
          <w:tcPr>
            <w:tcW w:w="2013" w:type="dxa"/>
            <w:tcMar>
              <w:top w:w="28" w:type="dxa"/>
              <w:left w:w="28" w:type="dxa"/>
              <w:bottom w:w="28" w:type="dxa"/>
              <w:right w:w="28" w:type="dxa"/>
            </w:tcMar>
          </w:tcPr>
          <w:p w14:paraId="1734840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B8F134" w14:textId="77777777" w:rsidR="000234BB" w:rsidRDefault="000234BB" w:rsidP="00725808"/>
        </w:tc>
      </w:tr>
      <w:tr w:rsidR="000234BB" w:rsidRPr="008359F5" w14:paraId="2CF2F265" w14:textId="77777777" w:rsidTr="00725808">
        <w:tc>
          <w:tcPr>
            <w:tcW w:w="2013" w:type="dxa"/>
            <w:tcMar>
              <w:top w:w="28" w:type="dxa"/>
              <w:left w:w="28" w:type="dxa"/>
              <w:bottom w:w="28" w:type="dxa"/>
              <w:right w:w="28" w:type="dxa"/>
            </w:tcMar>
          </w:tcPr>
          <w:p w14:paraId="6322221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F821882" w14:textId="77777777" w:rsidR="000234BB" w:rsidRPr="000437C1" w:rsidRDefault="000234BB" w:rsidP="00725808">
            <w:pPr>
              <w:pStyle w:val="SmallStandard"/>
            </w:pPr>
            <w:r>
              <w:t>false</w:t>
            </w:r>
          </w:p>
        </w:tc>
      </w:tr>
    </w:tbl>
    <w:p w14:paraId="7F49C4E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A73381F" w14:textId="77777777" w:rsidTr="00725808">
        <w:tc>
          <w:tcPr>
            <w:tcW w:w="2013" w:type="dxa"/>
            <w:tcMar>
              <w:top w:w="28" w:type="dxa"/>
              <w:left w:w="28" w:type="dxa"/>
              <w:bottom w:w="28" w:type="dxa"/>
              <w:right w:w="28" w:type="dxa"/>
            </w:tcMar>
          </w:tcPr>
          <w:p w14:paraId="4C131B2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4053CD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7FB311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A96E8F0"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7D3BAA9" w14:textId="77777777" w:rsidTr="00725808">
        <w:tc>
          <w:tcPr>
            <w:tcW w:w="2013" w:type="dxa"/>
            <w:tcMar>
              <w:top w:w="28" w:type="dxa"/>
              <w:left w:w="28" w:type="dxa"/>
              <w:bottom w:w="28" w:type="dxa"/>
              <w:right w:w="28" w:type="dxa"/>
            </w:tcMar>
          </w:tcPr>
          <w:p w14:paraId="713CDD8B"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470C06FF"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37534E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27AB08C" w14:textId="77777777" w:rsidR="000234BB" w:rsidRDefault="000234BB" w:rsidP="00725808">
            <w:pPr>
              <w:jc w:val="left"/>
            </w:pPr>
            <w:r>
              <w:rPr>
                <w:sz w:val="16"/>
                <w:szCs w:val="16"/>
              </w:rPr>
              <w:t>Specifies a unique identification of the CableLeadThroughReference. The identification is guaranteed to be unique within the GrommetRole.</w:t>
            </w:r>
          </w:p>
        </w:tc>
      </w:tr>
    </w:tbl>
    <w:p w14:paraId="00ACAA0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1BA2958" w14:textId="77777777" w:rsidTr="00725808">
        <w:tc>
          <w:tcPr>
            <w:tcW w:w="3856" w:type="dxa"/>
            <w:gridSpan w:val="3"/>
          </w:tcPr>
          <w:p w14:paraId="7B03B711" w14:textId="77777777" w:rsidR="000234BB" w:rsidRDefault="000234BB" w:rsidP="00725808">
            <w:pPr>
              <w:jc w:val="center"/>
              <w:rPr>
                <w:b/>
                <w:sz w:val="16"/>
                <w:szCs w:val="16"/>
                <w:lang w:val="en-GB"/>
              </w:rPr>
            </w:pPr>
            <w:r>
              <w:rPr>
                <w:b/>
                <w:sz w:val="16"/>
                <w:szCs w:val="16"/>
                <w:lang w:val="en-GB"/>
              </w:rPr>
              <w:t>Other End</w:t>
            </w:r>
          </w:p>
        </w:tc>
        <w:tc>
          <w:tcPr>
            <w:tcW w:w="708" w:type="dxa"/>
          </w:tcPr>
          <w:p w14:paraId="5892EFE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80B39EE" w14:textId="77777777" w:rsidR="000234BB" w:rsidRDefault="000234BB" w:rsidP="00725808">
            <w:pPr>
              <w:jc w:val="center"/>
              <w:rPr>
                <w:b/>
                <w:sz w:val="16"/>
                <w:szCs w:val="16"/>
                <w:lang w:val="en-GB"/>
              </w:rPr>
            </w:pPr>
            <w:r>
              <w:rPr>
                <w:b/>
                <w:sz w:val="16"/>
                <w:szCs w:val="16"/>
                <w:lang w:val="en-GB"/>
              </w:rPr>
              <w:t>General</w:t>
            </w:r>
          </w:p>
        </w:tc>
      </w:tr>
      <w:tr w:rsidR="000234BB" w:rsidRPr="00720F6F" w14:paraId="5E865325" w14:textId="77777777" w:rsidTr="00725808">
        <w:tc>
          <w:tcPr>
            <w:tcW w:w="1573" w:type="dxa"/>
          </w:tcPr>
          <w:p w14:paraId="5DD0CC30" w14:textId="77777777" w:rsidR="000234BB" w:rsidRDefault="000234BB" w:rsidP="00725808">
            <w:pPr>
              <w:rPr>
                <w:b/>
                <w:sz w:val="16"/>
                <w:szCs w:val="16"/>
                <w:lang w:val="en-GB"/>
              </w:rPr>
            </w:pPr>
            <w:r>
              <w:rPr>
                <w:b/>
                <w:sz w:val="16"/>
                <w:szCs w:val="16"/>
                <w:lang w:val="en-GB"/>
              </w:rPr>
              <w:t>Type</w:t>
            </w:r>
          </w:p>
        </w:tc>
        <w:tc>
          <w:tcPr>
            <w:tcW w:w="1574" w:type="dxa"/>
          </w:tcPr>
          <w:p w14:paraId="2E3648A0" w14:textId="77777777" w:rsidR="000234BB" w:rsidRDefault="000234BB" w:rsidP="00725808">
            <w:pPr>
              <w:rPr>
                <w:b/>
                <w:sz w:val="16"/>
                <w:szCs w:val="16"/>
                <w:lang w:val="en-GB"/>
              </w:rPr>
            </w:pPr>
            <w:r>
              <w:rPr>
                <w:b/>
                <w:sz w:val="16"/>
                <w:szCs w:val="16"/>
                <w:lang w:val="en-GB"/>
              </w:rPr>
              <w:t>Role</w:t>
            </w:r>
          </w:p>
        </w:tc>
        <w:tc>
          <w:tcPr>
            <w:tcW w:w="708" w:type="dxa"/>
          </w:tcPr>
          <w:p w14:paraId="738CDDEA" w14:textId="77777777" w:rsidR="000234BB" w:rsidRDefault="000234BB" w:rsidP="00725808">
            <w:pPr>
              <w:rPr>
                <w:b/>
                <w:sz w:val="16"/>
                <w:szCs w:val="16"/>
                <w:lang w:val="en-GB"/>
              </w:rPr>
            </w:pPr>
            <w:r>
              <w:rPr>
                <w:b/>
                <w:sz w:val="16"/>
                <w:szCs w:val="16"/>
                <w:lang w:val="en-GB"/>
              </w:rPr>
              <w:t>Mult</w:t>
            </w:r>
          </w:p>
        </w:tc>
        <w:tc>
          <w:tcPr>
            <w:tcW w:w="709" w:type="dxa"/>
          </w:tcPr>
          <w:p w14:paraId="7E2A5842" w14:textId="77777777" w:rsidR="000234BB" w:rsidRDefault="000234BB" w:rsidP="00725808">
            <w:pPr>
              <w:rPr>
                <w:b/>
                <w:sz w:val="16"/>
                <w:szCs w:val="16"/>
                <w:lang w:val="en-GB"/>
              </w:rPr>
            </w:pPr>
            <w:r>
              <w:rPr>
                <w:b/>
                <w:sz w:val="16"/>
                <w:szCs w:val="16"/>
                <w:lang w:val="en-GB"/>
              </w:rPr>
              <w:t>Mult</w:t>
            </w:r>
          </w:p>
        </w:tc>
        <w:tc>
          <w:tcPr>
            <w:tcW w:w="567" w:type="dxa"/>
          </w:tcPr>
          <w:p w14:paraId="3988DEB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2D55E0F" w14:textId="77777777" w:rsidR="000234BB" w:rsidRPr="008359F5" w:rsidRDefault="000234BB" w:rsidP="00725808">
            <w:pPr>
              <w:rPr>
                <w:b/>
                <w:sz w:val="16"/>
                <w:szCs w:val="16"/>
                <w:lang w:val="en-GB"/>
              </w:rPr>
            </w:pPr>
            <w:r>
              <w:rPr>
                <w:b/>
                <w:sz w:val="16"/>
                <w:szCs w:val="16"/>
                <w:lang w:val="en-GB"/>
              </w:rPr>
              <w:t>Comment</w:t>
            </w:r>
          </w:p>
        </w:tc>
      </w:tr>
      <w:tr w:rsidR="000234BB" w:rsidRPr="00CC6307" w14:paraId="3E01854D" w14:textId="77777777" w:rsidTr="00725808">
        <w:tc>
          <w:tcPr>
            <w:tcW w:w="1573" w:type="dxa"/>
          </w:tcPr>
          <w:p w14:paraId="62308948" w14:textId="77777777" w:rsidR="000234BB" w:rsidRPr="00634625" w:rsidRDefault="000234BB" w:rsidP="00725808">
            <w:pPr>
              <w:pStyle w:val="SmallStandard"/>
            </w:pPr>
            <w:r>
              <w:t>CavityPlugRole</w:t>
            </w:r>
          </w:p>
        </w:tc>
        <w:tc>
          <w:tcPr>
            <w:tcW w:w="1574" w:type="dxa"/>
          </w:tcPr>
          <w:p w14:paraId="7B0F7CFF" w14:textId="77777777" w:rsidR="000234BB" w:rsidRPr="00132C43" w:rsidRDefault="000234BB" w:rsidP="00725808">
            <w:pPr>
              <w:pStyle w:val="SmallStandard"/>
            </w:pPr>
            <w:r>
              <w:t>usedPlugs</w:t>
            </w:r>
          </w:p>
        </w:tc>
        <w:tc>
          <w:tcPr>
            <w:tcW w:w="708" w:type="dxa"/>
          </w:tcPr>
          <w:p w14:paraId="1C3B4DC8" w14:textId="77777777" w:rsidR="000234BB" w:rsidRPr="00D331EF" w:rsidRDefault="000234BB" w:rsidP="00725808">
            <w:pPr>
              <w:pStyle w:val="SmallStandard"/>
            </w:pPr>
            <w:r w:rsidRPr="00574783">
              <w:t>0..*</w:t>
            </w:r>
          </w:p>
        </w:tc>
        <w:tc>
          <w:tcPr>
            <w:tcW w:w="709" w:type="dxa"/>
          </w:tcPr>
          <w:p w14:paraId="2A23B0F9" w14:textId="77777777" w:rsidR="000234BB" w:rsidRPr="00D331EF" w:rsidRDefault="000234BB" w:rsidP="00725808">
            <w:pPr>
              <w:pStyle w:val="SmallStandard"/>
            </w:pPr>
            <w:r w:rsidRPr="00207506">
              <w:t>0..*</w:t>
            </w:r>
          </w:p>
        </w:tc>
        <w:tc>
          <w:tcPr>
            <w:tcW w:w="567" w:type="dxa"/>
          </w:tcPr>
          <w:p w14:paraId="36490697" w14:textId="77777777" w:rsidR="000234BB" w:rsidRPr="00D331EF" w:rsidRDefault="000234BB" w:rsidP="00725808">
            <w:pPr>
              <w:pStyle w:val="SmallStandard"/>
            </w:pPr>
            <w:r>
              <w:t>N</w:t>
            </w:r>
          </w:p>
        </w:tc>
        <w:tc>
          <w:tcPr>
            <w:tcW w:w="3969" w:type="dxa"/>
          </w:tcPr>
          <w:p w14:paraId="2A8EA94C" w14:textId="77777777" w:rsidR="000234BB" w:rsidRDefault="000234BB" w:rsidP="00725808">
            <w:pPr>
              <w:jc w:val="left"/>
            </w:pPr>
            <w:r>
              <w:rPr>
                <w:sz w:val="16"/>
                <w:szCs w:val="16"/>
              </w:rPr>
              <w:t>References the plugs that are used with this CableLeadThroughReference. This association might be a 150% selection.</w:t>
            </w:r>
          </w:p>
        </w:tc>
      </w:tr>
      <w:tr w:rsidR="000234BB" w:rsidRPr="00CC6307" w14:paraId="06E23AC2" w14:textId="77777777" w:rsidTr="00725808">
        <w:tc>
          <w:tcPr>
            <w:tcW w:w="1573" w:type="dxa"/>
          </w:tcPr>
          <w:p w14:paraId="5B63B9C1" w14:textId="77777777" w:rsidR="000234BB" w:rsidRPr="00634625" w:rsidRDefault="000234BB" w:rsidP="00725808">
            <w:pPr>
              <w:pStyle w:val="SmallStandard"/>
            </w:pPr>
            <w:r>
              <w:t>CavitySealRole</w:t>
            </w:r>
          </w:p>
        </w:tc>
        <w:tc>
          <w:tcPr>
            <w:tcW w:w="1574" w:type="dxa"/>
          </w:tcPr>
          <w:p w14:paraId="1BDA18B4" w14:textId="77777777" w:rsidR="000234BB" w:rsidRPr="00132C43" w:rsidRDefault="000234BB" w:rsidP="00725808">
            <w:pPr>
              <w:pStyle w:val="SmallStandard"/>
            </w:pPr>
            <w:r>
              <w:t>usedSeals</w:t>
            </w:r>
          </w:p>
        </w:tc>
        <w:tc>
          <w:tcPr>
            <w:tcW w:w="708" w:type="dxa"/>
          </w:tcPr>
          <w:p w14:paraId="18F260F9" w14:textId="77777777" w:rsidR="000234BB" w:rsidRPr="00D331EF" w:rsidRDefault="000234BB" w:rsidP="00725808">
            <w:pPr>
              <w:pStyle w:val="SmallStandard"/>
            </w:pPr>
            <w:r w:rsidRPr="00574783">
              <w:t>0..*</w:t>
            </w:r>
          </w:p>
        </w:tc>
        <w:tc>
          <w:tcPr>
            <w:tcW w:w="709" w:type="dxa"/>
          </w:tcPr>
          <w:p w14:paraId="257EF10C" w14:textId="77777777" w:rsidR="000234BB" w:rsidRPr="00D331EF" w:rsidRDefault="000234BB" w:rsidP="00725808">
            <w:pPr>
              <w:pStyle w:val="SmallStandard"/>
            </w:pPr>
            <w:r w:rsidRPr="00207506">
              <w:t>0..*</w:t>
            </w:r>
          </w:p>
        </w:tc>
        <w:tc>
          <w:tcPr>
            <w:tcW w:w="567" w:type="dxa"/>
          </w:tcPr>
          <w:p w14:paraId="11F222DE" w14:textId="77777777" w:rsidR="000234BB" w:rsidRPr="00D331EF" w:rsidRDefault="000234BB" w:rsidP="00725808">
            <w:pPr>
              <w:pStyle w:val="SmallStandard"/>
            </w:pPr>
            <w:r>
              <w:t>N</w:t>
            </w:r>
          </w:p>
        </w:tc>
        <w:tc>
          <w:tcPr>
            <w:tcW w:w="3969" w:type="dxa"/>
          </w:tcPr>
          <w:p w14:paraId="11305965" w14:textId="77777777" w:rsidR="000234BB" w:rsidRDefault="000234BB" w:rsidP="00725808"/>
        </w:tc>
      </w:tr>
      <w:tr w:rsidR="000234BB" w:rsidRPr="00CC6307" w14:paraId="1952E6D5" w14:textId="77777777" w:rsidTr="00725808">
        <w:tc>
          <w:tcPr>
            <w:tcW w:w="1573" w:type="dxa"/>
          </w:tcPr>
          <w:p w14:paraId="2FF4C765" w14:textId="77777777" w:rsidR="000234BB" w:rsidRPr="00634625" w:rsidRDefault="000234BB" w:rsidP="00725808">
            <w:pPr>
              <w:pStyle w:val="SmallStandard"/>
            </w:pPr>
            <w:r>
              <w:t>CableLeadThrough</w:t>
            </w:r>
          </w:p>
        </w:tc>
        <w:tc>
          <w:tcPr>
            <w:tcW w:w="1574" w:type="dxa"/>
          </w:tcPr>
          <w:p w14:paraId="5C9239E4" w14:textId="77777777" w:rsidR="000234BB" w:rsidRDefault="000234BB" w:rsidP="00725808"/>
        </w:tc>
        <w:tc>
          <w:tcPr>
            <w:tcW w:w="708" w:type="dxa"/>
          </w:tcPr>
          <w:p w14:paraId="70C3D59D" w14:textId="77777777" w:rsidR="000234BB" w:rsidRPr="00D331EF" w:rsidRDefault="000234BB" w:rsidP="00725808">
            <w:pPr>
              <w:pStyle w:val="SmallStandard"/>
            </w:pPr>
            <w:r w:rsidRPr="00574783">
              <w:t>0..1</w:t>
            </w:r>
          </w:p>
        </w:tc>
        <w:tc>
          <w:tcPr>
            <w:tcW w:w="709" w:type="dxa"/>
          </w:tcPr>
          <w:p w14:paraId="23E6D68E" w14:textId="77777777" w:rsidR="000234BB" w:rsidRDefault="000234BB" w:rsidP="00725808"/>
        </w:tc>
        <w:tc>
          <w:tcPr>
            <w:tcW w:w="567" w:type="dxa"/>
          </w:tcPr>
          <w:p w14:paraId="69C1DC6D" w14:textId="77777777" w:rsidR="000234BB" w:rsidRPr="00D331EF" w:rsidRDefault="000234BB" w:rsidP="00725808">
            <w:pPr>
              <w:pStyle w:val="SmallStandard"/>
            </w:pPr>
            <w:r>
              <w:t>N</w:t>
            </w:r>
          </w:p>
        </w:tc>
        <w:tc>
          <w:tcPr>
            <w:tcW w:w="3969" w:type="dxa"/>
          </w:tcPr>
          <w:p w14:paraId="4D322F71" w14:textId="77777777" w:rsidR="000234BB" w:rsidRDefault="000234BB" w:rsidP="00725808"/>
        </w:tc>
      </w:tr>
    </w:tbl>
    <w:p w14:paraId="1C6E389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BD71F6C" w14:textId="77777777" w:rsidTr="00725808">
        <w:tc>
          <w:tcPr>
            <w:tcW w:w="2296" w:type="dxa"/>
            <w:gridSpan w:val="2"/>
          </w:tcPr>
          <w:p w14:paraId="4B7EEAED"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F0764A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9AD63B6" w14:textId="77777777" w:rsidR="000234BB" w:rsidRDefault="000234BB" w:rsidP="00725808">
            <w:pPr>
              <w:jc w:val="center"/>
              <w:rPr>
                <w:b/>
                <w:sz w:val="16"/>
                <w:szCs w:val="16"/>
                <w:lang w:val="en-GB"/>
              </w:rPr>
            </w:pPr>
            <w:r>
              <w:rPr>
                <w:b/>
                <w:sz w:val="16"/>
                <w:szCs w:val="16"/>
                <w:lang w:val="en-GB"/>
              </w:rPr>
              <w:t>General</w:t>
            </w:r>
          </w:p>
        </w:tc>
      </w:tr>
      <w:tr w:rsidR="000234BB" w:rsidRPr="00720F6F" w14:paraId="4C15FED0" w14:textId="77777777" w:rsidTr="00725808">
        <w:tc>
          <w:tcPr>
            <w:tcW w:w="1588" w:type="dxa"/>
          </w:tcPr>
          <w:p w14:paraId="16DD5811" w14:textId="77777777" w:rsidR="000234BB" w:rsidRDefault="000234BB" w:rsidP="00725808">
            <w:pPr>
              <w:rPr>
                <w:b/>
                <w:sz w:val="16"/>
                <w:szCs w:val="16"/>
                <w:lang w:val="en-GB"/>
              </w:rPr>
            </w:pPr>
            <w:r>
              <w:rPr>
                <w:b/>
                <w:sz w:val="16"/>
                <w:szCs w:val="16"/>
                <w:lang w:val="en-GB"/>
              </w:rPr>
              <w:t>Type</w:t>
            </w:r>
          </w:p>
        </w:tc>
        <w:tc>
          <w:tcPr>
            <w:tcW w:w="708" w:type="dxa"/>
          </w:tcPr>
          <w:p w14:paraId="448831E2" w14:textId="77777777" w:rsidR="000234BB" w:rsidRDefault="000234BB" w:rsidP="00725808">
            <w:pPr>
              <w:rPr>
                <w:b/>
                <w:sz w:val="16"/>
                <w:szCs w:val="16"/>
                <w:lang w:val="en-GB"/>
              </w:rPr>
            </w:pPr>
            <w:r>
              <w:rPr>
                <w:b/>
                <w:sz w:val="16"/>
                <w:szCs w:val="16"/>
                <w:lang w:val="en-GB"/>
              </w:rPr>
              <w:t>Mult</w:t>
            </w:r>
          </w:p>
        </w:tc>
        <w:tc>
          <w:tcPr>
            <w:tcW w:w="1560" w:type="dxa"/>
          </w:tcPr>
          <w:p w14:paraId="37EE7D4C" w14:textId="77777777" w:rsidR="000234BB" w:rsidRDefault="000234BB" w:rsidP="00725808">
            <w:pPr>
              <w:rPr>
                <w:b/>
                <w:sz w:val="16"/>
                <w:szCs w:val="16"/>
                <w:lang w:val="en-GB"/>
              </w:rPr>
            </w:pPr>
            <w:r>
              <w:rPr>
                <w:b/>
                <w:sz w:val="16"/>
                <w:szCs w:val="16"/>
                <w:lang w:val="en-GB"/>
              </w:rPr>
              <w:t>Role</w:t>
            </w:r>
          </w:p>
        </w:tc>
        <w:tc>
          <w:tcPr>
            <w:tcW w:w="708" w:type="dxa"/>
          </w:tcPr>
          <w:p w14:paraId="5349B06A" w14:textId="77777777" w:rsidR="000234BB" w:rsidRDefault="000234BB" w:rsidP="00725808">
            <w:pPr>
              <w:rPr>
                <w:b/>
                <w:sz w:val="16"/>
                <w:szCs w:val="16"/>
                <w:lang w:val="en-GB"/>
              </w:rPr>
            </w:pPr>
            <w:r>
              <w:rPr>
                <w:b/>
                <w:sz w:val="16"/>
                <w:szCs w:val="16"/>
                <w:lang w:val="en-GB"/>
              </w:rPr>
              <w:t>Mult</w:t>
            </w:r>
          </w:p>
        </w:tc>
        <w:tc>
          <w:tcPr>
            <w:tcW w:w="567" w:type="dxa"/>
          </w:tcPr>
          <w:p w14:paraId="4D01AA4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3ED27A0" w14:textId="77777777" w:rsidR="000234BB" w:rsidRPr="008359F5" w:rsidRDefault="000234BB" w:rsidP="00725808">
            <w:pPr>
              <w:rPr>
                <w:b/>
                <w:sz w:val="16"/>
                <w:szCs w:val="16"/>
                <w:lang w:val="en-GB"/>
              </w:rPr>
            </w:pPr>
            <w:r>
              <w:rPr>
                <w:b/>
                <w:sz w:val="16"/>
                <w:szCs w:val="16"/>
                <w:lang w:val="en-GB"/>
              </w:rPr>
              <w:t>Comment</w:t>
            </w:r>
          </w:p>
        </w:tc>
      </w:tr>
      <w:tr w:rsidR="000234BB" w:rsidRPr="00CC6307" w14:paraId="2E36AE07" w14:textId="77777777" w:rsidTr="00725808">
        <w:tc>
          <w:tcPr>
            <w:tcW w:w="1588" w:type="dxa"/>
          </w:tcPr>
          <w:p w14:paraId="02DD5BAA" w14:textId="77777777" w:rsidR="000234BB" w:rsidRPr="00634625" w:rsidRDefault="000234BB" w:rsidP="00725808">
            <w:pPr>
              <w:pStyle w:val="SmallStandard"/>
            </w:pPr>
            <w:r>
              <w:t>GrommetRole</w:t>
            </w:r>
          </w:p>
        </w:tc>
        <w:tc>
          <w:tcPr>
            <w:tcW w:w="708" w:type="dxa"/>
          </w:tcPr>
          <w:p w14:paraId="01124408" w14:textId="77777777" w:rsidR="000234BB" w:rsidRPr="00D331EF" w:rsidRDefault="000234BB" w:rsidP="00725808">
            <w:pPr>
              <w:pStyle w:val="SmallStandard"/>
            </w:pPr>
            <w:r w:rsidRPr="00D01517">
              <w:t>1</w:t>
            </w:r>
          </w:p>
        </w:tc>
        <w:tc>
          <w:tcPr>
            <w:tcW w:w="1560" w:type="dxa"/>
          </w:tcPr>
          <w:p w14:paraId="34C88E06" w14:textId="77777777" w:rsidR="000234BB" w:rsidRPr="00132C43" w:rsidRDefault="000234BB" w:rsidP="00725808">
            <w:pPr>
              <w:pStyle w:val="SmallStandard"/>
            </w:pPr>
            <w:r>
              <w:t>cableLeadThroughReference</w:t>
            </w:r>
          </w:p>
        </w:tc>
        <w:tc>
          <w:tcPr>
            <w:tcW w:w="708" w:type="dxa"/>
          </w:tcPr>
          <w:p w14:paraId="0CFD3F9D" w14:textId="77777777" w:rsidR="000234BB" w:rsidRPr="00D331EF" w:rsidRDefault="000234BB" w:rsidP="00725808">
            <w:pPr>
              <w:pStyle w:val="SmallStandard"/>
            </w:pPr>
            <w:r w:rsidRPr="00D01517">
              <w:t>0..*</w:t>
            </w:r>
          </w:p>
        </w:tc>
        <w:tc>
          <w:tcPr>
            <w:tcW w:w="567" w:type="dxa"/>
          </w:tcPr>
          <w:p w14:paraId="6A7E1CA6" w14:textId="77777777" w:rsidR="000234BB" w:rsidRDefault="000234BB" w:rsidP="00725808">
            <w:pPr>
              <w:pStyle w:val="SmallStandard"/>
            </w:pPr>
            <w:r>
              <w:t>Y</w:t>
            </w:r>
          </w:p>
        </w:tc>
        <w:tc>
          <w:tcPr>
            <w:tcW w:w="3969" w:type="dxa"/>
          </w:tcPr>
          <w:p w14:paraId="031DEDC1" w14:textId="77777777" w:rsidR="000234BB" w:rsidRDefault="000234BB" w:rsidP="00725808"/>
        </w:tc>
      </w:tr>
    </w:tbl>
    <w:p w14:paraId="02BEFCC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7" w:name="_efb29511bc22278d5b5a2f5d88180b9a"/>
      <w:r>
        <w:rPr>
          <w:lang w:val="en-GB"/>
        </w:rPr>
        <w:t>CableTieRole</w:t>
      </w:r>
      <w:bookmarkEnd w:id="1457"/>
    </w:p>
    <w:p w14:paraId="73F3BAD9" w14:textId="77777777" w:rsidR="000234BB" w:rsidRDefault="000234BB" w:rsidP="000234BB">
      <w:r>
        <w:t xml:space="preserve">A </w:t>
      </w:r>
      <w:r>
        <w:rPr>
          <w:i/>
          <w:iCs/>
        </w:rPr>
        <w:t>CableTieRole</w:t>
      </w:r>
      <w:r>
        <w:t xml:space="preserve"> defines the instance specific properties and relationships of a cable tie.</w:t>
      </w:r>
    </w:p>
    <w:p w14:paraId="68541A4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4C495D2" w14:textId="77777777" w:rsidTr="00725808">
        <w:tc>
          <w:tcPr>
            <w:tcW w:w="2013" w:type="dxa"/>
            <w:tcMar>
              <w:top w:w="28" w:type="dxa"/>
              <w:left w:w="28" w:type="dxa"/>
              <w:bottom w:w="28" w:type="dxa"/>
              <w:right w:w="28" w:type="dxa"/>
            </w:tcMar>
          </w:tcPr>
          <w:p w14:paraId="7D80377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ADC6968" w14:textId="21D4A5A5"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19F25E07" w14:textId="77777777" w:rsidTr="00725808">
        <w:tc>
          <w:tcPr>
            <w:tcW w:w="2013" w:type="dxa"/>
            <w:tcMar>
              <w:top w:w="28" w:type="dxa"/>
              <w:left w:w="28" w:type="dxa"/>
              <w:bottom w:w="28" w:type="dxa"/>
              <w:right w:w="28" w:type="dxa"/>
            </w:tcMar>
          </w:tcPr>
          <w:p w14:paraId="74B4675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EE3EF7" w14:textId="77777777" w:rsidR="000234BB" w:rsidRDefault="000234BB" w:rsidP="00725808"/>
        </w:tc>
      </w:tr>
      <w:tr w:rsidR="000234BB" w:rsidRPr="008359F5" w14:paraId="2AFA0E73" w14:textId="77777777" w:rsidTr="00725808">
        <w:tc>
          <w:tcPr>
            <w:tcW w:w="2013" w:type="dxa"/>
            <w:tcMar>
              <w:top w:w="28" w:type="dxa"/>
              <w:left w:w="28" w:type="dxa"/>
              <w:bottom w:w="28" w:type="dxa"/>
              <w:right w:w="28" w:type="dxa"/>
            </w:tcMar>
          </w:tcPr>
          <w:p w14:paraId="020DF34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C3AE898" w14:textId="77777777" w:rsidR="000234BB" w:rsidRPr="000437C1" w:rsidRDefault="000234BB" w:rsidP="00725808">
            <w:pPr>
              <w:pStyle w:val="SmallStandard"/>
            </w:pPr>
            <w:r>
              <w:t>false</w:t>
            </w:r>
          </w:p>
        </w:tc>
      </w:tr>
    </w:tbl>
    <w:p w14:paraId="56092CA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DE943DA" w14:textId="77777777" w:rsidTr="00725808">
        <w:tc>
          <w:tcPr>
            <w:tcW w:w="3856" w:type="dxa"/>
            <w:gridSpan w:val="3"/>
          </w:tcPr>
          <w:p w14:paraId="39035C43" w14:textId="77777777" w:rsidR="000234BB" w:rsidRDefault="000234BB" w:rsidP="00725808">
            <w:pPr>
              <w:jc w:val="center"/>
              <w:rPr>
                <w:b/>
                <w:sz w:val="16"/>
                <w:szCs w:val="16"/>
                <w:lang w:val="en-GB"/>
              </w:rPr>
            </w:pPr>
            <w:r>
              <w:rPr>
                <w:b/>
                <w:sz w:val="16"/>
                <w:szCs w:val="16"/>
                <w:lang w:val="en-GB"/>
              </w:rPr>
              <w:t>Other End</w:t>
            </w:r>
          </w:p>
        </w:tc>
        <w:tc>
          <w:tcPr>
            <w:tcW w:w="708" w:type="dxa"/>
          </w:tcPr>
          <w:p w14:paraId="50F73C6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7D4E887" w14:textId="77777777" w:rsidR="000234BB" w:rsidRDefault="000234BB" w:rsidP="00725808">
            <w:pPr>
              <w:jc w:val="center"/>
              <w:rPr>
                <w:b/>
                <w:sz w:val="16"/>
                <w:szCs w:val="16"/>
                <w:lang w:val="en-GB"/>
              </w:rPr>
            </w:pPr>
            <w:r>
              <w:rPr>
                <w:b/>
                <w:sz w:val="16"/>
                <w:szCs w:val="16"/>
                <w:lang w:val="en-GB"/>
              </w:rPr>
              <w:t>General</w:t>
            </w:r>
          </w:p>
        </w:tc>
      </w:tr>
      <w:tr w:rsidR="000234BB" w:rsidRPr="00720F6F" w14:paraId="497898C7" w14:textId="77777777" w:rsidTr="00725808">
        <w:tc>
          <w:tcPr>
            <w:tcW w:w="1573" w:type="dxa"/>
          </w:tcPr>
          <w:p w14:paraId="78DD06F7" w14:textId="77777777" w:rsidR="000234BB" w:rsidRDefault="000234BB" w:rsidP="00725808">
            <w:pPr>
              <w:rPr>
                <w:b/>
                <w:sz w:val="16"/>
                <w:szCs w:val="16"/>
                <w:lang w:val="en-GB"/>
              </w:rPr>
            </w:pPr>
            <w:r>
              <w:rPr>
                <w:b/>
                <w:sz w:val="16"/>
                <w:szCs w:val="16"/>
                <w:lang w:val="en-GB"/>
              </w:rPr>
              <w:t>Type</w:t>
            </w:r>
          </w:p>
        </w:tc>
        <w:tc>
          <w:tcPr>
            <w:tcW w:w="1574" w:type="dxa"/>
          </w:tcPr>
          <w:p w14:paraId="52612CD6" w14:textId="77777777" w:rsidR="000234BB" w:rsidRDefault="000234BB" w:rsidP="00725808">
            <w:pPr>
              <w:rPr>
                <w:b/>
                <w:sz w:val="16"/>
                <w:szCs w:val="16"/>
                <w:lang w:val="en-GB"/>
              </w:rPr>
            </w:pPr>
            <w:r>
              <w:rPr>
                <w:b/>
                <w:sz w:val="16"/>
                <w:szCs w:val="16"/>
                <w:lang w:val="en-GB"/>
              </w:rPr>
              <w:t>Role</w:t>
            </w:r>
          </w:p>
        </w:tc>
        <w:tc>
          <w:tcPr>
            <w:tcW w:w="708" w:type="dxa"/>
          </w:tcPr>
          <w:p w14:paraId="7501F85D" w14:textId="77777777" w:rsidR="000234BB" w:rsidRDefault="000234BB" w:rsidP="00725808">
            <w:pPr>
              <w:rPr>
                <w:b/>
                <w:sz w:val="16"/>
                <w:szCs w:val="16"/>
                <w:lang w:val="en-GB"/>
              </w:rPr>
            </w:pPr>
            <w:r>
              <w:rPr>
                <w:b/>
                <w:sz w:val="16"/>
                <w:szCs w:val="16"/>
                <w:lang w:val="en-GB"/>
              </w:rPr>
              <w:t>Mult</w:t>
            </w:r>
          </w:p>
        </w:tc>
        <w:tc>
          <w:tcPr>
            <w:tcW w:w="709" w:type="dxa"/>
          </w:tcPr>
          <w:p w14:paraId="67A1F3D4" w14:textId="77777777" w:rsidR="000234BB" w:rsidRDefault="000234BB" w:rsidP="00725808">
            <w:pPr>
              <w:rPr>
                <w:b/>
                <w:sz w:val="16"/>
                <w:szCs w:val="16"/>
                <w:lang w:val="en-GB"/>
              </w:rPr>
            </w:pPr>
            <w:r>
              <w:rPr>
                <w:b/>
                <w:sz w:val="16"/>
                <w:szCs w:val="16"/>
                <w:lang w:val="en-GB"/>
              </w:rPr>
              <w:t>Mult</w:t>
            </w:r>
          </w:p>
        </w:tc>
        <w:tc>
          <w:tcPr>
            <w:tcW w:w="567" w:type="dxa"/>
          </w:tcPr>
          <w:p w14:paraId="4B14098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ABE16AC" w14:textId="77777777" w:rsidR="000234BB" w:rsidRPr="008359F5" w:rsidRDefault="000234BB" w:rsidP="00725808">
            <w:pPr>
              <w:rPr>
                <w:b/>
                <w:sz w:val="16"/>
                <w:szCs w:val="16"/>
                <w:lang w:val="en-GB"/>
              </w:rPr>
            </w:pPr>
            <w:r>
              <w:rPr>
                <w:b/>
                <w:sz w:val="16"/>
                <w:szCs w:val="16"/>
                <w:lang w:val="en-GB"/>
              </w:rPr>
              <w:t>Comment</w:t>
            </w:r>
          </w:p>
        </w:tc>
      </w:tr>
      <w:tr w:rsidR="000234BB" w:rsidRPr="00CC6307" w14:paraId="508AB512" w14:textId="77777777" w:rsidTr="00725808">
        <w:tc>
          <w:tcPr>
            <w:tcW w:w="1573" w:type="dxa"/>
          </w:tcPr>
          <w:p w14:paraId="3289F165" w14:textId="77777777" w:rsidR="000234BB" w:rsidRPr="00634625" w:rsidRDefault="000234BB" w:rsidP="00725808">
            <w:pPr>
              <w:pStyle w:val="SmallStandard"/>
            </w:pPr>
            <w:r>
              <w:t>CableTieSpecification</w:t>
            </w:r>
          </w:p>
        </w:tc>
        <w:tc>
          <w:tcPr>
            <w:tcW w:w="1574" w:type="dxa"/>
          </w:tcPr>
          <w:p w14:paraId="70FE8721" w14:textId="77777777" w:rsidR="000234BB" w:rsidRPr="00132C43" w:rsidRDefault="000234BB" w:rsidP="00725808">
            <w:pPr>
              <w:pStyle w:val="SmallStandard"/>
            </w:pPr>
            <w:r>
              <w:t>cableTieSpecification</w:t>
            </w:r>
          </w:p>
        </w:tc>
        <w:tc>
          <w:tcPr>
            <w:tcW w:w="708" w:type="dxa"/>
          </w:tcPr>
          <w:p w14:paraId="6F92FC37" w14:textId="77777777" w:rsidR="000234BB" w:rsidRPr="00D331EF" w:rsidRDefault="000234BB" w:rsidP="00725808">
            <w:pPr>
              <w:pStyle w:val="SmallStandard"/>
            </w:pPr>
            <w:r w:rsidRPr="00574783">
              <w:t>1</w:t>
            </w:r>
          </w:p>
        </w:tc>
        <w:tc>
          <w:tcPr>
            <w:tcW w:w="709" w:type="dxa"/>
          </w:tcPr>
          <w:p w14:paraId="74E2B44D" w14:textId="77777777" w:rsidR="000234BB" w:rsidRPr="00D331EF" w:rsidRDefault="000234BB" w:rsidP="00725808">
            <w:pPr>
              <w:pStyle w:val="SmallStandard"/>
            </w:pPr>
            <w:r w:rsidRPr="00207506">
              <w:t>0..*</w:t>
            </w:r>
          </w:p>
        </w:tc>
        <w:tc>
          <w:tcPr>
            <w:tcW w:w="567" w:type="dxa"/>
          </w:tcPr>
          <w:p w14:paraId="382BE496" w14:textId="77777777" w:rsidR="000234BB" w:rsidRPr="00D331EF" w:rsidRDefault="000234BB" w:rsidP="00725808">
            <w:pPr>
              <w:pStyle w:val="SmallStandard"/>
            </w:pPr>
            <w:r>
              <w:t>N</w:t>
            </w:r>
          </w:p>
        </w:tc>
        <w:tc>
          <w:tcPr>
            <w:tcW w:w="3969" w:type="dxa"/>
          </w:tcPr>
          <w:p w14:paraId="06ED16A7" w14:textId="77777777" w:rsidR="000234BB" w:rsidRDefault="000234BB" w:rsidP="00725808"/>
        </w:tc>
      </w:tr>
    </w:tbl>
    <w:p w14:paraId="74515A6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8" w:name="_5bf7a712c874486caa36c195b3cf85dc"/>
      <w:r>
        <w:rPr>
          <w:lang w:val="en-GB"/>
        </w:rPr>
        <w:t>FerriteRole</w:t>
      </w:r>
      <w:bookmarkEnd w:id="1458"/>
    </w:p>
    <w:p w14:paraId="70067D68" w14:textId="77777777" w:rsidR="000234BB" w:rsidRDefault="000234BB" w:rsidP="000234BB">
      <w:r>
        <w:rPr>
          <w:sz w:val="18"/>
          <w:szCs w:val="18"/>
        </w:rPr>
        <w:t xml:space="preserve">A </w:t>
      </w:r>
      <w:r>
        <w:rPr>
          <w:i/>
          <w:iCs/>
          <w:sz w:val="18"/>
          <w:szCs w:val="18"/>
        </w:rPr>
        <w:t>FerriteRole</w:t>
      </w:r>
      <w:r>
        <w:rPr>
          <w:sz w:val="18"/>
          <w:szCs w:val="18"/>
        </w:rPr>
        <w:t xml:space="preserve"> defines the instance specific properties and relationships of a ferrite.</w:t>
      </w:r>
    </w:p>
    <w:p w14:paraId="4405E40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E29B76B" w14:textId="77777777" w:rsidTr="00725808">
        <w:tc>
          <w:tcPr>
            <w:tcW w:w="2013" w:type="dxa"/>
            <w:tcMar>
              <w:top w:w="28" w:type="dxa"/>
              <w:left w:w="28" w:type="dxa"/>
              <w:bottom w:w="28" w:type="dxa"/>
              <w:right w:w="28" w:type="dxa"/>
            </w:tcMar>
          </w:tcPr>
          <w:p w14:paraId="310909D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2CBC3F7" w14:textId="75E366BB"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2BB9BA29" w14:textId="77777777" w:rsidTr="00725808">
        <w:tc>
          <w:tcPr>
            <w:tcW w:w="2013" w:type="dxa"/>
            <w:tcMar>
              <w:top w:w="28" w:type="dxa"/>
              <w:left w:w="28" w:type="dxa"/>
              <w:bottom w:w="28" w:type="dxa"/>
              <w:right w:w="28" w:type="dxa"/>
            </w:tcMar>
          </w:tcPr>
          <w:p w14:paraId="416E51C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44D55A" w14:textId="77777777" w:rsidR="000234BB" w:rsidRDefault="000234BB" w:rsidP="00725808"/>
        </w:tc>
      </w:tr>
      <w:tr w:rsidR="000234BB" w:rsidRPr="008359F5" w14:paraId="6D8AD05F" w14:textId="77777777" w:rsidTr="00725808">
        <w:tc>
          <w:tcPr>
            <w:tcW w:w="2013" w:type="dxa"/>
            <w:tcMar>
              <w:top w:w="28" w:type="dxa"/>
              <w:left w:w="28" w:type="dxa"/>
              <w:bottom w:w="28" w:type="dxa"/>
              <w:right w:w="28" w:type="dxa"/>
            </w:tcMar>
          </w:tcPr>
          <w:p w14:paraId="0F276FE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FD469C" w14:textId="77777777" w:rsidR="000234BB" w:rsidRPr="000437C1" w:rsidRDefault="000234BB" w:rsidP="00725808">
            <w:pPr>
              <w:pStyle w:val="SmallStandard"/>
            </w:pPr>
            <w:r>
              <w:t>false</w:t>
            </w:r>
          </w:p>
        </w:tc>
      </w:tr>
    </w:tbl>
    <w:p w14:paraId="0168B68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CB5D7B4" w14:textId="77777777" w:rsidTr="00725808">
        <w:tc>
          <w:tcPr>
            <w:tcW w:w="2013" w:type="dxa"/>
            <w:tcMar>
              <w:top w:w="28" w:type="dxa"/>
              <w:left w:w="28" w:type="dxa"/>
              <w:bottom w:w="28" w:type="dxa"/>
              <w:right w:w="28" w:type="dxa"/>
            </w:tcMar>
          </w:tcPr>
          <w:p w14:paraId="292F808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E61D3C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A06EC8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6AD983A"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E4C74EF" w14:textId="77777777" w:rsidTr="00725808">
        <w:tc>
          <w:tcPr>
            <w:tcW w:w="2013" w:type="dxa"/>
            <w:tcMar>
              <w:top w:w="28" w:type="dxa"/>
              <w:left w:w="28" w:type="dxa"/>
              <w:bottom w:w="28" w:type="dxa"/>
              <w:right w:w="28" w:type="dxa"/>
            </w:tcMar>
          </w:tcPr>
          <w:p w14:paraId="5720E277" w14:textId="77777777" w:rsidR="000234BB" w:rsidRPr="00620BBE" w:rsidRDefault="000234BB" w:rsidP="00725808">
            <w:pPr>
              <w:pStyle w:val="SmallStandard"/>
            </w:pPr>
            <w:r w:rsidRPr="00620BBE">
              <w:t>numberOfWindings</w:t>
            </w:r>
          </w:p>
        </w:tc>
        <w:tc>
          <w:tcPr>
            <w:tcW w:w="1559" w:type="dxa"/>
            <w:tcMar>
              <w:top w:w="28" w:type="dxa"/>
              <w:left w:w="28" w:type="dxa"/>
              <w:bottom w:w="28" w:type="dxa"/>
              <w:right w:w="28" w:type="dxa"/>
            </w:tcMar>
          </w:tcPr>
          <w:p w14:paraId="239CD369" w14:textId="77777777" w:rsidR="000234BB" w:rsidRPr="008359F5" w:rsidRDefault="000234BB" w:rsidP="00725808">
            <w:pPr>
              <w:pStyle w:val="SmallStandard"/>
            </w:pPr>
            <w:r w:rsidRPr="00D21799">
              <w:t>Integer</w:t>
            </w:r>
          </w:p>
        </w:tc>
        <w:tc>
          <w:tcPr>
            <w:tcW w:w="709" w:type="dxa"/>
            <w:tcMar>
              <w:top w:w="28" w:type="dxa"/>
              <w:left w:w="28" w:type="dxa"/>
              <w:bottom w:w="28" w:type="dxa"/>
              <w:right w:w="28" w:type="dxa"/>
            </w:tcMar>
          </w:tcPr>
          <w:p w14:paraId="5267375D" w14:textId="77777777" w:rsidR="000234BB" w:rsidRDefault="000234BB" w:rsidP="00725808"/>
        </w:tc>
        <w:tc>
          <w:tcPr>
            <w:tcW w:w="4819" w:type="dxa"/>
            <w:tcMar>
              <w:top w:w="28" w:type="dxa"/>
              <w:left w:w="28" w:type="dxa"/>
              <w:bottom w:w="28" w:type="dxa"/>
              <w:right w:w="28" w:type="dxa"/>
            </w:tcMar>
          </w:tcPr>
          <w:p w14:paraId="5CC3CAEB" w14:textId="77777777" w:rsidR="000234BB" w:rsidRDefault="000234BB" w:rsidP="00725808">
            <w:pPr>
              <w:jc w:val="left"/>
            </w:pPr>
            <w:r>
              <w:rPr>
                <w:sz w:val="16"/>
                <w:szCs w:val="16"/>
              </w:rPr>
              <w:t>Defines the of windings that the wires are wound around the ferrite.</w:t>
            </w:r>
          </w:p>
        </w:tc>
      </w:tr>
    </w:tbl>
    <w:p w14:paraId="362ECD5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4A248D8" w14:textId="77777777" w:rsidTr="00725808">
        <w:tc>
          <w:tcPr>
            <w:tcW w:w="3856" w:type="dxa"/>
            <w:gridSpan w:val="3"/>
          </w:tcPr>
          <w:p w14:paraId="3C8763C2" w14:textId="77777777" w:rsidR="000234BB" w:rsidRDefault="000234BB" w:rsidP="00725808">
            <w:pPr>
              <w:jc w:val="center"/>
              <w:rPr>
                <w:b/>
                <w:sz w:val="16"/>
                <w:szCs w:val="16"/>
                <w:lang w:val="en-GB"/>
              </w:rPr>
            </w:pPr>
            <w:r>
              <w:rPr>
                <w:b/>
                <w:sz w:val="16"/>
                <w:szCs w:val="16"/>
                <w:lang w:val="en-GB"/>
              </w:rPr>
              <w:t>Other End</w:t>
            </w:r>
          </w:p>
        </w:tc>
        <w:tc>
          <w:tcPr>
            <w:tcW w:w="708" w:type="dxa"/>
          </w:tcPr>
          <w:p w14:paraId="310AE05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94C7146" w14:textId="77777777" w:rsidR="000234BB" w:rsidRDefault="000234BB" w:rsidP="00725808">
            <w:pPr>
              <w:jc w:val="center"/>
              <w:rPr>
                <w:b/>
                <w:sz w:val="16"/>
                <w:szCs w:val="16"/>
                <w:lang w:val="en-GB"/>
              </w:rPr>
            </w:pPr>
            <w:r>
              <w:rPr>
                <w:b/>
                <w:sz w:val="16"/>
                <w:szCs w:val="16"/>
                <w:lang w:val="en-GB"/>
              </w:rPr>
              <w:t>General</w:t>
            </w:r>
          </w:p>
        </w:tc>
      </w:tr>
      <w:tr w:rsidR="000234BB" w:rsidRPr="00720F6F" w14:paraId="4DEB4F94" w14:textId="77777777" w:rsidTr="00725808">
        <w:tc>
          <w:tcPr>
            <w:tcW w:w="1573" w:type="dxa"/>
          </w:tcPr>
          <w:p w14:paraId="70D16C12" w14:textId="77777777" w:rsidR="000234BB" w:rsidRDefault="000234BB" w:rsidP="00725808">
            <w:pPr>
              <w:rPr>
                <w:b/>
                <w:sz w:val="16"/>
                <w:szCs w:val="16"/>
                <w:lang w:val="en-GB"/>
              </w:rPr>
            </w:pPr>
            <w:r>
              <w:rPr>
                <w:b/>
                <w:sz w:val="16"/>
                <w:szCs w:val="16"/>
                <w:lang w:val="en-GB"/>
              </w:rPr>
              <w:t>Type</w:t>
            </w:r>
          </w:p>
        </w:tc>
        <w:tc>
          <w:tcPr>
            <w:tcW w:w="1574" w:type="dxa"/>
          </w:tcPr>
          <w:p w14:paraId="2D2BD412" w14:textId="77777777" w:rsidR="000234BB" w:rsidRDefault="000234BB" w:rsidP="00725808">
            <w:pPr>
              <w:rPr>
                <w:b/>
                <w:sz w:val="16"/>
                <w:szCs w:val="16"/>
                <w:lang w:val="en-GB"/>
              </w:rPr>
            </w:pPr>
            <w:r>
              <w:rPr>
                <w:b/>
                <w:sz w:val="16"/>
                <w:szCs w:val="16"/>
                <w:lang w:val="en-GB"/>
              </w:rPr>
              <w:t>Role</w:t>
            </w:r>
          </w:p>
        </w:tc>
        <w:tc>
          <w:tcPr>
            <w:tcW w:w="708" w:type="dxa"/>
          </w:tcPr>
          <w:p w14:paraId="05736ED0" w14:textId="77777777" w:rsidR="000234BB" w:rsidRDefault="000234BB" w:rsidP="00725808">
            <w:pPr>
              <w:rPr>
                <w:b/>
                <w:sz w:val="16"/>
                <w:szCs w:val="16"/>
                <w:lang w:val="en-GB"/>
              </w:rPr>
            </w:pPr>
            <w:r>
              <w:rPr>
                <w:b/>
                <w:sz w:val="16"/>
                <w:szCs w:val="16"/>
                <w:lang w:val="en-GB"/>
              </w:rPr>
              <w:t>Mult</w:t>
            </w:r>
          </w:p>
        </w:tc>
        <w:tc>
          <w:tcPr>
            <w:tcW w:w="709" w:type="dxa"/>
          </w:tcPr>
          <w:p w14:paraId="386EE4D9" w14:textId="77777777" w:rsidR="000234BB" w:rsidRDefault="000234BB" w:rsidP="00725808">
            <w:pPr>
              <w:rPr>
                <w:b/>
                <w:sz w:val="16"/>
                <w:szCs w:val="16"/>
                <w:lang w:val="en-GB"/>
              </w:rPr>
            </w:pPr>
            <w:r>
              <w:rPr>
                <w:b/>
                <w:sz w:val="16"/>
                <w:szCs w:val="16"/>
                <w:lang w:val="en-GB"/>
              </w:rPr>
              <w:t>Mult</w:t>
            </w:r>
          </w:p>
        </w:tc>
        <w:tc>
          <w:tcPr>
            <w:tcW w:w="567" w:type="dxa"/>
          </w:tcPr>
          <w:p w14:paraId="114E370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0A17AA9" w14:textId="77777777" w:rsidR="000234BB" w:rsidRPr="008359F5" w:rsidRDefault="000234BB" w:rsidP="00725808">
            <w:pPr>
              <w:rPr>
                <w:b/>
                <w:sz w:val="16"/>
                <w:szCs w:val="16"/>
                <w:lang w:val="en-GB"/>
              </w:rPr>
            </w:pPr>
            <w:r>
              <w:rPr>
                <w:b/>
                <w:sz w:val="16"/>
                <w:szCs w:val="16"/>
                <w:lang w:val="en-GB"/>
              </w:rPr>
              <w:t>Comment</w:t>
            </w:r>
          </w:p>
        </w:tc>
      </w:tr>
      <w:tr w:rsidR="000234BB" w:rsidRPr="00CC6307" w14:paraId="6EB182EB" w14:textId="77777777" w:rsidTr="00725808">
        <w:tc>
          <w:tcPr>
            <w:tcW w:w="1573" w:type="dxa"/>
          </w:tcPr>
          <w:p w14:paraId="5758C4B8" w14:textId="77777777" w:rsidR="000234BB" w:rsidRPr="00634625" w:rsidRDefault="000234BB" w:rsidP="00725808">
            <w:pPr>
              <w:pStyle w:val="SmallStandard"/>
            </w:pPr>
            <w:r>
              <w:t>FerriteSpecification</w:t>
            </w:r>
          </w:p>
        </w:tc>
        <w:tc>
          <w:tcPr>
            <w:tcW w:w="1574" w:type="dxa"/>
          </w:tcPr>
          <w:p w14:paraId="037FB7FD" w14:textId="77777777" w:rsidR="000234BB" w:rsidRPr="00132C43" w:rsidRDefault="000234BB" w:rsidP="00725808">
            <w:pPr>
              <w:pStyle w:val="SmallStandard"/>
            </w:pPr>
            <w:r>
              <w:t>ferriteSpecification</w:t>
            </w:r>
          </w:p>
        </w:tc>
        <w:tc>
          <w:tcPr>
            <w:tcW w:w="708" w:type="dxa"/>
          </w:tcPr>
          <w:p w14:paraId="55C22306" w14:textId="77777777" w:rsidR="000234BB" w:rsidRPr="00D331EF" w:rsidRDefault="000234BB" w:rsidP="00725808">
            <w:pPr>
              <w:pStyle w:val="SmallStandard"/>
            </w:pPr>
            <w:r w:rsidRPr="00574783">
              <w:t>1</w:t>
            </w:r>
          </w:p>
        </w:tc>
        <w:tc>
          <w:tcPr>
            <w:tcW w:w="709" w:type="dxa"/>
          </w:tcPr>
          <w:p w14:paraId="13C68D47" w14:textId="77777777" w:rsidR="000234BB" w:rsidRDefault="000234BB" w:rsidP="00725808"/>
        </w:tc>
        <w:tc>
          <w:tcPr>
            <w:tcW w:w="567" w:type="dxa"/>
          </w:tcPr>
          <w:p w14:paraId="43268614" w14:textId="77777777" w:rsidR="000234BB" w:rsidRPr="00D331EF" w:rsidRDefault="000234BB" w:rsidP="00725808">
            <w:pPr>
              <w:pStyle w:val="SmallStandard"/>
            </w:pPr>
            <w:r>
              <w:t>N</w:t>
            </w:r>
          </w:p>
        </w:tc>
        <w:tc>
          <w:tcPr>
            <w:tcW w:w="3969" w:type="dxa"/>
          </w:tcPr>
          <w:p w14:paraId="37F28A54" w14:textId="77777777" w:rsidR="000234BB" w:rsidRDefault="000234BB" w:rsidP="00725808"/>
        </w:tc>
      </w:tr>
    </w:tbl>
    <w:p w14:paraId="2AF8596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9" w:name="_b0e022da6a9bf25449f3134bf3ff3ce5"/>
      <w:r>
        <w:rPr>
          <w:lang w:val="en-GB"/>
        </w:rPr>
        <w:t>FixingRole</w:t>
      </w:r>
      <w:bookmarkEnd w:id="1459"/>
    </w:p>
    <w:p w14:paraId="14896FD9" w14:textId="77777777" w:rsidR="000234BB" w:rsidRDefault="000234BB" w:rsidP="000234BB">
      <w:r>
        <w:rPr>
          <w:sz w:val="18"/>
          <w:szCs w:val="18"/>
        </w:rPr>
        <w:t>A FixingRole defines the instance specific properties and relationships of a fixing.</w:t>
      </w:r>
    </w:p>
    <w:p w14:paraId="7794A59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AB832F" w14:textId="77777777" w:rsidTr="00725808">
        <w:tc>
          <w:tcPr>
            <w:tcW w:w="2013" w:type="dxa"/>
            <w:tcMar>
              <w:top w:w="28" w:type="dxa"/>
              <w:left w:w="28" w:type="dxa"/>
              <w:bottom w:w="28" w:type="dxa"/>
              <w:right w:w="28" w:type="dxa"/>
            </w:tcMar>
          </w:tcPr>
          <w:p w14:paraId="1CA219F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1CB709A" w14:textId="2FE91230"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26A4208C" w14:textId="77777777" w:rsidTr="00725808">
        <w:tc>
          <w:tcPr>
            <w:tcW w:w="2013" w:type="dxa"/>
            <w:tcMar>
              <w:top w:w="28" w:type="dxa"/>
              <w:left w:w="28" w:type="dxa"/>
              <w:bottom w:w="28" w:type="dxa"/>
              <w:right w:w="28" w:type="dxa"/>
            </w:tcMar>
          </w:tcPr>
          <w:p w14:paraId="02D4879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62FD82" w14:textId="77777777" w:rsidR="000234BB" w:rsidRDefault="000234BB" w:rsidP="00725808"/>
        </w:tc>
      </w:tr>
      <w:tr w:rsidR="000234BB" w:rsidRPr="008359F5" w14:paraId="06E0467B" w14:textId="77777777" w:rsidTr="00725808">
        <w:tc>
          <w:tcPr>
            <w:tcW w:w="2013" w:type="dxa"/>
            <w:tcMar>
              <w:top w:w="28" w:type="dxa"/>
              <w:left w:w="28" w:type="dxa"/>
              <w:bottom w:w="28" w:type="dxa"/>
              <w:right w:w="28" w:type="dxa"/>
            </w:tcMar>
          </w:tcPr>
          <w:p w14:paraId="01816DC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5E5498" w14:textId="77777777" w:rsidR="000234BB" w:rsidRPr="000437C1" w:rsidRDefault="000234BB" w:rsidP="00725808">
            <w:pPr>
              <w:pStyle w:val="SmallStandard"/>
            </w:pPr>
            <w:r>
              <w:t>false</w:t>
            </w:r>
          </w:p>
        </w:tc>
      </w:tr>
    </w:tbl>
    <w:p w14:paraId="64FC93E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D908FC5" w14:textId="77777777" w:rsidTr="00725808">
        <w:tc>
          <w:tcPr>
            <w:tcW w:w="3856" w:type="dxa"/>
            <w:gridSpan w:val="3"/>
          </w:tcPr>
          <w:p w14:paraId="48C3001A" w14:textId="77777777" w:rsidR="000234BB" w:rsidRDefault="000234BB" w:rsidP="00725808">
            <w:pPr>
              <w:jc w:val="center"/>
              <w:rPr>
                <w:b/>
                <w:sz w:val="16"/>
                <w:szCs w:val="16"/>
                <w:lang w:val="en-GB"/>
              </w:rPr>
            </w:pPr>
            <w:r>
              <w:rPr>
                <w:b/>
                <w:sz w:val="16"/>
                <w:szCs w:val="16"/>
                <w:lang w:val="en-GB"/>
              </w:rPr>
              <w:t>Other End</w:t>
            </w:r>
          </w:p>
        </w:tc>
        <w:tc>
          <w:tcPr>
            <w:tcW w:w="708" w:type="dxa"/>
          </w:tcPr>
          <w:p w14:paraId="7BE7B09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26EBE8B" w14:textId="77777777" w:rsidR="000234BB" w:rsidRDefault="000234BB" w:rsidP="00725808">
            <w:pPr>
              <w:jc w:val="center"/>
              <w:rPr>
                <w:b/>
                <w:sz w:val="16"/>
                <w:szCs w:val="16"/>
                <w:lang w:val="en-GB"/>
              </w:rPr>
            </w:pPr>
            <w:r>
              <w:rPr>
                <w:b/>
                <w:sz w:val="16"/>
                <w:szCs w:val="16"/>
                <w:lang w:val="en-GB"/>
              </w:rPr>
              <w:t>General</w:t>
            </w:r>
          </w:p>
        </w:tc>
      </w:tr>
      <w:tr w:rsidR="000234BB" w:rsidRPr="00720F6F" w14:paraId="62E2C935" w14:textId="77777777" w:rsidTr="00725808">
        <w:tc>
          <w:tcPr>
            <w:tcW w:w="1573" w:type="dxa"/>
          </w:tcPr>
          <w:p w14:paraId="5DE85807" w14:textId="77777777" w:rsidR="000234BB" w:rsidRDefault="000234BB" w:rsidP="00725808">
            <w:pPr>
              <w:rPr>
                <w:b/>
                <w:sz w:val="16"/>
                <w:szCs w:val="16"/>
                <w:lang w:val="en-GB"/>
              </w:rPr>
            </w:pPr>
            <w:r>
              <w:rPr>
                <w:b/>
                <w:sz w:val="16"/>
                <w:szCs w:val="16"/>
                <w:lang w:val="en-GB"/>
              </w:rPr>
              <w:t>Type</w:t>
            </w:r>
          </w:p>
        </w:tc>
        <w:tc>
          <w:tcPr>
            <w:tcW w:w="1574" w:type="dxa"/>
          </w:tcPr>
          <w:p w14:paraId="3585DED5" w14:textId="77777777" w:rsidR="000234BB" w:rsidRDefault="000234BB" w:rsidP="00725808">
            <w:pPr>
              <w:rPr>
                <w:b/>
                <w:sz w:val="16"/>
                <w:szCs w:val="16"/>
                <w:lang w:val="en-GB"/>
              </w:rPr>
            </w:pPr>
            <w:r>
              <w:rPr>
                <w:b/>
                <w:sz w:val="16"/>
                <w:szCs w:val="16"/>
                <w:lang w:val="en-GB"/>
              </w:rPr>
              <w:t>Role</w:t>
            </w:r>
          </w:p>
        </w:tc>
        <w:tc>
          <w:tcPr>
            <w:tcW w:w="708" w:type="dxa"/>
          </w:tcPr>
          <w:p w14:paraId="6BC2667F" w14:textId="77777777" w:rsidR="000234BB" w:rsidRDefault="000234BB" w:rsidP="00725808">
            <w:pPr>
              <w:rPr>
                <w:b/>
                <w:sz w:val="16"/>
                <w:szCs w:val="16"/>
                <w:lang w:val="en-GB"/>
              </w:rPr>
            </w:pPr>
            <w:r>
              <w:rPr>
                <w:b/>
                <w:sz w:val="16"/>
                <w:szCs w:val="16"/>
                <w:lang w:val="en-GB"/>
              </w:rPr>
              <w:t>Mult</w:t>
            </w:r>
          </w:p>
        </w:tc>
        <w:tc>
          <w:tcPr>
            <w:tcW w:w="709" w:type="dxa"/>
          </w:tcPr>
          <w:p w14:paraId="1BE2FD2A" w14:textId="77777777" w:rsidR="000234BB" w:rsidRDefault="000234BB" w:rsidP="00725808">
            <w:pPr>
              <w:rPr>
                <w:b/>
                <w:sz w:val="16"/>
                <w:szCs w:val="16"/>
                <w:lang w:val="en-GB"/>
              </w:rPr>
            </w:pPr>
            <w:r>
              <w:rPr>
                <w:b/>
                <w:sz w:val="16"/>
                <w:szCs w:val="16"/>
                <w:lang w:val="en-GB"/>
              </w:rPr>
              <w:t>Mult</w:t>
            </w:r>
          </w:p>
        </w:tc>
        <w:tc>
          <w:tcPr>
            <w:tcW w:w="567" w:type="dxa"/>
          </w:tcPr>
          <w:p w14:paraId="6E1704C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42036CB" w14:textId="77777777" w:rsidR="000234BB" w:rsidRPr="008359F5" w:rsidRDefault="000234BB" w:rsidP="00725808">
            <w:pPr>
              <w:rPr>
                <w:b/>
                <w:sz w:val="16"/>
                <w:szCs w:val="16"/>
                <w:lang w:val="en-GB"/>
              </w:rPr>
            </w:pPr>
            <w:r>
              <w:rPr>
                <w:b/>
                <w:sz w:val="16"/>
                <w:szCs w:val="16"/>
                <w:lang w:val="en-GB"/>
              </w:rPr>
              <w:t>Comment</w:t>
            </w:r>
          </w:p>
        </w:tc>
      </w:tr>
      <w:tr w:rsidR="000234BB" w:rsidRPr="00CC6307" w14:paraId="163A5DC8" w14:textId="77777777" w:rsidTr="00725808">
        <w:tc>
          <w:tcPr>
            <w:tcW w:w="1573" w:type="dxa"/>
          </w:tcPr>
          <w:p w14:paraId="314DF0B0" w14:textId="77777777" w:rsidR="000234BB" w:rsidRPr="00634625" w:rsidRDefault="000234BB" w:rsidP="00725808">
            <w:pPr>
              <w:pStyle w:val="SmallStandard"/>
            </w:pPr>
            <w:r>
              <w:t>FixingSpecification</w:t>
            </w:r>
          </w:p>
        </w:tc>
        <w:tc>
          <w:tcPr>
            <w:tcW w:w="1574" w:type="dxa"/>
          </w:tcPr>
          <w:p w14:paraId="16176223" w14:textId="77777777" w:rsidR="000234BB" w:rsidRPr="00132C43" w:rsidRDefault="000234BB" w:rsidP="00725808">
            <w:pPr>
              <w:pStyle w:val="SmallStandard"/>
            </w:pPr>
            <w:r>
              <w:t>fixingSpecification</w:t>
            </w:r>
          </w:p>
        </w:tc>
        <w:tc>
          <w:tcPr>
            <w:tcW w:w="708" w:type="dxa"/>
          </w:tcPr>
          <w:p w14:paraId="1A1C9629" w14:textId="77777777" w:rsidR="000234BB" w:rsidRPr="00D331EF" w:rsidRDefault="000234BB" w:rsidP="00725808">
            <w:pPr>
              <w:pStyle w:val="SmallStandard"/>
            </w:pPr>
            <w:r w:rsidRPr="00574783">
              <w:t>1</w:t>
            </w:r>
          </w:p>
        </w:tc>
        <w:tc>
          <w:tcPr>
            <w:tcW w:w="709" w:type="dxa"/>
          </w:tcPr>
          <w:p w14:paraId="55B95445" w14:textId="77777777" w:rsidR="000234BB" w:rsidRPr="00D331EF" w:rsidRDefault="000234BB" w:rsidP="00725808">
            <w:pPr>
              <w:pStyle w:val="SmallStandard"/>
            </w:pPr>
            <w:r w:rsidRPr="00207506">
              <w:t>0..*</w:t>
            </w:r>
          </w:p>
        </w:tc>
        <w:tc>
          <w:tcPr>
            <w:tcW w:w="567" w:type="dxa"/>
          </w:tcPr>
          <w:p w14:paraId="41E2CFCE" w14:textId="77777777" w:rsidR="000234BB" w:rsidRPr="00D331EF" w:rsidRDefault="000234BB" w:rsidP="00725808">
            <w:pPr>
              <w:pStyle w:val="SmallStandard"/>
            </w:pPr>
            <w:r>
              <w:t>N</w:t>
            </w:r>
          </w:p>
        </w:tc>
        <w:tc>
          <w:tcPr>
            <w:tcW w:w="3969" w:type="dxa"/>
          </w:tcPr>
          <w:p w14:paraId="354AEB87" w14:textId="77777777" w:rsidR="000234BB" w:rsidRDefault="000234BB" w:rsidP="00725808">
            <w:pPr>
              <w:jc w:val="left"/>
            </w:pPr>
            <w:r>
              <w:rPr>
                <w:sz w:val="16"/>
                <w:szCs w:val="16"/>
              </w:rPr>
              <w:t xml:space="preserve">References the </w:t>
            </w:r>
            <w:r>
              <w:rPr>
                <w:i/>
                <w:iCs/>
                <w:sz w:val="16"/>
                <w:szCs w:val="16"/>
              </w:rPr>
              <w:t>FixingSpecification</w:t>
            </w:r>
            <w:r>
              <w:rPr>
                <w:sz w:val="16"/>
                <w:szCs w:val="16"/>
              </w:rPr>
              <w:t xml:space="preserve"> that is instanced by this </w:t>
            </w:r>
            <w:r>
              <w:rPr>
                <w:i/>
                <w:iCs/>
                <w:sz w:val="16"/>
                <w:szCs w:val="16"/>
              </w:rPr>
              <w:t>FixingRole.</w:t>
            </w:r>
          </w:p>
        </w:tc>
      </w:tr>
    </w:tbl>
    <w:p w14:paraId="582C7CE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0" w:name="_8da6015a4a7cd34d3923f4d2a9ee0ab0"/>
      <w:r>
        <w:rPr>
          <w:lang w:val="en-GB"/>
        </w:rPr>
        <w:t>GrommetRole</w:t>
      </w:r>
      <w:bookmarkEnd w:id="1460"/>
    </w:p>
    <w:p w14:paraId="3DC15D93" w14:textId="77777777" w:rsidR="000234BB" w:rsidRDefault="000234BB" w:rsidP="000234BB">
      <w:r>
        <w:rPr>
          <w:sz w:val="18"/>
          <w:szCs w:val="18"/>
        </w:rPr>
        <w:t>A GrommetRole defines the instance specific properties and relationships of a grommet.</w:t>
      </w:r>
    </w:p>
    <w:p w14:paraId="3E2FA3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308BC0" w14:textId="77777777" w:rsidTr="00725808">
        <w:tc>
          <w:tcPr>
            <w:tcW w:w="2013" w:type="dxa"/>
            <w:tcMar>
              <w:top w:w="28" w:type="dxa"/>
              <w:left w:w="28" w:type="dxa"/>
              <w:bottom w:w="28" w:type="dxa"/>
              <w:right w:w="28" w:type="dxa"/>
            </w:tcMar>
          </w:tcPr>
          <w:p w14:paraId="4494AA5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581BD6" w14:textId="1B6B97D4"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216479C9" w14:textId="77777777" w:rsidTr="00725808">
        <w:tc>
          <w:tcPr>
            <w:tcW w:w="2013" w:type="dxa"/>
            <w:tcMar>
              <w:top w:w="28" w:type="dxa"/>
              <w:left w:w="28" w:type="dxa"/>
              <w:bottom w:w="28" w:type="dxa"/>
              <w:right w:w="28" w:type="dxa"/>
            </w:tcMar>
          </w:tcPr>
          <w:p w14:paraId="5A6E28A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198732" w14:textId="77777777" w:rsidR="000234BB" w:rsidRDefault="000234BB" w:rsidP="00725808"/>
        </w:tc>
      </w:tr>
      <w:tr w:rsidR="000234BB" w:rsidRPr="008359F5" w14:paraId="7AEE3042" w14:textId="77777777" w:rsidTr="00725808">
        <w:tc>
          <w:tcPr>
            <w:tcW w:w="2013" w:type="dxa"/>
            <w:tcMar>
              <w:top w:w="28" w:type="dxa"/>
              <w:left w:w="28" w:type="dxa"/>
              <w:bottom w:w="28" w:type="dxa"/>
              <w:right w:w="28" w:type="dxa"/>
            </w:tcMar>
          </w:tcPr>
          <w:p w14:paraId="26A0C7B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1AC46D" w14:textId="77777777" w:rsidR="000234BB" w:rsidRPr="000437C1" w:rsidRDefault="000234BB" w:rsidP="00725808">
            <w:pPr>
              <w:pStyle w:val="SmallStandard"/>
            </w:pPr>
            <w:r>
              <w:t>false</w:t>
            </w:r>
          </w:p>
        </w:tc>
      </w:tr>
    </w:tbl>
    <w:p w14:paraId="1EBE49B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9945206" w14:textId="77777777" w:rsidTr="00725808">
        <w:tc>
          <w:tcPr>
            <w:tcW w:w="3856" w:type="dxa"/>
            <w:gridSpan w:val="3"/>
          </w:tcPr>
          <w:p w14:paraId="051DD81B" w14:textId="77777777" w:rsidR="000234BB" w:rsidRDefault="000234BB" w:rsidP="00725808">
            <w:pPr>
              <w:jc w:val="center"/>
              <w:rPr>
                <w:b/>
                <w:sz w:val="16"/>
                <w:szCs w:val="16"/>
                <w:lang w:val="en-GB"/>
              </w:rPr>
            </w:pPr>
            <w:r>
              <w:rPr>
                <w:b/>
                <w:sz w:val="16"/>
                <w:szCs w:val="16"/>
                <w:lang w:val="en-GB"/>
              </w:rPr>
              <w:t>Other End</w:t>
            </w:r>
          </w:p>
        </w:tc>
        <w:tc>
          <w:tcPr>
            <w:tcW w:w="708" w:type="dxa"/>
          </w:tcPr>
          <w:p w14:paraId="64F83E4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279112B" w14:textId="77777777" w:rsidR="000234BB" w:rsidRDefault="000234BB" w:rsidP="00725808">
            <w:pPr>
              <w:jc w:val="center"/>
              <w:rPr>
                <w:b/>
                <w:sz w:val="16"/>
                <w:szCs w:val="16"/>
                <w:lang w:val="en-GB"/>
              </w:rPr>
            </w:pPr>
            <w:r>
              <w:rPr>
                <w:b/>
                <w:sz w:val="16"/>
                <w:szCs w:val="16"/>
                <w:lang w:val="en-GB"/>
              </w:rPr>
              <w:t>General</w:t>
            </w:r>
          </w:p>
        </w:tc>
      </w:tr>
      <w:tr w:rsidR="000234BB" w:rsidRPr="00720F6F" w14:paraId="7AE0F388" w14:textId="77777777" w:rsidTr="00725808">
        <w:tc>
          <w:tcPr>
            <w:tcW w:w="1573" w:type="dxa"/>
          </w:tcPr>
          <w:p w14:paraId="6A1B7AE2" w14:textId="77777777" w:rsidR="000234BB" w:rsidRDefault="000234BB" w:rsidP="00725808">
            <w:pPr>
              <w:rPr>
                <w:b/>
                <w:sz w:val="16"/>
                <w:szCs w:val="16"/>
                <w:lang w:val="en-GB"/>
              </w:rPr>
            </w:pPr>
            <w:r>
              <w:rPr>
                <w:b/>
                <w:sz w:val="16"/>
                <w:szCs w:val="16"/>
                <w:lang w:val="en-GB"/>
              </w:rPr>
              <w:t>Type</w:t>
            </w:r>
          </w:p>
        </w:tc>
        <w:tc>
          <w:tcPr>
            <w:tcW w:w="1574" w:type="dxa"/>
          </w:tcPr>
          <w:p w14:paraId="3B460D9D" w14:textId="77777777" w:rsidR="000234BB" w:rsidRDefault="000234BB" w:rsidP="00725808">
            <w:pPr>
              <w:rPr>
                <w:b/>
                <w:sz w:val="16"/>
                <w:szCs w:val="16"/>
                <w:lang w:val="en-GB"/>
              </w:rPr>
            </w:pPr>
            <w:r>
              <w:rPr>
                <w:b/>
                <w:sz w:val="16"/>
                <w:szCs w:val="16"/>
                <w:lang w:val="en-GB"/>
              </w:rPr>
              <w:t>Role</w:t>
            </w:r>
          </w:p>
        </w:tc>
        <w:tc>
          <w:tcPr>
            <w:tcW w:w="708" w:type="dxa"/>
          </w:tcPr>
          <w:p w14:paraId="09850DE4" w14:textId="77777777" w:rsidR="000234BB" w:rsidRDefault="000234BB" w:rsidP="00725808">
            <w:pPr>
              <w:rPr>
                <w:b/>
                <w:sz w:val="16"/>
                <w:szCs w:val="16"/>
                <w:lang w:val="en-GB"/>
              </w:rPr>
            </w:pPr>
            <w:r>
              <w:rPr>
                <w:b/>
                <w:sz w:val="16"/>
                <w:szCs w:val="16"/>
                <w:lang w:val="en-GB"/>
              </w:rPr>
              <w:t>Mult</w:t>
            </w:r>
          </w:p>
        </w:tc>
        <w:tc>
          <w:tcPr>
            <w:tcW w:w="709" w:type="dxa"/>
          </w:tcPr>
          <w:p w14:paraId="50728CBD" w14:textId="77777777" w:rsidR="000234BB" w:rsidRDefault="000234BB" w:rsidP="00725808">
            <w:pPr>
              <w:rPr>
                <w:b/>
                <w:sz w:val="16"/>
                <w:szCs w:val="16"/>
                <w:lang w:val="en-GB"/>
              </w:rPr>
            </w:pPr>
            <w:r>
              <w:rPr>
                <w:b/>
                <w:sz w:val="16"/>
                <w:szCs w:val="16"/>
                <w:lang w:val="en-GB"/>
              </w:rPr>
              <w:t>Mult</w:t>
            </w:r>
          </w:p>
        </w:tc>
        <w:tc>
          <w:tcPr>
            <w:tcW w:w="567" w:type="dxa"/>
          </w:tcPr>
          <w:p w14:paraId="558E0F3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5EB9C88" w14:textId="77777777" w:rsidR="000234BB" w:rsidRPr="008359F5" w:rsidRDefault="000234BB" w:rsidP="00725808">
            <w:pPr>
              <w:rPr>
                <w:b/>
                <w:sz w:val="16"/>
                <w:szCs w:val="16"/>
                <w:lang w:val="en-GB"/>
              </w:rPr>
            </w:pPr>
            <w:r>
              <w:rPr>
                <w:b/>
                <w:sz w:val="16"/>
                <w:szCs w:val="16"/>
                <w:lang w:val="en-GB"/>
              </w:rPr>
              <w:t>Comment</w:t>
            </w:r>
          </w:p>
        </w:tc>
      </w:tr>
      <w:tr w:rsidR="000234BB" w:rsidRPr="00CC6307" w14:paraId="3316E3C7" w14:textId="77777777" w:rsidTr="00725808">
        <w:tc>
          <w:tcPr>
            <w:tcW w:w="1573" w:type="dxa"/>
          </w:tcPr>
          <w:p w14:paraId="22EB985A" w14:textId="77777777" w:rsidR="000234BB" w:rsidRPr="00634625" w:rsidRDefault="000234BB" w:rsidP="00725808">
            <w:pPr>
              <w:pStyle w:val="SmallStandard"/>
            </w:pPr>
            <w:r>
              <w:t>GrommetSpecification</w:t>
            </w:r>
          </w:p>
        </w:tc>
        <w:tc>
          <w:tcPr>
            <w:tcW w:w="1574" w:type="dxa"/>
          </w:tcPr>
          <w:p w14:paraId="4340768F" w14:textId="77777777" w:rsidR="000234BB" w:rsidRPr="00132C43" w:rsidRDefault="000234BB" w:rsidP="00725808">
            <w:pPr>
              <w:pStyle w:val="SmallStandard"/>
            </w:pPr>
            <w:r>
              <w:t>grommetSpecification</w:t>
            </w:r>
          </w:p>
        </w:tc>
        <w:tc>
          <w:tcPr>
            <w:tcW w:w="708" w:type="dxa"/>
          </w:tcPr>
          <w:p w14:paraId="1B1118D4" w14:textId="77777777" w:rsidR="000234BB" w:rsidRPr="00D331EF" w:rsidRDefault="000234BB" w:rsidP="00725808">
            <w:pPr>
              <w:pStyle w:val="SmallStandard"/>
            </w:pPr>
            <w:r w:rsidRPr="00574783">
              <w:t>1</w:t>
            </w:r>
          </w:p>
        </w:tc>
        <w:tc>
          <w:tcPr>
            <w:tcW w:w="709" w:type="dxa"/>
          </w:tcPr>
          <w:p w14:paraId="79F23E6D" w14:textId="77777777" w:rsidR="000234BB" w:rsidRPr="00D331EF" w:rsidRDefault="000234BB" w:rsidP="00725808">
            <w:pPr>
              <w:pStyle w:val="SmallStandard"/>
            </w:pPr>
            <w:r w:rsidRPr="00207506">
              <w:t>0..*</w:t>
            </w:r>
          </w:p>
        </w:tc>
        <w:tc>
          <w:tcPr>
            <w:tcW w:w="567" w:type="dxa"/>
          </w:tcPr>
          <w:p w14:paraId="5D51CB64" w14:textId="77777777" w:rsidR="000234BB" w:rsidRPr="00D331EF" w:rsidRDefault="000234BB" w:rsidP="00725808">
            <w:pPr>
              <w:pStyle w:val="SmallStandard"/>
            </w:pPr>
            <w:r>
              <w:t>N</w:t>
            </w:r>
          </w:p>
        </w:tc>
        <w:tc>
          <w:tcPr>
            <w:tcW w:w="3969" w:type="dxa"/>
          </w:tcPr>
          <w:p w14:paraId="25F49578" w14:textId="77777777" w:rsidR="000234BB" w:rsidRDefault="000234BB" w:rsidP="00725808">
            <w:pPr>
              <w:jc w:val="left"/>
            </w:pPr>
            <w:r>
              <w:rPr>
                <w:sz w:val="16"/>
                <w:szCs w:val="16"/>
              </w:rPr>
              <w:t xml:space="preserve">References the </w:t>
            </w:r>
            <w:r>
              <w:rPr>
                <w:i/>
                <w:iCs/>
                <w:sz w:val="16"/>
                <w:szCs w:val="16"/>
              </w:rPr>
              <w:t>GrommetSpecification</w:t>
            </w:r>
            <w:r>
              <w:rPr>
                <w:sz w:val="16"/>
                <w:szCs w:val="16"/>
              </w:rPr>
              <w:t xml:space="preserve"> that is instanced by this </w:t>
            </w:r>
            <w:r>
              <w:rPr>
                <w:i/>
                <w:iCs/>
                <w:sz w:val="16"/>
                <w:szCs w:val="16"/>
              </w:rPr>
              <w:t>GrommetRole.</w:t>
            </w:r>
          </w:p>
        </w:tc>
      </w:tr>
      <w:tr w:rsidR="000234BB" w:rsidRPr="00CC6307" w14:paraId="1D1F73A9" w14:textId="77777777" w:rsidTr="00725808">
        <w:tc>
          <w:tcPr>
            <w:tcW w:w="1573" w:type="dxa"/>
          </w:tcPr>
          <w:p w14:paraId="102D1234" w14:textId="77777777" w:rsidR="000234BB" w:rsidRPr="00634625" w:rsidRDefault="000234BB" w:rsidP="00725808">
            <w:pPr>
              <w:pStyle w:val="SmallStandard"/>
            </w:pPr>
            <w:r>
              <w:t>CableLeadThroughReference</w:t>
            </w:r>
          </w:p>
        </w:tc>
        <w:tc>
          <w:tcPr>
            <w:tcW w:w="1574" w:type="dxa"/>
          </w:tcPr>
          <w:p w14:paraId="2C1FFE41" w14:textId="77777777" w:rsidR="000234BB" w:rsidRPr="00132C43" w:rsidRDefault="000234BB" w:rsidP="00725808">
            <w:pPr>
              <w:pStyle w:val="SmallStandard"/>
            </w:pPr>
            <w:r>
              <w:t>cableLeadThroughReference</w:t>
            </w:r>
          </w:p>
        </w:tc>
        <w:tc>
          <w:tcPr>
            <w:tcW w:w="708" w:type="dxa"/>
          </w:tcPr>
          <w:p w14:paraId="6269C147" w14:textId="77777777" w:rsidR="000234BB" w:rsidRPr="00D331EF" w:rsidRDefault="000234BB" w:rsidP="00725808">
            <w:pPr>
              <w:pStyle w:val="SmallStandard"/>
            </w:pPr>
            <w:r w:rsidRPr="00574783">
              <w:t>0..*</w:t>
            </w:r>
          </w:p>
        </w:tc>
        <w:tc>
          <w:tcPr>
            <w:tcW w:w="709" w:type="dxa"/>
          </w:tcPr>
          <w:p w14:paraId="0E28AD71" w14:textId="77777777" w:rsidR="000234BB" w:rsidRPr="00D331EF" w:rsidRDefault="000234BB" w:rsidP="00725808">
            <w:pPr>
              <w:pStyle w:val="SmallStandard"/>
            </w:pPr>
            <w:r w:rsidRPr="00207506">
              <w:t>1</w:t>
            </w:r>
          </w:p>
        </w:tc>
        <w:tc>
          <w:tcPr>
            <w:tcW w:w="567" w:type="dxa"/>
          </w:tcPr>
          <w:p w14:paraId="49928A10" w14:textId="77777777" w:rsidR="000234BB" w:rsidRDefault="000234BB" w:rsidP="00725808">
            <w:pPr>
              <w:pStyle w:val="SmallStandard"/>
            </w:pPr>
            <w:r>
              <w:t>Y</w:t>
            </w:r>
          </w:p>
        </w:tc>
        <w:tc>
          <w:tcPr>
            <w:tcW w:w="3969" w:type="dxa"/>
          </w:tcPr>
          <w:p w14:paraId="15C762A1" w14:textId="77777777" w:rsidR="000234BB" w:rsidRDefault="000234BB" w:rsidP="00725808"/>
        </w:tc>
      </w:tr>
    </w:tbl>
    <w:p w14:paraId="5AA4E49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1" w:name="_dea263f6c4c0ff5b1498cded29e5512f"/>
      <w:r>
        <w:rPr>
          <w:lang w:val="en-GB"/>
        </w:rPr>
        <w:t>TapeRole</w:t>
      </w:r>
      <w:bookmarkEnd w:id="1461"/>
    </w:p>
    <w:p w14:paraId="02E1AE80" w14:textId="77777777" w:rsidR="000234BB" w:rsidRDefault="000234BB" w:rsidP="000234BB">
      <w:r>
        <w:t xml:space="preserve">Specific </w:t>
      </w:r>
      <w:r>
        <w:rPr>
          <w:i/>
          <w:iCs/>
        </w:rPr>
        <w:t xml:space="preserve">WireProtectionRole </w:t>
      </w:r>
      <w:r>
        <w:t xml:space="preserve">for instances of </w:t>
      </w:r>
      <w:r>
        <w:rPr>
          <w:i/>
          <w:iCs/>
        </w:rPr>
        <w:t>TapeSpecification.</w:t>
      </w:r>
    </w:p>
    <w:p w14:paraId="26F028D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02BF968" w14:textId="77777777" w:rsidTr="00725808">
        <w:tc>
          <w:tcPr>
            <w:tcW w:w="2013" w:type="dxa"/>
            <w:tcMar>
              <w:top w:w="28" w:type="dxa"/>
              <w:left w:w="28" w:type="dxa"/>
              <w:bottom w:w="28" w:type="dxa"/>
              <w:right w:w="28" w:type="dxa"/>
            </w:tcMar>
          </w:tcPr>
          <w:p w14:paraId="665B666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B741A90" w14:textId="09AC5212" w:rsidR="000234BB" w:rsidRPr="00620BBE" w:rsidRDefault="004714EB" w:rsidP="00725808">
            <w:pPr>
              <w:pStyle w:val="SmallStandard"/>
            </w:pPr>
            <w:hyperlink w:anchor="_75e5778aaa315d4acfa00228e4c8a589" w:history="1">
              <w:r w:rsidR="000234BB" w:rsidRPr="00620BBE">
                <w:rPr>
                  <w:rStyle w:val="Hyperlink"/>
                  <w:rFonts w:eastAsiaTheme="majorEastAsia"/>
                </w:rPr>
                <w:t>WireProtectionRole</w:t>
              </w:r>
            </w:hyperlink>
          </w:p>
        </w:tc>
      </w:tr>
      <w:tr w:rsidR="000234BB" w:rsidRPr="008359F5" w14:paraId="59C1A8B2" w14:textId="77777777" w:rsidTr="00725808">
        <w:tc>
          <w:tcPr>
            <w:tcW w:w="2013" w:type="dxa"/>
            <w:tcMar>
              <w:top w:w="28" w:type="dxa"/>
              <w:left w:w="28" w:type="dxa"/>
              <w:bottom w:w="28" w:type="dxa"/>
              <w:right w:w="28" w:type="dxa"/>
            </w:tcMar>
          </w:tcPr>
          <w:p w14:paraId="020BBE4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8EBBA7" w14:textId="77777777" w:rsidR="000234BB" w:rsidRDefault="000234BB" w:rsidP="00725808"/>
        </w:tc>
      </w:tr>
      <w:tr w:rsidR="000234BB" w:rsidRPr="008359F5" w14:paraId="33408CB1" w14:textId="77777777" w:rsidTr="00725808">
        <w:tc>
          <w:tcPr>
            <w:tcW w:w="2013" w:type="dxa"/>
            <w:tcMar>
              <w:top w:w="28" w:type="dxa"/>
              <w:left w:w="28" w:type="dxa"/>
              <w:bottom w:w="28" w:type="dxa"/>
              <w:right w:w="28" w:type="dxa"/>
            </w:tcMar>
          </w:tcPr>
          <w:p w14:paraId="757199E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29A8E1" w14:textId="77777777" w:rsidR="000234BB" w:rsidRPr="000437C1" w:rsidRDefault="000234BB" w:rsidP="00725808">
            <w:pPr>
              <w:pStyle w:val="SmallStandard"/>
            </w:pPr>
            <w:r>
              <w:t>false</w:t>
            </w:r>
          </w:p>
        </w:tc>
      </w:tr>
    </w:tbl>
    <w:p w14:paraId="4E622AA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1DD2D22" w14:textId="77777777" w:rsidTr="00725808">
        <w:tc>
          <w:tcPr>
            <w:tcW w:w="2013" w:type="dxa"/>
            <w:tcMar>
              <w:top w:w="28" w:type="dxa"/>
              <w:left w:w="28" w:type="dxa"/>
              <w:bottom w:w="28" w:type="dxa"/>
              <w:right w:w="28" w:type="dxa"/>
            </w:tcMar>
          </w:tcPr>
          <w:p w14:paraId="270C40E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21F89E"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E4B890F"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2D5DF1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5A81F2D" w14:textId="77777777" w:rsidTr="00725808">
        <w:tc>
          <w:tcPr>
            <w:tcW w:w="2013" w:type="dxa"/>
            <w:tcMar>
              <w:top w:w="28" w:type="dxa"/>
              <w:left w:w="28" w:type="dxa"/>
              <w:bottom w:w="28" w:type="dxa"/>
              <w:right w:w="28" w:type="dxa"/>
            </w:tcMar>
          </w:tcPr>
          <w:p w14:paraId="0D1943C7" w14:textId="77777777" w:rsidR="000234BB" w:rsidRPr="00620BBE" w:rsidRDefault="000234BB" w:rsidP="00725808">
            <w:pPr>
              <w:pStyle w:val="SmallStandard"/>
            </w:pPr>
            <w:r w:rsidRPr="00620BBE">
              <w:t>tapeOverlap</w:t>
            </w:r>
          </w:p>
        </w:tc>
        <w:tc>
          <w:tcPr>
            <w:tcW w:w="1559" w:type="dxa"/>
            <w:tcMar>
              <w:top w:w="28" w:type="dxa"/>
              <w:left w:w="28" w:type="dxa"/>
              <w:bottom w:w="28" w:type="dxa"/>
              <w:right w:w="28" w:type="dxa"/>
            </w:tcMar>
          </w:tcPr>
          <w:p w14:paraId="1D49D547"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487D02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949F77B" w14:textId="77777777" w:rsidR="000234BB" w:rsidRDefault="000234BB" w:rsidP="00725808">
            <w:pPr>
              <w:jc w:val="left"/>
            </w:pPr>
            <w:r>
              <w:rPr>
                <w:sz w:val="16"/>
                <w:szCs w:val="16"/>
              </w:rPr>
              <w:t>Specifies the amount of overlap two rounds of taping around a segment have, as an absolute value. A negative value means, that there is a gap between two rounds.</w:t>
            </w:r>
          </w:p>
        </w:tc>
      </w:tr>
      <w:tr w:rsidR="000234BB" w:rsidRPr="006675E2" w14:paraId="419F3954" w14:textId="77777777" w:rsidTr="00725808">
        <w:tc>
          <w:tcPr>
            <w:tcW w:w="2013" w:type="dxa"/>
            <w:tcMar>
              <w:top w:w="28" w:type="dxa"/>
              <w:left w:w="28" w:type="dxa"/>
              <w:bottom w:w="28" w:type="dxa"/>
              <w:right w:w="28" w:type="dxa"/>
            </w:tcMar>
          </w:tcPr>
          <w:p w14:paraId="1DC0ADA2" w14:textId="77777777" w:rsidR="000234BB" w:rsidRPr="00620BBE" w:rsidRDefault="000234BB" w:rsidP="00725808">
            <w:pPr>
              <w:pStyle w:val="SmallStandard"/>
            </w:pPr>
            <w:r w:rsidRPr="00620BBE">
              <w:t>tapeOverlapRelative</w:t>
            </w:r>
          </w:p>
        </w:tc>
        <w:tc>
          <w:tcPr>
            <w:tcW w:w="1559" w:type="dxa"/>
            <w:tcMar>
              <w:top w:w="28" w:type="dxa"/>
              <w:left w:w="28" w:type="dxa"/>
              <w:bottom w:w="28" w:type="dxa"/>
              <w:right w:w="28" w:type="dxa"/>
            </w:tcMar>
          </w:tcPr>
          <w:p w14:paraId="03D1E0BE"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25A7980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9808842" w14:textId="77777777" w:rsidR="000234BB" w:rsidRDefault="000234BB" w:rsidP="00725808">
            <w:pPr>
              <w:jc w:val="left"/>
            </w:pPr>
            <w:r>
              <w:rPr>
                <w:sz w:val="16"/>
                <w:szCs w:val="16"/>
              </w:rPr>
              <w:t>Specifies the amount of overlap two rounds of taping around a segment have, as a relative value. A negative value means, that there is a gap between two rounds. Values are defined as a factor, not as a percentage. Values can be between 1.0 and negative "infinity".</w:t>
            </w:r>
          </w:p>
          <w:p w14:paraId="42F81089" w14:textId="77777777" w:rsidR="000234BB" w:rsidRDefault="000234BB" w:rsidP="00725808">
            <w:pPr>
              <w:jc w:val="left"/>
            </w:pPr>
            <w:r>
              <w:rPr>
                <w:b/>
                <w:bCs/>
                <w:sz w:val="16"/>
                <w:szCs w:val="16"/>
              </w:rPr>
              <w:t>Examples:</w:t>
            </w:r>
            <w:r>
              <w:rPr>
                <w:sz w:val="16"/>
                <w:szCs w:val="16"/>
              </w:rPr>
              <w:t xml:space="preserve"> An overlap of 1.0 defines that the second round is placed exactly on top of the first one. An overlap of 0.5 specifies that one half of the second round is on top of the first round (50% overlapping), a value of 0 specifies, that there is no overlap, but also no gap. A value of -2.0 specifies that there is a gap twice the width of the tape between two rounds.</w:t>
            </w:r>
          </w:p>
        </w:tc>
      </w:tr>
      <w:tr w:rsidR="000234BB" w:rsidRPr="006675E2" w14:paraId="7B585DC9" w14:textId="77777777" w:rsidTr="00725808">
        <w:tc>
          <w:tcPr>
            <w:tcW w:w="2013" w:type="dxa"/>
            <w:tcMar>
              <w:top w:w="28" w:type="dxa"/>
              <w:left w:w="28" w:type="dxa"/>
              <w:bottom w:w="28" w:type="dxa"/>
              <w:right w:w="28" w:type="dxa"/>
            </w:tcMar>
          </w:tcPr>
          <w:p w14:paraId="14671207" w14:textId="77777777" w:rsidR="000234BB" w:rsidRPr="00620BBE" w:rsidRDefault="000234BB" w:rsidP="00725808">
            <w:pPr>
              <w:pStyle w:val="SmallStandard"/>
            </w:pPr>
            <w:r w:rsidRPr="00620BBE">
              <w:t>tapingDirection</w:t>
            </w:r>
          </w:p>
        </w:tc>
        <w:tc>
          <w:tcPr>
            <w:tcW w:w="1559" w:type="dxa"/>
            <w:tcMar>
              <w:top w:w="28" w:type="dxa"/>
              <w:left w:w="28" w:type="dxa"/>
              <w:bottom w:w="28" w:type="dxa"/>
              <w:right w:w="28" w:type="dxa"/>
            </w:tcMar>
          </w:tcPr>
          <w:p w14:paraId="512B4719" w14:textId="77777777" w:rsidR="000234BB" w:rsidRPr="008359F5" w:rsidRDefault="000234BB" w:rsidP="00725808">
            <w:pPr>
              <w:pStyle w:val="SmallStandard"/>
            </w:pPr>
            <w:r w:rsidRPr="00D21799">
              <w:t>TapingDirection</w:t>
            </w:r>
          </w:p>
        </w:tc>
        <w:tc>
          <w:tcPr>
            <w:tcW w:w="709" w:type="dxa"/>
            <w:tcMar>
              <w:top w:w="28" w:type="dxa"/>
              <w:left w:w="28" w:type="dxa"/>
              <w:bottom w:w="28" w:type="dxa"/>
              <w:right w:w="28" w:type="dxa"/>
            </w:tcMar>
          </w:tcPr>
          <w:p w14:paraId="04535889"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C783A11" w14:textId="77777777" w:rsidR="000234BB" w:rsidRDefault="000234BB" w:rsidP="00725808">
            <w:pPr>
              <w:jc w:val="left"/>
            </w:pPr>
            <w:r>
              <w:rPr>
                <w:sz w:val="16"/>
                <w:szCs w:val="16"/>
              </w:rPr>
              <w:t>Specifies the direction of the taping.</w:t>
            </w:r>
          </w:p>
        </w:tc>
      </w:tr>
      <w:tr w:rsidR="000234BB" w:rsidRPr="006675E2" w14:paraId="214E8788" w14:textId="77777777" w:rsidTr="00725808">
        <w:tc>
          <w:tcPr>
            <w:tcW w:w="2013" w:type="dxa"/>
            <w:tcMar>
              <w:top w:w="28" w:type="dxa"/>
              <w:left w:w="28" w:type="dxa"/>
              <w:bottom w:w="28" w:type="dxa"/>
              <w:right w:w="28" w:type="dxa"/>
            </w:tcMar>
          </w:tcPr>
          <w:p w14:paraId="0812F065" w14:textId="77777777" w:rsidR="000234BB" w:rsidRPr="00620BBE" w:rsidRDefault="000234BB" w:rsidP="00725808">
            <w:pPr>
              <w:pStyle w:val="SmallStandard"/>
            </w:pPr>
            <w:r w:rsidRPr="00620BBE">
              <w:t>gradient</w:t>
            </w:r>
          </w:p>
        </w:tc>
        <w:tc>
          <w:tcPr>
            <w:tcW w:w="1559" w:type="dxa"/>
            <w:tcMar>
              <w:top w:w="28" w:type="dxa"/>
              <w:left w:w="28" w:type="dxa"/>
              <w:bottom w:w="28" w:type="dxa"/>
              <w:right w:w="28" w:type="dxa"/>
            </w:tcMar>
          </w:tcPr>
          <w:p w14:paraId="599CF648" w14:textId="77777777" w:rsidR="000234BB" w:rsidRPr="008359F5" w:rsidRDefault="000234BB" w:rsidP="00725808">
            <w:pPr>
              <w:pStyle w:val="SmallStandard"/>
            </w:pPr>
            <w:r w:rsidRPr="00D21799">
              <w:t>ValueWithUnit</w:t>
            </w:r>
          </w:p>
        </w:tc>
        <w:tc>
          <w:tcPr>
            <w:tcW w:w="709" w:type="dxa"/>
            <w:tcMar>
              <w:top w:w="28" w:type="dxa"/>
              <w:left w:w="28" w:type="dxa"/>
              <w:bottom w:w="28" w:type="dxa"/>
              <w:right w:w="28" w:type="dxa"/>
            </w:tcMar>
          </w:tcPr>
          <w:p w14:paraId="75A10CB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E7172D1" w14:textId="77777777" w:rsidR="000234BB" w:rsidRDefault="000234BB" w:rsidP="00725808">
            <w:pPr>
              <w:jc w:val="left"/>
            </w:pPr>
            <w:r>
              <w:rPr>
                <w:sz w:val="16"/>
                <w:szCs w:val="16"/>
              </w:rPr>
              <w:t>Specifies the gradient of the taping.</w:t>
            </w:r>
          </w:p>
        </w:tc>
      </w:tr>
      <w:tr w:rsidR="000234BB" w:rsidRPr="006675E2" w14:paraId="3C6AE33C" w14:textId="77777777" w:rsidTr="00725808">
        <w:tc>
          <w:tcPr>
            <w:tcW w:w="2013" w:type="dxa"/>
            <w:tcMar>
              <w:top w:w="28" w:type="dxa"/>
              <w:left w:w="28" w:type="dxa"/>
              <w:bottom w:w="28" w:type="dxa"/>
              <w:right w:w="28" w:type="dxa"/>
            </w:tcMar>
          </w:tcPr>
          <w:p w14:paraId="5CB22A72" w14:textId="77777777" w:rsidR="000234BB" w:rsidRPr="00620BBE" w:rsidRDefault="000234BB" w:rsidP="00725808">
            <w:pPr>
              <w:pStyle w:val="SmallStandard"/>
            </w:pPr>
            <w:r w:rsidRPr="00620BBE">
              <w:t>windingType</w:t>
            </w:r>
          </w:p>
        </w:tc>
        <w:tc>
          <w:tcPr>
            <w:tcW w:w="1559" w:type="dxa"/>
            <w:tcMar>
              <w:top w:w="28" w:type="dxa"/>
              <w:left w:w="28" w:type="dxa"/>
              <w:bottom w:w="28" w:type="dxa"/>
              <w:right w:w="28" w:type="dxa"/>
            </w:tcMar>
          </w:tcPr>
          <w:p w14:paraId="3A13408A" w14:textId="77777777" w:rsidR="000234BB" w:rsidRPr="008359F5" w:rsidRDefault="000234BB" w:rsidP="00725808">
            <w:pPr>
              <w:pStyle w:val="SmallStandard"/>
            </w:pPr>
            <w:r w:rsidRPr="00D21799">
              <w:t>WindingType</w:t>
            </w:r>
          </w:p>
        </w:tc>
        <w:tc>
          <w:tcPr>
            <w:tcW w:w="709" w:type="dxa"/>
            <w:tcMar>
              <w:top w:w="28" w:type="dxa"/>
              <w:left w:w="28" w:type="dxa"/>
              <w:bottom w:w="28" w:type="dxa"/>
              <w:right w:w="28" w:type="dxa"/>
            </w:tcMar>
          </w:tcPr>
          <w:p w14:paraId="0F9FC1E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EDE979A" w14:textId="77777777" w:rsidR="000234BB" w:rsidRDefault="000234BB" w:rsidP="00725808">
            <w:pPr>
              <w:jc w:val="left"/>
            </w:pPr>
            <w:r>
              <w:rPr>
                <w:sz w:val="16"/>
                <w:szCs w:val="16"/>
              </w:rPr>
              <w:t xml:space="preserve">Defines the type of the tape's winding (see </w:t>
            </w:r>
            <w:r>
              <w:rPr>
                <w:i/>
                <w:iCs/>
                <w:sz w:val="16"/>
                <w:szCs w:val="16"/>
              </w:rPr>
              <w:t>WindingType</w:t>
            </w:r>
            <w:r>
              <w:rPr>
                <w:sz w:val="16"/>
                <w:szCs w:val="16"/>
              </w:rPr>
              <w:t>).</w:t>
            </w:r>
          </w:p>
        </w:tc>
      </w:tr>
      <w:tr w:rsidR="000234BB" w:rsidRPr="006675E2" w14:paraId="6AD888D7" w14:textId="77777777" w:rsidTr="00725808">
        <w:tc>
          <w:tcPr>
            <w:tcW w:w="2013" w:type="dxa"/>
            <w:tcMar>
              <w:top w:w="28" w:type="dxa"/>
              <w:left w:w="28" w:type="dxa"/>
              <w:bottom w:w="28" w:type="dxa"/>
              <w:right w:w="28" w:type="dxa"/>
            </w:tcMar>
          </w:tcPr>
          <w:p w14:paraId="6B9C4B09" w14:textId="77777777" w:rsidR="000234BB" w:rsidRPr="00620BBE" w:rsidRDefault="000234BB" w:rsidP="00725808">
            <w:pPr>
              <w:pStyle w:val="SmallStandard"/>
            </w:pPr>
            <w:r w:rsidRPr="00620BBE">
              <w:t>windingFirmness</w:t>
            </w:r>
          </w:p>
        </w:tc>
        <w:tc>
          <w:tcPr>
            <w:tcW w:w="1559" w:type="dxa"/>
            <w:tcMar>
              <w:top w:w="28" w:type="dxa"/>
              <w:left w:w="28" w:type="dxa"/>
              <w:bottom w:w="28" w:type="dxa"/>
              <w:right w:w="28" w:type="dxa"/>
            </w:tcMar>
          </w:tcPr>
          <w:p w14:paraId="65F79B18" w14:textId="77777777" w:rsidR="000234BB" w:rsidRPr="008359F5" w:rsidRDefault="000234BB" w:rsidP="00725808">
            <w:pPr>
              <w:pStyle w:val="SmallStandard"/>
            </w:pPr>
            <w:r w:rsidRPr="00D21799">
              <w:t>WindingFirmness</w:t>
            </w:r>
          </w:p>
        </w:tc>
        <w:tc>
          <w:tcPr>
            <w:tcW w:w="709" w:type="dxa"/>
            <w:tcMar>
              <w:top w:w="28" w:type="dxa"/>
              <w:left w:w="28" w:type="dxa"/>
              <w:bottom w:w="28" w:type="dxa"/>
              <w:right w:w="28" w:type="dxa"/>
            </w:tcMar>
          </w:tcPr>
          <w:p w14:paraId="6705C74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3B9D2CA" w14:textId="77777777" w:rsidR="000234BB" w:rsidRDefault="000234BB" w:rsidP="00725808">
            <w:pPr>
              <w:jc w:val="left"/>
            </w:pPr>
            <w:r>
              <w:rPr>
                <w:sz w:val="16"/>
                <w:szCs w:val="16"/>
              </w:rPr>
              <w:t>Defines the firmness of the tape's winding (see WindingFirmness).</w:t>
            </w:r>
          </w:p>
        </w:tc>
      </w:tr>
    </w:tbl>
    <w:p w14:paraId="10068AC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2" w:name="_75e5778aaa315d4acfa00228e4c8a589"/>
      <w:r>
        <w:rPr>
          <w:lang w:val="en-GB"/>
        </w:rPr>
        <w:t>WireProtectionRole</w:t>
      </w:r>
      <w:bookmarkEnd w:id="1462"/>
    </w:p>
    <w:p w14:paraId="6607CD7C" w14:textId="77777777" w:rsidR="000234BB" w:rsidRDefault="000234BB" w:rsidP="000234BB">
      <w:r>
        <w:rPr>
          <w:sz w:val="18"/>
          <w:szCs w:val="18"/>
        </w:rPr>
        <w:t xml:space="preserve">A WireProtectionRole defines the instance specific properties and relationships of a wire protection. This is a general-purpose role for instances of all types of </w:t>
      </w:r>
      <w:r>
        <w:rPr>
          <w:i/>
          <w:iCs/>
          <w:sz w:val="18"/>
          <w:szCs w:val="18"/>
        </w:rPr>
        <w:t>WireProtectionSpecifications</w:t>
      </w:r>
      <w:r>
        <w:rPr>
          <w:sz w:val="18"/>
          <w:szCs w:val="18"/>
        </w:rPr>
        <w:t xml:space="preserve"> that do not have specific instance attributes. For </w:t>
      </w:r>
      <w:r>
        <w:rPr>
          <w:i/>
          <w:iCs/>
          <w:sz w:val="18"/>
          <w:szCs w:val="18"/>
        </w:rPr>
        <w:t>TapeSpecifications</w:t>
      </w:r>
      <w:r>
        <w:rPr>
          <w:sz w:val="18"/>
          <w:szCs w:val="18"/>
        </w:rPr>
        <w:t xml:space="preserve"> the more specific </w:t>
      </w:r>
      <w:r>
        <w:rPr>
          <w:i/>
          <w:iCs/>
          <w:sz w:val="18"/>
          <w:szCs w:val="18"/>
        </w:rPr>
        <w:t>TapeRole</w:t>
      </w:r>
      <w:r>
        <w:rPr>
          <w:sz w:val="18"/>
          <w:szCs w:val="18"/>
        </w:rPr>
        <w:t xml:space="preserve"> shall be used.</w:t>
      </w:r>
    </w:p>
    <w:p w14:paraId="5463074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B455FFE" w14:textId="77777777" w:rsidTr="00725808">
        <w:tc>
          <w:tcPr>
            <w:tcW w:w="2013" w:type="dxa"/>
            <w:tcMar>
              <w:top w:w="28" w:type="dxa"/>
              <w:left w:w="28" w:type="dxa"/>
              <w:bottom w:w="28" w:type="dxa"/>
              <w:right w:w="28" w:type="dxa"/>
            </w:tcMar>
          </w:tcPr>
          <w:p w14:paraId="761B2AF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B4B854C" w14:textId="32D53CE7"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15CF5DE0" w14:textId="77777777" w:rsidTr="00725808">
        <w:tc>
          <w:tcPr>
            <w:tcW w:w="2013" w:type="dxa"/>
            <w:tcMar>
              <w:top w:w="28" w:type="dxa"/>
              <w:left w:w="28" w:type="dxa"/>
              <w:bottom w:w="28" w:type="dxa"/>
              <w:right w:w="28" w:type="dxa"/>
            </w:tcMar>
          </w:tcPr>
          <w:p w14:paraId="5F8073A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E0D81B" w14:textId="77777777" w:rsidR="000234BB" w:rsidRDefault="000234BB" w:rsidP="00725808"/>
        </w:tc>
      </w:tr>
      <w:tr w:rsidR="000234BB" w:rsidRPr="008359F5" w14:paraId="461AB073" w14:textId="77777777" w:rsidTr="00725808">
        <w:tc>
          <w:tcPr>
            <w:tcW w:w="2013" w:type="dxa"/>
            <w:tcMar>
              <w:top w:w="28" w:type="dxa"/>
              <w:left w:w="28" w:type="dxa"/>
              <w:bottom w:w="28" w:type="dxa"/>
              <w:right w:w="28" w:type="dxa"/>
            </w:tcMar>
          </w:tcPr>
          <w:p w14:paraId="4F511A9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75DFE1" w14:textId="77777777" w:rsidR="000234BB" w:rsidRPr="000437C1" w:rsidRDefault="000234BB" w:rsidP="00725808">
            <w:pPr>
              <w:pStyle w:val="SmallStandard"/>
            </w:pPr>
            <w:r>
              <w:t>false</w:t>
            </w:r>
          </w:p>
        </w:tc>
      </w:tr>
    </w:tbl>
    <w:p w14:paraId="08F0136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EDBB0F4" w14:textId="77777777" w:rsidTr="00725808">
        <w:tc>
          <w:tcPr>
            <w:tcW w:w="2013" w:type="dxa"/>
            <w:tcMar>
              <w:top w:w="28" w:type="dxa"/>
              <w:left w:w="28" w:type="dxa"/>
              <w:bottom w:w="28" w:type="dxa"/>
              <w:right w:w="28" w:type="dxa"/>
            </w:tcMar>
          </w:tcPr>
          <w:p w14:paraId="7D25384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7ECB7D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F546D1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4E9227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C3238C6" w14:textId="77777777" w:rsidTr="00725808">
        <w:tc>
          <w:tcPr>
            <w:tcW w:w="2013" w:type="dxa"/>
            <w:tcMar>
              <w:top w:w="28" w:type="dxa"/>
              <w:left w:w="28" w:type="dxa"/>
              <w:bottom w:w="28" w:type="dxa"/>
              <w:right w:w="28" w:type="dxa"/>
            </w:tcMar>
          </w:tcPr>
          <w:p w14:paraId="5D20614C" w14:textId="77777777" w:rsidR="000234BB" w:rsidRPr="00620BBE" w:rsidRDefault="000234BB" w:rsidP="00725808">
            <w:pPr>
              <w:pStyle w:val="SmallStandard"/>
            </w:pPr>
            <w:r w:rsidRPr="00620BBE">
              <w:t>protectionLength</w:t>
            </w:r>
          </w:p>
        </w:tc>
        <w:tc>
          <w:tcPr>
            <w:tcW w:w="1559" w:type="dxa"/>
            <w:tcMar>
              <w:top w:w="28" w:type="dxa"/>
              <w:left w:w="28" w:type="dxa"/>
              <w:bottom w:w="28" w:type="dxa"/>
              <w:right w:w="28" w:type="dxa"/>
            </w:tcMar>
          </w:tcPr>
          <w:p w14:paraId="3E418696"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2D50A7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2009A74" w14:textId="77777777" w:rsidR="000234BB" w:rsidRDefault="000234BB" w:rsidP="00725808">
            <w:pPr>
              <w:jc w:val="left"/>
            </w:pPr>
            <w:r>
              <w:rPr>
                <w:sz w:val="16"/>
                <w:szCs w:val="16"/>
              </w:rPr>
              <w:t>Specifies the length of the protection.</w:t>
            </w:r>
          </w:p>
        </w:tc>
      </w:tr>
    </w:tbl>
    <w:p w14:paraId="4DB8B54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D555447" w14:textId="77777777" w:rsidTr="00725808">
        <w:tc>
          <w:tcPr>
            <w:tcW w:w="3856" w:type="dxa"/>
            <w:gridSpan w:val="3"/>
          </w:tcPr>
          <w:p w14:paraId="42106613" w14:textId="77777777" w:rsidR="000234BB" w:rsidRDefault="000234BB" w:rsidP="00725808">
            <w:pPr>
              <w:jc w:val="center"/>
              <w:rPr>
                <w:b/>
                <w:sz w:val="16"/>
                <w:szCs w:val="16"/>
                <w:lang w:val="en-GB"/>
              </w:rPr>
            </w:pPr>
            <w:r>
              <w:rPr>
                <w:b/>
                <w:sz w:val="16"/>
                <w:szCs w:val="16"/>
                <w:lang w:val="en-GB"/>
              </w:rPr>
              <w:t>Other End</w:t>
            </w:r>
          </w:p>
        </w:tc>
        <w:tc>
          <w:tcPr>
            <w:tcW w:w="708" w:type="dxa"/>
          </w:tcPr>
          <w:p w14:paraId="0A28C09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8714AF4" w14:textId="77777777" w:rsidR="000234BB" w:rsidRDefault="000234BB" w:rsidP="00725808">
            <w:pPr>
              <w:jc w:val="center"/>
              <w:rPr>
                <w:b/>
                <w:sz w:val="16"/>
                <w:szCs w:val="16"/>
                <w:lang w:val="en-GB"/>
              </w:rPr>
            </w:pPr>
            <w:r>
              <w:rPr>
                <w:b/>
                <w:sz w:val="16"/>
                <w:szCs w:val="16"/>
                <w:lang w:val="en-GB"/>
              </w:rPr>
              <w:t>General</w:t>
            </w:r>
          </w:p>
        </w:tc>
      </w:tr>
      <w:tr w:rsidR="000234BB" w:rsidRPr="00720F6F" w14:paraId="3367A893" w14:textId="77777777" w:rsidTr="00725808">
        <w:tc>
          <w:tcPr>
            <w:tcW w:w="1573" w:type="dxa"/>
          </w:tcPr>
          <w:p w14:paraId="1D8ECEE8" w14:textId="77777777" w:rsidR="000234BB" w:rsidRDefault="000234BB" w:rsidP="00725808">
            <w:pPr>
              <w:rPr>
                <w:b/>
                <w:sz w:val="16"/>
                <w:szCs w:val="16"/>
                <w:lang w:val="en-GB"/>
              </w:rPr>
            </w:pPr>
            <w:r>
              <w:rPr>
                <w:b/>
                <w:sz w:val="16"/>
                <w:szCs w:val="16"/>
                <w:lang w:val="en-GB"/>
              </w:rPr>
              <w:t>Type</w:t>
            </w:r>
          </w:p>
        </w:tc>
        <w:tc>
          <w:tcPr>
            <w:tcW w:w="1574" w:type="dxa"/>
          </w:tcPr>
          <w:p w14:paraId="0AA46D15" w14:textId="77777777" w:rsidR="000234BB" w:rsidRDefault="000234BB" w:rsidP="00725808">
            <w:pPr>
              <w:rPr>
                <w:b/>
                <w:sz w:val="16"/>
                <w:szCs w:val="16"/>
                <w:lang w:val="en-GB"/>
              </w:rPr>
            </w:pPr>
            <w:r>
              <w:rPr>
                <w:b/>
                <w:sz w:val="16"/>
                <w:szCs w:val="16"/>
                <w:lang w:val="en-GB"/>
              </w:rPr>
              <w:t>Role</w:t>
            </w:r>
          </w:p>
        </w:tc>
        <w:tc>
          <w:tcPr>
            <w:tcW w:w="708" w:type="dxa"/>
          </w:tcPr>
          <w:p w14:paraId="60F96717" w14:textId="77777777" w:rsidR="000234BB" w:rsidRDefault="000234BB" w:rsidP="00725808">
            <w:pPr>
              <w:rPr>
                <w:b/>
                <w:sz w:val="16"/>
                <w:szCs w:val="16"/>
                <w:lang w:val="en-GB"/>
              </w:rPr>
            </w:pPr>
            <w:r>
              <w:rPr>
                <w:b/>
                <w:sz w:val="16"/>
                <w:szCs w:val="16"/>
                <w:lang w:val="en-GB"/>
              </w:rPr>
              <w:t>Mult</w:t>
            </w:r>
          </w:p>
        </w:tc>
        <w:tc>
          <w:tcPr>
            <w:tcW w:w="709" w:type="dxa"/>
          </w:tcPr>
          <w:p w14:paraId="5AF4BA7D" w14:textId="77777777" w:rsidR="000234BB" w:rsidRDefault="000234BB" w:rsidP="00725808">
            <w:pPr>
              <w:rPr>
                <w:b/>
                <w:sz w:val="16"/>
                <w:szCs w:val="16"/>
                <w:lang w:val="en-GB"/>
              </w:rPr>
            </w:pPr>
            <w:r>
              <w:rPr>
                <w:b/>
                <w:sz w:val="16"/>
                <w:szCs w:val="16"/>
                <w:lang w:val="en-GB"/>
              </w:rPr>
              <w:t>Mult</w:t>
            </w:r>
          </w:p>
        </w:tc>
        <w:tc>
          <w:tcPr>
            <w:tcW w:w="567" w:type="dxa"/>
          </w:tcPr>
          <w:p w14:paraId="79A3452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7A08053" w14:textId="77777777" w:rsidR="000234BB" w:rsidRPr="008359F5" w:rsidRDefault="000234BB" w:rsidP="00725808">
            <w:pPr>
              <w:rPr>
                <w:b/>
                <w:sz w:val="16"/>
                <w:szCs w:val="16"/>
                <w:lang w:val="en-GB"/>
              </w:rPr>
            </w:pPr>
            <w:r>
              <w:rPr>
                <w:b/>
                <w:sz w:val="16"/>
                <w:szCs w:val="16"/>
                <w:lang w:val="en-GB"/>
              </w:rPr>
              <w:t>Comment</w:t>
            </w:r>
          </w:p>
        </w:tc>
      </w:tr>
      <w:tr w:rsidR="000234BB" w:rsidRPr="00CC6307" w14:paraId="0079DD8B" w14:textId="77777777" w:rsidTr="00725808">
        <w:tc>
          <w:tcPr>
            <w:tcW w:w="1573" w:type="dxa"/>
          </w:tcPr>
          <w:p w14:paraId="2ABAE0A0" w14:textId="77777777" w:rsidR="000234BB" w:rsidRPr="00634625" w:rsidRDefault="000234BB" w:rsidP="00725808">
            <w:pPr>
              <w:pStyle w:val="SmallStandard"/>
            </w:pPr>
            <w:r>
              <w:lastRenderedPageBreak/>
              <w:t>WireProtectionSpecification</w:t>
            </w:r>
          </w:p>
        </w:tc>
        <w:tc>
          <w:tcPr>
            <w:tcW w:w="1574" w:type="dxa"/>
          </w:tcPr>
          <w:p w14:paraId="5E483011" w14:textId="77777777" w:rsidR="000234BB" w:rsidRPr="00132C43" w:rsidRDefault="000234BB" w:rsidP="00725808">
            <w:pPr>
              <w:pStyle w:val="SmallStandard"/>
            </w:pPr>
            <w:r>
              <w:t>wireProtectionSpecification</w:t>
            </w:r>
          </w:p>
        </w:tc>
        <w:tc>
          <w:tcPr>
            <w:tcW w:w="708" w:type="dxa"/>
          </w:tcPr>
          <w:p w14:paraId="1268E321" w14:textId="77777777" w:rsidR="000234BB" w:rsidRPr="00D331EF" w:rsidRDefault="000234BB" w:rsidP="00725808">
            <w:pPr>
              <w:pStyle w:val="SmallStandard"/>
            </w:pPr>
            <w:r w:rsidRPr="00574783">
              <w:t>1</w:t>
            </w:r>
          </w:p>
        </w:tc>
        <w:tc>
          <w:tcPr>
            <w:tcW w:w="709" w:type="dxa"/>
          </w:tcPr>
          <w:p w14:paraId="5CDE327E" w14:textId="77777777" w:rsidR="000234BB" w:rsidRPr="00D331EF" w:rsidRDefault="000234BB" w:rsidP="00725808">
            <w:pPr>
              <w:pStyle w:val="SmallStandard"/>
            </w:pPr>
            <w:r w:rsidRPr="00207506">
              <w:t>0..*</w:t>
            </w:r>
          </w:p>
        </w:tc>
        <w:tc>
          <w:tcPr>
            <w:tcW w:w="567" w:type="dxa"/>
          </w:tcPr>
          <w:p w14:paraId="5343ECE1" w14:textId="77777777" w:rsidR="000234BB" w:rsidRPr="00D331EF" w:rsidRDefault="000234BB" w:rsidP="00725808">
            <w:pPr>
              <w:pStyle w:val="SmallStandard"/>
            </w:pPr>
            <w:r>
              <w:t>N</w:t>
            </w:r>
          </w:p>
        </w:tc>
        <w:tc>
          <w:tcPr>
            <w:tcW w:w="3969" w:type="dxa"/>
          </w:tcPr>
          <w:p w14:paraId="6FE35D29" w14:textId="77777777" w:rsidR="000234BB" w:rsidRDefault="000234BB" w:rsidP="00725808">
            <w:pPr>
              <w:jc w:val="left"/>
            </w:pPr>
            <w:r>
              <w:rPr>
                <w:sz w:val="16"/>
                <w:szCs w:val="16"/>
              </w:rPr>
              <w:t xml:space="preserve">References the </w:t>
            </w:r>
            <w:r>
              <w:rPr>
                <w:i/>
                <w:iCs/>
                <w:sz w:val="16"/>
                <w:szCs w:val="16"/>
              </w:rPr>
              <w:t>WireProtectionSpecification</w:t>
            </w:r>
            <w:r>
              <w:rPr>
                <w:sz w:val="16"/>
                <w:szCs w:val="16"/>
              </w:rPr>
              <w:t xml:space="preserve"> that is instanced by this </w:t>
            </w:r>
            <w:r>
              <w:rPr>
                <w:i/>
                <w:iCs/>
                <w:sz w:val="16"/>
                <w:szCs w:val="16"/>
              </w:rPr>
              <w:t>WireProtectionRole.</w:t>
            </w:r>
          </w:p>
        </w:tc>
      </w:tr>
    </w:tbl>
    <w:p w14:paraId="5E34C37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63" w:name="_345e0d59defaa876dda9872b584ff271"/>
      <w:r w:rsidRPr="005254F8">
        <w:rPr>
          <w:lang w:val="en-GB"/>
        </w:rPr>
        <w:t>TapingDirection</w:t>
      </w:r>
      <w:bookmarkEnd w:id="1463"/>
    </w:p>
    <w:p w14:paraId="293C4969" w14:textId="77777777" w:rsidR="000234BB" w:rsidRDefault="000234BB" w:rsidP="000234BB">
      <w:r>
        <w:rPr>
          <w:sz w:val="18"/>
          <w:szCs w:val="18"/>
        </w:rPr>
        <w:t>Defines the direction in relation to the start &amp; end-Location of the corresponding placement. If no TapingDirection is defined it is arbitrary.</w:t>
      </w:r>
    </w:p>
    <w:p w14:paraId="08D90C8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0AB2B64" w14:textId="77777777" w:rsidTr="00725808">
        <w:tc>
          <w:tcPr>
            <w:tcW w:w="2013" w:type="dxa"/>
            <w:tcMar>
              <w:top w:w="28" w:type="dxa"/>
              <w:left w:w="28" w:type="dxa"/>
              <w:bottom w:w="28" w:type="dxa"/>
              <w:right w:w="28" w:type="dxa"/>
            </w:tcMar>
          </w:tcPr>
          <w:p w14:paraId="09C2402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C24F3D5" w14:textId="398E44E2"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31AC5C4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B8CF54C" w14:textId="77777777" w:rsidTr="00725808">
        <w:tc>
          <w:tcPr>
            <w:tcW w:w="2013" w:type="dxa"/>
            <w:tcMar>
              <w:top w:w="28" w:type="dxa"/>
              <w:left w:w="28" w:type="dxa"/>
              <w:bottom w:w="28" w:type="dxa"/>
              <w:right w:w="28" w:type="dxa"/>
            </w:tcMar>
          </w:tcPr>
          <w:p w14:paraId="3C5D6F3B"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780F6EF"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598E1A1F"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06D5B798" w14:textId="77777777" w:rsidTr="00725808">
        <w:tc>
          <w:tcPr>
            <w:tcW w:w="2013" w:type="dxa"/>
            <w:tcMar>
              <w:top w:w="28" w:type="dxa"/>
              <w:left w:w="28" w:type="dxa"/>
              <w:bottom w:w="28" w:type="dxa"/>
              <w:right w:w="28" w:type="dxa"/>
            </w:tcMar>
          </w:tcPr>
          <w:p w14:paraId="29AB3CE0" w14:textId="77777777" w:rsidR="000234BB" w:rsidRPr="009F5D54" w:rsidRDefault="000234BB" w:rsidP="00725808">
            <w:pPr>
              <w:pStyle w:val="SmallStandard"/>
            </w:pPr>
            <w:r w:rsidRPr="009F5D54">
              <w:t>FromStart</w:t>
            </w:r>
          </w:p>
        </w:tc>
        <w:tc>
          <w:tcPr>
            <w:tcW w:w="283" w:type="dxa"/>
          </w:tcPr>
          <w:p w14:paraId="294B362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569CC76" w14:textId="77777777" w:rsidR="000234BB" w:rsidRDefault="000234BB" w:rsidP="00725808"/>
        </w:tc>
      </w:tr>
      <w:tr w:rsidR="000234BB" w:rsidRPr="00CC6307" w14:paraId="19789A75" w14:textId="77777777" w:rsidTr="00725808">
        <w:tc>
          <w:tcPr>
            <w:tcW w:w="2013" w:type="dxa"/>
            <w:tcMar>
              <w:top w:w="28" w:type="dxa"/>
              <w:left w:w="28" w:type="dxa"/>
              <w:bottom w:w="28" w:type="dxa"/>
              <w:right w:w="28" w:type="dxa"/>
            </w:tcMar>
          </w:tcPr>
          <w:p w14:paraId="4FF0E4D6" w14:textId="77777777" w:rsidR="000234BB" w:rsidRPr="009F5D54" w:rsidRDefault="000234BB" w:rsidP="00725808">
            <w:pPr>
              <w:pStyle w:val="SmallStandard"/>
            </w:pPr>
            <w:r w:rsidRPr="009F5D54">
              <w:t>FromEnd</w:t>
            </w:r>
          </w:p>
        </w:tc>
        <w:tc>
          <w:tcPr>
            <w:tcW w:w="283" w:type="dxa"/>
          </w:tcPr>
          <w:p w14:paraId="6787BC6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D54CE3B" w14:textId="77777777" w:rsidR="000234BB" w:rsidRDefault="000234BB" w:rsidP="00725808"/>
        </w:tc>
      </w:tr>
    </w:tbl>
    <w:p w14:paraId="42CA38FF" w14:textId="77777777" w:rsidR="000234BB" w:rsidRDefault="000234BB" w:rsidP="000234BB">
      <w:pPr>
        <w:pStyle w:val="SmallStandard"/>
      </w:pPr>
    </w:p>
    <w:p w14:paraId="62F954D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64" w:name="_fd943485af09a7c00bdf2468cf67fa67"/>
      <w:r w:rsidRPr="005254F8">
        <w:rPr>
          <w:lang w:val="en-GB"/>
        </w:rPr>
        <w:t>WindingFirmness</w:t>
      </w:r>
      <w:bookmarkEnd w:id="1464"/>
    </w:p>
    <w:p w14:paraId="1238C3E1" w14:textId="77777777" w:rsidR="000234BB" w:rsidRDefault="000234BB" w:rsidP="000234BB">
      <w:r>
        <w:t>Defines the firmness with which a tape is applied to a segment.</w:t>
      </w:r>
    </w:p>
    <w:p w14:paraId="26BF47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B3ECC77" w14:textId="77777777" w:rsidTr="00725808">
        <w:tc>
          <w:tcPr>
            <w:tcW w:w="2013" w:type="dxa"/>
            <w:tcMar>
              <w:top w:w="28" w:type="dxa"/>
              <w:left w:w="28" w:type="dxa"/>
              <w:bottom w:w="28" w:type="dxa"/>
              <w:right w:w="28" w:type="dxa"/>
            </w:tcMar>
          </w:tcPr>
          <w:p w14:paraId="131F80D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9F45A0" w14:textId="21F55936"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0336B3B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6705390" w14:textId="77777777" w:rsidTr="00725808">
        <w:tc>
          <w:tcPr>
            <w:tcW w:w="2013" w:type="dxa"/>
            <w:tcMar>
              <w:top w:w="28" w:type="dxa"/>
              <w:left w:w="28" w:type="dxa"/>
              <w:bottom w:w="28" w:type="dxa"/>
              <w:right w:w="28" w:type="dxa"/>
            </w:tcMar>
          </w:tcPr>
          <w:p w14:paraId="64986B8F"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46633A1F"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7B99AB1"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1783D61A" w14:textId="77777777" w:rsidTr="00725808">
        <w:tc>
          <w:tcPr>
            <w:tcW w:w="2013" w:type="dxa"/>
            <w:tcMar>
              <w:top w:w="28" w:type="dxa"/>
              <w:left w:w="28" w:type="dxa"/>
              <w:bottom w:w="28" w:type="dxa"/>
              <w:right w:w="28" w:type="dxa"/>
            </w:tcMar>
          </w:tcPr>
          <w:p w14:paraId="2E429E4B" w14:textId="77777777" w:rsidR="000234BB" w:rsidRPr="009F5D54" w:rsidRDefault="000234BB" w:rsidP="00725808">
            <w:pPr>
              <w:pStyle w:val="SmallStandard"/>
            </w:pPr>
            <w:r w:rsidRPr="009F5D54">
              <w:t>Limp</w:t>
            </w:r>
          </w:p>
        </w:tc>
        <w:tc>
          <w:tcPr>
            <w:tcW w:w="283" w:type="dxa"/>
          </w:tcPr>
          <w:p w14:paraId="4CBF7B1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8E0EA27" w14:textId="77777777" w:rsidR="000234BB" w:rsidRDefault="000234BB" w:rsidP="00725808">
            <w:pPr>
              <w:jc w:val="left"/>
            </w:pPr>
            <w:r>
              <w:rPr>
                <w:sz w:val="16"/>
                <w:szCs w:val="16"/>
              </w:rPr>
              <w:t xml:space="preserve"> The taping is applied limp (loose taping).</w:t>
            </w:r>
          </w:p>
        </w:tc>
      </w:tr>
      <w:tr w:rsidR="000234BB" w:rsidRPr="00CC6307" w14:paraId="4965DB39" w14:textId="77777777" w:rsidTr="00725808">
        <w:tc>
          <w:tcPr>
            <w:tcW w:w="2013" w:type="dxa"/>
            <w:tcMar>
              <w:top w:w="28" w:type="dxa"/>
              <w:left w:w="28" w:type="dxa"/>
              <w:bottom w:w="28" w:type="dxa"/>
              <w:right w:w="28" w:type="dxa"/>
            </w:tcMar>
          </w:tcPr>
          <w:p w14:paraId="37B9678E" w14:textId="77777777" w:rsidR="000234BB" w:rsidRPr="009F5D54" w:rsidRDefault="000234BB" w:rsidP="00725808">
            <w:pPr>
              <w:pStyle w:val="SmallStandard"/>
            </w:pPr>
            <w:r w:rsidRPr="009F5D54">
              <w:t>Tight</w:t>
            </w:r>
          </w:p>
        </w:tc>
        <w:tc>
          <w:tcPr>
            <w:tcW w:w="283" w:type="dxa"/>
          </w:tcPr>
          <w:p w14:paraId="5EC690B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2A9DBE7" w14:textId="77777777" w:rsidR="000234BB" w:rsidRDefault="000234BB" w:rsidP="00725808">
            <w:pPr>
              <w:jc w:val="left"/>
            </w:pPr>
            <w:r>
              <w:rPr>
                <w:sz w:val="16"/>
                <w:szCs w:val="16"/>
              </w:rPr>
              <w:t>The taping is applied tight.</w:t>
            </w:r>
          </w:p>
        </w:tc>
      </w:tr>
    </w:tbl>
    <w:p w14:paraId="6397FD4A" w14:textId="77777777" w:rsidR="000234BB" w:rsidRDefault="000234BB" w:rsidP="000234BB">
      <w:pPr>
        <w:pStyle w:val="SmallStandard"/>
      </w:pPr>
    </w:p>
    <w:p w14:paraId="58DCD9B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65" w:name="_a70d8ffd59da8f6ade7c9defec0c4aed"/>
      <w:r w:rsidRPr="005254F8">
        <w:rPr>
          <w:lang w:val="en-GB"/>
        </w:rPr>
        <w:t>WindingType</w:t>
      </w:r>
      <w:bookmarkEnd w:id="1465"/>
    </w:p>
    <w:p w14:paraId="2B995FE1" w14:textId="77777777" w:rsidR="000234BB" w:rsidRDefault="000234BB" w:rsidP="000234BB">
      <w:r>
        <w:rPr>
          <w:sz w:val="18"/>
          <w:szCs w:val="18"/>
        </w:rPr>
        <w:t xml:space="preserve"> Defines the type of taping.</w:t>
      </w:r>
    </w:p>
    <w:p w14:paraId="360014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6736146" w14:textId="77777777" w:rsidTr="00725808">
        <w:tc>
          <w:tcPr>
            <w:tcW w:w="2013" w:type="dxa"/>
            <w:tcMar>
              <w:top w:w="28" w:type="dxa"/>
              <w:left w:w="28" w:type="dxa"/>
              <w:bottom w:w="28" w:type="dxa"/>
              <w:right w:w="28" w:type="dxa"/>
            </w:tcMar>
          </w:tcPr>
          <w:p w14:paraId="3C11043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DB7DBB" w14:textId="5C6C2E8D"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3679B7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3FCE175" w14:textId="77777777" w:rsidTr="00725808">
        <w:tc>
          <w:tcPr>
            <w:tcW w:w="2013" w:type="dxa"/>
            <w:tcMar>
              <w:top w:w="28" w:type="dxa"/>
              <w:left w:w="28" w:type="dxa"/>
              <w:bottom w:w="28" w:type="dxa"/>
              <w:right w:w="28" w:type="dxa"/>
            </w:tcMar>
          </w:tcPr>
          <w:p w14:paraId="48C3E053"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D819D8E"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0861C6B"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511C6869" w14:textId="77777777" w:rsidTr="00725808">
        <w:tc>
          <w:tcPr>
            <w:tcW w:w="2013" w:type="dxa"/>
            <w:tcMar>
              <w:top w:w="28" w:type="dxa"/>
              <w:left w:w="28" w:type="dxa"/>
              <w:bottom w:w="28" w:type="dxa"/>
              <w:right w:w="28" w:type="dxa"/>
            </w:tcMar>
          </w:tcPr>
          <w:p w14:paraId="1761FBE8" w14:textId="77777777" w:rsidR="000234BB" w:rsidRPr="009F5D54" w:rsidRDefault="000234BB" w:rsidP="00725808">
            <w:pPr>
              <w:pStyle w:val="SmallStandard"/>
            </w:pPr>
            <w:r w:rsidRPr="009F5D54">
              <w:t>OnSpace</w:t>
            </w:r>
          </w:p>
        </w:tc>
        <w:tc>
          <w:tcPr>
            <w:tcW w:w="283" w:type="dxa"/>
          </w:tcPr>
          <w:p w14:paraId="2509A1D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D917AAE" w14:textId="77777777" w:rsidR="000234BB" w:rsidRDefault="000234BB" w:rsidP="00725808">
            <w:pPr>
              <w:jc w:val="left"/>
            </w:pPr>
            <w:r>
              <w:rPr>
                <w:i/>
                <w:iCs/>
                <w:sz w:val="16"/>
                <w:szCs w:val="16"/>
              </w:rPr>
              <w:t>OnSpace</w:t>
            </w:r>
            <w:r>
              <w:rPr>
                <w:sz w:val="16"/>
                <w:szCs w:val="16"/>
              </w:rPr>
              <w:t xml:space="preserve"> describes a taping with gaps between the rounds (German: Luecke)</w:t>
            </w:r>
          </w:p>
        </w:tc>
      </w:tr>
      <w:tr w:rsidR="000234BB" w:rsidRPr="00CC6307" w14:paraId="23FEB747" w14:textId="77777777" w:rsidTr="00725808">
        <w:tc>
          <w:tcPr>
            <w:tcW w:w="2013" w:type="dxa"/>
            <w:tcMar>
              <w:top w:w="28" w:type="dxa"/>
              <w:left w:w="28" w:type="dxa"/>
              <w:bottom w:w="28" w:type="dxa"/>
              <w:right w:w="28" w:type="dxa"/>
            </w:tcMar>
          </w:tcPr>
          <w:p w14:paraId="49DE6015" w14:textId="77777777" w:rsidR="000234BB" w:rsidRPr="009F5D54" w:rsidRDefault="000234BB" w:rsidP="00725808">
            <w:pPr>
              <w:pStyle w:val="SmallStandard"/>
            </w:pPr>
            <w:r w:rsidRPr="009F5D54">
              <w:t>Spare</w:t>
            </w:r>
          </w:p>
        </w:tc>
        <w:tc>
          <w:tcPr>
            <w:tcW w:w="283" w:type="dxa"/>
          </w:tcPr>
          <w:p w14:paraId="7318DA9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B86F8AD" w14:textId="77777777" w:rsidR="000234BB" w:rsidRDefault="000234BB" w:rsidP="00725808">
            <w:pPr>
              <w:jc w:val="left"/>
            </w:pPr>
            <w:r>
              <w:rPr>
                <w:i/>
                <w:iCs/>
                <w:sz w:val="16"/>
                <w:szCs w:val="16"/>
              </w:rPr>
              <w:t>Spare</w:t>
            </w:r>
            <w:r>
              <w:rPr>
                <w:sz w:val="16"/>
                <w:szCs w:val="16"/>
              </w:rPr>
              <w:t xml:space="preserve"> describes a taping with larger gaps between the rounds (German: Spar)</w:t>
            </w:r>
          </w:p>
        </w:tc>
      </w:tr>
      <w:tr w:rsidR="000234BB" w:rsidRPr="00CC6307" w14:paraId="1E89482B" w14:textId="77777777" w:rsidTr="00725808">
        <w:tc>
          <w:tcPr>
            <w:tcW w:w="2013" w:type="dxa"/>
            <w:tcMar>
              <w:top w:w="28" w:type="dxa"/>
              <w:left w:w="28" w:type="dxa"/>
              <w:bottom w:w="28" w:type="dxa"/>
              <w:right w:w="28" w:type="dxa"/>
            </w:tcMar>
          </w:tcPr>
          <w:p w14:paraId="7DC9DBA2" w14:textId="77777777" w:rsidR="000234BB" w:rsidRPr="009F5D54" w:rsidRDefault="000234BB" w:rsidP="00725808">
            <w:pPr>
              <w:pStyle w:val="SmallStandard"/>
            </w:pPr>
            <w:r w:rsidRPr="009F5D54">
              <w:t>Overlap</w:t>
            </w:r>
          </w:p>
        </w:tc>
        <w:tc>
          <w:tcPr>
            <w:tcW w:w="283" w:type="dxa"/>
          </w:tcPr>
          <w:p w14:paraId="43FBC29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C644A75" w14:textId="77777777" w:rsidR="000234BB" w:rsidRDefault="000234BB" w:rsidP="00725808">
            <w:pPr>
              <w:jc w:val="left"/>
            </w:pPr>
            <w:r>
              <w:rPr>
                <w:i/>
                <w:iCs/>
                <w:sz w:val="16"/>
                <w:szCs w:val="16"/>
              </w:rPr>
              <w:t>Overlap</w:t>
            </w:r>
            <w:r>
              <w:rPr>
                <w:sz w:val="16"/>
                <w:szCs w:val="16"/>
              </w:rPr>
              <w:t xml:space="preserve"> describes a taping where each round overlaps the preceeding round.</w:t>
            </w:r>
          </w:p>
        </w:tc>
      </w:tr>
      <w:tr w:rsidR="000234BB" w:rsidRPr="00CC6307" w14:paraId="11EF6A5D" w14:textId="77777777" w:rsidTr="00725808">
        <w:tc>
          <w:tcPr>
            <w:tcW w:w="2013" w:type="dxa"/>
            <w:tcMar>
              <w:top w:w="28" w:type="dxa"/>
              <w:left w:w="28" w:type="dxa"/>
              <w:bottom w:w="28" w:type="dxa"/>
              <w:right w:w="28" w:type="dxa"/>
            </w:tcMar>
          </w:tcPr>
          <w:p w14:paraId="13A24F0C" w14:textId="77777777" w:rsidR="000234BB" w:rsidRPr="009F5D54" w:rsidRDefault="000234BB" w:rsidP="00725808">
            <w:pPr>
              <w:pStyle w:val="SmallStandard"/>
            </w:pPr>
            <w:r w:rsidRPr="009F5D54">
              <w:t>DoubleOverlap</w:t>
            </w:r>
          </w:p>
        </w:tc>
        <w:tc>
          <w:tcPr>
            <w:tcW w:w="283" w:type="dxa"/>
          </w:tcPr>
          <w:p w14:paraId="54BF466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8FC4BA9" w14:textId="77777777" w:rsidR="000234BB" w:rsidRDefault="000234BB" w:rsidP="00725808">
            <w:pPr>
              <w:jc w:val="left"/>
            </w:pPr>
            <w:r>
              <w:rPr>
                <w:i/>
                <w:iCs/>
                <w:sz w:val="16"/>
                <w:szCs w:val="16"/>
              </w:rPr>
              <w:t>DoubleOverlap</w:t>
            </w:r>
            <w:r>
              <w:rPr>
                <w:sz w:val="16"/>
                <w:szCs w:val="16"/>
              </w:rPr>
              <w:t xml:space="preserve"> describes a taping where each round overlaps the preceeding round and the taping is done twice (forward and backwards).</w:t>
            </w:r>
          </w:p>
        </w:tc>
      </w:tr>
      <w:tr w:rsidR="000234BB" w:rsidRPr="00CC6307" w14:paraId="3922C775" w14:textId="77777777" w:rsidTr="00725808">
        <w:tc>
          <w:tcPr>
            <w:tcW w:w="2013" w:type="dxa"/>
            <w:tcMar>
              <w:top w:w="28" w:type="dxa"/>
              <w:left w:w="28" w:type="dxa"/>
              <w:bottom w:w="28" w:type="dxa"/>
              <w:right w:w="28" w:type="dxa"/>
            </w:tcMar>
          </w:tcPr>
          <w:p w14:paraId="28D02EB4" w14:textId="77777777" w:rsidR="000234BB" w:rsidRPr="009F5D54" w:rsidRDefault="000234BB" w:rsidP="00725808">
            <w:pPr>
              <w:pStyle w:val="SmallStandard"/>
            </w:pPr>
            <w:r w:rsidRPr="009F5D54">
              <w:t>Spiral</w:t>
            </w:r>
          </w:p>
        </w:tc>
        <w:tc>
          <w:tcPr>
            <w:tcW w:w="283" w:type="dxa"/>
          </w:tcPr>
          <w:p w14:paraId="559C7CB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F6963B3" w14:textId="77777777" w:rsidR="000234BB" w:rsidRDefault="000234BB" w:rsidP="00725808">
            <w:pPr>
              <w:jc w:val="left"/>
            </w:pPr>
            <w:r>
              <w:rPr>
                <w:i/>
                <w:iCs/>
                <w:sz w:val="16"/>
                <w:szCs w:val="16"/>
              </w:rPr>
              <w:t>Spiral</w:t>
            </w:r>
            <w:r>
              <w:rPr>
                <w:sz w:val="16"/>
                <w:szCs w:val="16"/>
              </w:rPr>
              <w:t xml:space="preserve"> defines a taping with the least overlapping (German: Spiral).</w:t>
            </w:r>
          </w:p>
        </w:tc>
      </w:tr>
      <w:tr w:rsidR="000234BB" w:rsidRPr="00CC6307" w14:paraId="4352A5B2" w14:textId="77777777" w:rsidTr="00725808">
        <w:tc>
          <w:tcPr>
            <w:tcW w:w="2013" w:type="dxa"/>
            <w:tcMar>
              <w:top w:w="28" w:type="dxa"/>
              <w:left w:w="28" w:type="dxa"/>
              <w:bottom w:w="28" w:type="dxa"/>
              <w:right w:w="28" w:type="dxa"/>
            </w:tcMar>
          </w:tcPr>
          <w:p w14:paraId="064AB00B" w14:textId="77777777" w:rsidR="000234BB" w:rsidRPr="009F5D54" w:rsidRDefault="000234BB" w:rsidP="00725808">
            <w:pPr>
              <w:pStyle w:val="SmallStandard"/>
            </w:pPr>
            <w:r w:rsidRPr="009F5D54">
              <w:t>Longitudinal</w:t>
            </w:r>
          </w:p>
        </w:tc>
        <w:tc>
          <w:tcPr>
            <w:tcW w:w="283" w:type="dxa"/>
          </w:tcPr>
          <w:p w14:paraId="7A5055F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6FF8307" w14:textId="77777777" w:rsidR="000234BB" w:rsidRDefault="000234BB" w:rsidP="00725808">
            <w:pPr>
              <w:jc w:val="left"/>
            </w:pPr>
            <w:r>
              <w:rPr>
                <w:i/>
                <w:iCs/>
                <w:sz w:val="16"/>
                <w:szCs w:val="16"/>
              </w:rPr>
              <w:t xml:space="preserve">Longitudinal </w:t>
            </w:r>
            <w:r>
              <w:rPr>
                <w:sz w:val="16"/>
                <w:szCs w:val="16"/>
              </w:rPr>
              <w:t>defines a taping with where the tape is folded around a segment.</w:t>
            </w:r>
          </w:p>
        </w:tc>
      </w:tr>
    </w:tbl>
    <w:p w14:paraId="54AB64C5" w14:textId="77777777" w:rsidR="000234BB" w:rsidRDefault="000234BB" w:rsidP="000234BB">
      <w:pPr>
        <w:pStyle w:val="SmallStandard"/>
      </w:pPr>
    </w:p>
    <w:p w14:paraId="4E45C1DE"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466" w:name="_Toc33620328"/>
      <w:r>
        <w:rPr>
          <w:lang w:val="en-GB"/>
        </w:rPr>
        <w:t xml:space="preserve">Module </w:t>
      </w:r>
      <w:bookmarkStart w:id="1467" w:name="_99d518f7e458a8054d536feb1d16cc0c"/>
      <w:r>
        <w:rPr>
          <w:lang w:val="en-GB"/>
        </w:rPr>
        <w:t>instructions</w:t>
      </w:r>
      <w:bookmarkEnd w:id="1467"/>
      <w:bookmarkEnd w:id="1466"/>
    </w:p>
    <w:p w14:paraId="652B357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8" w:name="_983d04daad970bfdd5c8b75ceda2612c"/>
      <w:r>
        <w:rPr>
          <w:lang w:val="en-GB"/>
        </w:rPr>
        <w:t>DocumentBasedInstruction</w:t>
      </w:r>
      <w:bookmarkEnd w:id="1468"/>
    </w:p>
    <w:p w14:paraId="45B0066E" w14:textId="77777777" w:rsidR="000234BB" w:rsidRDefault="000234BB" w:rsidP="000234BB">
      <w:r>
        <w:rPr>
          <w:sz w:val="18"/>
          <w:szCs w:val="18"/>
        </w:rPr>
        <w:t>A DocumentBasedInstruction is an Instruction to a SheetOrChapter in a DocumentVersion or to a complete DocumentVersion.</w:t>
      </w:r>
    </w:p>
    <w:p w14:paraId="0CF373C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212EB49" w14:textId="77777777" w:rsidTr="00725808">
        <w:tc>
          <w:tcPr>
            <w:tcW w:w="2013" w:type="dxa"/>
            <w:tcMar>
              <w:top w:w="28" w:type="dxa"/>
              <w:left w:w="28" w:type="dxa"/>
              <w:bottom w:w="28" w:type="dxa"/>
              <w:right w:w="28" w:type="dxa"/>
            </w:tcMar>
          </w:tcPr>
          <w:p w14:paraId="72ACFCD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6BDD3A" w14:textId="3D42D16E" w:rsidR="000234BB" w:rsidRPr="00620BBE" w:rsidRDefault="004714EB" w:rsidP="00725808">
            <w:pPr>
              <w:pStyle w:val="SmallStandard"/>
            </w:pPr>
            <w:hyperlink w:anchor="_a38d49b1e0a2fde75d5e0fbe18dc032e" w:history="1">
              <w:r w:rsidR="000234BB" w:rsidRPr="00620BBE">
                <w:rPr>
                  <w:rStyle w:val="Hyperlink"/>
                  <w:rFonts w:eastAsiaTheme="majorEastAsia"/>
                </w:rPr>
                <w:t>Instruction</w:t>
              </w:r>
            </w:hyperlink>
          </w:p>
        </w:tc>
      </w:tr>
      <w:tr w:rsidR="000234BB" w:rsidRPr="008359F5" w14:paraId="2E6C904E" w14:textId="77777777" w:rsidTr="00725808">
        <w:tc>
          <w:tcPr>
            <w:tcW w:w="2013" w:type="dxa"/>
            <w:tcMar>
              <w:top w:w="28" w:type="dxa"/>
              <w:left w:w="28" w:type="dxa"/>
              <w:bottom w:w="28" w:type="dxa"/>
              <w:right w:w="28" w:type="dxa"/>
            </w:tcMar>
          </w:tcPr>
          <w:p w14:paraId="3AD93B0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BAE193" w14:textId="77777777" w:rsidR="000234BB" w:rsidRDefault="000234BB" w:rsidP="00725808"/>
        </w:tc>
      </w:tr>
      <w:tr w:rsidR="000234BB" w:rsidRPr="008359F5" w14:paraId="09947D1A" w14:textId="77777777" w:rsidTr="00725808">
        <w:tc>
          <w:tcPr>
            <w:tcW w:w="2013" w:type="dxa"/>
            <w:tcMar>
              <w:top w:w="28" w:type="dxa"/>
              <w:left w:w="28" w:type="dxa"/>
              <w:bottom w:w="28" w:type="dxa"/>
              <w:right w:w="28" w:type="dxa"/>
            </w:tcMar>
          </w:tcPr>
          <w:p w14:paraId="15E8DA4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09A1E4" w14:textId="77777777" w:rsidR="000234BB" w:rsidRPr="000437C1" w:rsidRDefault="000234BB" w:rsidP="00725808">
            <w:pPr>
              <w:pStyle w:val="SmallStandard"/>
            </w:pPr>
            <w:r>
              <w:t>false</w:t>
            </w:r>
          </w:p>
        </w:tc>
      </w:tr>
    </w:tbl>
    <w:p w14:paraId="208FF6A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7EDA306" w14:textId="77777777" w:rsidTr="00725808">
        <w:tc>
          <w:tcPr>
            <w:tcW w:w="3856" w:type="dxa"/>
            <w:gridSpan w:val="3"/>
          </w:tcPr>
          <w:p w14:paraId="4DF75FCE" w14:textId="77777777" w:rsidR="000234BB" w:rsidRDefault="000234BB" w:rsidP="00725808">
            <w:pPr>
              <w:jc w:val="center"/>
              <w:rPr>
                <w:b/>
                <w:sz w:val="16"/>
                <w:szCs w:val="16"/>
                <w:lang w:val="en-GB"/>
              </w:rPr>
            </w:pPr>
            <w:r>
              <w:rPr>
                <w:b/>
                <w:sz w:val="16"/>
                <w:szCs w:val="16"/>
                <w:lang w:val="en-GB"/>
              </w:rPr>
              <w:t>Other End</w:t>
            </w:r>
          </w:p>
        </w:tc>
        <w:tc>
          <w:tcPr>
            <w:tcW w:w="708" w:type="dxa"/>
          </w:tcPr>
          <w:p w14:paraId="26233F9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14AA6CC" w14:textId="77777777" w:rsidR="000234BB" w:rsidRDefault="000234BB" w:rsidP="00725808">
            <w:pPr>
              <w:jc w:val="center"/>
              <w:rPr>
                <w:b/>
                <w:sz w:val="16"/>
                <w:szCs w:val="16"/>
                <w:lang w:val="en-GB"/>
              </w:rPr>
            </w:pPr>
            <w:r>
              <w:rPr>
                <w:b/>
                <w:sz w:val="16"/>
                <w:szCs w:val="16"/>
                <w:lang w:val="en-GB"/>
              </w:rPr>
              <w:t>General</w:t>
            </w:r>
          </w:p>
        </w:tc>
      </w:tr>
      <w:tr w:rsidR="000234BB" w:rsidRPr="00720F6F" w14:paraId="5895B8DE" w14:textId="77777777" w:rsidTr="00725808">
        <w:tc>
          <w:tcPr>
            <w:tcW w:w="1573" w:type="dxa"/>
          </w:tcPr>
          <w:p w14:paraId="1293D887" w14:textId="77777777" w:rsidR="000234BB" w:rsidRDefault="000234BB" w:rsidP="00725808">
            <w:pPr>
              <w:rPr>
                <w:b/>
                <w:sz w:val="16"/>
                <w:szCs w:val="16"/>
                <w:lang w:val="en-GB"/>
              </w:rPr>
            </w:pPr>
            <w:r>
              <w:rPr>
                <w:b/>
                <w:sz w:val="16"/>
                <w:szCs w:val="16"/>
                <w:lang w:val="en-GB"/>
              </w:rPr>
              <w:t>Type</w:t>
            </w:r>
          </w:p>
        </w:tc>
        <w:tc>
          <w:tcPr>
            <w:tcW w:w="1574" w:type="dxa"/>
          </w:tcPr>
          <w:p w14:paraId="4CE66120" w14:textId="77777777" w:rsidR="000234BB" w:rsidRDefault="000234BB" w:rsidP="00725808">
            <w:pPr>
              <w:rPr>
                <w:b/>
                <w:sz w:val="16"/>
                <w:szCs w:val="16"/>
                <w:lang w:val="en-GB"/>
              </w:rPr>
            </w:pPr>
            <w:r>
              <w:rPr>
                <w:b/>
                <w:sz w:val="16"/>
                <w:szCs w:val="16"/>
                <w:lang w:val="en-GB"/>
              </w:rPr>
              <w:t>Role</w:t>
            </w:r>
          </w:p>
        </w:tc>
        <w:tc>
          <w:tcPr>
            <w:tcW w:w="708" w:type="dxa"/>
          </w:tcPr>
          <w:p w14:paraId="3D28D74D" w14:textId="77777777" w:rsidR="000234BB" w:rsidRDefault="000234BB" w:rsidP="00725808">
            <w:pPr>
              <w:rPr>
                <w:b/>
                <w:sz w:val="16"/>
                <w:szCs w:val="16"/>
                <w:lang w:val="en-GB"/>
              </w:rPr>
            </w:pPr>
            <w:r>
              <w:rPr>
                <w:b/>
                <w:sz w:val="16"/>
                <w:szCs w:val="16"/>
                <w:lang w:val="en-GB"/>
              </w:rPr>
              <w:t>Mult</w:t>
            </w:r>
          </w:p>
        </w:tc>
        <w:tc>
          <w:tcPr>
            <w:tcW w:w="709" w:type="dxa"/>
          </w:tcPr>
          <w:p w14:paraId="62D8742C" w14:textId="77777777" w:rsidR="000234BB" w:rsidRDefault="000234BB" w:rsidP="00725808">
            <w:pPr>
              <w:rPr>
                <w:b/>
                <w:sz w:val="16"/>
                <w:szCs w:val="16"/>
                <w:lang w:val="en-GB"/>
              </w:rPr>
            </w:pPr>
            <w:r>
              <w:rPr>
                <w:b/>
                <w:sz w:val="16"/>
                <w:szCs w:val="16"/>
                <w:lang w:val="en-GB"/>
              </w:rPr>
              <w:t>Mult</w:t>
            </w:r>
          </w:p>
        </w:tc>
        <w:tc>
          <w:tcPr>
            <w:tcW w:w="567" w:type="dxa"/>
          </w:tcPr>
          <w:p w14:paraId="24ED959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990F1B6" w14:textId="77777777" w:rsidR="000234BB" w:rsidRPr="008359F5" w:rsidRDefault="000234BB" w:rsidP="00725808">
            <w:pPr>
              <w:rPr>
                <w:b/>
                <w:sz w:val="16"/>
                <w:szCs w:val="16"/>
                <w:lang w:val="en-GB"/>
              </w:rPr>
            </w:pPr>
            <w:r>
              <w:rPr>
                <w:b/>
                <w:sz w:val="16"/>
                <w:szCs w:val="16"/>
                <w:lang w:val="en-GB"/>
              </w:rPr>
              <w:t>Comment</w:t>
            </w:r>
          </w:p>
        </w:tc>
      </w:tr>
      <w:tr w:rsidR="000234BB" w:rsidRPr="00CC6307" w14:paraId="19578D87" w14:textId="77777777" w:rsidTr="00725808">
        <w:tc>
          <w:tcPr>
            <w:tcW w:w="1573" w:type="dxa"/>
          </w:tcPr>
          <w:p w14:paraId="02E2101E" w14:textId="77777777" w:rsidR="000234BB" w:rsidRPr="00634625" w:rsidRDefault="000234BB" w:rsidP="00725808">
            <w:pPr>
              <w:pStyle w:val="SmallStandard"/>
            </w:pPr>
            <w:r>
              <w:t>SheetOrChapter</w:t>
            </w:r>
          </w:p>
        </w:tc>
        <w:tc>
          <w:tcPr>
            <w:tcW w:w="1574" w:type="dxa"/>
          </w:tcPr>
          <w:p w14:paraId="3590FEDA" w14:textId="77777777" w:rsidR="000234BB" w:rsidRPr="00132C43" w:rsidRDefault="000234BB" w:rsidP="00725808">
            <w:pPr>
              <w:pStyle w:val="SmallStandard"/>
            </w:pPr>
            <w:r>
              <w:t>referencedSheetOrChapter</w:t>
            </w:r>
          </w:p>
        </w:tc>
        <w:tc>
          <w:tcPr>
            <w:tcW w:w="708" w:type="dxa"/>
          </w:tcPr>
          <w:p w14:paraId="168DD4A1" w14:textId="77777777" w:rsidR="000234BB" w:rsidRPr="00D331EF" w:rsidRDefault="000234BB" w:rsidP="00725808">
            <w:pPr>
              <w:pStyle w:val="SmallStandard"/>
            </w:pPr>
            <w:r w:rsidRPr="00574783">
              <w:t>0..1</w:t>
            </w:r>
          </w:p>
        </w:tc>
        <w:tc>
          <w:tcPr>
            <w:tcW w:w="709" w:type="dxa"/>
          </w:tcPr>
          <w:p w14:paraId="5A22F064" w14:textId="77777777" w:rsidR="000234BB" w:rsidRPr="00D331EF" w:rsidRDefault="000234BB" w:rsidP="00725808">
            <w:pPr>
              <w:pStyle w:val="SmallStandard"/>
            </w:pPr>
            <w:r w:rsidRPr="00207506">
              <w:t>0..*</w:t>
            </w:r>
          </w:p>
        </w:tc>
        <w:tc>
          <w:tcPr>
            <w:tcW w:w="567" w:type="dxa"/>
          </w:tcPr>
          <w:p w14:paraId="096D063F" w14:textId="77777777" w:rsidR="000234BB" w:rsidRPr="00D331EF" w:rsidRDefault="000234BB" w:rsidP="00725808">
            <w:pPr>
              <w:pStyle w:val="SmallStandard"/>
            </w:pPr>
            <w:r>
              <w:t>N</w:t>
            </w:r>
          </w:p>
        </w:tc>
        <w:tc>
          <w:tcPr>
            <w:tcW w:w="3969" w:type="dxa"/>
          </w:tcPr>
          <w:p w14:paraId="3695512A" w14:textId="77777777" w:rsidR="000234BB" w:rsidRDefault="000234BB" w:rsidP="00725808">
            <w:pPr>
              <w:pStyle w:val="SmallStandard"/>
            </w:pPr>
            <w:r w:rsidRPr="00491287">
              <w:t>References the SheetOrChapter that is used as an Instruction.</w:t>
            </w:r>
          </w:p>
        </w:tc>
      </w:tr>
      <w:tr w:rsidR="000234BB" w:rsidRPr="00CC6307" w14:paraId="1EF8AC26" w14:textId="77777777" w:rsidTr="00725808">
        <w:tc>
          <w:tcPr>
            <w:tcW w:w="1573" w:type="dxa"/>
          </w:tcPr>
          <w:p w14:paraId="4EDD42A4" w14:textId="77777777" w:rsidR="000234BB" w:rsidRPr="00634625" w:rsidRDefault="000234BB" w:rsidP="00725808">
            <w:pPr>
              <w:pStyle w:val="SmallStandard"/>
            </w:pPr>
            <w:r>
              <w:t>DocumentVersion</w:t>
            </w:r>
          </w:p>
        </w:tc>
        <w:tc>
          <w:tcPr>
            <w:tcW w:w="1574" w:type="dxa"/>
          </w:tcPr>
          <w:p w14:paraId="19527C2D" w14:textId="77777777" w:rsidR="000234BB" w:rsidRPr="00132C43" w:rsidRDefault="000234BB" w:rsidP="00725808">
            <w:pPr>
              <w:pStyle w:val="SmallStandard"/>
            </w:pPr>
            <w:r>
              <w:t>referencedDocument</w:t>
            </w:r>
          </w:p>
        </w:tc>
        <w:tc>
          <w:tcPr>
            <w:tcW w:w="708" w:type="dxa"/>
          </w:tcPr>
          <w:p w14:paraId="0C7281B9" w14:textId="77777777" w:rsidR="000234BB" w:rsidRPr="00D331EF" w:rsidRDefault="000234BB" w:rsidP="00725808">
            <w:pPr>
              <w:pStyle w:val="SmallStandard"/>
            </w:pPr>
            <w:r w:rsidRPr="00574783">
              <w:t>1</w:t>
            </w:r>
          </w:p>
        </w:tc>
        <w:tc>
          <w:tcPr>
            <w:tcW w:w="709" w:type="dxa"/>
          </w:tcPr>
          <w:p w14:paraId="1FE7529A" w14:textId="77777777" w:rsidR="000234BB" w:rsidRPr="00D331EF" w:rsidRDefault="000234BB" w:rsidP="00725808">
            <w:pPr>
              <w:pStyle w:val="SmallStandard"/>
            </w:pPr>
            <w:r w:rsidRPr="00207506">
              <w:t>0..*</w:t>
            </w:r>
          </w:p>
        </w:tc>
        <w:tc>
          <w:tcPr>
            <w:tcW w:w="567" w:type="dxa"/>
          </w:tcPr>
          <w:p w14:paraId="0858A0DC" w14:textId="77777777" w:rsidR="000234BB" w:rsidRPr="00D331EF" w:rsidRDefault="000234BB" w:rsidP="00725808">
            <w:pPr>
              <w:pStyle w:val="SmallStandard"/>
            </w:pPr>
            <w:r>
              <w:t>N</w:t>
            </w:r>
          </w:p>
        </w:tc>
        <w:tc>
          <w:tcPr>
            <w:tcW w:w="3969" w:type="dxa"/>
          </w:tcPr>
          <w:p w14:paraId="4B1FD344" w14:textId="77777777" w:rsidR="000234BB" w:rsidRDefault="000234BB" w:rsidP="00725808">
            <w:pPr>
              <w:pStyle w:val="SmallStandard"/>
            </w:pPr>
            <w:r w:rsidRPr="00491287">
              <w:t>References the DocumentVersion that is used as an Instruction.</w:t>
            </w:r>
          </w:p>
        </w:tc>
      </w:tr>
    </w:tbl>
    <w:p w14:paraId="44F0FC7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9" w:name="_058b211342a7b2a24597cd6a59e8c1f9"/>
      <w:r>
        <w:rPr>
          <w:lang w:val="en-GB"/>
        </w:rPr>
        <w:t>FileBasedInstruction</w:t>
      </w:r>
      <w:bookmarkEnd w:id="1469"/>
    </w:p>
    <w:p w14:paraId="6C12C9E1" w14:textId="77777777" w:rsidR="000234BB" w:rsidRDefault="000234BB" w:rsidP="000234BB">
      <w:r>
        <w:rPr>
          <w:sz w:val="18"/>
          <w:szCs w:val="18"/>
        </w:rPr>
        <w:t>A FileBasedInstruction is an Instruction that references a file packaged (VEC-Package) together with a VEC-file. Such a file can be for example an image.</w:t>
      </w:r>
    </w:p>
    <w:p w14:paraId="27D7BCB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5BE43B3" w14:textId="77777777" w:rsidTr="00725808">
        <w:tc>
          <w:tcPr>
            <w:tcW w:w="2013" w:type="dxa"/>
            <w:tcMar>
              <w:top w:w="28" w:type="dxa"/>
              <w:left w:w="28" w:type="dxa"/>
              <w:bottom w:w="28" w:type="dxa"/>
              <w:right w:w="28" w:type="dxa"/>
            </w:tcMar>
          </w:tcPr>
          <w:p w14:paraId="1A6F9B9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6B1956D" w14:textId="47694C9E" w:rsidR="000234BB" w:rsidRPr="00620BBE" w:rsidRDefault="004714EB" w:rsidP="00725808">
            <w:pPr>
              <w:pStyle w:val="SmallStandard"/>
            </w:pPr>
            <w:hyperlink w:anchor="_a38d49b1e0a2fde75d5e0fbe18dc032e" w:history="1">
              <w:r w:rsidR="000234BB" w:rsidRPr="00620BBE">
                <w:rPr>
                  <w:rStyle w:val="Hyperlink"/>
                  <w:rFonts w:eastAsiaTheme="majorEastAsia"/>
                </w:rPr>
                <w:t>Instruction</w:t>
              </w:r>
            </w:hyperlink>
          </w:p>
        </w:tc>
      </w:tr>
      <w:tr w:rsidR="000234BB" w:rsidRPr="008359F5" w14:paraId="1D5F0B52" w14:textId="77777777" w:rsidTr="00725808">
        <w:tc>
          <w:tcPr>
            <w:tcW w:w="2013" w:type="dxa"/>
            <w:tcMar>
              <w:top w:w="28" w:type="dxa"/>
              <w:left w:w="28" w:type="dxa"/>
              <w:bottom w:w="28" w:type="dxa"/>
              <w:right w:w="28" w:type="dxa"/>
            </w:tcMar>
          </w:tcPr>
          <w:p w14:paraId="0F38005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2721365" w14:textId="77777777" w:rsidR="000234BB" w:rsidRDefault="000234BB" w:rsidP="00725808"/>
        </w:tc>
      </w:tr>
      <w:tr w:rsidR="000234BB" w:rsidRPr="008359F5" w14:paraId="27B91CB5" w14:textId="77777777" w:rsidTr="00725808">
        <w:tc>
          <w:tcPr>
            <w:tcW w:w="2013" w:type="dxa"/>
            <w:tcMar>
              <w:top w:w="28" w:type="dxa"/>
              <w:left w:w="28" w:type="dxa"/>
              <w:bottom w:w="28" w:type="dxa"/>
              <w:right w:w="28" w:type="dxa"/>
            </w:tcMar>
          </w:tcPr>
          <w:p w14:paraId="6242058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9DBFE57" w14:textId="77777777" w:rsidR="000234BB" w:rsidRPr="000437C1" w:rsidRDefault="000234BB" w:rsidP="00725808">
            <w:pPr>
              <w:pStyle w:val="SmallStandard"/>
            </w:pPr>
            <w:r>
              <w:t>false</w:t>
            </w:r>
          </w:p>
        </w:tc>
      </w:tr>
    </w:tbl>
    <w:p w14:paraId="038F221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3071A1F" w14:textId="77777777" w:rsidTr="00725808">
        <w:tc>
          <w:tcPr>
            <w:tcW w:w="2013" w:type="dxa"/>
            <w:tcMar>
              <w:top w:w="28" w:type="dxa"/>
              <w:left w:w="28" w:type="dxa"/>
              <w:bottom w:w="28" w:type="dxa"/>
              <w:right w:w="28" w:type="dxa"/>
            </w:tcMar>
          </w:tcPr>
          <w:p w14:paraId="251AEFF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574D85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E9CFE0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7CA9D73"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ADBA6F7" w14:textId="77777777" w:rsidTr="00725808">
        <w:tc>
          <w:tcPr>
            <w:tcW w:w="2013" w:type="dxa"/>
            <w:tcMar>
              <w:top w:w="28" w:type="dxa"/>
              <w:left w:w="28" w:type="dxa"/>
              <w:bottom w:w="28" w:type="dxa"/>
              <w:right w:w="28" w:type="dxa"/>
            </w:tcMar>
          </w:tcPr>
          <w:p w14:paraId="6281ECD4" w14:textId="77777777" w:rsidR="000234BB" w:rsidRPr="00620BBE" w:rsidRDefault="000234BB" w:rsidP="00725808">
            <w:pPr>
              <w:pStyle w:val="SmallStandard"/>
            </w:pPr>
            <w:r w:rsidRPr="00620BBE">
              <w:t>fileName</w:t>
            </w:r>
          </w:p>
        </w:tc>
        <w:tc>
          <w:tcPr>
            <w:tcW w:w="1559" w:type="dxa"/>
            <w:tcMar>
              <w:top w:w="28" w:type="dxa"/>
              <w:left w:w="28" w:type="dxa"/>
              <w:bottom w:w="28" w:type="dxa"/>
              <w:right w:w="28" w:type="dxa"/>
            </w:tcMar>
          </w:tcPr>
          <w:p w14:paraId="2D676B7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3937884"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B83658C" w14:textId="77777777" w:rsidR="000234BB" w:rsidRDefault="000234BB" w:rsidP="00725808">
            <w:pPr>
              <w:jc w:val="left"/>
            </w:pPr>
            <w:r>
              <w:rPr>
                <w:sz w:val="16"/>
                <w:szCs w:val="16"/>
              </w:rPr>
              <w:t>The name of the file as it appears in the package, including the folder structure (fully qualified name).</w:t>
            </w:r>
          </w:p>
        </w:tc>
      </w:tr>
      <w:tr w:rsidR="000234BB" w:rsidRPr="006675E2" w14:paraId="3EB961D4" w14:textId="77777777" w:rsidTr="00725808">
        <w:tc>
          <w:tcPr>
            <w:tcW w:w="2013" w:type="dxa"/>
            <w:tcMar>
              <w:top w:w="28" w:type="dxa"/>
              <w:left w:w="28" w:type="dxa"/>
              <w:bottom w:w="28" w:type="dxa"/>
              <w:right w:w="28" w:type="dxa"/>
            </w:tcMar>
          </w:tcPr>
          <w:p w14:paraId="57A13C5A" w14:textId="77777777" w:rsidR="000234BB" w:rsidRPr="00620BBE" w:rsidRDefault="000234BB" w:rsidP="00725808">
            <w:pPr>
              <w:pStyle w:val="SmallStandard"/>
            </w:pPr>
            <w:r w:rsidRPr="00620BBE">
              <w:t>lastModified</w:t>
            </w:r>
          </w:p>
        </w:tc>
        <w:tc>
          <w:tcPr>
            <w:tcW w:w="1559" w:type="dxa"/>
            <w:tcMar>
              <w:top w:w="28" w:type="dxa"/>
              <w:left w:w="28" w:type="dxa"/>
              <w:bottom w:w="28" w:type="dxa"/>
              <w:right w:w="28" w:type="dxa"/>
            </w:tcMar>
          </w:tcPr>
          <w:p w14:paraId="5F9534D1" w14:textId="77777777" w:rsidR="000234BB" w:rsidRPr="008359F5" w:rsidRDefault="000234BB" w:rsidP="00725808">
            <w:pPr>
              <w:pStyle w:val="SmallStandard"/>
            </w:pPr>
            <w:r w:rsidRPr="00D21799">
              <w:t>Date</w:t>
            </w:r>
          </w:p>
        </w:tc>
        <w:tc>
          <w:tcPr>
            <w:tcW w:w="709" w:type="dxa"/>
            <w:tcMar>
              <w:top w:w="28" w:type="dxa"/>
              <w:left w:w="28" w:type="dxa"/>
              <w:bottom w:w="28" w:type="dxa"/>
              <w:right w:w="28" w:type="dxa"/>
            </w:tcMar>
          </w:tcPr>
          <w:p w14:paraId="7A1813E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8BFBCC4" w14:textId="77777777" w:rsidR="000234BB" w:rsidRDefault="000234BB" w:rsidP="00725808">
            <w:pPr>
              <w:jc w:val="left"/>
            </w:pPr>
            <w:r>
              <w:rPr>
                <w:sz w:val="16"/>
                <w:szCs w:val="16"/>
              </w:rPr>
              <w:t>The last modified timestamp of the file.</w:t>
            </w:r>
          </w:p>
        </w:tc>
      </w:tr>
      <w:tr w:rsidR="000234BB" w:rsidRPr="006675E2" w14:paraId="798B5E28" w14:textId="77777777" w:rsidTr="00725808">
        <w:tc>
          <w:tcPr>
            <w:tcW w:w="2013" w:type="dxa"/>
            <w:tcMar>
              <w:top w:w="28" w:type="dxa"/>
              <w:left w:w="28" w:type="dxa"/>
              <w:bottom w:w="28" w:type="dxa"/>
              <w:right w:w="28" w:type="dxa"/>
            </w:tcMar>
          </w:tcPr>
          <w:p w14:paraId="68EAC573" w14:textId="77777777" w:rsidR="000234BB" w:rsidRPr="00620BBE" w:rsidRDefault="000234BB" w:rsidP="00725808">
            <w:pPr>
              <w:pStyle w:val="SmallStandard"/>
            </w:pPr>
            <w:r w:rsidRPr="00620BBE">
              <w:t>dataFormat</w:t>
            </w:r>
          </w:p>
        </w:tc>
        <w:tc>
          <w:tcPr>
            <w:tcW w:w="1559" w:type="dxa"/>
            <w:tcMar>
              <w:top w:w="28" w:type="dxa"/>
              <w:left w:w="28" w:type="dxa"/>
              <w:bottom w:w="28" w:type="dxa"/>
              <w:right w:w="28" w:type="dxa"/>
            </w:tcMar>
          </w:tcPr>
          <w:p w14:paraId="11A5B8E7"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DB32D8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DE5F23F" w14:textId="77777777" w:rsidR="000234BB" w:rsidRDefault="000234BB" w:rsidP="00725808">
            <w:pPr>
              <w:jc w:val="left"/>
            </w:pPr>
            <w:r>
              <w:rPr>
                <w:sz w:val="16"/>
                <w:szCs w:val="16"/>
              </w:rPr>
              <w:t>The dataFormat specifies the format of the FileReference. This could be for example the mime-type of the external file.</w:t>
            </w:r>
          </w:p>
        </w:tc>
      </w:tr>
    </w:tbl>
    <w:p w14:paraId="72A82DB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0" w:name="_a38d49b1e0a2fde75d5e0fbe18dc032e"/>
      <w:r>
        <w:rPr>
          <w:lang w:val="en-GB"/>
        </w:rPr>
        <w:t>Instruction</w:t>
      </w:r>
      <w:bookmarkEnd w:id="1470"/>
    </w:p>
    <w:p w14:paraId="38EF0286" w14:textId="77777777" w:rsidR="000234BB" w:rsidRDefault="000234BB" w:rsidP="000234BB">
      <w:r>
        <w:rPr>
          <w:sz w:val="18"/>
          <w:szCs w:val="18"/>
        </w:rPr>
        <w:t>Abstract super class to specify different types of instructions. Possible instructions are text, file or document based.</w:t>
      </w:r>
    </w:p>
    <w:p w14:paraId="4440B34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BA48B66" w14:textId="77777777" w:rsidTr="00725808">
        <w:tc>
          <w:tcPr>
            <w:tcW w:w="2013" w:type="dxa"/>
            <w:tcMar>
              <w:top w:w="28" w:type="dxa"/>
              <w:left w:w="28" w:type="dxa"/>
              <w:bottom w:w="28" w:type="dxa"/>
              <w:right w:w="28" w:type="dxa"/>
            </w:tcMar>
          </w:tcPr>
          <w:p w14:paraId="012BB55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D99E8F" w14:textId="2DAD1334"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C283110" w14:textId="77777777" w:rsidTr="00725808">
        <w:tc>
          <w:tcPr>
            <w:tcW w:w="2013" w:type="dxa"/>
            <w:tcMar>
              <w:top w:w="28" w:type="dxa"/>
              <w:left w:w="28" w:type="dxa"/>
              <w:bottom w:w="28" w:type="dxa"/>
              <w:right w:w="28" w:type="dxa"/>
            </w:tcMar>
          </w:tcPr>
          <w:p w14:paraId="628496E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39E54CE" w14:textId="77777777" w:rsidR="000234BB" w:rsidRDefault="000234BB" w:rsidP="00725808"/>
        </w:tc>
      </w:tr>
      <w:tr w:rsidR="000234BB" w:rsidRPr="008359F5" w14:paraId="11C003B4" w14:textId="77777777" w:rsidTr="00725808">
        <w:tc>
          <w:tcPr>
            <w:tcW w:w="2013" w:type="dxa"/>
            <w:tcMar>
              <w:top w:w="28" w:type="dxa"/>
              <w:left w:w="28" w:type="dxa"/>
              <w:bottom w:w="28" w:type="dxa"/>
              <w:right w:w="28" w:type="dxa"/>
            </w:tcMar>
          </w:tcPr>
          <w:p w14:paraId="6CEEFE90"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27A8CCA8" w14:textId="77777777" w:rsidR="000234BB" w:rsidRPr="000437C1" w:rsidRDefault="000234BB" w:rsidP="00725808">
            <w:pPr>
              <w:pStyle w:val="SmallStandard"/>
            </w:pPr>
            <w:r>
              <w:t>true</w:t>
            </w:r>
          </w:p>
        </w:tc>
      </w:tr>
    </w:tbl>
    <w:p w14:paraId="0E5ACC7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23D4861" w14:textId="77777777" w:rsidTr="00725808">
        <w:tc>
          <w:tcPr>
            <w:tcW w:w="2296" w:type="dxa"/>
            <w:gridSpan w:val="2"/>
          </w:tcPr>
          <w:p w14:paraId="4C637E7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FF6CD9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A3A8641" w14:textId="77777777" w:rsidR="000234BB" w:rsidRDefault="000234BB" w:rsidP="00725808">
            <w:pPr>
              <w:jc w:val="center"/>
              <w:rPr>
                <w:b/>
                <w:sz w:val="16"/>
                <w:szCs w:val="16"/>
                <w:lang w:val="en-GB"/>
              </w:rPr>
            </w:pPr>
            <w:r>
              <w:rPr>
                <w:b/>
                <w:sz w:val="16"/>
                <w:szCs w:val="16"/>
                <w:lang w:val="en-GB"/>
              </w:rPr>
              <w:t>General</w:t>
            </w:r>
          </w:p>
        </w:tc>
      </w:tr>
      <w:tr w:rsidR="000234BB" w:rsidRPr="00720F6F" w14:paraId="7ECBE3DD" w14:textId="77777777" w:rsidTr="00725808">
        <w:tc>
          <w:tcPr>
            <w:tcW w:w="1588" w:type="dxa"/>
          </w:tcPr>
          <w:p w14:paraId="540E5FC5" w14:textId="77777777" w:rsidR="000234BB" w:rsidRDefault="000234BB" w:rsidP="00725808">
            <w:pPr>
              <w:rPr>
                <w:b/>
                <w:sz w:val="16"/>
                <w:szCs w:val="16"/>
                <w:lang w:val="en-GB"/>
              </w:rPr>
            </w:pPr>
            <w:r>
              <w:rPr>
                <w:b/>
                <w:sz w:val="16"/>
                <w:szCs w:val="16"/>
                <w:lang w:val="en-GB"/>
              </w:rPr>
              <w:t>Type</w:t>
            </w:r>
          </w:p>
        </w:tc>
        <w:tc>
          <w:tcPr>
            <w:tcW w:w="708" w:type="dxa"/>
          </w:tcPr>
          <w:p w14:paraId="467CDAB0" w14:textId="77777777" w:rsidR="000234BB" w:rsidRDefault="000234BB" w:rsidP="00725808">
            <w:pPr>
              <w:rPr>
                <w:b/>
                <w:sz w:val="16"/>
                <w:szCs w:val="16"/>
                <w:lang w:val="en-GB"/>
              </w:rPr>
            </w:pPr>
            <w:r>
              <w:rPr>
                <w:b/>
                <w:sz w:val="16"/>
                <w:szCs w:val="16"/>
                <w:lang w:val="en-GB"/>
              </w:rPr>
              <w:t>Mult</w:t>
            </w:r>
          </w:p>
        </w:tc>
        <w:tc>
          <w:tcPr>
            <w:tcW w:w="1560" w:type="dxa"/>
          </w:tcPr>
          <w:p w14:paraId="3EDE6EC6" w14:textId="77777777" w:rsidR="000234BB" w:rsidRDefault="000234BB" w:rsidP="00725808">
            <w:pPr>
              <w:rPr>
                <w:b/>
                <w:sz w:val="16"/>
                <w:szCs w:val="16"/>
                <w:lang w:val="en-GB"/>
              </w:rPr>
            </w:pPr>
            <w:r>
              <w:rPr>
                <w:b/>
                <w:sz w:val="16"/>
                <w:szCs w:val="16"/>
                <w:lang w:val="en-GB"/>
              </w:rPr>
              <w:t>Role</w:t>
            </w:r>
          </w:p>
        </w:tc>
        <w:tc>
          <w:tcPr>
            <w:tcW w:w="708" w:type="dxa"/>
          </w:tcPr>
          <w:p w14:paraId="764C7DCA" w14:textId="77777777" w:rsidR="000234BB" w:rsidRDefault="000234BB" w:rsidP="00725808">
            <w:pPr>
              <w:rPr>
                <w:b/>
                <w:sz w:val="16"/>
                <w:szCs w:val="16"/>
                <w:lang w:val="en-GB"/>
              </w:rPr>
            </w:pPr>
            <w:r>
              <w:rPr>
                <w:b/>
                <w:sz w:val="16"/>
                <w:szCs w:val="16"/>
                <w:lang w:val="en-GB"/>
              </w:rPr>
              <w:t>Mult</w:t>
            </w:r>
          </w:p>
        </w:tc>
        <w:tc>
          <w:tcPr>
            <w:tcW w:w="567" w:type="dxa"/>
          </w:tcPr>
          <w:p w14:paraId="6F82A2B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1AA56AD" w14:textId="77777777" w:rsidR="000234BB" w:rsidRPr="008359F5" w:rsidRDefault="000234BB" w:rsidP="00725808">
            <w:pPr>
              <w:rPr>
                <w:b/>
                <w:sz w:val="16"/>
                <w:szCs w:val="16"/>
                <w:lang w:val="en-GB"/>
              </w:rPr>
            </w:pPr>
            <w:r>
              <w:rPr>
                <w:b/>
                <w:sz w:val="16"/>
                <w:szCs w:val="16"/>
                <w:lang w:val="en-GB"/>
              </w:rPr>
              <w:t>Comment</w:t>
            </w:r>
          </w:p>
        </w:tc>
      </w:tr>
      <w:tr w:rsidR="000234BB" w:rsidRPr="00CC6307" w14:paraId="65721AA2" w14:textId="77777777" w:rsidTr="00725808">
        <w:tc>
          <w:tcPr>
            <w:tcW w:w="1588" w:type="dxa"/>
          </w:tcPr>
          <w:p w14:paraId="6EF19E41" w14:textId="77777777" w:rsidR="000234BB" w:rsidRPr="00634625" w:rsidRDefault="000234BB" w:rsidP="00725808">
            <w:pPr>
              <w:pStyle w:val="SmallStandard"/>
            </w:pPr>
            <w:r>
              <w:t>OccurrenceOrUsage</w:t>
            </w:r>
          </w:p>
        </w:tc>
        <w:tc>
          <w:tcPr>
            <w:tcW w:w="708" w:type="dxa"/>
          </w:tcPr>
          <w:p w14:paraId="46510A7D" w14:textId="77777777" w:rsidR="000234BB" w:rsidRPr="00D331EF" w:rsidRDefault="000234BB" w:rsidP="00725808">
            <w:pPr>
              <w:pStyle w:val="SmallStandard"/>
            </w:pPr>
            <w:r w:rsidRPr="00D01517">
              <w:t>0..1</w:t>
            </w:r>
          </w:p>
        </w:tc>
        <w:tc>
          <w:tcPr>
            <w:tcW w:w="1560" w:type="dxa"/>
          </w:tcPr>
          <w:p w14:paraId="2E0C4663" w14:textId="77777777" w:rsidR="000234BB" w:rsidRPr="00132C43" w:rsidRDefault="000234BB" w:rsidP="00725808">
            <w:pPr>
              <w:pStyle w:val="SmallStandard"/>
            </w:pPr>
            <w:r>
              <w:t>installationInstruction</w:t>
            </w:r>
          </w:p>
        </w:tc>
        <w:tc>
          <w:tcPr>
            <w:tcW w:w="708" w:type="dxa"/>
          </w:tcPr>
          <w:p w14:paraId="27F509CD" w14:textId="77777777" w:rsidR="000234BB" w:rsidRPr="00D331EF" w:rsidRDefault="000234BB" w:rsidP="00725808">
            <w:pPr>
              <w:pStyle w:val="SmallStandard"/>
            </w:pPr>
            <w:r w:rsidRPr="00D01517">
              <w:t>0..*</w:t>
            </w:r>
          </w:p>
        </w:tc>
        <w:tc>
          <w:tcPr>
            <w:tcW w:w="567" w:type="dxa"/>
          </w:tcPr>
          <w:p w14:paraId="7E85BC09" w14:textId="77777777" w:rsidR="000234BB" w:rsidRDefault="000234BB" w:rsidP="00725808">
            <w:pPr>
              <w:pStyle w:val="SmallStandard"/>
            </w:pPr>
            <w:r>
              <w:t>Y</w:t>
            </w:r>
          </w:p>
        </w:tc>
        <w:tc>
          <w:tcPr>
            <w:tcW w:w="3969" w:type="dxa"/>
          </w:tcPr>
          <w:p w14:paraId="6B8B98CE" w14:textId="77777777" w:rsidR="000234BB" w:rsidRDefault="000234BB" w:rsidP="00725808">
            <w:pPr>
              <w:pStyle w:val="SmallStandard"/>
            </w:pPr>
            <w:r w:rsidRPr="00491287">
              <w:t xml:space="preserve">Room to specify InstallationInstruction(s) for the OccurrenceOrUsage. </w:t>
            </w:r>
          </w:p>
        </w:tc>
      </w:tr>
    </w:tbl>
    <w:p w14:paraId="6574A62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1" w:name="_aa09a450321fe3fefed1a37061c24ba1"/>
      <w:r>
        <w:rPr>
          <w:lang w:val="en-GB"/>
        </w:rPr>
        <w:t>TextBasedInstruction</w:t>
      </w:r>
      <w:bookmarkEnd w:id="1471"/>
    </w:p>
    <w:p w14:paraId="4717C059" w14:textId="77777777" w:rsidR="000234BB" w:rsidRDefault="000234BB" w:rsidP="000234BB">
      <w:r>
        <w:rPr>
          <w:sz w:val="18"/>
          <w:szCs w:val="18"/>
        </w:rPr>
        <w:t>A TextBasedInstruction is used to specify human readable instructions in text.</w:t>
      </w:r>
    </w:p>
    <w:p w14:paraId="753AF26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32BB29F" w14:textId="77777777" w:rsidTr="00725808">
        <w:tc>
          <w:tcPr>
            <w:tcW w:w="2013" w:type="dxa"/>
            <w:tcMar>
              <w:top w:w="28" w:type="dxa"/>
              <w:left w:w="28" w:type="dxa"/>
              <w:bottom w:w="28" w:type="dxa"/>
              <w:right w:w="28" w:type="dxa"/>
            </w:tcMar>
          </w:tcPr>
          <w:p w14:paraId="7172D5C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D800424" w14:textId="63C68882" w:rsidR="000234BB" w:rsidRPr="00620BBE" w:rsidRDefault="004714EB" w:rsidP="00725808">
            <w:pPr>
              <w:pStyle w:val="SmallStandard"/>
            </w:pPr>
            <w:hyperlink w:anchor="_a38d49b1e0a2fde75d5e0fbe18dc032e" w:history="1">
              <w:r w:rsidR="000234BB" w:rsidRPr="00620BBE">
                <w:rPr>
                  <w:rStyle w:val="Hyperlink"/>
                  <w:rFonts w:eastAsiaTheme="majorEastAsia"/>
                </w:rPr>
                <w:t>Instruction</w:t>
              </w:r>
            </w:hyperlink>
          </w:p>
        </w:tc>
      </w:tr>
      <w:tr w:rsidR="000234BB" w:rsidRPr="008359F5" w14:paraId="484F1161" w14:textId="77777777" w:rsidTr="00725808">
        <w:tc>
          <w:tcPr>
            <w:tcW w:w="2013" w:type="dxa"/>
            <w:tcMar>
              <w:top w:w="28" w:type="dxa"/>
              <w:left w:w="28" w:type="dxa"/>
              <w:bottom w:w="28" w:type="dxa"/>
              <w:right w:w="28" w:type="dxa"/>
            </w:tcMar>
          </w:tcPr>
          <w:p w14:paraId="0E70339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176DED4" w14:textId="77777777" w:rsidR="000234BB" w:rsidRDefault="000234BB" w:rsidP="00725808"/>
        </w:tc>
      </w:tr>
      <w:tr w:rsidR="000234BB" w:rsidRPr="008359F5" w14:paraId="59F23CCA" w14:textId="77777777" w:rsidTr="00725808">
        <w:tc>
          <w:tcPr>
            <w:tcW w:w="2013" w:type="dxa"/>
            <w:tcMar>
              <w:top w:w="28" w:type="dxa"/>
              <w:left w:w="28" w:type="dxa"/>
              <w:bottom w:w="28" w:type="dxa"/>
              <w:right w:w="28" w:type="dxa"/>
            </w:tcMar>
          </w:tcPr>
          <w:p w14:paraId="1C5A901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9562C66" w14:textId="77777777" w:rsidR="000234BB" w:rsidRPr="000437C1" w:rsidRDefault="000234BB" w:rsidP="00725808">
            <w:pPr>
              <w:pStyle w:val="SmallStandard"/>
            </w:pPr>
            <w:r>
              <w:t>false</w:t>
            </w:r>
          </w:p>
        </w:tc>
      </w:tr>
    </w:tbl>
    <w:p w14:paraId="3D12F54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BE29A3E" w14:textId="77777777" w:rsidTr="00725808">
        <w:tc>
          <w:tcPr>
            <w:tcW w:w="2013" w:type="dxa"/>
            <w:tcMar>
              <w:top w:w="28" w:type="dxa"/>
              <w:left w:w="28" w:type="dxa"/>
              <w:bottom w:w="28" w:type="dxa"/>
              <w:right w:w="28" w:type="dxa"/>
            </w:tcMar>
          </w:tcPr>
          <w:p w14:paraId="1B57EA0D"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BABEF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3D56E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3B02A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C65770A" w14:textId="77777777" w:rsidTr="00725808">
        <w:tc>
          <w:tcPr>
            <w:tcW w:w="2013" w:type="dxa"/>
            <w:tcMar>
              <w:top w:w="28" w:type="dxa"/>
              <w:left w:w="28" w:type="dxa"/>
              <w:bottom w:w="28" w:type="dxa"/>
              <w:right w:w="28" w:type="dxa"/>
            </w:tcMar>
          </w:tcPr>
          <w:p w14:paraId="0F43E583" w14:textId="77777777" w:rsidR="000234BB" w:rsidRPr="00620BBE" w:rsidRDefault="000234BB" w:rsidP="00725808">
            <w:pPr>
              <w:pStyle w:val="SmallStandard"/>
            </w:pPr>
            <w:r w:rsidRPr="00620BBE">
              <w:t>installationInstruction</w:t>
            </w:r>
          </w:p>
        </w:tc>
        <w:tc>
          <w:tcPr>
            <w:tcW w:w="1559" w:type="dxa"/>
            <w:tcMar>
              <w:top w:w="28" w:type="dxa"/>
              <w:left w:w="28" w:type="dxa"/>
              <w:bottom w:w="28" w:type="dxa"/>
              <w:right w:w="28" w:type="dxa"/>
            </w:tcMar>
          </w:tcPr>
          <w:p w14:paraId="3AC893C7"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3BDA142E"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8450F37" w14:textId="77777777" w:rsidR="000234BB" w:rsidRDefault="000234BB" w:rsidP="00725808">
            <w:pPr>
              <w:jc w:val="left"/>
            </w:pPr>
            <w:r>
              <w:rPr>
                <w:sz w:val="16"/>
                <w:szCs w:val="16"/>
              </w:rPr>
              <w:t>Specifies the instruction in a human readable form. Different languages are possible.</w:t>
            </w:r>
          </w:p>
        </w:tc>
      </w:tr>
    </w:tbl>
    <w:p w14:paraId="6B948E1A"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472" w:name="_Toc33620329"/>
      <w:r>
        <w:rPr>
          <w:lang w:val="en-GB"/>
        </w:rPr>
        <w:t xml:space="preserve">Module </w:t>
      </w:r>
      <w:bookmarkStart w:id="1473" w:name="_2999c35464b469fa8f70725f4e1f0e05"/>
      <w:r>
        <w:rPr>
          <w:lang w:val="en-GB"/>
        </w:rPr>
        <w:t>local_geometry</w:t>
      </w:r>
      <w:bookmarkEnd w:id="1473"/>
      <w:bookmarkEnd w:id="1472"/>
    </w:p>
    <w:p w14:paraId="3D1C629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4" w:name="_b5467fc2bfbeddf50894fff795357ed0"/>
      <w:r>
        <w:rPr>
          <w:lang w:val="en-GB"/>
        </w:rPr>
        <w:t>LocalGeometrySpecification</w:t>
      </w:r>
      <w:bookmarkEnd w:id="1474"/>
    </w:p>
    <w:p w14:paraId="05004C40" w14:textId="77777777" w:rsidR="000234BB" w:rsidRDefault="000234BB" w:rsidP="000234BB">
      <w:r>
        <w:rPr>
          <w:sz w:val="18"/>
          <w:szCs w:val="18"/>
        </w:rPr>
        <w:t xml:space="preserve">A </w:t>
      </w:r>
      <w:r>
        <w:rPr>
          <w:i/>
          <w:iCs/>
          <w:sz w:val="18"/>
          <w:szCs w:val="18"/>
        </w:rPr>
        <w:t xml:space="preserve">LocalGeometrySpecification </w:t>
      </w:r>
      <w:r>
        <w:rPr>
          <w:sz w:val="18"/>
          <w:szCs w:val="18"/>
        </w:rPr>
        <w:t>is responsible to create a relationship between the 3D model of a component (e.g. a connector, a cable duct or a fixing) and entities of the VEC. The 'Local' in the name refers to the fact that all definitions within this specification are 'local' to the 3D model of a specific component (a component in a library, not in a specific usage).</w:t>
      </w:r>
    </w:p>
    <w:p w14:paraId="7779E899" w14:textId="77777777" w:rsidR="000234BB" w:rsidRDefault="000234BB" w:rsidP="000234BB">
      <w:r>
        <w:rPr>
          <w:sz w:val="18"/>
          <w:szCs w:val="18"/>
        </w:rPr>
        <w:t xml:space="preserve">Specifically, it defines a transformation to transform the </w:t>
      </w:r>
      <w:r>
        <w:rPr>
          <w:i/>
          <w:iCs/>
          <w:sz w:val="18"/>
          <w:szCs w:val="18"/>
        </w:rPr>
        <w:t>BoundingBox</w:t>
      </w:r>
      <w:r>
        <w:rPr>
          <w:sz w:val="18"/>
          <w:szCs w:val="18"/>
        </w:rPr>
        <w:t xml:space="preserve"> of a component into to coordinate system of the component and it defines the positions of </w:t>
      </w:r>
      <w:r>
        <w:rPr>
          <w:i/>
          <w:iCs/>
          <w:sz w:val="18"/>
          <w:szCs w:val="18"/>
        </w:rPr>
        <w:t>Placement-</w:t>
      </w:r>
      <w:r>
        <w:rPr>
          <w:sz w:val="18"/>
          <w:szCs w:val="18"/>
        </w:rPr>
        <w:t xml:space="preserve"> and </w:t>
      </w:r>
      <w:r>
        <w:rPr>
          <w:i/>
          <w:iCs/>
          <w:sz w:val="18"/>
          <w:szCs w:val="18"/>
        </w:rPr>
        <w:t>MeasurementPoints</w:t>
      </w:r>
      <w:r>
        <w:rPr>
          <w:sz w:val="18"/>
          <w:szCs w:val="18"/>
        </w:rPr>
        <w:t xml:space="preserve"> in this coordinate system.</w:t>
      </w:r>
    </w:p>
    <w:p w14:paraId="1ADD1C0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EE9F4AA" w14:textId="77777777" w:rsidTr="00725808">
        <w:tc>
          <w:tcPr>
            <w:tcW w:w="2013" w:type="dxa"/>
            <w:tcMar>
              <w:top w:w="28" w:type="dxa"/>
              <w:left w:w="28" w:type="dxa"/>
              <w:bottom w:w="28" w:type="dxa"/>
              <w:right w:w="28" w:type="dxa"/>
            </w:tcMar>
          </w:tcPr>
          <w:p w14:paraId="2F885E4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D94C22D" w14:textId="526FBC2A"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0911A6A7" w14:textId="77777777" w:rsidTr="00725808">
        <w:tc>
          <w:tcPr>
            <w:tcW w:w="2013" w:type="dxa"/>
            <w:tcMar>
              <w:top w:w="28" w:type="dxa"/>
              <w:left w:w="28" w:type="dxa"/>
              <w:bottom w:w="28" w:type="dxa"/>
              <w:right w:w="28" w:type="dxa"/>
            </w:tcMar>
          </w:tcPr>
          <w:p w14:paraId="205C001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7B4BA5" w14:textId="77777777" w:rsidR="000234BB" w:rsidRDefault="000234BB" w:rsidP="00725808"/>
        </w:tc>
      </w:tr>
      <w:tr w:rsidR="000234BB" w:rsidRPr="008359F5" w14:paraId="74761213" w14:textId="77777777" w:rsidTr="00725808">
        <w:tc>
          <w:tcPr>
            <w:tcW w:w="2013" w:type="dxa"/>
            <w:tcMar>
              <w:top w:w="28" w:type="dxa"/>
              <w:left w:w="28" w:type="dxa"/>
              <w:bottom w:w="28" w:type="dxa"/>
              <w:right w:w="28" w:type="dxa"/>
            </w:tcMar>
          </w:tcPr>
          <w:p w14:paraId="0533008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A7124F" w14:textId="77777777" w:rsidR="000234BB" w:rsidRPr="000437C1" w:rsidRDefault="000234BB" w:rsidP="00725808">
            <w:pPr>
              <w:pStyle w:val="SmallStandard"/>
            </w:pPr>
            <w:r>
              <w:t>false</w:t>
            </w:r>
          </w:p>
        </w:tc>
      </w:tr>
    </w:tbl>
    <w:p w14:paraId="70A057A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2C36795" w14:textId="77777777" w:rsidTr="00725808">
        <w:tc>
          <w:tcPr>
            <w:tcW w:w="3856" w:type="dxa"/>
            <w:gridSpan w:val="3"/>
          </w:tcPr>
          <w:p w14:paraId="524F086B" w14:textId="77777777" w:rsidR="000234BB" w:rsidRDefault="000234BB" w:rsidP="00725808">
            <w:pPr>
              <w:jc w:val="center"/>
              <w:rPr>
                <w:b/>
                <w:sz w:val="16"/>
                <w:szCs w:val="16"/>
                <w:lang w:val="en-GB"/>
              </w:rPr>
            </w:pPr>
            <w:r>
              <w:rPr>
                <w:b/>
                <w:sz w:val="16"/>
                <w:szCs w:val="16"/>
                <w:lang w:val="en-GB"/>
              </w:rPr>
              <w:t>Other End</w:t>
            </w:r>
          </w:p>
        </w:tc>
        <w:tc>
          <w:tcPr>
            <w:tcW w:w="708" w:type="dxa"/>
          </w:tcPr>
          <w:p w14:paraId="3D02C29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DF107C2" w14:textId="77777777" w:rsidR="000234BB" w:rsidRDefault="000234BB" w:rsidP="00725808">
            <w:pPr>
              <w:jc w:val="center"/>
              <w:rPr>
                <w:b/>
                <w:sz w:val="16"/>
                <w:szCs w:val="16"/>
                <w:lang w:val="en-GB"/>
              </w:rPr>
            </w:pPr>
            <w:r>
              <w:rPr>
                <w:b/>
                <w:sz w:val="16"/>
                <w:szCs w:val="16"/>
                <w:lang w:val="en-GB"/>
              </w:rPr>
              <w:t>General</w:t>
            </w:r>
          </w:p>
        </w:tc>
      </w:tr>
      <w:tr w:rsidR="000234BB" w:rsidRPr="00720F6F" w14:paraId="4B0FF391" w14:textId="77777777" w:rsidTr="00725808">
        <w:tc>
          <w:tcPr>
            <w:tcW w:w="1573" w:type="dxa"/>
          </w:tcPr>
          <w:p w14:paraId="6D698B41" w14:textId="77777777" w:rsidR="000234BB" w:rsidRDefault="000234BB" w:rsidP="00725808">
            <w:pPr>
              <w:rPr>
                <w:b/>
                <w:sz w:val="16"/>
                <w:szCs w:val="16"/>
                <w:lang w:val="en-GB"/>
              </w:rPr>
            </w:pPr>
            <w:r>
              <w:rPr>
                <w:b/>
                <w:sz w:val="16"/>
                <w:szCs w:val="16"/>
                <w:lang w:val="en-GB"/>
              </w:rPr>
              <w:t>Type</w:t>
            </w:r>
          </w:p>
        </w:tc>
        <w:tc>
          <w:tcPr>
            <w:tcW w:w="1574" w:type="dxa"/>
          </w:tcPr>
          <w:p w14:paraId="05102B70" w14:textId="77777777" w:rsidR="000234BB" w:rsidRDefault="000234BB" w:rsidP="00725808">
            <w:pPr>
              <w:rPr>
                <w:b/>
                <w:sz w:val="16"/>
                <w:szCs w:val="16"/>
                <w:lang w:val="en-GB"/>
              </w:rPr>
            </w:pPr>
            <w:r>
              <w:rPr>
                <w:b/>
                <w:sz w:val="16"/>
                <w:szCs w:val="16"/>
                <w:lang w:val="en-GB"/>
              </w:rPr>
              <w:t>Role</w:t>
            </w:r>
          </w:p>
        </w:tc>
        <w:tc>
          <w:tcPr>
            <w:tcW w:w="708" w:type="dxa"/>
          </w:tcPr>
          <w:p w14:paraId="585F0DAD" w14:textId="77777777" w:rsidR="000234BB" w:rsidRDefault="000234BB" w:rsidP="00725808">
            <w:pPr>
              <w:rPr>
                <w:b/>
                <w:sz w:val="16"/>
                <w:szCs w:val="16"/>
                <w:lang w:val="en-GB"/>
              </w:rPr>
            </w:pPr>
            <w:r>
              <w:rPr>
                <w:b/>
                <w:sz w:val="16"/>
                <w:szCs w:val="16"/>
                <w:lang w:val="en-GB"/>
              </w:rPr>
              <w:t>Mult</w:t>
            </w:r>
          </w:p>
        </w:tc>
        <w:tc>
          <w:tcPr>
            <w:tcW w:w="709" w:type="dxa"/>
          </w:tcPr>
          <w:p w14:paraId="519C8335" w14:textId="77777777" w:rsidR="000234BB" w:rsidRDefault="000234BB" w:rsidP="00725808">
            <w:pPr>
              <w:rPr>
                <w:b/>
                <w:sz w:val="16"/>
                <w:szCs w:val="16"/>
                <w:lang w:val="en-GB"/>
              </w:rPr>
            </w:pPr>
            <w:r>
              <w:rPr>
                <w:b/>
                <w:sz w:val="16"/>
                <w:szCs w:val="16"/>
                <w:lang w:val="en-GB"/>
              </w:rPr>
              <w:t>Mult</w:t>
            </w:r>
          </w:p>
        </w:tc>
        <w:tc>
          <w:tcPr>
            <w:tcW w:w="567" w:type="dxa"/>
          </w:tcPr>
          <w:p w14:paraId="7C626E8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7372EEC" w14:textId="77777777" w:rsidR="000234BB" w:rsidRPr="008359F5" w:rsidRDefault="000234BB" w:rsidP="00725808">
            <w:pPr>
              <w:rPr>
                <w:b/>
                <w:sz w:val="16"/>
                <w:szCs w:val="16"/>
                <w:lang w:val="en-GB"/>
              </w:rPr>
            </w:pPr>
            <w:r>
              <w:rPr>
                <w:b/>
                <w:sz w:val="16"/>
                <w:szCs w:val="16"/>
                <w:lang w:val="en-GB"/>
              </w:rPr>
              <w:t>Comment</w:t>
            </w:r>
          </w:p>
        </w:tc>
      </w:tr>
      <w:tr w:rsidR="000234BB" w:rsidRPr="00CC6307" w14:paraId="243B7B5B" w14:textId="77777777" w:rsidTr="00725808">
        <w:tc>
          <w:tcPr>
            <w:tcW w:w="1573" w:type="dxa"/>
          </w:tcPr>
          <w:p w14:paraId="3DFFE7BB" w14:textId="77777777" w:rsidR="000234BB" w:rsidRPr="00634625" w:rsidRDefault="000234BB" w:rsidP="00725808">
            <w:pPr>
              <w:pStyle w:val="SmallStandard"/>
            </w:pPr>
            <w:r>
              <w:t>Transformation3D</w:t>
            </w:r>
          </w:p>
        </w:tc>
        <w:tc>
          <w:tcPr>
            <w:tcW w:w="1574" w:type="dxa"/>
          </w:tcPr>
          <w:p w14:paraId="1D69B38C" w14:textId="77777777" w:rsidR="000234BB" w:rsidRPr="00132C43" w:rsidRDefault="000234BB" w:rsidP="00725808">
            <w:pPr>
              <w:pStyle w:val="SmallStandard"/>
            </w:pPr>
            <w:r>
              <w:t>boundingBoxPositioning</w:t>
            </w:r>
          </w:p>
        </w:tc>
        <w:tc>
          <w:tcPr>
            <w:tcW w:w="708" w:type="dxa"/>
          </w:tcPr>
          <w:p w14:paraId="7B19C7B0" w14:textId="77777777" w:rsidR="000234BB" w:rsidRPr="00D331EF" w:rsidRDefault="000234BB" w:rsidP="00725808">
            <w:pPr>
              <w:pStyle w:val="SmallStandard"/>
            </w:pPr>
            <w:r w:rsidRPr="00574783">
              <w:t>0..1</w:t>
            </w:r>
          </w:p>
        </w:tc>
        <w:tc>
          <w:tcPr>
            <w:tcW w:w="709" w:type="dxa"/>
          </w:tcPr>
          <w:p w14:paraId="270EB63B" w14:textId="77777777" w:rsidR="000234BB" w:rsidRPr="00D331EF" w:rsidRDefault="000234BB" w:rsidP="00725808">
            <w:pPr>
              <w:pStyle w:val="SmallStandard"/>
            </w:pPr>
            <w:r w:rsidRPr="00207506">
              <w:t>0..1</w:t>
            </w:r>
          </w:p>
        </w:tc>
        <w:tc>
          <w:tcPr>
            <w:tcW w:w="567" w:type="dxa"/>
          </w:tcPr>
          <w:p w14:paraId="7A71C2AE" w14:textId="77777777" w:rsidR="000234BB" w:rsidRDefault="000234BB" w:rsidP="00725808">
            <w:pPr>
              <w:pStyle w:val="SmallStandard"/>
            </w:pPr>
            <w:r>
              <w:t>Y</w:t>
            </w:r>
          </w:p>
        </w:tc>
        <w:tc>
          <w:tcPr>
            <w:tcW w:w="3969" w:type="dxa"/>
          </w:tcPr>
          <w:p w14:paraId="794697D3" w14:textId="77777777" w:rsidR="000234BB" w:rsidRDefault="000234BB" w:rsidP="00725808">
            <w:pPr>
              <w:jc w:val="left"/>
            </w:pPr>
            <w:r>
              <w:rPr>
                <w:sz w:val="16"/>
                <w:szCs w:val="16"/>
              </w:rPr>
              <w:t>The transformation that defines the positioning of the bounding box in coordinate system of the component.</w:t>
            </w:r>
          </w:p>
        </w:tc>
      </w:tr>
      <w:tr w:rsidR="000234BB" w:rsidRPr="00CC6307" w14:paraId="3B096EFF" w14:textId="77777777" w:rsidTr="00725808">
        <w:tc>
          <w:tcPr>
            <w:tcW w:w="1573" w:type="dxa"/>
          </w:tcPr>
          <w:p w14:paraId="18F815B9" w14:textId="77777777" w:rsidR="000234BB" w:rsidRPr="00634625" w:rsidRDefault="000234BB" w:rsidP="00725808">
            <w:pPr>
              <w:pStyle w:val="SmallStandard"/>
            </w:pPr>
            <w:r>
              <w:t>LocalPosition</w:t>
            </w:r>
          </w:p>
        </w:tc>
        <w:tc>
          <w:tcPr>
            <w:tcW w:w="1574" w:type="dxa"/>
          </w:tcPr>
          <w:p w14:paraId="00660E83" w14:textId="77777777" w:rsidR="000234BB" w:rsidRPr="00132C43" w:rsidRDefault="000234BB" w:rsidP="00725808">
            <w:pPr>
              <w:pStyle w:val="SmallStandard"/>
            </w:pPr>
            <w:r>
              <w:t>positions</w:t>
            </w:r>
          </w:p>
        </w:tc>
        <w:tc>
          <w:tcPr>
            <w:tcW w:w="708" w:type="dxa"/>
          </w:tcPr>
          <w:p w14:paraId="664762D2" w14:textId="77777777" w:rsidR="000234BB" w:rsidRPr="00D331EF" w:rsidRDefault="000234BB" w:rsidP="00725808">
            <w:pPr>
              <w:pStyle w:val="SmallStandard"/>
            </w:pPr>
            <w:r w:rsidRPr="00574783">
              <w:t>0..*</w:t>
            </w:r>
          </w:p>
        </w:tc>
        <w:tc>
          <w:tcPr>
            <w:tcW w:w="709" w:type="dxa"/>
          </w:tcPr>
          <w:p w14:paraId="5BA70B13" w14:textId="77777777" w:rsidR="000234BB" w:rsidRPr="00D331EF" w:rsidRDefault="000234BB" w:rsidP="00725808">
            <w:pPr>
              <w:pStyle w:val="SmallStandard"/>
            </w:pPr>
            <w:r w:rsidRPr="00207506">
              <w:t>1</w:t>
            </w:r>
          </w:p>
        </w:tc>
        <w:tc>
          <w:tcPr>
            <w:tcW w:w="567" w:type="dxa"/>
          </w:tcPr>
          <w:p w14:paraId="3260B8A3" w14:textId="77777777" w:rsidR="000234BB" w:rsidRDefault="000234BB" w:rsidP="00725808">
            <w:pPr>
              <w:pStyle w:val="SmallStandard"/>
            </w:pPr>
            <w:r>
              <w:t>Y</w:t>
            </w:r>
          </w:p>
        </w:tc>
        <w:tc>
          <w:tcPr>
            <w:tcW w:w="3969" w:type="dxa"/>
          </w:tcPr>
          <w:p w14:paraId="43980BCC" w14:textId="77777777" w:rsidR="000234BB" w:rsidRDefault="000234BB" w:rsidP="00725808">
            <w:pPr>
              <w:jc w:val="left"/>
            </w:pPr>
            <w:r>
              <w:rPr>
                <w:sz w:val="16"/>
                <w:szCs w:val="16"/>
              </w:rPr>
              <w:t xml:space="preserve">All position defined by this </w:t>
            </w:r>
            <w:r>
              <w:rPr>
                <w:i/>
                <w:iCs/>
                <w:sz w:val="16"/>
                <w:szCs w:val="16"/>
              </w:rPr>
              <w:t>LocalGeometrySpecification.</w:t>
            </w:r>
          </w:p>
        </w:tc>
      </w:tr>
      <w:tr w:rsidR="000234BB" w:rsidRPr="00CC6307" w14:paraId="5D7291C2" w14:textId="77777777" w:rsidTr="00725808">
        <w:tc>
          <w:tcPr>
            <w:tcW w:w="1573" w:type="dxa"/>
          </w:tcPr>
          <w:p w14:paraId="73F3F6F6" w14:textId="77777777" w:rsidR="000234BB" w:rsidRPr="00634625" w:rsidRDefault="000234BB" w:rsidP="00725808">
            <w:pPr>
              <w:pStyle w:val="SmallStandard"/>
            </w:pPr>
            <w:r>
              <w:lastRenderedPageBreak/>
              <w:t>CartesianPoint3D</w:t>
            </w:r>
          </w:p>
        </w:tc>
        <w:tc>
          <w:tcPr>
            <w:tcW w:w="1574" w:type="dxa"/>
          </w:tcPr>
          <w:p w14:paraId="715642C3" w14:textId="77777777" w:rsidR="000234BB" w:rsidRPr="00132C43" w:rsidRDefault="000234BB" w:rsidP="00725808">
            <w:pPr>
              <w:pStyle w:val="SmallStandard"/>
            </w:pPr>
            <w:r>
              <w:t>cartesianPoint</w:t>
            </w:r>
          </w:p>
        </w:tc>
        <w:tc>
          <w:tcPr>
            <w:tcW w:w="708" w:type="dxa"/>
          </w:tcPr>
          <w:p w14:paraId="154C1560" w14:textId="77777777" w:rsidR="000234BB" w:rsidRPr="00D331EF" w:rsidRDefault="000234BB" w:rsidP="00725808">
            <w:pPr>
              <w:pStyle w:val="SmallStandard"/>
            </w:pPr>
            <w:r w:rsidRPr="00574783">
              <w:t>0..*</w:t>
            </w:r>
          </w:p>
        </w:tc>
        <w:tc>
          <w:tcPr>
            <w:tcW w:w="709" w:type="dxa"/>
          </w:tcPr>
          <w:p w14:paraId="22DCB1F5" w14:textId="77777777" w:rsidR="000234BB" w:rsidRPr="00D331EF" w:rsidRDefault="000234BB" w:rsidP="00725808">
            <w:pPr>
              <w:pStyle w:val="SmallStandard"/>
            </w:pPr>
            <w:r w:rsidRPr="00207506">
              <w:t>0..1</w:t>
            </w:r>
          </w:p>
        </w:tc>
        <w:tc>
          <w:tcPr>
            <w:tcW w:w="567" w:type="dxa"/>
          </w:tcPr>
          <w:p w14:paraId="07A3D2AF" w14:textId="77777777" w:rsidR="000234BB" w:rsidRDefault="000234BB" w:rsidP="00725808">
            <w:pPr>
              <w:pStyle w:val="SmallStandard"/>
            </w:pPr>
            <w:r>
              <w:t>Y</w:t>
            </w:r>
          </w:p>
        </w:tc>
        <w:tc>
          <w:tcPr>
            <w:tcW w:w="3969" w:type="dxa"/>
          </w:tcPr>
          <w:p w14:paraId="32D62C69" w14:textId="77777777" w:rsidR="000234BB" w:rsidRDefault="000234BB" w:rsidP="00725808">
            <w:pPr>
              <w:jc w:val="left"/>
            </w:pPr>
            <w:r>
              <w:rPr>
                <w:sz w:val="16"/>
                <w:szCs w:val="16"/>
              </w:rPr>
              <w:t xml:space="preserve">All </w:t>
            </w:r>
            <w:r>
              <w:rPr>
                <w:i/>
                <w:iCs/>
                <w:sz w:val="16"/>
                <w:szCs w:val="16"/>
              </w:rPr>
              <w:t>CartesianPoint3Ds</w:t>
            </w:r>
            <w:r>
              <w:rPr>
                <w:sz w:val="16"/>
                <w:szCs w:val="16"/>
              </w:rPr>
              <w:t xml:space="preserve"> that are used in this </w:t>
            </w:r>
            <w:r>
              <w:rPr>
                <w:i/>
                <w:iCs/>
                <w:sz w:val="16"/>
                <w:szCs w:val="16"/>
              </w:rPr>
              <w:t>LocalGeometrySpecification.</w:t>
            </w:r>
            <w:r>
              <w:rPr>
                <w:sz w:val="16"/>
                <w:szCs w:val="16"/>
              </w:rPr>
              <w:t xml:space="preserve"> All </w:t>
            </w:r>
            <w:r>
              <w:rPr>
                <w:i/>
                <w:iCs/>
                <w:sz w:val="16"/>
                <w:szCs w:val="16"/>
              </w:rPr>
              <w:t>CartesianPoint3Ds</w:t>
            </w:r>
            <w:r>
              <w:rPr>
                <w:sz w:val="16"/>
                <w:szCs w:val="16"/>
              </w:rPr>
              <w:t xml:space="preserve"> are defined in relation to the coordinate system of the component.</w:t>
            </w:r>
          </w:p>
        </w:tc>
      </w:tr>
      <w:tr w:rsidR="000234BB" w:rsidRPr="00CC6307" w14:paraId="5833E44F" w14:textId="77777777" w:rsidTr="00725808">
        <w:tc>
          <w:tcPr>
            <w:tcW w:w="1573" w:type="dxa"/>
          </w:tcPr>
          <w:p w14:paraId="0F4EA29C" w14:textId="77777777" w:rsidR="000234BB" w:rsidRPr="00634625" w:rsidRDefault="000234BB" w:rsidP="00725808">
            <w:pPr>
              <w:pStyle w:val="SmallStandard"/>
            </w:pPr>
            <w:r>
              <w:t>Unit</w:t>
            </w:r>
          </w:p>
        </w:tc>
        <w:tc>
          <w:tcPr>
            <w:tcW w:w="1574" w:type="dxa"/>
          </w:tcPr>
          <w:p w14:paraId="56C0FA0F" w14:textId="77777777" w:rsidR="000234BB" w:rsidRPr="00132C43" w:rsidRDefault="000234BB" w:rsidP="00725808">
            <w:pPr>
              <w:pStyle w:val="SmallStandard"/>
            </w:pPr>
            <w:r>
              <w:t>baseUnit</w:t>
            </w:r>
          </w:p>
        </w:tc>
        <w:tc>
          <w:tcPr>
            <w:tcW w:w="708" w:type="dxa"/>
          </w:tcPr>
          <w:p w14:paraId="444604EA" w14:textId="77777777" w:rsidR="000234BB" w:rsidRPr="00D331EF" w:rsidRDefault="000234BB" w:rsidP="00725808">
            <w:pPr>
              <w:pStyle w:val="SmallStandard"/>
            </w:pPr>
            <w:r w:rsidRPr="00574783">
              <w:t>1</w:t>
            </w:r>
          </w:p>
        </w:tc>
        <w:tc>
          <w:tcPr>
            <w:tcW w:w="709" w:type="dxa"/>
          </w:tcPr>
          <w:p w14:paraId="4D375B53" w14:textId="77777777" w:rsidR="000234BB" w:rsidRDefault="000234BB" w:rsidP="00725808"/>
        </w:tc>
        <w:tc>
          <w:tcPr>
            <w:tcW w:w="567" w:type="dxa"/>
          </w:tcPr>
          <w:p w14:paraId="5FB76295" w14:textId="77777777" w:rsidR="000234BB" w:rsidRPr="00D331EF" w:rsidRDefault="000234BB" w:rsidP="00725808">
            <w:pPr>
              <w:pStyle w:val="SmallStandard"/>
            </w:pPr>
            <w:r>
              <w:t>N</w:t>
            </w:r>
          </w:p>
        </w:tc>
        <w:tc>
          <w:tcPr>
            <w:tcW w:w="3969" w:type="dxa"/>
          </w:tcPr>
          <w:p w14:paraId="194DC965" w14:textId="77777777" w:rsidR="000234BB" w:rsidRDefault="000234BB" w:rsidP="00725808">
            <w:pPr>
              <w:jc w:val="left"/>
            </w:pPr>
            <w:r>
              <w:rPr>
                <w:sz w:val="16"/>
                <w:szCs w:val="16"/>
              </w:rPr>
              <w:t xml:space="preserve">The </w:t>
            </w:r>
            <w:r>
              <w:rPr>
                <w:i/>
                <w:iCs/>
                <w:sz w:val="16"/>
                <w:szCs w:val="16"/>
              </w:rPr>
              <w:t>Unit</w:t>
            </w:r>
            <w:r>
              <w:rPr>
                <w:sz w:val="16"/>
                <w:szCs w:val="16"/>
              </w:rPr>
              <w:t xml:space="preserve"> in which all coordinates (e.g. cartesian points) are defined. Shall be a unit of length (e.g. millimetre).</w:t>
            </w:r>
          </w:p>
        </w:tc>
      </w:tr>
    </w:tbl>
    <w:p w14:paraId="59CA828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5" w:name="_00c5c0513abda8c443fca797df145c85"/>
      <w:r>
        <w:rPr>
          <w:lang w:val="en-GB"/>
        </w:rPr>
        <w:t>LocalPosition</w:t>
      </w:r>
      <w:bookmarkEnd w:id="1475"/>
    </w:p>
    <w:p w14:paraId="48FDD74C" w14:textId="77777777" w:rsidR="000234BB" w:rsidRDefault="000234BB" w:rsidP="000234BB">
      <w:r>
        <w:rPr>
          <w:sz w:val="18"/>
          <w:szCs w:val="18"/>
        </w:rPr>
        <w:t>A</w:t>
      </w:r>
      <w:r>
        <w:rPr>
          <w:i/>
          <w:iCs/>
          <w:sz w:val="18"/>
          <w:szCs w:val="18"/>
        </w:rPr>
        <w:t xml:space="preserve"> LocalPosition </w:t>
      </w:r>
      <w:r>
        <w:rPr>
          <w:sz w:val="18"/>
          <w:szCs w:val="18"/>
        </w:rPr>
        <w:t>defines the position of a relevant point of component within the coordinate system of the component.</w:t>
      </w:r>
    </w:p>
    <w:p w14:paraId="4D39542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430F24A" w14:textId="77777777" w:rsidTr="00725808">
        <w:tc>
          <w:tcPr>
            <w:tcW w:w="2013" w:type="dxa"/>
            <w:tcMar>
              <w:top w:w="28" w:type="dxa"/>
              <w:left w:w="28" w:type="dxa"/>
              <w:bottom w:w="28" w:type="dxa"/>
              <w:right w:w="28" w:type="dxa"/>
            </w:tcMar>
          </w:tcPr>
          <w:p w14:paraId="2B5F2CD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475265" w14:textId="77777777" w:rsidR="000234BB" w:rsidRDefault="000234BB" w:rsidP="00725808"/>
        </w:tc>
      </w:tr>
      <w:tr w:rsidR="000234BB" w:rsidRPr="008359F5" w14:paraId="6CB0BC8F" w14:textId="77777777" w:rsidTr="00725808">
        <w:tc>
          <w:tcPr>
            <w:tcW w:w="2013" w:type="dxa"/>
            <w:tcMar>
              <w:top w:w="28" w:type="dxa"/>
              <w:left w:w="28" w:type="dxa"/>
              <w:bottom w:w="28" w:type="dxa"/>
              <w:right w:w="28" w:type="dxa"/>
            </w:tcMar>
          </w:tcPr>
          <w:p w14:paraId="54CBD5A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CF45AD" w14:textId="77777777" w:rsidR="000234BB" w:rsidRDefault="000234BB" w:rsidP="00725808"/>
        </w:tc>
      </w:tr>
      <w:tr w:rsidR="000234BB" w:rsidRPr="008359F5" w14:paraId="7A4988A2" w14:textId="77777777" w:rsidTr="00725808">
        <w:tc>
          <w:tcPr>
            <w:tcW w:w="2013" w:type="dxa"/>
            <w:tcMar>
              <w:top w:w="28" w:type="dxa"/>
              <w:left w:w="28" w:type="dxa"/>
              <w:bottom w:w="28" w:type="dxa"/>
              <w:right w:w="28" w:type="dxa"/>
            </w:tcMar>
          </w:tcPr>
          <w:p w14:paraId="533EBB6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A919A5" w14:textId="77777777" w:rsidR="000234BB" w:rsidRPr="000437C1" w:rsidRDefault="000234BB" w:rsidP="00725808">
            <w:pPr>
              <w:pStyle w:val="SmallStandard"/>
            </w:pPr>
            <w:r>
              <w:t>true</w:t>
            </w:r>
          </w:p>
        </w:tc>
      </w:tr>
    </w:tbl>
    <w:p w14:paraId="720BA9C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9A4B164" w14:textId="77777777" w:rsidTr="00725808">
        <w:tc>
          <w:tcPr>
            <w:tcW w:w="3856" w:type="dxa"/>
            <w:gridSpan w:val="3"/>
          </w:tcPr>
          <w:p w14:paraId="447E46E3" w14:textId="77777777" w:rsidR="000234BB" w:rsidRDefault="000234BB" w:rsidP="00725808">
            <w:pPr>
              <w:jc w:val="center"/>
              <w:rPr>
                <w:b/>
                <w:sz w:val="16"/>
                <w:szCs w:val="16"/>
                <w:lang w:val="en-GB"/>
              </w:rPr>
            </w:pPr>
            <w:r>
              <w:rPr>
                <w:b/>
                <w:sz w:val="16"/>
                <w:szCs w:val="16"/>
                <w:lang w:val="en-GB"/>
              </w:rPr>
              <w:t>Other End</w:t>
            </w:r>
          </w:p>
        </w:tc>
        <w:tc>
          <w:tcPr>
            <w:tcW w:w="708" w:type="dxa"/>
          </w:tcPr>
          <w:p w14:paraId="3B72407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91FF271" w14:textId="77777777" w:rsidR="000234BB" w:rsidRDefault="000234BB" w:rsidP="00725808">
            <w:pPr>
              <w:jc w:val="center"/>
              <w:rPr>
                <w:b/>
                <w:sz w:val="16"/>
                <w:szCs w:val="16"/>
                <w:lang w:val="en-GB"/>
              </w:rPr>
            </w:pPr>
            <w:r>
              <w:rPr>
                <w:b/>
                <w:sz w:val="16"/>
                <w:szCs w:val="16"/>
                <w:lang w:val="en-GB"/>
              </w:rPr>
              <w:t>General</w:t>
            </w:r>
          </w:p>
        </w:tc>
      </w:tr>
      <w:tr w:rsidR="000234BB" w:rsidRPr="00720F6F" w14:paraId="506DB3A5" w14:textId="77777777" w:rsidTr="00725808">
        <w:tc>
          <w:tcPr>
            <w:tcW w:w="1573" w:type="dxa"/>
          </w:tcPr>
          <w:p w14:paraId="4E362916" w14:textId="77777777" w:rsidR="000234BB" w:rsidRDefault="000234BB" w:rsidP="00725808">
            <w:pPr>
              <w:rPr>
                <w:b/>
                <w:sz w:val="16"/>
                <w:szCs w:val="16"/>
                <w:lang w:val="en-GB"/>
              </w:rPr>
            </w:pPr>
            <w:r>
              <w:rPr>
                <w:b/>
                <w:sz w:val="16"/>
                <w:szCs w:val="16"/>
                <w:lang w:val="en-GB"/>
              </w:rPr>
              <w:t>Type</w:t>
            </w:r>
          </w:p>
        </w:tc>
        <w:tc>
          <w:tcPr>
            <w:tcW w:w="1574" w:type="dxa"/>
          </w:tcPr>
          <w:p w14:paraId="0ED31014" w14:textId="77777777" w:rsidR="000234BB" w:rsidRDefault="000234BB" w:rsidP="00725808">
            <w:pPr>
              <w:rPr>
                <w:b/>
                <w:sz w:val="16"/>
                <w:szCs w:val="16"/>
                <w:lang w:val="en-GB"/>
              </w:rPr>
            </w:pPr>
            <w:r>
              <w:rPr>
                <w:b/>
                <w:sz w:val="16"/>
                <w:szCs w:val="16"/>
                <w:lang w:val="en-GB"/>
              </w:rPr>
              <w:t>Role</w:t>
            </w:r>
          </w:p>
        </w:tc>
        <w:tc>
          <w:tcPr>
            <w:tcW w:w="708" w:type="dxa"/>
          </w:tcPr>
          <w:p w14:paraId="521C95FF" w14:textId="77777777" w:rsidR="000234BB" w:rsidRDefault="000234BB" w:rsidP="00725808">
            <w:pPr>
              <w:rPr>
                <w:b/>
                <w:sz w:val="16"/>
                <w:szCs w:val="16"/>
                <w:lang w:val="en-GB"/>
              </w:rPr>
            </w:pPr>
            <w:r>
              <w:rPr>
                <w:b/>
                <w:sz w:val="16"/>
                <w:szCs w:val="16"/>
                <w:lang w:val="en-GB"/>
              </w:rPr>
              <w:t>Mult</w:t>
            </w:r>
          </w:p>
        </w:tc>
        <w:tc>
          <w:tcPr>
            <w:tcW w:w="709" w:type="dxa"/>
          </w:tcPr>
          <w:p w14:paraId="2DB34376" w14:textId="77777777" w:rsidR="000234BB" w:rsidRDefault="000234BB" w:rsidP="00725808">
            <w:pPr>
              <w:rPr>
                <w:b/>
                <w:sz w:val="16"/>
                <w:szCs w:val="16"/>
                <w:lang w:val="en-GB"/>
              </w:rPr>
            </w:pPr>
            <w:r>
              <w:rPr>
                <w:b/>
                <w:sz w:val="16"/>
                <w:szCs w:val="16"/>
                <w:lang w:val="en-GB"/>
              </w:rPr>
              <w:t>Mult</w:t>
            </w:r>
          </w:p>
        </w:tc>
        <w:tc>
          <w:tcPr>
            <w:tcW w:w="567" w:type="dxa"/>
          </w:tcPr>
          <w:p w14:paraId="512FC7F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116BD6C" w14:textId="77777777" w:rsidR="000234BB" w:rsidRPr="008359F5" w:rsidRDefault="000234BB" w:rsidP="00725808">
            <w:pPr>
              <w:rPr>
                <w:b/>
                <w:sz w:val="16"/>
                <w:szCs w:val="16"/>
                <w:lang w:val="en-GB"/>
              </w:rPr>
            </w:pPr>
            <w:r>
              <w:rPr>
                <w:b/>
                <w:sz w:val="16"/>
                <w:szCs w:val="16"/>
                <w:lang w:val="en-GB"/>
              </w:rPr>
              <w:t>Comment</w:t>
            </w:r>
          </w:p>
        </w:tc>
      </w:tr>
      <w:tr w:rsidR="000234BB" w:rsidRPr="00CC6307" w14:paraId="09ACD55A" w14:textId="77777777" w:rsidTr="00725808">
        <w:tc>
          <w:tcPr>
            <w:tcW w:w="1573" w:type="dxa"/>
          </w:tcPr>
          <w:p w14:paraId="1B91B1DC" w14:textId="77777777" w:rsidR="000234BB" w:rsidRPr="00634625" w:rsidRDefault="000234BB" w:rsidP="00725808">
            <w:pPr>
              <w:pStyle w:val="SmallStandard"/>
            </w:pPr>
            <w:r>
              <w:t>CartesianPoint3D</w:t>
            </w:r>
          </w:p>
        </w:tc>
        <w:tc>
          <w:tcPr>
            <w:tcW w:w="1574" w:type="dxa"/>
          </w:tcPr>
          <w:p w14:paraId="3F61147F" w14:textId="77777777" w:rsidR="000234BB" w:rsidRPr="00132C43" w:rsidRDefault="000234BB" w:rsidP="00725808">
            <w:pPr>
              <w:pStyle w:val="SmallStandard"/>
            </w:pPr>
            <w:r>
              <w:t>cartesianPoint</w:t>
            </w:r>
          </w:p>
        </w:tc>
        <w:tc>
          <w:tcPr>
            <w:tcW w:w="708" w:type="dxa"/>
          </w:tcPr>
          <w:p w14:paraId="0A5C223C" w14:textId="77777777" w:rsidR="000234BB" w:rsidRPr="00D331EF" w:rsidRDefault="000234BB" w:rsidP="00725808">
            <w:pPr>
              <w:pStyle w:val="SmallStandard"/>
            </w:pPr>
            <w:r w:rsidRPr="00574783">
              <w:t>1</w:t>
            </w:r>
          </w:p>
        </w:tc>
        <w:tc>
          <w:tcPr>
            <w:tcW w:w="709" w:type="dxa"/>
          </w:tcPr>
          <w:p w14:paraId="0B99FFF6" w14:textId="77777777" w:rsidR="000234BB" w:rsidRPr="00D331EF" w:rsidRDefault="000234BB" w:rsidP="00725808">
            <w:pPr>
              <w:pStyle w:val="SmallStandard"/>
            </w:pPr>
            <w:r w:rsidRPr="00207506">
              <w:t>0..*</w:t>
            </w:r>
          </w:p>
        </w:tc>
        <w:tc>
          <w:tcPr>
            <w:tcW w:w="567" w:type="dxa"/>
          </w:tcPr>
          <w:p w14:paraId="2DFD41A2" w14:textId="77777777" w:rsidR="000234BB" w:rsidRPr="00D331EF" w:rsidRDefault="000234BB" w:rsidP="00725808">
            <w:pPr>
              <w:pStyle w:val="SmallStandard"/>
            </w:pPr>
            <w:r>
              <w:t>N</w:t>
            </w:r>
          </w:p>
        </w:tc>
        <w:tc>
          <w:tcPr>
            <w:tcW w:w="3969" w:type="dxa"/>
          </w:tcPr>
          <w:p w14:paraId="67CB9F58" w14:textId="77777777" w:rsidR="000234BB" w:rsidRDefault="000234BB" w:rsidP="00725808"/>
        </w:tc>
      </w:tr>
    </w:tbl>
    <w:p w14:paraId="4681A4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9FF1FB8" w14:textId="77777777" w:rsidTr="00725808">
        <w:tc>
          <w:tcPr>
            <w:tcW w:w="2296" w:type="dxa"/>
            <w:gridSpan w:val="2"/>
          </w:tcPr>
          <w:p w14:paraId="768255EF"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127AAC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9CEB4E8" w14:textId="77777777" w:rsidR="000234BB" w:rsidRDefault="000234BB" w:rsidP="00725808">
            <w:pPr>
              <w:jc w:val="center"/>
              <w:rPr>
                <w:b/>
                <w:sz w:val="16"/>
                <w:szCs w:val="16"/>
                <w:lang w:val="en-GB"/>
              </w:rPr>
            </w:pPr>
            <w:r>
              <w:rPr>
                <w:b/>
                <w:sz w:val="16"/>
                <w:szCs w:val="16"/>
                <w:lang w:val="en-GB"/>
              </w:rPr>
              <w:t>General</w:t>
            </w:r>
          </w:p>
        </w:tc>
      </w:tr>
      <w:tr w:rsidR="000234BB" w:rsidRPr="00720F6F" w14:paraId="34999EAC" w14:textId="77777777" w:rsidTr="00725808">
        <w:tc>
          <w:tcPr>
            <w:tcW w:w="1588" w:type="dxa"/>
          </w:tcPr>
          <w:p w14:paraId="0B70A951" w14:textId="77777777" w:rsidR="000234BB" w:rsidRDefault="000234BB" w:rsidP="00725808">
            <w:pPr>
              <w:rPr>
                <w:b/>
                <w:sz w:val="16"/>
                <w:szCs w:val="16"/>
                <w:lang w:val="en-GB"/>
              </w:rPr>
            </w:pPr>
            <w:r>
              <w:rPr>
                <w:b/>
                <w:sz w:val="16"/>
                <w:szCs w:val="16"/>
                <w:lang w:val="en-GB"/>
              </w:rPr>
              <w:t>Type</w:t>
            </w:r>
          </w:p>
        </w:tc>
        <w:tc>
          <w:tcPr>
            <w:tcW w:w="708" w:type="dxa"/>
          </w:tcPr>
          <w:p w14:paraId="7C1C493C" w14:textId="77777777" w:rsidR="000234BB" w:rsidRDefault="000234BB" w:rsidP="00725808">
            <w:pPr>
              <w:rPr>
                <w:b/>
                <w:sz w:val="16"/>
                <w:szCs w:val="16"/>
                <w:lang w:val="en-GB"/>
              </w:rPr>
            </w:pPr>
            <w:r>
              <w:rPr>
                <w:b/>
                <w:sz w:val="16"/>
                <w:szCs w:val="16"/>
                <w:lang w:val="en-GB"/>
              </w:rPr>
              <w:t>Mult</w:t>
            </w:r>
          </w:p>
        </w:tc>
        <w:tc>
          <w:tcPr>
            <w:tcW w:w="1560" w:type="dxa"/>
          </w:tcPr>
          <w:p w14:paraId="64328791" w14:textId="77777777" w:rsidR="000234BB" w:rsidRDefault="000234BB" w:rsidP="00725808">
            <w:pPr>
              <w:rPr>
                <w:b/>
                <w:sz w:val="16"/>
                <w:szCs w:val="16"/>
                <w:lang w:val="en-GB"/>
              </w:rPr>
            </w:pPr>
            <w:r>
              <w:rPr>
                <w:b/>
                <w:sz w:val="16"/>
                <w:szCs w:val="16"/>
                <w:lang w:val="en-GB"/>
              </w:rPr>
              <w:t>Role</w:t>
            </w:r>
          </w:p>
        </w:tc>
        <w:tc>
          <w:tcPr>
            <w:tcW w:w="708" w:type="dxa"/>
          </w:tcPr>
          <w:p w14:paraId="0187C0C9" w14:textId="77777777" w:rsidR="000234BB" w:rsidRDefault="000234BB" w:rsidP="00725808">
            <w:pPr>
              <w:rPr>
                <w:b/>
                <w:sz w:val="16"/>
                <w:szCs w:val="16"/>
                <w:lang w:val="en-GB"/>
              </w:rPr>
            </w:pPr>
            <w:r>
              <w:rPr>
                <w:b/>
                <w:sz w:val="16"/>
                <w:szCs w:val="16"/>
                <w:lang w:val="en-GB"/>
              </w:rPr>
              <w:t>Mult</w:t>
            </w:r>
          </w:p>
        </w:tc>
        <w:tc>
          <w:tcPr>
            <w:tcW w:w="567" w:type="dxa"/>
          </w:tcPr>
          <w:p w14:paraId="4FFBA33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3B0E6F9" w14:textId="77777777" w:rsidR="000234BB" w:rsidRPr="008359F5" w:rsidRDefault="000234BB" w:rsidP="00725808">
            <w:pPr>
              <w:rPr>
                <w:b/>
                <w:sz w:val="16"/>
                <w:szCs w:val="16"/>
                <w:lang w:val="en-GB"/>
              </w:rPr>
            </w:pPr>
            <w:r>
              <w:rPr>
                <w:b/>
                <w:sz w:val="16"/>
                <w:szCs w:val="16"/>
                <w:lang w:val="en-GB"/>
              </w:rPr>
              <w:t>Comment</w:t>
            </w:r>
          </w:p>
        </w:tc>
      </w:tr>
      <w:tr w:rsidR="000234BB" w:rsidRPr="00CC6307" w14:paraId="257ABBF1" w14:textId="77777777" w:rsidTr="00725808">
        <w:tc>
          <w:tcPr>
            <w:tcW w:w="1588" w:type="dxa"/>
          </w:tcPr>
          <w:p w14:paraId="0468F984" w14:textId="77777777" w:rsidR="000234BB" w:rsidRPr="00634625" w:rsidRDefault="000234BB" w:rsidP="00725808">
            <w:pPr>
              <w:pStyle w:val="SmallStandard"/>
            </w:pPr>
            <w:r>
              <w:t>LocalGeometrySpecification</w:t>
            </w:r>
          </w:p>
        </w:tc>
        <w:tc>
          <w:tcPr>
            <w:tcW w:w="708" w:type="dxa"/>
          </w:tcPr>
          <w:p w14:paraId="4A38E5F0" w14:textId="77777777" w:rsidR="000234BB" w:rsidRPr="00D331EF" w:rsidRDefault="000234BB" w:rsidP="00725808">
            <w:pPr>
              <w:pStyle w:val="SmallStandard"/>
            </w:pPr>
            <w:r w:rsidRPr="00D01517">
              <w:t>1</w:t>
            </w:r>
          </w:p>
        </w:tc>
        <w:tc>
          <w:tcPr>
            <w:tcW w:w="1560" w:type="dxa"/>
          </w:tcPr>
          <w:p w14:paraId="03DA0FBE" w14:textId="77777777" w:rsidR="000234BB" w:rsidRPr="00132C43" w:rsidRDefault="000234BB" w:rsidP="00725808">
            <w:pPr>
              <w:pStyle w:val="SmallStandard"/>
            </w:pPr>
            <w:r>
              <w:t>positions</w:t>
            </w:r>
          </w:p>
        </w:tc>
        <w:tc>
          <w:tcPr>
            <w:tcW w:w="708" w:type="dxa"/>
          </w:tcPr>
          <w:p w14:paraId="5F9AA08C" w14:textId="77777777" w:rsidR="000234BB" w:rsidRPr="00D331EF" w:rsidRDefault="000234BB" w:rsidP="00725808">
            <w:pPr>
              <w:pStyle w:val="SmallStandard"/>
            </w:pPr>
            <w:r w:rsidRPr="00D01517">
              <w:t>0..*</w:t>
            </w:r>
          </w:p>
        </w:tc>
        <w:tc>
          <w:tcPr>
            <w:tcW w:w="567" w:type="dxa"/>
          </w:tcPr>
          <w:p w14:paraId="4A0E015C" w14:textId="77777777" w:rsidR="000234BB" w:rsidRDefault="000234BB" w:rsidP="00725808">
            <w:pPr>
              <w:pStyle w:val="SmallStandard"/>
            </w:pPr>
            <w:r>
              <w:t>Y</w:t>
            </w:r>
          </w:p>
        </w:tc>
        <w:tc>
          <w:tcPr>
            <w:tcW w:w="3969" w:type="dxa"/>
          </w:tcPr>
          <w:p w14:paraId="165712D9" w14:textId="77777777" w:rsidR="000234BB" w:rsidRDefault="000234BB" w:rsidP="00725808">
            <w:pPr>
              <w:jc w:val="left"/>
            </w:pPr>
            <w:r>
              <w:rPr>
                <w:sz w:val="16"/>
                <w:szCs w:val="16"/>
              </w:rPr>
              <w:t xml:space="preserve">All position defined by this </w:t>
            </w:r>
            <w:r>
              <w:rPr>
                <w:i/>
                <w:iCs/>
                <w:sz w:val="16"/>
                <w:szCs w:val="16"/>
              </w:rPr>
              <w:t>LocalGeometrySpecification.</w:t>
            </w:r>
          </w:p>
        </w:tc>
      </w:tr>
    </w:tbl>
    <w:p w14:paraId="7088CD5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6" w:name="_535e915378498b13d98344cfc74f4530"/>
      <w:r>
        <w:rPr>
          <w:lang w:val="en-GB"/>
        </w:rPr>
        <w:t>MeasurePointPosition</w:t>
      </w:r>
      <w:bookmarkEnd w:id="1476"/>
    </w:p>
    <w:p w14:paraId="4B3B4732" w14:textId="77777777" w:rsidR="000234BB" w:rsidRDefault="000234BB" w:rsidP="000234BB">
      <w:r>
        <w:rPr>
          <w:sz w:val="18"/>
          <w:szCs w:val="18"/>
        </w:rPr>
        <w:t>Defines the position of a MeasurementPoint within the coordinate system of the component. MeasurementPoint onto which dimension can be defined</w:t>
      </w:r>
      <w:r>
        <w:rPr>
          <w:i/>
          <w:iCs/>
          <w:sz w:val="18"/>
          <w:szCs w:val="18"/>
        </w:rPr>
        <w:t>.</w:t>
      </w:r>
    </w:p>
    <w:p w14:paraId="3C271DE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BD764D6" w14:textId="77777777" w:rsidTr="00725808">
        <w:tc>
          <w:tcPr>
            <w:tcW w:w="2013" w:type="dxa"/>
            <w:tcMar>
              <w:top w:w="28" w:type="dxa"/>
              <w:left w:w="28" w:type="dxa"/>
              <w:bottom w:w="28" w:type="dxa"/>
              <w:right w:w="28" w:type="dxa"/>
            </w:tcMar>
          </w:tcPr>
          <w:p w14:paraId="43B337D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D71A518" w14:textId="23928867" w:rsidR="000234BB" w:rsidRPr="00620BBE" w:rsidRDefault="004714EB" w:rsidP="00725808">
            <w:pPr>
              <w:pStyle w:val="SmallStandard"/>
            </w:pPr>
            <w:hyperlink w:anchor="_00c5c0513abda8c443fca797df145c85" w:history="1">
              <w:r w:rsidR="000234BB" w:rsidRPr="00620BBE">
                <w:rPr>
                  <w:rStyle w:val="Hyperlink"/>
                  <w:rFonts w:eastAsiaTheme="majorEastAsia"/>
                </w:rPr>
                <w:t>LocalPosition</w:t>
              </w:r>
            </w:hyperlink>
          </w:p>
        </w:tc>
      </w:tr>
      <w:tr w:rsidR="000234BB" w:rsidRPr="008359F5" w14:paraId="221838D8" w14:textId="77777777" w:rsidTr="00725808">
        <w:tc>
          <w:tcPr>
            <w:tcW w:w="2013" w:type="dxa"/>
            <w:tcMar>
              <w:top w:w="28" w:type="dxa"/>
              <w:left w:w="28" w:type="dxa"/>
              <w:bottom w:w="28" w:type="dxa"/>
              <w:right w:w="28" w:type="dxa"/>
            </w:tcMar>
          </w:tcPr>
          <w:p w14:paraId="3144146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D0534C" w14:textId="77777777" w:rsidR="000234BB" w:rsidRDefault="000234BB" w:rsidP="00725808"/>
        </w:tc>
      </w:tr>
      <w:tr w:rsidR="000234BB" w:rsidRPr="008359F5" w14:paraId="3E6BB3D6" w14:textId="77777777" w:rsidTr="00725808">
        <w:tc>
          <w:tcPr>
            <w:tcW w:w="2013" w:type="dxa"/>
            <w:tcMar>
              <w:top w:w="28" w:type="dxa"/>
              <w:left w:w="28" w:type="dxa"/>
              <w:bottom w:w="28" w:type="dxa"/>
              <w:right w:w="28" w:type="dxa"/>
            </w:tcMar>
          </w:tcPr>
          <w:p w14:paraId="16496CB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9DC95CE" w14:textId="77777777" w:rsidR="000234BB" w:rsidRPr="000437C1" w:rsidRDefault="000234BB" w:rsidP="00725808">
            <w:pPr>
              <w:pStyle w:val="SmallStandard"/>
            </w:pPr>
            <w:r>
              <w:t>false</w:t>
            </w:r>
          </w:p>
        </w:tc>
      </w:tr>
    </w:tbl>
    <w:p w14:paraId="44DEF4D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9EB8A69" w14:textId="77777777" w:rsidTr="00725808">
        <w:tc>
          <w:tcPr>
            <w:tcW w:w="3856" w:type="dxa"/>
            <w:gridSpan w:val="3"/>
          </w:tcPr>
          <w:p w14:paraId="38634BEC" w14:textId="77777777" w:rsidR="000234BB" w:rsidRDefault="000234BB" w:rsidP="00725808">
            <w:pPr>
              <w:jc w:val="center"/>
              <w:rPr>
                <w:b/>
                <w:sz w:val="16"/>
                <w:szCs w:val="16"/>
                <w:lang w:val="en-GB"/>
              </w:rPr>
            </w:pPr>
            <w:r>
              <w:rPr>
                <w:b/>
                <w:sz w:val="16"/>
                <w:szCs w:val="16"/>
                <w:lang w:val="en-GB"/>
              </w:rPr>
              <w:t>Other End</w:t>
            </w:r>
          </w:p>
        </w:tc>
        <w:tc>
          <w:tcPr>
            <w:tcW w:w="708" w:type="dxa"/>
          </w:tcPr>
          <w:p w14:paraId="54646D95"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BCCC698" w14:textId="77777777" w:rsidR="000234BB" w:rsidRDefault="000234BB" w:rsidP="00725808">
            <w:pPr>
              <w:jc w:val="center"/>
              <w:rPr>
                <w:b/>
                <w:sz w:val="16"/>
                <w:szCs w:val="16"/>
                <w:lang w:val="en-GB"/>
              </w:rPr>
            </w:pPr>
            <w:r>
              <w:rPr>
                <w:b/>
                <w:sz w:val="16"/>
                <w:szCs w:val="16"/>
                <w:lang w:val="en-GB"/>
              </w:rPr>
              <w:t>General</w:t>
            </w:r>
          </w:p>
        </w:tc>
      </w:tr>
      <w:tr w:rsidR="000234BB" w:rsidRPr="00720F6F" w14:paraId="7C1CA97A" w14:textId="77777777" w:rsidTr="00725808">
        <w:tc>
          <w:tcPr>
            <w:tcW w:w="1573" w:type="dxa"/>
          </w:tcPr>
          <w:p w14:paraId="0C29CC25" w14:textId="77777777" w:rsidR="000234BB" w:rsidRDefault="000234BB" w:rsidP="00725808">
            <w:pPr>
              <w:rPr>
                <w:b/>
                <w:sz w:val="16"/>
                <w:szCs w:val="16"/>
                <w:lang w:val="en-GB"/>
              </w:rPr>
            </w:pPr>
            <w:r>
              <w:rPr>
                <w:b/>
                <w:sz w:val="16"/>
                <w:szCs w:val="16"/>
                <w:lang w:val="en-GB"/>
              </w:rPr>
              <w:t>Type</w:t>
            </w:r>
          </w:p>
        </w:tc>
        <w:tc>
          <w:tcPr>
            <w:tcW w:w="1574" w:type="dxa"/>
          </w:tcPr>
          <w:p w14:paraId="3A894D6E" w14:textId="77777777" w:rsidR="000234BB" w:rsidRDefault="000234BB" w:rsidP="00725808">
            <w:pPr>
              <w:rPr>
                <w:b/>
                <w:sz w:val="16"/>
                <w:szCs w:val="16"/>
                <w:lang w:val="en-GB"/>
              </w:rPr>
            </w:pPr>
            <w:r>
              <w:rPr>
                <w:b/>
                <w:sz w:val="16"/>
                <w:szCs w:val="16"/>
                <w:lang w:val="en-GB"/>
              </w:rPr>
              <w:t>Role</w:t>
            </w:r>
          </w:p>
        </w:tc>
        <w:tc>
          <w:tcPr>
            <w:tcW w:w="708" w:type="dxa"/>
          </w:tcPr>
          <w:p w14:paraId="406C5252" w14:textId="77777777" w:rsidR="000234BB" w:rsidRDefault="000234BB" w:rsidP="00725808">
            <w:pPr>
              <w:rPr>
                <w:b/>
                <w:sz w:val="16"/>
                <w:szCs w:val="16"/>
                <w:lang w:val="en-GB"/>
              </w:rPr>
            </w:pPr>
            <w:r>
              <w:rPr>
                <w:b/>
                <w:sz w:val="16"/>
                <w:szCs w:val="16"/>
                <w:lang w:val="en-GB"/>
              </w:rPr>
              <w:t>Mult</w:t>
            </w:r>
          </w:p>
        </w:tc>
        <w:tc>
          <w:tcPr>
            <w:tcW w:w="709" w:type="dxa"/>
          </w:tcPr>
          <w:p w14:paraId="169EFA12" w14:textId="77777777" w:rsidR="000234BB" w:rsidRDefault="000234BB" w:rsidP="00725808">
            <w:pPr>
              <w:rPr>
                <w:b/>
                <w:sz w:val="16"/>
                <w:szCs w:val="16"/>
                <w:lang w:val="en-GB"/>
              </w:rPr>
            </w:pPr>
            <w:r>
              <w:rPr>
                <w:b/>
                <w:sz w:val="16"/>
                <w:szCs w:val="16"/>
                <w:lang w:val="en-GB"/>
              </w:rPr>
              <w:t>Mult</w:t>
            </w:r>
          </w:p>
        </w:tc>
        <w:tc>
          <w:tcPr>
            <w:tcW w:w="567" w:type="dxa"/>
          </w:tcPr>
          <w:p w14:paraId="6BEC35B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FD4A722" w14:textId="77777777" w:rsidR="000234BB" w:rsidRPr="008359F5" w:rsidRDefault="000234BB" w:rsidP="00725808">
            <w:pPr>
              <w:rPr>
                <w:b/>
                <w:sz w:val="16"/>
                <w:szCs w:val="16"/>
                <w:lang w:val="en-GB"/>
              </w:rPr>
            </w:pPr>
            <w:r>
              <w:rPr>
                <w:b/>
                <w:sz w:val="16"/>
                <w:szCs w:val="16"/>
                <w:lang w:val="en-GB"/>
              </w:rPr>
              <w:t>Comment</w:t>
            </w:r>
          </w:p>
        </w:tc>
      </w:tr>
      <w:tr w:rsidR="000234BB" w:rsidRPr="00CC6307" w14:paraId="7BC355FE" w14:textId="77777777" w:rsidTr="00725808">
        <w:tc>
          <w:tcPr>
            <w:tcW w:w="1573" w:type="dxa"/>
          </w:tcPr>
          <w:p w14:paraId="729E9D43" w14:textId="77777777" w:rsidR="000234BB" w:rsidRPr="00634625" w:rsidRDefault="000234BB" w:rsidP="00725808">
            <w:pPr>
              <w:pStyle w:val="SmallStandard"/>
            </w:pPr>
            <w:r>
              <w:t>MeasurementPoint</w:t>
            </w:r>
          </w:p>
        </w:tc>
        <w:tc>
          <w:tcPr>
            <w:tcW w:w="1574" w:type="dxa"/>
          </w:tcPr>
          <w:p w14:paraId="4A03FB91" w14:textId="77777777" w:rsidR="000234BB" w:rsidRPr="00132C43" w:rsidRDefault="000234BB" w:rsidP="00725808">
            <w:pPr>
              <w:pStyle w:val="SmallStandard"/>
            </w:pPr>
            <w:r>
              <w:t>measurementPoint</w:t>
            </w:r>
          </w:p>
        </w:tc>
        <w:tc>
          <w:tcPr>
            <w:tcW w:w="708" w:type="dxa"/>
          </w:tcPr>
          <w:p w14:paraId="15D6B6A1" w14:textId="77777777" w:rsidR="000234BB" w:rsidRPr="00D331EF" w:rsidRDefault="000234BB" w:rsidP="00725808">
            <w:pPr>
              <w:pStyle w:val="SmallStandard"/>
            </w:pPr>
            <w:r w:rsidRPr="00574783">
              <w:t>1</w:t>
            </w:r>
          </w:p>
        </w:tc>
        <w:tc>
          <w:tcPr>
            <w:tcW w:w="709" w:type="dxa"/>
          </w:tcPr>
          <w:p w14:paraId="692906DE" w14:textId="77777777" w:rsidR="000234BB" w:rsidRPr="00D331EF" w:rsidRDefault="000234BB" w:rsidP="00725808">
            <w:pPr>
              <w:pStyle w:val="SmallStandard"/>
            </w:pPr>
            <w:r w:rsidRPr="00207506">
              <w:t>0..*</w:t>
            </w:r>
          </w:p>
        </w:tc>
        <w:tc>
          <w:tcPr>
            <w:tcW w:w="567" w:type="dxa"/>
          </w:tcPr>
          <w:p w14:paraId="65F95E52" w14:textId="77777777" w:rsidR="000234BB" w:rsidRPr="00D331EF" w:rsidRDefault="000234BB" w:rsidP="00725808">
            <w:pPr>
              <w:pStyle w:val="SmallStandard"/>
            </w:pPr>
            <w:r>
              <w:t>N</w:t>
            </w:r>
          </w:p>
        </w:tc>
        <w:tc>
          <w:tcPr>
            <w:tcW w:w="3969" w:type="dxa"/>
          </w:tcPr>
          <w:p w14:paraId="2AA44A4E" w14:textId="77777777" w:rsidR="000234BB" w:rsidRDefault="000234BB" w:rsidP="00725808"/>
        </w:tc>
      </w:tr>
    </w:tbl>
    <w:p w14:paraId="0FC6F24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7" w:name="_b670a80e6ef203152d0178236903f7f1"/>
      <w:r>
        <w:rPr>
          <w:lang w:val="en-GB"/>
        </w:rPr>
        <w:t>PlacementPointPosition</w:t>
      </w:r>
      <w:bookmarkEnd w:id="1477"/>
    </w:p>
    <w:p w14:paraId="5E4A45B8" w14:textId="77777777" w:rsidR="000234BB" w:rsidRDefault="000234BB" w:rsidP="000234BB">
      <w:r>
        <w:rPr>
          <w:sz w:val="18"/>
          <w:szCs w:val="18"/>
        </w:rPr>
        <w:t xml:space="preserve">Defines the position of a PlacementPoint within the coordinate system of the component. PlacementPoints are points where a component is attached to a </w:t>
      </w:r>
      <w:r>
        <w:rPr>
          <w:i/>
          <w:iCs/>
          <w:sz w:val="18"/>
          <w:szCs w:val="18"/>
        </w:rPr>
        <w:t xml:space="preserve">TopologySegment. </w:t>
      </w:r>
      <w:r>
        <w:rPr>
          <w:sz w:val="18"/>
          <w:szCs w:val="18"/>
        </w:rPr>
        <w:t xml:space="preserve">Therefor a </w:t>
      </w:r>
      <w:r>
        <w:rPr>
          <w:i/>
          <w:iCs/>
          <w:sz w:val="18"/>
          <w:szCs w:val="18"/>
        </w:rPr>
        <w:t>PlacementPointPosition</w:t>
      </w:r>
      <w:r>
        <w:rPr>
          <w:sz w:val="18"/>
          <w:szCs w:val="18"/>
        </w:rPr>
        <w:t xml:space="preserve"> can define a tangent vector (in the coordinate system of the component) for a segment that is connected to the </w:t>
      </w:r>
      <w:r>
        <w:rPr>
          <w:i/>
          <w:iCs/>
          <w:sz w:val="18"/>
          <w:szCs w:val="18"/>
        </w:rPr>
        <w:t>PlacementPoint.</w:t>
      </w:r>
    </w:p>
    <w:p w14:paraId="626184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671A9A8" w14:textId="77777777" w:rsidTr="00725808">
        <w:tc>
          <w:tcPr>
            <w:tcW w:w="2013" w:type="dxa"/>
            <w:tcMar>
              <w:top w:w="28" w:type="dxa"/>
              <w:left w:w="28" w:type="dxa"/>
              <w:bottom w:w="28" w:type="dxa"/>
              <w:right w:w="28" w:type="dxa"/>
            </w:tcMar>
          </w:tcPr>
          <w:p w14:paraId="521988F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A96AC4" w14:textId="47879589" w:rsidR="000234BB" w:rsidRPr="00620BBE" w:rsidRDefault="004714EB" w:rsidP="00725808">
            <w:pPr>
              <w:pStyle w:val="SmallStandard"/>
            </w:pPr>
            <w:hyperlink w:anchor="_00c5c0513abda8c443fca797df145c85" w:history="1">
              <w:r w:rsidR="000234BB" w:rsidRPr="00620BBE">
                <w:rPr>
                  <w:rStyle w:val="Hyperlink"/>
                  <w:rFonts w:eastAsiaTheme="majorEastAsia"/>
                </w:rPr>
                <w:t>LocalPosition</w:t>
              </w:r>
            </w:hyperlink>
          </w:p>
        </w:tc>
      </w:tr>
      <w:tr w:rsidR="000234BB" w:rsidRPr="008359F5" w14:paraId="116ECBC7" w14:textId="77777777" w:rsidTr="00725808">
        <w:tc>
          <w:tcPr>
            <w:tcW w:w="2013" w:type="dxa"/>
            <w:tcMar>
              <w:top w:w="28" w:type="dxa"/>
              <w:left w:w="28" w:type="dxa"/>
              <w:bottom w:w="28" w:type="dxa"/>
              <w:right w:w="28" w:type="dxa"/>
            </w:tcMar>
          </w:tcPr>
          <w:p w14:paraId="618684A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9C90E2" w14:textId="77777777" w:rsidR="000234BB" w:rsidRDefault="000234BB" w:rsidP="00725808"/>
        </w:tc>
      </w:tr>
      <w:tr w:rsidR="000234BB" w:rsidRPr="008359F5" w14:paraId="6C895498" w14:textId="77777777" w:rsidTr="00725808">
        <w:tc>
          <w:tcPr>
            <w:tcW w:w="2013" w:type="dxa"/>
            <w:tcMar>
              <w:top w:w="28" w:type="dxa"/>
              <w:left w:w="28" w:type="dxa"/>
              <w:bottom w:w="28" w:type="dxa"/>
              <w:right w:w="28" w:type="dxa"/>
            </w:tcMar>
          </w:tcPr>
          <w:p w14:paraId="628C421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CF9B65" w14:textId="77777777" w:rsidR="000234BB" w:rsidRPr="000437C1" w:rsidRDefault="000234BB" w:rsidP="00725808">
            <w:pPr>
              <w:pStyle w:val="SmallStandard"/>
            </w:pPr>
            <w:r>
              <w:t>false</w:t>
            </w:r>
          </w:p>
        </w:tc>
      </w:tr>
    </w:tbl>
    <w:p w14:paraId="6B7F426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6FDE2DD" w14:textId="77777777" w:rsidTr="00725808">
        <w:tc>
          <w:tcPr>
            <w:tcW w:w="2013" w:type="dxa"/>
            <w:tcMar>
              <w:top w:w="28" w:type="dxa"/>
              <w:left w:w="28" w:type="dxa"/>
              <w:bottom w:w="28" w:type="dxa"/>
              <w:right w:w="28" w:type="dxa"/>
            </w:tcMar>
          </w:tcPr>
          <w:p w14:paraId="0C244F81"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80ABDB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F1DC62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4471BAF"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7674456" w14:textId="77777777" w:rsidTr="00725808">
        <w:tc>
          <w:tcPr>
            <w:tcW w:w="2013" w:type="dxa"/>
            <w:tcMar>
              <w:top w:w="28" w:type="dxa"/>
              <w:left w:w="28" w:type="dxa"/>
              <w:bottom w:w="28" w:type="dxa"/>
              <w:right w:w="28" w:type="dxa"/>
            </w:tcMar>
          </w:tcPr>
          <w:p w14:paraId="74F50D67" w14:textId="77777777" w:rsidR="000234BB" w:rsidRPr="00620BBE" w:rsidRDefault="000234BB" w:rsidP="00725808">
            <w:pPr>
              <w:pStyle w:val="SmallStandard"/>
            </w:pPr>
            <w:r w:rsidRPr="00620BBE">
              <w:t>tangent</w:t>
            </w:r>
          </w:p>
        </w:tc>
        <w:tc>
          <w:tcPr>
            <w:tcW w:w="1559" w:type="dxa"/>
            <w:tcMar>
              <w:top w:w="28" w:type="dxa"/>
              <w:left w:w="28" w:type="dxa"/>
              <w:bottom w:w="28" w:type="dxa"/>
              <w:right w:w="28" w:type="dxa"/>
            </w:tcMar>
          </w:tcPr>
          <w:p w14:paraId="78100F71" w14:textId="77777777" w:rsidR="000234BB" w:rsidRPr="008359F5" w:rsidRDefault="000234BB" w:rsidP="00725808">
            <w:pPr>
              <w:pStyle w:val="SmallStandard"/>
            </w:pPr>
            <w:r w:rsidRPr="00D21799">
              <w:t>CartesianVector3D</w:t>
            </w:r>
          </w:p>
        </w:tc>
        <w:tc>
          <w:tcPr>
            <w:tcW w:w="709" w:type="dxa"/>
            <w:tcMar>
              <w:top w:w="28" w:type="dxa"/>
              <w:left w:w="28" w:type="dxa"/>
              <w:bottom w:w="28" w:type="dxa"/>
              <w:right w:w="28" w:type="dxa"/>
            </w:tcMar>
          </w:tcPr>
          <w:p w14:paraId="1B2D58F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5BAB966" w14:textId="77777777" w:rsidR="000234BB" w:rsidRDefault="000234BB" w:rsidP="00725808">
            <w:pPr>
              <w:jc w:val="left"/>
            </w:pPr>
            <w:r>
              <w:rPr>
                <w:sz w:val="16"/>
                <w:szCs w:val="16"/>
              </w:rPr>
              <w:t xml:space="preserve">A vector in the direction of the tangent on the </w:t>
            </w:r>
            <w:r>
              <w:rPr>
                <w:i/>
                <w:iCs/>
                <w:sz w:val="16"/>
                <w:szCs w:val="16"/>
              </w:rPr>
              <w:t>TopologySegment</w:t>
            </w:r>
            <w:r>
              <w:rPr>
                <w:sz w:val="16"/>
                <w:szCs w:val="16"/>
              </w:rPr>
              <w:t xml:space="preserve"> that is attached to the </w:t>
            </w:r>
            <w:r>
              <w:rPr>
                <w:i/>
                <w:iCs/>
                <w:sz w:val="16"/>
                <w:szCs w:val="16"/>
              </w:rPr>
              <w:t>PlacementPoint</w:t>
            </w:r>
            <w:r>
              <w:rPr>
                <w:sz w:val="16"/>
                <w:szCs w:val="16"/>
              </w:rPr>
              <w:t xml:space="preserve"> represented by this instance. The vector is defined in the coordinate system of the 3D model of the component.</w:t>
            </w:r>
          </w:p>
        </w:tc>
      </w:tr>
    </w:tbl>
    <w:p w14:paraId="2FB57F9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EF8496E" w14:textId="77777777" w:rsidTr="00725808">
        <w:tc>
          <w:tcPr>
            <w:tcW w:w="3856" w:type="dxa"/>
            <w:gridSpan w:val="3"/>
          </w:tcPr>
          <w:p w14:paraId="60EDAB36" w14:textId="77777777" w:rsidR="000234BB" w:rsidRDefault="000234BB" w:rsidP="00725808">
            <w:pPr>
              <w:jc w:val="center"/>
              <w:rPr>
                <w:b/>
                <w:sz w:val="16"/>
                <w:szCs w:val="16"/>
                <w:lang w:val="en-GB"/>
              </w:rPr>
            </w:pPr>
            <w:r>
              <w:rPr>
                <w:b/>
                <w:sz w:val="16"/>
                <w:szCs w:val="16"/>
                <w:lang w:val="en-GB"/>
              </w:rPr>
              <w:t>Other End</w:t>
            </w:r>
          </w:p>
        </w:tc>
        <w:tc>
          <w:tcPr>
            <w:tcW w:w="708" w:type="dxa"/>
          </w:tcPr>
          <w:p w14:paraId="18CE162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534A059" w14:textId="77777777" w:rsidR="000234BB" w:rsidRDefault="000234BB" w:rsidP="00725808">
            <w:pPr>
              <w:jc w:val="center"/>
              <w:rPr>
                <w:b/>
                <w:sz w:val="16"/>
                <w:szCs w:val="16"/>
                <w:lang w:val="en-GB"/>
              </w:rPr>
            </w:pPr>
            <w:r>
              <w:rPr>
                <w:b/>
                <w:sz w:val="16"/>
                <w:szCs w:val="16"/>
                <w:lang w:val="en-GB"/>
              </w:rPr>
              <w:t>General</w:t>
            </w:r>
          </w:p>
        </w:tc>
      </w:tr>
      <w:tr w:rsidR="000234BB" w:rsidRPr="00720F6F" w14:paraId="1430A52F" w14:textId="77777777" w:rsidTr="00725808">
        <w:tc>
          <w:tcPr>
            <w:tcW w:w="1573" w:type="dxa"/>
          </w:tcPr>
          <w:p w14:paraId="5625C54B" w14:textId="77777777" w:rsidR="000234BB" w:rsidRDefault="000234BB" w:rsidP="00725808">
            <w:pPr>
              <w:rPr>
                <w:b/>
                <w:sz w:val="16"/>
                <w:szCs w:val="16"/>
                <w:lang w:val="en-GB"/>
              </w:rPr>
            </w:pPr>
            <w:r>
              <w:rPr>
                <w:b/>
                <w:sz w:val="16"/>
                <w:szCs w:val="16"/>
                <w:lang w:val="en-GB"/>
              </w:rPr>
              <w:t>Type</w:t>
            </w:r>
          </w:p>
        </w:tc>
        <w:tc>
          <w:tcPr>
            <w:tcW w:w="1574" w:type="dxa"/>
          </w:tcPr>
          <w:p w14:paraId="020EC144" w14:textId="77777777" w:rsidR="000234BB" w:rsidRDefault="000234BB" w:rsidP="00725808">
            <w:pPr>
              <w:rPr>
                <w:b/>
                <w:sz w:val="16"/>
                <w:szCs w:val="16"/>
                <w:lang w:val="en-GB"/>
              </w:rPr>
            </w:pPr>
            <w:r>
              <w:rPr>
                <w:b/>
                <w:sz w:val="16"/>
                <w:szCs w:val="16"/>
                <w:lang w:val="en-GB"/>
              </w:rPr>
              <w:t>Role</w:t>
            </w:r>
          </w:p>
        </w:tc>
        <w:tc>
          <w:tcPr>
            <w:tcW w:w="708" w:type="dxa"/>
          </w:tcPr>
          <w:p w14:paraId="0B18FA37" w14:textId="77777777" w:rsidR="000234BB" w:rsidRDefault="000234BB" w:rsidP="00725808">
            <w:pPr>
              <w:rPr>
                <w:b/>
                <w:sz w:val="16"/>
                <w:szCs w:val="16"/>
                <w:lang w:val="en-GB"/>
              </w:rPr>
            </w:pPr>
            <w:r>
              <w:rPr>
                <w:b/>
                <w:sz w:val="16"/>
                <w:szCs w:val="16"/>
                <w:lang w:val="en-GB"/>
              </w:rPr>
              <w:t>Mult</w:t>
            </w:r>
          </w:p>
        </w:tc>
        <w:tc>
          <w:tcPr>
            <w:tcW w:w="709" w:type="dxa"/>
          </w:tcPr>
          <w:p w14:paraId="5843BF69" w14:textId="77777777" w:rsidR="000234BB" w:rsidRDefault="000234BB" w:rsidP="00725808">
            <w:pPr>
              <w:rPr>
                <w:b/>
                <w:sz w:val="16"/>
                <w:szCs w:val="16"/>
                <w:lang w:val="en-GB"/>
              </w:rPr>
            </w:pPr>
            <w:r>
              <w:rPr>
                <w:b/>
                <w:sz w:val="16"/>
                <w:szCs w:val="16"/>
                <w:lang w:val="en-GB"/>
              </w:rPr>
              <w:t>Mult</w:t>
            </w:r>
          </w:p>
        </w:tc>
        <w:tc>
          <w:tcPr>
            <w:tcW w:w="567" w:type="dxa"/>
          </w:tcPr>
          <w:p w14:paraId="3A130F2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8392AEE" w14:textId="77777777" w:rsidR="000234BB" w:rsidRPr="008359F5" w:rsidRDefault="000234BB" w:rsidP="00725808">
            <w:pPr>
              <w:rPr>
                <w:b/>
                <w:sz w:val="16"/>
                <w:szCs w:val="16"/>
                <w:lang w:val="en-GB"/>
              </w:rPr>
            </w:pPr>
            <w:r>
              <w:rPr>
                <w:b/>
                <w:sz w:val="16"/>
                <w:szCs w:val="16"/>
                <w:lang w:val="en-GB"/>
              </w:rPr>
              <w:t>Comment</w:t>
            </w:r>
          </w:p>
        </w:tc>
      </w:tr>
      <w:tr w:rsidR="000234BB" w:rsidRPr="00CC6307" w14:paraId="7191A4B5" w14:textId="77777777" w:rsidTr="00725808">
        <w:tc>
          <w:tcPr>
            <w:tcW w:w="1573" w:type="dxa"/>
          </w:tcPr>
          <w:p w14:paraId="293DC2CF" w14:textId="77777777" w:rsidR="000234BB" w:rsidRPr="00634625" w:rsidRDefault="000234BB" w:rsidP="00725808">
            <w:pPr>
              <w:pStyle w:val="SmallStandard"/>
            </w:pPr>
            <w:r>
              <w:t>PlacementPoint</w:t>
            </w:r>
          </w:p>
        </w:tc>
        <w:tc>
          <w:tcPr>
            <w:tcW w:w="1574" w:type="dxa"/>
          </w:tcPr>
          <w:p w14:paraId="416744A8" w14:textId="77777777" w:rsidR="000234BB" w:rsidRPr="00132C43" w:rsidRDefault="000234BB" w:rsidP="00725808">
            <w:pPr>
              <w:pStyle w:val="SmallStandard"/>
            </w:pPr>
            <w:r>
              <w:t>placementPoint</w:t>
            </w:r>
          </w:p>
        </w:tc>
        <w:tc>
          <w:tcPr>
            <w:tcW w:w="708" w:type="dxa"/>
          </w:tcPr>
          <w:p w14:paraId="31C1C97C" w14:textId="77777777" w:rsidR="000234BB" w:rsidRPr="00D331EF" w:rsidRDefault="000234BB" w:rsidP="00725808">
            <w:pPr>
              <w:pStyle w:val="SmallStandard"/>
            </w:pPr>
            <w:r w:rsidRPr="00574783">
              <w:t>1</w:t>
            </w:r>
          </w:p>
        </w:tc>
        <w:tc>
          <w:tcPr>
            <w:tcW w:w="709" w:type="dxa"/>
          </w:tcPr>
          <w:p w14:paraId="725B5576" w14:textId="77777777" w:rsidR="000234BB" w:rsidRPr="00D331EF" w:rsidRDefault="000234BB" w:rsidP="00725808">
            <w:pPr>
              <w:pStyle w:val="SmallStandard"/>
            </w:pPr>
            <w:r w:rsidRPr="00207506">
              <w:t>0..*</w:t>
            </w:r>
          </w:p>
        </w:tc>
        <w:tc>
          <w:tcPr>
            <w:tcW w:w="567" w:type="dxa"/>
          </w:tcPr>
          <w:p w14:paraId="34EA91A5" w14:textId="77777777" w:rsidR="000234BB" w:rsidRPr="00D331EF" w:rsidRDefault="000234BB" w:rsidP="00725808">
            <w:pPr>
              <w:pStyle w:val="SmallStandard"/>
            </w:pPr>
            <w:r>
              <w:t>N</w:t>
            </w:r>
          </w:p>
        </w:tc>
        <w:tc>
          <w:tcPr>
            <w:tcW w:w="3969" w:type="dxa"/>
          </w:tcPr>
          <w:p w14:paraId="25E2317F" w14:textId="77777777" w:rsidR="000234BB" w:rsidRDefault="000234BB" w:rsidP="00725808"/>
        </w:tc>
      </w:tr>
    </w:tbl>
    <w:p w14:paraId="7B68B035"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478" w:name="_Toc33620330"/>
      <w:r>
        <w:rPr>
          <w:lang w:val="en-GB"/>
        </w:rPr>
        <w:t xml:space="preserve">Module </w:t>
      </w:r>
      <w:bookmarkStart w:id="1479" w:name="_933cd8f8b3e436bf50cf7bb753602195"/>
      <w:r>
        <w:rPr>
          <w:lang w:val="en-GB"/>
        </w:rPr>
        <w:t>mapping</w:t>
      </w:r>
      <w:bookmarkEnd w:id="1479"/>
      <w:bookmarkEnd w:id="1478"/>
    </w:p>
    <w:p w14:paraId="7A3CD63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0" w:name="_de59f0b633f49bb616b88af647058348"/>
      <w:r>
        <w:rPr>
          <w:lang w:val="en-GB"/>
        </w:rPr>
        <w:t>CavityMapping</w:t>
      </w:r>
      <w:bookmarkEnd w:id="1480"/>
    </w:p>
    <w:p w14:paraId="0AF2EAA7" w14:textId="77777777" w:rsidR="000234BB" w:rsidRDefault="000234BB" w:rsidP="000234BB">
      <w:r>
        <w:rPr>
          <w:sz w:val="18"/>
          <w:szCs w:val="18"/>
        </w:rPr>
        <w:t>Defines the mapping of two cavities contained Slot A &amp; B of the containing SlotMapping-object.</w:t>
      </w:r>
    </w:p>
    <w:p w14:paraId="2420C7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D28DED" w14:textId="77777777" w:rsidTr="00725808">
        <w:tc>
          <w:tcPr>
            <w:tcW w:w="2013" w:type="dxa"/>
            <w:tcMar>
              <w:top w:w="28" w:type="dxa"/>
              <w:left w:w="28" w:type="dxa"/>
              <w:bottom w:w="28" w:type="dxa"/>
              <w:right w:w="28" w:type="dxa"/>
            </w:tcMar>
          </w:tcPr>
          <w:p w14:paraId="1882563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B32FAF6" w14:textId="77777777" w:rsidR="000234BB" w:rsidRDefault="000234BB" w:rsidP="00725808"/>
        </w:tc>
      </w:tr>
      <w:tr w:rsidR="000234BB" w:rsidRPr="008359F5" w14:paraId="38F20E69" w14:textId="77777777" w:rsidTr="00725808">
        <w:tc>
          <w:tcPr>
            <w:tcW w:w="2013" w:type="dxa"/>
            <w:tcMar>
              <w:top w:w="28" w:type="dxa"/>
              <w:left w:w="28" w:type="dxa"/>
              <w:bottom w:w="28" w:type="dxa"/>
              <w:right w:w="28" w:type="dxa"/>
            </w:tcMar>
          </w:tcPr>
          <w:p w14:paraId="219B9FC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A4D7799" w14:textId="77777777" w:rsidR="000234BB" w:rsidRDefault="000234BB" w:rsidP="00725808"/>
        </w:tc>
      </w:tr>
      <w:tr w:rsidR="000234BB" w:rsidRPr="008359F5" w14:paraId="2381C827" w14:textId="77777777" w:rsidTr="00725808">
        <w:tc>
          <w:tcPr>
            <w:tcW w:w="2013" w:type="dxa"/>
            <w:tcMar>
              <w:top w:w="28" w:type="dxa"/>
              <w:left w:w="28" w:type="dxa"/>
              <w:bottom w:w="28" w:type="dxa"/>
              <w:right w:w="28" w:type="dxa"/>
            </w:tcMar>
          </w:tcPr>
          <w:p w14:paraId="391FA63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E385E2E" w14:textId="77777777" w:rsidR="000234BB" w:rsidRPr="000437C1" w:rsidRDefault="000234BB" w:rsidP="00725808">
            <w:pPr>
              <w:pStyle w:val="SmallStandard"/>
            </w:pPr>
            <w:r>
              <w:t>false</w:t>
            </w:r>
          </w:p>
        </w:tc>
      </w:tr>
    </w:tbl>
    <w:p w14:paraId="44E857E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EBD6F7B" w14:textId="77777777" w:rsidTr="00725808">
        <w:tc>
          <w:tcPr>
            <w:tcW w:w="2013" w:type="dxa"/>
            <w:tcMar>
              <w:top w:w="28" w:type="dxa"/>
              <w:left w:w="28" w:type="dxa"/>
              <w:bottom w:w="28" w:type="dxa"/>
              <w:right w:w="28" w:type="dxa"/>
            </w:tcMar>
          </w:tcPr>
          <w:p w14:paraId="20815406"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811D8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55C7F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5E50A00"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2F25F7C" w14:textId="77777777" w:rsidTr="00725808">
        <w:tc>
          <w:tcPr>
            <w:tcW w:w="2013" w:type="dxa"/>
            <w:tcMar>
              <w:top w:w="28" w:type="dxa"/>
              <w:left w:w="28" w:type="dxa"/>
              <w:bottom w:w="28" w:type="dxa"/>
              <w:right w:w="28" w:type="dxa"/>
            </w:tcMar>
          </w:tcPr>
          <w:p w14:paraId="146A6E1E" w14:textId="77777777" w:rsidR="000234BB" w:rsidRPr="00620BBE" w:rsidRDefault="000234BB" w:rsidP="00725808">
            <w:pPr>
              <w:pStyle w:val="SmallStandard"/>
            </w:pPr>
            <w:r w:rsidRPr="00620BBE">
              <w:t>identificationA</w:t>
            </w:r>
          </w:p>
        </w:tc>
        <w:tc>
          <w:tcPr>
            <w:tcW w:w="1559" w:type="dxa"/>
            <w:tcMar>
              <w:top w:w="28" w:type="dxa"/>
              <w:left w:w="28" w:type="dxa"/>
              <w:bottom w:w="28" w:type="dxa"/>
              <w:right w:w="28" w:type="dxa"/>
            </w:tcMar>
          </w:tcPr>
          <w:p w14:paraId="520F43B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EA5ED58"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E8F1A58" w14:textId="77777777" w:rsidR="000234BB" w:rsidRDefault="000234BB" w:rsidP="00725808">
            <w:pPr>
              <w:jc w:val="left"/>
            </w:pPr>
            <w:r>
              <w:rPr>
                <w:sz w:val="16"/>
                <w:szCs w:val="16"/>
              </w:rPr>
              <w:t>The identification of the Cavity on side A</w:t>
            </w:r>
          </w:p>
        </w:tc>
      </w:tr>
      <w:tr w:rsidR="000234BB" w:rsidRPr="006675E2" w14:paraId="3977E403" w14:textId="77777777" w:rsidTr="00725808">
        <w:tc>
          <w:tcPr>
            <w:tcW w:w="2013" w:type="dxa"/>
            <w:tcMar>
              <w:top w:w="28" w:type="dxa"/>
              <w:left w:w="28" w:type="dxa"/>
              <w:bottom w:w="28" w:type="dxa"/>
              <w:right w:w="28" w:type="dxa"/>
            </w:tcMar>
          </w:tcPr>
          <w:p w14:paraId="6745F6C1" w14:textId="77777777" w:rsidR="000234BB" w:rsidRPr="00620BBE" w:rsidRDefault="000234BB" w:rsidP="00725808">
            <w:pPr>
              <w:pStyle w:val="SmallStandard"/>
            </w:pPr>
            <w:r w:rsidRPr="00620BBE">
              <w:t>identificationB</w:t>
            </w:r>
          </w:p>
        </w:tc>
        <w:tc>
          <w:tcPr>
            <w:tcW w:w="1559" w:type="dxa"/>
            <w:tcMar>
              <w:top w:w="28" w:type="dxa"/>
              <w:left w:w="28" w:type="dxa"/>
              <w:bottom w:w="28" w:type="dxa"/>
              <w:right w:w="28" w:type="dxa"/>
            </w:tcMar>
          </w:tcPr>
          <w:p w14:paraId="02183AB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691F1F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7FDAA37" w14:textId="77777777" w:rsidR="000234BB" w:rsidRDefault="000234BB" w:rsidP="00725808">
            <w:pPr>
              <w:jc w:val="left"/>
            </w:pPr>
            <w:r>
              <w:rPr>
                <w:sz w:val="16"/>
                <w:szCs w:val="16"/>
              </w:rPr>
              <w:t>The identification of the Cavity on side B</w:t>
            </w:r>
          </w:p>
        </w:tc>
      </w:tr>
    </w:tbl>
    <w:p w14:paraId="47730D5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A565FB1" w14:textId="77777777" w:rsidTr="00725808">
        <w:tc>
          <w:tcPr>
            <w:tcW w:w="2296" w:type="dxa"/>
            <w:gridSpan w:val="2"/>
          </w:tcPr>
          <w:p w14:paraId="23D4DDE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8512847"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C830B54" w14:textId="77777777" w:rsidR="000234BB" w:rsidRDefault="000234BB" w:rsidP="00725808">
            <w:pPr>
              <w:jc w:val="center"/>
              <w:rPr>
                <w:b/>
                <w:sz w:val="16"/>
                <w:szCs w:val="16"/>
                <w:lang w:val="en-GB"/>
              </w:rPr>
            </w:pPr>
            <w:r>
              <w:rPr>
                <w:b/>
                <w:sz w:val="16"/>
                <w:szCs w:val="16"/>
                <w:lang w:val="en-GB"/>
              </w:rPr>
              <w:t>General</w:t>
            </w:r>
          </w:p>
        </w:tc>
      </w:tr>
      <w:tr w:rsidR="000234BB" w:rsidRPr="00720F6F" w14:paraId="3B6A47F6" w14:textId="77777777" w:rsidTr="00725808">
        <w:tc>
          <w:tcPr>
            <w:tcW w:w="1588" w:type="dxa"/>
          </w:tcPr>
          <w:p w14:paraId="0EA202C3" w14:textId="77777777" w:rsidR="000234BB" w:rsidRDefault="000234BB" w:rsidP="00725808">
            <w:pPr>
              <w:rPr>
                <w:b/>
                <w:sz w:val="16"/>
                <w:szCs w:val="16"/>
                <w:lang w:val="en-GB"/>
              </w:rPr>
            </w:pPr>
            <w:r>
              <w:rPr>
                <w:b/>
                <w:sz w:val="16"/>
                <w:szCs w:val="16"/>
                <w:lang w:val="en-GB"/>
              </w:rPr>
              <w:t>Type</w:t>
            </w:r>
          </w:p>
        </w:tc>
        <w:tc>
          <w:tcPr>
            <w:tcW w:w="708" w:type="dxa"/>
          </w:tcPr>
          <w:p w14:paraId="7850B72C" w14:textId="77777777" w:rsidR="000234BB" w:rsidRDefault="000234BB" w:rsidP="00725808">
            <w:pPr>
              <w:rPr>
                <w:b/>
                <w:sz w:val="16"/>
                <w:szCs w:val="16"/>
                <w:lang w:val="en-GB"/>
              </w:rPr>
            </w:pPr>
            <w:r>
              <w:rPr>
                <w:b/>
                <w:sz w:val="16"/>
                <w:szCs w:val="16"/>
                <w:lang w:val="en-GB"/>
              </w:rPr>
              <w:t>Mult</w:t>
            </w:r>
          </w:p>
        </w:tc>
        <w:tc>
          <w:tcPr>
            <w:tcW w:w="1560" w:type="dxa"/>
          </w:tcPr>
          <w:p w14:paraId="4B900600" w14:textId="77777777" w:rsidR="000234BB" w:rsidRDefault="000234BB" w:rsidP="00725808">
            <w:pPr>
              <w:rPr>
                <w:b/>
                <w:sz w:val="16"/>
                <w:szCs w:val="16"/>
                <w:lang w:val="en-GB"/>
              </w:rPr>
            </w:pPr>
            <w:r>
              <w:rPr>
                <w:b/>
                <w:sz w:val="16"/>
                <w:szCs w:val="16"/>
                <w:lang w:val="en-GB"/>
              </w:rPr>
              <w:t>Role</w:t>
            </w:r>
          </w:p>
        </w:tc>
        <w:tc>
          <w:tcPr>
            <w:tcW w:w="708" w:type="dxa"/>
          </w:tcPr>
          <w:p w14:paraId="6F4300F1" w14:textId="77777777" w:rsidR="000234BB" w:rsidRDefault="000234BB" w:rsidP="00725808">
            <w:pPr>
              <w:rPr>
                <w:b/>
                <w:sz w:val="16"/>
                <w:szCs w:val="16"/>
                <w:lang w:val="en-GB"/>
              </w:rPr>
            </w:pPr>
            <w:r>
              <w:rPr>
                <w:b/>
                <w:sz w:val="16"/>
                <w:szCs w:val="16"/>
                <w:lang w:val="en-GB"/>
              </w:rPr>
              <w:t>Mult</w:t>
            </w:r>
          </w:p>
        </w:tc>
        <w:tc>
          <w:tcPr>
            <w:tcW w:w="567" w:type="dxa"/>
          </w:tcPr>
          <w:p w14:paraId="788820A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95A61E5" w14:textId="77777777" w:rsidR="000234BB" w:rsidRPr="008359F5" w:rsidRDefault="000234BB" w:rsidP="00725808">
            <w:pPr>
              <w:rPr>
                <w:b/>
                <w:sz w:val="16"/>
                <w:szCs w:val="16"/>
                <w:lang w:val="en-GB"/>
              </w:rPr>
            </w:pPr>
            <w:r>
              <w:rPr>
                <w:b/>
                <w:sz w:val="16"/>
                <w:szCs w:val="16"/>
                <w:lang w:val="en-GB"/>
              </w:rPr>
              <w:t>Comment</w:t>
            </w:r>
          </w:p>
        </w:tc>
      </w:tr>
      <w:tr w:rsidR="000234BB" w:rsidRPr="00CC6307" w14:paraId="677D3A8B" w14:textId="77777777" w:rsidTr="00725808">
        <w:tc>
          <w:tcPr>
            <w:tcW w:w="1588" w:type="dxa"/>
          </w:tcPr>
          <w:p w14:paraId="775783ED" w14:textId="77777777" w:rsidR="000234BB" w:rsidRPr="00634625" w:rsidRDefault="000234BB" w:rsidP="00725808">
            <w:pPr>
              <w:pStyle w:val="SmallStandard"/>
            </w:pPr>
            <w:r>
              <w:t>SlotMapping</w:t>
            </w:r>
          </w:p>
        </w:tc>
        <w:tc>
          <w:tcPr>
            <w:tcW w:w="708" w:type="dxa"/>
          </w:tcPr>
          <w:p w14:paraId="736D19F3" w14:textId="77777777" w:rsidR="000234BB" w:rsidRPr="00D331EF" w:rsidRDefault="000234BB" w:rsidP="00725808">
            <w:pPr>
              <w:pStyle w:val="SmallStandard"/>
            </w:pPr>
            <w:r w:rsidRPr="00D01517">
              <w:t>1</w:t>
            </w:r>
          </w:p>
        </w:tc>
        <w:tc>
          <w:tcPr>
            <w:tcW w:w="1560" w:type="dxa"/>
          </w:tcPr>
          <w:p w14:paraId="3B896D0C" w14:textId="77777777" w:rsidR="000234BB" w:rsidRPr="00132C43" w:rsidRDefault="000234BB" w:rsidP="00725808">
            <w:pPr>
              <w:pStyle w:val="SmallStandard"/>
            </w:pPr>
            <w:r>
              <w:t>cavityMapping</w:t>
            </w:r>
          </w:p>
        </w:tc>
        <w:tc>
          <w:tcPr>
            <w:tcW w:w="708" w:type="dxa"/>
          </w:tcPr>
          <w:p w14:paraId="2229433F" w14:textId="77777777" w:rsidR="000234BB" w:rsidRPr="00D331EF" w:rsidRDefault="000234BB" w:rsidP="00725808">
            <w:pPr>
              <w:pStyle w:val="SmallStandard"/>
            </w:pPr>
            <w:r w:rsidRPr="00D01517">
              <w:t>0..*</w:t>
            </w:r>
          </w:p>
        </w:tc>
        <w:tc>
          <w:tcPr>
            <w:tcW w:w="567" w:type="dxa"/>
          </w:tcPr>
          <w:p w14:paraId="24059238" w14:textId="77777777" w:rsidR="000234BB" w:rsidRDefault="000234BB" w:rsidP="00725808">
            <w:pPr>
              <w:pStyle w:val="SmallStandard"/>
            </w:pPr>
            <w:r>
              <w:t>Y</w:t>
            </w:r>
          </w:p>
        </w:tc>
        <w:tc>
          <w:tcPr>
            <w:tcW w:w="3969" w:type="dxa"/>
          </w:tcPr>
          <w:p w14:paraId="04C72904" w14:textId="77777777" w:rsidR="000234BB" w:rsidRDefault="000234BB" w:rsidP="00725808"/>
        </w:tc>
      </w:tr>
    </w:tbl>
    <w:p w14:paraId="4A3BDA4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1" w:name="_1b1f82792b2fcf0a60014881a649beb8"/>
      <w:r>
        <w:rPr>
          <w:lang w:val="en-GB"/>
        </w:rPr>
        <w:t>Mapping</w:t>
      </w:r>
      <w:bookmarkEnd w:id="1481"/>
    </w:p>
    <w:p w14:paraId="7531082A" w14:textId="77777777" w:rsidR="000234BB" w:rsidRDefault="000234BB" w:rsidP="000234BB">
      <w:r>
        <w:rPr>
          <w:sz w:val="18"/>
          <w:szCs w:val="18"/>
        </w:rPr>
        <w:t>The Mapping defines the concrete mapping two parts aliased as A &amp; B. For performance reasons the roles PartSideA and PartSideB are abbreviated to A &amp; B.</w:t>
      </w:r>
    </w:p>
    <w:p w14:paraId="75132C9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0DFE416" w14:textId="77777777" w:rsidTr="00725808">
        <w:tc>
          <w:tcPr>
            <w:tcW w:w="2013" w:type="dxa"/>
            <w:tcMar>
              <w:top w:w="28" w:type="dxa"/>
              <w:left w:w="28" w:type="dxa"/>
              <w:bottom w:w="28" w:type="dxa"/>
              <w:right w:w="28" w:type="dxa"/>
            </w:tcMar>
          </w:tcPr>
          <w:p w14:paraId="7BA1938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0A4E488" w14:textId="37807280"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11671741" w14:textId="77777777" w:rsidTr="00725808">
        <w:tc>
          <w:tcPr>
            <w:tcW w:w="2013" w:type="dxa"/>
            <w:tcMar>
              <w:top w:w="28" w:type="dxa"/>
              <w:left w:w="28" w:type="dxa"/>
              <w:bottom w:w="28" w:type="dxa"/>
              <w:right w:w="28" w:type="dxa"/>
            </w:tcMar>
          </w:tcPr>
          <w:p w14:paraId="383E000D" w14:textId="77777777" w:rsidR="000234BB" w:rsidRDefault="000234BB" w:rsidP="00725808">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3D94D2C8" w14:textId="77777777" w:rsidR="000234BB" w:rsidRDefault="000234BB" w:rsidP="00725808"/>
        </w:tc>
      </w:tr>
      <w:tr w:rsidR="000234BB" w:rsidRPr="008359F5" w14:paraId="454313E3" w14:textId="77777777" w:rsidTr="00725808">
        <w:tc>
          <w:tcPr>
            <w:tcW w:w="2013" w:type="dxa"/>
            <w:tcMar>
              <w:top w:w="28" w:type="dxa"/>
              <w:left w:w="28" w:type="dxa"/>
              <w:bottom w:w="28" w:type="dxa"/>
              <w:right w:w="28" w:type="dxa"/>
            </w:tcMar>
          </w:tcPr>
          <w:p w14:paraId="3AF3CED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653BB3E" w14:textId="77777777" w:rsidR="000234BB" w:rsidRPr="000437C1" w:rsidRDefault="000234BB" w:rsidP="00725808">
            <w:pPr>
              <w:pStyle w:val="SmallStandard"/>
            </w:pPr>
            <w:r>
              <w:t>false</w:t>
            </w:r>
          </w:p>
        </w:tc>
      </w:tr>
    </w:tbl>
    <w:p w14:paraId="395EC78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FAF0272" w14:textId="77777777" w:rsidTr="00725808">
        <w:tc>
          <w:tcPr>
            <w:tcW w:w="3856" w:type="dxa"/>
            <w:gridSpan w:val="3"/>
          </w:tcPr>
          <w:p w14:paraId="041A4F22" w14:textId="77777777" w:rsidR="000234BB" w:rsidRDefault="000234BB" w:rsidP="00725808">
            <w:pPr>
              <w:jc w:val="center"/>
              <w:rPr>
                <w:b/>
                <w:sz w:val="16"/>
                <w:szCs w:val="16"/>
                <w:lang w:val="en-GB"/>
              </w:rPr>
            </w:pPr>
            <w:r>
              <w:rPr>
                <w:b/>
                <w:sz w:val="16"/>
                <w:szCs w:val="16"/>
                <w:lang w:val="en-GB"/>
              </w:rPr>
              <w:t>Other End</w:t>
            </w:r>
          </w:p>
        </w:tc>
        <w:tc>
          <w:tcPr>
            <w:tcW w:w="708" w:type="dxa"/>
          </w:tcPr>
          <w:p w14:paraId="005A75D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9676C35" w14:textId="77777777" w:rsidR="000234BB" w:rsidRDefault="000234BB" w:rsidP="00725808">
            <w:pPr>
              <w:jc w:val="center"/>
              <w:rPr>
                <w:b/>
                <w:sz w:val="16"/>
                <w:szCs w:val="16"/>
                <w:lang w:val="en-GB"/>
              </w:rPr>
            </w:pPr>
            <w:r>
              <w:rPr>
                <w:b/>
                <w:sz w:val="16"/>
                <w:szCs w:val="16"/>
                <w:lang w:val="en-GB"/>
              </w:rPr>
              <w:t>General</w:t>
            </w:r>
          </w:p>
        </w:tc>
      </w:tr>
      <w:tr w:rsidR="000234BB" w:rsidRPr="00720F6F" w14:paraId="3F6E11F3" w14:textId="77777777" w:rsidTr="00725808">
        <w:tc>
          <w:tcPr>
            <w:tcW w:w="1573" w:type="dxa"/>
          </w:tcPr>
          <w:p w14:paraId="77FDCBCB" w14:textId="77777777" w:rsidR="000234BB" w:rsidRDefault="000234BB" w:rsidP="00725808">
            <w:pPr>
              <w:rPr>
                <w:b/>
                <w:sz w:val="16"/>
                <w:szCs w:val="16"/>
                <w:lang w:val="en-GB"/>
              </w:rPr>
            </w:pPr>
            <w:r>
              <w:rPr>
                <w:b/>
                <w:sz w:val="16"/>
                <w:szCs w:val="16"/>
                <w:lang w:val="en-GB"/>
              </w:rPr>
              <w:t>Type</w:t>
            </w:r>
          </w:p>
        </w:tc>
        <w:tc>
          <w:tcPr>
            <w:tcW w:w="1574" w:type="dxa"/>
          </w:tcPr>
          <w:p w14:paraId="5E8018AA" w14:textId="77777777" w:rsidR="000234BB" w:rsidRDefault="000234BB" w:rsidP="00725808">
            <w:pPr>
              <w:rPr>
                <w:b/>
                <w:sz w:val="16"/>
                <w:szCs w:val="16"/>
                <w:lang w:val="en-GB"/>
              </w:rPr>
            </w:pPr>
            <w:r>
              <w:rPr>
                <w:b/>
                <w:sz w:val="16"/>
                <w:szCs w:val="16"/>
                <w:lang w:val="en-GB"/>
              </w:rPr>
              <w:t>Role</w:t>
            </w:r>
          </w:p>
        </w:tc>
        <w:tc>
          <w:tcPr>
            <w:tcW w:w="708" w:type="dxa"/>
          </w:tcPr>
          <w:p w14:paraId="733F1D94" w14:textId="77777777" w:rsidR="000234BB" w:rsidRDefault="000234BB" w:rsidP="00725808">
            <w:pPr>
              <w:rPr>
                <w:b/>
                <w:sz w:val="16"/>
                <w:szCs w:val="16"/>
                <w:lang w:val="en-GB"/>
              </w:rPr>
            </w:pPr>
            <w:r>
              <w:rPr>
                <w:b/>
                <w:sz w:val="16"/>
                <w:szCs w:val="16"/>
                <w:lang w:val="en-GB"/>
              </w:rPr>
              <w:t>Mult</w:t>
            </w:r>
          </w:p>
        </w:tc>
        <w:tc>
          <w:tcPr>
            <w:tcW w:w="709" w:type="dxa"/>
          </w:tcPr>
          <w:p w14:paraId="575E9F37" w14:textId="77777777" w:rsidR="000234BB" w:rsidRDefault="000234BB" w:rsidP="00725808">
            <w:pPr>
              <w:rPr>
                <w:b/>
                <w:sz w:val="16"/>
                <w:szCs w:val="16"/>
                <w:lang w:val="en-GB"/>
              </w:rPr>
            </w:pPr>
            <w:r>
              <w:rPr>
                <w:b/>
                <w:sz w:val="16"/>
                <w:szCs w:val="16"/>
                <w:lang w:val="en-GB"/>
              </w:rPr>
              <w:t>Mult</w:t>
            </w:r>
          </w:p>
        </w:tc>
        <w:tc>
          <w:tcPr>
            <w:tcW w:w="567" w:type="dxa"/>
          </w:tcPr>
          <w:p w14:paraId="640EE2E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A23EDFF" w14:textId="77777777" w:rsidR="000234BB" w:rsidRPr="008359F5" w:rsidRDefault="000234BB" w:rsidP="00725808">
            <w:pPr>
              <w:rPr>
                <w:b/>
                <w:sz w:val="16"/>
                <w:szCs w:val="16"/>
                <w:lang w:val="en-GB"/>
              </w:rPr>
            </w:pPr>
            <w:r>
              <w:rPr>
                <w:b/>
                <w:sz w:val="16"/>
                <w:szCs w:val="16"/>
                <w:lang w:val="en-GB"/>
              </w:rPr>
              <w:t>Comment</w:t>
            </w:r>
          </w:p>
        </w:tc>
      </w:tr>
      <w:tr w:rsidR="000234BB" w:rsidRPr="00CC6307" w14:paraId="25BCAB95" w14:textId="77777777" w:rsidTr="00725808">
        <w:tc>
          <w:tcPr>
            <w:tcW w:w="1573" w:type="dxa"/>
          </w:tcPr>
          <w:p w14:paraId="7CB36799" w14:textId="77777777" w:rsidR="000234BB" w:rsidRPr="00634625" w:rsidRDefault="000234BB" w:rsidP="00725808">
            <w:pPr>
              <w:pStyle w:val="SmallStandard"/>
            </w:pPr>
            <w:r>
              <w:t>PartVersion</w:t>
            </w:r>
          </w:p>
        </w:tc>
        <w:tc>
          <w:tcPr>
            <w:tcW w:w="1574" w:type="dxa"/>
          </w:tcPr>
          <w:p w14:paraId="099A4E00" w14:textId="77777777" w:rsidR="000234BB" w:rsidRPr="00132C43" w:rsidRDefault="000234BB" w:rsidP="00725808">
            <w:pPr>
              <w:pStyle w:val="SmallStandard"/>
            </w:pPr>
            <w:r>
              <w:t>B</w:t>
            </w:r>
          </w:p>
        </w:tc>
        <w:tc>
          <w:tcPr>
            <w:tcW w:w="708" w:type="dxa"/>
          </w:tcPr>
          <w:p w14:paraId="7FAEFB63" w14:textId="77777777" w:rsidR="000234BB" w:rsidRPr="00D331EF" w:rsidRDefault="000234BB" w:rsidP="00725808">
            <w:pPr>
              <w:pStyle w:val="SmallStandard"/>
            </w:pPr>
            <w:r w:rsidRPr="00574783">
              <w:t>1</w:t>
            </w:r>
          </w:p>
        </w:tc>
        <w:tc>
          <w:tcPr>
            <w:tcW w:w="709" w:type="dxa"/>
          </w:tcPr>
          <w:p w14:paraId="76EEF74D" w14:textId="77777777" w:rsidR="000234BB" w:rsidRPr="00D331EF" w:rsidRDefault="000234BB" w:rsidP="00725808">
            <w:pPr>
              <w:pStyle w:val="SmallStandard"/>
            </w:pPr>
            <w:r w:rsidRPr="00207506">
              <w:t>0..*</w:t>
            </w:r>
          </w:p>
        </w:tc>
        <w:tc>
          <w:tcPr>
            <w:tcW w:w="567" w:type="dxa"/>
          </w:tcPr>
          <w:p w14:paraId="48924C5E" w14:textId="77777777" w:rsidR="000234BB" w:rsidRPr="00D331EF" w:rsidRDefault="000234BB" w:rsidP="00725808">
            <w:pPr>
              <w:pStyle w:val="SmallStandard"/>
            </w:pPr>
            <w:r>
              <w:t>N</w:t>
            </w:r>
          </w:p>
        </w:tc>
        <w:tc>
          <w:tcPr>
            <w:tcW w:w="3969" w:type="dxa"/>
          </w:tcPr>
          <w:p w14:paraId="2F8894AE" w14:textId="77777777" w:rsidR="000234BB" w:rsidRDefault="000234BB" w:rsidP="00725808"/>
        </w:tc>
      </w:tr>
      <w:tr w:rsidR="000234BB" w:rsidRPr="00CC6307" w14:paraId="61156716" w14:textId="77777777" w:rsidTr="00725808">
        <w:tc>
          <w:tcPr>
            <w:tcW w:w="1573" w:type="dxa"/>
          </w:tcPr>
          <w:p w14:paraId="520F3AD6" w14:textId="77777777" w:rsidR="000234BB" w:rsidRPr="00634625" w:rsidRDefault="000234BB" w:rsidP="00725808">
            <w:pPr>
              <w:pStyle w:val="SmallStandard"/>
            </w:pPr>
            <w:r>
              <w:t>PartVersion</w:t>
            </w:r>
          </w:p>
        </w:tc>
        <w:tc>
          <w:tcPr>
            <w:tcW w:w="1574" w:type="dxa"/>
          </w:tcPr>
          <w:p w14:paraId="2D50F710" w14:textId="77777777" w:rsidR="000234BB" w:rsidRPr="00132C43" w:rsidRDefault="000234BB" w:rsidP="00725808">
            <w:pPr>
              <w:pStyle w:val="SmallStandard"/>
            </w:pPr>
            <w:r>
              <w:t>A</w:t>
            </w:r>
          </w:p>
        </w:tc>
        <w:tc>
          <w:tcPr>
            <w:tcW w:w="708" w:type="dxa"/>
          </w:tcPr>
          <w:p w14:paraId="1622FA0E" w14:textId="77777777" w:rsidR="000234BB" w:rsidRPr="00D331EF" w:rsidRDefault="000234BB" w:rsidP="00725808">
            <w:pPr>
              <w:pStyle w:val="SmallStandard"/>
            </w:pPr>
            <w:r w:rsidRPr="00574783">
              <w:t>1</w:t>
            </w:r>
          </w:p>
        </w:tc>
        <w:tc>
          <w:tcPr>
            <w:tcW w:w="709" w:type="dxa"/>
          </w:tcPr>
          <w:p w14:paraId="56DFAB60" w14:textId="77777777" w:rsidR="000234BB" w:rsidRPr="00D331EF" w:rsidRDefault="000234BB" w:rsidP="00725808">
            <w:pPr>
              <w:pStyle w:val="SmallStandard"/>
            </w:pPr>
            <w:r w:rsidRPr="00207506">
              <w:t>0..*</w:t>
            </w:r>
          </w:p>
        </w:tc>
        <w:tc>
          <w:tcPr>
            <w:tcW w:w="567" w:type="dxa"/>
          </w:tcPr>
          <w:p w14:paraId="5DBE55DE" w14:textId="77777777" w:rsidR="000234BB" w:rsidRPr="00D331EF" w:rsidRDefault="000234BB" w:rsidP="00725808">
            <w:pPr>
              <w:pStyle w:val="SmallStandard"/>
            </w:pPr>
            <w:r>
              <w:t>N</w:t>
            </w:r>
          </w:p>
        </w:tc>
        <w:tc>
          <w:tcPr>
            <w:tcW w:w="3969" w:type="dxa"/>
          </w:tcPr>
          <w:p w14:paraId="69F1173D" w14:textId="77777777" w:rsidR="000234BB" w:rsidRDefault="000234BB" w:rsidP="00725808"/>
        </w:tc>
      </w:tr>
      <w:tr w:rsidR="000234BB" w:rsidRPr="00CC6307" w14:paraId="06B037B2" w14:textId="77777777" w:rsidTr="00725808">
        <w:tc>
          <w:tcPr>
            <w:tcW w:w="1573" w:type="dxa"/>
          </w:tcPr>
          <w:p w14:paraId="0D208E5D" w14:textId="77777777" w:rsidR="000234BB" w:rsidRPr="00634625" w:rsidRDefault="000234BB" w:rsidP="00725808">
            <w:pPr>
              <w:pStyle w:val="SmallStandard"/>
            </w:pPr>
            <w:r>
              <w:t>SlotMapping</w:t>
            </w:r>
          </w:p>
        </w:tc>
        <w:tc>
          <w:tcPr>
            <w:tcW w:w="1574" w:type="dxa"/>
          </w:tcPr>
          <w:p w14:paraId="35023152" w14:textId="77777777" w:rsidR="000234BB" w:rsidRPr="00132C43" w:rsidRDefault="000234BB" w:rsidP="00725808">
            <w:pPr>
              <w:pStyle w:val="SmallStandard"/>
            </w:pPr>
            <w:r>
              <w:t>slotMapping</w:t>
            </w:r>
          </w:p>
        </w:tc>
        <w:tc>
          <w:tcPr>
            <w:tcW w:w="708" w:type="dxa"/>
          </w:tcPr>
          <w:p w14:paraId="302ADEB9" w14:textId="77777777" w:rsidR="000234BB" w:rsidRPr="00D331EF" w:rsidRDefault="000234BB" w:rsidP="00725808">
            <w:pPr>
              <w:pStyle w:val="SmallStandard"/>
            </w:pPr>
            <w:r w:rsidRPr="00574783">
              <w:t>0..*</w:t>
            </w:r>
          </w:p>
        </w:tc>
        <w:tc>
          <w:tcPr>
            <w:tcW w:w="709" w:type="dxa"/>
          </w:tcPr>
          <w:p w14:paraId="77AF2111" w14:textId="77777777" w:rsidR="000234BB" w:rsidRPr="00D331EF" w:rsidRDefault="000234BB" w:rsidP="00725808">
            <w:pPr>
              <w:pStyle w:val="SmallStandard"/>
            </w:pPr>
            <w:r w:rsidRPr="00207506">
              <w:t>1</w:t>
            </w:r>
          </w:p>
        </w:tc>
        <w:tc>
          <w:tcPr>
            <w:tcW w:w="567" w:type="dxa"/>
          </w:tcPr>
          <w:p w14:paraId="14947C6B" w14:textId="77777777" w:rsidR="000234BB" w:rsidRDefault="000234BB" w:rsidP="00725808">
            <w:pPr>
              <w:pStyle w:val="SmallStandard"/>
            </w:pPr>
            <w:r>
              <w:t>Y</w:t>
            </w:r>
          </w:p>
        </w:tc>
        <w:tc>
          <w:tcPr>
            <w:tcW w:w="3969" w:type="dxa"/>
          </w:tcPr>
          <w:p w14:paraId="1F75D670" w14:textId="77777777" w:rsidR="000234BB" w:rsidRDefault="000234BB" w:rsidP="00725808"/>
        </w:tc>
      </w:tr>
    </w:tbl>
    <w:p w14:paraId="315553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69605F9" w14:textId="77777777" w:rsidTr="00725808">
        <w:tc>
          <w:tcPr>
            <w:tcW w:w="2296" w:type="dxa"/>
            <w:gridSpan w:val="2"/>
          </w:tcPr>
          <w:p w14:paraId="3165937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0D6D7B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D1EEDCF" w14:textId="77777777" w:rsidR="000234BB" w:rsidRDefault="000234BB" w:rsidP="00725808">
            <w:pPr>
              <w:jc w:val="center"/>
              <w:rPr>
                <w:b/>
                <w:sz w:val="16"/>
                <w:szCs w:val="16"/>
                <w:lang w:val="en-GB"/>
              </w:rPr>
            </w:pPr>
            <w:r>
              <w:rPr>
                <w:b/>
                <w:sz w:val="16"/>
                <w:szCs w:val="16"/>
                <w:lang w:val="en-GB"/>
              </w:rPr>
              <w:t>General</w:t>
            </w:r>
          </w:p>
        </w:tc>
      </w:tr>
      <w:tr w:rsidR="000234BB" w:rsidRPr="00720F6F" w14:paraId="3BD0B3BB" w14:textId="77777777" w:rsidTr="00725808">
        <w:tc>
          <w:tcPr>
            <w:tcW w:w="1588" w:type="dxa"/>
          </w:tcPr>
          <w:p w14:paraId="54701153" w14:textId="77777777" w:rsidR="000234BB" w:rsidRDefault="000234BB" w:rsidP="00725808">
            <w:pPr>
              <w:rPr>
                <w:b/>
                <w:sz w:val="16"/>
                <w:szCs w:val="16"/>
                <w:lang w:val="en-GB"/>
              </w:rPr>
            </w:pPr>
            <w:r>
              <w:rPr>
                <w:b/>
                <w:sz w:val="16"/>
                <w:szCs w:val="16"/>
                <w:lang w:val="en-GB"/>
              </w:rPr>
              <w:t>Type</w:t>
            </w:r>
          </w:p>
        </w:tc>
        <w:tc>
          <w:tcPr>
            <w:tcW w:w="708" w:type="dxa"/>
          </w:tcPr>
          <w:p w14:paraId="6A557E42" w14:textId="77777777" w:rsidR="000234BB" w:rsidRDefault="000234BB" w:rsidP="00725808">
            <w:pPr>
              <w:rPr>
                <w:b/>
                <w:sz w:val="16"/>
                <w:szCs w:val="16"/>
                <w:lang w:val="en-GB"/>
              </w:rPr>
            </w:pPr>
            <w:r>
              <w:rPr>
                <w:b/>
                <w:sz w:val="16"/>
                <w:szCs w:val="16"/>
                <w:lang w:val="en-GB"/>
              </w:rPr>
              <w:t>Mult</w:t>
            </w:r>
          </w:p>
        </w:tc>
        <w:tc>
          <w:tcPr>
            <w:tcW w:w="1560" w:type="dxa"/>
          </w:tcPr>
          <w:p w14:paraId="6CD99366" w14:textId="77777777" w:rsidR="000234BB" w:rsidRDefault="000234BB" w:rsidP="00725808">
            <w:pPr>
              <w:rPr>
                <w:b/>
                <w:sz w:val="16"/>
                <w:szCs w:val="16"/>
                <w:lang w:val="en-GB"/>
              </w:rPr>
            </w:pPr>
            <w:r>
              <w:rPr>
                <w:b/>
                <w:sz w:val="16"/>
                <w:szCs w:val="16"/>
                <w:lang w:val="en-GB"/>
              </w:rPr>
              <w:t>Role</w:t>
            </w:r>
          </w:p>
        </w:tc>
        <w:tc>
          <w:tcPr>
            <w:tcW w:w="708" w:type="dxa"/>
          </w:tcPr>
          <w:p w14:paraId="71F89FB2" w14:textId="77777777" w:rsidR="000234BB" w:rsidRDefault="000234BB" w:rsidP="00725808">
            <w:pPr>
              <w:rPr>
                <w:b/>
                <w:sz w:val="16"/>
                <w:szCs w:val="16"/>
                <w:lang w:val="en-GB"/>
              </w:rPr>
            </w:pPr>
            <w:r>
              <w:rPr>
                <w:b/>
                <w:sz w:val="16"/>
                <w:szCs w:val="16"/>
                <w:lang w:val="en-GB"/>
              </w:rPr>
              <w:t>Mult</w:t>
            </w:r>
          </w:p>
        </w:tc>
        <w:tc>
          <w:tcPr>
            <w:tcW w:w="567" w:type="dxa"/>
          </w:tcPr>
          <w:p w14:paraId="6A13626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4B200AE" w14:textId="77777777" w:rsidR="000234BB" w:rsidRPr="008359F5" w:rsidRDefault="000234BB" w:rsidP="00725808">
            <w:pPr>
              <w:rPr>
                <w:b/>
                <w:sz w:val="16"/>
                <w:szCs w:val="16"/>
                <w:lang w:val="en-GB"/>
              </w:rPr>
            </w:pPr>
            <w:r>
              <w:rPr>
                <w:b/>
                <w:sz w:val="16"/>
                <w:szCs w:val="16"/>
                <w:lang w:val="en-GB"/>
              </w:rPr>
              <w:t>Comment</w:t>
            </w:r>
          </w:p>
        </w:tc>
      </w:tr>
      <w:tr w:rsidR="000234BB" w:rsidRPr="00CC6307" w14:paraId="08E2E44D" w14:textId="77777777" w:rsidTr="00725808">
        <w:tc>
          <w:tcPr>
            <w:tcW w:w="1588" w:type="dxa"/>
          </w:tcPr>
          <w:p w14:paraId="508BE054" w14:textId="77777777" w:rsidR="000234BB" w:rsidRPr="00634625" w:rsidRDefault="000234BB" w:rsidP="00725808">
            <w:pPr>
              <w:pStyle w:val="SmallStandard"/>
            </w:pPr>
            <w:r>
              <w:t>MappingSpecification</w:t>
            </w:r>
          </w:p>
        </w:tc>
        <w:tc>
          <w:tcPr>
            <w:tcW w:w="708" w:type="dxa"/>
          </w:tcPr>
          <w:p w14:paraId="2129D6BA" w14:textId="77777777" w:rsidR="000234BB" w:rsidRPr="00D331EF" w:rsidRDefault="000234BB" w:rsidP="00725808">
            <w:pPr>
              <w:pStyle w:val="SmallStandard"/>
            </w:pPr>
            <w:r w:rsidRPr="00D01517">
              <w:t>1</w:t>
            </w:r>
          </w:p>
        </w:tc>
        <w:tc>
          <w:tcPr>
            <w:tcW w:w="1560" w:type="dxa"/>
          </w:tcPr>
          <w:p w14:paraId="5D1F59BC" w14:textId="77777777" w:rsidR="000234BB" w:rsidRPr="00132C43" w:rsidRDefault="000234BB" w:rsidP="00725808">
            <w:pPr>
              <w:pStyle w:val="SmallStandard"/>
            </w:pPr>
            <w:r>
              <w:t>mapping</w:t>
            </w:r>
          </w:p>
        </w:tc>
        <w:tc>
          <w:tcPr>
            <w:tcW w:w="708" w:type="dxa"/>
          </w:tcPr>
          <w:p w14:paraId="16C27C08" w14:textId="77777777" w:rsidR="000234BB" w:rsidRPr="00D331EF" w:rsidRDefault="000234BB" w:rsidP="00725808">
            <w:pPr>
              <w:pStyle w:val="SmallStandard"/>
            </w:pPr>
            <w:r w:rsidRPr="00D01517">
              <w:t>0..*</w:t>
            </w:r>
          </w:p>
        </w:tc>
        <w:tc>
          <w:tcPr>
            <w:tcW w:w="567" w:type="dxa"/>
          </w:tcPr>
          <w:p w14:paraId="3E1D069D" w14:textId="77777777" w:rsidR="000234BB" w:rsidRDefault="000234BB" w:rsidP="00725808">
            <w:pPr>
              <w:pStyle w:val="SmallStandard"/>
            </w:pPr>
            <w:r>
              <w:t>Y</w:t>
            </w:r>
          </w:p>
        </w:tc>
        <w:tc>
          <w:tcPr>
            <w:tcW w:w="3969" w:type="dxa"/>
          </w:tcPr>
          <w:p w14:paraId="7A93885A" w14:textId="77777777" w:rsidR="000234BB" w:rsidRDefault="000234BB" w:rsidP="00725808"/>
        </w:tc>
      </w:tr>
    </w:tbl>
    <w:p w14:paraId="035D1E5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2" w:name="_54678440fc67902f5b5923a4901ce6c4"/>
      <w:r>
        <w:rPr>
          <w:lang w:val="en-GB"/>
        </w:rPr>
        <w:t>MappingSpecification</w:t>
      </w:r>
      <w:bookmarkEnd w:id="1482"/>
    </w:p>
    <w:p w14:paraId="2661A435" w14:textId="77777777" w:rsidR="000234BB" w:rsidRDefault="000234BB" w:rsidP="000234BB">
      <w:r>
        <w:rPr>
          <w:sz w:val="18"/>
          <w:szCs w:val="18"/>
        </w:rPr>
        <w:t>Specification for the description of a PinMapping. A PinMapping allows the mapping between the Cavities of two independent ConnectorHousingSpecifications. This is for example needed to determine the Mating for an Inliner or for the Mating between an EE-Component and a ConnectorHousing. The PinMapping is a part master data.</w:t>
      </w:r>
    </w:p>
    <w:p w14:paraId="0AE54C5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7348462" w14:textId="77777777" w:rsidTr="00725808">
        <w:tc>
          <w:tcPr>
            <w:tcW w:w="2013" w:type="dxa"/>
            <w:tcMar>
              <w:top w:w="28" w:type="dxa"/>
              <w:left w:w="28" w:type="dxa"/>
              <w:bottom w:w="28" w:type="dxa"/>
              <w:right w:w="28" w:type="dxa"/>
            </w:tcMar>
          </w:tcPr>
          <w:p w14:paraId="19AF4DB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545860D" w14:textId="55B56826"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4B3DFEC2" w14:textId="77777777" w:rsidTr="00725808">
        <w:tc>
          <w:tcPr>
            <w:tcW w:w="2013" w:type="dxa"/>
            <w:tcMar>
              <w:top w:w="28" w:type="dxa"/>
              <w:left w:w="28" w:type="dxa"/>
              <w:bottom w:w="28" w:type="dxa"/>
              <w:right w:w="28" w:type="dxa"/>
            </w:tcMar>
          </w:tcPr>
          <w:p w14:paraId="04C7473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03075A" w14:textId="77777777" w:rsidR="000234BB" w:rsidRDefault="000234BB" w:rsidP="00725808"/>
        </w:tc>
      </w:tr>
      <w:tr w:rsidR="000234BB" w:rsidRPr="008359F5" w14:paraId="6B09443E" w14:textId="77777777" w:rsidTr="00725808">
        <w:tc>
          <w:tcPr>
            <w:tcW w:w="2013" w:type="dxa"/>
            <w:tcMar>
              <w:top w:w="28" w:type="dxa"/>
              <w:left w:w="28" w:type="dxa"/>
              <w:bottom w:w="28" w:type="dxa"/>
              <w:right w:w="28" w:type="dxa"/>
            </w:tcMar>
          </w:tcPr>
          <w:p w14:paraId="2463241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6BF7AC" w14:textId="77777777" w:rsidR="000234BB" w:rsidRPr="000437C1" w:rsidRDefault="000234BB" w:rsidP="00725808">
            <w:pPr>
              <w:pStyle w:val="SmallStandard"/>
            </w:pPr>
            <w:r>
              <w:t>false</w:t>
            </w:r>
          </w:p>
        </w:tc>
      </w:tr>
    </w:tbl>
    <w:p w14:paraId="5D8BF8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5109624" w14:textId="77777777" w:rsidTr="00725808">
        <w:tc>
          <w:tcPr>
            <w:tcW w:w="3856" w:type="dxa"/>
            <w:gridSpan w:val="3"/>
          </w:tcPr>
          <w:p w14:paraId="5DCF21DE" w14:textId="77777777" w:rsidR="000234BB" w:rsidRDefault="000234BB" w:rsidP="00725808">
            <w:pPr>
              <w:jc w:val="center"/>
              <w:rPr>
                <w:b/>
                <w:sz w:val="16"/>
                <w:szCs w:val="16"/>
                <w:lang w:val="en-GB"/>
              </w:rPr>
            </w:pPr>
            <w:r>
              <w:rPr>
                <w:b/>
                <w:sz w:val="16"/>
                <w:szCs w:val="16"/>
                <w:lang w:val="en-GB"/>
              </w:rPr>
              <w:t>Other End</w:t>
            </w:r>
          </w:p>
        </w:tc>
        <w:tc>
          <w:tcPr>
            <w:tcW w:w="708" w:type="dxa"/>
          </w:tcPr>
          <w:p w14:paraId="6E531D8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59FF898" w14:textId="77777777" w:rsidR="000234BB" w:rsidRDefault="000234BB" w:rsidP="00725808">
            <w:pPr>
              <w:jc w:val="center"/>
              <w:rPr>
                <w:b/>
                <w:sz w:val="16"/>
                <w:szCs w:val="16"/>
                <w:lang w:val="en-GB"/>
              </w:rPr>
            </w:pPr>
            <w:r>
              <w:rPr>
                <w:b/>
                <w:sz w:val="16"/>
                <w:szCs w:val="16"/>
                <w:lang w:val="en-GB"/>
              </w:rPr>
              <w:t>General</w:t>
            </w:r>
          </w:p>
        </w:tc>
      </w:tr>
      <w:tr w:rsidR="000234BB" w:rsidRPr="00720F6F" w14:paraId="1962367A" w14:textId="77777777" w:rsidTr="00725808">
        <w:tc>
          <w:tcPr>
            <w:tcW w:w="1573" w:type="dxa"/>
          </w:tcPr>
          <w:p w14:paraId="485CC263" w14:textId="77777777" w:rsidR="000234BB" w:rsidRDefault="000234BB" w:rsidP="00725808">
            <w:pPr>
              <w:rPr>
                <w:b/>
                <w:sz w:val="16"/>
                <w:szCs w:val="16"/>
                <w:lang w:val="en-GB"/>
              </w:rPr>
            </w:pPr>
            <w:r>
              <w:rPr>
                <w:b/>
                <w:sz w:val="16"/>
                <w:szCs w:val="16"/>
                <w:lang w:val="en-GB"/>
              </w:rPr>
              <w:t>Type</w:t>
            </w:r>
          </w:p>
        </w:tc>
        <w:tc>
          <w:tcPr>
            <w:tcW w:w="1574" w:type="dxa"/>
          </w:tcPr>
          <w:p w14:paraId="299A2B9B" w14:textId="77777777" w:rsidR="000234BB" w:rsidRDefault="000234BB" w:rsidP="00725808">
            <w:pPr>
              <w:rPr>
                <w:b/>
                <w:sz w:val="16"/>
                <w:szCs w:val="16"/>
                <w:lang w:val="en-GB"/>
              </w:rPr>
            </w:pPr>
            <w:r>
              <w:rPr>
                <w:b/>
                <w:sz w:val="16"/>
                <w:szCs w:val="16"/>
                <w:lang w:val="en-GB"/>
              </w:rPr>
              <w:t>Role</w:t>
            </w:r>
          </w:p>
        </w:tc>
        <w:tc>
          <w:tcPr>
            <w:tcW w:w="708" w:type="dxa"/>
          </w:tcPr>
          <w:p w14:paraId="1A879268" w14:textId="77777777" w:rsidR="000234BB" w:rsidRDefault="000234BB" w:rsidP="00725808">
            <w:pPr>
              <w:rPr>
                <w:b/>
                <w:sz w:val="16"/>
                <w:szCs w:val="16"/>
                <w:lang w:val="en-GB"/>
              </w:rPr>
            </w:pPr>
            <w:r>
              <w:rPr>
                <w:b/>
                <w:sz w:val="16"/>
                <w:szCs w:val="16"/>
                <w:lang w:val="en-GB"/>
              </w:rPr>
              <w:t>Mult</w:t>
            </w:r>
          </w:p>
        </w:tc>
        <w:tc>
          <w:tcPr>
            <w:tcW w:w="709" w:type="dxa"/>
          </w:tcPr>
          <w:p w14:paraId="5E0862FE" w14:textId="77777777" w:rsidR="000234BB" w:rsidRDefault="000234BB" w:rsidP="00725808">
            <w:pPr>
              <w:rPr>
                <w:b/>
                <w:sz w:val="16"/>
                <w:szCs w:val="16"/>
                <w:lang w:val="en-GB"/>
              </w:rPr>
            </w:pPr>
            <w:r>
              <w:rPr>
                <w:b/>
                <w:sz w:val="16"/>
                <w:szCs w:val="16"/>
                <w:lang w:val="en-GB"/>
              </w:rPr>
              <w:t>Mult</w:t>
            </w:r>
          </w:p>
        </w:tc>
        <w:tc>
          <w:tcPr>
            <w:tcW w:w="567" w:type="dxa"/>
          </w:tcPr>
          <w:p w14:paraId="02CA817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DD682BC" w14:textId="77777777" w:rsidR="000234BB" w:rsidRPr="008359F5" w:rsidRDefault="000234BB" w:rsidP="00725808">
            <w:pPr>
              <w:rPr>
                <w:b/>
                <w:sz w:val="16"/>
                <w:szCs w:val="16"/>
                <w:lang w:val="en-GB"/>
              </w:rPr>
            </w:pPr>
            <w:r>
              <w:rPr>
                <w:b/>
                <w:sz w:val="16"/>
                <w:szCs w:val="16"/>
                <w:lang w:val="en-GB"/>
              </w:rPr>
              <w:t>Comment</w:t>
            </w:r>
          </w:p>
        </w:tc>
      </w:tr>
      <w:tr w:rsidR="000234BB" w:rsidRPr="00CC6307" w14:paraId="344689B1" w14:textId="77777777" w:rsidTr="00725808">
        <w:tc>
          <w:tcPr>
            <w:tcW w:w="1573" w:type="dxa"/>
          </w:tcPr>
          <w:p w14:paraId="67D09812" w14:textId="77777777" w:rsidR="000234BB" w:rsidRPr="00634625" w:rsidRDefault="000234BB" w:rsidP="00725808">
            <w:pPr>
              <w:pStyle w:val="SmallStandard"/>
            </w:pPr>
            <w:r>
              <w:t>Mapping</w:t>
            </w:r>
          </w:p>
        </w:tc>
        <w:tc>
          <w:tcPr>
            <w:tcW w:w="1574" w:type="dxa"/>
          </w:tcPr>
          <w:p w14:paraId="4866DBC1" w14:textId="77777777" w:rsidR="000234BB" w:rsidRPr="00132C43" w:rsidRDefault="000234BB" w:rsidP="00725808">
            <w:pPr>
              <w:pStyle w:val="SmallStandard"/>
            </w:pPr>
            <w:r>
              <w:t>mapping</w:t>
            </w:r>
          </w:p>
        </w:tc>
        <w:tc>
          <w:tcPr>
            <w:tcW w:w="708" w:type="dxa"/>
          </w:tcPr>
          <w:p w14:paraId="2D096690" w14:textId="77777777" w:rsidR="000234BB" w:rsidRPr="00D331EF" w:rsidRDefault="000234BB" w:rsidP="00725808">
            <w:pPr>
              <w:pStyle w:val="SmallStandard"/>
            </w:pPr>
            <w:r w:rsidRPr="00574783">
              <w:t>0..*</w:t>
            </w:r>
          </w:p>
        </w:tc>
        <w:tc>
          <w:tcPr>
            <w:tcW w:w="709" w:type="dxa"/>
          </w:tcPr>
          <w:p w14:paraId="5CB067EB" w14:textId="77777777" w:rsidR="000234BB" w:rsidRPr="00D331EF" w:rsidRDefault="000234BB" w:rsidP="00725808">
            <w:pPr>
              <w:pStyle w:val="SmallStandard"/>
            </w:pPr>
            <w:r w:rsidRPr="00207506">
              <w:t>1</w:t>
            </w:r>
          </w:p>
        </w:tc>
        <w:tc>
          <w:tcPr>
            <w:tcW w:w="567" w:type="dxa"/>
          </w:tcPr>
          <w:p w14:paraId="768F98C1" w14:textId="77777777" w:rsidR="000234BB" w:rsidRDefault="000234BB" w:rsidP="00725808">
            <w:pPr>
              <w:pStyle w:val="SmallStandard"/>
            </w:pPr>
            <w:r>
              <w:t>Y</w:t>
            </w:r>
          </w:p>
        </w:tc>
        <w:tc>
          <w:tcPr>
            <w:tcW w:w="3969" w:type="dxa"/>
          </w:tcPr>
          <w:p w14:paraId="7DE42403" w14:textId="77777777" w:rsidR="000234BB" w:rsidRDefault="000234BB" w:rsidP="00725808"/>
        </w:tc>
      </w:tr>
    </w:tbl>
    <w:p w14:paraId="111D15D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3" w:name="_0fc2aedb8724acafa6b2152aa812f324"/>
      <w:r>
        <w:rPr>
          <w:lang w:val="en-GB"/>
        </w:rPr>
        <w:t>SlotMapping</w:t>
      </w:r>
      <w:bookmarkEnd w:id="1483"/>
    </w:p>
    <w:p w14:paraId="23DC4222" w14:textId="77777777" w:rsidR="000234BB" w:rsidRDefault="000234BB" w:rsidP="000234BB">
      <w:r>
        <w:rPr>
          <w:sz w:val="18"/>
          <w:szCs w:val="18"/>
        </w:rPr>
        <w:t>Defines the mapping of two slots contained PartVersion A &amp; B of the containing Mapping-object.</w:t>
      </w:r>
    </w:p>
    <w:p w14:paraId="53E1E8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D98766B" w14:textId="77777777" w:rsidTr="00725808">
        <w:tc>
          <w:tcPr>
            <w:tcW w:w="2013" w:type="dxa"/>
            <w:tcMar>
              <w:top w:w="28" w:type="dxa"/>
              <w:left w:w="28" w:type="dxa"/>
              <w:bottom w:w="28" w:type="dxa"/>
              <w:right w:w="28" w:type="dxa"/>
            </w:tcMar>
          </w:tcPr>
          <w:p w14:paraId="1C9F2BF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657DD1" w14:textId="77777777" w:rsidR="000234BB" w:rsidRDefault="000234BB" w:rsidP="00725808"/>
        </w:tc>
      </w:tr>
      <w:tr w:rsidR="000234BB" w:rsidRPr="008359F5" w14:paraId="2432614F" w14:textId="77777777" w:rsidTr="00725808">
        <w:tc>
          <w:tcPr>
            <w:tcW w:w="2013" w:type="dxa"/>
            <w:tcMar>
              <w:top w:w="28" w:type="dxa"/>
              <w:left w:w="28" w:type="dxa"/>
              <w:bottom w:w="28" w:type="dxa"/>
              <w:right w:w="28" w:type="dxa"/>
            </w:tcMar>
          </w:tcPr>
          <w:p w14:paraId="6D03C94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4C890C" w14:textId="77777777" w:rsidR="000234BB" w:rsidRDefault="000234BB" w:rsidP="00725808"/>
        </w:tc>
      </w:tr>
      <w:tr w:rsidR="000234BB" w:rsidRPr="008359F5" w14:paraId="7A98D0D4" w14:textId="77777777" w:rsidTr="00725808">
        <w:tc>
          <w:tcPr>
            <w:tcW w:w="2013" w:type="dxa"/>
            <w:tcMar>
              <w:top w:w="28" w:type="dxa"/>
              <w:left w:w="28" w:type="dxa"/>
              <w:bottom w:w="28" w:type="dxa"/>
              <w:right w:w="28" w:type="dxa"/>
            </w:tcMar>
          </w:tcPr>
          <w:p w14:paraId="3BCBE64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4DC55A" w14:textId="77777777" w:rsidR="000234BB" w:rsidRPr="000437C1" w:rsidRDefault="000234BB" w:rsidP="00725808">
            <w:pPr>
              <w:pStyle w:val="SmallStandard"/>
            </w:pPr>
            <w:r>
              <w:t>false</w:t>
            </w:r>
          </w:p>
        </w:tc>
      </w:tr>
    </w:tbl>
    <w:p w14:paraId="53904BA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01F5D32" w14:textId="77777777" w:rsidTr="00725808">
        <w:tc>
          <w:tcPr>
            <w:tcW w:w="2013" w:type="dxa"/>
            <w:tcMar>
              <w:top w:w="28" w:type="dxa"/>
              <w:left w:w="28" w:type="dxa"/>
              <w:bottom w:w="28" w:type="dxa"/>
              <w:right w:w="28" w:type="dxa"/>
            </w:tcMar>
          </w:tcPr>
          <w:p w14:paraId="61B227A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AA7BBB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FD8F5A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1540A6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F29B27E" w14:textId="77777777" w:rsidTr="00725808">
        <w:tc>
          <w:tcPr>
            <w:tcW w:w="2013" w:type="dxa"/>
            <w:tcMar>
              <w:top w:w="28" w:type="dxa"/>
              <w:left w:w="28" w:type="dxa"/>
              <w:bottom w:w="28" w:type="dxa"/>
              <w:right w:w="28" w:type="dxa"/>
            </w:tcMar>
          </w:tcPr>
          <w:p w14:paraId="3E4709DA" w14:textId="77777777" w:rsidR="000234BB" w:rsidRPr="00620BBE" w:rsidRDefault="000234BB" w:rsidP="00725808">
            <w:pPr>
              <w:pStyle w:val="SmallStandard"/>
            </w:pPr>
            <w:r w:rsidRPr="00620BBE">
              <w:t>identificationA</w:t>
            </w:r>
          </w:p>
        </w:tc>
        <w:tc>
          <w:tcPr>
            <w:tcW w:w="1559" w:type="dxa"/>
            <w:tcMar>
              <w:top w:w="28" w:type="dxa"/>
              <w:left w:w="28" w:type="dxa"/>
              <w:bottom w:w="28" w:type="dxa"/>
              <w:right w:w="28" w:type="dxa"/>
            </w:tcMar>
          </w:tcPr>
          <w:p w14:paraId="4651BCFF"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8CC6372"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40FD9F7" w14:textId="77777777" w:rsidR="000234BB" w:rsidRDefault="000234BB" w:rsidP="00725808">
            <w:pPr>
              <w:jc w:val="left"/>
            </w:pPr>
            <w:r>
              <w:rPr>
                <w:sz w:val="16"/>
                <w:szCs w:val="16"/>
              </w:rPr>
              <w:t>The identification of the Slot on side A</w:t>
            </w:r>
          </w:p>
        </w:tc>
      </w:tr>
      <w:tr w:rsidR="000234BB" w:rsidRPr="006675E2" w14:paraId="6EF21B35" w14:textId="77777777" w:rsidTr="00725808">
        <w:tc>
          <w:tcPr>
            <w:tcW w:w="2013" w:type="dxa"/>
            <w:tcMar>
              <w:top w:w="28" w:type="dxa"/>
              <w:left w:w="28" w:type="dxa"/>
              <w:bottom w:w="28" w:type="dxa"/>
              <w:right w:w="28" w:type="dxa"/>
            </w:tcMar>
          </w:tcPr>
          <w:p w14:paraId="0DB17CD8" w14:textId="77777777" w:rsidR="000234BB" w:rsidRPr="00620BBE" w:rsidRDefault="000234BB" w:rsidP="00725808">
            <w:pPr>
              <w:pStyle w:val="SmallStandard"/>
            </w:pPr>
            <w:r w:rsidRPr="00620BBE">
              <w:lastRenderedPageBreak/>
              <w:t>identificationB</w:t>
            </w:r>
          </w:p>
        </w:tc>
        <w:tc>
          <w:tcPr>
            <w:tcW w:w="1559" w:type="dxa"/>
            <w:tcMar>
              <w:top w:w="28" w:type="dxa"/>
              <w:left w:w="28" w:type="dxa"/>
              <w:bottom w:w="28" w:type="dxa"/>
              <w:right w:w="28" w:type="dxa"/>
            </w:tcMar>
          </w:tcPr>
          <w:p w14:paraId="6D0F219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889783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CD6FE99" w14:textId="77777777" w:rsidR="000234BB" w:rsidRDefault="000234BB" w:rsidP="00725808">
            <w:pPr>
              <w:jc w:val="left"/>
            </w:pPr>
            <w:r>
              <w:rPr>
                <w:sz w:val="16"/>
                <w:szCs w:val="16"/>
              </w:rPr>
              <w:t>The identification of the Slot on side B</w:t>
            </w:r>
          </w:p>
        </w:tc>
      </w:tr>
    </w:tbl>
    <w:p w14:paraId="590AA21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0CE692D" w14:textId="77777777" w:rsidTr="00725808">
        <w:tc>
          <w:tcPr>
            <w:tcW w:w="3856" w:type="dxa"/>
            <w:gridSpan w:val="3"/>
          </w:tcPr>
          <w:p w14:paraId="07F9EEB5" w14:textId="77777777" w:rsidR="000234BB" w:rsidRDefault="000234BB" w:rsidP="00725808">
            <w:pPr>
              <w:jc w:val="center"/>
              <w:rPr>
                <w:b/>
                <w:sz w:val="16"/>
                <w:szCs w:val="16"/>
                <w:lang w:val="en-GB"/>
              </w:rPr>
            </w:pPr>
            <w:r>
              <w:rPr>
                <w:b/>
                <w:sz w:val="16"/>
                <w:szCs w:val="16"/>
                <w:lang w:val="en-GB"/>
              </w:rPr>
              <w:t>Other End</w:t>
            </w:r>
          </w:p>
        </w:tc>
        <w:tc>
          <w:tcPr>
            <w:tcW w:w="708" w:type="dxa"/>
          </w:tcPr>
          <w:p w14:paraId="1A4743C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AFF578C" w14:textId="77777777" w:rsidR="000234BB" w:rsidRDefault="000234BB" w:rsidP="00725808">
            <w:pPr>
              <w:jc w:val="center"/>
              <w:rPr>
                <w:b/>
                <w:sz w:val="16"/>
                <w:szCs w:val="16"/>
                <w:lang w:val="en-GB"/>
              </w:rPr>
            </w:pPr>
            <w:r>
              <w:rPr>
                <w:b/>
                <w:sz w:val="16"/>
                <w:szCs w:val="16"/>
                <w:lang w:val="en-GB"/>
              </w:rPr>
              <w:t>General</w:t>
            </w:r>
          </w:p>
        </w:tc>
      </w:tr>
      <w:tr w:rsidR="000234BB" w:rsidRPr="00720F6F" w14:paraId="19EA12B0" w14:textId="77777777" w:rsidTr="00725808">
        <w:tc>
          <w:tcPr>
            <w:tcW w:w="1573" w:type="dxa"/>
          </w:tcPr>
          <w:p w14:paraId="39A5E2F4" w14:textId="77777777" w:rsidR="000234BB" w:rsidRDefault="000234BB" w:rsidP="00725808">
            <w:pPr>
              <w:rPr>
                <w:b/>
                <w:sz w:val="16"/>
                <w:szCs w:val="16"/>
                <w:lang w:val="en-GB"/>
              </w:rPr>
            </w:pPr>
            <w:r>
              <w:rPr>
                <w:b/>
                <w:sz w:val="16"/>
                <w:szCs w:val="16"/>
                <w:lang w:val="en-GB"/>
              </w:rPr>
              <w:t>Type</w:t>
            </w:r>
          </w:p>
        </w:tc>
        <w:tc>
          <w:tcPr>
            <w:tcW w:w="1574" w:type="dxa"/>
          </w:tcPr>
          <w:p w14:paraId="2C006B01" w14:textId="77777777" w:rsidR="000234BB" w:rsidRDefault="000234BB" w:rsidP="00725808">
            <w:pPr>
              <w:rPr>
                <w:b/>
                <w:sz w:val="16"/>
                <w:szCs w:val="16"/>
                <w:lang w:val="en-GB"/>
              </w:rPr>
            </w:pPr>
            <w:r>
              <w:rPr>
                <w:b/>
                <w:sz w:val="16"/>
                <w:szCs w:val="16"/>
                <w:lang w:val="en-GB"/>
              </w:rPr>
              <w:t>Role</w:t>
            </w:r>
          </w:p>
        </w:tc>
        <w:tc>
          <w:tcPr>
            <w:tcW w:w="708" w:type="dxa"/>
          </w:tcPr>
          <w:p w14:paraId="2715E054" w14:textId="77777777" w:rsidR="000234BB" w:rsidRDefault="000234BB" w:rsidP="00725808">
            <w:pPr>
              <w:rPr>
                <w:b/>
                <w:sz w:val="16"/>
                <w:szCs w:val="16"/>
                <w:lang w:val="en-GB"/>
              </w:rPr>
            </w:pPr>
            <w:r>
              <w:rPr>
                <w:b/>
                <w:sz w:val="16"/>
                <w:szCs w:val="16"/>
                <w:lang w:val="en-GB"/>
              </w:rPr>
              <w:t>Mult</w:t>
            </w:r>
          </w:p>
        </w:tc>
        <w:tc>
          <w:tcPr>
            <w:tcW w:w="709" w:type="dxa"/>
          </w:tcPr>
          <w:p w14:paraId="0D4BBDA0" w14:textId="77777777" w:rsidR="000234BB" w:rsidRDefault="000234BB" w:rsidP="00725808">
            <w:pPr>
              <w:rPr>
                <w:b/>
                <w:sz w:val="16"/>
                <w:szCs w:val="16"/>
                <w:lang w:val="en-GB"/>
              </w:rPr>
            </w:pPr>
            <w:r>
              <w:rPr>
                <w:b/>
                <w:sz w:val="16"/>
                <w:szCs w:val="16"/>
                <w:lang w:val="en-GB"/>
              </w:rPr>
              <w:t>Mult</w:t>
            </w:r>
          </w:p>
        </w:tc>
        <w:tc>
          <w:tcPr>
            <w:tcW w:w="567" w:type="dxa"/>
          </w:tcPr>
          <w:p w14:paraId="2DB6651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94FEAA8" w14:textId="77777777" w:rsidR="000234BB" w:rsidRPr="008359F5" w:rsidRDefault="000234BB" w:rsidP="00725808">
            <w:pPr>
              <w:rPr>
                <w:b/>
                <w:sz w:val="16"/>
                <w:szCs w:val="16"/>
                <w:lang w:val="en-GB"/>
              </w:rPr>
            </w:pPr>
            <w:r>
              <w:rPr>
                <w:b/>
                <w:sz w:val="16"/>
                <w:szCs w:val="16"/>
                <w:lang w:val="en-GB"/>
              </w:rPr>
              <w:t>Comment</w:t>
            </w:r>
          </w:p>
        </w:tc>
      </w:tr>
      <w:tr w:rsidR="000234BB" w:rsidRPr="00CC6307" w14:paraId="426535A0" w14:textId="77777777" w:rsidTr="00725808">
        <w:tc>
          <w:tcPr>
            <w:tcW w:w="1573" w:type="dxa"/>
          </w:tcPr>
          <w:p w14:paraId="43DBB3BE" w14:textId="77777777" w:rsidR="000234BB" w:rsidRPr="00634625" w:rsidRDefault="000234BB" w:rsidP="00725808">
            <w:pPr>
              <w:pStyle w:val="SmallStandard"/>
            </w:pPr>
            <w:r>
              <w:t>CavityMapping</w:t>
            </w:r>
          </w:p>
        </w:tc>
        <w:tc>
          <w:tcPr>
            <w:tcW w:w="1574" w:type="dxa"/>
          </w:tcPr>
          <w:p w14:paraId="5E8B56A4" w14:textId="77777777" w:rsidR="000234BB" w:rsidRPr="00132C43" w:rsidRDefault="000234BB" w:rsidP="00725808">
            <w:pPr>
              <w:pStyle w:val="SmallStandard"/>
            </w:pPr>
            <w:r>
              <w:t>cavityMapping</w:t>
            </w:r>
          </w:p>
        </w:tc>
        <w:tc>
          <w:tcPr>
            <w:tcW w:w="708" w:type="dxa"/>
          </w:tcPr>
          <w:p w14:paraId="2287AA85" w14:textId="77777777" w:rsidR="000234BB" w:rsidRPr="00D331EF" w:rsidRDefault="000234BB" w:rsidP="00725808">
            <w:pPr>
              <w:pStyle w:val="SmallStandard"/>
            </w:pPr>
            <w:r w:rsidRPr="00574783">
              <w:t>0..*</w:t>
            </w:r>
          </w:p>
        </w:tc>
        <w:tc>
          <w:tcPr>
            <w:tcW w:w="709" w:type="dxa"/>
          </w:tcPr>
          <w:p w14:paraId="49A57B18" w14:textId="77777777" w:rsidR="000234BB" w:rsidRPr="00D331EF" w:rsidRDefault="000234BB" w:rsidP="00725808">
            <w:pPr>
              <w:pStyle w:val="SmallStandard"/>
            </w:pPr>
            <w:r w:rsidRPr="00207506">
              <w:t>1</w:t>
            </w:r>
          </w:p>
        </w:tc>
        <w:tc>
          <w:tcPr>
            <w:tcW w:w="567" w:type="dxa"/>
          </w:tcPr>
          <w:p w14:paraId="6C702C32" w14:textId="77777777" w:rsidR="000234BB" w:rsidRDefault="000234BB" w:rsidP="00725808">
            <w:pPr>
              <w:pStyle w:val="SmallStandard"/>
            </w:pPr>
            <w:r>
              <w:t>Y</w:t>
            </w:r>
          </w:p>
        </w:tc>
        <w:tc>
          <w:tcPr>
            <w:tcW w:w="3969" w:type="dxa"/>
          </w:tcPr>
          <w:p w14:paraId="265C6A42" w14:textId="77777777" w:rsidR="000234BB" w:rsidRDefault="000234BB" w:rsidP="00725808"/>
        </w:tc>
      </w:tr>
    </w:tbl>
    <w:p w14:paraId="3FC7183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AAFFA38" w14:textId="77777777" w:rsidTr="00725808">
        <w:tc>
          <w:tcPr>
            <w:tcW w:w="2296" w:type="dxa"/>
            <w:gridSpan w:val="2"/>
          </w:tcPr>
          <w:p w14:paraId="53F7B3D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0BB271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6D81526" w14:textId="77777777" w:rsidR="000234BB" w:rsidRDefault="000234BB" w:rsidP="00725808">
            <w:pPr>
              <w:jc w:val="center"/>
              <w:rPr>
                <w:b/>
                <w:sz w:val="16"/>
                <w:szCs w:val="16"/>
                <w:lang w:val="en-GB"/>
              </w:rPr>
            </w:pPr>
            <w:r>
              <w:rPr>
                <w:b/>
                <w:sz w:val="16"/>
                <w:szCs w:val="16"/>
                <w:lang w:val="en-GB"/>
              </w:rPr>
              <w:t>General</w:t>
            </w:r>
          </w:p>
        </w:tc>
      </w:tr>
      <w:tr w:rsidR="000234BB" w:rsidRPr="00720F6F" w14:paraId="237528B2" w14:textId="77777777" w:rsidTr="00725808">
        <w:tc>
          <w:tcPr>
            <w:tcW w:w="1588" w:type="dxa"/>
          </w:tcPr>
          <w:p w14:paraId="3C1EFEA6" w14:textId="77777777" w:rsidR="000234BB" w:rsidRDefault="000234BB" w:rsidP="00725808">
            <w:pPr>
              <w:rPr>
                <w:b/>
                <w:sz w:val="16"/>
                <w:szCs w:val="16"/>
                <w:lang w:val="en-GB"/>
              </w:rPr>
            </w:pPr>
            <w:r>
              <w:rPr>
                <w:b/>
                <w:sz w:val="16"/>
                <w:szCs w:val="16"/>
                <w:lang w:val="en-GB"/>
              </w:rPr>
              <w:t>Type</w:t>
            </w:r>
          </w:p>
        </w:tc>
        <w:tc>
          <w:tcPr>
            <w:tcW w:w="708" w:type="dxa"/>
          </w:tcPr>
          <w:p w14:paraId="0C1C0B03" w14:textId="77777777" w:rsidR="000234BB" w:rsidRDefault="000234BB" w:rsidP="00725808">
            <w:pPr>
              <w:rPr>
                <w:b/>
                <w:sz w:val="16"/>
                <w:szCs w:val="16"/>
                <w:lang w:val="en-GB"/>
              </w:rPr>
            </w:pPr>
            <w:r>
              <w:rPr>
                <w:b/>
                <w:sz w:val="16"/>
                <w:szCs w:val="16"/>
                <w:lang w:val="en-GB"/>
              </w:rPr>
              <w:t>Mult</w:t>
            </w:r>
          </w:p>
        </w:tc>
        <w:tc>
          <w:tcPr>
            <w:tcW w:w="1560" w:type="dxa"/>
          </w:tcPr>
          <w:p w14:paraId="2ADF2A5D" w14:textId="77777777" w:rsidR="000234BB" w:rsidRDefault="000234BB" w:rsidP="00725808">
            <w:pPr>
              <w:rPr>
                <w:b/>
                <w:sz w:val="16"/>
                <w:szCs w:val="16"/>
                <w:lang w:val="en-GB"/>
              </w:rPr>
            </w:pPr>
            <w:r>
              <w:rPr>
                <w:b/>
                <w:sz w:val="16"/>
                <w:szCs w:val="16"/>
                <w:lang w:val="en-GB"/>
              </w:rPr>
              <w:t>Role</w:t>
            </w:r>
          </w:p>
        </w:tc>
        <w:tc>
          <w:tcPr>
            <w:tcW w:w="708" w:type="dxa"/>
          </w:tcPr>
          <w:p w14:paraId="4E68F512" w14:textId="77777777" w:rsidR="000234BB" w:rsidRDefault="000234BB" w:rsidP="00725808">
            <w:pPr>
              <w:rPr>
                <w:b/>
                <w:sz w:val="16"/>
                <w:szCs w:val="16"/>
                <w:lang w:val="en-GB"/>
              </w:rPr>
            </w:pPr>
            <w:r>
              <w:rPr>
                <w:b/>
                <w:sz w:val="16"/>
                <w:szCs w:val="16"/>
                <w:lang w:val="en-GB"/>
              </w:rPr>
              <w:t>Mult</w:t>
            </w:r>
          </w:p>
        </w:tc>
        <w:tc>
          <w:tcPr>
            <w:tcW w:w="567" w:type="dxa"/>
          </w:tcPr>
          <w:p w14:paraId="2B8E91B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7794C69" w14:textId="77777777" w:rsidR="000234BB" w:rsidRPr="008359F5" w:rsidRDefault="000234BB" w:rsidP="00725808">
            <w:pPr>
              <w:rPr>
                <w:b/>
                <w:sz w:val="16"/>
                <w:szCs w:val="16"/>
                <w:lang w:val="en-GB"/>
              </w:rPr>
            </w:pPr>
            <w:r>
              <w:rPr>
                <w:b/>
                <w:sz w:val="16"/>
                <w:szCs w:val="16"/>
                <w:lang w:val="en-GB"/>
              </w:rPr>
              <w:t>Comment</w:t>
            </w:r>
          </w:p>
        </w:tc>
      </w:tr>
      <w:tr w:rsidR="000234BB" w:rsidRPr="00CC6307" w14:paraId="6D8A2FC8" w14:textId="77777777" w:rsidTr="00725808">
        <w:tc>
          <w:tcPr>
            <w:tcW w:w="1588" w:type="dxa"/>
          </w:tcPr>
          <w:p w14:paraId="60A6F241" w14:textId="77777777" w:rsidR="000234BB" w:rsidRPr="00634625" w:rsidRDefault="000234BB" w:rsidP="00725808">
            <w:pPr>
              <w:pStyle w:val="SmallStandard"/>
            </w:pPr>
            <w:r>
              <w:t>Mapping</w:t>
            </w:r>
          </w:p>
        </w:tc>
        <w:tc>
          <w:tcPr>
            <w:tcW w:w="708" w:type="dxa"/>
          </w:tcPr>
          <w:p w14:paraId="7FA88D4A" w14:textId="77777777" w:rsidR="000234BB" w:rsidRPr="00D331EF" w:rsidRDefault="000234BB" w:rsidP="00725808">
            <w:pPr>
              <w:pStyle w:val="SmallStandard"/>
            </w:pPr>
            <w:r w:rsidRPr="00D01517">
              <w:t>1</w:t>
            </w:r>
          </w:p>
        </w:tc>
        <w:tc>
          <w:tcPr>
            <w:tcW w:w="1560" w:type="dxa"/>
          </w:tcPr>
          <w:p w14:paraId="00413C62" w14:textId="77777777" w:rsidR="000234BB" w:rsidRPr="00132C43" w:rsidRDefault="000234BB" w:rsidP="00725808">
            <w:pPr>
              <w:pStyle w:val="SmallStandard"/>
            </w:pPr>
            <w:r>
              <w:t>slotMapping</w:t>
            </w:r>
          </w:p>
        </w:tc>
        <w:tc>
          <w:tcPr>
            <w:tcW w:w="708" w:type="dxa"/>
          </w:tcPr>
          <w:p w14:paraId="61B62FAD" w14:textId="77777777" w:rsidR="000234BB" w:rsidRPr="00D331EF" w:rsidRDefault="000234BB" w:rsidP="00725808">
            <w:pPr>
              <w:pStyle w:val="SmallStandard"/>
            </w:pPr>
            <w:r w:rsidRPr="00D01517">
              <w:t>0..*</w:t>
            </w:r>
          </w:p>
        </w:tc>
        <w:tc>
          <w:tcPr>
            <w:tcW w:w="567" w:type="dxa"/>
          </w:tcPr>
          <w:p w14:paraId="254FE2E8" w14:textId="77777777" w:rsidR="000234BB" w:rsidRDefault="000234BB" w:rsidP="00725808">
            <w:pPr>
              <w:pStyle w:val="SmallStandard"/>
            </w:pPr>
            <w:r>
              <w:t>Y</w:t>
            </w:r>
          </w:p>
        </w:tc>
        <w:tc>
          <w:tcPr>
            <w:tcW w:w="3969" w:type="dxa"/>
          </w:tcPr>
          <w:p w14:paraId="04C0A518" w14:textId="77777777" w:rsidR="000234BB" w:rsidRDefault="000234BB" w:rsidP="00725808"/>
        </w:tc>
      </w:tr>
    </w:tbl>
    <w:p w14:paraId="6957EFFC"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484" w:name="_Toc33620331"/>
      <w:r>
        <w:rPr>
          <w:lang w:val="en-GB"/>
        </w:rPr>
        <w:t xml:space="preserve">Module </w:t>
      </w:r>
      <w:bookmarkStart w:id="1485" w:name="_c8bac4c5c43c313b91411285f9a39b44"/>
      <w:r>
        <w:rPr>
          <w:lang w:val="en-GB"/>
        </w:rPr>
        <w:t>modules</w:t>
      </w:r>
      <w:bookmarkEnd w:id="1485"/>
      <w:bookmarkEnd w:id="1484"/>
    </w:p>
    <w:p w14:paraId="6D9E78C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6" w:name="_0a3f8e5b2e2401a76384213cf4fa857f"/>
      <w:r>
        <w:rPr>
          <w:lang w:val="en-GB"/>
        </w:rPr>
        <w:t>ModuleFamily</w:t>
      </w:r>
      <w:bookmarkEnd w:id="1486"/>
    </w:p>
    <w:p w14:paraId="738C4926" w14:textId="77777777" w:rsidR="000234BB" w:rsidRDefault="000234BB" w:rsidP="000234BB">
      <w:r>
        <w:rPr>
          <w:sz w:val="18"/>
          <w:szCs w:val="18"/>
        </w:rPr>
        <w:t>A ModuleFamily is a mechanism to group mutually exclusive modules. This could be for example something like "audio equipment", "diesel engine".</w:t>
      </w:r>
    </w:p>
    <w:p w14:paraId="67DF3582" w14:textId="77777777" w:rsidR="000234BB" w:rsidRDefault="000234BB" w:rsidP="000234BB">
      <w:r>
        <w:rPr>
          <w:sz w:val="18"/>
          <w:szCs w:val="18"/>
        </w:rPr>
        <w:t>In other words, a module family groups different variants of the same basic feature. In a real car configuration only one member of the family can participate. For the example module family "audio equipment" the members may be named: "Basic Audio Equipment", "Standard Audio Equipment", "Premium / High End Audio Equipment".</w:t>
      </w:r>
    </w:p>
    <w:p w14:paraId="79149C0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CB341E5" w14:textId="77777777" w:rsidTr="00725808">
        <w:tc>
          <w:tcPr>
            <w:tcW w:w="2013" w:type="dxa"/>
            <w:tcMar>
              <w:top w:w="28" w:type="dxa"/>
              <w:left w:w="28" w:type="dxa"/>
              <w:bottom w:w="28" w:type="dxa"/>
              <w:right w:w="28" w:type="dxa"/>
            </w:tcMar>
          </w:tcPr>
          <w:p w14:paraId="26B3D18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B79049F" w14:textId="2B6956DE"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F563B00" w14:textId="77777777" w:rsidTr="00725808">
        <w:tc>
          <w:tcPr>
            <w:tcW w:w="2013" w:type="dxa"/>
            <w:tcMar>
              <w:top w:w="28" w:type="dxa"/>
              <w:left w:w="28" w:type="dxa"/>
              <w:bottom w:w="28" w:type="dxa"/>
              <w:right w:w="28" w:type="dxa"/>
            </w:tcMar>
          </w:tcPr>
          <w:p w14:paraId="13F3CAE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BAE7AB" w14:textId="77777777" w:rsidR="000234BB" w:rsidRDefault="000234BB" w:rsidP="00725808"/>
        </w:tc>
      </w:tr>
      <w:tr w:rsidR="000234BB" w:rsidRPr="008359F5" w14:paraId="198FF2DC" w14:textId="77777777" w:rsidTr="00725808">
        <w:tc>
          <w:tcPr>
            <w:tcW w:w="2013" w:type="dxa"/>
            <w:tcMar>
              <w:top w:w="28" w:type="dxa"/>
              <w:left w:w="28" w:type="dxa"/>
              <w:bottom w:w="28" w:type="dxa"/>
              <w:right w:w="28" w:type="dxa"/>
            </w:tcMar>
          </w:tcPr>
          <w:p w14:paraId="6A224B7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B5CD40" w14:textId="77777777" w:rsidR="000234BB" w:rsidRPr="000437C1" w:rsidRDefault="000234BB" w:rsidP="00725808">
            <w:pPr>
              <w:pStyle w:val="SmallStandard"/>
            </w:pPr>
            <w:r>
              <w:t>false</w:t>
            </w:r>
          </w:p>
        </w:tc>
      </w:tr>
    </w:tbl>
    <w:p w14:paraId="426496E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B826690" w14:textId="77777777" w:rsidTr="00725808">
        <w:tc>
          <w:tcPr>
            <w:tcW w:w="2013" w:type="dxa"/>
            <w:tcMar>
              <w:top w:w="28" w:type="dxa"/>
              <w:left w:w="28" w:type="dxa"/>
              <w:bottom w:w="28" w:type="dxa"/>
              <w:right w:w="28" w:type="dxa"/>
            </w:tcMar>
          </w:tcPr>
          <w:p w14:paraId="27FDB92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BB46DC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3E41AA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0DF245A"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04757CC" w14:textId="77777777" w:rsidTr="00725808">
        <w:tc>
          <w:tcPr>
            <w:tcW w:w="2013" w:type="dxa"/>
            <w:tcMar>
              <w:top w:w="28" w:type="dxa"/>
              <w:left w:w="28" w:type="dxa"/>
              <w:bottom w:w="28" w:type="dxa"/>
              <w:right w:w="28" w:type="dxa"/>
            </w:tcMar>
          </w:tcPr>
          <w:p w14:paraId="64A5824B"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C846B3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F12BD8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CFDD0FD" w14:textId="77777777" w:rsidR="000234BB" w:rsidRDefault="000234BB" w:rsidP="00725808">
            <w:pPr>
              <w:jc w:val="left"/>
            </w:pPr>
            <w:r>
              <w:rPr>
                <w:sz w:val="16"/>
                <w:szCs w:val="16"/>
              </w:rPr>
              <w:t>Specifies a unique identification of the ModuleFamily. The identification is guaranteed to be unique within the ModuleFamilySpecification. For all VEC-documents a ModuleFamily-instance can be trusted to be the same if the ModuleFamilySpecification-instance is the same and the identification of the ModuleFamily is the same.</w:t>
            </w:r>
          </w:p>
        </w:tc>
      </w:tr>
      <w:tr w:rsidR="000234BB" w:rsidRPr="006675E2" w14:paraId="32FD5A72" w14:textId="77777777" w:rsidTr="00725808">
        <w:tc>
          <w:tcPr>
            <w:tcW w:w="2013" w:type="dxa"/>
            <w:tcMar>
              <w:top w:w="28" w:type="dxa"/>
              <w:left w:w="28" w:type="dxa"/>
              <w:bottom w:w="28" w:type="dxa"/>
              <w:right w:w="28" w:type="dxa"/>
            </w:tcMar>
          </w:tcPr>
          <w:p w14:paraId="0BFFF771"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75C464B7"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0A58C94E"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B2F5C87" w14:textId="77777777" w:rsidR="000234BB" w:rsidRDefault="000234BB" w:rsidP="00725808">
            <w:pPr>
              <w:jc w:val="left"/>
            </w:pPr>
            <w:r>
              <w:rPr>
                <w:sz w:val="16"/>
                <w:szCs w:val="16"/>
              </w:rPr>
              <w:t>Room for additional, human readable information about the ModuleFamily.</w:t>
            </w:r>
          </w:p>
        </w:tc>
      </w:tr>
    </w:tbl>
    <w:p w14:paraId="3C83921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3622B3B" w14:textId="77777777" w:rsidTr="00725808">
        <w:tc>
          <w:tcPr>
            <w:tcW w:w="3856" w:type="dxa"/>
            <w:gridSpan w:val="3"/>
          </w:tcPr>
          <w:p w14:paraId="1E896669" w14:textId="77777777" w:rsidR="000234BB" w:rsidRDefault="000234BB" w:rsidP="00725808">
            <w:pPr>
              <w:jc w:val="center"/>
              <w:rPr>
                <w:b/>
                <w:sz w:val="16"/>
                <w:szCs w:val="16"/>
                <w:lang w:val="en-GB"/>
              </w:rPr>
            </w:pPr>
            <w:r>
              <w:rPr>
                <w:b/>
                <w:sz w:val="16"/>
                <w:szCs w:val="16"/>
                <w:lang w:val="en-GB"/>
              </w:rPr>
              <w:t>Other End</w:t>
            </w:r>
          </w:p>
        </w:tc>
        <w:tc>
          <w:tcPr>
            <w:tcW w:w="708" w:type="dxa"/>
          </w:tcPr>
          <w:p w14:paraId="182A97F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515E0E9" w14:textId="77777777" w:rsidR="000234BB" w:rsidRDefault="000234BB" w:rsidP="00725808">
            <w:pPr>
              <w:jc w:val="center"/>
              <w:rPr>
                <w:b/>
                <w:sz w:val="16"/>
                <w:szCs w:val="16"/>
                <w:lang w:val="en-GB"/>
              </w:rPr>
            </w:pPr>
            <w:r>
              <w:rPr>
                <w:b/>
                <w:sz w:val="16"/>
                <w:szCs w:val="16"/>
                <w:lang w:val="en-GB"/>
              </w:rPr>
              <w:t>General</w:t>
            </w:r>
          </w:p>
        </w:tc>
      </w:tr>
      <w:tr w:rsidR="000234BB" w:rsidRPr="00720F6F" w14:paraId="0E5ADB24" w14:textId="77777777" w:rsidTr="00725808">
        <w:tc>
          <w:tcPr>
            <w:tcW w:w="1573" w:type="dxa"/>
          </w:tcPr>
          <w:p w14:paraId="08212F15" w14:textId="77777777" w:rsidR="000234BB" w:rsidRDefault="000234BB" w:rsidP="00725808">
            <w:pPr>
              <w:rPr>
                <w:b/>
                <w:sz w:val="16"/>
                <w:szCs w:val="16"/>
                <w:lang w:val="en-GB"/>
              </w:rPr>
            </w:pPr>
            <w:r>
              <w:rPr>
                <w:b/>
                <w:sz w:val="16"/>
                <w:szCs w:val="16"/>
                <w:lang w:val="en-GB"/>
              </w:rPr>
              <w:t>Type</w:t>
            </w:r>
          </w:p>
        </w:tc>
        <w:tc>
          <w:tcPr>
            <w:tcW w:w="1574" w:type="dxa"/>
          </w:tcPr>
          <w:p w14:paraId="7C17F864" w14:textId="77777777" w:rsidR="000234BB" w:rsidRDefault="000234BB" w:rsidP="00725808">
            <w:pPr>
              <w:rPr>
                <w:b/>
                <w:sz w:val="16"/>
                <w:szCs w:val="16"/>
                <w:lang w:val="en-GB"/>
              </w:rPr>
            </w:pPr>
            <w:r>
              <w:rPr>
                <w:b/>
                <w:sz w:val="16"/>
                <w:szCs w:val="16"/>
                <w:lang w:val="en-GB"/>
              </w:rPr>
              <w:t>Role</w:t>
            </w:r>
          </w:p>
        </w:tc>
        <w:tc>
          <w:tcPr>
            <w:tcW w:w="708" w:type="dxa"/>
          </w:tcPr>
          <w:p w14:paraId="3EA10445" w14:textId="77777777" w:rsidR="000234BB" w:rsidRDefault="000234BB" w:rsidP="00725808">
            <w:pPr>
              <w:rPr>
                <w:b/>
                <w:sz w:val="16"/>
                <w:szCs w:val="16"/>
                <w:lang w:val="en-GB"/>
              </w:rPr>
            </w:pPr>
            <w:r>
              <w:rPr>
                <w:b/>
                <w:sz w:val="16"/>
                <w:szCs w:val="16"/>
                <w:lang w:val="en-GB"/>
              </w:rPr>
              <w:t>Mult</w:t>
            </w:r>
          </w:p>
        </w:tc>
        <w:tc>
          <w:tcPr>
            <w:tcW w:w="709" w:type="dxa"/>
          </w:tcPr>
          <w:p w14:paraId="422DB34B" w14:textId="77777777" w:rsidR="000234BB" w:rsidRDefault="000234BB" w:rsidP="00725808">
            <w:pPr>
              <w:rPr>
                <w:b/>
                <w:sz w:val="16"/>
                <w:szCs w:val="16"/>
                <w:lang w:val="en-GB"/>
              </w:rPr>
            </w:pPr>
            <w:r>
              <w:rPr>
                <w:b/>
                <w:sz w:val="16"/>
                <w:szCs w:val="16"/>
                <w:lang w:val="en-GB"/>
              </w:rPr>
              <w:t>Mult</w:t>
            </w:r>
          </w:p>
        </w:tc>
        <w:tc>
          <w:tcPr>
            <w:tcW w:w="567" w:type="dxa"/>
          </w:tcPr>
          <w:p w14:paraId="6E44111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451BA0A" w14:textId="77777777" w:rsidR="000234BB" w:rsidRPr="008359F5" w:rsidRDefault="000234BB" w:rsidP="00725808">
            <w:pPr>
              <w:rPr>
                <w:b/>
                <w:sz w:val="16"/>
                <w:szCs w:val="16"/>
                <w:lang w:val="en-GB"/>
              </w:rPr>
            </w:pPr>
            <w:r>
              <w:rPr>
                <w:b/>
                <w:sz w:val="16"/>
                <w:szCs w:val="16"/>
                <w:lang w:val="en-GB"/>
              </w:rPr>
              <w:t>Comment</w:t>
            </w:r>
          </w:p>
        </w:tc>
      </w:tr>
      <w:tr w:rsidR="000234BB" w:rsidRPr="00CC6307" w14:paraId="48369418" w14:textId="77777777" w:rsidTr="00725808">
        <w:tc>
          <w:tcPr>
            <w:tcW w:w="1573" w:type="dxa"/>
          </w:tcPr>
          <w:p w14:paraId="4E95AED2" w14:textId="77777777" w:rsidR="000234BB" w:rsidRPr="00634625" w:rsidRDefault="000234BB" w:rsidP="00725808">
            <w:pPr>
              <w:pStyle w:val="SmallStandard"/>
            </w:pPr>
            <w:r>
              <w:t>PartWithSubComponentsRole</w:t>
            </w:r>
          </w:p>
        </w:tc>
        <w:tc>
          <w:tcPr>
            <w:tcW w:w="1574" w:type="dxa"/>
          </w:tcPr>
          <w:p w14:paraId="5F6097B6" w14:textId="77777777" w:rsidR="000234BB" w:rsidRPr="00132C43" w:rsidRDefault="000234BB" w:rsidP="00725808">
            <w:pPr>
              <w:pStyle w:val="SmallStandard"/>
            </w:pPr>
            <w:r>
              <w:t>moduleInFamily</w:t>
            </w:r>
          </w:p>
        </w:tc>
        <w:tc>
          <w:tcPr>
            <w:tcW w:w="708" w:type="dxa"/>
          </w:tcPr>
          <w:p w14:paraId="17A910C3" w14:textId="77777777" w:rsidR="000234BB" w:rsidRPr="00D331EF" w:rsidRDefault="000234BB" w:rsidP="00725808">
            <w:pPr>
              <w:pStyle w:val="SmallStandard"/>
            </w:pPr>
            <w:r w:rsidRPr="00574783">
              <w:t>1..*</w:t>
            </w:r>
          </w:p>
        </w:tc>
        <w:tc>
          <w:tcPr>
            <w:tcW w:w="709" w:type="dxa"/>
          </w:tcPr>
          <w:p w14:paraId="4BF4D50B" w14:textId="77777777" w:rsidR="000234BB" w:rsidRPr="00D331EF" w:rsidRDefault="000234BB" w:rsidP="00725808">
            <w:pPr>
              <w:pStyle w:val="SmallStandard"/>
            </w:pPr>
            <w:r w:rsidRPr="00207506">
              <w:t>0..*</w:t>
            </w:r>
          </w:p>
        </w:tc>
        <w:tc>
          <w:tcPr>
            <w:tcW w:w="567" w:type="dxa"/>
          </w:tcPr>
          <w:p w14:paraId="0A9DD66C" w14:textId="77777777" w:rsidR="000234BB" w:rsidRPr="00D331EF" w:rsidRDefault="000234BB" w:rsidP="00725808">
            <w:pPr>
              <w:pStyle w:val="SmallStandard"/>
            </w:pPr>
            <w:r>
              <w:t>N</w:t>
            </w:r>
          </w:p>
        </w:tc>
        <w:tc>
          <w:tcPr>
            <w:tcW w:w="3969" w:type="dxa"/>
          </w:tcPr>
          <w:p w14:paraId="6437B563" w14:textId="77777777" w:rsidR="000234BB" w:rsidRDefault="000234BB" w:rsidP="00725808">
            <w:pPr>
              <w:pStyle w:val="SmallStandard"/>
            </w:pPr>
            <w:r w:rsidRPr="00491287">
              <w:t xml:space="preserve">References the Modules that belong to the ModuleFamily. </w:t>
            </w:r>
          </w:p>
        </w:tc>
      </w:tr>
    </w:tbl>
    <w:p w14:paraId="70DC43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0C2C4CC" w14:textId="77777777" w:rsidTr="00725808">
        <w:tc>
          <w:tcPr>
            <w:tcW w:w="2296" w:type="dxa"/>
            <w:gridSpan w:val="2"/>
          </w:tcPr>
          <w:p w14:paraId="4D1A071E"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A8FEF2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ED587AC" w14:textId="77777777" w:rsidR="000234BB" w:rsidRDefault="000234BB" w:rsidP="00725808">
            <w:pPr>
              <w:jc w:val="center"/>
              <w:rPr>
                <w:b/>
                <w:sz w:val="16"/>
                <w:szCs w:val="16"/>
                <w:lang w:val="en-GB"/>
              </w:rPr>
            </w:pPr>
            <w:r>
              <w:rPr>
                <w:b/>
                <w:sz w:val="16"/>
                <w:szCs w:val="16"/>
                <w:lang w:val="en-GB"/>
              </w:rPr>
              <w:t>General</w:t>
            </w:r>
          </w:p>
        </w:tc>
      </w:tr>
      <w:tr w:rsidR="000234BB" w:rsidRPr="00720F6F" w14:paraId="0079926E" w14:textId="77777777" w:rsidTr="00725808">
        <w:tc>
          <w:tcPr>
            <w:tcW w:w="1588" w:type="dxa"/>
          </w:tcPr>
          <w:p w14:paraId="2B04B4EE" w14:textId="77777777" w:rsidR="000234BB" w:rsidRDefault="000234BB" w:rsidP="00725808">
            <w:pPr>
              <w:rPr>
                <w:b/>
                <w:sz w:val="16"/>
                <w:szCs w:val="16"/>
                <w:lang w:val="en-GB"/>
              </w:rPr>
            </w:pPr>
            <w:r>
              <w:rPr>
                <w:b/>
                <w:sz w:val="16"/>
                <w:szCs w:val="16"/>
                <w:lang w:val="en-GB"/>
              </w:rPr>
              <w:t>Type</w:t>
            </w:r>
          </w:p>
        </w:tc>
        <w:tc>
          <w:tcPr>
            <w:tcW w:w="708" w:type="dxa"/>
          </w:tcPr>
          <w:p w14:paraId="6E9DDABC" w14:textId="77777777" w:rsidR="000234BB" w:rsidRDefault="000234BB" w:rsidP="00725808">
            <w:pPr>
              <w:rPr>
                <w:b/>
                <w:sz w:val="16"/>
                <w:szCs w:val="16"/>
                <w:lang w:val="en-GB"/>
              </w:rPr>
            </w:pPr>
            <w:r>
              <w:rPr>
                <w:b/>
                <w:sz w:val="16"/>
                <w:szCs w:val="16"/>
                <w:lang w:val="en-GB"/>
              </w:rPr>
              <w:t>Mult</w:t>
            </w:r>
          </w:p>
        </w:tc>
        <w:tc>
          <w:tcPr>
            <w:tcW w:w="1560" w:type="dxa"/>
          </w:tcPr>
          <w:p w14:paraId="38DD5B0E" w14:textId="77777777" w:rsidR="000234BB" w:rsidRDefault="000234BB" w:rsidP="00725808">
            <w:pPr>
              <w:rPr>
                <w:b/>
                <w:sz w:val="16"/>
                <w:szCs w:val="16"/>
                <w:lang w:val="en-GB"/>
              </w:rPr>
            </w:pPr>
            <w:r>
              <w:rPr>
                <w:b/>
                <w:sz w:val="16"/>
                <w:szCs w:val="16"/>
                <w:lang w:val="en-GB"/>
              </w:rPr>
              <w:t>Role</w:t>
            </w:r>
          </w:p>
        </w:tc>
        <w:tc>
          <w:tcPr>
            <w:tcW w:w="708" w:type="dxa"/>
          </w:tcPr>
          <w:p w14:paraId="1EFAEC33" w14:textId="77777777" w:rsidR="000234BB" w:rsidRDefault="000234BB" w:rsidP="00725808">
            <w:pPr>
              <w:rPr>
                <w:b/>
                <w:sz w:val="16"/>
                <w:szCs w:val="16"/>
                <w:lang w:val="en-GB"/>
              </w:rPr>
            </w:pPr>
            <w:r>
              <w:rPr>
                <w:b/>
                <w:sz w:val="16"/>
                <w:szCs w:val="16"/>
                <w:lang w:val="en-GB"/>
              </w:rPr>
              <w:t>Mult</w:t>
            </w:r>
          </w:p>
        </w:tc>
        <w:tc>
          <w:tcPr>
            <w:tcW w:w="567" w:type="dxa"/>
          </w:tcPr>
          <w:p w14:paraId="1B44184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E6414AA" w14:textId="77777777" w:rsidR="000234BB" w:rsidRPr="008359F5" w:rsidRDefault="000234BB" w:rsidP="00725808">
            <w:pPr>
              <w:rPr>
                <w:b/>
                <w:sz w:val="16"/>
                <w:szCs w:val="16"/>
                <w:lang w:val="en-GB"/>
              </w:rPr>
            </w:pPr>
            <w:r>
              <w:rPr>
                <w:b/>
                <w:sz w:val="16"/>
                <w:szCs w:val="16"/>
                <w:lang w:val="en-GB"/>
              </w:rPr>
              <w:t>Comment</w:t>
            </w:r>
          </w:p>
        </w:tc>
      </w:tr>
      <w:tr w:rsidR="000234BB" w:rsidRPr="00CC6307" w14:paraId="7218EFB7" w14:textId="77777777" w:rsidTr="00725808">
        <w:tc>
          <w:tcPr>
            <w:tcW w:w="1588" w:type="dxa"/>
          </w:tcPr>
          <w:p w14:paraId="52F3432D" w14:textId="77777777" w:rsidR="000234BB" w:rsidRPr="00634625" w:rsidRDefault="000234BB" w:rsidP="00725808">
            <w:pPr>
              <w:pStyle w:val="SmallStandard"/>
            </w:pPr>
            <w:r>
              <w:t>ModuleFamilySpecification</w:t>
            </w:r>
          </w:p>
        </w:tc>
        <w:tc>
          <w:tcPr>
            <w:tcW w:w="708" w:type="dxa"/>
          </w:tcPr>
          <w:p w14:paraId="5964FE8C" w14:textId="77777777" w:rsidR="000234BB" w:rsidRPr="00D331EF" w:rsidRDefault="000234BB" w:rsidP="00725808">
            <w:pPr>
              <w:pStyle w:val="SmallStandard"/>
            </w:pPr>
            <w:r w:rsidRPr="00D01517">
              <w:t>1</w:t>
            </w:r>
          </w:p>
        </w:tc>
        <w:tc>
          <w:tcPr>
            <w:tcW w:w="1560" w:type="dxa"/>
          </w:tcPr>
          <w:p w14:paraId="12862711" w14:textId="77777777" w:rsidR="000234BB" w:rsidRPr="00132C43" w:rsidRDefault="000234BB" w:rsidP="00725808">
            <w:pPr>
              <w:pStyle w:val="SmallStandard"/>
            </w:pPr>
            <w:r>
              <w:t>moduleFamily</w:t>
            </w:r>
          </w:p>
        </w:tc>
        <w:tc>
          <w:tcPr>
            <w:tcW w:w="708" w:type="dxa"/>
          </w:tcPr>
          <w:p w14:paraId="3F95615C" w14:textId="77777777" w:rsidR="000234BB" w:rsidRPr="00D331EF" w:rsidRDefault="000234BB" w:rsidP="00725808">
            <w:pPr>
              <w:pStyle w:val="SmallStandard"/>
            </w:pPr>
            <w:r w:rsidRPr="00D01517">
              <w:t>1..*</w:t>
            </w:r>
          </w:p>
        </w:tc>
        <w:tc>
          <w:tcPr>
            <w:tcW w:w="567" w:type="dxa"/>
          </w:tcPr>
          <w:p w14:paraId="60C4EA60" w14:textId="77777777" w:rsidR="000234BB" w:rsidRDefault="000234BB" w:rsidP="00725808">
            <w:pPr>
              <w:pStyle w:val="SmallStandard"/>
            </w:pPr>
            <w:r>
              <w:t>Y</w:t>
            </w:r>
          </w:p>
        </w:tc>
        <w:tc>
          <w:tcPr>
            <w:tcW w:w="3969" w:type="dxa"/>
          </w:tcPr>
          <w:p w14:paraId="7D604A8D" w14:textId="77777777" w:rsidR="000234BB" w:rsidRDefault="000234BB" w:rsidP="00725808">
            <w:pPr>
              <w:pStyle w:val="SmallStandard"/>
            </w:pPr>
            <w:r w:rsidRPr="00491287">
              <w:t>Specifies the ModuleFamilies defined in the ModuleFamilySpecification.</w:t>
            </w:r>
          </w:p>
        </w:tc>
      </w:tr>
    </w:tbl>
    <w:p w14:paraId="41B1404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87" w:name="_87dc5d7b97494f94a1424df5a06341d4"/>
      <w:r>
        <w:rPr>
          <w:lang w:val="en-GB"/>
        </w:rPr>
        <w:t>ModuleFamilySpecification</w:t>
      </w:r>
      <w:bookmarkEnd w:id="1487"/>
    </w:p>
    <w:p w14:paraId="47FBED49" w14:textId="77777777" w:rsidR="000234BB" w:rsidRDefault="000234BB" w:rsidP="000234BB">
      <w:r>
        <w:rPr>
          <w:sz w:val="18"/>
          <w:szCs w:val="18"/>
        </w:rPr>
        <w:t>Specification for the description of module families (see ModuleFamily).</w:t>
      </w:r>
    </w:p>
    <w:p w14:paraId="26CAEF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AFD5CA3" w14:textId="77777777" w:rsidTr="00725808">
        <w:tc>
          <w:tcPr>
            <w:tcW w:w="2013" w:type="dxa"/>
            <w:tcMar>
              <w:top w:w="28" w:type="dxa"/>
              <w:left w:w="28" w:type="dxa"/>
              <w:bottom w:w="28" w:type="dxa"/>
              <w:right w:w="28" w:type="dxa"/>
            </w:tcMar>
          </w:tcPr>
          <w:p w14:paraId="524A1D8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05BC0BA" w14:textId="03364D0E"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31353BF6" w14:textId="77777777" w:rsidTr="00725808">
        <w:tc>
          <w:tcPr>
            <w:tcW w:w="2013" w:type="dxa"/>
            <w:tcMar>
              <w:top w:w="28" w:type="dxa"/>
              <w:left w:w="28" w:type="dxa"/>
              <w:bottom w:w="28" w:type="dxa"/>
              <w:right w:w="28" w:type="dxa"/>
            </w:tcMar>
          </w:tcPr>
          <w:p w14:paraId="44D7B47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339DB0" w14:textId="77777777" w:rsidR="000234BB" w:rsidRDefault="000234BB" w:rsidP="00725808"/>
        </w:tc>
      </w:tr>
      <w:tr w:rsidR="000234BB" w:rsidRPr="008359F5" w14:paraId="1A477F0A" w14:textId="77777777" w:rsidTr="00725808">
        <w:tc>
          <w:tcPr>
            <w:tcW w:w="2013" w:type="dxa"/>
            <w:tcMar>
              <w:top w:w="28" w:type="dxa"/>
              <w:left w:w="28" w:type="dxa"/>
              <w:bottom w:w="28" w:type="dxa"/>
              <w:right w:w="28" w:type="dxa"/>
            </w:tcMar>
          </w:tcPr>
          <w:p w14:paraId="624A09B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644212" w14:textId="77777777" w:rsidR="000234BB" w:rsidRPr="000437C1" w:rsidRDefault="000234BB" w:rsidP="00725808">
            <w:pPr>
              <w:pStyle w:val="SmallStandard"/>
            </w:pPr>
            <w:r>
              <w:t>false</w:t>
            </w:r>
          </w:p>
        </w:tc>
      </w:tr>
    </w:tbl>
    <w:p w14:paraId="43E1559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80AFBF9" w14:textId="77777777" w:rsidTr="00725808">
        <w:tc>
          <w:tcPr>
            <w:tcW w:w="3856" w:type="dxa"/>
            <w:gridSpan w:val="3"/>
          </w:tcPr>
          <w:p w14:paraId="369D22C0" w14:textId="77777777" w:rsidR="000234BB" w:rsidRDefault="000234BB" w:rsidP="00725808">
            <w:pPr>
              <w:jc w:val="center"/>
              <w:rPr>
                <w:b/>
                <w:sz w:val="16"/>
                <w:szCs w:val="16"/>
                <w:lang w:val="en-GB"/>
              </w:rPr>
            </w:pPr>
            <w:r>
              <w:rPr>
                <w:b/>
                <w:sz w:val="16"/>
                <w:szCs w:val="16"/>
                <w:lang w:val="en-GB"/>
              </w:rPr>
              <w:t>Other End</w:t>
            </w:r>
          </w:p>
        </w:tc>
        <w:tc>
          <w:tcPr>
            <w:tcW w:w="708" w:type="dxa"/>
          </w:tcPr>
          <w:p w14:paraId="454AEFA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6D798BA" w14:textId="77777777" w:rsidR="000234BB" w:rsidRDefault="000234BB" w:rsidP="00725808">
            <w:pPr>
              <w:jc w:val="center"/>
              <w:rPr>
                <w:b/>
                <w:sz w:val="16"/>
                <w:szCs w:val="16"/>
                <w:lang w:val="en-GB"/>
              </w:rPr>
            </w:pPr>
            <w:r>
              <w:rPr>
                <w:b/>
                <w:sz w:val="16"/>
                <w:szCs w:val="16"/>
                <w:lang w:val="en-GB"/>
              </w:rPr>
              <w:t>General</w:t>
            </w:r>
          </w:p>
        </w:tc>
      </w:tr>
      <w:tr w:rsidR="000234BB" w:rsidRPr="00720F6F" w14:paraId="27244CFA" w14:textId="77777777" w:rsidTr="00725808">
        <w:tc>
          <w:tcPr>
            <w:tcW w:w="1573" w:type="dxa"/>
          </w:tcPr>
          <w:p w14:paraId="58716895" w14:textId="77777777" w:rsidR="000234BB" w:rsidRDefault="000234BB" w:rsidP="00725808">
            <w:pPr>
              <w:rPr>
                <w:b/>
                <w:sz w:val="16"/>
                <w:szCs w:val="16"/>
                <w:lang w:val="en-GB"/>
              </w:rPr>
            </w:pPr>
            <w:r>
              <w:rPr>
                <w:b/>
                <w:sz w:val="16"/>
                <w:szCs w:val="16"/>
                <w:lang w:val="en-GB"/>
              </w:rPr>
              <w:t>Type</w:t>
            </w:r>
          </w:p>
        </w:tc>
        <w:tc>
          <w:tcPr>
            <w:tcW w:w="1574" w:type="dxa"/>
          </w:tcPr>
          <w:p w14:paraId="11C5EFFA" w14:textId="77777777" w:rsidR="000234BB" w:rsidRDefault="000234BB" w:rsidP="00725808">
            <w:pPr>
              <w:rPr>
                <w:b/>
                <w:sz w:val="16"/>
                <w:szCs w:val="16"/>
                <w:lang w:val="en-GB"/>
              </w:rPr>
            </w:pPr>
            <w:r>
              <w:rPr>
                <w:b/>
                <w:sz w:val="16"/>
                <w:szCs w:val="16"/>
                <w:lang w:val="en-GB"/>
              </w:rPr>
              <w:t>Role</w:t>
            </w:r>
          </w:p>
        </w:tc>
        <w:tc>
          <w:tcPr>
            <w:tcW w:w="708" w:type="dxa"/>
          </w:tcPr>
          <w:p w14:paraId="7194071C" w14:textId="77777777" w:rsidR="000234BB" w:rsidRDefault="000234BB" w:rsidP="00725808">
            <w:pPr>
              <w:rPr>
                <w:b/>
                <w:sz w:val="16"/>
                <w:szCs w:val="16"/>
                <w:lang w:val="en-GB"/>
              </w:rPr>
            </w:pPr>
            <w:r>
              <w:rPr>
                <w:b/>
                <w:sz w:val="16"/>
                <w:szCs w:val="16"/>
                <w:lang w:val="en-GB"/>
              </w:rPr>
              <w:t>Mult</w:t>
            </w:r>
          </w:p>
        </w:tc>
        <w:tc>
          <w:tcPr>
            <w:tcW w:w="709" w:type="dxa"/>
          </w:tcPr>
          <w:p w14:paraId="56E1AD57" w14:textId="77777777" w:rsidR="000234BB" w:rsidRDefault="000234BB" w:rsidP="00725808">
            <w:pPr>
              <w:rPr>
                <w:b/>
                <w:sz w:val="16"/>
                <w:szCs w:val="16"/>
                <w:lang w:val="en-GB"/>
              </w:rPr>
            </w:pPr>
            <w:r>
              <w:rPr>
                <w:b/>
                <w:sz w:val="16"/>
                <w:szCs w:val="16"/>
                <w:lang w:val="en-GB"/>
              </w:rPr>
              <w:t>Mult</w:t>
            </w:r>
          </w:p>
        </w:tc>
        <w:tc>
          <w:tcPr>
            <w:tcW w:w="567" w:type="dxa"/>
          </w:tcPr>
          <w:p w14:paraId="2AC3B94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1A87885" w14:textId="77777777" w:rsidR="000234BB" w:rsidRPr="008359F5" w:rsidRDefault="000234BB" w:rsidP="00725808">
            <w:pPr>
              <w:rPr>
                <w:b/>
                <w:sz w:val="16"/>
                <w:szCs w:val="16"/>
                <w:lang w:val="en-GB"/>
              </w:rPr>
            </w:pPr>
            <w:r>
              <w:rPr>
                <w:b/>
                <w:sz w:val="16"/>
                <w:szCs w:val="16"/>
                <w:lang w:val="en-GB"/>
              </w:rPr>
              <w:t>Comment</w:t>
            </w:r>
          </w:p>
        </w:tc>
      </w:tr>
      <w:tr w:rsidR="000234BB" w:rsidRPr="00CC6307" w14:paraId="35F13C31" w14:textId="77777777" w:rsidTr="00725808">
        <w:tc>
          <w:tcPr>
            <w:tcW w:w="1573" w:type="dxa"/>
          </w:tcPr>
          <w:p w14:paraId="36A9D150" w14:textId="77777777" w:rsidR="000234BB" w:rsidRPr="00634625" w:rsidRDefault="000234BB" w:rsidP="00725808">
            <w:pPr>
              <w:pStyle w:val="SmallStandard"/>
            </w:pPr>
            <w:r>
              <w:t>ModuleFamily</w:t>
            </w:r>
          </w:p>
        </w:tc>
        <w:tc>
          <w:tcPr>
            <w:tcW w:w="1574" w:type="dxa"/>
          </w:tcPr>
          <w:p w14:paraId="2BCFB046" w14:textId="77777777" w:rsidR="000234BB" w:rsidRPr="00132C43" w:rsidRDefault="000234BB" w:rsidP="00725808">
            <w:pPr>
              <w:pStyle w:val="SmallStandard"/>
            </w:pPr>
            <w:r>
              <w:t>moduleFamily</w:t>
            </w:r>
          </w:p>
        </w:tc>
        <w:tc>
          <w:tcPr>
            <w:tcW w:w="708" w:type="dxa"/>
          </w:tcPr>
          <w:p w14:paraId="59AA2879" w14:textId="77777777" w:rsidR="000234BB" w:rsidRPr="00D331EF" w:rsidRDefault="000234BB" w:rsidP="00725808">
            <w:pPr>
              <w:pStyle w:val="SmallStandard"/>
            </w:pPr>
            <w:r w:rsidRPr="00574783">
              <w:t>1..*</w:t>
            </w:r>
          </w:p>
        </w:tc>
        <w:tc>
          <w:tcPr>
            <w:tcW w:w="709" w:type="dxa"/>
          </w:tcPr>
          <w:p w14:paraId="6FDF88E3" w14:textId="77777777" w:rsidR="000234BB" w:rsidRPr="00D331EF" w:rsidRDefault="000234BB" w:rsidP="00725808">
            <w:pPr>
              <w:pStyle w:val="SmallStandard"/>
            </w:pPr>
            <w:r w:rsidRPr="00207506">
              <w:t>1</w:t>
            </w:r>
          </w:p>
        </w:tc>
        <w:tc>
          <w:tcPr>
            <w:tcW w:w="567" w:type="dxa"/>
          </w:tcPr>
          <w:p w14:paraId="6D9371FC" w14:textId="77777777" w:rsidR="000234BB" w:rsidRDefault="000234BB" w:rsidP="00725808">
            <w:pPr>
              <w:pStyle w:val="SmallStandard"/>
            </w:pPr>
            <w:r>
              <w:t>Y</w:t>
            </w:r>
          </w:p>
        </w:tc>
        <w:tc>
          <w:tcPr>
            <w:tcW w:w="3969" w:type="dxa"/>
          </w:tcPr>
          <w:p w14:paraId="4C88C4C3" w14:textId="77777777" w:rsidR="000234BB" w:rsidRDefault="000234BB" w:rsidP="00725808">
            <w:pPr>
              <w:pStyle w:val="SmallStandard"/>
            </w:pPr>
            <w:r w:rsidRPr="00491287">
              <w:t>Specifies the ModuleFamilies defined in the ModuleFamilySpecification.</w:t>
            </w:r>
          </w:p>
        </w:tc>
      </w:tr>
    </w:tbl>
    <w:p w14:paraId="029EE4F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8" w:name="_e4fda9239563872ba55e74e1a3d347b6"/>
      <w:r>
        <w:rPr>
          <w:lang w:val="en-GB"/>
        </w:rPr>
        <w:t>ModuleList</w:t>
      </w:r>
      <w:bookmarkEnd w:id="1488"/>
    </w:p>
    <w:p w14:paraId="24C398CD" w14:textId="77777777" w:rsidR="000234BB" w:rsidRDefault="000234BB" w:rsidP="000234BB">
      <w:r>
        <w:rPr>
          <w:sz w:val="18"/>
          <w:szCs w:val="18"/>
        </w:rPr>
        <w:t>A ModuleList is a mechanism to control additional / completion PartOccurrences. This means for a car configuration, if at least one of the modules in the list participates in the configuration, the "completitionComponent" participates, too.</w:t>
      </w:r>
    </w:p>
    <w:p w14:paraId="7EC9B09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53F5CA" w14:textId="77777777" w:rsidTr="00725808">
        <w:tc>
          <w:tcPr>
            <w:tcW w:w="2013" w:type="dxa"/>
            <w:tcMar>
              <w:top w:w="28" w:type="dxa"/>
              <w:left w:w="28" w:type="dxa"/>
              <w:bottom w:w="28" w:type="dxa"/>
              <w:right w:w="28" w:type="dxa"/>
            </w:tcMar>
          </w:tcPr>
          <w:p w14:paraId="1A89541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6C0DA3" w14:textId="5536D3B9"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548F4018" w14:textId="77777777" w:rsidTr="00725808">
        <w:tc>
          <w:tcPr>
            <w:tcW w:w="2013" w:type="dxa"/>
            <w:tcMar>
              <w:top w:w="28" w:type="dxa"/>
              <w:left w:w="28" w:type="dxa"/>
              <w:bottom w:w="28" w:type="dxa"/>
              <w:right w:w="28" w:type="dxa"/>
            </w:tcMar>
          </w:tcPr>
          <w:p w14:paraId="35091C7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9642D9" w14:textId="77777777" w:rsidR="000234BB" w:rsidRDefault="000234BB" w:rsidP="00725808"/>
        </w:tc>
      </w:tr>
      <w:tr w:rsidR="000234BB" w:rsidRPr="008359F5" w14:paraId="663D9473" w14:textId="77777777" w:rsidTr="00725808">
        <w:tc>
          <w:tcPr>
            <w:tcW w:w="2013" w:type="dxa"/>
            <w:tcMar>
              <w:top w:w="28" w:type="dxa"/>
              <w:left w:w="28" w:type="dxa"/>
              <w:bottom w:w="28" w:type="dxa"/>
              <w:right w:w="28" w:type="dxa"/>
            </w:tcMar>
          </w:tcPr>
          <w:p w14:paraId="169ABA9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8F47BC8" w14:textId="77777777" w:rsidR="000234BB" w:rsidRPr="000437C1" w:rsidRDefault="000234BB" w:rsidP="00725808">
            <w:pPr>
              <w:pStyle w:val="SmallStandard"/>
            </w:pPr>
            <w:r>
              <w:t>false</w:t>
            </w:r>
          </w:p>
        </w:tc>
      </w:tr>
    </w:tbl>
    <w:p w14:paraId="6374F61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F88C4BA" w14:textId="77777777" w:rsidTr="00725808">
        <w:tc>
          <w:tcPr>
            <w:tcW w:w="2013" w:type="dxa"/>
            <w:tcMar>
              <w:top w:w="28" w:type="dxa"/>
              <w:left w:w="28" w:type="dxa"/>
              <w:bottom w:w="28" w:type="dxa"/>
              <w:right w:w="28" w:type="dxa"/>
            </w:tcMar>
          </w:tcPr>
          <w:p w14:paraId="1911A2E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4A43E61"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BF9F8B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C83AE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3F8277E" w14:textId="77777777" w:rsidTr="00725808">
        <w:tc>
          <w:tcPr>
            <w:tcW w:w="2013" w:type="dxa"/>
            <w:tcMar>
              <w:top w:w="28" w:type="dxa"/>
              <w:left w:w="28" w:type="dxa"/>
              <w:bottom w:w="28" w:type="dxa"/>
              <w:right w:w="28" w:type="dxa"/>
            </w:tcMar>
          </w:tcPr>
          <w:p w14:paraId="7CEFE384"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9F837E4"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284DFE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E8E4BA1" w14:textId="77777777" w:rsidR="000234BB" w:rsidRDefault="000234BB" w:rsidP="00725808">
            <w:pPr>
              <w:jc w:val="left"/>
            </w:pPr>
            <w:r>
              <w:rPr>
                <w:sz w:val="16"/>
                <w:szCs w:val="16"/>
              </w:rPr>
              <w:t>Specifies a unique identification of the ModuleList. The identification is guaranteed to be unique within the ModuleListSpecification. For all VEC-documents a ModuleList-instance can be trusted to be the same if the ModuleListSpecification-instance is the same and the identification of the ModuleList is the same.</w:t>
            </w:r>
          </w:p>
        </w:tc>
      </w:tr>
      <w:tr w:rsidR="000234BB" w:rsidRPr="006675E2" w14:paraId="4E8EEDED" w14:textId="77777777" w:rsidTr="00725808">
        <w:tc>
          <w:tcPr>
            <w:tcW w:w="2013" w:type="dxa"/>
            <w:tcMar>
              <w:top w:w="28" w:type="dxa"/>
              <w:left w:w="28" w:type="dxa"/>
              <w:bottom w:w="28" w:type="dxa"/>
              <w:right w:w="28" w:type="dxa"/>
            </w:tcMar>
          </w:tcPr>
          <w:p w14:paraId="720FFBF7"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6A4221D9"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06196A10"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8068E54" w14:textId="77777777" w:rsidR="000234BB" w:rsidRDefault="000234BB" w:rsidP="00725808">
            <w:pPr>
              <w:jc w:val="left"/>
            </w:pPr>
            <w:r>
              <w:rPr>
                <w:sz w:val="16"/>
                <w:szCs w:val="16"/>
              </w:rPr>
              <w:t>Room for additional, human readable information about the ModuleList.</w:t>
            </w:r>
          </w:p>
        </w:tc>
      </w:tr>
    </w:tbl>
    <w:p w14:paraId="5C4A8CE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B1077C0" w14:textId="77777777" w:rsidTr="00725808">
        <w:tc>
          <w:tcPr>
            <w:tcW w:w="3856" w:type="dxa"/>
            <w:gridSpan w:val="3"/>
          </w:tcPr>
          <w:p w14:paraId="330BE0F8" w14:textId="77777777" w:rsidR="000234BB" w:rsidRDefault="000234BB" w:rsidP="00725808">
            <w:pPr>
              <w:jc w:val="center"/>
              <w:rPr>
                <w:b/>
                <w:sz w:val="16"/>
                <w:szCs w:val="16"/>
                <w:lang w:val="en-GB"/>
              </w:rPr>
            </w:pPr>
            <w:r>
              <w:rPr>
                <w:b/>
                <w:sz w:val="16"/>
                <w:szCs w:val="16"/>
                <w:lang w:val="en-GB"/>
              </w:rPr>
              <w:t>Other End</w:t>
            </w:r>
          </w:p>
        </w:tc>
        <w:tc>
          <w:tcPr>
            <w:tcW w:w="708" w:type="dxa"/>
          </w:tcPr>
          <w:p w14:paraId="69C2514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EB4D9B2" w14:textId="77777777" w:rsidR="000234BB" w:rsidRDefault="000234BB" w:rsidP="00725808">
            <w:pPr>
              <w:jc w:val="center"/>
              <w:rPr>
                <w:b/>
                <w:sz w:val="16"/>
                <w:szCs w:val="16"/>
                <w:lang w:val="en-GB"/>
              </w:rPr>
            </w:pPr>
            <w:r>
              <w:rPr>
                <w:b/>
                <w:sz w:val="16"/>
                <w:szCs w:val="16"/>
                <w:lang w:val="en-GB"/>
              </w:rPr>
              <w:t>General</w:t>
            </w:r>
          </w:p>
        </w:tc>
      </w:tr>
      <w:tr w:rsidR="000234BB" w:rsidRPr="00720F6F" w14:paraId="521A25FF" w14:textId="77777777" w:rsidTr="00725808">
        <w:tc>
          <w:tcPr>
            <w:tcW w:w="1573" w:type="dxa"/>
          </w:tcPr>
          <w:p w14:paraId="21CEE4C8" w14:textId="77777777" w:rsidR="000234BB" w:rsidRDefault="000234BB" w:rsidP="00725808">
            <w:pPr>
              <w:rPr>
                <w:b/>
                <w:sz w:val="16"/>
                <w:szCs w:val="16"/>
                <w:lang w:val="en-GB"/>
              </w:rPr>
            </w:pPr>
            <w:r>
              <w:rPr>
                <w:b/>
                <w:sz w:val="16"/>
                <w:szCs w:val="16"/>
                <w:lang w:val="en-GB"/>
              </w:rPr>
              <w:t>Type</w:t>
            </w:r>
          </w:p>
        </w:tc>
        <w:tc>
          <w:tcPr>
            <w:tcW w:w="1574" w:type="dxa"/>
          </w:tcPr>
          <w:p w14:paraId="192B92F1" w14:textId="77777777" w:rsidR="000234BB" w:rsidRDefault="000234BB" w:rsidP="00725808">
            <w:pPr>
              <w:rPr>
                <w:b/>
                <w:sz w:val="16"/>
                <w:szCs w:val="16"/>
                <w:lang w:val="en-GB"/>
              </w:rPr>
            </w:pPr>
            <w:r>
              <w:rPr>
                <w:b/>
                <w:sz w:val="16"/>
                <w:szCs w:val="16"/>
                <w:lang w:val="en-GB"/>
              </w:rPr>
              <w:t>Role</w:t>
            </w:r>
          </w:p>
        </w:tc>
        <w:tc>
          <w:tcPr>
            <w:tcW w:w="708" w:type="dxa"/>
          </w:tcPr>
          <w:p w14:paraId="37B0E990" w14:textId="77777777" w:rsidR="000234BB" w:rsidRDefault="000234BB" w:rsidP="00725808">
            <w:pPr>
              <w:rPr>
                <w:b/>
                <w:sz w:val="16"/>
                <w:szCs w:val="16"/>
                <w:lang w:val="en-GB"/>
              </w:rPr>
            </w:pPr>
            <w:r>
              <w:rPr>
                <w:b/>
                <w:sz w:val="16"/>
                <w:szCs w:val="16"/>
                <w:lang w:val="en-GB"/>
              </w:rPr>
              <w:t>Mult</w:t>
            </w:r>
          </w:p>
        </w:tc>
        <w:tc>
          <w:tcPr>
            <w:tcW w:w="709" w:type="dxa"/>
          </w:tcPr>
          <w:p w14:paraId="18FD1421" w14:textId="77777777" w:rsidR="000234BB" w:rsidRDefault="000234BB" w:rsidP="00725808">
            <w:pPr>
              <w:rPr>
                <w:b/>
                <w:sz w:val="16"/>
                <w:szCs w:val="16"/>
                <w:lang w:val="en-GB"/>
              </w:rPr>
            </w:pPr>
            <w:r>
              <w:rPr>
                <w:b/>
                <w:sz w:val="16"/>
                <w:szCs w:val="16"/>
                <w:lang w:val="en-GB"/>
              </w:rPr>
              <w:t>Mult</w:t>
            </w:r>
          </w:p>
        </w:tc>
        <w:tc>
          <w:tcPr>
            <w:tcW w:w="567" w:type="dxa"/>
          </w:tcPr>
          <w:p w14:paraId="3FF9EF2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258C212" w14:textId="77777777" w:rsidR="000234BB" w:rsidRPr="008359F5" w:rsidRDefault="000234BB" w:rsidP="00725808">
            <w:pPr>
              <w:rPr>
                <w:b/>
                <w:sz w:val="16"/>
                <w:szCs w:val="16"/>
                <w:lang w:val="en-GB"/>
              </w:rPr>
            </w:pPr>
            <w:r>
              <w:rPr>
                <w:b/>
                <w:sz w:val="16"/>
                <w:szCs w:val="16"/>
                <w:lang w:val="en-GB"/>
              </w:rPr>
              <w:t>Comment</w:t>
            </w:r>
          </w:p>
        </w:tc>
      </w:tr>
      <w:tr w:rsidR="000234BB" w:rsidRPr="00CC6307" w14:paraId="00092A2A" w14:textId="77777777" w:rsidTr="00725808">
        <w:tc>
          <w:tcPr>
            <w:tcW w:w="1573" w:type="dxa"/>
          </w:tcPr>
          <w:p w14:paraId="50309269" w14:textId="77777777" w:rsidR="000234BB" w:rsidRPr="00634625" w:rsidRDefault="000234BB" w:rsidP="00725808">
            <w:pPr>
              <w:pStyle w:val="SmallStandard"/>
            </w:pPr>
            <w:r>
              <w:t>OccurrenceOrUsage</w:t>
            </w:r>
          </w:p>
        </w:tc>
        <w:tc>
          <w:tcPr>
            <w:tcW w:w="1574" w:type="dxa"/>
          </w:tcPr>
          <w:p w14:paraId="726D99C3" w14:textId="77777777" w:rsidR="000234BB" w:rsidRPr="00132C43" w:rsidRDefault="000234BB" w:rsidP="00725808">
            <w:pPr>
              <w:pStyle w:val="SmallStandard"/>
            </w:pPr>
            <w:r>
              <w:t>completionComponents</w:t>
            </w:r>
          </w:p>
        </w:tc>
        <w:tc>
          <w:tcPr>
            <w:tcW w:w="708" w:type="dxa"/>
          </w:tcPr>
          <w:p w14:paraId="71B0C2F3" w14:textId="77777777" w:rsidR="000234BB" w:rsidRPr="00D331EF" w:rsidRDefault="000234BB" w:rsidP="00725808">
            <w:pPr>
              <w:pStyle w:val="SmallStandard"/>
            </w:pPr>
            <w:r w:rsidRPr="00574783">
              <w:t>1..*</w:t>
            </w:r>
          </w:p>
        </w:tc>
        <w:tc>
          <w:tcPr>
            <w:tcW w:w="709" w:type="dxa"/>
          </w:tcPr>
          <w:p w14:paraId="2533E0E3" w14:textId="77777777" w:rsidR="000234BB" w:rsidRPr="00D331EF" w:rsidRDefault="000234BB" w:rsidP="00725808">
            <w:pPr>
              <w:pStyle w:val="SmallStandard"/>
            </w:pPr>
            <w:r w:rsidRPr="00207506">
              <w:t>0..*</w:t>
            </w:r>
          </w:p>
        </w:tc>
        <w:tc>
          <w:tcPr>
            <w:tcW w:w="567" w:type="dxa"/>
          </w:tcPr>
          <w:p w14:paraId="52471AA3" w14:textId="77777777" w:rsidR="000234BB" w:rsidRPr="00D331EF" w:rsidRDefault="000234BB" w:rsidP="00725808">
            <w:pPr>
              <w:pStyle w:val="SmallStandard"/>
            </w:pPr>
            <w:r>
              <w:t>N</w:t>
            </w:r>
          </w:p>
        </w:tc>
        <w:tc>
          <w:tcPr>
            <w:tcW w:w="3969" w:type="dxa"/>
          </w:tcPr>
          <w:p w14:paraId="0CD5C592" w14:textId="77777777" w:rsidR="000234BB" w:rsidRDefault="000234BB" w:rsidP="00725808">
            <w:pPr>
              <w:pStyle w:val="SmallStandard"/>
            </w:pPr>
            <w:r w:rsidRPr="00491287">
              <w:t xml:space="preserve">References the components that are used as completion, if any of the Modules in the ModuleList appears in a configuration. </w:t>
            </w:r>
          </w:p>
        </w:tc>
      </w:tr>
      <w:tr w:rsidR="000234BB" w:rsidRPr="00CC6307" w14:paraId="7E09D324" w14:textId="77777777" w:rsidTr="00725808">
        <w:tc>
          <w:tcPr>
            <w:tcW w:w="1573" w:type="dxa"/>
          </w:tcPr>
          <w:p w14:paraId="7AA3429A" w14:textId="77777777" w:rsidR="000234BB" w:rsidRPr="00634625" w:rsidRDefault="000234BB" w:rsidP="00725808">
            <w:pPr>
              <w:pStyle w:val="SmallStandard"/>
            </w:pPr>
            <w:r>
              <w:t>PartWithSubComponentsRole</w:t>
            </w:r>
          </w:p>
        </w:tc>
        <w:tc>
          <w:tcPr>
            <w:tcW w:w="1574" w:type="dxa"/>
          </w:tcPr>
          <w:p w14:paraId="643F1ABC" w14:textId="77777777" w:rsidR="000234BB" w:rsidRPr="00132C43" w:rsidRDefault="000234BB" w:rsidP="00725808">
            <w:pPr>
              <w:pStyle w:val="SmallStandard"/>
            </w:pPr>
            <w:r>
              <w:t>moduleInList</w:t>
            </w:r>
          </w:p>
        </w:tc>
        <w:tc>
          <w:tcPr>
            <w:tcW w:w="708" w:type="dxa"/>
          </w:tcPr>
          <w:p w14:paraId="63F19176" w14:textId="77777777" w:rsidR="000234BB" w:rsidRPr="00D331EF" w:rsidRDefault="000234BB" w:rsidP="00725808">
            <w:pPr>
              <w:pStyle w:val="SmallStandard"/>
            </w:pPr>
            <w:r w:rsidRPr="00574783">
              <w:t>1..*</w:t>
            </w:r>
          </w:p>
        </w:tc>
        <w:tc>
          <w:tcPr>
            <w:tcW w:w="709" w:type="dxa"/>
          </w:tcPr>
          <w:p w14:paraId="45663CAD" w14:textId="77777777" w:rsidR="000234BB" w:rsidRPr="00D331EF" w:rsidRDefault="000234BB" w:rsidP="00725808">
            <w:pPr>
              <w:pStyle w:val="SmallStandard"/>
            </w:pPr>
            <w:r w:rsidRPr="00207506">
              <w:t>0..*</w:t>
            </w:r>
          </w:p>
        </w:tc>
        <w:tc>
          <w:tcPr>
            <w:tcW w:w="567" w:type="dxa"/>
          </w:tcPr>
          <w:p w14:paraId="7E328665" w14:textId="77777777" w:rsidR="000234BB" w:rsidRPr="00D331EF" w:rsidRDefault="000234BB" w:rsidP="00725808">
            <w:pPr>
              <w:pStyle w:val="SmallStandard"/>
            </w:pPr>
            <w:r>
              <w:t>N</w:t>
            </w:r>
          </w:p>
        </w:tc>
        <w:tc>
          <w:tcPr>
            <w:tcW w:w="3969" w:type="dxa"/>
          </w:tcPr>
          <w:p w14:paraId="735AD0D1" w14:textId="77777777" w:rsidR="000234BB" w:rsidRDefault="000234BB" w:rsidP="00725808">
            <w:pPr>
              <w:pStyle w:val="SmallStandard"/>
            </w:pPr>
            <w:r w:rsidRPr="00491287">
              <w:t>References the Modules that belong to the ModuleList. If any of the referenced Modules participates in a configuration the completion components participate, too.</w:t>
            </w:r>
          </w:p>
        </w:tc>
      </w:tr>
    </w:tbl>
    <w:p w14:paraId="59F5F79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C096BD6" w14:textId="77777777" w:rsidTr="00725808">
        <w:tc>
          <w:tcPr>
            <w:tcW w:w="2296" w:type="dxa"/>
            <w:gridSpan w:val="2"/>
          </w:tcPr>
          <w:p w14:paraId="4C289B9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CE60F74"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0EBAAEF" w14:textId="77777777" w:rsidR="000234BB" w:rsidRDefault="000234BB" w:rsidP="00725808">
            <w:pPr>
              <w:jc w:val="center"/>
              <w:rPr>
                <w:b/>
                <w:sz w:val="16"/>
                <w:szCs w:val="16"/>
                <w:lang w:val="en-GB"/>
              </w:rPr>
            </w:pPr>
            <w:r>
              <w:rPr>
                <w:b/>
                <w:sz w:val="16"/>
                <w:szCs w:val="16"/>
                <w:lang w:val="en-GB"/>
              </w:rPr>
              <w:t>General</w:t>
            </w:r>
          </w:p>
        </w:tc>
      </w:tr>
      <w:tr w:rsidR="000234BB" w:rsidRPr="00720F6F" w14:paraId="31D3CDF0" w14:textId="77777777" w:rsidTr="00725808">
        <w:tc>
          <w:tcPr>
            <w:tcW w:w="1588" w:type="dxa"/>
          </w:tcPr>
          <w:p w14:paraId="707AE8D9" w14:textId="77777777" w:rsidR="000234BB" w:rsidRDefault="000234BB" w:rsidP="00725808">
            <w:pPr>
              <w:rPr>
                <w:b/>
                <w:sz w:val="16"/>
                <w:szCs w:val="16"/>
                <w:lang w:val="en-GB"/>
              </w:rPr>
            </w:pPr>
            <w:r>
              <w:rPr>
                <w:b/>
                <w:sz w:val="16"/>
                <w:szCs w:val="16"/>
                <w:lang w:val="en-GB"/>
              </w:rPr>
              <w:t>Type</w:t>
            </w:r>
          </w:p>
        </w:tc>
        <w:tc>
          <w:tcPr>
            <w:tcW w:w="708" w:type="dxa"/>
          </w:tcPr>
          <w:p w14:paraId="3643D38E" w14:textId="77777777" w:rsidR="000234BB" w:rsidRDefault="000234BB" w:rsidP="00725808">
            <w:pPr>
              <w:rPr>
                <w:b/>
                <w:sz w:val="16"/>
                <w:szCs w:val="16"/>
                <w:lang w:val="en-GB"/>
              </w:rPr>
            </w:pPr>
            <w:r>
              <w:rPr>
                <w:b/>
                <w:sz w:val="16"/>
                <w:szCs w:val="16"/>
                <w:lang w:val="en-GB"/>
              </w:rPr>
              <w:t>Mult</w:t>
            </w:r>
          </w:p>
        </w:tc>
        <w:tc>
          <w:tcPr>
            <w:tcW w:w="1560" w:type="dxa"/>
          </w:tcPr>
          <w:p w14:paraId="6317B8D7" w14:textId="77777777" w:rsidR="000234BB" w:rsidRDefault="000234BB" w:rsidP="00725808">
            <w:pPr>
              <w:rPr>
                <w:b/>
                <w:sz w:val="16"/>
                <w:szCs w:val="16"/>
                <w:lang w:val="en-GB"/>
              </w:rPr>
            </w:pPr>
            <w:r>
              <w:rPr>
                <w:b/>
                <w:sz w:val="16"/>
                <w:szCs w:val="16"/>
                <w:lang w:val="en-GB"/>
              </w:rPr>
              <w:t>Role</w:t>
            </w:r>
          </w:p>
        </w:tc>
        <w:tc>
          <w:tcPr>
            <w:tcW w:w="708" w:type="dxa"/>
          </w:tcPr>
          <w:p w14:paraId="201AEA2C" w14:textId="77777777" w:rsidR="000234BB" w:rsidRDefault="000234BB" w:rsidP="00725808">
            <w:pPr>
              <w:rPr>
                <w:b/>
                <w:sz w:val="16"/>
                <w:szCs w:val="16"/>
                <w:lang w:val="en-GB"/>
              </w:rPr>
            </w:pPr>
            <w:r>
              <w:rPr>
                <w:b/>
                <w:sz w:val="16"/>
                <w:szCs w:val="16"/>
                <w:lang w:val="en-GB"/>
              </w:rPr>
              <w:t>Mult</w:t>
            </w:r>
          </w:p>
        </w:tc>
        <w:tc>
          <w:tcPr>
            <w:tcW w:w="567" w:type="dxa"/>
          </w:tcPr>
          <w:p w14:paraId="43965A3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A0F238D" w14:textId="77777777" w:rsidR="000234BB" w:rsidRPr="008359F5" w:rsidRDefault="000234BB" w:rsidP="00725808">
            <w:pPr>
              <w:rPr>
                <w:b/>
                <w:sz w:val="16"/>
                <w:szCs w:val="16"/>
                <w:lang w:val="en-GB"/>
              </w:rPr>
            </w:pPr>
            <w:r>
              <w:rPr>
                <w:b/>
                <w:sz w:val="16"/>
                <w:szCs w:val="16"/>
                <w:lang w:val="en-GB"/>
              </w:rPr>
              <w:t>Comment</w:t>
            </w:r>
          </w:p>
        </w:tc>
      </w:tr>
      <w:tr w:rsidR="000234BB" w:rsidRPr="00CC6307" w14:paraId="6A1CC044" w14:textId="77777777" w:rsidTr="00725808">
        <w:tc>
          <w:tcPr>
            <w:tcW w:w="1588" w:type="dxa"/>
          </w:tcPr>
          <w:p w14:paraId="25903174" w14:textId="77777777" w:rsidR="000234BB" w:rsidRPr="00634625" w:rsidRDefault="000234BB" w:rsidP="00725808">
            <w:pPr>
              <w:pStyle w:val="SmallStandard"/>
            </w:pPr>
            <w:r>
              <w:lastRenderedPageBreak/>
              <w:t>ModuleListSpecification</w:t>
            </w:r>
          </w:p>
        </w:tc>
        <w:tc>
          <w:tcPr>
            <w:tcW w:w="708" w:type="dxa"/>
          </w:tcPr>
          <w:p w14:paraId="27C5EAA3" w14:textId="77777777" w:rsidR="000234BB" w:rsidRPr="00D331EF" w:rsidRDefault="000234BB" w:rsidP="00725808">
            <w:pPr>
              <w:pStyle w:val="SmallStandard"/>
            </w:pPr>
            <w:r w:rsidRPr="00D01517">
              <w:t>1</w:t>
            </w:r>
          </w:p>
        </w:tc>
        <w:tc>
          <w:tcPr>
            <w:tcW w:w="1560" w:type="dxa"/>
          </w:tcPr>
          <w:p w14:paraId="6EC72B3B" w14:textId="77777777" w:rsidR="000234BB" w:rsidRPr="00132C43" w:rsidRDefault="000234BB" w:rsidP="00725808">
            <w:pPr>
              <w:pStyle w:val="SmallStandard"/>
            </w:pPr>
            <w:r>
              <w:t>moduleListConfiguration</w:t>
            </w:r>
          </w:p>
        </w:tc>
        <w:tc>
          <w:tcPr>
            <w:tcW w:w="708" w:type="dxa"/>
          </w:tcPr>
          <w:p w14:paraId="69D2633A" w14:textId="77777777" w:rsidR="000234BB" w:rsidRPr="00D331EF" w:rsidRDefault="000234BB" w:rsidP="00725808">
            <w:pPr>
              <w:pStyle w:val="SmallStandard"/>
            </w:pPr>
            <w:r w:rsidRPr="00D01517">
              <w:t>1..*</w:t>
            </w:r>
          </w:p>
        </w:tc>
        <w:tc>
          <w:tcPr>
            <w:tcW w:w="567" w:type="dxa"/>
          </w:tcPr>
          <w:p w14:paraId="47359E62" w14:textId="77777777" w:rsidR="000234BB" w:rsidRDefault="000234BB" w:rsidP="00725808">
            <w:pPr>
              <w:pStyle w:val="SmallStandard"/>
            </w:pPr>
            <w:r>
              <w:t>Y</w:t>
            </w:r>
          </w:p>
        </w:tc>
        <w:tc>
          <w:tcPr>
            <w:tcW w:w="3969" w:type="dxa"/>
          </w:tcPr>
          <w:p w14:paraId="6F09E82C" w14:textId="77777777" w:rsidR="000234BB" w:rsidRDefault="000234BB" w:rsidP="00725808">
            <w:pPr>
              <w:pStyle w:val="SmallStandard"/>
            </w:pPr>
            <w:r w:rsidRPr="00491287">
              <w:t>Specifies the ModuleLists defined in the ModuleListSpecification.</w:t>
            </w:r>
          </w:p>
        </w:tc>
      </w:tr>
    </w:tbl>
    <w:p w14:paraId="6C08DA4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9" w:name="_cdc9f638437352fa54d026a99077c013"/>
      <w:r>
        <w:rPr>
          <w:lang w:val="en-GB"/>
        </w:rPr>
        <w:t>ModuleListSpecification</w:t>
      </w:r>
      <w:bookmarkEnd w:id="1489"/>
    </w:p>
    <w:p w14:paraId="2AAAAD03" w14:textId="77777777" w:rsidR="000234BB" w:rsidRDefault="000234BB" w:rsidP="000234BB">
      <w:r>
        <w:rPr>
          <w:sz w:val="18"/>
          <w:szCs w:val="18"/>
        </w:rPr>
        <w:t>Specification for the description of module lists (see ModuleList).</w:t>
      </w:r>
    </w:p>
    <w:p w14:paraId="70BC100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FA02DDC" w14:textId="77777777" w:rsidTr="00725808">
        <w:tc>
          <w:tcPr>
            <w:tcW w:w="2013" w:type="dxa"/>
            <w:tcMar>
              <w:top w:w="28" w:type="dxa"/>
              <w:left w:w="28" w:type="dxa"/>
              <w:bottom w:w="28" w:type="dxa"/>
              <w:right w:w="28" w:type="dxa"/>
            </w:tcMar>
          </w:tcPr>
          <w:p w14:paraId="79C092E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D042D1" w14:textId="33653E8C"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04D35839" w14:textId="77777777" w:rsidTr="00725808">
        <w:tc>
          <w:tcPr>
            <w:tcW w:w="2013" w:type="dxa"/>
            <w:tcMar>
              <w:top w:w="28" w:type="dxa"/>
              <w:left w:w="28" w:type="dxa"/>
              <w:bottom w:w="28" w:type="dxa"/>
              <w:right w:w="28" w:type="dxa"/>
            </w:tcMar>
          </w:tcPr>
          <w:p w14:paraId="2F0C13F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6773D3" w14:textId="77777777" w:rsidR="000234BB" w:rsidRDefault="000234BB" w:rsidP="00725808"/>
        </w:tc>
      </w:tr>
      <w:tr w:rsidR="000234BB" w:rsidRPr="008359F5" w14:paraId="6367B5DD" w14:textId="77777777" w:rsidTr="00725808">
        <w:tc>
          <w:tcPr>
            <w:tcW w:w="2013" w:type="dxa"/>
            <w:tcMar>
              <w:top w:w="28" w:type="dxa"/>
              <w:left w:w="28" w:type="dxa"/>
              <w:bottom w:w="28" w:type="dxa"/>
              <w:right w:w="28" w:type="dxa"/>
            </w:tcMar>
          </w:tcPr>
          <w:p w14:paraId="3AEC2BD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15ACC99" w14:textId="77777777" w:rsidR="000234BB" w:rsidRPr="000437C1" w:rsidRDefault="000234BB" w:rsidP="00725808">
            <w:pPr>
              <w:pStyle w:val="SmallStandard"/>
            </w:pPr>
            <w:r>
              <w:t>false</w:t>
            </w:r>
          </w:p>
        </w:tc>
      </w:tr>
    </w:tbl>
    <w:p w14:paraId="1CB8C68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C15E8E0" w14:textId="77777777" w:rsidTr="00725808">
        <w:tc>
          <w:tcPr>
            <w:tcW w:w="3856" w:type="dxa"/>
            <w:gridSpan w:val="3"/>
          </w:tcPr>
          <w:p w14:paraId="77A55B25" w14:textId="77777777" w:rsidR="000234BB" w:rsidRDefault="000234BB" w:rsidP="00725808">
            <w:pPr>
              <w:jc w:val="center"/>
              <w:rPr>
                <w:b/>
                <w:sz w:val="16"/>
                <w:szCs w:val="16"/>
                <w:lang w:val="en-GB"/>
              </w:rPr>
            </w:pPr>
            <w:r>
              <w:rPr>
                <w:b/>
                <w:sz w:val="16"/>
                <w:szCs w:val="16"/>
                <w:lang w:val="en-GB"/>
              </w:rPr>
              <w:t>Other End</w:t>
            </w:r>
          </w:p>
        </w:tc>
        <w:tc>
          <w:tcPr>
            <w:tcW w:w="708" w:type="dxa"/>
          </w:tcPr>
          <w:p w14:paraId="1DA6916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A25ED86" w14:textId="77777777" w:rsidR="000234BB" w:rsidRDefault="000234BB" w:rsidP="00725808">
            <w:pPr>
              <w:jc w:val="center"/>
              <w:rPr>
                <w:b/>
                <w:sz w:val="16"/>
                <w:szCs w:val="16"/>
                <w:lang w:val="en-GB"/>
              </w:rPr>
            </w:pPr>
            <w:r>
              <w:rPr>
                <w:b/>
                <w:sz w:val="16"/>
                <w:szCs w:val="16"/>
                <w:lang w:val="en-GB"/>
              </w:rPr>
              <w:t>General</w:t>
            </w:r>
          </w:p>
        </w:tc>
      </w:tr>
      <w:tr w:rsidR="000234BB" w:rsidRPr="00720F6F" w14:paraId="378590C4" w14:textId="77777777" w:rsidTr="00725808">
        <w:tc>
          <w:tcPr>
            <w:tcW w:w="1573" w:type="dxa"/>
          </w:tcPr>
          <w:p w14:paraId="2F939FE2" w14:textId="77777777" w:rsidR="000234BB" w:rsidRDefault="000234BB" w:rsidP="00725808">
            <w:pPr>
              <w:rPr>
                <w:b/>
                <w:sz w:val="16"/>
                <w:szCs w:val="16"/>
                <w:lang w:val="en-GB"/>
              </w:rPr>
            </w:pPr>
            <w:r>
              <w:rPr>
                <w:b/>
                <w:sz w:val="16"/>
                <w:szCs w:val="16"/>
                <w:lang w:val="en-GB"/>
              </w:rPr>
              <w:t>Type</w:t>
            </w:r>
          </w:p>
        </w:tc>
        <w:tc>
          <w:tcPr>
            <w:tcW w:w="1574" w:type="dxa"/>
          </w:tcPr>
          <w:p w14:paraId="4D697805" w14:textId="77777777" w:rsidR="000234BB" w:rsidRDefault="000234BB" w:rsidP="00725808">
            <w:pPr>
              <w:rPr>
                <w:b/>
                <w:sz w:val="16"/>
                <w:szCs w:val="16"/>
                <w:lang w:val="en-GB"/>
              </w:rPr>
            </w:pPr>
            <w:r>
              <w:rPr>
                <w:b/>
                <w:sz w:val="16"/>
                <w:szCs w:val="16"/>
                <w:lang w:val="en-GB"/>
              </w:rPr>
              <w:t>Role</w:t>
            </w:r>
          </w:p>
        </w:tc>
        <w:tc>
          <w:tcPr>
            <w:tcW w:w="708" w:type="dxa"/>
          </w:tcPr>
          <w:p w14:paraId="622E2644" w14:textId="77777777" w:rsidR="000234BB" w:rsidRDefault="000234BB" w:rsidP="00725808">
            <w:pPr>
              <w:rPr>
                <w:b/>
                <w:sz w:val="16"/>
                <w:szCs w:val="16"/>
                <w:lang w:val="en-GB"/>
              </w:rPr>
            </w:pPr>
            <w:r>
              <w:rPr>
                <w:b/>
                <w:sz w:val="16"/>
                <w:szCs w:val="16"/>
                <w:lang w:val="en-GB"/>
              </w:rPr>
              <w:t>Mult</w:t>
            </w:r>
          </w:p>
        </w:tc>
        <w:tc>
          <w:tcPr>
            <w:tcW w:w="709" w:type="dxa"/>
          </w:tcPr>
          <w:p w14:paraId="1F7EDF5D" w14:textId="77777777" w:rsidR="000234BB" w:rsidRDefault="000234BB" w:rsidP="00725808">
            <w:pPr>
              <w:rPr>
                <w:b/>
                <w:sz w:val="16"/>
                <w:szCs w:val="16"/>
                <w:lang w:val="en-GB"/>
              </w:rPr>
            </w:pPr>
            <w:r>
              <w:rPr>
                <w:b/>
                <w:sz w:val="16"/>
                <w:szCs w:val="16"/>
                <w:lang w:val="en-GB"/>
              </w:rPr>
              <w:t>Mult</w:t>
            </w:r>
          </w:p>
        </w:tc>
        <w:tc>
          <w:tcPr>
            <w:tcW w:w="567" w:type="dxa"/>
          </w:tcPr>
          <w:p w14:paraId="614BB26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007D510" w14:textId="77777777" w:rsidR="000234BB" w:rsidRPr="008359F5" w:rsidRDefault="000234BB" w:rsidP="00725808">
            <w:pPr>
              <w:rPr>
                <w:b/>
                <w:sz w:val="16"/>
                <w:szCs w:val="16"/>
                <w:lang w:val="en-GB"/>
              </w:rPr>
            </w:pPr>
            <w:r>
              <w:rPr>
                <w:b/>
                <w:sz w:val="16"/>
                <w:szCs w:val="16"/>
                <w:lang w:val="en-GB"/>
              </w:rPr>
              <w:t>Comment</w:t>
            </w:r>
          </w:p>
        </w:tc>
      </w:tr>
      <w:tr w:rsidR="000234BB" w:rsidRPr="00CC6307" w14:paraId="0DFEB069" w14:textId="77777777" w:rsidTr="00725808">
        <w:tc>
          <w:tcPr>
            <w:tcW w:w="1573" w:type="dxa"/>
          </w:tcPr>
          <w:p w14:paraId="1A0F93C2" w14:textId="77777777" w:rsidR="000234BB" w:rsidRPr="00634625" w:rsidRDefault="000234BB" w:rsidP="00725808">
            <w:pPr>
              <w:pStyle w:val="SmallStandard"/>
            </w:pPr>
            <w:r>
              <w:t>ModuleList</w:t>
            </w:r>
          </w:p>
        </w:tc>
        <w:tc>
          <w:tcPr>
            <w:tcW w:w="1574" w:type="dxa"/>
          </w:tcPr>
          <w:p w14:paraId="62A44A2C" w14:textId="77777777" w:rsidR="000234BB" w:rsidRPr="00132C43" w:rsidRDefault="000234BB" w:rsidP="00725808">
            <w:pPr>
              <w:pStyle w:val="SmallStandard"/>
            </w:pPr>
            <w:r>
              <w:t>moduleListConfiguration</w:t>
            </w:r>
          </w:p>
        </w:tc>
        <w:tc>
          <w:tcPr>
            <w:tcW w:w="708" w:type="dxa"/>
          </w:tcPr>
          <w:p w14:paraId="53BE6BE0" w14:textId="77777777" w:rsidR="000234BB" w:rsidRPr="00D331EF" w:rsidRDefault="000234BB" w:rsidP="00725808">
            <w:pPr>
              <w:pStyle w:val="SmallStandard"/>
            </w:pPr>
            <w:r w:rsidRPr="00574783">
              <w:t>1..*</w:t>
            </w:r>
          </w:p>
        </w:tc>
        <w:tc>
          <w:tcPr>
            <w:tcW w:w="709" w:type="dxa"/>
          </w:tcPr>
          <w:p w14:paraId="4B3D4DCF" w14:textId="77777777" w:rsidR="000234BB" w:rsidRPr="00D331EF" w:rsidRDefault="000234BB" w:rsidP="00725808">
            <w:pPr>
              <w:pStyle w:val="SmallStandard"/>
            </w:pPr>
            <w:r w:rsidRPr="00207506">
              <w:t>1</w:t>
            </w:r>
          </w:p>
        </w:tc>
        <w:tc>
          <w:tcPr>
            <w:tcW w:w="567" w:type="dxa"/>
          </w:tcPr>
          <w:p w14:paraId="09DEEB73" w14:textId="77777777" w:rsidR="000234BB" w:rsidRDefault="000234BB" w:rsidP="00725808">
            <w:pPr>
              <w:pStyle w:val="SmallStandard"/>
            </w:pPr>
            <w:r>
              <w:t>Y</w:t>
            </w:r>
          </w:p>
        </w:tc>
        <w:tc>
          <w:tcPr>
            <w:tcW w:w="3969" w:type="dxa"/>
          </w:tcPr>
          <w:p w14:paraId="47FB47CF" w14:textId="77777777" w:rsidR="000234BB" w:rsidRDefault="000234BB" w:rsidP="00725808">
            <w:pPr>
              <w:pStyle w:val="SmallStandard"/>
            </w:pPr>
            <w:r w:rsidRPr="00491287">
              <w:t>Specifies the ModuleLists defined in the ModuleListSpecification.</w:t>
            </w:r>
          </w:p>
        </w:tc>
      </w:tr>
    </w:tbl>
    <w:p w14:paraId="7EC2684F"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490" w:name="_Toc33620332"/>
      <w:r>
        <w:rPr>
          <w:lang w:val="en-GB"/>
        </w:rPr>
        <w:t xml:space="preserve">Module </w:t>
      </w:r>
      <w:bookmarkStart w:id="1491" w:name="_62176c7a6ed44a8ff8c222c1d57458c7"/>
      <w:r>
        <w:rPr>
          <w:lang w:val="en-GB"/>
        </w:rPr>
        <w:t>net</w:t>
      </w:r>
      <w:bookmarkEnd w:id="1491"/>
      <w:bookmarkEnd w:id="1490"/>
    </w:p>
    <w:p w14:paraId="0328997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2" w:name="_011c3c7c41f70484f53e5c3acf04b07e"/>
      <w:r>
        <w:rPr>
          <w:lang w:val="en-GB"/>
        </w:rPr>
        <w:t>Net</w:t>
      </w:r>
      <w:bookmarkEnd w:id="1492"/>
    </w:p>
    <w:p w14:paraId="4792FF2E" w14:textId="77777777" w:rsidR="000234BB" w:rsidRDefault="000234BB" w:rsidP="000234BB">
      <w:r>
        <w:rPr>
          <w:sz w:val="18"/>
          <w:szCs w:val="18"/>
        </w:rPr>
        <w:t xml:space="preserve">A Net is an undirected link between </w:t>
      </w:r>
      <w:r>
        <w:rPr>
          <w:i/>
          <w:iCs/>
          <w:sz w:val="18"/>
          <w:szCs w:val="18"/>
        </w:rPr>
        <w:t>NetworkPorts</w:t>
      </w:r>
      <w:r>
        <w:rPr>
          <w:sz w:val="18"/>
          <w:szCs w:val="18"/>
        </w:rPr>
        <w:t xml:space="preserve">. It defines that the </w:t>
      </w:r>
      <w:r>
        <w:rPr>
          <w:i/>
          <w:iCs/>
          <w:sz w:val="18"/>
          <w:szCs w:val="18"/>
        </w:rPr>
        <w:t>NetworkPorts</w:t>
      </w:r>
      <w:r>
        <w:rPr>
          <w:sz w:val="18"/>
          <w:szCs w:val="18"/>
        </w:rPr>
        <w:t xml:space="preserve"> are related to each other with the </w:t>
      </w:r>
      <w:r>
        <w:rPr>
          <w:i/>
          <w:iCs/>
          <w:sz w:val="18"/>
          <w:szCs w:val="18"/>
        </w:rPr>
        <w:t>Net</w:t>
      </w:r>
      <w:r>
        <w:rPr>
          <w:sz w:val="18"/>
          <w:szCs w:val="18"/>
        </w:rPr>
        <w:t>.</w:t>
      </w:r>
    </w:p>
    <w:p w14:paraId="6D5468F8" w14:textId="77777777" w:rsidR="000234BB" w:rsidRDefault="000234BB" w:rsidP="000234BB">
      <w:r>
        <w:rPr>
          <w:sz w:val="18"/>
          <w:szCs w:val="18"/>
        </w:rPr>
        <w:t xml:space="preserve">A </w:t>
      </w:r>
      <w:r>
        <w:rPr>
          <w:i/>
          <w:iCs/>
          <w:sz w:val="18"/>
          <w:szCs w:val="18"/>
        </w:rPr>
        <w:t>Net</w:t>
      </w:r>
      <w:r>
        <w:rPr>
          <w:sz w:val="18"/>
          <w:szCs w:val="18"/>
        </w:rPr>
        <w:t xml:space="preserve"> is normally an instance of a </w:t>
      </w:r>
      <w:r>
        <w:rPr>
          <w:i/>
          <w:iCs/>
          <w:sz w:val="18"/>
          <w:szCs w:val="18"/>
        </w:rPr>
        <w:t>NetType.</w:t>
      </w:r>
      <w:r>
        <w:rPr>
          <w:sz w:val="18"/>
          <w:szCs w:val="18"/>
        </w:rPr>
        <w:t xml:space="preserve"> E.g. if "CAN-BUS" is defined as a </w:t>
      </w:r>
      <w:r>
        <w:rPr>
          <w:i/>
          <w:iCs/>
          <w:sz w:val="18"/>
          <w:szCs w:val="18"/>
        </w:rPr>
        <w:t>NetType</w:t>
      </w:r>
      <w:r>
        <w:rPr>
          <w:sz w:val="18"/>
          <w:szCs w:val="18"/>
        </w:rPr>
        <w:t xml:space="preserve"> typical </w:t>
      </w:r>
      <w:r>
        <w:rPr>
          <w:i/>
          <w:iCs/>
          <w:sz w:val="18"/>
          <w:szCs w:val="18"/>
        </w:rPr>
        <w:t>Nets</w:t>
      </w:r>
      <w:r>
        <w:rPr>
          <w:sz w:val="18"/>
          <w:szCs w:val="18"/>
        </w:rPr>
        <w:t xml:space="preserve"> would be "BODY-CAN", "AUDIO-CAN".</w:t>
      </w:r>
    </w:p>
    <w:p w14:paraId="5A4BDA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A4F2598" w14:textId="77777777" w:rsidTr="00725808">
        <w:tc>
          <w:tcPr>
            <w:tcW w:w="2013" w:type="dxa"/>
            <w:tcMar>
              <w:top w:w="28" w:type="dxa"/>
              <w:left w:w="28" w:type="dxa"/>
              <w:bottom w:w="28" w:type="dxa"/>
              <w:right w:w="28" w:type="dxa"/>
            </w:tcMar>
          </w:tcPr>
          <w:p w14:paraId="2AFAA90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D344BDC" w14:textId="4E1D3F46"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46AF69AB" w14:textId="77777777" w:rsidTr="00725808">
        <w:tc>
          <w:tcPr>
            <w:tcW w:w="2013" w:type="dxa"/>
            <w:tcMar>
              <w:top w:w="28" w:type="dxa"/>
              <w:left w:w="28" w:type="dxa"/>
              <w:bottom w:w="28" w:type="dxa"/>
              <w:right w:w="28" w:type="dxa"/>
            </w:tcMar>
          </w:tcPr>
          <w:p w14:paraId="1961F6A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E3F8A74" w14:textId="77777777" w:rsidR="000234BB" w:rsidRDefault="000234BB" w:rsidP="00725808"/>
        </w:tc>
      </w:tr>
      <w:tr w:rsidR="000234BB" w:rsidRPr="008359F5" w14:paraId="75680922" w14:textId="77777777" w:rsidTr="00725808">
        <w:tc>
          <w:tcPr>
            <w:tcW w:w="2013" w:type="dxa"/>
            <w:tcMar>
              <w:top w:w="28" w:type="dxa"/>
              <w:left w:w="28" w:type="dxa"/>
              <w:bottom w:w="28" w:type="dxa"/>
              <w:right w:w="28" w:type="dxa"/>
            </w:tcMar>
          </w:tcPr>
          <w:p w14:paraId="5275A3A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6152CE5" w14:textId="77777777" w:rsidR="000234BB" w:rsidRPr="000437C1" w:rsidRDefault="000234BB" w:rsidP="00725808">
            <w:pPr>
              <w:pStyle w:val="SmallStandard"/>
            </w:pPr>
            <w:r>
              <w:t>false</w:t>
            </w:r>
          </w:p>
        </w:tc>
      </w:tr>
    </w:tbl>
    <w:p w14:paraId="3333432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B26B1C5" w14:textId="77777777" w:rsidTr="00725808">
        <w:tc>
          <w:tcPr>
            <w:tcW w:w="2013" w:type="dxa"/>
            <w:tcMar>
              <w:top w:w="28" w:type="dxa"/>
              <w:left w:w="28" w:type="dxa"/>
              <w:bottom w:w="28" w:type="dxa"/>
              <w:right w:w="28" w:type="dxa"/>
            </w:tcMar>
          </w:tcPr>
          <w:p w14:paraId="50A50FDB"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75E1DB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A721E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6CBFFF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A13DE77" w14:textId="77777777" w:rsidTr="00725808">
        <w:tc>
          <w:tcPr>
            <w:tcW w:w="2013" w:type="dxa"/>
            <w:tcMar>
              <w:top w:w="28" w:type="dxa"/>
              <w:left w:w="28" w:type="dxa"/>
              <w:bottom w:w="28" w:type="dxa"/>
              <w:right w:w="28" w:type="dxa"/>
            </w:tcMar>
          </w:tcPr>
          <w:p w14:paraId="367E97A7"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18CA747"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BFA1ED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57D1177" w14:textId="77777777" w:rsidR="000234BB" w:rsidRDefault="000234BB" w:rsidP="00725808">
            <w:pPr>
              <w:jc w:val="left"/>
            </w:pPr>
            <w:r>
              <w:rPr>
                <w:sz w:val="16"/>
                <w:szCs w:val="16"/>
              </w:rPr>
              <w:t>Specifies a unique identification of the Net. The identification is guaranteed to be unique within the NetSpecification.</w:t>
            </w:r>
          </w:p>
        </w:tc>
      </w:tr>
      <w:tr w:rsidR="000234BB" w:rsidRPr="006675E2" w14:paraId="5A6046AC" w14:textId="77777777" w:rsidTr="00725808">
        <w:tc>
          <w:tcPr>
            <w:tcW w:w="2013" w:type="dxa"/>
            <w:tcMar>
              <w:top w:w="28" w:type="dxa"/>
              <w:left w:w="28" w:type="dxa"/>
              <w:bottom w:w="28" w:type="dxa"/>
              <w:right w:w="28" w:type="dxa"/>
            </w:tcMar>
          </w:tcPr>
          <w:p w14:paraId="174A6C13"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1D20DD83"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10DE9E72"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7712333" w14:textId="77777777" w:rsidR="000234BB" w:rsidRDefault="000234BB" w:rsidP="00725808">
            <w:pPr>
              <w:jc w:val="left"/>
            </w:pPr>
            <w:r>
              <w:rPr>
                <w:sz w:val="16"/>
                <w:szCs w:val="16"/>
              </w:rPr>
              <w:t>Room for additional, human readable information about the Net.</w:t>
            </w:r>
          </w:p>
        </w:tc>
      </w:tr>
    </w:tbl>
    <w:p w14:paraId="3A842AF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7CBA44A" w14:textId="77777777" w:rsidTr="00725808">
        <w:tc>
          <w:tcPr>
            <w:tcW w:w="3856" w:type="dxa"/>
            <w:gridSpan w:val="3"/>
          </w:tcPr>
          <w:p w14:paraId="7B70666B" w14:textId="77777777" w:rsidR="000234BB" w:rsidRDefault="000234BB" w:rsidP="00725808">
            <w:pPr>
              <w:jc w:val="center"/>
              <w:rPr>
                <w:b/>
                <w:sz w:val="16"/>
                <w:szCs w:val="16"/>
                <w:lang w:val="en-GB"/>
              </w:rPr>
            </w:pPr>
            <w:r>
              <w:rPr>
                <w:b/>
                <w:sz w:val="16"/>
                <w:szCs w:val="16"/>
                <w:lang w:val="en-GB"/>
              </w:rPr>
              <w:t>Other End</w:t>
            </w:r>
          </w:p>
        </w:tc>
        <w:tc>
          <w:tcPr>
            <w:tcW w:w="708" w:type="dxa"/>
          </w:tcPr>
          <w:p w14:paraId="2216154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43B08C1" w14:textId="77777777" w:rsidR="000234BB" w:rsidRDefault="000234BB" w:rsidP="00725808">
            <w:pPr>
              <w:jc w:val="center"/>
              <w:rPr>
                <w:b/>
                <w:sz w:val="16"/>
                <w:szCs w:val="16"/>
                <w:lang w:val="en-GB"/>
              </w:rPr>
            </w:pPr>
            <w:r>
              <w:rPr>
                <w:b/>
                <w:sz w:val="16"/>
                <w:szCs w:val="16"/>
                <w:lang w:val="en-GB"/>
              </w:rPr>
              <w:t>General</w:t>
            </w:r>
          </w:p>
        </w:tc>
      </w:tr>
      <w:tr w:rsidR="000234BB" w:rsidRPr="00720F6F" w14:paraId="36B9EB9F" w14:textId="77777777" w:rsidTr="00725808">
        <w:tc>
          <w:tcPr>
            <w:tcW w:w="1573" w:type="dxa"/>
          </w:tcPr>
          <w:p w14:paraId="4A6A6BFF" w14:textId="77777777" w:rsidR="000234BB" w:rsidRDefault="000234BB" w:rsidP="00725808">
            <w:pPr>
              <w:rPr>
                <w:b/>
                <w:sz w:val="16"/>
                <w:szCs w:val="16"/>
                <w:lang w:val="en-GB"/>
              </w:rPr>
            </w:pPr>
            <w:r>
              <w:rPr>
                <w:b/>
                <w:sz w:val="16"/>
                <w:szCs w:val="16"/>
                <w:lang w:val="en-GB"/>
              </w:rPr>
              <w:t>Type</w:t>
            </w:r>
          </w:p>
        </w:tc>
        <w:tc>
          <w:tcPr>
            <w:tcW w:w="1574" w:type="dxa"/>
          </w:tcPr>
          <w:p w14:paraId="6FBDE98E" w14:textId="77777777" w:rsidR="000234BB" w:rsidRDefault="000234BB" w:rsidP="00725808">
            <w:pPr>
              <w:rPr>
                <w:b/>
                <w:sz w:val="16"/>
                <w:szCs w:val="16"/>
                <w:lang w:val="en-GB"/>
              </w:rPr>
            </w:pPr>
            <w:r>
              <w:rPr>
                <w:b/>
                <w:sz w:val="16"/>
                <w:szCs w:val="16"/>
                <w:lang w:val="en-GB"/>
              </w:rPr>
              <w:t>Role</w:t>
            </w:r>
          </w:p>
        </w:tc>
        <w:tc>
          <w:tcPr>
            <w:tcW w:w="708" w:type="dxa"/>
          </w:tcPr>
          <w:p w14:paraId="63B5D735" w14:textId="77777777" w:rsidR="000234BB" w:rsidRDefault="000234BB" w:rsidP="00725808">
            <w:pPr>
              <w:rPr>
                <w:b/>
                <w:sz w:val="16"/>
                <w:szCs w:val="16"/>
                <w:lang w:val="en-GB"/>
              </w:rPr>
            </w:pPr>
            <w:r>
              <w:rPr>
                <w:b/>
                <w:sz w:val="16"/>
                <w:szCs w:val="16"/>
                <w:lang w:val="en-GB"/>
              </w:rPr>
              <w:t>Mult</w:t>
            </w:r>
          </w:p>
        </w:tc>
        <w:tc>
          <w:tcPr>
            <w:tcW w:w="709" w:type="dxa"/>
          </w:tcPr>
          <w:p w14:paraId="520DF860" w14:textId="77777777" w:rsidR="000234BB" w:rsidRDefault="000234BB" w:rsidP="00725808">
            <w:pPr>
              <w:rPr>
                <w:b/>
                <w:sz w:val="16"/>
                <w:szCs w:val="16"/>
                <w:lang w:val="en-GB"/>
              </w:rPr>
            </w:pPr>
            <w:r>
              <w:rPr>
                <w:b/>
                <w:sz w:val="16"/>
                <w:szCs w:val="16"/>
                <w:lang w:val="en-GB"/>
              </w:rPr>
              <w:t>Mult</w:t>
            </w:r>
          </w:p>
        </w:tc>
        <w:tc>
          <w:tcPr>
            <w:tcW w:w="567" w:type="dxa"/>
          </w:tcPr>
          <w:p w14:paraId="7CFE58D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4A2DB0A" w14:textId="77777777" w:rsidR="000234BB" w:rsidRPr="008359F5" w:rsidRDefault="000234BB" w:rsidP="00725808">
            <w:pPr>
              <w:rPr>
                <w:b/>
                <w:sz w:val="16"/>
                <w:szCs w:val="16"/>
                <w:lang w:val="en-GB"/>
              </w:rPr>
            </w:pPr>
            <w:r>
              <w:rPr>
                <w:b/>
                <w:sz w:val="16"/>
                <w:szCs w:val="16"/>
                <w:lang w:val="en-GB"/>
              </w:rPr>
              <w:t>Comment</w:t>
            </w:r>
          </w:p>
        </w:tc>
      </w:tr>
      <w:tr w:rsidR="000234BB" w:rsidRPr="00CC6307" w14:paraId="18DEFF67" w14:textId="77777777" w:rsidTr="00725808">
        <w:tc>
          <w:tcPr>
            <w:tcW w:w="1573" w:type="dxa"/>
          </w:tcPr>
          <w:p w14:paraId="1590F633" w14:textId="77777777" w:rsidR="000234BB" w:rsidRPr="00634625" w:rsidRDefault="000234BB" w:rsidP="00725808">
            <w:pPr>
              <w:pStyle w:val="SmallStandard"/>
            </w:pPr>
            <w:r>
              <w:t>NetworkPort</w:t>
            </w:r>
          </w:p>
        </w:tc>
        <w:tc>
          <w:tcPr>
            <w:tcW w:w="1574" w:type="dxa"/>
          </w:tcPr>
          <w:p w14:paraId="7541C848" w14:textId="77777777" w:rsidR="000234BB" w:rsidRPr="00132C43" w:rsidRDefault="000234BB" w:rsidP="00725808">
            <w:pPr>
              <w:pStyle w:val="SmallStandard"/>
            </w:pPr>
            <w:r>
              <w:t>networkPort</w:t>
            </w:r>
          </w:p>
        </w:tc>
        <w:tc>
          <w:tcPr>
            <w:tcW w:w="708" w:type="dxa"/>
          </w:tcPr>
          <w:p w14:paraId="77AD767A" w14:textId="77777777" w:rsidR="000234BB" w:rsidRPr="00D331EF" w:rsidRDefault="000234BB" w:rsidP="00725808">
            <w:pPr>
              <w:pStyle w:val="SmallStandard"/>
            </w:pPr>
            <w:r w:rsidRPr="00574783">
              <w:t>1..*</w:t>
            </w:r>
          </w:p>
        </w:tc>
        <w:tc>
          <w:tcPr>
            <w:tcW w:w="709" w:type="dxa"/>
          </w:tcPr>
          <w:p w14:paraId="54A71E21" w14:textId="77777777" w:rsidR="000234BB" w:rsidRPr="00D331EF" w:rsidRDefault="000234BB" w:rsidP="00725808">
            <w:pPr>
              <w:pStyle w:val="SmallStandard"/>
            </w:pPr>
            <w:r w:rsidRPr="00207506">
              <w:t>1</w:t>
            </w:r>
          </w:p>
        </w:tc>
        <w:tc>
          <w:tcPr>
            <w:tcW w:w="567" w:type="dxa"/>
          </w:tcPr>
          <w:p w14:paraId="2A3BC2EA" w14:textId="77777777" w:rsidR="000234BB" w:rsidRPr="00D331EF" w:rsidRDefault="000234BB" w:rsidP="00725808">
            <w:pPr>
              <w:pStyle w:val="SmallStandard"/>
            </w:pPr>
            <w:r>
              <w:t>N</w:t>
            </w:r>
          </w:p>
        </w:tc>
        <w:tc>
          <w:tcPr>
            <w:tcW w:w="3969" w:type="dxa"/>
          </w:tcPr>
          <w:p w14:paraId="51B14633" w14:textId="77777777" w:rsidR="000234BB" w:rsidRDefault="000234BB" w:rsidP="00725808">
            <w:pPr>
              <w:pStyle w:val="SmallStandard"/>
            </w:pPr>
            <w:r w:rsidRPr="00491287">
              <w:t xml:space="preserve">References the NetworkPorts that are connected by the Net. </w:t>
            </w:r>
          </w:p>
        </w:tc>
      </w:tr>
      <w:tr w:rsidR="000234BB" w:rsidRPr="00CC6307" w14:paraId="53FE8F7A" w14:textId="77777777" w:rsidTr="00725808">
        <w:tc>
          <w:tcPr>
            <w:tcW w:w="1573" w:type="dxa"/>
          </w:tcPr>
          <w:p w14:paraId="3DF8C2F9" w14:textId="77777777" w:rsidR="000234BB" w:rsidRPr="00634625" w:rsidRDefault="000234BB" w:rsidP="00725808">
            <w:pPr>
              <w:pStyle w:val="SmallStandard"/>
            </w:pPr>
            <w:r>
              <w:t>NetType</w:t>
            </w:r>
          </w:p>
        </w:tc>
        <w:tc>
          <w:tcPr>
            <w:tcW w:w="1574" w:type="dxa"/>
          </w:tcPr>
          <w:p w14:paraId="0B5C98E9" w14:textId="77777777" w:rsidR="000234BB" w:rsidRPr="00132C43" w:rsidRDefault="000234BB" w:rsidP="00725808">
            <w:pPr>
              <w:pStyle w:val="SmallStandard"/>
            </w:pPr>
            <w:r>
              <w:t>netType</w:t>
            </w:r>
          </w:p>
        </w:tc>
        <w:tc>
          <w:tcPr>
            <w:tcW w:w="708" w:type="dxa"/>
          </w:tcPr>
          <w:p w14:paraId="7A62DCEF" w14:textId="77777777" w:rsidR="000234BB" w:rsidRPr="00D331EF" w:rsidRDefault="000234BB" w:rsidP="00725808">
            <w:pPr>
              <w:pStyle w:val="SmallStandard"/>
            </w:pPr>
            <w:r w:rsidRPr="00574783">
              <w:t>0..1</w:t>
            </w:r>
          </w:p>
        </w:tc>
        <w:tc>
          <w:tcPr>
            <w:tcW w:w="709" w:type="dxa"/>
          </w:tcPr>
          <w:p w14:paraId="3DC2C92A" w14:textId="77777777" w:rsidR="000234BB" w:rsidRDefault="000234BB" w:rsidP="00725808"/>
        </w:tc>
        <w:tc>
          <w:tcPr>
            <w:tcW w:w="567" w:type="dxa"/>
          </w:tcPr>
          <w:p w14:paraId="74AC3256" w14:textId="77777777" w:rsidR="000234BB" w:rsidRPr="00D331EF" w:rsidRDefault="000234BB" w:rsidP="00725808">
            <w:pPr>
              <w:pStyle w:val="SmallStandard"/>
            </w:pPr>
            <w:r>
              <w:t>N</w:t>
            </w:r>
          </w:p>
        </w:tc>
        <w:tc>
          <w:tcPr>
            <w:tcW w:w="3969" w:type="dxa"/>
          </w:tcPr>
          <w:p w14:paraId="0D140488" w14:textId="77777777" w:rsidR="000234BB" w:rsidRDefault="000234BB" w:rsidP="00725808"/>
        </w:tc>
      </w:tr>
    </w:tbl>
    <w:p w14:paraId="67D30C6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B49A5FF" w14:textId="77777777" w:rsidTr="00725808">
        <w:tc>
          <w:tcPr>
            <w:tcW w:w="2296" w:type="dxa"/>
            <w:gridSpan w:val="2"/>
          </w:tcPr>
          <w:p w14:paraId="268F46B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19809D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0BF05AE" w14:textId="77777777" w:rsidR="000234BB" w:rsidRDefault="000234BB" w:rsidP="00725808">
            <w:pPr>
              <w:jc w:val="center"/>
              <w:rPr>
                <w:b/>
                <w:sz w:val="16"/>
                <w:szCs w:val="16"/>
                <w:lang w:val="en-GB"/>
              </w:rPr>
            </w:pPr>
            <w:r>
              <w:rPr>
                <w:b/>
                <w:sz w:val="16"/>
                <w:szCs w:val="16"/>
                <w:lang w:val="en-GB"/>
              </w:rPr>
              <w:t>General</w:t>
            </w:r>
          </w:p>
        </w:tc>
      </w:tr>
      <w:tr w:rsidR="000234BB" w:rsidRPr="00720F6F" w14:paraId="157AF329" w14:textId="77777777" w:rsidTr="00725808">
        <w:tc>
          <w:tcPr>
            <w:tcW w:w="1588" w:type="dxa"/>
          </w:tcPr>
          <w:p w14:paraId="337213E9" w14:textId="77777777" w:rsidR="000234BB" w:rsidRDefault="000234BB" w:rsidP="00725808">
            <w:pPr>
              <w:rPr>
                <w:b/>
                <w:sz w:val="16"/>
                <w:szCs w:val="16"/>
                <w:lang w:val="en-GB"/>
              </w:rPr>
            </w:pPr>
            <w:r>
              <w:rPr>
                <w:b/>
                <w:sz w:val="16"/>
                <w:szCs w:val="16"/>
                <w:lang w:val="en-GB"/>
              </w:rPr>
              <w:lastRenderedPageBreak/>
              <w:t>Type</w:t>
            </w:r>
          </w:p>
        </w:tc>
        <w:tc>
          <w:tcPr>
            <w:tcW w:w="708" w:type="dxa"/>
          </w:tcPr>
          <w:p w14:paraId="3A72972E" w14:textId="77777777" w:rsidR="000234BB" w:rsidRDefault="000234BB" w:rsidP="00725808">
            <w:pPr>
              <w:rPr>
                <w:b/>
                <w:sz w:val="16"/>
                <w:szCs w:val="16"/>
                <w:lang w:val="en-GB"/>
              </w:rPr>
            </w:pPr>
            <w:r>
              <w:rPr>
                <w:b/>
                <w:sz w:val="16"/>
                <w:szCs w:val="16"/>
                <w:lang w:val="en-GB"/>
              </w:rPr>
              <w:t>Mult</w:t>
            </w:r>
          </w:p>
        </w:tc>
        <w:tc>
          <w:tcPr>
            <w:tcW w:w="1560" w:type="dxa"/>
          </w:tcPr>
          <w:p w14:paraId="591E88C4" w14:textId="77777777" w:rsidR="000234BB" w:rsidRDefault="000234BB" w:rsidP="00725808">
            <w:pPr>
              <w:rPr>
                <w:b/>
                <w:sz w:val="16"/>
                <w:szCs w:val="16"/>
                <w:lang w:val="en-GB"/>
              </w:rPr>
            </w:pPr>
            <w:r>
              <w:rPr>
                <w:b/>
                <w:sz w:val="16"/>
                <w:szCs w:val="16"/>
                <w:lang w:val="en-GB"/>
              </w:rPr>
              <w:t>Role</w:t>
            </w:r>
          </w:p>
        </w:tc>
        <w:tc>
          <w:tcPr>
            <w:tcW w:w="708" w:type="dxa"/>
          </w:tcPr>
          <w:p w14:paraId="0371A4DE" w14:textId="77777777" w:rsidR="000234BB" w:rsidRDefault="000234BB" w:rsidP="00725808">
            <w:pPr>
              <w:rPr>
                <w:b/>
                <w:sz w:val="16"/>
                <w:szCs w:val="16"/>
                <w:lang w:val="en-GB"/>
              </w:rPr>
            </w:pPr>
            <w:r>
              <w:rPr>
                <w:b/>
                <w:sz w:val="16"/>
                <w:szCs w:val="16"/>
                <w:lang w:val="en-GB"/>
              </w:rPr>
              <w:t>Mult</w:t>
            </w:r>
          </w:p>
        </w:tc>
        <w:tc>
          <w:tcPr>
            <w:tcW w:w="567" w:type="dxa"/>
          </w:tcPr>
          <w:p w14:paraId="39CE8E1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42D35EF" w14:textId="77777777" w:rsidR="000234BB" w:rsidRPr="008359F5" w:rsidRDefault="000234BB" w:rsidP="00725808">
            <w:pPr>
              <w:rPr>
                <w:b/>
                <w:sz w:val="16"/>
                <w:szCs w:val="16"/>
                <w:lang w:val="en-GB"/>
              </w:rPr>
            </w:pPr>
            <w:r>
              <w:rPr>
                <w:b/>
                <w:sz w:val="16"/>
                <w:szCs w:val="16"/>
                <w:lang w:val="en-GB"/>
              </w:rPr>
              <w:t>Comment</w:t>
            </w:r>
          </w:p>
        </w:tc>
      </w:tr>
      <w:tr w:rsidR="000234BB" w:rsidRPr="00CC6307" w14:paraId="6CE44467" w14:textId="77777777" w:rsidTr="00725808">
        <w:tc>
          <w:tcPr>
            <w:tcW w:w="1588" w:type="dxa"/>
          </w:tcPr>
          <w:p w14:paraId="28CF1D80" w14:textId="77777777" w:rsidR="000234BB" w:rsidRPr="00634625" w:rsidRDefault="000234BB" w:rsidP="00725808">
            <w:pPr>
              <w:pStyle w:val="SmallStandard"/>
            </w:pPr>
            <w:r>
              <w:t>Connection</w:t>
            </w:r>
          </w:p>
        </w:tc>
        <w:tc>
          <w:tcPr>
            <w:tcW w:w="708" w:type="dxa"/>
          </w:tcPr>
          <w:p w14:paraId="2CAB746B" w14:textId="77777777" w:rsidR="000234BB" w:rsidRPr="00D331EF" w:rsidRDefault="000234BB" w:rsidP="00725808">
            <w:pPr>
              <w:pStyle w:val="SmallStandard"/>
            </w:pPr>
            <w:r w:rsidRPr="00D01517">
              <w:t>0..*</w:t>
            </w:r>
          </w:p>
        </w:tc>
        <w:tc>
          <w:tcPr>
            <w:tcW w:w="1560" w:type="dxa"/>
          </w:tcPr>
          <w:p w14:paraId="489DFA32" w14:textId="77777777" w:rsidR="000234BB" w:rsidRPr="00132C43" w:rsidRDefault="000234BB" w:rsidP="00725808">
            <w:pPr>
              <w:pStyle w:val="SmallStandard"/>
            </w:pPr>
            <w:r>
              <w:t>net</w:t>
            </w:r>
          </w:p>
        </w:tc>
        <w:tc>
          <w:tcPr>
            <w:tcW w:w="708" w:type="dxa"/>
          </w:tcPr>
          <w:p w14:paraId="6F943B62" w14:textId="77777777" w:rsidR="000234BB" w:rsidRPr="00D331EF" w:rsidRDefault="000234BB" w:rsidP="00725808">
            <w:pPr>
              <w:pStyle w:val="SmallStandard"/>
            </w:pPr>
            <w:r w:rsidRPr="00D01517">
              <w:t>0..1</w:t>
            </w:r>
          </w:p>
        </w:tc>
        <w:tc>
          <w:tcPr>
            <w:tcW w:w="567" w:type="dxa"/>
          </w:tcPr>
          <w:p w14:paraId="24B71C09" w14:textId="77777777" w:rsidR="000234BB" w:rsidRPr="00D331EF" w:rsidRDefault="000234BB" w:rsidP="00725808">
            <w:pPr>
              <w:pStyle w:val="SmallStandard"/>
            </w:pPr>
            <w:r>
              <w:t>N</w:t>
            </w:r>
          </w:p>
        </w:tc>
        <w:tc>
          <w:tcPr>
            <w:tcW w:w="3969" w:type="dxa"/>
          </w:tcPr>
          <w:p w14:paraId="1FBB3B72" w14:textId="77777777" w:rsidR="000234BB" w:rsidRDefault="000234BB" w:rsidP="00725808">
            <w:pPr>
              <w:pStyle w:val="SmallStandard"/>
            </w:pPr>
            <w:r w:rsidRPr="00491287">
              <w:t>References the Net that is realized by the Connection.</w:t>
            </w:r>
          </w:p>
        </w:tc>
      </w:tr>
      <w:tr w:rsidR="000234BB" w:rsidRPr="00CC6307" w14:paraId="6B88302C" w14:textId="77777777" w:rsidTr="00725808">
        <w:tc>
          <w:tcPr>
            <w:tcW w:w="1588" w:type="dxa"/>
          </w:tcPr>
          <w:p w14:paraId="0C2101E8" w14:textId="77777777" w:rsidR="000234BB" w:rsidRPr="00634625" w:rsidRDefault="000234BB" w:rsidP="00725808">
            <w:pPr>
              <w:pStyle w:val="SmallStandard"/>
            </w:pPr>
            <w:r>
              <w:t>NetGroup</w:t>
            </w:r>
          </w:p>
        </w:tc>
        <w:tc>
          <w:tcPr>
            <w:tcW w:w="708" w:type="dxa"/>
          </w:tcPr>
          <w:p w14:paraId="6952D6B4" w14:textId="77777777" w:rsidR="000234BB" w:rsidRPr="00D331EF" w:rsidRDefault="000234BB" w:rsidP="00725808">
            <w:pPr>
              <w:pStyle w:val="SmallStandard"/>
            </w:pPr>
            <w:r w:rsidRPr="00D01517">
              <w:t>0..1</w:t>
            </w:r>
          </w:p>
        </w:tc>
        <w:tc>
          <w:tcPr>
            <w:tcW w:w="1560" w:type="dxa"/>
          </w:tcPr>
          <w:p w14:paraId="2A03A4CA" w14:textId="77777777" w:rsidR="000234BB" w:rsidRPr="00132C43" w:rsidRDefault="000234BB" w:rsidP="00725808">
            <w:pPr>
              <w:pStyle w:val="SmallStandard"/>
            </w:pPr>
            <w:r>
              <w:t>net</w:t>
            </w:r>
          </w:p>
        </w:tc>
        <w:tc>
          <w:tcPr>
            <w:tcW w:w="708" w:type="dxa"/>
          </w:tcPr>
          <w:p w14:paraId="68D59459" w14:textId="77777777" w:rsidR="000234BB" w:rsidRPr="00D331EF" w:rsidRDefault="000234BB" w:rsidP="00725808">
            <w:pPr>
              <w:pStyle w:val="SmallStandard"/>
            </w:pPr>
            <w:r w:rsidRPr="00D01517">
              <w:t>2..*</w:t>
            </w:r>
          </w:p>
        </w:tc>
        <w:tc>
          <w:tcPr>
            <w:tcW w:w="567" w:type="dxa"/>
          </w:tcPr>
          <w:p w14:paraId="64A918A9" w14:textId="77777777" w:rsidR="000234BB" w:rsidRPr="00D331EF" w:rsidRDefault="000234BB" w:rsidP="00725808">
            <w:pPr>
              <w:pStyle w:val="SmallStandard"/>
            </w:pPr>
            <w:r>
              <w:t>N</w:t>
            </w:r>
          </w:p>
        </w:tc>
        <w:tc>
          <w:tcPr>
            <w:tcW w:w="3969" w:type="dxa"/>
          </w:tcPr>
          <w:p w14:paraId="4623EEAD" w14:textId="77777777" w:rsidR="000234BB" w:rsidRDefault="000234BB" w:rsidP="00725808">
            <w:pPr>
              <w:pStyle w:val="SmallStandard"/>
            </w:pPr>
            <w:r w:rsidRPr="00491287">
              <w:t xml:space="preserve">References the Nets that are grouped by the NetGroup. </w:t>
            </w:r>
          </w:p>
        </w:tc>
      </w:tr>
      <w:tr w:rsidR="000234BB" w:rsidRPr="00CC6307" w14:paraId="7E4A567B" w14:textId="77777777" w:rsidTr="00725808">
        <w:tc>
          <w:tcPr>
            <w:tcW w:w="1588" w:type="dxa"/>
          </w:tcPr>
          <w:p w14:paraId="62ACF334" w14:textId="77777777" w:rsidR="000234BB" w:rsidRPr="00634625" w:rsidRDefault="000234BB" w:rsidP="00725808">
            <w:pPr>
              <w:pStyle w:val="SmallStandard"/>
            </w:pPr>
            <w:r>
              <w:t>NetSpecification</w:t>
            </w:r>
          </w:p>
        </w:tc>
        <w:tc>
          <w:tcPr>
            <w:tcW w:w="708" w:type="dxa"/>
          </w:tcPr>
          <w:p w14:paraId="1FFB0F66" w14:textId="77777777" w:rsidR="000234BB" w:rsidRPr="00D331EF" w:rsidRDefault="000234BB" w:rsidP="00725808">
            <w:pPr>
              <w:pStyle w:val="SmallStandard"/>
            </w:pPr>
            <w:r w:rsidRPr="00D01517">
              <w:t>1</w:t>
            </w:r>
          </w:p>
        </w:tc>
        <w:tc>
          <w:tcPr>
            <w:tcW w:w="1560" w:type="dxa"/>
          </w:tcPr>
          <w:p w14:paraId="7D8A790B" w14:textId="77777777" w:rsidR="000234BB" w:rsidRPr="00132C43" w:rsidRDefault="000234BB" w:rsidP="00725808">
            <w:pPr>
              <w:pStyle w:val="SmallStandard"/>
            </w:pPr>
            <w:r>
              <w:t>net</w:t>
            </w:r>
          </w:p>
        </w:tc>
        <w:tc>
          <w:tcPr>
            <w:tcW w:w="708" w:type="dxa"/>
          </w:tcPr>
          <w:p w14:paraId="445295A7" w14:textId="77777777" w:rsidR="000234BB" w:rsidRPr="00D331EF" w:rsidRDefault="000234BB" w:rsidP="00725808">
            <w:pPr>
              <w:pStyle w:val="SmallStandard"/>
            </w:pPr>
            <w:r w:rsidRPr="00D01517">
              <w:t>0..*</w:t>
            </w:r>
          </w:p>
        </w:tc>
        <w:tc>
          <w:tcPr>
            <w:tcW w:w="567" w:type="dxa"/>
          </w:tcPr>
          <w:p w14:paraId="2F440ED8" w14:textId="77777777" w:rsidR="000234BB" w:rsidRDefault="000234BB" w:rsidP="00725808">
            <w:pPr>
              <w:pStyle w:val="SmallStandard"/>
            </w:pPr>
            <w:r>
              <w:t>Y</w:t>
            </w:r>
          </w:p>
        </w:tc>
        <w:tc>
          <w:tcPr>
            <w:tcW w:w="3969" w:type="dxa"/>
          </w:tcPr>
          <w:p w14:paraId="60FA52E0" w14:textId="77777777" w:rsidR="000234BB" w:rsidRDefault="000234BB" w:rsidP="00725808">
            <w:pPr>
              <w:pStyle w:val="SmallStandard"/>
            </w:pPr>
            <w:r w:rsidRPr="00491287">
              <w:t>Specifies the Nets defined in the NetSpecification.</w:t>
            </w:r>
          </w:p>
        </w:tc>
      </w:tr>
    </w:tbl>
    <w:p w14:paraId="04E4973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3" w:name="_730b55006ca2d050a9d04da8e6c40dd0"/>
      <w:r>
        <w:rPr>
          <w:lang w:val="en-GB"/>
        </w:rPr>
        <w:t>NetGroup</w:t>
      </w:r>
      <w:bookmarkEnd w:id="1493"/>
    </w:p>
    <w:p w14:paraId="508A97A9" w14:textId="77777777" w:rsidR="000234BB" w:rsidRDefault="000234BB" w:rsidP="000234BB">
      <w:r>
        <w:rPr>
          <w:sz w:val="18"/>
          <w:szCs w:val="18"/>
        </w:rPr>
        <w:t xml:space="preserve">Defines a logical grouping of specific </w:t>
      </w:r>
      <w:r>
        <w:rPr>
          <w:i/>
          <w:iCs/>
          <w:sz w:val="18"/>
          <w:szCs w:val="18"/>
        </w:rPr>
        <w:t>Nets</w:t>
      </w:r>
      <w:r>
        <w:rPr>
          <w:sz w:val="18"/>
          <w:szCs w:val="18"/>
        </w:rPr>
        <w:t xml:space="preserve">. For example, it can be used to identify all </w:t>
      </w:r>
      <w:r>
        <w:rPr>
          <w:i/>
          <w:iCs/>
          <w:sz w:val="18"/>
          <w:szCs w:val="18"/>
        </w:rPr>
        <w:t>Nets</w:t>
      </w:r>
      <w:r>
        <w:rPr>
          <w:sz w:val="18"/>
          <w:szCs w:val="18"/>
        </w:rPr>
        <w:t xml:space="preserve"> of specific CAN domain, a function, a requirement level (e.g. Safety &amp; Security).</w:t>
      </w:r>
    </w:p>
    <w:p w14:paraId="6FE917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B23BDCE" w14:textId="77777777" w:rsidTr="00725808">
        <w:tc>
          <w:tcPr>
            <w:tcW w:w="2013" w:type="dxa"/>
            <w:tcMar>
              <w:top w:w="28" w:type="dxa"/>
              <w:left w:w="28" w:type="dxa"/>
              <w:bottom w:w="28" w:type="dxa"/>
              <w:right w:w="28" w:type="dxa"/>
            </w:tcMar>
          </w:tcPr>
          <w:p w14:paraId="5C353D3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17A47DE" w14:textId="53114608"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293E990B" w14:textId="77777777" w:rsidTr="00725808">
        <w:tc>
          <w:tcPr>
            <w:tcW w:w="2013" w:type="dxa"/>
            <w:tcMar>
              <w:top w:w="28" w:type="dxa"/>
              <w:left w:w="28" w:type="dxa"/>
              <w:bottom w:w="28" w:type="dxa"/>
              <w:right w:w="28" w:type="dxa"/>
            </w:tcMar>
          </w:tcPr>
          <w:p w14:paraId="35355D7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500E39" w14:textId="77777777" w:rsidR="000234BB" w:rsidRDefault="000234BB" w:rsidP="00725808"/>
        </w:tc>
      </w:tr>
      <w:tr w:rsidR="000234BB" w:rsidRPr="008359F5" w14:paraId="43DA82DC" w14:textId="77777777" w:rsidTr="00725808">
        <w:tc>
          <w:tcPr>
            <w:tcW w:w="2013" w:type="dxa"/>
            <w:tcMar>
              <w:top w:w="28" w:type="dxa"/>
              <w:left w:w="28" w:type="dxa"/>
              <w:bottom w:w="28" w:type="dxa"/>
              <w:right w:w="28" w:type="dxa"/>
            </w:tcMar>
          </w:tcPr>
          <w:p w14:paraId="618209E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4C27A4B" w14:textId="77777777" w:rsidR="000234BB" w:rsidRPr="000437C1" w:rsidRDefault="000234BB" w:rsidP="00725808">
            <w:pPr>
              <w:pStyle w:val="SmallStandard"/>
            </w:pPr>
            <w:r>
              <w:t>false</w:t>
            </w:r>
          </w:p>
        </w:tc>
      </w:tr>
    </w:tbl>
    <w:p w14:paraId="30DB162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5D96087" w14:textId="77777777" w:rsidTr="00725808">
        <w:tc>
          <w:tcPr>
            <w:tcW w:w="2013" w:type="dxa"/>
            <w:tcMar>
              <w:top w:w="28" w:type="dxa"/>
              <w:left w:w="28" w:type="dxa"/>
              <w:bottom w:w="28" w:type="dxa"/>
              <w:right w:w="28" w:type="dxa"/>
            </w:tcMar>
          </w:tcPr>
          <w:p w14:paraId="5FEE978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F383EC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BCD5A9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0194E30"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C4E8AAB" w14:textId="77777777" w:rsidTr="00725808">
        <w:tc>
          <w:tcPr>
            <w:tcW w:w="2013" w:type="dxa"/>
            <w:tcMar>
              <w:top w:w="28" w:type="dxa"/>
              <w:left w:w="28" w:type="dxa"/>
              <w:bottom w:w="28" w:type="dxa"/>
              <w:right w:w="28" w:type="dxa"/>
            </w:tcMar>
          </w:tcPr>
          <w:p w14:paraId="3F58F3C2"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528C35B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7F577F5"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F07E0F9" w14:textId="77777777" w:rsidR="000234BB" w:rsidRDefault="000234BB" w:rsidP="00725808">
            <w:pPr>
              <w:jc w:val="left"/>
            </w:pPr>
            <w:r>
              <w:rPr>
                <w:sz w:val="16"/>
                <w:szCs w:val="16"/>
              </w:rPr>
              <w:t>Specifies a unique identification of the NetGroup. The identification is guaranteed to be unique within the NetSpecification.</w:t>
            </w:r>
          </w:p>
        </w:tc>
      </w:tr>
      <w:tr w:rsidR="000234BB" w:rsidRPr="006675E2" w14:paraId="46DBD5FD" w14:textId="77777777" w:rsidTr="00725808">
        <w:tc>
          <w:tcPr>
            <w:tcW w:w="2013" w:type="dxa"/>
            <w:tcMar>
              <w:top w:w="28" w:type="dxa"/>
              <w:left w:w="28" w:type="dxa"/>
              <w:bottom w:w="28" w:type="dxa"/>
              <w:right w:w="28" w:type="dxa"/>
            </w:tcMar>
          </w:tcPr>
          <w:p w14:paraId="6C2AB6A2" w14:textId="77777777" w:rsidR="000234BB" w:rsidRPr="00620BBE" w:rsidRDefault="000234BB" w:rsidP="00725808">
            <w:pPr>
              <w:pStyle w:val="SmallStandard"/>
            </w:pPr>
            <w:r w:rsidRPr="00620BBE">
              <w:t>netGroupType</w:t>
            </w:r>
          </w:p>
        </w:tc>
        <w:tc>
          <w:tcPr>
            <w:tcW w:w="1559" w:type="dxa"/>
            <w:tcMar>
              <w:top w:w="28" w:type="dxa"/>
              <w:left w:w="28" w:type="dxa"/>
              <w:bottom w:w="28" w:type="dxa"/>
              <w:right w:w="28" w:type="dxa"/>
            </w:tcMar>
          </w:tcPr>
          <w:p w14:paraId="3DAD5013"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CE5C00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505495A" w14:textId="77777777" w:rsidR="000234BB" w:rsidRDefault="000234BB" w:rsidP="00725808">
            <w:pPr>
              <w:jc w:val="left"/>
            </w:pPr>
            <w:r>
              <w:rPr>
                <w:sz w:val="16"/>
                <w:szCs w:val="16"/>
              </w:rPr>
              <w:t>Specifies the type of the group.</w:t>
            </w:r>
          </w:p>
        </w:tc>
      </w:tr>
      <w:tr w:rsidR="000234BB" w:rsidRPr="006675E2" w14:paraId="6CF3E1A6" w14:textId="77777777" w:rsidTr="00725808">
        <w:tc>
          <w:tcPr>
            <w:tcW w:w="2013" w:type="dxa"/>
            <w:tcMar>
              <w:top w:w="28" w:type="dxa"/>
              <w:left w:w="28" w:type="dxa"/>
              <w:bottom w:w="28" w:type="dxa"/>
              <w:right w:w="28" w:type="dxa"/>
            </w:tcMar>
          </w:tcPr>
          <w:p w14:paraId="7AAD3202"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61647488"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65D75E58"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24B471D" w14:textId="77777777" w:rsidR="000234BB" w:rsidRDefault="000234BB" w:rsidP="00725808">
            <w:pPr>
              <w:jc w:val="left"/>
            </w:pPr>
            <w:r>
              <w:rPr>
                <w:sz w:val="16"/>
                <w:szCs w:val="16"/>
              </w:rPr>
              <w:t>Room for additional, human readable information about the NetGroup.</w:t>
            </w:r>
          </w:p>
        </w:tc>
      </w:tr>
    </w:tbl>
    <w:p w14:paraId="63248D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CC3537F" w14:textId="77777777" w:rsidTr="00725808">
        <w:tc>
          <w:tcPr>
            <w:tcW w:w="3856" w:type="dxa"/>
            <w:gridSpan w:val="3"/>
          </w:tcPr>
          <w:p w14:paraId="0C5151B5" w14:textId="77777777" w:rsidR="000234BB" w:rsidRDefault="000234BB" w:rsidP="00725808">
            <w:pPr>
              <w:jc w:val="center"/>
              <w:rPr>
                <w:b/>
                <w:sz w:val="16"/>
                <w:szCs w:val="16"/>
                <w:lang w:val="en-GB"/>
              </w:rPr>
            </w:pPr>
            <w:r>
              <w:rPr>
                <w:b/>
                <w:sz w:val="16"/>
                <w:szCs w:val="16"/>
                <w:lang w:val="en-GB"/>
              </w:rPr>
              <w:t>Other End</w:t>
            </w:r>
          </w:p>
        </w:tc>
        <w:tc>
          <w:tcPr>
            <w:tcW w:w="708" w:type="dxa"/>
          </w:tcPr>
          <w:p w14:paraId="26B84374"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600838C" w14:textId="77777777" w:rsidR="000234BB" w:rsidRDefault="000234BB" w:rsidP="00725808">
            <w:pPr>
              <w:jc w:val="center"/>
              <w:rPr>
                <w:b/>
                <w:sz w:val="16"/>
                <w:szCs w:val="16"/>
                <w:lang w:val="en-GB"/>
              </w:rPr>
            </w:pPr>
            <w:r>
              <w:rPr>
                <w:b/>
                <w:sz w:val="16"/>
                <w:szCs w:val="16"/>
                <w:lang w:val="en-GB"/>
              </w:rPr>
              <w:t>General</w:t>
            </w:r>
          </w:p>
        </w:tc>
      </w:tr>
      <w:tr w:rsidR="000234BB" w:rsidRPr="00720F6F" w14:paraId="13ED11EE" w14:textId="77777777" w:rsidTr="00725808">
        <w:tc>
          <w:tcPr>
            <w:tcW w:w="1573" w:type="dxa"/>
          </w:tcPr>
          <w:p w14:paraId="4C670D79" w14:textId="77777777" w:rsidR="000234BB" w:rsidRDefault="000234BB" w:rsidP="00725808">
            <w:pPr>
              <w:rPr>
                <w:b/>
                <w:sz w:val="16"/>
                <w:szCs w:val="16"/>
                <w:lang w:val="en-GB"/>
              </w:rPr>
            </w:pPr>
            <w:r>
              <w:rPr>
                <w:b/>
                <w:sz w:val="16"/>
                <w:szCs w:val="16"/>
                <w:lang w:val="en-GB"/>
              </w:rPr>
              <w:t>Type</w:t>
            </w:r>
          </w:p>
        </w:tc>
        <w:tc>
          <w:tcPr>
            <w:tcW w:w="1574" w:type="dxa"/>
          </w:tcPr>
          <w:p w14:paraId="287CA8BC" w14:textId="77777777" w:rsidR="000234BB" w:rsidRDefault="000234BB" w:rsidP="00725808">
            <w:pPr>
              <w:rPr>
                <w:b/>
                <w:sz w:val="16"/>
                <w:szCs w:val="16"/>
                <w:lang w:val="en-GB"/>
              </w:rPr>
            </w:pPr>
            <w:r>
              <w:rPr>
                <w:b/>
                <w:sz w:val="16"/>
                <w:szCs w:val="16"/>
                <w:lang w:val="en-GB"/>
              </w:rPr>
              <w:t>Role</w:t>
            </w:r>
          </w:p>
        </w:tc>
        <w:tc>
          <w:tcPr>
            <w:tcW w:w="708" w:type="dxa"/>
          </w:tcPr>
          <w:p w14:paraId="5161FC9A" w14:textId="77777777" w:rsidR="000234BB" w:rsidRDefault="000234BB" w:rsidP="00725808">
            <w:pPr>
              <w:rPr>
                <w:b/>
                <w:sz w:val="16"/>
                <w:szCs w:val="16"/>
                <w:lang w:val="en-GB"/>
              </w:rPr>
            </w:pPr>
            <w:r>
              <w:rPr>
                <w:b/>
                <w:sz w:val="16"/>
                <w:szCs w:val="16"/>
                <w:lang w:val="en-GB"/>
              </w:rPr>
              <w:t>Mult</w:t>
            </w:r>
          </w:p>
        </w:tc>
        <w:tc>
          <w:tcPr>
            <w:tcW w:w="709" w:type="dxa"/>
          </w:tcPr>
          <w:p w14:paraId="372484A6" w14:textId="77777777" w:rsidR="000234BB" w:rsidRDefault="000234BB" w:rsidP="00725808">
            <w:pPr>
              <w:rPr>
                <w:b/>
                <w:sz w:val="16"/>
                <w:szCs w:val="16"/>
                <w:lang w:val="en-GB"/>
              </w:rPr>
            </w:pPr>
            <w:r>
              <w:rPr>
                <w:b/>
                <w:sz w:val="16"/>
                <w:szCs w:val="16"/>
                <w:lang w:val="en-GB"/>
              </w:rPr>
              <w:t>Mult</w:t>
            </w:r>
          </w:p>
        </w:tc>
        <w:tc>
          <w:tcPr>
            <w:tcW w:w="567" w:type="dxa"/>
          </w:tcPr>
          <w:p w14:paraId="0F01B2F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F3A8AD6" w14:textId="77777777" w:rsidR="000234BB" w:rsidRPr="008359F5" w:rsidRDefault="000234BB" w:rsidP="00725808">
            <w:pPr>
              <w:rPr>
                <w:b/>
                <w:sz w:val="16"/>
                <w:szCs w:val="16"/>
                <w:lang w:val="en-GB"/>
              </w:rPr>
            </w:pPr>
            <w:r>
              <w:rPr>
                <w:b/>
                <w:sz w:val="16"/>
                <w:szCs w:val="16"/>
                <w:lang w:val="en-GB"/>
              </w:rPr>
              <w:t>Comment</w:t>
            </w:r>
          </w:p>
        </w:tc>
      </w:tr>
      <w:tr w:rsidR="000234BB" w:rsidRPr="00CC6307" w14:paraId="4CA0732B" w14:textId="77777777" w:rsidTr="00725808">
        <w:tc>
          <w:tcPr>
            <w:tcW w:w="1573" w:type="dxa"/>
          </w:tcPr>
          <w:p w14:paraId="08D5974E" w14:textId="77777777" w:rsidR="000234BB" w:rsidRPr="00634625" w:rsidRDefault="000234BB" w:rsidP="00725808">
            <w:pPr>
              <w:pStyle w:val="SmallStandard"/>
            </w:pPr>
            <w:r>
              <w:t>Net</w:t>
            </w:r>
          </w:p>
        </w:tc>
        <w:tc>
          <w:tcPr>
            <w:tcW w:w="1574" w:type="dxa"/>
          </w:tcPr>
          <w:p w14:paraId="051A3586" w14:textId="77777777" w:rsidR="000234BB" w:rsidRPr="00132C43" w:rsidRDefault="000234BB" w:rsidP="00725808">
            <w:pPr>
              <w:pStyle w:val="SmallStandard"/>
            </w:pPr>
            <w:r>
              <w:t>net</w:t>
            </w:r>
          </w:p>
        </w:tc>
        <w:tc>
          <w:tcPr>
            <w:tcW w:w="708" w:type="dxa"/>
          </w:tcPr>
          <w:p w14:paraId="59841345" w14:textId="77777777" w:rsidR="000234BB" w:rsidRPr="00D331EF" w:rsidRDefault="000234BB" w:rsidP="00725808">
            <w:pPr>
              <w:pStyle w:val="SmallStandard"/>
            </w:pPr>
            <w:r w:rsidRPr="00574783">
              <w:t>2..*</w:t>
            </w:r>
          </w:p>
        </w:tc>
        <w:tc>
          <w:tcPr>
            <w:tcW w:w="709" w:type="dxa"/>
          </w:tcPr>
          <w:p w14:paraId="3AE423BF" w14:textId="77777777" w:rsidR="000234BB" w:rsidRPr="00D331EF" w:rsidRDefault="000234BB" w:rsidP="00725808">
            <w:pPr>
              <w:pStyle w:val="SmallStandard"/>
            </w:pPr>
            <w:r w:rsidRPr="00207506">
              <w:t>0..1</w:t>
            </w:r>
          </w:p>
        </w:tc>
        <w:tc>
          <w:tcPr>
            <w:tcW w:w="567" w:type="dxa"/>
          </w:tcPr>
          <w:p w14:paraId="5D3C1C85" w14:textId="77777777" w:rsidR="000234BB" w:rsidRPr="00D331EF" w:rsidRDefault="000234BB" w:rsidP="00725808">
            <w:pPr>
              <w:pStyle w:val="SmallStandard"/>
            </w:pPr>
            <w:r>
              <w:t>N</w:t>
            </w:r>
          </w:p>
        </w:tc>
        <w:tc>
          <w:tcPr>
            <w:tcW w:w="3969" w:type="dxa"/>
          </w:tcPr>
          <w:p w14:paraId="661EF4C1" w14:textId="77777777" w:rsidR="000234BB" w:rsidRDefault="000234BB" w:rsidP="00725808">
            <w:pPr>
              <w:pStyle w:val="SmallStandard"/>
            </w:pPr>
            <w:r w:rsidRPr="00491287">
              <w:t xml:space="preserve">References the Nets that are grouped by the NetGroup. </w:t>
            </w:r>
          </w:p>
        </w:tc>
      </w:tr>
    </w:tbl>
    <w:p w14:paraId="426F176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CA76163" w14:textId="77777777" w:rsidTr="00725808">
        <w:tc>
          <w:tcPr>
            <w:tcW w:w="2296" w:type="dxa"/>
            <w:gridSpan w:val="2"/>
          </w:tcPr>
          <w:p w14:paraId="3AE1C20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1DC764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1B3754B" w14:textId="77777777" w:rsidR="000234BB" w:rsidRDefault="000234BB" w:rsidP="00725808">
            <w:pPr>
              <w:jc w:val="center"/>
              <w:rPr>
                <w:b/>
                <w:sz w:val="16"/>
                <w:szCs w:val="16"/>
                <w:lang w:val="en-GB"/>
              </w:rPr>
            </w:pPr>
            <w:r>
              <w:rPr>
                <w:b/>
                <w:sz w:val="16"/>
                <w:szCs w:val="16"/>
                <w:lang w:val="en-GB"/>
              </w:rPr>
              <w:t>General</w:t>
            </w:r>
          </w:p>
        </w:tc>
      </w:tr>
      <w:tr w:rsidR="000234BB" w:rsidRPr="00720F6F" w14:paraId="26894E36" w14:textId="77777777" w:rsidTr="00725808">
        <w:tc>
          <w:tcPr>
            <w:tcW w:w="1588" w:type="dxa"/>
          </w:tcPr>
          <w:p w14:paraId="1C500B13" w14:textId="77777777" w:rsidR="000234BB" w:rsidRDefault="000234BB" w:rsidP="00725808">
            <w:pPr>
              <w:rPr>
                <w:b/>
                <w:sz w:val="16"/>
                <w:szCs w:val="16"/>
                <w:lang w:val="en-GB"/>
              </w:rPr>
            </w:pPr>
            <w:r>
              <w:rPr>
                <w:b/>
                <w:sz w:val="16"/>
                <w:szCs w:val="16"/>
                <w:lang w:val="en-GB"/>
              </w:rPr>
              <w:t>Type</w:t>
            </w:r>
          </w:p>
        </w:tc>
        <w:tc>
          <w:tcPr>
            <w:tcW w:w="708" w:type="dxa"/>
          </w:tcPr>
          <w:p w14:paraId="45C58A41" w14:textId="77777777" w:rsidR="000234BB" w:rsidRDefault="000234BB" w:rsidP="00725808">
            <w:pPr>
              <w:rPr>
                <w:b/>
                <w:sz w:val="16"/>
                <w:szCs w:val="16"/>
                <w:lang w:val="en-GB"/>
              </w:rPr>
            </w:pPr>
            <w:r>
              <w:rPr>
                <w:b/>
                <w:sz w:val="16"/>
                <w:szCs w:val="16"/>
                <w:lang w:val="en-GB"/>
              </w:rPr>
              <w:t>Mult</w:t>
            </w:r>
          </w:p>
        </w:tc>
        <w:tc>
          <w:tcPr>
            <w:tcW w:w="1560" w:type="dxa"/>
          </w:tcPr>
          <w:p w14:paraId="4655BBDA" w14:textId="77777777" w:rsidR="000234BB" w:rsidRDefault="000234BB" w:rsidP="00725808">
            <w:pPr>
              <w:rPr>
                <w:b/>
                <w:sz w:val="16"/>
                <w:szCs w:val="16"/>
                <w:lang w:val="en-GB"/>
              </w:rPr>
            </w:pPr>
            <w:r>
              <w:rPr>
                <w:b/>
                <w:sz w:val="16"/>
                <w:szCs w:val="16"/>
                <w:lang w:val="en-GB"/>
              </w:rPr>
              <w:t>Role</w:t>
            </w:r>
          </w:p>
        </w:tc>
        <w:tc>
          <w:tcPr>
            <w:tcW w:w="708" w:type="dxa"/>
          </w:tcPr>
          <w:p w14:paraId="621464AC" w14:textId="77777777" w:rsidR="000234BB" w:rsidRDefault="000234BB" w:rsidP="00725808">
            <w:pPr>
              <w:rPr>
                <w:b/>
                <w:sz w:val="16"/>
                <w:szCs w:val="16"/>
                <w:lang w:val="en-GB"/>
              </w:rPr>
            </w:pPr>
            <w:r>
              <w:rPr>
                <w:b/>
                <w:sz w:val="16"/>
                <w:szCs w:val="16"/>
                <w:lang w:val="en-GB"/>
              </w:rPr>
              <w:t>Mult</w:t>
            </w:r>
          </w:p>
        </w:tc>
        <w:tc>
          <w:tcPr>
            <w:tcW w:w="567" w:type="dxa"/>
          </w:tcPr>
          <w:p w14:paraId="4367097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2E2815A" w14:textId="77777777" w:rsidR="000234BB" w:rsidRPr="008359F5" w:rsidRDefault="000234BB" w:rsidP="00725808">
            <w:pPr>
              <w:rPr>
                <w:b/>
                <w:sz w:val="16"/>
                <w:szCs w:val="16"/>
                <w:lang w:val="en-GB"/>
              </w:rPr>
            </w:pPr>
            <w:r>
              <w:rPr>
                <w:b/>
                <w:sz w:val="16"/>
                <w:szCs w:val="16"/>
                <w:lang w:val="en-GB"/>
              </w:rPr>
              <w:t>Comment</w:t>
            </w:r>
          </w:p>
        </w:tc>
      </w:tr>
      <w:tr w:rsidR="000234BB" w:rsidRPr="00CC6307" w14:paraId="7805FEA3" w14:textId="77777777" w:rsidTr="00725808">
        <w:tc>
          <w:tcPr>
            <w:tcW w:w="1588" w:type="dxa"/>
          </w:tcPr>
          <w:p w14:paraId="7C8A3266" w14:textId="77777777" w:rsidR="000234BB" w:rsidRPr="00634625" w:rsidRDefault="000234BB" w:rsidP="00725808">
            <w:pPr>
              <w:pStyle w:val="SmallStandard"/>
            </w:pPr>
            <w:r>
              <w:t>NetSpecification</w:t>
            </w:r>
          </w:p>
        </w:tc>
        <w:tc>
          <w:tcPr>
            <w:tcW w:w="708" w:type="dxa"/>
          </w:tcPr>
          <w:p w14:paraId="5CBC6984" w14:textId="77777777" w:rsidR="000234BB" w:rsidRPr="00D331EF" w:rsidRDefault="000234BB" w:rsidP="00725808">
            <w:pPr>
              <w:pStyle w:val="SmallStandard"/>
            </w:pPr>
            <w:r w:rsidRPr="00D01517">
              <w:t>1</w:t>
            </w:r>
          </w:p>
        </w:tc>
        <w:tc>
          <w:tcPr>
            <w:tcW w:w="1560" w:type="dxa"/>
          </w:tcPr>
          <w:p w14:paraId="4328CD89" w14:textId="77777777" w:rsidR="000234BB" w:rsidRPr="00132C43" w:rsidRDefault="000234BB" w:rsidP="00725808">
            <w:pPr>
              <w:pStyle w:val="SmallStandard"/>
            </w:pPr>
            <w:r>
              <w:t>netGroup</w:t>
            </w:r>
          </w:p>
        </w:tc>
        <w:tc>
          <w:tcPr>
            <w:tcW w:w="708" w:type="dxa"/>
          </w:tcPr>
          <w:p w14:paraId="0F61DFC8" w14:textId="77777777" w:rsidR="000234BB" w:rsidRPr="00D331EF" w:rsidRDefault="000234BB" w:rsidP="00725808">
            <w:pPr>
              <w:pStyle w:val="SmallStandard"/>
            </w:pPr>
            <w:r w:rsidRPr="00D01517">
              <w:t>0..*</w:t>
            </w:r>
          </w:p>
        </w:tc>
        <w:tc>
          <w:tcPr>
            <w:tcW w:w="567" w:type="dxa"/>
          </w:tcPr>
          <w:p w14:paraId="38D2BB6C" w14:textId="77777777" w:rsidR="000234BB" w:rsidRDefault="000234BB" w:rsidP="00725808">
            <w:pPr>
              <w:pStyle w:val="SmallStandard"/>
            </w:pPr>
            <w:r>
              <w:t>Y</w:t>
            </w:r>
          </w:p>
        </w:tc>
        <w:tc>
          <w:tcPr>
            <w:tcW w:w="3969" w:type="dxa"/>
          </w:tcPr>
          <w:p w14:paraId="076CE7D1" w14:textId="77777777" w:rsidR="000234BB" w:rsidRDefault="000234BB" w:rsidP="00725808">
            <w:pPr>
              <w:pStyle w:val="SmallStandard"/>
            </w:pPr>
            <w:r w:rsidRPr="00491287">
              <w:t>Specifies the NetGroup defined in the NetSpecification.</w:t>
            </w:r>
          </w:p>
        </w:tc>
      </w:tr>
    </w:tbl>
    <w:p w14:paraId="1906988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4" w:name="_9c326256a9cb71c5c9c6ff64822e3330"/>
      <w:r>
        <w:rPr>
          <w:lang w:val="en-GB"/>
        </w:rPr>
        <w:t>NetSpecification</w:t>
      </w:r>
      <w:bookmarkEnd w:id="1494"/>
    </w:p>
    <w:p w14:paraId="2D15EFF9" w14:textId="77777777" w:rsidR="000234BB" w:rsidRDefault="000234BB" w:rsidP="000234BB">
      <w:r>
        <w:rPr>
          <w:sz w:val="18"/>
          <w:szCs w:val="18"/>
        </w:rPr>
        <w:t>Specification for the description of electrological nets.</w:t>
      </w:r>
    </w:p>
    <w:p w14:paraId="3DA3EC2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AA4CFA8" w14:textId="77777777" w:rsidTr="00725808">
        <w:tc>
          <w:tcPr>
            <w:tcW w:w="2013" w:type="dxa"/>
            <w:tcMar>
              <w:top w:w="28" w:type="dxa"/>
              <w:left w:w="28" w:type="dxa"/>
              <w:bottom w:w="28" w:type="dxa"/>
              <w:right w:w="28" w:type="dxa"/>
            </w:tcMar>
          </w:tcPr>
          <w:p w14:paraId="54A6DBE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04ED096" w14:textId="58B8866F"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7D90A15E" w14:textId="77777777" w:rsidTr="00725808">
        <w:tc>
          <w:tcPr>
            <w:tcW w:w="2013" w:type="dxa"/>
            <w:tcMar>
              <w:top w:w="28" w:type="dxa"/>
              <w:left w:w="28" w:type="dxa"/>
              <w:bottom w:w="28" w:type="dxa"/>
              <w:right w:w="28" w:type="dxa"/>
            </w:tcMar>
          </w:tcPr>
          <w:p w14:paraId="6FBF063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5F6ACB" w14:textId="77777777" w:rsidR="000234BB" w:rsidRDefault="000234BB" w:rsidP="00725808"/>
        </w:tc>
      </w:tr>
      <w:tr w:rsidR="000234BB" w:rsidRPr="008359F5" w14:paraId="5C888A1E" w14:textId="77777777" w:rsidTr="00725808">
        <w:tc>
          <w:tcPr>
            <w:tcW w:w="2013" w:type="dxa"/>
            <w:tcMar>
              <w:top w:w="28" w:type="dxa"/>
              <w:left w:w="28" w:type="dxa"/>
              <w:bottom w:w="28" w:type="dxa"/>
              <w:right w:w="28" w:type="dxa"/>
            </w:tcMar>
          </w:tcPr>
          <w:p w14:paraId="308B991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7E0B68" w14:textId="77777777" w:rsidR="000234BB" w:rsidRPr="000437C1" w:rsidRDefault="000234BB" w:rsidP="00725808">
            <w:pPr>
              <w:pStyle w:val="SmallStandard"/>
            </w:pPr>
            <w:r>
              <w:t>false</w:t>
            </w:r>
          </w:p>
        </w:tc>
      </w:tr>
    </w:tbl>
    <w:p w14:paraId="7D278C1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C646F54" w14:textId="77777777" w:rsidTr="00725808">
        <w:tc>
          <w:tcPr>
            <w:tcW w:w="3856" w:type="dxa"/>
            <w:gridSpan w:val="3"/>
          </w:tcPr>
          <w:p w14:paraId="71375853" w14:textId="77777777" w:rsidR="000234BB" w:rsidRDefault="000234BB" w:rsidP="00725808">
            <w:pPr>
              <w:jc w:val="center"/>
              <w:rPr>
                <w:b/>
                <w:sz w:val="16"/>
                <w:szCs w:val="16"/>
                <w:lang w:val="en-GB"/>
              </w:rPr>
            </w:pPr>
            <w:r>
              <w:rPr>
                <w:b/>
                <w:sz w:val="16"/>
                <w:szCs w:val="16"/>
                <w:lang w:val="en-GB"/>
              </w:rPr>
              <w:t>Other End</w:t>
            </w:r>
          </w:p>
        </w:tc>
        <w:tc>
          <w:tcPr>
            <w:tcW w:w="708" w:type="dxa"/>
          </w:tcPr>
          <w:p w14:paraId="73446B0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2CBB827" w14:textId="77777777" w:rsidR="000234BB" w:rsidRDefault="000234BB" w:rsidP="00725808">
            <w:pPr>
              <w:jc w:val="center"/>
              <w:rPr>
                <w:b/>
                <w:sz w:val="16"/>
                <w:szCs w:val="16"/>
                <w:lang w:val="en-GB"/>
              </w:rPr>
            </w:pPr>
            <w:r>
              <w:rPr>
                <w:b/>
                <w:sz w:val="16"/>
                <w:szCs w:val="16"/>
                <w:lang w:val="en-GB"/>
              </w:rPr>
              <w:t>General</w:t>
            </w:r>
          </w:p>
        </w:tc>
      </w:tr>
      <w:tr w:rsidR="000234BB" w:rsidRPr="00720F6F" w14:paraId="16C62AC3" w14:textId="77777777" w:rsidTr="00725808">
        <w:tc>
          <w:tcPr>
            <w:tcW w:w="1573" w:type="dxa"/>
          </w:tcPr>
          <w:p w14:paraId="340FEE71" w14:textId="77777777" w:rsidR="000234BB" w:rsidRDefault="000234BB" w:rsidP="00725808">
            <w:pPr>
              <w:rPr>
                <w:b/>
                <w:sz w:val="16"/>
                <w:szCs w:val="16"/>
                <w:lang w:val="en-GB"/>
              </w:rPr>
            </w:pPr>
            <w:r>
              <w:rPr>
                <w:b/>
                <w:sz w:val="16"/>
                <w:szCs w:val="16"/>
                <w:lang w:val="en-GB"/>
              </w:rPr>
              <w:t>Type</w:t>
            </w:r>
          </w:p>
        </w:tc>
        <w:tc>
          <w:tcPr>
            <w:tcW w:w="1574" w:type="dxa"/>
          </w:tcPr>
          <w:p w14:paraId="623B2184" w14:textId="77777777" w:rsidR="000234BB" w:rsidRDefault="000234BB" w:rsidP="00725808">
            <w:pPr>
              <w:rPr>
                <w:b/>
                <w:sz w:val="16"/>
                <w:szCs w:val="16"/>
                <w:lang w:val="en-GB"/>
              </w:rPr>
            </w:pPr>
            <w:r>
              <w:rPr>
                <w:b/>
                <w:sz w:val="16"/>
                <w:szCs w:val="16"/>
                <w:lang w:val="en-GB"/>
              </w:rPr>
              <w:t>Role</w:t>
            </w:r>
          </w:p>
        </w:tc>
        <w:tc>
          <w:tcPr>
            <w:tcW w:w="708" w:type="dxa"/>
          </w:tcPr>
          <w:p w14:paraId="1181B533" w14:textId="77777777" w:rsidR="000234BB" w:rsidRDefault="000234BB" w:rsidP="00725808">
            <w:pPr>
              <w:rPr>
                <w:b/>
                <w:sz w:val="16"/>
                <w:szCs w:val="16"/>
                <w:lang w:val="en-GB"/>
              </w:rPr>
            </w:pPr>
            <w:r>
              <w:rPr>
                <w:b/>
                <w:sz w:val="16"/>
                <w:szCs w:val="16"/>
                <w:lang w:val="en-GB"/>
              </w:rPr>
              <w:t>Mult</w:t>
            </w:r>
          </w:p>
        </w:tc>
        <w:tc>
          <w:tcPr>
            <w:tcW w:w="709" w:type="dxa"/>
          </w:tcPr>
          <w:p w14:paraId="38111CC0" w14:textId="77777777" w:rsidR="000234BB" w:rsidRDefault="000234BB" w:rsidP="00725808">
            <w:pPr>
              <w:rPr>
                <w:b/>
                <w:sz w:val="16"/>
                <w:szCs w:val="16"/>
                <w:lang w:val="en-GB"/>
              </w:rPr>
            </w:pPr>
            <w:r>
              <w:rPr>
                <w:b/>
                <w:sz w:val="16"/>
                <w:szCs w:val="16"/>
                <w:lang w:val="en-GB"/>
              </w:rPr>
              <w:t>Mult</w:t>
            </w:r>
          </w:p>
        </w:tc>
        <w:tc>
          <w:tcPr>
            <w:tcW w:w="567" w:type="dxa"/>
          </w:tcPr>
          <w:p w14:paraId="0388C69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1369A32" w14:textId="77777777" w:rsidR="000234BB" w:rsidRPr="008359F5" w:rsidRDefault="000234BB" w:rsidP="00725808">
            <w:pPr>
              <w:rPr>
                <w:b/>
                <w:sz w:val="16"/>
                <w:szCs w:val="16"/>
                <w:lang w:val="en-GB"/>
              </w:rPr>
            </w:pPr>
            <w:r>
              <w:rPr>
                <w:b/>
                <w:sz w:val="16"/>
                <w:szCs w:val="16"/>
                <w:lang w:val="en-GB"/>
              </w:rPr>
              <w:t>Comment</w:t>
            </w:r>
          </w:p>
        </w:tc>
      </w:tr>
      <w:tr w:rsidR="000234BB" w:rsidRPr="00CC6307" w14:paraId="4E01E18E" w14:textId="77777777" w:rsidTr="00725808">
        <w:tc>
          <w:tcPr>
            <w:tcW w:w="1573" w:type="dxa"/>
          </w:tcPr>
          <w:p w14:paraId="4B632FF7" w14:textId="77777777" w:rsidR="000234BB" w:rsidRPr="00634625" w:rsidRDefault="000234BB" w:rsidP="00725808">
            <w:pPr>
              <w:pStyle w:val="SmallStandard"/>
            </w:pPr>
            <w:r>
              <w:t>NetGroup</w:t>
            </w:r>
          </w:p>
        </w:tc>
        <w:tc>
          <w:tcPr>
            <w:tcW w:w="1574" w:type="dxa"/>
          </w:tcPr>
          <w:p w14:paraId="3733E841" w14:textId="77777777" w:rsidR="000234BB" w:rsidRPr="00132C43" w:rsidRDefault="000234BB" w:rsidP="00725808">
            <w:pPr>
              <w:pStyle w:val="SmallStandard"/>
            </w:pPr>
            <w:r>
              <w:t>netGroup</w:t>
            </w:r>
          </w:p>
        </w:tc>
        <w:tc>
          <w:tcPr>
            <w:tcW w:w="708" w:type="dxa"/>
          </w:tcPr>
          <w:p w14:paraId="5D61D111" w14:textId="77777777" w:rsidR="000234BB" w:rsidRPr="00D331EF" w:rsidRDefault="000234BB" w:rsidP="00725808">
            <w:pPr>
              <w:pStyle w:val="SmallStandard"/>
            </w:pPr>
            <w:r w:rsidRPr="00574783">
              <w:t>0..*</w:t>
            </w:r>
          </w:p>
        </w:tc>
        <w:tc>
          <w:tcPr>
            <w:tcW w:w="709" w:type="dxa"/>
          </w:tcPr>
          <w:p w14:paraId="0C9E4FA6" w14:textId="77777777" w:rsidR="000234BB" w:rsidRPr="00D331EF" w:rsidRDefault="000234BB" w:rsidP="00725808">
            <w:pPr>
              <w:pStyle w:val="SmallStandard"/>
            </w:pPr>
            <w:r w:rsidRPr="00207506">
              <w:t>1</w:t>
            </w:r>
          </w:p>
        </w:tc>
        <w:tc>
          <w:tcPr>
            <w:tcW w:w="567" w:type="dxa"/>
          </w:tcPr>
          <w:p w14:paraId="306237F2" w14:textId="77777777" w:rsidR="000234BB" w:rsidRDefault="000234BB" w:rsidP="00725808">
            <w:pPr>
              <w:pStyle w:val="SmallStandard"/>
            </w:pPr>
            <w:r>
              <w:t>Y</w:t>
            </w:r>
          </w:p>
        </w:tc>
        <w:tc>
          <w:tcPr>
            <w:tcW w:w="3969" w:type="dxa"/>
          </w:tcPr>
          <w:p w14:paraId="430911EF" w14:textId="77777777" w:rsidR="000234BB" w:rsidRDefault="000234BB" w:rsidP="00725808">
            <w:pPr>
              <w:pStyle w:val="SmallStandard"/>
            </w:pPr>
            <w:r w:rsidRPr="00491287">
              <w:t>Specifies the NetGroup defined in the NetSpecification.</w:t>
            </w:r>
          </w:p>
        </w:tc>
      </w:tr>
      <w:tr w:rsidR="000234BB" w:rsidRPr="00CC6307" w14:paraId="14B97E34" w14:textId="77777777" w:rsidTr="00725808">
        <w:tc>
          <w:tcPr>
            <w:tcW w:w="1573" w:type="dxa"/>
          </w:tcPr>
          <w:p w14:paraId="3936D55C" w14:textId="77777777" w:rsidR="000234BB" w:rsidRPr="00634625" w:rsidRDefault="000234BB" w:rsidP="00725808">
            <w:pPr>
              <w:pStyle w:val="SmallStandard"/>
            </w:pPr>
            <w:r>
              <w:t>NetworkNode</w:t>
            </w:r>
          </w:p>
        </w:tc>
        <w:tc>
          <w:tcPr>
            <w:tcW w:w="1574" w:type="dxa"/>
          </w:tcPr>
          <w:p w14:paraId="07A3FCEC" w14:textId="77777777" w:rsidR="000234BB" w:rsidRPr="00132C43" w:rsidRDefault="000234BB" w:rsidP="00725808">
            <w:pPr>
              <w:pStyle w:val="SmallStandard"/>
            </w:pPr>
            <w:r>
              <w:t>networkNode</w:t>
            </w:r>
          </w:p>
        </w:tc>
        <w:tc>
          <w:tcPr>
            <w:tcW w:w="708" w:type="dxa"/>
          </w:tcPr>
          <w:p w14:paraId="392A9CB0" w14:textId="77777777" w:rsidR="000234BB" w:rsidRPr="00D331EF" w:rsidRDefault="000234BB" w:rsidP="00725808">
            <w:pPr>
              <w:pStyle w:val="SmallStandard"/>
            </w:pPr>
            <w:r w:rsidRPr="00574783">
              <w:t>0..*</w:t>
            </w:r>
          </w:p>
        </w:tc>
        <w:tc>
          <w:tcPr>
            <w:tcW w:w="709" w:type="dxa"/>
          </w:tcPr>
          <w:p w14:paraId="32C9D332" w14:textId="77777777" w:rsidR="000234BB" w:rsidRPr="00D331EF" w:rsidRDefault="000234BB" w:rsidP="00725808">
            <w:pPr>
              <w:pStyle w:val="SmallStandard"/>
            </w:pPr>
            <w:r w:rsidRPr="00207506">
              <w:t>1</w:t>
            </w:r>
          </w:p>
        </w:tc>
        <w:tc>
          <w:tcPr>
            <w:tcW w:w="567" w:type="dxa"/>
          </w:tcPr>
          <w:p w14:paraId="03B7F50B" w14:textId="77777777" w:rsidR="000234BB" w:rsidRDefault="000234BB" w:rsidP="00725808">
            <w:pPr>
              <w:pStyle w:val="SmallStandard"/>
            </w:pPr>
            <w:r>
              <w:t>Y</w:t>
            </w:r>
          </w:p>
        </w:tc>
        <w:tc>
          <w:tcPr>
            <w:tcW w:w="3969" w:type="dxa"/>
          </w:tcPr>
          <w:p w14:paraId="43404C3C" w14:textId="77777777" w:rsidR="000234BB" w:rsidRDefault="000234BB" w:rsidP="00725808">
            <w:pPr>
              <w:jc w:val="left"/>
            </w:pPr>
            <w:r>
              <w:rPr>
                <w:sz w:val="16"/>
                <w:szCs w:val="16"/>
              </w:rPr>
              <w:t>Specifies the NetworkNodes defined in the NetSpecification.</w:t>
            </w:r>
          </w:p>
        </w:tc>
      </w:tr>
      <w:tr w:rsidR="000234BB" w:rsidRPr="00CC6307" w14:paraId="0BF834F0" w14:textId="77777777" w:rsidTr="00725808">
        <w:tc>
          <w:tcPr>
            <w:tcW w:w="1573" w:type="dxa"/>
          </w:tcPr>
          <w:p w14:paraId="2B2B53A7" w14:textId="77777777" w:rsidR="000234BB" w:rsidRPr="00634625" w:rsidRDefault="000234BB" w:rsidP="00725808">
            <w:pPr>
              <w:pStyle w:val="SmallStandard"/>
            </w:pPr>
            <w:r>
              <w:t>NetType</w:t>
            </w:r>
          </w:p>
        </w:tc>
        <w:tc>
          <w:tcPr>
            <w:tcW w:w="1574" w:type="dxa"/>
          </w:tcPr>
          <w:p w14:paraId="38350170" w14:textId="77777777" w:rsidR="000234BB" w:rsidRPr="00132C43" w:rsidRDefault="000234BB" w:rsidP="00725808">
            <w:pPr>
              <w:pStyle w:val="SmallStandard"/>
            </w:pPr>
            <w:r>
              <w:t>netType</w:t>
            </w:r>
          </w:p>
        </w:tc>
        <w:tc>
          <w:tcPr>
            <w:tcW w:w="708" w:type="dxa"/>
          </w:tcPr>
          <w:p w14:paraId="6485025F" w14:textId="77777777" w:rsidR="000234BB" w:rsidRPr="00D331EF" w:rsidRDefault="000234BB" w:rsidP="00725808">
            <w:pPr>
              <w:pStyle w:val="SmallStandard"/>
            </w:pPr>
            <w:r w:rsidRPr="00574783">
              <w:t>0..*</w:t>
            </w:r>
          </w:p>
        </w:tc>
        <w:tc>
          <w:tcPr>
            <w:tcW w:w="709" w:type="dxa"/>
          </w:tcPr>
          <w:p w14:paraId="5DB8EACD" w14:textId="77777777" w:rsidR="000234BB" w:rsidRPr="00D331EF" w:rsidRDefault="000234BB" w:rsidP="00725808">
            <w:pPr>
              <w:pStyle w:val="SmallStandard"/>
            </w:pPr>
            <w:r w:rsidRPr="00207506">
              <w:t>1</w:t>
            </w:r>
          </w:p>
        </w:tc>
        <w:tc>
          <w:tcPr>
            <w:tcW w:w="567" w:type="dxa"/>
          </w:tcPr>
          <w:p w14:paraId="1A1490B8" w14:textId="77777777" w:rsidR="000234BB" w:rsidRDefault="000234BB" w:rsidP="00725808">
            <w:pPr>
              <w:pStyle w:val="SmallStandard"/>
            </w:pPr>
            <w:r>
              <w:t>Y</w:t>
            </w:r>
          </w:p>
        </w:tc>
        <w:tc>
          <w:tcPr>
            <w:tcW w:w="3969" w:type="dxa"/>
          </w:tcPr>
          <w:p w14:paraId="220098F2" w14:textId="77777777" w:rsidR="000234BB" w:rsidRDefault="000234BB" w:rsidP="00725808"/>
        </w:tc>
      </w:tr>
      <w:tr w:rsidR="000234BB" w:rsidRPr="00CC6307" w14:paraId="5473E8EB" w14:textId="77777777" w:rsidTr="00725808">
        <w:tc>
          <w:tcPr>
            <w:tcW w:w="1573" w:type="dxa"/>
          </w:tcPr>
          <w:p w14:paraId="4C13976E" w14:textId="77777777" w:rsidR="000234BB" w:rsidRPr="00634625" w:rsidRDefault="000234BB" w:rsidP="00725808">
            <w:pPr>
              <w:pStyle w:val="SmallStandard"/>
            </w:pPr>
            <w:r>
              <w:t>Net</w:t>
            </w:r>
          </w:p>
        </w:tc>
        <w:tc>
          <w:tcPr>
            <w:tcW w:w="1574" w:type="dxa"/>
          </w:tcPr>
          <w:p w14:paraId="26A5324D" w14:textId="77777777" w:rsidR="000234BB" w:rsidRPr="00132C43" w:rsidRDefault="000234BB" w:rsidP="00725808">
            <w:pPr>
              <w:pStyle w:val="SmallStandard"/>
            </w:pPr>
            <w:r>
              <w:t>net</w:t>
            </w:r>
          </w:p>
        </w:tc>
        <w:tc>
          <w:tcPr>
            <w:tcW w:w="708" w:type="dxa"/>
          </w:tcPr>
          <w:p w14:paraId="2A87778F" w14:textId="77777777" w:rsidR="000234BB" w:rsidRPr="00D331EF" w:rsidRDefault="000234BB" w:rsidP="00725808">
            <w:pPr>
              <w:pStyle w:val="SmallStandard"/>
            </w:pPr>
            <w:r w:rsidRPr="00574783">
              <w:t>0..*</w:t>
            </w:r>
          </w:p>
        </w:tc>
        <w:tc>
          <w:tcPr>
            <w:tcW w:w="709" w:type="dxa"/>
          </w:tcPr>
          <w:p w14:paraId="2A027CA5" w14:textId="77777777" w:rsidR="000234BB" w:rsidRPr="00D331EF" w:rsidRDefault="000234BB" w:rsidP="00725808">
            <w:pPr>
              <w:pStyle w:val="SmallStandard"/>
            </w:pPr>
            <w:r w:rsidRPr="00207506">
              <w:t>1</w:t>
            </w:r>
          </w:p>
        </w:tc>
        <w:tc>
          <w:tcPr>
            <w:tcW w:w="567" w:type="dxa"/>
          </w:tcPr>
          <w:p w14:paraId="3C749BA9" w14:textId="77777777" w:rsidR="000234BB" w:rsidRDefault="000234BB" w:rsidP="00725808">
            <w:pPr>
              <w:pStyle w:val="SmallStandard"/>
            </w:pPr>
            <w:r>
              <w:t>Y</w:t>
            </w:r>
          </w:p>
        </w:tc>
        <w:tc>
          <w:tcPr>
            <w:tcW w:w="3969" w:type="dxa"/>
          </w:tcPr>
          <w:p w14:paraId="60847470" w14:textId="77777777" w:rsidR="000234BB" w:rsidRDefault="000234BB" w:rsidP="00725808">
            <w:pPr>
              <w:pStyle w:val="SmallStandard"/>
            </w:pPr>
            <w:r w:rsidRPr="00491287">
              <w:t>Specifies the Nets defined in the NetSpecification.</w:t>
            </w:r>
          </w:p>
        </w:tc>
      </w:tr>
    </w:tbl>
    <w:p w14:paraId="7DBB5F5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5" w:name="_fe7c2dba56a4645aefe0a1b3d5414e97"/>
      <w:r>
        <w:rPr>
          <w:lang w:val="en-GB"/>
        </w:rPr>
        <w:t>NetType</w:t>
      </w:r>
      <w:bookmarkEnd w:id="1495"/>
    </w:p>
    <w:p w14:paraId="1845F3B0" w14:textId="77777777" w:rsidR="000234BB" w:rsidRDefault="000234BB" w:rsidP="000234BB">
      <w:r>
        <w:rPr>
          <w:sz w:val="18"/>
          <w:szCs w:val="18"/>
        </w:rPr>
        <w:t xml:space="preserve">A </w:t>
      </w:r>
      <w:r>
        <w:rPr>
          <w:i/>
          <w:iCs/>
          <w:sz w:val="18"/>
          <w:szCs w:val="18"/>
        </w:rPr>
        <w:t>NetType</w:t>
      </w:r>
      <w:r>
        <w:rPr>
          <w:sz w:val="18"/>
          <w:szCs w:val="18"/>
        </w:rPr>
        <w:t xml:space="preserve"> defines the different types of Nets used in the </w:t>
      </w:r>
      <w:r>
        <w:rPr>
          <w:i/>
          <w:iCs/>
          <w:sz w:val="18"/>
          <w:szCs w:val="18"/>
        </w:rPr>
        <w:t>NetSpecification</w:t>
      </w:r>
      <w:r>
        <w:rPr>
          <w:sz w:val="18"/>
          <w:szCs w:val="18"/>
        </w:rPr>
        <w:t xml:space="preserve">. The level of detail of the </w:t>
      </w:r>
      <w:r>
        <w:rPr>
          <w:i/>
          <w:iCs/>
          <w:sz w:val="18"/>
          <w:szCs w:val="18"/>
        </w:rPr>
        <w:t>NetTypes</w:t>
      </w:r>
      <w:r>
        <w:rPr>
          <w:sz w:val="18"/>
          <w:szCs w:val="18"/>
        </w:rPr>
        <w:t xml:space="preserve"> for the can be process dependent.</w:t>
      </w:r>
    </w:p>
    <w:p w14:paraId="4EA2614E" w14:textId="77777777" w:rsidR="000234BB" w:rsidRDefault="000234BB" w:rsidP="000234BB">
      <w:r>
        <w:rPr>
          <w:sz w:val="18"/>
          <w:szCs w:val="18"/>
        </w:rPr>
        <w:t>A NetType could be just used to differentiate between conventional (analogue) communication and bus communication (digital), it can also already define the different types of digital communication (e.g. CAN, MOST, Ethernet).</w:t>
      </w:r>
    </w:p>
    <w:p w14:paraId="467BDA4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4E2B2E" w14:textId="77777777" w:rsidTr="00725808">
        <w:tc>
          <w:tcPr>
            <w:tcW w:w="2013" w:type="dxa"/>
            <w:tcMar>
              <w:top w:w="28" w:type="dxa"/>
              <w:left w:w="28" w:type="dxa"/>
              <w:bottom w:w="28" w:type="dxa"/>
              <w:right w:w="28" w:type="dxa"/>
            </w:tcMar>
          </w:tcPr>
          <w:p w14:paraId="1871DA0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2C6A253" w14:textId="77777777" w:rsidR="000234BB" w:rsidRDefault="000234BB" w:rsidP="00725808"/>
        </w:tc>
      </w:tr>
      <w:tr w:rsidR="000234BB" w:rsidRPr="008359F5" w14:paraId="0FD032C5" w14:textId="77777777" w:rsidTr="00725808">
        <w:tc>
          <w:tcPr>
            <w:tcW w:w="2013" w:type="dxa"/>
            <w:tcMar>
              <w:top w:w="28" w:type="dxa"/>
              <w:left w:w="28" w:type="dxa"/>
              <w:bottom w:w="28" w:type="dxa"/>
              <w:right w:w="28" w:type="dxa"/>
            </w:tcMar>
          </w:tcPr>
          <w:p w14:paraId="46DB8C8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AB0AF4" w14:textId="77777777" w:rsidR="000234BB" w:rsidRDefault="000234BB" w:rsidP="00725808"/>
        </w:tc>
      </w:tr>
      <w:tr w:rsidR="000234BB" w:rsidRPr="008359F5" w14:paraId="2E3F7D66" w14:textId="77777777" w:rsidTr="00725808">
        <w:tc>
          <w:tcPr>
            <w:tcW w:w="2013" w:type="dxa"/>
            <w:tcMar>
              <w:top w:w="28" w:type="dxa"/>
              <w:left w:w="28" w:type="dxa"/>
              <w:bottom w:w="28" w:type="dxa"/>
              <w:right w:w="28" w:type="dxa"/>
            </w:tcMar>
          </w:tcPr>
          <w:p w14:paraId="41387A6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EBD4652" w14:textId="77777777" w:rsidR="000234BB" w:rsidRPr="000437C1" w:rsidRDefault="000234BB" w:rsidP="00725808">
            <w:pPr>
              <w:pStyle w:val="SmallStandard"/>
            </w:pPr>
            <w:r>
              <w:t>false</w:t>
            </w:r>
          </w:p>
        </w:tc>
      </w:tr>
    </w:tbl>
    <w:p w14:paraId="54BA821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B1D75A1" w14:textId="77777777" w:rsidTr="00725808">
        <w:tc>
          <w:tcPr>
            <w:tcW w:w="2013" w:type="dxa"/>
            <w:tcMar>
              <w:top w:w="28" w:type="dxa"/>
              <w:left w:w="28" w:type="dxa"/>
              <w:bottom w:w="28" w:type="dxa"/>
              <w:right w:w="28" w:type="dxa"/>
            </w:tcMar>
          </w:tcPr>
          <w:p w14:paraId="121D12C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067450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4CED48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DBB725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32FA264" w14:textId="77777777" w:rsidTr="00725808">
        <w:tc>
          <w:tcPr>
            <w:tcW w:w="2013" w:type="dxa"/>
            <w:tcMar>
              <w:top w:w="28" w:type="dxa"/>
              <w:left w:w="28" w:type="dxa"/>
              <w:bottom w:w="28" w:type="dxa"/>
              <w:right w:w="28" w:type="dxa"/>
            </w:tcMar>
          </w:tcPr>
          <w:p w14:paraId="34369C99"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2E225DD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776ED26" w14:textId="77777777" w:rsidR="000234BB" w:rsidRDefault="000234BB" w:rsidP="00725808"/>
        </w:tc>
        <w:tc>
          <w:tcPr>
            <w:tcW w:w="4819" w:type="dxa"/>
            <w:tcMar>
              <w:top w:w="28" w:type="dxa"/>
              <w:left w:w="28" w:type="dxa"/>
              <w:bottom w:w="28" w:type="dxa"/>
              <w:right w:w="28" w:type="dxa"/>
            </w:tcMar>
          </w:tcPr>
          <w:p w14:paraId="2874C829" w14:textId="77777777" w:rsidR="000234BB" w:rsidRDefault="000234BB" w:rsidP="00725808">
            <w:pPr>
              <w:jc w:val="left"/>
            </w:pPr>
            <w:r>
              <w:rPr>
                <w:sz w:val="16"/>
                <w:szCs w:val="16"/>
              </w:rPr>
              <w:t>Specifies a unique identification of the NetType. The identification is guaranteed to be unique within the NetSpecification.</w:t>
            </w:r>
          </w:p>
        </w:tc>
      </w:tr>
      <w:tr w:rsidR="000234BB" w:rsidRPr="006675E2" w14:paraId="05CEA25F" w14:textId="77777777" w:rsidTr="00725808">
        <w:tc>
          <w:tcPr>
            <w:tcW w:w="2013" w:type="dxa"/>
            <w:tcMar>
              <w:top w:w="28" w:type="dxa"/>
              <w:left w:w="28" w:type="dxa"/>
              <w:bottom w:w="28" w:type="dxa"/>
              <w:right w:w="28" w:type="dxa"/>
            </w:tcMar>
          </w:tcPr>
          <w:p w14:paraId="75759377"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3AA744D3"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3E083196"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B6326A6" w14:textId="77777777" w:rsidR="000234BB" w:rsidRDefault="000234BB" w:rsidP="00725808">
            <w:pPr>
              <w:jc w:val="left"/>
            </w:pPr>
            <w:r>
              <w:rPr>
                <w:sz w:val="16"/>
                <w:szCs w:val="16"/>
              </w:rPr>
              <w:t xml:space="preserve">Room for additional, human readable information about the </w:t>
            </w:r>
            <w:r>
              <w:rPr>
                <w:i/>
                <w:iCs/>
                <w:sz w:val="16"/>
                <w:szCs w:val="16"/>
              </w:rPr>
              <w:t>NetType</w:t>
            </w:r>
            <w:r>
              <w:rPr>
                <w:sz w:val="16"/>
                <w:szCs w:val="16"/>
              </w:rPr>
              <w:t>.</w:t>
            </w:r>
          </w:p>
        </w:tc>
      </w:tr>
      <w:tr w:rsidR="000234BB" w:rsidRPr="006675E2" w14:paraId="53866441" w14:textId="77777777" w:rsidTr="00725808">
        <w:tc>
          <w:tcPr>
            <w:tcW w:w="2013" w:type="dxa"/>
            <w:tcMar>
              <w:top w:w="28" w:type="dxa"/>
              <w:left w:w="28" w:type="dxa"/>
              <w:bottom w:w="28" w:type="dxa"/>
              <w:right w:w="28" w:type="dxa"/>
            </w:tcMar>
          </w:tcPr>
          <w:p w14:paraId="6337D7D9" w14:textId="77777777" w:rsidR="000234BB" w:rsidRPr="00620BBE" w:rsidRDefault="000234BB" w:rsidP="00725808">
            <w:pPr>
              <w:pStyle w:val="SmallStandard"/>
            </w:pPr>
            <w:r w:rsidRPr="00620BBE">
              <w:t>signalType</w:t>
            </w:r>
          </w:p>
        </w:tc>
        <w:tc>
          <w:tcPr>
            <w:tcW w:w="1559" w:type="dxa"/>
            <w:tcMar>
              <w:top w:w="28" w:type="dxa"/>
              <w:left w:w="28" w:type="dxa"/>
              <w:bottom w:w="28" w:type="dxa"/>
              <w:right w:w="28" w:type="dxa"/>
            </w:tcMar>
          </w:tcPr>
          <w:p w14:paraId="706088A7" w14:textId="77777777" w:rsidR="000234BB" w:rsidRPr="008359F5" w:rsidRDefault="000234BB" w:rsidP="00725808">
            <w:pPr>
              <w:pStyle w:val="SmallStandard"/>
            </w:pPr>
            <w:r w:rsidRPr="00D21799">
              <w:t>SignalType</w:t>
            </w:r>
          </w:p>
        </w:tc>
        <w:tc>
          <w:tcPr>
            <w:tcW w:w="709" w:type="dxa"/>
            <w:tcMar>
              <w:top w:w="28" w:type="dxa"/>
              <w:left w:w="28" w:type="dxa"/>
              <w:bottom w:w="28" w:type="dxa"/>
              <w:right w:w="28" w:type="dxa"/>
            </w:tcMar>
          </w:tcPr>
          <w:p w14:paraId="4267734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5BECB35" w14:textId="77777777" w:rsidR="000234BB" w:rsidRDefault="000234BB" w:rsidP="00725808"/>
        </w:tc>
      </w:tr>
      <w:tr w:rsidR="000234BB" w:rsidRPr="006675E2" w14:paraId="20E97179" w14:textId="77777777" w:rsidTr="00725808">
        <w:tc>
          <w:tcPr>
            <w:tcW w:w="2013" w:type="dxa"/>
            <w:tcMar>
              <w:top w:w="28" w:type="dxa"/>
              <w:left w:w="28" w:type="dxa"/>
              <w:bottom w:w="28" w:type="dxa"/>
              <w:right w:w="28" w:type="dxa"/>
            </w:tcMar>
          </w:tcPr>
          <w:p w14:paraId="65C0EDB3" w14:textId="77777777" w:rsidR="000234BB" w:rsidRPr="00620BBE" w:rsidRDefault="000234BB" w:rsidP="00725808">
            <w:pPr>
              <w:pStyle w:val="SmallStandard"/>
            </w:pPr>
            <w:r w:rsidRPr="00620BBE">
              <w:t>signalSubType</w:t>
            </w:r>
          </w:p>
        </w:tc>
        <w:tc>
          <w:tcPr>
            <w:tcW w:w="1559" w:type="dxa"/>
            <w:tcMar>
              <w:top w:w="28" w:type="dxa"/>
              <w:left w:w="28" w:type="dxa"/>
              <w:bottom w:w="28" w:type="dxa"/>
              <w:right w:w="28" w:type="dxa"/>
            </w:tcMar>
          </w:tcPr>
          <w:p w14:paraId="356BCEEF" w14:textId="77777777" w:rsidR="000234BB" w:rsidRPr="008359F5" w:rsidRDefault="000234BB" w:rsidP="00725808">
            <w:pPr>
              <w:pStyle w:val="SmallStandard"/>
            </w:pPr>
            <w:r w:rsidRPr="00D21799">
              <w:t>SignalSubType</w:t>
            </w:r>
          </w:p>
        </w:tc>
        <w:tc>
          <w:tcPr>
            <w:tcW w:w="709" w:type="dxa"/>
            <w:tcMar>
              <w:top w:w="28" w:type="dxa"/>
              <w:left w:w="28" w:type="dxa"/>
              <w:bottom w:w="28" w:type="dxa"/>
              <w:right w:w="28" w:type="dxa"/>
            </w:tcMar>
          </w:tcPr>
          <w:p w14:paraId="03EE77A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E71DAF2" w14:textId="77777777" w:rsidR="000234BB" w:rsidRDefault="000234BB" w:rsidP="00725808"/>
        </w:tc>
      </w:tr>
      <w:tr w:rsidR="000234BB" w:rsidRPr="006675E2" w14:paraId="2C7CF9F3" w14:textId="77777777" w:rsidTr="00725808">
        <w:tc>
          <w:tcPr>
            <w:tcW w:w="2013" w:type="dxa"/>
            <w:tcMar>
              <w:top w:w="28" w:type="dxa"/>
              <w:left w:w="28" w:type="dxa"/>
              <w:bottom w:w="28" w:type="dxa"/>
              <w:right w:w="28" w:type="dxa"/>
            </w:tcMar>
          </w:tcPr>
          <w:p w14:paraId="36B2F6AA" w14:textId="77777777" w:rsidR="000234BB" w:rsidRPr="00620BBE" w:rsidRDefault="000234BB" w:rsidP="00725808">
            <w:pPr>
              <w:pStyle w:val="SmallStandard"/>
            </w:pPr>
            <w:r w:rsidRPr="00620BBE">
              <w:t>signalInformationType</w:t>
            </w:r>
          </w:p>
        </w:tc>
        <w:tc>
          <w:tcPr>
            <w:tcW w:w="1559" w:type="dxa"/>
            <w:tcMar>
              <w:top w:w="28" w:type="dxa"/>
              <w:left w:w="28" w:type="dxa"/>
              <w:bottom w:w="28" w:type="dxa"/>
              <w:right w:w="28" w:type="dxa"/>
            </w:tcMar>
          </w:tcPr>
          <w:p w14:paraId="0AADAB15" w14:textId="77777777" w:rsidR="000234BB" w:rsidRPr="008359F5" w:rsidRDefault="000234BB" w:rsidP="00725808">
            <w:pPr>
              <w:pStyle w:val="SmallStandard"/>
            </w:pPr>
            <w:r w:rsidRPr="00D21799">
              <w:t>SignalInformationType</w:t>
            </w:r>
          </w:p>
        </w:tc>
        <w:tc>
          <w:tcPr>
            <w:tcW w:w="709" w:type="dxa"/>
            <w:tcMar>
              <w:top w:w="28" w:type="dxa"/>
              <w:left w:w="28" w:type="dxa"/>
              <w:bottom w:w="28" w:type="dxa"/>
              <w:right w:w="28" w:type="dxa"/>
            </w:tcMar>
          </w:tcPr>
          <w:p w14:paraId="4388F78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88BF683" w14:textId="77777777" w:rsidR="000234BB" w:rsidRDefault="000234BB" w:rsidP="00725808"/>
        </w:tc>
      </w:tr>
      <w:tr w:rsidR="000234BB" w:rsidRPr="006675E2" w14:paraId="37604C9B" w14:textId="77777777" w:rsidTr="00725808">
        <w:tc>
          <w:tcPr>
            <w:tcW w:w="2013" w:type="dxa"/>
            <w:tcMar>
              <w:top w:w="28" w:type="dxa"/>
              <w:left w:w="28" w:type="dxa"/>
              <w:bottom w:w="28" w:type="dxa"/>
              <w:right w:w="28" w:type="dxa"/>
            </w:tcMar>
          </w:tcPr>
          <w:p w14:paraId="518DAA94" w14:textId="77777777" w:rsidR="000234BB" w:rsidRPr="00620BBE" w:rsidRDefault="000234BB" w:rsidP="00725808">
            <w:pPr>
              <w:pStyle w:val="SmallStandard"/>
            </w:pPr>
            <w:r w:rsidRPr="00620BBE">
              <w:t>signalTransmissionMediumType</w:t>
            </w:r>
          </w:p>
        </w:tc>
        <w:tc>
          <w:tcPr>
            <w:tcW w:w="1559" w:type="dxa"/>
            <w:tcMar>
              <w:top w:w="28" w:type="dxa"/>
              <w:left w:w="28" w:type="dxa"/>
              <w:bottom w:w="28" w:type="dxa"/>
              <w:right w:w="28" w:type="dxa"/>
            </w:tcMar>
          </w:tcPr>
          <w:p w14:paraId="42D5DEA9" w14:textId="77777777" w:rsidR="000234BB" w:rsidRPr="008359F5" w:rsidRDefault="000234BB" w:rsidP="00725808">
            <w:pPr>
              <w:pStyle w:val="SmallStandard"/>
            </w:pPr>
            <w:r w:rsidRPr="00D21799">
              <w:t>SignalTransmissionMediumType</w:t>
            </w:r>
          </w:p>
        </w:tc>
        <w:tc>
          <w:tcPr>
            <w:tcW w:w="709" w:type="dxa"/>
            <w:tcMar>
              <w:top w:w="28" w:type="dxa"/>
              <w:left w:w="28" w:type="dxa"/>
              <w:bottom w:w="28" w:type="dxa"/>
              <w:right w:w="28" w:type="dxa"/>
            </w:tcMar>
          </w:tcPr>
          <w:p w14:paraId="21CBCCA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27681DA" w14:textId="77777777" w:rsidR="000234BB" w:rsidRDefault="000234BB" w:rsidP="00725808">
            <w:pPr>
              <w:jc w:val="left"/>
            </w:pPr>
            <w:r>
              <w:rPr>
                <w:sz w:val="16"/>
                <w:szCs w:val="16"/>
              </w:rPr>
              <w:t>Specifies the type of the transmission medium for signals of this type.</w:t>
            </w:r>
          </w:p>
        </w:tc>
      </w:tr>
    </w:tbl>
    <w:p w14:paraId="0467A9E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2749418" w14:textId="77777777" w:rsidTr="00725808">
        <w:tc>
          <w:tcPr>
            <w:tcW w:w="2296" w:type="dxa"/>
            <w:gridSpan w:val="2"/>
          </w:tcPr>
          <w:p w14:paraId="17EEDE3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1CF93C9"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3655B83" w14:textId="77777777" w:rsidR="000234BB" w:rsidRDefault="000234BB" w:rsidP="00725808">
            <w:pPr>
              <w:jc w:val="center"/>
              <w:rPr>
                <w:b/>
                <w:sz w:val="16"/>
                <w:szCs w:val="16"/>
                <w:lang w:val="en-GB"/>
              </w:rPr>
            </w:pPr>
            <w:r>
              <w:rPr>
                <w:b/>
                <w:sz w:val="16"/>
                <w:szCs w:val="16"/>
                <w:lang w:val="en-GB"/>
              </w:rPr>
              <w:t>General</w:t>
            </w:r>
          </w:p>
        </w:tc>
      </w:tr>
      <w:tr w:rsidR="000234BB" w:rsidRPr="00720F6F" w14:paraId="2B24B7C9" w14:textId="77777777" w:rsidTr="00725808">
        <w:tc>
          <w:tcPr>
            <w:tcW w:w="1588" w:type="dxa"/>
          </w:tcPr>
          <w:p w14:paraId="7D623EF2" w14:textId="77777777" w:rsidR="000234BB" w:rsidRDefault="000234BB" w:rsidP="00725808">
            <w:pPr>
              <w:rPr>
                <w:b/>
                <w:sz w:val="16"/>
                <w:szCs w:val="16"/>
                <w:lang w:val="en-GB"/>
              </w:rPr>
            </w:pPr>
            <w:r>
              <w:rPr>
                <w:b/>
                <w:sz w:val="16"/>
                <w:szCs w:val="16"/>
                <w:lang w:val="en-GB"/>
              </w:rPr>
              <w:t>Type</w:t>
            </w:r>
          </w:p>
        </w:tc>
        <w:tc>
          <w:tcPr>
            <w:tcW w:w="708" w:type="dxa"/>
          </w:tcPr>
          <w:p w14:paraId="3D15CF36" w14:textId="77777777" w:rsidR="000234BB" w:rsidRDefault="000234BB" w:rsidP="00725808">
            <w:pPr>
              <w:rPr>
                <w:b/>
                <w:sz w:val="16"/>
                <w:szCs w:val="16"/>
                <w:lang w:val="en-GB"/>
              </w:rPr>
            </w:pPr>
            <w:r>
              <w:rPr>
                <w:b/>
                <w:sz w:val="16"/>
                <w:szCs w:val="16"/>
                <w:lang w:val="en-GB"/>
              </w:rPr>
              <w:t>Mult</w:t>
            </w:r>
          </w:p>
        </w:tc>
        <w:tc>
          <w:tcPr>
            <w:tcW w:w="1560" w:type="dxa"/>
          </w:tcPr>
          <w:p w14:paraId="08BB29DB" w14:textId="77777777" w:rsidR="000234BB" w:rsidRDefault="000234BB" w:rsidP="00725808">
            <w:pPr>
              <w:rPr>
                <w:b/>
                <w:sz w:val="16"/>
                <w:szCs w:val="16"/>
                <w:lang w:val="en-GB"/>
              </w:rPr>
            </w:pPr>
            <w:r>
              <w:rPr>
                <w:b/>
                <w:sz w:val="16"/>
                <w:szCs w:val="16"/>
                <w:lang w:val="en-GB"/>
              </w:rPr>
              <w:t>Role</w:t>
            </w:r>
          </w:p>
        </w:tc>
        <w:tc>
          <w:tcPr>
            <w:tcW w:w="708" w:type="dxa"/>
          </w:tcPr>
          <w:p w14:paraId="0F4164DE" w14:textId="77777777" w:rsidR="000234BB" w:rsidRDefault="000234BB" w:rsidP="00725808">
            <w:pPr>
              <w:rPr>
                <w:b/>
                <w:sz w:val="16"/>
                <w:szCs w:val="16"/>
                <w:lang w:val="en-GB"/>
              </w:rPr>
            </w:pPr>
            <w:r>
              <w:rPr>
                <w:b/>
                <w:sz w:val="16"/>
                <w:szCs w:val="16"/>
                <w:lang w:val="en-GB"/>
              </w:rPr>
              <w:t>Mult</w:t>
            </w:r>
          </w:p>
        </w:tc>
        <w:tc>
          <w:tcPr>
            <w:tcW w:w="567" w:type="dxa"/>
          </w:tcPr>
          <w:p w14:paraId="5AC755D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C35E87C" w14:textId="77777777" w:rsidR="000234BB" w:rsidRPr="008359F5" w:rsidRDefault="000234BB" w:rsidP="00725808">
            <w:pPr>
              <w:rPr>
                <w:b/>
                <w:sz w:val="16"/>
                <w:szCs w:val="16"/>
                <w:lang w:val="en-GB"/>
              </w:rPr>
            </w:pPr>
            <w:r>
              <w:rPr>
                <w:b/>
                <w:sz w:val="16"/>
                <w:szCs w:val="16"/>
                <w:lang w:val="en-GB"/>
              </w:rPr>
              <w:t>Comment</w:t>
            </w:r>
          </w:p>
        </w:tc>
      </w:tr>
      <w:tr w:rsidR="000234BB" w:rsidRPr="00CC6307" w14:paraId="099F561C" w14:textId="77777777" w:rsidTr="00725808">
        <w:tc>
          <w:tcPr>
            <w:tcW w:w="1588" w:type="dxa"/>
          </w:tcPr>
          <w:p w14:paraId="3AAB7296" w14:textId="77777777" w:rsidR="000234BB" w:rsidRPr="00634625" w:rsidRDefault="000234BB" w:rsidP="00725808">
            <w:pPr>
              <w:pStyle w:val="SmallStandard"/>
            </w:pPr>
            <w:r>
              <w:t>Signal</w:t>
            </w:r>
          </w:p>
        </w:tc>
        <w:tc>
          <w:tcPr>
            <w:tcW w:w="708" w:type="dxa"/>
          </w:tcPr>
          <w:p w14:paraId="5E57B2CA" w14:textId="77777777" w:rsidR="000234BB" w:rsidRDefault="000234BB" w:rsidP="00725808"/>
        </w:tc>
        <w:tc>
          <w:tcPr>
            <w:tcW w:w="1560" w:type="dxa"/>
          </w:tcPr>
          <w:p w14:paraId="6572E877" w14:textId="77777777" w:rsidR="000234BB" w:rsidRPr="00132C43" w:rsidRDefault="000234BB" w:rsidP="00725808">
            <w:pPr>
              <w:pStyle w:val="SmallStandard"/>
            </w:pPr>
            <w:r>
              <w:t>netType</w:t>
            </w:r>
          </w:p>
        </w:tc>
        <w:tc>
          <w:tcPr>
            <w:tcW w:w="708" w:type="dxa"/>
          </w:tcPr>
          <w:p w14:paraId="044D0B74" w14:textId="77777777" w:rsidR="000234BB" w:rsidRPr="00D331EF" w:rsidRDefault="000234BB" w:rsidP="00725808">
            <w:pPr>
              <w:pStyle w:val="SmallStandard"/>
            </w:pPr>
            <w:r w:rsidRPr="00D01517">
              <w:t>0..1</w:t>
            </w:r>
          </w:p>
        </w:tc>
        <w:tc>
          <w:tcPr>
            <w:tcW w:w="567" w:type="dxa"/>
          </w:tcPr>
          <w:p w14:paraId="1ABD1C09" w14:textId="77777777" w:rsidR="000234BB" w:rsidRPr="00D331EF" w:rsidRDefault="000234BB" w:rsidP="00725808">
            <w:pPr>
              <w:pStyle w:val="SmallStandard"/>
            </w:pPr>
            <w:r>
              <w:t>N</w:t>
            </w:r>
          </w:p>
        </w:tc>
        <w:tc>
          <w:tcPr>
            <w:tcW w:w="3969" w:type="dxa"/>
          </w:tcPr>
          <w:p w14:paraId="63E95644" w14:textId="77777777" w:rsidR="000234BB" w:rsidRDefault="000234BB" w:rsidP="00725808"/>
        </w:tc>
      </w:tr>
      <w:tr w:rsidR="000234BB" w:rsidRPr="00CC6307" w14:paraId="65F948E3" w14:textId="77777777" w:rsidTr="00725808">
        <w:tc>
          <w:tcPr>
            <w:tcW w:w="1588" w:type="dxa"/>
          </w:tcPr>
          <w:p w14:paraId="40B716C3" w14:textId="77777777" w:rsidR="000234BB" w:rsidRPr="00634625" w:rsidRDefault="000234BB" w:rsidP="00725808">
            <w:pPr>
              <w:pStyle w:val="SmallStandard"/>
            </w:pPr>
            <w:r>
              <w:t>NetSpecification</w:t>
            </w:r>
          </w:p>
        </w:tc>
        <w:tc>
          <w:tcPr>
            <w:tcW w:w="708" w:type="dxa"/>
          </w:tcPr>
          <w:p w14:paraId="4AF0FF38" w14:textId="77777777" w:rsidR="000234BB" w:rsidRPr="00D331EF" w:rsidRDefault="000234BB" w:rsidP="00725808">
            <w:pPr>
              <w:pStyle w:val="SmallStandard"/>
            </w:pPr>
            <w:r w:rsidRPr="00D01517">
              <w:t>1</w:t>
            </w:r>
          </w:p>
        </w:tc>
        <w:tc>
          <w:tcPr>
            <w:tcW w:w="1560" w:type="dxa"/>
          </w:tcPr>
          <w:p w14:paraId="1A7BF305" w14:textId="77777777" w:rsidR="000234BB" w:rsidRPr="00132C43" w:rsidRDefault="000234BB" w:rsidP="00725808">
            <w:pPr>
              <w:pStyle w:val="SmallStandard"/>
            </w:pPr>
            <w:r>
              <w:t>netType</w:t>
            </w:r>
          </w:p>
        </w:tc>
        <w:tc>
          <w:tcPr>
            <w:tcW w:w="708" w:type="dxa"/>
          </w:tcPr>
          <w:p w14:paraId="2026BAF8" w14:textId="77777777" w:rsidR="000234BB" w:rsidRPr="00D331EF" w:rsidRDefault="000234BB" w:rsidP="00725808">
            <w:pPr>
              <w:pStyle w:val="SmallStandard"/>
            </w:pPr>
            <w:r w:rsidRPr="00D01517">
              <w:t>0..*</w:t>
            </w:r>
          </w:p>
        </w:tc>
        <w:tc>
          <w:tcPr>
            <w:tcW w:w="567" w:type="dxa"/>
          </w:tcPr>
          <w:p w14:paraId="08DF7FC2" w14:textId="77777777" w:rsidR="000234BB" w:rsidRDefault="000234BB" w:rsidP="00725808">
            <w:pPr>
              <w:pStyle w:val="SmallStandard"/>
            </w:pPr>
            <w:r>
              <w:t>Y</w:t>
            </w:r>
          </w:p>
        </w:tc>
        <w:tc>
          <w:tcPr>
            <w:tcW w:w="3969" w:type="dxa"/>
          </w:tcPr>
          <w:p w14:paraId="0134E9C8" w14:textId="77777777" w:rsidR="000234BB" w:rsidRDefault="000234BB" w:rsidP="00725808"/>
        </w:tc>
      </w:tr>
      <w:tr w:rsidR="000234BB" w:rsidRPr="00CC6307" w14:paraId="2ECF0257" w14:textId="77777777" w:rsidTr="00725808">
        <w:tc>
          <w:tcPr>
            <w:tcW w:w="1588" w:type="dxa"/>
          </w:tcPr>
          <w:p w14:paraId="276E2541" w14:textId="77777777" w:rsidR="000234BB" w:rsidRPr="00634625" w:rsidRDefault="000234BB" w:rsidP="00725808">
            <w:pPr>
              <w:pStyle w:val="SmallStandard"/>
            </w:pPr>
            <w:r>
              <w:t>NetworkPort</w:t>
            </w:r>
          </w:p>
        </w:tc>
        <w:tc>
          <w:tcPr>
            <w:tcW w:w="708" w:type="dxa"/>
          </w:tcPr>
          <w:p w14:paraId="4797E60F" w14:textId="77777777" w:rsidR="000234BB" w:rsidRPr="00D331EF" w:rsidRDefault="000234BB" w:rsidP="00725808">
            <w:pPr>
              <w:pStyle w:val="SmallStandard"/>
            </w:pPr>
            <w:r w:rsidRPr="00D01517">
              <w:t>0..*</w:t>
            </w:r>
          </w:p>
        </w:tc>
        <w:tc>
          <w:tcPr>
            <w:tcW w:w="1560" w:type="dxa"/>
          </w:tcPr>
          <w:p w14:paraId="2961B72D" w14:textId="77777777" w:rsidR="000234BB" w:rsidRPr="00132C43" w:rsidRDefault="000234BB" w:rsidP="00725808">
            <w:pPr>
              <w:pStyle w:val="SmallStandard"/>
            </w:pPr>
            <w:r>
              <w:t>netType</w:t>
            </w:r>
          </w:p>
        </w:tc>
        <w:tc>
          <w:tcPr>
            <w:tcW w:w="708" w:type="dxa"/>
          </w:tcPr>
          <w:p w14:paraId="24BCF824" w14:textId="77777777" w:rsidR="000234BB" w:rsidRPr="00D331EF" w:rsidRDefault="000234BB" w:rsidP="00725808">
            <w:pPr>
              <w:pStyle w:val="SmallStandard"/>
            </w:pPr>
            <w:r w:rsidRPr="00D01517">
              <w:t>0..1</w:t>
            </w:r>
          </w:p>
        </w:tc>
        <w:tc>
          <w:tcPr>
            <w:tcW w:w="567" w:type="dxa"/>
          </w:tcPr>
          <w:p w14:paraId="008838CD" w14:textId="77777777" w:rsidR="000234BB" w:rsidRPr="00D331EF" w:rsidRDefault="000234BB" w:rsidP="00725808">
            <w:pPr>
              <w:pStyle w:val="SmallStandard"/>
            </w:pPr>
            <w:r>
              <w:t>N</w:t>
            </w:r>
          </w:p>
        </w:tc>
        <w:tc>
          <w:tcPr>
            <w:tcW w:w="3969" w:type="dxa"/>
          </w:tcPr>
          <w:p w14:paraId="04F7BB09" w14:textId="77777777" w:rsidR="000234BB" w:rsidRDefault="000234BB" w:rsidP="00725808"/>
        </w:tc>
      </w:tr>
      <w:tr w:rsidR="000234BB" w:rsidRPr="00CC6307" w14:paraId="7F7B6138" w14:textId="77777777" w:rsidTr="00725808">
        <w:tc>
          <w:tcPr>
            <w:tcW w:w="1588" w:type="dxa"/>
          </w:tcPr>
          <w:p w14:paraId="5699A02C" w14:textId="77777777" w:rsidR="000234BB" w:rsidRPr="00634625" w:rsidRDefault="000234BB" w:rsidP="00725808">
            <w:pPr>
              <w:pStyle w:val="SmallStandard"/>
            </w:pPr>
            <w:r>
              <w:t>Net</w:t>
            </w:r>
          </w:p>
        </w:tc>
        <w:tc>
          <w:tcPr>
            <w:tcW w:w="708" w:type="dxa"/>
          </w:tcPr>
          <w:p w14:paraId="5EA2AD5C" w14:textId="77777777" w:rsidR="000234BB" w:rsidRDefault="000234BB" w:rsidP="00725808"/>
        </w:tc>
        <w:tc>
          <w:tcPr>
            <w:tcW w:w="1560" w:type="dxa"/>
          </w:tcPr>
          <w:p w14:paraId="21E17DD6" w14:textId="77777777" w:rsidR="000234BB" w:rsidRPr="00132C43" w:rsidRDefault="000234BB" w:rsidP="00725808">
            <w:pPr>
              <w:pStyle w:val="SmallStandard"/>
            </w:pPr>
            <w:r>
              <w:t>netType</w:t>
            </w:r>
          </w:p>
        </w:tc>
        <w:tc>
          <w:tcPr>
            <w:tcW w:w="708" w:type="dxa"/>
          </w:tcPr>
          <w:p w14:paraId="62A5454B" w14:textId="77777777" w:rsidR="000234BB" w:rsidRPr="00D331EF" w:rsidRDefault="000234BB" w:rsidP="00725808">
            <w:pPr>
              <w:pStyle w:val="SmallStandard"/>
            </w:pPr>
            <w:r w:rsidRPr="00D01517">
              <w:t>0..1</w:t>
            </w:r>
          </w:p>
        </w:tc>
        <w:tc>
          <w:tcPr>
            <w:tcW w:w="567" w:type="dxa"/>
          </w:tcPr>
          <w:p w14:paraId="7960442E" w14:textId="77777777" w:rsidR="000234BB" w:rsidRPr="00D331EF" w:rsidRDefault="000234BB" w:rsidP="00725808">
            <w:pPr>
              <w:pStyle w:val="SmallStandard"/>
            </w:pPr>
            <w:r>
              <w:t>N</w:t>
            </w:r>
          </w:p>
        </w:tc>
        <w:tc>
          <w:tcPr>
            <w:tcW w:w="3969" w:type="dxa"/>
          </w:tcPr>
          <w:p w14:paraId="7D24952A" w14:textId="77777777" w:rsidR="000234BB" w:rsidRDefault="000234BB" w:rsidP="00725808"/>
        </w:tc>
      </w:tr>
    </w:tbl>
    <w:p w14:paraId="3B4D900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96" w:name="_70849e1e44987f87f6341c849e7472ff"/>
      <w:r>
        <w:rPr>
          <w:lang w:val="en-GB"/>
        </w:rPr>
        <w:t>NetworkNode</w:t>
      </w:r>
      <w:bookmarkEnd w:id="1496"/>
    </w:p>
    <w:p w14:paraId="299AA7DF" w14:textId="77777777" w:rsidR="000234BB" w:rsidRDefault="000234BB" w:rsidP="000234BB">
      <w:r>
        <w:rPr>
          <w:sz w:val="18"/>
          <w:szCs w:val="18"/>
        </w:rPr>
        <w:t>A NetworkNode is a representative for an actor in the electric system, e.g. an actuator, a sensor, an ECU</w:t>
      </w:r>
    </w:p>
    <w:p w14:paraId="2D26D54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2D02DF" w14:textId="77777777" w:rsidTr="00725808">
        <w:tc>
          <w:tcPr>
            <w:tcW w:w="2013" w:type="dxa"/>
            <w:tcMar>
              <w:top w:w="28" w:type="dxa"/>
              <w:left w:w="28" w:type="dxa"/>
              <w:bottom w:w="28" w:type="dxa"/>
              <w:right w:w="28" w:type="dxa"/>
            </w:tcMar>
          </w:tcPr>
          <w:p w14:paraId="45CFDDC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27BF9DA" w14:textId="3A0A2EE2"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5DFD1DB3" w14:textId="77777777" w:rsidTr="00725808">
        <w:tc>
          <w:tcPr>
            <w:tcW w:w="2013" w:type="dxa"/>
            <w:tcMar>
              <w:top w:w="28" w:type="dxa"/>
              <w:left w:w="28" w:type="dxa"/>
              <w:bottom w:w="28" w:type="dxa"/>
              <w:right w:w="28" w:type="dxa"/>
            </w:tcMar>
          </w:tcPr>
          <w:p w14:paraId="4ED42DA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CE9520A" w14:textId="77777777" w:rsidR="000234BB" w:rsidRDefault="000234BB" w:rsidP="00725808"/>
        </w:tc>
      </w:tr>
      <w:tr w:rsidR="000234BB" w:rsidRPr="008359F5" w14:paraId="5A9C5559" w14:textId="77777777" w:rsidTr="00725808">
        <w:tc>
          <w:tcPr>
            <w:tcW w:w="2013" w:type="dxa"/>
            <w:tcMar>
              <w:top w:w="28" w:type="dxa"/>
              <w:left w:w="28" w:type="dxa"/>
              <w:bottom w:w="28" w:type="dxa"/>
              <w:right w:w="28" w:type="dxa"/>
            </w:tcMar>
          </w:tcPr>
          <w:p w14:paraId="5269549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DDEE24C" w14:textId="77777777" w:rsidR="000234BB" w:rsidRPr="000437C1" w:rsidRDefault="000234BB" w:rsidP="00725808">
            <w:pPr>
              <w:pStyle w:val="SmallStandard"/>
            </w:pPr>
            <w:r>
              <w:t>false</w:t>
            </w:r>
          </w:p>
        </w:tc>
      </w:tr>
    </w:tbl>
    <w:p w14:paraId="3A832C1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89EFE27" w14:textId="77777777" w:rsidTr="00725808">
        <w:tc>
          <w:tcPr>
            <w:tcW w:w="2013" w:type="dxa"/>
            <w:tcMar>
              <w:top w:w="28" w:type="dxa"/>
              <w:left w:w="28" w:type="dxa"/>
              <w:bottom w:w="28" w:type="dxa"/>
              <w:right w:w="28" w:type="dxa"/>
            </w:tcMar>
          </w:tcPr>
          <w:p w14:paraId="553E883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AFD032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76F6A4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4C0D1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31D34D9" w14:textId="77777777" w:rsidTr="00725808">
        <w:tc>
          <w:tcPr>
            <w:tcW w:w="2013" w:type="dxa"/>
            <w:tcMar>
              <w:top w:w="28" w:type="dxa"/>
              <w:left w:w="28" w:type="dxa"/>
              <w:bottom w:w="28" w:type="dxa"/>
              <w:right w:w="28" w:type="dxa"/>
            </w:tcMar>
          </w:tcPr>
          <w:p w14:paraId="7688ECFD"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7DF8A96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787F29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57275C7" w14:textId="77777777" w:rsidR="000234BB" w:rsidRDefault="000234BB" w:rsidP="00725808">
            <w:pPr>
              <w:jc w:val="left"/>
            </w:pPr>
            <w:r>
              <w:rPr>
                <w:sz w:val="16"/>
                <w:szCs w:val="16"/>
              </w:rPr>
              <w:t>Specifies a unique identification of the NetworkNode. The identification is guaranteed to be unique within the NetSpecification.</w:t>
            </w:r>
          </w:p>
        </w:tc>
      </w:tr>
      <w:tr w:rsidR="000234BB" w:rsidRPr="006675E2" w14:paraId="2CC4A0D9" w14:textId="77777777" w:rsidTr="00725808">
        <w:tc>
          <w:tcPr>
            <w:tcW w:w="2013" w:type="dxa"/>
            <w:tcMar>
              <w:top w:w="28" w:type="dxa"/>
              <w:left w:w="28" w:type="dxa"/>
              <w:bottom w:w="28" w:type="dxa"/>
              <w:right w:w="28" w:type="dxa"/>
            </w:tcMar>
          </w:tcPr>
          <w:p w14:paraId="228155B4" w14:textId="77777777" w:rsidR="000234BB" w:rsidRPr="00620BBE" w:rsidRDefault="000234BB" w:rsidP="00725808">
            <w:pPr>
              <w:pStyle w:val="SmallStandard"/>
            </w:pPr>
            <w:r w:rsidRPr="00620BBE">
              <w:t>abbreviation</w:t>
            </w:r>
          </w:p>
        </w:tc>
        <w:tc>
          <w:tcPr>
            <w:tcW w:w="1559" w:type="dxa"/>
            <w:tcMar>
              <w:top w:w="28" w:type="dxa"/>
              <w:left w:w="28" w:type="dxa"/>
              <w:bottom w:w="28" w:type="dxa"/>
              <w:right w:w="28" w:type="dxa"/>
            </w:tcMar>
          </w:tcPr>
          <w:p w14:paraId="56C1B14E"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5FBBF226"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8457C76" w14:textId="77777777" w:rsidR="000234BB" w:rsidRDefault="000234BB" w:rsidP="00725808">
            <w:pPr>
              <w:jc w:val="left"/>
            </w:pPr>
            <w:r>
              <w:rPr>
                <w:sz w:val="16"/>
                <w:szCs w:val="16"/>
              </w:rPr>
              <w:t>Room for a short name of the NetworkNode.</w:t>
            </w:r>
          </w:p>
        </w:tc>
      </w:tr>
      <w:tr w:rsidR="000234BB" w:rsidRPr="006675E2" w14:paraId="054AE37E" w14:textId="77777777" w:rsidTr="00725808">
        <w:tc>
          <w:tcPr>
            <w:tcW w:w="2013" w:type="dxa"/>
            <w:tcMar>
              <w:top w:w="28" w:type="dxa"/>
              <w:left w:w="28" w:type="dxa"/>
              <w:bottom w:w="28" w:type="dxa"/>
              <w:right w:w="28" w:type="dxa"/>
            </w:tcMar>
          </w:tcPr>
          <w:p w14:paraId="0E5B607A" w14:textId="77777777" w:rsidR="000234BB" w:rsidRPr="00620BBE" w:rsidRDefault="000234BB" w:rsidP="00725808">
            <w:pPr>
              <w:pStyle w:val="SmallStandard"/>
            </w:pPr>
            <w:r w:rsidRPr="00620BBE">
              <w:t>networkNodeType</w:t>
            </w:r>
          </w:p>
        </w:tc>
        <w:tc>
          <w:tcPr>
            <w:tcW w:w="1559" w:type="dxa"/>
            <w:tcMar>
              <w:top w:w="28" w:type="dxa"/>
              <w:left w:w="28" w:type="dxa"/>
              <w:bottom w:w="28" w:type="dxa"/>
              <w:right w:w="28" w:type="dxa"/>
            </w:tcMar>
          </w:tcPr>
          <w:p w14:paraId="6290F246" w14:textId="77777777" w:rsidR="000234BB" w:rsidRPr="008359F5" w:rsidRDefault="000234BB" w:rsidP="00725808">
            <w:pPr>
              <w:pStyle w:val="SmallStandard"/>
            </w:pPr>
            <w:r w:rsidRPr="00D21799">
              <w:t>NetworkNodeType</w:t>
            </w:r>
          </w:p>
        </w:tc>
        <w:tc>
          <w:tcPr>
            <w:tcW w:w="709" w:type="dxa"/>
            <w:tcMar>
              <w:top w:w="28" w:type="dxa"/>
              <w:left w:w="28" w:type="dxa"/>
              <w:bottom w:w="28" w:type="dxa"/>
              <w:right w:w="28" w:type="dxa"/>
            </w:tcMar>
          </w:tcPr>
          <w:p w14:paraId="6DAB4BF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F8ED33E" w14:textId="77777777" w:rsidR="000234BB" w:rsidRDefault="000234BB" w:rsidP="00725808">
            <w:pPr>
              <w:jc w:val="left"/>
            </w:pPr>
            <w:r>
              <w:rPr>
                <w:sz w:val="16"/>
                <w:szCs w:val="16"/>
              </w:rPr>
              <w:t xml:space="preserve">Specifies the type of a NetworkNode. Common values are agreed as an </w:t>
            </w:r>
            <w:r>
              <w:rPr>
                <w:i/>
                <w:iCs/>
                <w:sz w:val="16"/>
                <w:szCs w:val="16"/>
              </w:rPr>
              <w:t>OpenEnumeration</w:t>
            </w:r>
            <w:r>
              <w:rPr>
                <w:sz w:val="16"/>
                <w:szCs w:val="16"/>
              </w:rPr>
              <w:t>.</w:t>
            </w:r>
          </w:p>
        </w:tc>
      </w:tr>
      <w:tr w:rsidR="000234BB" w:rsidRPr="006675E2" w14:paraId="17CE6DCC" w14:textId="77777777" w:rsidTr="00725808">
        <w:tc>
          <w:tcPr>
            <w:tcW w:w="2013" w:type="dxa"/>
            <w:tcMar>
              <w:top w:w="28" w:type="dxa"/>
              <w:left w:w="28" w:type="dxa"/>
              <w:bottom w:w="28" w:type="dxa"/>
              <w:right w:w="28" w:type="dxa"/>
            </w:tcMar>
          </w:tcPr>
          <w:p w14:paraId="250616D1"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75A612AF"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7F27BDB4"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32A5A597" w14:textId="77777777" w:rsidR="000234BB" w:rsidRDefault="000234BB" w:rsidP="00725808">
            <w:pPr>
              <w:jc w:val="left"/>
            </w:pPr>
            <w:r>
              <w:rPr>
                <w:sz w:val="16"/>
                <w:szCs w:val="16"/>
              </w:rPr>
              <w:t>Room for additional, human readable information about the NetworkNode.</w:t>
            </w:r>
          </w:p>
        </w:tc>
      </w:tr>
      <w:tr w:rsidR="000234BB" w:rsidRPr="006675E2" w14:paraId="4EB7B22C" w14:textId="77777777" w:rsidTr="00725808">
        <w:tc>
          <w:tcPr>
            <w:tcW w:w="2013" w:type="dxa"/>
            <w:tcMar>
              <w:top w:w="28" w:type="dxa"/>
              <w:left w:w="28" w:type="dxa"/>
              <w:bottom w:w="28" w:type="dxa"/>
              <w:right w:w="28" w:type="dxa"/>
            </w:tcMar>
          </w:tcPr>
          <w:p w14:paraId="6556D9B6" w14:textId="77777777" w:rsidR="000234BB" w:rsidRPr="00620BBE" w:rsidRDefault="000234BB" w:rsidP="00725808">
            <w:pPr>
              <w:pStyle w:val="SmallStandard"/>
            </w:pPr>
            <w:r w:rsidRPr="00620BBE">
              <w:t>subType</w:t>
            </w:r>
          </w:p>
        </w:tc>
        <w:tc>
          <w:tcPr>
            <w:tcW w:w="1559" w:type="dxa"/>
            <w:tcMar>
              <w:top w:w="28" w:type="dxa"/>
              <w:left w:w="28" w:type="dxa"/>
              <w:bottom w:w="28" w:type="dxa"/>
              <w:right w:w="28" w:type="dxa"/>
            </w:tcMar>
          </w:tcPr>
          <w:p w14:paraId="4FEB1A92" w14:textId="77777777" w:rsidR="000234BB" w:rsidRPr="008359F5" w:rsidRDefault="000234BB" w:rsidP="00725808">
            <w:pPr>
              <w:pStyle w:val="SmallStandard"/>
            </w:pPr>
            <w:r w:rsidRPr="00D21799">
              <w:t>NetworkNodeSubType</w:t>
            </w:r>
          </w:p>
        </w:tc>
        <w:tc>
          <w:tcPr>
            <w:tcW w:w="709" w:type="dxa"/>
            <w:tcMar>
              <w:top w:w="28" w:type="dxa"/>
              <w:left w:w="28" w:type="dxa"/>
              <w:bottom w:w="28" w:type="dxa"/>
              <w:right w:w="28" w:type="dxa"/>
            </w:tcMar>
          </w:tcPr>
          <w:p w14:paraId="09672BC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6066759" w14:textId="77777777" w:rsidR="000234BB" w:rsidRDefault="000234BB" w:rsidP="00725808">
            <w:pPr>
              <w:jc w:val="left"/>
            </w:pPr>
            <w:r>
              <w:rPr>
                <w:sz w:val="16"/>
                <w:szCs w:val="16"/>
              </w:rPr>
              <w:t>Specifies the sub type of a NetworkNode. The sub type allows a differentiation within a specific type. E.g. an actuator can be differentiated into lamps, speakers, motors.</w:t>
            </w:r>
          </w:p>
        </w:tc>
      </w:tr>
    </w:tbl>
    <w:p w14:paraId="783B30F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9D52905" w14:textId="77777777" w:rsidTr="00725808">
        <w:tc>
          <w:tcPr>
            <w:tcW w:w="3856" w:type="dxa"/>
            <w:gridSpan w:val="3"/>
          </w:tcPr>
          <w:p w14:paraId="11D1DADC" w14:textId="77777777" w:rsidR="000234BB" w:rsidRDefault="000234BB" w:rsidP="00725808">
            <w:pPr>
              <w:jc w:val="center"/>
              <w:rPr>
                <w:b/>
                <w:sz w:val="16"/>
                <w:szCs w:val="16"/>
                <w:lang w:val="en-GB"/>
              </w:rPr>
            </w:pPr>
            <w:r>
              <w:rPr>
                <w:b/>
                <w:sz w:val="16"/>
                <w:szCs w:val="16"/>
                <w:lang w:val="en-GB"/>
              </w:rPr>
              <w:t>Other End</w:t>
            </w:r>
          </w:p>
        </w:tc>
        <w:tc>
          <w:tcPr>
            <w:tcW w:w="708" w:type="dxa"/>
          </w:tcPr>
          <w:p w14:paraId="3AC5D1B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20AF7E7" w14:textId="77777777" w:rsidR="000234BB" w:rsidRDefault="000234BB" w:rsidP="00725808">
            <w:pPr>
              <w:jc w:val="center"/>
              <w:rPr>
                <w:b/>
                <w:sz w:val="16"/>
                <w:szCs w:val="16"/>
                <w:lang w:val="en-GB"/>
              </w:rPr>
            </w:pPr>
            <w:r>
              <w:rPr>
                <w:b/>
                <w:sz w:val="16"/>
                <w:szCs w:val="16"/>
                <w:lang w:val="en-GB"/>
              </w:rPr>
              <w:t>General</w:t>
            </w:r>
          </w:p>
        </w:tc>
      </w:tr>
      <w:tr w:rsidR="000234BB" w:rsidRPr="00720F6F" w14:paraId="48216551" w14:textId="77777777" w:rsidTr="00725808">
        <w:tc>
          <w:tcPr>
            <w:tcW w:w="1573" w:type="dxa"/>
          </w:tcPr>
          <w:p w14:paraId="51935EF6" w14:textId="77777777" w:rsidR="000234BB" w:rsidRDefault="000234BB" w:rsidP="00725808">
            <w:pPr>
              <w:rPr>
                <w:b/>
                <w:sz w:val="16"/>
                <w:szCs w:val="16"/>
                <w:lang w:val="en-GB"/>
              </w:rPr>
            </w:pPr>
            <w:r>
              <w:rPr>
                <w:b/>
                <w:sz w:val="16"/>
                <w:szCs w:val="16"/>
                <w:lang w:val="en-GB"/>
              </w:rPr>
              <w:t>Type</w:t>
            </w:r>
          </w:p>
        </w:tc>
        <w:tc>
          <w:tcPr>
            <w:tcW w:w="1574" w:type="dxa"/>
          </w:tcPr>
          <w:p w14:paraId="1DAEDB69" w14:textId="77777777" w:rsidR="000234BB" w:rsidRDefault="000234BB" w:rsidP="00725808">
            <w:pPr>
              <w:rPr>
                <w:b/>
                <w:sz w:val="16"/>
                <w:szCs w:val="16"/>
                <w:lang w:val="en-GB"/>
              </w:rPr>
            </w:pPr>
            <w:r>
              <w:rPr>
                <w:b/>
                <w:sz w:val="16"/>
                <w:szCs w:val="16"/>
                <w:lang w:val="en-GB"/>
              </w:rPr>
              <w:t>Role</w:t>
            </w:r>
          </w:p>
        </w:tc>
        <w:tc>
          <w:tcPr>
            <w:tcW w:w="708" w:type="dxa"/>
          </w:tcPr>
          <w:p w14:paraId="58240F07" w14:textId="77777777" w:rsidR="000234BB" w:rsidRDefault="000234BB" w:rsidP="00725808">
            <w:pPr>
              <w:rPr>
                <w:b/>
                <w:sz w:val="16"/>
                <w:szCs w:val="16"/>
                <w:lang w:val="en-GB"/>
              </w:rPr>
            </w:pPr>
            <w:r>
              <w:rPr>
                <w:b/>
                <w:sz w:val="16"/>
                <w:szCs w:val="16"/>
                <w:lang w:val="en-GB"/>
              </w:rPr>
              <w:t>Mult</w:t>
            </w:r>
          </w:p>
        </w:tc>
        <w:tc>
          <w:tcPr>
            <w:tcW w:w="709" w:type="dxa"/>
          </w:tcPr>
          <w:p w14:paraId="7A616F1C" w14:textId="77777777" w:rsidR="000234BB" w:rsidRDefault="000234BB" w:rsidP="00725808">
            <w:pPr>
              <w:rPr>
                <w:b/>
                <w:sz w:val="16"/>
                <w:szCs w:val="16"/>
                <w:lang w:val="en-GB"/>
              </w:rPr>
            </w:pPr>
            <w:r>
              <w:rPr>
                <w:b/>
                <w:sz w:val="16"/>
                <w:szCs w:val="16"/>
                <w:lang w:val="en-GB"/>
              </w:rPr>
              <w:t>Mult</w:t>
            </w:r>
          </w:p>
        </w:tc>
        <w:tc>
          <w:tcPr>
            <w:tcW w:w="567" w:type="dxa"/>
          </w:tcPr>
          <w:p w14:paraId="06F070C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123091C" w14:textId="77777777" w:rsidR="000234BB" w:rsidRPr="008359F5" w:rsidRDefault="000234BB" w:rsidP="00725808">
            <w:pPr>
              <w:rPr>
                <w:b/>
                <w:sz w:val="16"/>
                <w:szCs w:val="16"/>
                <w:lang w:val="en-GB"/>
              </w:rPr>
            </w:pPr>
            <w:r>
              <w:rPr>
                <w:b/>
                <w:sz w:val="16"/>
                <w:szCs w:val="16"/>
                <w:lang w:val="en-GB"/>
              </w:rPr>
              <w:t>Comment</w:t>
            </w:r>
          </w:p>
        </w:tc>
      </w:tr>
      <w:tr w:rsidR="000234BB" w:rsidRPr="00CC6307" w14:paraId="7EC3CDCF" w14:textId="77777777" w:rsidTr="00725808">
        <w:tc>
          <w:tcPr>
            <w:tcW w:w="1573" w:type="dxa"/>
          </w:tcPr>
          <w:p w14:paraId="4438AEB7" w14:textId="77777777" w:rsidR="000234BB" w:rsidRPr="00634625" w:rsidRDefault="000234BB" w:rsidP="00725808">
            <w:pPr>
              <w:pStyle w:val="SmallStandard"/>
            </w:pPr>
            <w:r>
              <w:t>NetworkPort</w:t>
            </w:r>
          </w:p>
        </w:tc>
        <w:tc>
          <w:tcPr>
            <w:tcW w:w="1574" w:type="dxa"/>
          </w:tcPr>
          <w:p w14:paraId="4D937799" w14:textId="77777777" w:rsidR="000234BB" w:rsidRPr="00132C43" w:rsidRDefault="000234BB" w:rsidP="00725808">
            <w:pPr>
              <w:pStyle w:val="SmallStandard"/>
            </w:pPr>
            <w:r>
              <w:t>port</w:t>
            </w:r>
          </w:p>
        </w:tc>
        <w:tc>
          <w:tcPr>
            <w:tcW w:w="708" w:type="dxa"/>
          </w:tcPr>
          <w:p w14:paraId="2D600F9C" w14:textId="77777777" w:rsidR="000234BB" w:rsidRPr="00D331EF" w:rsidRDefault="000234BB" w:rsidP="00725808">
            <w:pPr>
              <w:pStyle w:val="SmallStandard"/>
            </w:pPr>
            <w:r w:rsidRPr="00574783">
              <w:t>0..*</w:t>
            </w:r>
          </w:p>
        </w:tc>
        <w:tc>
          <w:tcPr>
            <w:tcW w:w="709" w:type="dxa"/>
          </w:tcPr>
          <w:p w14:paraId="5943A425" w14:textId="77777777" w:rsidR="000234BB" w:rsidRPr="00D331EF" w:rsidRDefault="000234BB" w:rsidP="00725808">
            <w:pPr>
              <w:pStyle w:val="SmallStandard"/>
            </w:pPr>
            <w:r w:rsidRPr="00207506">
              <w:t>1</w:t>
            </w:r>
          </w:p>
        </w:tc>
        <w:tc>
          <w:tcPr>
            <w:tcW w:w="567" w:type="dxa"/>
          </w:tcPr>
          <w:p w14:paraId="12FCFC6E" w14:textId="77777777" w:rsidR="000234BB" w:rsidRDefault="000234BB" w:rsidP="00725808">
            <w:pPr>
              <w:pStyle w:val="SmallStandard"/>
            </w:pPr>
            <w:r>
              <w:t>Y</w:t>
            </w:r>
          </w:p>
        </w:tc>
        <w:tc>
          <w:tcPr>
            <w:tcW w:w="3969" w:type="dxa"/>
          </w:tcPr>
          <w:p w14:paraId="0E6CCB66" w14:textId="77777777" w:rsidR="000234BB" w:rsidRDefault="000234BB" w:rsidP="00725808">
            <w:pPr>
              <w:pStyle w:val="SmallStandard"/>
            </w:pPr>
            <w:r w:rsidRPr="00491287">
              <w:t xml:space="preserve">Specifies the NetworkPorts of a NetworkNode. </w:t>
            </w:r>
          </w:p>
        </w:tc>
      </w:tr>
      <w:tr w:rsidR="000234BB" w:rsidRPr="00CC6307" w14:paraId="4E9AEA3A" w14:textId="77777777" w:rsidTr="00725808">
        <w:tc>
          <w:tcPr>
            <w:tcW w:w="1573" w:type="dxa"/>
          </w:tcPr>
          <w:p w14:paraId="38BB8286" w14:textId="77777777" w:rsidR="000234BB" w:rsidRPr="00634625" w:rsidRDefault="000234BB" w:rsidP="00725808">
            <w:pPr>
              <w:pStyle w:val="SmallStandard"/>
            </w:pPr>
            <w:r>
              <w:t>UsageNode</w:t>
            </w:r>
          </w:p>
        </w:tc>
        <w:tc>
          <w:tcPr>
            <w:tcW w:w="1574" w:type="dxa"/>
          </w:tcPr>
          <w:p w14:paraId="0C8B2021" w14:textId="77777777" w:rsidR="000234BB" w:rsidRPr="00132C43" w:rsidRDefault="000234BB" w:rsidP="00725808">
            <w:pPr>
              <w:pStyle w:val="SmallStandard"/>
            </w:pPr>
            <w:r>
              <w:t>realizedUsageNode</w:t>
            </w:r>
          </w:p>
        </w:tc>
        <w:tc>
          <w:tcPr>
            <w:tcW w:w="708" w:type="dxa"/>
          </w:tcPr>
          <w:p w14:paraId="505C5679" w14:textId="77777777" w:rsidR="000234BB" w:rsidRPr="00D331EF" w:rsidRDefault="000234BB" w:rsidP="00725808">
            <w:pPr>
              <w:pStyle w:val="SmallStandard"/>
            </w:pPr>
            <w:r w:rsidRPr="00574783">
              <w:t>0..1</w:t>
            </w:r>
          </w:p>
        </w:tc>
        <w:tc>
          <w:tcPr>
            <w:tcW w:w="709" w:type="dxa"/>
          </w:tcPr>
          <w:p w14:paraId="016E3A8D" w14:textId="77777777" w:rsidR="000234BB" w:rsidRPr="00D331EF" w:rsidRDefault="000234BB" w:rsidP="00725808">
            <w:pPr>
              <w:pStyle w:val="SmallStandard"/>
            </w:pPr>
            <w:r w:rsidRPr="00207506">
              <w:t>0..*</w:t>
            </w:r>
          </w:p>
        </w:tc>
        <w:tc>
          <w:tcPr>
            <w:tcW w:w="567" w:type="dxa"/>
          </w:tcPr>
          <w:p w14:paraId="7CC8D77C" w14:textId="77777777" w:rsidR="000234BB" w:rsidRPr="00D331EF" w:rsidRDefault="000234BB" w:rsidP="00725808">
            <w:pPr>
              <w:pStyle w:val="SmallStandard"/>
            </w:pPr>
            <w:r>
              <w:t>N</w:t>
            </w:r>
          </w:p>
        </w:tc>
        <w:tc>
          <w:tcPr>
            <w:tcW w:w="3969" w:type="dxa"/>
          </w:tcPr>
          <w:p w14:paraId="3FFFACF4" w14:textId="77777777" w:rsidR="000234BB" w:rsidRDefault="000234BB" w:rsidP="00725808">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NetworkNode</w:t>
            </w:r>
            <w:r>
              <w:rPr>
                <w:sz w:val="16"/>
                <w:szCs w:val="16"/>
              </w:rPr>
              <w:t>.</w:t>
            </w:r>
          </w:p>
        </w:tc>
      </w:tr>
    </w:tbl>
    <w:p w14:paraId="281887E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A98BA32" w14:textId="77777777" w:rsidTr="00725808">
        <w:tc>
          <w:tcPr>
            <w:tcW w:w="2296" w:type="dxa"/>
            <w:gridSpan w:val="2"/>
          </w:tcPr>
          <w:p w14:paraId="502200F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38C7E24"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FD00690" w14:textId="77777777" w:rsidR="000234BB" w:rsidRDefault="000234BB" w:rsidP="00725808">
            <w:pPr>
              <w:jc w:val="center"/>
              <w:rPr>
                <w:b/>
                <w:sz w:val="16"/>
                <w:szCs w:val="16"/>
                <w:lang w:val="en-GB"/>
              </w:rPr>
            </w:pPr>
            <w:r>
              <w:rPr>
                <w:b/>
                <w:sz w:val="16"/>
                <w:szCs w:val="16"/>
                <w:lang w:val="en-GB"/>
              </w:rPr>
              <w:t>General</w:t>
            </w:r>
          </w:p>
        </w:tc>
      </w:tr>
      <w:tr w:rsidR="000234BB" w:rsidRPr="00720F6F" w14:paraId="0FEF0AB4" w14:textId="77777777" w:rsidTr="00725808">
        <w:tc>
          <w:tcPr>
            <w:tcW w:w="1588" w:type="dxa"/>
          </w:tcPr>
          <w:p w14:paraId="002C01FC" w14:textId="77777777" w:rsidR="000234BB" w:rsidRDefault="000234BB" w:rsidP="00725808">
            <w:pPr>
              <w:rPr>
                <w:b/>
                <w:sz w:val="16"/>
                <w:szCs w:val="16"/>
                <w:lang w:val="en-GB"/>
              </w:rPr>
            </w:pPr>
            <w:r>
              <w:rPr>
                <w:b/>
                <w:sz w:val="16"/>
                <w:szCs w:val="16"/>
                <w:lang w:val="en-GB"/>
              </w:rPr>
              <w:t>Type</w:t>
            </w:r>
          </w:p>
        </w:tc>
        <w:tc>
          <w:tcPr>
            <w:tcW w:w="708" w:type="dxa"/>
          </w:tcPr>
          <w:p w14:paraId="3354D0A7" w14:textId="77777777" w:rsidR="000234BB" w:rsidRDefault="000234BB" w:rsidP="00725808">
            <w:pPr>
              <w:rPr>
                <w:b/>
                <w:sz w:val="16"/>
                <w:szCs w:val="16"/>
                <w:lang w:val="en-GB"/>
              </w:rPr>
            </w:pPr>
            <w:r>
              <w:rPr>
                <w:b/>
                <w:sz w:val="16"/>
                <w:szCs w:val="16"/>
                <w:lang w:val="en-GB"/>
              </w:rPr>
              <w:t>Mult</w:t>
            </w:r>
          </w:p>
        </w:tc>
        <w:tc>
          <w:tcPr>
            <w:tcW w:w="1560" w:type="dxa"/>
          </w:tcPr>
          <w:p w14:paraId="57D561AC" w14:textId="77777777" w:rsidR="000234BB" w:rsidRDefault="000234BB" w:rsidP="00725808">
            <w:pPr>
              <w:rPr>
                <w:b/>
                <w:sz w:val="16"/>
                <w:szCs w:val="16"/>
                <w:lang w:val="en-GB"/>
              </w:rPr>
            </w:pPr>
            <w:r>
              <w:rPr>
                <w:b/>
                <w:sz w:val="16"/>
                <w:szCs w:val="16"/>
                <w:lang w:val="en-GB"/>
              </w:rPr>
              <w:t>Role</w:t>
            </w:r>
          </w:p>
        </w:tc>
        <w:tc>
          <w:tcPr>
            <w:tcW w:w="708" w:type="dxa"/>
          </w:tcPr>
          <w:p w14:paraId="3010E4E4" w14:textId="77777777" w:rsidR="000234BB" w:rsidRDefault="000234BB" w:rsidP="00725808">
            <w:pPr>
              <w:rPr>
                <w:b/>
                <w:sz w:val="16"/>
                <w:szCs w:val="16"/>
                <w:lang w:val="en-GB"/>
              </w:rPr>
            </w:pPr>
            <w:r>
              <w:rPr>
                <w:b/>
                <w:sz w:val="16"/>
                <w:szCs w:val="16"/>
                <w:lang w:val="en-GB"/>
              </w:rPr>
              <w:t>Mult</w:t>
            </w:r>
          </w:p>
        </w:tc>
        <w:tc>
          <w:tcPr>
            <w:tcW w:w="567" w:type="dxa"/>
          </w:tcPr>
          <w:p w14:paraId="1329DDC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82D6100" w14:textId="77777777" w:rsidR="000234BB" w:rsidRPr="008359F5" w:rsidRDefault="000234BB" w:rsidP="00725808">
            <w:pPr>
              <w:rPr>
                <w:b/>
                <w:sz w:val="16"/>
                <w:szCs w:val="16"/>
                <w:lang w:val="en-GB"/>
              </w:rPr>
            </w:pPr>
            <w:r>
              <w:rPr>
                <w:b/>
                <w:sz w:val="16"/>
                <w:szCs w:val="16"/>
                <w:lang w:val="en-GB"/>
              </w:rPr>
              <w:t>Comment</w:t>
            </w:r>
          </w:p>
        </w:tc>
      </w:tr>
      <w:tr w:rsidR="000234BB" w:rsidRPr="00CC6307" w14:paraId="4B2DF893" w14:textId="77777777" w:rsidTr="00725808">
        <w:tc>
          <w:tcPr>
            <w:tcW w:w="1588" w:type="dxa"/>
          </w:tcPr>
          <w:p w14:paraId="607A5CBA" w14:textId="77777777" w:rsidR="000234BB" w:rsidRPr="00634625" w:rsidRDefault="000234BB" w:rsidP="00725808">
            <w:pPr>
              <w:pStyle w:val="SmallStandard"/>
            </w:pPr>
            <w:r>
              <w:t>ComponentNode</w:t>
            </w:r>
          </w:p>
        </w:tc>
        <w:tc>
          <w:tcPr>
            <w:tcW w:w="708" w:type="dxa"/>
          </w:tcPr>
          <w:p w14:paraId="51443465" w14:textId="77777777" w:rsidR="000234BB" w:rsidRPr="00D331EF" w:rsidRDefault="000234BB" w:rsidP="00725808">
            <w:pPr>
              <w:pStyle w:val="SmallStandard"/>
            </w:pPr>
            <w:r w:rsidRPr="00D01517">
              <w:t>0..*</w:t>
            </w:r>
          </w:p>
        </w:tc>
        <w:tc>
          <w:tcPr>
            <w:tcW w:w="1560" w:type="dxa"/>
          </w:tcPr>
          <w:p w14:paraId="409AE4F4" w14:textId="77777777" w:rsidR="000234BB" w:rsidRPr="00132C43" w:rsidRDefault="000234BB" w:rsidP="00725808">
            <w:pPr>
              <w:pStyle w:val="SmallStandard"/>
            </w:pPr>
            <w:r>
              <w:t>networkNode</w:t>
            </w:r>
          </w:p>
        </w:tc>
        <w:tc>
          <w:tcPr>
            <w:tcW w:w="708" w:type="dxa"/>
          </w:tcPr>
          <w:p w14:paraId="114E2B73" w14:textId="77777777" w:rsidR="000234BB" w:rsidRPr="00D331EF" w:rsidRDefault="000234BB" w:rsidP="00725808">
            <w:pPr>
              <w:pStyle w:val="SmallStandard"/>
            </w:pPr>
            <w:r w:rsidRPr="00D01517">
              <w:t>0..1</w:t>
            </w:r>
          </w:p>
        </w:tc>
        <w:tc>
          <w:tcPr>
            <w:tcW w:w="567" w:type="dxa"/>
          </w:tcPr>
          <w:p w14:paraId="7EE5A733" w14:textId="77777777" w:rsidR="000234BB" w:rsidRPr="00D331EF" w:rsidRDefault="000234BB" w:rsidP="00725808">
            <w:pPr>
              <w:pStyle w:val="SmallStandard"/>
            </w:pPr>
            <w:r>
              <w:t>N</w:t>
            </w:r>
          </w:p>
        </w:tc>
        <w:tc>
          <w:tcPr>
            <w:tcW w:w="3969" w:type="dxa"/>
          </w:tcPr>
          <w:p w14:paraId="4B4C5A38" w14:textId="77777777" w:rsidR="000234BB" w:rsidRDefault="000234BB" w:rsidP="00725808">
            <w:pPr>
              <w:pStyle w:val="SmallStandard"/>
            </w:pPr>
            <w:r w:rsidRPr="00491287">
              <w:t>References the NetworkNode that is realized by the ComponentNode.</w:t>
            </w:r>
          </w:p>
        </w:tc>
      </w:tr>
      <w:tr w:rsidR="000234BB" w:rsidRPr="00CC6307" w14:paraId="272F09A7" w14:textId="77777777" w:rsidTr="00725808">
        <w:tc>
          <w:tcPr>
            <w:tcW w:w="1588" w:type="dxa"/>
          </w:tcPr>
          <w:p w14:paraId="3DA5FE43" w14:textId="77777777" w:rsidR="000234BB" w:rsidRPr="00634625" w:rsidRDefault="000234BB" w:rsidP="00725808">
            <w:pPr>
              <w:pStyle w:val="SmallStandard"/>
            </w:pPr>
            <w:r>
              <w:t>NetSpecification</w:t>
            </w:r>
          </w:p>
        </w:tc>
        <w:tc>
          <w:tcPr>
            <w:tcW w:w="708" w:type="dxa"/>
          </w:tcPr>
          <w:p w14:paraId="24182888" w14:textId="77777777" w:rsidR="000234BB" w:rsidRPr="00D331EF" w:rsidRDefault="000234BB" w:rsidP="00725808">
            <w:pPr>
              <w:pStyle w:val="SmallStandard"/>
            </w:pPr>
            <w:r w:rsidRPr="00D01517">
              <w:t>1</w:t>
            </w:r>
          </w:p>
        </w:tc>
        <w:tc>
          <w:tcPr>
            <w:tcW w:w="1560" w:type="dxa"/>
          </w:tcPr>
          <w:p w14:paraId="4DD7BB3A" w14:textId="77777777" w:rsidR="000234BB" w:rsidRPr="00132C43" w:rsidRDefault="000234BB" w:rsidP="00725808">
            <w:pPr>
              <w:pStyle w:val="SmallStandard"/>
            </w:pPr>
            <w:r>
              <w:t>networkNode</w:t>
            </w:r>
          </w:p>
        </w:tc>
        <w:tc>
          <w:tcPr>
            <w:tcW w:w="708" w:type="dxa"/>
          </w:tcPr>
          <w:p w14:paraId="68368765" w14:textId="77777777" w:rsidR="000234BB" w:rsidRPr="00D331EF" w:rsidRDefault="000234BB" w:rsidP="00725808">
            <w:pPr>
              <w:pStyle w:val="SmallStandard"/>
            </w:pPr>
            <w:r w:rsidRPr="00D01517">
              <w:t>0..*</w:t>
            </w:r>
          </w:p>
        </w:tc>
        <w:tc>
          <w:tcPr>
            <w:tcW w:w="567" w:type="dxa"/>
          </w:tcPr>
          <w:p w14:paraId="0EF51A0B" w14:textId="77777777" w:rsidR="000234BB" w:rsidRDefault="000234BB" w:rsidP="00725808">
            <w:pPr>
              <w:pStyle w:val="SmallStandard"/>
            </w:pPr>
            <w:r>
              <w:t>Y</w:t>
            </w:r>
          </w:p>
        </w:tc>
        <w:tc>
          <w:tcPr>
            <w:tcW w:w="3969" w:type="dxa"/>
          </w:tcPr>
          <w:p w14:paraId="6BF4BE22" w14:textId="77777777" w:rsidR="000234BB" w:rsidRDefault="000234BB" w:rsidP="00725808">
            <w:pPr>
              <w:jc w:val="left"/>
            </w:pPr>
            <w:r>
              <w:rPr>
                <w:sz w:val="16"/>
                <w:szCs w:val="16"/>
              </w:rPr>
              <w:t>Specifies the NetworkNodes defined in the NetSpecification.</w:t>
            </w:r>
          </w:p>
        </w:tc>
      </w:tr>
    </w:tbl>
    <w:p w14:paraId="5292035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7" w:name="_94be4c03e33f74f438adea5604063725"/>
      <w:r>
        <w:rPr>
          <w:lang w:val="en-GB"/>
        </w:rPr>
        <w:t>NetworkPort</w:t>
      </w:r>
      <w:bookmarkEnd w:id="1497"/>
    </w:p>
    <w:p w14:paraId="4696F8DF" w14:textId="77777777" w:rsidR="000234BB" w:rsidRDefault="000234BB" w:rsidP="000234BB">
      <w:r>
        <w:rPr>
          <w:sz w:val="18"/>
          <w:szCs w:val="18"/>
        </w:rPr>
        <w:t>NetworkPort is the source or the receiver of a of a Net.</w:t>
      </w:r>
    </w:p>
    <w:p w14:paraId="28D65BC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68F905" w14:textId="77777777" w:rsidTr="00725808">
        <w:tc>
          <w:tcPr>
            <w:tcW w:w="2013" w:type="dxa"/>
            <w:tcMar>
              <w:top w:w="28" w:type="dxa"/>
              <w:left w:w="28" w:type="dxa"/>
              <w:bottom w:w="28" w:type="dxa"/>
              <w:right w:w="28" w:type="dxa"/>
            </w:tcMar>
          </w:tcPr>
          <w:p w14:paraId="428CAAA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97C9B92" w14:textId="33B576C8"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0E52B760" w14:textId="77777777" w:rsidTr="00725808">
        <w:tc>
          <w:tcPr>
            <w:tcW w:w="2013" w:type="dxa"/>
            <w:tcMar>
              <w:top w:w="28" w:type="dxa"/>
              <w:left w:w="28" w:type="dxa"/>
              <w:bottom w:w="28" w:type="dxa"/>
              <w:right w:w="28" w:type="dxa"/>
            </w:tcMar>
          </w:tcPr>
          <w:p w14:paraId="52260B8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945A23" w14:textId="77777777" w:rsidR="000234BB" w:rsidRDefault="000234BB" w:rsidP="00725808"/>
        </w:tc>
      </w:tr>
      <w:tr w:rsidR="000234BB" w:rsidRPr="008359F5" w14:paraId="1AC3EC78" w14:textId="77777777" w:rsidTr="00725808">
        <w:tc>
          <w:tcPr>
            <w:tcW w:w="2013" w:type="dxa"/>
            <w:tcMar>
              <w:top w:w="28" w:type="dxa"/>
              <w:left w:w="28" w:type="dxa"/>
              <w:bottom w:w="28" w:type="dxa"/>
              <w:right w:w="28" w:type="dxa"/>
            </w:tcMar>
          </w:tcPr>
          <w:p w14:paraId="16519C5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3E8885B" w14:textId="77777777" w:rsidR="000234BB" w:rsidRPr="000437C1" w:rsidRDefault="000234BB" w:rsidP="00725808">
            <w:pPr>
              <w:pStyle w:val="SmallStandard"/>
            </w:pPr>
            <w:r>
              <w:t>false</w:t>
            </w:r>
          </w:p>
        </w:tc>
      </w:tr>
    </w:tbl>
    <w:p w14:paraId="6953702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59D124F" w14:textId="77777777" w:rsidTr="00725808">
        <w:tc>
          <w:tcPr>
            <w:tcW w:w="2013" w:type="dxa"/>
            <w:tcMar>
              <w:top w:w="28" w:type="dxa"/>
              <w:left w:w="28" w:type="dxa"/>
              <w:bottom w:w="28" w:type="dxa"/>
              <w:right w:w="28" w:type="dxa"/>
            </w:tcMar>
          </w:tcPr>
          <w:p w14:paraId="4102DA6B"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82089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88FB0BE"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B7C2B7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8CFEFCA" w14:textId="77777777" w:rsidTr="00725808">
        <w:tc>
          <w:tcPr>
            <w:tcW w:w="2013" w:type="dxa"/>
            <w:tcMar>
              <w:top w:w="28" w:type="dxa"/>
              <w:left w:w="28" w:type="dxa"/>
              <w:bottom w:w="28" w:type="dxa"/>
              <w:right w:w="28" w:type="dxa"/>
            </w:tcMar>
          </w:tcPr>
          <w:p w14:paraId="65D42781"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6FC72A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DC754F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3149CCC" w14:textId="77777777" w:rsidR="000234BB" w:rsidRDefault="000234BB" w:rsidP="00725808">
            <w:pPr>
              <w:jc w:val="left"/>
            </w:pPr>
            <w:r>
              <w:rPr>
                <w:sz w:val="16"/>
                <w:szCs w:val="16"/>
              </w:rPr>
              <w:t>Specifies a unique identification of the NetworkPort. The identification is guaranteed to be unique within the NetSpecification.</w:t>
            </w:r>
          </w:p>
        </w:tc>
      </w:tr>
      <w:tr w:rsidR="000234BB" w:rsidRPr="006675E2" w14:paraId="79ECE901" w14:textId="77777777" w:rsidTr="00725808">
        <w:tc>
          <w:tcPr>
            <w:tcW w:w="2013" w:type="dxa"/>
            <w:tcMar>
              <w:top w:w="28" w:type="dxa"/>
              <w:left w:w="28" w:type="dxa"/>
              <w:bottom w:w="28" w:type="dxa"/>
              <w:right w:w="28" w:type="dxa"/>
            </w:tcMar>
          </w:tcPr>
          <w:p w14:paraId="7C2EDC44" w14:textId="77777777" w:rsidR="000234BB" w:rsidRPr="00620BBE" w:rsidRDefault="000234BB" w:rsidP="00725808">
            <w:pPr>
              <w:pStyle w:val="SmallStandard"/>
            </w:pPr>
            <w:r w:rsidRPr="00620BBE">
              <w:t>signalDirection</w:t>
            </w:r>
          </w:p>
        </w:tc>
        <w:tc>
          <w:tcPr>
            <w:tcW w:w="1559" w:type="dxa"/>
            <w:tcMar>
              <w:top w:w="28" w:type="dxa"/>
              <w:left w:w="28" w:type="dxa"/>
              <w:bottom w:w="28" w:type="dxa"/>
              <w:right w:w="28" w:type="dxa"/>
            </w:tcMar>
          </w:tcPr>
          <w:p w14:paraId="2CC50C46" w14:textId="77777777" w:rsidR="000234BB" w:rsidRPr="008359F5" w:rsidRDefault="000234BB" w:rsidP="00725808">
            <w:pPr>
              <w:pStyle w:val="SmallStandard"/>
            </w:pPr>
            <w:r w:rsidRPr="00D21799">
              <w:t>SignalDirection</w:t>
            </w:r>
          </w:p>
        </w:tc>
        <w:tc>
          <w:tcPr>
            <w:tcW w:w="709" w:type="dxa"/>
            <w:tcMar>
              <w:top w:w="28" w:type="dxa"/>
              <w:left w:w="28" w:type="dxa"/>
              <w:bottom w:w="28" w:type="dxa"/>
              <w:right w:w="28" w:type="dxa"/>
            </w:tcMar>
          </w:tcPr>
          <w:p w14:paraId="1E749EB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AFA932C" w14:textId="77777777" w:rsidR="000234BB" w:rsidRDefault="000234BB" w:rsidP="00725808">
            <w:pPr>
              <w:jc w:val="left"/>
            </w:pPr>
            <w:r>
              <w:rPr>
                <w:sz w:val="16"/>
                <w:szCs w:val="16"/>
              </w:rPr>
              <w:t>Specifies the direction of the signal on this NetworkPort.</w:t>
            </w:r>
          </w:p>
        </w:tc>
      </w:tr>
      <w:tr w:rsidR="000234BB" w:rsidRPr="006675E2" w14:paraId="3F7B3FB5" w14:textId="77777777" w:rsidTr="00725808">
        <w:tc>
          <w:tcPr>
            <w:tcW w:w="2013" w:type="dxa"/>
            <w:tcMar>
              <w:top w:w="28" w:type="dxa"/>
              <w:left w:w="28" w:type="dxa"/>
              <w:bottom w:w="28" w:type="dxa"/>
              <w:right w:w="28" w:type="dxa"/>
            </w:tcMar>
          </w:tcPr>
          <w:p w14:paraId="10B3CC78"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5CB7C9DF"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11C84549"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B16A9C1" w14:textId="77777777" w:rsidR="000234BB" w:rsidRDefault="000234BB" w:rsidP="00725808">
            <w:pPr>
              <w:jc w:val="left"/>
            </w:pPr>
            <w:r>
              <w:rPr>
                <w:sz w:val="16"/>
                <w:szCs w:val="16"/>
              </w:rPr>
              <w:t>Room for additional, human readable information about the NetworkPort.</w:t>
            </w:r>
          </w:p>
        </w:tc>
      </w:tr>
    </w:tbl>
    <w:p w14:paraId="7647E07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EF921C2" w14:textId="77777777" w:rsidTr="00725808">
        <w:tc>
          <w:tcPr>
            <w:tcW w:w="3856" w:type="dxa"/>
            <w:gridSpan w:val="3"/>
          </w:tcPr>
          <w:p w14:paraId="3E7BFE2B" w14:textId="77777777" w:rsidR="000234BB" w:rsidRDefault="000234BB" w:rsidP="00725808">
            <w:pPr>
              <w:jc w:val="center"/>
              <w:rPr>
                <w:b/>
                <w:sz w:val="16"/>
                <w:szCs w:val="16"/>
                <w:lang w:val="en-GB"/>
              </w:rPr>
            </w:pPr>
            <w:r>
              <w:rPr>
                <w:b/>
                <w:sz w:val="16"/>
                <w:szCs w:val="16"/>
                <w:lang w:val="en-GB"/>
              </w:rPr>
              <w:t>Other End</w:t>
            </w:r>
          </w:p>
        </w:tc>
        <w:tc>
          <w:tcPr>
            <w:tcW w:w="708" w:type="dxa"/>
          </w:tcPr>
          <w:p w14:paraId="35D27AA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6B954DA" w14:textId="77777777" w:rsidR="000234BB" w:rsidRDefault="000234BB" w:rsidP="00725808">
            <w:pPr>
              <w:jc w:val="center"/>
              <w:rPr>
                <w:b/>
                <w:sz w:val="16"/>
                <w:szCs w:val="16"/>
                <w:lang w:val="en-GB"/>
              </w:rPr>
            </w:pPr>
            <w:r>
              <w:rPr>
                <w:b/>
                <w:sz w:val="16"/>
                <w:szCs w:val="16"/>
                <w:lang w:val="en-GB"/>
              </w:rPr>
              <w:t>General</w:t>
            </w:r>
          </w:p>
        </w:tc>
      </w:tr>
      <w:tr w:rsidR="000234BB" w:rsidRPr="00720F6F" w14:paraId="05DC9AC6" w14:textId="77777777" w:rsidTr="00725808">
        <w:tc>
          <w:tcPr>
            <w:tcW w:w="1573" w:type="dxa"/>
          </w:tcPr>
          <w:p w14:paraId="66910543" w14:textId="77777777" w:rsidR="000234BB" w:rsidRDefault="000234BB" w:rsidP="00725808">
            <w:pPr>
              <w:rPr>
                <w:b/>
                <w:sz w:val="16"/>
                <w:szCs w:val="16"/>
                <w:lang w:val="en-GB"/>
              </w:rPr>
            </w:pPr>
            <w:r>
              <w:rPr>
                <w:b/>
                <w:sz w:val="16"/>
                <w:szCs w:val="16"/>
                <w:lang w:val="en-GB"/>
              </w:rPr>
              <w:t>Type</w:t>
            </w:r>
          </w:p>
        </w:tc>
        <w:tc>
          <w:tcPr>
            <w:tcW w:w="1574" w:type="dxa"/>
          </w:tcPr>
          <w:p w14:paraId="6483C9DB" w14:textId="77777777" w:rsidR="000234BB" w:rsidRDefault="000234BB" w:rsidP="00725808">
            <w:pPr>
              <w:rPr>
                <w:b/>
                <w:sz w:val="16"/>
                <w:szCs w:val="16"/>
                <w:lang w:val="en-GB"/>
              </w:rPr>
            </w:pPr>
            <w:r>
              <w:rPr>
                <w:b/>
                <w:sz w:val="16"/>
                <w:szCs w:val="16"/>
                <w:lang w:val="en-GB"/>
              </w:rPr>
              <w:t>Role</w:t>
            </w:r>
          </w:p>
        </w:tc>
        <w:tc>
          <w:tcPr>
            <w:tcW w:w="708" w:type="dxa"/>
          </w:tcPr>
          <w:p w14:paraId="2EE3D3B1" w14:textId="77777777" w:rsidR="000234BB" w:rsidRDefault="000234BB" w:rsidP="00725808">
            <w:pPr>
              <w:rPr>
                <w:b/>
                <w:sz w:val="16"/>
                <w:szCs w:val="16"/>
                <w:lang w:val="en-GB"/>
              </w:rPr>
            </w:pPr>
            <w:r>
              <w:rPr>
                <w:b/>
                <w:sz w:val="16"/>
                <w:szCs w:val="16"/>
                <w:lang w:val="en-GB"/>
              </w:rPr>
              <w:t>Mult</w:t>
            </w:r>
          </w:p>
        </w:tc>
        <w:tc>
          <w:tcPr>
            <w:tcW w:w="709" w:type="dxa"/>
          </w:tcPr>
          <w:p w14:paraId="753CEDD0" w14:textId="77777777" w:rsidR="000234BB" w:rsidRDefault="000234BB" w:rsidP="00725808">
            <w:pPr>
              <w:rPr>
                <w:b/>
                <w:sz w:val="16"/>
                <w:szCs w:val="16"/>
                <w:lang w:val="en-GB"/>
              </w:rPr>
            </w:pPr>
            <w:r>
              <w:rPr>
                <w:b/>
                <w:sz w:val="16"/>
                <w:szCs w:val="16"/>
                <w:lang w:val="en-GB"/>
              </w:rPr>
              <w:t>Mult</w:t>
            </w:r>
          </w:p>
        </w:tc>
        <w:tc>
          <w:tcPr>
            <w:tcW w:w="567" w:type="dxa"/>
          </w:tcPr>
          <w:p w14:paraId="3D7C2D7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FE8ED18" w14:textId="77777777" w:rsidR="000234BB" w:rsidRPr="008359F5" w:rsidRDefault="000234BB" w:rsidP="00725808">
            <w:pPr>
              <w:rPr>
                <w:b/>
                <w:sz w:val="16"/>
                <w:szCs w:val="16"/>
                <w:lang w:val="en-GB"/>
              </w:rPr>
            </w:pPr>
            <w:r>
              <w:rPr>
                <w:b/>
                <w:sz w:val="16"/>
                <w:szCs w:val="16"/>
                <w:lang w:val="en-GB"/>
              </w:rPr>
              <w:t>Comment</w:t>
            </w:r>
          </w:p>
        </w:tc>
      </w:tr>
      <w:tr w:rsidR="000234BB" w:rsidRPr="00CC6307" w14:paraId="1806E087" w14:textId="77777777" w:rsidTr="00725808">
        <w:tc>
          <w:tcPr>
            <w:tcW w:w="1573" w:type="dxa"/>
          </w:tcPr>
          <w:p w14:paraId="7B2A445D" w14:textId="77777777" w:rsidR="000234BB" w:rsidRPr="00634625" w:rsidRDefault="000234BB" w:rsidP="00725808">
            <w:pPr>
              <w:pStyle w:val="SmallStandard"/>
            </w:pPr>
            <w:r>
              <w:t>NetType</w:t>
            </w:r>
          </w:p>
        </w:tc>
        <w:tc>
          <w:tcPr>
            <w:tcW w:w="1574" w:type="dxa"/>
          </w:tcPr>
          <w:p w14:paraId="1F8DAAF5" w14:textId="77777777" w:rsidR="000234BB" w:rsidRPr="00132C43" w:rsidRDefault="000234BB" w:rsidP="00725808">
            <w:pPr>
              <w:pStyle w:val="SmallStandard"/>
            </w:pPr>
            <w:r>
              <w:t>netType</w:t>
            </w:r>
          </w:p>
        </w:tc>
        <w:tc>
          <w:tcPr>
            <w:tcW w:w="708" w:type="dxa"/>
          </w:tcPr>
          <w:p w14:paraId="18E4468F" w14:textId="77777777" w:rsidR="000234BB" w:rsidRPr="00D331EF" w:rsidRDefault="000234BB" w:rsidP="00725808">
            <w:pPr>
              <w:pStyle w:val="SmallStandard"/>
            </w:pPr>
            <w:r w:rsidRPr="00574783">
              <w:t>0..1</w:t>
            </w:r>
          </w:p>
        </w:tc>
        <w:tc>
          <w:tcPr>
            <w:tcW w:w="709" w:type="dxa"/>
          </w:tcPr>
          <w:p w14:paraId="08738F5B" w14:textId="77777777" w:rsidR="000234BB" w:rsidRPr="00D331EF" w:rsidRDefault="000234BB" w:rsidP="00725808">
            <w:pPr>
              <w:pStyle w:val="SmallStandard"/>
            </w:pPr>
            <w:r w:rsidRPr="00207506">
              <w:t>0..*</w:t>
            </w:r>
          </w:p>
        </w:tc>
        <w:tc>
          <w:tcPr>
            <w:tcW w:w="567" w:type="dxa"/>
          </w:tcPr>
          <w:p w14:paraId="544F3A66" w14:textId="77777777" w:rsidR="000234BB" w:rsidRPr="00D331EF" w:rsidRDefault="000234BB" w:rsidP="00725808">
            <w:pPr>
              <w:pStyle w:val="SmallStandard"/>
            </w:pPr>
            <w:r>
              <w:t>N</w:t>
            </w:r>
          </w:p>
        </w:tc>
        <w:tc>
          <w:tcPr>
            <w:tcW w:w="3969" w:type="dxa"/>
          </w:tcPr>
          <w:p w14:paraId="7E803890" w14:textId="77777777" w:rsidR="000234BB" w:rsidRDefault="000234BB" w:rsidP="00725808"/>
        </w:tc>
      </w:tr>
    </w:tbl>
    <w:p w14:paraId="5AE06A6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DE7C16B" w14:textId="77777777" w:rsidTr="00725808">
        <w:tc>
          <w:tcPr>
            <w:tcW w:w="2296" w:type="dxa"/>
            <w:gridSpan w:val="2"/>
          </w:tcPr>
          <w:p w14:paraId="6E5E65E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67743A1"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86A37B4" w14:textId="77777777" w:rsidR="000234BB" w:rsidRDefault="000234BB" w:rsidP="00725808">
            <w:pPr>
              <w:jc w:val="center"/>
              <w:rPr>
                <w:b/>
                <w:sz w:val="16"/>
                <w:szCs w:val="16"/>
                <w:lang w:val="en-GB"/>
              </w:rPr>
            </w:pPr>
            <w:r>
              <w:rPr>
                <w:b/>
                <w:sz w:val="16"/>
                <w:szCs w:val="16"/>
                <w:lang w:val="en-GB"/>
              </w:rPr>
              <w:t>General</w:t>
            </w:r>
          </w:p>
        </w:tc>
      </w:tr>
      <w:tr w:rsidR="000234BB" w:rsidRPr="00720F6F" w14:paraId="74338A13" w14:textId="77777777" w:rsidTr="00725808">
        <w:tc>
          <w:tcPr>
            <w:tcW w:w="1588" w:type="dxa"/>
          </w:tcPr>
          <w:p w14:paraId="7EF3F537" w14:textId="77777777" w:rsidR="000234BB" w:rsidRDefault="000234BB" w:rsidP="00725808">
            <w:pPr>
              <w:rPr>
                <w:b/>
                <w:sz w:val="16"/>
                <w:szCs w:val="16"/>
                <w:lang w:val="en-GB"/>
              </w:rPr>
            </w:pPr>
            <w:r>
              <w:rPr>
                <w:b/>
                <w:sz w:val="16"/>
                <w:szCs w:val="16"/>
                <w:lang w:val="en-GB"/>
              </w:rPr>
              <w:t>Type</w:t>
            </w:r>
          </w:p>
        </w:tc>
        <w:tc>
          <w:tcPr>
            <w:tcW w:w="708" w:type="dxa"/>
          </w:tcPr>
          <w:p w14:paraId="70134CE4" w14:textId="77777777" w:rsidR="000234BB" w:rsidRDefault="000234BB" w:rsidP="00725808">
            <w:pPr>
              <w:rPr>
                <w:b/>
                <w:sz w:val="16"/>
                <w:szCs w:val="16"/>
                <w:lang w:val="en-GB"/>
              </w:rPr>
            </w:pPr>
            <w:r>
              <w:rPr>
                <w:b/>
                <w:sz w:val="16"/>
                <w:szCs w:val="16"/>
                <w:lang w:val="en-GB"/>
              </w:rPr>
              <w:t>Mult</w:t>
            </w:r>
          </w:p>
        </w:tc>
        <w:tc>
          <w:tcPr>
            <w:tcW w:w="1560" w:type="dxa"/>
          </w:tcPr>
          <w:p w14:paraId="2F79C83B" w14:textId="77777777" w:rsidR="000234BB" w:rsidRDefault="000234BB" w:rsidP="00725808">
            <w:pPr>
              <w:rPr>
                <w:b/>
                <w:sz w:val="16"/>
                <w:szCs w:val="16"/>
                <w:lang w:val="en-GB"/>
              </w:rPr>
            </w:pPr>
            <w:r>
              <w:rPr>
                <w:b/>
                <w:sz w:val="16"/>
                <w:szCs w:val="16"/>
                <w:lang w:val="en-GB"/>
              </w:rPr>
              <w:t>Role</w:t>
            </w:r>
          </w:p>
        </w:tc>
        <w:tc>
          <w:tcPr>
            <w:tcW w:w="708" w:type="dxa"/>
          </w:tcPr>
          <w:p w14:paraId="6E034D95" w14:textId="77777777" w:rsidR="000234BB" w:rsidRDefault="000234BB" w:rsidP="00725808">
            <w:pPr>
              <w:rPr>
                <w:b/>
                <w:sz w:val="16"/>
                <w:szCs w:val="16"/>
                <w:lang w:val="en-GB"/>
              </w:rPr>
            </w:pPr>
            <w:r>
              <w:rPr>
                <w:b/>
                <w:sz w:val="16"/>
                <w:szCs w:val="16"/>
                <w:lang w:val="en-GB"/>
              </w:rPr>
              <w:t>Mult</w:t>
            </w:r>
          </w:p>
        </w:tc>
        <w:tc>
          <w:tcPr>
            <w:tcW w:w="567" w:type="dxa"/>
          </w:tcPr>
          <w:p w14:paraId="0FC4384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5AFCC0A" w14:textId="77777777" w:rsidR="000234BB" w:rsidRPr="008359F5" w:rsidRDefault="000234BB" w:rsidP="00725808">
            <w:pPr>
              <w:rPr>
                <w:b/>
                <w:sz w:val="16"/>
                <w:szCs w:val="16"/>
                <w:lang w:val="en-GB"/>
              </w:rPr>
            </w:pPr>
            <w:r>
              <w:rPr>
                <w:b/>
                <w:sz w:val="16"/>
                <w:szCs w:val="16"/>
                <w:lang w:val="en-GB"/>
              </w:rPr>
              <w:t>Comment</w:t>
            </w:r>
          </w:p>
        </w:tc>
      </w:tr>
      <w:tr w:rsidR="000234BB" w:rsidRPr="00CC6307" w14:paraId="47F083C5" w14:textId="77777777" w:rsidTr="00725808">
        <w:tc>
          <w:tcPr>
            <w:tcW w:w="1588" w:type="dxa"/>
          </w:tcPr>
          <w:p w14:paraId="7844F136" w14:textId="77777777" w:rsidR="000234BB" w:rsidRPr="00634625" w:rsidRDefault="000234BB" w:rsidP="00725808">
            <w:pPr>
              <w:pStyle w:val="SmallStandard"/>
            </w:pPr>
            <w:r>
              <w:t>ComponentPort</w:t>
            </w:r>
          </w:p>
        </w:tc>
        <w:tc>
          <w:tcPr>
            <w:tcW w:w="708" w:type="dxa"/>
          </w:tcPr>
          <w:p w14:paraId="07E69DA1" w14:textId="77777777" w:rsidR="000234BB" w:rsidRPr="00D331EF" w:rsidRDefault="000234BB" w:rsidP="00725808">
            <w:pPr>
              <w:pStyle w:val="SmallStandard"/>
            </w:pPr>
            <w:r w:rsidRPr="00D01517">
              <w:t>0..*</w:t>
            </w:r>
          </w:p>
        </w:tc>
        <w:tc>
          <w:tcPr>
            <w:tcW w:w="1560" w:type="dxa"/>
          </w:tcPr>
          <w:p w14:paraId="3539EA74" w14:textId="77777777" w:rsidR="000234BB" w:rsidRPr="00132C43" w:rsidRDefault="000234BB" w:rsidP="00725808">
            <w:pPr>
              <w:pStyle w:val="SmallStandard"/>
            </w:pPr>
            <w:r>
              <w:t>networkPort</w:t>
            </w:r>
          </w:p>
        </w:tc>
        <w:tc>
          <w:tcPr>
            <w:tcW w:w="708" w:type="dxa"/>
          </w:tcPr>
          <w:p w14:paraId="09E42A21" w14:textId="77777777" w:rsidR="000234BB" w:rsidRPr="00D331EF" w:rsidRDefault="000234BB" w:rsidP="00725808">
            <w:pPr>
              <w:pStyle w:val="SmallStandard"/>
            </w:pPr>
            <w:r w:rsidRPr="00D01517">
              <w:t>0..1</w:t>
            </w:r>
          </w:p>
        </w:tc>
        <w:tc>
          <w:tcPr>
            <w:tcW w:w="567" w:type="dxa"/>
          </w:tcPr>
          <w:p w14:paraId="1130DA21" w14:textId="77777777" w:rsidR="000234BB" w:rsidRPr="00D331EF" w:rsidRDefault="000234BB" w:rsidP="00725808">
            <w:pPr>
              <w:pStyle w:val="SmallStandard"/>
            </w:pPr>
            <w:r>
              <w:t>N</w:t>
            </w:r>
          </w:p>
        </w:tc>
        <w:tc>
          <w:tcPr>
            <w:tcW w:w="3969" w:type="dxa"/>
          </w:tcPr>
          <w:p w14:paraId="1A2CE8ED" w14:textId="77777777" w:rsidR="000234BB" w:rsidRDefault="000234BB" w:rsidP="00725808">
            <w:pPr>
              <w:pStyle w:val="SmallStandard"/>
            </w:pPr>
            <w:r w:rsidRPr="00491287">
              <w:t>References the NetworkPort that is realized by the ComponentPort.</w:t>
            </w:r>
          </w:p>
        </w:tc>
      </w:tr>
      <w:tr w:rsidR="000234BB" w:rsidRPr="00CC6307" w14:paraId="3E97AC87" w14:textId="77777777" w:rsidTr="00725808">
        <w:tc>
          <w:tcPr>
            <w:tcW w:w="1588" w:type="dxa"/>
          </w:tcPr>
          <w:p w14:paraId="70FBF4D4" w14:textId="77777777" w:rsidR="000234BB" w:rsidRPr="00634625" w:rsidRDefault="000234BB" w:rsidP="00725808">
            <w:pPr>
              <w:pStyle w:val="SmallStandard"/>
            </w:pPr>
            <w:r>
              <w:t>Net</w:t>
            </w:r>
          </w:p>
        </w:tc>
        <w:tc>
          <w:tcPr>
            <w:tcW w:w="708" w:type="dxa"/>
          </w:tcPr>
          <w:p w14:paraId="0CEC682C" w14:textId="77777777" w:rsidR="000234BB" w:rsidRPr="00D331EF" w:rsidRDefault="000234BB" w:rsidP="00725808">
            <w:pPr>
              <w:pStyle w:val="SmallStandard"/>
            </w:pPr>
            <w:r w:rsidRPr="00D01517">
              <w:t>1</w:t>
            </w:r>
          </w:p>
        </w:tc>
        <w:tc>
          <w:tcPr>
            <w:tcW w:w="1560" w:type="dxa"/>
          </w:tcPr>
          <w:p w14:paraId="64651CE6" w14:textId="77777777" w:rsidR="000234BB" w:rsidRPr="00132C43" w:rsidRDefault="000234BB" w:rsidP="00725808">
            <w:pPr>
              <w:pStyle w:val="SmallStandard"/>
            </w:pPr>
            <w:r>
              <w:t>networkPort</w:t>
            </w:r>
          </w:p>
        </w:tc>
        <w:tc>
          <w:tcPr>
            <w:tcW w:w="708" w:type="dxa"/>
          </w:tcPr>
          <w:p w14:paraId="1612973F" w14:textId="77777777" w:rsidR="000234BB" w:rsidRPr="00D331EF" w:rsidRDefault="000234BB" w:rsidP="00725808">
            <w:pPr>
              <w:pStyle w:val="SmallStandard"/>
            </w:pPr>
            <w:r w:rsidRPr="00D01517">
              <w:t>1..*</w:t>
            </w:r>
          </w:p>
        </w:tc>
        <w:tc>
          <w:tcPr>
            <w:tcW w:w="567" w:type="dxa"/>
          </w:tcPr>
          <w:p w14:paraId="624110BE" w14:textId="77777777" w:rsidR="000234BB" w:rsidRPr="00D331EF" w:rsidRDefault="000234BB" w:rsidP="00725808">
            <w:pPr>
              <w:pStyle w:val="SmallStandard"/>
            </w:pPr>
            <w:r>
              <w:t>N</w:t>
            </w:r>
          </w:p>
        </w:tc>
        <w:tc>
          <w:tcPr>
            <w:tcW w:w="3969" w:type="dxa"/>
          </w:tcPr>
          <w:p w14:paraId="752C4673" w14:textId="77777777" w:rsidR="000234BB" w:rsidRDefault="000234BB" w:rsidP="00725808">
            <w:pPr>
              <w:pStyle w:val="SmallStandard"/>
            </w:pPr>
            <w:r w:rsidRPr="00491287">
              <w:t xml:space="preserve">References the NetworkPorts that are connected by the Net. </w:t>
            </w:r>
          </w:p>
        </w:tc>
      </w:tr>
      <w:tr w:rsidR="000234BB" w:rsidRPr="00CC6307" w14:paraId="6D7F4B89" w14:textId="77777777" w:rsidTr="00725808">
        <w:tc>
          <w:tcPr>
            <w:tcW w:w="1588" w:type="dxa"/>
          </w:tcPr>
          <w:p w14:paraId="5BC28F88" w14:textId="77777777" w:rsidR="000234BB" w:rsidRPr="00634625" w:rsidRDefault="000234BB" w:rsidP="00725808">
            <w:pPr>
              <w:pStyle w:val="SmallStandard"/>
            </w:pPr>
            <w:r>
              <w:t>NetworkNode</w:t>
            </w:r>
          </w:p>
        </w:tc>
        <w:tc>
          <w:tcPr>
            <w:tcW w:w="708" w:type="dxa"/>
          </w:tcPr>
          <w:p w14:paraId="5209421A" w14:textId="77777777" w:rsidR="000234BB" w:rsidRPr="00D331EF" w:rsidRDefault="000234BB" w:rsidP="00725808">
            <w:pPr>
              <w:pStyle w:val="SmallStandard"/>
            </w:pPr>
            <w:r w:rsidRPr="00D01517">
              <w:t>1</w:t>
            </w:r>
          </w:p>
        </w:tc>
        <w:tc>
          <w:tcPr>
            <w:tcW w:w="1560" w:type="dxa"/>
          </w:tcPr>
          <w:p w14:paraId="4839B649" w14:textId="77777777" w:rsidR="000234BB" w:rsidRPr="00132C43" w:rsidRDefault="000234BB" w:rsidP="00725808">
            <w:pPr>
              <w:pStyle w:val="SmallStandard"/>
            </w:pPr>
            <w:r>
              <w:t>port</w:t>
            </w:r>
          </w:p>
        </w:tc>
        <w:tc>
          <w:tcPr>
            <w:tcW w:w="708" w:type="dxa"/>
          </w:tcPr>
          <w:p w14:paraId="6912FC5D" w14:textId="77777777" w:rsidR="000234BB" w:rsidRPr="00D331EF" w:rsidRDefault="000234BB" w:rsidP="00725808">
            <w:pPr>
              <w:pStyle w:val="SmallStandard"/>
            </w:pPr>
            <w:r w:rsidRPr="00D01517">
              <w:t>0..*</w:t>
            </w:r>
          </w:p>
        </w:tc>
        <w:tc>
          <w:tcPr>
            <w:tcW w:w="567" w:type="dxa"/>
          </w:tcPr>
          <w:p w14:paraId="18686091" w14:textId="77777777" w:rsidR="000234BB" w:rsidRDefault="000234BB" w:rsidP="00725808">
            <w:pPr>
              <w:pStyle w:val="SmallStandard"/>
            </w:pPr>
            <w:r>
              <w:t>Y</w:t>
            </w:r>
          </w:p>
        </w:tc>
        <w:tc>
          <w:tcPr>
            <w:tcW w:w="3969" w:type="dxa"/>
          </w:tcPr>
          <w:p w14:paraId="774D59EA" w14:textId="77777777" w:rsidR="000234BB" w:rsidRDefault="000234BB" w:rsidP="00725808">
            <w:pPr>
              <w:pStyle w:val="SmallStandard"/>
            </w:pPr>
            <w:r w:rsidRPr="00491287">
              <w:t xml:space="preserve">Specifies the NetworkPorts of a NetworkNode. </w:t>
            </w:r>
          </w:p>
        </w:tc>
      </w:tr>
    </w:tbl>
    <w:p w14:paraId="4781A56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98" w:name="_aaa372c2a140d048384975983bb55fbe"/>
      <w:r w:rsidRPr="005254F8">
        <w:rPr>
          <w:lang w:val="en-GB"/>
        </w:rPr>
        <w:t>NetworkNodeSubType</w:t>
      </w:r>
      <w:bookmarkEnd w:id="1498"/>
    </w:p>
    <w:p w14:paraId="53B34A24" w14:textId="77777777" w:rsidR="000234BB" w:rsidRDefault="000234BB" w:rsidP="000234BB">
      <w:r>
        <w:rPr>
          <w:sz w:val="18"/>
          <w:szCs w:val="18"/>
        </w:rPr>
        <w:t xml:space="preserve">Defines agreed values for </w:t>
      </w:r>
      <w:r>
        <w:rPr>
          <w:i/>
          <w:iCs/>
          <w:sz w:val="18"/>
          <w:szCs w:val="18"/>
        </w:rPr>
        <w:t>NetworkNodeSubTypes</w:t>
      </w:r>
      <w:r>
        <w:rPr>
          <w:sz w:val="18"/>
          <w:szCs w:val="18"/>
        </w:rPr>
        <w:t xml:space="preserve">. Not all combinations of </w:t>
      </w:r>
      <w:r>
        <w:rPr>
          <w:i/>
          <w:iCs/>
          <w:sz w:val="18"/>
          <w:szCs w:val="18"/>
        </w:rPr>
        <w:t>NetworkNodeSubTypes</w:t>
      </w:r>
      <w:r>
        <w:rPr>
          <w:sz w:val="18"/>
          <w:szCs w:val="18"/>
        </w:rPr>
        <w:t xml:space="preserve"> and </w:t>
      </w:r>
      <w:r>
        <w:rPr>
          <w:i/>
          <w:iCs/>
          <w:sz w:val="18"/>
          <w:szCs w:val="18"/>
        </w:rPr>
        <w:t>NetworkNodeTypes</w:t>
      </w:r>
      <w:r>
        <w:rPr>
          <w:sz w:val="18"/>
          <w:szCs w:val="18"/>
        </w:rPr>
        <w:t xml:space="preserve"> are semantically correct (e.g. Lamp, Microphone, Speaker, Motor are all Actuators).</w:t>
      </w:r>
    </w:p>
    <w:p w14:paraId="20302C3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889C6CF" w14:textId="77777777" w:rsidTr="00725808">
        <w:tc>
          <w:tcPr>
            <w:tcW w:w="2013" w:type="dxa"/>
            <w:tcMar>
              <w:top w:w="28" w:type="dxa"/>
              <w:left w:w="28" w:type="dxa"/>
              <w:bottom w:w="28" w:type="dxa"/>
              <w:right w:w="28" w:type="dxa"/>
            </w:tcMar>
          </w:tcPr>
          <w:p w14:paraId="731DB58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5C959E0" w14:textId="539AB8F6"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489CC44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D944BB1" w14:textId="77777777" w:rsidTr="00725808">
        <w:tc>
          <w:tcPr>
            <w:tcW w:w="2013" w:type="dxa"/>
            <w:tcMar>
              <w:top w:w="28" w:type="dxa"/>
              <w:left w:w="28" w:type="dxa"/>
              <w:bottom w:w="28" w:type="dxa"/>
              <w:right w:w="28" w:type="dxa"/>
            </w:tcMar>
          </w:tcPr>
          <w:p w14:paraId="41227970"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2998684"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6CA6513"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1AD215E" w14:textId="77777777" w:rsidTr="00725808">
        <w:tc>
          <w:tcPr>
            <w:tcW w:w="2013" w:type="dxa"/>
            <w:tcMar>
              <w:top w:w="28" w:type="dxa"/>
              <w:left w:w="28" w:type="dxa"/>
              <w:bottom w:w="28" w:type="dxa"/>
              <w:right w:w="28" w:type="dxa"/>
            </w:tcMar>
          </w:tcPr>
          <w:p w14:paraId="0D288B36" w14:textId="77777777" w:rsidR="000234BB" w:rsidRPr="009F5D54" w:rsidRDefault="000234BB" w:rsidP="00725808">
            <w:pPr>
              <w:pStyle w:val="SmallStandard"/>
            </w:pPr>
            <w:r w:rsidRPr="009F5D54">
              <w:t>Lamp</w:t>
            </w:r>
          </w:p>
        </w:tc>
        <w:tc>
          <w:tcPr>
            <w:tcW w:w="283" w:type="dxa"/>
          </w:tcPr>
          <w:p w14:paraId="67715C2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2E90D3A" w14:textId="77777777" w:rsidR="000234BB" w:rsidRDefault="000234BB" w:rsidP="00725808"/>
        </w:tc>
      </w:tr>
      <w:tr w:rsidR="000234BB" w:rsidRPr="00CC6307" w14:paraId="0D88A666" w14:textId="77777777" w:rsidTr="00725808">
        <w:tc>
          <w:tcPr>
            <w:tcW w:w="2013" w:type="dxa"/>
            <w:tcMar>
              <w:top w:w="28" w:type="dxa"/>
              <w:left w:w="28" w:type="dxa"/>
              <w:bottom w:w="28" w:type="dxa"/>
              <w:right w:w="28" w:type="dxa"/>
            </w:tcMar>
          </w:tcPr>
          <w:p w14:paraId="29E5EEF1" w14:textId="77777777" w:rsidR="000234BB" w:rsidRPr="009F5D54" w:rsidRDefault="000234BB" w:rsidP="00725808">
            <w:pPr>
              <w:pStyle w:val="SmallStandard"/>
            </w:pPr>
            <w:r w:rsidRPr="009F5D54">
              <w:t>Relay</w:t>
            </w:r>
          </w:p>
        </w:tc>
        <w:tc>
          <w:tcPr>
            <w:tcW w:w="283" w:type="dxa"/>
          </w:tcPr>
          <w:p w14:paraId="750C4B3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3AEA1F8" w14:textId="77777777" w:rsidR="000234BB" w:rsidRDefault="000234BB" w:rsidP="00725808"/>
        </w:tc>
      </w:tr>
      <w:tr w:rsidR="000234BB" w:rsidRPr="00CC6307" w14:paraId="0B76AF99" w14:textId="77777777" w:rsidTr="00725808">
        <w:tc>
          <w:tcPr>
            <w:tcW w:w="2013" w:type="dxa"/>
            <w:tcMar>
              <w:top w:w="28" w:type="dxa"/>
              <w:left w:w="28" w:type="dxa"/>
              <w:bottom w:w="28" w:type="dxa"/>
              <w:right w:w="28" w:type="dxa"/>
            </w:tcMar>
          </w:tcPr>
          <w:p w14:paraId="4E6461E8" w14:textId="77777777" w:rsidR="000234BB" w:rsidRPr="009F5D54" w:rsidRDefault="000234BB" w:rsidP="00725808">
            <w:pPr>
              <w:pStyle w:val="SmallStandard"/>
            </w:pPr>
            <w:r w:rsidRPr="009F5D54">
              <w:t>Fuse</w:t>
            </w:r>
          </w:p>
        </w:tc>
        <w:tc>
          <w:tcPr>
            <w:tcW w:w="283" w:type="dxa"/>
          </w:tcPr>
          <w:p w14:paraId="7C0CECB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6E2878B" w14:textId="77777777" w:rsidR="000234BB" w:rsidRDefault="000234BB" w:rsidP="00725808"/>
        </w:tc>
      </w:tr>
      <w:tr w:rsidR="000234BB" w:rsidRPr="00CC6307" w14:paraId="48E5DA17" w14:textId="77777777" w:rsidTr="00725808">
        <w:tc>
          <w:tcPr>
            <w:tcW w:w="2013" w:type="dxa"/>
            <w:tcMar>
              <w:top w:w="28" w:type="dxa"/>
              <w:left w:w="28" w:type="dxa"/>
              <w:bottom w:w="28" w:type="dxa"/>
              <w:right w:w="28" w:type="dxa"/>
            </w:tcMar>
          </w:tcPr>
          <w:p w14:paraId="633B3AB9" w14:textId="77777777" w:rsidR="000234BB" w:rsidRPr="009F5D54" w:rsidRDefault="000234BB" w:rsidP="00725808">
            <w:pPr>
              <w:pStyle w:val="SmallStandard"/>
            </w:pPr>
            <w:r w:rsidRPr="009F5D54">
              <w:t>Microphone</w:t>
            </w:r>
          </w:p>
        </w:tc>
        <w:tc>
          <w:tcPr>
            <w:tcW w:w="283" w:type="dxa"/>
          </w:tcPr>
          <w:p w14:paraId="7248C99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D6B4FEB" w14:textId="77777777" w:rsidR="000234BB" w:rsidRDefault="000234BB" w:rsidP="00725808"/>
        </w:tc>
      </w:tr>
      <w:tr w:rsidR="000234BB" w:rsidRPr="00CC6307" w14:paraId="5A5D30CF" w14:textId="77777777" w:rsidTr="00725808">
        <w:tc>
          <w:tcPr>
            <w:tcW w:w="2013" w:type="dxa"/>
            <w:tcMar>
              <w:top w:w="28" w:type="dxa"/>
              <w:left w:w="28" w:type="dxa"/>
              <w:bottom w:w="28" w:type="dxa"/>
              <w:right w:w="28" w:type="dxa"/>
            </w:tcMar>
          </w:tcPr>
          <w:p w14:paraId="34EC779A" w14:textId="77777777" w:rsidR="000234BB" w:rsidRPr="009F5D54" w:rsidRDefault="000234BB" w:rsidP="00725808">
            <w:pPr>
              <w:pStyle w:val="SmallStandard"/>
            </w:pPr>
            <w:r w:rsidRPr="009F5D54">
              <w:t>Speaker</w:t>
            </w:r>
          </w:p>
        </w:tc>
        <w:tc>
          <w:tcPr>
            <w:tcW w:w="283" w:type="dxa"/>
          </w:tcPr>
          <w:p w14:paraId="6EB5213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5C825C1" w14:textId="77777777" w:rsidR="000234BB" w:rsidRDefault="000234BB" w:rsidP="00725808"/>
        </w:tc>
      </w:tr>
      <w:tr w:rsidR="000234BB" w:rsidRPr="00CC6307" w14:paraId="00855BA6" w14:textId="77777777" w:rsidTr="00725808">
        <w:tc>
          <w:tcPr>
            <w:tcW w:w="2013" w:type="dxa"/>
            <w:tcMar>
              <w:top w:w="28" w:type="dxa"/>
              <w:left w:w="28" w:type="dxa"/>
              <w:bottom w:w="28" w:type="dxa"/>
              <w:right w:w="28" w:type="dxa"/>
            </w:tcMar>
          </w:tcPr>
          <w:p w14:paraId="44264AEB" w14:textId="77777777" w:rsidR="000234BB" w:rsidRPr="009F5D54" w:rsidRDefault="000234BB" w:rsidP="00725808">
            <w:pPr>
              <w:pStyle w:val="SmallStandard"/>
            </w:pPr>
            <w:r w:rsidRPr="009F5D54">
              <w:t>Motor</w:t>
            </w:r>
          </w:p>
        </w:tc>
        <w:tc>
          <w:tcPr>
            <w:tcW w:w="283" w:type="dxa"/>
          </w:tcPr>
          <w:p w14:paraId="0C14EB6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9983DBE" w14:textId="77777777" w:rsidR="000234BB" w:rsidRDefault="000234BB" w:rsidP="00725808"/>
        </w:tc>
      </w:tr>
    </w:tbl>
    <w:p w14:paraId="17199692" w14:textId="77777777" w:rsidR="000234BB" w:rsidRDefault="000234BB" w:rsidP="000234BB">
      <w:pPr>
        <w:pStyle w:val="SmallStandard"/>
      </w:pPr>
    </w:p>
    <w:p w14:paraId="4BB2196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99" w:name="_1eb5039dcc76339176284830ccd4fd9c"/>
      <w:r w:rsidRPr="005254F8">
        <w:rPr>
          <w:lang w:val="en-GB"/>
        </w:rPr>
        <w:t>NetworkNodeType</w:t>
      </w:r>
      <w:bookmarkEnd w:id="1499"/>
    </w:p>
    <w:p w14:paraId="0A85A33B" w14:textId="77777777" w:rsidR="000234BB" w:rsidRDefault="000234BB" w:rsidP="000234BB">
      <w:r>
        <w:rPr>
          <w:sz w:val="18"/>
          <w:szCs w:val="18"/>
        </w:rPr>
        <w:t>Defines the common agreed values for the Types of a NetworkNode.</w:t>
      </w:r>
    </w:p>
    <w:p w14:paraId="43D3D49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D130FA5" w14:textId="77777777" w:rsidTr="00725808">
        <w:tc>
          <w:tcPr>
            <w:tcW w:w="2013" w:type="dxa"/>
            <w:tcMar>
              <w:top w:w="28" w:type="dxa"/>
              <w:left w:w="28" w:type="dxa"/>
              <w:bottom w:w="28" w:type="dxa"/>
              <w:right w:w="28" w:type="dxa"/>
            </w:tcMar>
          </w:tcPr>
          <w:p w14:paraId="308E991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94D097" w14:textId="71B69B31"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2F4BD7C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530D3B2" w14:textId="77777777" w:rsidTr="00725808">
        <w:tc>
          <w:tcPr>
            <w:tcW w:w="2013" w:type="dxa"/>
            <w:tcMar>
              <w:top w:w="28" w:type="dxa"/>
              <w:left w:w="28" w:type="dxa"/>
              <w:bottom w:w="28" w:type="dxa"/>
              <w:right w:w="28" w:type="dxa"/>
            </w:tcMar>
          </w:tcPr>
          <w:p w14:paraId="0BA2A96B"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7A4A2E75"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AE52E60"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135CC7C" w14:textId="77777777" w:rsidTr="00725808">
        <w:tc>
          <w:tcPr>
            <w:tcW w:w="2013" w:type="dxa"/>
            <w:tcMar>
              <w:top w:w="28" w:type="dxa"/>
              <w:left w:w="28" w:type="dxa"/>
              <w:bottom w:w="28" w:type="dxa"/>
              <w:right w:w="28" w:type="dxa"/>
            </w:tcMar>
          </w:tcPr>
          <w:p w14:paraId="0D361DB2" w14:textId="77777777" w:rsidR="000234BB" w:rsidRPr="009F5D54" w:rsidRDefault="000234BB" w:rsidP="00725808">
            <w:pPr>
              <w:pStyle w:val="SmallStandard"/>
            </w:pPr>
            <w:r w:rsidRPr="009F5D54">
              <w:t>ECU</w:t>
            </w:r>
          </w:p>
        </w:tc>
        <w:tc>
          <w:tcPr>
            <w:tcW w:w="283" w:type="dxa"/>
          </w:tcPr>
          <w:p w14:paraId="701DFAD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92C3D3B" w14:textId="77777777" w:rsidR="000234BB" w:rsidRDefault="000234BB" w:rsidP="00725808"/>
        </w:tc>
      </w:tr>
      <w:tr w:rsidR="000234BB" w:rsidRPr="00CC6307" w14:paraId="4042DFF4" w14:textId="77777777" w:rsidTr="00725808">
        <w:tc>
          <w:tcPr>
            <w:tcW w:w="2013" w:type="dxa"/>
            <w:tcMar>
              <w:top w:w="28" w:type="dxa"/>
              <w:left w:w="28" w:type="dxa"/>
              <w:bottom w:w="28" w:type="dxa"/>
              <w:right w:w="28" w:type="dxa"/>
            </w:tcMar>
          </w:tcPr>
          <w:p w14:paraId="47F298E6" w14:textId="77777777" w:rsidR="000234BB" w:rsidRPr="009F5D54" w:rsidRDefault="000234BB" w:rsidP="00725808">
            <w:pPr>
              <w:pStyle w:val="SmallStandard"/>
            </w:pPr>
            <w:r w:rsidRPr="009F5D54">
              <w:t>Sensor</w:t>
            </w:r>
          </w:p>
        </w:tc>
        <w:tc>
          <w:tcPr>
            <w:tcW w:w="283" w:type="dxa"/>
          </w:tcPr>
          <w:p w14:paraId="40E07FF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F9989A8" w14:textId="77777777" w:rsidR="000234BB" w:rsidRDefault="000234BB" w:rsidP="00725808"/>
        </w:tc>
      </w:tr>
      <w:tr w:rsidR="000234BB" w:rsidRPr="00CC6307" w14:paraId="3DF13FDA" w14:textId="77777777" w:rsidTr="00725808">
        <w:tc>
          <w:tcPr>
            <w:tcW w:w="2013" w:type="dxa"/>
            <w:tcMar>
              <w:top w:w="28" w:type="dxa"/>
              <w:left w:w="28" w:type="dxa"/>
              <w:bottom w:w="28" w:type="dxa"/>
              <w:right w:w="28" w:type="dxa"/>
            </w:tcMar>
          </w:tcPr>
          <w:p w14:paraId="60965919" w14:textId="77777777" w:rsidR="000234BB" w:rsidRPr="009F5D54" w:rsidRDefault="000234BB" w:rsidP="00725808">
            <w:pPr>
              <w:pStyle w:val="SmallStandard"/>
            </w:pPr>
            <w:r w:rsidRPr="009F5D54">
              <w:t>Actuator</w:t>
            </w:r>
          </w:p>
        </w:tc>
        <w:tc>
          <w:tcPr>
            <w:tcW w:w="283" w:type="dxa"/>
          </w:tcPr>
          <w:p w14:paraId="02E4FC8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5B8CF31" w14:textId="77777777" w:rsidR="000234BB" w:rsidRDefault="000234BB" w:rsidP="00725808"/>
        </w:tc>
      </w:tr>
      <w:tr w:rsidR="000234BB" w:rsidRPr="00CC6307" w14:paraId="566F709B" w14:textId="77777777" w:rsidTr="00725808">
        <w:tc>
          <w:tcPr>
            <w:tcW w:w="2013" w:type="dxa"/>
            <w:tcMar>
              <w:top w:w="28" w:type="dxa"/>
              <w:left w:w="28" w:type="dxa"/>
              <w:bottom w:w="28" w:type="dxa"/>
              <w:right w:w="28" w:type="dxa"/>
            </w:tcMar>
          </w:tcPr>
          <w:p w14:paraId="6B2B6FC0" w14:textId="77777777" w:rsidR="000234BB" w:rsidRPr="009F5D54" w:rsidRDefault="000234BB" w:rsidP="00725808">
            <w:pPr>
              <w:pStyle w:val="SmallStandard"/>
            </w:pPr>
            <w:r w:rsidRPr="009F5D54">
              <w:t>CouplingDevice</w:t>
            </w:r>
          </w:p>
        </w:tc>
        <w:tc>
          <w:tcPr>
            <w:tcW w:w="283" w:type="dxa"/>
          </w:tcPr>
          <w:p w14:paraId="7C6B059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0C37BC1" w14:textId="77777777" w:rsidR="000234BB" w:rsidRDefault="000234BB" w:rsidP="00725808"/>
        </w:tc>
      </w:tr>
      <w:tr w:rsidR="000234BB" w:rsidRPr="00CC6307" w14:paraId="01702A81" w14:textId="77777777" w:rsidTr="00725808">
        <w:tc>
          <w:tcPr>
            <w:tcW w:w="2013" w:type="dxa"/>
            <w:tcMar>
              <w:top w:w="28" w:type="dxa"/>
              <w:left w:w="28" w:type="dxa"/>
              <w:bottom w:w="28" w:type="dxa"/>
              <w:right w:w="28" w:type="dxa"/>
            </w:tcMar>
          </w:tcPr>
          <w:p w14:paraId="0C3FCDD1" w14:textId="77777777" w:rsidR="000234BB" w:rsidRPr="009F5D54" w:rsidRDefault="000234BB" w:rsidP="00725808">
            <w:pPr>
              <w:pStyle w:val="SmallStandard"/>
            </w:pPr>
            <w:r w:rsidRPr="009F5D54">
              <w:t>EnergyStorage</w:t>
            </w:r>
          </w:p>
        </w:tc>
        <w:tc>
          <w:tcPr>
            <w:tcW w:w="283" w:type="dxa"/>
          </w:tcPr>
          <w:p w14:paraId="06C786C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F8AF89B" w14:textId="77777777" w:rsidR="000234BB" w:rsidRDefault="000234BB" w:rsidP="00725808"/>
        </w:tc>
      </w:tr>
      <w:tr w:rsidR="000234BB" w:rsidRPr="00CC6307" w14:paraId="0650EDE5" w14:textId="77777777" w:rsidTr="00725808">
        <w:tc>
          <w:tcPr>
            <w:tcW w:w="2013" w:type="dxa"/>
            <w:tcMar>
              <w:top w:w="28" w:type="dxa"/>
              <w:left w:w="28" w:type="dxa"/>
              <w:bottom w:w="28" w:type="dxa"/>
              <w:right w:w="28" w:type="dxa"/>
            </w:tcMar>
          </w:tcPr>
          <w:p w14:paraId="471B4252" w14:textId="77777777" w:rsidR="000234BB" w:rsidRPr="009F5D54" w:rsidRDefault="000234BB" w:rsidP="00725808">
            <w:pPr>
              <w:pStyle w:val="SmallStandard"/>
            </w:pPr>
            <w:r w:rsidRPr="009F5D54">
              <w:t>Generator</w:t>
            </w:r>
          </w:p>
        </w:tc>
        <w:tc>
          <w:tcPr>
            <w:tcW w:w="283" w:type="dxa"/>
          </w:tcPr>
          <w:p w14:paraId="7BCC2B1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29EEF58" w14:textId="77777777" w:rsidR="000234BB" w:rsidRDefault="000234BB" w:rsidP="00725808"/>
        </w:tc>
      </w:tr>
      <w:tr w:rsidR="000234BB" w:rsidRPr="00CC6307" w14:paraId="21CFACD4" w14:textId="77777777" w:rsidTr="00725808">
        <w:tc>
          <w:tcPr>
            <w:tcW w:w="2013" w:type="dxa"/>
            <w:tcMar>
              <w:top w:w="28" w:type="dxa"/>
              <w:left w:w="28" w:type="dxa"/>
              <w:bottom w:w="28" w:type="dxa"/>
              <w:right w:w="28" w:type="dxa"/>
            </w:tcMar>
          </w:tcPr>
          <w:p w14:paraId="69C32562" w14:textId="77777777" w:rsidR="000234BB" w:rsidRPr="009F5D54" w:rsidRDefault="000234BB" w:rsidP="00725808">
            <w:pPr>
              <w:pStyle w:val="SmallStandard"/>
            </w:pPr>
            <w:r w:rsidRPr="009F5D54">
              <w:t>PowerDistribution</w:t>
            </w:r>
          </w:p>
        </w:tc>
        <w:tc>
          <w:tcPr>
            <w:tcW w:w="283" w:type="dxa"/>
          </w:tcPr>
          <w:p w14:paraId="7E7E0D7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4D7B1E0" w14:textId="77777777" w:rsidR="000234BB" w:rsidRDefault="000234BB" w:rsidP="00725808"/>
        </w:tc>
      </w:tr>
      <w:tr w:rsidR="000234BB" w:rsidRPr="00CC6307" w14:paraId="28E7F484" w14:textId="77777777" w:rsidTr="00725808">
        <w:tc>
          <w:tcPr>
            <w:tcW w:w="2013" w:type="dxa"/>
            <w:tcMar>
              <w:top w:w="28" w:type="dxa"/>
              <w:left w:w="28" w:type="dxa"/>
              <w:bottom w:w="28" w:type="dxa"/>
              <w:right w:w="28" w:type="dxa"/>
            </w:tcMar>
          </w:tcPr>
          <w:p w14:paraId="3725FB50" w14:textId="77777777" w:rsidR="000234BB" w:rsidRPr="009F5D54" w:rsidRDefault="000234BB" w:rsidP="00725808">
            <w:pPr>
              <w:pStyle w:val="SmallStandard"/>
            </w:pPr>
            <w:r w:rsidRPr="009F5D54">
              <w:t>Switch</w:t>
            </w:r>
          </w:p>
        </w:tc>
        <w:tc>
          <w:tcPr>
            <w:tcW w:w="283" w:type="dxa"/>
          </w:tcPr>
          <w:p w14:paraId="4726EBA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B2C2DDB" w14:textId="77777777" w:rsidR="000234BB" w:rsidRDefault="000234BB" w:rsidP="00725808"/>
        </w:tc>
      </w:tr>
      <w:tr w:rsidR="000234BB" w:rsidRPr="00CC6307" w14:paraId="321295BF" w14:textId="77777777" w:rsidTr="00725808">
        <w:tc>
          <w:tcPr>
            <w:tcW w:w="2013" w:type="dxa"/>
            <w:tcMar>
              <w:top w:w="28" w:type="dxa"/>
              <w:left w:w="28" w:type="dxa"/>
              <w:bottom w:w="28" w:type="dxa"/>
              <w:right w:w="28" w:type="dxa"/>
            </w:tcMar>
          </w:tcPr>
          <w:p w14:paraId="659C2A24" w14:textId="77777777" w:rsidR="000234BB" w:rsidRPr="009F5D54" w:rsidRDefault="000234BB" w:rsidP="00725808">
            <w:pPr>
              <w:pStyle w:val="SmallStandard"/>
            </w:pPr>
            <w:r w:rsidRPr="009F5D54">
              <w:t>OpenEnd</w:t>
            </w:r>
          </w:p>
        </w:tc>
        <w:tc>
          <w:tcPr>
            <w:tcW w:w="283" w:type="dxa"/>
          </w:tcPr>
          <w:p w14:paraId="33099E2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304969C" w14:textId="77777777" w:rsidR="000234BB" w:rsidRDefault="000234BB" w:rsidP="00725808">
            <w:pPr>
              <w:jc w:val="left"/>
            </w:pPr>
            <w:r>
              <w:rPr>
                <w:sz w:val="16"/>
                <w:szCs w:val="16"/>
              </w:rPr>
              <w:t>Defines that this NetworkNode is the end point for some unconnected nets that require wires and routings in the resulting harness (e.g. an antenna). A NetworkNode of this type is used whenever nets shall not be connected (on one side).</w:t>
            </w:r>
          </w:p>
        </w:tc>
      </w:tr>
      <w:tr w:rsidR="000234BB" w:rsidRPr="00CC6307" w14:paraId="20334B6F" w14:textId="77777777" w:rsidTr="00725808">
        <w:tc>
          <w:tcPr>
            <w:tcW w:w="2013" w:type="dxa"/>
            <w:tcMar>
              <w:top w:w="28" w:type="dxa"/>
              <w:left w:w="28" w:type="dxa"/>
              <w:bottom w:w="28" w:type="dxa"/>
              <w:right w:w="28" w:type="dxa"/>
            </w:tcMar>
          </w:tcPr>
          <w:p w14:paraId="0E078746" w14:textId="77777777" w:rsidR="000234BB" w:rsidRPr="009F5D54" w:rsidRDefault="000234BB" w:rsidP="00725808">
            <w:pPr>
              <w:pStyle w:val="SmallStandard"/>
            </w:pPr>
            <w:r w:rsidRPr="009F5D54">
              <w:t>Ground</w:t>
            </w:r>
          </w:p>
        </w:tc>
        <w:tc>
          <w:tcPr>
            <w:tcW w:w="283" w:type="dxa"/>
          </w:tcPr>
          <w:p w14:paraId="51DD357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E58D014" w14:textId="77777777" w:rsidR="000234BB" w:rsidRDefault="000234BB" w:rsidP="00725808">
            <w:pPr>
              <w:jc w:val="left"/>
            </w:pPr>
            <w:r>
              <w:rPr>
                <w:sz w:val="16"/>
                <w:szCs w:val="16"/>
              </w:rPr>
              <w:t>Defines that this NetworkNode is a grounding point.</w:t>
            </w:r>
          </w:p>
        </w:tc>
      </w:tr>
    </w:tbl>
    <w:p w14:paraId="6AE1B5B1" w14:textId="77777777" w:rsidR="000234BB" w:rsidRDefault="000234BB" w:rsidP="000234BB">
      <w:pPr>
        <w:pStyle w:val="SmallStandard"/>
      </w:pPr>
    </w:p>
    <w:p w14:paraId="7004355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00" w:name="_fcfccc2d0be078b9649f26d8c4ef9ed2"/>
      <w:r w:rsidRPr="005254F8">
        <w:rPr>
          <w:lang w:val="en-GB"/>
        </w:rPr>
        <w:t>SignalDirection</w:t>
      </w:r>
      <w:bookmarkEnd w:id="1500"/>
    </w:p>
    <w:p w14:paraId="6C8050E8" w14:textId="77777777" w:rsidR="000234BB" w:rsidRDefault="000234BB" w:rsidP="000234BB">
      <w:r>
        <w:rPr>
          <w:sz w:val="18"/>
          <w:szCs w:val="18"/>
        </w:rPr>
        <w:t>Enumeration for the definition of SignalDirections.</w:t>
      </w:r>
    </w:p>
    <w:p w14:paraId="11ACB49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0B3589" w14:textId="77777777" w:rsidTr="00725808">
        <w:tc>
          <w:tcPr>
            <w:tcW w:w="2013" w:type="dxa"/>
            <w:tcMar>
              <w:top w:w="28" w:type="dxa"/>
              <w:left w:w="28" w:type="dxa"/>
              <w:bottom w:w="28" w:type="dxa"/>
              <w:right w:w="28" w:type="dxa"/>
            </w:tcMar>
          </w:tcPr>
          <w:p w14:paraId="2997E1E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2C198AE" w14:textId="056CA13D"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011198F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45389B9" w14:textId="77777777" w:rsidTr="00725808">
        <w:tc>
          <w:tcPr>
            <w:tcW w:w="2013" w:type="dxa"/>
            <w:tcMar>
              <w:top w:w="28" w:type="dxa"/>
              <w:left w:w="28" w:type="dxa"/>
              <w:bottom w:w="28" w:type="dxa"/>
              <w:right w:w="28" w:type="dxa"/>
            </w:tcMar>
          </w:tcPr>
          <w:p w14:paraId="1B253D08"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7EA30976"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FAEE9FE"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14043DCF" w14:textId="77777777" w:rsidTr="00725808">
        <w:tc>
          <w:tcPr>
            <w:tcW w:w="2013" w:type="dxa"/>
            <w:tcMar>
              <w:top w:w="28" w:type="dxa"/>
              <w:left w:w="28" w:type="dxa"/>
              <w:bottom w:w="28" w:type="dxa"/>
              <w:right w:w="28" w:type="dxa"/>
            </w:tcMar>
          </w:tcPr>
          <w:p w14:paraId="13D72685" w14:textId="77777777" w:rsidR="000234BB" w:rsidRPr="009F5D54" w:rsidRDefault="000234BB" w:rsidP="00725808">
            <w:pPr>
              <w:pStyle w:val="SmallStandard"/>
            </w:pPr>
            <w:r w:rsidRPr="009F5D54">
              <w:t>In</w:t>
            </w:r>
          </w:p>
        </w:tc>
        <w:tc>
          <w:tcPr>
            <w:tcW w:w="283" w:type="dxa"/>
          </w:tcPr>
          <w:p w14:paraId="3FED8B8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70E2092" w14:textId="77777777" w:rsidR="000234BB" w:rsidRDefault="000234BB" w:rsidP="00725808"/>
        </w:tc>
      </w:tr>
      <w:tr w:rsidR="000234BB" w:rsidRPr="00CC6307" w14:paraId="114CB33A" w14:textId="77777777" w:rsidTr="00725808">
        <w:tc>
          <w:tcPr>
            <w:tcW w:w="2013" w:type="dxa"/>
            <w:tcMar>
              <w:top w:w="28" w:type="dxa"/>
              <w:left w:w="28" w:type="dxa"/>
              <w:bottom w:w="28" w:type="dxa"/>
              <w:right w:w="28" w:type="dxa"/>
            </w:tcMar>
          </w:tcPr>
          <w:p w14:paraId="01C3ED98" w14:textId="77777777" w:rsidR="000234BB" w:rsidRPr="009F5D54" w:rsidRDefault="000234BB" w:rsidP="00725808">
            <w:pPr>
              <w:pStyle w:val="SmallStandard"/>
            </w:pPr>
            <w:r w:rsidRPr="009F5D54">
              <w:t>Out</w:t>
            </w:r>
          </w:p>
        </w:tc>
        <w:tc>
          <w:tcPr>
            <w:tcW w:w="283" w:type="dxa"/>
          </w:tcPr>
          <w:p w14:paraId="547E86F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50C3B54" w14:textId="77777777" w:rsidR="000234BB" w:rsidRDefault="000234BB" w:rsidP="00725808"/>
        </w:tc>
      </w:tr>
      <w:tr w:rsidR="000234BB" w:rsidRPr="00CC6307" w14:paraId="0EC4C0A8" w14:textId="77777777" w:rsidTr="00725808">
        <w:tc>
          <w:tcPr>
            <w:tcW w:w="2013" w:type="dxa"/>
            <w:tcMar>
              <w:top w:w="28" w:type="dxa"/>
              <w:left w:w="28" w:type="dxa"/>
              <w:bottom w:w="28" w:type="dxa"/>
              <w:right w:w="28" w:type="dxa"/>
            </w:tcMar>
          </w:tcPr>
          <w:p w14:paraId="468463E7" w14:textId="77777777" w:rsidR="000234BB" w:rsidRPr="009F5D54" w:rsidRDefault="000234BB" w:rsidP="00725808">
            <w:pPr>
              <w:pStyle w:val="SmallStandard"/>
            </w:pPr>
            <w:r w:rsidRPr="009F5D54">
              <w:t>InOut</w:t>
            </w:r>
          </w:p>
        </w:tc>
        <w:tc>
          <w:tcPr>
            <w:tcW w:w="283" w:type="dxa"/>
          </w:tcPr>
          <w:p w14:paraId="5FF978B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09928F4" w14:textId="77777777" w:rsidR="000234BB" w:rsidRDefault="000234BB" w:rsidP="00725808"/>
        </w:tc>
      </w:tr>
    </w:tbl>
    <w:p w14:paraId="2D1FA05C" w14:textId="77777777" w:rsidR="000234BB" w:rsidRDefault="000234BB" w:rsidP="000234BB">
      <w:pPr>
        <w:pStyle w:val="SmallStandard"/>
      </w:pPr>
    </w:p>
    <w:p w14:paraId="3157B8A9"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501" w:name="_Toc33620333"/>
      <w:r>
        <w:rPr>
          <w:lang w:val="en-GB"/>
        </w:rPr>
        <w:t xml:space="preserve">Module </w:t>
      </w:r>
      <w:bookmarkStart w:id="1502" w:name="_c9c41a6cc19dfc40fa68c7475bb72800"/>
      <w:r>
        <w:rPr>
          <w:lang w:val="en-GB"/>
        </w:rPr>
        <w:t>non_electrical_parts</w:t>
      </w:r>
      <w:bookmarkEnd w:id="1502"/>
      <w:bookmarkEnd w:id="1501"/>
    </w:p>
    <w:p w14:paraId="0D53F55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3" w:name="_4d4a651e5341005b2096ef1e27717d0a"/>
      <w:r>
        <w:rPr>
          <w:lang w:val="en-GB"/>
        </w:rPr>
        <w:t>BoltMountedFixingSpecification</w:t>
      </w:r>
      <w:bookmarkEnd w:id="1503"/>
    </w:p>
    <w:p w14:paraId="68F6CBF3" w14:textId="77777777" w:rsidR="000234BB" w:rsidRDefault="000234BB" w:rsidP="000234BB">
      <w:r>
        <w:rPr>
          <w:sz w:val="18"/>
          <w:szCs w:val="18"/>
        </w:rPr>
        <w:t>Specification for fixings that are mounted onto a bolt. This means, the fixing itself has got a hole, which is mounted into a bolt.</w:t>
      </w:r>
    </w:p>
    <w:p w14:paraId="5EFB0F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10588E1" w14:textId="77777777" w:rsidTr="00725808">
        <w:tc>
          <w:tcPr>
            <w:tcW w:w="2013" w:type="dxa"/>
            <w:tcMar>
              <w:top w:w="28" w:type="dxa"/>
              <w:left w:w="28" w:type="dxa"/>
              <w:bottom w:w="28" w:type="dxa"/>
              <w:right w:w="28" w:type="dxa"/>
            </w:tcMar>
          </w:tcPr>
          <w:p w14:paraId="6083A2B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50662B5" w14:textId="33724D25" w:rsidR="000234BB" w:rsidRPr="00620BBE" w:rsidRDefault="004714EB" w:rsidP="00725808">
            <w:pPr>
              <w:pStyle w:val="SmallStandard"/>
            </w:pPr>
            <w:hyperlink w:anchor="_783f736c03ea20fb63b80f3f841aabcc" w:history="1">
              <w:r w:rsidR="000234BB" w:rsidRPr="00620BBE">
                <w:rPr>
                  <w:rStyle w:val="Hyperlink"/>
                  <w:rFonts w:eastAsiaTheme="majorEastAsia"/>
                </w:rPr>
                <w:t>FixingSpecification</w:t>
              </w:r>
            </w:hyperlink>
          </w:p>
        </w:tc>
      </w:tr>
      <w:tr w:rsidR="000234BB" w:rsidRPr="008359F5" w14:paraId="353F1093" w14:textId="77777777" w:rsidTr="00725808">
        <w:tc>
          <w:tcPr>
            <w:tcW w:w="2013" w:type="dxa"/>
            <w:tcMar>
              <w:top w:w="28" w:type="dxa"/>
              <w:left w:w="28" w:type="dxa"/>
              <w:bottom w:w="28" w:type="dxa"/>
              <w:right w:w="28" w:type="dxa"/>
            </w:tcMar>
          </w:tcPr>
          <w:p w14:paraId="5C60F262" w14:textId="77777777" w:rsidR="000234BB" w:rsidRDefault="000234BB" w:rsidP="00725808">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0E3F80DB" w14:textId="77777777" w:rsidR="000234BB" w:rsidRDefault="000234BB" w:rsidP="00725808"/>
        </w:tc>
      </w:tr>
      <w:tr w:rsidR="000234BB" w:rsidRPr="008359F5" w14:paraId="2AAA9C01" w14:textId="77777777" w:rsidTr="00725808">
        <w:tc>
          <w:tcPr>
            <w:tcW w:w="2013" w:type="dxa"/>
            <w:tcMar>
              <w:top w:w="28" w:type="dxa"/>
              <w:left w:w="28" w:type="dxa"/>
              <w:bottom w:w="28" w:type="dxa"/>
              <w:right w:w="28" w:type="dxa"/>
            </w:tcMar>
          </w:tcPr>
          <w:p w14:paraId="4F6BA80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19D91A" w14:textId="77777777" w:rsidR="000234BB" w:rsidRPr="000437C1" w:rsidRDefault="000234BB" w:rsidP="00725808">
            <w:pPr>
              <w:pStyle w:val="SmallStandard"/>
            </w:pPr>
            <w:r>
              <w:t>false</w:t>
            </w:r>
          </w:p>
        </w:tc>
      </w:tr>
    </w:tbl>
    <w:p w14:paraId="6E2F990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1A24981" w14:textId="77777777" w:rsidTr="00725808">
        <w:tc>
          <w:tcPr>
            <w:tcW w:w="2013" w:type="dxa"/>
            <w:tcMar>
              <w:top w:w="28" w:type="dxa"/>
              <w:left w:w="28" w:type="dxa"/>
              <w:bottom w:w="28" w:type="dxa"/>
              <w:right w:w="28" w:type="dxa"/>
            </w:tcMar>
          </w:tcPr>
          <w:p w14:paraId="330E39A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C741D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E35C47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BE467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6E71230" w14:textId="77777777" w:rsidTr="00725808">
        <w:tc>
          <w:tcPr>
            <w:tcW w:w="2013" w:type="dxa"/>
            <w:tcMar>
              <w:top w:w="28" w:type="dxa"/>
              <w:left w:w="28" w:type="dxa"/>
              <w:bottom w:w="28" w:type="dxa"/>
              <w:right w:w="28" w:type="dxa"/>
            </w:tcMar>
          </w:tcPr>
          <w:p w14:paraId="09EAA086" w14:textId="77777777" w:rsidR="000234BB" w:rsidRPr="00620BBE" w:rsidRDefault="000234BB" w:rsidP="00725808">
            <w:pPr>
              <w:pStyle w:val="SmallStandard"/>
            </w:pPr>
            <w:r w:rsidRPr="00620BBE">
              <w:t>boltType</w:t>
            </w:r>
          </w:p>
        </w:tc>
        <w:tc>
          <w:tcPr>
            <w:tcW w:w="1559" w:type="dxa"/>
            <w:tcMar>
              <w:top w:w="28" w:type="dxa"/>
              <w:left w:w="28" w:type="dxa"/>
              <w:bottom w:w="28" w:type="dxa"/>
              <w:right w:w="28" w:type="dxa"/>
            </w:tcMar>
          </w:tcPr>
          <w:p w14:paraId="091CF32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6A9A53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5332A36" w14:textId="77777777" w:rsidR="000234BB" w:rsidRDefault="000234BB" w:rsidP="00725808">
            <w:pPr>
              <w:jc w:val="left"/>
            </w:pPr>
            <w:r>
              <w:rPr>
                <w:sz w:val="16"/>
                <w:szCs w:val="16"/>
              </w:rPr>
              <w:t>Specifies the type of the bolt on which the fixing can be mounted.</w:t>
            </w:r>
          </w:p>
        </w:tc>
      </w:tr>
      <w:tr w:rsidR="000234BB" w:rsidRPr="006675E2" w14:paraId="185A79DD" w14:textId="77777777" w:rsidTr="00725808">
        <w:tc>
          <w:tcPr>
            <w:tcW w:w="2013" w:type="dxa"/>
            <w:tcMar>
              <w:top w:w="28" w:type="dxa"/>
              <w:left w:w="28" w:type="dxa"/>
              <w:bottom w:w="28" w:type="dxa"/>
              <w:right w:w="28" w:type="dxa"/>
            </w:tcMar>
          </w:tcPr>
          <w:p w14:paraId="59B19A98" w14:textId="77777777" w:rsidR="000234BB" w:rsidRPr="00620BBE" w:rsidRDefault="000234BB" w:rsidP="00725808">
            <w:pPr>
              <w:pStyle w:val="SmallStandard"/>
            </w:pPr>
            <w:r w:rsidRPr="00620BBE">
              <w:t>boltDiameter</w:t>
            </w:r>
          </w:p>
        </w:tc>
        <w:tc>
          <w:tcPr>
            <w:tcW w:w="1559" w:type="dxa"/>
            <w:tcMar>
              <w:top w:w="28" w:type="dxa"/>
              <w:left w:w="28" w:type="dxa"/>
              <w:bottom w:w="28" w:type="dxa"/>
              <w:right w:w="28" w:type="dxa"/>
            </w:tcMar>
          </w:tcPr>
          <w:p w14:paraId="0D84AD49"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5F88AD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AF3DC63" w14:textId="77777777" w:rsidR="000234BB" w:rsidRDefault="000234BB" w:rsidP="00725808">
            <w:pPr>
              <w:jc w:val="left"/>
            </w:pPr>
            <w:r>
              <w:rPr>
                <w:sz w:val="16"/>
                <w:szCs w:val="16"/>
              </w:rPr>
              <w:t>Specifies the diameter of the bolt on which the fixing can be mounted.</w:t>
            </w:r>
          </w:p>
        </w:tc>
      </w:tr>
      <w:tr w:rsidR="000234BB" w:rsidRPr="006675E2" w14:paraId="0ABBF5F9" w14:textId="77777777" w:rsidTr="00725808">
        <w:tc>
          <w:tcPr>
            <w:tcW w:w="2013" w:type="dxa"/>
            <w:tcMar>
              <w:top w:w="28" w:type="dxa"/>
              <w:left w:w="28" w:type="dxa"/>
              <w:bottom w:w="28" w:type="dxa"/>
              <w:right w:w="28" w:type="dxa"/>
            </w:tcMar>
          </w:tcPr>
          <w:p w14:paraId="6201DA17" w14:textId="77777777" w:rsidR="000234BB" w:rsidRPr="00620BBE" w:rsidRDefault="000234BB" w:rsidP="00725808">
            <w:pPr>
              <w:pStyle w:val="SmallStandard"/>
            </w:pPr>
            <w:r w:rsidRPr="00620BBE">
              <w:t>boltHeight</w:t>
            </w:r>
          </w:p>
        </w:tc>
        <w:tc>
          <w:tcPr>
            <w:tcW w:w="1559" w:type="dxa"/>
            <w:tcMar>
              <w:top w:w="28" w:type="dxa"/>
              <w:left w:w="28" w:type="dxa"/>
              <w:bottom w:w="28" w:type="dxa"/>
              <w:right w:w="28" w:type="dxa"/>
            </w:tcMar>
          </w:tcPr>
          <w:p w14:paraId="7C189724"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566B4AC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D2049CC" w14:textId="77777777" w:rsidR="000234BB" w:rsidRDefault="000234BB" w:rsidP="00725808">
            <w:pPr>
              <w:jc w:val="left"/>
            </w:pPr>
            <w:r>
              <w:rPr>
                <w:sz w:val="16"/>
                <w:szCs w:val="16"/>
              </w:rPr>
              <w:t>Specifies the height of the bolt on which the fixing can be mounted.</w:t>
            </w:r>
          </w:p>
        </w:tc>
      </w:tr>
    </w:tbl>
    <w:p w14:paraId="67D8036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4" w:name="_1c8bd6cbe67411e9cfaca5a5b1c6c3f2"/>
      <w:r>
        <w:rPr>
          <w:lang w:val="en-GB"/>
        </w:rPr>
        <w:t>CableDuctOutlet</w:t>
      </w:r>
      <w:bookmarkEnd w:id="1504"/>
    </w:p>
    <w:p w14:paraId="65089915" w14:textId="77777777" w:rsidR="000234BB" w:rsidRDefault="000234BB" w:rsidP="000234BB">
      <w:r>
        <w:rPr>
          <w:sz w:val="18"/>
          <w:szCs w:val="18"/>
        </w:rPr>
        <w:t>Specifies one outlet of the cable duct.</w:t>
      </w:r>
    </w:p>
    <w:p w14:paraId="15E599B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6CD024" w14:textId="77777777" w:rsidTr="00725808">
        <w:tc>
          <w:tcPr>
            <w:tcW w:w="2013" w:type="dxa"/>
            <w:tcMar>
              <w:top w:w="28" w:type="dxa"/>
              <w:left w:w="28" w:type="dxa"/>
              <w:bottom w:w="28" w:type="dxa"/>
              <w:right w:w="28" w:type="dxa"/>
            </w:tcMar>
          </w:tcPr>
          <w:p w14:paraId="2446C83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A7BAB70" w14:textId="43064FD2"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41E492C7" w14:textId="77777777" w:rsidTr="00725808">
        <w:tc>
          <w:tcPr>
            <w:tcW w:w="2013" w:type="dxa"/>
            <w:tcMar>
              <w:top w:w="28" w:type="dxa"/>
              <w:left w:w="28" w:type="dxa"/>
              <w:bottom w:w="28" w:type="dxa"/>
              <w:right w:w="28" w:type="dxa"/>
            </w:tcMar>
          </w:tcPr>
          <w:p w14:paraId="3A79B07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74D38C" w14:textId="77777777" w:rsidR="000234BB" w:rsidRDefault="000234BB" w:rsidP="00725808"/>
        </w:tc>
      </w:tr>
      <w:tr w:rsidR="000234BB" w:rsidRPr="008359F5" w14:paraId="70A0FC9F" w14:textId="77777777" w:rsidTr="00725808">
        <w:tc>
          <w:tcPr>
            <w:tcW w:w="2013" w:type="dxa"/>
            <w:tcMar>
              <w:top w:w="28" w:type="dxa"/>
              <w:left w:w="28" w:type="dxa"/>
              <w:bottom w:w="28" w:type="dxa"/>
              <w:right w:w="28" w:type="dxa"/>
            </w:tcMar>
          </w:tcPr>
          <w:p w14:paraId="78DFABD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D139BE" w14:textId="77777777" w:rsidR="000234BB" w:rsidRPr="000437C1" w:rsidRDefault="000234BB" w:rsidP="00725808">
            <w:pPr>
              <w:pStyle w:val="SmallStandard"/>
            </w:pPr>
            <w:r>
              <w:t>false</w:t>
            </w:r>
          </w:p>
        </w:tc>
      </w:tr>
    </w:tbl>
    <w:p w14:paraId="6B084E5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8E515DD" w14:textId="77777777" w:rsidTr="00725808">
        <w:tc>
          <w:tcPr>
            <w:tcW w:w="2013" w:type="dxa"/>
            <w:tcMar>
              <w:top w:w="28" w:type="dxa"/>
              <w:left w:w="28" w:type="dxa"/>
              <w:bottom w:w="28" w:type="dxa"/>
              <w:right w:w="28" w:type="dxa"/>
            </w:tcMar>
          </w:tcPr>
          <w:p w14:paraId="38B2D6CB"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FE70C9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DDA53A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BC7BE8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E0C4D80" w14:textId="77777777" w:rsidTr="00725808">
        <w:tc>
          <w:tcPr>
            <w:tcW w:w="2013" w:type="dxa"/>
            <w:tcMar>
              <w:top w:w="28" w:type="dxa"/>
              <w:left w:w="28" w:type="dxa"/>
              <w:bottom w:w="28" w:type="dxa"/>
              <w:right w:w="28" w:type="dxa"/>
            </w:tcMar>
          </w:tcPr>
          <w:p w14:paraId="27848A71"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22BFCBA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2F4546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257D17B" w14:textId="77777777" w:rsidR="000234BB" w:rsidRDefault="000234BB" w:rsidP="00725808">
            <w:pPr>
              <w:jc w:val="left"/>
            </w:pPr>
            <w:r>
              <w:rPr>
                <w:sz w:val="16"/>
                <w:szCs w:val="16"/>
              </w:rPr>
              <w:t>Specifies the identification of the Outlet. This must be unique within a CableDuctSpecification.</w:t>
            </w:r>
          </w:p>
        </w:tc>
      </w:tr>
    </w:tbl>
    <w:p w14:paraId="1905FDF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CDF8C1F" w14:textId="77777777" w:rsidTr="00725808">
        <w:tc>
          <w:tcPr>
            <w:tcW w:w="3856" w:type="dxa"/>
            <w:gridSpan w:val="3"/>
          </w:tcPr>
          <w:p w14:paraId="15ECDE1A" w14:textId="77777777" w:rsidR="000234BB" w:rsidRDefault="000234BB" w:rsidP="00725808">
            <w:pPr>
              <w:jc w:val="center"/>
              <w:rPr>
                <w:b/>
                <w:sz w:val="16"/>
                <w:szCs w:val="16"/>
                <w:lang w:val="en-GB"/>
              </w:rPr>
            </w:pPr>
            <w:r>
              <w:rPr>
                <w:b/>
                <w:sz w:val="16"/>
                <w:szCs w:val="16"/>
                <w:lang w:val="en-GB"/>
              </w:rPr>
              <w:t>Other End</w:t>
            </w:r>
          </w:p>
        </w:tc>
        <w:tc>
          <w:tcPr>
            <w:tcW w:w="708" w:type="dxa"/>
          </w:tcPr>
          <w:p w14:paraId="3B11381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EA2212D" w14:textId="77777777" w:rsidR="000234BB" w:rsidRDefault="000234BB" w:rsidP="00725808">
            <w:pPr>
              <w:jc w:val="center"/>
              <w:rPr>
                <w:b/>
                <w:sz w:val="16"/>
                <w:szCs w:val="16"/>
                <w:lang w:val="en-GB"/>
              </w:rPr>
            </w:pPr>
            <w:r>
              <w:rPr>
                <w:b/>
                <w:sz w:val="16"/>
                <w:szCs w:val="16"/>
                <w:lang w:val="en-GB"/>
              </w:rPr>
              <w:t>General</w:t>
            </w:r>
          </w:p>
        </w:tc>
      </w:tr>
      <w:tr w:rsidR="000234BB" w:rsidRPr="00720F6F" w14:paraId="74EB5E84" w14:textId="77777777" w:rsidTr="00725808">
        <w:tc>
          <w:tcPr>
            <w:tcW w:w="1573" w:type="dxa"/>
          </w:tcPr>
          <w:p w14:paraId="370F53C2" w14:textId="77777777" w:rsidR="000234BB" w:rsidRDefault="000234BB" w:rsidP="00725808">
            <w:pPr>
              <w:rPr>
                <w:b/>
                <w:sz w:val="16"/>
                <w:szCs w:val="16"/>
                <w:lang w:val="en-GB"/>
              </w:rPr>
            </w:pPr>
            <w:r>
              <w:rPr>
                <w:b/>
                <w:sz w:val="16"/>
                <w:szCs w:val="16"/>
                <w:lang w:val="en-GB"/>
              </w:rPr>
              <w:t>Type</w:t>
            </w:r>
          </w:p>
        </w:tc>
        <w:tc>
          <w:tcPr>
            <w:tcW w:w="1574" w:type="dxa"/>
          </w:tcPr>
          <w:p w14:paraId="620D12CA" w14:textId="77777777" w:rsidR="000234BB" w:rsidRDefault="000234BB" w:rsidP="00725808">
            <w:pPr>
              <w:rPr>
                <w:b/>
                <w:sz w:val="16"/>
                <w:szCs w:val="16"/>
                <w:lang w:val="en-GB"/>
              </w:rPr>
            </w:pPr>
            <w:r>
              <w:rPr>
                <w:b/>
                <w:sz w:val="16"/>
                <w:szCs w:val="16"/>
                <w:lang w:val="en-GB"/>
              </w:rPr>
              <w:t>Role</w:t>
            </w:r>
          </w:p>
        </w:tc>
        <w:tc>
          <w:tcPr>
            <w:tcW w:w="708" w:type="dxa"/>
          </w:tcPr>
          <w:p w14:paraId="2A96BD01" w14:textId="77777777" w:rsidR="000234BB" w:rsidRDefault="000234BB" w:rsidP="00725808">
            <w:pPr>
              <w:rPr>
                <w:b/>
                <w:sz w:val="16"/>
                <w:szCs w:val="16"/>
                <w:lang w:val="en-GB"/>
              </w:rPr>
            </w:pPr>
            <w:r>
              <w:rPr>
                <w:b/>
                <w:sz w:val="16"/>
                <w:szCs w:val="16"/>
                <w:lang w:val="en-GB"/>
              </w:rPr>
              <w:t>Mult</w:t>
            </w:r>
          </w:p>
        </w:tc>
        <w:tc>
          <w:tcPr>
            <w:tcW w:w="709" w:type="dxa"/>
          </w:tcPr>
          <w:p w14:paraId="73DD9F3C" w14:textId="77777777" w:rsidR="000234BB" w:rsidRDefault="000234BB" w:rsidP="00725808">
            <w:pPr>
              <w:rPr>
                <w:b/>
                <w:sz w:val="16"/>
                <w:szCs w:val="16"/>
                <w:lang w:val="en-GB"/>
              </w:rPr>
            </w:pPr>
            <w:r>
              <w:rPr>
                <w:b/>
                <w:sz w:val="16"/>
                <w:szCs w:val="16"/>
                <w:lang w:val="en-GB"/>
              </w:rPr>
              <w:t>Mult</w:t>
            </w:r>
          </w:p>
        </w:tc>
        <w:tc>
          <w:tcPr>
            <w:tcW w:w="567" w:type="dxa"/>
          </w:tcPr>
          <w:p w14:paraId="1832B2C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C00C751" w14:textId="77777777" w:rsidR="000234BB" w:rsidRPr="008359F5" w:rsidRDefault="000234BB" w:rsidP="00725808">
            <w:pPr>
              <w:rPr>
                <w:b/>
                <w:sz w:val="16"/>
                <w:szCs w:val="16"/>
                <w:lang w:val="en-GB"/>
              </w:rPr>
            </w:pPr>
            <w:r>
              <w:rPr>
                <w:b/>
                <w:sz w:val="16"/>
                <w:szCs w:val="16"/>
                <w:lang w:val="en-GB"/>
              </w:rPr>
              <w:t>Comment</w:t>
            </w:r>
          </w:p>
        </w:tc>
      </w:tr>
      <w:tr w:rsidR="000234BB" w:rsidRPr="00CC6307" w14:paraId="73927059" w14:textId="77777777" w:rsidTr="00725808">
        <w:tc>
          <w:tcPr>
            <w:tcW w:w="1573" w:type="dxa"/>
          </w:tcPr>
          <w:p w14:paraId="0495E3F8" w14:textId="77777777" w:rsidR="000234BB" w:rsidRPr="00634625" w:rsidRDefault="000234BB" w:rsidP="00725808">
            <w:pPr>
              <w:pStyle w:val="SmallStandard"/>
            </w:pPr>
            <w:r>
              <w:t>PlacementPoint</w:t>
            </w:r>
          </w:p>
        </w:tc>
        <w:tc>
          <w:tcPr>
            <w:tcW w:w="1574" w:type="dxa"/>
          </w:tcPr>
          <w:p w14:paraId="055757DF" w14:textId="77777777" w:rsidR="000234BB" w:rsidRPr="00132C43" w:rsidRDefault="000234BB" w:rsidP="00725808">
            <w:pPr>
              <w:pStyle w:val="SmallStandard"/>
            </w:pPr>
            <w:r>
              <w:t>placementPoint</w:t>
            </w:r>
          </w:p>
        </w:tc>
        <w:tc>
          <w:tcPr>
            <w:tcW w:w="708" w:type="dxa"/>
          </w:tcPr>
          <w:p w14:paraId="02D2B106" w14:textId="77777777" w:rsidR="000234BB" w:rsidRPr="00D331EF" w:rsidRDefault="000234BB" w:rsidP="00725808">
            <w:pPr>
              <w:pStyle w:val="SmallStandard"/>
            </w:pPr>
            <w:r w:rsidRPr="00574783">
              <w:t>0..1</w:t>
            </w:r>
          </w:p>
        </w:tc>
        <w:tc>
          <w:tcPr>
            <w:tcW w:w="709" w:type="dxa"/>
          </w:tcPr>
          <w:p w14:paraId="67DDF0B2" w14:textId="77777777" w:rsidR="000234BB" w:rsidRPr="00D331EF" w:rsidRDefault="000234BB" w:rsidP="00725808">
            <w:pPr>
              <w:pStyle w:val="SmallStandard"/>
            </w:pPr>
            <w:r w:rsidRPr="00207506">
              <w:t>0..*</w:t>
            </w:r>
          </w:p>
        </w:tc>
        <w:tc>
          <w:tcPr>
            <w:tcW w:w="567" w:type="dxa"/>
          </w:tcPr>
          <w:p w14:paraId="4867BB60" w14:textId="77777777" w:rsidR="000234BB" w:rsidRPr="00D331EF" w:rsidRDefault="000234BB" w:rsidP="00725808">
            <w:pPr>
              <w:pStyle w:val="SmallStandard"/>
            </w:pPr>
            <w:r>
              <w:t>N</w:t>
            </w:r>
          </w:p>
        </w:tc>
        <w:tc>
          <w:tcPr>
            <w:tcW w:w="3969" w:type="dxa"/>
          </w:tcPr>
          <w:p w14:paraId="4E8C3322" w14:textId="77777777" w:rsidR="000234BB" w:rsidRDefault="000234BB" w:rsidP="00725808">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CableDuctOutlet</w:t>
            </w:r>
            <w:r>
              <w:rPr>
                <w:sz w:val="16"/>
                <w:szCs w:val="16"/>
              </w:rPr>
              <w:t xml:space="preserve"> in a PlaceableElementSpecification.</w:t>
            </w:r>
          </w:p>
        </w:tc>
      </w:tr>
    </w:tbl>
    <w:p w14:paraId="53ECED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E214C68" w14:textId="77777777" w:rsidTr="00725808">
        <w:tc>
          <w:tcPr>
            <w:tcW w:w="2296" w:type="dxa"/>
            <w:gridSpan w:val="2"/>
          </w:tcPr>
          <w:p w14:paraId="4369124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0EDE9A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228B129" w14:textId="77777777" w:rsidR="000234BB" w:rsidRDefault="000234BB" w:rsidP="00725808">
            <w:pPr>
              <w:jc w:val="center"/>
              <w:rPr>
                <w:b/>
                <w:sz w:val="16"/>
                <w:szCs w:val="16"/>
                <w:lang w:val="en-GB"/>
              </w:rPr>
            </w:pPr>
            <w:r>
              <w:rPr>
                <w:b/>
                <w:sz w:val="16"/>
                <w:szCs w:val="16"/>
                <w:lang w:val="en-GB"/>
              </w:rPr>
              <w:t>General</w:t>
            </w:r>
          </w:p>
        </w:tc>
      </w:tr>
      <w:tr w:rsidR="000234BB" w:rsidRPr="00720F6F" w14:paraId="76977C22" w14:textId="77777777" w:rsidTr="00725808">
        <w:tc>
          <w:tcPr>
            <w:tcW w:w="1588" w:type="dxa"/>
          </w:tcPr>
          <w:p w14:paraId="3E7D1BCE" w14:textId="77777777" w:rsidR="000234BB" w:rsidRDefault="000234BB" w:rsidP="00725808">
            <w:pPr>
              <w:rPr>
                <w:b/>
                <w:sz w:val="16"/>
                <w:szCs w:val="16"/>
                <w:lang w:val="en-GB"/>
              </w:rPr>
            </w:pPr>
            <w:r>
              <w:rPr>
                <w:b/>
                <w:sz w:val="16"/>
                <w:szCs w:val="16"/>
                <w:lang w:val="en-GB"/>
              </w:rPr>
              <w:t>Type</w:t>
            </w:r>
          </w:p>
        </w:tc>
        <w:tc>
          <w:tcPr>
            <w:tcW w:w="708" w:type="dxa"/>
          </w:tcPr>
          <w:p w14:paraId="60A0887F" w14:textId="77777777" w:rsidR="000234BB" w:rsidRDefault="000234BB" w:rsidP="00725808">
            <w:pPr>
              <w:rPr>
                <w:b/>
                <w:sz w:val="16"/>
                <w:szCs w:val="16"/>
                <w:lang w:val="en-GB"/>
              </w:rPr>
            </w:pPr>
            <w:r>
              <w:rPr>
                <w:b/>
                <w:sz w:val="16"/>
                <w:szCs w:val="16"/>
                <w:lang w:val="en-GB"/>
              </w:rPr>
              <w:t>Mult</w:t>
            </w:r>
          </w:p>
        </w:tc>
        <w:tc>
          <w:tcPr>
            <w:tcW w:w="1560" w:type="dxa"/>
          </w:tcPr>
          <w:p w14:paraId="09A1681A" w14:textId="77777777" w:rsidR="000234BB" w:rsidRDefault="000234BB" w:rsidP="00725808">
            <w:pPr>
              <w:rPr>
                <w:b/>
                <w:sz w:val="16"/>
                <w:szCs w:val="16"/>
                <w:lang w:val="en-GB"/>
              </w:rPr>
            </w:pPr>
            <w:r>
              <w:rPr>
                <w:b/>
                <w:sz w:val="16"/>
                <w:szCs w:val="16"/>
                <w:lang w:val="en-GB"/>
              </w:rPr>
              <w:t>Role</w:t>
            </w:r>
          </w:p>
        </w:tc>
        <w:tc>
          <w:tcPr>
            <w:tcW w:w="708" w:type="dxa"/>
          </w:tcPr>
          <w:p w14:paraId="10235982" w14:textId="77777777" w:rsidR="000234BB" w:rsidRDefault="000234BB" w:rsidP="00725808">
            <w:pPr>
              <w:rPr>
                <w:b/>
                <w:sz w:val="16"/>
                <w:szCs w:val="16"/>
                <w:lang w:val="en-GB"/>
              </w:rPr>
            </w:pPr>
            <w:r>
              <w:rPr>
                <w:b/>
                <w:sz w:val="16"/>
                <w:szCs w:val="16"/>
                <w:lang w:val="en-GB"/>
              </w:rPr>
              <w:t>Mult</w:t>
            </w:r>
          </w:p>
        </w:tc>
        <w:tc>
          <w:tcPr>
            <w:tcW w:w="567" w:type="dxa"/>
          </w:tcPr>
          <w:p w14:paraId="372D7C3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702EEFE" w14:textId="77777777" w:rsidR="000234BB" w:rsidRPr="008359F5" w:rsidRDefault="000234BB" w:rsidP="00725808">
            <w:pPr>
              <w:rPr>
                <w:b/>
                <w:sz w:val="16"/>
                <w:szCs w:val="16"/>
                <w:lang w:val="en-GB"/>
              </w:rPr>
            </w:pPr>
            <w:r>
              <w:rPr>
                <w:b/>
                <w:sz w:val="16"/>
                <w:szCs w:val="16"/>
                <w:lang w:val="en-GB"/>
              </w:rPr>
              <w:t>Comment</w:t>
            </w:r>
          </w:p>
        </w:tc>
      </w:tr>
      <w:tr w:rsidR="000234BB" w:rsidRPr="00CC6307" w14:paraId="276AA407" w14:textId="77777777" w:rsidTr="00725808">
        <w:tc>
          <w:tcPr>
            <w:tcW w:w="1588" w:type="dxa"/>
          </w:tcPr>
          <w:p w14:paraId="2C8219D7" w14:textId="77777777" w:rsidR="000234BB" w:rsidRPr="00634625" w:rsidRDefault="000234BB" w:rsidP="00725808">
            <w:pPr>
              <w:pStyle w:val="SmallStandard"/>
            </w:pPr>
            <w:r>
              <w:t>CableDuctSpecification</w:t>
            </w:r>
          </w:p>
        </w:tc>
        <w:tc>
          <w:tcPr>
            <w:tcW w:w="708" w:type="dxa"/>
          </w:tcPr>
          <w:p w14:paraId="16261FC1" w14:textId="77777777" w:rsidR="000234BB" w:rsidRPr="00D331EF" w:rsidRDefault="000234BB" w:rsidP="00725808">
            <w:pPr>
              <w:pStyle w:val="SmallStandard"/>
            </w:pPr>
            <w:r w:rsidRPr="00D01517">
              <w:t>1</w:t>
            </w:r>
          </w:p>
        </w:tc>
        <w:tc>
          <w:tcPr>
            <w:tcW w:w="1560" w:type="dxa"/>
          </w:tcPr>
          <w:p w14:paraId="4F9CF000" w14:textId="77777777" w:rsidR="000234BB" w:rsidRPr="00132C43" w:rsidRDefault="000234BB" w:rsidP="00725808">
            <w:pPr>
              <w:pStyle w:val="SmallStandard"/>
            </w:pPr>
            <w:r>
              <w:t>outlet</w:t>
            </w:r>
          </w:p>
        </w:tc>
        <w:tc>
          <w:tcPr>
            <w:tcW w:w="708" w:type="dxa"/>
          </w:tcPr>
          <w:p w14:paraId="52B01561" w14:textId="77777777" w:rsidR="000234BB" w:rsidRPr="00D331EF" w:rsidRDefault="000234BB" w:rsidP="00725808">
            <w:pPr>
              <w:pStyle w:val="SmallStandard"/>
            </w:pPr>
            <w:r w:rsidRPr="00D01517">
              <w:t>0..*</w:t>
            </w:r>
          </w:p>
        </w:tc>
        <w:tc>
          <w:tcPr>
            <w:tcW w:w="567" w:type="dxa"/>
          </w:tcPr>
          <w:p w14:paraId="4830FADC" w14:textId="77777777" w:rsidR="000234BB" w:rsidRDefault="000234BB" w:rsidP="00725808">
            <w:pPr>
              <w:pStyle w:val="SmallStandard"/>
            </w:pPr>
            <w:r>
              <w:t>Y</w:t>
            </w:r>
          </w:p>
        </w:tc>
        <w:tc>
          <w:tcPr>
            <w:tcW w:w="3969" w:type="dxa"/>
          </w:tcPr>
          <w:p w14:paraId="1A14B4D9" w14:textId="77777777" w:rsidR="000234BB" w:rsidRDefault="000234BB" w:rsidP="00725808"/>
        </w:tc>
      </w:tr>
    </w:tbl>
    <w:p w14:paraId="4123670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5" w:name="_904199cf970db7975fb51231e53f8325"/>
      <w:r>
        <w:rPr>
          <w:lang w:val="en-GB"/>
        </w:rPr>
        <w:t>CableDuctSpecification</w:t>
      </w:r>
      <w:bookmarkEnd w:id="1505"/>
    </w:p>
    <w:p w14:paraId="063534A5" w14:textId="77777777" w:rsidR="000234BB" w:rsidRDefault="000234BB" w:rsidP="000234BB">
      <w:r>
        <w:rPr>
          <w:sz w:val="18"/>
          <w:szCs w:val="18"/>
        </w:rPr>
        <w:t>Specification for cable ducts. A cable duct can have one or more outlets.</w:t>
      </w:r>
    </w:p>
    <w:p w14:paraId="4231460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2A0CBF2" w14:textId="77777777" w:rsidTr="00725808">
        <w:tc>
          <w:tcPr>
            <w:tcW w:w="2013" w:type="dxa"/>
            <w:tcMar>
              <w:top w:w="28" w:type="dxa"/>
              <w:left w:w="28" w:type="dxa"/>
              <w:bottom w:w="28" w:type="dxa"/>
              <w:right w:w="28" w:type="dxa"/>
            </w:tcMar>
          </w:tcPr>
          <w:p w14:paraId="77585B3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3AF9982" w14:textId="6430FAC9"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345C247F" w14:textId="77777777" w:rsidTr="00725808">
        <w:tc>
          <w:tcPr>
            <w:tcW w:w="2013" w:type="dxa"/>
            <w:tcMar>
              <w:top w:w="28" w:type="dxa"/>
              <w:left w:w="28" w:type="dxa"/>
              <w:bottom w:w="28" w:type="dxa"/>
              <w:right w:w="28" w:type="dxa"/>
            </w:tcMar>
          </w:tcPr>
          <w:p w14:paraId="7DBCD3D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017992D" w14:textId="77777777" w:rsidR="000234BB" w:rsidRDefault="000234BB" w:rsidP="00725808"/>
        </w:tc>
      </w:tr>
      <w:tr w:rsidR="000234BB" w:rsidRPr="008359F5" w14:paraId="5F434604" w14:textId="77777777" w:rsidTr="00725808">
        <w:tc>
          <w:tcPr>
            <w:tcW w:w="2013" w:type="dxa"/>
            <w:tcMar>
              <w:top w:w="28" w:type="dxa"/>
              <w:left w:w="28" w:type="dxa"/>
              <w:bottom w:w="28" w:type="dxa"/>
              <w:right w:w="28" w:type="dxa"/>
            </w:tcMar>
          </w:tcPr>
          <w:p w14:paraId="4DF0EB1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E787C3F" w14:textId="77777777" w:rsidR="000234BB" w:rsidRPr="000437C1" w:rsidRDefault="000234BB" w:rsidP="00725808">
            <w:pPr>
              <w:pStyle w:val="SmallStandard"/>
            </w:pPr>
            <w:r>
              <w:t>false</w:t>
            </w:r>
          </w:p>
        </w:tc>
      </w:tr>
    </w:tbl>
    <w:p w14:paraId="32E1EC1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DBB8F11" w14:textId="77777777" w:rsidTr="00725808">
        <w:tc>
          <w:tcPr>
            <w:tcW w:w="3856" w:type="dxa"/>
            <w:gridSpan w:val="3"/>
          </w:tcPr>
          <w:p w14:paraId="202AB94C" w14:textId="77777777" w:rsidR="000234BB" w:rsidRDefault="000234BB" w:rsidP="00725808">
            <w:pPr>
              <w:jc w:val="center"/>
              <w:rPr>
                <w:b/>
                <w:sz w:val="16"/>
                <w:szCs w:val="16"/>
                <w:lang w:val="en-GB"/>
              </w:rPr>
            </w:pPr>
            <w:r>
              <w:rPr>
                <w:b/>
                <w:sz w:val="16"/>
                <w:szCs w:val="16"/>
                <w:lang w:val="en-GB"/>
              </w:rPr>
              <w:t>Other End</w:t>
            </w:r>
          </w:p>
        </w:tc>
        <w:tc>
          <w:tcPr>
            <w:tcW w:w="708" w:type="dxa"/>
          </w:tcPr>
          <w:p w14:paraId="22136005"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C575743" w14:textId="77777777" w:rsidR="000234BB" w:rsidRDefault="000234BB" w:rsidP="00725808">
            <w:pPr>
              <w:jc w:val="center"/>
              <w:rPr>
                <w:b/>
                <w:sz w:val="16"/>
                <w:szCs w:val="16"/>
                <w:lang w:val="en-GB"/>
              </w:rPr>
            </w:pPr>
            <w:r>
              <w:rPr>
                <w:b/>
                <w:sz w:val="16"/>
                <w:szCs w:val="16"/>
                <w:lang w:val="en-GB"/>
              </w:rPr>
              <w:t>General</w:t>
            </w:r>
          </w:p>
        </w:tc>
      </w:tr>
      <w:tr w:rsidR="000234BB" w:rsidRPr="00720F6F" w14:paraId="448C01E1" w14:textId="77777777" w:rsidTr="00725808">
        <w:tc>
          <w:tcPr>
            <w:tcW w:w="1573" w:type="dxa"/>
          </w:tcPr>
          <w:p w14:paraId="3F6C3DF7" w14:textId="77777777" w:rsidR="000234BB" w:rsidRDefault="000234BB" w:rsidP="00725808">
            <w:pPr>
              <w:rPr>
                <w:b/>
                <w:sz w:val="16"/>
                <w:szCs w:val="16"/>
                <w:lang w:val="en-GB"/>
              </w:rPr>
            </w:pPr>
            <w:r>
              <w:rPr>
                <w:b/>
                <w:sz w:val="16"/>
                <w:szCs w:val="16"/>
                <w:lang w:val="en-GB"/>
              </w:rPr>
              <w:t>Type</w:t>
            </w:r>
          </w:p>
        </w:tc>
        <w:tc>
          <w:tcPr>
            <w:tcW w:w="1574" w:type="dxa"/>
          </w:tcPr>
          <w:p w14:paraId="36920ED0" w14:textId="77777777" w:rsidR="000234BB" w:rsidRDefault="000234BB" w:rsidP="00725808">
            <w:pPr>
              <w:rPr>
                <w:b/>
                <w:sz w:val="16"/>
                <w:szCs w:val="16"/>
                <w:lang w:val="en-GB"/>
              </w:rPr>
            </w:pPr>
            <w:r>
              <w:rPr>
                <w:b/>
                <w:sz w:val="16"/>
                <w:szCs w:val="16"/>
                <w:lang w:val="en-GB"/>
              </w:rPr>
              <w:t>Role</w:t>
            </w:r>
          </w:p>
        </w:tc>
        <w:tc>
          <w:tcPr>
            <w:tcW w:w="708" w:type="dxa"/>
          </w:tcPr>
          <w:p w14:paraId="1C4F127D" w14:textId="77777777" w:rsidR="000234BB" w:rsidRDefault="000234BB" w:rsidP="00725808">
            <w:pPr>
              <w:rPr>
                <w:b/>
                <w:sz w:val="16"/>
                <w:szCs w:val="16"/>
                <w:lang w:val="en-GB"/>
              </w:rPr>
            </w:pPr>
            <w:r>
              <w:rPr>
                <w:b/>
                <w:sz w:val="16"/>
                <w:szCs w:val="16"/>
                <w:lang w:val="en-GB"/>
              </w:rPr>
              <w:t>Mult</w:t>
            </w:r>
          </w:p>
        </w:tc>
        <w:tc>
          <w:tcPr>
            <w:tcW w:w="709" w:type="dxa"/>
          </w:tcPr>
          <w:p w14:paraId="2084FF7B" w14:textId="77777777" w:rsidR="000234BB" w:rsidRDefault="000234BB" w:rsidP="00725808">
            <w:pPr>
              <w:rPr>
                <w:b/>
                <w:sz w:val="16"/>
                <w:szCs w:val="16"/>
                <w:lang w:val="en-GB"/>
              </w:rPr>
            </w:pPr>
            <w:r>
              <w:rPr>
                <w:b/>
                <w:sz w:val="16"/>
                <w:szCs w:val="16"/>
                <w:lang w:val="en-GB"/>
              </w:rPr>
              <w:t>Mult</w:t>
            </w:r>
          </w:p>
        </w:tc>
        <w:tc>
          <w:tcPr>
            <w:tcW w:w="567" w:type="dxa"/>
          </w:tcPr>
          <w:p w14:paraId="2949E2C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28CF47C" w14:textId="77777777" w:rsidR="000234BB" w:rsidRPr="008359F5" w:rsidRDefault="000234BB" w:rsidP="00725808">
            <w:pPr>
              <w:rPr>
                <w:b/>
                <w:sz w:val="16"/>
                <w:szCs w:val="16"/>
                <w:lang w:val="en-GB"/>
              </w:rPr>
            </w:pPr>
            <w:r>
              <w:rPr>
                <w:b/>
                <w:sz w:val="16"/>
                <w:szCs w:val="16"/>
                <w:lang w:val="en-GB"/>
              </w:rPr>
              <w:t>Comment</w:t>
            </w:r>
          </w:p>
        </w:tc>
      </w:tr>
      <w:tr w:rsidR="000234BB" w:rsidRPr="00CC6307" w14:paraId="70DB71A1" w14:textId="77777777" w:rsidTr="00725808">
        <w:tc>
          <w:tcPr>
            <w:tcW w:w="1573" w:type="dxa"/>
          </w:tcPr>
          <w:p w14:paraId="4A30DD7E" w14:textId="77777777" w:rsidR="000234BB" w:rsidRPr="00634625" w:rsidRDefault="000234BB" w:rsidP="00725808">
            <w:pPr>
              <w:pStyle w:val="SmallStandard"/>
            </w:pPr>
            <w:r>
              <w:t>CableDuctOutlet</w:t>
            </w:r>
          </w:p>
        </w:tc>
        <w:tc>
          <w:tcPr>
            <w:tcW w:w="1574" w:type="dxa"/>
          </w:tcPr>
          <w:p w14:paraId="4FAE12EC" w14:textId="77777777" w:rsidR="000234BB" w:rsidRPr="00132C43" w:rsidRDefault="000234BB" w:rsidP="00725808">
            <w:pPr>
              <w:pStyle w:val="SmallStandard"/>
            </w:pPr>
            <w:r>
              <w:t>outlet</w:t>
            </w:r>
          </w:p>
        </w:tc>
        <w:tc>
          <w:tcPr>
            <w:tcW w:w="708" w:type="dxa"/>
          </w:tcPr>
          <w:p w14:paraId="6418D401" w14:textId="77777777" w:rsidR="000234BB" w:rsidRPr="00D331EF" w:rsidRDefault="000234BB" w:rsidP="00725808">
            <w:pPr>
              <w:pStyle w:val="SmallStandard"/>
            </w:pPr>
            <w:r w:rsidRPr="00574783">
              <w:t>0..*</w:t>
            </w:r>
          </w:p>
        </w:tc>
        <w:tc>
          <w:tcPr>
            <w:tcW w:w="709" w:type="dxa"/>
          </w:tcPr>
          <w:p w14:paraId="278A1643" w14:textId="77777777" w:rsidR="000234BB" w:rsidRPr="00D331EF" w:rsidRDefault="000234BB" w:rsidP="00725808">
            <w:pPr>
              <w:pStyle w:val="SmallStandard"/>
            </w:pPr>
            <w:r w:rsidRPr="00207506">
              <w:t>1</w:t>
            </w:r>
          </w:p>
        </w:tc>
        <w:tc>
          <w:tcPr>
            <w:tcW w:w="567" w:type="dxa"/>
          </w:tcPr>
          <w:p w14:paraId="7784D164" w14:textId="77777777" w:rsidR="000234BB" w:rsidRDefault="000234BB" w:rsidP="00725808">
            <w:pPr>
              <w:pStyle w:val="SmallStandard"/>
            </w:pPr>
            <w:r>
              <w:t>Y</w:t>
            </w:r>
          </w:p>
        </w:tc>
        <w:tc>
          <w:tcPr>
            <w:tcW w:w="3969" w:type="dxa"/>
          </w:tcPr>
          <w:p w14:paraId="3D61ED5A" w14:textId="77777777" w:rsidR="000234BB" w:rsidRDefault="000234BB" w:rsidP="00725808"/>
        </w:tc>
      </w:tr>
    </w:tbl>
    <w:p w14:paraId="2DA328D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850C4A0" w14:textId="77777777" w:rsidTr="00725808">
        <w:tc>
          <w:tcPr>
            <w:tcW w:w="2296" w:type="dxa"/>
            <w:gridSpan w:val="2"/>
          </w:tcPr>
          <w:p w14:paraId="6761D98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FE2F6B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11EDEA9" w14:textId="77777777" w:rsidR="000234BB" w:rsidRDefault="000234BB" w:rsidP="00725808">
            <w:pPr>
              <w:jc w:val="center"/>
              <w:rPr>
                <w:b/>
                <w:sz w:val="16"/>
                <w:szCs w:val="16"/>
                <w:lang w:val="en-GB"/>
              </w:rPr>
            </w:pPr>
            <w:r>
              <w:rPr>
                <w:b/>
                <w:sz w:val="16"/>
                <w:szCs w:val="16"/>
                <w:lang w:val="en-GB"/>
              </w:rPr>
              <w:t>General</w:t>
            </w:r>
          </w:p>
        </w:tc>
      </w:tr>
      <w:tr w:rsidR="000234BB" w:rsidRPr="00720F6F" w14:paraId="06D04D54" w14:textId="77777777" w:rsidTr="00725808">
        <w:tc>
          <w:tcPr>
            <w:tcW w:w="1588" w:type="dxa"/>
          </w:tcPr>
          <w:p w14:paraId="1D93EFB1" w14:textId="77777777" w:rsidR="000234BB" w:rsidRDefault="000234BB" w:rsidP="00725808">
            <w:pPr>
              <w:rPr>
                <w:b/>
                <w:sz w:val="16"/>
                <w:szCs w:val="16"/>
                <w:lang w:val="en-GB"/>
              </w:rPr>
            </w:pPr>
            <w:r>
              <w:rPr>
                <w:b/>
                <w:sz w:val="16"/>
                <w:szCs w:val="16"/>
                <w:lang w:val="en-GB"/>
              </w:rPr>
              <w:t>Type</w:t>
            </w:r>
          </w:p>
        </w:tc>
        <w:tc>
          <w:tcPr>
            <w:tcW w:w="708" w:type="dxa"/>
          </w:tcPr>
          <w:p w14:paraId="4F5F0A4E" w14:textId="77777777" w:rsidR="000234BB" w:rsidRDefault="000234BB" w:rsidP="00725808">
            <w:pPr>
              <w:rPr>
                <w:b/>
                <w:sz w:val="16"/>
                <w:szCs w:val="16"/>
                <w:lang w:val="en-GB"/>
              </w:rPr>
            </w:pPr>
            <w:r>
              <w:rPr>
                <w:b/>
                <w:sz w:val="16"/>
                <w:szCs w:val="16"/>
                <w:lang w:val="en-GB"/>
              </w:rPr>
              <w:t>Mult</w:t>
            </w:r>
          </w:p>
        </w:tc>
        <w:tc>
          <w:tcPr>
            <w:tcW w:w="1560" w:type="dxa"/>
          </w:tcPr>
          <w:p w14:paraId="0C1B243C" w14:textId="77777777" w:rsidR="000234BB" w:rsidRDefault="000234BB" w:rsidP="00725808">
            <w:pPr>
              <w:rPr>
                <w:b/>
                <w:sz w:val="16"/>
                <w:szCs w:val="16"/>
                <w:lang w:val="en-GB"/>
              </w:rPr>
            </w:pPr>
            <w:r>
              <w:rPr>
                <w:b/>
                <w:sz w:val="16"/>
                <w:szCs w:val="16"/>
                <w:lang w:val="en-GB"/>
              </w:rPr>
              <w:t>Role</w:t>
            </w:r>
          </w:p>
        </w:tc>
        <w:tc>
          <w:tcPr>
            <w:tcW w:w="708" w:type="dxa"/>
          </w:tcPr>
          <w:p w14:paraId="0849D9BB" w14:textId="77777777" w:rsidR="000234BB" w:rsidRDefault="000234BB" w:rsidP="00725808">
            <w:pPr>
              <w:rPr>
                <w:b/>
                <w:sz w:val="16"/>
                <w:szCs w:val="16"/>
                <w:lang w:val="en-GB"/>
              </w:rPr>
            </w:pPr>
            <w:r>
              <w:rPr>
                <w:b/>
                <w:sz w:val="16"/>
                <w:szCs w:val="16"/>
                <w:lang w:val="en-GB"/>
              </w:rPr>
              <w:t>Mult</w:t>
            </w:r>
          </w:p>
        </w:tc>
        <w:tc>
          <w:tcPr>
            <w:tcW w:w="567" w:type="dxa"/>
          </w:tcPr>
          <w:p w14:paraId="14329CC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4B60AFC" w14:textId="77777777" w:rsidR="000234BB" w:rsidRPr="008359F5" w:rsidRDefault="000234BB" w:rsidP="00725808">
            <w:pPr>
              <w:rPr>
                <w:b/>
                <w:sz w:val="16"/>
                <w:szCs w:val="16"/>
                <w:lang w:val="en-GB"/>
              </w:rPr>
            </w:pPr>
            <w:r>
              <w:rPr>
                <w:b/>
                <w:sz w:val="16"/>
                <w:szCs w:val="16"/>
                <w:lang w:val="en-GB"/>
              </w:rPr>
              <w:t>Comment</w:t>
            </w:r>
          </w:p>
        </w:tc>
      </w:tr>
      <w:tr w:rsidR="000234BB" w:rsidRPr="00CC6307" w14:paraId="36C97850" w14:textId="77777777" w:rsidTr="00725808">
        <w:tc>
          <w:tcPr>
            <w:tcW w:w="1588" w:type="dxa"/>
          </w:tcPr>
          <w:p w14:paraId="003332A9" w14:textId="77777777" w:rsidR="000234BB" w:rsidRPr="00634625" w:rsidRDefault="000234BB" w:rsidP="00725808">
            <w:pPr>
              <w:pStyle w:val="SmallStandard"/>
            </w:pPr>
            <w:r>
              <w:t>CableDuctRole</w:t>
            </w:r>
          </w:p>
        </w:tc>
        <w:tc>
          <w:tcPr>
            <w:tcW w:w="708" w:type="dxa"/>
          </w:tcPr>
          <w:p w14:paraId="472B3823" w14:textId="77777777" w:rsidR="000234BB" w:rsidRPr="00D331EF" w:rsidRDefault="000234BB" w:rsidP="00725808">
            <w:pPr>
              <w:pStyle w:val="SmallStandard"/>
            </w:pPr>
            <w:r w:rsidRPr="00D01517">
              <w:t>0..*</w:t>
            </w:r>
          </w:p>
        </w:tc>
        <w:tc>
          <w:tcPr>
            <w:tcW w:w="1560" w:type="dxa"/>
          </w:tcPr>
          <w:p w14:paraId="60158024" w14:textId="77777777" w:rsidR="000234BB" w:rsidRPr="00132C43" w:rsidRDefault="000234BB" w:rsidP="00725808">
            <w:pPr>
              <w:pStyle w:val="SmallStandard"/>
            </w:pPr>
            <w:r>
              <w:t>cableDuctSpecification</w:t>
            </w:r>
          </w:p>
        </w:tc>
        <w:tc>
          <w:tcPr>
            <w:tcW w:w="708" w:type="dxa"/>
          </w:tcPr>
          <w:p w14:paraId="33E1BCBF" w14:textId="77777777" w:rsidR="000234BB" w:rsidRPr="00D331EF" w:rsidRDefault="000234BB" w:rsidP="00725808">
            <w:pPr>
              <w:pStyle w:val="SmallStandard"/>
            </w:pPr>
            <w:r w:rsidRPr="00D01517">
              <w:t>1</w:t>
            </w:r>
          </w:p>
        </w:tc>
        <w:tc>
          <w:tcPr>
            <w:tcW w:w="567" w:type="dxa"/>
          </w:tcPr>
          <w:p w14:paraId="7612B2CA" w14:textId="77777777" w:rsidR="000234BB" w:rsidRPr="00D331EF" w:rsidRDefault="000234BB" w:rsidP="00725808">
            <w:pPr>
              <w:pStyle w:val="SmallStandard"/>
            </w:pPr>
            <w:r>
              <w:t>N</w:t>
            </w:r>
          </w:p>
        </w:tc>
        <w:tc>
          <w:tcPr>
            <w:tcW w:w="3969" w:type="dxa"/>
          </w:tcPr>
          <w:p w14:paraId="4661F38E" w14:textId="77777777" w:rsidR="000234BB" w:rsidRDefault="000234BB" w:rsidP="00725808">
            <w:pPr>
              <w:jc w:val="left"/>
            </w:pPr>
            <w:r>
              <w:rPr>
                <w:sz w:val="16"/>
                <w:szCs w:val="16"/>
              </w:rPr>
              <w:t xml:space="preserve">References the </w:t>
            </w:r>
            <w:r>
              <w:rPr>
                <w:i/>
                <w:iCs/>
                <w:sz w:val="16"/>
                <w:szCs w:val="16"/>
              </w:rPr>
              <w:t>CableDuctSpecification</w:t>
            </w:r>
            <w:r>
              <w:rPr>
                <w:sz w:val="16"/>
                <w:szCs w:val="16"/>
              </w:rPr>
              <w:t xml:space="preserve"> that is instanced by this </w:t>
            </w:r>
            <w:r>
              <w:rPr>
                <w:i/>
                <w:iCs/>
                <w:sz w:val="16"/>
                <w:szCs w:val="16"/>
              </w:rPr>
              <w:t>CableDuctRole.</w:t>
            </w:r>
          </w:p>
        </w:tc>
      </w:tr>
    </w:tbl>
    <w:p w14:paraId="6A1953D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6" w:name="_3ddece6268b69914bddbf187859e8c7b"/>
      <w:r>
        <w:rPr>
          <w:lang w:val="en-GB"/>
        </w:rPr>
        <w:t>CableLeadThrough</w:t>
      </w:r>
      <w:bookmarkEnd w:id="1506"/>
    </w:p>
    <w:p w14:paraId="68B2B446" w14:textId="77777777" w:rsidR="000234BB" w:rsidRDefault="000234BB" w:rsidP="000234BB">
      <w:r>
        <w:rPr>
          <w:sz w:val="18"/>
          <w:szCs w:val="18"/>
        </w:rPr>
        <w:t xml:space="preserve">A </w:t>
      </w:r>
      <w:r>
        <w:rPr>
          <w:i/>
          <w:iCs/>
          <w:sz w:val="18"/>
          <w:szCs w:val="18"/>
        </w:rPr>
        <w:t>CableLeadThrough</w:t>
      </w:r>
      <w:r>
        <w:rPr>
          <w:sz w:val="18"/>
          <w:szCs w:val="18"/>
        </w:rPr>
        <w:t xml:space="preserve"> specifies a hole in the grommet through which wires can pass through the grommet. There can be different technical realizations of a lead through, e.g. it can be realized with a shrinking material or an additional seal. The properties of a </w:t>
      </w:r>
      <w:r>
        <w:rPr>
          <w:i/>
          <w:iCs/>
          <w:sz w:val="18"/>
          <w:szCs w:val="18"/>
        </w:rPr>
        <w:t>CableLeadThrough</w:t>
      </w:r>
      <w:r>
        <w:rPr>
          <w:sz w:val="18"/>
          <w:szCs w:val="18"/>
        </w:rPr>
        <w:t xml:space="preserve"> are defined in the referenced </w:t>
      </w:r>
      <w:r>
        <w:rPr>
          <w:i/>
          <w:iCs/>
          <w:sz w:val="18"/>
          <w:szCs w:val="18"/>
        </w:rPr>
        <w:t>CableLeadThroughSpecification</w:t>
      </w:r>
      <w:r>
        <w:rPr>
          <w:sz w:val="18"/>
          <w:szCs w:val="18"/>
        </w:rPr>
        <w:t>.</w:t>
      </w:r>
    </w:p>
    <w:p w14:paraId="2ABAD8B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426EBA3" w14:textId="77777777" w:rsidTr="00725808">
        <w:tc>
          <w:tcPr>
            <w:tcW w:w="2013" w:type="dxa"/>
            <w:tcMar>
              <w:top w:w="28" w:type="dxa"/>
              <w:left w:w="28" w:type="dxa"/>
              <w:bottom w:w="28" w:type="dxa"/>
              <w:right w:w="28" w:type="dxa"/>
            </w:tcMar>
          </w:tcPr>
          <w:p w14:paraId="5D18C4E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471615" w14:textId="4611E682"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49EB5EAF" w14:textId="77777777" w:rsidTr="00725808">
        <w:tc>
          <w:tcPr>
            <w:tcW w:w="2013" w:type="dxa"/>
            <w:tcMar>
              <w:top w:w="28" w:type="dxa"/>
              <w:left w:w="28" w:type="dxa"/>
              <w:bottom w:w="28" w:type="dxa"/>
              <w:right w:w="28" w:type="dxa"/>
            </w:tcMar>
          </w:tcPr>
          <w:p w14:paraId="542A950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A4B61E" w14:textId="77777777" w:rsidR="000234BB" w:rsidRDefault="000234BB" w:rsidP="00725808"/>
        </w:tc>
      </w:tr>
      <w:tr w:rsidR="000234BB" w:rsidRPr="008359F5" w14:paraId="5558706A" w14:textId="77777777" w:rsidTr="00725808">
        <w:tc>
          <w:tcPr>
            <w:tcW w:w="2013" w:type="dxa"/>
            <w:tcMar>
              <w:top w:w="28" w:type="dxa"/>
              <w:left w:w="28" w:type="dxa"/>
              <w:bottom w:w="28" w:type="dxa"/>
              <w:right w:w="28" w:type="dxa"/>
            </w:tcMar>
          </w:tcPr>
          <w:p w14:paraId="659C4BD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81694D5" w14:textId="77777777" w:rsidR="000234BB" w:rsidRPr="000437C1" w:rsidRDefault="000234BB" w:rsidP="00725808">
            <w:pPr>
              <w:pStyle w:val="SmallStandard"/>
            </w:pPr>
            <w:r>
              <w:t>false</w:t>
            </w:r>
          </w:p>
        </w:tc>
      </w:tr>
    </w:tbl>
    <w:p w14:paraId="3CDD85D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7397B97" w14:textId="77777777" w:rsidTr="00725808">
        <w:tc>
          <w:tcPr>
            <w:tcW w:w="2013" w:type="dxa"/>
            <w:tcMar>
              <w:top w:w="28" w:type="dxa"/>
              <w:left w:w="28" w:type="dxa"/>
              <w:bottom w:w="28" w:type="dxa"/>
              <w:right w:w="28" w:type="dxa"/>
            </w:tcMar>
          </w:tcPr>
          <w:p w14:paraId="1963B80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197F69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DDB664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EF9BD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5576C6F" w14:textId="77777777" w:rsidTr="00725808">
        <w:tc>
          <w:tcPr>
            <w:tcW w:w="2013" w:type="dxa"/>
            <w:tcMar>
              <w:top w:w="28" w:type="dxa"/>
              <w:left w:w="28" w:type="dxa"/>
              <w:bottom w:w="28" w:type="dxa"/>
              <w:right w:w="28" w:type="dxa"/>
            </w:tcMar>
          </w:tcPr>
          <w:p w14:paraId="33472174"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4ADB3190"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60933A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A0FA5C6" w14:textId="77777777" w:rsidR="000234BB" w:rsidRDefault="000234BB" w:rsidP="00725808">
            <w:pPr>
              <w:jc w:val="left"/>
            </w:pPr>
            <w:r>
              <w:rPr>
                <w:sz w:val="16"/>
                <w:szCs w:val="16"/>
              </w:rPr>
              <w:t>Specifies the identification of the CableLeadThrough. This must be unique within a GrommetSpecification.</w:t>
            </w:r>
          </w:p>
        </w:tc>
      </w:tr>
    </w:tbl>
    <w:p w14:paraId="05E7871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253844B" w14:textId="77777777" w:rsidTr="00725808">
        <w:tc>
          <w:tcPr>
            <w:tcW w:w="3856" w:type="dxa"/>
            <w:gridSpan w:val="3"/>
          </w:tcPr>
          <w:p w14:paraId="1E3629A4" w14:textId="77777777" w:rsidR="000234BB" w:rsidRDefault="000234BB" w:rsidP="00725808">
            <w:pPr>
              <w:jc w:val="center"/>
              <w:rPr>
                <w:b/>
                <w:sz w:val="16"/>
                <w:szCs w:val="16"/>
                <w:lang w:val="en-GB"/>
              </w:rPr>
            </w:pPr>
            <w:r>
              <w:rPr>
                <w:b/>
                <w:sz w:val="16"/>
                <w:szCs w:val="16"/>
                <w:lang w:val="en-GB"/>
              </w:rPr>
              <w:t>Other End</w:t>
            </w:r>
          </w:p>
        </w:tc>
        <w:tc>
          <w:tcPr>
            <w:tcW w:w="708" w:type="dxa"/>
          </w:tcPr>
          <w:p w14:paraId="1EE8397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DF16F9C" w14:textId="77777777" w:rsidR="000234BB" w:rsidRDefault="000234BB" w:rsidP="00725808">
            <w:pPr>
              <w:jc w:val="center"/>
              <w:rPr>
                <w:b/>
                <w:sz w:val="16"/>
                <w:szCs w:val="16"/>
                <w:lang w:val="en-GB"/>
              </w:rPr>
            </w:pPr>
            <w:r>
              <w:rPr>
                <w:b/>
                <w:sz w:val="16"/>
                <w:szCs w:val="16"/>
                <w:lang w:val="en-GB"/>
              </w:rPr>
              <w:t>General</w:t>
            </w:r>
          </w:p>
        </w:tc>
      </w:tr>
      <w:tr w:rsidR="000234BB" w:rsidRPr="00720F6F" w14:paraId="3F71007B" w14:textId="77777777" w:rsidTr="00725808">
        <w:tc>
          <w:tcPr>
            <w:tcW w:w="1573" w:type="dxa"/>
          </w:tcPr>
          <w:p w14:paraId="19071C2C" w14:textId="77777777" w:rsidR="000234BB" w:rsidRDefault="000234BB" w:rsidP="00725808">
            <w:pPr>
              <w:rPr>
                <w:b/>
                <w:sz w:val="16"/>
                <w:szCs w:val="16"/>
                <w:lang w:val="en-GB"/>
              </w:rPr>
            </w:pPr>
            <w:r>
              <w:rPr>
                <w:b/>
                <w:sz w:val="16"/>
                <w:szCs w:val="16"/>
                <w:lang w:val="en-GB"/>
              </w:rPr>
              <w:t>Type</w:t>
            </w:r>
          </w:p>
        </w:tc>
        <w:tc>
          <w:tcPr>
            <w:tcW w:w="1574" w:type="dxa"/>
          </w:tcPr>
          <w:p w14:paraId="40D07F2E" w14:textId="77777777" w:rsidR="000234BB" w:rsidRDefault="000234BB" w:rsidP="00725808">
            <w:pPr>
              <w:rPr>
                <w:b/>
                <w:sz w:val="16"/>
                <w:szCs w:val="16"/>
                <w:lang w:val="en-GB"/>
              </w:rPr>
            </w:pPr>
            <w:r>
              <w:rPr>
                <w:b/>
                <w:sz w:val="16"/>
                <w:szCs w:val="16"/>
                <w:lang w:val="en-GB"/>
              </w:rPr>
              <w:t>Role</w:t>
            </w:r>
          </w:p>
        </w:tc>
        <w:tc>
          <w:tcPr>
            <w:tcW w:w="708" w:type="dxa"/>
          </w:tcPr>
          <w:p w14:paraId="19ABCE39" w14:textId="77777777" w:rsidR="000234BB" w:rsidRDefault="000234BB" w:rsidP="00725808">
            <w:pPr>
              <w:rPr>
                <w:b/>
                <w:sz w:val="16"/>
                <w:szCs w:val="16"/>
                <w:lang w:val="en-GB"/>
              </w:rPr>
            </w:pPr>
            <w:r>
              <w:rPr>
                <w:b/>
                <w:sz w:val="16"/>
                <w:szCs w:val="16"/>
                <w:lang w:val="en-GB"/>
              </w:rPr>
              <w:t>Mult</w:t>
            </w:r>
          </w:p>
        </w:tc>
        <w:tc>
          <w:tcPr>
            <w:tcW w:w="709" w:type="dxa"/>
          </w:tcPr>
          <w:p w14:paraId="6F131142" w14:textId="77777777" w:rsidR="000234BB" w:rsidRDefault="000234BB" w:rsidP="00725808">
            <w:pPr>
              <w:rPr>
                <w:b/>
                <w:sz w:val="16"/>
                <w:szCs w:val="16"/>
                <w:lang w:val="en-GB"/>
              </w:rPr>
            </w:pPr>
            <w:r>
              <w:rPr>
                <w:b/>
                <w:sz w:val="16"/>
                <w:szCs w:val="16"/>
                <w:lang w:val="en-GB"/>
              </w:rPr>
              <w:t>Mult</w:t>
            </w:r>
          </w:p>
        </w:tc>
        <w:tc>
          <w:tcPr>
            <w:tcW w:w="567" w:type="dxa"/>
          </w:tcPr>
          <w:p w14:paraId="498A05C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F0CF71D" w14:textId="77777777" w:rsidR="000234BB" w:rsidRPr="008359F5" w:rsidRDefault="000234BB" w:rsidP="00725808">
            <w:pPr>
              <w:rPr>
                <w:b/>
                <w:sz w:val="16"/>
                <w:szCs w:val="16"/>
                <w:lang w:val="en-GB"/>
              </w:rPr>
            </w:pPr>
            <w:r>
              <w:rPr>
                <w:b/>
                <w:sz w:val="16"/>
                <w:szCs w:val="16"/>
                <w:lang w:val="en-GB"/>
              </w:rPr>
              <w:t>Comment</w:t>
            </w:r>
          </w:p>
        </w:tc>
      </w:tr>
      <w:tr w:rsidR="000234BB" w:rsidRPr="00CC6307" w14:paraId="3C1185AC" w14:textId="77777777" w:rsidTr="00725808">
        <w:tc>
          <w:tcPr>
            <w:tcW w:w="1573" w:type="dxa"/>
          </w:tcPr>
          <w:p w14:paraId="6D2C4C91" w14:textId="77777777" w:rsidR="000234BB" w:rsidRPr="00634625" w:rsidRDefault="000234BB" w:rsidP="00725808">
            <w:pPr>
              <w:pStyle w:val="SmallStandard"/>
            </w:pPr>
            <w:r>
              <w:t>PlacementPoint</w:t>
            </w:r>
          </w:p>
        </w:tc>
        <w:tc>
          <w:tcPr>
            <w:tcW w:w="1574" w:type="dxa"/>
          </w:tcPr>
          <w:p w14:paraId="5782475E" w14:textId="77777777" w:rsidR="000234BB" w:rsidRPr="00132C43" w:rsidRDefault="000234BB" w:rsidP="00725808">
            <w:pPr>
              <w:pStyle w:val="SmallStandard"/>
            </w:pPr>
            <w:r>
              <w:t>placementPoint</w:t>
            </w:r>
          </w:p>
        </w:tc>
        <w:tc>
          <w:tcPr>
            <w:tcW w:w="708" w:type="dxa"/>
          </w:tcPr>
          <w:p w14:paraId="3BF8C22E" w14:textId="77777777" w:rsidR="000234BB" w:rsidRPr="00D331EF" w:rsidRDefault="000234BB" w:rsidP="00725808">
            <w:pPr>
              <w:pStyle w:val="SmallStandard"/>
            </w:pPr>
            <w:r w:rsidRPr="00574783">
              <w:t>0..1</w:t>
            </w:r>
          </w:p>
        </w:tc>
        <w:tc>
          <w:tcPr>
            <w:tcW w:w="709" w:type="dxa"/>
          </w:tcPr>
          <w:p w14:paraId="513E412A" w14:textId="77777777" w:rsidR="000234BB" w:rsidRPr="00D331EF" w:rsidRDefault="000234BB" w:rsidP="00725808">
            <w:pPr>
              <w:pStyle w:val="SmallStandard"/>
            </w:pPr>
            <w:r w:rsidRPr="00207506">
              <w:t>0..*</w:t>
            </w:r>
          </w:p>
        </w:tc>
        <w:tc>
          <w:tcPr>
            <w:tcW w:w="567" w:type="dxa"/>
          </w:tcPr>
          <w:p w14:paraId="5C56DC05" w14:textId="77777777" w:rsidR="000234BB" w:rsidRPr="00D331EF" w:rsidRDefault="000234BB" w:rsidP="00725808">
            <w:pPr>
              <w:pStyle w:val="SmallStandard"/>
            </w:pPr>
            <w:r>
              <w:t>N</w:t>
            </w:r>
          </w:p>
        </w:tc>
        <w:tc>
          <w:tcPr>
            <w:tcW w:w="3969" w:type="dxa"/>
          </w:tcPr>
          <w:p w14:paraId="0B439E03" w14:textId="77777777" w:rsidR="000234BB" w:rsidRDefault="000234BB" w:rsidP="00725808">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CableLeadThrough</w:t>
            </w:r>
            <w:r>
              <w:rPr>
                <w:sz w:val="16"/>
                <w:szCs w:val="16"/>
              </w:rPr>
              <w:t xml:space="preserve"> in a PlaceableElementSpecification.</w:t>
            </w:r>
          </w:p>
        </w:tc>
      </w:tr>
      <w:tr w:rsidR="000234BB" w:rsidRPr="00CC6307" w14:paraId="399F4F60" w14:textId="77777777" w:rsidTr="00725808">
        <w:tc>
          <w:tcPr>
            <w:tcW w:w="1573" w:type="dxa"/>
          </w:tcPr>
          <w:p w14:paraId="0741F440" w14:textId="77777777" w:rsidR="000234BB" w:rsidRPr="00634625" w:rsidRDefault="000234BB" w:rsidP="00725808">
            <w:pPr>
              <w:pStyle w:val="SmallStandard"/>
            </w:pPr>
            <w:r>
              <w:t>CableLeadThroughSpecification</w:t>
            </w:r>
          </w:p>
        </w:tc>
        <w:tc>
          <w:tcPr>
            <w:tcW w:w="1574" w:type="dxa"/>
          </w:tcPr>
          <w:p w14:paraId="0843E9C9" w14:textId="77777777" w:rsidR="000234BB" w:rsidRPr="00132C43" w:rsidRDefault="000234BB" w:rsidP="00725808">
            <w:pPr>
              <w:pStyle w:val="SmallStandard"/>
            </w:pPr>
            <w:r>
              <w:t>cableLeadThroughSpecification</w:t>
            </w:r>
          </w:p>
        </w:tc>
        <w:tc>
          <w:tcPr>
            <w:tcW w:w="708" w:type="dxa"/>
          </w:tcPr>
          <w:p w14:paraId="306C6FC7" w14:textId="77777777" w:rsidR="000234BB" w:rsidRPr="00D331EF" w:rsidRDefault="000234BB" w:rsidP="00725808">
            <w:pPr>
              <w:pStyle w:val="SmallStandard"/>
            </w:pPr>
            <w:r w:rsidRPr="00574783">
              <w:t>0..1</w:t>
            </w:r>
          </w:p>
        </w:tc>
        <w:tc>
          <w:tcPr>
            <w:tcW w:w="709" w:type="dxa"/>
          </w:tcPr>
          <w:p w14:paraId="4B090221" w14:textId="77777777" w:rsidR="000234BB" w:rsidRDefault="000234BB" w:rsidP="00725808"/>
        </w:tc>
        <w:tc>
          <w:tcPr>
            <w:tcW w:w="567" w:type="dxa"/>
          </w:tcPr>
          <w:p w14:paraId="33A387DA" w14:textId="77777777" w:rsidR="000234BB" w:rsidRPr="00D331EF" w:rsidRDefault="000234BB" w:rsidP="00725808">
            <w:pPr>
              <w:pStyle w:val="SmallStandard"/>
            </w:pPr>
            <w:r>
              <w:t>N</w:t>
            </w:r>
          </w:p>
        </w:tc>
        <w:tc>
          <w:tcPr>
            <w:tcW w:w="3969" w:type="dxa"/>
          </w:tcPr>
          <w:p w14:paraId="239F8433" w14:textId="77777777" w:rsidR="000234BB" w:rsidRDefault="000234BB" w:rsidP="00725808">
            <w:pPr>
              <w:jc w:val="left"/>
            </w:pPr>
            <w:r>
              <w:rPr>
                <w:sz w:val="16"/>
                <w:szCs w:val="16"/>
              </w:rPr>
              <w:t xml:space="preserve">References the </w:t>
            </w:r>
            <w:r>
              <w:rPr>
                <w:i/>
                <w:iCs/>
                <w:sz w:val="16"/>
                <w:szCs w:val="16"/>
              </w:rPr>
              <w:t xml:space="preserve">CableLeadThroughSpecification </w:t>
            </w:r>
            <w:r>
              <w:rPr>
                <w:sz w:val="16"/>
                <w:szCs w:val="16"/>
              </w:rPr>
              <w:t xml:space="preserve">that defines the technical properties of this </w:t>
            </w:r>
            <w:r>
              <w:rPr>
                <w:i/>
                <w:iCs/>
                <w:sz w:val="16"/>
                <w:szCs w:val="16"/>
              </w:rPr>
              <w:t>CableLeadThrough.</w:t>
            </w:r>
          </w:p>
        </w:tc>
      </w:tr>
    </w:tbl>
    <w:p w14:paraId="2FB4EE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54DD0B8" w14:textId="77777777" w:rsidTr="00725808">
        <w:tc>
          <w:tcPr>
            <w:tcW w:w="2296" w:type="dxa"/>
            <w:gridSpan w:val="2"/>
          </w:tcPr>
          <w:p w14:paraId="4B2393BD"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EE798B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5DB9E1F" w14:textId="77777777" w:rsidR="000234BB" w:rsidRDefault="000234BB" w:rsidP="00725808">
            <w:pPr>
              <w:jc w:val="center"/>
              <w:rPr>
                <w:b/>
                <w:sz w:val="16"/>
                <w:szCs w:val="16"/>
                <w:lang w:val="en-GB"/>
              </w:rPr>
            </w:pPr>
            <w:r>
              <w:rPr>
                <w:b/>
                <w:sz w:val="16"/>
                <w:szCs w:val="16"/>
                <w:lang w:val="en-GB"/>
              </w:rPr>
              <w:t>General</w:t>
            </w:r>
          </w:p>
        </w:tc>
      </w:tr>
      <w:tr w:rsidR="000234BB" w:rsidRPr="00720F6F" w14:paraId="595F4387" w14:textId="77777777" w:rsidTr="00725808">
        <w:tc>
          <w:tcPr>
            <w:tcW w:w="1588" w:type="dxa"/>
          </w:tcPr>
          <w:p w14:paraId="254D0B4C" w14:textId="77777777" w:rsidR="000234BB" w:rsidRDefault="000234BB" w:rsidP="00725808">
            <w:pPr>
              <w:rPr>
                <w:b/>
                <w:sz w:val="16"/>
                <w:szCs w:val="16"/>
                <w:lang w:val="en-GB"/>
              </w:rPr>
            </w:pPr>
            <w:r>
              <w:rPr>
                <w:b/>
                <w:sz w:val="16"/>
                <w:szCs w:val="16"/>
                <w:lang w:val="en-GB"/>
              </w:rPr>
              <w:t>Type</w:t>
            </w:r>
          </w:p>
        </w:tc>
        <w:tc>
          <w:tcPr>
            <w:tcW w:w="708" w:type="dxa"/>
          </w:tcPr>
          <w:p w14:paraId="17B71E08" w14:textId="77777777" w:rsidR="000234BB" w:rsidRDefault="000234BB" w:rsidP="00725808">
            <w:pPr>
              <w:rPr>
                <w:b/>
                <w:sz w:val="16"/>
                <w:szCs w:val="16"/>
                <w:lang w:val="en-GB"/>
              </w:rPr>
            </w:pPr>
            <w:r>
              <w:rPr>
                <w:b/>
                <w:sz w:val="16"/>
                <w:szCs w:val="16"/>
                <w:lang w:val="en-GB"/>
              </w:rPr>
              <w:t>Mult</w:t>
            </w:r>
          </w:p>
        </w:tc>
        <w:tc>
          <w:tcPr>
            <w:tcW w:w="1560" w:type="dxa"/>
          </w:tcPr>
          <w:p w14:paraId="6707CDF4" w14:textId="77777777" w:rsidR="000234BB" w:rsidRDefault="000234BB" w:rsidP="00725808">
            <w:pPr>
              <w:rPr>
                <w:b/>
                <w:sz w:val="16"/>
                <w:szCs w:val="16"/>
                <w:lang w:val="en-GB"/>
              </w:rPr>
            </w:pPr>
            <w:r>
              <w:rPr>
                <w:b/>
                <w:sz w:val="16"/>
                <w:szCs w:val="16"/>
                <w:lang w:val="en-GB"/>
              </w:rPr>
              <w:t>Role</w:t>
            </w:r>
          </w:p>
        </w:tc>
        <w:tc>
          <w:tcPr>
            <w:tcW w:w="708" w:type="dxa"/>
          </w:tcPr>
          <w:p w14:paraId="3174FA8F" w14:textId="77777777" w:rsidR="000234BB" w:rsidRDefault="000234BB" w:rsidP="00725808">
            <w:pPr>
              <w:rPr>
                <w:b/>
                <w:sz w:val="16"/>
                <w:szCs w:val="16"/>
                <w:lang w:val="en-GB"/>
              </w:rPr>
            </w:pPr>
            <w:r>
              <w:rPr>
                <w:b/>
                <w:sz w:val="16"/>
                <w:szCs w:val="16"/>
                <w:lang w:val="en-GB"/>
              </w:rPr>
              <w:t>Mult</w:t>
            </w:r>
          </w:p>
        </w:tc>
        <w:tc>
          <w:tcPr>
            <w:tcW w:w="567" w:type="dxa"/>
          </w:tcPr>
          <w:p w14:paraId="6FBD0F8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3095DC6" w14:textId="77777777" w:rsidR="000234BB" w:rsidRPr="008359F5" w:rsidRDefault="000234BB" w:rsidP="00725808">
            <w:pPr>
              <w:rPr>
                <w:b/>
                <w:sz w:val="16"/>
                <w:szCs w:val="16"/>
                <w:lang w:val="en-GB"/>
              </w:rPr>
            </w:pPr>
            <w:r>
              <w:rPr>
                <w:b/>
                <w:sz w:val="16"/>
                <w:szCs w:val="16"/>
                <w:lang w:val="en-GB"/>
              </w:rPr>
              <w:t>Comment</w:t>
            </w:r>
          </w:p>
        </w:tc>
      </w:tr>
      <w:tr w:rsidR="000234BB" w:rsidRPr="00CC6307" w14:paraId="0C611C1B" w14:textId="77777777" w:rsidTr="00725808">
        <w:tc>
          <w:tcPr>
            <w:tcW w:w="1588" w:type="dxa"/>
          </w:tcPr>
          <w:p w14:paraId="36AE80A3" w14:textId="77777777" w:rsidR="000234BB" w:rsidRPr="00634625" w:rsidRDefault="000234BB" w:rsidP="00725808">
            <w:pPr>
              <w:pStyle w:val="SmallStandard"/>
            </w:pPr>
            <w:r>
              <w:t>GrommetSpecification</w:t>
            </w:r>
          </w:p>
        </w:tc>
        <w:tc>
          <w:tcPr>
            <w:tcW w:w="708" w:type="dxa"/>
          </w:tcPr>
          <w:p w14:paraId="5F89CAF3" w14:textId="77777777" w:rsidR="000234BB" w:rsidRPr="00D331EF" w:rsidRDefault="000234BB" w:rsidP="00725808">
            <w:pPr>
              <w:pStyle w:val="SmallStandard"/>
            </w:pPr>
            <w:r w:rsidRPr="00D01517">
              <w:t>1</w:t>
            </w:r>
          </w:p>
        </w:tc>
        <w:tc>
          <w:tcPr>
            <w:tcW w:w="1560" w:type="dxa"/>
          </w:tcPr>
          <w:p w14:paraId="443BAF08" w14:textId="77777777" w:rsidR="000234BB" w:rsidRPr="00132C43" w:rsidRDefault="000234BB" w:rsidP="00725808">
            <w:pPr>
              <w:pStyle w:val="SmallStandard"/>
            </w:pPr>
            <w:r>
              <w:t>cableLeadThrough</w:t>
            </w:r>
          </w:p>
        </w:tc>
        <w:tc>
          <w:tcPr>
            <w:tcW w:w="708" w:type="dxa"/>
          </w:tcPr>
          <w:p w14:paraId="40B6AF2E" w14:textId="77777777" w:rsidR="000234BB" w:rsidRPr="00D331EF" w:rsidRDefault="000234BB" w:rsidP="00725808">
            <w:pPr>
              <w:pStyle w:val="SmallStandard"/>
            </w:pPr>
            <w:r w:rsidRPr="00D01517">
              <w:t>0..*</w:t>
            </w:r>
          </w:p>
        </w:tc>
        <w:tc>
          <w:tcPr>
            <w:tcW w:w="567" w:type="dxa"/>
          </w:tcPr>
          <w:p w14:paraId="3B6B596B" w14:textId="77777777" w:rsidR="000234BB" w:rsidRDefault="000234BB" w:rsidP="00725808">
            <w:pPr>
              <w:pStyle w:val="SmallStandard"/>
            </w:pPr>
            <w:r>
              <w:t>Y</w:t>
            </w:r>
          </w:p>
        </w:tc>
        <w:tc>
          <w:tcPr>
            <w:tcW w:w="3969" w:type="dxa"/>
          </w:tcPr>
          <w:p w14:paraId="20523251" w14:textId="77777777" w:rsidR="000234BB" w:rsidRDefault="000234BB" w:rsidP="00725808">
            <w:pPr>
              <w:pStyle w:val="SmallStandard"/>
            </w:pPr>
            <w:r w:rsidRPr="00491287">
              <w:t xml:space="preserve">Specifies the CableLeadThroughs of the Grommet. </w:t>
            </w:r>
          </w:p>
        </w:tc>
      </w:tr>
      <w:tr w:rsidR="000234BB" w:rsidRPr="00CC6307" w14:paraId="2EE6BC71" w14:textId="77777777" w:rsidTr="00725808">
        <w:tc>
          <w:tcPr>
            <w:tcW w:w="1588" w:type="dxa"/>
          </w:tcPr>
          <w:p w14:paraId="047FE0A6" w14:textId="77777777" w:rsidR="000234BB" w:rsidRPr="00634625" w:rsidRDefault="000234BB" w:rsidP="00725808">
            <w:pPr>
              <w:pStyle w:val="SmallStandard"/>
            </w:pPr>
            <w:r>
              <w:t>CableLeadThroughReference</w:t>
            </w:r>
          </w:p>
        </w:tc>
        <w:tc>
          <w:tcPr>
            <w:tcW w:w="708" w:type="dxa"/>
          </w:tcPr>
          <w:p w14:paraId="38D9F38E" w14:textId="77777777" w:rsidR="000234BB" w:rsidRDefault="000234BB" w:rsidP="00725808"/>
        </w:tc>
        <w:tc>
          <w:tcPr>
            <w:tcW w:w="1560" w:type="dxa"/>
          </w:tcPr>
          <w:p w14:paraId="1C6171B8" w14:textId="77777777" w:rsidR="000234BB" w:rsidRDefault="000234BB" w:rsidP="00725808"/>
        </w:tc>
        <w:tc>
          <w:tcPr>
            <w:tcW w:w="708" w:type="dxa"/>
          </w:tcPr>
          <w:p w14:paraId="61545F3B" w14:textId="77777777" w:rsidR="000234BB" w:rsidRPr="00D331EF" w:rsidRDefault="000234BB" w:rsidP="00725808">
            <w:pPr>
              <w:pStyle w:val="SmallStandard"/>
            </w:pPr>
            <w:r w:rsidRPr="00D01517">
              <w:t>0..1</w:t>
            </w:r>
          </w:p>
        </w:tc>
        <w:tc>
          <w:tcPr>
            <w:tcW w:w="567" w:type="dxa"/>
          </w:tcPr>
          <w:p w14:paraId="7CD64DE5" w14:textId="77777777" w:rsidR="000234BB" w:rsidRPr="00D331EF" w:rsidRDefault="000234BB" w:rsidP="00725808">
            <w:pPr>
              <w:pStyle w:val="SmallStandard"/>
            </w:pPr>
            <w:r>
              <w:t>N</w:t>
            </w:r>
          </w:p>
        </w:tc>
        <w:tc>
          <w:tcPr>
            <w:tcW w:w="3969" w:type="dxa"/>
          </w:tcPr>
          <w:p w14:paraId="447746DF" w14:textId="77777777" w:rsidR="000234BB" w:rsidRDefault="000234BB" w:rsidP="00725808"/>
        </w:tc>
      </w:tr>
    </w:tbl>
    <w:p w14:paraId="64D8165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07" w:name="_c9c5ac29f9c69978cd81b36176115536"/>
      <w:r>
        <w:rPr>
          <w:lang w:val="en-GB"/>
        </w:rPr>
        <w:t>CableLeadThroughSpecification</w:t>
      </w:r>
      <w:bookmarkEnd w:id="1507"/>
    </w:p>
    <w:p w14:paraId="50DCDE0B" w14:textId="77777777" w:rsidR="000234BB" w:rsidRDefault="000234BB" w:rsidP="000234BB">
      <w:r>
        <w:rPr>
          <w:sz w:val="18"/>
          <w:szCs w:val="18"/>
        </w:rPr>
        <w:t xml:space="preserve">A </w:t>
      </w:r>
      <w:r>
        <w:rPr>
          <w:i/>
          <w:iCs/>
          <w:sz w:val="18"/>
          <w:szCs w:val="18"/>
        </w:rPr>
        <w:t>CableLeadThrough</w:t>
      </w:r>
      <w:r>
        <w:rPr>
          <w:sz w:val="18"/>
          <w:szCs w:val="18"/>
        </w:rPr>
        <w:t xml:space="preserve"> specifies a hole in the grommet through which wires can pass through the grommet. The </w:t>
      </w:r>
      <w:r>
        <w:rPr>
          <w:i/>
          <w:iCs/>
          <w:sz w:val="18"/>
          <w:szCs w:val="18"/>
        </w:rPr>
        <w:t xml:space="preserve">CableLeadThroughSpecification </w:t>
      </w:r>
      <w:r>
        <w:rPr>
          <w:sz w:val="18"/>
          <w:szCs w:val="18"/>
        </w:rPr>
        <w:t xml:space="preserve">defines the technical properties of a </w:t>
      </w:r>
      <w:r>
        <w:rPr>
          <w:i/>
          <w:iCs/>
          <w:sz w:val="18"/>
          <w:szCs w:val="18"/>
        </w:rPr>
        <w:t>CableLeadThrough</w:t>
      </w:r>
      <w:r>
        <w:rPr>
          <w:sz w:val="18"/>
          <w:szCs w:val="18"/>
        </w:rPr>
        <w:t xml:space="preserve"> (or a set of similar ones).</w:t>
      </w:r>
    </w:p>
    <w:p w14:paraId="443F23D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4DB34E" w14:textId="77777777" w:rsidTr="00725808">
        <w:tc>
          <w:tcPr>
            <w:tcW w:w="2013" w:type="dxa"/>
            <w:tcMar>
              <w:top w:w="28" w:type="dxa"/>
              <w:left w:w="28" w:type="dxa"/>
              <w:bottom w:w="28" w:type="dxa"/>
              <w:right w:w="28" w:type="dxa"/>
            </w:tcMar>
          </w:tcPr>
          <w:p w14:paraId="454DB7E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19514D9" w14:textId="37C4DBE0"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59B955F9" w14:textId="77777777" w:rsidTr="00725808">
        <w:tc>
          <w:tcPr>
            <w:tcW w:w="2013" w:type="dxa"/>
            <w:tcMar>
              <w:top w:w="28" w:type="dxa"/>
              <w:left w:w="28" w:type="dxa"/>
              <w:bottom w:w="28" w:type="dxa"/>
              <w:right w:w="28" w:type="dxa"/>
            </w:tcMar>
          </w:tcPr>
          <w:p w14:paraId="42E4957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4615A6" w14:textId="77777777" w:rsidR="000234BB" w:rsidRDefault="000234BB" w:rsidP="00725808"/>
        </w:tc>
      </w:tr>
      <w:tr w:rsidR="000234BB" w:rsidRPr="008359F5" w14:paraId="5DEE4D55" w14:textId="77777777" w:rsidTr="00725808">
        <w:tc>
          <w:tcPr>
            <w:tcW w:w="2013" w:type="dxa"/>
            <w:tcMar>
              <w:top w:w="28" w:type="dxa"/>
              <w:left w:w="28" w:type="dxa"/>
              <w:bottom w:w="28" w:type="dxa"/>
              <w:right w:w="28" w:type="dxa"/>
            </w:tcMar>
          </w:tcPr>
          <w:p w14:paraId="3624150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47E379" w14:textId="77777777" w:rsidR="000234BB" w:rsidRPr="000437C1" w:rsidRDefault="000234BB" w:rsidP="00725808">
            <w:pPr>
              <w:pStyle w:val="SmallStandard"/>
            </w:pPr>
            <w:r>
              <w:t>false</w:t>
            </w:r>
          </w:p>
        </w:tc>
      </w:tr>
    </w:tbl>
    <w:p w14:paraId="1A198E7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4D6B0F0" w14:textId="77777777" w:rsidTr="00725808">
        <w:tc>
          <w:tcPr>
            <w:tcW w:w="2013" w:type="dxa"/>
            <w:tcMar>
              <w:top w:w="28" w:type="dxa"/>
              <w:left w:w="28" w:type="dxa"/>
              <w:bottom w:w="28" w:type="dxa"/>
              <w:right w:w="28" w:type="dxa"/>
            </w:tcMar>
          </w:tcPr>
          <w:p w14:paraId="617A79B6"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29C343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8B76C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A575EA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761FC34" w14:textId="77777777" w:rsidTr="00725808">
        <w:tc>
          <w:tcPr>
            <w:tcW w:w="2013" w:type="dxa"/>
            <w:tcMar>
              <w:top w:w="28" w:type="dxa"/>
              <w:left w:w="28" w:type="dxa"/>
              <w:bottom w:w="28" w:type="dxa"/>
              <w:right w:w="28" w:type="dxa"/>
            </w:tcMar>
          </w:tcPr>
          <w:p w14:paraId="1B4ECE97"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395843CF" w14:textId="77777777" w:rsidR="000234BB" w:rsidRPr="008359F5" w:rsidRDefault="000234BB" w:rsidP="00725808">
            <w:pPr>
              <w:pStyle w:val="SmallStandard"/>
            </w:pPr>
            <w:r w:rsidRPr="00D21799">
              <w:t>CableLeadThroughType</w:t>
            </w:r>
          </w:p>
        </w:tc>
        <w:tc>
          <w:tcPr>
            <w:tcW w:w="709" w:type="dxa"/>
            <w:tcMar>
              <w:top w:w="28" w:type="dxa"/>
              <w:left w:w="28" w:type="dxa"/>
              <w:bottom w:w="28" w:type="dxa"/>
              <w:right w:w="28" w:type="dxa"/>
            </w:tcMar>
          </w:tcPr>
          <w:p w14:paraId="0A2E249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73E2D70" w14:textId="77777777" w:rsidR="000234BB" w:rsidRDefault="000234BB" w:rsidP="00725808">
            <w:pPr>
              <w:jc w:val="left"/>
            </w:pPr>
            <w:r>
              <w:rPr>
                <w:sz w:val="16"/>
                <w:szCs w:val="16"/>
              </w:rPr>
              <w:t xml:space="preserve">Defines the type of a cable lead through. Standardized values are defined in an </w:t>
            </w:r>
            <w:r>
              <w:rPr>
                <w:i/>
                <w:iCs/>
                <w:sz w:val="16"/>
                <w:szCs w:val="16"/>
              </w:rPr>
              <w:t>OpenEnumeration</w:t>
            </w:r>
            <w:r>
              <w:rPr>
                <w:sz w:val="16"/>
                <w:szCs w:val="16"/>
              </w:rPr>
              <w:t>.</w:t>
            </w:r>
          </w:p>
        </w:tc>
      </w:tr>
      <w:tr w:rsidR="000234BB" w:rsidRPr="006675E2" w14:paraId="40234F25" w14:textId="77777777" w:rsidTr="00725808">
        <w:tc>
          <w:tcPr>
            <w:tcW w:w="2013" w:type="dxa"/>
            <w:tcMar>
              <w:top w:w="28" w:type="dxa"/>
              <w:left w:w="28" w:type="dxa"/>
              <w:bottom w:w="28" w:type="dxa"/>
              <w:right w:w="28" w:type="dxa"/>
            </w:tcMar>
          </w:tcPr>
          <w:p w14:paraId="25151A8E" w14:textId="77777777" w:rsidR="000234BB" w:rsidRPr="00620BBE" w:rsidRDefault="000234BB" w:rsidP="00725808">
            <w:pPr>
              <w:pStyle w:val="SmallStandard"/>
            </w:pPr>
            <w:r w:rsidRPr="00620BBE">
              <w:t>geometry</w:t>
            </w:r>
          </w:p>
        </w:tc>
        <w:tc>
          <w:tcPr>
            <w:tcW w:w="1559" w:type="dxa"/>
            <w:tcMar>
              <w:top w:w="28" w:type="dxa"/>
              <w:left w:w="28" w:type="dxa"/>
              <w:bottom w:w="28" w:type="dxa"/>
              <w:right w:w="28" w:type="dxa"/>
            </w:tcMar>
          </w:tcPr>
          <w:p w14:paraId="35A86DE3" w14:textId="77777777" w:rsidR="000234BB" w:rsidRPr="008359F5" w:rsidRDefault="000234BB" w:rsidP="00725808">
            <w:pPr>
              <w:pStyle w:val="SmallStandard"/>
            </w:pPr>
            <w:r w:rsidRPr="00D21799">
              <w:t>CableLeadThroughGeometry</w:t>
            </w:r>
          </w:p>
        </w:tc>
        <w:tc>
          <w:tcPr>
            <w:tcW w:w="709" w:type="dxa"/>
            <w:tcMar>
              <w:top w:w="28" w:type="dxa"/>
              <w:left w:w="28" w:type="dxa"/>
              <w:bottom w:w="28" w:type="dxa"/>
              <w:right w:w="28" w:type="dxa"/>
            </w:tcMar>
          </w:tcPr>
          <w:p w14:paraId="198C6F1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B8D8B3C" w14:textId="77777777" w:rsidR="000234BB" w:rsidRDefault="000234BB" w:rsidP="00725808">
            <w:pPr>
              <w:jc w:val="left"/>
            </w:pPr>
            <w:r>
              <w:rPr>
                <w:sz w:val="16"/>
                <w:szCs w:val="16"/>
              </w:rPr>
              <w:t xml:space="preserve">Defines the geometry of a cable lead through in the sealing area. Standardized values are defined in an </w:t>
            </w:r>
            <w:r>
              <w:rPr>
                <w:i/>
                <w:iCs/>
                <w:sz w:val="16"/>
                <w:szCs w:val="16"/>
              </w:rPr>
              <w:t>OpenEnumeration</w:t>
            </w:r>
            <w:r>
              <w:rPr>
                <w:sz w:val="16"/>
                <w:szCs w:val="16"/>
              </w:rPr>
              <w:t>.</w:t>
            </w:r>
          </w:p>
        </w:tc>
      </w:tr>
      <w:tr w:rsidR="000234BB" w:rsidRPr="006675E2" w14:paraId="2F8ABB57" w14:textId="77777777" w:rsidTr="00725808">
        <w:tc>
          <w:tcPr>
            <w:tcW w:w="2013" w:type="dxa"/>
            <w:tcMar>
              <w:top w:w="28" w:type="dxa"/>
              <w:left w:w="28" w:type="dxa"/>
              <w:bottom w:w="28" w:type="dxa"/>
              <w:right w:w="28" w:type="dxa"/>
            </w:tcMar>
          </w:tcPr>
          <w:p w14:paraId="25A009D2" w14:textId="77777777" w:rsidR="000234BB" w:rsidRPr="00620BBE" w:rsidRDefault="000234BB" w:rsidP="00725808">
            <w:pPr>
              <w:pStyle w:val="SmallStandard"/>
            </w:pPr>
            <w:r w:rsidRPr="00620BBE">
              <w:t>sealingDimension</w:t>
            </w:r>
          </w:p>
        </w:tc>
        <w:tc>
          <w:tcPr>
            <w:tcW w:w="1559" w:type="dxa"/>
            <w:tcMar>
              <w:top w:w="28" w:type="dxa"/>
              <w:left w:w="28" w:type="dxa"/>
              <w:bottom w:w="28" w:type="dxa"/>
              <w:right w:w="28" w:type="dxa"/>
            </w:tcMar>
          </w:tcPr>
          <w:p w14:paraId="07A58CCB" w14:textId="77777777" w:rsidR="000234BB" w:rsidRPr="008359F5" w:rsidRDefault="000234BB" w:rsidP="00725808">
            <w:pPr>
              <w:pStyle w:val="SmallStandard"/>
            </w:pPr>
            <w:r w:rsidRPr="00D21799">
              <w:t>Size</w:t>
            </w:r>
          </w:p>
        </w:tc>
        <w:tc>
          <w:tcPr>
            <w:tcW w:w="709" w:type="dxa"/>
            <w:tcMar>
              <w:top w:w="28" w:type="dxa"/>
              <w:left w:w="28" w:type="dxa"/>
              <w:bottom w:w="28" w:type="dxa"/>
              <w:right w:w="28" w:type="dxa"/>
            </w:tcMar>
          </w:tcPr>
          <w:p w14:paraId="7516F08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C157DE0" w14:textId="77777777" w:rsidR="000234BB" w:rsidRDefault="000234BB" w:rsidP="00725808">
            <w:pPr>
              <w:jc w:val="left"/>
            </w:pPr>
            <w:r>
              <w:rPr>
                <w:sz w:val="16"/>
                <w:szCs w:val="16"/>
              </w:rPr>
              <w:t>Specifies the dimension of the cable lead through in the sealing area.</w:t>
            </w:r>
          </w:p>
        </w:tc>
      </w:tr>
      <w:tr w:rsidR="000234BB" w:rsidRPr="006675E2" w14:paraId="12C474E1" w14:textId="77777777" w:rsidTr="00725808">
        <w:tc>
          <w:tcPr>
            <w:tcW w:w="2013" w:type="dxa"/>
            <w:tcMar>
              <w:top w:w="28" w:type="dxa"/>
              <w:left w:w="28" w:type="dxa"/>
              <w:bottom w:w="28" w:type="dxa"/>
              <w:right w:w="28" w:type="dxa"/>
            </w:tcMar>
          </w:tcPr>
          <w:p w14:paraId="7841BE96" w14:textId="77777777" w:rsidR="000234BB" w:rsidRPr="00620BBE" w:rsidRDefault="000234BB" w:rsidP="00725808">
            <w:pPr>
              <w:pStyle w:val="SmallStandard"/>
            </w:pPr>
            <w:r w:rsidRPr="00620BBE">
              <w:t>minSegmentOutsideDiameter</w:t>
            </w:r>
          </w:p>
        </w:tc>
        <w:tc>
          <w:tcPr>
            <w:tcW w:w="1559" w:type="dxa"/>
            <w:tcMar>
              <w:top w:w="28" w:type="dxa"/>
              <w:left w:w="28" w:type="dxa"/>
              <w:bottom w:w="28" w:type="dxa"/>
              <w:right w:w="28" w:type="dxa"/>
            </w:tcMar>
          </w:tcPr>
          <w:p w14:paraId="0D39735C"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00B556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DD941F6" w14:textId="77777777" w:rsidR="000234BB" w:rsidRDefault="000234BB" w:rsidP="00725808">
            <w:pPr>
              <w:jc w:val="left"/>
            </w:pPr>
            <w:r>
              <w:rPr>
                <w:sz w:val="16"/>
                <w:szCs w:val="16"/>
              </w:rPr>
              <w:t>Specifies the minimum diameter a segment can have to fit through the cable lead through. This definition is necessary, since segments that are too small might cause movements and unacceptable torsion forces or they are not sealable.</w:t>
            </w:r>
          </w:p>
        </w:tc>
      </w:tr>
      <w:tr w:rsidR="000234BB" w:rsidRPr="006675E2" w14:paraId="70C5A0A5" w14:textId="77777777" w:rsidTr="00725808">
        <w:tc>
          <w:tcPr>
            <w:tcW w:w="2013" w:type="dxa"/>
            <w:tcMar>
              <w:top w:w="28" w:type="dxa"/>
              <w:left w:w="28" w:type="dxa"/>
              <w:bottom w:w="28" w:type="dxa"/>
              <w:right w:w="28" w:type="dxa"/>
            </w:tcMar>
          </w:tcPr>
          <w:p w14:paraId="15C48E9E" w14:textId="77777777" w:rsidR="000234BB" w:rsidRPr="00620BBE" w:rsidRDefault="000234BB" w:rsidP="00725808">
            <w:pPr>
              <w:pStyle w:val="SmallStandard"/>
            </w:pPr>
            <w:r w:rsidRPr="00620BBE">
              <w:t>maxSegmentOutsideDiameter</w:t>
            </w:r>
          </w:p>
        </w:tc>
        <w:tc>
          <w:tcPr>
            <w:tcW w:w="1559" w:type="dxa"/>
            <w:tcMar>
              <w:top w:w="28" w:type="dxa"/>
              <w:left w:w="28" w:type="dxa"/>
              <w:bottom w:w="28" w:type="dxa"/>
              <w:right w:w="28" w:type="dxa"/>
            </w:tcMar>
          </w:tcPr>
          <w:p w14:paraId="30A003B0"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5BA4AF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6D97E0D" w14:textId="77777777" w:rsidR="000234BB" w:rsidRDefault="000234BB" w:rsidP="00725808">
            <w:pPr>
              <w:jc w:val="left"/>
            </w:pPr>
            <w:r>
              <w:rPr>
                <w:sz w:val="16"/>
                <w:szCs w:val="16"/>
              </w:rPr>
              <w:t>Specifies the maximum diameter a segment can have to fit into the cable lead through.</w:t>
            </w:r>
          </w:p>
        </w:tc>
      </w:tr>
      <w:tr w:rsidR="000234BB" w:rsidRPr="006675E2" w14:paraId="3B782722" w14:textId="77777777" w:rsidTr="00725808">
        <w:tc>
          <w:tcPr>
            <w:tcW w:w="2013" w:type="dxa"/>
            <w:tcMar>
              <w:top w:w="28" w:type="dxa"/>
              <w:left w:w="28" w:type="dxa"/>
              <w:bottom w:w="28" w:type="dxa"/>
              <w:right w:w="28" w:type="dxa"/>
            </w:tcMar>
          </w:tcPr>
          <w:p w14:paraId="68B0D7AB" w14:textId="77777777" w:rsidR="000234BB" w:rsidRPr="00620BBE" w:rsidRDefault="000234BB" w:rsidP="00725808">
            <w:pPr>
              <w:pStyle w:val="SmallStandard"/>
            </w:pPr>
            <w:r w:rsidRPr="00620BBE">
              <w:t>sealable</w:t>
            </w:r>
          </w:p>
        </w:tc>
        <w:tc>
          <w:tcPr>
            <w:tcW w:w="1559" w:type="dxa"/>
            <w:tcMar>
              <w:top w:w="28" w:type="dxa"/>
              <w:left w:w="28" w:type="dxa"/>
              <w:bottom w:w="28" w:type="dxa"/>
              <w:right w:w="28" w:type="dxa"/>
            </w:tcMar>
          </w:tcPr>
          <w:p w14:paraId="634EB387"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5D4A3E4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443E36B" w14:textId="77777777" w:rsidR="000234BB" w:rsidRDefault="000234BB" w:rsidP="00725808">
            <w:pPr>
              <w:jc w:val="left"/>
            </w:pPr>
            <w:r>
              <w:rPr>
                <w:sz w:val="16"/>
                <w:szCs w:val="16"/>
              </w:rPr>
              <w:t>Specifies if the cable lead through is sealable.</w:t>
            </w:r>
          </w:p>
        </w:tc>
      </w:tr>
    </w:tbl>
    <w:p w14:paraId="0B82241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7BA40A7" w14:textId="77777777" w:rsidTr="00725808">
        <w:tc>
          <w:tcPr>
            <w:tcW w:w="2296" w:type="dxa"/>
            <w:gridSpan w:val="2"/>
          </w:tcPr>
          <w:p w14:paraId="1AAF269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C67B349"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155E836" w14:textId="77777777" w:rsidR="000234BB" w:rsidRDefault="000234BB" w:rsidP="00725808">
            <w:pPr>
              <w:jc w:val="center"/>
              <w:rPr>
                <w:b/>
                <w:sz w:val="16"/>
                <w:szCs w:val="16"/>
                <w:lang w:val="en-GB"/>
              </w:rPr>
            </w:pPr>
            <w:r>
              <w:rPr>
                <w:b/>
                <w:sz w:val="16"/>
                <w:szCs w:val="16"/>
                <w:lang w:val="en-GB"/>
              </w:rPr>
              <w:t>General</w:t>
            </w:r>
          </w:p>
        </w:tc>
      </w:tr>
      <w:tr w:rsidR="000234BB" w:rsidRPr="00720F6F" w14:paraId="6152D7B2" w14:textId="77777777" w:rsidTr="00725808">
        <w:tc>
          <w:tcPr>
            <w:tcW w:w="1588" w:type="dxa"/>
          </w:tcPr>
          <w:p w14:paraId="5F4F02C2" w14:textId="77777777" w:rsidR="000234BB" w:rsidRDefault="000234BB" w:rsidP="00725808">
            <w:pPr>
              <w:rPr>
                <w:b/>
                <w:sz w:val="16"/>
                <w:szCs w:val="16"/>
                <w:lang w:val="en-GB"/>
              </w:rPr>
            </w:pPr>
            <w:r>
              <w:rPr>
                <w:b/>
                <w:sz w:val="16"/>
                <w:szCs w:val="16"/>
                <w:lang w:val="en-GB"/>
              </w:rPr>
              <w:t>Type</w:t>
            </w:r>
          </w:p>
        </w:tc>
        <w:tc>
          <w:tcPr>
            <w:tcW w:w="708" w:type="dxa"/>
          </w:tcPr>
          <w:p w14:paraId="7529C03D" w14:textId="77777777" w:rsidR="000234BB" w:rsidRDefault="000234BB" w:rsidP="00725808">
            <w:pPr>
              <w:rPr>
                <w:b/>
                <w:sz w:val="16"/>
                <w:szCs w:val="16"/>
                <w:lang w:val="en-GB"/>
              </w:rPr>
            </w:pPr>
            <w:r>
              <w:rPr>
                <w:b/>
                <w:sz w:val="16"/>
                <w:szCs w:val="16"/>
                <w:lang w:val="en-GB"/>
              </w:rPr>
              <w:t>Mult</w:t>
            </w:r>
          </w:p>
        </w:tc>
        <w:tc>
          <w:tcPr>
            <w:tcW w:w="1560" w:type="dxa"/>
          </w:tcPr>
          <w:p w14:paraId="5DC0D659" w14:textId="77777777" w:rsidR="000234BB" w:rsidRDefault="000234BB" w:rsidP="00725808">
            <w:pPr>
              <w:rPr>
                <w:b/>
                <w:sz w:val="16"/>
                <w:szCs w:val="16"/>
                <w:lang w:val="en-GB"/>
              </w:rPr>
            </w:pPr>
            <w:r>
              <w:rPr>
                <w:b/>
                <w:sz w:val="16"/>
                <w:szCs w:val="16"/>
                <w:lang w:val="en-GB"/>
              </w:rPr>
              <w:t>Role</w:t>
            </w:r>
          </w:p>
        </w:tc>
        <w:tc>
          <w:tcPr>
            <w:tcW w:w="708" w:type="dxa"/>
          </w:tcPr>
          <w:p w14:paraId="49EC0DA4" w14:textId="77777777" w:rsidR="000234BB" w:rsidRDefault="000234BB" w:rsidP="00725808">
            <w:pPr>
              <w:rPr>
                <w:b/>
                <w:sz w:val="16"/>
                <w:szCs w:val="16"/>
                <w:lang w:val="en-GB"/>
              </w:rPr>
            </w:pPr>
            <w:r>
              <w:rPr>
                <w:b/>
                <w:sz w:val="16"/>
                <w:szCs w:val="16"/>
                <w:lang w:val="en-GB"/>
              </w:rPr>
              <w:t>Mult</w:t>
            </w:r>
          </w:p>
        </w:tc>
        <w:tc>
          <w:tcPr>
            <w:tcW w:w="567" w:type="dxa"/>
          </w:tcPr>
          <w:p w14:paraId="7FD4295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942C381" w14:textId="77777777" w:rsidR="000234BB" w:rsidRPr="008359F5" w:rsidRDefault="000234BB" w:rsidP="00725808">
            <w:pPr>
              <w:rPr>
                <w:b/>
                <w:sz w:val="16"/>
                <w:szCs w:val="16"/>
                <w:lang w:val="en-GB"/>
              </w:rPr>
            </w:pPr>
            <w:r>
              <w:rPr>
                <w:b/>
                <w:sz w:val="16"/>
                <w:szCs w:val="16"/>
                <w:lang w:val="en-GB"/>
              </w:rPr>
              <w:t>Comment</w:t>
            </w:r>
          </w:p>
        </w:tc>
      </w:tr>
      <w:tr w:rsidR="000234BB" w:rsidRPr="00CC6307" w14:paraId="1AE97263" w14:textId="77777777" w:rsidTr="00725808">
        <w:tc>
          <w:tcPr>
            <w:tcW w:w="1588" w:type="dxa"/>
          </w:tcPr>
          <w:p w14:paraId="4229AB78" w14:textId="77777777" w:rsidR="000234BB" w:rsidRPr="00634625" w:rsidRDefault="000234BB" w:rsidP="00725808">
            <w:pPr>
              <w:pStyle w:val="SmallStandard"/>
            </w:pPr>
            <w:r>
              <w:t>CableLeadThrough</w:t>
            </w:r>
          </w:p>
        </w:tc>
        <w:tc>
          <w:tcPr>
            <w:tcW w:w="708" w:type="dxa"/>
          </w:tcPr>
          <w:p w14:paraId="53A3F255" w14:textId="77777777" w:rsidR="000234BB" w:rsidRDefault="000234BB" w:rsidP="00725808"/>
        </w:tc>
        <w:tc>
          <w:tcPr>
            <w:tcW w:w="1560" w:type="dxa"/>
          </w:tcPr>
          <w:p w14:paraId="53949B9E" w14:textId="77777777" w:rsidR="000234BB" w:rsidRPr="00132C43" w:rsidRDefault="000234BB" w:rsidP="00725808">
            <w:pPr>
              <w:pStyle w:val="SmallStandard"/>
            </w:pPr>
            <w:r>
              <w:t>cableLeadThroughSpecification</w:t>
            </w:r>
          </w:p>
        </w:tc>
        <w:tc>
          <w:tcPr>
            <w:tcW w:w="708" w:type="dxa"/>
          </w:tcPr>
          <w:p w14:paraId="0722D617" w14:textId="77777777" w:rsidR="000234BB" w:rsidRPr="00D331EF" w:rsidRDefault="000234BB" w:rsidP="00725808">
            <w:pPr>
              <w:pStyle w:val="SmallStandard"/>
            </w:pPr>
            <w:r w:rsidRPr="00D01517">
              <w:t>0..1</w:t>
            </w:r>
          </w:p>
        </w:tc>
        <w:tc>
          <w:tcPr>
            <w:tcW w:w="567" w:type="dxa"/>
          </w:tcPr>
          <w:p w14:paraId="5E7BF417" w14:textId="77777777" w:rsidR="000234BB" w:rsidRPr="00D331EF" w:rsidRDefault="000234BB" w:rsidP="00725808">
            <w:pPr>
              <w:pStyle w:val="SmallStandard"/>
            </w:pPr>
            <w:r>
              <w:t>N</w:t>
            </w:r>
          </w:p>
        </w:tc>
        <w:tc>
          <w:tcPr>
            <w:tcW w:w="3969" w:type="dxa"/>
          </w:tcPr>
          <w:p w14:paraId="544FF7FC" w14:textId="77777777" w:rsidR="000234BB" w:rsidRDefault="000234BB" w:rsidP="00725808">
            <w:pPr>
              <w:jc w:val="left"/>
            </w:pPr>
            <w:r>
              <w:rPr>
                <w:sz w:val="16"/>
                <w:szCs w:val="16"/>
              </w:rPr>
              <w:t xml:space="preserve">References the </w:t>
            </w:r>
            <w:r>
              <w:rPr>
                <w:i/>
                <w:iCs/>
                <w:sz w:val="16"/>
                <w:szCs w:val="16"/>
              </w:rPr>
              <w:t xml:space="preserve">CableLeadThroughSpecification </w:t>
            </w:r>
            <w:r>
              <w:rPr>
                <w:sz w:val="16"/>
                <w:szCs w:val="16"/>
              </w:rPr>
              <w:t xml:space="preserve">that defines the technical properties of this </w:t>
            </w:r>
            <w:r>
              <w:rPr>
                <w:i/>
                <w:iCs/>
                <w:sz w:val="16"/>
                <w:szCs w:val="16"/>
              </w:rPr>
              <w:t>CableLeadThrough.</w:t>
            </w:r>
          </w:p>
        </w:tc>
      </w:tr>
    </w:tbl>
    <w:p w14:paraId="08D612C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8" w:name="_a0e202dfb6cefe4f4aa5cb9e75bf788d"/>
      <w:r>
        <w:rPr>
          <w:lang w:val="en-GB"/>
        </w:rPr>
        <w:t>CableTieSpecification</w:t>
      </w:r>
      <w:bookmarkEnd w:id="1508"/>
    </w:p>
    <w:p w14:paraId="179A91AB" w14:textId="77777777" w:rsidR="000234BB" w:rsidRDefault="000234BB" w:rsidP="000234BB">
      <w:r>
        <w:rPr>
          <w:sz w:val="18"/>
          <w:szCs w:val="18"/>
        </w:rPr>
        <w:t>Specification for the definition of cable ties.</w:t>
      </w:r>
    </w:p>
    <w:p w14:paraId="1FD303E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8FC8F97" w14:textId="77777777" w:rsidTr="00725808">
        <w:tc>
          <w:tcPr>
            <w:tcW w:w="2013" w:type="dxa"/>
            <w:tcMar>
              <w:top w:w="28" w:type="dxa"/>
              <w:left w:w="28" w:type="dxa"/>
              <w:bottom w:w="28" w:type="dxa"/>
              <w:right w:w="28" w:type="dxa"/>
            </w:tcMar>
          </w:tcPr>
          <w:p w14:paraId="7D49398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322D30" w14:textId="1633E144"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0C8B2814" w14:textId="77777777" w:rsidTr="00725808">
        <w:tc>
          <w:tcPr>
            <w:tcW w:w="2013" w:type="dxa"/>
            <w:tcMar>
              <w:top w:w="28" w:type="dxa"/>
              <w:left w:w="28" w:type="dxa"/>
              <w:bottom w:w="28" w:type="dxa"/>
              <w:right w:w="28" w:type="dxa"/>
            </w:tcMar>
          </w:tcPr>
          <w:p w14:paraId="5C1D3EC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FEA84B" w14:textId="77777777" w:rsidR="000234BB" w:rsidRDefault="000234BB" w:rsidP="00725808"/>
        </w:tc>
      </w:tr>
      <w:tr w:rsidR="000234BB" w:rsidRPr="008359F5" w14:paraId="78159F5C" w14:textId="77777777" w:rsidTr="00725808">
        <w:tc>
          <w:tcPr>
            <w:tcW w:w="2013" w:type="dxa"/>
            <w:tcMar>
              <w:top w:w="28" w:type="dxa"/>
              <w:left w:w="28" w:type="dxa"/>
              <w:bottom w:w="28" w:type="dxa"/>
              <w:right w:w="28" w:type="dxa"/>
            </w:tcMar>
          </w:tcPr>
          <w:p w14:paraId="518D512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56ED607" w14:textId="77777777" w:rsidR="000234BB" w:rsidRPr="000437C1" w:rsidRDefault="000234BB" w:rsidP="00725808">
            <w:pPr>
              <w:pStyle w:val="SmallStandard"/>
            </w:pPr>
            <w:r>
              <w:t>false</w:t>
            </w:r>
          </w:p>
        </w:tc>
      </w:tr>
    </w:tbl>
    <w:p w14:paraId="708F7DF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DE8931D" w14:textId="77777777" w:rsidTr="00725808">
        <w:tc>
          <w:tcPr>
            <w:tcW w:w="2013" w:type="dxa"/>
            <w:tcMar>
              <w:top w:w="28" w:type="dxa"/>
              <w:left w:w="28" w:type="dxa"/>
              <w:bottom w:w="28" w:type="dxa"/>
              <w:right w:w="28" w:type="dxa"/>
            </w:tcMar>
          </w:tcPr>
          <w:p w14:paraId="4BDF413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ED5E3E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E93DCBE"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988531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8951255" w14:textId="77777777" w:rsidTr="00725808">
        <w:tc>
          <w:tcPr>
            <w:tcW w:w="2013" w:type="dxa"/>
            <w:tcMar>
              <w:top w:w="28" w:type="dxa"/>
              <w:left w:w="28" w:type="dxa"/>
              <w:bottom w:w="28" w:type="dxa"/>
              <w:right w:w="28" w:type="dxa"/>
            </w:tcMar>
          </w:tcPr>
          <w:p w14:paraId="6E609FBE" w14:textId="77777777" w:rsidR="000234BB" w:rsidRPr="00620BBE" w:rsidRDefault="000234BB" w:rsidP="00725808">
            <w:pPr>
              <w:pStyle w:val="SmallStandard"/>
            </w:pPr>
            <w:r w:rsidRPr="00620BBE">
              <w:t>length</w:t>
            </w:r>
          </w:p>
        </w:tc>
        <w:tc>
          <w:tcPr>
            <w:tcW w:w="1559" w:type="dxa"/>
            <w:tcMar>
              <w:top w:w="28" w:type="dxa"/>
              <w:left w:w="28" w:type="dxa"/>
              <w:bottom w:w="28" w:type="dxa"/>
              <w:right w:w="28" w:type="dxa"/>
            </w:tcMar>
          </w:tcPr>
          <w:p w14:paraId="0BDD1E8F"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CEA020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85CBB94" w14:textId="77777777" w:rsidR="000234BB" w:rsidRDefault="000234BB" w:rsidP="00725808"/>
        </w:tc>
      </w:tr>
      <w:tr w:rsidR="000234BB" w:rsidRPr="006675E2" w14:paraId="2725B842" w14:textId="77777777" w:rsidTr="00725808">
        <w:tc>
          <w:tcPr>
            <w:tcW w:w="2013" w:type="dxa"/>
            <w:tcMar>
              <w:top w:w="28" w:type="dxa"/>
              <w:left w:w="28" w:type="dxa"/>
              <w:bottom w:w="28" w:type="dxa"/>
              <w:right w:w="28" w:type="dxa"/>
            </w:tcMar>
          </w:tcPr>
          <w:p w14:paraId="29ECFA35" w14:textId="77777777" w:rsidR="000234BB" w:rsidRPr="00620BBE" w:rsidRDefault="000234BB" w:rsidP="00725808">
            <w:pPr>
              <w:pStyle w:val="SmallStandard"/>
            </w:pPr>
            <w:r w:rsidRPr="00620BBE">
              <w:t>width</w:t>
            </w:r>
          </w:p>
        </w:tc>
        <w:tc>
          <w:tcPr>
            <w:tcW w:w="1559" w:type="dxa"/>
            <w:tcMar>
              <w:top w:w="28" w:type="dxa"/>
              <w:left w:w="28" w:type="dxa"/>
              <w:bottom w:w="28" w:type="dxa"/>
              <w:right w:w="28" w:type="dxa"/>
            </w:tcMar>
          </w:tcPr>
          <w:p w14:paraId="034786FE"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A12798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1CD96F9" w14:textId="77777777" w:rsidR="000234BB" w:rsidRDefault="000234BB" w:rsidP="00725808"/>
        </w:tc>
      </w:tr>
      <w:tr w:rsidR="000234BB" w:rsidRPr="006675E2" w14:paraId="0C1B1239" w14:textId="77777777" w:rsidTr="00725808">
        <w:tc>
          <w:tcPr>
            <w:tcW w:w="2013" w:type="dxa"/>
            <w:tcMar>
              <w:top w:w="28" w:type="dxa"/>
              <w:left w:w="28" w:type="dxa"/>
              <w:bottom w:w="28" w:type="dxa"/>
              <w:right w:w="28" w:type="dxa"/>
            </w:tcMar>
          </w:tcPr>
          <w:p w14:paraId="6D1A81BB" w14:textId="77777777" w:rsidR="000234BB" w:rsidRPr="00620BBE" w:rsidRDefault="000234BB" w:rsidP="00725808">
            <w:pPr>
              <w:pStyle w:val="SmallStandard"/>
            </w:pPr>
            <w:r w:rsidRPr="00620BBE">
              <w:lastRenderedPageBreak/>
              <w:t>thickness</w:t>
            </w:r>
          </w:p>
        </w:tc>
        <w:tc>
          <w:tcPr>
            <w:tcW w:w="1559" w:type="dxa"/>
            <w:tcMar>
              <w:top w:w="28" w:type="dxa"/>
              <w:left w:w="28" w:type="dxa"/>
              <w:bottom w:w="28" w:type="dxa"/>
              <w:right w:w="28" w:type="dxa"/>
            </w:tcMar>
          </w:tcPr>
          <w:p w14:paraId="2CEFE742"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A87A06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0223A16" w14:textId="77777777" w:rsidR="000234BB" w:rsidRDefault="000234BB" w:rsidP="00725808"/>
        </w:tc>
      </w:tr>
      <w:tr w:rsidR="000234BB" w:rsidRPr="006675E2" w14:paraId="1ECDF52B" w14:textId="77777777" w:rsidTr="00725808">
        <w:tc>
          <w:tcPr>
            <w:tcW w:w="2013" w:type="dxa"/>
            <w:tcMar>
              <w:top w:w="28" w:type="dxa"/>
              <w:left w:w="28" w:type="dxa"/>
              <w:bottom w:w="28" w:type="dxa"/>
              <w:right w:w="28" w:type="dxa"/>
            </w:tcMar>
          </w:tcPr>
          <w:p w14:paraId="0596B8FA" w14:textId="77777777" w:rsidR="000234BB" w:rsidRPr="00620BBE" w:rsidRDefault="000234BB" w:rsidP="00725808">
            <w:pPr>
              <w:pStyle w:val="SmallStandard"/>
            </w:pPr>
            <w:r w:rsidRPr="00620BBE">
              <w:t>tensioningStrength</w:t>
            </w:r>
          </w:p>
        </w:tc>
        <w:tc>
          <w:tcPr>
            <w:tcW w:w="1559" w:type="dxa"/>
            <w:tcMar>
              <w:top w:w="28" w:type="dxa"/>
              <w:left w:w="28" w:type="dxa"/>
              <w:bottom w:w="28" w:type="dxa"/>
              <w:right w:w="28" w:type="dxa"/>
            </w:tcMar>
          </w:tcPr>
          <w:p w14:paraId="0242FF01"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5F3D74F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3BD435C" w14:textId="77777777" w:rsidR="000234BB" w:rsidRDefault="000234BB" w:rsidP="00725808"/>
        </w:tc>
      </w:tr>
    </w:tbl>
    <w:p w14:paraId="5E4336C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7361366" w14:textId="77777777" w:rsidTr="00725808">
        <w:tc>
          <w:tcPr>
            <w:tcW w:w="2296" w:type="dxa"/>
            <w:gridSpan w:val="2"/>
          </w:tcPr>
          <w:p w14:paraId="539A61EA"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4AB291E"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5555F4F" w14:textId="77777777" w:rsidR="000234BB" w:rsidRDefault="000234BB" w:rsidP="00725808">
            <w:pPr>
              <w:jc w:val="center"/>
              <w:rPr>
                <w:b/>
                <w:sz w:val="16"/>
                <w:szCs w:val="16"/>
                <w:lang w:val="en-GB"/>
              </w:rPr>
            </w:pPr>
            <w:r>
              <w:rPr>
                <w:b/>
                <w:sz w:val="16"/>
                <w:szCs w:val="16"/>
                <w:lang w:val="en-GB"/>
              </w:rPr>
              <w:t>General</w:t>
            </w:r>
          </w:p>
        </w:tc>
      </w:tr>
      <w:tr w:rsidR="000234BB" w:rsidRPr="00720F6F" w14:paraId="410535B7" w14:textId="77777777" w:rsidTr="00725808">
        <w:tc>
          <w:tcPr>
            <w:tcW w:w="1588" w:type="dxa"/>
          </w:tcPr>
          <w:p w14:paraId="4092DE49" w14:textId="77777777" w:rsidR="000234BB" w:rsidRDefault="000234BB" w:rsidP="00725808">
            <w:pPr>
              <w:rPr>
                <w:b/>
                <w:sz w:val="16"/>
                <w:szCs w:val="16"/>
                <w:lang w:val="en-GB"/>
              </w:rPr>
            </w:pPr>
            <w:r>
              <w:rPr>
                <w:b/>
                <w:sz w:val="16"/>
                <w:szCs w:val="16"/>
                <w:lang w:val="en-GB"/>
              </w:rPr>
              <w:t>Type</w:t>
            </w:r>
          </w:p>
        </w:tc>
        <w:tc>
          <w:tcPr>
            <w:tcW w:w="708" w:type="dxa"/>
          </w:tcPr>
          <w:p w14:paraId="5D667321" w14:textId="77777777" w:rsidR="000234BB" w:rsidRDefault="000234BB" w:rsidP="00725808">
            <w:pPr>
              <w:rPr>
                <w:b/>
                <w:sz w:val="16"/>
                <w:szCs w:val="16"/>
                <w:lang w:val="en-GB"/>
              </w:rPr>
            </w:pPr>
            <w:r>
              <w:rPr>
                <w:b/>
                <w:sz w:val="16"/>
                <w:szCs w:val="16"/>
                <w:lang w:val="en-GB"/>
              </w:rPr>
              <w:t>Mult</w:t>
            </w:r>
          </w:p>
        </w:tc>
        <w:tc>
          <w:tcPr>
            <w:tcW w:w="1560" w:type="dxa"/>
          </w:tcPr>
          <w:p w14:paraId="3E5BA64F" w14:textId="77777777" w:rsidR="000234BB" w:rsidRDefault="000234BB" w:rsidP="00725808">
            <w:pPr>
              <w:rPr>
                <w:b/>
                <w:sz w:val="16"/>
                <w:szCs w:val="16"/>
                <w:lang w:val="en-GB"/>
              </w:rPr>
            </w:pPr>
            <w:r>
              <w:rPr>
                <w:b/>
                <w:sz w:val="16"/>
                <w:szCs w:val="16"/>
                <w:lang w:val="en-GB"/>
              </w:rPr>
              <w:t>Role</w:t>
            </w:r>
          </w:p>
        </w:tc>
        <w:tc>
          <w:tcPr>
            <w:tcW w:w="708" w:type="dxa"/>
          </w:tcPr>
          <w:p w14:paraId="5D07FF10" w14:textId="77777777" w:rsidR="000234BB" w:rsidRDefault="000234BB" w:rsidP="00725808">
            <w:pPr>
              <w:rPr>
                <w:b/>
                <w:sz w:val="16"/>
                <w:szCs w:val="16"/>
                <w:lang w:val="en-GB"/>
              </w:rPr>
            </w:pPr>
            <w:r>
              <w:rPr>
                <w:b/>
                <w:sz w:val="16"/>
                <w:szCs w:val="16"/>
                <w:lang w:val="en-GB"/>
              </w:rPr>
              <w:t>Mult</w:t>
            </w:r>
          </w:p>
        </w:tc>
        <w:tc>
          <w:tcPr>
            <w:tcW w:w="567" w:type="dxa"/>
          </w:tcPr>
          <w:p w14:paraId="16D0E4E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6EA2E75" w14:textId="77777777" w:rsidR="000234BB" w:rsidRPr="008359F5" w:rsidRDefault="000234BB" w:rsidP="00725808">
            <w:pPr>
              <w:rPr>
                <w:b/>
                <w:sz w:val="16"/>
                <w:szCs w:val="16"/>
                <w:lang w:val="en-GB"/>
              </w:rPr>
            </w:pPr>
            <w:r>
              <w:rPr>
                <w:b/>
                <w:sz w:val="16"/>
                <w:szCs w:val="16"/>
                <w:lang w:val="en-GB"/>
              </w:rPr>
              <w:t>Comment</w:t>
            </w:r>
          </w:p>
        </w:tc>
      </w:tr>
      <w:tr w:rsidR="000234BB" w:rsidRPr="00CC6307" w14:paraId="7C7FF5FF" w14:textId="77777777" w:rsidTr="00725808">
        <w:tc>
          <w:tcPr>
            <w:tcW w:w="1588" w:type="dxa"/>
          </w:tcPr>
          <w:p w14:paraId="7FEA86F1" w14:textId="77777777" w:rsidR="000234BB" w:rsidRPr="00634625" w:rsidRDefault="000234BB" w:rsidP="00725808">
            <w:pPr>
              <w:pStyle w:val="SmallStandard"/>
            </w:pPr>
            <w:r>
              <w:t>CableTieRole</w:t>
            </w:r>
          </w:p>
        </w:tc>
        <w:tc>
          <w:tcPr>
            <w:tcW w:w="708" w:type="dxa"/>
          </w:tcPr>
          <w:p w14:paraId="6347C71B" w14:textId="77777777" w:rsidR="000234BB" w:rsidRPr="00D331EF" w:rsidRDefault="000234BB" w:rsidP="00725808">
            <w:pPr>
              <w:pStyle w:val="SmallStandard"/>
            </w:pPr>
            <w:r w:rsidRPr="00D01517">
              <w:t>0..*</w:t>
            </w:r>
          </w:p>
        </w:tc>
        <w:tc>
          <w:tcPr>
            <w:tcW w:w="1560" w:type="dxa"/>
          </w:tcPr>
          <w:p w14:paraId="53AE44E1" w14:textId="77777777" w:rsidR="000234BB" w:rsidRPr="00132C43" w:rsidRDefault="000234BB" w:rsidP="00725808">
            <w:pPr>
              <w:pStyle w:val="SmallStandard"/>
            </w:pPr>
            <w:r>
              <w:t>cableTieSpecification</w:t>
            </w:r>
          </w:p>
        </w:tc>
        <w:tc>
          <w:tcPr>
            <w:tcW w:w="708" w:type="dxa"/>
          </w:tcPr>
          <w:p w14:paraId="5F953F0F" w14:textId="77777777" w:rsidR="000234BB" w:rsidRPr="00D331EF" w:rsidRDefault="000234BB" w:rsidP="00725808">
            <w:pPr>
              <w:pStyle w:val="SmallStandard"/>
            </w:pPr>
            <w:r w:rsidRPr="00D01517">
              <w:t>1</w:t>
            </w:r>
          </w:p>
        </w:tc>
        <w:tc>
          <w:tcPr>
            <w:tcW w:w="567" w:type="dxa"/>
          </w:tcPr>
          <w:p w14:paraId="7BA0FBAF" w14:textId="77777777" w:rsidR="000234BB" w:rsidRPr="00D331EF" w:rsidRDefault="000234BB" w:rsidP="00725808">
            <w:pPr>
              <w:pStyle w:val="SmallStandard"/>
            </w:pPr>
            <w:r>
              <w:t>N</w:t>
            </w:r>
          </w:p>
        </w:tc>
        <w:tc>
          <w:tcPr>
            <w:tcW w:w="3969" w:type="dxa"/>
          </w:tcPr>
          <w:p w14:paraId="69E47596" w14:textId="77777777" w:rsidR="000234BB" w:rsidRDefault="000234BB" w:rsidP="00725808"/>
        </w:tc>
      </w:tr>
    </w:tbl>
    <w:p w14:paraId="540D372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9" w:name="_6f9ef29cf91d6ad6cf1631a5950ea2d4"/>
      <w:r>
        <w:rPr>
          <w:lang w:val="en-GB"/>
        </w:rPr>
        <w:t>CorrugatedPipeSpecification</w:t>
      </w:r>
      <w:bookmarkEnd w:id="1509"/>
    </w:p>
    <w:p w14:paraId="1A0A2618" w14:textId="77777777" w:rsidR="000234BB" w:rsidRDefault="000234BB" w:rsidP="000234BB">
      <w:r>
        <w:rPr>
          <w:sz w:val="18"/>
          <w:szCs w:val="18"/>
        </w:rPr>
        <w:t>Specification for the definition of corrugated pipes.</w:t>
      </w:r>
    </w:p>
    <w:p w14:paraId="1264266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F65DFA0" w14:textId="77777777" w:rsidTr="00725808">
        <w:tc>
          <w:tcPr>
            <w:tcW w:w="2013" w:type="dxa"/>
            <w:tcMar>
              <w:top w:w="28" w:type="dxa"/>
              <w:left w:w="28" w:type="dxa"/>
              <w:bottom w:w="28" w:type="dxa"/>
              <w:right w:w="28" w:type="dxa"/>
            </w:tcMar>
          </w:tcPr>
          <w:p w14:paraId="27224CC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9E7744F" w14:textId="5F55ACB7" w:rsidR="000234BB" w:rsidRPr="00620BBE" w:rsidRDefault="004714EB" w:rsidP="00725808">
            <w:pPr>
              <w:pStyle w:val="SmallStandard"/>
            </w:pPr>
            <w:hyperlink w:anchor="_4856c46e8c41d540d666f4b510bcef16" w:history="1">
              <w:r w:rsidR="000234BB" w:rsidRPr="00620BBE">
                <w:rPr>
                  <w:rStyle w:val="Hyperlink"/>
                  <w:rFonts w:eastAsiaTheme="majorEastAsia"/>
                </w:rPr>
                <w:t>TubeSpecification</w:t>
              </w:r>
            </w:hyperlink>
          </w:p>
        </w:tc>
      </w:tr>
      <w:tr w:rsidR="000234BB" w:rsidRPr="008359F5" w14:paraId="1F18500C" w14:textId="77777777" w:rsidTr="00725808">
        <w:tc>
          <w:tcPr>
            <w:tcW w:w="2013" w:type="dxa"/>
            <w:tcMar>
              <w:top w:w="28" w:type="dxa"/>
              <w:left w:w="28" w:type="dxa"/>
              <w:bottom w:w="28" w:type="dxa"/>
              <w:right w:w="28" w:type="dxa"/>
            </w:tcMar>
          </w:tcPr>
          <w:p w14:paraId="3240F0A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5D8733" w14:textId="77777777" w:rsidR="000234BB" w:rsidRDefault="000234BB" w:rsidP="00725808"/>
        </w:tc>
      </w:tr>
      <w:tr w:rsidR="000234BB" w:rsidRPr="008359F5" w14:paraId="648F967D" w14:textId="77777777" w:rsidTr="00725808">
        <w:tc>
          <w:tcPr>
            <w:tcW w:w="2013" w:type="dxa"/>
            <w:tcMar>
              <w:top w:w="28" w:type="dxa"/>
              <w:left w:w="28" w:type="dxa"/>
              <w:bottom w:w="28" w:type="dxa"/>
              <w:right w:w="28" w:type="dxa"/>
            </w:tcMar>
          </w:tcPr>
          <w:p w14:paraId="02C3AFC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3A6DB6" w14:textId="77777777" w:rsidR="000234BB" w:rsidRPr="000437C1" w:rsidRDefault="000234BB" w:rsidP="00725808">
            <w:pPr>
              <w:pStyle w:val="SmallStandard"/>
            </w:pPr>
            <w:r>
              <w:t>false</w:t>
            </w:r>
          </w:p>
        </w:tc>
      </w:tr>
    </w:tbl>
    <w:p w14:paraId="738D332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0C51D66" w14:textId="77777777" w:rsidTr="00725808">
        <w:tc>
          <w:tcPr>
            <w:tcW w:w="2013" w:type="dxa"/>
            <w:tcMar>
              <w:top w:w="28" w:type="dxa"/>
              <w:left w:w="28" w:type="dxa"/>
              <w:bottom w:w="28" w:type="dxa"/>
              <w:right w:w="28" w:type="dxa"/>
            </w:tcMar>
          </w:tcPr>
          <w:p w14:paraId="0AF0D8D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4BB1F8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9B6123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E6292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4380CB5" w14:textId="77777777" w:rsidTr="00725808">
        <w:tc>
          <w:tcPr>
            <w:tcW w:w="2013" w:type="dxa"/>
            <w:tcMar>
              <w:top w:w="28" w:type="dxa"/>
              <w:left w:w="28" w:type="dxa"/>
              <w:bottom w:w="28" w:type="dxa"/>
              <w:right w:w="28" w:type="dxa"/>
            </w:tcMar>
          </w:tcPr>
          <w:p w14:paraId="6505AB4B" w14:textId="77777777" w:rsidR="000234BB" w:rsidRPr="00620BBE" w:rsidRDefault="000234BB" w:rsidP="00725808">
            <w:pPr>
              <w:pStyle w:val="SmallStandard"/>
            </w:pPr>
            <w:r w:rsidRPr="00620BBE">
              <w:t>corrugationHeight</w:t>
            </w:r>
          </w:p>
        </w:tc>
        <w:tc>
          <w:tcPr>
            <w:tcW w:w="1559" w:type="dxa"/>
            <w:tcMar>
              <w:top w:w="28" w:type="dxa"/>
              <w:left w:w="28" w:type="dxa"/>
              <w:bottom w:w="28" w:type="dxa"/>
              <w:right w:w="28" w:type="dxa"/>
            </w:tcMar>
          </w:tcPr>
          <w:p w14:paraId="258942E6"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DD8458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CF0FD74" w14:textId="77777777" w:rsidR="000234BB" w:rsidRDefault="000234BB" w:rsidP="00725808">
            <w:pPr>
              <w:jc w:val="left"/>
            </w:pPr>
            <w:r>
              <w:rPr>
                <w:sz w:val="16"/>
                <w:szCs w:val="16"/>
              </w:rPr>
              <w:t>Specifies the height of a corrugation of the pipe.</w:t>
            </w:r>
          </w:p>
        </w:tc>
      </w:tr>
      <w:tr w:rsidR="000234BB" w:rsidRPr="006675E2" w14:paraId="0CABD7B1" w14:textId="77777777" w:rsidTr="00725808">
        <w:tc>
          <w:tcPr>
            <w:tcW w:w="2013" w:type="dxa"/>
            <w:tcMar>
              <w:top w:w="28" w:type="dxa"/>
              <w:left w:w="28" w:type="dxa"/>
              <w:bottom w:w="28" w:type="dxa"/>
              <w:right w:w="28" w:type="dxa"/>
            </w:tcMar>
          </w:tcPr>
          <w:p w14:paraId="454C2CC2" w14:textId="77777777" w:rsidR="000234BB" w:rsidRPr="00620BBE" w:rsidRDefault="000234BB" w:rsidP="00725808">
            <w:pPr>
              <w:pStyle w:val="SmallStandard"/>
            </w:pPr>
            <w:r w:rsidRPr="00620BBE">
              <w:t>corrugationWidth</w:t>
            </w:r>
          </w:p>
        </w:tc>
        <w:tc>
          <w:tcPr>
            <w:tcW w:w="1559" w:type="dxa"/>
            <w:tcMar>
              <w:top w:w="28" w:type="dxa"/>
              <w:left w:w="28" w:type="dxa"/>
              <w:bottom w:w="28" w:type="dxa"/>
              <w:right w:w="28" w:type="dxa"/>
            </w:tcMar>
          </w:tcPr>
          <w:p w14:paraId="165DE060"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2A758AC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A5AE90F" w14:textId="77777777" w:rsidR="000234BB" w:rsidRDefault="000234BB" w:rsidP="00725808">
            <w:pPr>
              <w:jc w:val="left"/>
            </w:pPr>
            <w:r>
              <w:rPr>
                <w:sz w:val="16"/>
                <w:szCs w:val="16"/>
              </w:rPr>
              <w:t>Specifies the width of a corrugation of the pipe.</w:t>
            </w:r>
          </w:p>
        </w:tc>
      </w:tr>
      <w:tr w:rsidR="000234BB" w:rsidRPr="006675E2" w14:paraId="4511BF89" w14:textId="77777777" w:rsidTr="00725808">
        <w:tc>
          <w:tcPr>
            <w:tcW w:w="2013" w:type="dxa"/>
            <w:tcMar>
              <w:top w:w="28" w:type="dxa"/>
              <w:left w:w="28" w:type="dxa"/>
              <w:bottom w:w="28" w:type="dxa"/>
              <w:right w:w="28" w:type="dxa"/>
            </w:tcMar>
          </w:tcPr>
          <w:p w14:paraId="377E62DD" w14:textId="77777777" w:rsidR="000234BB" w:rsidRPr="00620BBE" w:rsidRDefault="000234BB" w:rsidP="00725808">
            <w:pPr>
              <w:pStyle w:val="SmallStandard"/>
            </w:pPr>
            <w:r w:rsidRPr="00620BBE">
              <w:t>corrugationGradient</w:t>
            </w:r>
          </w:p>
        </w:tc>
        <w:tc>
          <w:tcPr>
            <w:tcW w:w="1559" w:type="dxa"/>
            <w:tcMar>
              <w:top w:w="28" w:type="dxa"/>
              <w:left w:w="28" w:type="dxa"/>
              <w:bottom w:w="28" w:type="dxa"/>
              <w:right w:w="28" w:type="dxa"/>
            </w:tcMar>
          </w:tcPr>
          <w:p w14:paraId="06A38FA8"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BCACB9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DF0419B" w14:textId="77777777" w:rsidR="000234BB" w:rsidRDefault="000234BB" w:rsidP="00725808">
            <w:pPr>
              <w:jc w:val="left"/>
            </w:pPr>
            <w:r>
              <w:rPr>
                <w:sz w:val="16"/>
                <w:szCs w:val="16"/>
              </w:rPr>
              <w:t>Specifies the gradient of a corrugation of the pipe.</w:t>
            </w:r>
          </w:p>
        </w:tc>
      </w:tr>
    </w:tbl>
    <w:p w14:paraId="54EDB7A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0" w:name="_5b5faf409dacb2e2f93d3916c92946a7"/>
      <w:r>
        <w:rPr>
          <w:lang w:val="en-GB"/>
        </w:rPr>
        <w:t>EdgeMountedFixingSpecification</w:t>
      </w:r>
      <w:bookmarkEnd w:id="1510"/>
    </w:p>
    <w:p w14:paraId="3EAB1CB8" w14:textId="77777777" w:rsidR="000234BB" w:rsidRDefault="000234BB" w:rsidP="000234BB">
      <w:r>
        <w:rPr>
          <w:sz w:val="18"/>
          <w:szCs w:val="18"/>
        </w:rPr>
        <w:t>Specification for fixings that are mounted onto an edge.</w:t>
      </w:r>
    </w:p>
    <w:p w14:paraId="457988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ACA529C" w14:textId="77777777" w:rsidTr="00725808">
        <w:tc>
          <w:tcPr>
            <w:tcW w:w="2013" w:type="dxa"/>
            <w:tcMar>
              <w:top w:w="28" w:type="dxa"/>
              <w:left w:w="28" w:type="dxa"/>
              <w:bottom w:w="28" w:type="dxa"/>
              <w:right w:w="28" w:type="dxa"/>
            </w:tcMar>
          </w:tcPr>
          <w:p w14:paraId="626DBF9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5B0B39" w14:textId="74CFDF77" w:rsidR="000234BB" w:rsidRPr="00620BBE" w:rsidRDefault="004714EB" w:rsidP="00725808">
            <w:pPr>
              <w:pStyle w:val="SmallStandard"/>
            </w:pPr>
            <w:hyperlink w:anchor="_783f736c03ea20fb63b80f3f841aabcc" w:history="1">
              <w:r w:rsidR="000234BB" w:rsidRPr="00620BBE">
                <w:rPr>
                  <w:rStyle w:val="Hyperlink"/>
                  <w:rFonts w:eastAsiaTheme="majorEastAsia"/>
                </w:rPr>
                <w:t>FixingSpecification</w:t>
              </w:r>
            </w:hyperlink>
          </w:p>
        </w:tc>
      </w:tr>
      <w:tr w:rsidR="000234BB" w:rsidRPr="008359F5" w14:paraId="3CEBBF96" w14:textId="77777777" w:rsidTr="00725808">
        <w:tc>
          <w:tcPr>
            <w:tcW w:w="2013" w:type="dxa"/>
            <w:tcMar>
              <w:top w:w="28" w:type="dxa"/>
              <w:left w:w="28" w:type="dxa"/>
              <w:bottom w:w="28" w:type="dxa"/>
              <w:right w:w="28" w:type="dxa"/>
            </w:tcMar>
          </w:tcPr>
          <w:p w14:paraId="6ED020C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1859682" w14:textId="77777777" w:rsidR="000234BB" w:rsidRDefault="000234BB" w:rsidP="00725808"/>
        </w:tc>
      </w:tr>
      <w:tr w:rsidR="000234BB" w:rsidRPr="008359F5" w14:paraId="2D2F2E37" w14:textId="77777777" w:rsidTr="00725808">
        <w:tc>
          <w:tcPr>
            <w:tcW w:w="2013" w:type="dxa"/>
            <w:tcMar>
              <w:top w:w="28" w:type="dxa"/>
              <w:left w:w="28" w:type="dxa"/>
              <w:bottom w:w="28" w:type="dxa"/>
              <w:right w:w="28" w:type="dxa"/>
            </w:tcMar>
          </w:tcPr>
          <w:p w14:paraId="3B21A67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4FC46A7" w14:textId="77777777" w:rsidR="000234BB" w:rsidRPr="000437C1" w:rsidRDefault="000234BB" w:rsidP="00725808">
            <w:pPr>
              <w:pStyle w:val="SmallStandard"/>
            </w:pPr>
            <w:r>
              <w:t>false</w:t>
            </w:r>
          </w:p>
        </w:tc>
      </w:tr>
    </w:tbl>
    <w:p w14:paraId="060CBAA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ED5D05F" w14:textId="77777777" w:rsidTr="00725808">
        <w:tc>
          <w:tcPr>
            <w:tcW w:w="2013" w:type="dxa"/>
            <w:tcMar>
              <w:top w:w="28" w:type="dxa"/>
              <w:left w:w="28" w:type="dxa"/>
              <w:bottom w:w="28" w:type="dxa"/>
              <w:right w:w="28" w:type="dxa"/>
            </w:tcMar>
          </w:tcPr>
          <w:p w14:paraId="3160E41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D1A4CB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4FF1CCC"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A0076A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E990A66" w14:textId="77777777" w:rsidTr="00725808">
        <w:tc>
          <w:tcPr>
            <w:tcW w:w="2013" w:type="dxa"/>
            <w:tcMar>
              <w:top w:w="28" w:type="dxa"/>
              <w:left w:w="28" w:type="dxa"/>
              <w:bottom w:w="28" w:type="dxa"/>
              <w:right w:w="28" w:type="dxa"/>
            </w:tcMar>
          </w:tcPr>
          <w:p w14:paraId="5BA79A36" w14:textId="77777777" w:rsidR="000234BB" w:rsidRPr="00620BBE" w:rsidRDefault="000234BB" w:rsidP="00725808">
            <w:pPr>
              <w:pStyle w:val="SmallStandard"/>
            </w:pPr>
            <w:r w:rsidRPr="00620BBE">
              <w:t>edgeThickness</w:t>
            </w:r>
          </w:p>
        </w:tc>
        <w:tc>
          <w:tcPr>
            <w:tcW w:w="1559" w:type="dxa"/>
            <w:tcMar>
              <w:top w:w="28" w:type="dxa"/>
              <w:left w:w="28" w:type="dxa"/>
              <w:bottom w:w="28" w:type="dxa"/>
              <w:right w:w="28" w:type="dxa"/>
            </w:tcMar>
          </w:tcPr>
          <w:p w14:paraId="47D3F151"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28DD994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84D0A82" w14:textId="77777777" w:rsidR="000234BB" w:rsidRDefault="000234BB" w:rsidP="00725808">
            <w:pPr>
              <w:jc w:val="left"/>
            </w:pPr>
            <w:r>
              <w:rPr>
                <w:sz w:val="16"/>
                <w:szCs w:val="16"/>
              </w:rPr>
              <w:t>Defines a range of valid thicknesses, onto which the fixing can be mounted.</w:t>
            </w:r>
          </w:p>
        </w:tc>
      </w:tr>
    </w:tbl>
    <w:p w14:paraId="7030B77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1" w:name="_bcf58278584d6e01bbb176a962308d1b"/>
      <w:r>
        <w:rPr>
          <w:lang w:val="en-GB"/>
        </w:rPr>
        <w:t>FerriteSpecification</w:t>
      </w:r>
      <w:bookmarkEnd w:id="1511"/>
    </w:p>
    <w:p w14:paraId="17FBCE04" w14:textId="77777777" w:rsidR="000234BB" w:rsidRDefault="000234BB" w:rsidP="000234BB">
      <w:r>
        <w:t>Specification for the definition of ferrites.</w:t>
      </w:r>
    </w:p>
    <w:p w14:paraId="321B2B5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78BF0F5" w14:textId="77777777" w:rsidTr="00725808">
        <w:tc>
          <w:tcPr>
            <w:tcW w:w="2013" w:type="dxa"/>
            <w:tcMar>
              <w:top w:w="28" w:type="dxa"/>
              <w:left w:w="28" w:type="dxa"/>
              <w:bottom w:w="28" w:type="dxa"/>
              <w:right w:w="28" w:type="dxa"/>
            </w:tcMar>
          </w:tcPr>
          <w:p w14:paraId="5759C7A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A4D037F" w14:textId="65BCC327"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4394E2F0" w14:textId="77777777" w:rsidTr="00725808">
        <w:tc>
          <w:tcPr>
            <w:tcW w:w="2013" w:type="dxa"/>
            <w:tcMar>
              <w:top w:w="28" w:type="dxa"/>
              <w:left w:w="28" w:type="dxa"/>
              <w:bottom w:w="28" w:type="dxa"/>
              <w:right w:w="28" w:type="dxa"/>
            </w:tcMar>
          </w:tcPr>
          <w:p w14:paraId="7EA7CE5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A358DE" w14:textId="77777777" w:rsidR="000234BB" w:rsidRDefault="000234BB" w:rsidP="00725808"/>
        </w:tc>
      </w:tr>
      <w:tr w:rsidR="000234BB" w:rsidRPr="008359F5" w14:paraId="2997C88A" w14:textId="77777777" w:rsidTr="00725808">
        <w:tc>
          <w:tcPr>
            <w:tcW w:w="2013" w:type="dxa"/>
            <w:tcMar>
              <w:top w:w="28" w:type="dxa"/>
              <w:left w:w="28" w:type="dxa"/>
              <w:bottom w:w="28" w:type="dxa"/>
              <w:right w:w="28" w:type="dxa"/>
            </w:tcMar>
          </w:tcPr>
          <w:p w14:paraId="41D2E40F"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5283E93E" w14:textId="77777777" w:rsidR="000234BB" w:rsidRPr="000437C1" w:rsidRDefault="000234BB" w:rsidP="00725808">
            <w:pPr>
              <w:pStyle w:val="SmallStandard"/>
            </w:pPr>
            <w:r>
              <w:t>false</w:t>
            </w:r>
          </w:p>
        </w:tc>
      </w:tr>
    </w:tbl>
    <w:p w14:paraId="3EF527E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492CC22" w14:textId="77777777" w:rsidTr="00725808">
        <w:tc>
          <w:tcPr>
            <w:tcW w:w="2296" w:type="dxa"/>
            <w:gridSpan w:val="2"/>
          </w:tcPr>
          <w:p w14:paraId="5E07C318"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AD4602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07ADD90" w14:textId="77777777" w:rsidR="000234BB" w:rsidRDefault="000234BB" w:rsidP="00725808">
            <w:pPr>
              <w:jc w:val="center"/>
              <w:rPr>
                <w:b/>
                <w:sz w:val="16"/>
                <w:szCs w:val="16"/>
                <w:lang w:val="en-GB"/>
              </w:rPr>
            </w:pPr>
            <w:r>
              <w:rPr>
                <w:b/>
                <w:sz w:val="16"/>
                <w:szCs w:val="16"/>
                <w:lang w:val="en-GB"/>
              </w:rPr>
              <w:t>General</w:t>
            </w:r>
          </w:p>
        </w:tc>
      </w:tr>
      <w:tr w:rsidR="000234BB" w:rsidRPr="00720F6F" w14:paraId="67CBDDE9" w14:textId="77777777" w:rsidTr="00725808">
        <w:tc>
          <w:tcPr>
            <w:tcW w:w="1588" w:type="dxa"/>
          </w:tcPr>
          <w:p w14:paraId="7EAE00B3" w14:textId="77777777" w:rsidR="000234BB" w:rsidRDefault="000234BB" w:rsidP="00725808">
            <w:pPr>
              <w:rPr>
                <w:b/>
                <w:sz w:val="16"/>
                <w:szCs w:val="16"/>
                <w:lang w:val="en-GB"/>
              </w:rPr>
            </w:pPr>
            <w:r>
              <w:rPr>
                <w:b/>
                <w:sz w:val="16"/>
                <w:szCs w:val="16"/>
                <w:lang w:val="en-GB"/>
              </w:rPr>
              <w:t>Type</w:t>
            </w:r>
          </w:p>
        </w:tc>
        <w:tc>
          <w:tcPr>
            <w:tcW w:w="708" w:type="dxa"/>
          </w:tcPr>
          <w:p w14:paraId="745DD6C0" w14:textId="77777777" w:rsidR="000234BB" w:rsidRDefault="000234BB" w:rsidP="00725808">
            <w:pPr>
              <w:rPr>
                <w:b/>
                <w:sz w:val="16"/>
                <w:szCs w:val="16"/>
                <w:lang w:val="en-GB"/>
              </w:rPr>
            </w:pPr>
            <w:r>
              <w:rPr>
                <w:b/>
                <w:sz w:val="16"/>
                <w:szCs w:val="16"/>
                <w:lang w:val="en-GB"/>
              </w:rPr>
              <w:t>Mult</w:t>
            </w:r>
          </w:p>
        </w:tc>
        <w:tc>
          <w:tcPr>
            <w:tcW w:w="1560" w:type="dxa"/>
          </w:tcPr>
          <w:p w14:paraId="4F046A2D" w14:textId="77777777" w:rsidR="000234BB" w:rsidRDefault="000234BB" w:rsidP="00725808">
            <w:pPr>
              <w:rPr>
                <w:b/>
                <w:sz w:val="16"/>
                <w:szCs w:val="16"/>
                <w:lang w:val="en-GB"/>
              </w:rPr>
            </w:pPr>
            <w:r>
              <w:rPr>
                <w:b/>
                <w:sz w:val="16"/>
                <w:szCs w:val="16"/>
                <w:lang w:val="en-GB"/>
              </w:rPr>
              <w:t>Role</w:t>
            </w:r>
          </w:p>
        </w:tc>
        <w:tc>
          <w:tcPr>
            <w:tcW w:w="708" w:type="dxa"/>
          </w:tcPr>
          <w:p w14:paraId="776A25DF" w14:textId="77777777" w:rsidR="000234BB" w:rsidRDefault="000234BB" w:rsidP="00725808">
            <w:pPr>
              <w:rPr>
                <w:b/>
                <w:sz w:val="16"/>
                <w:szCs w:val="16"/>
                <w:lang w:val="en-GB"/>
              </w:rPr>
            </w:pPr>
            <w:r>
              <w:rPr>
                <w:b/>
                <w:sz w:val="16"/>
                <w:szCs w:val="16"/>
                <w:lang w:val="en-GB"/>
              </w:rPr>
              <w:t>Mult</w:t>
            </w:r>
          </w:p>
        </w:tc>
        <w:tc>
          <w:tcPr>
            <w:tcW w:w="567" w:type="dxa"/>
          </w:tcPr>
          <w:p w14:paraId="3E3BE0E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A3113A8" w14:textId="77777777" w:rsidR="000234BB" w:rsidRPr="008359F5" w:rsidRDefault="000234BB" w:rsidP="00725808">
            <w:pPr>
              <w:rPr>
                <w:b/>
                <w:sz w:val="16"/>
                <w:szCs w:val="16"/>
                <w:lang w:val="en-GB"/>
              </w:rPr>
            </w:pPr>
            <w:r>
              <w:rPr>
                <w:b/>
                <w:sz w:val="16"/>
                <w:szCs w:val="16"/>
                <w:lang w:val="en-GB"/>
              </w:rPr>
              <w:t>Comment</w:t>
            </w:r>
          </w:p>
        </w:tc>
      </w:tr>
      <w:tr w:rsidR="000234BB" w:rsidRPr="00CC6307" w14:paraId="701D3B0A" w14:textId="77777777" w:rsidTr="00725808">
        <w:tc>
          <w:tcPr>
            <w:tcW w:w="1588" w:type="dxa"/>
          </w:tcPr>
          <w:p w14:paraId="130D113C" w14:textId="77777777" w:rsidR="000234BB" w:rsidRPr="00634625" w:rsidRDefault="000234BB" w:rsidP="00725808">
            <w:pPr>
              <w:pStyle w:val="SmallStandard"/>
            </w:pPr>
            <w:r>
              <w:t>FerriteRole</w:t>
            </w:r>
          </w:p>
        </w:tc>
        <w:tc>
          <w:tcPr>
            <w:tcW w:w="708" w:type="dxa"/>
          </w:tcPr>
          <w:p w14:paraId="775AD940" w14:textId="77777777" w:rsidR="000234BB" w:rsidRDefault="000234BB" w:rsidP="00725808"/>
        </w:tc>
        <w:tc>
          <w:tcPr>
            <w:tcW w:w="1560" w:type="dxa"/>
          </w:tcPr>
          <w:p w14:paraId="734D5DC3" w14:textId="77777777" w:rsidR="000234BB" w:rsidRPr="00132C43" w:rsidRDefault="000234BB" w:rsidP="00725808">
            <w:pPr>
              <w:pStyle w:val="SmallStandard"/>
            </w:pPr>
            <w:r>
              <w:t>ferriteSpecification</w:t>
            </w:r>
          </w:p>
        </w:tc>
        <w:tc>
          <w:tcPr>
            <w:tcW w:w="708" w:type="dxa"/>
          </w:tcPr>
          <w:p w14:paraId="7A13093B" w14:textId="77777777" w:rsidR="000234BB" w:rsidRPr="00D331EF" w:rsidRDefault="000234BB" w:rsidP="00725808">
            <w:pPr>
              <w:pStyle w:val="SmallStandard"/>
            </w:pPr>
            <w:r w:rsidRPr="00D01517">
              <w:t>1</w:t>
            </w:r>
          </w:p>
        </w:tc>
        <w:tc>
          <w:tcPr>
            <w:tcW w:w="567" w:type="dxa"/>
          </w:tcPr>
          <w:p w14:paraId="47562554" w14:textId="77777777" w:rsidR="000234BB" w:rsidRPr="00D331EF" w:rsidRDefault="000234BB" w:rsidP="00725808">
            <w:pPr>
              <w:pStyle w:val="SmallStandard"/>
            </w:pPr>
            <w:r>
              <w:t>N</w:t>
            </w:r>
          </w:p>
        </w:tc>
        <w:tc>
          <w:tcPr>
            <w:tcW w:w="3969" w:type="dxa"/>
          </w:tcPr>
          <w:p w14:paraId="4EE2DBF6" w14:textId="77777777" w:rsidR="000234BB" w:rsidRDefault="000234BB" w:rsidP="00725808"/>
        </w:tc>
      </w:tr>
    </w:tbl>
    <w:p w14:paraId="2C6EE43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2" w:name="_018c8133dde724d06f9fa00d01108055"/>
      <w:r>
        <w:rPr>
          <w:lang w:val="en-GB"/>
        </w:rPr>
        <w:t>FittingOutlet</w:t>
      </w:r>
      <w:bookmarkEnd w:id="1512"/>
    </w:p>
    <w:p w14:paraId="35352BDB" w14:textId="77777777" w:rsidR="000234BB" w:rsidRDefault="000234BB" w:rsidP="000234BB">
      <w:r>
        <w:rPr>
          <w:sz w:val="18"/>
          <w:szCs w:val="18"/>
        </w:rPr>
        <w:t>Specifies one outlet of the fitting.</w:t>
      </w:r>
    </w:p>
    <w:p w14:paraId="53E0344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0CFF3C8" w14:textId="77777777" w:rsidTr="00725808">
        <w:tc>
          <w:tcPr>
            <w:tcW w:w="2013" w:type="dxa"/>
            <w:tcMar>
              <w:top w:w="28" w:type="dxa"/>
              <w:left w:w="28" w:type="dxa"/>
              <w:bottom w:w="28" w:type="dxa"/>
              <w:right w:w="28" w:type="dxa"/>
            </w:tcMar>
          </w:tcPr>
          <w:p w14:paraId="5B4302E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4D23F37" w14:textId="159790CD"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341CA1B" w14:textId="77777777" w:rsidTr="00725808">
        <w:tc>
          <w:tcPr>
            <w:tcW w:w="2013" w:type="dxa"/>
            <w:tcMar>
              <w:top w:w="28" w:type="dxa"/>
              <w:left w:w="28" w:type="dxa"/>
              <w:bottom w:w="28" w:type="dxa"/>
              <w:right w:w="28" w:type="dxa"/>
            </w:tcMar>
          </w:tcPr>
          <w:p w14:paraId="44C7E81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20A409" w14:textId="77777777" w:rsidR="000234BB" w:rsidRDefault="000234BB" w:rsidP="00725808"/>
        </w:tc>
      </w:tr>
      <w:tr w:rsidR="000234BB" w:rsidRPr="008359F5" w14:paraId="2A048756" w14:textId="77777777" w:rsidTr="00725808">
        <w:tc>
          <w:tcPr>
            <w:tcW w:w="2013" w:type="dxa"/>
            <w:tcMar>
              <w:top w:w="28" w:type="dxa"/>
              <w:left w:w="28" w:type="dxa"/>
              <w:bottom w:w="28" w:type="dxa"/>
              <w:right w:w="28" w:type="dxa"/>
            </w:tcMar>
          </w:tcPr>
          <w:p w14:paraId="7DF349A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95E197B" w14:textId="77777777" w:rsidR="000234BB" w:rsidRPr="000437C1" w:rsidRDefault="000234BB" w:rsidP="00725808">
            <w:pPr>
              <w:pStyle w:val="SmallStandard"/>
            </w:pPr>
            <w:r>
              <w:t>false</w:t>
            </w:r>
          </w:p>
        </w:tc>
      </w:tr>
    </w:tbl>
    <w:p w14:paraId="0AC8A74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07C236D" w14:textId="77777777" w:rsidTr="00725808">
        <w:tc>
          <w:tcPr>
            <w:tcW w:w="2013" w:type="dxa"/>
            <w:tcMar>
              <w:top w:w="28" w:type="dxa"/>
              <w:left w:w="28" w:type="dxa"/>
              <w:bottom w:w="28" w:type="dxa"/>
              <w:right w:w="28" w:type="dxa"/>
            </w:tcMar>
          </w:tcPr>
          <w:p w14:paraId="4EC597F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D62FA41"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927533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4AF9F3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913D58A" w14:textId="77777777" w:rsidTr="00725808">
        <w:tc>
          <w:tcPr>
            <w:tcW w:w="2013" w:type="dxa"/>
            <w:tcMar>
              <w:top w:w="28" w:type="dxa"/>
              <w:left w:w="28" w:type="dxa"/>
              <w:bottom w:w="28" w:type="dxa"/>
              <w:right w:w="28" w:type="dxa"/>
            </w:tcMar>
          </w:tcPr>
          <w:p w14:paraId="7567DEA4"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2CD535D0"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A7E265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4916671" w14:textId="77777777" w:rsidR="000234BB" w:rsidRDefault="000234BB" w:rsidP="00725808">
            <w:pPr>
              <w:jc w:val="left"/>
            </w:pPr>
            <w:r>
              <w:rPr>
                <w:sz w:val="16"/>
                <w:szCs w:val="16"/>
              </w:rPr>
              <w:t>Specifies the identification of the Outlet. This must be unique within a FittingSpecification.</w:t>
            </w:r>
          </w:p>
        </w:tc>
      </w:tr>
      <w:tr w:rsidR="000234BB" w:rsidRPr="006675E2" w14:paraId="6250A1C4" w14:textId="77777777" w:rsidTr="00725808">
        <w:tc>
          <w:tcPr>
            <w:tcW w:w="2013" w:type="dxa"/>
            <w:tcMar>
              <w:top w:w="28" w:type="dxa"/>
              <w:left w:w="28" w:type="dxa"/>
              <w:bottom w:w="28" w:type="dxa"/>
              <w:right w:w="28" w:type="dxa"/>
            </w:tcMar>
          </w:tcPr>
          <w:p w14:paraId="08F3FCD5" w14:textId="77777777" w:rsidR="000234BB" w:rsidRPr="00620BBE" w:rsidRDefault="000234BB" w:rsidP="00725808">
            <w:pPr>
              <w:pStyle w:val="SmallStandard"/>
            </w:pPr>
            <w:r w:rsidRPr="00620BBE">
              <w:t>innerDiameter</w:t>
            </w:r>
          </w:p>
        </w:tc>
        <w:tc>
          <w:tcPr>
            <w:tcW w:w="1559" w:type="dxa"/>
            <w:tcMar>
              <w:top w:w="28" w:type="dxa"/>
              <w:left w:w="28" w:type="dxa"/>
              <w:bottom w:w="28" w:type="dxa"/>
              <w:right w:w="28" w:type="dxa"/>
            </w:tcMar>
          </w:tcPr>
          <w:p w14:paraId="133727DC"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600EA6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C2D5633" w14:textId="77777777" w:rsidR="000234BB" w:rsidRDefault="000234BB" w:rsidP="00725808">
            <w:pPr>
              <w:jc w:val="left"/>
            </w:pPr>
            <w:r>
              <w:rPr>
                <w:sz w:val="16"/>
                <w:szCs w:val="16"/>
              </w:rPr>
              <w:t>Specifies the inner diameter of the outlet.</w:t>
            </w:r>
          </w:p>
        </w:tc>
      </w:tr>
      <w:tr w:rsidR="000234BB" w:rsidRPr="006675E2" w14:paraId="2C84983E" w14:textId="77777777" w:rsidTr="00725808">
        <w:tc>
          <w:tcPr>
            <w:tcW w:w="2013" w:type="dxa"/>
            <w:tcMar>
              <w:top w:w="28" w:type="dxa"/>
              <w:left w:w="28" w:type="dxa"/>
              <w:bottom w:w="28" w:type="dxa"/>
              <w:right w:w="28" w:type="dxa"/>
            </w:tcMar>
          </w:tcPr>
          <w:p w14:paraId="4A5AC1BB" w14:textId="77777777" w:rsidR="000234BB" w:rsidRPr="00620BBE" w:rsidRDefault="000234BB" w:rsidP="00725808">
            <w:pPr>
              <w:pStyle w:val="SmallStandard"/>
            </w:pPr>
            <w:r w:rsidRPr="00620BBE">
              <w:t>outerDiameter</w:t>
            </w:r>
          </w:p>
        </w:tc>
        <w:tc>
          <w:tcPr>
            <w:tcW w:w="1559" w:type="dxa"/>
            <w:tcMar>
              <w:top w:w="28" w:type="dxa"/>
              <w:left w:w="28" w:type="dxa"/>
              <w:bottom w:w="28" w:type="dxa"/>
              <w:right w:w="28" w:type="dxa"/>
            </w:tcMar>
          </w:tcPr>
          <w:p w14:paraId="16C7017F"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B91217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9BD4172" w14:textId="77777777" w:rsidR="000234BB" w:rsidRDefault="000234BB" w:rsidP="00725808">
            <w:pPr>
              <w:jc w:val="left"/>
            </w:pPr>
            <w:r>
              <w:rPr>
                <w:sz w:val="16"/>
                <w:szCs w:val="16"/>
              </w:rPr>
              <w:t>Specifies the outer diameter of the outlet.</w:t>
            </w:r>
          </w:p>
        </w:tc>
      </w:tr>
      <w:tr w:rsidR="000234BB" w:rsidRPr="006675E2" w14:paraId="6E72A40B" w14:textId="77777777" w:rsidTr="00725808">
        <w:tc>
          <w:tcPr>
            <w:tcW w:w="2013" w:type="dxa"/>
            <w:tcMar>
              <w:top w:w="28" w:type="dxa"/>
              <w:left w:w="28" w:type="dxa"/>
              <w:bottom w:w="28" w:type="dxa"/>
              <w:right w:w="28" w:type="dxa"/>
            </w:tcMar>
          </w:tcPr>
          <w:p w14:paraId="75D15697" w14:textId="77777777" w:rsidR="000234BB" w:rsidRPr="00620BBE" w:rsidRDefault="000234BB" w:rsidP="00725808">
            <w:pPr>
              <w:pStyle w:val="SmallStandard"/>
            </w:pPr>
            <w:r w:rsidRPr="00620BBE">
              <w:t>nominalSize</w:t>
            </w:r>
          </w:p>
        </w:tc>
        <w:tc>
          <w:tcPr>
            <w:tcW w:w="1559" w:type="dxa"/>
            <w:tcMar>
              <w:top w:w="28" w:type="dxa"/>
              <w:left w:w="28" w:type="dxa"/>
              <w:bottom w:w="28" w:type="dxa"/>
              <w:right w:w="28" w:type="dxa"/>
            </w:tcMar>
          </w:tcPr>
          <w:p w14:paraId="7AF3D76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79BE16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22271C0" w14:textId="77777777" w:rsidR="000234BB" w:rsidRDefault="000234BB" w:rsidP="00725808">
            <w:pPr>
              <w:jc w:val="left"/>
            </w:pPr>
            <w:r>
              <w:rPr>
                <w:sz w:val="16"/>
                <w:szCs w:val="16"/>
              </w:rPr>
              <w:t>Defines the nominal size of a tube. The nominal size is a name for the size of the tube that is somehow related to the inner diameter of the tube. However, it is not the inner diameter (e.g. "10.5").</w:t>
            </w:r>
          </w:p>
        </w:tc>
      </w:tr>
    </w:tbl>
    <w:p w14:paraId="3F0C3D4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C5CD58A" w14:textId="77777777" w:rsidTr="00725808">
        <w:tc>
          <w:tcPr>
            <w:tcW w:w="3856" w:type="dxa"/>
            <w:gridSpan w:val="3"/>
          </w:tcPr>
          <w:p w14:paraId="539762E5" w14:textId="77777777" w:rsidR="000234BB" w:rsidRDefault="000234BB" w:rsidP="00725808">
            <w:pPr>
              <w:jc w:val="center"/>
              <w:rPr>
                <w:b/>
                <w:sz w:val="16"/>
                <w:szCs w:val="16"/>
                <w:lang w:val="en-GB"/>
              </w:rPr>
            </w:pPr>
            <w:r>
              <w:rPr>
                <w:b/>
                <w:sz w:val="16"/>
                <w:szCs w:val="16"/>
                <w:lang w:val="en-GB"/>
              </w:rPr>
              <w:t>Other End</w:t>
            </w:r>
          </w:p>
        </w:tc>
        <w:tc>
          <w:tcPr>
            <w:tcW w:w="708" w:type="dxa"/>
          </w:tcPr>
          <w:p w14:paraId="71B9DB6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2240EEA" w14:textId="77777777" w:rsidR="000234BB" w:rsidRDefault="000234BB" w:rsidP="00725808">
            <w:pPr>
              <w:jc w:val="center"/>
              <w:rPr>
                <w:b/>
                <w:sz w:val="16"/>
                <w:szCs w:val="16"/>
                <w:lang w:val="en-GB"/>
              </w:rPr>
            </w:pPr>
            <w:r>
              <w:rPr>
                <w:b/>
                <w:sz w:val="16"/>
                <w:szCs w:val="16"/>
                <w:lang w:val="en-GB"/>
              </w:rPr>
              <w:t>General</w:t>
            </w:r>
          </w:p>
        </w:tc>
      </w:tr>
      <w:tr w:rsidR="000234BB" w:rsidRPr="00720F6F" w14:paraId="0794E4CE" w14:textId="77777777" w:rsidTr="00725808">
        <w:tc>
          <w:tcPr>
            <w:tcW w:w="1573" w:type="dxa"/>
          </w:tcPr>
          <w:p w14:paraId="5078E142" w14:textId="77777777" w:rsidR="000234BB" w:rsidRDefault="000234BB" w:rsidP="00725808">
            <w:pPr>
              <w:rPr>
                <w:b/>
                <w:sz w:val="16"/>
                <w:szCs w:val="16"/>
                <w:lang w:val="en-GB"/>
              </w:rPr>
            </w:pPr>
            <w:r>
              <w:rPr>
                <w:b/>
                <w:sz w:val="16"/>
                <w:szCs w:val="16"/>
                <w:lang w:val="en-GB"/>
              </w:rPr>
              <w:t>Type</w:t>
            </w:r>
          </w:p>
        </w:tc>
        <w:tc>
          <w:tcPr>
            <w:tcW w:w="1574" w:type="dxa"/>
          </w:tcPr>
          <w:p w14:paraId="48666E74" w14:textId="77777777" w:rsidR="000234BB" w:rsidRDefault="000234BB" w:rsidP="00725808">
            <w:pPr>
              <w:rPr>
                <w:b/>
                <w:sz w:val="16"/>
                <w:szCs w:val="16"/>
                <w:lang w:val="en-GB"/>
              </w:rPr>
            </w:pPr>
            <w:r>
              <w:rPr>
                <w:b/>
                <w:sz w:val="16"/>
                <w:szCs w:val="16"/>
                <w:lang w:val="en-GB"/>
              </w:rPr>
              <w:t>Role</w:t>
            </w:r>
          </w:p>
        </w:tc>
        <w:tc>
          <w:tcPr>
            <w:tcW w:w="708" w:type="dxa"/>
          </w:tcPr>
          <w:p w14:paraId="1CA82AF0" w14:textId="77777777" w:rsidR="000234BB" w:rsidRDefault="000234BB" w:rsidP="00725808">
            <w:pPr>
              <w:rPr>
                <w:b/>
                <w:sz w:val="16"/>
                <w:szCs w:val="16"/>
                <w:lang w:val="en-GB"/>
              </w:rPr>
            </w:pPr>
            <w:r>
              <w:rPr>
                <w:b/>
                <w:sz w:val="16"/>
                <w:szCs w:val="16"/>
                <w:lang w:val="en-GB"/>
              </w:rPr>
              <w:t>Mult</w:t>
            </w:r>
          </w:p>
        </w:tc>
        <w:tc>
          <w:tcPr>
            <w:tcW w:w="709" w:type="dxa"/>
          </w:tcPr>
          <w:p w14:paraId="7A840802" w14:textId="77777777" w:rsidR="000234BB" w:rsidRDefault="000234BB" w:rsidP="00725808">
            <w:pPr>
              <w:rPr>
                <w:b/>
                <w:sz w:val="16"/>
                <w:szCs w:val="16"/>
                <w:lang w:val="en-GB"/>
              </w:rPr>
            </w:pPr>
            <w:r>
              <w:rPr>
                <w:b/>
                <w:sz w:val="16"/>
                <w:szCs w:val="16"/>
                <w:lang w:val="en-GB"/>
              </w:rPr>
              <w:t>Mult</w:t>
            </w:r>
          </w:p>
        </w:tc>
        <w:tc>
          <w:tcPr>
            <w:tcW w:w="567" w:type="dxa"/>
          </w:tcPr>
          <w:p w14:paraId="3634383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C5DDA85" w14:textId="77777777" w:rsidR="000234BB" w:rsidRPr="008359F5" w:rsidRDefault="000234BB" w:rsidP="00725808">
            <w:pPr>
              <w:rPr>
                <w:b/>
                <w:sz w:val="16"/>
                <w:szCs w:val="16"/>
                <w:lang w:val="en-GB"/>
              </w:rPr>
            </w:pPr>
            <w:r>
              <w:rPr>
                <w:b/>
                <w:sz w:val="16"/>
                <w:szCs w:val="16"/>
                <w:lang w:val="en-GB"/>
              </w:rPr>
              <w:t>Comment</w:t>
            </w:r>
          </w:p>
        </w:tc>
      </w:tr>
      <w:tr w:rsidR="000234BB" w:rsidRPr="00CC6307" w14:paraId="6139978C" w14:textId="77777777" w:rsidTr="00725808">
        <w:tc>
          <w:tcPr>
            <w:tcW w:w="1573" w:type="dxa"/>
          </w:tcPr>
          <w:p w14:paraId="761A670F" w14:textId="77777777" w:rsidR="000234BB" w:rsidRPr="00634625" w:rsidRDefault="000234BB" w:rsidP="00725808">
            <w:pPr>
              <w:pStyle w:val="SmallStandard"/>
            </w:pPr>
            <w:r>
              <w:t>PlacementPoint</w:t>
            </w:r>
          </w:p>
        </w:tc>
        <w:tc>
          <w:tcPr>
            <w:tcW w:w="1574" w:type="dxa"/>
          </w:tcPr>
          <w:p w14:paraId="6DF09B70" w14:textId="77777777" w:rsidR="000234BB" w:rsidRPr="00132C43" w:rsidRDefault="000234BB" w:rsidP="00725808">
            <w:pPr>
              <w:pStyle w:val="SmallStandard"/>
            </w:pPr>
            <w:r>
              <w:t>placementPoint</w:t>
            </w:r>
          </w:p>
        </w:tc>
        <w:tc>
          <w:tcPr>
            <w:tcW w:w="708" w:type="dxa"/>
          </w:tcPr>
          <w:p w14:paraId="42881498" w14:textId="77777777" w:rsidR="000234BB" w:rsidRPr="00D331EF" w:rsidRDefault="000234BB" w:rsidP="00725808">
            <w:pPr>
              <w:pStyle w:val="SmallStandard"/>
            </w:pPr>
            <w:r w:rsidRPr="00574783">
              <w:t>0..1</w:t>
            </w:r>
          </w:p>
        </w:tc>
        <w:tc>
          <w:tcPr>
            <w:tcW w:w="709" w:type="dxa"/>
          </w:tcPr>
          <w:p w14:paraId="798ADD43" w14:textId="77777777" w:rsidR="000234BB" w:rsidRPr="00D331EF" w:rsidRDefault="000234BB" w:rsidP="00725808">
            <w:pPr>
              <w:pStyle w:val="SmallStandard"/>
            </w:pPr>
            <w:r w:rsidRPr="00207506">
              <w:t>0..*</w:t>
            </w:r>
          </w:p>
        </w:tc>
        <w:tc>
          <w:tcPr>
            <w:tcW w:w="567" w:type="dxa"/>
          </w:tcPr>
          <w:p w14:paraId="5F574F92" w14:textId="77777777" w:rsidR="000234BB" w:rsidRPr="00D331EF" w:rsidRDefault="000234BB" w:rsidP="00725808">
            <w:pPr>
              <w:pStyle w:val="SmallStandard"/>
            </w:pPr>
            <w:r>
              <w:t>N</w:t>
            </w:r>
          </w:p>
        </w:tc>
        <w:tc>
          <w:tcPr>
            <w:tcW w:w="3969" w:type="dxa"/>
          </w:tcPr>
          <w:p w14:paraId="3394742C" w14:textId="77777777" w:rsidR="000234BB" w:rsidRDefault="000234BB" w:rsidP="00725808">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FittingOutlet</w:t>
            </w:r>
            <w:r>
              <w:rPr>
                <w:sz w:val="16"/>
                <w:szCs w:val="16"/>
              </w:rPr>
              <w:t xml:space="preserve"> in a PlaceableElementSpecification.</w:t>
            </w:r>
          </w:p>
        </w:tc>
      </w:tr>
    </w:tbl>
    <w:p w14:paraId="7977AE5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34F8011" w14:textId="77777777" w:rsidTr="00725808">
        <w:tc>
          <w:tcPr>
            <w:tcW w:w="2296" w:type="dxa"/>
            <w:gridSpan w:val="2"/>
          </w:tcPr>
          <w:p w14:paraId="7F687A0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61E356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FF2DE86" w14:textId="77777777" w:rsidR="000234BB" w:rsidRDefault="000234BB" w:rsidP="00725808">
            <w:pPr>
              <w:jc w:val="center"/>
              <w:rPr>
                <w:b/>
                <w:sz w:val="16"/>
                <w:szCs w:val="16"/>
                <w:lang w:val="en-GB"/>
              </w:rPr>
            </w:pPr>
            <w:r>
              <w:rPr>
                <w:b/>
                <w:sz w:val="16"/>
                <w:szCs w:val="16"/>
                <w:lang w:val="en-GB"/>
              </w:rPr>
              <w:t>General</w:t>
            </w:r>
          </w:p>
        </w:tc>
      </w:tr>
      <w:tr w:rsidR="000234BB" w:rsidRPr="00720F6F" w14:paraId="0214FF50" w14:textId="77777777" w:rsidTr="00725808">
        <w:tc>
          <w:tcPr>
            <w:tcW w:w="1588" w:type="dxa"/>
          </w:tcPr>
          <w:p w14:paraId="6BF0C74B" w14:textId="77777777" w:rsidR="000234BB" w:rsidRDefault="000234BB" w:rsidP="00725808">
            <w:pPr>
              <w:rPr>
                <w:b/>
                <w:sz w:val="16"/>
                <w:szCs w:val="16"/>
                <w:lang w:val="en-GB"/>
              </w:rPr>
            </w:pPr>
            <w:r>
              <w:rPr>
                <w:b/>
                <w:sz w:val="16"/>
                <w:szCs w:val="16"/>
                <w:lang w:val="en-GB"/>
              </w:rPr>
              <w:t>Type</w:t>
            </w:r>
          </w:p>
        </w:tc>
        <w:tc>
          <w:tcPr>
            <w:tcW w:w="708" w:type="dxa"/>
          </w:tcPr>
          <w:p w14:paraId="0F1A6E27" w14:textId="77777777" w:rsidR="000234BB" w:rsidRDefault="000234BB" w:rsidP="00725808">
            <w:pPr>
              <w:rPr>
                <w:b/>
                <w:sz w:val="16"/>
                <w:szCs w:val="16"/>
                <w:lang w:val="en-GB"/>
              </w:rPr>
            </w:pPr>
            <w:r>
              <w:rPr>
                <w:b/>
                <w:sz w:val="16"/>
                <w:szCs w:val="16"/>
                <w:lang w:val="en-GB"/>
              </w:rPr>
              <w:t>Mult</w:t>
            </w:r>
          </w:p>
        </w:tc>
        <w:tc>
          <w:tcPr>
            <w:tcW w:w="1560" w:type="dxa"/>
          </w:tcPr>
          <w:p w14:paraId="040082D9" w14:textId="77777777" w:rsidR="000234BB" w:rsidRDefault="000234BB" w:rsidP="00725808">
            <w:pPr>
              <w:rPr>
                <w:b/>
                <w:sz w:val="16"/>
                <w:szCs w:val="16"/>
                <w:lang w:val="en-GB"/>
              </w:rPr>
            </w:pPr>
            <w:r>
              <w:rPr>
                <w:b/>
                <w:sz w:val="16"/>
                <w:szCs w:val="16"/>
                <w:lang w:val="en-GB"/>
              </w:rPr>
              <w:t>Role</w:t>
            </w:r>
          </w:p>
        </w:tc>
        <w:tc>
          <w:tcPr>
            <w:tcW w:w="708" w:type="dxa"/>
          </w:tcPr>
          <w:p w14:paraId="22A8668C" w14:textId="77777777" w:rsidR="000234BB" w:rsidRDefault="000234BB" w:rsidP="00725808">
            <w:pPr>
              <w:rPr>
                <w:b/>
                <w:sz w:val="16"/>
                <w:szCs w:val="16"/>
                <w:lang w:val="en-GB"/>
              </w:rPr>
            </w:pPr>
            <w:r>
              <w:rPr>
                <w:b/>
                <w:sz w:val="16"/>
                <w:szCs w:val="16"/>
                <w:lang w:val="en-GB"/>
              </w:rPr>
              <w:t>Mult</w:t>
            </w:r>
          </w:p>
        </w:tc>
        <w:tc>
          <w:tcPr>
            <w:tcW w:w="567" w:type="dxa"/>
          </w:tcPr>
          <w:p w14:paraId="3172C6A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B3CAF12" w14:textId="77777777" w:rsidR="000234BB" w:rsidRPr="008359F5" w:rsidRDefault="000234BB" w:rsidP="00725808">
            <w:pPr>
              <w:rPr>
                <w:b/>
                <w:sz w:val="16"/>
                <w:szCs w:val="16"/>
                <w:lang w:val="en-GB"/>
              </w:rPr>
            </w:pPr>
            <w:r>
              <w:rPr>
                <w:b/>
                <w:sz w:val="16"/>
                <w:szCs w:val="16"/>
                <w:lang w:val="en-GB"/>
              </w:rPr>
              <w:t>Comment</w:t>
            </w:r>
          </w:p>
        </w:tc>
      </w:tr>
      <w:tr w:rsidR="000234BB" w:rsidRPr="00CC6307" w14:paraId="20A2E3A5" w14:textId="77777777" w:rsidTr="00725808">
        <w:tc>
          <w:tcPr>
            <w:tcW w:w="1588" w:type="dxa"/>
          </w:tcPr>
          <w:p w14:paraId="7A935542" w14:textId="77777777" w:rsidR="000234BB" w:rsidRPr="00634625" w:rsidRDefault="000234BB" w:rsidP="00725808">
            <w:pPr>
              <w:pStyle w:val="SmallStandard"/>
            </w:pPr>
            <w:r>
              <w:t>FittingSpecification</w:t>
            </w:r>
          </w:p>
        </w:tc>
        <w:tc>
          <w:tcPr>
            <w:tcW w:w="708" w:type="dxa"/>
          </w:tcPr>
          <w:p w14:paraId="013AC3D6" w14:textId="77777777" w:rsidR="000234BB" w:rsidRPr="00D331EF" w:rsidRDefault="000234BB" w:rsidP="00725808">
            <w:pPr>
              <w:pStyle w:val="SmallStandard"/>
            </w:pPr>
            <w:r w:rsidRPr="00D01517">
              <w:t>1</w:t>
            </w:r>
          </w:p>
        </w:tc>
        <w:tc>
          <w:tcPr>
            <w:tcW w:w="1560" w:type="dxa"/>
          </w:tcPr>
          <w:p w14:paraId="4677A0B7" w14:textId="77777777" w:rsidR="000234BB" w:rsidRPr="00132C43" w:rsidRDefault="000234BB" w:rsidP="00725808">
            <w:pPr>
              <w:pStyle w:val="SmallStandard"/>
            </w:pPr>
            <w:r>
              <w:t>outlet</w:t>
            </w:r>
          </w:p>
        </w:tc>
        <w:tc>
          <w:tcPr>
            <w:tcW w:w="708" w:type="dxa"/>
          </w:tcPr>
          <w:p w14:paraId="765D5A41" w14:textId="77777777" w:rsidR="000234BB" w:rsidRPr="00D331EF" w:rsidRDefault="000234BB" w:rsidP="00725808">
            <w:pPr>
              <w:pStyle w:val="SmallStandard"/>
            </w:pPr>
            <w:r w:rsidRPr="00D01517">
              <w:t>0..*</w:t>
            </w:r>
          </w:p>
        </w:tc>
        <w:tc>
          <w:tcPr>
            <w:tcW w:w="567" w:type="dxa"/>
          </w:tcPr>
          <w:p w14:paraId="765C69BE" w14:textId="77777777" w:rsidR="000234BB" w:rsidRDefault="000234BB" w:rsidP="00725808">
            <w:pPr>
              <w:pStyle w:val="SmallStandard"/>
            </w:pPr>
            <w:r>
              <w:t>Y</w:t>
            </w:r>
          </w:p>
        </w:tc>
        <w:tc>
          <w:tcPr>
            <w:tcW w:w="3969" w:type="dxa"/>
          </w:tcPr>
          <w:p w14:paraId="5251A139" w14:textId="77777777" w:rsidR="000234BB" w:rsidRDefault="000234BB" w:rsidP="00725808"/>
        </w:tc>
      </w:tr>
    </w:tbl>
    <w:p w14:paraId="240405E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3" w:name="_4f394052caae57b42a16f2b5157b83d5"/>
      <w:r>
        <w:rPr>
          <w:lang w:val="en-GB"/>
        </w:rPr>
        <w:t>FittingSpecification</w:t>
      </w:r>
      <w:bookmarkEnd w:id="1513"/>
    </w:p>
    <w:p w14:paraId="496394BC" w14:textId="77777777" w:rsidR="000234BB" w:rsidRDefault="000234BB" w:rsidP="000234BB">
      <w:r>
        <w:rPr>
          <w:sz w:val="18"/>
          <w:szCs w:val="18"/>
        </w:rPr>
        <w:t>Specification for the definition of fittings. A fitting is a part that is used to connect pipes or tube. A fitting has a specific form (e.g. Y,T)</w:t>
      </w:r>
    </w:p>
    <w:p w14:paraId="0C4DC90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6FDD33D" w14:textId="77777777" w:rsidTr="00725808">
        <w:tc>
          <w:tcPr>
            <w:tcW w:w="2013" w:type="dxa"/>
            <w:tcMar>
              <w:top w:w="28" w:type="dxa"/>
              <w:left w:w="28" w:type="dxa"/>
              <w:bottom w:w="28" w:type="dxa"/>
              <w:right w:w="28" w:type="dxa"/>
            </w:tcMar>
          </w:tcPr>
          <w:p w14:paraId="1F25545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620E4FE" w14:textId="729AD5F2" w:rsidR="000234BB" w:rsidRPr="00620BBE" w:rsidRDefault="004714EB" w:rsidP="00725808">
            <w:pPr>
              <w:pStyle w:val="SmallStandard"/>
            </w:pPr>
            <w:hyperlink w:anchor="_6d2dec0ac4a9d6f803546b753784442d" w:history="1">
              <w:r w:rsidR="000234BB" w:rsidRPr="00620BBE">
                <w:rPr>
                  <w:rStyle w:val="Hyperlink"/>
                  <w:rFonts w:eastAsiaTheme="majorEastAsia"/>
                </w:rPr>
                <w:t>WireProtectionSpecification</w:t>
              </w:r>
            </w:hyperlink>
          </w:p>
        </w:tc>
      </w:tr>
      <w:tr w:rsidR="000234BB" w:rsidRPr="008359F5" w14:paraId="33E65D3D" w14:textId="77777777" w:rsidTr="00725808">
        <w:tc>
          <w:tcPr>
            <w:tcW w:w="2013" w:type="dxa"/>
            <w:tcMar>
              <w:top w:w="28" w:type="dxa"/>
              <w:left w:w="28" w:type="dxa"/>
              <w:bottom w:w="28" w:type="dxa"/>
              <w:right w:w="28" w:type="dxa"/>
            </w:tcMar>
          </w:tcPr>
          <w:p w14:paraId="329DCBD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AA0BFAE" w14:textId="77777777" w:rsidR="000234BB" w:rsidRDefault="000234BB" w:rsidP="00725808"/>
        </w:tc>
      </w:tr>
      <w:tr w:rsidR="000234BB" w:rsidRPr="008359F5" w14:paraId="2365178B" w14:textId="77777777" w:rsidTr="00725808">
        <w:tc>
          <w:tcPr>
            <w:tcW w:w="2013" w:type="dxa"/>
            <w:tcMar>
              <w:top w:w="28" w:type="dxa"/>
              <w:left w:w="28" w:type="dxa"/>
              <w:bottom w:w="28" w:type="dxa"/>
              <w:right w:w="28" w:type="dxa"/>
            </w:tcMar>
          </w:tcPr>
          <w:p w14:paraId="2793BDA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9DECCD6" w14:textId="77777777" w:rsidR="000234BB" w:rsidRPr="000437C1" w:rsidRDefault="000234BB" w:rsidP="00725808">
            <w:pPr>
              <w:pStyle w:val="SmallStandard"/>
            </w:pPr>
            <w:r>
              <w:t>false</w:t>
            </w:r>
          </w:p>
        </w:tc>
      </w:tr>
    </w:tbl>
    <w:p w14:paraId="7844F54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22516D8" w14:textId="77777777" w:rsidTr="00725808">
        <w:tc>
          <w:tcPr>
            <w:tcW w:w="2013" w:type="dxa"/>
            <w:tcMar>
              <w:top w:w="28" w:type="dxa"/>
              <w:left w:w="28" w:type="dxa"/>
              <w:bottom w:w="28" w:type="dxa"/>
              <w:right w:w="28" w:type="dxa"/>
            </w:tcMar>
          </w:tcPr>
          <w:p w14:paraId="08819C9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F6084D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D563AE"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95DE4F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B05BF50" w14:textId="77777777" w:rsidTr="00725808">
        <w:tc>
          <w:tcPr>
            <w:tcW w:w="2013" w:type="dxa"/>
            <w:tcMar>
              <w:top w:w="28" w:type="dxa"/>
              <w:left w:w="28" w:type="dxa"/>
              <w:bottom w:w="28" w:type="dxa"/>
              <w:right w:w="28" w:type="dxa"/>
            </w:tcMar>
          </w:tcPr>
          <w:p w14:paraId="73EA2AC4" w14:textId="77777777" w:rsidR="000234BB" w:rsidRPr="00620BBE" w:rsidRDefault="000234BB" w:rsidP="00725808">
            <w:pPr>
              <w:pStyle w:val="SmallStandard"/>
            </w:pPr>
            <w:r w:rsidRPr="00620BBE">
              <w:t>form</w:t>
            </w:r>
          </w:p>
        </w:tc>
        <w:tc>
          <w:tcPr>
            <w:tcW w:w="1559" w:type="dxa"/>
            <w:tcMar>
              <w:top w:w="28" w:type="dxa"/>
              <w:left w:w="28" w:type="dxa"/>
              <w:bottom w:w="28" w:type="dxa"/>
              <w:right w:w="28" w:type="dxa"/>
            </w:tcMar>
          </w:tcPr>
          <w:p w14:paraId="79779A4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C66D0B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F62C3FF" w14:textId="77777777" w:rsidR="000234BB" w:rsidRDefault="000234BB" w:rsidP="00725808">
            <w:pPr>
              <w:jc w:val="left"/>
            </w:pPr>
            <w:r>
              <w:rPr>
                <w:sz w:val="16"/>
                <w:szCs w:val="16"/>
              </w:rPr>
              <w:t>Specifies the form of the fitting (e.g. Y, T).</w:t>
            </w:r>
          </w:p>
        </w:tc>
      </w:tr>
    </w:tbl>
    <w:p w14:paraId="06894A5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0A0C319" w14:textId="77777777" w:rsidTr="00725808">
        <w:tc>
          <w:tcPr>
            <w:tcW w:w="3856" w:type="dxa"/>
            <w:gridSpan w:val="3"/>
          </w:tcPr>
          <w:p w14:paraId="5BF4A844" w14:textId="77777777" w:rsidR="000234BB" w:rsidRDefault="000234BB" w:rsidP="00725808">
            <w:pPr>
              <w:jc w:val="center"/>
              <w:rPr>
                <w:b/>
                <w:sz w:val="16"/>
                <w:szCs w:val="16"/>
                <w:lang w:val="en-GB"/>
              </w:rPr>
            </w:pPr>
            <w:r>
              <w:rPr>
                <w:b/>
                <w:sz w:val="16"/>
                <w:szCs w:val="16"/>
                <w:lang w:val="en-GB"/>
              </w:rPr>
              <w:t>Other End</w:t>
            </w:r>
          </w:p>
        </w:tc>
        <w:tc>
          <w:tcPr>
            <w:tcW w:w="708" w:type="dxa"/>
          </w:tcPr>
          <w:p w14:paraId="53E8244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BC57185" w14:textId="77777777" w:rsidR="000234BB" w:rsidRDefault="000234BB" w:rsidP="00725808">
            <w:pPr>
              <w:jc w:val="center"/>
              <w:rPr>
                <w:b/>
                <w:sz w:val="16"/>
                <w:szCs w:val="16"/>
                <w:lang w:val="en-GB"/>
              </w:rPr>
            </w:pPr>
            <w:r>
              <w:rPr>
                <w:b/>
                <w:sz w:val="16"/>
                <w:szCs w:val="16"/>
                <w:lang w:val="en-GB"/>
              </w:rPr>
              <w:t>General</w:t>
            </w:r>
          </w:p>
        </w:tc>
      </w:tr>
      <w:tr w:rsidR="000234BB" w:rsidRPr="00720F6F" w14:paraId="4B273738" w14:textId="77777777" w:rsidTr="00725808">
        <w:tc>
          <w:tcPr>
            <w:tcW w:w="1573" w:type="dxa"/>
          </w:tcPr>
          <w:p w14:paraId="2269705F" w14:textId="77777777" w:rsidR="000234BB" w:rsidRDefault="000234BB" w:rsidP="00725808">
            <w:pPr>
              <w:rPr>
                <w:b/>
                <w:sz w:val="16"/>
                <w:szCs w:val="16"/>
                <w:lang w:val="en-GB"/>
              </w:rPr>
            </w:pPr>
            <w:r>
              <w:rPr>
                <w:b/>
                <w:sz w:val="16"/>
                <w:szCs w:val="16"/>
                <w:lang w:val="en-GB"/>
              </w:rPr>
              <w:t>Type</w:t>
            </w:r>
          </w:p>
        </w:tc>
        <w:tc>
          <w:tcPr>
            <w:tcW w:w="1574" w:type="dxa"/>
          </w:tcPr>
          <w:p w14:paraId="4208C1A1" w14:textId="77777777" w:rsidR="000234BB" w:rsidRDefault="000234BB" w:rsidP="00725808">
            <w:pPr>
              <w:rPr>
                <w:b/>
                <w:sz w:val="16"/>
                <w:szCs w:val="16"/>
                <w:lang w:val="en-GB"/>
              </w:rPr>
            </w:pPr>
            <w:r>
              <w:rPr>
                <w:b/>
                <w:sz w:val="16"/>
                <w:szCs w:val="16"/>
                <w:lang w:val="en-GB"/>
              </w:rPr>
              <w:t>Role</w:t>
            </w:r>
          </w:p>
        </w:tc>
        <w:tc>
          <w:tcPr>
            <w:tcW w:w="708" w:type="dxa"/>
          </w:tcPr>
          <w:p w14:paraId="64F92483" w14:textId="77777777" w:rsidR="000234BB" w:rsidRDefault="000234BB" w:rsidP="00725808">
            <w:pPr>
              <w:rPr>
                <w:b/>
                <w:sz w:val="16"/>
                <w:szCs w:val="16"/>
                <w:lang w:val="en-GB"/>
              </w:rPr>
            </w:pPr>
            <w:r>
              <w:rPr>
                <w:b/>
                <w:sz w:val="16"/>
                <w:szCs w:val="16"/>
                <w:lang w:val="en-GB"/>
              </w:rPr>
              <w:t>Mult</w:t>
            </w:r>
          </w:p>
        </w:tc>
        <w:tc>
          <w:tcPr>
            <w:tcW w:w="709" w:type="dxa"/>
          </w:tcPr>
          <w:p w14:paraId="44FAAC6D" w14:textId="77777777" w:rsidR="000234BB" w:rsidRDefault="000234BB" w:rsidP="00725808">
            <w:pPr>
              <w:rPr>
                <w:b/>
                <w:sz w:val="16"/>
                <w:szCs w:val="16"/>
                <w:lang w:val="en-GB"/>
              </w:rPr>
            </w:pPr>
            <w:r>
              <w:rPr>
                <w:b/>
                <w:sz w:val="16"/>
                <w:szCs w:val="16"/>
                <w:lang w:val="en-GB"/>
              </w:rPr>
              <w:t>Mult</w:t>
            </w:r>
          </w:p>
        </w:tc>
        <w:tc>
          <w:tcPr>
            <w:tcW w:w="567" w:type="dxa"/>
          </w:tcPr>
          <w:p w14:paraId="5FB5AE9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7F773ED" w14:textId="77777777" w:rsidR="000234BB" w:rsidRPr="008359F5" w:rsidRDefault="000234BB" w:rsidP="00725808">
            <w:pPr>
              <w:rPr>
                <w:b/>
                <w:sz w:val="16"/>
                <w:szCs w:val="16"/>
                <w:lang w:val="en-GB"/>
              </w:rPr>
            </w:pPr>
            <w:r>
              <w:rPr>
                <w:b/>
                <w:sz w:val="16"/>
                <w:szCs w:val="16"/>
                <w:lang w:val="en-GB"/>
              </w:rPr>
              <w:t>Comment</w:t>
            </w:r>
          </w:p>
        </w:tc>
      </w:tr>
      <w:tr w:rsidR="000234BB" w:rsidRPr="00CC6307" w14:paraId="0B7D1656" w14:textId="77777777" w:rsidTr="00725808">
        <w:tc>
          <w:tcPr>
            <w:tcW w:w="1573" w:type="dxa"/>
          </w:tcPr>
          <w:p w14:paraId="3A7E3D4E" w14:textId="77777777" w:rsidR="000234BB" w:rsidRPr="00634625" w:rsidRDefault="000234BB" w:rsidP="00725808">
            <w:pPr>
              <w:pStyle w:val="SmallStandard"/>
            </w:pPr>
            <w:r>
              <w:t>FittingOutlet</w:t>
            </w:r>
          </w:p>
        </w:tc>
        <w:tc>
          <w:tcPr>
            <w:tcW w:w="1574" w:type="dxa"/>
          </w:tcPr>
          <w:p w14:paraId="1802AAA3" w14:textId="77777777" w:rsidR="000234BB" w:rsidRPr="00132C43" w:rsidRDefault="000234BB" w:rsidP="00725808">
            <w:pPr>
              <w:pStyle w:val="SmallStandard"/>
            </w:pPr>
            <w:r>
              <w:t>outlet</w:t>
            </w:r>
          </w:p>
        </w:tc>
        <w:tc>
          <w:tcPr>
            <w:tcW w:w="708" w:type="dxa"/>
          </w:tcPr>
          <w:p w14:paraId="3958E5C3" w14:textId="77777777" w:rsidR="000234BB" w:rsidRPr="00D331EF" w:rsidRDefault="000234BB" w:rsidP="00725808">
            <w:pPr>
              <w:pStyle w:val="SmallStandard"/>
            </w:pPr>
            <w:r w:rsidRPr="00574783">
              <w:t>0..*</w:t>
            </w:r>
          </w:p>
        </w:tc>
        <w:tc>
          <w:tcPr>
            <w:tcW w:w="709" w:type="dxa"/>
          </w:tcPr>
          <w:p w14:paraId="22734CAC" w14:textId="77777777" w:rsidR="000234BB" w:rsidRPr="00D331EF" w:rsidRDefault="000234BB" w:rsidP="00725808">
            <w:pPr>
              <w:pStyle w:val="SmallStandard"/>
            </w:pPr>
            <w:r w:rsidRPr="00207506">
              <w:t>1</w:t>
            </w:r>
          </w:p>
        </w:tc>
        <w:tc>
          <w:tcPr>
            <w:tcW w:w="567" w:type="dxa"/>
          </w:tcPr>
          <w:p w14:paraId="3C512C5D" w14:textId="77777777" w:rsidR="000234BB" w:rsidRDefault="000234BB" w:rsidP="00725808">
            <w:pPr>
              <w:pStyle w:val="SmallStandard"/>
            </w:pPr>
            <w:r>
              <w:t>Y</w:t>
            </w:r>
          </w:p>
        </w:tc>
        <w:tc>
          <w:tcPr>
            <w:tcW w:w="3969" w:type="dxa"/>
          </w:tcPr>
          <w:p w14:paraId="111FC960" w14:textId="77777777" w:rsidR="000234BB" w:rsidRDefault="000234BB" w:rsidP="00725808"/>
        </w:tc>
      </w:tr>
    </w:tbl>
    <w:p w14:paraId="58CE860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4" w:name="_783f736c03ea20fb63b80f3f841aabcc"/>
      <w:r>
        <w:rPr>
          <w:lang w:val="en-GB"/>
        </w:rPr>
        <w:t>FixingSpecification</w:t>
      </w:r>
      <w:bookmarkEnd w:id="1514"/>
    </w:p>
    <w:p w14:paraId="05F8C1DE" w14:textId="77777777" w:rsidR="000234BB" w:rsidRDefault="000234BB" w:rsidP="000234BB">
      <w:r>
        <w:rPr>
          <w:sz w:val="18"/>
          <w:szCs w:val="18"/>
        </w:rPr>
        <w:t>Specification for the definition of fixings. A fixing is used to fix the harness in a certain position (e.g. at the car body, a seat, an ECU etc.). The FixingSpecification describes how the fixing is attached to the "non-harness" element. The attachment to harness is described by a PlaceableElementSpecification.</w:t>
      </w:r>
    </w:p>
    <w:p w14:paraId="333216C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89789B0" w14:textId="77777777" w:rsidTr="00725808">
        <w:tc>
          <w:tcPr>
            <w:tcW w:w="2013" w:type="dxa"/>
            <w:tcMar>
              <w:top w:w="28" w:type="dxa"/>
              <w:left w:w="28" w:type="dxa"/>
              <w:bottom w:w="28" w:type="dxa"/>
              <w:right w:w="28" w:type="dxa"/>
            </w:tcMar>
          </w:tcPr>
          <w:p w14:paraId="23A07B7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ACDC98" w14:textId="390E9E13"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6A499BC4" w14:textId="77777777" w:rsidTr="00725808">
        <w:tc>
          <w:tcPr>
            <w:tcW w:w="2013" w:type="dxa"/>
            <w:tcMar>
              <w:top w:w="28" w:type="dxa"/>
              <w:left w:w="28" w:type="dxa"/>
              <w:bottom w:w="28" w:type="dxa"/>
              <w:right w:w="28" w:type="dxa"/>
            </w:tcMar>
          </w:tcPr>
          <w:p w14:paraId="5889EFF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EC6C392" w14:textId="77777777" w:rsidR="000234BB" w:rsidRDefault="000234BB" w:rsidP="00725808"/>
        </w:tc>
      </w:tr>
      <w:tr w:rsidR="000234BB" w:rsidRPr="008359F5" w14:paraId="5F6137C2" w14:textId="77777777" w:rsidTr="00725808">
        <w:tc>
          <w:tcPr>
            <w:tcW w:w="2013" w:type="dxa"/>
            <w:tcMar>
              <w:top w:w="28" w:type="dxa"/>
              <w:left w:w="28" w:type="dxa"/>
              <w:bottom w:w="28" w:type="dxa"/>
              <w:right w:w="28" w:type="dxa"/>
            </w:tcMar>
          </w:tcPr>
          <w:p w14:paraId="24E9A55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278CD1A" w14:textId="77777777" w:rsidR="000234BB" w:rsidRPr="000437C1" w:rsidRDefault="000234BB" w:rsidP="00725808">
            <w:pPr>
              <w:pStyle w:val="SmallStandard"/>
            </w:pPr>
            <w:r>
              <w:t>false</w:t>
            </w:r>
          </w:p>
        </w:tc>
      </w:tr>
    </w:tbl>
    <w:p w14:paraId="2FA4FB1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668965F" w14:textId="77777777" w:rsidTr="00725808">
        <w:tc>
          <w:tcPr>
            <w:tcW w:w="2013" w:type="dxa"/>
            <w:tcMar>
              <w:top w:w="28" w:type="dxa"/>
              <w:left w:w="28" w:type="dxa"/>
              <w:bottom w:w="28" w:type="dxa"/>
              <w:right w:w="28" w:type="dxa"/>
            </w:tcMar>
          </w:tcPr>
          <w:p w14:paraId="6741BDF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0212B9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392BDB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84D83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190847A" w14:textId="77777777" w:rsidTr="00725808">
        <w:tc>
          <w:tcPr>
            <w:tcW w:w="2013" w:type="dxa"/>
            <w:tcMar>
              <w:top w:w="28" w:type="dxa"/>
              <w:left w:w="28" w:type="dxa"/>
              <w:bottom w:w="28" w:type="dxa"/>
              <w:right w:w="28" w:type="dxa"/>
            </w:tcMar>
          </w:tcPr>
          <w:p w14:paraId="755D77CD" w14:textId="77777777" w:rsidR="000234BB" w:rsidRPr="00620BBE" w:rsidRDefault="000234BB" w:rsidP="00725808">
            <w:pPr>
              <w:pStyle w:val="SmallStandard"/>
            </w:pPr>
            <w:r w:rsidRPr="00620BBE">
              <w:t>offset</w:t>
            </w:r>
          </w:p>
        </w:tc>
        <w:tc>
          <w:tcPr>
            <w:tcW w:w="1559" w:type="dxa"/>
            <w:tcMar>
              <w:top w:w="28" w:type="dxa"/>
              <w:left w:w="28" w:type="dxa"/>
              <w:bottom w:w="28" w:type="dxa"/>
              <w:right w:w="28" w:type="dxa"/>
            </w:tcMar>
          </w:tcPr>
          <w:p w14:paraId="1DC9E3A5"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52EE14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284F3F9" w14:textId="77777777" w:rsidR="000234BB" w:rsidRDefault="000234BB" w:rsidP="00725808"/>
        </w:tc>
      </w:tr>
      <w:tr w:rsidR="000234BB" w:rsidRPr="006675E2" w14:paraId="2733906A" w14:textId="77777777" w:rsidTr="00725808">
        <w:tc>
          <w:tcPr>
            <w:tcW w:w="2013" w:type="dxa"/>
            <w:tcMar>
              <w:top w:w="28" w:type="dxa"/>
              <w:left w:w="28" w:type="dxa"/>
              <w:bottom w:w="28" w:type="dxa"/>
              <w:right w:w="28" w:type="dxa"/>
            </w:tcMar>
          </w:tcPr>
          <w:p w14:paraId="3037212D" w14:textId="77777777" w:rsidR="000234BB" w:rsidRPr="00620BBE" w:rsidRDefault="000234BB" w:rsidP="00725808">
            <w:pPr>
              <w:pStyle w:val="SmallStandard"/>
            </w:pPr>
            <w:r w:rsidRPr="00620BBE">
              <w:t>nominalSize</w:t>
            </w:r>
          </w:p>
        </w:tc>
        <w:tc>
          <w:tcPr>
            <w:tcW w:w="1559" w:type="dxa"/>
            <w:tcMar>
              <w:top w:w="28" w:type="dxa"/>
              <w:left w:w="28" w:type="dxa"/>
              <w:bottom w:w="28" w:type="dxa"/>
              <w:right w:w="28" w:type="dxa"/>
            </w:tcMar>
          </w:tcPr>
          <w:p w14:paraId="4E00818E"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47705F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52DC035" w14:textId="77777777" w:rsidR="000234BB" w:rsidRDefault="000234BB" w:rsidP="00725808"/>
        </w:tc>
      </w:tr>
    </w:tbl>
    <w:p w14:paraId="0038003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B10AF9F" w14:textId="77777777" w:rsidTr="00725808">
        <w:tc>
          <w:tcPr>
            <w:tcW w:w="2296" w:type="dxa"/>
            <w:gridSpan w:val="2"/>
          </w:tcPr>
          <w:p w14:paraId="7F6CD8F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DCBF17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3FB4EF3" w14:textId="77777777" w:rsidR="000234BB" w:rsidRDefault="000234BB" w:rsidP="00725808">
            <w:pPr>
              <w:jc w:val="center"/>
              <w:rPr>
                <w:b/>
                <w:sz w:val="16"/>
                <w:szCs w:val="16"/>
                <w:lang w:val="en-GB"/>
              </w:rPr>
            </w:pPr>
            <w:r>
              <w:rPr>
                <w:b/>
                <w:sz w:val="16"/>
                <w:szCs w:val="16"/>
                <w:lang w:val="en-GB"/>
              </w:rPr>
              <w:t>General</w:t>
            </w:r>
          </w:p>
        </w:tc>
      </w:tr>
      <w:tr w:rsidR="000234BB" w:rsidRPr="00720F6F" w14:paraId="556EF0CC" w14:textId="77777777" w:rsidTr="00725808">
        <w:tc>
          <w:tcPr>
            <w:tcW w:w="1588" w:type="dxa"/>
          </w:tcPr>
          <w:p w14:paraId="0A2E3D75" w14:textId="77777777" w:rsidR="000234BB" w:rsidRDefault="000234BB" w:rsidP="00725808">
            <w:pPr>
              <w:rPr>
                <w:b/>
                <w:sz w:val="16"/>
                <w:szCs w:val="16"/>
                <w:lang w:val="en-GB"/>
              </w:rPr>
            </w:pPr>
            <w:r>
              <w:rPr>
                <w:b/>
                <w:sz w:val="16"/>
                <w:szCs w:val="16"/>
                <w:lang w:val="en-GB"/>
              </w:rPr>
              <w:t>Type</w:t>
            </w:r>
          </w:p>
        </w:tc>
        <w:tc>
          <w:tcPr>
            <w:tcW w:w="708" w:type="dxa"/>
          </w:tcPr>
          <w:p w14:paraId="2AF86B0D" w14:textId="77777777" w:rsidR="000234BB" w:rsidRDefault="000234BB" w:rsidP="00725808">
            <w:pPr>
              <w:rPr>
                <w:b/>
                <w:sz w:val="16"/>
                <w:szCs w:val="16"/>
                <w:lang w:val="en-GB"/>
              </w:rPr>
            </w:pPr>
            <w:r>
              <w:rPr>
                <w:b/>
                <w:sz w:val="16"/>
                <w:szCs w:val="16"/>
                <w:lang w:val="en-GB"/>
              </w:rPr>
              <w:t>Mult</w:t>
            </w:r>
          </w:p>
        </w:tc>
        <w:tc>
          <w:tcPr>
            <w:tcW w:w="1560" w:type="dxa"/>
          </w:tcPr>
          <w:p w14:paraId="172F9862" w14:textId="77777777" w:rsidR="000234BB" w:rsidRDefault="000234BB" w:rsidP="00725808">
            <w:pPr>
              <w:rPr>
                <w:b/>
                <w:sz w:val="16"/>
                <w:szCs w:val="16"/>
                <w:lang w:val="en-GB"/>
              </w:rPr>
            </w:pPr>
            <w:r>
              <w:rPr>
                <w:b/>
                <w:sz w:val="16"/>
                <w:szCs w:val="16"/>
                <w:lang w:val="en-GB"/>
              </w:rPr>
              <w:t>Role</w:t>
            </w:r>
          </w:p>
        </w:tc>
        <w:tc>
          <w:tcPr>
            <w:tcW w:w="708" w:type="dxa"/>
          </w:tcPr>
          <w:p w14:paraId="17F5A618" w14:textId="77777777" w:rsidR="000234BB" w:rsidRDefault="000234BB" w:rsidP="00725808">
            <w:pPr>
              <w:rPr>
                <w:b/>
                <w:sz w:val="16"/>
                <w:szCs w:val="16"/>
                <w:lang w:val="en-GB"/>
              </w:rPr>
            </w:pPr>
            <w:r>
              <w:rPr>
                <w:b/>
                <w:sz w:val="16"/>
                <w:szCs w:val="16"/>
                <w:lang w:val="en-GB"/>
              </w:rPr>
              <w:t>Mult</w:t>
            </w:r>
          </w:p>
        </w:tc>
        <w:tc>
          <w:tcPr>
            <w:tcW w:w="567" w:type="dxa"/>
          </w:tcPr>
          <w:p w14:paraId="45F1ACE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383E181" w14:textId="77777777" w:rsidR="000234BB" w:rsidRPr="008359F5" w:rsidRDefault="000234BB" w:rsidP="00725808">
            <w:pPr>
              <w:rPr>
                <w:b/>
                <w:sz w:val="16"/>
                <w:szCs w:val="16"/>
                <w:lang w:val="en-GB"/>
              </w:rPr>
            </w:pPr>
            <w:r>
              <w:rPr>
                <w:b/>
                <w:sz w:val="16"/>
                <w:szCs w:val="16"/>
                <w:lang w:val="en-GB"/>
              </w:rPr>
              <w:t>Comment</w:t>
            </w:r>
          </w:p>
        </w:tc>
      </w:tr>
      <w:tr w:rsidR="000234BB" w:rsidRPr="00CC6307" w14:paraId="34F5BDAF" w14:textId="77777777" w:rsidTr="00725808">
        <w:tc>
          <w:tcPr>
            <w:tcW w:w="1588" w:type="dxa"/>
          </w:tcPr>
          <w:p w14:paraId="1C18A145" w14:textId="77777777" w:rsidR="000234BB" w:rsidRPr="00634625" w:rsidRDefault="000234BB" w:rsidP="00725808">
            <w:pPr>
              <w:pStyle w:val="SmallStandard"/>
            </w:pPr>
            <w:r>
              <w:t>FixingRole</w:t>
            </w:r>
          </w:p>
        </w:tc>
        <w:tc>
          <w:tcPr>
            <w:tcW w:w="708" w:type="dxa"/>
          </w:tcPr>
          <w:p w14:paraId="77EFA1C4" w14:textId="77777777" w:rsidR="000234BB" w:rsidRPr="00D331EF" w:rsidRDefault="000234BB" w:rsidP="00725808">
            <w:pPr>
              <w:pStyle w:val="SmallStandard"/>
            </w:pPr>
            <w:r w:rsidRPr="00D01517">
              <w:t>0..*</w:t>
            </w:r>
          </w:p>
        </w:tc>
        <w:tc>
          <w:tcPr>
            <w:tcW w:w="1560" w:type="dxa"/>
          </w:tcPr>
          <w:p w14:paraId="3F1DC3E7" w14:textId="77777777" w:rsidR="000234BB" w:rsidRPr="00132C43" w:rsidRDefault="000234BB" w:rsidP="00725808">
            <w:pPr>
              <w:pStyle w:val="SmallStandard"/>
            </w:pPr>
            <w:r>
              <w:t>fixingSpecification</w:t>
            </w:r>
          </w:p>
        </w:tc>
        <w:tc>
          <w:tcPr>
            <w:tcW w:w="708" w:type="dxa"/>
          </w:tcPr>
          <w:p w14:paraId="73F15DBD" w14:textId="77777777" w:rsidR="000234BB" w:rsidRPr="00D331EF" w:rsidRDefault="000234BB" w:rsidP="00725808">
            <w:pPr>
              <w:pStyle w:val="SmallStandard"/>
            </w:pPr>
            <w:r w:rsidRPr="00D01517">
              <w:t>1</w:t>
            </w:r>
          </w:p>
        </w:tc>
        <w:tc>
          <w:tcPr>
            <w:tcW w:w="567" w:type="dxa"/>
          </w:tcPr>
          <w:p w14:paraId="0DA62049" w14:textId="77777777" w:rsidR="000234BB" w:rsidRPr="00D331EF" w:rsidRDefault="000234BB" w:rsidP="00725808">
            <w:pPr>
              <w:pStyle w:val="SmallStandard"/>
            </w:pPr>
            <w:r>
              <w:t>N</w:t>
            </w:r>
          </w:p>
        </w:tc>
        <w:tc>
          <w:tcPr>
            <w:tcW w:w="3969" w:type="dxa"/>
          </w:tcPr>
          <w:p w14:paraId="3931577A" w14:textId="77777777" w:rsidR="000234BB" w:rsidRDefault="000234BB" w:rsidP="00725808">
            <w:pPr>
              <w:jc w:val="left"/>
            </w:pPr>
            <w:r>
              <w:rPr>
                <w:sz w:val="16"/>
                <w:szCs w:val="16"/>
              </w:rPr>
              <w:t xml:space="preserve">References the </w:t>
            </w:r>
            <w:r>
              <w:rPr>
                <w:i/>
                <w:iCs/>
                <w:sz w:val="16"/>
                <w:szCs w:val="16"/>
              </w:rPr>
              <w:t>FixingSpecification</w:t>
            </w:r>
            <w:r>
              <w:rPr>
                <w:sz w:val="16"/>
                <w:szCs w:val="16"/>
              </w:rPr>
              <w:t xml:space="preserve"> that is instanced by this </w:t>
            </w:r>
            <w:r>
              <w:rPr>
                <w:i/>
                <w:iCs/>
                <w:sz w:val="16"/>
                <w:szCs w:val="16"/>
              </w:rPr>
              <w:t>FixingRole.</w:t>
            </w:r>
          </w:p>
        </w:tc>
      </w:tr>
    </w:tbl>
    <w:p w14:paraId="527ABEA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5" w:name="_c4270651feeb17982e7a50b8ddec4879"/>
      <w:r>
        <w:rPr>
          <w:lang w:val="en-GB"/>
        </w:rPr>
        <w:t>GrommetSpecification</w:t>
      </w:r>
      <w:bookmarkEnd w:id="1515"/>
    </w:p>
    <w:p w14:paraId="49F13C4D" w14:textId="77777777" w:rsidR="000234BB" w:rsidRDefault="000234BB" w:rsidP="000234BB">
      <w:r>
        <w:rPr>
          <w:sz w:val="18"/>
          <w:szCs w:val="18"/>
        </w:rPr>
        <w:t>Specification for the definition of grommets.</w:t>
      </w:r>
    </w:p>
    <w:p w14:paraId="46A326D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1621268" w14:textId="77777777" w:rsidTr="00725808">
        <w:tc>
          <w:tcPr>
            <w:tcW w:w="2013" w:type="dxa"/>
            <w:tcMar>
              <w:top w:w="28" w:type="dxa"/>
              <w:left w:w="28" w:type="dxa"/>
              <w:bottom w:w="28" w:type="dxa"/>
              <w:right w:w="28" w:type="dxa"/>
            </w:tcMar>
          </w:tcPr>
          <w:p w14:paraId="7C151FC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170044E" w14:textId="00D30DCE"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113DF13B" w14:textId="77777777" w:rsidTr="00725808">
        <w:tc>
          <w:tcPr>
            <w:tcW w:w="2013" w:type="dxa"/>
            <w:tcMar>
              <w:top w:w="28" w:type="dxa"/>
              <w:left w:w="28" w:type="dxa"/>
              <w:bottom w:w="28" w:type="dxa"/>
              <w:right w:w="28" w:type="dxa"/>
            </w:tcMar>
          </w:tcPr>
          <w:p w14:paraId="3A68F31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4305AF" w14:textId="77777777" w:rsidR="000234BB" w:rsidRDefault="000234BB" w:rsidP="00725808"/>
        </w:tc>
      </w:tr>
      <w:tr w:rsidR="000234BB" w:rsidRPr="008359F5" w14:paraId="762D1457" w14:textId="77777777" w:rsidTr="00725808">
        <w:tc>
          <w:tcPr>
            <w:tcW w:w="2013" w:type="dxa"/>
            <w:tcMar>
              <w:top w:w="28" w:type="dxa"/>
              <w:left w:w="28" w:type="dxa"/>
              <w:bottom w:w="28" w:type="dxa"/>
              <w:right w:w="28" w:type="dxa"/>
            </w:tcMar>
          </w:tcPr>
          <w:p w14:paraId="105C121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2DE168" w14:textId="77777777" w:rsidR="000234BB" w:rsidRPr="000437C1" w:rsidRDefault="000234BB" w:rsidP="00725808">
            <w:pPr>
              <w:pStyle w:val="SmallStandard"/>
            </w:pPr>
            <w:r>
              <w:t>false</w:t>
            </w:r>
          </w:p>
        </w:tc>
      </w:tr>
    </w:tbl>
    <w:p w14:paraId="3A724B5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419F057" w14:textId="77777777" w:rsidTr="00725808">
        <w:tc>
          <w:tcPr>
            <w:tcW w:w="2013" w:type="dxa"/>
            <w:tcMar>
              <w:top w:w="28" w:type="dxa"/>
              <w:left w:w="28" w:type="dxa"/>
              <w:bottom w:w="28" w:type="dxa"/>
              <w:right w:w="28" w:type="dxa"/>
            </w:tcMar>
          </w:tcPr>
          <w:p w14:paraId="4DC0F44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E6890B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85F5B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A30FB00"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67691A4" w14:textId="77777777" w:rsidTr="00725808">
        <w:tc>
          <w:tcPr>
            <w:tcW w:w="2013" w:type="dxa"/>
            <w:tcMar>
              <w:top w:w="28" w:type="dxa"/>
              <w:left w:w="28" w:type="dxa"/>
              <w:bottom w:w="28" w:type="dxa"/>
              <w:right w:w="28" w:type="dxa"/>
            </w:tcMar>
          </w:tcPr>
          <w:p w14:paraId="4225FC11" w14:textId="77777777" w:rsidR="000234BB" w:rsidRPr="00620BBE" w:rsidRDefault="000234BB" w:rsidP="00725808">
            <w:pPr>
              <w:pStyle w:val="SmallStandard"/>
            </w:pPr>
            <w:r w:rsidRPr="00620BBE">
              <w:t>hardness</w:t>
            </w:r>
          </w:p>
        </w:tc>
        <w:tc>
          <w:tcPr>
            <w:tcW w:w="1559" w:type="dxa"/>
            <w:tcMar>
              <w:top w:w="28" w:type="dxa"/>
              <w:left w:w="28" w:type="dxa"/>
              <w:bottom w:w="28" w:type="dxa"/>
              <w:right w:w="28" w:type="dxa"/>
            </w:tcMar>
          </w:tcPr>
          <w:p w14:paraId="4643F66F"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851ED7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A10ED90" w14:textId="77777777" w:rsidR="000234BB" w:rsidRDefault="000234BB" w:rsidP="00725808">
            <w:pPr>
              <w:jc w:val="left"/>
            </w:pPr>
            <w:r>
              <w:rPr>
                <w:sz w:val="16"/>
                <w:szCs w:val="16"/>
              </w:rPr>
              <w:t>Specifies the hardness of the grommet.</w:t>
            </w:r>
          </w:p>
        </w:tc>
      </w:tr>
      <w:tr w:rsidR="000234BB" w:rsidRPr="006675E2" w14:paraId="1E0CCFE6" w14:textId="77777777" w:rsidTr="00725808">
        <w:tc>
          <w:tcPr>
            <w:tcW w:w="2013" w:type="dxa"/>
            <w:tcMar>
              <w:top w:w="28" w:type="dxa"/>
              <w:left w:w="28" w:type="dxa"/>
              <w:bottom w:w="28" w:type="dxa"/>
              <w:right w:w="28" w:type="dxa"/>
            </w:tcMar>
          </w:tcPr>
          <w:p w14:paraId="7DBE22BB" w14:textId="77777777" w:rsidR="000234BB" w:rsidRPr="00620BBE" w:rsidRDefault="000234BB" w:rsidP="00725808">
            <w:pPr>
              <w:pStyle w:val="SmallStandard"/>
            </w:pPr>
            <w:r w:rsidRPr="00620BBE">
              <w:t>holeDiameter</w:t>
            </w:r>
          </w:p>
        </w:tc>
        <w:tc>
          <w:tcPr>
            <w:tcW w:w="1559" w:type="dxa"/>
            <w:tcMar>
              <w:top w:w="28" w:type="dxa"/>
              <w:left w:w="28" w:type="dxa"/>
              <w:bottom w:w="28" w:type="dxa"/>
              <w:right w:w="28" w:type="dxa"/>
            </w:tcMar>
          </w:tcPr>
          <w:p w14:paraId="02475E31"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6F533D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7D1FE13" w14:textId="77777777" w:rsidR="000234BB" w:rsidRDefault="000234BB" w:rsidP="00725808">
            <w:pPr>
              <w:jc w:val="left"/>
            </w:pPr>
            <w:r>
              <w:rPr>
                <w:sz w:val="16"/>
                <w:szCs w:val="16"/>
              </w:rPr>
              <w:t>Specifies the valid diameter of a hole into which the grommet fits.</w:t>
            </w:r>
          </w:p>
        </w:tc>
      </w:tr>
      <w:tr w:rsidR="000234BB" w:rsidRPr="006675E2" w14:paraId="791F6050" w14:textId="77777777" w:rsidTr="00725808">
        <w:tc>
          <w:tcPr>
            <w:tcW w:w="2013" w:type="dxa"/>
            <w:tcMar>
              <w:top w:w="28" w:type="dxa"/>
              <w:left w:w="28" w:type="dxa"/>
              <w:bottom w:w="28" w:type="dxa"/>
              <w:right w:w="28" w:type="dxa"/>
            </w:tcMar>
          </w:tcPr>
          <w:p w14:paraId="6C906D31" w14:textId="77777777" w:rsidR="000234BB" w:rsidRPr="00620BBE" w:rsidRDefault="000234BB" w:rsidP="00725808">
            <w:pPr>
              <w:pStyle w:val="SmallStandard"/>
            </w:pPr>
            <w:r w:rsidRPr="00620BBE">
              <w:lastRenderedPageBreak/>
              <w:t>plateThickness</w:t>
            </w:r>
          </w:p>
        </w:tc>
        <w:tc>
          <w:tcPr>
            <w:tcW w:w="1559" w:type="dxa"/>
            <w:tcMar>
              <w:top w:w="28" w:type="dxa"/>
              <w:left w:w="28" w:type="dxa"/>
              <w:bottom w:w="28" w:type="dxa"/>
              <w:right w:w="28" w:type="dxa"/>
            </w:tcMar>
          </w:tcPr>
          <w:p w14:paraId="7BB9E469"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257C9AD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84CE5F9" w14:textId="77777777" w:rsidR="000234BB" w:rsidRDefault="000234BB" w:rsidP="00725808">
            <w:pPr>
              <w:jc w:val="left"/>
            </w:pPr>
            <w:r>
              <w:rPr>
                <w:sz w:val="16"/>
                <w:szCs w:val="16"/>
              </w:rPr>
              <w:t>Specifies valid the plate thickness at the hole into which the grommet fits.</w:t>
            </w:r>
          </w:p>
        </w:tc>
      </w:tr>
      <w:tr w:rsidR="000234BB" w:rsidRPr="006675E2" w14:paraId="56271D4C" w14:textId="77777777" w:rsidTr="00725808">
        <w:tc>
          <w:tcPr>
            <w:tcW w:w="2013" w:type="dxa"/>
            <w:tcMar>
              <w:top w:w="28" w:type="dxa"/>
              <w:left w:w="28" w:type="dxa"/>
              <w:bottom w:w="28" w:type="dxa"/>
              <w:right w:w="28" w:type="dxa"/>
            </w:tcMar>
          </w:tcPr>
          <w:p w14:paraId="43BEDB9E" w14:textId="77777777" w:rsidR="000234BB" w:rsidRPr="00620BBE" w:rsidRDefault="000234BB" w:rsidP="00725808">
            <w:pPr>
              <w:pStyle w:val="SmallStandard"/>
            </w:pPr>
            <w:r w:rsidRPr="00620BBE">
              <w:t>grommetType</w:t>
            </w:r>
          </w:p>
        </w:tc>
        <w:tc>
          <w:tcPr>
            <w:tcW w:w="1559" w:type="dxa"/>
            <w:tcMar>
              <w:top w:w="28" w:type="dxa"/>
              <w:left w:w="28" w:type="dxa"/>
              <w:bottom w:w="28" w:type="dxa"/>
              <w:right w:w="28" w:type="dxa"/>
            </w:tcMar>
          </w:tcPr>
          <w:p w14:paraId="0BFC0E4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FBD418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A88335B" w14:textId="77777777" w:rsidR="000234BB" w:rsidRDefault="000234BB" w:rsidP="00725808">
            <w:pPr>
              <w:jc w:val="left"/>
            </w:pPr>
            <w:r>
              <w:rPr>
                <w:sz w:val="16"/>
                <w:szCs w:val="16"/>
              </w:rPr>
              <w:t>Specifies the type of the grommet.</w:t>
            </w:r>
          </w:p>
        </w:tc>
      </w:tr>
    </w:tbl>
    <w:p w14:paraId="359BD4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F57C0F5" w14:textId="77777777" w:rsidTr="00725808">
        <w:tc>
          <w:tcPr>
            <w:tcW w:w="3856" w:type="dxa"/>
            <w:gridSpan w:val="3"/>
          </w:tcPr>
          <w:p w14:paraId="36356323" w14:textId="77777777" w:rsidR="000234BB" w:rsidRDefault="000234BB" w:rsidP="00725808">
            <w:pPr>
              <w:jc w:val="center"/>
              <w:rPr>
                <w:b/>
                <w:sz w:val="16"/>
                <w:szCs w:val="16"/>
                <w:lang w:val="en-GB"/>
              </w:rPr>
            </w:pPr>
            <w:r>
              <w:rPr>
                <w:b/>
                <w:sz w:val="16"/>
                <w:szCs w:val="16"/>
                <w:lang w:val="en-GB"/>
              </w:rPr>
              <w:t>Other End</w:t>
            </w:r>
          </w:p>
        </w:tc>
        <w:tc>
          <w:tcPr>
            <w:tcW w:w="708" w:type="dxa"/>
          </w:tcPr>
          <w:p w14:paraId="3929079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615D9F7" w14:textId="77777777" w:rsidR="000234BB" w:rsidRDefault="000234BB" w:rsidP="00725808">
            <w:pPr>
              <w:jc w:val="center"/>
              <w:rPr>
                <w:b/>
                <w:sz w:val="16"/>
                <w:szCs w:val="16"/>
                <w:lang w:val="en-GB"/>
              </w:rPr>
            </w:pPr>
            <w:r>
              <w:rPr>
                <w:b/>
                <w:sz w:val="16"/>
                <w:szCs w:val="16"/>
                <w:lang w:val="en-GB"/>
              </w:rPr>
              <w:t>General</w:t>
            </w:r>
          </w:p>
        </w:tc>
      </w:tr>
      <w:tr w:rsidR="000234BB" w:rsidRPr="00720F6F" w14:paraId="0E1352C7" w14:textId="77777777" w:rsidTr="00725808">
        <w:tc>
          <w:tcPr>
            <w:tcW w:w="1573" w:type="dxa"/>
          </w:tcPr>
          <w:p w14:paraId="249243F5" w14:textId="77777777" w:rsidR="000234BB" w:rsidRDefault="000234BB" w:rsidP="00725808">
            <w:pPr>
              <w:rPr>
                <w:b/>
                <w:sz w:val="16"/>
                <w:szCs w:val="16"/>
                <w:lang w:val="en-GB"/>
              </w:rPr>
            </w:pPr>
            <w:r>
              <w:rPr>
                <w:b/>
                <w:sz w:val="16"/>
                <w:szCs w:val="16"/>
                <w:lang w:val="en-GB"/>
              </w:rPr>
              <w:t>Type</w:t>
            </w:r>
          </w:p>
        </w:tc>
        <w:tc>
          <w:tcPr>
            <w:tcW w:w="1574" w:type="dxa"/>
          </w:tcPr>
          <w:p w14:paraId="1A45D663" w14:textId="77777777" w:rsidR="000234BB" w:rsidRDefault="000234BB" w:rsidP="00725808">
            <w:pPr>
              <w:rPr>
                <w:b/>
                <w:sz w:val="16"/>
                <w:szCs w:val="16"/>
                <w:lang w:val="en-GB"/>
              </w:rPr>
            </w:pPr>
            <w:r>
              <w:rPr>
                <w:b/>
                <w:sz w:val="16"/>
                <w:szCs w:val="16"/>
                <w:lang w:val="en-GB"/>
              </w:rPr>
              <w:t>Role</w:t>
            </w:r>
          </w:p>
        </w:tc>
        <w:tc>
          <w:tcPr>
            <w:tcW w:w="708" w:type="dxa"/>
          </w:tcPr>
          <w:p w14:paraId="043E5947" w14:textId="77777777" w:rsidR="000234BB" w:rsidRDefault="000234BB" w:rsidP="00725808">
            <w:pPr>
              <w:rPr>
                <w:b/>
                <w:sz w:val="16"/>
                <w:szCs w:val="16"/>
                <w:lang w:val="en-GB"/>
              </w:rPr>
            </w:pPr>
            <w:r>
              <w:rPr>
                <w:b/>
                <w:sz w:val="16"/>
                <w:szCs w:val="16"/>
                <w:lang w:val="en-GB"/>
              </w:rPr>
              <w:t>Mult</w:t>
            </w:r>
          </w:p>
        </w:tc>
        <w:tc>
          <w:tcPr>
            <w:tcW w:w="709" w:type="dxa"/>
          </w:tcPr>
          <w:p w14:paraId="66F3ACF1" w14:textId="77777777" w:rsidR="000234BB" w:rsidRDefault="000234BB" w:rsidP="00725808">
            <w:pPr>
              <w:rPr>
                <w:b/>
                <w:sz w:val="16"/>
                <w:szCs w:val="16"/>
                <w:lang w:val="en-GB"/>
              </w:rPr>
            </w:pPr>
            <w:r>
              <w:rPr>
                <w:b/>
                <w:sz w:val="16"/>
                <w:szCs w:val="16"/>
                <w:lang w:val="en-GB"/>
              </w:rPr>
              <w:t>Mult</w:t>
            </w:r>
          </w:p>
        </w:tc>
        <w:tc>
          <w:tcPr>
            <w:tcW w:w="567" w:type="dxa"/>
          </w:tcPr>
          <w:p w14:paraId="2D3E839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24A7911" w14:textId="77777777" w:rsidR="000234BB" w:rsidRPr="008359F5" w:rsidRDefault="000234BB" w:rsidP="00725808">
            <w:pPr>
              <w:rPr>
                <w:b/>
                <w:sz w:val="16"/>
                <w:szCs w:val="16"/>
                <w:lang w:val="en-GB"/>
              </w:rPr>
            </w:pPr>
            <w:r>
              <w:rPr>
                <w:b/>
                <w:sz w:val="16"/>
                <w:szCs w:val="16"/>
                <w:lang w:val="en-GB"/>
              </w:rPr>
              <w:t>Comment</w:t>
            </w:r>
          </w:p>
        </w:tc>
      </w:tr>
      <w:tr w:rsidR="000234BB" w:rsidRPr="00CC6307" w14:paraId="5FE09331" w14:textId="77777777" w:rsidTr="00725808">
        <w:tc>
          <w:tcPr>
            <w:tcW w:w="1573" w:type="dxa"/>
          </w:tcPr>
          <w:p w14:paraId="165B485B" w14:textId="77777777" w:rsidR="000234BB" w:rsidRPr="00634625" w:rsidRDefault="000234BB" w:rsidP="00725808">
            <w:pPr>
              <w:pStyle w:val="SmallStandard"/>
            </w:pPr>
            <w:r>
              <w:t>CableLeadThrough</w:t>
            </w:r>
          </w:p>
        </w:tc>
        <w:tc>
          <w:tcPr>
            <w:tcW w:w="1574" w:type="dxa"/>
          </w:tcPr>
          <w:p w14:paraId="46F3770B" w14:textId="77777777" w:rsidR="000234BB" w:rsidRPr="00132C43" w:rsidRDefault="000234BB" w:rsidP="00725808">
            <w:pPr>
              <w:pStyle w:val="SmallStandard"/>
            </w:pPr>
            <w:r>
              <w:t>cableLeadThrough</w:t>
            </w:r>
          </w:p>
        </w:tc>
        <w:tc>
          <w:tcPr>
            <w:tcW w:w="708" w:type="dxa"/>
          </w:tcPr>
          <w:p w14:paraId="052AAC61" w14:textId="77777777" w:rsidR="000234BB" w:rsidRPr="00D331EF" w:rsidRDefault="000234BB" w:rsidP="00725808">
            <w:pPr>
              <w:pStyle w:val="SmallStandard"/>
            </w:pPr>
            <w:r w:rsidRPr="00574783">
              <w:t>0..*</w:t>
            </w:r>
          </w:p>
        </w:tc>
        <w:tc>
          <w:tcPr>
            <w:tcW w:w="709" w:type="dxa"/>
          </w:tcPr>
          <w:p w14:paraId="5123AE60" w14:textId="77777777" w:rsidR="000234BB" w:rsidRPr="00D331EF" w:rsidRDefault="000234BB" w:rsidP="00725808">
            <w:pPr>
              <w:pStyle w:val="SmallStandard"/>
            </w:pPr>
            <w:r w:rsidRPr="00207506">
              <w:t>1</w:t>
            </w:r>
          </w:p>
        </w:tc>
        <w:tc>
          <w:tcPr>
            <w:tcW w:w="567" w:type="dxa"/>
          </w:tcPr>
          <w:p w14:paraId="60E567FF" w14:textId="77777777" w:rsidR="000234BB" w:rsidRDefault="000234BB" w:rsidP="00725808">
            <w:pPr>
              <w:pStyle w:val="SmallStandard"/>
            </w:pPr>
            <w:r>
              <w:t>Y</w:t>
            </w:r>
          </w:p>
        </w:tc>
        <w:tc>
          <w:tcPr>
            <w:tcW w:w="3969" w:type="dxa"/>
          </w:tcPr>
          <w:p w14:paraId="5BD39AA5" w14:textId="77777777" w:rsidR="000234BB" w:rsidRDefault="000234BB" w:rsidP="00725808">
            <w:pPr>
              <w:pStyle w:val="SmallStandard"/>
            </w:pPr>
            <w:r w:rsidRPr="00491287">
              <w:t xml:space="preserve">Specifies the CableLeadThroughs of the Grommet. </w:t>
            </w:r>
          </w:p>
        </w:tc>
      </w:tr>
    </w:tbl>
    <w:p w14:paraId="457BA42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7E7776A" w14:textId="77777777" w:rsidTr="00725808">
        <w:tc>
          <w:tcPr>
            <w:tcW w:w="2296" w:type="dxa"/>
            <w:gridSpan w:val="2"/>
          </w:tcPr>
          <w:p w14:paraId="3356495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0482CCE"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BEB9608" w14:textId="77777777" w:rsidR="000234BB" w:rsidRDefault="000234BB" w:rsidP="00725808">
            <w:pPr>
              <w:jc w:val="center"/>
              <w:rPr>
                <w:b/>
                <w:sz w:val="16"/>
                <w:szCs w:val="16"/>
                <w:lang w:val="en-GB"/>
              </w:rPr>
            </w:pPr>
            <w:r>
              <w:rPr>
                <w:b/>
                <w:sz w:val="16"/>
                <w:szCs w:val="16"/>
                <w:lang w:val="en-GB"/>
              </w:rPr>
              <w:t>General</w:t>
            </w:r>
          </w:p>
        </w:tc>
      </w:tr>
      <w:tr w:rsidR="000234BB" w:rsidRPr="00720F6F" w14:paraId="42BC83AD" w14:textId="77777777" w:rsidTr="00725808">
        <w:tc>
          <w:tcPr>
            <w:tcW w:w="1588" w:type="dxa"/>
          </w:tcPr>
          <w:p w14:paraId="65DCF46C" w14:textId="77777777" w:rsidR="000234BB" w:rsidRDefault="000234BB" w:rsidP="00725808">
            <w:pPr>
              <w:rPr>
                <w:b/>
                <w:sz w:val="16"/>
                <w:szCs w:val="16"/>
                <w:lang w:val="en-GB"/>
              </w:rPr>
            </w:pPr>
            <w:r>
              <w:rPr>
                <w:b/>
                <w:sz w:val="16"/>
                <w:szCs w:val="16"/>
                <w:lang w:val="en-GB"/>
              </w:rPr>
              <w:t>Type</w:t>
            </w:r>
          </w:p>
        </w:tc>
        <w:tc>
          <w:tcPr>
            <w:tcW w:w="708" w:type="dxa"/>
          </w:tcPr>
          <w:p w14:paraId="6899C80C" w14:textId="77777777" w:rsidR="000234BB" w:rsidRDefault="000234BB" w:rsidP="00725808">
            <w:pPr>
              <w:rPr>
                <w:b/>
                <w:sz w:val="16"/>
                <w:szCs w:val="16"/>
                <w:lang w:val="en-GB"/>
              </w:rPr>
            </w:pPr>
            <w:r>
              <w:rPr>
                <w:b/>
                <w:sz w:val="16"/>
                <w:szCs w:val="16"/>
                <w:lang w:val="en-GB"/>
              </w:rPr>
              <w:t>Mult</w:t>
            </w:r>
          </w:p>
        </w:tc>
        <w:tc>
          <w:tcPr>
            <w:tcW w:w="1560" w:type="dxa"/>
          </w:tcPr>
          <w:p w14:paraId="6E9C5504" w14:textId="77777777" w:rsidR="000234BB" w:rsidRDefault="000234BB" w:rsidP="00725808">
            <w:pPr>
              <w:rPr>
                <w:b/>
                <w:sz w:val="16"/>
                <w:szCs w:val="16"/>
                <w:lang w:val="en-GB"/>
              </w:rPr>
            </w:pPr>
            <w:r>
              <w:rPr>
                <w:b/>
                <w:sz w:val="16"/>
                <w:szCs w:val="16"/>
                <w:lang w:val="en-GB"/>
              </w:rPr>
              <w:t>Role</w:t>
            </w:r>
          </w:p>
        </w:tc>
        <w:tc>
          <w:tcPr>
            <w:tcW w:w="708" w:type="dxa"/>
          </w:tcPr>
          <w:p w14:paraId="7E76606D" w14:textId="77777777" w:rsidR="000234BB" w:rsidRDefault="000234BB" w:rsidP="00725808">
            <w:pPr>
              <w:rPr>
                <w:b/>
                <w:sz w:val="16"/>
                <w:szCs w:val="16"/>
                <w:lang w:val="en-GB"/>
              </w:rPr>
            </w:pPr>
            <w:r>
              <w:rPr>
                <w:b/>
                <w:sz w:val="16"/>
                <w:szCs w:val="16"/>
                <w:lang w:val="en-GB"/>
              </w:rPr>
              <w:t>Mult</w:t>
            </w:r>
          </w:p>
        </w:tc>
        <w:tc>
          <w:tcPr>
            <w:tcW w:w="567" w:type="dxa"/>
          </w:tcPr>
          <w:p w14:paraId="1E5E3E0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07EFCFF" w14:textId="77777777" w:rsidR="000234BB" w:rsidRPr="008359F5" w:rsidRDefault="000234BB" w:rsidP="00725808">
            <w:pPr>
              <w:rPr>
                <w:b/>
                <w:sz w:val="16"/>
                <w:szCs w:val="16"/>
                <w:lang w:val="en-GB"/>
              </w:rPr>
            </w:pPr>
            <w:r>
              <w:rPr>
                <w:b/>
                <w:sz w:val="16"/>
                <w:szCs w:val="16"/>
                <w:lang w:val="en-GB"/>
              </w:rPr>
              <w:t>Comment</w:t>
            </w:r>
          </w:p>
        </w:tc>
      </w:tr>
      <w:tr w:rsidR="000234BB" w:rsidRPr="00CC6307" w14:paraId="416E13DE" w14:textId="77777777" w:rsidTr="00725808">
        <w:tc>
          <w:tcPr>
            <w:tcW w:w="1588" w:type="dxa"/>
          </w:tcPr>
          <w:p w14:paraId="551450CC" w14:textId="77777777" w:rsidR="000234BB" w:rsidRPr="00634625" w:rsidRDefault="000234BB" w:rsidP="00725808">
            <w:pPr>
              <w:pStyle w:val="SmallStandard"/>
            </w:pPr>
            <w:r>
              <w:t>GrommetRole</w:t>
            </w:r>
          </w:p>
        </w:tc>
        <w:tc>
          <w:tcPr>
            <w:tcW w:w="708" w:type="dxa"/>
          </w:tcPr>
          <w:p w14:paraId="076C90DB" w14:textId="77777777" w:rsidR="000234BB" w:rsidRPr="00D331EF" w:rsidRDefault="000234BB" w:rsidP="00725808">
            <w:pPr>
              <w:pStyle w:val="SmallStandard"/>
            </w:pPr>
            <w:r w:rsidRPr="00D01517">
              <w:t>0..*</w:t>
            </w:r>
          </w:p>
        </w:tc>
        <w:tc>
          <w:tcPr>
            <w:tcW w:w="1560" w:type="dxa"/>
          </w:tcPr>
          <w:p w14:paraId="6AFDE6DD" w14:textId="77777777" w:rsidR="000234BB" w:rsidRPr="00132C43" w:rsidRDefault="000234BB" w:rsidP="00725808">
            <w:pPr>
              <w:pStyle w:val="SmallStandard"/>
            </w:pPr>
            <w:r>
              <w:t>grommetSpecification</w:t>
            </w:r>
          </w:p>
        </w:tc>
        <w:tc>
          <w:tcPr>
            <w:tcW w:w="708" w:type="dxa"/>
          </w:tcPr>
          <w:p w14:paraId="298EAD2A" w14:textId="77777777" w:rsidR="000234BB" w:rsidRPr="00D331EF" w:rsidRDefault="000234BB" w:rsidP="00725808">
            <w:pPr>
              <w:pStyle w:val="SmallStandard"/>
            </w:pPr>
            <w:r w:rsidRPr="00D01517">
              <w:t>1</w:t>
            </w:r>
          </w:p>
        </w:tc>
        <w:tc>
          <w:tcPr>
            <w:tcW w:w="567" w:type="dxa"/>
          </w:tcPr>
          <w:p w14:paraId="6195E7EB" w14:textId="77777777" w:rsidR="000234BB" w:rsidRPr="00D331EF" w:rsidRDefault="000234BB" w:rsidP="00725808">
            <w:pPr>
              <w:pStyle w:val="SmallStandard"/>
            </w:pPr>
            <w:r>
              <w:t>N</w:t>
            </w:r>
          </w:p>
        </w:tc>
        <w:tc>
          <w:tcPr>
            <w:tcW w:w="3969" w:type="dxa"/>
          </w:tcPr>
          <w:p w14:paraId="4EEEFD09" w14:textId="77777777" w:rsidR="000234BB" w:rsidRDefault="000234BB" w:rsidP="00725808">
            <w:pPr>
              <w:jc w:val="left"/>
            </w:pPr>
            <w:r>
              <w:rPr>
                <w:sz w:val="16"/>
                <w:szCs w:val="16"/>
              </w:rPr>
              <w:t xml:space="preserve">References the </w:t>
            </w:r>
            <w:r>
              <w:rPr>
                <w:i/>
                <w:iCs/>
                <w:sz w:val="16"/>
                <w:szCs w:val="16"/>
              </w:rPr>
              <w:t>GrommetSpecification</w:t>
            </w:r>
            <w:r>
              <w:rPr>
                <w:sz w:val="16"/>
                <w:szCs w:val="16"/>
              </w:rPr>
              <w:t xml:space="preserve"> that is instanced by this </w:t>
            </w:r>
            <w:r>
              <w:rPr>
                <w:i/>
                <w:iCs/>
                <w:sz w:val="16"/>
                <w:szCs w:val="16"/>
              </w:rPr>
              <w:t>GrommetRole.</w:t>
            </w:r>
          </w:p>
        </w:tc>
      </w:tr>
    </w:tbl>
    <w:p w14:paraId="36FCFE1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6" w:name="_5ad5d108d26ff379766fd1f8f4928418"/>
      <w:r>
        <w:rPr>
          <w:lang w:val="en-GB"/>
        </w:rPr>
        <w:t>HoleMountedFixingSpecification</w:t>
      </w:r>
      <w:bookmarkEnd w:id="1516"/>
    </w:p>
    <w:p w14:paraId="22ABCAE3" w14:textId="77777777" w:rsidR="000234BB" w:rsidRDefault="000234BB" w:rsidP="000234BB">
      <w:r>
        <w:rPr>
          <w:sz w:val="18"/>
          <w:szCs w:val="18"/>
        </w:rPr>
        <w:t>Specification for fixings that are mounted with a hole. This means, the fixing itself has got a hole, which is mounted onto a bolt.</w:t>
      </w:r>
    </w:p>
    <w:p w14:paraId="339331D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0BF5FE" w14:textId="77777777" w:rsidTr="00725808">
        <w:tc>
          <w:tcPr>
            <w:tcW w:w="2013" w:type="dxa"/>
            <w:tcMar>
              <w:top w:w="28" w:type="dxa"/>
              <w:left w:w="28" w:type="dxa"/>
              <w:bottom w:w="28" w:type="dxa"/>
              <w:right w:w="28" w:type="dxa"/>
            </w:tcMar>
          </w:tcPr>
          <w:p w14:paraId="30EBFAF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07CB37" w14:textId="3BC55594" w:rsidR="000234BB" w:rsidRPr="00620BBE" w:rsidRDefault="004714EB" w:rsidP="00725808">
            <w:pPr>
              <w:pStyle w:val="SmallStandard"/>
            </w:pPr>
            <w:hyperlink w:anchor="_783f736c03ea20fb63b80f3f841aabcc" w:history="1">
              <w:r w:rsidR="000234BB" w:rsidRPr="00620BBE">
                <w:rPr>
                  <w:rStyle w:val="Hyperlink"/>
                  <w:rFonts w:eastAsiaTheme="majorEastAsia"/>
                </w:rPr>
                <w:t>FixingSpecification</w:t>
              </w:r>
            </w:hyperlink>
          </w:p>
        </w:tc>
      </w:tr>
      <w:tr w:rsidR="000234BB" w:rsidRPr="008359F5" w14:paraId="1F54D221" w14:textId="77777777" w:rsidTr="00725808">
        <w:tc>
          <w:tcPr>
            <w:tcW w:w="2013" w:type="dxa"/>
            <w:tcMar>
              <w:top w:w="28" w:type="dxa"/>
              <w:left w:w="28" w:type="dxa"/>
              <w:bottom w:w="28" w:type="dxa"/>
              <w:right w:w="28" w:type="dxa"/>
            </w:tcMar>
          </w:tcPr>
          <w:p w14:paraId="7BE8D22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DD35446" w14:textId="77777777" w:rsidR="000234BB" w:rsidRDefault="000234BB" w:rsidP="00725808"/>
        </w:tc>
      </w:tr>
      <w:tr w:rsidR="000234BB" w:rsidRPr="008359F5" w14:paraId="21A43336" w14:textId="77777777" w:rsidTr="00725808">
        <w:tc>
          <w:tcPr>
            <w:tcW w:w="2013" w:type="dxa"/>
            <w:tcMar>
              <w:top w:w="28" w:type="dxa"/>
              <w:left w:w="28" w:type="dxa"/>
              <w:bottom w:w="28" w:type="dxa"/>
              <w:right w:w="28" w:type="dxa"/>
            </w:tcMar>
          </w:tcPr>
          <w:p w14:paraId="140E078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9433063" w14:textId="77777777" w:rsidR="000234BB" w:rsidRPr="000437C1" w:rsidRDefault="000234BB" w:rsidP="00725808">
            <w:pPr>
              <w:pStyle w:val="SmallStandard"/>
            </w:pPr>
            <w:r>
              <w:t>false</w:t>
            </w:r>
          </w:p>
        </w:tc>
      </w:tr>
    </w:tbl>
    <w:p w14:paraId="334D722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382712F" w14:textId="77777777" w:rsidTr="00725808">
        <w:tc>
          <w:tcPr>
            <w:tcW w:w="2013" w:type="dxa"/>
            <w:tcMar>
              <w:top w:w="28" w:type="dxa"/>
              <w:left w:w="28" w:type="dxa"/>
              <w:bottom w:w="28" w:type="dxa"/>
              <w:right w:w="28" w:type="dxa"/>
            </w:tcMar>
          </w:tcPr>
          <w:p w14:paraId="3D217D0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8C6C2E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30ACD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2640E3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C5F8D4F" w14:textId="77777777" w:rsidTr="00725808">
        <w:tc>
          <w:tcPr>
            <w:tcW w:w="2013" w:type="dxa"/>
            <w:tcMar>
              <w:top w:w="28" w:type="dxa"/>
              <w:left w:w="28" w:type="dxa"/>
              <w:bottom w:w="28" w:type="dxa"/>
              <w:right w:w="28" w:type="dxa"/>
            </w:tcMar>
          </w:tcPr>
          <w:p w14:paraId="0E3CCEB3" w14:textId="77777777" w:rsidR="000234BB" w:rsidRPr="00620BBE" w:rsidRDefault="000234BB" w:rsidP="00725808">
            <w:pPr>
              <w:pStyle w:val="SmallStandard"/>
            </w:pPr>
            <w:r w:rsidRPr="00620BBE">
              <w:t>holeDiameter</w:t>
            </w:r>
          </w:p>
        </w:tc>
        <w:tc>
          <w:tcPr>
            <w:tcW w:w="1559" w:type="dxa"/>
            <w:tcMar>
              <w:top w:w="28" w:type="dxa"/>
              <w:left w:w="28" w:type="dxa"/>
              <w:bottom w:w="28" w:type="dxa"/>
              <w:right w:w="28" w:type="dxa"/>
            </w:tcMar>
          </w:tcPr>
          <w:p w14:paraId="4DD26C76"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C97D6F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81F85E0" w14:textId="77777777" w:rsidR="000234BB" w:rsidRDefault="000234BB" w:rsidP="00725808">
            <w:pPr>
              <w:jc w:val="left"/>
            </w:pPr>
            <w:r>
              <w:rPr>
                <w:sz w:val="16"/>
                <w:szCs w:val="16"/>
              </w:rPr>
              <w:t>Specifies the diameter of the hole in which the fixing is mounted.</w:t>
            </w:r>
          </w:p>
        </w:tc>
      </w:tr>
      <w:tr w:rsidR="000234BB" w:rsidRPr="006675E2" w14:paraId="6A87FC90" w14:textId="77777777" w:rsidTr="00725808">
        <w:tc>
          <w:tcPr>
            <w:tcW w:w="2013" w:type="dxa"/>
            <w:tcMar>
              <w:top w:w="28" w:type="dxa"/>
              <w:left w:w="28" w:type="dxa"/>
              <w:bottom w:w="28" w:type="dxa"/>
              <w:right w:w="28" w:type="dxa"/>
            </w:tcMar>
          </w:tcPr>
          <w:p w14:paraId="38BCEC9C" w14:textId="77777777" w:rsidR="000234BB" w:rsidRPr="00620BBE" w:rsidRDefault="000234BB" w:rsidP="00725808">
            <w:pPr>
              <w:pStyle w:val="SmallStandard"/>
            </w:pPr>
            <w:r w:rsidRPr="00620BBE">
              <w:t>plateThickness</w:t>
            </w:r>
          </w:p>
        </w:tc>
        <w:tc>
          <w:tcPr>
            <w:tcW w:w="1559" w:type="dxa"/>
            <w:tcMar>
              <w:top w:w="28" w:type="dxa"/>
              <w:left w:w="28" w:type="dxa"/>
              <w:bottom w:w="28" w:type="dxa"/>
              <w:right w:w="28" w:type="dxa"/>
            </w:tcMar>
          </w:tcPr>
          <w:p w14:paraId="42CDFF81"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73CFC1B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448739D" w14:textId="77777777" w:rsidR="000234BB" w:rsidRDefault="000234BB" w:rsidP="00725808">
            <w:pPr>
              <w:jc w:val="left"/>
            </w:pPr>
            <w:r>
              <w:rPr>
                <w:sz w:val="16"/>
                <w:szCs w:val="16"/>
              </w:rPr>
              <w:t>Specifies the thickness of the plate in which the hole is positioned.</w:t>
            </w:r>
          </w:p>
        </w:tc>
      </w:tr>
      <w:tr w:rsidR="000234BB" w:rsidRPr="006675E2" w14:paraId="6C54B958" w14:textId="77777777" w:rsidTr="00725808">
        <w:tc>
          <w:tcPr>
            <w:tcW w:w="2013" w:type="dxa"/>
            <w:tcMar>
              <w:top w:w="28" w:type="dxa"/>
              <w:left w:w="28" w:type="dxa"/>
              <w:bottom w:w="28" w:type="dxa"/>
              <w:right w:w="28" w:type="dxa"/>
            </w:tcMar>
          </w:tcPr>
          <w:p w14:paraId="7DF118CB" w14:textId="77777777" w:rsidR="000234BB" w:rsidRPr="00620BBE" w:rsidRDefault="000234BB" w:rsidP="00725808">
            <w:pPr>
              <w:pStyle w:val="SmallStandard"/>
            </w:pPr>
            <w:r w:rsidRPr="00620BBE">
              <w:t>holeType</w:t>
            </w:r>
          </w:p>
        </w:tc>
        <w:tc>
          <w:tcPr>
            <w:tcW w:w="1559" w:type="dxa"/>
            <w:tcMar>
              <w:top w:w="28" w:type="dxa"/>
              <w:left w:w="28" w:type="dxa"/>
              <w:bottom w:w="28" w:type="dxa"/>
              <w:right w:w="28" w:type="dxa"/>
            </w:tcMar>
          </w:tcPr>
          <w:p w14:paraId="255126F3"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54FEDD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664992A" w14:textId="77777777" w:rsidR="000234BB" w:rsidRDefault="000234BB" w:rsidP="00725808">
            <w:pPr>
              <w:jc w:val="left"/>
            </w:pPr>
            <w:r>
              <w:rPr>
                <w:sz w:val="16"/>
                <w:szCs w:val="16"/>
              </w:rPr>
              <w:t>Specifies the type of the hole in which the fixing can be mounted.</w:t>
            </w:r>
          </w:p>
        </w:tc>
      </w:tr>
      <w:tr w:rsidR="000234BB" w:rsidRPr="006675E2" w14:paraId="627BBCD3" w14:textId="77777777" w:rsidTr="00725808">
        <w:tc>
          <w:tcPr>
            <w:tcW w:w="2013" w:type="dxa"/>
            <w:tcMar>
              <w:top w:w="28" w:type="dxa"/>
              <w:left w:w="28" w:type="dxa"/>
              <w:bottom w:w="28" w:type="dxa"/>
              <w:right w:w="28" w:type="dxa"/>
            </w:tcMar>
          </w:tcPr>
          <w:p w14:paraId="0957640D" w14:textId="77777777" w:rsidR="000234BB" w:rsidRPr="00620BBE" w:rsidRDefault="000234BB" w:rsidP="00725808">
            <w:pPr>
              <w:pStyle w:val="SmallStandard"/>
            </w:pPr>
            <w:r w:rsidRPr="00620BBE">
              <w:t>holeShape</w:t>
            </w:r>
          </w:p>
        </w:tc>
        <w:tc>
          <w:tcPr>
            <w:tcW w:w="1559" w:type="dxa"/>
            <w:tcMar>
              <w:top w:w="28" w:type="dxa"/>
              <w:left w:w="28" w:type="dxa"/>
              <w:bottom w:w="28" w:type="dxa"/>
              <w:right w:w="28" w:type="dxa"/>
            </w:tcMar>
          </w:tcPr>
          <w:p w14:paraId="78A5FC9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2D8441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DB7E292" w14:textId="77777777" w:rsidR="000234BB" w:rsidRDefault="000234BB" w:rsidP="00725808"/>
        </w:tc>
      </w:tr>
    </w:tbl>
    <w:p w14:paraId="4007D6E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7" w:name="_112965111e173648f25772eaaba338dd"/>
      <w:r>
        <w:rPr>
          <w:lang w:val="en-GB"/>
        </w:rPr>
        <w:t>ShrinkableTubeSpecification</w:t>
      </w:r>
      <w:bookmarkEnd w:id="1517"/>
    </w:p>
    <w:p w14:paraId="07CD07A3" w14:textId="77777777" w:rsidR="000234BB" w:rsidRDefault="000234BB" w:rsidP="000234BB">
      <w:r>
        <w:rPr>
          <w:sz w:val="18"/>
          <w:szCs w:val="18"/>
        </w:rPr>
        <w:t>Specification of tubes that are shrinkable.</w:t>
      </w:r>
    </w:p>
    <w:p w14:paraId="5FAA9AE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C1B0A2" w14:textId="77777777" w:rsidTr="00725808">
        <w:tc>
          <w:tcPr>
            <w:tcW w:w="2013" w:type="dxa"/>
            <w:tcMar>
              <w:top w:w="28" w:type="dxa"/>
              <w:left w:w="28" w:type="dxa"/>
              <w:bottom w:w="28" w:type="dxa"/>
              <w:right w:w="28" w:type="dxa"/>
            </w:tcMar>
          </w:tcPr>
          <w:p w14:paraId="2F0593F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096058" w14:textId="1C70DC05" w:rsidR="000234BB" w:rsidRPr="00620BBE" w:rsidRDefault="004714EB" w:rsidP="00725808">
            <w:pPr>
              <w:pStyle w:val="SmallStandard"/>
            </w:pPr>
            <w:hyperlink w:anchor="_4856c46e8c41d540d666f4b510bcef16" w:history="1">
              <w:r w:rsidR="000234BB" w:rsidRPr="00620BBE">
                <w:rPr>
                  <w:rStyle w:val="Hyperlink"/>
                  <w:rFonts w:eastAsiaTheme="majorEastAsia"/>
                </w:rPr>
                <w:t>TubeSpecification</w:t>
              </w:r>
            </w:hyperlink>
          </w:p>
        </w:tc>
      </w:tr>
      <w:tr w:rsidR="000234BB" w:rsidRPr="008359F5" w14:paraId="3BCD59E1" w14:textId="77777777" w:rsidTr="00725808">
        <w:tc>
          <w:tcPr>
            <w:tcW w:w="2013" w:type="dxa"/>
            <w:tcMar>
              <w:top w:w="28" w:type="dxa"/>
              <w:left w:w="28" w:type="dxa"/>
              <w:bottom w:w="28" w:type="dxa"/>
              <w:right w:w="28" w:type="dxa"/>
            </w:tcMar>
          </w:tcPr>
          <w:p w14:paraId="7FA23E8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4658E7" w14:textId="77777777" w:rsidR="000234BB" w:rsidRDefault="000234BB" w:rsidP="00725808"/>
        </w:tc>
      </w:tr>
      <w:tr w:rsidR="000234BB" w:rsidRPr="008359F5" w14:paraId="725A7F2E" w14:textId="77777777" w:rsidTr="00725808">
        <w:tc>
          <w:tcPr>
            <w:tcW w:w="2013" w:type="dxa"/>
            <w:tcMar>
              <w:top w:w="28" w:type="dxa"/>
              <w:left w:w="28" w:type="dxa"/>
              <w:bottom w:w="28" w:type="dxa"/>
              <w:right w:w="28" w:type="dxa"/>
            </w:tcMar>
          </w:tcPr>
          <w:p w14:paraId="4FFDDCE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910BE1F" w14:textId="77777777" w:rsidR="000234BB" w:rsidRPr="000437C1" w:rsidRDefault="000234BB" w:rsidP="00725808">
            <w:pPr>
              <w:pStyle w:val="SmallStandard"/>
            </w:pPr>
            <w:r>
              <w:t>false</w:t>
            </w:r>
          </w:p>
        </w:tc>
      </w:tr>
    </w:tbl>
    <w:p w14:paraId="14CDF25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C8AB2F3" w14:textId="77777777" w:rsidTr="00725808">
        <w:tc>
          <w:tcPr>
            <w:tcW w:w="2013" w:type="dxa"/>
            <w:tcMar>
              <w:top w:w="28" w:type="dxa"/>
              <w:left w:w="28" w:type="dxa"/>
              <w:bottom w:w="28" w:type="dxa"/>
              <w:right w:w="28" w:type="dxa"/>
            </w:tcMar>
          </w:tcPr>
          <w:p w14:paraId="3BD6930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1D244F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AAC62A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251F0A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2611219" w14:textId="77777777" w:rsidTr="00725808">
        <w:tc>
          <w:tcPr>
            <w:tcW w:w="2013" w:type="dxa"/>
            <w:tcMar>
              <w:top w:w="28" w:type="dxa"/>
              <w:left w:w="28" w:type="dxa"/>
              <w:bottom w:w="28" w:type="dxa"/>
              <w:right w:w="28" w:type="dxa"/>
            </w:tcMar>
          </w:tcPr>
          <w:p w14:paraId="00000499" w14:textId="77777777" w:rsidR="000234BB" w:rsidRPr="00620BBE" w:rsidRDefault="000234BB" w:rsidP="00725808">
            <w:pPr>
              <w:pStyle w:val="SmallStandard"/>
            </w:pPr>
            <w:r w:rsidRPr="00620BBE">
              <w:lastRenderedPageBreak/>
              <w:t>shrinkingFactor</w:t>
            </w:r>
          </w:p>
        </w:tc>
        <w:tc>
          <w:tcPr>
            <w:tcW w:w="1559" w:type="dxa"/>
            <w:tcMar>
              <w:top w:w="28" w:type="dxa"/>
              <w:left w:w="28" w:type="dxa"/>
              <w:bottom w:w="28" w:type="dxa"/>
              <w:right w:w="28" w:type="dxa"/>
            </w:tcMar>
          </w:tcPr>
          <w:p w14:paraId="1BBD1FC6"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4178BFA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05C5CCD" w14:textId="77777777" w:rsidR="000234BB" w:rsidRDefault="000234BB" w:rsidP="00725808">
            <w:pPr>
              <w:jc w:val="left"/>
            </w:pPr>
            <w:r>
              <w:rPr>
                <w:sz w:val="16"/>
                <w:szCs w:val="16"/>
              </w:rPr>
              <w:t>Defines the factor of shrinking for the tube.</w:t>
            </w:r>
          </w:p>
        </w:tc>
      </w:tr>
      <w:tr w:rsidR="000234BB" w:rsidRPr="006675E2" w14:paraId="5E3020F3" w14:textId="77777777" w:rsidTr="00725808">
        <w:tc>
          <w:tcPr>
            <w:tcW w:w="2013" w:type="dxa"/>
            <w:tcMar>
              <w:top w:w="28" w:type="dxa"/>
              <w:left w:w="28" w:type="dxa"/>
              <w:bottom w:w="28" w:type="dxa"/>
              <w:right w:w="28" w:type="dxa"/>
            </w:tcMar>
          </w:tcPr>
          <w:p w14:paraId="60FFF297" w14:textId="77777777" w:rsidR="000234BB" w:rsidRPr="00620BBE" w:rsidRDefault="000234BB" w:rsidP="00725808">
            <w:pPr>
              <w:pStyle w:val="SmallStandard"/>
            </w:pPr>
            <w:r w:rsidRPr="00620BBE">
              <w:t>maximumLongitudinalShrinkage</w:t>
            </w:r>
          </w:p>
        </w:tc>
        <w:tc>
          <w:tcPr>
            <w:tcW w:w="1559" w:type="dxa"/>
            <w:tcMar>
              <w:top w:w="28" w:type="dxa"/>
              <w:left w:w="28" w:type="dxa"/>
              <w:bottom w:w="28" w:type="dxa"/>
              <w:right w:w="28" w:type="dxa"/>
            </w:tcMar>
          </w:tcPr>
          <w:p w14:paraId="560A7CD3"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B637FB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326AFB8" w14:textId="77777777" w:rsidR="000234BB" w:rsidRDefault="000234BB" w:rsidP="00725808">
            <w:pPr>
              <w:jc w:val="left"/>
            </w:pPr>
            <w:r>
              <w:rPr>
                <w:sz w:val="16"/>
                <w:szCs w:val="16"/>
              </w:rPr>
              <w:t>Defines the shrinkage in longitudinal direction.</w:t>
            </w:r>
          </w:p>
        </w:tc>
      </w:tr>
      <w:tr w:rsidR="000234BB" w:rsidRPr="006675E2" w14:paraId="0724A25F" w14:textId="77777777" w:rsidTr="00725808">
        <w:tc>
          <w:tcPr>
            <w:tcW w:w="2013" w:type="dxa"/>
            <w:tcMar>
              <w:top w:w="28" w:type="dxa"/>
              <w:left w:w="28" w:type="dxa"/>
              <w:bottom w:w="28" w:type="dxa"/>
              <w:right w:w="28" w:type="dxa"/>
            </w:tcMar>
          </w:tcPr>
          <w:p w14:paraId="776CF4D3" w14:textId="77777777" w:rsidR="000234BB" w:rsidRPr="00620BBE" w:rsidRDefault="000234BB" w:rsidP="00725808">
            <w:pPr>
              <w:pStyle w:val="SmallStandard"/>
            </w:pPr>
            <w:r w:rsidRPr="00620BBE">
              <w:t>resin</w:t>
            </w:r>
          </w:p>
        </w:tc>
        <w:tc>
          <w:tcPr>
            <w:tcW w:w="1559" w:type="dxa"/>
            <w:tcMar>
              <w:top w:w="28" w:type="dxa"/>
              <w:left w:w="28" w:type="dxa"/>
              <w:bottom w:w="28" w:type="dxa"/>
              <w:right w:w="28" w:type="dxa"/>
            </w:tcMar>
          </w:tcPr>
          <w:p w14:paraId="29F927BB" w14:textId="77777777" w:rsidR="000234BB" w:rsidRPr="008359F5" w:rsidRDefault="000234BB" w:rsidP="00725808">
            <w:pPr>
              <w:pStyle w:val="SmallStandard"/>
            </w:pPr>
            <w:r w:rsidRPr="00D21799">
              <w:t>Material</w:t>
            </w:r>
          </w:p>
        </w:tc>
        <w:tc>
          <w:tcPr>
            <w:tcW w:w="709" w:type="dxa"/>
            <w:tcMar>
              <w:top w:w="28" w:type="dxa"/>
              <w:left w:w="28" w:type="dxa"/>
              <w:bottom w:w="28" w:type="dxa"/>
              <w:right w:w="28" w:type="dxa"/>
            </w:tcMar>
          </w:tcPr>
          <w:p w14:paraId="56760C1F"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9BBDD47" w14:textId="77777777" w:rsidR="000234BB" w:rsidRDefault="000234BB" w:rsidP="00725808">
            <w:pPr>
              <w:jc w:val="left"/>
            </w:pPr>
            <w:r>
              <w:rPr>
                <w:sz w:val="16"/>
                <w:szCs w:val="16"/>
              </w:rPr>
              <w:t>Defines the material of the resin usable for this shrinkable tube.</w:t>
            </w:r>
          </w:p>
        </w:tc>
      </w:tr>
      <w:tr w:rsidR="000234BB" w:rsidRPr="006675E2" w14:paraId="3F0C5244" w14:textId="77777777" w:rsidTr="00725808">
        <w:tc>
          <w:tcPr>
            <w:tcW w:w="2013" w:type="dxa"/>
            <w:tcMar>
              <w:top w:w="28" w:type="dxa"/>
              <w:left w:w="28" w:type="dxa"/>
              <w:bottom w:w="28" w:type="dxa"/>
              <w:right w:w="28" w:type="dxa"/>
            </w:tcMar>
          </w:tcPr>
          <w:p w14:paraId="2375C51F" w14:textId="77777777" w:rsidR="000234BB" w:rsidRPr="00620BBE" w:rsidRDefault="000234BB" w:rsidP="00725808">
            <w:pPr>
              <w:pStyle w:val="SmallStandard"/>
            </w:pPr>
            <w:r w:rsidRPr="00620BBE">
              <w:t>waterAbsorbtion</w:t>
            </w:r>
          </w:p>
        </w:tc>
        <w:tc>
          <w:tcPr>
            <w:tcW w:w="1559" w:type="dxa"/>
            <w:tcMar>
              <w:top w:w="28" w:type="dxa"/>
              <w:left w:w="28" w:type="dxa"/>
              <w:bottom w:w="28" w:type="dxa"/>
              <w:right w:w="28" w:type="dxa"/>
            </w:tcMar>
          </w:tcPr>
          <w:p w14:paraId="7817E8FC"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8520AA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E6E785D" w14:textId="77777777" w:rsidR="000234BB" w:rsidRDefault="000234BB" w:rsidP="00725808">
            <w:pPr>
              <w:jc w:val="left"/>
            </w:pPr>
            <w:r>
              <w:rPr>
                <w:sz w:val="16"/>
                <w:szCs w:val="16"/>
              </w:rPr>
              <w:t>Defines the water absorption of the shrinkable tube specification.</w:t>
            </w:r>
          </w:p>
        </w:tc>
      </w:tr>
    </w:tbl>
    <w:p w14:paraId="56BCC34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8" w:name="_0b5a4b14b1d368fa24ec62632fef15ba"/>
      <w:r>
        <w:rPr>
          <w:lang w:val="en-GB"/>
        </w:rPr>
        <w:t>StripeSpecification</w:t>
      </w:r>
      <w:bookmarkEnd w:id="1518"/>
    </w:p>
    <w:p w14:paraId="229D87EA" w14:textId="77777777" w:rsidR="000234BB" w:rsidRDefault="000234BB" w:rsidP="000234BB">
      <w:r>
        <w:rPr>
          <w:sz w:val="18"/>
          <w:szCs w:val="18"/>
        </w:rPr>
        <w:t>Specifies a stripe which has fixed length and width. A stripe is a textile, foam or similar piece with fixed length &amp; width that is wrapped around the harness.</w:t>
      </w:r>
    </w:p>
    <w:p w14:paraId="1073EA2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BDCB136" w14:textId="77777777" w:rsidTr="00725808">
        <w:tc>
          <w:tcPr>
            <w:tcW w:w="2013" w:type="dxa"/>
            <w:tcMar>
              <w:top w:w="28" w:type="dxa"/>
              <w:left w:w="28" w:type="dxa"/>
              <w:bottom w:w="28" w:type="dxa"/>
              <w:right w:w="28" w:type="dxa"/>
            </w:tcMar>
          </w:tcPr>
          <w:p w14:paraId="49EAEBA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460424F" w14:textId="30B5752C" w:rsidR="000234BB" w:rsidRPr="00620BBE" w:rsidRDefault="004714EB" w:rsidP="00725808">
            <w:pPr>
              <w:pStyle w:val="SmallStandard"/>
            </w:pPr>
            <w:hyperlink w:anchor="_6d2dec0ac4a9d6f803546b753784442d" w:history="1">
              <w:r w:rsidR="000234BB" w:rsidRPr="00620BBE">
                <w:rPr>
                  <w:rStyle w:val="Hyperlink"/>
                  <w:rFonts w:eastAsiaTheme="majorEastAsia"/>
                </w:rPr>
                <w:t>WireProtectionSpecification</w:t>
              </w:r>
            </w:hyperlink>
          </w:p>
        </w:tc>
      </w:tr>
      <w:tr w:rsidR="000234BB" w:rsidRPr="008359F5" w14:paraId="23FE4258" w14:textId="77777777" w:rsidTr="00725808">
        <w:tc>
          <w:tcPr>
            <w:tcW w:w="2013" w:type="dxa"/>
            <w:tcMar>
              <w:top w:w="28" w:type="dxa"/>
              <w:left w:w="28" w:type="dxa"/>
              <w:bottom w:w="28" w:type="dxa"/>
              <w:right w:w="28" w:type="dxa"/>
            </w:tcMar>
          </w:tcPr>
          <w:p w14:paraId="2C87164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56F257E" w14:textId="77777777" w:rsidR="000234BB" w:rsidRDefault="000234BB" w:rsidP="00725808"/>
        </w:tc>
      </w:tr>
      <w:tr w:rsidR="000234BB" w:rsidRPr="008359F5" w14:paraId="7AD89D8A" w14:textId="77777777" w:rsidTr="00725808">
        <w:tc>
          <w:tcPr>
            <w:tcW w:w="2013" w:type="dxa"/>
            <w:tcMar>
              <w:top w:w="28" w:type="dxa"/>
              <w:left w:w="28" w:type="dxa"/>
              <w:bottom w:w="28" w:type="dxa"/>
              <w:right w:w="28" w:type="dxa"/>
            </w:tcMar>
          </w:tcPr>
          <w:p w14:paraId="6C43EF3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53C7171" w14:textId="77777777" w:rsidR="000234BB" w:rsidRPr="000437C1" w:rsidRDefault="000234BB" w:rsidP="00725808">
            <w:pPr>
              <w:pStyle w:val="SmallStandard"/>
            </w:pPr>
            <w:r>
              <w:t>false</w:t>
            </w:r>
          </w:p>
        </w:tc>
      </w:tr>
    </w:tbl>
    <w:p w14:paraId="6320BEC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51A19C1" w14:textId="77777777" w:rsidTr="00725808">
        <w:tc>
          <w:tcPr>
            <w:tcW w:w="2013" w:type="dxa"/>
            <w:tcMar>
              <w:top w:w="28" w:type="dxa"/>
              <w:left w:w="28" w:type="dxa"/>
              <w:bottom w:w="28" w:type="dxa"/>
              <w:right w:w="28" w:type="dxa"/>
            </w:tcMar>
          </w:tcPr>
          <w:p w14:paraId="7A42C34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49B05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BFDD84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45F3FA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72DEC68" w14:textId="77777777" w:rsidTr="00725808">
        <w:tc>
          <w:tcPr>
            <w:tcW w:w="2013" w:type="dxa"/>
            <w:tcMar>
              <w:top w:w="28" w:type="dxa"/>
              <w:left w:w="28" w:type="dxa"/>
              <w:bottom w:w="28" w:type="dxa"/>
              <w:right w:w="28" w:type="dxa"/>
            </w:tcMar>
          </w:tcPr>
          <w:p w14:paraId="555AAF31" w14:textId="77777777" w:rsidR="000234BB" w:rsidRPr="00620BBE" w:rsidRDefault="000234BB" w:rsidP="00725808">
            <w:pPr>
              <w:pStyle w:val="SmallStandard"/>
            </w:pPr>
            <w:r w:rsidRPr="00620BBE">
              <w:t>length</w:t>
            </w:r>
          </w:p>
        </w:tc>
        <w:tc>
          <w:tcPr>
            <w:tcW w:w="1559" w:type="dxa"/>
            <w:tcMar>
              <w:top w:w="28" w:type="dxa"/>
              <w:left w:w="28" w:type="dxa"/>
              <w:bottom w:w="28" w:type="dxa"/>
              <w:right w:w="28" w:type="dxa"/>
            </w:tcMar>
          </w:tcPr>
          <w:p w14:paraId="12FFDFD8"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D3B0A4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D072BF3" w14:textId="77777777" w:rsidR="000234BB" w:rsidRDefault="000234BB" w:rsidP="00725808">
            <w:pPr>
              <w:jc w:val="left"/>
            </w:pPr>
            <w:r>
              <w:rPr>
                <w:sz w:val="16"/>
                <w:szCs w:val="16"/>
              </w:rPr>
              <w:t>Specifies the length of the stripe.</w:t>
            </w:r>
          </w:p>
        </w:tc>
      </w:tr>
      <w:tr w:rsidR="000234BB" w:rsidRPr="006675E2" w14:paraId="7A264894" w14:textId="77777777" w:rsidTr="00725808">
        <w:tc>
          <w:tcPr>
            <w:tcW w:w="2013" w:type="dxa"/>
            <w:tcMar>
              <w:top w:w="28" w:type="dxa"/>
              <w:left w:w="28" w:type="dxa"/>
              <w:bottom w:w="28" w:type="dxa"/>
              <w:right w:w="28" w:type="dxa"/>
            </w:tcMar>
          </w:tcPr>
          <w:p w14:paraId="37D33789" w14:textId="77777777" w:rsidR="000234BB" w:rsidRPr="00620BBE" w:rsidRDefault="000234BB" w:rsidP="00725808">
            <w:pPr>
              <w:pStyle w:val="SmallStandard"/>
            </w:pPr>
            <w:r w:rsidRPr="00620BBE">
              <w:t>segmentDiameter</w:t>
            </w:r>
          </w:p>
        </w:tc>
        <w:tc>
          <w:tcPr>
            <w:tcW w:w="1559" w:type="dxa"/>
            <w:tcMar>
              <w:top w:w="28" w:type="dxa"/>
              <w:left w:w="28" w:type="dxa"/>
              <w:bottom w:w="28" w:type="dxa"/>
              <w:right w:w="28" w:type="dxa"/>
            </w:tcMar>
          </w:tcPr>
          <w:p w14:paraId="3D065005"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3638B41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860F1BA" w14:textId="77777777" w:rsidR="000234BB" w:rsidRDefault="000234BB" w:rsidP="00725808">
            <w:pPr>
              <w:jc w:val="left"/>
            </w:pPr>
            <w:r>
              <w:rPr>
                <w:sz w:val="16"/>
                <w:szCs w:val="16"/>
              </w:rPr>
              <w:t>Specifies the valid segment diameter range for which the stripe can be used.</w:t>
            </w:r>
          </w:p>
        </w:tc>
      </w:tr>
      <w:tr w:rsidR="000234BB" w:rsidRPr="006675E2" w14:paraId="49C024C7" w14:textId="77777777" w:rsidTr="00725808">
        <w:tc>
          <w:tcPr>
            <w:tcW w:w="2013" w:type="dxa"/>
            <w:tcMar>
              <w:top w:w="28" w:type="dxa"/>
              <w:left w:w="28" w:type="dxa"/>
              <w:bottom w:w="28" w:type="dxa"/>
              <w:right w:w="28" w:type="dxa"/>
            </w:tcMar>
          </w:tcPr>
          <w:p w14:paraId="29BB5811" w14:textId="77777777" w:rsidR="000234BB" w:rsidRPr="00620BBE" w:rsidRDefault="000234BB" w:rsidP="00725808">
            <w:pPr>
              <w:pStyle w:val="SmallStandard"/>
            </w:pPr>
            <w:r w:rsidRPr="00620BBE">
              <w:t>width</w:t>
            </w:r>
          </w:p>
        </w:tc>
        <w:tc>
          <w:tcPr>
            <w:tcW w:w="1559" w:type="dxa"/>
            <w:tcMar>
              <w:top w:w="28" w:type="dxa"/>
              <w:left w:w="28" w:type="dxa"/>
              <w:bottom w:w="28" w:type="dxa"/>
              <w:right w:w="28" w:type="dxa"/>
            </w:tcMar>
          </w:tcPr>
          <w:p w14:paraId="132E5939"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421996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806D903" w14:textId="77777777" w:rsidR="000234BB" w:rsidRDefault="000234BB" w:rsidP="00725808">
            <w:pPr>
              <w:jc w:val="left"/>
            </w:pPr>
            <w:r>
              <w:rPr>
                <w:sz w:val="16"/>
                <w:szCs w:val="16"/>
              </w:rPr>
              <w:t>Specifies the width of the stripe.</w:t>
            </w:r>
          </w:p>
        </w:tc>
      </w:tr>
      <w:tr w:rsidR="000234BB" w:rsidRPr="006675E2" w14:paraId="68615E9F" w14:textId="77777777" w:rsidTr="00725808">
        <w:tc>
          <w:tcPr>
            <w:tcW w:w="2013" w:type="dxa"/>
            <w:tcMar>
              <w:top w:w="28" w:type="dxa"/>
              <w:left w:w="28" w:type="dxa"/>
              <w:bottom w:w="28" w:type="dxa"/>
              <w:right w:w="28" w:type="dxa"/>
            </w:tcMar>
          </w:tcPr>
          <w:p w14:paraId="6B4FB437" w14:textId="77777777" w:rsidR="000234BB" w:rsidRPr="00620BBE" w:rsidRDefault="000234BB" w:rsidP="00725808">
            <w:pPr>
              <w:pStyle w:val="SmallStandard"/>
            </w:pPr>
            <w:r w:rsidRPr="00620BBE">
              <w:t>thickness</w:t>
            </w:r>
          </w:p>
        </w:tc>
        <w:tc>
          <w:tcPr>
            <w:tcW w:w="1559" w:type="dxa"/>
            <w:tcMar>
              <w:top w:w="28" w:type="dxa"/>
              <w:left w:w="28" w:type="dxa"/>
              <w:bottom w:w="28" w:type="dxa"/>
              <w:right w:w="28" w:type="dxa"/>
            </w:tcMar>
          </w:tcPr>
          <w:p w14:paraId="6BC19E95"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DEDBD0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4799BF9" w14:textId="77777777" w:rsidR="000234BB" w:rsidRDefault="000234BB" w:rsidP="00725808">
            <w:pPr>
              <w:jc w:val="left"/>
            </w:pPr>
            <w:r>
              <w:rPr>
                <w:sz w:val="16"/>
                <w:szCs w:val="16"/>
              </w:rPr>
              <w:t>Specifies the thickness of the stripe (adhesive + backing).</w:t>
            </w:r>
          </w:p>
        </w:tc>
      </w:tr>
    </w:tbl>
    <w:p w14:paraId="7A77D85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9" w:name="_5b834a86391ba61925ca98f8aed1fb46"/>
      <w:r>
        <w:rPr>
          <w:lang w:val="en-GB"/>
        </w:rPr>
        <w:t>TapeSpecification</w:t>
      </w:r>
      <w:bookmarkEnd w:id="1519"/>
    </w:p>
    <w:p w14:paraId="62B2A478" w14:textId="77777777" w:rsidR="000234BB" w:rsidRDefault="000234BB" w:rsidP="000234BB">
      <w:r>
        <w:rPr>
          <w:sz w:val="18"/>
          <w:szCs w:val="18"/>
        </w:rPr>
        <w:t>Specification for the description of tapes.</w:t>
      </w:r>
    </w:p>
    <w:p w14:paraId="7A5C71F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ED2B9E1" w14:textId="77777777" w:rsidTr="00725808">
        <w:tc>
          <w:tcPr>
            <w:tcW w:w="2013" w:type="dxa"/>
            <w:tcMar>
              <w:top w:w="28" w:type="dxa"/>
              <w:left w:w="28" w:type="dxa"/>
              <w:bottom w:w="28" w:type="dxa"/>
              <w:right w:w="28" w:type="dxa"/>
            </w:tcMar>
          </w:tcPr>
          <w:p w14:paraId="478D4A4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2666F91" w14:textId="3C5CEC28" w:rsidR="000234BB" w:rsidRPr="00620BBE" w:rsidRDefault="004714EB" w:rsidP="00725808">
            <w:pPr>
              <w:pStyle w:val="SmallStandard"/>
            </w:pPr>
            <w:hyperlink w:anchor="_6d2dec0ac4a9d6f803546b753784442d" w:history="1">
              <w:r w:rsidR="000234BB" w:rsidRPr="00620BBE">
                <w:rPr>
                  <w:rStyle w:val="Hyperlink"/>
                  <w:rFonts w:eastAsiaTheme="majorEastAsia"/>
                </w:rPr>
                <w:t>WireProtectionSpecification</w:t>
              </w:r>
            </w:hyperlink>
          </w:p>
        </w:tc>
      </w:tr>
      <w:tr w:rsidR="000234BB" w:rsidRPr="008359F5" w14:paraId="3E6EF5A4" w14:textId="77777777" w:rsidTr="00725808">
        <w:tc>
          <w:tcPr>
            <w:tcW w:w="2013" w:type="dxa"/>
            <w:tcMar>
              <w:top w:w="28" w:type="dxa"/>
              <w:left w:w="28" w:type="dxa"/>
              <w:bottom w:w="28" w:type="dxa"/>
              <w:right w:w="28" w:type="dxa"/>
            </w:tcMar>
          </w:tcPr>
          <w:p w14:paraId="7531F36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52E02E" w14:textId="77777777" w:rsidR="000234BB" w:rsidRDefault="000234BB" w:rsidP="00725808"/>
        </w:tc>
      </w:tr>
      <w:tr w:rsidR="000234BB" w:rsidRPr="008359F5" w14:paraId="1FAAEDA5" w14:textId="77777777" w:rsidTr="00725808">
        <w:tc>
          <w:tcPr>
            <w:tcW w:w="2013" w:type="dxa"/>
            <w:tcMar>
              <w:top w:w="28" w:type="dxa"/>
              <w:left w:w="28" w:type="dxa"/>
              <w:bottom w:w="28" w:type="dxa"/>
              <w:right w:w="28" w:type="dxa"/>
            </w:tcMar>
          </w:tcPr>
          <w:p w14:paraId="41D25F8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EA6CA47" w14:textId="77777777" w:rsidR="000234BB" w:rsidRPr="000437C1" w:rsidRDefault="000234BB" w:rsidP="00725808">
            <w:pPr>
              <w:pStyle w:val="SmallStandard"/>
            </w:pPr>
            <w:r>
              <w:t>false</w:t>
            </w:r>
          </w:p>
        </w:tc>
      </w:tr>
    </w:tbl>
    <w:p w14:paraId="7B6BA35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6CF45D7" w14:textId="77777777" w:rsidTr="00725808">
        <w:tc>
          <w:tcPr>
            <w:tcW w:w="2013" w:type="dxa"/>
            <w:tcMar>
              <w:top w:w="28" w:type="dxa"/>
              <w:left w:w="28" w:type="dxa"/>
              <w:bottom w:w="28" w:type="dxa"/>
              <w:right w:w="28" w:type="dxa"/>
            </w:tcMar>
          </w:tcPr>
          <w:p w14:paraId="6B66169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67EBFAE"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78C620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F99B55C"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F58DF18" w14:textId="77777777" w:rsidTr="00725808">
        <w:tc>
          <w:tcPr>
            <w:tcW w:w="2013" w:type="dxa"/>
            <w:tcMar>
              <w:top w:w="28" w:type="dxa"/>
              <w:left w:w="28" w:type="dxa"/>
              <w:bottom w:w="28" w:type="dxa"/>
              <w:right w:w="28" w:type="dxa"/>
            </w:tcMar>
          </w:tcPr>
          <w:p w14:paraId="48B72485" w14:textId="77777777" w:rsidR="000234BB" w:rsidRPr="00620BBE" w:rsidRDefault="000234BB" w:rsidP="00725808">
            <w:pPr>
              <w:pStyle w:val="SmallStandard"/>
            </w:pPr>
            <w:r w:rsidRPr="00620BBE">
              <w:t>backing</w:t>
            </w:r>
          </w:p>
        </w:tc>
        <w:tc>
          <w:tcPr>
            <w:tcW w:w="1559" w:type="dxa"/>
            <w:tcMar>
              <w:top w:w="28" w:type="dxa"/>
              <w:left w:w="28" w:type="dxa"/>
              <w:bottom w:w="28" w:type="dxa"/>
              <w:right w:w="28" w:type="dxa"/>
            </w:tcMar>
          </w:tcPr>
          <w:p w14:paraId="3500CCDF" w14:textId="77777777" w:rsidR="000234BB" w:rsidRPr="008359F5" w:rsidRDefault="000234BB" w:rsidP="00725808">
            <w:pPr>
              <w:pStyle w:val="SmallStandard"/>
            </w:pPr>
            <w:r w:rsidRPr="00D21799">
              <w:t>Material</w:t>
            </w:r>
          </w:p>
        </w:tc>
        <w:tc>
          <w:tcPr>
            <w:tcW w:w="709" w:type="dxa"/>
            <w:tcMar>
              <w:top w:w="28" w:type="dxa"/>
              <w:left w:w="28" w:type="dxa"/>
              <w:bottom w:w="28" w:type="dxa"/>
              <w:right w:w="28" w:type="dxa"/>
            </w:tcMar>
          </w:tcPr>
          <w:p w14:paraId="7AC05695"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3FC68E96" w14:textId="77777777" w:rsidR="000234BB" w:rsidRDefault="000234BB" w:rsidP="00725808">
            <w:pPr>
              <w:jc w:val="left"/>
            </w:pPr>
            <w:r>
              <w:rPr>
                <w:sz w:val="16"/>
                <w:szCs w:val="16"/>
              </w:rPr>
              <w:t>Specifies the material of carrier of the tape, on which the adhesive material is applied.</w:t>
            </w:r>
          </w:p>
        </w:tc>
      </w:tr>
      <w:tr w:rsidR="000234BB" w:rsidRPr="006675E2" w14:paraId="3D9E1DBB" w14:textId="77777777" w:rsidTr="00725808">
        <w:tc>
          <w:tcPr>
            <w:tcW w:w="2013" w:type="dxa"/>
            <w:tcMar>
              <w:top w:w="28" w:type="dxa"/>
              <w:left w:w="28" w:type="dxa"/>
              <w:bottom w:w="28" w:type="dxa"/>
              <w:right w:w="28" w:type="dxa"/>
            </w:tcMar>
          </w:tcPr>
          <w:p w14:paraId="4F7363F3" w14:textId="77777777" w:rsidR="000234BB" w:rsidRPr="00620BBE" w:rsidRDefault="000234BB" w:rsidP="00725808">
            <w:pPr>
              <w:pStyle w:val="SmallStandard"/>
            </w:pPr>
            <w:r w:rsidRPr="00620BBE">
              <w:t>adhesive</w:t>
            </w:r>
          </w:p>
        </w:tc>
        <w:tc>
          <w:tcPr>
            <w:tcW w:w="1559" w:type="dxa"/>
            <w:tcMar>
              <w:top w:w="28" w:type="dxa"/>
              <w:left w:w="28" w:type="dxa"/>
              <w:bottom w:w="28" w:type="dxa"/>
              <w:right w:w="28" w:type="dxa"/>
            </w:tcMar>
          </w:tcPr>
          <w:p w14:paraId="18CE3F04" w14:textId="77777777" w:rsidR="000234BB" w:rsidRPr="008359F5" w:rsidRDefault="000234BB" w:rsidP="00725808">
            <w:pPr>
              <w:pStyle w:val="SmallStandard"/>
            </w:pPr>
            <w:r w:rsidRPr="00D21799">
              <w:t>Material</w:t>
            </w:r>
          </w:p>
        </w:tc>
        <w:tc>
          <w:tcPr>
            <w:tcW w:w="709" w:type="dxa"/>
            <w:tcMar>
              <w:top w:w="28" w:type="dxa"/>
              <w:left w:w="28" w:type="dxa"/>
              <w:bottom w:w="28" w:type="dxa"/>
              <w:right w:w="28" w:type="dxa"/>
            </w:tcMar>
          </w:tcPr>
          <w:p w14:paraId="3B5438D9"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29159FBF" w14:textId="77777777" w:rsidR="000234BB" w:rsidRDefault="000234BB" w:rsidP="00725808">
            <w:pPr>
              <w:jc w:val="left"/>
            </w:pPr>
            <w:r>
              <w:rPr>
                <w:sz w:val="16"/>
                <w:szCs w:val="16"/>
              </w:rPr>
              <w:t>Specifies the adhesive material of the tape.</w:t>
            </w:r>
          </w:p>
        </w:tc>
      </w:tr>
      <w:tr w:rsidR="000234BB" w:rsidRPr="006675E2" w14:paraId="0878C390" w14:textId="77777777" w:rsidTr="00725808">
        <w:tc>
          <w:tcPr>
            <w:tcW w:w="2013" w:type="dxa"/>
            <w:tcMar>
              <w:top w:w="28" w:type="dxa"/>
              <w:left w:w="28" w:type="dxa"/>
              <w:bottom w:w="28" w:type="dxa"/>
              <w:right w:w="28" w:type="dxa"/>
            </w:tcMar>
          </w:tcPr>
          <w:p w14:paraId="75E76360" w14:textId="77777777" w:rsidR="000234BB" w:rsidRPr="00620BBE" w:rsidRDefault="000234BB" w:rsidP="00725808">
            <w:pPr>
              <w:pStyle w:val="SmallStandard"/>
            </w:pPr>
            <w:r w:rsidRPr="00620BBE">
              <w:t>width</w:t>
            </w:r>
          </w:p>
        </w:tc>
        <w:tc>
          <w:tcPr>
            <w:tcW w:w="1559" w:type="dxa"/>
            <w:tcMar>
              <w:top w:w="28" w:type="dxa"/>
              <w:left w:w="28" w:type="dxa"/>
              <w:bottom w:w="28" w:type="dxa"/>
              <w:right w:w="28" w:type="dxa"/>
            </w:tcMar>
          </w:tcPr>
          <w:p w14:paraId="48DC4EEA"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6CC365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34E289D" w14:textId="77777777" w:rsidR="000234BB" w:rsidRDefault="000234BB" w:rsidP="00725808">
            <w:pPr>
              <w:jc w:val="left"/>
            </w:pPr>
            <w:r>
              <w:rPr>
                <w:sz w:val="16"/>
                <w:szCs w:val="16"/>
              </w:rPr>
              <w:t>Specifies the width of the tape.</w:t>
            </w:r>
          </w:p>
        </w:tc>
      </w:tr>
      <w:tr w:rsidR="000234BB" w:rsidRPr="006675E2" w14:paraId="51A1E50C" w14:textId="77777777" w:rsidTr="00725808">
        <w:tc>
          <w:tcPr>
            <w:tcW w:w="2013" w:type="dxa"/>
            <w:tcMar>
              <w:top w:w="28" w:type="dxa"/>
              <w:left w:w="28" w:type="dxa"/>
              <w:bottom w:w="28" w:type="dxa"/>
              <w:right w:w="28" w:type="dxa"/>
            </w:tcMar>
          </w:tcPr>
          <w:p w14:paraId="1BF32B74" w14:textId="77777777" w:rsidR="000234BB" w:rsidRPr="00620BBE" w:rsidRDefault="000234BB" w:rsidP="00725808">
            <w:pPr>
              <w:pStyle w:val="SmallStandard"/>
            </w:pPr>
            <w:r w:rsidRPr="00620BBE">
              <w:t>thickness</w:t>
            </w:r>
          </w:p>
        </w:tc>
        <w:tc>
          <w:tcPr>
            <w:tcW w:w="1559" w:type="dxa"/>
            <w:tcMar>
              <w:top w:w="28" w:type="dxa"/>
              <w:left w:w="28" w:type="dxa"/>
              <w:bottom w:w="28" w:type="dxa"/>
              <w:right w:w="28" w:type="dxa"/>
            </w:tcMar>
          </w:tcPr>
          <w:p w14:paraId="5AD6C733"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CA4C2F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7D997D0" w14:textId="77777777" w:rsidR="000234BB" w:rsidRDefault="000234BB" w:rsidP="00725808">
            <w:pPr>
              <w:jc w:val="left"/>
            </w:pPr>
            <w:r>
              <w:rPr>
                <w:sz w:val="16"/>
                <w:szCs w:val="16"/>
              </w:rPr>
              <w:t>Specifies the thickness of the tape (adhesive + backing).</w:t>
            </w:r>
          </w:p>
        </w:tc>
      </w:tr>
      <w:tr w:rsidR="000234BB" w:rsidRPr="006675E2" w14:paraId="06CA8CA3" w14:textId="77777777" w:rsidTr="00725808">
        <w:tc>
          <w:tcPr>
            <w:tcW w:w="2013" w:type="dxa"/>
            <w:tcMar>
              <w:top w:w="28" w:type="dxa"/>
              <w:left w:w="28" w:type="dxa"/>
              <w:bottom w:w="28" w:type="dxa"/>
              <w:right w:w="28" w:type="dxa"/>
            </w:tcMar>
          </w:tcPr>
          <w:p w14:paraId="4ADCD912" w14:textId="77777777" w:rsidR="000234BB" w:rsidRPr="00620BBE" w:rsidRDefault="000234BB" w:rsidP="00725808">
            <w:pPr>
              <w:pStyle w:val="SmallStandard"/>
            </w:pPr>
            <w:r w:rsidRPr="00620BBE">
              <w:lastRenderedPageBreak/>
              <w:t>coilCoreDiameter</w:t>
            </w:r>
          </w:p>
        </w:tc>
        <w:tc>
          <w:tcPr>
            <w:tcW w:w="1559" w:type="dxa"/>
            <w:tcMar>
              <w:top w:w="28" w:type="dxa"/>
              <w:left w:w="28" w:type="dxa"/>
              <w:bottom w:w="28" w:type="dxa"/>
              <w:right w:w="28" w:type="dxa"/>
            </w:tcMar>
          </w:tcPr>
          <w:p w14:paraId="15806DF8"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B07822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A1A1CAA" w14:textId="77777777" w:rsidR="000234BB" w:rsidRDefault="000234BB" w:rsidP="00725808">
            <w:pPr>
              <w:jc w:val="left"/>
            </w:pPr>
            <w:r>
              <w:rPr>
                <w:sz w:val="16"/>
                <w:szCs w:val="16"/>
              </w:rPr>
              <w:t>Specifies the inner diameter of the coil on which the tape is delivered.</w:t>
            </w:r>
          </w:p>
        </w:tc>
      </w:tr>
    </w:tbl>
    <w:p w14:paraId="23820BC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0" w:name="_4856c46e8c41d540d666f4b510bcef16"/>
      <w:r>
        <w:rPr>
          <w:lang w:val="en-GB"/>
        </w:rPr>
        <w:t>TubeSpecification</w:t>
      </w:r>
      <w:bookmarkEnd w:id="1520"/>
    </w:p>
    <w:p w14:paraId="4F09A9FA" w14:textId="77777777" w:rsidR="000234BB" w:rsidRDefault="000234BB" w:rsidP="000234BB">
      <w:r>
        <w:rPr>
          <w:sz w:val="18"/>
          <w:szCs w:val="18"/>
        </w:rPr>
        <w:t>Specifies tubes.</w:t>
      </w:r>
    </w:p>
    <w:p w14:paraId="40CAC4D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BDD6910" w14:textId="77777777" w:rsidTr="00725808">
        <w:tc>
          <w:tcPr>
            <w:tcW w:w="2013" w:type="dxa"/>
            <w:tcMar>
              <w:top w:w="28" w:type="dxa"/>
              <w:left w:w="28" w:type="dxa"/>
              <w:bottom w:w="28" w:type="dxa"/>
              <w:right w:w="28" w:type="dxa"/>
            </w:tcMar>
          </w:tcPr>
          <w:p w14:paraId="3DEF6BD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507EB5F" w14:textId="53DC85D5" w:rsidR="000234BB" w:rsidRPr="00620BBE" w:rsidRDefault="004714EB" w:rsidP="00725808">
            <w:pPr>
              <w:pStyle w:val="SmallStandard"/>
            </w:pPr>
            <w:hyperlink w:anchor="_6d2dec0ac4a9d6f803546b753784442d" w:history="1">
              <w:r w:rsidR="000234BB" w:rsidRPr="00620BBE">
                <w:rPr>
                  <w:rStyle w:val="Hyperlink"/>
                  <w:rFonts w:eastAsiaTheme="majorEastAsia"/>
                </w:rPr>
                <w:t>WireProtectionSpecification</w:t>
              </w:r>
            </w:hyperlink>
          </w:p>
        </w:tc>
      </w:tr>
      <w:tr w:rsidR="000234BB" w:rsidRPr="008359F5" w14:paraId="5979751A" w14:textId="77777777" w:rsidTr="00725808">
        <w:tc>
          <w:tcPr>
            <w:tcW w:w="2013" w:type="dxa"/>
            <w:tcMar>
              <w:top w:w="28" w:type="dxa"/>
              <w:left w:w="28" w:type="dxa"/>
              <w:bottom w:w="28" w:type="dxa"/>
              <w:right w:w="28" w:type="dxa"/>
            </w:tcMar>
          </w:tcPr>
          <w:p w14:paraId="3814649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1634C79" w14:textId="77777777" w:rsidR="000234BB" w:rsidRDefault="000234BB" w:rsidP="00725808"/>
        </w:tc>
      </w:tr>
      <w:tr w:rsidR="000234BB" w:rsidRPr="008359F5" w14:paraId="4BFB50EB" w14:textId="77777777" w:rsidTr="00725808">
        <w:tc>
          <w:tcPr>
            <w:tcW w:w="2013" w:type="dxa"/>
            <w:tcMar>
              <w:top w:w="28" w:type="dxa"/>
              <w:left w:w="28" w:type="dxa"/>
              <w:bottom w:w="28" w:type="dxa"/>
              <w:right w:w="28" w:type="dxa"/>
            </w:tcMar>
          </w:tcPr>
          <w:p w14:paraId="238E5AA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738E022" w14:textId="77777777" w:rsidR="000234BB" w:rsidRPr="000437C1" w:rsidRDefault="000234BB" w:rsidP="00725808">
            <w:pPr>
              <w:pStyle w:val="SmallStandard"/>
            </w:pPr>
            <w:r>
              <w:t>false</w:t>
            </w:r>
          </w:p>
        </w:tc>
      </w:tr>
    </w:tbl>
    <w:p w14:paraId="035C15A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B83662A" w14:textId="77777777" w:rsidTr="00725808">
        <w:tc>
          <w:tcPr>
            <w:tcW w:w="2013" w:type="dxa"/>
            <w:tcMar>
              <w:top w:w="28" w:type="dxa"/>
              <w:left w:w="28" w:type="dxa"/>
              <w:bottom w:w="28" w:type="dxa"/>
              <w:right w:w="28" w:type="dxa"/>
            </w:tcMar>
          </w:tcPr>
          <w:p w14:paraId="7EB83A3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C9DCB1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C85D28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E976E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4440E1E" w14:textId="77777777" w:rsidTr="00725808">
        <w:tc>
          <w:tcPr>
            <w:tcW w:w="2013" w:type="dxa"/>
            <w:tcMar>
              <w:top w:w="28" w:type="dxa"/>
              <w:left w:w="28" w:type="dxa"/>
              <w:bottom w:w="28" w:type="dxa"/>
              <w:right w:w="28" w:type="dxa"/>
            </w:tcMar>
          </w:tcPr>
          <w:p w14:paraId="0AF348D4" w14:textId="77777777" w:rsidR="000234BB" w:rsidRPr="00620BBE" w:rsidRDefault="000234BB" w:rsidP="00725808">
            <w:pPr>
              <w:pStyle w:val="SmallStandard"/>
            </w:pPr>
            <w:r w:rsidRPr="00620BBE">
              <w:t>bendRadius</w:t>
            </w:r>
          </w:p>
        </w:tc>
        <w:tc>
          <w:tcPr>
            <w:tcW w:w="1559" w:type="dxa"/>
            <w:tcMar>
              <w:top w:w="28" w:type="dxa"/>
              <w:left w:w="28" w:type="dxa"/>
              <w:bottom w:w="28" w:type="dxa"/>
              <w:right w:w="28" w:type="dxa"/>
            </w:tcMar>
          </w:tcPr>
          <w:p w14:paraId="323DB240"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3EC14C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2E69DE5" w14:textId="77777777" w:rsidR="000234BB" w:rsidRDefault="000234BB" w:rsidP="00725808">
            <w:pPr>
              <w:jc w:val="left"/>
            </w:pPr>
            <w:r>
              <w:rPr>
                <w:sz w:val="16"/>
                <w:szCs w:val="16"/>
              </w:rPr>
              <w:t>Specifies the bend radius of the tube.</w:t>
            </w:r>
          </w:p>
        </w:tc>
      </w:tr>
      <w:tr w:rsidR="000234BB" w:rsidRPr="006675E2" w14:paraId="2205C1C1" w14:textId="77777777" w:rsidTr="00725808">
        <w:tc>
          <w:tcPr>
            <w:tcW w:w="2013" w:type="dxa"/>
            <w:tcMar>
              <w:top w:w="28" w:type="dxa"/>
              <w:left w:w="28" w:type="dxa"/>
              <w:bottom w:w="28" w:type="dxa"/>
              <w:right w:w="28" w:type="dxa"/>
            </w:tcMar>
          </w:tcPr>
          <w:p w14:paraId="31DE6A05" w14:textId="77777777" w:rsidR="000234BB" w:rsidRPr="00620BBE" w:rsidRDefault="000234BB" w:rsidP="00725808">
            <w:pPr>
              <w:pStyle w:val="SmallStandard"/>
            </w:pPr>
            <w:r w:rsidRPr="00620BBE">
              <w:t>innerDiameter</w:t>
            </w:r>
          </w:p>
        </w:tc>
        <w:tc>
          <w:tcPr>
            <w:tcW w:w="1559" w:type="dxa"/>
            <w:tcMar>
              <w:top w:w="28" w:type="dxa"/>
              <w:left w:w="28" w:type="dxa"/>
              <w:bottom w:w="28" w:type="dxa"/>
              <w:right w:w="28" w:type="dxa"/>
            </w:tcMar>
          </w:tcPr>
          <w:p w14:paraId="3C96027B"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1E9F92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8085084" w14:textId="77777777" w:rsidR="000234BB" w:rsidRDefault="000234BB" w:rsidP="00725808">
            <w:pPr>
              <w:jc w:val="left"/>
            </w:pPr>
            <w:r>
              <w:rPr>
                <w:sz w:val="16"/>
                <w:szCs w:val="16"/>
              </w:rPr>
              <w:t>Defines the inner diameter of a tube. In the case of a shrinkable tube, it is the diameter of the tube in the unshrinked state.</w:t>
            </w:r>
          </w:p>
        </w:tc>
      </w:tr>
      <w:tr w:rsidR="000234BB" w:rsidRPr="006675E2" w14:paraId="2B424D03" w14:textId="77777777" w:rsidTr="00725808">
        <w:tc>
          <w:tcPr>
            <w:tcW w:w="2013" w:type="dxa"/>
            <w:tcMar>
              <w:top w:w="28" w:type="dxa"/>
              <w:left w:w="28" w:type="dxa"/>
              <w:bottom w:w="28" w:type="dxa"/>
              <w:right w:w="28" w:type="dxa"/>
            </w:tcMar>
          </w:tcPr>
          <w:p w14:paraId="51E6CEDF" w14:textId="77777777" w:rsidR="000234BB" w:rsidRPr="00620BBE" w:rsidRDefault="000234BB" w:rsidP="00725808">
            <w:pPr>
              <w:pStyle w:val="SmallStandard"/>
            </w:pPr>
            <w:r w:rsidRPr="00620BBE">
              <w:t>wallThickness</w:t>
            </w:r>
          </w:p>
        </w:tc>
        <w:tc>
          <w:tcPr>
            <w:tcW w:w="1559" w:type="dxa"/>
            <w:tcMar>
              <w:top w:w="28" w:type="dxa"/>
              <w:left w:w="28" w:type="dxa"/>
              <w:bottom w:w="28" w:type="dxa"/>
              <w:right w:w="28" w:type="dxa"/>
            </w:tcMar>
          </w:tcPr>
          <w:p w14:paraId="1E9B1EF9"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00007C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C365406" w14:textId="77777777" w:rsidR="000234BB" w:rsidRDefault="000234BB" w:rsidP="00725808">
            <w:pPr>
              <w:jc w:val="left"/>
            </w:pPr>
            <w:r>
              <w:rPr>
                <w:sz w:val="16"/>
                <w:szCs w:val="16"/>
              </w:rPr>
              <w:t>Specifies the thickness of the wall of the tube.</w:t>
            </w:r>
          </w:p>
        </w:tc>
      </w:tr>
      <w:tr w:rsidR="000234BB" w:rsidRPr="006675E2" w14:paraId="03FDF669" w14:textId="77777777" w:rsidTr="00725808">
        <w:tc>
          <w:tcPr>
            <w:tcW w:w="2013" w:type="dxa"/>
            <w:tcMar>
              <w:top w:w="28" w:type="dxa"/>
              <w:left w:w="28" w:type="dxa"/>
              <w:bottom w:w="28" w:type="dxa"/>
              <w:right w:w="28" w:type="dxa"/>
            </w:tcMar>
          </w:tcPr>
          <w:p w14:paraId="299135F9" w14:textId="77777777" w:rsidR="000234BB" w:rsidRPr="00620BBE" w:rsidRDefault="000234BB" w:rsidP="00725808">
            <w:pPr>
              <w:pStyle w:val="SmallStandard"/>
            </w:pPr>
            <w:r w:rsidRPr="00620BBE">
              <w:t>isSlit</w:t>
            </w:r>
          </w:p>
        </w:tc>
        <w:tc>
          <w:tcPr>
            <w:tcW w:w="1559" w:type="dxa"/>
            <w:tcMar>
              <w:top w:w="28" w:type="dxa"/>
              <w:left w:w="28" w:type="dxa"/>
              <w:bottom w:w="28" w:type="dxa"/>
              <w:right w:w="28" w:type="dxa"/>
            </w:tcMar>
          </w:tcPr>
          <w:p w14:paraId="42D048AE"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4B81100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150CE10" w14:textId="77777777" w:rsidR="000234BB" w:rsidRDefault="000234BB" w:rsidP="00725808">
            <w:pPr>
              <w:jc w:val="left"/>
            </w:pPr>
            <w:r>
              <w:rPr>
                <w:sz w:val="16"/>
                <w:szCs w:val="16"/>
              </w:rPr>
              <w:t xml:space="preserve">Specifies whether the tube is slit or not. The style of the slitting can be defined with the </w:t>
            </w:r>
            <w:r>
              <w:rPr>
                <w:i/>
                <w:iCs/>
                <w:sz w:val="16"/>
                <w:szCs w:val="16"/>
              </w:rPr>
              <w:t>slitStyle.</w:t>
            </w:r>
            <w:r>
              <w:rPr>
                <w:sz w:val="16"/>
                <w:szCs w:val="16"/>
              </w:rPr>
              <w:t xml:space="preserve"> If a </w:t>
            </w:r>
            <w:r>
              <w:rPr>
                <w:i/>
                <w:iCs/>
                <w:sz w:val="16"/>
                <w:szCs w:val="16"/>
              </w:rPr>
              <w:t>slitStyle</w:t>
            </w:r>
            <w:r>
              <w:rPr>
                <w:sz w:val="16"/>
                <w:szCs w:val="16"/>
              </w:rPr>
              <w:t xml:space="preserve"> is defined, it implies that </w:t>
            </w:r>
            <w:r>
              <w:rPr>
                <w:i/>
                <w:iCs/>
                <w:sz w:val="16"/>
                <w:szCs w:val="16"/>
              </w:rPr>
              <w:t>isSlit=true</w:t>
            </w:r>
            <w:r>
              <w:rPr>
                <w:sz w:val="16"/>
                <w:szCs w:val="16"/>
              </w:rPr>
              <w:t>.</w:t>
            </w:r>
          </w:p>
        </w:tc>
      </w:tr>
      <w:tr w:rsidR="000234BB" w:rsidRPr="006675E2" w14:paraId="5830D526" w14:textId="77777777" w:rsidTr="00725808">
        <w:tc>
          <w:tcPr>
            <w:tcW w:w="2013" w:type="dxa"/>
            <w:tcMar>
              <w:top w:w="28" w:type="dxa"/>
              <w:left w:w="28" w:type="dxa"/>
              <w:bottom w:w="28" w:type="dxa"/>
              <w:right w:w="28" w:type="dxa"/>
            </w:tcMar>
          </w:tcPr>
          <w:p w14:paraId="40E2CF45" w14:textId="77777777" w:rsidR="000234BB" w:rsidRPr="00620BBE" w:rsidRDefault="000234BB" w:rsidP="00725808">
            <w:pPr>
              <w:pStyle w:val="SmallStandard"/>
            </w:pPr>
            <w:r w:rsidRPr="00620BBE">
              <w:t>slitStyle</w:t>
            </w:r>
          </w:p>
        </w:tc>
        <w:tc>
          <w:tcPr>
            <w:tcW w:w="1559" w:type="dxa"/>
            <w:tcMar>
              <w:top w:w="28" w:type="dxa"/>
              <w:left w:w="28" w:type="dxa"/>
              <w:bottom w:w="28" w:type="dxa"/>
              <w:right w:w="28" w:type="dxa"/>
            </w:tcMar>
          </w:tcPr>
          <w:p w14:paraId="58365B96" w14:textId="77777777" w:rsidR="000234BB" w:rsidRPr="008359F5" w:rsidRDefault="000234BB" w:rsidP="00725808">
            <w:pPr>
              <w:pStyle w:val="SmallStandard"/>
            </w:pPr>
            <w:r w:rsidRPr="00D21799">
              <w:t>TubeSlitStyle</w:t>
            </w:r>
          </w:p>
        </w:tc>
        <w:tc>
          <w:tcPr>
            <w:tcW w:w="709" w:type="dxa"/>
            <w:tcMar>
              <w:top w:w="28" w:type="dxa"/>
              <w:left w:w="28" w:type="dxa"/>
              <w:bottom w:w="28" w:type="dxa"/>
              <w:right w:w="28" w:type="dxa"/>
            </w:tcMar>
          </w:tcPr>
          <w:p w14:paraId="38647B4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1DB5C2C" w14:textId="77777777" w:rsidR="000234BB" w:rsidRDefault="000234BB" w:rsidP="00725808">
            <w:pPr>
              <w:jc w:val="left"/>
            </w:pPr>
            <w:r>
              <w:rPr>
                <w:sz w:val="16"/>
                <w:szCs w:val="16"/>
              </w:rPr>
              <w:t xml:space="preserve">Specifies the style of the slitting of the tube. If a </w:t>
            </w:r>
            <w:r>
              <w:rPr>
                <w:i/>
                <w:iCs/>
                <w:sz w:val="16"/>
                <w:szCs w:val="16"/>
              </w:rPr>
              <w:t>slitStyle</w:t>
            </w:r>
            <w:r>
              <w:rPr>
                <w:sz w:val="16"/>
                <w:szCs w:val="16"/>
              </w:rPr>
              <w:t xml:space="preserve"> is defined, it implies that </w:t>
            </w:r>
            <w:r>
              <w:rPr>
                <w:i/>
                <w:iCs/>
                <w:sz w:val="16"/>
                <w:szCs w:val="16"/>
              </w:rPr>
              <w:t>isSlit=true</w:t>
            </w:r>
            <w:r>
              <w:rPr>
                <w:sz w:val="16"/>
                <w:szCs w:val="16"/>
              </w:rPr>
              <w:t>.</w:t>
            </w:r>
          </w:p>
          <w:p w14:paraId="576BA8A0" w14:textId="77777777" w:rsidR="000234BB" w:rsidRDefault="000234BB" w:rsidP="00725808">
            <w:pPr>
              <w:jc w:val="left"/>
            </w:pPr>
            <w:r>
              <w:rPr>
                <w:sz w:val="16"/>
                <w:szCs w:val="16"/>
              </w:rPr>
              <w:t xml:space="preserve">This attribute is defined as an </w:t>
            </w:r>
            <w:r>
              <w:rPr>
                <w:i/>
                <w:iCs/>
                <w:sz w:val="16"/>
                <w:szCs w:val="16"/>
              </w:rPr>
              <w:t>OpenEnumeration.</w:t>
            </w:r>
          </w:p>
        </w:tc>
      </w:tr>
      <w:tr w:rsidR="000234BB" w:rsidRPr="006675E2" w14:paraId="538B7A78" w14:textId="77777777" w:rsidTr="00725808">
        <w:tc>
          <w:tcPr>
            <w:tcW w:w="2013" w:type="dxa"/>
            <w:tcMar>
              <w:top w:w="28" w:type="dxa"/>
              <w:left w:w="28" w:type="dxa"/>
              <w:bottom w:w="28" w:type="dxa"/>
              <w:right w:w="28" w:type="dxa"/>
            </w:tcMar>
          </w:tcPr>
          <w:p w14:paraId="646DE72C" w14:textId="77777777" w:rsidR="000234BB" w:rsidRPr="00620BBE" w:rsidRDefault="000234BB" w:rsidP="00725808">
            <w:pPr>
              <w:pStyle w:val="SmallStandard"/>
            </w:pPr>
            <w:r w:rsidRPr="00620BBE">
              <w:t>nominalSize</w:t>
            </w:r>
          </w:p>
        </w:tc>
        <w:tc>
          <w:tcPr>
            <w:tcW w:w="1559" w:type="dxa"/>
            <w:tcMar>
              <w:top w:w="28" w:type="dxa"/>
              <w:left w:w="28" w:type="dxa"/>
              <w:bottom w:w="28" w:type="dxa"/>
              <w:right w:w="28" w:type="dxa"/>
            </w:tcMar>
          </w:tcPr>
          <w:p w14:paraId="674A710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DDFF96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46FE406" w14:textId="77777777" w:rsidR="000234BB" w:rsidRDefault="000234BB" w:rsidP="00725808">
            <w:pPr>
              <w:jc w:val="left"/>
            </w:pPr>
            <w:r>
              <w:rPr>
                <w:sz w:val="16"/>
                <w:szCs w:val="16"/>
              </w:rPr>
              <w:t>Defines the nominal size of a tube. The nominal size is a name for the size of the tube that is somehow related to the inner diameter of the tube. However, it is not the inner diameter (e.g. "10.5").</w:t>
            </w:r>
          </w:p>
        </w:tc>
      </w:tr>
      <w:tr w:rsidR="000234BB" w:rsidRPr="006675E2" w14:paraId="2CAD9811" w14:textId="77777777" w:rsidTr="00725808">
        <w:tc>
          <w:tcPr>
            <w:tcW w:w="2013" w:type="dxa"/>
            <w:tcMar>
              <w:top w:w="28" w:type="dxa"/>
              <w:left w:w="28" w:type="dxa"/>
              <w:bottom w:w="28" w:type="dxa"/>
              <w:right w:w="28" w:type="dxa"/>
            </w:tcMar>
          </w:tcPr>
          <w:p w14:paraId="28E62197" w14:textId="77777777" w:rsidR="000234BB" w:rsidRPr="00620BBE" w:rsidRDefault="000234BB" w:rsidP="00725808">
            <w:pPr>
              <w:pStyle w:val="SmallStandard"/>
            </w:pPr>
            <w:r w:rsidRPr="00620BBE">
              <w:t>secondaryNominalSize</w:t>
            </w:r>
          </w:p>
        </w:tc>
        <w:tc>
          <w:tcPr>
            <w:tcW w:w="1559" w:type="dxa"/>
            <w:tcMar>
              <w:top w:w="28" w:type="dxa"/>
              <w:left w:w="28" w:type="dxa"/>
              <w:bottom w:w="28" w:type="dxa"/>
              <w:right w:w="28" w:type="dxa"/>
            </w:tcMar>
          </w:tcPr>
          <w:p w14:paraId="1FA3691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B03328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4B748F4" w14:textId="77777777" w:rsidR="000234BB" w:rsidRDefault="000234BB" w:rsidP="00725808">
            <w:pPr>
              <w:jc w:val="left"/>
            </w:pPr>
            <w:r>
              <w:rPr>
                <w:sz w:val="16"/>
                <w:szCs w:val="16"/>
              </w:rPr>
              <w:t>Defines the secondary nominal size of a tube. The nominal size is a name for the size of the tube that is somehow related to the inner diameter of the tube. However, it is not the inner diameter (e.g. "10.5").</w:t>
            </w:r>
          </w:p>
          <w:p w14:paraId="26768A8A" w14:textId="77777777" w:rsidR="000234BB" w:rsidRDefault="000234BB" w:rsidP="00725808">
            <w:pPr>
              <w:jc w:val="left"/>
            </w:pPr>
            <w:r>
              <w:rPr>
                <w:sz w:val="16"/>
                <w:szCs w:val="16"/>
              </w:rPr>
              <w:t>The secondary nominal size shall only be used for two-parted tubes (see TubeSlitStyle = TwoParts). The secondary nominal size defines the size of the outer (larger) tube of a two-parted tube.</w:t>
            </w:r>
          </w:p>
        </w:tc>
      </w:tr>
      <w:tr w:rsidR="000234BB" w:rsidRPr="006675E2" w14:paraId="74E08CA5" w14:textId="77777777" w:rsidTr="00725808">
        <w:tc>
          <w:tcPr>
            <w:tcW w:w="2013" w:type="dxa"/>
            <w:tcMar>
              <w:top w:w="28" w:type="dxa"/>
              <w:left w:w="28" w:type="dxa"/>
              <w:bottom w:w="28" w:type="dxa"/>
              <w:right w:w="28" w:type="dxa"/>
            </w:tcMar>
          </w:tcPr>
          <w:p w14:paraId="1AAF860A" w14:textId="77777777" w:rsidR="000234BB" w:rsidRPr="00620BBE" w:rsidRDefault="000234BB" w:rsidP="00725808">
            <w:pPr>
              <w:pStyle w:val="SmallStandard"/>
            </w:pPr>
            <w:r w:rsidRPr="00620BBE">
              <w:t>shape</w:t>
            </w:r>
          </w:p>
        </w:tc>
        <w:tc>
          <w:tcPr>
            <w:tcW w:w="1559" w:type="dxa"/>
            <w:tcMar>
              <w:top w:w="28" w:type="dxa"/>
              <w:left w:w="28" w:type="dxa"/>
              <w:bottom w:w="28" w:type="dxa"/>
              <w:right w:w="28" w:type="dxa"/>
            </w:tcMar>
          </w:tcPr>
          <w:p w14:paraId="5AB5FA82" w14:textId="77777777" w:rsidR="000234BB" w:rsidRPr="008359F5" w:rsidRDefault="000234BB" w:rsidP="00725808">
            <w:pPr>
              <w:pStyle w:val="SmallStandard"/>
            </w:pPr>
            <w:r w:rsidRPr="00D21799">
              <w:t>TubeShape</w:t>
            </w:r>
          </w:p>
        </w:tc>
        <w:tc>
          <w:tcPr>
            <w:tcW w:w="709" w:type="dxa"/>
            <w:tcMar>
              <w:top w:w="28" w:type="dxa"/>
              <w:left w:w="28" w:type="dxa"/>
              <w:bottom w:w="28" w:type="dxa"/>
              <w:right w:w="28" w:type="dxa"/>
            </w:tcMar>
          </w:tcPr>
          <w:p w14:paraId="1258350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CF630CB" w14:textId="77777777" w:rsidR="000234BB" w:rsidRDefault="000234BB" w:rsidP="00725808">
            <w:pPr>
              <w:jc w:val="left"/>
            </w:pPr>
            <w:r>
              <w:rPr>
                <w:sz w:val="16"/>
                <w:szCs w:val="16"/>
              </w:rPr>
              <w:t>Specifies the shape of the cross section of the tube.</w:t>
            </w:r>
          </w:p>
          <w:p w14:paraId="6BBAB5E2" w14:textId="77777777" w:rsidR="000234BB" w:rsidRDefault="000234BB" w:rsidP="00725808">
            <w:pPr>
              <w:jc w:val="left"/>
            </w:pPr>
            <w:r>
              <w:rPr>
                <w:sz w:val="16"/>
                <w:szCs w:val="16"/>
              </w:rPr>
              <w:t xml:space="preserve">This attribute is defined as an </w:t>
            </w:r>
            <w:r>
              <w:rPr>
                <w:i/>
                <w:iCs/>
                <w:sz w:val="16"/>
                <w:szCs w:val="16"/>
              </w:rPr>
              <w:t>OpenEnumeration</w:t>
            </w:r>
          </w:p>
        </w:tc>
      </w:tr>
      <w:tr w:rsidR="000234BB" w:rsidRPr="006675E2" w14:paraId="4067A374" w14:textId="77777777" w:rsidTr="00725808">
        <w:tc>
          <w:tcPr>
            <w:tcW w:w="2013" w:type="dxa"/>
            <w:tcMar>
              <w:top w:w="28" w:type="dxa"/>
              <w:left w:w="28" w:type="dxa"/>
              <w:bottom w:w="28" w:type="dxa"/>
              <w:right w:w="28" w:type="dxa"/>
            </w:tcMar>
          </w:tcPr>
          <w:p w14:paraId="6580855C" w14:textId="77777777" w:rsidR="000234BB" w:rsidRPr="00620BBE" w:rsidRDefault="000234BB" w:rsidP="00725808">
            <w:pPr>
              <w:pStyle w:val="SmallStandard"/>
            </w:pPr>
            <w:r w:rsidRPr="00620BBE">
              <w:t>outerDiameter</w:t>
            </w:r>
          </w:p>
        </w:tc>
        <w:tc>
          <w:tcPr>
            <w:tcW w:w="1559" w:type="dxa"/>
            <w:tcMar>
              <w:top w:w="28" w:type="dxa"/>
              <w:left w:w="28" w:type="dxa"/>
              <w:bottom w:w="28" w:type="dxa"/>
              <w:right w:w="28" w:type="dxa"/>
            </w:tcMar>
          </w:tcPr>
          <w:p w14:paraId="0E88F829"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7A4F94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EFC4ECB" w14:textId="77777777" w:rsidR="000234BB" w:rsidRDefault="000234BB" w:rsidP="00725808">
            <w:pPr>
              <w:jc w:val="left"/>
            </w:pPr>
            <w:r>
              <w:rPr>
                <w:sz w:val="16"/>
                <w:szCs w:val="16"/>
              </w:rPr>
              <w:t>Specifies the outer diameter of the tube. The outer diameter of a tube shall only be used for circular tubes (shape = Circular). For other shapes, height and width shall be used.</w:t>
            </w:r>
          </w:p>
        </w:tc>
      </w:tr>
      <w:tr w:rsidR="000234BB" w:rsidRPr="006675E2" w14:paraId="1B6E980D" w14:textId="77777777" w:rsidTr="00725808">
        <w:tc>
          <w:tcPr>
            <w:tcW w:w="2013" w:type="dxa"/>
            <w:tcMar>
              <w:top w:w="28" w:type="dxa"/>
              <w:left w:w="28" w:type="dxa"/>
              <w:bottom w:w="28" w:type="dxa"/>
              <w:right w:w="28" w:type="dxa"/>
            </w:tcMar>
          </w:tcPr>
          <w:p w14:paraId="62F66D95" w14:textId="77777777" w:rsidR="000234BB" w:rsidRPr="00620BBE" w:rsidRDefault="000234BB" w:rsidP="00725808">
            <w:pPr>
              <w:pStyle w:val="SmallStandard"/>
            </w:pPr>
            <w:r w:rsidRPr="00620BBE">
              <w:t>height</w:t>
            </w:r>
          </w:p>
        </w:tc>
        <w:tc>
          <w:tcPr>
            <w:tcW w:w="1559" w:type="dxa"/>
            <w:tcMar>
              <w:top w:w="28" w:type="dxa"/>
              <w:left w:w="28" w:type="dxa"/>
              <w:bottom w:w="28" w:type="dxa"/>
              <w:right w:w="28" w:type="dxa"/>
            </w:tcMar>
          </w:tcPr>
          <w:p w14:paraId="22D6E22B"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28AF5AD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A3C03E7" w14:textId="77777777" w:rsidR="000234BB" w:rsidRDefault="000234BB" w:rsidP="00725808">
            <w:pPr>
              <w:jc w:val="left"/>
            </w:pPr>
            <w:r>
              <w:rPr>
                <w:sz w:val="16"/>
                <w:szCs w:val="16"/>
              </w:rPr>
              <w:t>Specifies the height of the tube. If the height is defined, a width shall be defined, too. The height and width of a tube shall only be used for tubes that are not circular (shape != Circular). For circular shapes, the outside diameter shall be used.</w:t>
            </w:r>
          </w:p>
        </w:tc>
      </w:tr>
      <w:tr w:rsidR="000234BB" w:rsidRPr="006675E2" w14:paraId="3D3768E5" w14:textId="77777777" w:rsidTr="00725808">
        <w:tc>
          <w:tcPr>
            <w:tcW w:w="2013" w:type="dxa"/>
            <w:tcMar>
              <w:top w:w="28" w:type="dxa"/>
              <w:left w:w="28" w:type="dxa"/>
              <w:bottom w:w="28" w:type="dxa"/>
              <w:right w:w="28" w:type="dxa"/>
            </w:tcMar>
          </w:tcPr>
          <w:p w14:paraId="7CCBEA1C" w14:textId="77777777" w:rsidR="000234BB" w:rsidRPr="00620BBE" w:rsidRDefault="000234BB" w:rsidP="00725808">
            <w:pPr>
              <w:pStyle w:val="SmallStandard"/>
            </w:pPr>
            <w:r w:rsidRPr="00620BBE">
              <w:t>width</w:t>
            </w:r>
          </w:p>
        </w:tc>
        <w:tc>
          <w:tcPr>
            <w:tcW w:w="1559" w:type="dxa"/>
            <w:tcMar>
              <w:top w:w="28" w:type="dxa"/>
              <w:left w:w="28" w:type="dxa"/>
              <w:bottom w:w="28" w:type="dxa"/>
              <w:right w:w="28" w:type="dxa"/>
            </w:tcMar>
          </w:tcPr>
          <w:p w14:paraId="35E127A3"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19BA6E9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0321AB6" w14:textId="77777777" w:rsidR="000234BB" w:rsidRDefault="000234BB" w:rsidP="00725808">
            <w:pPr>
              <w:jc w:val="left"/>
            </w:pPr>
            <w:r>
              <w:rPr>
                <w:sz w:val="16"/>
                <w:szCs w:val="16"/>
              </w:rPr>
              <w:t>Specifies the width of the tube. If the width is defined, a height shall be defined, too. The height and width of a tube shall only be used for tubes that are not circular (shape != Circular). For circular shapes, the outside diameter shall be used.</w:t>
            </w:r>
          </w:p>
        </w:tc>
      </w:tr>
      <w:tr w:rsidR="000234BB" w:rsidRPr="006675E2" w14:paraId="479CC817" w14:textId="77777777" w:rsidTr="00725808">
        <w:tc>
          <w:tcPr>
            <w:tcW w:w="2013" w:type="dxa"/>
            <w:tcMar>
              <w:top w:w="28" w:type="dxa"/>
              <w:left w:w="28" w:type="dxa"/>
              <w:bottom w:w="28" w:type="dxa"/>
              <w:right w:w="28" w:type="dxa"/>
            </w:tcMar>
          </w:tcPr>
          <w:p w14:paraId="11BFFC8D" w14:textId="77777777" w:rsidR="000234BB" w:rsidRPr="00620BBE" w:rsidRDefault="000234BB" w:rsidP="00725808">
            <w:pPr>
              <w:pStyle w:val="SmallStandard"/>
            </w:pPr>
            <w:r w:rsidRPr="00620BBE">
              <w:lastRenderedPageBreak/>
              <w:t>length</w:t>
            </w:r>
          </w:p>
        </w:tc>
        <w:tc>
          <w:tcPr>
            <w:tcW w:w="1559" w:type="dxa"/>
            <w:tcMar>
              <w:top w:w="28" w:type="dxa"/>
              <w:left w:w="28" w:type="dxa"/>
              <w:bottom w:w="28" w:type="dxa"/>
              <w:right w:w="28" w:type="dxa"/>
            </w:tcMar>
          </w:tcPr>
          <w:p w14:paraId="0D485B28"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2BDDCE4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73F0481" w14:textId="77777777" w:rsidR="000234BB" w:rsidRDefault="000234BB" w:rsidP="00725808">
            <w:pPr>
              <w:jc w:val="left"/>
            </w:pPr>
            <w:r>
              <w:rPr>
                <w:sz w:val="16"/>
                <w:szCs w:val="16"/>
              </w:rPr>
              <w:t>Specifies the length of the tube if it is a predefined value.</w:t>
            </w:r>
          </w:p>
        </w:tc>
      </w:tr>
    </w:tbl>
    <w:p w14:paraId="64B504A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1" w:name="_6d2dec0ac4a9d6f803546b753784442d"/>
      <w:r>
        <w:rPr>
          <w:lang w:val="en-GB"/>
        </w:rPr>
        <w:t>WireProtectionSpecification</w:t>
      </w:r>
      <w:bookmarkEnd w:id="1521"/>
    </w:p>
    <w:p w14:paraId="0F815763" w14:textId="77777777" w:rsidR="000234BB" w:rsidRDefault="000234BB" w:rsidP="000234BB">
      <w:r>
        <w:rPr>
          <w:sz w:val="18"/>
          <w:szCs w:val="18"/>
        </w:rPr>
        <w:t>Specification for the description of wire protections.</w:t>
      </w:r>
    </w:p>
    <w:p w14:paraId="7002321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0143EB6" w14:textId="77777777" w:rsidTr="00725808">
        <w:tc>
          <w:tcPr>
            <w:tcW w:w="2013" w:type="dxa"/>
            <w:tcMar>
              <w:top w:w="28" w:type="dxa"/>
              <w:left w:w="28" w:type="dxa"/>
              <w:bottom w:w="28" w:type="dxa"/>
              <w:right w:w="28" w:type="dxa"/>
            </w:tcMar>
          </w:tcPr>
          <w:p w14:paraId="1F47FD3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C8DEB3" w14:textId="4E072B46"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551A0364" w14:textId="77777777" w:rsidTr="00725808">
        <w:tc>
          <w:tcPr>
            <w:tcW w:w="2013" w:type="dxa"/>
            <w:tcMar>
              <w:top w:w="28" w:type="dxa"/>
              <w:left w:w="28" w:type="dxa"/>
              <w:bottom w:w="28" w:type="dxa"/>
              <w:right w:w="28" w:type="dxa"/>
            </w:tcMar>
          </w:tcPr>
          <w:p w14:paraId="03B6A31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9C3E98" w14:textId="77777777" w:rsidR="000234BB" w:rsidRDefault="000234BB" w:rsidP="00725808"/>
        </w:tc>
      </w:tr>
      <w:tr w:rsidR="000234BB" w:rsidRPr="008359F5" w14:paraId="31AB9661" w14:textId="77777777" w:rsidTr="00725808">
        <w:tc>
          <w:tcPr>
            <w:tcW w:w="2013" w:type="dxa"/>
            <w:tcMar>
              <w:top w:w="28" w:type="dxa"/>
              <w:left w:w="28" w:type="dxa"/>
              <w:bottom w:w="28" w:type="dxa"/>
              <w:right w:w="28" w:type="dxa"/>
            </w:tcMar>
          </w:tcPr>
          <w:p w14:paraId="6200F9A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7766B2" w14:textId="77777777" w:rsidR="000234BB" w:rsidRPr="000437C1" w:rsidRDefault="000234BB" w:rsidP="00725808">
            <w:pPr>
              <w:pStyle w:val="SmallStandard"/>
            </w:pPr>
            <w:r>
              <w:t>false</w:t>
            </w:r>
          </w:p>
        </w:tc>
      </w:tr>
    </w:tbl>
    <w:p w14:paraId="1EB4C74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6491CB4" w14:textId="77777777" w:rsidTr="00725808">
        <w:tc>
          <w:tcPr>
            <w:tcW w:w="2013" w:type="dxa"/>
            <w:tcMar>
              <w:top w:w="28" w:type="dxa"/>
              <w:left w:w="28" w:type="dxa"/>
              <w:bottom w:w="28" w:type="dxa"/>
              <w:right w:w="28" w:type="dxa"/>
            </w:tcMar>
          </w:tcPr>
          <w:p w14:paraId="184EBA6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F52BF31"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47D7B3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CEDB51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959FDED" w14:textId="77777777" w:rsidTr="00725808">
        <w:tc>
          <w:tcPr>
            <w:tcW w:w="2013" w:type="dxa"/>
            <w:tcMar>
              <w:top w:w="28" w:type="dxa"/>
              <w:left w:w="28" w:type="dxa"/>
              <w:bottom w:w="28" w:type="dxa"/>
              <w:right w:w="28" w:type="dxa"/>
            </w:tcMar>
          </w:tcPr>
          <w:p w14:paraId="1DDF0E11" w14:textId="77777777" w:rsidR="000234BB" w:rsidRPr="00620BBE" w:rsidRDefault="000234BB" w:rsidP="00725808">
            <w:pPr>
              <w:pStyle w:val="SmallStandard"/>
            </w:pPr>
            <w:r w:rsidRPr="00620BBE">
              <w:t>soundDampingClass</w:t>
            </w:r>
          </w:p>
        </w:tc>
        <w:tc>
          <w:tcPr>
            <w:tcW w:w="1559" w:type="dxa"/>
            <w:tcMar>
              <w:top w:w="28" w:type="dxa"/>
              <w:left w:w="28" w:type="dxa"/>
              <w:bottom w:w="28" w:type="dxa"/>
              <w:right w:w="28" w:type="dxa"/>
            </w:tcMar>
          </w:tcPr>
          <w:p w14:paraId="112B7281" w14:textId="77777777" w:rsidR="000234BB" w:rsidRPr="008359F5" w:rsidRDefault="000234BB" w:rsidP="00725808">
            <w:pPr>
              <w:pStyle w:val="SmallStandard"/>
            </w:pPr>
            <w:r w:rsidRPr="00D21799">
              <w:t>SoundDampingClass</w:t>
            </w:r>
          </w:p>
        </w:tc>
        <w:tc>
          <w:tcPr>
            <w:tcW w:w="709" w:type="dxa"/>
            <w:tcMar>
              <w:top w:w="28" w:type="dxa"/>
              <w:left w:w="28" w:type="dxa"/>
              <w:bottom w:w="28" w:type="dxa"/>
              <w:right w:w="28" w:type="dxa"/>
            </w:tcMar>
          </w:tcPr>
          <w:p w14:paraId="4AD4678D"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19557E6" w14:textId="77777777" w:rsidR="000234BB" w:rsidRDefault="000234BB" w:rsidP="00725808">
            <w:pPr>
              <w:jc w:val="left"/>
            </w:pPr>
            <w:r>
              <w:rPr>
                <w:sz w:val="16"/>
                <w:szCs w:val="16"/>
              </w:rPr>
              <w:t>Specifies the class of sound damping. According to the VDA this is a value between A &amp; E. KBLFRM-311</w:t>
            </w:r>
          </w:p>
        </w:tc>
      </w:tr>
    </w:tbl>
    <w:p w14:paraId="3C6F521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E55229D" w14:textId="77777777" w:rsidTr="00725808">
        <w:tc>
          <w:tcPr>
            <w:tcW w:w="2296" w:type="dxa"/>
            <w:gridSpan w:val="2"/>
          </w:tcPr>
          <w:p w14:paraId="15AD8398"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C9E1105"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6FFCC81" w14:textId="77777777" w:rsidR="000234BB" w:rsidRDefault="000234BB" w:rsidP="00725808">
            <w:pPr>
              <w:jc w:val="center"/>
              <w:rPr>
                <w:b/>
                <w:sz w:val="16"/>
                <w:szCs w:val="16"/>
                <w:lang w:val="en-GB"/>
              </w:rPr>
            </w:pPr>
            <w:r>
              <w:rPr>
                <w:b/>
                <w:sz w:val="16"/>
                <w:szCs w:val="16"/>
                <w:lang w:val="en-GB"/>
              </w:rPr>
              <w:t>General</w:t>
            </w:r>
          </w:p>
        </w:tc>
      </w:tr>
      <w:tr w:rsidR="000234BB" w:rsidRPr="00720F6F" w14:paraId="51A0BB38" w14:textId="77777777" w:rsidTr="00725808">
        <w:tc>
          <w:tcPr>
            <w:tcW w:w="1588" w:type="dxa"/>
          </w:tcPr>
          <w:p w14:paraId="531DD240" w14:textId="77777777" w:rsidR="000234BB" w:rsidRDefault="000234BB" w:rsidP="00725808">
            <w:pPr>
              <w:rPr>
                <w:b/>
                <w:sz w:val="16"/>
                <w:szCs w:val="16"/>
                <w:lang w:val="en-GB"/>
              </w:rPr>
            </w:pPr>
            <w:r>
              <w:rPr>
                <w:b/>
                <w:sz w:val="16"/>
                <w:szCs w:val="16"/>
                <w:lang w:val="en-GB"/>
              </w:rPr>
              <w:t>Type</w:t>
            </w:r>
          </w:p>
        </w:tc>
        <w:tc>
          <w:tcPr>
            <w:tcW w:w="708" w:type="dxa"/>
          </w:tcPr>
          <w:p w14:paraId="3A17CCC6" w14:textId="77777777" w:rsidR="000234BB" w:rsidRDefault="000234BB" w:rsidP="00725808">
            <w:pPr>
              <w:rPr>
                <w:b/>
                <w:sz w:val="16"/>
                <w:szCs w:val="16"/>
                <w:lang w:val="en-GB"/>
              </w:rPr>
            </w:pPr>
            <w:r>
              <w:rPr>
                <w:b/>
                <w:sz w:val="16"/>
                <w:szCs w:val="16"/>
                <w:lang w:val="en-GB"/>
              </w:rPr>
              <w:t>Mult</w:t>
            </w:r>
          </w:p>
        </w:tc>
        <w:tc>
          <w:tcPr>
            <w:tcW w:w="1560" w:type="dxa"/>
          </w:tcPr>
          <w:p w14:paraId="3E179482" w14:textId="77777777" w:rsidR="000234BB" w:rsidRDefault="000234BB" w:rsidP="00725808">
            <w:pPr>
              <w:rPr>
                <w:b/>
                <w:sz w:val="16"/>
                <w:szCs w:val="16"/>
                <w:lang w:val="en-GB"/>
              </w:rPr>
            </w:pPr>
            <w:r>
              <w:rPr>
                <w:b/>
                <w:sz w:val="16"/>
                <w:szCs w:val="16"/>
                <w:lang w:val="en-GB"/>
              </w:rPr>
              <w:t>Role</w:t>
            </w:r>
          </w:p>
        </w:tc>
        <w:tc>
          <w:tcPr>
            <w:tcW w:w="708" w:type="dxa"/>
          </w:tcPr>
          <w:p w14:paraId="29A90B21" w14:textId="77777777" w:rsidR="000234BB" w:rsidRDefault="000234BB" w:rsidP="00725808">
            <w:pPr>
              <w:rPr>
                <w:b/>
                <w:sz w:val="16"/>
                <w:szCs w:val="16"/>
                <w:lang w:val="en-GB"/>
              </w:rPr>
            </w:pPr>
            <w:r>
              <w:rPr>
                <w:b/>
                <w:sz w:val="16"/>
                <w:szCs w:val="16"/>
                <w:lang w:val="en-GB"/>
              </w:rPr>
              <w:t>Mult</w:t>
            </w:r>
          </w:p>
        </w:tc>
        <w:tc>
          <w:tcPr>
            <w:tcW w:w="567" w:type="dxa"/>
          </w:tcPr>
          <w:p w14:paraId="551CCAE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CA0D88F" w14:textId="77777777" w:rsidR="000234BB" w:rsidRPr="008359F5" w:rsidRDefault="000234BB" w:rsidP="00725808">
            <w:pPr>
              <w:rPr>
                <w:b/>
                <w:sz w:val="16"/>
                <w:szCs w:val="16"/>
                <w:lang w:val="en-GB"/>
              </w:rPr>
            </w:pPr>
            <w:r>
              <w:rPr>
                <w:b/>
                <w:sz w:val="16"/>
                <w:szCs w:val="16"/>
                <w:lang w:val="en-GB"/>
              </w:rPr>
              <w:t>Comment</w:t>
            </w:r>
          </w:p>
        </w:tc>
      </w:tr>
      <w:tr w:rsidR="000234BB" w:rsidRPr="00CC6307" w14:paraId="03930AAC" w14:textId="77777777" w:rsidTr="00725808">
        <w:tc>
          <w:tcPr>
            <w:tcW w:w="1588" w:type="dxa"/>
          </w:tcPr>
          <w:p w14:paraId="1E3B21F2" w14:textId="77777777" w:rsidR="000234BB" w:rsidRPr="00634625" w:rsidRDefault="000234BB" w:rsidP="00725808">
            <w:pPr>
              <w:pStyle w:val="SmallStandard"/>
            </w:pPr>
            <w:r>
              <w:t>WireProtectionRole</w:t>
            </w:r>
          </w:p>
        </w:tc>
        <w:tc>
          <w:tcPr>
            <w:tcW w:w="708" w:type="dxa"/>
          </w:tcPr>
          <w:p w14:paraId="5D920925" w14:textId="77777777" w:rsidR="000234BB" w:rsidRPr="00D331EF" w:rsidRDefault="000234BB" w:rsidP="00725808">
            <w:pPr>
              <w:pStyle w:val="SmallStandard"/>
            </w:pPr>
            <w:r w:rsidRPr="00D01517">
              <w:t>0..*</w:t>
            </w:r>
          </w:p>
        </w:tc>
        <w:tc>
          <w:tcPr>
            <w:tcW w:w="1560" w:type="dxa"/>
          </w:tcPr>
          <w:p w14:paraId="4675AE2D" w14:textId="77777777" w:rsidR="000234BB" w:rsidRPr="00132C43" w:rsidRDefault="000234BB" w:rsidP="00725808">
            <w:pPr>
              <w:pStyle w:val="SmallStandard"/>
            </w:pPr>
            <w:r>
              <w:t>wireProtectionSpecification</w:t>
            </w:r>
          </w:p>
        </w:tc>
        <w:tc>
          <w:tcPr>
            <w:tcW w:w="708" w:type="dxa"/>
          </w:tcPr>
          <w:p w14:paraId="2BA7D71B" w14:textId="77777777" w:rsidR="000234BB" w:rsidRPr="00D331EF" w:rsidRDefault="000234BB" w:rsidP="00725808">
            <w:pPr>
              <w:pStyle w:val="SmallStandard"/>
            </w:pPr>
            <w:r w:rsidRPr="00D01517">
              <w:t>1</w:t>
            </w:r>
          </w:p>
        </w:tc>
        <w:tc>
          <w:tcPr>
            <w:tcW w:w="567" w:type="dxa"/>
          </w:tcPr>
          <w:p w14:paraId="60F3E9B8" w14:textId="77777777" w:rsidR="000234BB" w:rsidRPr="00D331EF" w:rsidRDefault="000234BB" w:rsidP="00725808">
            <w:pPr>
              <w:pStyle w:val="SmallStandard"/>
            </w:pPr>
            <w:r>
              <w:t>N</w:t>
            </w:r>
          </w:p>
        </w:tc>
        <w:tc>
          <w:tcPr>
            <w:tcW w:w="3969" w:type="dxa"/>
          </w:tcPr>
          <w:p w14:paraId="085A198E" w14:textId="77777777" w:rsidR="000234BB" w:rsidRDefault="000234BB" w:rsidP="00725808">
            <w:pPr>
              <w:jc w:val="left"/>
            </w:pPr>
            <w:r>
              <w:rPr>
                <w:sz w:val="16"/>
                <w:szCs w:val="16"/>
              </w:rPr>
              <w:t xml:space="preserve">References the </w:t>
            </w:r>
            <w:r>
              <w:rPr>
                <w:i/>
                <w:iCs/>
                <w:sz w:val="16"/>
                <w:szCs w:val="16"/>
              </w:rPr>
              <w:t>WireProtectionSpecification</w:t>
            </w:r>
            <w:r>
              <w:rPr>
                <w:sz w:val="16"/>
                <w:szCs w:val="16"/>
              </w:rPr>
              <w:t xml:space="preserve"> that is instanced by this </w:t>
            </w:r>
            <w:r>
              <w:rPr>
                <w:i/>
                <w:iCs/>
                <w:sz w:val="16"/>
                <w:szCs w:val="16"/>
              </w:rPr>
              <w:t>WireProtectionRole.</w:t>
            </w:r>
          </w:p>
        </w:tc>
      </w:tr>
    </w:tbl>
    <w:p w14:paraId="3B0D10C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22" w:name="_a6ec512ffd18e57a0ab42288f503bed4"/>
      <w:r w:rsidRPr="005254F8">
        <w:rPr>
          <w:lang w:val="en-GB"/>
        </w:rPr>
        <w:t>CableLeadThroughGeometry</w:t>
      </w:r>
      <w:bookmarkEnd w:id="1522"/>
    </w:p>
    <w:p w14:paraId="7F4A314E" w14:textId="77777777" w:rsidR="000234BB" w:rsidRDefault="000234BB" w:rsidP="000234BB">
      <w:r>
        <w:rPr>
          <w:sz w:val="18"/>
          <w:szCs w:val="18"/>
        </w:rPr>
        <w:t xml:space="preserve">Defines valid values for the geometry of a </w:t>
      </w:r>
      <w:r>
        <w:rPr>
          <w:i/>
          <w:iCs/>
          <w:sz w:val="18"/>
          <w:szCs w:val="18"/>
        </w:rPr>
        <w:t>CableLeadThrough</w:t>
      </w:r>
      <w:r>
        <w:rPr>
          <w:sz w:val="18"/>
          <w:szCs w:val="18"/>
        </w:rPr>
        <w:t xml:space="preserve"> in the sealing area.</w:t>
      </w:r>
    </w:p>
    <w:p w14:paraId="5C527D5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CB68EAF" w14:textId="77777777" w:rsidTr="00725808">
        <w:tc>
          <w:tcPr>
            <w:tcW w:w="2013" w:type="dxa"/>
            <w:tcMar>
              <w:top w:w="28" w:type="dxa"/>
              <w:left w:w="28" w:type="dxa"/>
              <w:bottom w:w="28" w:type="dxa"/>
              <w:right w:w="28" w:type="dxa"/>
            </w:tcMar>
          </w:tcPr>
          <w:p w14:paraId="639E493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A6AC28E" w14:textId="0413EFAE"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028CCC4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D30CF10" w14:textId="77777777" w:rsidTr="00725808">
        <w:tc>
          <w:tcPr>
            <w:tcW w:w="2013" w:type="dxa"/>
            <w:tcMar>
              <w:top w:w="28" w:type="dxa"/>
              <w:left w:w="28" w:type="dxa"/>
              <w:bottom w:w="28" w:type="dxa"/>
              <w:right w:w="28" w:type="dxa"/>
            </w:tcMar>
          </w:tcPr>
          <w:p w14:paraId="6E84BD0A"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75552A42"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5F432008"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55B37EA1" w14:textId="77777777" w:rsidTr="00725808">
        <w:tc>
          <w:tcPr>
            <w:tcW w:w="2013" w:type="dxa"/>
            <w:tcMar>
              <w:top w:w="28" w:type="dxa"/>
              <w:left w:w="28" w:type="dxa"/>
              <w:bottom w:w="28" w:type="dxa"/>
              <w:right w:w="28" w:type="dxa"/>
            </w:tcMar>
          </w:tcPr>
          <w:p w14:paraId="448471D4" w14:textId="77777777" w:rsidR="000234BB" w:rsidRPr="009F5D54" w:rsidRDefault="000234BB" w:rsidP="00725808">
            <w:pPr>
              <w:pStyle w:val="SmallStandard"/>
            </w:pPr>
            <w:r w:rsidRPr="009F5D54">
              <w:t>Square</w:t>
            </w:r>
          </w:p>
        </w:tc>
        <w:tc>
          <w:tcPr>
            <w:tcW w:w="283" w:type="dxa"/>
          </w:tcPr>
          <w:p w14:paraId="280FA3C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B0A5032" w14:textId="77777777" w:rsidR="000234BB" w:rsidRDefault="000234BB" w:rsidP="00725808"/>
        </w:tc>
      </w:tr>
      <w:tr w:rsidR="000234BB" w:rsidRPr="00CC6307" w14:paraId="344F0028" w14:textId="77777777" w:rsidTr="00725808">
        <w:tc>
          <w:tcPr>
            <w:tcW w:w="2013" w:type="dxa"/>
            <w:tcMar>
              <w:top w:w="28" w:type="dxa"/>
              <w:left w:w="28" w:type="dxa"/>
              <w:bottom w:w="28" w:type="dxa"/>
              <w:right w:w="28" w:type="dxa"/>
            </w:tcMar>
          </w:tcPr>
          <w:p w14:paraId="620DD90D" w14:textId="77777777" w:rsidR="000234BB" w:rsidRPr="009F5D54" w:rsidRDefault="000234BB" w:rsidP="00725808">
            <w:pPr>
              <w:pStyle w:val="SmallStandard"/>
            </w:pPr>
            <w:r w:rsidRPr="009F5D54">
              <w:t>Circular</w:t>
            </w:r>
          </w:p>
        </w:tc>
        <w:tc>
          <w:tcPr>
            <w:tcW w:w="283" w:type="dxa"/>
          </w:tcPr>
          <w:p w14:paraId="484CBD8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30F12BF" w14:textId="77777777" w:rsidR="000234BB" w:rsidRDefault="000234BB" w:rsidP="00725808"/>
        </w:tc>
      </w:tr>
      <w:tr w:rsidR="000234BB" w:rsidRPr="00CC6307" w14:paraId="039FC8ED" w14:textId="77777777" w:rsidTr="00725808">
        <w:tc>
          <w:tcPr>
            <w:tcW w:w="2013" w:type="dxa"/>
            <w:tcMar>
              <w:top w:w="28" w:type="dxa"/>
              <w:left w:w="28" w:type="dxa"/>
              <w:bottom w:w="28" w:type="dxa"/>
              <w:right w:w="28" w:type="dxa"/>
            </w:tcMar>
          </w:tcPr>
          <w:p w14:paraId="55C5BF0B" w14:textId="77777777" w:rsidR="000234BB" w:rsidRPr="009F5D54" w:rsidRDefault="000234BB" w:rsidP="00725808">
            <w:pPr>
              <w:pStyle w:val="SmallStandard"/>
            </w:pPr>
            <w:r w:rsidRPr="009F5D54">
              <w:t>Oval</w:t>
            </w:r>
          </w:p>
        </w:tc>
        <w:tc>
          <w:tcPr>
            <w:tcW w:w="283" w:type="dxa"/>
          </w:tcPr>
          <w:p w14:paraId="1E3EF1E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FD2C36B" w14:textId="77777777" w:rsidR="000234BB" w:rsidRDefault="000234BB" w:rsidP="00725808"/>
        </w:tc>
      </w:tr>
    </w:tbl>
    <w:p w14:paraId="23EBD2B0" w14:textId="77777777" w:rsidR="000234BB" w:rsidRDefault="000234BB" w:rsidP="000234BB">
      <w:pPr>
        <w:pStyle w:val="SmallStandard"/>
      </w:pPr>
    </w:p>
    <w:p w14:paraId="28FE7252"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23" w:name="_390c97020b421267ff532f02fcddde61"/>
      <w:r w:rsidRPr="005254F8">
        <w:rPr>
          <w:lang w:val="en-GB"/>
        </w:rPr>
        <w:t>CableLeadThroughType</w:t>
      </w:r>
      <w:bookmarkEnd w:id="1523"/>
    </w:p>
    <w:p w14:paraId="44747919" w14:textId="77777777" w:rsidR="000234BB" w:rsidRDefault="000234BB" w:rsidP="000234BB">
      <w:r>
        <w:rPr>
          <w:sz w:val="18"/>
          <w:szCs w:val="18"/>
        </w:rPr>
        <w:t>Defines valid types for CableLeadThroughs.</w:t>
      </w:r>
    </w:p>
    <w:p w14:paraId="43568E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CF13308" w14:textId="77777777" w:rsidTr="00725808">
        <w:tc>
          <w:tcPr>
            <w:tcW w:w="2013" w:type="dxa"/>
            <w:tcMar>
              <w:top w:w="28" w:type="dxa"/>
              <w:left w:w="28" w:type="dxa"/>
              <w:bottom w:w="28" w:type="dxa"/>
              <w:right w:w="28" w:type="dxa"/>
            </w:tcMar>
          </w:tcPr>
          <w:p w14:paraId="6AA9473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1EF02F" w14:textId="0BDE921F"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7C3FB2C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DBCCB7E" w14:textId="77777777" w:rsidTr="00725808">
        <w:tc>
          <w:tcPr>
            <w:tcW w:w="2013" w:type="dxa"/>
            <w:tcMar>
              <w:top w:w="28" w:type="dxa"/>
              <w:left w:w="28" w:type="dxa"/>
              <w:bottom w:w="28" w:type="dxa"/>
              <w:right w:w="28" w:type="dxa"/>
            </w:tcMar>
          </w:tcPr>
          <w:p w14:paraId="32B9E298"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036AF85"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CF85409"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64C33520" w14:textId="77777777" w:rsidTr="00725808">
        <w:tc>
          <w:tcPr>
            <w:tcW w:w="2013" w:type="dxa"/>
            <w:tcMar>
              <w:top w:w="28" w:type="dxa"/>
              <w:left w:w="28" w:type="dxa"/>
              <w:bottom w:w="28" w:type="dxa"/>
              <w:right w:w="28" w:type="dxa"/>
            </w:tcMar>
          </w:tcPr>
          <w:p w14:paraId="1ED75BBF" w14:textId="77777777" w:rsidR="000234BB" w:rsidRPr="009F5D54" w:rsidRDefault="000234BB" w:rsidP="00725808">
            <w:pPr>
              <w:pStyle w:val="SmallStandard"/>
            </w:pPr>
            <w:r w:rsidRPr="009F5D54">
              <w:t>ShrinkingTube</w:t>
            </w:r>
          </w:p>
        </w:tc>
        <w:tc>
          <w:tcPr>
            <w:tcW w:w="283" w:type="dxa"/>
          </w:tcPr>
          <w:p w14:paraId="46E75FF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55A5031" w14:textId="77777777" w:rsidR="000234BB" w:rsidRDefault="000234BB" w:rsidP="00725808"/>
        </w:tc>
      </w:tr>
      <w:tr w:rsidR="000234BB" w:rsidRPr="00CC6307" w14:paraId="06B962F8" w14:textId="77777777" w:rsidTr="00725808">
        <w:tc>
          <w:tcPr>
            <w:tcW w:w="2013" w:type="dxa"/>
            <w:tcMar>
              <w:top w:w="28" w:type="dxa"/>
              <w:left w:w="28" w:type="dxa"/>
              <w:bottom w:w="28" w:type="dxa"/>
              <w:right w:w="28" w:type="dxa"/>
            </w:tcMar>
          </w:tcPr>
          <w:p w14:paraId="2FD9F7D9" w14:textId="77777777" w:rsidR="000234BB" w:rsidRPr="009F5D54" w:rsidRDefault="000234BB" w:rsidP="00725808">
            <w:pPr>
              <w:pStyle w:val="SmallStandard"/>
            </w:pPr>
            <w:r w:rsidRPr="009F5D54">
              <w:lastRenderedPageBreak/>
              <w:t>ShrinkingTubeWithSealingGlue</w:t>
            </w:r>
          </w:p>
        </w:tc>
        <w:tc>
          <w:tcPr>
            <w:tcW w:w="283" w:type="dxa"/>
          </w:tcPr>
          <w:p w14:paraId="580616E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CA951F0" w14:textId="77777777" w:rsidR="000234BB" w:rsidRDefault="000234BB" w:rsidP="00725808"/>
        </w:tc>
      </w:tr>
      <w:tr w:rsidR="000234BB" w:rsidRPr="00CC6307" w14:paraId="55A38454" w14:textId="77777777" w:rsidTr="00725808">
        <w:tc>
          <w:tcPr>
            <w:tcW w:w="2013" w:type="dxa"/>
            <w:tcMar>
              <w:top w:w="28" w:type="dxa"/>
              <w:left w:w="28" w:type="dxa"/>
              <w:bottom w:w="28" w:type="dxa"/>
              <w:right w:w="28" w:type="dxa"/>
            </w:tcMar>
          </w:tcPr>
          <w:p w14:paraId="11168476" w14:textId="77777777" w:rsidR="000234BB" w:rsidRPr="009F5D54" w:rsidRDefault="000234BB" w:rsidP="00725808">
            <w:pPr>
              <w:pStyle w:val="SmallStandard"/>
            </w:pPr>
            <w:r w:rsidRPr="009F5D54">
              <w:t>SealingGlue</w:t>
            </w:r>
          </w:p>
        </w:tc>
        <w:tc>
          <w:tcPr>
            <w:tcW w:w="283" w:type="dxa"/>
          </w:tcPr>
          <w:p w14:paraId="27E4577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DFC5DB2" w14:textId="77777777" w:rsidR="000234BB" w:rsidRDefault="000234BB" w:rsidP="00725808"/>
        </w:tc>
      </w:tr>
      <w:tr w:rsidR="000234BB" w:rsidRPr="00CC6307" w14:paraId="493BF8E6" w14:textId="77777777" w:rsidTr="00725808">
        <w:tc>
          <w:tcPr>
            <w:tcW w:w="2013" w:type="dxa"/>
            <w:tcMar>
              <w:top w:w="28" w:type="dxa"/>
              <w:left w:w="28" w:type="dxa"/>
              <w:bottom w:w="28" w:type="dxa"/>
              <w:right w:w="28" w:type="dxa"/>
            </w:tcMar>
          </w:tcPr>
          <w:p w14:paraId="7D185E5B" w14:textId="77777777" w:rsidR="000234BB" w:rsidRPr="009F5D54" w:rsidRDefault="000234BB" w:rsidP="00725808">
            <w:pPr>
              <w:pStyle w:val="SmallStandard"/>
            </w:pPr>
            <w:r w:rsidRPr="009F5D54">
              <w:t>Overmolded</w:t>
            </w:r>
          </w:p>
        </w:tc>
        <w:tc>
          <w:tcPr>
            <w:tcW w:w="283" w:type="dxa"/>
          </w:tcPr>
          <w:p w14:paraId="2AE8D31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0F67038" w14:textId="77777777" w:rsidR="000234BB" w:rsidRDefault="000234BB" w:rsidP="00725808"/>
        </w:tc>
      </w:tr>
      <w:tr w:rsidR="000234BB" w:rsidRPr="00CC6307" w14:paraId="004EF9D7" w14:textId="77777777" w:rsidTr="00725808">
        <w:tc>
          <w:tcPr>
            <w:tcW w:w="2013" w:type="dxa"/>
            <w:tcMar>
              <w:top w:w="28" w:type="dxa"/>
              <w:left w:w="28" w:type="dxa"/>
              <w:bottom w:w="28" w:type="dxa"/>
              <w:right w:w="28" w:type="dxa"/>
            </w:tcMar>
          </w:tcPr>
          <w:p w14:paraId="1CC86041" w14:textId="77777777" w:rsidR="000234BB" w:rsidRPr="009F5D54" w:rsidRDefault="000234BB" w:rsidP="00725808">
            <w:pPr>
              <w:pStyle w:val="SmallStandard"/>
            </w:pPr>
            <w:r w:rsidRPr="009F5D54">
              <w:t>Foamed</w:t>
            </w:r>
          </w:p>
        </w:tc>
        <w:tc>
          <w:tcPr>
            <w:tcW w:w="283" w:type="dxa"/>
          </w:tcPr>
          <w:p w14:paraId="4E21692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2CB6783" w14:textId="77777777" w:rsidR="000234BB" w:rsidRDefault="000234BB" w:rsidP="00725808"/>
        </w:tc>
      </w:tr>
      <w:tr w:rsidR="000234BB" w:rsidRPr="00CC6307" w14:paraId="31AF1CB9" w14:textId="77777777" w:rsidTr="00725808">
        <w:tc>
          <w:tcPr>
            <w:tcW w:w="2013" w:type="dxa"/>
            <w:tcMar>
              <w:top w:w="28" w:type="dxa"/>
              <w:left w:w="28" w:type="dxa"/>
              <w:bottom w:w="28" w:type="dxa"/>
              <w:right w:w="28" w:type="dxa"/>
            </w:tcMar>
          </w:tcPr>
          <w:p w14:paraId="70D35A49" w14:textId="77777777" w:rsidR="000234BB" w:rsidRPr="009F5D54" w:rsidRDefault="000234BB" w:rsidP="00725808">
            <w:pPr>
              <w:pStyle w:val="SmallStandard"/>
            </w:pPr>
            <w:r w:rsidRPr="009F5D54">
              <w:t>WithSealingComponent</w:t>
            </w:r>
          </w:p>
        </w:tc>
        <w:tc>
          <w:tcPr>
            <w:tcW w:w="283" w:type="dxa"/>
          </w:tcPr>
          <w:p w14:paraId="773B90A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329B26F" w14:textId="77777777" w:rsidR="000234BB" w:rsidRDefault="000234BB" w:rsidP="00725808">
            <w:r>
              <w:t xml:space="preserve">Literal used when the </w:t>
            </w:r>
            <w:r>
              <w:rPr>
                <w:i/>
                <w:iCs/>
              </w:rPr>
              <w:t>CableLeadThrough</w:t>
            </w:r>
            <w:r>
              <w:t xml:space="preserve"> is sealed with an additional sealing component (a "cavity seal").</w:t>
            </w:r>
          </w:p>
        </w:tc>
      </w:tr>
    </w:tbl>
    <w:p w14:paraId="25EDBB3A" w14:textId="77777777" w:rsidR="000234BB" w:rsidRDefault="000234BB" w:rsidP="000234BB">
      <w:pPr>
        <w:pStyle w:val="SmallStandard"/>
      </w:pPr>
    </w:p>
    <w:p w14:paraId="2C3467A1"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24" w:name="_9874596ea9c91fcaf355461fbe7de843"/>
      <w:r w:rsidRPr="005254F8">
        <w:rPr>
          <w:lang w:val="en-GB"/>
        </w:rPr>
        <w:t>TubeShape</w:t>
      </w:r>
      <w:bookmarkEnd w:id="1524"/>
    </w:p>
    <w:p w14:paraId="717850DF" w14:textId="77777777" w:rsidR="000234BB" w:rsidRDefault="000234BB" w:rsidP="000234BB">
      <w:r>
        <w:rPr>
          <w:sz w:val="18"/>
          <w:szCs w:val="18"/>
        </w:rPr>
        <w:t>Defines valid shapes of the cross section of a tube.</w:t>
      </w:r>
    </w:p>
    <w:p w14:paraId="2FC35C7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5A4926E" w14:textId="77777777" w:rsidTr="00725808">
        <w:tc>
          <w:tcPr>
            <w:tcW w:w="2013" w:type="dxa"/>
            <w:tcMar>
              <w:top w:w="28" w:type="dxa"/>
              <w:left w:w="28" w:type="dxa"/>
              <w:bottom w:w="28" w:type="dxa"/>
              <w:right w:w="28" w:type="dxa"/>
            </w:tcMar>
          </w:tcPr>
          <w:p w14:paraId="74C033B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8E2EC2" w14:textId="749873AB"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5926A8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D584DD4" w14:textId="77777777" w:rsidTr="00725808">
        <w:tc>
          <w:tcPr>
            <w:tcW w:w="2013" w:type="dxa"/>
            <w:tcMar>
              <w:top w:w="28" w:type="dxa"/>
              <w:left w:w="28" w:type="dxa"/>
              <w:bottom w:w="28" w:type="dxa"/>
              <w:right w:w="28" w:type="dxa"/>
            </w:tcMar>
          </w:tcPr>
          <w:p w14:paraId="6D0D1AA6"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AC44433"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6790F99"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D175970" w14:textId="77777777" w:rsidTr="00725808">
        <w:tc>
          <w:tcPr>
            <w:tcW w:w="2013" w:type="dxa"/>
            <w:tcMar>
              <w:top w:w="28" w:type="dxa"/>
              <w:left w:w="28" w:type="dxa"/>
              <w:bottom w:w="28" w:type="dxa"/>
              <w:right w:w="28" w:type="dxa"/>
            </w:tcMar>
          </w:tcPr>
          <w:p w14:paraId="2FAE916A" w14:textId="77777777" w:rsidR="000234BB" w:rsidRPr="009F5D54" w:rsidRDefault="000234BB" w:rsidP="00725808">
            <w:pPr>
              <w:pStyle w:val="SmallStandard"/>
            </w:pPr>
            <w:r w:rsidRPr="009F5D54">
              <w:t>Circular</w:t>
            </w:r>
          </w:p>
        </w:tc>
        <w:tc>
          <w:tcPr>
            <w:tcW w:w="283" w:type="dxa"/>
          </w:tcPr>
          <w:p w14:paraId="570D495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3C3E43A" w14:textId="77777777" w:rsidR="000234BB" w:rsidRDefault="000234BB" w:rsidP="00725808">
            <w:pPr>
              <w:jc w:val="left"/>
            </w:pPr>
            <w:r>
              <w:rPr>
                <w:sz w:val="16"/>
                <w:szCs w:val="16"/>
              </w:rPr>
              <w:t>The tube has circular cross section.</w:t>
            </w:r>
          </w:p>
        </w:tc>
      </w:tr>
      <w:tr w:rsidR="000234BB" w:rsidRPr="00CC6307" w14:paraId="5BA189E0" w14:textId="77777777" w:rsidTr="00725808">
        <w:tc>
          <w:tcPr>
            <w:tcW w:w="2013" w:type="dxa"/>
            <w:tcMar>
              <w:top w:w="28" w:type="dxa"/>
              <w:left w:w="28" w:type="dxa"/>
              <w:bottom w:w="28" w:type="dxa"/>
              <w:right w:w="28" w:type="dxa"/>
            </w:tcMar>
          </w:tcPr>
          <w:p w14:paraId="03CF0BC3" w14:textId="77777777" w:rsidR="000234BB" w:rsidRPr="009F5D54" w:rsidRDefault="000234BB" w:rsidP="00725808">
            <w:pPr>
              <w:pStyle w:val="SmallStandard"/>
            </w:pPr>
            <w:r w:rsidRPr="009F5D54">
              <w:t>NonCircular</w:t>
            </w:r>
          </w:p>
        </w:tc>
        <w:tc>
          <w:tcPr>
            <w:tcW w:w="283" w:type="dxa"/>
          </w:tcPr>
          <w:p w14:paraId="3902E4D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F131F38" w14:textId="77777777" w:rsidR="000234BB" w:rsidRDefault="000234BB" w:rsidP="00725808">
            <w:pPr>
              <w:jc w:val="left"/>
            </w:pPr>
            <w:r>
              <w:rPr>
                <w:sz w:val="16"/>
                <w:szCs w:val="16"/>
              </w:rPr>
              <w:t>The tube has a cross section that is not circular.</w:t>
            </w:r>
          </w:p>
        </w:tc>
      </w:tr>
    </w:tbl>
    <w:p w14:paraId="5F332ABE" w14:textId="77777777" w:rsidR="000234BB" w:rsidRDefault="000234BB" w:rsidP="000234BB">
      <w:pPr>
        <w:pStyle w:val="SmallStandard"/>
      </w:pPr>
    </w:p>
    <w:p w14:paraId="48FBA91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25" w:name="_841efa419036a9861734b83206754f49"/>
      <w:r w:rsidRPr="005254F8">
        <w:rPr>
          <w:lang w:val="en-GB"/>
        </w:rPr>
        <w:t>TubeSlitStyle</w:t>
      </w:r>
      <w:bookmarkEnd w:id="1525"/>
    </w:p>
    <w:p w14:paraId="7992D109" w14:textId="77777777" w:rsidR="000234BB" w:rsidRDefault="000234BB" w:rsidP="000234BB">
      <w:r>
        <w:rPr>
          <w:sz w:val="18"/>
          <w:szCs w:val="18"/>
        </w:rPr>
        <w:t>Defines valid types / styles of a slitted tube.</w:t>
      </w:r>
    </w:p>
    <w:p w14:paraId="106A45E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EE0C3B" w14:textId="77777777" w:rsidTr="00725808">
        <w:tc>
          <w:tcPr>
            <w:tcW w:w="2013" w:type="dxa"/>
            <w:tcMar>
              <w:top w:w="28" w:type="dxa"/>
              <w:left w:w="28" w:type="dxa"/>
              <w:bottom w:w="28" w:type="dxa"/>
              <w:right w:w="28" w:type="dxa"/>
            </w:tcMar>
          </w:tcPr>
          <w:p w14:paraId="580762B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63C7A0" w14:textId="179A611B"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7B581BB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9D9F6D4" w14:textId="77777777" w:rsidTr="00725808">
        <w:tc>
          <w:tcPr>
            <w:tcW w:w="2013" w:type="dxa"/>
            <w:tcMar>
              <w:top w:w="28" w:type="dxa"/>
              <w:left w:w="28" w:type="dxa"/>
              <w:bottom w:w="28" w:type="dxa"/>
              <w:right w:w="28" w:type="dxa"/>
            </w:tcMar>
          </w:tcPr>
          <w:p w14:paraId="7E2CCF23"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8137BCF"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E81850C"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04786F7E" w14:textId="77777777" w:rsidTr="00725808">
        <w:tc>
          <w:tcPr>
            <w:tcW w:w="2013" w:type="dxa"/>
            <w:tcMar>
              <w:top w:w="28" w:type="dxa"/>
              <w:left w:w="28" w:type="dxa"/>
              <w:bottom w:w="28" w:type="dxa"/>
              <w:right w:w="28" w:type="dxa"/>
            </w:tcMar>
          </w:tcPr>
          <w:p w14:paraId="09DED1D9" w14:textId="77777777" w:rsidR="000234BB" w:rsidRPr="009F5D54" w:rsidRDefault="000234BB" w:rsidP="00725808">
            <w:pPr>
              <w:pStyle w:val="SmallStandard"/>
            </w:pPr>
            <w:r w:rsidRPr="009F5D54">
              <w:t>Slit</w:t>
            </w:r>
          </w:p>
        </w:tc>
        <w:tc>
          <w:tcPr>
            <w:tcW w:w="283" w:type="dxa"/>
          </w:tcPr>
          <w:p w14:paraId="4425397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31A5695" w14:textId="77777777" w:rsidR="000234BB" w:rsidRDefault="000234BB" w:rsidP="00725808">
            <w:pPr>
              <w:jc w:val="left"/>
            </w:pPr>
            <w:r>
              <w:rPr>
                <w:sz w:val="16"/>
                <w:szCs w:val="16"/>
              </w:rPr>
              <w:t>The tube has just a simple slit.</w:t>
            </w:r>
          </w:p>
        </w:tc>
      </w:tr>
      <w:tr w:rsidR="000234BB" w:rsidRPr="00CC6307" w14:paraId="2C9CC683" w14:textId="77777777" w:rsidTr="00725808">
        <w:tc>
          <w:tcPr>
            <w:tcW w:w="2013" w:type="dxa"/>
            <w:tcMar>
              <w:top w:w="28" w:type="dxa"/>
              <w:left w:w="28" w:type="dxa"/>
              <w:bottom w:w="28" w:type="dxa"/>
              <w:right w:w="28" w:type="dxa"/>
            </w:tcMar>
          </w:tcPr>
          <w:p w14:paraId="1B59F4B1" w14:textId="77777777" w:rsidR="000234BB" w:rsidRPr="009F5D54" w:rsidRDefault="000234BB" w:rsidP="00725808">
            <w:pPr>
              <w:pStyle w:val="SmallStandard"/>
            </w:pPr>
            <w:r w:rsidRPr="009F5D54">
              <w:t>SelfClosing</w:t>
            </w:r>
          </w:p>
        </w:tc>
        <w:tc>
          <w:tcPr>
            <w:tcW w:w="283" w:type="dxa"/>
          </w:tcPr>
          <w:p w14:paraId="650CDB7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94BD0FA" w14:textId="77777777" w:rsidR="000234BB" w:rsidRDefault="000234BB" w:rsidP="00725808">
            <w:pPr>
              <w:jc w:val="left"/>
            </w:pPr>
            <w:r>
              <w:rPr>
                <w:sz w:val="16"/>
                <w:szCs w:val="16"/>
              </w:rPr>
              <w:t>The slit of the tube is self-closing.</w:t>
            </w:r>
          </w:p>
        </w:tc>
      </w:tr>
      <w:tr w:rsidR="000234BB" w:rsidRPr="00CC6307" w14:paraId="63261BE4" w14:textId="77777777" w:rsidTr="00725808">
        <w:tc>
          <w:tcPr>
            <w:tcW w:w="2013" w:type="dxa"/>
            <w:tcMar>
              <w:top w:w="28" w:type="dxa"/>
              <w:left w:w="28" w:type="dxa"/>
              <w:bottom w:w="28" w:type="dxa"/>
              <w:right w:w="28" w:type="dxa"/>
            </w:tcMar>
          </w:tcPr>
          <w:p w14:paraId="15785234" w14:textId="77777777" w:rsidR="000234BB" w:rsidRPr="009F5D54" w:rsidRDefault="000234BB" w:rsidP="00725808">
            <w:pPr>
              <w:pStyle w:val="SmallStandard"/>
            </w:pPr>
            <w:r w:rsidRPr="009F5D54">
              <w:t>Closable</w:t>
            </w:r>
          </w:p>
        </w:tc>
        <w:tc>
          <w:tcPr>
            <w:tcW w:w="283" w:type="dxa"/>
          </w:tcPr>
          <w:p w14:paraId="43F65AB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D035022" w14:textId="77777777" w:rsidR="000234BB" w:rsidRDefault="000234BB" w:rsidP="00725808">
            <w:pPr>
              <w:jc w:val="left"/>
            </w:pPr>
            <w:r>
              <w:rPr>
                <w:sz w:val="16"/>
                <w:szCs w:val="16"/>
              </w:rPr>
              <w:t>The slit can be closed manually.</w:t>
            </w:r>
          </w:p>
        </w:tc>
      </w:tr>
      <w:tr w:rsidR="000234BB" w:rsidRPr="00CC6307" w14:paraId="355E5F45" w14:textId="77777777" w:rsidTr="00725808">
        <w:tc>
          <w:tcPr>
            <w:tcW w:w="2013" w:type="dxa"/>
            <w:tcMar>
              <w:top w:w="28" w:type="dxa"/>
              <w:left w:w="28" w:type="dxa"/>
              <w:bottom w:w="28" w:type="dxa"/>
              <w:right w:w="28" w:type="dxa"/>
            </w:tcMar>
          </w:tcPr>
          <w:p w14:paraId="4808D71D" w14:textId="77777777" w:rsidR="000234BB" w:rsidRPr="009F5D54" w:rsidRDefault="000234BB" w:rsidP="00725808">
            <w:pPr>
              <w:pStyle w:val="SmallStandard"/>
            </w:pPr>
            <w:r w:rsidRPr="009F5D54">
              <w:t>Overlapping</w:t>
            </w:r>
          </w:p>
        </w:tc>
        <w:tc>
          <w:tcPr>
            <w:tcW w:w="283" w:type="dxa"/>
          </w:tcPr>
          <w:p w14:paraId="163152D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D44041A" w14:textId="77777777" w:rsidR="000234BB" w:rsidRDefault="000234BB" w:rsidP="00725808">
            <w:pPr>
              <w:jc w:val="left"/>
            </w:pPr>
            <w:r>
              <w:rPr>
                <w:sz w:val="16"/>
                <w:szCs w:val="16"/>
              </w:rPr>
              <w:t>The edges of the slit are overlapping.</w:t>
            </w:r>
          </w:p>
        </w:tc>
      </w:tr>
      <w:tr w:rsidR="000234BB" w:rsidRPr="00CC6307" w14:paraId="37E50DC4" w14:textId="77777777" w:rsidTr="00725808">
        <w:tc>
          <w:tcPr>
            <w:tcW w:w="2013" w:type="dxa"/>
            <w:tcMar>
              <w:top w:w="28" w:type="dxa"/>
              <w:left w:w="28" w:type="dxa"/>
              <w:bottom w:w="28" w:type="dxa"/>
              <w:right w:w="28" w:type="dxa"/>
            </w:tcMar>
          </w:tcPr>
          <w:p w14:paraId="00799D6E" w14:textId="77777777" w:rsidR="000234BB" w:rsidRPr="009F5D54" w:rsidRDefault="000234BB" w:rsidP="00725808">
            <w:pPr>
              <w:pStyle w:val="SmallStandard"/>
            </w:pPr>
            <w:r w:rsidRPr="009F5D54">
              <w:t>TwoParts</w:t>
            </w:r>
          </w:p>
        </w:tc>
        <w:tc>
          <w:tcPr>
            <w:tcW w:w="283" w:type="dxa"/>
          </w:tcPr>
          <w:p w14:paraId="549943C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6C8FED6" w14:textId="77777777" w:rsidR="000234BB" w:rsidRDefault="000234BB" w:rsidP="00725808">
            <w:pPr>
              <w:jc w:val="left"/>
            </w:pPr>
            <w:r>
              <w:rPr>
                <w:sz w:val="16"/>
                <w:szCs w:val="16"/>
              </w:rPr>
              <w:t xml:space="preserve">Two-parted tubes consist of inner tube and an outer tube (normally defined as one </w:t>
            </w:r>
            <w:r>
              <w:rPr>
                <w:i/>
                <w:iCs/>
                <w:sz w:val="16"/>
                <w:szCs w:val="16"/>
              </w:rPr>
              <w:t>PartNumber)</w:t>
            </w:r>
            <w:r>
              <w:rPr>
                <w:sz w:val="16"/>
                <w:szCs w:val="16"/>
              </w:rPr>
              <w:t>. Both tubes are slit and are combined into each other during assembly, thus creating one closed tube.</w:t>
            </w:r>
          </w:p>
        </w:tc>
      </w:tr>
    </w:tbl>
    <w:p w14:paraId="694DF09E" w14:textId="77777777" w:rsidR="000234BB" w:rsidRDefault="000234BB" w:rsidP="000234BB">
      <w:pPr>
        <w:pStyle w:val="SmallStandard"/>
      </w:pPr>
    </w:p>
    <w:p w14:paraId="6E14C41F"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526" w:name="_Toc33620334"/>
      <w:r>
        <w:rPr>
          <w:lang w:val="en-GB"/>
        </w:rPr>
        <w:lastRenderedPageBreak/>
        <w:t xml:space="preserve">Module </w:t>
      </w:r>
      <w:bookmarkStart w:id="1527" w:name="_a310c1c4d25ff8fa7bdc38547ee87011"/>
      <w:r>
        <w:rPr>
          <w:lang w:val="en-GB"/>
        </w:rPr>
        <w:t>part_structure</w:t>
      </w:r>
      <w:bookmarkEnd w:id="1527"/>
      <w:bookmarkEnd w:id="1526"/>
    </w:p>
    <w:p w14:paraId="2DB4DA9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8" w:name="_c6e9616bf7dec99d57134770ac5fe145"/>
      <w:r>
        <w:rPr>
          <w:lang w:val="en-GB"/>
        </w:rPr>
        <w:t>CompositionSpecification</w:t>
      </w:r>
      <w:bookmarkEnd w:id="1528"/>
    </w:p>
    <w:p w14:paraId="0E329A1E" w14:textId="77777777" w:rsidR="000234BB" w:rsidRDefault="000234BB" w:rsidP="000234BB">
      <w:r>
        <w:rPr>
          <w:sz w:val="18"/>
          <w:szCs w:val="18"/>
        </w:rPr>
        <w:t>The CompositionSpecificiation is used to define a set of occurrences required to describe unambiguously the design of a composite part. This does not have to be necessarily the same occurrences which are building the bill of material. Example: A company might want to regard an antenna cable as one part out of a bill of material perspective. However, at the same time it may be useful for the company to be able to describe the contacting of the antenna cable within the VEC. (see also PartStructureSpecification)</w:t>
      </w:r>
    </w:p>
    <w:p w14:paraId="464F1A6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E9E4682" w14:textId="77777777" w:rsidTr="00725808">
        <w:tc>
          <w:tcPr>
            <w:tcW w:w="2013" w:type="dxa"/>
            <w:tcMar>
              <w:top w:w="28" w:type="dxa"/>
              <w:left w:w="28" w:type="dxa"/>
              <w:bottom w:w="28" w:type="dxa"/>
              <w:right w:w="28" w:type="dxa"/>
            </w:tcMar>
          </w:tcPr>
          <w:p w14:paraId="63B4F9B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DDF8CB" w14:textId="188C1790"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4B33C114" w14:textId="77777777" w:rsidTr="00725808">
        <w:tc>
          <w:tcPr>
            <w:tcW w:w="2013" w:type="dxa"/>
            <w:tcMar>
              <w:top w:w="28" w:type="dxa"/>
              <w:left w:w="28" w:type="dxa"/>
              <w:bottom w:w="28" w:type="dxa"/>
              <w:right w:w="28" w:type="dxa"/>
            </w:tcMar>
          </w:tcPr>
          <w:p w14:paraId="2903BD0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F765F54" w14:textId="77777777" w:rsidR="000234BB" w:rsidRDefault="000234BB" w:rsidP="00725808"/>
        </w:tc>
      </w:tr>
      <w:tr w:rsidR="000234BB" w:rsidRPr="008359F5" w14:paraId="174ADC53" w14:textId="77777777" w:rsidTr="00725808">
        <w:tc>
          <w:tcPr>
            <w:tcW w:w="2013" w:type="dxa"/>
            <w:tcMar>
              <w:top w:w="28" w:type="dxa"/>
              <w:left w:w="28" w:type="dxa"/>
              <w:bottom w:w="28" w:type="dxa"/>
              <w:right w:w="28" w:type="dxa"/>
            </w:tcMar>
          </w:tcPr>
          <w:p w14:paraId="1B82F28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9E41B1" w14:textId="77777777" w:rsidR="000234BB" w:rsidRPr="000437C1" w:rsidRDefault="000234BB" w:rsidP="00725808">
            <w:pPr>
              <w:pStyle w:val="SmallStandard"/>
            </w:pPr>
            <w:r>
              <w:t>false</w:t>
            </w:r>
          </w:p>
        </w:tc>
      </w:tr>
    </w:tbl>
    <w:p w14:paraId="2DF318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3304650" w14:textId="77777777" w:rsidTr="00725808">
        <w:tc>
          <w:tcPr>
            <w:tcW w:w="3856" w:type="dxa"/>
            <w:gridSpan w:val="3"/>
          </w:tcPr>
          <w:p w14:paraId="61FBB607" w14:textId="77777777" w:rsidR="000234BB" w:rsidRDefault="000234BB" w:rsidP="00725808">
            <w:pPr>
              <w:jc w:val="center"/>
              <w:rPr>
                <w:b/>
                <w:sz w:val="16"/>
                <w:szCs w:val="16"/>
                <w:lang w:val="en-GB"/>
              </w:rPr>
            </w:pPr>
            <w:r>
              <w:rPr>
                <w:b/>
                <w:sz w:val="16"/>
                <w:szCs w:val="16"/>
                <w:lang w:val="en-GB"/>
              </w:rPr>
              <w:t>Other End</w:t>
            </w:r>
          </w:p>
        </w:tc>
        <w:tc>
          <w:tcPr>
            <w:tcW w:w="708" w:type="dxa"/>
          </w:tcPr>
          <w:p w14:paraId="1083147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FB5F979" w14:textId="77777777" w:rsidR="000234BB" w:rsidRDefault="000234BB" w:rsidP="00725808">
            <w:pPr>
              <w:jc w:val="center"/>
              <w:rPr>
                <w:b/>
                <w:sz w:val="16"/>
                <w:szCs w:val="16"/>
                <w:lang w:val="en-GB"/>
              </w:rPr>
            </w:pPr>
            <w:r>
              <w:rPr>
                <w:b/>
                <w:sz w:val="16"/>
                <w:szCs w:val="16"/>
                <w:lang w:val="en-GB"/>
              </w:rPr>
              <w:t>General</w:t>
            </w:r>
          </w:p>
        </w:tc>
      </w:tr>
      <w:tr w:rsidR="000234BB" w:rsidRPr="00720F6F" w14:paraId="7F44F16C" w14:textId="77777777" w:rsidTr="00725808">
        <w:tc>
          <w:tcPr>
            <w:tcW w:w="1573" w:type="dxa"/>
          </w:tcPr>
          <w:p w14:paraId="7E063D1B" w14:textId="77777777" w:rsidR="000234BB" w:rsidRDefault="000234BB" w:rsidP="00725808">
            <w:pPr>
              <w:rPr>
                <w:b/>
                <w:sz w:val="16"/>
                <w:szCs w:val="16"/>
                <w:lang w:val="en-GB"/>
              </w:rPr>
            </w:pPr>
            <w:r>
              <w:rPr>
                <w:b/>
                <w:sz w:val="16"/>
                <w:szCs w:val="16"/>
                <w:lang w:val="en-GB"/>
              </w:rPr>
              <w:t>Type</w:t>
            </w:r>
          </w:p>
        </w:tc>
        <w:tc>
          <w:tcPr>
            <w:tcW w:w="1574" w:type="dxa"/>
          </w:tcPr>
          <w:p w14:paraId="5063310A" w14:textId="77777777" w:rsidR="000234BB" w:rsidRDefault="000234BB" w:rsidP="00725808">
            <w:pPr>
              <w:rPr>
                <w:b/>
                <w:sz w:val="16"/>
                <w:szCs w:val="16"/>
                <w:lang w:val="en-GB"/>
              </w:rPr>
            </w:pPr>
            <w:r>
              <w:rPr>
                <w:b/>
                <w:sz w:val="16"/>
                <w:szCs w:val="16"/>
                <w:lang w:val="en-GB"/>
              </w:rPr>
              <w:t>Role</w:t>
            </w:r>
          </w:p>
        </w:tc>
        <w:tc>
          <w:tcPr>
            <w:tcW w:w="708" w:type="dxa"/>
          </w:tcPr>
          <w:p w14:paraId="085D2CC5" w14:textId="77777777" w:rsidR="000234BB" w:rsidRDefault="000234BB" w:rsidP="00725808">
            <w:pPr>
              <w:rPr>
                <w:b/>
                <w:sz w:val="16"/>
                <w:szCs w:val="16"/>
                <w:lang w:val="en-GB"/>
              </w:rPr>
            </w:pPr>
            <w:r>
              <w:rPr>
                <w:b/>
                <w:sz w:val="16"/>
                <w:szCs w:val="16"/>
                <w:lang w:val="en-GB"/>
              </w:rPr>
              <w:t>Mult</w:t>
            </w:r>
          </w:p>
        </w:tc>
        <w:tc>
          <w:tcPr>
            <w:tcW w:w="709" w:type="dxa"/>
          </w:tcPr>
          <w:p w14:paraId="798B36C3" w14:textId="77777777" w:rsidR="000234BB" w:rsidRDefault="000234BB" w:rsidP="00725808">
            <w:pPr>
              <w:rPr>
                <w:b/>
                <w:sz w:val="16"/>
                <w:szCs w:val="16"/>
                <w:lang w:val="en-GB"/>
              </w:rPr>
            </w:pPr>
            <w:r>
              <w:rPr>
                <w:b/>
                <w:sz w:val="16"/>
                <w:szCs w:val="16"/>
                <w:lang w:val="en-GB"/>
              </w:rPr>
              <w:t>Mult</w:t>
            </w:r>
          </w:p>
        </w:tc>
        <w:tc>
          <w:tcPr>
            <w:tcW w:w="567" w:type="dxa"/>
          </w:tcPr>
          <w:p w14:paraId="6CC0D5B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CD2D512" w14:textId="77777777" w:rsidR="000234BB" w:rsidRPr="008359F5" w:rsidRDefault="000234BB" w:rsidP="00725808">
            <w:pPr>
              <w:rPr>
                <w:b/>
                <w:sz w:val="16"/>
                <w:szCs w:val="16"/>
                <w:lang w:val="en-GB"/>
              </w:rPr>
            </w:pPr>
            <w:r>
              <w:rPr>
                <w:b/>
                <w:sz w:val="16"/>
                <w:szCs w:val="16"/>
                <w:lang w:val="en-GB"/>
              </w:rPr>
              <w:t>Comment</w:t>
            </w:r>
          </w:p>
        </w:tc>
      </w:tr>
      <w:tr w:rsidR="000234BB" w:rsidRPr="00CC6307" w14:paraId="1EA70F36" w14:textId="77777777" w:rsidTr="00725808">
        <w:tc>
          <w:tcPr>
            <w:tcW w:w="1573" w:type="dxa"/>
          </w:tcPr>
          <w:p w14:paraId="12EEACEE" w14:textId="77777777" w:rsidR="000234BB" w:rsidRPr="00634625" w:rsidRDefault="000234BB" w:rsidP="00725808">
            <w:pPr>
              <w:pStyle w:val="SmallStandard"/>
            </w:pPr>
            <w:r>
              <w:t>PartOccurrence</w:t>
            </w:r>
          </w:p>
        </w:tc>
        <w:tc>
          <w:tcPr>
            <w:tcW w:w="1574" w:type="dxa"/>
          </w:tcPr>
          <w:p w14:paraId="696CE121" w14:textId="77777777" w:rsidR="000234BB" w:rsidRPr="00132C43" w:rsidRDefault="000234BB" w:rsidP="00725808">
            <w:pPr>
              <w:pStyle w:val="SmallStandard"/>
            </w:pPr>
            <w:r>
              <w:t>component</w:t>
            </w:r>
          </w:p>
        </w:tc>
        <w:tc>
          <w:tcPr>
            <w:tcW w:w="708" w:type="dxa"/>
          </w:tcPr>
          <w:p w14:paraId="11059172" w14:textId="77777777" w:rsidR="000234BB" w:rsidRPr="00D331EF" w:rsidRDefault="000234BB" w:rsidP="00725808">
            <w:pPr>
              <w:pStyle w:val="SmallStandard"/>
            </w:pPr>
            <w:r w:rsidRPr="00574783">
              <w:t>0..*</w:t>
            </w:r>
          </w:p>
        </w:tc>
        <w:tc>
          <w:tcPr>
            <w:tcW w:w="709" w:type="dxa"/>
          </w:tcPr>
          <w:p w14:paraId="1DA98FD1" w14:textId="77777777" w:rsidR="000234BB" w:rsidRPr="00D331EF" w:rsidRDefault="000234BB" w:rsidP="00725808">
            <w:pPr>
              <w:pStyle w:val="SmallStandard"/>
            </w:pPr>
            <w:r w:rsidRPr="00207506">
              <w:t>1</w:t>
            </w:r>
          </w:p>
        </w:tc>
        <w:tc>
          <w:tcPr>
            <w:tcW w:w="567" w:type="dxa"/>
          </w:tcPr>
          <w:p w14:paraId="0CFF10C2" w14:textId="77777777" w:rsidR="000234BB" w:rsidRDefault="000234BB" w:rsidP="00725808">
            <w:pPr>
              <w:pStyle w:val="SmallStandard"/>
            </w:pPr>
            <w:r>
              <w:t>Y</w:t>
            </w:r>
          </w:p>
        </w:tc>
        <w:tc>
          <w:tcPr>
            <w:tcW w:w="3969" w:type="dxa"/>
          </w:tcPr>
          <w:p w14:paraId="30328F0F" w14:textId="77777777" w:rsidR="000234BB" w:rsidRDefault="000234BB" w:rsidP="00725808">
            <w:pPr>
              <w:jc w:val="left"/>
            </w:pPr>
            <w:r>
              <w:rPr>
                <w:sz w:val="16"/>
                <w:szCs w:val="16"/>
              </w:rPr>
              <w:t>Specifies the PartOccurrences defined in the CompositionSpecification.</w:t>
            </w:r>
          </w:p>
        </w:tc>
      </w:tr>
    </w:tbl>
    <w:p w14:paraId="09FF5F8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9" w:name="_c5d88f8e79272b3b6ba67cb2fa10db60"/>
      <w:r>
        <w:rPr>
          <w:lang w:val="en-GB"/>
        </w:rPr>
        <w:t>PartOccurrence</w:t>
      </w:r>
      <w:bookmarkEnd w:id="1529"/>
    </w:p>
    <w:p w14:paraId="24FFF6B7" w14:textId="77777777" w:rsidR="000234BB" w:rsidRDefault="000234BB" w:rsidP="000234BB">
      <w:r>
        <w:rPr>
          <w:sz w:val="18"/>
          <w:szCs w:val="18"/>
        </w:rPr>
        <w:t>A PartOccurrence is an instance of a component with a specified part number (PartVersion).</w:t>
      </w:r>
    </w:p>
    <w:p w14:paraId="0AA880F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EBAA191" w14:textId="77777777" w:rsidTr="00725808">
        <w:tc>
          <w:tcPr>
            <w:tcW w:w="2013" w:type="dxa"/>
            <w:tcMar>
              <w:top w:w="28" w:type="dxa"/>
              <w:left w:w="28" w:type="dxa"/>
              <w:bottom w:w="28" w:type="dxa"/>
              <w:right w:w="28" w:type="dxa"/>
            </w:tcMar>
          </w:tcPr>
          <w:p w14:paraId="7D67EC8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E8DEDE" w14:textId="51709F1E" w:rsidR="000234BB" w:rsidRPr="00620BBE" w:rsidRDefault="004714EB" w:rsidP="00725808">
            <w:pPr>
              <w:pStyle w:val="SmallStandard"/>
            </w:pPr>
            <w:hyperlink w:anchor="_6d6c998052d7a4d76d5c230fe3673a4d" w:history="1">
              <w:r w:rsidR="000234BB" w:rsidRPr="00620BBE">
                <w:rPr>
                  <w:rStyle w:val="Hyperlink"/>
                  <w:rFonts w:eastAsiaTheme="majorEastAsia"/>
                </w:rPr>
                <w:t>OccurrenceOrUsage</w:t>
              </w:r>
            </w:hyperlink>
          </w:p>
        </w:tc>
      </w:tr>
      <w:tr w:rsidR="000234BB" w:rsidRPr="008359F5" w14:paraId="0771BB8E" w14:textId="77777777" w:rsidTr="00725808">
        <w:tc>
          <w:tcPr>
            <w:tcW w:w="2013" w:type="dxa"/>
            <w:tcMar>
              <w:top w:w="28" w:type="dxa"/>
              <w:left w:w="28" w:type="dxa"/>
              <w:bottom w:w="28" w:type="dxa"/>
              <w:right w:w="28" w:type="dxa"/>
            </w:tcMar>
          </w:tcPr>
          <w:p w14:paraId="58D53D5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9F5AF9" w14:textId="77777777" w:rsidR="000234BB" w:rsidRDefault="000234BB" w:rsidP="00725808"/>
        </w:tc>
      </w:tr>
      <w:tr w:rsidR="000234BB" w:rsidRPr="008359F5" w14:paraId="70E10079" w14:textId="77777777" w:rsidTr="00725808">
        <w:tc>
          <w:tcPr>
            <w:tcW w:w="2013" w:type="dxa"/>
            <w:tcMar>
              <w:top w:w="28" w:type="dxa"/>
              <w:left w:w="28" w:type="dxa"/>
              <w:bottom w:w="28" w:type="dxa"/>
              <w:right w:w="28" w:type="dxa"/>
            </w:tcMar>
          </w:tcPr>
          <w:p w14:paraId="3134F9C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5FDE53" w14:textId="77777777" w:rsidR="000234BB" w:rsidRPr="000437C1" w:rsidRDefault="000234BB" w:rsidP="00725808">
            <w:pPr>
              <w:pStyle w:val="SmallStandard"/>
            </w:pPr>
            <w:r>
              <w:t>false</w:t>
            </w:r>
          </w:p>
        </w:tc>
      </w:tr>
    </w:tbl>
    <w:p w14:paraId="02DC187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D46A534" w14:textId="77777777" w:rsidTr="00725808">
        <w:tc>
          <w:tcPr>
            <w:tcW w:w="2013" w:type="dxa"/>
            <w:tcMar>
              <w:top w:w="28" w:type="dxa"/>
              <w:left w:w="28" w:type="dxa"/>
              <w:bottom w:w="28" w:type="dxa"/>
              <w:right w:w="28" w:type="dxa"/>
            </w:tcMar>
          </w:tcPr>
          <w:p w14:paraId="50A48166"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20507E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60D6F0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C69434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C9805F2" w14:textId="77777777" w:rsidTr="00725808">
        <w:tc>
          <w:tcPr>
            <w:tcW w:w="2013" w:type="dxa"/>
            <w:tcMar>
              <w:top w:w="28" w:type="dxa"/>
              <w:left w:w="28" w:type="dxa"/>
              <w:bottom w:w="28" w:type="dxa"/>
              <w:right w:w="28" w:type="dxa"/>
            </w:tcMar>
          </w:tcPr>
          <w:p w14:paraId="3A3C8E8A" w14:textId="77777777" w:rsidR="000234BB" w:rsidRPr="00620BBE" w:rsidRDefault="000234BB" w:rsidP="00725808">
            <w:pPr>
              <w:pStyle w:val="SmallStandard"/>
            </w:pPr>
            <w:r w:rsidRPr="00620BBE">
              <w:t>isSecondaryAlternative</w:t>
            </w:r>
          </w:p>
        </w:tc>
        <w:tc>
          <w:tcPr>
            <w:tcW w:w="1559" w:type="dxa"/>
            <w:tcMar>
              <w:top w:w="28" w:type="dxa"/>
              <w:left w:w="28" w:type="dxa"/>
              <w:bottom w:w="28" w:type="dxa"/>
              <w:right w:w="28" w:type="dxa"/>
            </w:tcMar>
          </w:tcPr>
          <w:p w14:paraId="40350505"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4D0E763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ED92CCA" w14:textId="77777777" w:rsidR="000234BB" w:rsidRDefault="000234BB" w:rsidP="00725808">
            <w:pPr>
              <w:jc w:val="left"/>
            </w:pPr>
            <w:r>
              <w:rPr>
                <w:sz w:val="16"/>
                <w:szCs w:val="16"/>
              </w:rPr>
              <w:t>If a PartUsage is realized by more than one PartOccurrence it is possible to specify which one is the preferred. (see KBLFRM-264)</w:t>
            </w:r>
          </w:p>
        </w:tc>
      </w:tr>
    </w:tbl>
    <w:p w14:paraId="5F28D01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276CB6D" w14:textId="77777777" w:rsidTr="00725808">
        <w:tc>
          <w:tcPr>
            <w:tcW w:w="3856" w:type="dxa"/>
            <w:gridSpan w:val="3"/>
          </w:tcPr>
          <w:p w14:paraId="3BC488AE" w14:textId="77777777" w:rsidR="000234BB" w:rsidRDefault="000234BB" w:rsidP="00725808">
            <w:pPr>
              <w:jc w:val="center"/>
              <w:rPr>
                <w:b/>
                <w:sz w:val="16"/>
                <w:szCs w:val="16"/>
                <w:lang w:val="en-GB"/>
              </w:rPr>
            </w:pPr>
            <w:r>
              <w:rPr>
                <w:b/>
                <w:sz w:val="16"/>
                <w:szCs w:val="16"/>
                <w:lang w:val="en-GB"/>
              </w:rPr>
              <w:t>Other End</w:t>
            </w:r>
          </w:p>
        </w:tc>
        <w:tc>
          <w:tcPr>
            <w:tcW w:w="708" w:type="dxa"/>
          </w:tcPr>
          <w:p w14:paraId="7DBC522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CA78A70" w14:textId="77777777" w:rsidR="000234BB" w:rsidRDefault="000234BB" w:rsidP="00725808">
            <w:pPr>
              <w:jc w:val="center"/>
              <w:rPr>
                <w:b/>
                <w:sz w:val="16"/>
                <w:szCs w:val="16"/>
                <w:lang w:val="en-GB"/>
              </w:rPr>
            </w:pPr>
            <w:r>
              <w:rPr>
                <w:b/>
                <w:sz w:val="16"/>
                <w:szCs w:val="16"/>
                <w:lang w:val="en-GB"/>
              </w:rPr>
              <w:t>General</w:t>
            </w:r>
          </w:p>
        </w:tc>
      </w:tr>
      <w:tr w:rsidR="000234BB" w:rsidRPr="00720F6F" w14:paraId="035860B1" w14:textId="77777777" w:rsidTr="00725808">
        <w:tc>
          <w:tcPr>
            <w:tcW w:w="1573" w:type="dxa"/>
          </w:tcPr>
          <w:p w14:paraId="2266B4D2" w14:textId="77777777" w:rsidR="000234BB" w:rsidRDefault="000234BB" w:rsidP="00725808">
            <w:pPr>
              <w:rPr>
                <w:b/>
                <w:sz w:val="16"/>
                <w:szCs w:val="16"/>
                <w:lang w:val="en-GB"/>
              </w:rPr>
            </w:pPr>
            <w:r>
              <w:rPr>
                <w:b/>
                <w:sz w:val="16"/>
                <w:szCs w:val="16"/>
                <w:lang w:val="en-GB"/>
              </w:rPr>
              <w:t>Type</w:t>
            </w:r>
          </w:p>
        </w:tc>
        <w:tc>
          <w:tcPr>
            <w:tcW w:w="1574" w:type="dxa"/>
          </w:tcPr>
          <w:p w14:paraId="593393D0" w14:textId="77777777" w:rsidR="000234BB" w:rsidRDefault="000234BB" w:rsidP="00725808">
            <w:pPr>
              <w:rPr>
                <w:b/>
                <w:sz w:val="16"/>
                <w:szCs w:val="16"/>
                <w:lang w:val="en-GB"/>
              </w:rPr>
            </w:pPr>
            <w:r>
              <w:rPr>
                <w:b/>
                <w:sz w:val="16"/>
                <w:szCs w:val="16"/>
                <w:lang w:val="en-GB"/>
              </w:rPr>
              <w:t>Role</w:t>
            </w:r>
          </w:p>
        </w:tc>
        <w:tc>
          <w:tcPr>
            <w:tcW w:w="708" w:type="dxa"/>
          </w:tcPr>
          <w:p w14:paraId="2ABA73E5" w14:textId="77777777" w:rsidR="000234BB" w:rsidRDefault="000234BB" w:rsidP="00725808">
            <w:pPr>
              <w:rPr>
                <w:b/>
                <w:sz w:val="16"/>
                <w:szCs w:val="16"/>
                <w:lang w:val="en-GB"/>
              </w:rPr>
            </w:pPr>
            <w:r>
              <w:rPr>
                <w:b/>
                <w:sz w:val="16"/>
                <w:szCs w:val="16"/>
                <w:lang w:val="en-GB"/>
              </w:rPr>
              <w:t>Mult</w:t>
            </w:r>
          </w:p>
        </w:tc>
        <w:tc>
          <w:tcPr>
            <w:tcW w:w="709" w:type="dxa"/>
          </w:tcPr>
          <w:p w14:paraId="4DFCF028" w14:textId="77777777" w:rsidR="000234BB" w:rsidRDefault="000234BB" w:rsidP="00725808">
            <w:pPr>
              <w:rPr>
                <w:b/>
                <w:sz w:val="16"/>
                <w:szCs w:val="16"/>
                <w:lang w:val="en-GB"/>
              </w:rPr>
            </w:pPr>
            <w:r>
              <w:rPr>
                <w:b/>
                <w:sz w:val="16"/>
                <w:szCs w:val="16"/>
                <w:lang w:val="en-GB"/>
              </w:rPr>
              <w:t>Mult</w:t>
            </w:r>
          </w:p>
        </w:tc>
        <w:tc>
          <w:tcPr>
            <w:tcW w:w="567" w:type="dxa"/>
          </w:tcPr>
          <w:p w14:paraId="7B9611C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73625E3" w14:textId="77777777" w:rsidR="000234BB" w:rsidRPr="008359F5" w:rsidRDefault="000234BB" w:rsidP="00725808">
            <w:pPr>
              <w:rPr>
                <w:b/>
                <w:sz w:val="16"/>
                <w:szCs w:val="16"/>
                <w:lang w:val="en-GB"/>
              </w:rPr>
            </w:pPr>
            <w:r>
              <w:rPr>
                <w:b/>
                <w:sz w:val="16"/>
                <w:szCs w:val="16"/>
                <w:lang w:val="en-GB"/>
              </w:rPr>
              <w:t>Comment</w:t>
            </w:r>
          </w:p>
        </w:tc>
      </w:tr>
      <w:tr w:rsidR="000234BB" w:rsidRPr="00CC6307" w14:paraId="127D4E56" w14:textId="77777777" w:rsidTr="00725808">
        <w:tc>
          <w:tcPr>
            <w:tcW w:w="1573" w:type="dxa"/>
          </w:tcPr>
          <w:p w14:paraId="70821700" w14:textId="77777777" w:rsidR="000234BB" w:rsidRPr="00634625" w:rsidRDefault="000234BB" w:rsidP="00725808">
            <w:pPr>
              <w:pStyle w:val="SmallStandard"/>
            </w:pPr>
            <w:r>
              <w:t>PartVersion</w:t>
            </w:r>
          </w:p>
        </w:tc>
        <w:tc>
          <w:tcPr>
            <w:tcW w:w="1574" w:type="dxa"/>
          </w:tcPr>
          <w:p w14:paraId="49B95DC0" w14:textId="77777777" w:rsidR="000234BB" w:rsidRPr="00132C43" w:rsidRDefault="000234BB" w:rsidP="00725808">
            <w:pPr>
              <w:pStyle w:val="SmallStandard"/>
            </w:pPr>
            <w:r>
              <w:t>part</w:t>
            </w:r>
          </w:p>
        </w:tc>
        <w:tc>
          <w:tcPr>
            <w:tcW w:w="708" w:type="dxa"/>
          </w:tcPr>
          <w:p w14:paraId="674E673D" w14:textId="77777777" w:rsidR="000234BB" w:rsidRPr="00D331EF" w:rsidRDefault="000234BB" w:rsidP="00725808">
            <w:pPr>
              <w:pStyle w:val="SmallStandard"/>
            </w:pPr>
            <w:r w:rsidRPr="00574783">
              <w:t>0..1</w:t>
            </w:r>
          </w:p>
        </w:tc>
        <w:tc>
          <w:tcPr>
            <w:tcW w:w="709" w:type="dxa"/>
          </w:tcPr>
          <w:p w14:paraId="45DB7CDB" w14:textId="77777777" w:rsidR="000234BB" w:rsidRPr="00D331EF" w:rsidRDefault="000234BB" w:rsidP="00725808">
            <w:pPr>
              <w:pStyle w:val="SmallStandard"/>
            </w:pPr>
            <w:r w:rsidRPr="00207506">
              <w:t>0..*</w:t>
            </w:r>
          </w:p>
        </w:tc>
        <w:tc>
          <w:tcPr>
            <w:tcW w:w="567" w:type="dxa"/>
          </w:tcPr>
          <w:p w14:paraId="1051B467" w14:textId="77777777" w:rsidR="000234BB" w:rsidRPr="00D331EF" w:rsidRDefault="000234BB" w:rsidP="00725808">
            <w:pPr>
              <w:pStyle w:val="SmallStandard"/>
            </w:pPr>
            <w:r>
              <w:t>N</w:t>
            </w:r>
          </w:p>
        </w:tc>
        <w:tc>
          <w:tcPr>
            <w:tcW w:w="3969" w:type="dxa"/>
          </w:tcPr>
          <w:p w14:paraId="29829AE7" w14:textId="77777777" w:rsidR="000234BB" w:rsidRDefault="000234BB" w:rsidP="00725808">
            <w:pPr>
              <w:jc w:val="left"/>
            </w:pPr>
            <w:r>
              <w:rPr>
                <w:sz w:val="16"/>
                <w:szCs w:val="16"/>
              </w:rPr>
              <w:t>References the PartVersion that is instantiated by this PartOccurrence.</w:t>
            </w:r>
          </w:p>
        </w:tc>
      </w:tr>
      <w:tr w:rsidR="000234BB" w:rsidRPr="00CC6307" w14:paraId="3E6665C7" w14:textId="77777777" w:rsidTr="00725808">
        <w:tc>
          <w:tcPr>
            <w:tcW w:w="1573" w:type="dxa"/>
          </w:tcPr>
          <w:p w14:paraId="6C32F87B" w14:textId="77777777" w:rsidR="000234BB" w:rsidRPr="00634625" w:rsidRDefault="000234BB" w:rsidP="00725808">
            <w:pPr>
              <w:pStyle w:val="SmallStandard"/>
            </w:pPr>
            <w:r>
              <w:t>PartUsage</w:t>
            </w:r>
          </w:p>
        </w:tc>
        <w:tc>
          <w:tcPr>
            <w:tcW w:w="1574" w:type="dxa"/>
          </w:tcPr>
          <w:p w14:paraId="7A736C35" w14:textId="77777777" w:rsidR="000234BB" w:rsidRPr="00132C43" w:rsidRDefault="000234BB" w:rsidP="00725808">
            <w:pPr>
              <w:pStyle w:val="SmallStandard"/>
            </w:pPr>
            <w:r>
              <w:t>realizedPartUsage</w:t>
            </w:r>
          </w:p>
        </w:tc>
        <w:tc>
          <w:tcPr>
            <w:tcW w:w="708" w:type="dxa"/>
          </w:tcPr>
          <w:p w14:paraId="390B3241" w14:textId="77777777" w:rsidR="000234BB" w:rsidRPr="00D331EF" w:rsidRDefault="000234BB" w:rsidP="00725808">
            <w:pPr>
              <w:pStyle w:val="SmallStandard"/>
            </w:pPr>
            <w:r w:rsidRPr="00574783">
              <w:t>0..*</w:t>
            </w:r>
          </w:p>
        </w:tc>
        <w:tc>
          <w:tcPr>
            <w:tcW w:w="709" w:type="dxa"/>
          </w:tcPr>
          <w:p w14:paraId="7D93AAF8" w14:textId="77777777" w:rsidR="000234BB" w:rsidRPr="00D331EF" w:rsidRDefault="000234BB" w:rsidP="00725808">
            <w:pPr>
              <w:pStyle w:val="SmallStandard"/>
            </w:pPr>
            <w:r w:rsidRPr="00207506">
              <w:t>0..*</w:t>
            </w:r>
          </w:p>
        </w:tc>
        <w:tc>
          <w:tcPr>
            <w:tcW w:w="567" w:type="dxa"/>
          </w:tcPr>
          <w:p w14:paraId="2512F79D" w14:textId="77777777" w:rsidR="000234BB" w:rsidRPr="00D331EF" w:rsidRDefault="000234BB" w:rsidP="00725808">
            <w:pPr>
              <w:pStyle w:val="SmallStandard"/>
            </w:pPr>
            <w:r>
              <w:t>N</w:t>
            </w:r>
          </w:p>
        </w:tc>
        <w:tc>
          <w:tcPr>
            <w:tcW w:w="3969" w:type="dxa"/>
          </w:tcPr>
          <w:p w14:paraId="63B1FDE7" w14:textId="77777777" w:rsidR="000234BB" w:rsidRDefault="000234BB" w:rsidP="00725808">
            <w:pPr>
              <w:pStyle w:val="SmallStandard"/>
            </w:pPr>
            <w:r w:rsidRPr="00491287">
              <w:t xml:space="preserve">References the PartUsages that are realized by the PartOccurrence. </w:t>
            </w:r>
          </w:p>
        </w:tc>
      </w:tr>
    </w:tbl>
    <w:p w14:paraId="795B5B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9D18356" w14:textId="77777777" w:rsidTr="00725808">
        <w:tc>
          <w:tcPr>
            <w:tcW w:w="2296" w:type="dxa"/>
            <w:gridSpan w:val="2"/>
          </w:tcPr>
          <w:p w14:paraId="40D175DE"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EA3ACF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82FB8CE" w14:textId="77777777" w:rsidR="000234BB" w:rsidRDefault="000234BB" w:rsidP="00725808">
            <w:pPr>
              <w:jc w:val="center"/>
              <w:rPr>
                <w:b/>
                <w:sz w:val="16"/>
                <w:szCs w:val="16"/>
                <w:lang w:val="en-GB"/>
              </w:rPr>
            </w:pPr>
            <w:r>
              <w:rPr>
                <w:b/>
                <w:sz w:val="16"/>
                <w:szCs w:val="16"/>
                <w:lang w:val="en-GB"/>
              </w:rPr>
              <w:t>General</w:t>
            </w:r>
          </w:p>
        </w:tc>
      </w:tr>
      <w:tr w:rsidR="000234BB" w:rsidRPr="00720F6F" w14:paraId="6E603248" w14:textId="77777777" w:rsidTr="00725808">
        <w:tc>
          <w:tcPr>
            <w:tcW w:w="1588" w:type="dxa"/>
          </w:tcPr>
          <w:p w14:paraId="05A8658B" w14:textId="77777777" w:rsidR="000234BB" w:rsidRDefault="000234BB" w:rsidP="00725808">
            <w:pPr>
              <w:rPr>
                <w:b/>
                <w:sz w:val="16"/>
                <w:szCs w:val="16"/>
                <w:lang w:val="en-GB"/>
              </w:rPr>
            </w:pPr>
            <w:r>
              <w:rPr>
                <w:b/>
                <w:sz w:val="16"/>
                <w:szCs w:val="16"/>
                <w:lang w:val="en-GB"/>
              </w:rPr>
              <w:t>Type</w:t>
            </w:r>
          </w:p>
        </w:tc>
        <w:tc>
          <w:tcPr>
            <w:tcW w:w="708" w:type="dxa"/>
          </w:tcPr>
          <w:p w14:paraId="284C3D2B" w14:textId="77777777" w:rsidR="000234BB" w:rsidRDefault="000234BB" w:rsidP="00725808">
            <w:pPr>
              <w:rPr>
                <w:b/>
                <w:sz w:val="16"/>
                <w:szCs w:val="16"/>
                <w:lang w:val="en-GB"/>
              </w:rPr>
            </w:pPr>
            <w:r>
              <w:rPr>
                <w:b/>
                <w:sz w:val="16"/>
                <w:szCs w:val="16"/>
                <w:lang w:val="en-GB"/>
              </w:rPr>
              <w:t>Mult</w:t>
            </w:r>
          </w:p>
        </w:tc>
        <w:tc>
          <w:tcPr>
            <w:tcW w:w="1560" w:type="dxa"/>
          </w:tcPr>
          <w:p w14:paraId="0FD372E4" w14:textId="77777777" w:rsidR="000234BB" w:rsidRDefault="000234BB" w:rsidP="00725808">
            <w:pPr>
              <w:rPr>
                <w:b/>
                <w:sz w:val="16"/>
                <w:szCs w:val="16"/>
                <w:lang w:val="en-GB"/>
              </w:rPr>
            </w:pPr>
            <w:r>
              <w:rPr>
                <w:b/>
                <w:sz w:val="16"/>
                <w:szCs w:val="16"/>
                <w:lang w:val="en-GB"/>
              </w:rPr>
              <w:t>Role</w:t>
            </w:r>
          </w:p>
        </w:tc>
        <w:tc>
          <w:tcPr>
            <w:tcW w:w="708" w:type="dxa"/>
          </w:tcPr>
          <w:p w14:paraId="3DEB4741" w14:textId="77777777" w:rsidR="000234BB" w:rsidRDefault="000234BB" w:rsidP="00725808">
            <w:pPr>
              <w:rPr>
                <w:b/>
                <w:sz w:val="16"/>
                <w:szCs w:val="16"/>
                <w:lang w:val="en-GB"/>
              </w:rPr>
            </w:pPr>
            <w:r>
              <w:rPr>
                <w:b/>
                <w:sz w:val="16"/>
                <w:szCs w:val="16"/>
                <w:lang w:val="en-GB"/>
              </w:rPr>
              <w:t>Mult</w:t>
            </w:r>
          </w:p>
        </w:tc>
        <w:tc>
          <w:tcPr>
            <w:tcW w:w="567" w:type="dxa"/>
          </w:tcPr>
          <w:p w14:paraId="06196BD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84A1DA6" w14:textId="77777777" w:rsidR="000234BB" w:rsidRPr="008359F5" w:rsidRDefault="000234BB" w:rsidP="00725808">
            <w:pPr>
              <w:rPr>
                <w:b/>
                <w:sz w:val="16"/>
                <w:szCs w:val="16"/>
                <w:lang w:val="en-GB"/>
              </w:rPr>
            </w:pPr>
            <w:r>
              <w:rPr>
                <w:b/>
                <w:sz w:val="16"/>
                <w:szCs w:val="16"/>
                <w:lang w:val="en-GB"/>
              </w:rPr>
              <w:t>Comment</w:t>
            </w:r>
          </w:p>
        </w:tc>
      </w:tr>
      <w:tr w:rsidR="000234BB" w:rsidRPr="00CC6307" w14:paraId="759AA039" w14:textId="77777777" w:rsidTr="00725808">
        <w:tc>
          <w:tcPr>
            <w:tcW w:w="1588" w:type="dxa"/>
          </w:tcPr>
          <w:p w14:paraId="7B75F135" w14:textId="77777777" w:rsidR="000234BB" w:rsidRPr="00634625" w:rsidRDefault="000234BB" w:rsidP="00725808">
            <w:pPr>
              <w:pStyle w:val="SmallStandard"/>
            </w:pPr>
            <w:r>
              <w:t>PartOccurrence</w:t>
            </w:r>
          </w:p>
        </w:tc>
        <w:tc>
          <w:tcPr>
            <w:tcW w:w="708" w:type="dxa"/>
          </w:tcPr>
          <w:p w14:paraId="76B38499" w14:textId="77777777" w:rsidR="000234BB" w:rsidRPr="00D331EF" w:rsidRDefault="000234BB" w:rsidP="00725808">
            <w:pPr>
              <w:pStyle w:val="SmallStandard"/>
            </w:pPr>
            <w:r w:rsidRPr="00D01517">
              <w:t>0..*</w:t>
            </w:r>
          </w:p>
        </w:tc>
        <w:tc>
          <w:tcPr>
            <w:tcW w:w="1560" w:type="dxa"/>
          </w:tcPr>
          <w:p w14:paraId="5FF2D5A5" w14:textId="77777777" w:rsidR="000234BB" w:rsidRPr="00132C43" w:rsidRDefault="000234BB" w:rsidP="00725808">
            <w:pPr>
              <w:pStyle w:val="SmallStandard"/>
            </w:pPr>
            <w:r>
              <w:t>instanciatedOccurrence</w:t>
            </w:r>
          </w:p>
        </w:tc>
        <w:tc>
          <w:tcPr>
            <w:tcW w:w="708" w:type="dxa"/>
          </w:tcPr>
          <w:p w14:paraId="01FB02B9" w14:textId="77777777" w:rsidR="000234BB" w:rsidRPr="00D331EF" w:rsidRDefault="000234BB" w:rsidP="00725808">
            <w:pPr>
              <w:pStyle w:val="SmallStandard"/>
            </w:pPr>
            <w:r w:rsidRPr="00D01517">
              <w:t>0..*</w:t>
            </w:r>
          </w:p>
        </w:tc>
        <w:tc>
          <w:tcPr>
            <w:tcW w:w="567" w:type="dxa"/>
          </w:tcPr>
          <w:p w14:paraId="15A41647" w14:textId="77777777" w:rsidR="000234BB" w:rsidRPr="00D331EF" w:rsidRDefault="000234BB" w:rsidP="00725808">
            <w:pPr>
              <w:pStyle w:val="SmallStandard"/>
            </w:pPr>
            <w:r>
              <w:t>N</w:t>
            </w:r>
          </w:p>
        </w:tc>
        <w:tc>
          <w:tcPr>
            <w:tcW w:w="3969" w:type="dxa"/>
          </w:tcPr>
          <w:p w14:paraId="52F75592" w14:textId="77777777" w:rsidR="000234BB" w:rsidRDefault="000234BB" w:rsidP="00725808">
            <w:pPr>
              <w:jc w:val="left"/>
            </w:pPr>
            <w:r>
              <w:rPr>
                <w:sz w:val="16"/>
                <w:szCs w:val="16"/>
              </w:rPr>
              <w:t>References the PartOccurrence which is instantiated by the PartOccurrence. This reference is for example needed in the case of usage of assemblies.</w:t>
            </w:r>
          </w:p>
        </w:tc>
      </w:tr>
      <w:tr w:rsidR="000234BB" w:rsidRPr="00CC6307" w14:paraId="375F33CF" w14:textId="77777777" w:rsidTr="00725808">
        <w:tc>
          <w:tcPr>
            <w:tcW w:w="1588" w:type="dxa"/>
          </w:tcPr>
          <w:p w14:paraId="480190E9" w14:textId="77777777" w:rsidR="000234BB" w:rsidRPr="00634625" w:rsidRDefault="000234BB" w:rsidP="00725808">
            <w:pPr>
              <w:pStyle w:val="SmallStandard"/>
            </w:pPr>
            <w:r>
              <w:lastRenderedPageBreak/>
              <w:t>CompositionSpecification</w:t>
            </w:r>
          </w:p>
        </w:tc>
        <w:tc>
          <w:tcPr>
            <w:tcW w:w="708" w:type="dxa"/>
          </w:tcPr>
          <w:p w14:paraId="7F210B30" w14:textId="77777777" w:rsidR="000234BB" w:rsidRPr="00D331EF" w:rsidRDefault="000234BB" w:rsidP="00725808">
            <w:pPr>
              <w:pStyle w:val="SmallStandard"/>
            </w:pPr>
            <w:r w:rsidRPr="00D01517">
              <w:t>1</w:t>
            </w:r>
          </w:p>
        </w:tc>
        <w:tc>
          <w:tcPr>
            <w:tcW w:w="1560" w:type="dxa"/>
          </w:tcPr>
          <w:p w14:paraId="31B73AC2" w14:textId="77777777" w:rsidR="000234BB" w:rsidRPr="00132C43" w:rsidRDefault="000234BB" w:rsidP="00725808">
            <w:pPr>
              <w:pStyle w:val="SmallStandard"/>
            </w:pPr>
            <w:r>
              <w:t>component</w:t>
            </w:r>
          </w:p>
        </w:tc>
        <w:tc>
          <w:tcPr>
            <w:tcW w:w="708" w:type="dxa"/>
          </w:tcPr>
          <w:p w14:paraId="5D55E3F0" w14:textId="77777777" w:rsidR="000234BB" w:rsidRPr="00D331EF" w:rsidRDefault="000234BB" w:rsidP="00725808">
            <w:pPr>
              <w:pStyle w:val="SmallStandard"/>
            </w:pPr>
            <w:r w:rsidRPr="00D01517">
              <w:t>0..*</w:t>
            </w:r>
          </w:p>
        </w:tc>
        <w:tc>
          <w:tcPr>
            <w:tcW w:w="567" w:type="dxa"/>
          </w:tcPr>
          <w:p w14:paraId="4316689F" w14:textId="77777777" w:rsidR="000234BB" w:rsidRDefault="000234BB" w:rsidP="00725808">
            <w:pPr>
              <w:pStyle w:val="SmallStandard"/>
            </w:pPr>
            <w:r>
              <w:t>Y</w:t>
            </w:r>
          </w:p>
        </w:tc>
        <w:tc>
          <w:tcPr>
            <w:tcW w:w="3969" w:type="dxa"/>
          </w:tcPr>
          <w:p w14:paraId="4DB86DF5" w14:textId="77777777" w:rsidR="000234BB" w:rsidRDefault="000234BB" w:rsidP="00725808">
            <w:pPr>
              <w:jc w:val="left"/>
            </w:pPr>
            <w:r>
              <w:rPr>
                <w:sz w:val="16"/>
                <w:szCs w:val="16"/>
              </w:rPr>
              <w:t>Specifies the PartOccurrences defined in the CompositionSpecification.</w:t>
            </w:r>
          </w:p>
        </w:tc>
      </w:tr>
      <w:tr w:rsidR="000234BB" w:rsidRPr="00CC6307" w14:paraId="45CFFAC5" w14:textId="77777777" w:rsidTr="00725808">
        <w:tc>
          <w:tcPr>
            <w:tcW w:w="1588" w:type="dxa"/>
          </w:tcPr>
          <w:p w14:paraId="5A5363F0" w14:textId="77777777" w:rsidR="000234BB" w:rsidRPr="00634625" w:rsidRDefault="000234BB" w:rsidP="00725808">
            <w:pPr>
              <w:pStyle w:val="SmallStandard"/>
            </w:pPr>
            <w:r>
              <w:t>PartOccurrence</w:t>
            </w:r>
          </w:p>
        </w:tc>
        <w:tc>
          <w:tcPr>
            <w:tcW w:w="708" w:type="dxa"/>
          </w:tcPr>
          <w:p w14:paraId="4C2DE2ED" w14:textId="77777777" w:rsidR="000234BB" w:rsidRPr="00D331EF" w:rsidRDefault="000234BB" w:rsidP="00725808">
            <w:pPr>
              <w:pStyle w:val="SmallStandard"/>
            </w:pPr>
            <w:r w:rsidRPr="00D01517">
              <w:t>0..*</w:t>
            </w:r>
          </w:p>
        </w:tc>
        <w:tc>
          <w:tcPr>
            <w:tcW w:w="1560" w:type="dxa"/>
          </w:tcPr>
          <w:p w14:paraId="176777CA" w14:textId="77777777" w:rsidR="000234BB" w:rsidRPr="00132C43" w:rsidRDefault="000234BB" w:rsidP="00725808">
            <w:pPr>
              <w:pStyle w:val="SmallStandard"/>
            </w:pPr>
            <w:r>
              <w:t>alternativeOccurrence</w:t>
            </w:r>
          </w:p>
        </w:tc>
        <w:tc>
          <w:tcPr>
            <w:tcW w:w="708" w:type="dxa"/>
          </w:tcPr>
          <w:p w14:paraId="776B441D" w14:textId="77777777" w:rsidR="000234BB" w:rsidRPr="00D331EF" w:rsidRDefault="000234BB" w:rsidP="00725808">
            <w:pPr>
              <w:pStyle w:val="SmallStandard"/>
            </w:pPr>
            <w:r w:rsidRPr="00D01517">
              <w:t>0..*</w:t>
            </w:r>
          </w:p>
        </w:tc>
        <w:tc>
          <w:tcPr>
            <w:tcW w:w="567" w:type="dxa"/>
          </w:tcPr>
          <w:p w14:paraId="69211487" w14:textId="77777777" w:rsidR="000234BB" w:rsidRPr="00D331EF" w:rsidRDefault="000234BB" w:rsidP="00725808">
            <w:pPr>
              <w:pStyle w:val="SmallStandard"/>
            </w:pPr>
            <w:r>
              <w:t>N</w:t>
            </w:r>
          </w:p>
        </w:tc>
        <w:tc>
          <w:tcPr>
            <w:tcW w:w="3969" w:type="dxa"/>
          </w:tcPr>
          <w:p w14:paraId="351D72F5" w14:textId="77777777" w:rsidR="000234BB" w:rsidRDefault="000234BB" w:rsidP="00725808">
            <w:pPr>
              <w:jc w:val="left"/>
            </w:pPr>
            <w:r>
              <w:rPr>
                <w:sz w:val="16"/>
                <w:szCs w:val="16"/>
              </w:rPr>
              <w:t>References the PartOccurrences that are an alternative for this PartOccurrence.</w:t>
            </w:r>
          </w:p>
        </w:tc>
      </w:tr>
    </w:tbl>
    <w:p w14:paraId="56D4224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0" w:name="_9c5851b91c1ea36a709ab4f7bf7807a0"/>
      <w:r>
        <w:rPr>
          <w:lang w:val="en-GB"/>
        </w:rPr>
        <w:t>PartStructureSpecification</w:t>
      </w:r>
      <w:bookmarkEnd w:id="1530"/>
    </w:p>
    <w:p w14:paraId="23338E94" w14:textId="77777777" w:rsidR="000234BB" w:rsidRDefault="000234BB" w:rsidP="000234BB">
      <w:r>
        <w:rPr>
          <w:sz w:val="18"/>
          <w:szCs w:val="18"/>
        </w:rPr>
        <w:t>Specification for the description of a part structure. This specification defines the PartOccurrences that are in the bill of material of the described PartOrUsage. This is necessary, because it is possible, that for a definite description a Part more PartOccurrences are needed than the ones that are in the bill of material (see CompositionSpecification).</w:t>
      </w:r>
    </w:p>
    <w:p w14:paraId="0BF1919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015472F" w14:textId="77777777" w:rsidTr="00725808">
        <w:tc>
          <w:tcPr>
            <w:tcW w:w="2013" w:type="dxa"/>
            <w:tcMar>
              <w:top w:w="28" w:type="dxa"/>
              <w:left w:w="28" w:type="dxa"/>
              <w:bottom w:w="28" w:type="dxa"/>
              <w:right w:w="28" w:type="dxa"/>
            </w:tcMar>
          </w:tcPr>
          <w:p w14:paraId="4D6C29A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878C11" w14:textId="68951764"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1F0B239E" w14:textId="77777777" w:rsidTr="00725808">
        <w:tc>
          <w:tcPr>
            <w:tcW w:w="2013" w:type="dxa"/>
            <w:tcMar>
              <w:top w:w="28" w:type="dxa"/>
              <w:left w:w="28" w:type="dxa"/>
              <w:bottom w:w="28" w:type="dxa"/>
              <w:right w:w="28" w:type="dxa"/>
            </w:tcMar>
          </w:tcPr>
          <w:p w14:paraId="7B58BC3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38E08C" w14:textId="77777777" w:rsidR="000234BB" w:rsidRDefault="000234BB" w:rsidP="00725808"/>
        </w:tc>
      </w:tr>
      <w:tr w:rsidR="000234BB" w:rsidRPr="008359F5" w14:paraId="1622ACDE" w14:textId="77777777" w:rsidTr="00725808">
        <w:tc>
          <w:tcPr>
            <w:tcW w:w="2013" w:type="dxa"/>
            <w:tcMar>
              <w:top w:w="28" w:type="dxa"/>
              <w:left w:w="28" w:type="dxa"/>
              <w:bottom w:w="28" w:type="dxa"/>
              <w:right w:w="28" w:type="dxa"/>
            </w:tcMar>
          </w:tcPr>
          <w:p w14:paraId="0962263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5FC559" w14:textId="77777777" w:rsidR="000234BB" w:rsidRPr="000437C1" w:rsidRDefault="000234BB" w:rsidP="00725808">
            <w:pPr>
              <w:pStyle w:val="SmallStandard"/>
            </w:pPr>
            <w:r>
              <w:t>false</w:t>
            </w:r>
          </w:p>
        </w:tc>
      </w:tr>
    </w:tbl>
    <w:p w14:paraId="4B4E89B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3103BB0" w14:textId="77777777" w:rsidTr="00725808">
        <w:tc>
          <w:tcPr>
            <w:tcW w:w="2013" w:type="dxa"/>
            <w:tcMar>
              <w:top w:w="28" w:type="dxa"/>
              <w:left w:w="28" w:type="dxa"/>
              <w:bottom w:w="28" w:type="dxa"/>
              <w:right w:w="28" w:type="dxa"/>
            </w:tcMar>
          </w:tcPr>
          <w:p w14:paraId="1F059C0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5407A8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A8BAA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0C471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4CF6DBB" w14:textId="77777777" w:rsidTr="00725808">
        <w:tc>
          <w:tcPr>
            <w:tcW w:w="2013" w:type="dxa"/>
            <w:tcMar>
              <w:top w:w="28" w:type="dxa"/>
              <w:left w:w="28" w:type="dxa"/>
              <w:bottom w:w="28" w:type="dxa"/>
              <w:right w:w="28" w:type="dxa"/>
            </w:tcMar>
          </w:tcPr>
          <w:p w14:paraId="10CE8BDB" w14:textId="77777777" w:rsidR="000234BB" w:rsidRPr="00620BBE" w:rsidRDefault="000234BB" w:rsidP="00725808">
            <w:pPr>
              <w:pStyle w:val="SmallStandard"/>
            </w:pPr>
            <w:r w:rsidRPr="00620BBE">
              <w:t>content</w:t>
            </w:r>
          </w:p>
        </w:tc>
        <w:tc>
          <w:tcPr>
            <w:tcW w:w="1559" w:type="dxa"/>
            <w:tcMar>
              <w:top w:w="28" w:type="dxa"/>
              <w:left w:w="28" w:type="dxa"/>
              <w:bottom w:w="28" w:type="dxa"/>
              <w:right w:w="28" w:type="dxa"/>
            </w:tcMar>
          </w:tcPr>
          <w:p w14:paraId="5ED81DE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3FF525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5061139" w14:textId="77777777" w:rsidR="000234BB" w:rsidRDefault="000234BB" w:rsidP="00725808">
            <w:pPr>
              <w:jc w:val="left"/>
            </w:pPr>
            <w:r>
              <w:rPr>
                <w:sz w:val="16"/>
                <w:szCs w:val="16"/>
              </w:rPr>
              <w:t>Specifies the type of content of the bill of material (e.g. module, harness complete set)</w:t>
            </w:r>
          </w:p>
        </w:tc>
      </w:tr>
    </w:tbl>
    <w:p w14:paraId="44B1775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A9F9656" w14:textId="77777777" w:rsidTr="00725808">
        <w:tc>
          <w:tcPr>
            <w:tcW w:w="3856" w:type="dxa"/>
            <w:gridSpan w:val="3"/>
          </w:tcPr>
          <w:p w14:paraId="673C780F" w14:textId="77777777" w:rsidR="000234BB" w:rsidRDefault="000234BB" w:rsidP="00725808">
            <w:pPr>
              <w:jc w:val="center"/>
              <w:rPr>
                <w:b/>
                <w:sz w:val="16"/>
                <w:szCs w:val="16"/>
                <w:lang w:val="en-GB"/>
              </w:rPr>
            </w:pPr>
            <w:r>
              <w:rPr>
                <w:b/>
                <w:sz w:val="16"/>
                <w:szCs w:val="16"/>
                <w:lang w:val="en-GB"/>
              </w:rPr>
              <w:t>Other End</w:t>
            </w:r>
          </w:p>
        </w:tc>
        <w:tc>
          <w:tcPr>
            <w:tcW w:w="708" w:type="dxa"/>
          </w:tcPr>
          <w:p w14:paraId="15D6B26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887539D" w14:textId="77777777" w:rsidR="000234BB" w:rsidRDefault="000234BB" w:rsidP="00725808">
            <w:pPr>
              <w:jc w:val="center"/>
              <w:rPr>
                <w:b/>
                <w:sz w:val="16"/>
                <w:szCs w:val="16"/>
                <w:lang w:val="en-GB"/>
              </w:rPr>
            </w:pPr>
            <w:r>
              <w:rPr>
                <w:b/>
                <w:sz w:val="16"/>
                <w:szCs w:val="16"/>
                <w:lang w:val="en-GB"/>
              </w:rPr>
              <w:t>General</w:t>
            </w:r>
          </w:p>
        </w:tc>
      </w:tr>
      <w:tr w:rsidR="000234BB" w:rsidRPr="00720F6F" w14:paraId="7E122124" w14:textId="77777777" w:rsidTr="00725808">
        <w:tc>
          <w:tcPr>
            <w:tcW w:w="1573" w:type="dxa"/>
          </w:tcPr>
          <w:p w14:paraId="47573516" w14:textId="77777777" w:rsidR="000234BB" w:rsidRDefault="000234BB" w:rsidP="00725808">
            <w:pPr>
              <w:rPr>
                <w:b/>
                <w:sz w:val="16"/>
                <w:szCs w:val="16"/>
                <w:lang w:val="en-GB"/>
              </w:rPr>
            </w:pPr>
            <w:r>
              <w:rPr>
                <w:b/>
                <w:sz w:val="16"/>
                <w:szCs w:val="16"/>
                <w:lang w:val="en-GB"/>
              </w:rPr>
              <w:t>Type</w:t>
            </w:r>
          </w:p>
        </w:tc>
        <w:tc>
          <w:tcPr>
            <w:tcW w:w="1574" w:type="dxa"/>
          </w:tcPr>
          <w:p w14:paraId="779C70A5" w14:textId="77777777" w:rsidR="000234BB" w:rsidRDefault="000234BB" w:rsidP="00725808">
            <w:pPr>
              <w:rPr>
                <w:b/>
                <w:sz w:val="16"/>
                <w:szCs w:val="16"/>
                <w:lang w:val="en-GB"/>
              </w:rPr>
            </w:pPr>
            <w:r>
              <w:rPr>
                <w:b/>
                <w:sz w:val="16"/>
                <w:szCs w:val="16"/>
                <w:lang w:val="en-GB"/>
              </w:rPr>
              <w:t>Role</w:t>
            </w:r>
          </w:p>
        </w:tc>
        <w:tc>
          <w:tcPr>
            <w:tcW w:w="708" w:type="dxa"/>
          </w:tcPr>
          <w:p w14:paraId="479A5A1C" w14:textId="77777777" w:rsidR="000234BB" w:rsidRDefault="000234BB" w:rsidP="00725808">
            <w:pPr>
              <w:rPr>
                <w:b/>
                <w:sz w:val="16"/>
                <w:szCs w:val="16"/>
                <w:lang w:val="en-GB"/>
              </w:rPr>
            </w:pPr>
            <w:r>
              <w:rPr>
                <w:b/>
                <w:sz w:val="16"/>
                <w:szCs w:val="16"/>
                <w:lang w:val="en-GB"/>
              </w:rPr>
              <w:t>Mult</w:t>
            </w:r>
          </w:p>
        </w:tc>
        <w:tc>
          <w:tcPr>
            <w:tcW w:w="709" w:type="dxa"/>
          </w:tcPr>
          <w:p w14:paraId="077FBADE" w14:textId="77777777" w:rsidR="000234BB" w:rsidRDefault="000234BB" w:rsidP="00725808">
            <w:pPr>
              <w:rPr>
                <w:b/>
                <w:sz w:val="16"/>
                <w:szCs w:val="16"/>
                <w:lang w:val="en-GB"/>
              </w:rPr>
            </w:pPr>
            <w:r>
              <w:rPr>
                <w:b/>
                <w:sz w:val="16"/>
                <w:szCs w:val="16"/>
                <w:lang w:val="en-GB"/>
              </w:rPr>
              <w:t>Mult</w:t>
            </w:r>
          </w:p>
        </w:tc>
        <w:tc>
          <w:tcPr>
            <w:tcW w:w="567" w:type="dxa"/>
          </w:tcPr>
          <w:p w14:paraId="4A30903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41894D2" w14:textId="77777777" w:rsidR="000234BB" w:rsidRPr="008359F5" w:rsidRDefault="000234BB" w:rsidP="00725808">
            <w:pPr>
              <w:rPr>
                <w:b/>
                <w:sz w:val="16"/>
                <w:szCs w:val="16"/>
                <w:lang w:val="en-GB"/>
              </w:rPr>
            </w:pPr>
            <w:r>
              <w:rPr>
                <w:b/>
                <w:sz w:val="16"/>
                <w:szCs w:val="16"/>
                <w:lang w:val="en-GB"/>
              </w:rPr>
              <w:t>Comment</w:t>
            </w:r>
          </w:p>
        </w:tc>
      </w:tr>
      <w:tr w:rsidR="000234BB" w:rsidRPr="00CC6307" w14:paraId="022C7B76" w14:textId="77777777" w:rsidTr="00725808">
        <w:tc>
          <w:tcPr>
            <w:tcW w:w="1573" w:type="dxa"/>
          </w:tcPr>
          <w:p w14:paraId="188E4EA7" w14:textId="77777777" w:rsidR="000234BB" w:rsidRPr="00634625" w:rsidRDefault="000234BB" w:rsidP="00725808">
            <w:pPr>
              <w:pStyle w:val="SmallStandard"/>
            </w:pPr>
            <w:r>
              <w:t>OccurrenceOrUsage</w:t>
            </w:r>
          </w:p>
        </w:tc>
        <w:tc>
          <w:tcPr>
            <w:tcW w:w="1574" w:type="dxa"/>
          </w:tcPr>
          <w:p w14:paraId="266C17CA" w14:textId="77777777" w:rsidR="000234BB" w:rsidRPr="00132C43" w:rsidRDefault="000234BB" w:rsidP="00725808">
            <w:pPr>
              <w:pStyle w:val="SmallStandard"/>
            </w:pPr>
            <w:r>
              <w:t>inBillOfMaterial</w:t>
            </w:r>
          </w:p>
        </w:tc>
        <w:tc>
          <w:tcPr>
            <w:tcW w:w="708" w:type="dxa"/>
          </w:tcPr>
          <w:p w14:paraId="1BD95FED" w14:textId="77777777" w:rsidR="000234BB" w:rsidRPr="00D331EF" w:rsidRDefault="000234BB" w:rsidP="00725808">
            <w:pPr>
              <w:pStyle w:val="SmallStandard"/>
            </w:pPr>
            <w:r w:rsidRPr="00574783">
              <w:t>0..*</w:t>
            </w:r>
          </w:p>
        </w:tc>
        <w:tc>
          <w:tcPr>
            <w:tcW w:w="709" w:type="dxa"/>
          </w:tcPr>
          <w:p w14:paraId="7D41BBC5" w14:textId="77777777" w:rsidR="000234BB" w:rsidRPr="00D331EF" w:rsidRDefault="000234BB" w:rsidP="00725808">
            <w:pPr>
              <w:pStyle w:val="SmallStandard"/>
            </w:pPr>
            <w:r w:rsidRPr="00207506">
              <w:t>0..*</w:t>
            </w:r>
          </w:p>
        </w:tc>
        <w:tc>
          <w:tcPr>
            <w:tcW w:w="567" w:type="dxa"/>
          </w:tcPr>
          <w:p w14:paraId="5DCD6901" w14:textId="77777777" w:rsidR="000234BB" w:rsidRPr="00D331EF" w:rsidRDefault="000234BB" w:rsidP="00725808">
            <w:pPr>
              <w:pStyle w:val="SmallStandard"/>
            </w:pPr>
            <w:r>
              <w:t>N</w:t>
            </w:r>
          </w:p>
        </w:tc>
        <w:tc>
          <w:tcPr>
            <w:tcW w:w="3969" w:type="dxa"/>
          </w:tcPr>
          <w:p w14:paraId="2C422FB2" w14:textId="77777777" w:rsidR="000234BB" w:rsidRDefault="000234BB" w:rsidP="00725808">
            <w:pPr>
              <w:jc w:val="left"/>
            </w:pPr>
            <w:r>
              <w:rPr>
                <w:sz w:val="16"/>
                <w:szCs w:val="16"/>
              </w:rPr>
              <w:t>References the PartOccurrences that are building the bill of material of a composite part.</w:t>
            </w:r>
          </w:p>
        </w:tc>
      </w:tr>
    </w:tbl>
    <w:p w14:paraId="7F890F6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C976645" w14:textId="77777777" w:rsidTr="00725808">
        <w:tc>
          <w:tcPr>
            <w:tcW w:w="2296" w:type="dxa"/>
            <w:gridSpan w:val="2"/>
          </w:tcPr>
          <w:p w14:paraId="4820720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FC278E4"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2A48538" w14:textId="77777777" w:rsidR="000234BB" w:rsidRDefault="000234BB" w:rsidP="00725808">
            <w:pPr>
              <w:jc w:val="center"/>
              <w:rPr>
                <w:b/>
                <w:sz w:val="16"/>
                <w:szCs w:val="16"/>
                <w:lang w:val="en-GB"/>
              </w:rPr>
            </w:pPr>
            <w:r>
              <w:rPr>
                <w:b/>
                <w:sz w:val="16"/>
                <w:szCs w:val="16"/>
                <w:lang w:val="en-GB"/>
              </w:rPr>
              <w:t>General</w:t>
            </w:r>
          </w:p>
        </w:tc>
      </w:tr>
      <w:tr w:rsidR="000234BB" w:rsidRPr="00720F6F" w14:paraId="79A81C6D" w14:textId="77777777" w:rsidTr="00725808">
        <w:tc>
          <w:tcPr>
            <w:tcW w:w="1588" w:type="dxa"/>
          </w:tcPr>
          <w:p w14:paraId="573B565C" w14:textId="77777777" w:rsidR="000234BB" w:rsidRDefault="000234BB" w:rsidP="00725808">
            <w:pPr>
              <w:rPr>
                <w:b/>
                <w:sz w:val="16"/>
                <w:szCs w:val="16"/>
                <w:lang w:val="en-GB"/>
              </w:rPr>
            </w:pPr>
            <w:r>
              <w:rPr>
                <w:b/>
                <w:sz w:val="16"/>
                <w:szCs w:val="16"/>
                <w:lang w:val="en-GB"/>
              </w:rPr>
              <w:t>Type</w:t>
            </w:r>
          </w:p>
        </w:tc>
        <w:tc>
          <w:tcPr>
            <w:tcW w:w="708" w:type="dxa"/>
          </w:tcPr>
          <w:p w14:paraId="1A6CEA8E" w14:textId="77777777" w:rsidR="000234BB" w:rsidRDefault="000234BB" w:rsidP="00725808">
            <w:pPr>
              <w:rPr>
                <w:b/>
                <w:sz w:val="16"/>
                <w:szCs w:val="16"/>
                <w:lang w:val="en-GB"/>
              </w:rPr>
            </w:pPr>
            <w:r>
              <w:rPr>
                <w:b/>
                <w:sz w:val="16"/>
                <w:szCs w:val="16"/>
                <w:lang w:val="en-GB"/>
              </w:rPr>
              <w:t>Mult</w:t>
            </w:r>
          </w:p>
        </w:tc>
        <w:tc>
          <w:tcPr>
            <w:tcW w:w="1560" w:type="dxa"/>
          </w:tcPr>
          <w:p w14:paraId="5F6F08F9" w14:textId="77777777" w:rsidR="000234BB" w:rsidRDefault="000234BB" w:rsidP="00725808">
            <w:pPr>
              <w:rPr>
                <w:b/>
                <w:sz w:val="16"/>
                <w:szCs w:val="16"/>
                <w:lang w:val="en-GB"/>
              </w:rPr>
            </w:pPr>
            <w:r>
              <w:rPr>
                <w:b/>
                <w:sz w:val="16"/>
                <w:szCs w:val="16"/>
                <w:lang w:val="en-GB"/>
              </w:rPr>
              <w:t>Role</w:t>
            </w:r>
          </w:p>
        </w:tc>
        <w:tc>
          <w:tcPr>
            <w:tcW w:w="708" w:type="dxa"/>
          </w:tcPr>
          <w:p w14:paraId="41B82BEC" w14:textId="77777777" w:rsidR="000234BB" w:rsidRDefault="000234BB" w:rsidP="00725808">
            <w:pPr>
              <w:rPr>
                <w:b/>
                <w:sz w:val="16"/>
                <w:szCs w:val="16"/>
                <w:lang w:val="en-GB"/>
              </w:rPr>
            </w:pPr>
            <w:r>
              <w:rPr>
                <w:b/>
                <w:sz w:val="16"/>
                <w:szCs w:val="16"/>
                <w:lang w:val="en-GB"/>
              </w:rPr>
              <w:t>Mult</w:t>
            </w:r>
          </w:p>
        </w:tc>
        <w:tc>
          <w:tcPr>
            <w:tcW w:w="567" w:type="dxa"/>
          </w:tcPr>
          <w:p w14:paraId="5179D30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9A27D27" w14:textId="77777777" w:rsidR="000234BB" w:rsidRPr="008359F5" w:rsidRDefault="000234BB" w:rsidP="00725808">
            <w:pPr>
              <w:rPr>
                <w:b/>
                <w:sz w:val="16"/>
                <w:szCs w:val="16"/>
                <w:lang w:val="en-GB"/>
              </w:rPr>
            </w:pPr>
            <w:r>
              <w:rPr>
                <w:b/>
                <w:sz w:val="16"/>
                <w:szCs w:val="16"/>
                <w:lang w:val="en-GB"/>
              </w:rPr>
              <w:t>Comment</w:t>
            </w:r>
          </w:p>
        </w:tc>
      </w:tr>
      <w:tr w:rsidR="000234BB" w:rsidRPr="00CC6307" w14:paraId="62A01B03" w14:textId="77777777" w:rsidTr="00725808">
        <w:tc>
          <w:tcPr>
            <w:tcW w:w="1588" w:type="dxa"/>
          </w:tcPr>
          <w:p w14:paraId="41578AF1" w14:textId="77777777" w:rsidR="000234BB" w:rsidRPr="00634625" w:rsidRDefault="000234BB" w:rsidP="00725808">
            <w:pPr>
              <w:pStyle w:val="SmallStandard"/>
            </w:pPr>
            <w:r>
              <w:t>PartWithSubComponentsRole</w:t>
            </w:r>
          </w:p>
        </w:tc>
        <w:tc>
          <w:tcPr>
            <w:tcW w:w="708" w:type="dxa"/>
          </w:tcPr>
          <w:p w14:paraId="567A1771" w14:textId="77777777" w:rsidR="000234BB" w:rsidRPr="00D331EF" w:rsidRDefault="000234BB" w:rsidP="00725808">
            <w:pPr>
              <w:pStyle w:val="SmallStandard"/>
            </w:pPr>
            <w:r w:rsidRPr="00D01517">
              <w:t>0..*</w:t>
            </w:r>
          </w:p>
        </w:tc>
        <w:tc>
          <w:tcPr>
            <w:tcW w:w="1560" w:type="dxa"/>
          </w:tcPr>
          <w:p w14:paraId="24E2265D" w14:textId="77777777" w:rsidR="000234BB" w:rsidRPr="00132C43" w:rsidRDefault="000234BB" w:rsidP="00725808">
            <w:pPr>
              <w:pStyle w:val="SmallStandard"/>
            </w:pPr>
            <w:r>
              <w:t>partStructureSpecification</w:t>
            </w:r>
          </w:p>
        </w:tc>
        <w:tc>
          <w:tcPr>
            <w:tcW w:w="708" w:type="dxa"/>
          </w:tcPr>
          <w:p w14:paraId="12E68F3C" w14:textId="77777777" w:rsidR="000234BB" w:rsidRPr="00D331EF" w:rsidRDefault="000234BB" w:rsidP="00725808">
            <w:pPr>
              <w:pStyle w:val="SmallStandard"/>
            </w:pPr>
            <w:r w:rsidRPr="00D01517">
              <w:t>1</w:t>
            </w:r>
          </w:p>
        </w:tc>
        <w:tc>
          <w:tcPr>
            <w:tcW w:w="567" w:type="dxa"/>
          </w:tcPr>
          <w:p w14:paraId="3211B548" w14:textId="77777777" w:rsidR="000234BB" w:rsidRPr="00D331EF" w:rsidRDefault="000234BB" w:rsidP="00725808">
            <w:pPr>
              <w:pStyle w:val="SmallStandard"/>
            </w:pPr>
            <w:r>
              <w:t>N</w:t>
            </w:r>
          </w:p>
        </w:tc>
        <w:tc>
          <w:tcPr>
            <w:tcW w:w="3969" w:type="dxa"/>
          </w:tcPr>
          <w:p w14:paraId="6C6465BE" w14:textId="77777777" w:rsidR="000234BB" w:rsidRDefault="000234BB" w:rsidP="00725808">
            <w:pPr>
              <w:jc w:val="left"/>
            </w:pPr>
            <w:r>
              <w:rPr>
                <w:sz w:val="16"/>
                <w:szCs w:val="16"/>
              </w:rPr>
              <w:t xml:space="preserve">References the </w:t>
            </w:r>
            <w:r>
              <w:rPr>
                <w:i/>
                <w:iCs/>
                <w:sz w:val="16"/>
                <w:szCs w:val="16"/>
              </w:rPr>
              <w:t xml:space="preserve">PartStructureSpecification </w:t>
            </w:r>
            <w:r>
              <w:rPr>
                <w:sz w:val="16"/>
                <w:szCs w:val="16"/>
              </w:rPr>
              <w:t xml:space="preserve">that is instantiated by this </w:t>
            </w:r>
            <w:r>
              <w:rPr>
                <w:i/>
                <w:iCs/>
                <w:sz w:val="16"/>
                <w:szCs w:val="16"/>
              </w:rPr>
              <w:t>PartWithSubComponentsRole</w:t>
            </w:r>
            <w:r>
              <w:rPr>
                <w:sz w:val="16"/>
                <w:szCs w:val="16"/>
              </w:rPr>
              <w:t>.</w:t>
            </w:r>
          </w:p>
        </w:tc>
      </w:tr>
    </w:tbl>
    <w:p w14:paraId="33393EFF"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531" w:name="_Toc33620335"/>
      <w:r>
        <w:rPr>
          <w:lang w:val="en-GB"/>
        </w:rPr>
        <w:t xml:space="preserve">Module </w:t>
      </w:r>
      <w:bookmarkStart w:id="1532" w:name="_b50a2e552520f2333068686edfb7a96b"/>
      <w:r>
        <w:rPr>
          <w:lang w:val="en-GB"/>
        </w:rPr>
        <w:t>part_usage</w:t>
      </w:r>
      <w:bookmarkEnd w:id="1532"/>
      <w:bookmarkEnd w:id="1531"/>
    </w:p>
    <w:p w14:paraId="36328E9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3" w:name="_99621ed6035cbd49d8b5eb49461e5e06"/>
      <w:r>
        <w:rPr>
          <w:lang w:val="en-GB"/>
        </w:rPr>
        <w:t>PartUsage</w:t>
      </w:r>
      <w:bookmarkEnd w:id="1533"/>
    </w:p>
    <w:p w14:paraId="4C95C592" w14:textId="77777777" w:rsidR="000234BB" w:rsidRDefault="000234BB" w:rsidP="000234BB">
      <w:r>
        <w:rPr>
          <w:sz w:val="18"/>
          <w:szCs w:val="18"/>
        </w:rPr>
        <w:t>PartUsages shall be used for the specification of the elements on an electrical system wiring plan and for the specification of the elements on a pure geometry description. PartUsages shall more than ever be used in cases where it is necessary to describe a certain instance of a part or part group, possibly together with certain technical properties, but where it is at the same time yet not possible to define a concrete part number.</w:t>
      </w:r>
    </w:p>
    <w:p w14:paraId="28C9562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FAD6AC6" w14:textId="77777777" w:rsidTr="00725808">
        <w:tc>
          <w:tcPr>
            <w:tcW w:w="2013" w:type="dxa"/>
            <w:tcMar>
              <w:top w:w="28" w:type="dxa"/>
              <w:left w:w="28" w:type="dxa"/>
              <w:bottom w:w="28" w:type="dxa"/>
              <w:right w:w="28" w:type="dxa"/>
            </w:tcMar>
          </w:tcPr>
          <w:p w14:paraId="4EFA96B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73E88D" w14:textId="3AAF3AD5" w:rsidR="000234BB" w:rsidRPr="00620BBE" w:rsidRDefault="004714EB" w:rsidP="00725808">
            <w:pPr>
              <w:pStyle w:val="SmallStandard"/>
            </w:pPr>
            <w:hyperlink w:anchor="_6d6c998052d7a4d76d5c230fe3673a4d" w:history="1">
              <w:r w:rsidR="000234BB" w:rsidRPr="00620BBE">
                <w:rPr>
                  <w:rStyle w:val="Hyperlink"/>
                  <w:rFonts w:eastAsiaTheme="majorEastAsia"/>
                </w:rPr>
                <w:t>OccurrenceOrUsage</w:t>
              </w:r>
            </w:hyperlink>
          </w:p>
        </w:tc>
      </w:tr>
      <w:tr w:rsidR="000234BB" w:rsidRPr="008359F5" w14:paraId="39688045" w14:textId="77777777" w:rsidTr="00725808">
        <w:tc>
          <w:tcPr>
            <w:tcW w:w="2013" w:type="dxa"/>
            <w:tcMar>
              <w:top w:w="28" w:type="dxa"/>
              <w:left w:w="28" w:type="dxa"/>
              <w:bottom w:w="28" w:type="dxa"/>
              <w:right w:w="28" w:type="dxa"/>
            </w:tcMar>
          </w:tcPr>
          <w:p w14:paraId="7AE60A0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1B1E5B" w14:textId="77777777" w:rsidR="000234BB" w:rsidRDefault="000234BB" w:rsidP="00725808"/>
        </w:tc>
      </w:tr>
      <w:tr w:rsidR="000234BB" w:rsidRPr="008359F5" w14:paraId="5AE7A9A6" w14:textId="77777777" w:rsidTr="00725808">
        <w:tc>
          <w:tcPr>
            <w:tcW w:w="2013" w:type="dxa"/>
            <w:tcMar>
              <w:top w:w="28" w:type="dxa"/>
              <w:left w:w="28" w:type="dxa"/>
              <w:bottom w:w="28" w:type="dxa"/>
              <w:right w:w="28" w:type="dxa"/>
            </w:tcMar>
          </w:tcPr>
          <w:p w14:paraId="790DB08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3A269A" w14:textId="77777777" w:rsidR="000234BB" w:rsidRPr="000437C1" w:rsidRDefault="000234BB" w:rsidP="00725808">
            <w:pPr>
              <w:pStyle w:val="SmallStandard"/>
            </w:pPr>
            <w:r>
              <w:t>false</w:t>
            </w:r>
          </w:p>
        </w:tc>
      </w:tr>
    </w:tbl>
    <w:p w14:paraId="04643EF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6D7097F" w14:textId="77777777" w:rsidTr="00725808">
        <w:tc>
          <w:tcPr>
            <w:tcW w:w="2013" w:type="dxa"/>
            <w:tcMar>
              <w:top w:w="28" w:type="dxa"/>
              <w:left w:w="28" w:type="dxa"/>
              <w:bottom w:w="28" w:type="dxa"/>
              <w:right w:w="28" w:type="dxa"/>
            </w:tcMar>
          </w:tcPr>
          <w:p w14:paraId="14D14927"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BF01D7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A6E58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EBF2ABA"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BA89EC6" w14:textId="77777777" w:rsidTr="00725808">
        <w:tc>
          <w:tcPr>
            <w:tcW w:w="2013" w:type="dxa"/>
            <w:tcMar>
              <w:top w:w="28" w:type="dxa"/>
              <w:left w:w="28" w:type="dxa"/>
              <w:bottom w:w="28" w:type="dxa"/>
              <w:right w:w="28" w:type="dxa"/>
            </w:tcMar>
          </w:tcPr>
          <w:p w14:paraId="72942493" w14:textId="77777777" w:rsidR="000234BB" w:rsidRPr="00620BBE" w:rsidRDefault="000234BB" w:rsidP="00725808">
            <w:pPr>
              <w:pStyle w:val="SmallStandard"/>
            </w:pPr>
            <w:r w:rsidRPr="00620BBE">
              <w:t>primaryPartUsageType</w:t>
            </w:r>
          </w:p>
        </w:tc>
        <w:tc>
          <w:tcPr>
            <w:tcW w:w="1559" w:type="dxa"/>
            <w:tcMar>
              <w:top w:w="28" w:type="dxa"/>
              <w:left w:w="28" w:type="dxa"/>
              <w:bottom w:w="28" w:type="dxa"/>
              <w:right w:w="28" w:type="dxa"/>
            </w:tcMar>
          </w:tcPr>
          <w:p w14:paraId="384C1AA2" w14:textId="77777777" w:rsidR="000234BB" w:rsidRPr="008359F5" w:rsidRDefault="000234BB" w:rsidP="00725808">
            <w:pPr>
              <w:pStyle w:val="SmallStandard"/>
            </w:pPr>
            <w:r w:rsidRPr="00D21799">
              <w:t>PrimaryPartType</w:t>
            </w:r>
          </w:p>
        </w:tc>
        <w:tc>
          <w:tcPr>
            <w:tcW w:w="709" w:type="dxa"/>
            <w:tcMar>
              <w:top w:w="28" w:type="dxa"/>
              <w:left w:w="28" w:type="dxa"/>
              <w:bottom w:w="28" w:type="dxa"/>
              <w:right w:w="28" w:type="dxa"/>
            </w:tcMar>
          </w:tcPr>
          <w:p w14:paraId="5AA67CC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00F07BC" w14:textId="77777777" w:rsidR="000234BB" w:rsidRDefault="000234BB" w:rsidP="00725808">
            <w:pPr>
              <w:jc w:val="left"/>
            </w:pPr>
            <w:r>
              <w:rPr>
                <w:sz w:val="16"/>
                <w:szCs w:val="16"/>
              </w:rPr>
              <w:t>The primary type of the PartUsage defines the type of the described part (e.g. ConnectorHousing, Fixing, etc.) Since the VEC supports dual use parts (e.g. Fixing &amp; WireProtection) there is no direct connection between the primaryPartUsageType and the allowed specifications for the description of a PartUsage.</w:t>
            </w:r>
          </w:p>
        </w:tc>
      </w:tr>
    </w:tbl>
    <w:p w14:paraId="2EDFE5D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47D9761" w14:textId="77777777" w:rsidTr="00725808">
        <w:tc>
          <w:tcPr>
            <w:tcW w:w="3856" w:type="dxa"/>
            <w:gridSpan w:val="3"/>
          </w:tcPr>
          <w:p w14:paraId="5E81A074" w14:textId="77777777" w:rsidR="000234BB" w:rsidRDefault="000234BB" w:rsidP="00725808">
            <w:pPr>
              <w:jc w:val="center"/>
              <w:rPr>
                <w:b/>
                <w:sz w:val="16"/>
                <w:szCs w:val="16"/>
                <w:lang w:val="en-GB"/>
              </w:rPr>
            </w:pPr>
            <w:r>
              <w:rPr>
                <w:b/>
                <w:sz w:val="16"/>
                <w:szCs w:val="16"/>
                <w:lang w:val="en-GB"/>
              </w:rPr>
              <w:t>Other End</w:t>
            </w:r>
          </w:p>
        </w:tc>
        <w:tc>
          <w:tcPr>
            <w:tcW w:w="708" w:type="dxa"/>
          </w:tcPr>
          <w:p w14:paraId="2DF56E3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B90FE6E" w14:textId="77777777" w:rsidR="000234BB" w:rsidRDefault="000234BB" w:rsidP="00725808">
            <w:pPr>
              <w:jc w:val="center"/>
              <w:rPr>
                <w:b/>
                <w:sz w:val="16"/>
                <w:szCs w:val="16"/>
                <w:lang w:val="en-GB"/>
              </w:rPr>
            </w:pPr>
            <w:r>
              <w:rPr>
                <w:b/>
                <w:sz w:val="16"/>
                <w:szCs w:val="16"/>
                <w:lang w:val="en-GB"/>
              </w:rPr>
              <w:t>General</w:t>
            </w:r>
          </w:p>
        </w:tc>
      </w:tr>
      <w:tr w:rsidR="000234BB" w:rsidRPr="00720F6F" w14:paraId="2A355DC3" w14:textId="77777777" w:rsidTr="00725808">
        <w:tc>
          <w:tcPr>
            <w:tcW w:w="1573" w:type="dxa"/>
          </w:tcPr>
          <w:p w14:paraId="212540C7" w14:textId="77777777" w:rsidR="000234BB" w:rsidRDefault="000234BB" w:rsidP="00725808">
            <w:pPr>
              <w:rPr>
                <w:b/>
                <w:sz w:val="16"/>
                <w:szCs w:val="16"/>
                <w:lang w:val="en-GB"/>
              </w:rPr>
            </w:pPr>
            <w:r>
              <w:rPr>
                <w:b/>
                <w:sz w:val="16"/>
                <w:szCs w:val="16"/>
                <w:lang w:val="en-GB"/>
              </w:rPr>
              <w:t>Type</w:t>
            </w:r>
          </w:p>
        </w:tc>
        <w:tc>
          <w:tcPr>
            <w:tcW w:w="1574" w:type="dxa"/>
          </w:tcPr>
          <w:p w14:paraId="2D32D249" w14:textId="77777777" w:rsidR="000234BB" w:rsidRDefault="000234BB" w:rsidP="00725808">
            <w:pPr>
              <w:rPr>
                <w:b/>
                <w:sz w:val="16"/>
                <w:szCs w:val="16"/>
                <w:lang w:val="en-GB"/>
              </w:rPr>
            </w:pPr>
            <w:r>
              <w:rPr>
                <w:b/>
                <w:sz w:val="16"/>
                <w:szCs w:val="16"/>
                <w:lang w:val="en-GB"/>
              </w:rPr>
              <w:t>Role</w:t>
            </w:r>
          </w:p>
        </w:tc>
        <w:tc>
          <w:tcPr>
            <w:tcW w:w="708" w:type="dxa"/>
          </w:tcPr>
          <w:p w14:paraId="11B9F2A5" w14:textId="77777777" w:rsidR="000234BB" w:rsidRDefault="000234BB" w:rsidP="00725808">
            <w:pPr>
              <w:rPr>
                <w:b/>
                <w:sz w:val="16"/>
                <w:szCs w:val="16"/>
                <w:lang w:val="en-GB"/>
              </w:rPr>
            </w:pPr>
            <w:r>
              <w:rPr>
                <w:b/>
                <w:sz w:val="16"/>
                <w:szCs w:val="16"/>
                <w:lang w:val="en-GB"/>
              </w:rPr>
              <w:t>Mult</w:t>
            </w:r>
          </w:p>
        </w:tc>
        <w:tc>
          <w:tcPr>
            <w:tcW w:w="709" w:type="dxa"/>
          </w:tcPr>
          <w:p w14:paraId="259E594B" w14:textId="77777777" w:rsidR="000234BB" w:rsidRDefault="000234BB" w:rsidP="00725808">
            <w:pPr>
              <w:rPr>
                <w:b/>
                <w:sz w:val="16"/>
                <w:szCs w:val="16"/>
                <w:lang w:val="en-GB"/>
              </w:rPr>
            </w:pPr>
            <w:r>
              <w:rPr>
                <w:b/>
                <w:sz w:val="16"/>
                <w:szCs w:val="16"/>
                <w:lang w:val="en-GB"/>
              </w:rPr>
              <w:t>Mult</w:t>
            </w:r>
          </w:p>
        </w:tc>
        <w:tc>
          <w:tcPr>
            <w:tcW w:w="567" w:type="dxa"/>
          </w:tcPr>
          <w:p w14:paraId="46D4524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A668627" w14:textId="77777777" w:rsidR="000234BB" w:rsidRPr="008359F5" w:rsidRDefault="000234BB" w:rsidP="00725808">
            <w:pPr>
              <w:rPr>
                <w:b/>
                <w:sz w:val="16"/>
                <w:szCs w:val="16"/>
                <w:lang w:val="en-GB"/>
              </w:rPr>
            </w:pPr>
            <w:r>
              <w:rPr>
                <w:b/>
                <w:sz w:val="16"/>
                <w:szCs w:val="16"/>
                <w:lang w:val="en-GB"/>
              </w:rPr>
              <w:t>Comment</w:t>
            </w:r>
          </w:p>
        </w:tc>
      </w:tr>
      <w:tr w:rsidR="000234BB" w:rsidRPr="00CC6307" w14:paraId="466CE7BF" w14:textId="77777777" w:rsidTr="00725808">
        <w:tc>
          <w:tcPr>
            <w:tcW w:w="1573" w:type="dxa"/>
          </w:tcPr>
          <w:p w14:paraId="5C5AC247" w14:textId="77777777" w:rsidR="000234BB" w:rsidRPr="00634625" w:rsidRDefault="000234BB" w:rsidP="00725808">
            <w:pPr>
              <w:pStyle w:val="SmallStandard"/>
            </w:pPr>
            <w:r>
              <w:t>PartOrUsageRelatedSpecification</w:t>
            </w:r>
          </w:p>
        </w:tc>
        <w:tc>
          <w:tcPr>
            <w:tcW w:w="1574" w:type="dxa"/>
          </w:tcPr>
          <w:p w14:paraId="20DBFFBA" w14:textId="77777777" w:rsidR="000234BB" w:rsidRPr="00132C43" w:rsidRDefault="000234BB" w:rsidP="00725808">
            <w:pPr>
              <w:pStyle w:val="SmallStandard"/>
            </w:pPr>
            <w:r>
              <w:t>partOrUsageRelatedSpecification</w:t>
            </w:r>
          </w:p>
        </w:tc>
        <w:tc>
          <w:tcPr>
            <w:tcW w:w="708" w:type="dxa"/>
          </w:tcPr>
          <w:p w14:paraId="32EE458F" w14:textId="77777777" w:rsidR="000234BB" w:rsidRPr="00D331EF" w:rsidRDefault="000234BB" w:rsidP="00725808">
            <w:pPr>
              <w:pStyle w:val="SmallStandard"/>
            </w:pPr>
            <w:r w:rsidRPr="00574783">
              <w:t>0..*</w:t>
            </w:r>
          </w:p>
        </w:tc>
        <w:tc>
          <w:tcPr>
            <w:tcW w:w="709" w:type="dxa"/>
          </w:tcPr>
          <w:p w14:paraId="79EF4142" w14:textId="77777777" w:rsidR="000234BB" w:rsidRPr="00D331EF" w:rsidRDefault="000234BB" w:rsidP="00725808">
            <w:pPr>
              <w:pStyle w:val="SmallStandard"/>
            </w:pPr>
            <w:r w:rsidRPr="00207506">
              <w:t>0..*</w:t>
            </w:r>
          </w:p>
        </w:tc>
        <w:tc>
          <w:tcPr>
            <w:tcW w:w="567" w:type="dxa"/>
          </w:tcPr>
          <w:p w14:paraId="6AA777A9" w14:textId="77777777" w:rsidR="000234BB" w:rsidRPr="00D331EF" w:rsidRDefault="000234BB" w:rsidP="00725808">
            <w:pPr>
              <w:pStyle w:val="SmallStandard"/>
            </w:pPr>
            <w:r>
              <w:t>N</w:t>
            </w:r>
          </w:p>
        </w:tc>
        <w:tc>
          <w:tcPr>
            <w:tcW w:w="3969" w:type="dxa"/>
          </w:tcPr>
          <w:p w14:paraId="35A683CF" w14:textId="77777777" w:rsidR="000234BB" w:rsidRDefault="000234BB" w:rsidP="00725808">
            <w:pPr>
              <w:pStyle w:val="SmallStandard"/>
            </w:pPr>
            <w:r w:rsidRPr="00491287">
              <w:t xml:space="preserve">References the PartOrUsageRelatedSpecification(s) that describe the PartOrUsageRelatedSpecification. </w:t>
            </w:r>
          </w:p>
          <w:p w14:paraId="501B67E0" w14:textId="77777777" w:rsidR="000234BB" w:rsidRDefault="000234BB" w:rsidP="00725808">
            <w:pPr>
              <w:pStyle w:val="SmallStandard"/>
            </w:pPr>
            <w:r w:rsidRPr="00491287">
              <w:t>KBLFRM-399</w:t>
            </w:r>
          </w:p>
        </w:tc>
      </w:tr>
      <w:tr w:rsidR="000234BB" w:rsidRPr="00CC6307" w14:paraId="3DCCDFED" w14:textId="77777777" w:rsidTr="00725808">
        <w:tc>
          <w:tcPr>
            <w:tcW w:w="1573" w:type="dxa"/>
          </w:tcPr>
          <w:p w14:paraId="5B036F64" w14:textId="77777777" w:rsidR="000234BB" w:rsidRPr="00634625" w:rsidRDefault="000234BB" w:rsidP="00725808">
            <w:pPr>
              <w:pStyle w:val="SmallStandard"/>
            </w:pPr>
            <w:r>
              <w:t>PartSubstitutionSpecification</w:t>
            </w:r>
          </w:p>
        </w:tc>
        <w:tc>
          <w:tcPr>
            <w:tcW w:w="1574" w:type="dxa"/>
          </w:tcPr>
          <w:p w14:paraId="2DD52379" w14:textId="77777777" w:rsidR="000234BB" w:rsidRPr="00132C43" w:rsidRDefault="000234BB" w:rsidP="00725808">
            <w:pPr>
              <w:pStyle w:val="SmallStandard"/>
            </w:pPr>
            <w:r>
              <w:t>partSubstitution</w:t>
            </w:r>
          </w:p>
        </w:tc>
        <w:tc>
          <w:tcPr>
            <w:tcW w:w="708" w:type="dxa"/>
          </w:tcPr>
          <w:p w14:paraId="64BEB21F" w14:textId="77777777" w:rsidR="000234BB" w:rsidRPr="00D331EF" w:rsidRDefault="000234BB" w:rsidP="00725808">
            <w:pPr>
              <w:pStyle w:val="SmallStandard"/>
            </w:pPr>
            <w:r w:rsidRPr="00574783">
              <w:t>0..1</w:t>
            </w:r>
          </w:p>
        </w:tc>
        <w:tc>
          <w:tcPr>
            <w:tcW w:w="709" w:type="dxa"/>
          </w:tcPr>
          <w:p w14:paraId="02C42EF3" w14:textId="77777777" w:rsidR="000234BB" w:rsidRDefault="000234BB" w:rsidP="00725808"/>
        </w:tc>
        <w:tc>
          <w:tcPr>
            <w:tcW w:w="567" w:type="dxa"/>
          </w:tcPr>
          <w:p w14:paraId="3B49D208" w14:textId="77777777" w:rsidR="000234BB" w:rsidRPr="00D331EF" w:rsidRDefault="000234BB" w:rsidP="00725808">
            <w:pPr>
              <w:pStyle w:val="SmallStandard"/>
            </w:pPr>
            <w:r>
              <w:t>N</w:t>
            </w:r>
          </w:p>
        </w:tc>
        <w:tc>
          <w:tcPr>
            <w:tcW w:w="3969" w:type="dxa"/>
          </w:tcPr>
          <w:p w14:paraId="1A0B47C4" w14:textId="77777777" w:rsidR="000234BB" w:rsidRDefault="000234BB" w:rsidP="00725808"/>
        </w:tc>
      </w:tr>
    </w:tbl>
    <w:p w14:paraId="77B76A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B57382D" w14:textId="77777777" w:rsidTr="00725808">
        <w:tc>
          <w:tcPr>
            <w:tcW w:w="2296" w:type="dxa"/>
            <w:gridSpan w:val="2"/>
          </w:tcPr>
          <w:p w14:paraId="526A793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9B8E62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56268B2" w14:textId="77777777" w:rsidR="000234BB" w:rsidRDefault="000234BB" w:rsidP="00725808">
            <w:pPr>
              <w:jc w:val="center"/>
              <w:rPr>
                <w:b/>
                <w:sz w:val="16"/>
                <w:szCs w:val="16"/>
                <w:lang w:val="en-GB"/>
              </w:rPr>
            </w:pPr>
            <w:r>
              <w:rPr>
                <w:b/>
                <w:sz w:val="16"/>
                <w:szCs w:val="16"/>
                <w:lang w:val="en-GB"/>
              </w:rPr>
              <w:t>General</w:t>
            </w:r>
          </w:p>
        </w:tc>
      </w:tr>
      <w:tr w:rsidR="000234BB" w:rsidRPr="00720F6F" w14:paraId="65C1CD34" w14:textId="77777777" w:rsidTr="00725808">
        <w:tc>
          <w:tcPr>
            <w:tcW w:w="1588" w:type="dxa"/>
          </w:tcPr>
          <w:p w14:paraId="6C12E312" w14:textId="77777777" w:rsidR="000234BB" w:rsidRDefault="000234BB" w:rsidP="00725808">
            <w:pPr>
              <w:rPr>
                <w:b/>
                <w:sz w:val="16"/>
                <w:szCs w:val="16"/>
                <w:lang w:val="en-GB"/>
              </w:rPr>
            </w:pPr>
            <w:r>
              <w:rPr>
                <w:b/>
                <w:sz w:val="16"/>
                <w:szCs w:val="16"/>
                <w:lang w:val="en-GB"/>
              </w:rPr>
              <w:t>Type</w:t>
            </w:r>
          </w:p>
        </w:tc>
        <w:tc>
          <w:tcPr>
            <w:tcW w:w="708" w:type="dxa"/>
          </w:tcPr>
          <w:p w14:paraId="2B9E29BE" w14:textId="77777777" w:rsidR="000234BB" w:rsidRDefault="000234BB" w:rsidP="00725808">
            <w:pPr>
              <w:rPr>
                <w:b/>
                <w:sz w:val="16"/>
                <w:szCs w:val="16"/>
                <w:lang w:val="en-GB"/>
              </w:rPr>
            </w:pPr>
            <w:r>
              <w:rPr>
                <w:b/>
                <w:sz w:val="16"/>
                <w:szCs w:val="16"/>
                <w:lang w:val="en-GB"/>
              </w:rPr>
              <w:t>Mult</w:t>
            </w:r>
          </w:p>
        </w:tc>
        <w:tc>
          <w:tcPr>
            <w:tcW w:w="1560" w:type="dxa"/>
          </w:tcPr>
          <w:p w14:paraId="6DB42FC5" w14:textId="77777777" w:rsidR="000234BB" w:rsidRDefault="000234BB" w:rsidP="00725808">
            <w:pPr>
              <w:rPr>
                <w:b/>
                <w:sz w:val="16"/>
                <w:szCs w:val="16"/>
                <w:lang w:val="en-GB"/>
              </w:rPr>
            </w:pPr>
            <w:r>
              <w:rPr>
                <w:b/>
                <w:sz w:val="16"/>
                <w:szCs w:val="16"/>
                <w:lang w:val="en-GB"/>
              </w:rPr>
              <w:t>Role</w:t>
            </w:r>
          </w:p>
        </w:tc>
        <w:tc>
          <w:tcPr>
            <w:tcW w:w="708" w:type="dxa"/>
          </w:tcPr>
          <w:p w14:paraId="349978ED" w14:textId="77777777" w:rsidR="000234BB" w:rsidRDefault="000234BB" w:rsidP="00725808">
            <w:pPr>
              <w:rPr>
                <w:b/>
                <w:sz w:val="16"/>
                <w:szCs w:val="16"/>
                <w:lang w:val="en-GB"/>
              </w:rPr>
            </w:pPr>
            <w:r>
              <w:rPr>
                <w:b/>
                <w:sz w:val="16"/>
                <w:szCs w:val="16"/>
                <w:lang w:val="en-GB"/>
              </w:rPr>
              <w:t>Mult</w:t>
            </w:r>
          </w:p>
        </w:tc>
        <w:tc>
          <w:tcPr>
            <w:tcW w:w="567" w:type="dxa"/>
          </w:tcPr>
          <w:p w14:paraId="7EC0E65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951E4C2" w14:textId="77777777" w:rsidR="000234BB" w:rsidRPr="008359F5" w:rsidRDefault="000234BB" w:rsidP="00725808">
            <w:pPr>
              <w:rPr>
                <w:b/>
                <w:sz w:val="16"/>
                <w:szCs w:val="16"/>
                <w:lang w:val="en-GB"/>
              </w:rPr>
            </w:pPr>
            <w:r>
              <w:rPr>
                <w:b/>
                <w:sz w:val="16"/>
                <w:szCs w:val="16"/>
                <w:lang w:val="en-GB"/>
              </w:rPr>
              <w:t>Comment</w:t>
            </w:r>
          </w:p>
        </w:tc>
      </w:tr>
      <w:tr w:rsidR="000234BB" w:rsidRPr="00CC6307" w14:paraId="0D3621D4" w14:textId="77777777" w:rsidTr="00725808">
        <w:tc>
          <w:tcPr>
            <w:tcW w:w="1588" w:type="dxa"/>
          </w:tcPr>
          <w:p w14:paraId="56EA1EDA" w14:textId="77777777" w:rsidR="000234BB" w:rsidRPr="00634625" w:rsidRDefault="000234BB" w:rsidP="00725808">
            <w:pPr>
              <w:pStyle w:val="SmallStandard"/>
            </w:pPr>
            <w:r>
              <w:t>PartUsageSpecification</w:t>
            </w:r>
          </w:p>
        </w:tc>
        <w:tc>
          <w:tcPr>
            <w:tcW w:w="708" w:type="dxa"/>
          </w:tcPr>
          <w:p w14:paraId="6EAE7EAA" w14:textId="77777777" w:rsidR="000234BB" w:rsidRPr="00D331EF" w:rsidRDefault="000234BB" w:rsidP="00725808">
            <w:pPr>
              <w:pStyle w:val="SmallStandard"/>
            </w:pPr>
            <w:r w:rsidRPr="00D01517">
              <w:t>1</w:t>
            </w:r>
          </w:p>
        </w:tc>
        <w:tc>
          <w:tcPr>
            <w:tcW w:w="1560" w:type="dxa"/>
          </w:tcPr>
          <w:p w14:paraId="373E280F" w14:textId="77777777" w:rsidR="000234BB" w:rsidRPr="00132C43" w:rsidRDefault="000234BB" w:rsidP="00725808">
            <w:pPr>
              <w:pStyle w:val="SmallStandard"/>
            </w:pPr>
            <w:r>
              <w:t>partUsage</w:t>
            </w:r>
          </w:p>
        </w:tc>
        <w:tc>
          <w:tcPr>
            <w:tcW w:w="708" w:type="dxa"/>
          </w:tcPr>
          <w:p w14:paraId="66939B4B" w14:textId="77777777" w:rsidR="000234BB" w:rsidRPr="00D331EF" w:rsidRDefault="000234BB" w:rsidP="00725808">
            <w:pPr>
              <w:pStyle w:val="SmallStandard"/>
            </w:pPr>
            <w:r w:rsidRPr="00D01517">
              <w:t>0..*</w:t>
            </w:r>
          </w:p>
        </w:tc>
        <w:tc>
          <w:tcPr>
            <w:tcW w:w="567" w:type="dxa"/>
          </w:tcPr>
          <w:p w14:paraId="47B96FE7" w14:textId="77777777" w:rsidR="000234BB" w:rsidRDefault="000234BB" w:rsidP="00725808">
            <w:pPr>
              <w:pStyle w:val="SmallStandard"/>
            </w:pPr>
            <w:r>
              <w:t>Y</w:t>
            </w:r>
          </w:p>
        </w:tc>
        <w:tc>
          <w:tcPr>
            <w:tcW w:w="3969" w:type="dxa"/>
          </w:tcPr>
          <w:p w14:paraId="3006BAB9" w14:textId="77777777" w:rsidR="000234BB" w:rsidRDefault="000234BB" w:rsidP="00725808">
            <w:pPr>
              <w:pStyle w:val="SmallStandard"/>
            </w:pPr>
            <w:r w:rsidRPr="00491287">
              <w:t>Specifies the PartUsages defined by the PartUsageSpecification.</w:t>
            </w:r>
          </w:p>
        </w:tc>
      </w:tr>
      <w:tr w:rsidR="000234BB" w:rsidRPr="00CC6307" w14:paraId="64FC6237" w14:textId="77777777" w:rsidTr="00725808">
        <w:tc>
          <w:tcPr>
            <w:tcW w:w="1588" w:type="dxa"/>
          </w:tcPr>
          <w:p w14:paraId="70BC7497" w14:textId="77777777" w:rsidR="000234BB" w:rsidRPr="00634625" w:rsidRDefault="000234BB" w:rsidP="00725808">
            <w:pPr>
              <w:pStyle w:val="SmallStandard"/>
            </w:pPr>
            <w:r>
              <w:t>PartUsage</w:t>
            </w:r>
          </w:p>
        </w:tc>
        <w:tc>
          <w:tcPr>
            <w:tcW w:w="708" w:type="dxa"/>
          </w:tcPr>
          <w:p w14:paraId="08D1B600" w14:textId="77777777" w:rsidR="000234BB" w:rsidRPr="00D331EF" w:rsidRDefault="000234BB" w:rsidP="00725808">
            <w:pPr>
              <w:pStyle w:val="SmallStandard"/>
            </w:pPr>
            <w:r w:rsidRPr="00D01517">
              <w:t>0..*</w:t>
            </w:r>
          </w:p>
        </w:tc>
        <w:tc>
          <w:tcPr>
            <w:tcW w:w="1560" w:type="dxa"/>
          </w:tcPr>
          <w:p w14:paraId="703FDC43" w14:textId="77777777" w:rsidR="000234BB" w:rsidRPr="00132C43" w:rsidRDefault="000234BB" w:rsidP="00725808">
            <w:pPr>
              <w:pStyle w:val="SmallStandard"/>
            </w:pPr>
            <w:r>
              <w:t>instanciatedUsage</w:t>
            </w:r>
          </w:p>
        </w:tc>
        <w:tc>
          <w:tcPr>
            <w:tcW w:w="708" w:type="dxa"/>
          </w:tcPr>
          <w:p w14:paraId="5CF1F45E" w14:textId="77777777" w:rsidR="000234BB" w:rsidRPr="00D331EF" w:rsidRDefault="000234BB" w:rsidP="00725808">
            <w:pPr>
              <w:pStyle w:val="SmallStandard"/>
            </w:pPr>
            <w:r w:rsidRPr="00D01517">
              <w:t>0..*</w:t>
            </w:r>
          </w:p>
        </w:tc>
        <w:tc>
          <w:tcPr>
            <w:tcW w:w="567" w:type="dxa"/>
          </w:tcPr>
          <w:p w14:paraId="4938A811" w14:textId="77777777" w:rsidR="000234BB" w:rsidRPr="00D331EF" w:rsidRDefault="000234BB" w:rsidP="00725808">
            <w:pPr>
              <w:pStyle w:val="SmallStandard"/>
            </w:pPr>
            <w:r>
              <w:t>N</w:t>
            </w:r>
          </w:p>
        </w:tc>
        <w:tc>
          <w:tcPr>
            <w:tcW w:w="3969" w:type="dxa"/>
          </w:tcPr>
          <w:p w14:paraId="1D947FED" w14:textId="77777777" w:rsidR="000234BB" w:rsidRDefault="000234BB" w:rsidP="00725808"/>
        </w:tc>
      </w:tr>
      <w:tr w:rsidR="000234BB" w:rsidRPr="00CC6307" w14:paraId="3F55DE9F" w14:textId="77777777" w:rsidTr="00725808">
        <w:tc>
          <w:tcPr>
            <w:tcW w:w="1588" w:type="dxa"/>
          </w:tcPr>
          <w:p w14:paraId="4150BDE2" w14:textId="77777777" w:rsidR="000234BB" w:rsidRPr="00634625" w:rsidRDefault="000234BB" w:rsidP="00725808">
            <w:pPr>
              <w:pStyle w:val="SmallStandard"/>
            </w:pPr>
            <w:r>
              <w:t>PartOccurrence</w:t>
            </w:r>
          </w:p>
        </w:tc>
        <w:tc>
          <w:tcPr>
            <w:tcW w:w="708" w:type="dxa"/>
          </w:tcPr>
          <w:p w14:paraId="51916224" w14:textId="77777777" w:rsidR="000234BB" w:rsidRPr="00D331EF" w:rsidRDefault="000234BB" w:rsidP="00725808">
            <w:pPr>
              <w:pStyle w:val="SmallStandard"/>
            </w:pPr>
            <w:r w:rsidRPr="00D01517">
              <w:t>0..*</w:t>
            </w:r>
          </w:p>
        </w:tc>
        <w:tc>
          <w:tcPr>
            <w:tcW w:w="1560" w:type="dxa"/>
          </w:tcPr>
          <w:p w14:paraId="516ECD27" w14:textId="77777777" w:rsidR="000234BB" w:rsidRPr="00132C43" w:rsidRDefault="000234BB" w:rsidP="00725808">
            <w:pPr>
              <w:pStyle w:val="SmallStandard"/>
            </w:pPr>
            <w:r>
              <w:t>realizedPartUsage</w:t>
            </w:r>
          </w:p>
        </w:tc>
        <w:tc>
          <w:tcPr>
            <w:tcW w:w="708" w:type="dxa"/>
          </w:tcPr>
          <w:p w14:paraId="22C13559" w14:textId="77777777" w:rsidR="000234BB" w:rsidRPr="00D331EF" w:rsidRDefault="000234BB" w:rsidP="00725808">
            <w:pPr>
              <w:pStyle w:val="SmallStandard"/>
            </w:pPr>
            <w:r w:rsidRPr="00D01517">
              <w:t>0..*</w:t>
            </w:r>
          </w:p>
        </w:tc>
        <w:tc>
          <w:tcPr>
            <w:tcW w:w="567" w:type="dxa"/>
          </w:tcPr>
          <w:p w14:paraId="69286B8D" w14:textId="77777777" w:rsidR="000234BB" w:rsidRPr="00D331EF" w:rsidRDefault="000234BB" w:rsidP="00725808">
            <w:pPr>
              <w:pStyle w:val="SmallStandard"/>
            </w:pPr>
            <w:r>
              <w:t>N</w:t>
            </w:r>
          </w:p>
        </w:tc>
        <w:tc>
          <w:tcPr>
            <w:tcW w:w="3969" w:type="dxa"/>
          </w:tcPr>
          <w:p w14:paraId="4EB2E05B" w14:textId="77777777" w:rsidR="000234BB" w:rsidRDefault="000234BB" w:rsidP="00725808">
            <w:pPr>
              <w:pStyle w:val="SmallStandard"/>
            </w:pPr>
            <w:r w:rsidRPr="00491287">
              <w:t xml:space="preserve">References the PartUsages that are realized by the PartOccurrence. </w:t>
            </w:r>
          </w:p>
        </w:tc>
      </w:tr>
    </w:tbl>
    <w:p w14:paraId="5C4A524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4" w:name="_b2d6b3b94d7b212de9c1723e16d5f861"/>
      <w:r>
        <w:rPr>
          <w:lang w:val="en-GB"/>
        </w:rPr>
        <w:t>PartUsageSpecification</w:t>
      </w:r>
      <w:bookmarkEnd w:id="1534"/>
    </w:p>
    <w:p w14:paraId="2A424EF2" w14:textId="77777777" w:rsidR="000234BB" w:rsidRDefault="000234BB" w:rsidP="000234BB">
      <w:r>
        <w:rPr>
          <w:sz w:val="18"/>
          <w:szCs w:val="18"/>
        </w:rPr>
        <w:t>Specification for the definition of PartUsages.</w:t>
      </w:r>
    </w:p>
    <w:p w14:paraId="4CDB70C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90BBE42" w14:textId="77777777" w:rsidTr="00725808">
        <w:tc>
          <w:tcPr>
            <w:tcW w:w="2013" w:type="dxa"/>
            <w:tcMar>
              <w:top w:w="28" w:type="dxa"/>
              <w:left w:w="28" w:type="dxa"/>
              <w:bottom w:w="28" w:type="dxa"/>
              <w:right w:w="28" w:type="dxa"/>
            </w:tcMar>
          </w:tcPr>
          <w:p w14:paraId="198189F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99660C9" w14:textId="6F70DF9B"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2F551FEB" w14:textId="77777777" w:rsidTr="00725808">
        <w:tc>
          <w:tcPr>
            <w:tcW w:w="2013" w:type="dxa"/>
            <w:tcMar>
              <w:top w:w="28" w:type="dxa"/>
              <w:left w:w="28" w:type="dxa"/>
              <w:bottom w:w="28" w:type="dxa"/>
              <w:right w:w="28" w:type="dxa"/>
            </w:tcMar>
          </w:tcPr>
          <w:p w14:paraId="128ECF8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BBB666D" w14:textId="77777777" w:rsidR="000234BB" w:rsidRDefault="000234BB" w:rsidP="00725808"/>
        </w:tc>
      </w:tr>
      <w:tr w:rsidR="000234BB" w:rsidRPr="008359F5" w14:paraId="2AB37EF9" w14:textId="77777777" w:rsidTr="00725808">
        <w:tc>
          <w:tcPr>
            <w:tcW w:w="2013" w:type="dxa"/>
            <w:tcMar>
              <w:top w:w="28" w:type="dxa"/>
              <w:left w:w="28" w:type="dxa"/>
              <w:bottom w:w="28" w:type="dxa"/>
              <w:right w:w="28" w:type="dxa"/>
            </w:tcMar>
          </w:tcPr>
          <w:p w14:paraId="6FB6365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C4E80E4" w14:textId="77777777" w:rsidR="000234BB" w:rsidRPr="000437C1" w:rsidRDefault="000234BB" w:rsidP="00725808">
            <w:pPr>
              <w:pStyle w:val="SmallStandard"/>
            </w:pPr>
            <w:r>
              <w:t>false</w:t>
            </w:r>
          </w:p>
        </w:tc>
      </w:tr>
    </w:tbl>
    <w:p w14:paraId="431AEF9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3D97E6C" w14:textId="77777777" w:rsidTr="00725808">
        <w:tc>
          <w:tcPr>
            <w:tcW w:w="3856" w:type="dxa"/>
            <w:gridSpan w:val="3"/>
          </w:tcPr>
          <w:p w14:paraId="7B678671" w14:textId="77777777" w:rsidR="000234BB" w:rsidRDefault="000234BB" w:rsidP="00725808">
            <w:pPr>
              <w:jc w:val="center"/>
              <w:rPr>
                <w:b/>
                <w:sz w:val="16"/>
                <w:szCs w:val="16"/>
                <w:lang w:val="en-GB"/>
              </w:rPr>
            </w:pPr>
            <w:r>
              <w:rPr>
                <w:b/>
                <w:sz w:val="16"/>
                <w:szCs w:val="16"/>
                <w:lang w:val="en-GB"/>
              </w:rPr>
              <w:t>Other End</w:t>
            </w:r>
          </w:p>
        </w:tc>
        <w:tc>
          <w:tcPr>
            <w:tcW w:w="708" w:type="dxa"/>
          </w:tcPr>
          <w:p w14:paraId="4D9D9B8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2647B43" w14:textId="77777777" w:rsidR="000234BB" w:rsidRDefault="000234BB" w:rsidP="00725808">
            <w:pPr>
              <w:jc w:val="center"/>
              <w:rPr>
                <w:b/>
                <w:sz w:val="16"/>
                <w:szCs w:val="16"/>
                <w:lang w:val="en-GB"/>
              </w:rPr>
            </w:pPr>
            <w:r>
              <w:rPr>
                <w:b/>
                <w:sz w:val="16"/>
                <w:szCs w:val="16"/>
                <w:lang w:val="en-GB"/>
              </w:rPr>
              <w:t>General</w:t>
            </w:r>
          </w:p>
        </w:tc>
      </w:tr>
      <w:tr w:rsidR="000234BB" w:rsidRPr="00720F6F" w14:paraId="1C3E567B" w14:textId="77777777" w:rsidTr="00725808">
        <w:tc>
          <w:tcPr>
            <w:tcW w:w="1573" w:type="dxa"/>
          </w:tcPr>
          <w:p w14:paraId="59D3E134" w14:textId="77777777" w:rsidR="000234BB" w:rsidRDefault="000234BB" w:rsidP="00725808">
            <w:pPr>
              <w:rPr>
                <w:b/>
                <w:sz w:val="16"/>
                <w:szCs w:val="16"/>
                <w:lang w:val="en-GB"/>
              </w:rPr>
            </w:pPr>
            <w:r>
              <w:rPr>
                <w:b/>
                <w:sz w:val="16"/>
                <w:szCs w:val="16"/>
                <w:lang w:val="en-GB"/>
              </w:rPr>
              <w:t>Type</w:t>
            </w:r>
          </w:p>
        </w:tc>
        <w:tc>
          <w:tcPr>
            <w:tcW w:w="1574" w:type="dxa"/>
          </w:tcPr>
          <w:p w14:paraId="30737E47" w14:textId="77777777" w:rsidR="000234BB" w:rsidRDefault="000234BB" w:rsidP="00725808">
            <w:pPr>
              <w:rPr>
                <w:b/>
                <w:sz w:val="16"/>
                <w:szCs w:val="16"/>
                <w:lang w:val="en-GB"/>
              </w:rPr>
            </w:pPr>
            <w:r>
              <w:rPr>
                <w:b/>
                <w:sz w:val="16"/>
                <w:szCs w:val="16"/>
                <w:lang w:val="en-GB"/>
              </w:rPr>
              <w:t>Role</w:t>
            </w:r>
          </w:p>
        </w:tc>
        <w:tc>
          <w:tcPr>
            <w:tcW w:w="708" w:type="dxa"/>
          </w:tcPr>
          <w:p w14:paraId="59C04355" w14:textId="77777777" w:rsidR="000234BB" w:rsidRDefault="000234BB" w:rsidP="00725808">
            <w:pPr>
              <w:rPr>
                <w:b/>
                <w:sz w:val="16"/>
                <w:szCs w:val="16"/>
                <w:lang w:val="en-GB"/>
              </w:rPr>
            </w:pPr>
            <w:r>
              <w:rPr>
                <w:b/>
                <w:sz w:val="16"/>
                <w:szCs w:val="16"/>
                <w:lang w:val="en-GB"/>
              </w:rPr>
              <w:t>Mult</w:t>
            </w:r>
          </w:p>
        </w:tc>
        <w:tc>
          <w:tcPr>
            <w:tcW w:w="709" w:type="dxa"/>
          </w:tcPr>
          <w:p w14:paraId="3FE3F00B" w14:textId="77777777" w:rsidR="000234BB" w:rsidRDefault="000234BB" w:rsidP="00725808">
            <w:pPr>
              <w:rPr>
                <w:b/>
                <w:sz w:val="16"/>
                <w:szCs w:val="16"/>
                <w:lang w:val="en-GB"/>
              </w:rPr>
            </w:pPr>
            <w:r>
              <w:rPr>
                <w:b/>
                <w:sz w:val="16"/>
                <w:szCs w:val="16"/>
                <w:lang w:val="en-GB"/>
              </w:rPr>
              <w:t>Mult</w:t>
            </w:r>
          </w:p>
        </w:tc>
        <w:tc>
          <w:tcPr>
            <w:tcW w:w="567" w:type="dxa"/>
          </w:tcPr>
          <w:p w14:paraId="267C998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519DCF5" w14:textId="77777777" w:rsidR="000234BB" w:rsidRPr="008359F5" w:rsidRDefault="000234BB" w:rsidP="00725808">
            <w:pPr>
              <w:rPr>
                <w:b/>
                <w:sz w:val="16"/>
                <w:szCs w:val="16"/>
                <w:lang w:val="en-GB"/>
              </w:rPr>
            </w:pPr>
            <w:r>
              <w:rPr>
                <w:b/>
                <w:sz w:val="16"/>
                <w:szCs w:val="16"/>
                <w:lang w:val="en-GB"/>
              </w:rPr>
              <w:t>Comment</w:t>
            </w:r>
          </w:p>
        </w:tc>
      </w:tr>
      <w:tr w:rsidR="000234BB" w:rsidRPr="00CC6307" w14:paraId="583D3A7F" w14:textId="77777777" w:rsidTr="00725808">
        <w:tc>
          <w:tcPr>
            <w:tcW w:w="1573" w:type="dxa"/>
          </w:tcPr>
          <w:p w14:paraId="1E887E5C" w14:textId="77777777" w:rsidR="000234BB" w:rsidRPr="00634625" w:rsidRDefault="000234BB" w:rsidP="00725808">
            <w:pPr>
              <w:pStyle w:val="SmallStandard"/>
            </w:pPr>
            <w:r>
              <w:t>PartUsage</w:t>
            </w:r>
          </w:p>
        </w:tc>
        <w:tc>
          <w:tcPr>
            <w:tcW w:w="1574" w:type="dxa"/>
          </w:tcPr>
          <w:p w14:paraId="75644272" w14:textId="77777777" w:rsidR="000234BB" w:rsidRPr="00132C43" w:rsidRDefault="000234BB" w:rsidP="00725808">
            <w:pPr>
              <w:pStyle w:val="SmallStandard"/>
            </w:pPr>
            <w:r>
              <w:t>partUsage</w:t>
            </w:r>
          </w:p>
        </w:tc>
        <w:tc>
          <w:tcPr>
            <w:tcW w:w="708" w:type="dxa"/>
          </w:tcPr>
          <w:p w14:paraId="22560401" w14:textId="77777777" w:rsidR="000234BB" w:rsidRPr="00D331EF" w:rsidRDefault="000234BB" w:rsidP="00725808">
            <w:pPr>
              <w:pStyle w:val="SmallStandard"/>
            </w:pPr>
            <w:r w:rsidRPr="00574783">
              <w:t>0..*</w:t>
            </w:r>
          </w:p>
        </w:tc>
        <w:tc>
          <w:tcPr>
            <w:tcW w:w="709" w:type="dxa"/>
          </w:tcPr>
          <w:p w14:paraId="58E4661D" w14:textId="77777777" w:rsidR="000234BB" w:rsidRPr="00D331EF" w:rsidRDefault="000234BB" w:rsidP="00725808">
            <w:pPr>
              <w:pStyle w:val="SmallStandard"/>
            </w:pPr>
            <w:r w:rsidRPr="00207506">
              <w:t>1</w:t>
            </w:r>
          </w:p>
        </w:tc>
        <w:tc>
          <w:tcPr>
            <w:tcW w:w="567" w:type="dxa"/>
          </w:tcPr>
          <w:p w14:paraId="4D2E58E0" w14:textId="77777777" w:rsidR="000234BB" w:rsidRDefault="000234BB" w:rsidP="00725808">
            <w:pPr>
              <w:pStyle w:val="SmallStandard"/>
            </w:pPr>
            <w:r>
              <w:t>Y</w:t>
            </w:r>
          </w:p>
        </w:tc>
        <w:tc>
          <w:tcPr>
            <w:tcW w:w="3969" w:type="dxa"/>
          </w:tcPr>
          <w:p w14:paraId="06146A43" w14:textId="77777777" w:rsidR="000234BB" w:rsidRDefault="000234BB" w:rsidP="00725808">
            <w:pPr>
              <w:pStyle w:val="SmallStandard"/>
            </w:pPr>
            <w:r w:rsidRPr="00491287">
              <w:t>Specifies the PartUsages defined by the PartUsageSpecification.</w:t>
            </w:r>
          </w:p>
        </w:tc>
      </w:tr>
    </w:tbl>
    <w:p w14:paraId="3FF9EFC8"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535" w:name="_Toc33620336"/>
      <w:r>
        <w:rPr>
          <w:lang w:val="en-GB"/>
        </w:rPr>
        <w:t xml:space="preserve">Module </w:t>
      </w:r>
      <w:bookmarkStart w:id="1536" w:name="_a4982a5ae6f1609df417299ad15c8fa0"/>
      <w:r>
        <w:rPr>
          <w:lang w:val="en-GB"/>
        </w:rPr>
        <w:t>pdm</w:t>
      </w:r>
      <w:bookmarkEnd w:id="1536"/>
      <w:bookmarkEnd w:id="1535"/>
    </w:p>
    <w:p w14:paraId="727096B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7" w:name="_b862779c24683ca614d893cd32796981"/>
      <w:r>
        <w:rPr>
          <w:lang w:val="en-GB"/>
        </w:rPr>
        <w:t>Approval</w:t>
      </w:r>
      <w:bookmarkEnd w:id="1537"/>
    </w:p>
    <w:p w14:paraId="64538449" w14:textId="77777777" w:rsidR="000234BB" w:rsidRDefault="000234BB" w:rsidP="000234BB">
      <w:r>
        <w:rPr>
          <w:sz w:val="18"/>
          <w:szCs w:val="18"/>
        </w:rPr>
        <w:t>Defines the approval of an ItemVersion. This consists of the StatusOfApproval and the Permissions issued for the approval.</w:t>
      </w:r>
    </w:p>
    <w:p w14:paraId="7306C4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11B4337" w14:textId="77777777" w:rsidTr="00725808">
        <w:tc>
          <w:tcPr>
            <w:tcW w:w="2013" w:type="dxa"/>
            <w:tcMar>
              <w:top w:w="28" w:type="dxa"/>
              <w:left w:w="28" w:type="dxa"/>
              <w:bottom w:w="28" w:type="dxa"/>
              <w:right w:w="28" w:type="dxa"/>
            </w:tcMar>
          </w:tcPr>
          <w:p w14:paraId="65A1D70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CC23295" w14:textId="583F4288"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1844EB48" w14:textId="77777777" w:rsidTr="00725808">
        <w:tc>
          <w:tcPr>
            <w:tcW w:w="2013" w:type="dxa"/>
            <w:tcMar>
              <w:top w:w="28" w:type="dxa"/>
              <w:left w:w="28" w:type="dxa"/>
              <w:bottom w:w="28" w:type="dxa"/>
              <w:right w:w="28" w:type="dxa"/>
            </w:tcMar>
          </w:tcPr>
          <w:p w14:paraId="5DEE5A9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1622E2" w14:textId="77777777" w:rsidR="000234BB" w:rsidRDefault="000234BB" w:rsidP="00725808"/>
        </w:tc>
      </w:tr>
      <w:tr w:rsidR="000234BB" w:rsidRPr="008359F5" w14:paraId="355C34AE" w14:textId="77777777" w:rsidTr="00725808">
        <w:tc>
          <w:tcPr>
            <w:tcW w:w="2013" w:type="dxa"/>
            <w:tcMar>
              <w:top w:w="28" w:type="dxa"/>
              <w:left w:w="28" w:type="dxa"/>
              <w:bottom w:w="28" w:type="dxa"/>
              <w:right w:w="28" w:type="dxa"/>
            </w:tcMar>
          </w:tcPr>
          <w:p w14:paraId="2702DEF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4302084" w14:textId="77777777" w:rsidR="000234BB" w:rsidRPr="000437C1" w:rsidRDefault="000234BB" w:rsidP="00725808">
            <w:pPr>
              <w:pStyle w:val="SmallStandard"/>
            </w:pPr>
            <w:r>
              <w:t>false</w:t>
            </w:r>
          </w:p>
        </w:tc>
      </w:tr>
    </w:tbl>
    <w:p w14:paraId="2D5DD10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A076249" w14:textId="77777777" w:rsidTr="00725808">
        <w:tc>
          <w:tcPr>
            <w:tcW w:w="2013" w:type="dxa"/>
            <w:tcMar>
              <w:top w:w="28" w:type="dxa"/>
              <w:left w:w="28" w:type="dxa"/>
              <w:bottom w:w="28" w:type="dxa"/>
              <w:right w:w="28" w:type="dxa"/>
            </w:tcMar>
          </w:tcPr>
          <w:p w14:paraId="0329B166"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187491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E0B78D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9284C6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BE93C8A" w14:textId="77777777" w:rsidTr="00725808">
        <w:tc>
          <w:tcPr>
            <w:tcW w:w="2013" w:type="dxa"/>
            <w:tcMar>
              <w:top w:w="28" w:type="dxa"/>
              <w:left w:w="28" w:type="dxa"/>
              <w:bottom w:w="28" w:type="dxa"/>
              <w:right w:w="28" w:type="dxa"/>
            </w:tcMar>
          </w:tcPr>
          <w:p w14:paraId="785248B5"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7BC3ED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BC2A38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5085672" w14:textId="77777777" w:rsidR="000234BB" w:rsidRDefault="000234BB" w:rsidP="00725808">
            <w:pPr>
              <w:jc w:val="left"/>
            </w:pPr>
            <w:r>
              <w:rPr>
                <w:sz w:val="16"/>
                <w:szCs w:val="16"/>
              </w:rPr>
              <w:t>Specifies a unique identification of the approval. The identification is guaranteed to be unique over all VEC-documents. Normally this would reference to a company specific approval number or something similar. KBLFRM-349</w:t>
            </w:r>
          </w:p>
        </w:tc>
      </w:tr>
      <w:tr w:rsidR="000234BB" w:rsidRPr="006675E2" w14:paraId="746B30DA" w14:textId="77777777" w:rsidTr="00725808">
        <w:tc>
          <w:tcPr>
            <w:tcW w:w="2013" w:type="dxa"/>
            <w:tcMar>
              <w:top w:w="28" w:type="dxa"/>
              <w:left w:w="28" w:type="dxa"/>
              <w:bottom w:w="28" w:type="dxa"/>
              <w:right w:w="28" w:type="dxa"/>
            </w:tcMar>
          </w:tcPr>
          <w:p w14:paraId="7DC44DE6"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6EED739A"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2678CF50"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3B5E6FD" w14:textId="77777777" w:rsidR="000234BB" w:rsidRDefault="000234BB" w:rsidP="00725808">
            <w:pPr>
              <w:jc w:val="left"/>
            </w:pPr>
            <w:r>
              <w:rPr>
                <w:sz w:val="16"/>
                <w:szCs w:val="16"/>
              </w:rPr>
              <w:t>Room for additional information about the item.</w:t>
            </w:r>
          </w:p>
        </w:tc>
      </w:tr>
      <w:tr w:rsidR="000234BB" w:rsidRPr="006675E2" w14:paraId="212F3808" w14:textId="77777777" w:rsidTr="00725808">
        <w:tc>
          <w:tcPr>
            <w:tcW w:w="2013" w:type="dxa"/>
            <w:tcMar>
              <w:top w:w="28" w:type="dxa"/>
              <w:left w:w="28" w:type="dxa"/>
              <w:bottom w:w="28" w:type="dxa"/>
              <w:right w:w="28" w:type="dxa"/>
            </w:tcMar>
          </w:tcPr>
          <w:p w14:paraId="4F3E1D32" w14:textId="77777777" w:rsidR="000234BB" w:rsidRPr="00620BBE" w:rsidRDefault="000234BB" w:rsidP="00725808">
            <w:pPr>
              <w:pStyle w:val="SmallStandard"/>
            </w:pPr>
            <w:r w:rsidRPr="00620BBE">
              <w:t>companyInScope</w:t>
            </w:r>
          </w:p>
        </w:tc>
        <w:tc>
          <w:tcPr>
            <w:tcW w:w="1559" w:type="dxa"/>
            <w:tcMar>
              <w:top w:w="28" w:type="dxa"/>
              <w:left w:w="28" w:type="dxa"/>
              <w:bottom w:w="28" w:type="dxa"/>
              <w:right w:w="28" w:type="dxa"/>
            </w:tcMar>
          </w:tcPr>
          <w:p w14:paraId="1CF2E6B3"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D892B35"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24B635A" w14:textId="77777777" w:rsidR="000234BB" w:rsidRDefault="000234BB" w:rsidP="00725808">
            <w:pPr>
              <w:jc w:val="left"/>
            </w:pPr>
            <w:r>
              <w:rPr>
                <w:sz w:val="16"/>
                <w:szCs w:val="16"/>
              </w:rPr>
              <w:t>Room to specify for which companies the Approval is valid. It might be e.g. that an approved Item may only be delivered by some specific company.</w:t>
            </w:r>
          </w:p>
        </w:tc>
      </w:tr>
      <w:tr w:rsidR="000234BB" w:rsidRPr="006675E2" w14:paraId="191484F1" w14:textId="77777777" w:rsidTr="00725808">
        <w:tc>
          <w:tcPr>
            <w:tcW w:w="2013" w:type="dxa"/>
            <w:tcMar>
              <w:top w:w="28" w:type="dxa"/>
              <w:left w:w="28" w:type="dxa"/>
              <w:bottom w:w="28" w:type="dxa"/>
              <w:right w:w="28" w:type="dxa"/>
            </w:tcMar>
          </w:tcPr>
          <w:p w14:paraId="2B855790" w14:textId="77777777" w:rsidR="000234BB" w:rsidRPr="00620BBE" w:rsidRDefault="000234BB" w:rsidP="00725808">
            <w:pPr>
              <w:pStyle w:val="SmallStandard"/>
            </w:pPr>
            <w:r w:rsidRPr="00620BBE">
              <w:t>status</w:t>
            </w:r>
          </w:p>
        </w:tc>
        <w:tc>
          <w:tcPr>
            <w:tcW w:w="1559" w:type="dxa"/>
            <w:tcMar>
              <w:top w:w="28" w:type="dxa"/>
              <w:left w:w="28" w:type="dxa"/>
              <w:bottom w:w="28" w:type="dxa"/>
              <w:right w:w="28" w:type="dxa"/>
            </w:tcMar>
          </w:tcPr>
          <w:p w14:paraId="357CF2D3" w14:textId="77777777" w:rsidR="000234BB" w:rsidRPr="008359F5" w:rsidRDefault="000234BB" w:rsidP="00725808">
            <w:pPr>
              <w:pStyle w:val="SmallStandard"/>
            </w:pPr>
            <w:r w:rsidRPr="00D21799">
              <w:t>StatusOfApproval</w:t>
            </w:r>
          </w:p>
        </w:tc>
        <w:tc>
          <w:tcPr>
            <w:tcW w:w="709" w:type="dxa"/>
            <w:tcMar>
              <w:top w:w="28" w:type="dxa"/>
              <w:left w:w="28" w:type="dxa"/>
              <w:bottom w:w="28" w:type="dxa"/>
              <w:right w:w="28" w:type="dxa"/>
            </w:tcMar>
          </w:tcPr>
          <w:p w14:paraId="157C5562"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DE44413" w14:textId="77777777" w:rsidR="000234BB" w:rsidRDefault="000234BB" w:rsidP="00725808">
            <w:pPr>
              <w:jc w:val="left"/>
            </w:pPr>
            <w:r>
              <w:rPr>
                <w:sz w:val="16"/>
                <w:szCs w:val="16"/>
              </w:rPr>
              <w:t xml:space="preserve">The approval level concerning approval status. Predefined are the values: NotYetApproved, Approved and Withdrawn. The status refers to the status of the </w:t>
            </w:r>
            <w:r>
              <w:rPr>
                <w:i/>
                <w:iCs/>
                <w:sz w:val="16"/>
                <w:szCs w:val="16"/>
              </w:rPr>
              <w:t>Approval</w:t>
            </w:r>
            <w:r>
              <w:rPr>
                <w:sz w:val="16"/>
                <w:szCs w:val="16"/>
              </w:rPr>
              <w:t xml:space="preserve">, not the status of the </w:t>
            </w:r>
            <w:r>
              <w:rPr>
                <w:i/>
                <w:iCs/>
                <w:sz w:val="16"/>
                <w:szCs w:val="16"/>
              </w:rPr>
              <w:t xml:space="preserve">ItemVersion. </w:t>
            </w:r>
            <w:r>
              <w:rPr>
                <w:sz w:val="16"/>
                <w:szCs w:val="16"/>
              </w:rPr>
              <w:t xml:space="preserve">So, e.g. withdrawn means the approval (with its corresponding level) has been withdrawn, not the </w:t>
            </w:r>
            <w:r>
              <w:rPr>
                <w:i/>
                <w:iCs/>
                <w:sz w:val="16"/>
                <w:szCs w:val="16"/>
              </w:rPr>
              <w:t>ItemVersion</w:t>
            </w:r>
            <w:r>
              <w:rPr>
                <w:sz w:val="16"/>
                <w:szCs w:val="16"/>
              </w:rPr>
              <w:t xml:space="preserve"> itself.</w:t>
            </w:r>
          </w:p>
        </w:tc>
      </w:tr>
      <w:tr w:rsidR="000234BB" w:rsidRPr="006675E2" w14:paraId="2AFE7501" w14:textId="77777777" w:rsidTr="00725808">
        <w:tc>
          <w:tcPr>
            <w:tcW w:w="2013" w:type="dxa"/>
            <w:tcMar>
              <w:top w:w="28" w:type="dxa"/>
              <w:left w:w="28" w:type="dxa"/>
              <w:bottom w:w="28" w:type="dxa"/>
              <w:right w:w="28" w:type="dxa"/>
            </w:tcMar>
          </w:tcPr>
          <w:p w14:paraId="433CC494" w14:textId="77777777" w:rsidR="000234BB" w:rsidRPr="00620BBE" w:rsidRDefault="000234BB" w:rsidP="00725808">
            <w:pPr>
              <w:pStyle w:val="SmallStandard"/>
            </w:pPr>
            <w:r w:rsidRPr="00620BBE">
              <w:t>levelOfApproval</w:t>
            </w:r>
          </w:p>
        </w:tc>
        <w:tc>
          <w:tcPr>
            <w:tcW w:w="1559" w:type="dxa"/>
            <w:tcMar>
              <w:top w:w="28" w:type="dxa"/>
              <w:left w:w="28" w:type="dxa"/>
              <w:bottom w:w="28" w:type="dxa"/>
              <w:right w:w="28" w:type="dxa"/>
            </w:tcMar>
          </w:tcPr>
          <w:p w14:paraId="0D4E2FFF" w14:textId="77777777" w:rsidR="000234BB" w:rsidRPr="008359F5" w:rsidRDefault="000234BB" w:rsidP="00725808">
            <w:pPr>
              <w:pStyle w:val="SmallStandard"/>
            </w:pPr>
            <w:r w:rsidRPr="00D21799">
              <w:t>LevelOfApproval</w:t>
            </w:r>
          </w:p>
        </w:tc>
        <w:tc>
          <w:tcPr>
            <w:tcW w:w="709" w:type="dxa"/>
            <w:tcMar>
              <w:top w:w="28" w:type="dxa"/>
              <w:left w:w="28" w:type="dxa"/>
              <w:bottom w:w="28" w:type="dxa"/>
              <w:right w:w="28" w:type="dxa"/>
            </w:tcMar>
          </w:tcPr>
          <w:p w14:paraId="0B93EF0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545AB85" w14:textId="77777777" w:rsidR="000234BB" w:rsidRDefault="000234BB" w:rsidP="00725808">
            <w:pPr>
              <w:jc w:val="left"/>
            </w:pPr>
            <w:r>
              <w:rPr>
                <w:sz w:val="16"/>
                <w:szCs w:val="16"/>
              </w:rPr>
              <w:t xml:space="preserve">Relates to activities that are allowed with the ItemVersion after release for example building pilot tools or production tools. The levelOfApproval applies to the </w:t>
            </w:r>
            <w:r>
              <w:rPr>
                <w:i/>
                <w:iCs/>
                <w:sz w:val="16"/>
                <w:szCs w:val="16"/>
              </w:rPr>
              <w:t xml:space="preserve">ItemVersion </w:t>
            </w:r>
            <w:r>
              <w:rPr>
                <w:sz w:val="16"/>
                <w:szCs w:val="16"/>
              </w:rPr>
              <w:t xml:space="preserve">itself without further detailing or additional context. So, for example "Free" means, that from a component's perspective the corresponding </w:t>
            </w:r>
            <w:r>
              <w:rPr>
                <w:i/>
                <w:iCs/>
                <w:sz w:val="16"/>
                <w:szCs w:val="16"/>
              </w:rPr>
              <w:t>PartVersion</w:t>
            </w:r>
            <w:r>
              <w:rPr>
                <w:sz w:val="16"/>
                <w:szCs w:val="16"/>
              </w:rPr>
              <w:t xml:space="preserve"> has satisfied all qualification procedures and can be used within its specified limits without restriction.</w:t>
            </w:r>
          </w:p>
          <w:p w14:paraId="1CD1EE33" w14:textId="77777777" w:rsidR="000234BB" w:rsidRDefault="000234BB" w:rsidP="00725808">
            <w:pPr>
              <w:jc w:val="left"/>
            </w:pPr>
            <w:r>
              <w:rPr>
                <w:sz w:val="16"/>
                <w:szCs w:val="16"/>
              </w:rPr>
              <w:t xml:space="preserve">The levels </w:t>
            </w:r>
            <w:r>
              <w:rPr>
                <w:i/>
                <w:iCs/>
                <w:sz w:val="16"/>
                <w:szCs w:val="16"/>
              </w:rPr>
              <w:t>Planned</w:t>
            </w:r>
            <w:r>
              <w:rPr>
                <w:sz w:val="16"/>
                <w:szCs w:val="16"/>
              </w:rPr>
              <w:t xml:space="preserve">, </w:t>
            </w:r>
            <w:r>
              <w:rPr>
                <w:i/>
                <w:iCs/>
                <w:sz w:val="16"/>
                <w:szCs w:val="16"/>
              </w:rPr>
              <w:t>Free</w:t>
            </w:r>
            <w:r>
              <w:rPr>
                <w:sz w:val="16"/>
                <w:szCs w:val="16"/>
              </w:rPr>
              <w:t xml:space="preserve">, </w:t>
            </w:r>
            <w:r>
              <w:rPr>
                <w:i/>
                <w:iCs/>
                <w:sz w:val="16"/>
                <w:szCs w:val="16"/>
              </w:rPr>
              <w:t>Invalid</w:t>
            </w:r>
            <w:r>
              <w:rPr>
                <w:sz w:val="16"/>
                <w:szCs w:val="16"/>
              </w:rPr>
              <w:t xml:space="preserve"> refer to a single approval level. The levels </w:t>
            </w:r>
            <w:r>
              <w:rPr>
                <w:i/>
                <w:iCs/>
                <w:sz w:val="16"/>
                <w:szCs w:val="16"/>
              </w:rPr>
              <w:t>Develop</w:t>
            </w:r>
            <w:r>
              <w:rPr>
                <w:sz w:val="16"/>
                <w:szCs w:val="16"/>
              </w:rPr>
              <w:t xml:space="preserve"> and </w:t>
            </w:r>
            <w:r>
              <w:rPr>
                <w:i/>
                <w:iCs/>
                <w:sz w:val="16"/>
                <w:szCs w:val="16"/>
              </w:rPr>
              <w:t>Restricted</w:t>
            </w:r>
            <w:r>
              <w:rPr>
                <w:sz w:val="16"/>
                <w:szCs w:val="16"/>
              </w:rPr>
              <w:t xml:space="preserve"> refer to a category of approval levels in the lifecycle of an </w:t>
            </w:r>
            <w:r>
              <w:rPr>
                <w:i/>
                <w:iCs/>
                <w:sz w:val="16"/>
                <w:szCs w:val="16"/>
              </w:rPr>
              <w:t>ItemVersion</w:t>
            </w:r>
            <w:r>
              <w:rPr>
                <w:sz w:val="16"/>
                <w:szCs w:val="16"/>
              </w:rPr>
              <w:t xml:space="preserve"> that all belong to the same phase but are highly company specific. For example, </w:t>
            </w:r>
            <w:r>
              <w:rPr>
                <w:i/>
                <w:iCs/>
                <w:sz w:val="16"/>
                <w:szCs w:val="16"/>
              </w:rPr>
              <w:t>Develop</w:t>
            </w:r>
            <w:r>
              <w:rPr>
                <w:sz w:val="16"/>
                <w:szCs w:val="16"/>
              </w:rPr>
              <w:t xml:space="preserve"> approvals might be a "a start of construction approval" or a "building of prototypes or tools allowed approval". "Restricted" approvals might be "only for special purpose vehicles", "spare part only" or "residual parts may be used up".</w:t>
            </w:r>
          </w:p>
          <w:p w14:paraId="3CABEF0C" w14:textId="77777777" w:rsidR="000234BB" w:rsidRDefault="000234BB" w:rsidP="00725808">
            <w:pPr>
              <w:jc w:val="left"/>
            </w:pPr>
            <w:r>
              <w:rPr>
                <w:sz w:val="16"/>
                <w:szCs w:val="16"/>
              </w:rPr>
              <w:t xml:space="preserve">In these cases, the </w:t>
            </w:r>
            <w:r>
              <w:rPr>
                <w:i/>
                <w:iCs/>
                <w:sz w:val="16"/>
                <w:szCs w:val="16"/>
              </w:rPr>
              <w:t>additionalLevelInformation</w:t>
            </w:r>
            <w:r>
              <w:rPr>
                <w:sz w:val="16"/>
                <w:szCs w:val="16"/>
              </w:rPr>
              <w:t xml:space="preserve"> can be used to provide further information (e.g. a company specific approval level).</w:t>
            </w:r>
          </w:p>
        </w:tc>
      </w:tr>
      <w:tr w:rsidR="000234BB" w:rsidRPr="006675E2" w14:paraId="77856459" w14:textId="77777777" w:rsidTr="00725808">
        <w:tc>
          <w:tcPr>
            <w:tcW w:w="2013" w:type="dxa"/>
            <w:tcMar>
              <w:top w:w="28" w:type="dxa"/>
              <w:left w:w="28" w:type="dxa"/>
              <w:bottom w:w="28" w:type="dxa"/>
              <w:right w:w="28" w:type="dxa"/>
            </w:tcMar>
          </w:tcPr>
          <w:p w14:paraId="7EDB7270" w14:textId="77777777" w:rsidR="000234BB" w:rsidRPr="00620BBE" w:rsidRDefault="000234BB" w:rsidP="00725808">
            <w:pPr>
              <w:pStyle w:val="SmallStandard"/>
            </w:pPr>
            <w:r w:rsidRPr="00620BBE">
              <w:t>additionalLevelInformation</w:t>
            </w:r>
          </w:p>
        </w:tc>
        <w:tc>
          <w:tcPr>
            <w:tcW w:w="1559" w:type="dxa"/>
            <w:tcMar>
              <w:top w:w="28" w:type="dxa"/>
              <w:left w:w="28" w:type="dxa"/>
              <w:bottom w:w="28" w:type="dxa"/>
              <w:right w:w="28" w:type="dxa"/>
            </w:tcMar>
          </w:tcPr>
          <w:p w14:paraId="43C2330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C2CE65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18C898B" w14:textId="77777777" w:rsidR="000234BB" w:rsidRDefault="000234BB" w:rsidP="00725808">
            <w:pPr>
              <w:jc w:val="left"/>
            </w:pPr>
            <w:r>
              <w:rPr>
                <w:sz w:val="16"/>
                <w:szCs w:val="16"/>
              </w:rPr>
              <w:t>Additional potentially company specific information about the level of approval (e.g. further detailing of a "Restricted" approval.</w:t>
            </w:r>
          </w:p>
        </w:tc>
      </w:tr>
    </w:tbl>
    <w:p w14:paraId="536795C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5C33ED1" w14:textId="77777777" w:rsidTr="00725808">
        <w:tc>
          <w:tcPr>
            <w:tcW w:w="3856" w:type="dxa"/>
            <w:gridSpan w:val="3"/>
          </w:tcPr>
          <w:p w14:paraId="47E9DF6A" w14:textId="77777777" w:rsidR="000234BB" w:rsidRDefault="000234BB" w:rsidP="00725808">
            <w:pPr>
              <w:jc w:val="center"/>
              <w:rPr>
                <w:b/>
                <w:sz w:val="16"/>
                <w:szCs w:val="16"/>
                <w:lang w:val="en-GB"/>
              </w:rPr>
            </w:pPr>
            <w:r>
              <w:rPr>
                <w:b/>
                <w:sz w:val="16"/>
                <w:szCs w:val="16"/>
                <w:lang w:val="en-GB"/>
              </w:rPr>
              <w:t>Other End</w:t>
            </w:r>
          </w:p>
        </w:tc>
        <w:tc>
          <w:tcPr>
            <w:tcW w:w="708" w:type="dxa"/>
          </w:tcPr>
          <w:p w14:paraId="722CC37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A53A3E4" w14:textId="77777777" w:rsidR="000234BB" w:rsidRDefault="000234BB" w:rsidP="00725808">
            <w:pPr>
              <w:jc w:val="center"/>
              <w:rPr>
                <w:b/>
                <w:sz w:val="16"/>
                <w:szCs w:val="16"/>
                <w:lang w:val="en-GB"/>
              </w:rPr>
            </w:pPr>
            <w:r>
              <w:rPr>
                <w:b/>
                <w:sz w:val="16"/>
                <w:szCs w:val="16"/>
                <w:lang w:val="en-GB"/>
              </w:rPr>
              <w:t>General</w:t>
            </w:r>
          </w:p>
        </w:tc>
      </w:tr>
      <w:tr w:rsidR="000234BB" w:rsidRPr="00720F6F" w14:paraId="0B703635" w14:textId="77777777" w:rsidTr="00725808">
        <w:tc>
          <w:tcPr>
            <w:tcW w:w="1573" w:type="dxa"/>
          </w:tcPr>
          <w:p w14:paraId="1E4D9B5D" w14:textId="77777777" w:rsidR="000234BB" w:rsidRDefault="000234BB" w:rsidP="00725808">
            <w:pPr>
              <w:rPr>
                <w:b/>
                <w:sz w:val="16"/>
                <w:szCs w:val="16"/>
                <w:lang w:val="en-GB"/>
              </w:rPr>
            </w:pPr>
            <w:r>
              <w:rPr>
                <w:b/>
                <w:sz w:val="16"/>
                <w:szCs w:val="16"/>
                <w:lang w:val="en-GB"/>
              </w:rPr>
              <w:t>Type</w:t>
            </w:r>
          </w:p>
        </w:tc>
        <w:tc>
          <w:tcPr>
            <w:tcW w:w="1574" w:type="dxa"/>
          </w:tcPr>
          <w:p w14:paraId="224E048C" w14:textId="77777777" w:rsidR="000234BB" w:rsidRDefault="000234BB" w:rsidP="00725808">
            <w:pPr>
              <w:rPr>
                <w:b/>
                <w:sz w:val="16"/>
                <w:szCs w:val="16"/>
                <w:lang w:val="en-GB"/>
              </w:rPr>
            </w:pPr>
            <w:r>
              <w:rPr>
                <w:b/>
                <w:sz w:val="16"/>
                <w:szCs w:val="16"/>
                <w:lang w:val="en-GB"/>
              </w:rPr>
              <w:t>Role</w:t>
            </w:r>
          </w:p>
        </w:tc>
        <w:tc>
          <w:tcPr>
            <w:tcW w:w="708" w:type="dxa"/>
          </w:tcPr>
          <w:p w14:paraId="26112675" w14:textId="77777777" w:rsidR="000234BB" w:rsidRDefault="000234BB" w:rsidP="00725808">
            <w:pPr>
              <w:rPr>
                <w:b/>
                <w:sz w:val="16"/>
                <w:szCs w:val="16"/>
                <w:lang w:val="en-GB"/>
              </w:rPr>
            </w:pPr>
            <w:r>
              <w:rPr>
                <w:b/>
                <w:sz w:val="16"/>
                <w:szCs w:val="16"/>
                <w:lang w:val="en-GB"/>
              </w:rPr>
              <w:t>Mult</w:t>
            </w:r>
          </w:p>
        </w:tc>
        <w:tc>
          <w:tcPr>
            <w:tcW w:w="709" w:type="dxa"/>
          </w:tcPr>
          <w:p w14:paraId="7AFD27CC" w14:textId="77777777" w:rsidR="000234BB" w:rsidRDefault="000234BB" w:rsidP="00725808">
            <w:pPr>
              <w:rPr>
                <w:b/>
                <w:sz w:val="16"/>
                <w:szCs w:val="16"/>
                <w:lang w:val="en-GB"/>
              </w:rPr>
            </w:pPr>
            <w:r>
              <w:rPr>
                <w:b/>
                <w:sz w:val="16"/>
                <w:szCs w:val="16"/>
                <w:lang w:val="en-GB"/>
              </w:rPr>
              <w:t>Mult</w:t>
            </w:r>
          </w:p>
        </w:tc>
        <w:tc>
          <w:tcPr>
            <w:tcW w:w="567" w:type="dxa"/>
          </w:tcPr>
          <w:p w14:paraId="5CECC06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19D5270" w14:textId="77777777" w:rsidR="000234BB" w:rsidRPr="008359F5" w:rsidRDefault="000234BB" w:rsidP="00725808">
            <w:pPr>
              <w:rPr>
                <w:b/>
                <w:sz w:val="16"/>
                <w:szCs w:val="16"/>
                <w:lang w:val="en-GB"/>
              </w:rPr>
            </w:pPr>
            <w:r>
              <w:rPr>
                <w:b/>
                <w:sz w:val="16"/>
                <w:szCs w:val="16"/>
                <w:lang w:val="en-GB"/>
              </w:rPr>
              <w:t>Comment</w:t>
            </w:r>
          </w:p>
        </w:tc>
      </w:tr>
      <w:tr w:rsidR="000234BB" w:rsidRPr="00CC6307" w14:paraId="37638E0E" w14:textId="77777777" w:rsidTr="00725808">
        <w:tc>
          <w:tcPr>
            <w:tcW w:w="1573" w:type="dxa"/>
          </w:tcPr>
          <w:p w14:paraId="6ADC467A" w14:textId="77777777" w:rsidR="000234BB" w:rsidRPr="00634625" w:rsidRDefault="000234BB" w:rsidP="00725808">
            <w:pPr>
              <w:pStyle w:val="SmallStandard"/>
            </w:pPr>
            <w:r>
              <w:t>Permission</w:t>
            </w:r>
          </w:p>
        </w:tc>
        <w:tc>
          <w:tcPr>
            <w:tcW w:w="1574" w:type="dxa"/>
          </w:tcPr>
          <w:p w14:paraId="1F8896A5" w14:textId="77777777" w:rsidR="000234BB" w:rsidRPr="00132C43" w:rsidRDefault="000234BB" w:rsidP="00725808">
            <w:pPr>
              <w:pStyle w:val="SmallStandard"/>
            </w:pPr>
            <w:r>
              <w:t>permission</w:t>
            </w:r>
          </w:p>
        </w:tc>
        <w:tc>
          <w:tcPr>
            <w:tcW w:w="708" w:type="dxa"/>
          </w:tcPr>
          <w:p w14:paraId="5607EB6B" w14:textId="77777777" w:rsidR="000234BB" w:rsidRPr="00D331EF" w:rsidRDefault="000234BB" w:rsidP="00725808">
            <w:pPr>
              <w:pStyle w:val="SmallStandard"/>
            </w:pPr>
            <w:r w:rsidRPr="00574783">
              <w:t>0..*</w:t>
            </w:r>
          </w:p>
        </w:tc>
        <w:tc>
          <w:tcPr>
            <w:tcW w:w="709" w:type="dxa"/>
          </w:tcPr>
          <w:p w14:paraId="08DF398C" w14:textId="77777777" w:rsidR="000234BB" w:rsidRPr="00D331EF" w:rsidRDefault="000234BB" w:rsidP="00725808">
            <w:pPr>
              <w:pStyle w:val="SmallStandard"/>
            </w:pPr>
            <w:r w:rsidRPr="00207506">
              <w:t>1</w:t>
            </w:r>
          </w:p>
        </w:tc>
        <w:tc>
          <w:tcPr>
            <w:tcW w:w="567" w:type="dxa"/>
          </w:tcPr>
          <w:p w14:paraId="76AF62E2" w14:textId="77777777" w:rsidR="000234BB" w:rsidRDefault="000234BB" w:rsidP="00725808">
            <w:pPr>
              <w:pStyle w:val="SmallStandard"/>
            </w:pPr>
            <w:r>
              <w:t>Y</w:t>
            </w:r>
          </w:p>
        </w:tc>
        <w:tc>
          <w:tcPr>
            <w:tcW w:w="3969" w:type="dxa"/>
          </w:tcPr>
          <w:p w14:paraId="41716CB1" w14:textId="77777777" w:rsidR="000234BB" w:rsidRDefault="000234BB" w:rsidP="00725808">
            <w:pPr>
              <w:jc w:val="left"/>
            </w:pPr>
            <w:r>
              <w:rPr>
                <w:sz w:val="16"/>
                <w:szCs w:val="16"/>
              </w:rPr>
              <w:t>Specifies the permission issued with the approval.</w:t>
            </w:r>
          </w:p>
        </w:tc>
      </w:tr>
    </w:tbl>
    <w:p w14:paraId="014D7B1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6560C12" w14:textId="77777777" w:rsidTr="00725808">
        <w:tc>
          <w:tcPr>
            <w:tcW w:w="2296" w:type="dxa"/>
            <w:gridSpan w:val="2"/>
          </w:tcPr>
          <w:p w14:paraId="1476F5B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2BC822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4DB2639" w14:textId="77777777" w:rsidR="000234BB" w:rsidRDefault="000234BB" w:rsidP="00725808">
            <w:pPr>
              <w:jc w:val="center"/>
              <w:rPr>
                <w:b/>
                <w:sz w:val="16"/>
                <w:szCs w:val="16"/>
                <w:lang w:val="en-GB"/>
              </w:rPr>
            </w:pPr>
            <w:r>
              <w:rPr>
                <w:b/>
                <w:sz w:val="16"/>
                <w:szCs w:val="16"/>
                <w:lang w:val="en-GB"/>
              </w:rPr>
              <w:t>General</w:t>
            </w:r>
          </w:p>
        </w:tc>
      </w:tr>
      <w:tr w:rsidR="000234BB" w:rsidRPr="00720F6F" w14:paraId="5EE02C33" w14:textId="77777777" w:rsidTr="00725808">
        <w:tc>
          <w:tcPr>
            <w:tcW w:w="1588" w:type="dxa"/>
          </w:tcPr>
          <w:p w14:paraId="0E19E8F2" w14:textId="77777777" w:rsidR="000234BB" w:rsidRDefault="000234BB" w:rsidP="00725808">
            <w:pPr>
              <w:rPr>
                <w:b/>
                <w:sz w:val="16"/>
                <w:szCs w:val="16"/>
                <w:lang w:val="en-GB"/>
              </w:rPr>
            </w:pPr>
            <w:r>
              <w:rPr>
                <w:b/>
                <w:sz w:val="16"/>
                <w:szCs w:val="16"/>
                <w:lang w:val="en-GB"/>
              </w:rPr>
              <w:t>Type</w:t>
            </w:r>
          </w:p>
        </w:tc>
        <w:tc>
          <w:tcPr>
            <w:tcW w:w="708" w:type="dxa"/>
          </w:tcPr>
          <w:p w14:paraId="130A31FB" w14:textId="77777777" w:rsidR="000234BB" w:rsidRDefault="000234BB" w:rsidP="00725808">
            <w:pPr>
              <w:rPr>
                <w:b/>
                <w:sz w:val="16"/>
                <w:szCs w:val="16"/>
                <w:lang w:val="en-GB"/>
              </w:rPr>
            </w:pPr>
            <w:r>
              <w:rPr>
                <w:b/>
                <w:sz w:val="16"/>
                <w:szCs w:val="16"/>
                <w:lang w:val="en-GB"/>
              </w:rPr>
              <w:t>Mult</w:t>
            </w:r>
          </w:p>
        </w:tc>
        <w:tc>
          <w:tcPr>
            <w:tcW w:w="1560" w:type="dxa"/>
          </w:tcPr>
          <w:p w14:paraId="092C2827" w14:textId="77777777" w:rsidR="000234BB" w:rsidRDefault="000234BB" w:rsidP="00725808">
            <w:pPr>
              <w:rPr>
                <w:b/>
                <w:sz w:val="16"/>
                <w:szCs w:val="16"/>
                <w:lang w:val="en-GB"/>
              </w:rPr>
            </w:pPr>
            <w:r>
              <w:rPr>
                <w:b/>
                <w:sz w:val="16"/>
                <w:szCs w:val="16"/>
                <w:lang w:val="en-GB"/>
              </w:rPr>
              <w:t>Role</w:t>
            </w:r>
          </w:p>
        </w:tc>
        <w:tc>
          <w:tcPr>
            <w:tcW w:w="708" w:type="dxa"/>
          </w:tcPr>
          <w:p w14:paraId="7E0D1BF5" w14:textId="77777777" w:rsidR="000234BB" w:rsidRDefault="000234BB" w:rsidP="00725808">
            <w:pPr>
              <w:rPr>
                <w:b/>
                <w:sz w:val="16"/>
                <w:szCs w:val="16"/>
                <w:lang w:val="en-GB"/>
              </w:rPr>
            </w:pPr>
            <w:r>
              <w:rPr>
                <w:b/>
                <w:sz w:val="16"/>
                <w:szCs w:val="16"/>
                <w:lang w:val="en-GB"/>
              </w:rPr>
              <w:t>Mult</w:t>
            </w:r>
          </w:p>
        </w:tc>
        <w:tc>
          <w:tcPr>
            <w:tcW w:w="567" w:type="dxa"/>
          </w:tcPr>
          <w:p w14:paraId="57F6844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73CB45D" w14:textId="77777777" w:rsidR="000234BB" w:rsidRPr="008359F5" w:rsidRDefault="000234BB" w:rsidP="00725808">
            <w:pPr>
              <w:rPr>
                <w:b/>
                <w:sz w:val="16"/>
                <w:szCs w:val="16"/>
                <w:lang w:val="en-GB"/>
              </w:rPr>
            </w:pPr>
            <w:r>
              <w:rPr>
                <w:b/>
                <w:sz w:val="16"/>
                <w:szCs w:val="16"/>
                <w:lang w:val="en-GB"/>
              </w:rPr>
              <w:t>Comment</w:t>
            </w:r>
          </w:p>
        </w:tc>
      </w:tr>
      <w:tr w:rsidR="000234BB" w:rsidRPr="00CC6307" w14:paraId="2E3E75FE" w14:textId="77777777" w:rsidTr="00725808">
        <w:tc>
          <w:tcPr>
            <w:tcW w:w="1588" w:type="dxa"/>
          </w:tcPr>
          <w:p w14:paraId="590C8741" w14:textId="77777777" w:rsidR="000234BB" w:rsidRPr="00634625" w:rsidRDefault="000234BB" w:rsidP="00725808">
            <w:pPr>
              <w:pStyle w:val="SmallStandard"/>
            </w:pPr>
            <w:r>
              <w:t>ItemVersion</w:t>
            </w:r>
          </w:p>
        </w:tc>
        <w:tc>
          <w:tcPr>
            <w:tcW w:w="708" w:type="dxa"/>
          </w:tcPr>
          <w:p w14:paraId="50ADA393" w14:textId="77777777" w:rsidR="000234BB" w:rsidRPr="00D331EF" w:rsidRDefault="000234BB" w:rsidP="00725808">
            <w:pPr>
              <w:pStyle w:val="SmallStandard"/>
            </w:pPr>
            <w:r w:rsidRPr="00D01517">
              <w:t>1</w:t>
            </w:r>
          </w:p>
        </w:tc>
        <w:tc>
          <w:tcPr>
            <w:tcW w:w="1560" w:type="dxa"/>
          </w:tcPr>
          <w:p w14:paraId="30692BE0" w14:textId="77777777" w:rsidR="000234BB" w:rsidRPr="00132C43" w:rsidRDefault="000234BB" w:rsidP="00725808">
            <w:pPr>
              <w:pStyle w:val="SmallStandard"/>
            </w:pPr>
            <w:r>
              <w:t>approval</w:t>
            </w:r>
          </w:p>
        </w:tc>
        <w:tc>
          <w:tcPr>
            <w:tcW w:w="708" w:type="dxa"/>
          </w:tcPr>
          <w:p w14:paraId="4DC4F250" w14:textId="77777777" w:rsidR="000234BB" w:rsidRPr="00D331EF" w:rsidRDefault="000234BB" w:rsidP="00725808">
            <w:pPr>
              <w:pStyle w:val="SmallStandard"/>
            </w:pPr>
            <w:r w:rsidRPr="00D01517">
              <w:t>0..*</w:t>
            </w:r>
          </w:p>
        </w:tc>
        <w:tc>
          <w:tcPr>
            <w:tcW w:w="567" w:type="dxa"/>
          </w:tcPr>
          <w:p w14:paraId="1790BAE9" w14:textId="77777777" w:rsidR="000234BB" w:rsidRDefault="000234BB" w:rsidP="00725808">
            <w:pPr>
              <w:pStyle w:val="SmallStandard"/>
            </w:pPr>
            <w:r>
              <w:t>Y</w:t>
            </w:r>
          </w:p>
        </w:tc>
        <w:tc>
          <w:tcPr>
            <w:tcW w:w="3969" w:type="dxa"/>
          </w:tcPr>
          <w:p w14:paraId="265F39F0" w14:textId="77777777" w:rsidR="000234BB" w:rsidRDefault="000234BB" w:rsidP="00725808">
            <w:pPr>
              <w:pStyle w:val="SmallStandard"/>
            </w:pPr>
            <w:r w:rsidRPr="00491287">
              <w:t xml:space="preserve">Specifies the approval information of the ItemVersion. </w:t>
            </w:r>
          </w:p>
        </w:tc>
      </w:tr>
    </w:tbl>
    <w:p w14:paraId="2D4167E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38" w:name="_7cfae00cdc8d2e40e745a494ae67c322"/>
      <w:r>
        <w:rPr>
          <w:lang w:val="en-GB"/>
        </w:rPr>
        <w:t>ChangeDescription</w:t>
      </w:r>
      <w:bookmarkEnd w:id="1538"/>
    </w:p>
    <w:p w14:paraId="413B6EC5" w14:textId="77777777" w:rsidR="000234BB" w:rsidRDefault="000234BB" w:rsidP="000234BB">
      <w:r>
        <w:rPr>
          <w:sz w:val="18"/>
          <w:szCs w:val="18"/>
        </w:rPr>
        <w:t>A ChangeDescription describes the implemented issues that are reason for the aggregating ItemVersion to be either an initial or successor version. A ChangeDescription can optionally define the person who has approved the change.</w:t>
      </w:r>
    </w:p>
    <w:p w14:paraId="2015465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F1E2DE0" w14:textId="77777777" w:rsidTr="00725808">
        <w:tc>
          <w:tcPr>
            <w:tcW w:w="2013" w:type="dxa"/>
            <w:tcMar>
              <w:top w:w="28" w:type="dxa"/>
              <w:left w:w="28" w:type="dxa"/>
              <w:bottom w:w="28" w:type="dxa"/>
              <w:right w:w="28" w:type="dxa"/>
            </w:tcMar>
          </w:tcPr>
          <w:p w14:paraId="6B38827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F13F81" w14:textId="0DE833C0"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2D506A40" w14:textId="77777777" w:rsidTr="00725808">
        <w:tc>
          <w:tcPr>
            <w:tcW w:w="2013" w:type="dxa"/>
            <w:tcMar>
              <w:top w:w="28" w:type="dxa"/>
              <w:left w:w="28" w:type="dxa"/>
              <w:bottom w:w="28" w:type="dxa"/>
              <w:right w:w="28" w:type="dxa"/>
            </w:tcMar>
          </w:tcPr>
          <w:p w14:paraId="53D2C78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3CBDF6" w14:textId="77777777" w:rsidR="000234BB" w:rsidRDefault="000234BB" w:rsidP="00725808"/>
        </w:tc>
      </w:tr>
      <w:tr w:rsidR="000234BB" w:rsidRPr="008359F5" w14:paraId="05897FD0" w14:textId="77777777" w:rsidTr="00725808">
        <w:tc>
          <w:tcPr>
            <w:tcW w:w="2013" w:type="dxa"/>
            <w:tcMar>
              <w:top w:w="28" w:type="dxa"/>
              <w:left w:w="28" w:type="dxa"/>
              <w:bottom w:w="28" w:type="dxa"/>
              <w:right w:w="28" w:type="dxa"/>
            </w:tcMar>
          </w:tcPr>
          <w:p w14:paraId="0108D19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A5DA4D6" w14:textId="77777777" w:rsidR="000234BB" w:rsidRPr="000437C1" w:rsidRDefault="000234BB" w:rsidP="00725808">
            <w:pPr>
              <w:pStyle w:val="SmallStandard"/>
            </w:pPr>
            <w:r>
              <w:t>false</w:t>
            </w:r>
          </w:p>
        </w:tc>
      </w:tr>
    </w:tbl>
    <w:p w14:paraId="06F8F3E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8B1AAD1" w14:textId="77777777" w:rsidTr="00725808">
        <w:tc>
          <w:tcPr>
            <w:tcW w:w="2013" w:type="dxa"/>
            <w:tcMar>
              <w:top w:w="28" w:type="dxa"/>
              <w:left w:w="28" w:type="dxa"/>
              <w:bottom w:w="28" w:type="dxa"/>
              <w:right w:w="28" w:type="dxa"/>
            </w:tcMar>
          </w:tcPr>
          <w:p w14:paraId="17B0C3C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3525B6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88DF7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2F1FE3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BD388CD" w14:textId="77777777" w:rsidTr="00725808">
        <w:tc>
          <w:tcPr>
            <w:tcW w:w="2013" w:type="dxa"/>
            <w:tcMar>
              <w:top w:w="28" w:type="dxa"/>
              <w:left w:w="28" w:type="dxa"/>
              <w:bottom w:w="28" w:type="dxa"/>
              <w:right w:w="28" w:type="dxa"/>
            </w:tcMar>
          </w:tcPr>
          <w:p w14:paraId="42F2E7EC"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7BB813F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FE2AC4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5F890B1" w14:textId="77777777" w:rsidR="000234BB" w:rsidRDefault="000234BB" w:rsidP="00725808">
            <w:pPr>
              <w:jc w:val="left"/>
            </w:pPr>
            <w:r>
              <w:rPr>
                <w:sz w:val="16"/>
                <w:szCs w:val="16"/>
              </w:rPr>
              <w:t>Specifies an identifier for the ChangeDescription. This can be the ID of a change order or an ID which indicates model upgrading. (see KBLFRM-249)</w:t>
            </w:r>
          </w:p>
        </w:tc>
      </w:tr>
      <w:tr w:rsidR="000234BB" w:rsidRPr="006675E2" w14:paraId="4A03FA8B" w14:textId="77777777" w:rsidTr="00725808">
        <w:tc>
          <w:tcPr>
            <w:tcW w:w="2013" w:type="dxa"/>
            <w:tcMar>
              <w:top w:w="28" w:type="dxa"/>
              <w:left w:w="28" w:type="dxa"/>
              <w:bottom w:w="28" w:type="dxa"/>
              <w:right w:w="28" w:type="dxa"/>
            </w:tcMar>
          </w:tcPr>
          <w:p w14:paraId="7D340AA5" w14:textId="77777777" w:rsidR="000234BB" w:rsidRPr="00620BBE" w:rsidRDefault="000234BB" w:rsidP="00725808">
            <w:pPr>
              <w:pStyle w:val="SmallStandard"/>
            </w:pPr>
            <w:r w:rsidRPr="00620BBE">
              <w:t>label</w:t>
            </w:r>
          </w:p>
        </w:tc>
        <w:tc>
          <w:tcPr>
            <w:tcW w:w="1559" w:type="dxa"/>
            <w:tcMar>
              <w:top w:w="28" w:type="dxa"/>
              <w:left w:w="28" w:type="dxa"/>
              <w:bottom w:w="28" w:type="dxa"/>
              <w:right w:w="28" w:type="dxa"/>
            </w:tcMar>
          </w:tcPr>
          <w:p w14:paraId="5089449E"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D1A31C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0F53521" w14:textId="77777777" w:rsidR="000234BB" w:rsidRDefault="000234BB" w:rsidP="00725808">
            <w:pPr>
              <w:jc w:val="left"/>
            </w:pPr>
            <w:r>
              <w:rPr>
                <w:sz w:val="16"/>
                <w:szCs w:val="16"/>
              </w:rPr>
              <w:t>Specifies the label of the change on a drawing for example. If more than one change is issued with one ItemVersion (e.g. change 0001, 0002), in some cases the different changes are labelled on the drawing (e.g. A, B, C).</w:t>
            </w:r>
          </w:p>
        </w:tc>
      </w:tr>
      <w:tr w:rsidR="000234BB" w:rsidRPr="006675E2" w14:paraId="6727C019" w14:textId="77777777" w:rsidTr="00725808">
        <w:tc>
          <w:tcPr>
            <w:tcW w:w="2013" w:type="dxa"/>
            <w:tcMar>
              <w:top w:w="28" w:type="dxa"/>
              <w:left w:w="28" w:type="dxa"/>
              <w:bottom w:w="28" w:type="dxa"/>
              <w:right w:w="28" w:type="dxa"/>
            </w:tcMar>
          </w:tcPr>
          <w:p w14:paraId="15AF923F"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0B8A3602"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5046AA44"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1FECDBE" w14:textId="77777777" w:rsidR="000234BB" w:rsidRDefault="000234BB" w:rsidP="00725808">
            <w:pPr>
              <w:jc w:val="left"/>
            </w:pPr>
            <w:r>
              <w:rPr>
                <w:sz w:val="16"/>
                <w:szCs w:val="16"/>
              </w:rPr>
              <w:t>Specifies additional, human readable, information about the ChangeDescription.</w:t>
            </w:r>
          </w:p>
        </w:tc>
      </w:tr>
      <w:tr w:rsidR="000234BB" w:rsidRPr="006675E2" w14:paraId="5D6BD429" w14:textId="77777777" w:rsidTr="00725808">
        <w:tc>
          <w:tcPr>
            <w:tcW w:w="2013" w:type="dxa"/>
            <w:tcMar>
              <w:top w:w="28" w:type="dxa"/>
              <w:left w:w="28" w:type="dxa"/>
              <w:bottom w:w="28" w:type="dxa"/>
              <w:right w:w="28" w:type="dxa"/>
            </w:tcMar>
          </w:tcPr>
          <w:p w14:paraId="7B016342" w14:textId="77777777" w:rsidR="000234BB" w:rsidRPr="00620BBE" w:rsidRDefault="000234BB" w:rsidP="00725808">
            <w:pPr>
              <w:pStyle w:val="SmallStandard"/>
            </w:pPr>
            <w:r w:rsidRPr="00620BBE">
              <w:t>approver</w:t>
            </w:r>
          </w:p>
        </w:tc>
        <w:tc>
          <w:tcPr>
            <w:tcW w:w="1559" w:type="dxa"/>
            <w:tcMar>
              <w:top w:w="28" w:type="dxa"/>
              <w:left w:w="28" w:type="dxa"/>
              <w:bottom w:w="28" w:type="dxa"/>
              <w:right w:w="28" w:type="dxa"/>
            </w:tcMar>
          </w:tcPr>
          <w:p w14:paraId="7F49D58E" w14:textId="77777777" w:rsidR="000234BB" w:rsidRPr="008359F5" w:rsidRDefault="000234BB" w:rsidP="00725808">
            <w:pPr>
              <w:pStyle w:val="SmallStandard"/>
            </w:pPr>
            <w:r w:rsidRPr="00D21799">
              <w:t>Person</w:t>
            </w:r>
          </w:p>
        </w:tc>
        <w:tc>
          <w:tcPr>
            <w:tcW w:w="709" w:type="dxa"/>
            <w:tcMar>
              <w:top w:w="28" w:type="dxa"/>
              <w:left w:w="28" w:type="dxa"/>
              <w:bottom w:w="28" w:type="dxa"/>
              <w:right w:w="28" w:type="dxa"/>
            </w:tcMar>
          </w:tcPr>
          <w:p w14:paraId="4E92AF1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C539444" w14:textId="77777777" w:rsidR="000234BB" w:rsidRDefault="000234BB" w:rsidP="00725808">
            <w:pPr>
              <w:jc w:val="left"/>
            </w:pPr>
            <w:r>
              <w:rPr>
                <w:sz w:val="16"/>
                <w:szCs w:val="16"/>
              </w:rPr>
              <w:t>Specifies the person who has approved the change.</w:t>
            </w:r>
          </w:p>
        </w:tc>
      </w:tr>
      <w:tr w:rsidR="000234BB" w:rsidRPr="006675E2" w14:paraId="76898868" w14:textId="77777777" w:rsidTr="00725808">
        <w:tc>
          <w:tcPr>
            <w:tcW w:w="2013" w:type="dxa"/>
            <w:tcMar>
              <w:top w:w="28" w:type="dxa"/>
              <w:left w:w="28" w:type="dxa"/>
              <w:bottom w:w="28" w:type="dxa"/>
              <w:right w:w="28" w:type="dxa"/>
            </w:tcMar>
          </w:tcPr>
          <w:p w14:paraId="0CB7129F" w14:textId="77777777" w:rsidR="000234BB" w:rsidRPr="00620BBE" w:rsidRDefault="000234BB" w:rsidP="00725808">
            <w:pPr>
              <w:pStyle w:val="SmallStandard"/>
            </w:pPr>
            <w:r w:rsidRPr="00620BBE">
              <w:t>changeDate</w:t>
            </w:r>
          </w:p>
        </w:tc>
        <w:tc>
          <w:tcPr>
            <w:tcW w:w="1559" w:type="dxa"/>
            <w:tcMar>
              <w:top w:w="28" w:type="dxa"/>
              <w:left w:w="28" w:type="dxa"/>
              <w:bottom w:w="28" w:type="dxa"/>
              <w:right w:w="28" w:type="dxa"/>
            </w:tcMar>
          </w:tcPr>
          <w:p w14:paraId="66521C8D" w14:textId="77777777" w:rsidR="000234BB" w:rsidRPr="008359F5" w:rsidRDefault="000234BB" w:rsidP="00725808">
            <w:pPr>
              <w:pStyle w:val="SmallStandard"/>
            </w:pPr>
            <w:r w:rsidRPr="00D21799">
              <w:t>Date</w:t>
            </w:r>
          </w:p>
        </w:tc>
        <w:tc>
          <w:tcPr>
            <w:tcW w:w="709" w:type="dxa"/>
            <w:tcMar>
              <w:top w:w="28" w:type="dxa"/>
              <w:left w:w="28" w:type="dxa"/>
              <w:bottom w:w="28" w:type="dxa"/>
              <w:right w:w="28" w:type="dxa"/>
            </w:tcMar>
          </w:tcPr>
          <w:p w14:paraId="771E2F4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C099442" w14:textId="77777777" w:rsidR="000234BB" w:rsidRDefault="000234BB" w:rsidP="00725808">
            <w:pPr>
              <w:jc w:val="left"/>
            </w:pPr>
            <w:r>
              <w:rPr>
                <w:sz w:val="16"/>
                <w:szCs w:val="16"/>
              </w:rPr>
              <w:t>Specifies the date when the change was performed.</w:t>
            </w:r>
          </w:p>
        </w:tc>
      </w:tr>
      <w:tr w:rsidR="000234BB" w:rsidRPr="006675E2" w14:paraId="4CCC3FAB" w14:textId="77777777" w:rsidTr="00725808">
        <w:tc>
          <w:tcPr>
            <w:tcW w:w="2013" w:type="dxa"/>
            <w:tcMar>
              <w:top w:w="28" w:type="dxa"/>
              <w:left w:w="28" w:type="dxa"/>
              <w:bottom w:w="28" w:type="dxa"/>
              <w:right w:w="28" w:type="dxa"/>
            </w:tcMar>
          </w:tcPr>
          <w:p w14:paraId="1542F538" w14:textId="77777777" w:rsidR="000234BB" w:rsidRPr="00620BBE" w:rsidRDefault="000234BB" w:rsidP="00725808">
            <w:pPr>
              <w:pStyle w:val="SmallStandard"/>
            </w:pPr>
            <w:r w:rsidRPr="00620BBE">
              <w:t>responsibleDesigner</w:t>
            </w:r>
          </w:p>
        </w:tc>
        <w:tc>
          <w:tcPr>
            <w:tcW w:w="1559" w:type="dxa"/>
            <w:tcMar>
              <w:top w:w="28" w:type="dxa"/>
              <w:left w:w="28" w:type="dxa"/>
              <w:bottom w:w="28" w:type="dxa"/>
              <w:right w:w="28" w:type="dxa"/>
            </w:tcMar>
          </w:tcPr>
          <w:p w14:paraId="44C62D80" w14:textId="77777777" w:rsidR="000234BB" w:rsidRPr="008359F5" w:rsidRDefault="000234BB" w:rsidP="00725808">
            <w:pPr>
              <w:pStyle w:val="SmallStandard"/>
            </w:pPr>
            <w:r w:rsidRPr="00D21799">
              <w:t>Person</w:t>
            </w:r>
          </w:p>
        </w:tc>
        <w:tc>
          <w:tcPr>
            <w:tcW w:w="709" w:type="dxa"/>
            <w:tcMar>
              <w:top w:w="28" w:type="dxa"/>
              <w:left w:w="28" w:type="dxa"/>
              <w:bottom w:w="28" w:type="dxa"/>
              <w:right w:w="28" w:type="dxa"/>
            </w:tcMar>
          </w:tcPr>
          <w:p w14:paraId="01CC5E4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8493D95" w14:textId="77777777" w:rsidR="000234BB" w:rsidRDefault="000234BB" w:rsidP="00725808">
            <w:pPr>
              <w:jc w:val="left"/>
            </w:pPr>
            <w:r>
              <w:rPr>
                <w:sz w:val="16"/>
                <w:szCs w:val="16"/>
              </w:rPr>
              <w:t>Specifies the design engineer who is/was responsible to perform the change.</w:t>
            </w:r>
          </w:p>
        </w:tc>
      </w:tr>
      <w:tr w:rsidR="000234BB" w:rsidRPr="006675E2" w14:paraId="199D96FB" w14:textId="77777777" w:rsidTr="00725808">
        <w:tc>
          <w:tcPr>
            <w:tcW w:w="2013" w:type="dxa"/>
            <w:tcMar>
              <w:top w:w="28" w:type="dxa"/>
              <w:left w:w="28" w:type="dxa"/>
              <w:bottom w:w="28" w:type="dxa"/>
              <w:right w:w="28" w:type="dxa"/>
            </w:tcMar>
          </w:tcPr>
          <w:p w14:paraId="52B358FD" w14:textId="77777777" w:rsidR="000234BB" w:rsidRPr="00620BBE" w:rsidRDefault="000234BB" w:rsidP="00725808">
            <w:pPr>
              <w:pStyle w:val="SmallStandard"/>
            </w:pPr>
            <w:r w:rsidRPr="00620BBE">
              <w:t>relatedChangeRequest</w:t>
            </w:r>
          </w:p>
        </w:tc>
        <w:tc>
          <w:tcPr>
            <w:tcW w:w="1559" w:type="dxa"/>
            <w:tcMar>
              <w:top w:w="28" w:type="dxa"/>
              <w:left w:w="28" w:type="dxa"/>
              <w:bottom w:w="28" w:type="dxa"/>
              <w:right w:w="28" w:type="dxa"/>
            </w:tcMar>
          </w:tcPr>
          <w:p w14:paraId="4569C1E5"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5403BD2"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C43A1A9" w14:textId="77777777" w:rsidR="000234BB" w:rsidRDefault="000234BB" w:rsidP="00725808">
            <w:pPr>
              <w:jc w:val="left"/>
            </w:pPr>
            <w:r>
              <w:rPr>
                <w:sz w:val="16"/>
                <w:szCs w:val="16"/>
              </w:rPr>
              <w:t>Specifies the identification of a corresponding change request. (see KBLFRM-249)</w:t>
            </w:r>
          </w:p>
        </w:tc>
      </w:tr>
    </w:tbl>
    <w:p w14:paraId="4DB5D2B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F757399" w14:textId="77777777" w:rsidTr="00725808">
        <w:tc>
          <w:tcPr>
            <w:tcW w:w="2296" w:type="dxa"/>
            <w:gridSpan w:val="2"/>
          </w:tcPr>
          <w:p w14:paraId="53613415"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317EAA9"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79237D9" w14:textId="77777777" w:rsidR="000234BB" w:rsidRDefault="000234BB" w:rsidP="00725808">
            <w:pPr>
              <w:jc w:val="center"/>
              <w:rPr>
                <w:b/>
                <w:sz w:val="16"/>
                <w:szCs w:val="16"/>
                <w:lang w:val="en-GB"/>
              </w:rPr>
            </w:pPr>
            <w:r>
              <w:rPr>
                <w:b/>
                <w:sz w:val="16"/>
                <w:szCs w:val="16"/>
                <w:lang w:val="en-GB"/>
              </w:rPr>
              <w:t>General</w:t>
            </w:r>
          </w:p>
        </w:tc>
      </w:tr>
      <w:tr w:rsidR="000234BB" w:rsidRPr="00720F6F" w14:paraId="04597B7C" w14:textId="77777777" w:rsidTr="00725808">
        <w:tc>
          <w:tcPr>
            <w:tcW w:w="1588" w:type="dxa"/>
          </w:tcPr>
          <w:p w14:paraId="77E08068" w14:textId="77777777" w:rsidR="000234BB" w:rsidRDefault="000234BB" w:rsidP="00725808">
            <w:pPr>
              <w:rPr>
                <w:b/>
                <w:sz w:val="16"/>
                <w:szCs w:val="16"/>
                <w:lang w:val="en-GB"/>
              </w:rPr>
            </w:pPr>
            <w:r>
              <w:rPr>
                <w:b/>
                <w:sz w:val="16"/>
                <w:szCs w:val="16"/>
                <w:lang w:val="en-GB"/>
              </w:rPr>
              <w:t>Type</w:t>
            </w:r>
          </w:p>
        </w:tc>
        <w:tc>
          <w:tcPr>
            <w:tcW w:w="708" w:type="dxa"/>
          </w:tcPr>
          <w:p w14:paraId="7AAB0F16" w14:textId="77777777" w:rsidR="000234BB" w:rsidRDefault="000234BB" w:rsidP="00725808">
            <w:pPr>
              <w:rPr>
                <w:b/>
                <w:sz w:val="16"/>
                <w:szCs w:val="16"/>
                <w:lang w:val="en-GB"/>
              </w:rPr>
            </w:pPr>
            <w:r>
              <w:rPr>
                <w:b/>
                <w:sz w:val="16"/>
                <w:szCs w:val="16"/>
                <w:lang w:val="en-GB"/>
              </w:rPr>
              <w:t>Mult</w:t>
            </w:r>
          </w:p>
        </w:tc>
        <w:tc>
          <w:tcPr>
            <w:tcW w:w="1560" w:type="dxa"/>
          </w:tcPr>
          <w:p w14:paraId="0F6EC232" w14:textId="77777777" w:rsidR="000234BB" w:rsidRDefault="000234BB" w:rsidP="00725808">
            <w:pPr>
              <w:rPr>
                <w:b/>
                <w:sz w:val="16"/>
                <w:szCs w:val="16"/>
                <w:lang w:val="en-GB"/>
              </w:rPr>
            </w:pPr>
            <w:r>
              <w:rPr>
                <w:b/>
                <w:sz w:val="16"/>
                <w:szCs w:val="16"/>
                <w:lang w:val="en-GB"/>
              </w:rPr>
              <w:t>Role</w:t>
            </w:r>
          </w:p>
        </w:tc>
        <w:tc>
          <w:tcPr>
            <w:tcW w:w="708" w:type="dxa"/>
          </w:tcPr>
          <w:p w14:paraId="271CADBD" w14:textId="77777777" w:rsidR="000234BB" w:rsidRDefault="000234BB" w:rsidP="00725808">
            <w:pPr>
              <w:rPr>
                <w:b/>
                <w:sz w:val="16"/>
                <w:szCs w:val="16"/>
                <w:lang w:val="en-GB"/>
              </w:rPr>
            </w:pPr>
            <w:r>
              <w:rPr>
                <w:b/>
                <w:sz w:val="16"/>
                <w:szCs w:val="16"/>
                <w:lang w:val="en-GB"/>
              </w:rPr>
              <w:t>Mult</w:t>
            </w:r>
          </w:p>
        </w:tc>
        <w:tc>
          <w:tcPr>
            <w:tcW w:w="567" w:type="dxa"/>
          </w:tcPr>
          <w:p w14:paraId="124200A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91EF995" w14:textId="77777777" w:rsidR="000234BB" w:rsidRPr="008359F5" w:rsidRDefault="000234BB" w:rsidP="00725808">
            <w:pPr>
              <w:rPr>
                <w:b/>
                <w:sz w:val="16"/>
                <w:szCs w:val="16"/>
                <w:lang w:val="en-GB"/>
              </w:rPr>
            </w:pPr>
            <w:r>
              <w:rPr>
                <w:b/>
                <w:sz w:val="16"/>
                <w:szCs w:val="16"/>
                <w:lang w:val="en-GB"/>
              </w:rPr>
              <w:t>Comment</w:t>
            </w:r>
          </w:p>
        </w:tc>
      </w:tr>
      <w:tr w:rsidR="000234BB" w:rsidRPr="00CC6307" w14:paraId="1A91C804" w14:textId="77777777" w:rsidTr="00725808">
        <w:tc>
          <w:tcPr>
            <w:tcW w:w="1588" w:type="dxa"/>
          </w:tcPr>
          <w:p w14:paraId="77E2F9EB" w14:textId="77777777" w:rsidR="000234BB" w:rsidRPr="00634625" w:rsidRDefault="000234BB" w:rsidP="00725808">
            <w:pPr>
              <w:pStyle w:val="SmallStandard"/>
            </w:pPr>
            <w:r>
              <w:t>ItemVersion</w:t>
            </w:r>
          </w:p>
        </w:tc>
        <w:tc>
          <w:tcPr>
            <w:tcW w:w="708" w:type="dxa"/>
          </w:tcPr>
          <w:p w14:paraId="599A9D36" w14:textId="77777777" w:rsidR="000234BB" w:rsidRPr="00D331EF" w:rsidRDefault="000234BB" w:rsidP="00725808">
            <w:pPr>
              <w:pStyle w:val="SmallStandard"/>
            </w:pPr>
            <w:r w:rsidRPr="00D01517">
              <w:t>0..1</w:t>
            </w:r>
          </w:p>
        </w:tc>
        <w:tc>
          <w:tcPr>
            <w:tcW w:w="1560" w:type="dxa"/>
          </w:tcPr>
          <w:p w14:paraId="1B8E0FBD" w14:textId="77777777" w:rsidR="000234BB" w:rsidRPr="00132C43" w:rsidRDefault="000234BB" w:rsidP="00725808">
            <w:pPr>
              <w:pStyle w:val="SmallStandard"/>
            </w:pPr>
            <w:r>
              <w:t>changeDescription</w:t>
            </w:r>
          </w:p>
        </w:tc>
        <w:tc>
          <w:tcPr>
            <w:tcW w:w="708" w:type="dxa"/>
          </w:tcPr>
          <w:p w14:paraId="33FE8773" w14:textId="77777777" w:rsidR="000234BB" w:rsidRPr="00D331EF" w:rsidRDefault="000234BB" w:rsidP="00725808">
            <w:pPr>
              <w:pStyle w:val="SmallStandard"/>
            </w:pPr>
            <w:r w:rsidRPr="00D01517">
              <w:t>0..*</w:t>
            </w:r>
          </w:p>
        </w:tc>
        <w:tc>
          <w:tcPr>
            <w:tcW w:w="567" w:type="dxa"/>
          </w:tcPr>
          <w:p w14:paraId="469F0CAF" w14:textId="77777777" w:rsidR="000234BB" w:rsidRDefault="000234BB" w:rsidP="00725808">
            <w:pPr>
              <w:pStyle w:val="SmallStandard"/>
            </w:pPr>
            <w:r>
              <w:t>Y</w:t>
            </w:r>
          </w:p>
        </w:tc>
        <w:tc>
          <w:tcPr>
            <w:tcW w:w="3969" w:type="dxa"/>
          </w:tcPr>
          <w:p w14:paraId="5EB68178" w14:textId="77777777" w:rsidR="000234BB" w:rsidRDefault="000234BB" w:rsidP="00725808">
            <w:pPr>
              <w:pStyle w:val="SmallStandard"/>
            </w:pPr>
            <w:r w:rsidRPr="00491287">
              <w:t xml:space="preserve">Specifies the change history of the ItemVersion. </w:t>
            </w:r>
          </w:p>
        </w:tc>
      </w:tr>
      <w:tr w:rsidR="000234BB" w:rsidRPr="00CC6307" w14:paraId="6E169B5D" w14:textId="77777777" w:rsidTr="00725808">
        <w:tc>
          <w:tcPr>
            <w:tcW w:w="1588" w:type="dxa"/>
          </w:tcPr>
          <w:p w14:paraId="65B2F8C0" w14:textId="77777777" w:rsidR="000234BB" w:rsidRPr="00634625" w:rsidRDefault="000234BB" w:rsidP="00725808">
            <w:pPr>
              <w:pStyle w:val="SmallStandard"/>
            </w:pPr>
            <w:r>
              <w:t>SheetOrChapter</w:t>
            </w:r>
          </w:p>
        </w:tc>
        <w:tc>
          <w:tcPr>
            <w:tcW w:w="708" w:type="dxa"/>
          </w:tcPr>
          <w:p w14:paraId="1DFDB98A" w14:textId="77777777" w:rsidR="000234BB" w:rsidRPr="00D331EF" w:rsidRDefault="000234BB" w:rsidP="00725808">
            <w:pPr>
              <w:pStyle w:val="SmallStandard"/>
            </w:pPr>
            <w:r w:rsidRPr="00D01517">
              <w:t>0..1</w:t>
            </w:r>
          </w:p>
        </w:tc>
        <w:tc>
          <w:tcPr>
            <w:tcW w:w="1560" w:type="dxa"/>
          </w:tcPr>
          <w:p w14:paraId="29C3AA2B" w14:textId="77777777" w:rsidR="000234BB" w:rsidRPr="00132C43" w:rsidRDefault="000234BB" w:rsidP="00725808">
            <w:pPr>
              <w:pStyle w:val="SmallStandard"/>
            </w:pPr>
            <w:r>
              <w:t>changeDescription</w:t>
            </w:r>
          </w:p>
        </w:tc>
        <w:tc>
          <w:tcPr>
            <w:tcW w:w="708" w:type="dxa"/>
          </w:tcPr>
          <w:p w14:paraId="5263EE97" w14:textId="77777777" w:rsidR="000234BB" w:rsidRPr="00D331EF" w:rsidRDefault="000234BB" w:rsidP="00725808">
            <w:pPr>
              <w:pStyle w:val="SmallStandard"/>
            </w:pPr>
            <w:r w:rsidRPr="00D01517">
              <w:t>0..*</w:t>
            </w:r>
          </w:p>
        </w:tc>
        <w:tc>
          <w:tcPr>
            <w:tcW w:w="567" w:type="dxa"/>
          </w:tcPr>
          <w:p w14:paraId="5EC4EED2" w14:textId="77777777" w:rsidR="000234BB" w:rsidRDefault="000234BB" w:rsidP="00725808">
            <w:pPr>
              <w:pStyle w:val="SmallStandard"/>
            </w:pPr>
            <w:r>
              <w:t>Y</w:t>
            </w:r>
          </w:p>
        </w:tc>
        <w:tc>
          <w:tcPr>
            <w:tcW w:w="3969" w:type="dxa"/>
          </w:tcPr>
          <w:p w14:paraId="440AD192" w14:textId="77777777" w:rsidR="000234BB" w:rsidRDefault="000234BB" w:rsidP="00725808">
            <w:pPr>
              <w:pStyle w:val="SmallStandard"/>
            </w:pPr>
            <w:r w:rsidRPr="00491287">
              <w:t>Specifies the change history of the SheetOrChapter.</w:t>
            </w:r>
          </w:p>
        </w:tc>
      </w:tr>
    </w:tbl>
    <w:p w14:paraId="74532A0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9" w:name="_62c98ba2f190a95798b9a8143b07d46b"/>
      <w:r>
        <w:rPr>
          <w:lang w:val="en-GB"/>
        </w:rPr>
        <w:t>Contract</w:t>
      </w:r>
      <w:bookmarkEnd w:id="1539"/>
    </w:p>
    <w:p w14:paraId="357F65DF" w14:textId="77777777" w:rsidR="000234BB" w:rsidRDefault="000234BB" w:rsidP="000234BB">
      <w:r>
        <w:rPr>
          <w:sz w:val="18"/>
          <w:szCs w:val="18"/>
        </w:rPr>
        <w:t>A Contract-instance describes the relationship between an ItemVersion-instance and a Company-instance additionally defining the role the company takes in reference to the ItemVersion.</w:t>
      </w:r>
    </w:p>
    <w:p w14:paraId="7373D91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7BECABD" w14:textId="77777777" w:rsidTr="00725808">
        <w:tc>
          <w:tcPr>
            <w:tcW w:w="2013" w:type="dxa"/>
            <w:tcMar>
              <w:top w:w="28" w:type="dxa"/>
              <w:left w:w="28" w:type="dxa"/>
              <w:bottom w:w="28" w:type="dxa"/>
              <w:right w:w="28" w:type="dxa"/>
            </w:tcMar>
          </w:tcPr>
          <w:p w14:paraId="3E5BAF8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69B12C" w14:textId="20160626"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0A4A9DF7" w14:textId="77777777" w:rsidTr="00725808">
        <w:tc>
          <w:tcPr>
            <w:tcW w:w="2013" w:type="dxa"/>
            <w:tcMar>
              <w:top w:w="28" w:type="dxa"/>
              <w:left w:w="28" w:type="dxa"/>
              <w:bottom w:w="28" w:type="dxa"/>
              <w:right w:w="28" w:type="dxa"/>
            </w:tcMar>
          </w:tcPr>
          <w:p w14:paraId="0D7481C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A2EC28" w14:textId="07F69887" w:rsidR="000234BB" w:rsidRPr="00620BBE" w:rsidRDefault="004714EB" w:rsidP="00725808">
            <w:pPr>
              <w:pStyle w:val="SmallStandard"/>
            </w:pPr>
            <w:hyperlink w:anchor="_82db61817ac14063225ba9f186f8b843" w:history="1">
              <w:r w:rsidR="000234BB" w:rsidRPr="00620BBE">
                <w:rPr>
                  <w:rStyle w:val="Hyperlink"/>
                  <w:rFonts w:eastAsiaTheme="majorEastAsia"/>
                </w:rPr>
                <w:t>constant</w:t>
              </w:r>
            </w:hyperlink>
          </w:p>
        </w:tc>
      </w:tr>
      <w:tr w:rsidR="000234BB" w:rsidRPr="008359F5" w14:paraId="3201737C" w14:textId="77777777" w:rsidTr="00725808">
        <w:tc>
          <w:tcPr>
            <w:tcW w:w="2013" w:type="dxa"/>
            <w:tcMar>
              <w:top w:w="28" w:type="dxa"/>
              <w:left w:w="28" w:type="dxa"/>
              <w:bottom w:w="28" w:type="dxa"/>
              <w:right w:w="28" w:type="dxa"/>
            </w:tcMar>
          </w:tcPr>
          <w:p w14:paraId="6B9AC1A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B032078" w14:textId="77777777" w:rsidR="000234BB" w:rsidRPr="000437C1" w:rsidRDefault="000234BB" w:rsidP="00725808">
            <w:pPr>
              <w:pStyle w:val="SmallStandard"/>
            </w:pPr>
            <w:r>
              <w:t>false</w:t>
            </w:r>
          </w:p>
        </w:tc>
      </w:tr>
    </w:tbl>
    <w:p w14:paraId="7CB8385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73D7C46" w14:textId="77777777" w:rsidTr="00725808">
        <w:tc>
          <w:tcPr>
            <w:tcW w:w="2013" w:type="dxa"/>
            <w:tcMar>
              <w:top w:w="28" w:type="dxa"/>
              <w:left w:w="28" w:type="dxa"/>
              <w:bottom w:w="28" w:type="dxa"/>
              <w:right w:w="28" w:type="dxa"/>
            </w:tcMar>
          </w:tcPr>
          <w:p w14:paraId="4256F2D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B0199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AD1D79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F48CF1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91B3CF1" w14:textId="77777777" w:rsidTr="00725808">
        <w:tc>
          <w:tcPr>
            <w:tcW w:w="2013" w:type="dxa"/>
            <w:tcMar>
              <w:top w:w="28" w:type="dxa"/>
              <w:left w:w="28" w:type="dxa"/>
              <w:bottom w:w="28" w:type="dxa"/>
              <w:right w:w="28" w:type="dxa"/>
            </w:tcMar>
          </w:tcPr>
          <w:p w14:paraId="4CD557E1" w14:textId="77777777" w:rsidR="000234BB" w:rsidRPr="00620BBE" w:rsidRDefault="000234BB" w:rsidP="00725808">
            <w:pPr>
              <w:pStyle w:val="SmallStandard"/>
            </w:pPr>
            <w:r w:rsidRPr="00620BBE">
              <w:lastRenderedPageBreak/>
              <w:t>companyName</w:t>
            </w:r>
          </w:p>
        </w:tc>
        <w:tc>
          <w:tcPr>
            <w:tcW w:w="1559" w:type="dxa"/>
            <w:tcMar>
              <w:top w:w="28" w:type="dxa"/>
              <w:left w:w="28" w:type="dxa"/>
              <w:bottom w:w="28" w:type="dxa"/>
              <w:right w:w="28" w:type="dxa"/>
            </w:tcMar>
          </w:tcPr>
          <w:p w14:paraId="2F99336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3558FA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4757521" w14:textId="77777777" w:rsidR="000234BB" w:rsidRDefault="000234BB" w:rsidP="00725808">
            <w:pPr>
              <w:jc w:val="left"/>
            </w:pPr>
            <w:r>
              <w:rPr>
                <w:sz w:val="16"/>
                <w:szCs w:val="16"/>
              </w:rPr>
              <w:t>Specifies the company which acts in the specified Role in the Contract Relationship.</w:t>
            </w:r>
          </w:p>
        </w:tc>
      </w:tr>
      <w:tr w:rsidR="000234BB" w:rsidRPr="006675E2" w14:paraId="2F765D1B" w14:textId="77777777" w:rsidTr="00725808">
        <w:tc>
          <w:tcPr>
            <w:tcW w:w="2013" w:type="dxa"/>
            <w:tcMar>
              <w:top w:w="28" w:type="dxa"/>
              <w:left w:w="28" w:type="dxa"/>
              <w:bottom w:w="28" w:type="dxa"/>
              <w:right w:w="28" w:type="dxa"/>
            </w:tcMar>
          </w:tcPr>
          <w:p w14:paraId="34FDCE1B" w14:textId="77777777" w:rsidR="000234BB" w:rsidRPr="00620BBE" w:rsidRDefault="000234BB" w:rsidP="00725808">
            <w:pPr>
              <w:pStyle w:val="SmallStandard"/>
            </w:pPr>
            <w:r w:rsidRPr="00620BBE">
              <w:t>contractRole</w:t>
            </w:r>
          </w:p>
        </w:tc>
        <w:tc>
          <w:tcPr>
            <w:tcW w:w="1559" w:type="dxa"/>
            <w:tcMar>
              <w:top w:w="28" w:type="dxa"/>
              <w:left w:w="28" w:type="dxa"/>
              <w:bottom w:w="28" w:type="dxa"/>
              <w:right w:w="28" w:type="dxa"/>
            </w:tcMar>
          </w:tcPr>
          <w:p w14:paraId="07D8B283" w14:textId="77777777" w:rsidR="000234BB" w:rsidRPr="008359F5" w:rsidRDefault="000234BB" w:rsidP="00725808">
            <w:pPr>
              <w:pStyle w:val="SmallStandard"/>
            </w:pPr>
            <w:r w:rsidRPr="00D21799">
              <w:t>ContractRole</w:t>
            </w:r>
          </w:p>
        </w:tc>
        <w:tc>
          <w:tcPr>
            <w:tcW w:w="709" w:type="dxa"/>
            <w:tcMar>
              <w:top w:w="28" w:type="dxa"/>
              <w:left w:w="28" w:type="dxa"/>
              <w:bottom w:w="28" w:type="dxa"/>
              <w:right w:w="28" w:type="dxa"/>
            </w:tcMar>
          </w:tcPr>
          <w:p w14:paraId="1F44F0C2"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2D4F98D" w14:textId="77777777" w:rsidR="000234BB" w:rsidRDefault="000234BB" w:rsidP="00725808">
            <w:pPr>
              <w:jc w:val="left"/>
            </w:pPr>
            <w:r>
              <w:rPr>
                <w:sz w:val="16"/>
                <w:szCs w:val="16"/>
              </w:rPr>
              <w:t>The role the company takes in reference to the associated ItemVersion. Predefined are the values: OEM, Supplier and Manufacturer.</w:t>
            </w:r>
          </w:p>
        </w:tc>
      </w:tr>
    </w:tbl>
    <w:p w14:paraId="6ADEA83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620345B" w14:textId="77777777" w:rsidTr="00725808">
        <w:tc>
          <w:tcPr>
            <w:tcW w:w="2296" w:type="dxa"/>
            <w:gridSpan w:val="2"/>
          </w:tcPr>
          <w:p w14:paraId="7AE7B318"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5CEA89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427637C" w14:textId="77777777" w:rsidR="000234BB" w:rsidRDefault="000234BB" w:rsidP="00725808">
            <w:pPr>
              <w:jc w:val="center"/>
              <w:rPr>
                <w:b/>
                <w:sz w:val="16"/>
                <w:szCs w:val="16"/>
                <w:lang w:val="en-GB"/>
              </w:rPr>
            </w:pPr>
            <w:r>
              <w:rPr>
                <w:b/>
                <w:sz w:val="16"/>
                <w:szCs w:val="16"/>
                <w:lang w:val="en-GB"/>
              </w:rPr>
              <w:t>General</w:t>
            </w:r>
          </w:p>
        </w:tc>
      </w:tr>
      <w:tr w:rsidR="000234BB" w:rsidRPr="00720F6F" w14:paraId="4F765AD6" w14:textId="77777777" w:rsidTr="00725808">
        <w:tc>
          <w:tcPr>
            <w:tcW w:w="1588" w:type="dxa"/>
          </w:tcPr>
          <w:p w14:paraId="4C857C9F" w14:textId="77777777" w:rsidR="000234BB" w:rsidRDefault="000234BB" w:rsidP="00725808">
            <w:pPr>
              <w:rPr>
                <w:b/>
                <w:sz w:val="16"/>
                <w:szCs w:val="16"/>
                <w:lang w:val="en-GB"/>
              </w:rPr>
            </w:pPr>
            <w:r>
              <w:rPr>
                <w:b/>
                <w:sz w:val="16"/>
                <w:szCs w:val="16"/>
                <w:lang w:val="en-GB"/>
              </w:rPr>
              <w:t>Type</w:t>
            </w:r>
          </w:p>
        </w:tc>
        <w:tc>
          <w:tcPr>
            <w:tcW w:w="708" w:type="dxa"/>
          </w:tcPr>
          <w:p w14:paraId="380AB974" w14:textId="77777777" w:rsidR="000234BB" w:rsidRDefault="000234BB" w:rsidP="00725808">
            <w:pPr>
              <w:rPr>
                <w:b/>
                <w:sz w:val="16"/>
                <w:szCs w:val="16"/>
                <w:lang w:val="en-GB"/>
              </w:rPr>
            </w:pPr>
            <w:r>
              <w:rPr>
                <w:b/>
                <w:sz w:val="16"/>
                <w:szCs w:val="16"/>
                <w:lang w:val="en-GB"/>
              </w:rPr>
              <w:t>Mult</w:t>
            </w:r>
          </w:p>
        </w:tc>
        <w:tc>
          <w:tcPr>
            <w:tcW w:w="1560" w:type="dxa"/>
          </w:tcPr>
          <w:p w14:paraId="0E795AE1" w14:textId="77777777" w:rsidR="000234BB" w:rsidRDefault="000234BB" w:rsidP="00725808">
            <w:pPr>
              <w:rPr>
                <w:b/>
                <w:sz w:val="16"/>
                <w:szCs w:val="16"/>
                <w:lang w:val="en-GB"/>
              </w:rPr>
            </w:pPr>
            <w:r>
              <w:rPr>
                <w:b/>
                <w:sz w:val="16"/>
                <w:szCs w:val="16"/>
                <w:lang w:val="en-GB"/>
              </w:rPr>
              <w:t>Role</w:t>
            </w:r>
          </w:p>
        </w:tc>
        <w:tc>
          <w:tcPr>
            <w:tcW w:w="708" w:type="dxa"/>
          </w:tcPr>
          <w:p w14:paraId="60A02501" w14:textId="77777777" w:rsidR="000234BB" w:rsidRDefault="000234BB" w:rsidP="00725808">
            <w:pPr>
              <w:rPr>
                <w:b/>
                <w:sz w:val="16"/>
                <w:szCs w:val="16"/>
                <w:lang w:val="en-GB"/>
              </w:rPr>
            </w:pPr>
            <w:r>
              <w:rPr>
                <w:b/>
                <w:sz w:val="16"/>
                <w:szCs w:val="16"/>
                <w:lang w:val="en-GB"/>
              </w:rPr>
              <w:t>Mult</w:t>
            </w:r>
          </w:p>
        </w:tc>
        <w:tc>
          <w:tcPr>
            <w:tcW w:w="567" w:type="dxa"/>
          </w:tcPr>
          <w:p w14:paraId="7AB88B3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4C11CB0" w14:textId="77777777" w:rsidR="000234BB" w:rsidRPr="008359F5" w:rsidRDefault="000234BB" w:rsidP="00725808">
            <w:pPr>
              <w:rPr>
                <w:b/>
                <w:sz w:val="16"/>
                <w:szCs w:val="16"/>
                <w:lang w:val="en-GB"/>
              </w:rPr>
            </w:pPr>
            <w:r>
              <w:rPr>
                <w:b/>
                <w:sz w:val="16"/>
                <w:szCs w:val="16"/>
                <w:lang w:val="en-GB"/>
              </w:rPr>
              <w:t>Comment</w:t>
            </w:r>
          </w:p>
        </w:tc>
      </w:tr>
      <w:tr w:rsidR="000234BB" w:rsidRPr="00CC6307" w14:paraId="5B9E50F5" w14:textId="77777777" w:rsidTr="00725808">
        <w:tc>
          <w:tcPr>
            <w:tcW w:w="1588" w:type="dxa"/>
          </w:tcPr>
          <w:p w14:paraId="0A87A7DA" w14:textId="77777777" w:rsidR="000234BB" w:rsidRPr="00634625" w:rsidRDefault="000234BB" w:rsidP="00725808">
            <w:pPr>
              <w:pStyle w:val="SmallStandard"/>
            </w:pPr>
            <w:r>
              <w:t>ItemVersion</w:t>
            </w:r>
          </w:p>
        </w:tc>
        <w:tc>
          <w:tcPr>
            <w:tcW w:w="708" w:type="dxa"/>
          </w:tcPr>
          <w:p w14:paraId="113EFD16" w14:textId="77777777" w:rsidR="000234BB" w:rsidRPr="00D331EF" w:rsidRDefault="000234BB" w:rsidP="00725808">
            <w:pPr>
              <w:pStyle w:val="SmallStandard"/>
            </w:pPr>
            <w:r w:rsidRPr="00D01517">
              <w:t>0..*</w:t>
            </w:r>
          </w:p>
        </w:tc>
        <w:tc>
          <w:tcPr>
            <w:tcW w:w="1560" w:type="dxa"/>
          </w:tcPr>
          <w:p w14:paraId="387FF2E2" w14:textId="77777777" w:rsidR="000234BB" w:rsidRPr="00132C43" w:rsidRDefault="000234BB" w:rsidP="00725808">
            <w:pPr>
              <w:pStyle w:val="SmallStandard"/>
            </w:pPr>
            <w:r>
              <w:t>contract</w:t>
            </w:r>
          </w:p>
        </w:tc>
        <w:tc>
          <w:tcPr>
            <w:tcW w:w="708" w:type="dxa"/>
          </w:tcPr>
          <w:p w14:paraId="1F95A34B" w14:textId="77777777" w:rsidR="000234BB" w:rsidRPr="00D331EF" w:rsidRDefault="000234BB" w:rsidP="00725808">
            <w:pPr>
              <w:pStyle w:val="SmallStandard"/>
            </w:pPr>
            <w:r w:rsidRPr="00D01517">
              <w:t>0..*</w:t>
            </w:r>
          </w:p>
        </w:tc>
        <w:tc>
          <w:tcPr>
            <w:tcW w:w="567" w:type="dxa"/>
          </w:tcPr>
          <w:p w14:paraId="4AA629E5" w14:textId="77777777" w:rsidR="000234BB" w:rsidRPr="00D331EF" w:rsidRDefault="000234BB" w:rsidP="00725808">
            <w:pPr>
              <w:pStyle w:val="SmallStandard"/>
            </w:pPr>
            <w:r>
              <w:t>N</w:t>
            </w:r>
          </w:p>
        </w:tc>
        <w:tc>
          <w:tcPr>
            <w:tcW w:w="3969" w:type="dxa"/>
          </w:tcPr>
          <w:p w14:paraId="63A21220" w14:textId="77777777" w:rsidR="000234BB" w:rsidRDefault="000234BB" w:rsidP="00725808">
            <w:pPr>
              <w:pStyle w:val="SmallStandard"/>
            </w:pPr>
            <w:r w:rsidRPr="00491287">
              <w:t>References the contracts that apply to an ItemVersion.</w:t>
            </w:r>
          </w:p>
        </w:tc>
      </w:tr>
      <w:tr w:rsidR="000234BB" w:rsidRPr="00CC6307" w14:paraId="09719BAB" w14:textId="77777777" w:rsidTr="00725808">
        <w:tc>
          <w:tcPr>
            <w:tcW w:w="1588" w:type="dxa"/>
          </w:tcPr>
          <w:p w14:paraId="6394A018" w14:textId="77777777" w:rsidR="000234BB" w:rsidRPr="00634625" w:rsidRDefault="000234BB" w:rsidP="00725808">
            <w:pPr>
              <w:pStyle w:val="SmallStandard"/>
            </w:pPr>
            <w:r>
              <w:t>VecContent</w:t>
            </w:r>
          </w:p>
        </w:tc>
        <w:tc>
          <w:tcPr>
            <w:tcW w:w="708" w:type="dxa"/>
          </w:tcPr>
          <w:p w14:paraId="57CE916F" w14:textId="77777777" w:rsidR="000234BB" w:rsidRPr="00D331EF" w:rsidRDefault="000234BB" w:rsidP="00725808">
            <w:pPr>
              <w:pStyle w:val="SmallStandard"/>
            </w:pPr>
            <w:r w:rsidRPr="00D01517">
              <w:t>1</w:t>
            </w:r>
          </w:p>
        </w:tc>
        <w:tc>
          <w:tcPr>
            <w:tcW w:w="1560" w:type="dxa"/>
          </w:tcPr>
          <w:p w14:paraId="2AAE2B90" w14:textId="77777777" w:rsidR="000234BB" w:rsidRPr="00132C43" w:rsidRDefault="000234BB" w:rsidP="00725808">
            <w:pPr>
              <w:pStyle w:val="SmallStandard"/>
            </w:pPr>
            <w:r>
              <w:t>contract</w:t>
            </w:r>
          </w:p>
        </w:tc>
        <w:tc>
          <w:tcPr>
            <w:tcW w:w="708" w:type="dxa"/>
          </w:tcPr>
          <w:p w14:paraId="76C9FDCA" w14:textId="77777777" w:rsidR="000234BB" w:rsidRPr="00D331EF" w:rsidRDefault="000234BB" w:rsidP="00725808">
            <w:pPr>
              <w:pStyle w:val="SmallStandard"/>
            </w:pPr>
            <w:r w:rsidRPr="00D01517">
              <w:t>0..*</w:t>
            </w:r>
          </w:p>
        </w:tc>
        <w:tc>
          <w:tcPr>
            <w:tcW w:w="567" w:type="dxa"/>
          </w:tcPr>
          <w:p w14:paraId="3E1A1D5A" w14:textId="77777777" w:rsidR="000234BB" w:rsidRDefault="000234BB" w:rsidP="00725808">
            <w:pPr>
              <w:pStyle w:val="SmallStandard"/>
            </w:pPr>
            <w:r>
              <w:t>Y</w:t>
            </w:r>
          </w:p>
        </w:tc>
        <w:tc>
          <w:tcPr>
            <w:tcW w:w="3969" w:type="dxa"/>
          </w:tcPr>
          <w:p w14:paraId="0AE4DFFD" w14:textId="77777777" w:rsidR="000234BB" w:rsidRDefault="000234BB" w:rsidP="00725808">
            <w:pPr>
              <w:pStyle w:val="SmallStandard"/>
            </w:pPr>
            <w:r w:rsidRPr="00491287">
              <w:t xml:space="preserve">Specifies the contracts used in the VEC-file. </w:t>
            </w:r>
          </w:p>
        </w:tc>
      </w:tr>
    </w:tbl>
    <w:p w14:paraId="666DAFC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0" w:name="_ba6839578e1fabb2917cdc9881dd87de"/>
      <w:r>
        <w:rPr>
          <w:lang w:val="en-GB"/>
        </w:rPr>
        <w:t>CopyrightInformation</w:t>
      </w:r>
      <w:bookmarkEnd w:id="1540"/>
    </w:p>
    <w:p w14:paraId="18FD827F" w14:textId="77777777" w:rsidR="000234BB" w:rsidRDefault="000234BB" w:rsidP="000234BB">
      <w:r>
        <w:rPr>
          <w:sz w:val="18"/>
          <w:szCs w:val="18"/>
        </w:rPr>
        <w:t>A CopyrightInformation-instance specifies copyright information for one or more Items.</w:t>
      </w:r>
    </w:p>
    <w:p w14:paraId="5083F8C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78FD842" w14:textId="77777777" w:rsidTr="00725808">
        <w:tc>
          <w:tcPr>
            <w:tcW w:w="2013" w:type="dxa"/>
            <w:tcMar>
              <w:top w:w="28" w:type="dxa"/>
              <w:left w:w="28" w:type="dxa"/>
              <w:bottom w:w="28" w:type="dxa"/>
              <w:right w:w="28" w:type="dxa"/>
            </w:tcMar>
          </w:tcPr>
          <w:p w14:paraId="71EB144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275AD8D" w14:textId="1A4639C7"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2B8A6B45" w14:textId="77777777" w:rsidTr="00725808">
        <w:tc>
          <w:tcPr>
            <w:tcW w:w="2013" w:type="dxa"/>
            <w:tcMar>
              <w:top w:w="28" w:type="dxa"/>
              <w:left w:w="28" w:type="dxa"/>
              <w:bottom w:w="28" w:type="dxa"/>
              <w:right w:w="28" w:type="dxa"/>
            </w:tcMar>
          </w:tcPr>
          <w:p w14:paraId="4468343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A90750" w14:textId="13234CC1" w:rsidR="000234BB" w:rsidRPr="00620BBE" w:rsidRDefault="004714EB" w:rsidP="00725808">
            <w:pPr>
              <w:pStyle w:val="SmallStandard"/>
            </w:pPr>
            <w:hyperlink w:anchor="_82db61817ac14063225ba9f186f8b843" w:history="1">
              <w:r w:rsidR="000234BB" w:rsidRPr="00620BBE">
                <w:rPr>
                  <w:rStyle w:val="Hyperlink"/>
                  <w:rFonts w:eastAsiaTheme="majorEastAsia"/>
                </w:rPr>
                <w:t>constant</w:t>
              </w:r>
            </w:hyperlink>
          </w:p>
        </w:tc>
      </w:tr>
      <w:tr w:rsidR="000234BB" w:rsidRPr="008359F5" w14:paraId="6E05C69B" w14:textId="77777777" w:rsidTr="00725808">
        <w:tc>
          <w:tcPr>
            <w:tcW w:w="2013" w:type="dxa"/>
            <w:tcMar>
              <w:top w:w="28" w:type="dxa"/>
              <w:left w:w="28" w:type="dxa"/>
              <w:bottom w:w="28" w:type="dxa"/>
              <w:right w:w="28" w:type="dxa"/>
            </w:tcMar>
          </w:tcPr>
          <w:p w14:paraId="7841FC6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67DAA95" w14:textId="77777777" w:rsidR="000234BB" w:rsidRPr="000437C1" w:rsidRDefault="000234BB" w:rsidP="00725808">
            <w:pPr>
              <w:pStyle w:val="SmallStandard"/>
            </w:pPr>
            <w:r>
              <w:t>false</w:t>
            </w:r>
          </w:p>
        </w:tc>
      </w:tr>
    </w:tbl>
    <w:p w14:paraId="6EA1162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50E60E3" w14:textId="77777777" w:rsidTr="00725808">
        <w:tc>
          <w:tcPr>
            <w:tcW w:w="2013" w:type="dxa"/>
            <w:tcMar>
              <w:top w:w="28" w:type="dxa"/>
              <w:left w:w="28" w:type="dxa"/>
              <w:bottom w:w="28" w:type="dxa"/>
              <w:right w:w="28" w:type="dxa"/>
            </w:tcMar>
          </w:tcPr>
          <w:p w14:paraId="34DBBB1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A57B5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79502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00403B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B916F98" w14:textId="77777777" w:rsidTr="00725808">
        <w:tc>
          <w:tcPr>
            <w:tcW w:w="2013" w:type="dxa"/>
            <w:tcMar>
              <w:top w:w="28" w:type="dxa"/>
              <w:left w:w="28" w:type="dxa"/>
              <w:bottom w:w="28" w:type="dxa"/>
              <w:right w:w="28" w:type="dxa"/>
            </w:tcMar>
          </w:tcPr>
          <w:p w14:paraId="03A7B82A" w14:textId="77777777" w:rsidR="000234BB" w:rsidRPr="00620BBE" w:rsidRDefault="000234BB" w:rsidP="00725808">
            <w:pPr>
              <w:pStyle w:val="SmallStandard"/>
            </w:pPr>
            <w:r w:rsidRPr="00620BBE">
              <w:t>copyrightNote</w:t>
            </w:r>
          </w:p>
        </w:tc>
        <w:tc>
          <w:tcPr>
            <w:tcW w:w="1559" w:type="dxa"/>
            <w:tcMar>
              <w:top w:w="28" w:type="dxa"/>
              <w:left w:w="28" w:type="dxa"/>
              <w:bottom w:w="28" w:type="dxa"/>
              <w:right w:w="28" w:type="dxa"/>
            </w:tcMar>
          </w:tcPr>
          <w:p w14:paraId="5450E070"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3DBEFB39"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2B88349" w14:textId="77777777" w:rsidR="000234BB" w:rsidRDefault="000234BB" w:rsidP="00725808">
            <w:pPr>
              <w:jc w:val="left"/>
            </w:pPr>
            <w:r>
              <w:rPr>
                <w:sz w:val="16"/>
                <w:szCs w:val="16"/>
              </w:rPr>
              <w:t>An informal text which specifies copyright information.</w:t>
            </w:r>
          </w:p>
        </w:tc>
      </w:tr>
    </w:tbl>
    <w:p w14:paraId="7572FF8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926B94B" w14:textId="77777777" w:rsidTr="00725808">
        <w:tc>
          <w:tcPr>
            <w:tcW w:w="2296" w:type="dxa"/>
            <w:gridSpan w:val="2"/>
          </w:tcPr>
          <w:p w14:paraId="57C18155"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58B890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51386C9" w14:textId="77777777" w:rsidR="000234BB" w:rsidRDefault="000234BB" w:rsidP="00725808">
            <w:pPr>
              <w:jc w:val="center"/>
              <w:rPr>
                <w:b/>
                <w:sz w:val="16"/>
                <w:szCs w:val="16"/>
                <w:lang w:val="en-GB"/>
              </w:rPr>
            </w:pPr>
            <w:r>
              <w:rPr>
                <w:b/>
                <w:sz w:val="16"/>
                <w:szCs w:val="16"/>
                <w:lang w:val="en-GB"/>
              </w:rPr>
              <w:t>General</w:t>
            </w:r>
          </w:p>
        </w:tc>
      </w:tr>
      <w:tr w:rsidR="000234BB" w:rsidRPr="00720F6F" w14:paraId="294DA3C7" w14:textId="77777777" w:rsidTr="00725808">
        <w:tc>
          <w:tcPr>
            <w:tcW w:w="1588" w:type="dxa"/>
          </w:tcPr>
          <w:p w14:paraId="7D9F37C7" w14:textId="77777777" w:rsidR="000234BB" w:rsidRDefault="000234BB" w:rsidP="00725808">
            <w:pPr>
              <w:rPr>
                <w:b/>
                <w:sz w:val="16"/>
                <w:szCs w:val="16"/>
                <w:lang w:val="en-GB"/>
              </w:rPr>
            </w:pPr>
            <w:r>
              <w:rPr>
                <w:b/>
                <w:sz w:val="16"/>
                <w:szCs w:val="16"/>
                <w:lang w:val="en-GB"/>
              </w:rPr>
              <w:t>Type</w:t>
            </w:r>
          </w:p>
        </w:tc>
        <w:tc>
          <w:tcPr>
            <w:tcW w:w="708" w:type="dxa"/>
          </w:tcPr>
          <w:p w14:paraId="602BBCB6" w14:textId="77777777" w:rsidR="000234BB" w:rsidRDefault="000234BB" w:rsidP="00725808">
            <w:pPr>
              <w:rPr>
                <w:b/>
                <w:sz w:val="16"/>
                <w:szCs w:val="16"/>
                <w:lang w:val="en-GB"/>
              </w:rPr>
            </w:pPr>
            <w:r>
              <w:rPr>
                <w:b/>
                <w:sz w:val="16"/>
                <w:szCs w:val="16"/>
                <w:lang w:val="en-GB"/>
              </w:rPr>
              <w:t>Mult</w:t>
            </w:r>
          </w:p>
        </w:tc>
        <w:tc>
          <w:tcPr>
            <w:tcW w:w="1560" w:type="dxa"/>
          </w:tcPr>
          <w:p w14:paraId="08F36FDB" w14:textId="77777777" w:rsidR="000234BB" w:rsidRDefault="000234BB" w:rsidP="00725808">
            <w:pPr>
              <w:rPr>
                <w:b/>
                <w:sz w:val="16"/>
                <w:szCs w:val="16"/>
                <w:lang w:val="en-GB"/>
              </w:rPr>
            </w:pPr>
            <w:r>
              <w:rPr>
                <w:b/>
                <w:sz w:val="16"/>
                <w:szCs w:val="16"/>
                <w:lang w:val="en-GB"/>
              </w:rPr>
              <w:t>Role</w:t>
            </w:r>
          </w:p>
        </w:tc>
        <w:tc>
          <w:tcPr>
            <w:tcW w:w="708" w:type="dxa"/>
          </w:tcPr>
          <w:p w14:paraId="7E16E0F3" w14:textId="77777777" w:rsidR="000234BB" w:rsidRDefault="000234BB" w:rsidP="00725808">
            <w:pPr>
              <w:rPr>
                <w:b/>
                <w:sz w:val="16"/>
                <w:szCs w:val="16"/>
                <w:lang w:val="en-GB"/>
              </w:rPr>
            </w:pPr>
            <w:r>
              <w:rPr>
                <w:b/>
                <w:sz w:val="16"/>
                <w:szCs w:val="16"/>
                <w:lang w:val="en-GB"/>
              </w:rPr>
              <w:t>Mult</w:t>
            </w:r>
          </w:p>
        </w:tc>
        <w:tc>
          <w:tcPr>
            <w:tcW w:w="567" w:type="dxa"/>
          </w:tcPr>
          <w:p w14:paraId="4EC0B38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1B50A01" w14:textId="77777777" w:rsidR="000234BB" w:rsidRPr="008359F5" w:rsidRDefault="000234BB" w:rsidP="00725808">
            <w:pPr>
              <w:rPr>
                <w:b/>
                <w:sz w:val="16"/>
                <w:szCs w:val="16"/>
                <w:lang w:val="en-GB"/>
              </w:rPr>
            </w:pPr>
            <w:r>
              <w:rPr>
                <w:b/>
                <w:sz w:val="16"/>
                <w:szCs w:val="16"/>
                <w:lang w:val="en-GB"/>
              </w:rPr>
              <w:t>Comment</w:t>
            </w:r>
          </w:p>
        </w:tc>
      </w:tr>
      <w:tr w:rsidR="000234BB" w:rsidRPr="00CC6307" w14:paraId="48A5B70F" w14:textId="77777777" w:rsidTr="00725808">
        <w:tc>
          <w:tcPr>
            <w:tcW w:w="1588" w:type="dxa"/>
          </w:tcPr>
          <w:p w14:paraId="2290D3D9" w14:textId="77777777" w:rsidR="000234BB" w:rsidRPr="00634625" w:rsidRDefault="000234BB" w:rsidP="00725808">
            <w:pPr>
              <w:pStyle w:val="SmallStandard"/>
            </w:pPr>
            <w:r>
              <w:t>VecContent</w:t>
            </w:r>
          </w:p>
        </w:tc>
        <w:tc>
          <w:tcPr>
            <w:tcW w:w="708" w:type="dxa"/>
          </w:tcPr>
          <w:p w14:paraId="291BFB68" w14:textId="77777777" w:rsidR="000234BB" w:rsidRPr="00D331EF" w:rsidRDefault="000234BB" w:rsidP="00725808">
            <w:pPr>
              <w:pStyle w:val="SmallStandard"/>
            </w:pPr>
            <w:r w:rsidRPr="00D01517">
              <w:t>0..*</w:t>
            </w:r>
          </w:p>
        </w:tc>
        <w:tc>
          <w:tcPr>
            <w:tcW w:w="1560" w:type="dxa"/>
          </w:tcPr>
          <w:p w14:paraId="31889AE0" w14:textId="77777777" w:rsidR="000234BB" w:rsidRPr="00132C43" w:rsidRDefault="000234BB" w:rsidP="00725808">
            <w:pPr>
              <w:pStyle w:val="SmallStandard"/>
            </w:pPr>
            <w:r>
              <w:t>standardCopyrightInformation</w:t>
            </w:r>
          </w:p>
        </w:tc>
        <w:tc>
          <w:tcPr>
            <w:tcW w:w="708" w:type="dxa"/>
          </w:tcPr>
          <w:p w14:paraId="60AA51E6" w14:textId="77777777" w:rsidR="000234BB" w:rsidRPr="00D331EF" w:rsidRDefault="000234BB" w:rsidP="00725808">
            <w:pPr>
              <w:pStyle w:val="SmallStandard"/>
            </w:pPr>
            <w:r w:rsidRPr="00D01517">
              <w:t>0..1</w:t>
            </w:r>
          </w:p>
        </w:tc>
        <w:tc>
          <w:tcPr>
            <w:tcW w:w="567" w:type="dxa"/>
          </w:tcPr>
          <w:p w14:paraId="0114CC2F" w14:textId="77777777" w:rsidR="000234BB" w:rsidRPr="00D331EF" w:rsidRDefault="000234BB" w:rsidP="00725808">
            <w:pPr>
              <w:pStyle w:val="SmallStandard"/>
            </w:pPr>
            <w:r>
              <w:t>N</w:t>
            </w:r>
          </w:p>
        </w:tc>
        <w:tc>
          <w:tcPr>
            <w:tcW w:w="3969" w:type="dxa"/>
          </w:tcPr>
          <w:p w14:paraId="15E9E292" w14:textId="77777777" w:rsidR="000234BB" w:rsidRDefault="000234BB" w:rsidP="00725808">
            <w:pPr>
              <w:jc w:val="left"/>
            </w:pPr>
            <w:r>
              <w:rPr>
                <w:sz w:val="16"/>
                <w:szCs w:val="16"/>
              </w:rPr>
              <w:t xml:space="preserve">References the </w:t>
            </w:r>
            <w:r>
              <w:rPr>
                <w:i/>
                <w:iCs/>
                <w:sz w:val="16"/>
                <w:szCs w:val="16"/>
              </w:rPr>
              <w:t>CopyrightInformation</w:t>
            </w:r>
            <w:r>
              <w:rPr>
                <w:sz w:val="16"/>
                <w:szCs w:val="16"/>
              </w:rPr>
              <w:t xml:space="preserve"> that is in effect for the complete content of this </w:t>
            </w:r>
            <w:r>
              <w:rPr>
                <w:i/>
                <w:iCs/>
                <w:sz w:val="16"/>
                <w:szCs w:val="16"/>
              </w:rPr>
              <w:t>VecContent</w:t>
            </w:r>
            <w:r>
              <w:rPr>
                <w:sz w:val="16"/>
                <w:szCs w:val="16"/>
              </w:rPr>
              <w:t xml:space="preserve">. It is applied to all </w:t>
            </w:r>
            <w:r>
              <w:rPr>
                <w:i/>
                <w:iCs/>
                <w:sz w:val="16"/>
                <w:szCs w:val="16"/>
              </w:rPr>
              <w:t>ItemVersions</w:t>
            </w:r>
            <w:r>
              <w:rPr>
                <w:sz w:val="16"/>
                <w:szCs w:val="16"/>
              </w:rPr>
              <w:t xml:space="preserve"> that do not references their own individual </w:t>
            </w:r>
            <w:r>
              <w:rPr>
                <w:i/>
                <w:iCs/>
                <w:sz w:val="16"/>
                <w:szCs w:val="16"/>
              </w:rPr>
              <w:t>CopyrightInformation.</w:t>
            </w:r>
          </w:p>
        </w:tc>
      </w:tr>
      <w:tr w:rsidR="000234BB" w:rsidRPr="00CC6307" w14:paraId="6C1B68B9" w14:textId="77777777" w:rsidTr="00725808">
        <w:tc>
          <w:tcPr>
            <w:tcW w:w="1588" w:type="dxa"/>
          </w:tcPr>
          <w:p w14:paraId="186C8C63" w14:textId="77777777" w:rsidR="000234BB" w:rsidRPr="00634625" w:rsidRDefault="000234BB" w:rsidP="00725808">
            <w:pPr>
              <w:pStyle w:val="SmallStandard"/>
            </w:pPr>
            <w:r>
              <w:t>ItemVersion</w:t>
            </w:r>
          </w:p>
        </w:tc>
        <w:tc>
          <w:tcPr>
            <w:tcW w:w="708" w:type="dxa"/>
          </w:tcPr>
          <w:p w14:paraId="17526A2A" w14:textId="77777777" w:rsidR="000234BB" w:rsidRPr="00D331EF" w:rsidRDefault="000234BB" w:rsidP="00725808">
            <w:pPr>
              <w:pStyle w:val="SmallStandard"/>
            </w:pPr>
            <w:r w:rsidRPr="00D01517">
              <w:t>0..*</w:t>
            </w:r>
          </w:p>
        </w:tc>
        <w:tc>
          <w:tcPr>
            <w:tcW w:w="1560" w:type="dxa"/>
          </w:tcPr>
          <w:p w14:paraId="4FBF8993" w14:textId="77777777" w:rsidR="000234BB" w:rsidRPr="00132C43" w:rsidRDefault="000234BB" w:rsidP="00725808">
            <w:pPr>
              <w:pStyle w:val="SmallStandard"/>
            </w:pPr>
            <w:r>
              <w:t>copyrightInformation</w:t>
            </w:r>
          </w:p>
        </w:tc>
        <w:tc>
          <w:tcPr>
            <w:tcW w:w="708" w:type="dxa"/>
          </w:tcPr>
          <w:p w14:paraId="020DAEB6" w14:textId="77777777" w:rsidR="000234BB" w:rsidRPr="00D331EF" w:rsidRDefault="000234BB" w:rsidP="00725808">
            <w:pPr>
              <w:pStyle w:val="SmallStandard"/>
            </w:pPr>
            <w:r w:rsidRPr="00D01517">
              <w:t>0..1</w:t>
            </w:r>
          </w:p>
        </w:tc>
        <w:tc>
          <w:tcPr>
            <w:tcW w:w="567" w:type="dxa"/>
          </w:tcPr>
          <w:p w14:paraId="61F43B94" w14:textId="77777777" w:rsidR="000234BB" w:rsidRPr="00D331EF" w:rsidRDefault="000234BB" w:rsidP="00725808">
            <w:pPr>
              <w:pStyle w:val="SmallStandard"/>
            </w:pPr>
            <w:r>
              <w:t>N</w:t>
            </w:r>
          </w:p>
        </w:tc>
        <w:tc>
          <w:tcPr>
            <w:tcW w:w="3969" w:type="dxa"/>
          </w:tcPr>
          <w:p w14:paraId="719E9733" w14:textId="77777777" w:rsidR="000234BB" w:rsidRDefault="000234BB" w:rsidP="00725808">
            <w:pPr>
              <w:jc w:val="left"/>
            </w:pPr>
            <w:r>
              <w:rPr>
                <w:sz w:val="16"/>
                <w:szCs w:val="16"/>
              </w:rPr>
              <w:t xml:space="preserve">References the </w:t>
            </w:r>
            <w:r>
              <w:rPr>
                <w:i/>
                <w:iCs/>
                <w:sz w:val="16"/>
                <w:szCs w:val="16"/>
              </w:rPr>
              <w:t>CopyrightInformation</w:t>
            </w:r>
            <w:r>
              <w:rPr>
                <w:sz w:val="16"/>
                <w:szCs w:val="16"/>
              </w:rPr>
              <w:t xml:space="preserve"> that is in effect for this </w:t>
            </w:r>
            <w:r>
              <w:rPr>
                <w:i/>
                <w:iCs/>
                <w:sz w:val="16"/>
                <w:szCs w:val="16"/>
              </w:rPr>
              <w:t xml:space="preserve">ItemVersion. </w:t>
            </w:r>
            <w:r>
              <w:rPr>
                <w:sz w:val="16"/>
                <w:szCs w:val="16"/>
              </w:rPr>
              <w:t xml:space="preserve">If no </w:t>
            </w:r>
            <w:r>
              <w:rPr>
                <w:i/>
                <w:iCs/>
                <w:sz w:val="16"/>
                <w:szCs w:val="16"/>
              </w:rPr>
              <w:t>CopyrightInformation</w:t>
            </w:r>
            <w:r>
              <w:rPr>
                <w:sz w:val="16"/>
                <w:szCs w:val="16"/>
              </w:rPr>
              <w:t xml:space="preserve"> is referenced by the </w:t>
            </w:r>
            <w:r>
              <w:rPr>
                <w:i/>
                <w:iCs/>
                <w:sz w:val="16"/>
                <w:szCs w:val="16"/>
              </w:rPr>
              <w:t>ItemVersion</w:t>
            </w:r>
            <w:r>
              <w:rPr>
                <w:sz w:val="16"/>
                <w:szCs w:val="16"/>
              </w:rPr>
              <w:t xml:space="preserve">, the </w:t>
            </w:r>
            <w:r>
              <w:rPr>
                <w:i/>
                <w:iCs/>
                <w:sz w:val="16"/>
                <w:szCs w:val="16"/>
              </w:rPr>
              <w:t xml:space="preserve">CopyrightInformation </w:t>
            </w:r>
            <w:r>
              <w:rPr>
                <w:sz w:val="16"/>
                <w:szCs w:val="16"/>
              </w:rPr>
              <w:t xml:space="preserve">that is referenced by the </w:t>
            </w:r>
            <w:r>
              <w:rPr>
                <w:i/>
                <w:iCs/>
                <w:sz w:val="16"/>
                <w:szCs w:val="16"/>
              </w:rPr>
              <w:t>VecContent</w:t>
            </w:r>
            <w:r>
              <w:rPr>
                <w:sz w:val="16"/>
                <w:szCs w:val="16"/>
              </w:rPr>
              <w:t xml:space="preserve"> (if defined) shall be considered as in effect for this </w:t>
            </w:r>
            <w:r>
              <w:rPr>
                <w:i/>
                <w:iCs/>
                <w:sz w:val="16"/>
                <w:szCs w:val="16"/>
              </w:rPr>
              <w:t>ItemVersion.</w:t>
            </w:r>
          </w:p>
        </w:tc>
      </w:tr>
      <w:tr w:rsidR="000234BB" w:rsidRPr="00CC6307" w14:paraId="505717A1" w14:textId="77777777" w:rsidTr="00725808">
        <w:tc>
          <w:tcPr>
            <w:tcW w:w="1588" w:type="dxa"/>
          </w:tcPr>
          <w:p w14:paraId="728D824E" w14:textId="77777777" w:rsidR="000234BB" w:rsidRPr="00634625" w:rsidRDefault="000234BB" w:rsidP="00725808">
            <w:pPr>
              <w:pStyle w:val="SmallStandard"/>
            </w:pPr>
            <w:r>
              <w:t>VecContent</w:t>
            </w:r>
          </w:p>
        </w:tc>
        <w:tc>
          <w:tcPr>
            <w:tcW w:w="708" w:type="dxa"/>
          </w:tcPr>
          <w:p w14:paraId="39CCE957" w14:textId="77777777" w:rsidR="000234BB" w:rsidRPr="00D331EF" w:rsidRDefault="000234BB" w:rsidP="00725808">
            <w:pPr>
              <w:pStyle w:val="SmallStandard"/>
            </w:pPr>
            <w:r w:rsidRPr="00D01517">
              <w:t>1</w:t>
            </w:r>
          </w:p>
        </w:tc>
        <w:tc>
          <w:tcPr>
            <w:tcW w:w="1560" w:type="dxa"/>
          </w:tcPr>
          <w:p w14:paraId="052083F4" w14:textId="77777777" w:rsidR="000234BB" w:rsidRPr="00132C43" w:rsidRDefault="000234BB" w:rsidP="00725808">
            <w:pPr>
              <w:pStyle w:val="SmallStandard"/>
            </w:pPr>
            <w:r>
              <w:t>copyrightInformation</w:t>
            </w:r>
          </w:p>
        </w:tc>
        <w:tc>
          <w:tcPr>
            <w:tcW w:w="708" w:type="dxa"/>
          </w:tcPr>
          <w:p w14:paraId="4B72D6D8" w14:textId="77777777" w:rsidR="000234BB" w:rsidRPr="00D331EF" w:rsidRDefault="000234BB" w:rsidP="00725808">
            <w:pPr>
              <w:pStyle w:val="SmallStandard"/>
            </w:pPr>
            <w:r w:rsidRPr="00D01517">
              <w:t>0..*</w:t>
            </w:r>
          </w:p>
        </w:tc>
        <w:tc>
          <w:tcPr>
            <w:tcW w:w="567" w:type="dxa"/>
          </w:tcPr>
          <w:p w14:paraId="0FA906F2" w14:textId="77777777" w:rsidR="000234BB" w:rsidRDefault="000234BB" w:rsidP="00725808">
            <w:pPr>
              <w:pStyle w:val="SmallStandard"/>
            </w:pPr>
            <w:r>
              <w:t>Y</w:t>
            </w:r>
          </w:p>
        </w:tc>
        <w:tc>
          <w:tcPr>
            <w:tcW w:w="3969" w:type="dxa"/>
          </w:tcPr>
          <w:p w14:paraId="627C29A9" w14:textId="77777777" w:rsidR="000234BB" w:rsidRDefault="000234BB" w:rsidP="00725808">
            <w:pPr>
              <w:pStyle w:val="SmallStandard"/>
            </w:pPr>
            <w:r w:rsidRPr="00491287">
              <w:t xml:space="preserve">Specifies the CopyrightInformation used in the VEC-file. </w:t>
            </w:r>
          </w:p>
        </w:tc>
      </w:tr>
    </w:tbl>
    <w:p w14:paraId="3832502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1" w:name="_5b4451cc201dd3a98e57762e66485a0d"/>
      <w:r>
        <w:rPr>
          <w:lang w:val="en-GB"/>
        </w:rPr>
        <w:t>Creation</w:t>
      </w:r>
      <w:bookmarkEnd w:id="1541"/>
    </w:p>
    <w:p w14:paraId="7D39F21C" w14:textId="77777777" w:rsidR="000234BB" w:rsidRDefault="000234BB" w:rsidP="000234BB">
      <w:r>
        <w:rPr>
          <w:sz w:val="18"/>
          <w:szCs w:val="18"/>
        </w:rPr>
        <w:t>A Creation-instance provides additional information to the owning ItemVersion stating personal information on the creator and the creation date.</w:t>
      </w:r>
    </w:p>
    <w:p w14:paraId="330A055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A269B3A" w14:textId="77777777" w:rsidTr="00725808">
        <w:tc>
          <w:tcPr>
            <w:tcW w:w="2013" w:type="dxa"/>
            <w:tcMar>
              <w:top w:w="28" w:type="dxa"/>
              <w:left w:w="28" w:type="dxa"/>
              <w:bottom w:w="28" w:type="dxa"/>
              <w:right w:w="28" w:type="dxa"/>
            </w:tcMar>
          </w:tcPr>
          <w:p w14:paraId="227CE84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CE6B7D1" w14:textId="4C444A33"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02DB5E35" w14:textId="77777777" w:rsidTr="00725808">
        <w:tc>
          <w:tcPr>
            <w:tcW w:w="2013" w:type="dxa"/>
            <w:tcMar>
              <w:top w:w="28" w:type="dxa"/>
              <w:left w:w="28" w:type="dxa"/>
              <w:bottom w:w="28" w:type="dxa"/>
              <w:right w:w="28" w:type="dxa"/>
            </w:tcMar>
          </w:tcPr>
          <w:p w14:paraId="261DD2CB" w14:textId="77777777" w:rsidR="000234BB" w:rsidRDefault="000234BB" w:rsidP="00725808">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612C7D9A" w14:textId="77777777" w:rsidR="000234BB" w:rsidRDefault="000234BB" w:rsidP="00725808"/>
        </w:tc>
      </w:tr>
      <w:tr w:rsidR="000234BB" w:rsidRPr="008359F5" w14:paraId="7A711099" w14:textId="77777777" w:rsidTr="00725808">
        <w:tc>
          <w:tcPr>
            <w:tcW w:w="2013" w:type="dxa"/>
            <w:tcMar>
              <w:top w:w="28" w:type="dxa"/>
              <w:left w:w="28" w:type="dxa"/>
              <w:bottom w:w="28" w:type="dxa"/>
              <w:right w:w="28" w:type="dxa"/>
            </w:tcMar>
          </w:tcPr>
          <w:p w14:paraId="34B9C1E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55008DE" w14:textId="77777777" w:rsidR="000234BB" w:rsidRPr="000437C1" w:rsidRDefault="000234BB" w:rsidP="00725808">
            <w:pPr>
              <w:pStyle w:val="SmallStandard"/>
            </w:pPr>
            <w:r>
              <w:t>false</w:t>
            </w:r>
          </w:p>
        </w:tc>
      </w:tr>
    </w:tbl>
    <w:p w14:paraId="5E96C99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FA8468B" w14:textId="77777777" w:rsidTr="00725808">
        <w:tc>
          <w:tcPr>
            <w:tcW w:w="2013" w:type="dxa"/>
            <w:tcMar>
              <w:top w:w="28" w:type="dxa"/>
              <w:left w:w="28" w:type="dxa"/>
              <w:bottom w:w="28" w:type="dxa"/>
              <w:right w:w="28" w:type="dxa"/>
            </w:tcMar>
          </w:tcPr>
          <w:p w14:paraId="59C1C55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9BC2F4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36EE27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FF25B6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D9668E0" w14:textId="77777777" w:rsidTr="00725808">
        <w:tc>
          <w:tcPr>
            <w:tcW w:w="2013" w:type="dxa"/>
            <w:tcMar>
              <w:top w:w="28" w:type="dxa"/>
              <w:left w:w="28" w:type="dxa"/>
              <w:bottom w:w="28" w:type="dxa"/>
              <w:right w:w="28" w:type="dxa"/>
            </w:tcMar>
          </w:tcPr>
          <w:p w14:paraId="55A72613" w14:textId="77777777" w:rsidR="000234BB" w:rsidRPr="00620BBE" w:rsidRDefault="000234BB" w:rsidP="00725808">
            <w:pPr>
              <w:pStyle w:val="SmallStandard"/>
            </w:pPr>
            <w:r w:rsidRPr="00620BBE">
              <w:t>creationDate</w:t>
            </w:r>
          </w:p>
        </w:tc>
        <w:tc>
          <w:tcPr>
            <w:tcW w:w="1559" w:type="dxa"/>
            <w:tcMar>
              <w:top w:w="28" w:type="dxa"/>
              <w:left w:w="28" w:type="dxa"/>
              <w:bottom w:w="28" w:type="dxa"/>
              <w:right w:w="28" w:type="dxa"/>
            </w:tcMar>
          </w:tcPr>
          <w:p w14:paraId="086C901B" w14:textId="77777777" w:rsidR="000234BB" w:rsidRPr="008359F5" w:rsidRDefault="000234BB" w:rsidP="00725808">
            <w:pPr>
              <w:pStyle w:val="SmallStandard"/>
            </w:pPr>
            <w:r w:rsidRPr="00D21799">
              <w:t>Date</w:t>
            </w:r>
          </w:p>
        </w:tc>
        <w:tc>
          <w:tcPr>
            <w:tcW w:w="709" w:type="dxa"/>
            <w:tcMar>
              <w:top w:w="28" w:type="dxa"/>
              <w:left w:w="28" w:type="dxa"/>
              <w:bottom w:w="28" w:type="dxa"/>
              <w:right w:w="28" w:type="dxa"/>
            </w:tcMar>
          </w:tcPr>
          <w:p w14:paraId="47E1102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036B3A4" w14:textId="77777777" w:rsidR="000234BB" w:rsidRDefault="000234BB" w:rsidP="00725808">
            <w:pPr>
              <w:jc w:val="left"/>
            </w:pPr>
            <w:r>
              <w:rPr>
                <w:sz w:val="16"/>
                <w:szCs w:val="16"/>
              </w:rPr>
              <w:t>Specifies the date when the associated ItemVersion was created. (see KBLFRM-241)</w:t>
            </w:r>
          </w:p>
        </w:tc>
      </w:tr>
      <w:tr w:rsidR="000234BB" w:rsidRPr="006675E2" w14:paraId="0D5A107A" w14:textId="77777777" w:rsidTr="00725808">
        <w:tc>
          <w:tcPr>
            <w:tcW w:w="2013" w:type="dxa"/>
            <w:tcMar>
              <w:top w:w="28" w:type="dxa"/>
              <w:left w:w="28" w:type="dxa"/>
              <w:bottom w:w="28" w:type="dxa"/>
              <w:right w:w="28" w:type="dxa"/>
            </w:tcMar>
          </w:tcPr>
          <w:p w14:paraId="3E425276" w14:textId="77777777" w:rsidR="000234BB" w:rsidRPr="00620BBE" w:rsidRDefault="000234BB" w:rsidP="00725808">
            <w:pPr>
              <w:pStyle w:val="SmallStandard"/>
            </w:pPr>
            <w:r w:rsidRPr="00620BBE">
              <w:t>creator</w:t>
            </w:r>
          </w:p>
        </w:tc>
        <w:tc>
          <w:tcPr>
            <w:tcW w:w="1559" w:type="dxa"/>
            <w:tcMar>
              <w:top w:w="28" w:type="dxa"/>
              <w:left w:w="28" w:type="dxa"/>
              <w:bottom w:w="28" w:type="dxa"/>
              <w:right w:w="28" w:type="dxa"/>
            </w:tcMar>
          </w:tcPr>
          <w:p w14:paraId="116240BA" w14:textId="77777777" w:rsidR="000234BB" w:rsidRPr="008359F5" w:rsidRDefault="000234BB" w:rsidP="00725808">
            <w:pPr>
              <w:pStyle w:val="SmallStandard"/>
            </w:pPr>
            <w:r w:rsidRPr="00D21799">
              <w:t>Person</w:t>
            </w:r>
          </w:p>
        </w:tc>
        <w:tc>
          <w:tcPr>
            <w:tcW w:w="709" w:type="dxa"/>
            <w:tcMar>
              <w:top w:w="28" w:type="dxa"/>
              <w:left w:w="28" w:type="dxa"/>
              <w:bottom w:w="28" w:type="dxa"/>
              <w:right w:w="28" w:type="dxa"/>
            </w:tcMar>
          </w:tcPr>
          <w:p w14:paraId="0159DA7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F1ED83A" w14:textId="77777777" w:rsidR="000234BB" w:rsidRDefault="000234BB" w:rsidP="00725808">
            <w:pPr>
              <w:jc w:val="left"/>
            </w:pPr>
            <w:r>
              <w:rPr>
                <w:sz w:val="16"/>
                <w:szCs w:val="16"/>
              </w:rPr>
              <w:t>Specifies the person who has created the Item.</w:t>
            </w:r>
          </w:p>
        </w:tc>
      </w:tr>
      <w:tr w:rsidR="000234BB" w:rsidRPr="006675E2" w14:paraId="24437F7A" w14:textId="77777777" w:rsidTr="00725808">
        <w:tc>
          <w:tcPr>
            <w:tcW w:w="2013" w:type="dxa"/>
            <w:tcMar>
              <w:top w:w="28" w:type="dxa"/>
              <w:left w:w="28" w:type="dxa"/>
              <w:bottom w:w="28" w:type="dxa"/>
              <w:right w:w="28" w:type="dxa"/>
            </w:tcMar>
          </w:tcPr>
          <w:p w14:paraId="5336CA72" w14:textId="77777777" w:rsidR="000234BB" w:rsidRPr="00620BBE" w:rsidRDefault="000234BB" w:rsidP="00725808">
            <w:pPr>
              <w:pStyle w:val="SmallStandard"/>
            </w:pPr>
            <w:r w:rsidRPr="00620BBE">
              <w:t>responsibleDesigner</w:t>
            </w:r>
          </w:p>
        </w:tc>
        <w:tc>
          <w:tcPr>
            <w:tcW w:w="1559" w:type="dxa"/>
            <w:tcMar>
              <w:top w:w="28" w:type="dxa"/>
              <w:left w:w="28" w:type="dxa"/>
              <w:bottom w:w="28" w:type="dxa"/>
              <w:right w:w="28" w:type="dxa"/>
            </w:tcMar>
          </w:tcPr>
          <w:p w14:paraId="7801651B" w14:textId="77777777" w:rsidR="000234BB" w:rsidRPr="008359F5" w:rsidRDefault="000234BB" w:rsidP="00725808">
            <w:pPr>
              <w:pStyle w:val="SmallStandard"/>
            </w:pPr>
            <w:r w:rsidRPr="00D21799">
              <w:t>Person</w:t>
            </w:r>
          </w:p>
        </w:tc>
        <w:tc>
          <w:tcPr>
            <w:tcW w:w="709" w:type="dxa"/>
            <w:tcMar>
              <w:top w:w="28" w:type="dxa"/>
              <w:left w:w="28" w:type="dxa"/>
              <w:bottom w:w="28" w:type="dxa"/>
              <w:right w:w="28" w:type="dxa"/>
            </w:tcMar>
          </w:tcPr>
          <w:p w14:paraId="6890BA0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33CF303" w14:textId="77777777" w:rsidR="000234BB" w:rsidRDefault="000234BB" w:rsidP="00725808">
            <w:pPr>
              <w:jc w:val="left"/>
            </w:pPr>
            <w:r>
              <w:rPr>
                <w:sz w:val="16"/>
                <w:szCs w:val="16"/>
              </w:rPr>
              <w:t>Specifies the person, which is the responsible designer for the ItemVersion at the point of creation.</w:t>
            </w:r>
          </w:p>
        </w:tc>
      </w:tr>
    </w:tbl>
    <w:p w14:paraId="4C7E26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554556E2" w14:textId="77777777" w:rsidTr="00725808">
        <w:tc>
          <w:tcPr>
            <w:tcW w:w="2296" w:type="dxa"/>
            <w:gridSpan w:val="2"/>
          </w:tcPr>
          <w:p w14:paraId="1E957C98"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7D987E4"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F3F2A45" w14:textId="77777777" w:rsidR="000234BB" w:rsidRDefault="000234BB" w:rsidP="00725808">
            <w:pPr>
              <w:jc w:val="center"/>
              <w:rPr>
                <w:b/>
                <w:sz w:val="16"/>
                <w:szCs w:val="16"/>
                <w:lang w:val="en-GB"/>
              </w:rPr>
            </w:pPr>
            <w:r>
              <w:rPr>
                <w:b/>
                <w:sz w:val="16"/>
                <w:szCs w:val="16"/>
                <w:lang w:val="en-GB"/>
              </w:rPr>
              <w:t>General</w:t>
            </w:r>
          </w:p>
        </w:tc>
      </w:tr>
      <w:tr w:rsidR="000234BB" w:rsidRPr="00720F6F" w14:paraId="3A319132" w14:textId="77777777" w:rsidTr="00725808">
        <w:tc>
          <w:tcPr>
            <w:tcW w:w="1588" w:type="dxa"/>
          </w:tcPr>
          <w:p w14:paraId="6022F052" w14:textId="77777777" w:rsidR="000234BB" w:rsidRDefault="000234BB" w:rsidP="00725808">
            <w:pPr>
              <w:rPr>
                <w:b/>
                <w:sz w:val="16"/>
                <w:szCs w:val="16"/>
                <w:lang w:val="en-GB"/>
              </w:rPr>
            </w:pPr>
            <w:r>
              <w:rPr>
                <w:b/>
                <w:sz w:val="16"/>
                <w:szCs w:val="16"/>
                <w:lang w:val="en-GB"/>
              </w:rPr>
              <w:t>Type</w:t>
            </w:r>
          </w:p>
        </w:tc>
        <w:tc>
          <w:tcPr>
            <w:tcW w:w="708" w:type="dxa"/>
          </w:tcPr>
          <w:p w14:paraId="376A59EC" w14:textId="77777777" w:rsidR="000234BB" w:rsidRDefault="000234BB" w:rsidP="00725808">
            <w:pPr>
              <w:rPr>
                <w:b/>
                <w:sz w:val="16"/>
                <w:szCs w:val="16"/>
                <w:lang w:val="en-GB"/>
              </w:rPr>
            </w:pPr>
            <w:r>
              <w:rPr>
                <w:b/>
                <w:sz w:val="16"/>
                <w:szCs w:val="16"/>
                <w:lang w:val="en-GB"/>
              </w:rPr>
              <w:t>Mult</w:t>
            </w:r>
          </w:p>
        </w:tc>
        <w:tc>
          <w:tcPr>
            <w:tcW w:w="1560" w:type="dxa"/>
          </w:tcPr>
          <w:p w14:paraId="06088E4D" w14:textId="77777777" w:rsidR="000234BB" w:rsidRDefault="000234BB" w:rsidP="00725808">
            <w:pPr>
              <w:rPr>
                <w:b/>
                <w:sz w:val="16"/>
                <w:szCs w:val="16"/>
                <w:lang w:val="en-GB"/>
              </w:rPr>
            </w:pPr>
            <w:r>
              <w:rPr>
                <w:b/>
                <w:sz w:val="16"/>
                <w:szCs w:val="16"/>
                <w:lang w:val="en-GB"/>
              </w:rPr>
              <w:t>Role</w:t>
            </w:r>
          </w:p>
        </w:tc>
        <w:tc>
          <w:tcPr>
            <w:tcW w:w="708" w:type="dxa"/>
          </w:tcPr>
          <w:p w14:paraId="1147D21A" w14:textId="77777777" w:rsidR="000234BB" w:rsidRDefault="000234BB" w:rsidP="00725808">
            <w:pPr>
              <w:rPr>
                <w:b/>
                <w:sz w:val="16"/>
                <w:szCs w:val="16"/>
                <w:lang w:val="en-GB"/>
              </w:rPr>
            </w:pPr>
            <w:r>
              <w:rPr>
                <w:b/>
                <w:sz w:val="16"/>
                <w:szCs w:val="16"/>
                <w:lang w:val="en-GB"/>
              </w:rPr>
              <w:t>Mult</w:t>
            </w:r>
          </w:p>
        </w:tc>
        <w:tc>
          <w:tcPr>
            <w:tcW w:w="567" w:type="dxa"/>
          </w:tcPr>
          <w:p w14:paraId="0B53F6C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F2F0723" w14:textId="77777777" w:rsidR="000234BB" w:rsidRPr="008359F5" w:rsidRDefault="000234BB" w:rsidP="00725808">
            <w:pPr>
              <w:rPr>
                <w:b/>
                <w:sz w:val="16"/>
                <w:szCs w:val="16"/>
                <w:lang w:val="en-GB"/>
              </w:rPr>
            </w:pPr>
            <w:r>
              <w:rPr>
                <w:b/>
                <w:sz w:val="16"/>
                <w:szCs w:val="16"/>
                <w:lang w:val="en-GB"/>
              </w:rPr>
              <w:t>Comment</w:t>
            </w:r>
          </w:p>
        </w:tc>
      </w:tr>
      <w:tr w:rsidR="000234BB" w:rsidRPr="00CC6307" w14:paraId="23C73C19" w14:textId="77777777" w:rsidTr="00725808">
        <w:tc>
          <w:tcPr>
            <w:tcW w:w="1588" w:type="dxa"/>
          </w:tcPr>
          <w:p w14:paraId="1A9C0FF2" w14:textId="77777777" w:rsidR="000234BB" w:rsidRPr="00634625" w:rsidRDefault="000234BB" w:rsidP="00725808">
            <w:pPr>
              <w:pStyle w:val="SmallStandard"/>
            </w:pPr>
            <w:r>
              <w:t>ItemVersion</w:t>
            </w:r>
          </w:p>
        </w:tc>
        <w:tc>
          <w:tcPr>
            <w:tcW w:w="708" w:type="dxa"/>
          </w:tcPr>
          <w:p w14:paraId="701C7627" w14:textId="77777777" w:rsidR="000234BB" w:rsidRPr="00D331EF" w:rsidRDefault="000234BB" w:rsidP="00725808">
            <w:pPr>
              <w:pStyle w:val="SmallStandard"/>
            </w:pPr>
            <w:r w:rsidRPr="00D01517">
              <w:t>1</w:t>
            </w:r>
          </w:p>
        </w:tc>
        <w:tc>
          <w:tcPr>
            <w:tcW w:w="1560" w:type="dxa"/>
          </w:tcPr>
          <w:p w14:paraId="0EED9BB3" w14:textId="77777777" w:rsidR="000234BB" w:rsidRPr="00132C43" w:rsidRDefault="000234BB" w:rsidP="00725808">
            <w:pPr>
              <w:pStyle w:val="SmallStandard"/>
            </w:pPr>
            <w:r>
              <w:t>creation</w:t>
            </w:r>
          </w:p>
        </w:tc>
        <w:tc>
          <w:tcPr>
            <w:tcW w:w="708" w:type="dxa"/>
          </w:tcPr>
          <w:p w14:paraId="4C7ADA4C" w14:textId="77777777" w:rsidR="000234BB" w:rsidRPr="00D331EF" w:rsidRDefault="000234BB" w:rsidP="00725808">
            <w:pPr>
              <w:pStyle w:val="SmallStandard"/>
            </w:pPr>
            <w:r w:rsidRPr="00D01517">
              <w:t>0..1</w:t>
            </w:r>
          </w:p>
        </w:tc>
        <w:tc>
          <w:tcPr>
            <w:tcW w:w="567" w:type="dxa"/>
          </w:tcPr>
          <w:p w14:paraId="20157F43" w14:textId="77777777" w:rsidR="000234BB" w:rsidRDefault="000234BB" w:rsidP="00725808">
            <w:pPr>
              <w:pStyle w:val="SmallStandard"/>
            </w:pPr>
            <w:r>
              <w:t>Y</w:t>
            </w:r>
          </w:p>
        </w:tc>
        <w:tc>
          <w:tcPr>
            <w:tcW w:w="3969" w:type="dxa"/>
          </w:tcPr>
          <w:p w14:paraId="73BFE529" w14:textId="77777777" w:rsidR="000234BB" w:rsidRDefault="000234BB" w:rsidP="00725808">
            <w:pPr>
              <w:pStyle w:val="SmallStandard"/>
            </w:pPr>
            <w:r w:rsidRPr="00491287">
              <w:t xml:space="preserve">Specifies the information about the creation of the ItemVersion. </w:t>
            </w:r>
          </w:p>
        </w:tc>
      </w:tr>
    </w:tbl>
    <w:p w14:paraId="2D595BA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2" w:name="_34b8e5aea66979ecfbca47bf26e5310f"/>
      <w:r>
        <w:rPr>
          <w:lang w:val="en-GB"/>
        </w:rPr>
        <w:t>ItemEquivalence</w:t>
      </w:r>
      <w:bookmarkEnd w:id="1542"/>
    </w:p>
    <w:p w14:paraId="581D1371" w14:textId="77777777" w:rsidR="000234BB" w:rsidRDefault="000234BB" w:rsidP="000234BB">
      <w:r>
        <w:rPr>
          <w:sz w:val="18"/>
          <w:szCs w:val="18"/>
        </w:rPr>
        <w:t xml:space="preserve">Defines two or more ItemVersions to be equivalent out of the view of a certain company. The ItemEquivalence class will most likely be used by a company to express which PartNumber a certain PartVersion has in the context of other companies (same applies to </w:t>
      </w:r>
      <w:r>
        <w:rPr>
          <w:i/>
          <w:iCs/>
          <w:sz w:val="18"/>
          <w:szCs w:val="18"/>
        </w:rPr>
        <w:t>DocumentVersions</w:t>
      </w:r>
      <w:r>
        <w:rPr>
          <w:sz w:val="18"/>
          <w:szCs w:val="18"/>
        </w:rPr>
        <w:t>). However, for every other company separate ItemVersion-instances are needed as the statement of equivalence can be very subjective.</w:t>
      </w:r>
    </w:p>
    <w:p w14:paraId="6E7FBBB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21B4B16" w14:textId="77777777" w:rsidTr="00725808">
        <w:tc>
          <w:tcPr>
            <w:tcW w:w="2013" w:type="dxa"/>
            <w:tcMar>
              <w:top w:w="28" w:type="dxa"/>
              <w:left w:w="28" w:type="dxa"/>
              <w:bottom w:w="28" w:type="dxa"/>
              <w:right w:w="28" w:type="dxa"/>
            </w:tcMar>
          </w:tcPr>
          <w:p w14:paraId="3551BB1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B82559E" w14:textId="72DF684E"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D79EDC9" w14:textId="77777777" w:rsidTr="00725808">
        <w:tc>
          <w:tcPr>
            <w:tcW w:w="2013" w:type="dxa"/>
            <w:tcMar>
              <w:top w:w="28" w:type="dxa"/>
              <w:left w:w="28" w:type="dxa"/>
              <w:bottom w:w="28" w:type="dxa"/>
              <w:right w:w="28" w:type="dxa"/>
            </w:tcMar>
          </w:tcPr>
          <w:p w14:paraId="1C1C902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D28661" w14:textId="77777777" w:rsidR="000234BB" w:rsidRDefault="000234BB" w:rsidP="00725808"/>
        </w:tc>
      </w:tr>
      <w:tr w:rsidR="000234BB" w:rsidRPr="008359F5" w14:paraId="58FBA17D" w14:textId="77777777" w:rsidTr="00725808">
        <w:tc>
          <w:tcPr>
            <w:tcW w:w="2013" w:type="dxa"/>
            <w:tcMar>
              <w:top w:w="28" w:type="dxa"/>
              <w:left w:w="28" w:type="dxa"/>
              <w:bottom w:w="28" w:type="dxa"/>
              <w:right w:w="28" w:type="dxa"/>
            </w:tcMar>
          </w:tcPr>
          <w:p w14:paraId="09A41AD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A6E712" w14:textId="77777777" w:rsidR="000234BB" w:rsidRPr="000437C1" w:rsidRDefault="000234BB" w:rsidP="00725808">
            <w:pPr>
              <w:pStyle w:val="SmallStandard"/>
            </w:pPr>
            <w:r>
              <w:t>false</w:t>
            </w:r>
          </w:p>
        </w:tc>
      </w:tr>
    </w:tbl>
    <w:p w14:paraId="486F0D4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AB99A6D" w14:textId="77777777" w:rsidTr="00725808">
        <w:tc>
          <w:tcPr>
            <w:tcW w:w="2013" w:type="dxa"/>
            <w:tcMar>
              <w:top w:w="28" w:type="dxa"/>
              <w:left w:w="28" w:type="dxa"/>
              <w:bottom w:w="28" w:type="dxa"/>
              <w:right w:w="28" w:type="dxa"/>
            </w:tcMar>
          </w:tcPr>
          <w:p w14:paraId="675E3B7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1BD45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7ADE97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5E26E9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E93E4E1" w14:textId="77777777" w:rsidTr="00725808">
        <w:tc>
          <w:tcPr>
            <w:tcW w:w="2013" w:type="dxa"/>
            <w:tcMar>
              <w:top w:w="28" w:type="dxa"/>
              <w:left w:w="28" w:type="dxa"/>
              <w:bottom w:w="28" w:type="dxa"/>
              <w:right w:w="28" w:type="dxa"/>
            </w:tcMar>
          </w:tcPr>
          <w:p w14:paraId="3D66464D" w14:textId="77777777" w:rsidR="000234BB" w:rsidRPr="00620BBE" w:rsidRDefault="000234BB" w:rsidP="00725808">
            <w:pPr>
              <w:pStyle w:val="SmallStandard"/>
            </w:pPr>
            <w:r w:rsidRPr="00620BBE">
              <w:t>companyName</w:t>
            </w:r>
          </w:p>
        </w:tc>
        <w:tc>
          <w:tcPr>
            <w:tcW w:w="1559" w:type="dxa"/>
            <w:tcMar>
              <w:top w:w="28" w:type="dxa"/>
              <w:left w:w="28" w:type="dxa"/>
              <w:bottom w:w="28" w:type="dxa"/>
              <w:right w:w="28" w:type="dxa"/>
            </w:tcMar>
          </w:tcPr>
          <w:p w14:paraId="17A3D7CF"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39ADFE4"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78BF070" w14:textId="77777777" w:rsidR="000234BB" w:rsidRDefault="000234BB" w:rsidP="00725808">
            <w:pPr>
              <w:jc w:val="left"/>
            </w:pPr>
            <w:r>
              <w:rPr>
                <w:sz w:val="16"/>
                <w:szCs w:val="16"/>
              </w:rPr>
              <w:t>Specifies the company which states the ItemEquivalence.</w:t>
            </w:r>
          </w:p>
        </w:tc>
      </w:tr>
    </w:tbl>
    <w:p w14:paraId="0AC0970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6BD5844" w14:textId="77777777" w:rsidTr="00725808">
        <w:tc>
          <w:tcPr>
            <w:tcW w:w="3856" w:type="dxa"/>
            <w:gridSpan w:val="3"/>
          </w:tcPr>
          <w:p w14:paraId="196EDB29" w14:textId="77777777" w:rsidR="000234BB" w:rsidRDefault="000234BB" w:rsidP="00725808">
            <w:pPr>
              <w:jc w:val="center"/>
              <w:rPr>
                <w:b/>
                <w:sz w:val="16"/>
                <w:szCs w:val="16"/>
                <w:lang w:val="en-GB"/>
              </w:rPr>
            </w:pPr>
            <w:r>
              <w:rPr>
                <w:b/>
                <w:sz w:val="16"/>
                <w:szCs w:val="16"/>
                <w:lang w:val="en-GB"/>
              </w:rPr>
              <w:t>Other End</w:t>
            </w:r>
          </w:p>
        </w:tc>
        <w:tc>
          <w:tcPr>
            <w:tcW w:w="708" w:type="dxa"/>
          </w:tcPr>
          <w:p w14:paraId="4CDA71C9"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34C0734" w14:textId="77777777" w:rsidR="000234BB" w:rsidRDefault="000234BB" w:rsidP="00725808">
            <w:pPr>
              <w:jc w:val="center"/>
              <w:rPr>
                <w:b/>
                <w:sz w:val="16"/>
                <w:szCs w:val="16"/>
                <w:lang w:val="en-GB"/>
              </w:rPr>
            </w:pPr>
            <w:r>
              <w:rPr>
                <w:b/>
                <w:sz w:val="16"/>
                <w:szCs w:val="16"/>
                <w:lang w:val="en-GB"/>
              </w:rPr>
              <w:t>General</w:t>
            </w:r>
          </w:p>
        </w:tc>
      </w:tr>
      <w:tr w:rsidR="000234BB" w:rsidRPr="00720F6F" w14:paraId="79D03C24" w14:textId="77777777" w:rsidTr="00725808">
        <w:tc>
          <w:tcPr>
            <w:tcW w:w="1573" w:type="dxa"/>
          </w:tcPr>
          <w:p w14:paraId="68F004A3" w14:textId="77777777" w:rsidR="000234BB" w:rsidRDefault="000234BB" w:rsidP="00725808">
            <w:pPr>
              <w:rPr>
                <w:b/>
                <w:sz w:val="16"/>
                <w:szCs w:val="16"/>
                <w:lang w:val="en-GB"/>
              </w:rPr>
            </w:pPr>
            <w:r>
              <w:rPr>
                <w:b/>
                <w:sz w:val="16"/>
                <w:szCs w:val="16"/>
                <w:lang w:val="en-GB"/>
              </w:rPr>
              <w:t>Type</w:t>
            </w:r>
          </w:p>
        </w:tc>
        <w:tc>
          <w:tcPr>
            <w:tcW w:w="1574" w:type="dxa"/>
          </w:tcPr>
          <w:p w14:paraId="5AEEDC8C" w14:textId="77777777" w:rsidR="000234BB" w:rsidRDefault="000234BB" w:rsidP="00725808">
            <w:pPr>
              <w:rPr>
                <w:b/>
                <w:sz w:val="16"/>
                <w:szCs w:val="16"/>
                <w:lang w:val="en-GB"/>
              </w:rPr>
            </w:pPr>
            <w:r>
              <w:rPr>
                <w:b/>
                <w:sz w:val="16"/>
                <w:szCs w:val="16"/>
                <w:lang w:val="en-GB"/>
              </w:rPr>
              <w:t>Role</w:t>
            </w:r>
          </w:p>
        </w:tc>
        <w:tc>
          <w:tcPr>
            <w:tcW w:w="708" w:type="dxa"/>
          </w:tcPr>
          <w:p w14:paraId="188FBFF4" w14:textId="77777777" w:rsidR="000234BB" w:rsidRDefault="000234BB" w:rsidP="00725808">
            <w:pPr>
              <w:rPr>
                <w:b/>
                <w:sz w:val="16"/>
                <w:szCs w:val="16"/>
                <w:lang w:val="en-GB"/>
              </w:rPr>
            </w:pPr>
            <w:r>
              <w:rPr>
                <w:b/>
                <w:sz w:val="16"/>
                <w:szCs w:val="16"/>
                <w:lang w:val="en-GB"/>
              </w:rPr>
              <w:t>Mult</w:t>
            </w:r>
          </w:p>
        </w:tc>
        <w:tc>
          <w:tcPr>
            <w:tcW w:w="709" w:type="dxa"/>
          </w:tcPr>
          <w:p w14:paraId="5DC3A5FE" w14:textId="77777777" w:rsidR="000234BB" w:rsidRDefault="000234BB" w:rsidP="00725808">
            <w:pPr>
              <w:rPr>
                <w:b/>
                <w:sz w:val="16"/>
                <w:szCs w:val="16"/>
                <w:lang w:val="en-GB"/>
              </w:rPr>
            </w:pPr>
            <w:r>
              <w:rPr>
                <w:b/>
                <w:sz w:val="16"/>
                <w:szCs w:val="16"/>
                <w:lang w:val="en-GB"/>
              </w:rPr>
              <w:t>Mult</w:t>
            </w:r>
          </w:p>
        </w:tc>
        <w:tc>
          <w:tcPr>
            <w:tcW w:w="567" w:type="dxa"/>
          </w:tcPr>
          <w:p w14:paraId="35C3DD8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615B512" w14:textId="77777777" w:rsidR="000234BB" w:rsidRPr="008359F5" w:rsidRDefault="000234BB" w:rsidP="00725808">
            <w:pPr>
              <w:rPr>
                <w:b/>
                <w:sz w:val="16"/>
                <w:szCs w:val="16"/>
                <w:lang w:val="en-GB"/>
              </w:rPr>
            </w:pPr>
            <w:r>
              <w:rPr>
                <w:b/>
                <w:sz w:val="16"/>
                <w:szCs w:val="16"/>
                <w:lang w:val="en-GB"/>
              </w:rPr>
              <w:t>Comment</w:t>
            </w:r>
          </w:p>
        </w:tc>
      </w:tr>
      <w:tr w:rsidR="000234BB" w:rsidRPr="00CC6307" w14:paraId="6952190C" w14:textId="77777777" w:rsidTr="00725808">
        <w:tc>
          <w:tcPr>
            <w:tcW w:w="1573" w:type="dxa"/>
          </w:tcPr>
          <w:p w14:paraId="44A031A8" w14:textId="77777777" w:rsidR="000234BB" w:rsidRPr="00634625" w:rsidRDefault="000234BB" w:rsidP="00725808">
            <w:pPr>
              <w:pStyle w:val="SmallStandard"/>
            </w:pPr>
            <w:r>
              <w:t>ItemVersion</w:t>
            </w:r>
          </w:p>
        </w:tc>
        <w:tc>
          <w:tcPr>
            <w:tcW w:w="1574" w:type="dxa"/>
          </w:tcPr>
          <w:p w14:paraId="509DC82E" w14:textId="77777777" w:rsidR="000234BB" w:rsidRPr="00132C43" w:rsidRDefault="000234BB" w:rsidP="00725808">
            <w:pPr>
              <w:pStyle w:val="SmallStandard"/>
            </w:pPr>
            <w:r>
              <w:t>item</w:t>
            </w:r>
          </w:p>
        </w:tc>
        <w:tc>
          <w:tcPr>
            <w:tcW w:w="708" w:type="dxa"/>
          </w:tcPr>
          <w:p w14:paraId="501577DC" w14:textId="77777777" w:rsidR="000234BB" w:rsidRPr="00D331EF" w:rsidRDefault="000234BB" w:rsidP="00725808">
            <w:pPr>
              <w:pStyle w:val="SmallStandard"/>
            </w:pPr>
            <w:r w:rsidRPr="00574783">
              <w:t>2..*</w:t>
            </w:r>
          </w:p>
        </w:tc>
        <w:tc>
          <w:tcPr>
            <w:tcW w:w="709" w:type="dxa"/>
          </w:tcPr>
          <w:p w14:paraId="62A40305" w14:textId="77777777" w:rsidR="000234BB" w:rsidRPr="00D331EF" w:rsidRDefault="000234BB" w:rsidP="00725808">
            <w:pPr>
              <w:pStyle w:val="SmallStandard"/>
            </w:pPr>
            <w:r w:rsidRPr="00207506">
              <w:t>0..*</w:t>
            </w:r>
          </w:p>
        </w:tc>
        <w:tc>
          <w:tcPr>
            <w:tcW w:w="567" w:type="dxa"/>
          </w:tcPr>
          <w:p w14:paraId="4914B753" w14:textId="77777777" w:rsidR="000234BB" w:rsidRPr="00D331EF" w:rsidRDefault="000234BB" w:rsidP="00725808">
            <w:pPr>
              <w:pStyle w:val="SmallStandard"/>
            </w:pPr>
            <w:r>
              <w:t>N</w:t>
            </w:r>
          </w:p>
        </w:tc>
        <w:tc>
          <w:tcPr>
            <w:tcW w:w="3969" w:type="dxa"/>
          </w:tcPr>
          <w:p w14:paraId="3AC9C332" w14:textId="77777777" w:rsidR="000234BB" w:rsidRDefault="000234BB" w:rsidP="00725808">
            <w:pPr>
              <w:jc w:val="left"/>
            </w:pPr>
            <w:r>
              <w:rPr>
                <w:sz w:val="16"/>
                <w:szCs w:val="16"/>
              </w:rPr>
              <w:t xml:space="preserve">References all ItemVersion that are considered to be equivalent by the ItemEquivalence. A single </w:t>
            </w:r>
            <w:r>
              <w:rPr>
                <w:i/>
                <w:iCs/>
                <w:sz w:val="16"/>
                <w:szCs w:val="16"/>
              </w:rPr>
              <w:t>ItemEquivalence</w:t>
            </w:r>
            <w:r>
              <w:rPr>
                <w:sz w:val="16"/>
                <w:szCs w:val="16"/>
              </w:rPr>
              <w:t xml:space="preserve"> shall only reference </w:t>
            </w:r>
            <w:r>
              <w:rPr>
                <w:i/>
                <w:iCs/>
                <w:sz w:val="16"/>
                <w:szCs w:val="16"/>
              </w:rPr>
              <w:t>ItemVersions</w:t>
            </w:r>
            <w:r>
              <w:rPr>
                <w:sz w:val="16"/>
                <w:szCs w:val="16"/>
              </w:rPr>
              <w:t xml:space="preserve"> of the same class (either </w:t>
            </w:r>
            <w:r>
              <w:rPr>
                <w:i/>
                <w:iCs/>
                <w:sz w:val="16"/>
                <w:szCs w:val="16"/>
              </w:rPr>
              <w:t>DocumentVersions</w:t>
            </w:r>
            <w:r>
              <w:rPr>
                <w:sz w:val="16"/>
                <w:szCs w:val="16"/>
              </w:rPr>
              <w:t xml:space="preserve"> or </w:t>
            </w:r>
            <w:r>
              <w:rPr>
                <w:i/>
                <w:iCs/>
                <w:sz w:val="16"/>
                <w:szCs w:val="16"/>
              </w:rPr>
              <w:t>PartVersions</w:t>
            </w:r>
            <w:r>
              <w:rPr>
                <w:sz w:val="16"/>
                <w:szCs w:val="16"/>
              </w:rPr>
              <w:t>).</w:t>
            </w:r>
          </w:p>
        </w:tc>
      </w:tr>
    </w:tbl>
    <w:p w14:paraId="0D97D0E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F99A159" w14:textId="77777777" w:rsidTr="00725808">
        <w:tc>
          <w:tcPr>
            <w:tcW w:w="2296" w:type="dxa"/>
            <w:gridSpan w:val="2"/>
          </w:tcPr>
          <w:p w14:paraId="1436FFB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CFC2336"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FDF9667" w14:textId="77777777" w:rsidR="000234BB" w:rsidRDefault="000234BB" w:rsidP="00725808">
            <w:pPr>
              <w:jc w:val="center"/>
              <w:rPr>
                <w:b/>
                <w:sz w:val="16"/>
                <w:szCs w:val="16"/>
                <w:lang w:val="en-GB"/>
              </w:rPr>
            </w:pPr>
            <w:r>
              <w:rPr>
                <w:b/>
                <w:sz w:val="16"/>
                <w:szCs w:val="16"/>
                <w:lang w:val="en-GB"/>
              </w:rPr>
              <w:t>General</w:t>
            </w:r>
          </w:p>
        </w:tc>
      </w:tr>
      <w:tr w:rsidR="000234BB" w:rsidRPr="00720F6F" w14:paraId="6C0F18BA" w14:textId="77777777" w:rsidTr="00725808">
        <w:tc>
          <w:tcPr>
            <w:tcW w:w="1588" w:type="dxa"/>
          </w:tcPr>
          <w:p w14:paraId="13CF8217" w14:textId="77777777" w:rsidR="000234BB" w:rsidRDefault="000234BB" w:rsidP="00725808">
            <w:pPr>
              <w:rPr>
                <w:b/>
                <w:sz w:val="16"/>
                <w:szCs w:val="16"/>
                <w:lang w:val="en-GB"/>
              </w:rPr>
            </w:pPr>
            <w:r>
              <w:rPr>
                <w:b/>
                <w:sz w:val="16"/>
                <w:szCs w:val="16"/>
                <w:lang w:val="en-GB"/>
              </w:rPr>
              <w:t>Type</w:t>
            </w:r>
          </w:p>
        </w:tc>
        <w:tc>
          <w:tcPr>
            <w:tcW w:w="708" w:type="dxa"/>
          </w:tcPr>
          <w:p w14:paraId="1ABE6D05" w14:textId="77777777" w:rsidR="000234BB" w:rsidRDefault="000234BB" w:rsidP="00725808">
            <w:pPr>
              <w:rPr>
                <w:b/>
                <w:sz w:val="16"/>
                <w:szCs w:val="16"/>
                <w:lang w:val="en-GB"/>
              </w:rPr>
            </w:pPr>
            <w:r>
              <w:rPr>
                <w:b/>
                <w:sz w:val="16"/>
                <w:szCs w:val="16"/>
                <w:lang w:val="en-GB"/>
              </w:rPr>
              <w:t>Mult</w:t>
            </w:r>
          </w:p>
        </w:tc>
        <w:tc>
          <w:tcPr>
            <w:tcW w:w="1560" w:type="dxa"/>
          </w:tcPr>
          <w:p w14:paraId="1669294B" w14:textId="77777777" w:rsidR="000234BB" w:rsidRDefault="000234BB" w:rsidP="00725808">
            <w:pPr>
              <w:rPr>
                <w:b/>
                <w:sz w:val="16"/>
                <w:szCs w:val="16"/>
                <w:lang w:val="en-GB"/>
              </w:rPr>
            </w:pPr>
            <w:r>
              <w:rPr>
                <w:b/>
                <w:sz w:val="16"/>
                <w:szCs w:val="16"/>
                <w:lang w:val="en-GB"/>
              </w:rPr>
              <w:t>Role</w:t>
            </w:r>
          </w:p>
        </w:tc>
        <w:tc>
          <w:tcPr>
            <w:tcW w:w="708" w:type="dxa"/>
          </w:tcPr>
          <w:p w14:paraId="5B61D8DE" w14:textId="77777777" w:rsidR="000234BB" w:rsidRDefault="000234BB" w:rsidP="00725808">
            <w:pPr>
              <w:rPr>
                <w:b/>
                <w:sz w:val="16"/>
                <w:szCs w:val="16"/>
                <w:lang w:val="en-GB"/>
              </w:rPr>
            </w:pPr>
            <w:r>
              <w:rPr>
                <w:b/>
                <w:sz w:val="16"/>
                <w:szCs w:val="16"/>
                <w:lang w:val="en-GB"/>
              </w:rPr>
              <w:t>Mult</w:t>
            </w:r>
          </w:p>
        </w:tc>
        <w:tc>
          <w:tcPr>
            <w:tcW w:w="567" w:type="dxa"/>
          </w:tcPr>
          <w:p w14:paraId="53C9A67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A034F88" w14:textId="77777777" w:rsidR="000234BB" w:rsidRPr="008359F5" w:rsidRDefault="000234BB" w:rsidP="00725808">
            <w:pPr>
              <w:rPr>
                <w:b/>
                <w:sz w:val="16"/>
                <w:szCs w:val="16"/>
                <w:lang w:val="en-GB"/>
              </w:rPr>
            </w:pPr>
            <w:r>
              <w:rPr>
                <w:b/>
                <w:sz w:val="16"/>
                <w:szCs w:val="16"/>
                <w:lang w:val="en-GB"/>
              </w:rPr>
              <w:t>Comment</w:t>
            </w:r>
          </w:p>
        </w:tc>
      </w:tr>
      <w:tr w:rsidR="000234BB" w:rsidRPr="00CC6307" w14:paraId="0E0F8C99" w14:textId="77777777" w:rsidTr="00725808">
        <w:tc>
          <w:tcPr>
            <w:tcW w:w="1588" w:type="dxa"/>
          </w:tcPr>
          <w:p w14:paraId="1A348F62" w14:textId="77777777" w:rsidR="000234BB" w:rsidRPr="00634625" w:rsidRDefault="000234BB" w:rsidP="00725808">
            <w:pPr>
              <w:pStyle w:val="SmallStandard"/>
            </w:pPr>
            <w:r>
              <w:t>DocumentVersion</w:t>
            </w:r>
          </w:p>
        </w:tc>
        <w:tc>
          <w:tcPr>
            <w:tcW w:w="708" w:type="dxa"/>
          </w:tcPr>
          <w:p w14:paraId="6D6D6729" w14:textId="77777777" w:rsidR="000234BB" w:rsidRPr="00D331EF" w:rsidRDefault="000234BB" w:rsidP="00725808">
            <w:pPr>
              <w:pStyle w:val="SmallStandard"/>
            </w:pPr>
            <w:r w:rsidRPr="00D01517">
              <w:t>1</w:t>
            </w:r>
          </w:p>
        </w:tc>
        <w:tc>
          <w:tcPr>
            <w:tcW w:w="1560" w:type="dxa"/>
          </w:tcPr>
          <w:p w14:paraId="191B7174" w14:textId="77777777" w:rsidR="000234BB" w:rsidRPr="00132C43" w:rsidRDefault="000234BB" w:rsidP="00725808">
            <w:pPr>
              <w:pStyle w:val="SmallStandard"/>
            </w:pPr>
            <w:r>
              <w:t>itemEquivalence</w:t>
            </w:r>
          </w:p>
        </w:tc>
        <w:tc>
          <w:tcPr>
            <w:tcW w:w="708" w:type="dxa"/>
          </w:tcPr>
          <w:p w14:paraId="4CDC35CC" w14:textId="77777777" w:rsidR="000234BB" w:rsidRPr="00D331EF" w:rsidRDefault="000234BB" w:rsidP="00725808">
            <w:pPr>
              <w:pStyle w:val="SmallStandard"/>
            </w:pPr>
            <w:r w:rsidRPr="00D01517">
              <w:t>0..*</w:t>
            </w:r>
          </w:p>
        </w:tc>
        <w:tc>
          <w:tcPr>
            <w:tcW w:w="567" w:type="dxa"/>
          </w:tcPr>
          <w:p w14:paraId="3708B7F7" w14:textId="77777777" w:rsidR="000234BB" w:rsidRDefault="000234BB" w:rsidP="00725808">
            <w:pPr>
              <w:pStyle w:val="SmallStandard"/>
            </w:pPr>
            <w:r>
              <w:t>Y</w:t>
            </w:r>
          </w:p>
        </w:tc>
        <w:tc>
          <w:tcPr>
            <w:tcW w:w="3969" w:type="dxa"/>
          </w:tcPr>
          <w:p w14:paraId="648644F0" w14:textId="77777777" w:rsidR="000234BB" w:rsidRDefault="000234BB" w:rsidP="00725808">
            <w:pPr>
              <w:pStyle w:val="SmallStandard"/>
            </w:pPr>
            <w:r w:rsidRPr="00491287">
              <w:t>Specifies ItemEquivalances defined by the DocumentVersion.</w:t>
            </w:r>
          </w:p>
        </w:tc>
      </w:tr>
    </w:tbl>
    <w:p w14:paraId="0591822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43" w:name="_71709b43f5088790f8b3b629af5528a6"/>
      <w:r>
        <w:rPr>
          <w:lang w:val="en-GB"/>
        </w:rPr>
        <w:t>ItemHistoryEntry</w:t>
      </w:r>
      <w:bookmarkEnd w:id="1543"/>
    </w:p>
    <w:p w14:paraId="3A3AF154" w14:textId="77777777" w:rsidR="000234BB" w:rsidRDefault="000234BB" w:rsidP="000234BB">
      <w:r>
        <w:rPr>
          <w:sz w:val="18"/>
          <w:szCs w:val="18"/>
        </w:rPr>
        <w:t>An ItemHistroyEntry defines the direct relationship between ItemVersions in the terms of predecessor and successor. There are two possible types of relationships between ItemVersions, derivation and sequence. Derivation means for example for parts, that the successor version is a new part developed on the base of the predecessor version. Sequence means the successor version is an improvement of the predecessor version. By the combination of more than one ItemHistoryEntry a linear sequence of ItemVersions can be represented.</w:t>
      </w:r>
    </w:p>
    <w:p w14:paraId="0248F1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73F9C88" w14:textId="77777777" w:rsidTr="00725808">
        <w:tc>
          <w:tcPr>
            <w:tcW w:w="2013" w:type="dxa"/>
            <w:tcMar>
              <w:top w:w="28" w:type="dxa"/>
              <w:left w:w="28" w:type="dxa"/>
              <w:bottom w:w="28" w:type="dxa"/>
              <w:right w:w="28" w:type="dxa"/>
            </w:tcMar>
          </w:tcPr>
          <w:p w14:paraId="435AB2A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85A60B" w14:textId="7FB17A1C"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68774B5B" w14:textId="77777777" w:rsidTr="00725808">
        <w:tc>
          <w:tcPr>
            <w:tcW w:w="2013" w:type="dxa"/>
            <w:tcMar>
              <w:top w:w="28" w:type="dxa"/>
              <w:left w:w="28" w:type="dxa"/>
              <w:bottom w:w="28" w:type="dxa"/>
              <w:right w:w="28" w:type="dxa"/>
            </w:tcMar>
          </w:tcPr>
          <w:p w14:paraId="0E64F18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191FBD7" w14:textId="56A67516" w:rsidR="000234BB" w:rsidRPr="00620BBE" w:rsidRDefault="004714EB" w:rsidP="00725808">
            <w:pPr>
              <w:pStyle w:val="SmallStandard"/>
            </w:pPr>
            <w:hyperlink w:anchor="_82db61817ac14063225ba9f186f8b843" w:history="1">
              <w:r w:rsidR="000234BB" w:rsidRPr="00620BBE">
                <w:rPr>
                  <w:rStyle w:val="Hyperlink"/>
                  <w:rFonts w:eastAsiaTheme="majorEastAsia"/>
                </w:rPr>
                <w:t>constant</w:t>
              </w:r>
            </w:hyperlink>
          </w:p>
        </w:tc>
      </w:tr>
      <w:tr w:rsidR="000234BB" w:rsidRPr="008359F5" w14:paraId="35241C83" w14:textId="77777777" w:rsidTr="00725808">
        <w:tc>
          <w:tcPr>
            <w:tcW w:w="2013" w:type="dxa"/>
            <w:tcMar>
              <w:top w:w="28" w:type="dxa"/>
              <w:left w:w="28" w:type="dxa"/>
              <w:bottom w:w="28" w:type="dxa"/>
              <w:right w:w="28" w:type="dxa"/>
            </w:tcMar>
          </w:tcPr>
          <w:p w14:paraId="4392E39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32B3AE" w14:textId="77777777" w:rsidR="000234BB" w:rsidRPr="000437C1" w:rsidRDefault="000234BB" w:rsidP="00725808">
            <w:pPr>
              <w:pStyle w:val="SmallStandard"/>
            </w:pPr>
            <w:r>
              <w:t>false</w:t>
            </w:r>
          </w:p>
        </w:tc>
      </w:tr>
    </w:tbl>
    <w:p w14:paraId="4566A2A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18D03D5" w14:textId="77777777" w:rsidTr="00725808">
        <w:tc>
          <w:tcPr>
            <w:tcW w:w="2013" w:type="dxa"/>
            <w:tcMar>
              <w:top w:w="28" w:type="dxa"/>
              <w:left w:w="28" w:type="dxa"/>
              <w:bottom w:w="28" w:type="dxa"/>
              <w:right w:w="28" w:type="dxa"/>
            </w:tcMar>
          </w:tcPr>
          <w:p w14:paraId="0D7A00E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81BF3E"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9263C6"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30A69E3"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3252091" w14:textId="77777777" w:rsidTr="00725808">
        <w:tc>
          <w:tcPr>
            <w:tcW w:w="2013" w:type="dxa"/>
            <w:tcMar>
              <w:top w:w="28" w:type="dxa"/>
              <w:left w:w="28" w:type="dxa"/>
              <w:bottom w:w="28" w:type="dxa"/>
              <w:right w:w="28" w:type="dxa"/>
            </w:tcMar>
          </w:tcPr>
          <w:p w14:paraId="39D8B81A"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4A1BA05A" w14:textId="77777777" w:rsidR="000234BB" w:rsidRPr="008359F5" w:rsidRDefault="000234BB" w:rsidP="00725808">
            <w:pPr>
              <w:pStyle w:val="SmallStandard"/>
            </w:pPr>
            <w:r w:rsidRPr="00D21799">
              <w:t>HistoryEntryType</w:t>
            </w:r>
          </w:p>
        </w:tc>
        <w:tc>
          <w:tcPr>
            <w:tcW w:w="709" w:type="dxa"/>
            <w:tcMar>
              <w:top w:w="28" w:type="dxa"/>
              <w:left w:w="28" w:type="dxa"/>
              <w:bottom w:w="28" w:type="dxa"/>
              <w:right w:w="28" w:type="dxa"/>
            </w:tcMar>
          </w:tcPr>
          <w:p w14:paraId="20E36D8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FEE46F6" w14:textId="77777777" w:rsidR="000234BB" w:rsidRDefault="000234BB" w:rsidP="00725808">
            <w:pPr>
              <w:jc w:val="left"/>
            </w:pPr>
            <w:r>
              <w:rPr>
                <w:sz w:val="16"/>
                <w:szCs w:val="16"/>
              </w:rPr>
              <w:t>Specifies the type of relationship between the ItemVersions.</w:t>
            </w:r>
          </w:p>
        </w:tc>
      </w:tr>
    </w:tbl>
    <w:p w14:paraId="425EFBF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2C51B4F" w14:textId="77777777" w:rsidTr="00725808">
        <w:tc>
          <w:tcPr>
            <w:tcW w:w="3856" w:type="dxa"/>
            <w:gridSpan w:val="3"/>
          </w:tcPr>
          <w:p w14:paraId="50F43F45" w14:textId="77777777" w:rsidR="000234BB" w:rsidRDefault="000234BB" w:rsidP="00725808">
            <w:pPr>
              <w:jc w:val="center"/>
              <w:rPr>
                <w:b/>
                <w:sz w:val="16"/>
                <w:szCs w:val="16"/>
                <w:lang w:val="en-GB"/>
              </w:rPr>
            </w:pPr>
            <w:r>
              <w:rPr>
                <w:b/>
                <w:sz w:val="16"/>
                <w:szCs w:val="16"/>
                <w:lang w:val="en-GB"/>
              </w:rPr>
              <w:t>Other End</w:t>
            </w:r>
          </w:p>
        </w:tc>
        <w:tc>
          <w:tcPr>
            <w:tcW w:w="708" w:type="dxa"/>
          </w:tcPr>
          <w:p w14:paraId="452C0811"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53E5163" w14:textId="77777777" w:rsidR="000234BB" w:rsidRDefault="000234BB" w:rsidP="00725808">
            <w:pPr>
              <w:jc w:val="center"/>
              <w:rPr>
                <w:b/>
                <w:sz w:val="16"/>
                <w:szCs w:val="16"/>
                <w:lang w:val="en-GB"/>
              </w:rPr>
            </w:pPr>
            <w:r>
              <w:rPr>
                <w:b/>
                <w:sz w:val="16"/>
                <w:szCs w:val="16"/>
                <w:lang w:val="en-GB"/>
              </w:rPr>
              <w:t>General</w:t>
            </w:r>
          </w:p>
        </w:tc>
      </w:tr>
      <w:tr w:rsidR="000234BB" w:rsidRPr="00720F6F" w14:paraId="65F43BD3" w14:textId="77777777" w:rsidTr="00725808">
        <w:tc>
          <w:tcPr>
            <w:tcW w:w="1573" w:type="dxa"/>
          </w:tcPr>
          <w:p w14:paraId="5EB55F18" w14:textId="77777777" w:rsidR="000234BB" w:rsidRDefault="000234BB" w:rsidP="00725808">
            <w:pPr>
              <w:rPr>
                <w:b/>
                <w:sz w:val="16"/>
                <w:szCs w:val="16"/>
                <w:lang w:val="en-GB"/>
              </w:rPr>
            </w:pPr>
            <w:r>
              <w:rPr>
                <w:b/>
                <w:sz w:val="16"/>
                <w:szCs w:val="16"/>
                <w:lang w:val="en-GB"/>
              </w:rPr>
              <w:t>Type</w:t>
            </w:r>
          </w:p>
        </w:tc>
        <w:tc>
          <w:tcPr>
            <w:tcW w:w="1574" w:type="dxa"/>
          </w:tcPr>
          <w:p w14:paraId="6F0DFACD" w14:textId="77777777" w:rsidR="000234BB" w:rsidRDefault="000234BB" w:rsidP="00725808">
            <w:pPr>
              <w:rPr>
                <w:b/>
                <w:sz w:val="16"/>
                <w:szCs w:val="16"/>
                <w:lang w:val="en-GB"/>
              </w:rPr>
            </w:pPr>
            <w:r>
              <w:rPr>
                <w:b/>
                <w:sz w:val="16"/>
                <w:szCs w:val="16"/>
                <w:lang w:val="en-GB"/>
              </w:rPr>
              <w:t>Role</w:t>
            </w:r>
          </w:p>
        </w:tc>
        <w:tc>
          <w:tcPr>
            <w:tcW w:w="708" w:type="dxa"/>
          </w:tcPr>
          <w:p w14:paraId="065B8E93" w14:textId="77777777" w:rsidR="000234BB" w:rsidRDefault="000234BB" w:rsidP="00725808">
            <w:pPr>
              <w:rPr>
                <w:b/>
                <w:sz w:val="16"/>
                <w:szCs w:val="16"/>
                <w:lang w:val="en-GB"/>
              </w:rPr>
            </w:pPr>
            <w:r>
              <w:rPr>
                <w:b/>
                <w:sz w:val="16"/>
                <w:szCs w:val="16"/>
                <w:lang w:val="en-GB"/>
              </w:rPr>
              <w:t>Mult</w:t>
            </w:r>
          </w:p>
        </w:tc>
        <w:tc>
          <w:tcPr>
            <w:tcW w:w="709" w:type="dxa"/>
          </w:tcPr>
          <w:p w14:paraId="017959E0" w14:textId="77777777" w:rsidR="000234BB" w:rsidRDefault="000234BB" w:rsidP="00725808">
            <w:pPr>
              <w:rPr>
                <w:b/>
                <w:sz w:val="16"/>
                <w:szCs w:val="16"/>
                <w:lang w:val="en-GB"/>
              </w:rPr>
            </w:pPr>
            <w:r>
              <w:rPr>
                <w:b/>
                <w:sz w:val="16"/>
                <w:szCs w:val="16"/>
                <w:lang w:val="en-GB"/>
              </w:rPr>
              <w:t>Mult</w:t>
            </w:r>
          </w:p>
        </w:tc>
        <w:tc>
          <w:tcPr>
            <w:tcW w:w="567" w:type="dxa"/>
          </w:tcPr>
          <w:p w14:paraId="277989E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CABCD69" w14:textId="77777777" w:rsidR="000234BB" w:rsidRPr="008359F5" w:rsidRDefault="000234BB" w:rsidP="00725808">
            <w:pPr>
              <w:rPr>
                <w:b/>
                <w:sz w:val="16"/>
                <w:szCs w:val="16"/>
                <w:lang w:val="en-GB"/>
              </w:rPr>
            </w:pPr>
            <w:r>
              <w:rPr>
                <w:b/>
                <w:sz w:val="16"/>
                <w:szCs w:val="16"/>
                <w:lang w:val="en-GB"/>
              </w:rPr>
              <w:t>Comment</w:t>
            </w:r>
          </w:p>
        </w:tc>
      </w:tr>
      <w:tr w:rsidR="000234BB" w:rsidRPr="00CC6307" w14:paraId="5E91A2E9" w14:textId="77777777" w:rsidTr="00725808">
        <w:tc>
          <w:tcPr>
            <w:tcW w:w="1573" w:type="dxa"/>
          </w:tcPr>
          <w:p w14:paraId="65A80DDA" w14:textId="77777777" w:rsidR="000234BB" w:rsidRPr="00634625" w:rsidRDefault="000234BB" w:rsidP="00725808">
            <w:pPr>
              <w:pStyle w:val="SmallStandard"/>
            </w:pPr>
            <w:r>
              <w:t>ItemVersion</w:t>
            </w:r>
          </w:p>
        </w:tc>
        <w:tc>
          <w:tcPr>
            <w:tcW w:w="1574" w:type="dxa"/>
          </w:tcPr>
          <w:p w14:paraId="7B285C3A" w14:textId="77777777" w:rsidR="000234BB" w:rsidRPr="00132C43" w:rsidRDefault="000234BB" w:rsidP="00725808">
            <w:pPr>
              <w:pStyle w:val="SmallStandard"/>
            </w:pPr>
            <w:r>
              <w:t>predecessorVersion</w:t>
            </w:r>
          </w:p>
        </w:tc>
        <w:tc>
          <w:tcPr>
            <w:tcW w:w="708" w:type="dxa"/>
          </w:tcPr>
          <w:p w14:paraId="56671CD2" w14:textId="77777777" w:rsidR="000234BB" w:rsidRPr="00D331EF" w:rsidRDefault="000234BB" w:rsidP="00725808">
            <w:pPr>
              <w:pStyle w:val="SmallStandard"/>
            </w:pPr>
            <w:r w:rsidRPr="00574783">
              <w:t>1</w:t>
            </w:r>
          </w:p>
        </w:tc>
        <w:tc>
          <w:tcPr>
            <w:tcW w:w="709" w:type="dxa"/>
          </w:tcPr>
          <w:p w14:paraId="4CC998F4" w14:textId="77777777" w:rsidR="000234BB" w:rsidRPr="00D331EF" w:rsidRDefault="000234BB" w:rsidP="00725808">
            <w:pPr>
              <w:pStyle w:val="SmallStandard"/>
            </w:pPr>
            <w:r w:rsidRPr="00207506">
              <w:t>0..*</w:t>
            </w:r>
          </w:p>
        </w:tc>
        <w:tc>
          <w:tcPr>
            <w:tcW w:w="567" w:type="dxa"/>
          </w:tcPr>
          <w:p w14:paraId="6CFD9B5C" w14:textId="77777777" w:rsidR="000234BB" w:rsidRPr="00D331EF" w:rsidRDefault="000234BB" w:rsidP="00725808">
            <w:pPr>
              <w:pStyle w:val="SmallStandard"/>
            </w:pPr>
            <w:r>
              <w:t>N</w:t>
            </w:r>
          </w:p>
        </w:tc>
        <w:tc>
          <w:tcPr>
            <w:tcW w:w="3969" w:type="dxa"/>
          </w:tcPr>
          <w:p w14:paraId="583E06A4" w14:textId="77777777" w:rsidR="000234BB" w:rsidRDefault="000234BB" w:rsidP="00725808">
            <w:pPr>
              <w:pStyle w:val="SmallStandard"/>
            </w:pPr>
            <w:r w:rsidRPr="00491287">
              <w:t xml:space="preserve">References the ItemVersion that is the predecessor in the ItemHistoryEntry. </w:t>
            </w:r>
          </w:p>
        </w:tc>
      </w:tr>
      <w:tr w:rsidR="000234BB" w:rsidRPr="00CC6307" w14:paraId="35777E92" w14:textId="77777777" w:rsidTr="00725808">
        <w:tc>
          <w:tcPr>
            <w:tcW w:w="1573" w:type="dxa"/>
          </w:tcPr>
          <w:p w14:paraId="14239C9D" w14:textId="77777777" w:rsidR="000234BB" w:rsidRPr="00634625" w:rsidRDefault="000234BB" w:rsidP="00725808">
            <w:pPr>
              <w:pStyle w:val="SmallStandard"/>
            </w:pPr>
            <w:r>
              <w:t>ItemVersion</w:t>
            </w:r>
          </w:p>
        </w:tc>
        <w:tc>
          <w:tcPr>
            <w:tcW w:w="1574" w:type="dxa"/>
          </w:tcPr>
          <w:p w14:paraId="353BEFF4" w14:textId="77777777" w:rsidR="000234BB" w:rsidRPr="00132C43" w:rsidRDefault="000234BB" w:rsidP="00725808">
            <w:pPr>
              <w:pStyle w:val="SmallStandard"/>
            </w:pPr>
            <w:r>
              <w:t>successorVersion</w:t>
            </w:r>
          </w:p>
        </w:tc>
        <w:tc>
          <w:tcPr>
            <w:tcW w:w="708" w:type="dxa"/>
          </w:tcPr>
          <w:p w14:paraId="577130F7" w14:textId="77777777" w:rsidR="000234BB" w:rsidRPr="00D331EF" w:rsidRDefault="000234BB" w:rsidP="00725808">
            <w:pPr>
              <w:pStyle w:val="SmallStandard"/>
            </w:pPr>
            <w:r w:rsidRPr="00574783">
              <w:t>1</w:t>
            </w:r>
          </w:p>
        </w:tc>
        <w:tc>
          <w:tcPr>
            <w:tcW w:w="709" w:type="dxa"/>
          </w:tcPr>
          <w:p w14:paraId="2C705EF4" w14:textId="77777777" w:rsidR="000234BB" w:rsidRPr="00D331EF" w:rsidRDefault="000234BB" w:rsidP="00725808">
            <w:pPr>
              <w:pStyle w:val="SmallStandard"/>
            </w:pPr>
            <w:r w:rsidRPr="00207506">
              <w:t>0..*</w:t>
            </w:r>
          </w:p>
        </w:tc>
        <w:tc>
          <w:tcPr>
            <w:tcW w:w="567" w:type="dxa"/>
          </w:tcPr>
          <w:p w14:paraId="6DF78DB4" w14:textId="77777777" w:rsidR="000234BB" w:rsidRPr="00D331EF" w:rsidRDefault="000234BB" w:rsidP="00725808">
            <w:pPr>
              <w:pStyle w:val="SmallStandard"/>
            </w:pPr>
            <w:r>
              <w:t>N</w:t>
            </w:r>
          </w:p>
        </w:tc>
        <w:tc>
          <w:tcPr>
            <w:tcW w:w="3969" w:type="dxa"/>
          </w:tcPr>
          <w:p w14:paraId="4D043524" w14:textId="77777777" w:rsidR="000234BB" w:rsidRDefault="000234BB" w:rsidP="00725808">
            <w:pPr>
              <w:pStyle w:val="SmallStandard"/>
            </w:pPr>
            <w:r w:rsidRPr="00491287">
              <w:t xml:space="preserve">References the ItemVersion that is the successor in the ItemHistoryEntry. </w:t>
            </w:r>
          </w:p>
        </w:tc>
      </w:tr>
    </w:tbl>
    <w:p w14:paraId="443F6E5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4774153" w14:textId="77777777" w:rsidTr="00725808">
        <w:tc>
          <w:tcPr>
            <w:tcW w:w="2296" w:type="dxa"/>
            <w:gridSpan w:val="2"/>
          </w:tcPr>
          <w:p w14:paraId="507A095A"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4C5AF8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EEC25E9" w14:textId="77777777" w:rsidR="000234BB" w:rsidRDefault="000234BB" w:rsidP="00725808">
            <w:pPr>
              <w:jc w:val="center"/>
              <w:rPr>
                <w:b/>
                <w:sz w:val="16"/>
                <w:szCs w:val="16"/>
                <w:lang w:val="en-GB"/>
              </w:rPr>
            </w:pPr>
            <w:r>
              <w:rPr>
                <w:b/>
                <w:sz w:val="16"/>
                <w:szCs w:val="16"/>
                <w:lang w:val="en-GB"/>
              </w:rPr>
              <w:t>General</w:t>
            </w:r>
          </w:p>
        </w:tc>
      </w:tr>
      <w:tr w:rsidR="000234BB" w:rsidRPr="00720F6F" w14:paraId="0EE599EF" w14:textId="77777777" w:rsidTr="00725808">
        <w:tc>
          <w:tcPr>
            <w:tcW w:w="1588" w:type="dxa"/>
          </w:tcPr>
          <w:p w14:paraId="0E11D34A" w14:textId="77777777" w:rsidR="000234BB" w:rsidRDefault="000234BB" w:rsidP="00725808">
            <w:pPr>
              <w:rPr>
                <w:b/>
                <w:sz w:val="16"/>
                <w:szCs w:val="16"/>
                <w:lang w:val="en-GB"/>
              </w:rPr>
            </w:pPr>
            <w:r>
              <w:rPr>
                <w:b/>
                <w:sz w:val="16"/>
                <w:szCs w:val="16"/>
                <w:lang w:val="en-GB"/>
              </w:rPr>
              <w:t>Type</w:t>
            </w:r>
          </w:p>
        </w:tc>
        <w:tc>
          <w:tcPr>
            <w:tcW w:w="708" w:type="dxa"/>
          </w:tcPr>
          <w:p w14:paraId="5CE371F5" w14:textId="77777777" w:rsidR="000234BB" w:rsidRDefault="000234BB" w:rsidP="00725808">
            <w:pPr>
              <w:rPr>
                <w:b/>
                <w:sz w:val="16"/>
                <w:szCs w:val="16"/>
                <w:lang w:val="en-GB"/>
              </w:rPr>
            </w:pPr>
            <w:r>
              <w:rPr>
                <w:b/>
                <w:sz w:val="16"/>
                <w:szCs w:val="16"/>
                <w:lang w:val="en-GB"/>
              </w:rPr>
              <w:t>Mult</w:t>
            </w:r>
          </w:p>
        </w:tc>
        <w:tc>
          <w:tcPr>
            <w:tcW w:w="1560" w:type="dxa"/>
          </w:tcPr>
          <w:p w14:paraId="1C97A710" w14:textId="77777777" w:rsidR="000234BB" w:rsidRDefault="000234BB" w:rsidP="00725808">
            <w:pPr>
              <w:rPr>
                <w:b/>
                <w:sz w:val="16"/>
                <w:szCs w:val="16"/>
                <w:lang w:val="en-GB"/>
              </w:rPr>
            </w:pPr>
            <w:r>
              <w:rPr>
                <w:b/>
                <w:sz w:val="16"/>
                <w:szCs w:val="16"/>
                <w:lang w:val="en-GB"/>
              </w:rPr>
              <w:t>Role</w:t>
            </w:r>
          </w:p>
        </w:tc>
        <w:tc>
          <w:tcPr>
            <w:tcW w:w="708" w:type="dxa"/>
          </w:tcPr>
          <w:p w14:paraId="00F0C93D" w14:textId="77777777" w:rsidR="000234BB" w:rsidRDefault="000234BB" w:rsidP="00725808">
            <w:pPr>
              <w:rPr>
                <w:b/>
                <w:sz w:val="16"/>
                <w:szCs w:val="16"/>
                <w:lang w:val="en-GB"/>
              </w:rPr>
            </w:pPr>
            <w:r>
              <w:rPr>
                <w:b/>
                <w:sz w:val="16"/>
                <w:szCs w:val="16"/>
                <w:lang w:val="en-GB"/>
              </w:rPr>
              <w:t>Mult</w:t>
            </w:r>
          </w:p>
        </w:tc>
        <w:tc>
          <w:tcPr>
            <w:tcW w:w="567" w:type="dxa"/>
          </w:tcPr>
          <w:p w14:paraId="3064D40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72699C3" w14:textId="77777777" w:rsidR="000234BB" w:rsidRPr="008359F5" w:rsidRDefault="000234BB" w:rsidP="00725808">
            <w:pPr>
              <w:rPr>
                <w:b/>
                <w:sz w:val="16"/>
                <w:szCs w:val="16"/>
                <w:lang w:val="en-GB"/>
              </w:rPr>
            </w:pPr>
            <w:r>
              <w:rPr>
                <w:b/>
                <w:sz w:val="16"/>
                <w:szCs w:val="16"/>
                <w:lang w:val="en-GB"/>
              </w:rPr>
              <w:t>Comment</w:t>
            </w:r>
          </w:p>
        </w:tc>
      </w:tr>
      <w:tr w:rsidR="000234BB" w:rsidRPr="00CC6307" w14:paraId="61A5F858" w14:textId="77777777" w:rsidTr="00725808">
        <w:tc>
          <w:tcPr>
            <w:tcW w:w="1588" w:type="dxa"/>
          </w:tcPr>
          <w:p w14:paraId="194F179E" w14:textId="77777777" w:rsidR="000234BB" w:rsidRPr="00634625" w:rsidRDefault="000234BB" w:rsidP="00725808">
            <w:pPr>
              <w:pStyle w:val="SmallStandard"/>
            </w:pPr>
            <w:r>
              <w:t>VecContent</w:t>
            </w:r>
          </w:p>
        </w:tc>
        <w:tc>
          <w:tcPr>
            <w:tcW w:w="708" w:type="dxa"/>
          </w:tcPr>
          <w:p w14:paraId="0A49C38F" w14:textId="77777777" w:rsidR="000234BB" w:rsidRPr="00D331EF" w:rsidRDefault="000234BB" w:rsidP="00725808">
            <w:pPr>
              <w:pStyle w:val="SmallStandard"/>
            </w:pPr>
            <w:r w:rsidRPr="00D01517">
              <w:t>1</w:t>
            </w:r>
          </w:p>
        </w:tc>
        <w:tc>
          <w:tcPr>
            <w:tcW w:w="1560" w:type="dxa"/>
          </w:tcPr>
          <w:p w14:paraId="4ADFF4CA" w14:textId="77777777" w:rsidR="000234BB" w:rsidRPr="00132C43" w:rsidRDefault="000234BB" w:rsidP="00725808">
            <w:pPr>
              <w:pStyle w:val="SmallStandard"/>
            </w:pPr>
            <w:r>
              <w:t>itemHistoryEntry</w:t>
            </w:r>
          </w:p>
        </w:tc>
        <w:tc>
          <w:tcPr>
            <w:tcW w:w="708" w:type="dxa"/>
          </w:tcPr>
          <w:p w14:paraId="0CBED58C" w14:textId="77777777" w:rsidR="000234BB" w:rsidRPr="00D331EF" w:rsidRDefault="000234BB" w:rsidP="00725808">
            <w:pPr>
              <w:pStyle w:val="SmallStandard"/>
            </w:pPr>
            <w:r w:rsidRPr="00D01517">
              <w:t>0..*</w:t>
            </w:r>
          </w:p>
        </w:tc>
        <w:tc>
          <w:tcPr>
            <w:tcW w:w="567" w:type="dxa"/>
          </w:tcPr>
          <w:p w14:paraId="101303B9" w14:textId="77777777" w:rsidR="000234BB" w:rsidRDefault="000234BB" w:rsidP="00725808">
            <w:pPr>
              <w:pStyle w:val="SmallStandard"/>
            </w:pPr>
            <w:r>
              <w:t>Y</w:t>
            </w:r>
          </w:p>
        </w:tc>
        <w:tc>
          <w:tcPr>
            <w:tcW w:w="3969" w:type="dxa"/>
          </w:tcPr>
          <w:p w14:paraId="44829BF6" w14:textId="77777777" w:rsidR="000234BB" w:rsidRDefault="000234BB" w:rsidP="00725808">
            <w:pPr>
              <w:pStyle w:val="SmallStandard"/>
            </w:pPr>
            <w:r w:rsidRPr="00491287">
              <w:t xml:space="preserve">Specifies the ItemVersionHistoryEntries for ItemVersions contained in the VEC-file. </w:t>
            </w:r>
          </w:p>
        </w:tc>
      </w:tr>
    </w:tbl>
    <w:p w14:paraId="373528D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4" w:name="_c55287d5cdbd86b890eb134239830b44"/>
      <w:r>
        <w:rPr>
          <w:lang w:val="en-GB"/>
        </w:rPr>
        <w:t>Permission</w:t>
      </w:r>
      <w:bookmarkEnd w:id="1544"/>
    </w:p>
    <w:p w14:paraId="0D6D07B8" w14:textId="77777777" w:rsidR="000234BB" w:rsidRDefault="000234BB" w:rsidP="000234BB">
      <w:r>
        <w:rPr>
          <w:sz w:val="18"/>
          <w:szCs w:val="18"/>
        </w:rPr>
        <w:t>Describes an act of acceptance together with information about the responsible person, department and company who directly provoked the approval level and status as described in the referenced Approval-instance. (see KBLFRM-229)</w:t>
      </w:r>
    </w:p>
    <w:p w14:paraId="2ACDCD2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D9ED6D9" w14:textId="77777777" w:rsidTr="00725808">
        <w:tc>
          <w:tcPr>
            <w:tcW w:w="2013" w:type="dxa"/>
            <w:tcMar>
              <w:top w:w="28" w:type="dxa"/>
              <w:left w:w="28" w:type="dxa"/>
              <w:bottom w:w="28" w:type="dxa"/>
              <w:right w:w="28" w:type="dxa"/>
            </w:tcMar>
          </w:tcPr>
          <w:p w14:paraId="34430FB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BBE4662" w14:textId="4AE6C301"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3F0F10C1" w14:textId="77777777" w:rsidTr="00725808">
        <w:tc>
          <w:tcPr>
            <w:tcW w:w="2013" w:type="dxa"/>
            <w:tcMar>
              <w:top w:w="28" w:type="dxa"/>
              <w:left w:w="28" w:type="dxa"/>
              <w:bottom w:w="28" w:type="dxa"/>
              <w:right w:w="28" w:type="dxa"/>
            </w:tcMar>
          </w:tcPr>
          <w:p w14:paraId="71A513F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FC5328" w14:textId="77777777" w:rsidR="000234BB" w:rsidRDefault="000234BB" w:rsidP="00725808"/>
        </w:tc>
      </w:tr>
      <w:tr w:rsidR="000234BB" w:rsidRPr="008359F5" w14:paraId="35701F80" w14:textId="77777777" w:rsidTr="00725808">
        <w:tc>
          <w:tcPr>
            <w:tcW w:w="2013" w:type="dxa"/>
            <w:tcMar>
              <w:top w:w="28" w:type="dxa"/>
              <w:left w:w="28" w:type="dxa"/>
              <w:bottom w:w="28" w:type="dxa"/>
              <w:right w:w="28" w:type="dxa"/>
            </w:tcMar>
          </w:tcPr>
          <w:p w14:paraId="4002932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D52819" w14:textId="77777777" w:rsidR="000234BB" w:rsidRPr="000437C1" w:rsidRDefault="000234BB" w:rsidP="00725808">
            <w:pPr>
              <w:pStyle w:val="SmallStandard"/>
            </w:pPr>
            <w:r>
              <w:t>false</w:t>
            </w:r>
          </w:p>
        </w:tc>
      </w:tr>
    </w:tbl>
    <w:p w14:paraId="297531D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697BC5D" w14:textId="77777777" w:rsidTr="00725808">
        <w:tc>
          <w:tcPr>
            <w:tcW w:w="2013" w:type="dxa"/>
            <w:tcMar>
              <w:top w:w="28" w:type="dxa"/>
              <w:left w:w="28" w:type="dxa"/>
              <w:bottom w:w="28" w:type="dxa"/>
              <w:right w:w="28" w:type="dxa"/>
            </w:tcMar>
          </w:tcPr>
          <w:p w14:paraId="1006C64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F04C5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3AE275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B28C84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0B8906F" w14:textId="77777777" w:rsidTr="00725808">
        <w:tc>
          <w:tcPr>
            <w:tcW w:w="2013" w:type="dxa"/>
            <w:tcMar>
              <w:top w:w="28" w:type="dxa"/>
              <w:left w:w="28" w:type="dxa"/>
              <w:bottom w:w="28" w:type="dxa"/>
              <w:right w:w="28" w:type="dxa"/>
            </w:tcMar>
          </w:tcPr>
          <w:p w14:paraId="0621DF3B" w14:textId="77777777" w:rsidR="000234BB" w:rsidRPr="00620BBE" w:rsidRDefault="000234BB" w:rsidP="00725808">
            <w:pPr>
              <w:pStyle w:val="SmallStandard"/>
            </w:pPr>
            <w:r w:rsidRPr="00620BBE">
              <w:t>permission</w:t>
            </w:r>
          </w:p>
        </w:tc>
        <w:tc>
          <w:tcPr>
            <w:tcW w:w="1559" w:type="dxa"/>
            <w:tcMar>
              <w:top w:w="28" w:type="dxa"/>
              <w:left w:w="28" w:type="dxa"/>
              <w:bottom w:w="28" w:type="dxa"/>
              <w:right w:w="28" w:type="dxa"/>
            </w:tcMar>
          </w:tcPr>
          <w:p w14:paraId="5C7D8AB0" w14:textId="77777777" w:rsidR="000234BB" w:rsidRPr="008359F5" w:rsidRDefault="000234BB" w:rsidP="00725808">
            <w:pPr>
              <w:pStyle w:val="SmallStandard"/>
            </w:pPr>
            <w:r w:rsidRPr="00D21799">
              <w:t>TypeOfPermission</w:t>
            </w:r>
          </w:p>
        </w:tc>
        <w:tc>
          <w:tcPr>
            <w:tcW w:w="709" w:type="dxa"/>
            <w:tcMar>
              <w:top w:w="28" w:type="dxa"/>
              <w:left w:w="28" w:type="dxa"/>
              <w:bottom w:w="28" w:type="dxa"/>
              <w:right w:w="28" w:type="dxa"/>
            </w:tcMar>
          </w:tcPr>
          <w:p w14:paraId="573E5AE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E313485" w14:textId="77777777" w:rsidR="000234BB" w:rsidRDefault="000234BB" w:rsidP="00725808">
            <w:pPr>
              <w:jc w:val="left"/>
            </w:pPr>
            <w:r>
              <w:rPr>
                <w:sz w:val="16"/>
                <w:szCs w:val="16"/>
              </w:rPr>
              <w:t>Specifies the type of permission. Predefined values are: Seen, Checked, Released.</w:t>
            </w:r>
          </w:p>
        </w:tc>
      </w:tr>
      <w:tr w:rsidR="000234BB" w:rsidRPr="006675E2" w14:paraId="7E2402B9" w14:textId="77777777" w:rsidTr="00725808">
        <w:tc>
          <w:tcPr>
            <w:tcW w:w="2013" w:type="dxa"/>
            <w:tcMar>
              <w:top w:w="28" w:type="dxa"/>
              <w:left w:w="28" w:type="dxa"/>
              <w:bottom w:w="28" w:type="dxa"/>
              <w:right w:w="28" w:type="dxa"/>
            </w:tcMar>
          </w:tcPr>
          <w:p w14:paraId="1389BC0F" w14:textId="77777777" w:rsidR="000234BB" w:rsidRPr="00620BBE" w:rsidRDefault="000234BB" w:rsidP="00725808">
            <w:pPr>
              <w:pStyle w:val="SmallStandard"/>
            </w:pPr>
            <w:r w:rsidRPr="00620BBE">
              <w:t>permissionDate</w:t>
            </w:r>
          </w:p>
        </w:tc>
        <w:tc>
          <w:tcPr>
            <w:tcW w:w="1559" w:type="dxa"/>
            <w:tcMar>
              <w:top w:w="28" w:type="dxa"/>
              <w:left w:w="28" w:type="dxa"/>
              <w:bottom w:w="28" w:type="dxa"/>
              <w:right w:w="28" w:type="dxa"/>
            </w:tcMar>
          </w:tcPr>
          <w:p w14:paraId="260034BD" w14:textId="77777777" w:rsidR="000234BB" w:rsidRPr="008359F5" w:rsidRDefault="000234BB" w:rsidP="00725808">
            <w:pPr>
              <w:pStyle w:val="SmallStandard"/>
            </w:pPr>
            <w:r w:rsidRPr="00D21799">
              <w:t>Date</w:t>
            </w:r>
          </w:p>
        </w:tc>
        <w:tc>
          <w:tcPr>
            <w:tcW w:w="709" w:type="dxa"/>
            <w:tcMar>
              <w:top w:w="28" w:type="dxa"/>
              <w:left w:w="28" w:type="dxa"/>
              <w:bottom w:w="28" w:type="dxa"/>
              <w:right w:w="28" w:type="dxa"/>
            </w:tcMar>
          </w:tcPr>
          <w:p w14:paraId="70F3ED5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8E5ACD3" w14:textId="77777777" w:rsidR="000234BB" w:rsidRDefault="000234BB" w:rsidP="00725808">
            <w:pPr>
              <w:jc w:val="left"/>
            </w:pPr>
            <w:r>
              <w:rPr>
                <w:sz w:val="16"/>
                <w:szCs w:val="16"/>
              </w:rPr>
              <w:t>Specifies the date when the permission was stated.</w:t>
            </w:r>
          </w:p>
        </w:tc>
      </w:tr>
      <w:tr w:rsidR="000234BB" w:rsidRPr="006675E2" w14:paraId="73BB7DE0" w14:textId="77777777" w:rsidTr="00725808">
        <w:tc>
          <w:tcPr>
            <w:tcW w:w="2013" w:type="dxa"/>
            <w:tcMar>
              <w:top w:w="28" w:type="dxa"/>
              <w:left w:w="28" w:type="dxa"/>
              <w:bottom w:w="28" w:type="dxa"/>
              <w:right w:w="28" w:type="dxa"/>
            </w:tcMar>
          </w:tcPr>
          <w:p w14:paraId="46897EE0" w14:textId="77777777" w:rsidR="000234BB" w:rsidRPr="00620BBE" w:rsidRDefault="000234BB" w:rsidP="00725808">
            <w:pPr>
              <w:pStyle w:val="SmallStandard"/>
            </w:pPr>
            <w:r w:rsidRPr="00620BBE">
              <w:lastRenderedPageBreak/>
              <w:t>permitter</w:t>
            </w:r>
          </w:p>
        </w:tc>
        <w:tc>
          <w:tcPr>
            <w:tcW w:w="1559" w:type="dxa"/>
            <w:tcMar>
              <w:top w:w="28" w:type="dxa"/>
              <w:left w:w="28" w:type="dxa"/>
              <w:bottom w:w="28" w:type="dxa"/>
              <w:right w:w="28" w:type="dxa"/>
            </w:tcMar>
          </w:tcPr>
          <w:p w14:paraId="23D52108" w14:textId="77777777" w:rsidR="000234BB" w:rsidRPr="008359F5" w:rsidRDefault="000234BB" w:rsidP="00725808">
            <w:pPr>
              <w:pStyle w:val="SmallStandard"/>
            </w:pPr>
            <w:r w:rsidRPr="00D21799">
              <w:t>Person</w:t>
            </w:r>
          </w:p>
        </w:tc>
        <w:tc>
          <w:tcPr>
            <w:tcW w:w="709" w:type="dxa"/>
            <w:tcMar>
              <w:top w:w="28" w:type="dxa"/>
              <w:left w:w="28" w:type="dxa"/>
              <w:bottom w:w="28" w:type="dxa"/>
              <w:right w:w="28" w:type="dxa"/>
            </w:tcMar>
          </w:tcPr>
          <w:p w14:paraId="4260F89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D2D73AD" w14:textId="77777777" w:rsidR="000234BB" w:rsidRDefault="000234BB" w:rsidP="00725808">
            <w:pPr>
              <w:jc w:val="left"/>
            </w:pPr>
            <w:r>
              <w:rPr>
                <w:sz w:val="16"/>
                <w:szCs w:val="16"/>
              </w:rPr>
              <w:t>Specifies the person who was involved in the approval process giving a certain Permission.</w:t>
            </w:r>
          </w:p>
        </w:tc>
      </w:tr>
    </w:tbl>
    <w:p w14:paraId="7AD8E5E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0F7D5BA" w14:textId="77777777" w:rsidTr="00725808">
        <w:tc>
          <w:tcPr>
            <w:tcW w:w="2296" w:type="dxa"/>
            <w:gridSpan w:val="2"/>
          </w:tcPr>
          <w:p w14:paraId="6DF8753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FB5453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182C925E" w14:textId="77777777" w:rsidR="000234BB" w:rsidRDefault="000234BB" w:rsidP="00725808">
            <w:pPr>
              <w:jc w:val="center"/>
              <w:rPr>
                <w:b/>
                <w:sz w:val="16"/>
                <w:szCs w:val="16"/>
                <w:lang w:val="en-GB"/>
              </w:rPr>
            </w:pPr>
            <w:r>
              <w:rPr>
                <w:b/>
                <w:sz w:val="16"/>
                <w:szCs w:val="16"/>
                <w:lang w:val="en-GB"/>
              </w:rPr>
              <w:t>General</w:t>
            </w:r>
          </w:p>
        </w:tc>
      </w:tr>
      <w:tr w:rsidR="000234BB" w:rsidRPr="00720F6F" w14:paraId="046A8AD7" w14:textId="77777777" w:rsidTr="00725808">
        <w:tc>
          <w:tcPr>
            <w:tcW w:w="1588" w:type="dxa"/>
          </w:tcPr>
          <w:p w14:paraId="3ECEEF2D" w14:textId="77777777" w:rsidR="000234BB" w:rsidRDefault="000234BB" w:rsidP="00725808">
            <w:pPr>
              <w:rPr>
                <w:b/>
                <w:sz w:val="16"/>
                <w:szCs w:val="16"/>
                <w:lang w:val="en-GB"/>
              </w:rPr>
            </w:pPr>
            <w:r>
              <w:rPr>
                <w:b/>
                <w:sz w:val="16"/>
                <w:szCs w:val="16"/>
                <w:lang w:val="en-GB"/>
              </w:rPr>
              <w:t>Type</w:t>
            </w:r>
          </w:p>
        </w:tc>
        <w:tc>
          <w:tcPr>
            <w:tcW w:w="708" w:type="dxa"/>
          </w:tcPr>
          <w:p w14:paraId="23BA6A71" w14:textId="77777777" w:rsidR="000234BB" w:rsidRDefault="000234BB" w:rsidP="00725808">
            <w:pPr>
              <w:rPr>
                <w:b/>
                <w:sz w:val="16"/>
                <w:szCs w:val="16"/>
                <w:lang w:val="en-GB"/>
              </w:rPr>
            </w:pPr>
            <w:r>
              <w:rPr>
                <w:b/>
                <w:sz w:val="16"/>
                <w:szCs w:val="16"/>
                <w:lang w:val="en-GB"/>
              </w:rPr>
              <w:t>Mult</w:t>
            </w:r>
          </w:p>
        </w:tc>
        <w:tc>
          <w:tcPr>
            <w:tcW w:w="1560" w:type="dxa"/>
          </w:tcPr>
          <w:p w14:paraId="41922EDE" w14:textId="77777777" w:rsidR="000234BB" w:rsidRDefault="000234BB" w:rsidP="00725808">
            <w:pPr>
              <w:rPr>
                <w:b/>
                <w:sz w:val="16"/>
                <w:szCs w:val="16"/>
                <w:lang w:val="en-GB"/>
              </w:rPr>
            </w:pPr>
            <w:r>
              <w:rPr>
                <w:b/>
                <w:sz w:val="16"/>
                <w:szCs w:val="16"/>
                <w:lang w:val="en-GB"/>
              </w:rPr>
              <w:t>Role</w:t>
            </w:r>
          </w:p>
        </w:tc>
        <w:tc>
          <w:tcPr>
            <w:tcW w:w="708" w:type="dxa"/>
          </w:tcPr>
          <w:p w14:paraId="201CCEDF" w14:textId="77777777" w:rsidR="000234BB" w:rsidRDefault="000234BB" w:rsidP="00725808">
            <w:pPr>
              <w:rPr>
                <w:b/>
                <w:sz w:val="16"/>
                <w:szCs w:val="16"/>
                <w:lang w:val="en-GB"/>
              </w:rPr>
            </w:pPr>
            <w:r>
              <w:rPr>
                <w:b/>
                <w:sz w:val="16"/>
                <w:szCs w:val="16"/>
                <w:lang w:val="en-GB"/>
              </w:rPr>
              <w:t>Mult</w:t>
            </w:r>
          </w:p>
        </w:tc>
        <w:tc>
          <w:tcPr>
            <w:tcW w:w="567" w:type="dxa"/>
          </w:tcPr>
          <w:p w14:paraId="0C38FAC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0F9A639" w14:textId="77777777" w:rsidR="000234BB" w:rsidRPr="008359F5" w:rsidRDefault="000234BB" w:rsidP="00725808">
            <w:pPr>
              <w:rPr>
                <w:b/>
                <w:sz w:val="16"/>
                <w:szCs w:val="16"/>
                <w:lang w:val="en-GB"/>
              </w:rPr>
            </w:pPr>
            <w:r>
              <w:rPr>
                <w:b/>
                <w:sz w:val="16"/>
                <w:szCs w:val="16"/>
                <w:lang w:val="en-GB"/>
              </w:rPr>
              <w:t>Comment</w:t>
            </w:r>
          </w:p>
        </w:tc>
      </w:tr>
      <w:tr w:rsidR="000234BB" w:rsidRPr="00CC6307" w14:paraId="6C55849D" w14:textId="77777777" w:rsidTr="00725808">
        <w:tc>
          <w:tcPr>
            <w:tcW w:w="1588" w:type="dxa"/>
          </w:tcPr>
          <w:p w14:paraId="065CFB14" w14:textId="77777777" w:rsidR="000234BB" w:rsidRPr="00634625" w:rsidRDefault="000234BB" w:rsidP="00725808">
            <w:pPr>
              <w:pStyle w:val="SmallStandard"/>
            </w:pPr>
            <w:r>
              <w:t>Approval</w:t>
            </w:r>
          </w:p>
        </w:tc>
        <w:tc>
          <w:tcPr>
            <w:tcW w:w="708" w:type="dxa"/>
          </w:tcPr>
          <w:p w14:paraId="3818EA3E" w14:textId="77777777" w:rsidR="000234BB" w:rsidRPr="00D331EF" w:rsidRDefault="000234BB" w:rsidP="00725808">
            <w:pPr>
              <w:pStyle w:val="SmallStandard"/>
            </w:pPr>
            <w:r w:rsidRPr="00D01517">
              <w:t>1</w:t>
            </w:r>
          </w:p>
        </w:tc>
        <w:tc>
          <w:tcPr>
            <w:tcW w:w="1560" w:type="dxa"/>
          </w:tcPr>
          <w:p w14:paraId="2EDF1B07" w14:textId="77777777" w:rsidR="000234BB" w:rsidRPr="00132C43" w:rsidRDefault="000234BB" w:rsidP="00725808">
            <w:pPr>
              <w:pStyle w:val="SmallStandard"/>
            </w:pPr>
            <w:r>
              <w:t>permission</w:t>
            </w:r>
          </w:p>
        </w:tc>
        <w:tc>
          <w:tcPr>
            <w:tcW w:w="708" w:type="dxa"/>
          </w:tcPr>
          <w:p w14:paraId="401C9D08" w14:textId="77777777" w:rsidR="000234BB" w:rsidRPr="00D331EF" w:rsidRDefault="000234BB" w:rsidP="00725808">
            <w:pPr>
              <w:pStyle w:val="SmallStandard"/>
            </w:pPr>
            <w:r w:rsidRPr="00D01517">
              <w:t>0..*</w:t>
            </w:r>
          </w:p>
        </w:tc>
        <w:tc>
          <w:tcPr>
            <w:tcW w:w="567" w:type="dxa"/>
          </w:tcPr>
          <w:p w14:paraId="24C10C4E" w14:textId="77777777" w:rsidR="000234BB" w:rsidRDefault="000234BB" w:rsidP="00725808">
            <w:pPr>
              <w:pStyle w:val="SmallStandard"/>
            </w:pPr>
            <w:r>
              <w:t>Y</w:t>
            </w:r>
          </w:p>
        </w:tc>
        <w:tc>
          <w:tcPr>
            <w:tcW w:w="3969" w:type="dxa"/>
          </w:tcPr>
          <w:p w14:paraId="1D01E25B" w14:textId="77777777" w:rsidR="000234BB" w:rsidRDefault="000234BB" w:rsidP="00725808">
            <w:pPr>
              <w:jc w:val="left"/>
            </w:pPr>
            <w:r>
              <w:rPr>
                <w:sz w:val="16"/>
                <w:szCs w:val="16"/>
              </w:rPr>
              <w:t>Specifies the permission issued with the approval.</w:t>
            </w:r>
          </w:p>
        </w:tc>
      </w:tr>
    </w:tbl>
    <w:p w14:paraId="27CD66C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5" w:name="_0a5a5aea152bb59e9e5d7312140a6225"/>
      <w:r>
        <w:rPr>
          <w:lang w:val="en-GB"/>
        </w:rPr>
        <w:t>Person</w:t>
      </w:r>
      <w:bookmarkEnd w:id="1545"/>
    </w:p>
    <w:p w14:paraId="0DECE84B" w14:textId="77777777" w:rsidR="000234BB" w:rsidRDefault="000234BB" w:rsidP="000234BB">
      <w:r>
        <w:rPr>
          <w:sz w:val="18"/>
          <w:szCs w:val="18"/>
        </w:rPr>
        <w:t>Specifies all relevant data of a person.</w:t>
      </w:r>
    </w:p>
    <w:p w14:paraId="54982C5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5C22DC2" w14:textId="77777777" w:rsidTr="00725808">
        <w:tc>
          <w:tcPr>
            <w:tcW w:w="2013" w:type="dxa"/>
            <w:tcMar>
              <w:top w:w="28" w:type="dxa"/>
              <w:left w:w="28" w:type="dxa"/>
              <w:bottom w:w="28" w:type="dxa"/>
              <w:right w:w="28" w:type="dxa"/>
            </w:tcMar>
          </w:tcPr>
          <w:p w14:paraId="6CEA983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DE6B2A" w14:textId="77777777" w:rsidR="000234BB" w:rsidRDefault="000234BB" w:rsidP="00725808"/>
        </w:tc>
      </w:tr>
      <w:tr w:rsidR="000234BB" w:rsidRPr="008359F5" w14:paraId="1ACA72DF" w14:textId="77777777" w:rsidTr="00725808">
        <w:tc>
          <w:tcPr>
            <w:tcW w:w="2013" w:type="dxa"/>
            <w:tcMar>
              <w:top w:w="28" w:type="dxa"/>
              <w:left w:w="28" w:type="dxa"/>
              <w:bottom w:w="28" w:type="dxa"/>
              <w:right w:w="28" w:type="dxa"/>
            </w:tcMar>
          </w:tcPr>
          <w:p w14:paraId="75623CE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C81495" w14:textId="77777777" w:rsidR="000234BB" w:rsidRDefault="000234BB" w:rsidP="00725808"/>
        </w:tc>
      </w:tr>
      <w:tr w:rsidR="000234BB" w:rsidRPr="008359F5" w14:paraId="3C26F7E1" w14:textId="77777777" w:rsidTr="00725808">
        <w:tc>
          <w:tcPr>
            <w:tcW w:w="2013" w:type="dxa"/>
            <w:tcMar>
              <w:top w:w="28" w:type="dxa"/>
              <w:left w:w="28" w:type="dxa"/>
              <w:bottom w:w="28" w:type="dxa"/>
              <w:right w:w="28" w:type="dxa"/>
            </w:tcMar>
          </w:tcPr>
          <w:p w14:paraId="63A5873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411747" w14:textId="77777777" w:rsidR="000234BB" w:rsidRPr="000437C1" w:rsidRDefault="000234BB" w:rsidP="00725808">
            <w:pPr>
              <w:pStyle w:val="SmallStandard"/>
            </w:pPr>
            <w:r>
              <w:t>false</w:t>
            </w:r>
          </w:p>
        </w:tc>
      </w:tr>
    </w:tbl>
    <w:p w14:paraId="3E003A9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C98D07A" w14:textId="77777777" w:rsidTr="00725808">
        <w:tc>
          <w:tcPr>
            <w:tcW w:w="2013" w:type="dxa"/>
            <w:tcMar>
              <w:top w:w="28" w:type="dxa"/>
              <w:left w:w="28" w:type="dxa"/>
              <w:bottom w:w="28" w:type="dxa"/>
              <w:right w:w="28" w:type="dxa"/>
            </w:tcMar>
          </w:tcPr>
          <w:p w14:paraId="29D4BA7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102AB51"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E7329D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31876F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72FBE12" w14:textId="77777777" w:rsidTr="00725808">
        <w:tc>
          <w:tcPr>
            <w:tcW w:w="2013" w:type="dxa"/>
            <w:tcMar>
              <w:top w:w="28" w:type="dxa"/>
              <w:left w:w="28" w:type="dxa"/>
              <w:bottom w:w="28" w:type="dxa"/>
              <w:right w:w="28" w:type="dxa"/>
            </w:tcMar>
          </w:tcPr>
          <w:p w14:paraId="4D829DA1" w14:textId="77777777" w:rsidR="000234BB" w:rsidRPr="00620BBE" w:rsidRDefault="000234BB" w:rsidP="00725808">
            <w:pPr>
              <w:pStyle w:val="SmallStandard"/>
            </w:pPr>
            <w:r w:rsidRPr="00620BBE">
              <w:t>companyName</w:t>
            </w:r>
          </w:p>
        </w:tc>
        <w:tc>
          <w:tcPr>
            <w:tcW w:w="1559" w:type="dxa"/>
            <w:tcMar>
              <w:top w:w="28" w:type="dxa"/>
              <w:left w:w="28" w:type="dxa"/>
              <w:bottom w:w="28" w:type="dxa"/>
              <w:right w:w="28" w:type="dxa"/>
            </w:tcMar>
          </w:tcPr>
          <w:p w14:paraId="26E60401"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1345E0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107E6D8" w14:textId="77777777" w:rsidR="000234BB" w:rsidRDefault="000234BB" w:rsidP="00725808">
            <w:pPr>
              <w:jc w:val="left"/>
            </w:pPr>
            <w:r>
              <w:rPr>
                <w:sz w:val="16"/>
                <w:szCs w:val="16"/>
              </w:rPr>
              <w:t>Specifies the name of the company the person belongs to.</w:t>
            </w:r>
          </w:p>
        </w:tc>
      </w:tr>
      <w:tr w:rsidR="000234BB" w:rsidRPr="006675E2" w14:paraId="26FF902D" w14:textId="77777777" w:rsidTr="00725808">
        <w:tc>
          <w:tcPr>
            <w:tcW w:w="2013" w:type="dxa"/>
            <w:tcMar>
              <w:top w:w="28" w:type="dxa"/>
              <w:left w:w="28" w:type="dxa"/>
              <w:bottom w:w="28" w:type="dxa"/>
              <w:right w:w="28" w:type="dxa"/>
            </w:tcMar>
          </w:tcPr>
          <w:p w14:paraId="1D9B6499" w14:textId="77777777" w:rsidR="000234BB" w:rsidRPr="00620BBE" w:rsidRDefault="000234BB" w:rsidP="00725808">
            <w:pPr>
              <w:pStyle w:val="SmallStandard"/>
            </w:pPr>
            <w:r w:rsidRPr="00620BBE">
              <w:t>department</w:t>
            </w:r>
          </w:p>
        </w:tc>
        <w:tc>
          <w:tcPr>
            <w:tcW w:w="1559" w:type="dxa"/>
            <w:tcMar>
              <w:top w:w="28" w:type="dxa"/>
              <w:left w:w="28" w:type="dxa"/>
              <w:bottom w:w="28" w:type="dxa"/>
              <w:right w:w="28" w:type="dxa"/>
            </w:tcMar>
          </w:tcPr>
          <w:p w14:paraId="6D6F13E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95C5CD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76273C1" w14:textId="77777777" w:rsidR="000234BB" w:rsidRDefault="000234BB" w:rsidP="00725808">
            <w:pPr>
              <w:jc w:val="left"/>
            </w:pPr>
            <w:r>
              <w:rPr>
                <w:sz w:val="16"/>
                <w:szCs w:val="16"/>
              </w:rPr>
              <w:t>Specifies the department the person belongs to.</w:t>
            </w:r>
          </w:p>
        </w:tc>
      </w:tr>
      <w:tr w:rsidR="000234BB" w:rsidRPr="006675E2" w14:paraId="0E79DFE0" w14:textId="77777777" w:rsidTr="00725808">
        <w:tc>
          <w:tcPr>
            <w:tcW w:w="2013" w:type="dxa"/>
            <w:tcMar>
              <w:top w:w="28" w:type="dxa"/>
              <w:left w:w="28" w:type="dxa"/>
              <w:bottom w:w="28" w:type="dxa"/>
              <w:right w:w="28" w:type="dxa"/>
            </w:tcMar>
          </w:tcPr>
          <w:p w14:paraId="354AD8C1" w14:textId="77777777" w:rsidR="000234BB" w:rsidRPr="00620BBE" w:rsidRDefault="000234BB" w:rsidP="00725808">
            <w:pPr>
              <w:pStyle w:val="SmallStandard"/>
            </w:pPr>
            <w:r w:rsidRPr="00620BBE">
              <w:t>firstName</w:t>
            </w:r>
          </w:p>
        </w:tc>
        <w:tc>
          <w:tcPr>
            <w:tcW w:w="1559" w:type="dxa"/>
            <w:tcMar>
              <w:top w:w="28" w:type="dxa"/>
              <w:left w:w="28" w:type="dxa"/>
              <w:bottom w:w="28" w:type="dxa"/>
              <w:right w:w="28" w:type="dxa"/>
            </w:tcMar>
          </w:tcPr>
          <w:p w14:paraId="136A25C1"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A37151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E30BAC4" w14:textId="77777777" w:rsidR="000234BB" w:rsidRDefault="000234BB" w:rsidP="00725808">
            <w:pPr>
              <w:jc w:val="left"/>
            </w:pPr>
            <w:r>
              <w:rPr>
                <w:sz w:val="16"/>
                <w:szCs w:val="16"/>
              </w:rPr>
              <w:t>Specifies the person's first name.</w:t>
            </w:r>
          </w:p>
        </w:tc>
      </w:tr>
      <w:tr w:rsidR="000234BB" w:rsidRPr="006675E2" w14:paraId="0F061413" w14:textId="77777777" w:rsidTr="00725808">
        <w:tc>
          <w:tcPr>
            <w:tcW w:w="2013" w:type="dxa"/>
            <w:tcMar>
              <w:top w:w="28" w:type="dxa"/>
              <w:left w:w="28" w:type="dxa"/>
              <w:bottom w:w="28" w:type="dxa"/>
              <w:right w:w="28" w:type="dxa"/>
            </w:tcMar>
          </w:tcPr>
          <w:p w14:paraId="748E52B6" w14:textId="77777777" w:rsidR="000234BB" w:rsidRPr="00620BBE" w:rsidRDefault="000234BB" w:rsidP="00725808">
            <w:pPr>
              <w:pStyle w:val="SmallStandard"/>
            </w:pPr>
            <w:r w:rsidRPr="00620BBE">
              <w:t>lastName</w:t>
            </w:r>
          </w:p>
        </w:tc>
        <w:tc>
          <w:tcPr>
            <w:tcW w:w="1559" w:type="dxa"/>
            <w:tcMar>
              <w:top w:w="28" w:type="dxa"/>
              <w:left w:w="28" w:type="dxa"/>
              <w:bottom w:w="28" w:type="dxa"/>
              <w:right w:w="28" w:type="dxa"/>
            </w:tcMar>
          </w:tcPr>
          <w:p w14:paraId="1308151E"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81EE34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4014022" w14:textId="77777777" w:rsidR="000234BB" w:rsidRDefault="000234BB" w:rsidP="00725808">
            <w:pPr>
              <w:jc w:val="left"/>
            </w:pPr>
            <w:r>
              <w:rPr>
                <w:sz w:val="16"/>
                <w:szCs w:val="16"/>
              </w:rPr>
              <w:t>Specifies the person's last name.</w:t>
            </w:r>
          </w:p>
        </w:tc>
      </w:tr>
      <w:tr w:rsidR="000234BB" w:rsidRPr="006675E2" w14:paraId="1EF6A1D1" w14:textId="77777777" w:rsidTr="00725808">
        <w:tc>
          <w:tcPr>
            <w:tcW w:w="2013" w:type="dxa"/>
            <w:tcMar>
              <w:top w:w="28" w:type="dxa"/>
              <w:left w:w="28" w:type="dxa"/>
              <w:bottom w:w="28" w:type="dxa"/>
              <w:right w:w="28" w:type="dxa"/>
            </w:tcMar>
          </w:tcPr>
          <w:p w14:paraId="773CC775" w14:textId="77777777" w:rsidR="000234BB" w:rsidRPr="00620BBE" w:rsidRDefault="000234BB" w:rsidP="00725808">
            <w:pPr>
              <w:pStyle w:val="SmallStandard"/>
            </w:pPr>
            <w:r w:rsidRPr="00620BBE">
              <w:t>phoneNumber</w:t>
            </w:r>
          </w:p>
        </w:tc>
        <w:tc>
          <w:tcPr>
            <w:tcW w:w="1559" w:type="dxa"/>
            <w:tcMar>
              <w:top w:w="28" w:type="dxa"/>
              <w:left w:w="28" w:type="dxa"/>
              <w:bottom w:w="28" w:type="dxa"/>
              <w:right w:w="28" w:type="dxa"/>
            </w:tcMar>
          </w:tcPr>
          <w:p w14:paraId="71BCDA4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50F8D1E"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70A5AD4F" w14:textId="77777777" w:rsidR="000234BB" w:rsidRDefault="000234BB" w:rsidP="00725808">
            <w:pPr>
              <w:jc w:val="left"/>
            </w:pPr>
            <w:r>
              <w:rPr>
                <w:sz w:val="16"/>
                <w:szCs w:val="16"/>
              </w:rPr>
              <w:t>Specifies the person's phone number.</w:t>
            </w:r>
          </w:p>
        </w:tc>
      </w:tr>
      <w:tr w:rsidR="000234BB" w:rsidRPr="006675E2" w14:paraId="1F00FAC0" w14:textId="77777777" w:rsidTr="00725808">
        <w:tc>
          <w:tcPr>
            <w:tcW w:w="2013" w:type="dxa"/>
            <w:tcMar>
              <w:top w:w="28" w:type="dxa"/>
              <w:left w:w="28" w:type="dxa"/>
              <w:bottom w:w="28" w:type="dxa"/>
              <w:right w:w="28" w:type="dxa"/>
            </w:tcMar>
          </w:tcPr>
          <w:p w14:paraId="76AA9AFA" w14:textId="77777777" w:rsidR="000234BB" w:rsidRPr="00620BBE" w:rsidRDefault="000234BB" w:rsidP="00725808">
            <w:pPr>
              <w:pStyle w:val="SmallStandard"/>
            </w:pPr>
            <w:r w:rsidRPr="00620BBE">
              <w:t>emailAddress</w:t>
            </w:r>
          </w:p>
        </w:tc>
        <w:tc>
          <w:tcPr>
            <w:tcW w:w="1559" w:type="dxa"/>
            <w:tcMar>
              <w:top w:w="28" w:type="dxa"/>
              <w:left w:w="28" w:type="dxa"/>
              <w:bottom w:w="28" w:type="dxa"/>
              <w:right w:w="28" w:type="dxa"/>
            </w:tcMar>
          </w:tcPr>
          <w:p w14:paraId="0A0850A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C0BA70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6613C1DC" w14:textId="77777777" w:rsidR="000234BB" w:rsidRDefault="000234BB" w:rsidP="00725808">
            <w:pPr>
              <w:jc w:val="left"/>
            </w:pPr>
            <w:r>
              <w:rPr>
                <w:sz w:val="16"/>
                <w:szCs w:val="16"/>
              </w:rPr>
              <w:t>Specifies the person's email address.</w:t>
            </w:r>
          </w:p>
        </w:tc>
      </w:tr>
      <w:tr w:rsidR="000234BB" w:rsidRPr="006675E2" w14:paraId="4C040490" w14:textId="77777777" w:rsidTr="00725808">
        <w:tc>
          <w:tcPr>
            <w:tcW w:w="2013" w:type="dxa"/>
            <w:tcMar>
              <w:top w:w="28" w:type="dxa"/>
              <w:left w:w="28" w:type="dxa"/>
              <w:bottom w:w="28" w:type="dxa"/>
              <w:right w:w="28" w:type="dxa"/>
            </w:tcMar>
          </w:tcPr>
          <w:p w14:paraId="03A06BD3"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3C55297C"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2A255DDA"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768E4BEF" w14:textId="77777777" w:rsidR="000234BB" w:rsidRDefault="000234BB" w:rsidP="00725808">
            <w:pPr>
              <w:jc w:val="left"/>
            </w:pPr>
            <w:r>
              <w:rPr>
                <w:sz w:val="16"/>
                <w:szCs w:val="16"/>
              </w:rPr>
              <w:t xml:space="preserve">Specifies identifiers for the </w:t>
            </w:r>
            <w:r>
              <w:rPr>
                <w:i/>
                <w:iCs/>
                <w:sz w:val="16"/>
                <w:szCs w:val="16"/>
              </w:rPr>
              <w:t>Person</w:t>
            </w:r>
            <w:r>
              <w:rPr>
                <w:sz w:val="16"/>
                <w:szCs w:val="16"/>
              </w:rPr>
              <w:t xml:space="preserve"> in different contexts.</w:t>
            </w:r>
          </w:p>
        </w:tc>
      </w:tr>
    </w:tbl>
    <w:p w14:paraId="512FE22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6" w:name="_c96dd9382d9c16f2032bab34cf6e0fe2"/>
      <w:r>
        <w:rPr>
          <w:lang w:val="en-GB"/>
        </w:rPr>
        <w:t>Project</w:t>
      </w:r>
      <w:bookmarkEnd w:id="1546"/>
    </w:p>
    <w:p w14:paraId="3503C3D7" w14:textId="77777777" w:rsidR="000234BB" w:rsidRDefault="000234BB" w:rsidP="000234BB">
      <w:r>
        <w:rPr>
          <w:sz w:val="18"/>
          <w:szCs w:val="18"/>
        </w:rPr>
        <w:t>Specifies a certain vehicle project. Instances of this class are assumed to be constant. Thus, this is located directly under VEC-root element.</w:t>
      </w:r>
    </w:p>
    <w:p w14:paraId="6C7CE87E" w14:textId="77777777" w:rsidR="000234BB" w:rsidRDefault="000234BB" w:rsidP="000234BB">
      <w:r>
        <w:rPr>
          <w:sz w:val="18"/>
          <w:szCs w:val="18"/>
        </w:rPr>
        <w:t>A vehicle project can be some abstract or concrete node in the product structure, addressed by the car classification levels.</w:t>
      </w:r>
    </w:p>
    <w:p w14:paraId="0EF01E5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382CE0F" w14:textId="77777777" w:rsidTr="00725808">
        <w:tc>
          <w:tcPr>
            <w:tcW w:w="2013" w:type="dxa"/>
            <w:tcMar>
              <w:top w:w="28" w:type="dxa"/>
              <w:left w:w="28" w:type="dxa"/>
              <w:bottom w:w="28" w:type="dxa"/>
              <w:right w:w="28" w:type="dxa"/>
            </w:tcMar>
          </w:tcPr>
          <w:p w14:paraId="2CC9A18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46F71C" w14:textId="11D3DA6D"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44B3E9B8" w14:textId="77777777" w:rsidTr="00725808">
        <w:tc>
          <w:tcPr>
            <w:tcW w:w="2013" w:type="dxa"/>
            <w:tcMar>
              <w:top w:w="28" w:type="dxa"/>
              <w:left w:w="28" w:type="dxa"/>
              <w:bottom w:w="28" w:type="dxa"/>
              <w:right w:w="28" w:type="dxa"/>
            </w:tcMar>
          </w:tcPr>
          <w:p w14:paraId="1C27C39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C87E6F4" w14:textId="076F5201" w:rsidR="000234BB" w:rsidRPr="00620BBE" w:rsidRDefault="004714EB" w:rsidP="00725808">
            <w:pPr>
              <w:pStyle w:val="SmallStandard"/>
            </w:pPr>
            <w:hyperlink w:anchor="_82db61817ac14063225ba9f186f8b843" w:history="1">
              <w:r w:rsidR="000234BB" w:rsidRPr="00620BBE">
                <w:rPr>
                  <w:rStyle w:val="Hyperlink"/>
                  <w:rFonts w:eastAsiaTheme="majorEastAsia"/>
                </w:rPr>
                <w:t>constant</w:t>
              </w:r>
            </w:hyperlink>
          </w:p>
        </w:tc>
      </w:tr>
      <w:tr w:rsidR="000234BB" w:rsidRPr="008359F5" w14:paraId="4F78760F" w14:textId="77777777" w:rsidTr="00725808">
        <w:tc>
          <w:tcPr>
            <w:tcW w:w="2013" w:type="dxa"/>
            <w:tcMar>
              <w:top w:w="28" w:type="dxa"/>
              <w:left w:w="28" w:type="dxa"/>
              <w:bottom w:w="28" w:type="dxa"/>
              <w:right w:w="28" w:type="dxa"/>
            </w:tcMar>
          </w:tcPr>
          <w:p w14:paraId="451A11D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42AF7FE" w14:textId="77777777" w:rsidR="000234BB" w:rsidRPr="000437C1" w:rsidRDefault="000234BB" w:rsidP="00725808">
            <w:pPr>
              <w:pStyle w:val="SmallStandard"/>
            </w:pPr>
            <w:r>
              <w:t>false</w:t>
            </w:r>
          </w:p>
        </w:tc>
      </w:tr>
    </w:tbl>
    <w:p w14:paraId="5B55EC6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9EC6576" w14:textId="77777777" w:rsidTr="00725808">
        <w:tc>
          <w:tcPr>
            <w:tcW w:w="2013" w:type="dxa"/>
            <w:tcMar>
              <w:top w:w="28" w:type="dxa"/>
              <w:left w:w="28" w:type="dxa"/>
              <w:bottom w:w="28" w:type="dxa"/>
              <w:right w:w="28" w:type="dxa"/>
            </w:tcMar>
          </w:tcPr>
          <w:p w14:paraId="0A5BD64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0395DD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3D172A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527FB9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F2DBA56" w14:textId="77777777" w:rsidTr="00725808">
        <w:tc>
          <w:tcPr>
            <w:tcW w:w="2013" w:type="dxa"/>
            <w:tcMar>
              <w:top w:w="28" w:type="dxa"/>
              <w:left w:w="28" w:type="dxa"/>
              <w:bottom w:w="28" w:type="dxa"/>
              <w:right w:w="28" w:type="dxa"/>
            </w:tcMar>
          </w:tcPr>
          <w:p w14:paraId="2CFD5F3F" w14:textId="77777777" w:rsidR="000234BB" w:rsidRPr="00620BBE" w:rsidRDefault="000234BB" w:rsidP="00725808">
            <w:pPr>
              <w:pStyle w:val="SmallStandard"/>
            </w:pPr>
            <w:r w:rsidRPr="00620BBE">
              <w:t>carClassificationLevel2</w:t>
            </w:r>
          </w:p>
        </w:tc>
        <w:tc>
          <w:tcPr>
            <w:tcW w:w="1559" w:type="dxa"/>
            <w:tcMar>
              <w:top w:w="28" w:type="dxa"/>
              <w:left w:w="28" w:type="dxa"/>
              <w:bottom w:w="28" w:type="dxa"/>
              <w:right w:w="28" w:type="dxa"/>
            </w:tcMar>
          </w:tcPr>
          <w:p w14:paraId="0F3BC5A3"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319B83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CBCB9BA" w14:textId="77777777" w:rsidR="000234BB" w:rsidRDefault="000234BB" w:rsidP="00725808">
            <w:pPr>
              <w:jc w:val="left"/>
            </w:pPr>
            <w:r>
              <w:rPr>
                <w:sz w:val="16"/>
                <w:szCs w:val="16"/>
              </w:rPr>
              <w:t xml:space="preserve">Provides a classification according to "CC8 Recommended Practices Specification and Configuration, Product Structures". Car </w:t>
            </w:r>
            <w:r>
              <w:rPr>
                <w:sz w:val="16"/>
                <w:szCs w:val="16"/>
              </w:rPr>
              <w:lastRenderedPageBreak/>
              <w:t>classification is the identification of a set of similar cars to be offered to the market. Level 2 stands for "Technical information / platform" and reflects the level of a product class in a BoM system which represents a main technical product base (e.g. project, platform, engineering series etc.). In some cases, this level carries a complete BoM ("Maximum BoM") for a project, platform, engineering series etc. This level is in some cases called technical documentation.</w:t>
            </w:r>
          </w:p>
        </w:tc>
      </w:tr>
      <w:tr w:rsidR="000234BB" w:rsidRPr="006675E2" w14:paraId="5D86B185" w14:textId="77777777" w:rsidTr="00725808">
        <w:tc>
          <w:tcPr>
            <w:tcW w:w="2013" w:type="dxa"/>
            <w:tcMar>
              <w:top w:w="28" w:type="dxa"/>
              <w:left w:w="28" w:type="dxa"/>
              <w:bottom w:w="28" w:type="dxa"/>
              <w:right w:w="28" w:type="dxa"/>
            </w:tcMar>
          </w:tcPr>
          <w:p w14:paraId="585254B1" w14:textId="77777777" w:rsidR="000234BB" w:rsidRPr="00620BBE" w:rsidRDefault="000234BB" w:rsidP="00725808">
            <w:pPr>
              <w:pStyle w:val="SmallStandard"/>
            </w:pPr>
            <w:r w:rsidRPr="00620BBE">
              <w:lastRenderedPageBreak/>
              <w:t>carClassificationLevel3</w:t>
            </w:r>
          </w:p>
        </w:tc>
        <w:tc>
          <w:tcPr>
            <w:tcW w:w="1559" w:type="dxa"/>
            <w:tcMar>
              <w:top w:w="28" w:type="dxa"/>
              <w:left w:w="28" w:type="dxa"/>
              <w:bottom w:w="28" w:type="dxa"/>
              <w:right w:w="28" w:type="dxa"/>
            </w:tcMar>
          </w:tcPr>
          <w:p w14:paraId="6987E49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D5949F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577BC7D" w14:textId="77777777" w:rsidR="000234BB" w:rsidRDefault="000234BB" w:rsidP="00725808">
            <w:pPr>
              <w:jc w:val="left"/>
            </w:pPr>
            <w:r>
              <w:rPr>
                <w:sz w:val="16"/>
                <w:szCs w:val="16"/>
              </w:rPr>
              <w:t>Provides a classification according to "CC8 Recommended Practices Specification and Configuration, Product Structures". Car classification is the identification of a set of similar cars to be offered to the market. Level 3 stands for "Configuration information / product family" where all variant control mechanisms are attached.</w:t>
            </w:r>
          </w:p>
        </w:tc>
      </w:tr>
      <w:tr w:rsidR="000234BB" w:rsidRPr="006675E2" w14:paraId="33B10201" w14:textId="77777777" w:rsidTr="00725808">
        <w:tc>
          <w:tcPr>
            <w:tcW w:w="2013" w:type="dxa"/>
            <w:tcMar>
              <w:top w:w="28" w:type="dxa"/>
              <w:left w:w="28" w:type="dxa"/>
              <w:bottom w:w="28" w:type="dxa"/>
              <w:right w:w="28" w:type="dxa"/>
            </w:tcMar>
          </w:tcPr>
          <w:p w14:paraId="1355184E" w14:textId="77777777" w:rsidR="000234BB" w:rsidRPr="00620BBE" w:rsidRDefault="000234BB" w:rsidP="00725808">
            <w:pPr>
              <w:pStyle w:val="SmallStandard"/>
            </w:pPr>
            <w:r w:rsidRPr="00620BBE">
              <w:t>carClassificationLevel4</w:t>
            </w:r>
          </w:p>
        </w:tc>
        <w:tc>
          <w:tcPr>
            <w:tcW w:w="1559" w:type="dxa"/>
            <w:tcMar>
              <w:top w:w="28" w:type="dxa"/>
              <w:left w:w="28" w:type="dxa"/>
              <w:bottom w:w="28" w:type="dxa"/>
              <w:right w:w="28" w:type="dxa"/>
            </w:tcMar>
          </w:tcPr>
          <w:p w14:paraId="42922BC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CA610A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9DB0DE7" w14:textId="77777777" w:rsidR="000234BB" w:rsidRDefault="000234BB" w:rsidP="00725808">
            <w:pPr>
              <w:jc w:val="left"/>
            </w:pPr>
            <w:r>
              <w:rPr>
                <w:sz w:val="16"/>
                <w:szCs w:val="16"/>
              </w:rPr>
              <w:t>Provides a classification according to "CC8 Recommended Practices Specification and Configuration, Product Structures". Car classification is the identification of a set of similar cars to be offered to the market. Level 4 stands for "Furthest pre-configured abstract product class" and represents the furthest configured class of a product, which is not yet a real product. E.g. this could be a complete vehicle, engine, gearbox etc. which has not been evaluated against customer special choices or an abstract vehicle, engine, gear-box etc. which could become a real one after the associated BoM is evaluated. The purpose of this level of a product class instance is in any case to reflect that level of product class of a BoM system which leads to the individual BoM for a single product.</w:t>
            </w:r>
          </w:p>
        </w:tc>
      </w:tr>
      <w:tr w:rsidR="000234BB" w:rsidRPr="006675E2" w14:paraId="44CD7AFD" w14:textId="77777777" w:rsidTr="00725808">
        <w:tc>
          <w:tcPr>
            <w:tcW w:w="2013" w:type="dxa"/>
            <w:tcMar>
              <w:top w:w="28" w:type="dxa"/>
              <w:left w:w="28" w:type="dxa"/>
              <w:bottom w:w="28" w:type="dxa"/>
              <w:right w:w="28" w:type="dxa"/>
            </w:tcMar>
          </w:tcPr>
          <w:p w14:paraId="28A6A4D9"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C0EF36C"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49D40D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FCE34D4" w14:textId="77777777" w:rsidR="000234BB" w:rsidRDefault="000234BB" w:rsidP="00725808">
            <w:pPr>
              <w:jc w:val="left"/>
            </w:pPr>
            <w:r>
              <w:rPr>
                <w:sz w:val="16"/>
                <w:szCs w:val="16"/>
              </w:rPr>
              <w:t>Specifies the development order number (car or engine project)</w:t>
            </w:r>
          </w:p>
        </w:tc>
      </w:tr>
      <w:tr w:rsidR="000234BB" w:rsidRPr="006675E2" w14:paraId="559F7C93" w14:textId="77777777" w:rsidTr="00725808">
        <w:tc>
          <w:tcPr>
            <w:tcW w:w="2013" w:type="dxa"/>
            <w:tcMar>
              <w:top w:w="28" w:type="dxa"/>
              <w:left w:w="28" w:type="dxa"/>
              <w:bottom w:w="28" w:type="dxa"/>
              <w:right w:w="28" w:type="dxa"/>
            </w:tcMar>
          </w:tcPr>
          <w:p w14:paraId="19F40AD0"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424F8B4E"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009FFC9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4A9EAC0" w14:textId="77777777" w:rsidR="000234BB" w:rsidRDefault="000234BB" w:rsidP="00725808">
            <w:pPr>
              <w:jc w:val="left"/>
            </w:pPr>
            <w:r>
              <w:rPr>
                <w:sz w:val="16"/>
                <w:szCs w:val="16"/>
              </w:rPr>
              <w:t>Room for additional information about the item.</w:t>
            </w:r>
          </w:p>
        </w:tc>
      </w:tr>
    </w:tbl>
    <w:p w14:paraId="627AFAE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AE7510F" w14:textId="77777777" w:rsidTr="00725808">
        <w:tc>
          <w:tcPr>
            <w:tcW w:w="2296" w:type="dxa"/>
            <w:gridSpan w:val="2"/>
          </w:tcPr>
          <w:p w14:paraId="22F8CD8F"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DF2A5A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0CA45DF" w14:textId="77777777" w:rsidR="000234BB" w:rsidRDefault="000234BB" w:rsidP="00725808">
            <w:pPr>
              <w:jc w:val="center"/>
              <w:rPr>
                <w:b/>
                <w:sz w:val="16"/>
                <w:szCs w:val="16"/>
                <w:lang w:val="en-GB"/>
              </w:rPr>
            </w:pPr>
            <w:r>
              <w:rPr>
                <w:b/>
                <w:sz w:val="16"/>
                <w:szCs w:val="16"/>
                <w:lang w:val="en-GB"/>
              </w:rPr>
              <w:t>General</w:t>
            </w:r>
          </w:p>
        </w:tc>
      </w:tr>
      <w:tr w:rsidR="000234BB" w:rsidRPr="00720F6F" w14:paraId="23C3AD41" w14:textId="77777777" w:rsidTr="00725808">
        <w:tc>
          <w:tcPr>
            <w:tcW w:w="1588" w:type="dxa"/>
          </w:tcPr>
          <w:p w14:paraId="671D6624" w14:textId="77777777" w:rsidR="000234BB" w:rsidRDefault="000234BB" w:rsidP="00725808">
            <w:pPr>
              <w:rPr>
                <w:b/>
                <w:sz w:val="16"/>
                <w:szCs w:val="16"/>
                <w:lang w:val="en-GB"/>
              </w:rPr>
            </w:pPr>
            <w:r>
              <w:rPr>
                <w:b/>
                <w:sz w:val="16"/>
                <w:szCs w:val="16"/>
                <w:lang w:val="en-GB"/>
              </w:rPr>
              <w:t>Type</w:t>
            </w:r>
          </w:p>
        </w:tc>
        <w:tc>
          <w:tcPr>
            <w:tcW w:w="708" w:type="dxa"/>
          </w:tcPr>
          <w:p w14:paraId="6DE46E08" w14:textId="77777777" w:rsidR="000234BB" w:rsidRDefault="000234BB" w:rsidP="00725808">
            <w:pPr>
              <w:rPr>
                <w:b/>
                <w:sz w:val="16"/>
                <w:szCs w:val="16"/>
                <w:lang w:val="en-GB"/>
              </w:rPr>
            </w:pPr>
            <w:r>
              <w:rPr>
                <w:b/>
                <w:sz w:val="16"/>
                <w:szCs w:val="16"/>
                <w:lang w:val="en-GB"/>
              </w:rPr>
              <w:t>Mult</w:t>
            </w:r>
          </w:p>
        </w:tc>
        <w:tc>
          <w:tcPr>
            <w:tcW w:w="1560" w:type="dxa"/>
          </w:tcPr>
          <w:p w14:paraId="6F5E2BE1" w14:textId="77777777" w:rsidR="000234BB" w:rsidRDefault="000234BB" w:rsidP="00725808">
            <w:pPr>
              <w:rPr>
                <w:b/>
                <w:sz w:val="16"/>
                <w:szCs w:val="16"/>
                <w:lang w:val="en-GB"/>
              </w:rPr>
            </w:pPr>
            <w:r>
              <w:rPr>
                <w:b/>
                <w:sz w:val="16"/>
                <w:szCs w:val="16"/>
                <w:lang w:val="en-GB"/>
              </w:rPr>
              <w:t>Role</w:t>
            </w:r>
          </w:p>
        </w:tc>
        <w:tc>
          <w:tcPr>
            <w:tcW w:w="708" w:type="dxa"/>
          </w:tcPr>
          <w:p w14:paraId="0AC64410" w14:textId="77777777" w:rsidR="000234BB" w:rsidRDefault="000234BB" w:rsidP="00725808">
            <w:pPr>
              <w:rPr>
                <w:b/>
                <w:sz w:val="16"/>
                <w:szCs w:val="16"/>
                <w:lang w:val="en-GB"/>
              </w:rPr>
            </w:pPr>
            <w:r>
              <w:rPr>
                <w:b/>
                <w:sz w:val="16"/>
                <w:szCs w:val="16"/>
                <w:lang w:val="en-GB"/>
              </w:rPr>
              <w:t>Mult</w:t>
            </w:r>
          </w:p>
        </w:tc>
        <w:tc>
          <w:tcPr>
            <w:tcW w:w="567" w:type="dxa"/>
          </w:tcPr>
          <w:p w14:paraId="732DCDE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F406085" w14:textId="77777777" w:rsidR="000234BB" w:rsidRPr="008359F5" w:rsidRDefault="000234BB" w:rsidP="00725808">
            <w:pPr>
              <w:rPr>
                <w:b/>
                <w:sz w:val="16"/>
                <w:szCs w:val="16"/>
                <w:lang w:val="en-GB"/>
              </w:rPr>
            </w:pPr>
            <w:r>
              <w:rPr>
                <w:b/>
                <w:sz w:val="16"/>
                <w:szCs w:val="16"/>
                <w:lang w:val="en-GB"/>
              </w:rPr>
              <w:t>Comment</w:t>
            </w:r>
          </w:p>
        </w:tc>
      </w:tr>
      <w:tr w:rsidR="000234BB" w:rsidRPr="00CC6307" w14:paraId="160B3F76" w14:textId="77777777" w:rsidTr="00725808">
        <w:tc>
          <w:tcPr>
            <w:tcW w:w="1588" w:type="dxa"/>
          </w:tcPr>
          <w:p w14:paraId="24DA4F69" w14:textId="77777777" w:rsidR="000234BB" w:rsidRPr="00634625" w:rsidRDefault="000234BB" w:rsidP="00725808">
            <w:pPr>
              <w:pStyle w:val="SmallStandard"/>
            </w:pPr>
            <w:r>
              <w:t>VecContent</w:t>
            </w:r>
          </w:p>
        </w:tc>
        <w:tc>
          <w:tcPr>
            <w:tcW w:w="708" w:type="dxa"/>
          </w:tcPr>
          <w:p w14:paraId="66253CD8" w14:textId="77777777" w:rsidR="000234BB" w:rsidRPr="00D331EF" w:rsidRDefault="000234BB" w:rsidP="00725808">
            <w:pPr>
              <w:pStyle w:val="SmallStandard"/>
            </w:pPr>
            <w:r w:rsidRPr="00D01517">
              <w:t>1</w:t>
            </w:r>
          </w:p>
        </w:tc>
        <w:tc>
          <w:tcPr>
            <w:tcW w:w="1560" w:type="dxa"/>
          </w:tcPr>
          <w:p w14:paraId="3D9C122C" w14:textId="77777777" w:rsidR="000234BB" w:rsidRPr="00132C43" w:rsidRDefault="000234BB" w:rsidP="00725808">
            <w:pPr>
              <w:pStyle w:val="SmallStandard"/>
            </w:pPr>
            <w:r>
              <w:t>project</w:t>
            </w:r>
          </w:p>
        </w:tc>
        <w:tc>
          <w:tcPr>
            <w:tcW w:w="708" w:type="dxa"/>
          </w:tcPr>
          <w:p w14:paraId="2771E473" w14:textId="77777777" w:rsidR="000234BB" w:rsidRPr="00D331EF" w:rsidRDefault="000234BB" w:rsidP="00725808">
            <w:pPr>
              <w:pStyle w:val="SmallStandard"/>
            </w:pPr>
            <w:r w:rsidRPr="00D01517">
              <w:t>0..*</w:t>
            </w:r>
          </w:p>
        </w:tc>
        <w:tc>
          <w:tcPr>
            <w:tcW w:w="567" w:type="dxa"/>
          </w:tcPr>
          <w:p w14:paraId="5755C7AC" w14:textId="77777777" w:rsidR="000234BB" w:rsidRDefault="000234BB" w:rsidP="00725808">
            <w:pPr>
              <w:pStyle w:val="SmallStandard"/>
            </w:pPr>
            <w:r>
              <w:t>Y</w:t>
            </w:r>
          </w:p>
        </w:tc>
        <w:tc>
          <w:tcPr>
            <w:tcW w:w="3969" w:type="dxa"/>
          </w:tcPr>
          <w:p w14:paraId="10D9FEA8" w14:textId="77777777" w:rsidR="000234BB" w:rsidRDefault="000234BB" w:rsidP="00725808">
            <w:pPr>
              <w:pStyle w:val="SmallStandard"/>
            </w:pPr>
            <w:r w:rsidRPr="00491287">
              <w:t xml:space="preserve">Specifies the Projects used in the VEC-file. </w:t>
            </w:r>
          </w:p>
        </w:tc>
      </w:tr>
      <w:tr w:rsidR="000234BB" w:rsidRPr="00CC6307" w14:paraId="50234355" w14:textId="77777777" w:rsidTr="00725808">
        <w:tc>
          <w:tcPr>
            <w:tcW w:w="1588" w:type="dxa"/>
          </w:tcPr>
          <w:p w14:paraId="488E4FD5" w14:textId="77777777" w:rsidR="000234BB" w:rsidRPr="00634625" w:rsidRDefault="000234BB" w:rsidP="00725808">
            <w:pPr>
              <w:pStyle w:val="SmallStandard"/>
            </w:pPr>
            <w:r>
              <w:t>UsageConstraint</w:t>
            </w:r>
          </w:p>
        </w:tc>
        <w:tc>
          <w:tcPr>
            <w:tcW w:w="708" w:type="dxa"/>
          </w:tcPr>
          <w:p w14:paraId="1699808A" w14:textId="77777777" w:rsidR="000234BB" w:rsidRPr="00D331EF" w:rsidRDefault="000234BB" w:rsidP="00725808">
            <w:pPr>
              <w:pStyle w:val="SmallStandard"/>
            </w:pPr>
            <w:r w:rsidRPr="00D01517">
              <w:t>0..*</w:t>
            </w:r>
          </w:p>
        </w:tc>
        <w:tc>
          <w:tcPr>
            <w:tcW w:w="1560" w:type="dxa"/>
          </w:tcPr>
          <w:p w14:paraId="19E4DFAA" w14:textId="77777777" w:rsidR="000234BB" w:rsidRPr="00132C43" w:rsidRDefault="000234BB" w:rsidP="00725808">
            <w:pPr>
              <w:pStyle w:val="SmallStandard"/>
            </w:pPr>
            <w:r>
              <w:t>project</w:t>
            </w:r>
          </w:p>
        </w:tc>
        <w:tc>
          <w:tcPr>
            <w:tcW w:w="708" w:type="dxa"/>
          </w:tcPr>
          <w:p w14:paraId="7C6532B4" w14:textId="77777777" w:rsidR="000234BB" w:rsidRPr="00D331EF" w:rsidRDefault="000234BB" w:rsidP="00725808">
            <w:pPr>
              <w:pStyle w:val="SmallStandard"/>
            </w:pPr>
            <w:r w:rsidRPr="00D01517">
              <w:t>0..*</w:t>
            </w:r>
          </w:p>
        </w:tc>
        <w:tc>
          <w:tcPr>
            <w:tcW w:w="567" w:type="dxa"/>
          </w:tcPr>
          <w:p w14:paraId="51571B33" w14:textId="77777777" w:rsidR="000234BB" w:rsidRPr="00D331EF" w:rsidRDefault="000234BB" w:rsidP="00725808">
            <w:pPr>
              <w:pStyle w:val="SmallStandard"/>
            </w:pPr>
            <w:r>
              <w:t>N</w:t>
            </w:r>
          </w:p>
        </w:tc>
        <w:tc>
          <w:tcPr>
            <w:tcW w:w="3969" w:type="dxa"/>
          </w:tcPr>
          <w:p w14:paraId="15BB5E74" w14:textId="77777777" w:rsidR="000234BB" w:rsidRDefault="000234BB" w:rsidP="00725808">
            <w:pPr>
              <w:jc w:val="left"/>
            </w:pPr>
            <w:r>
              <w:rPr>
                <w:sz w:val="16"/>
                <w:szCs w:val="16"/>
              </w:rPr>
              <w:t xml:space="preserve">References the </w:t>
            </w:r>
            <w:r>
              <w:rPr>
                <w:i/>
                <w:iCs/>
                <w:sz w:val="16"/>
                <w:szCs w:val="16"/>
              </w:rPr>
              <w:t>Projects</w:t>
            </w:r>
            <w:r>
              <w:rPr>
                <w:sz w:val="16"/>
                <w:szCs w:val="16"/>
              </w:rPr>
              <w:t xml:space="preserve"> to which the </w:t>
            </w:r>
            <w:r>
              <w:rPr>
                <w:i/>
                <w:iCs/>
                <w:sz w:val="16"/>
                <w:szCs w:val="16"/>
              </w:rPr>
              <w:t>UsageConstraint</w:t>
            </w:r>
            <w:r>
              <w:rPr>
                <w:sz w:val="16"/>
                <w:szCs w:val="16"/>
              </w:rPr>
              <w:t xml:space="preserve"> applies. This means the described PartVersion is allowed / denied in the referenced UsageConstraint.</w:t>
            </w:r>
          </w:p>
        </w:tc>
      </w:tr>
      <w:tr w:rsidR="000234BB" w:rsidRPr="00CC6307" w14:paraId="1C8B4652" w14:textId="77777777" w:rsidTr="00725808">
        <w:tc>
          <w:tcPr>
            <w:tcW w:w="1588" w:type="dxa"/>
          </w:tcPr>
          <w:p w14:paraId="73DB00BF" w14:textId="77777777" w:rsidR="000234BB" w:rsidRPr="00634625" w:rsidRDefault="000234BB" w:rsidP="00725808">
            <w:pPr>
              <w:pStyle w:val="SmallStandard"/>
            </w:pPr>
            <w:r>
              <w:t>ApplicationConstraint</w:t>
            </w:r>
          </w:p>
        </w:tc>
        <w:tc>
          <w:tcPr>
            <w:tcW w:w="708" w:type="dxa"/>
          </w:tcPr>
          <w:p w14:paraId="33B89CAB" w14:textId="77777777" w:rsidR="000234BB" w:rsidRDefault="000234BB" w:rsidP="00725808"/>
        </w:tc>
        <w:tc>
          <w:tcPr>
            <w:tcW w:w="1560" w:type="dxa"/>
          </w:tcPr>
          <w:p w14:paraId="4C5F1A92" w14:textId="77777777" w:rsidR="000234BB" w:rsidRPr="00132C43" w:rsidRDefault="000234BB" w:rsidP="00725808">
            <w:pPr>
              <w:pStyle w:val="SmallStandard"/>
            </w:pPr>
            <w:r>
              <w:t>project</w:t>
            </w:r>
          </w:p>
        </w:tc>
        <w:tc>
          <w:tcPr>
            <w:tcW w:w="708" w:type="dxa"/>
          </w:tcPr>
          <w:p w14:paraId="778B33B2" w14:textId="77777777" w:rsidR="000234BB" w:rsidRPr="00D331EF" w:rsidRDefault="000234BB" w:rsidP="00725808">
            <w:pPr>
              <w:pStyle w:val="SmallStandard"/>
            </w:pPr>
            <w:r w:rsidRPr="00D01517">
              <w:t>0..*</w:t>
            </w:r>
          </w:p>
        </w:tc>
        <w:tc>
          <w:tcPr>
            <w:tcW w:w="567" w:type="dxa"/>
          </w:tcPr>
          <w:p w14:paraId="324B19A5" w14:textId="77777777" w:rsidR="000234BB" w:rsidRPr="00D331EF" w:rsidRDefault="000234BB" w:rsidP="00725808">
            <w:pPr>
              <w:pStyle w:val="SmallStandard"/>
            </w:pPr>
            <w:r>
              <w:t>N</w:t>
            </w:r>
          </w:p>
        </w:tc>
        <w:tc>
          <w:tcPr>
            <w:tcW w:w="3969" w:type="dxa"/>
          </w:tcPr>
          <w:p w14:paraId="06238AAA" w14:textId="77777777" w:rsidR="000234BB" w:rsidRDefault="000234BB" w:rsidP="00725808">
            <w:pPr>
              <w:jc w:val="left"/>
            </w:pPr>
            <w:r>
              <w:rPr>
                <w:sz w:val="16"/>
                <w:szCs w:val="16"/>
              </w:rPr>
              <w:t xml:space="preserve"> Defines the projects for which the application constraint applies.</w:t>
            </w:r>
          </w:p>
        </w:tc>
      </w:tr>
      <w:tr w:rsidR="000234BB" w:rsidRPr="00CC6307" w14:paraId="0487CF7B" w14:textId="77777777" w:rsidTr="00725808">
        <w:tc>
          <w:tcPr>
            <w:tcW w:w="1588" w:type="dxa"/>
          </w:tcPr>
          <w:p w14:paraId="261571DC" w14:textId="77777777" w:rsidR="000234BB" w:rsidRPr="00634625" w:rsidRDefault="000234BB" w:rsidP="00725808">
            <w:pPr>
              <w:pStyle w:val="SmallStandard"/>
            </w:pPr>
            <w:r>
              <w:t>PartVersion</w:t>
            </w:r>
          </w:p>
        </w:tc>
        <w:tc>
          <w:tcPr>
            <w:tcW w:w="708" w:type="dxa"/>
          </w:tcPr>
          <w:p w14:paraId="1FBDD5FF" w14:textId="77777777" w:rsidR="000234BB" w:rsidRPr="00D331EF" w:rsidRDefault="000234BB" w:rsidP="00725808">
            <w:pPr>
              <w:pStyle w:val="SmallStandard"/>
            </w:pPr>
            <w:r w:rsidRPr="00D01517">
              <w:t>0..*</w:t>
            </w:r>
          </w:p>
        </w:tc>
        <w:tc>
          <w:tcPr>
            <w:tcW w:w="1560" w:type="dxa"/>
          </w:tcPr>
          <w:p w14:paraId="50C75FA4" w14:textId="77777777" w:rsidR="000234BB" w:rsidRPr="00132C43" w:rsidRDefault="000234BB" w:rsidP="00725808">
            <w:pPr>
              <w:pStyle w:val="SmallStandard"/>
            </w:pPr>
            <w:r>
              <w:t>project</w:t>
            </w:r>
          </w:p>
        </w:tc>
        <w:tc>
          <w:tcPr>
            <w:tcW w:w="708" w:type="dxa"/>
          </w:tcPr>
          <w:p w14:paraId="0BAD05C6" w14:textId="77777777" w:rsidR="000234BB" w:rsidRPr="00D331EF" w:rsidRDefault="000234BB" w:rsidP="00725808">
            <w:pPr>
              <w:pStyle w:val="SmallStandard"/>
            </w:pPr>
            <w:r w:rsidRPr="00D01517">
              <w:t>0..1</w:t>
            </w:r>
          </w:p>
        </w:tc>
        <w:tc>
          <w:tcPr>
            <w:tcW w:w="567" w:type="dxa"/>
          </w:tcPr>
          <w:p w14:paraId="07C345B0" w14:textId="77777777" w:rsidR="000234BB" w:rsidRPr="00D331EF" w:rsidRDefault="000234BB" w:rsidP="00725808">
            <w:pPr>
              <w:pStyle w:val="SmallStandard"/>
            </w:pPr>
            <w:r>
              <w:t>N</w:t>
            </w:r>
          </w:p>
        </w:tc>
        <w:tc>
          <w:tcPr>
            <w:tcW w:w="3969" w:type="dxa"/>
          </w:tcPr>
          <w:p w14:paraId="695532B9" w14:textId="77777777" w:rsidR="000234BB" w:rsidRDefault="000234BB" w:rsidP="00725808">
            <w:pPr>
              <w:pStyle w:val="SmallStandard"/>
            </w:pPr>
            <w:r w:rsidRPr="00491287">
              <w:t xml:space="preserve">References the project that develops the PartVersion. </w:t>
            </w:r>
          </w:p>
        </w:tc>
      </w:tr>
      <w:tr w:rsidR="000234BB" w:rsidRPr="00CC6307" w14:paraId="2F798E7A" w14:textId="77777777" w:rsidTr="00725808">
        <w:tc>
          <w:tcPr>
            <w:tcW w:w="1588" w:type="dxa"/>
          </w:tcPr>
          <w:p w14:paraId="692F6737" w14:textId="77777777" w:rsidR="000234BB" w:rsidRPr="00634625" w:rsidRDefault="000234BB" w:rsidP="00725808">
            <w:pPr>
              <w:pStyle w:val="SmallStandard"/>
            </w:pPr>
            <w:r>
              <w:t>UsageNode</w:t>
            </w:r>
          </w:p>
        </w:tc>
        <w:tc>
          <w:tcPr>
            <w:tcW w:w="708" w:type="dxa"/>
          </w:tcPr>
          <w:p w14:paraId="5A979866" w14:textId="77777777" w:rsidR="000234BB" w:rsidRPr="00D331EF" w:rsidRDefault="000234BB" w:rsidP="00725808">
            <w:pPr>
              <w:pStyle w:val="SmallStandard"/>
            </w:pPr>
            <w:r w:rsidRPr="00D01517">
              <w:t>0..*</w:t>
            </w:r>
          </w:p>
        </w:tc>
        <w:tc>
          <w:tcPr>
            <w:tcW w:w="1560" w:type="dxa"/>
          </w:tcPr>
          <w:p w14:paraId="04BE5EB8" w14:textId="77777777" w:rsidR="000234BB" w:rsidRPr="00132C43" w:rsidRDefault="000234BB" w:rsidP="00725808">
            <w:pPr>
              <w:pStyle w:val="SmallStandard"/>
            </w:pPr>
            <w:r>
              <w:t>usedInProject</w:t>
            </w:r>
          </w:p>
        </w:tc>
        <w:tc>
          <w:tcPr>
            <w:tcW w:w="708" w:type="dxa"/>
          </w:tcPr>
          <w:p w14:paraId="16446E45" w14:textId="77777777" w:rsidR="000234BB" w:rsidRPr="00D331EF" w:rsidRDefault="000234BB" w:rsidP="00725808">
            <w:pPr>
              <w:pStyle w:val="SmallStandard"/>
            </w:pPr>
            <w:r w:rsidRPr="00D01517">
              <w:t>0..*</w:t>
            </w:r>
          </w:p>
        </w:tc>
        <w:tc>
          <w:tcPr>
            <w:tcW w:w="567" w:type="dxa"/>
          </w:tcPr>
          <w:p w14:paraId="5A471419" w14:textId="77777777" w:rsidR="000234BB" w:rsidRPr="00D331EF" w:rsidRDefault="000234BB" w:rsidP="00725808">
            <w:pPr>
              <w:pStyle w:val="SmallStandard"/>
            </w:pPr>
            <w:r>
              <w:t>N</w:t>
            </w:r>
          </w:p>
        </w:tc>
        <w:tc>
          <w:tcPr>
            <w:tcW w:w="3969" w:type="dxa"/>
          </w:tcPr>
          <w:p w14:paraId="73DAE469" w14:textId="77777777" w:rsidR="000234BB" w:rsidRDefault="000234BB" w:rsidP="00725808">
            <w:pPr>
              <w:jc w:val="left"/>
            </w:pPr>
            <w:r>
              <w:rPr>
                <w:sz w:val="16"/>
                <w:szCs w:val="16"/>
              </w:rPr>
              <w:t xml:space="preserve">Specifies the </w:t>
            </w:r>
            <w:r>
              <w:rPr>
                <w:i/>
                <w:iCs/>
                <w:sz w:val="16"/>
                <w:szCs w:val="16"/>
              </w:rPr>
              <w:t>Projects</w:t>
            </w:r>
            <w:r>
              <w:rPr>
                <w:sz w:val="16"/>
                <w:szCs w:val="16"/>
              </w:rPr>
              <w:t xml:space="preserve"> in which the </w:t>
            </w:r>
            <w:r>
              <w:rPr>
                <w:i/>
                <w:iCs/>
                <w:sz w:val="16"/>
                <w:szCs w:val="16"/>
              </w:rPr>
              <w:t>UsageNode</w:t>
            </w:r>
            <w:r>
              <w:rPr>
                <w:sz w:val="16"/>
                <w:szCs w:val="16"/>
              </w:rPr>
              <w:t xml:space="preserve"> can be used.</w:t>
            </w:r>
          </w:p>
        </w:tc>
      </w:tr>
    </w:tbl>
    <w:p w14:paraId="655B9B6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7" w:name="_3fe79430f0af52bcdc1c8783c1705f45"/>
      <w:r w:rsidRPr="005254F8">
        <w:rPr>
          <w:lang w:val="en-GB"/>
        </w:rPr>
        <w:t>ContractRole</w:t>
      </w:r>
      <w:bookmarkEnd w:id="1547"/>
    </w:p>
    <w:p w14:paraId="0665003B" w14:textId="77777777" w:rsidR="000234BB" w:rsidRDefault="000234BB" w:rsidP="000234BB">
      <w:r>
        <w:rPr>
          <w:sz w:val="18"/>
          <w:szCs w:val="18"/>
        </w:rPr>
        <w:t>Enumeration for the definition of roles a contractor has in a contract.</w:t>
      </w:r>
    </w:p>
    <w:p w14:paraId="6BC6940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9FD32E4" w14:textId="77777777" w:rsidTr="00725808">
        <w:tc>
          <w:tcPr>
            <w:tcW w:w="2013" w:type="dxa"/>
            <w:tcMar>
              <w:top w:w="28" w:type="dxa"/>
              <w:left w:w="28" w:type="dxa"/>
              <w:bottom w:w="28" w:type="dxa"/>
              <w:right w:w="28" w:type="dxa"/>
            </w:tcMar>
          </w:tcPr>
          <w:p w14:paraId="3C2A8E8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AB197A" w14:textId="54A9B200"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19618F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9633C4C" w14:textId="77777777" w:rsidTr="00725808">
        <w:tc>
          <w:tcPr>
            <w:tcW w:w="2013" w:type="dxa"/>
            <w:tcMar>
              <w:top w:w="28" w:type="dxa"/>
              <w:left w:w="28" w:type="dxa"/>
              <w:bottom w:w="28" w:type="dxa"/>
              <w:right w:w="28" w:type="dxa"/>
            </w:tcMar>
          </w:tcPr>
          <w:p w14:paraId="06478D4D"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2047BD9"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10FE224"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59A200B5" w14:textId="77777777" w:rsidTr="00725808">
        <w:tc>
          <w:tcPr>
            <w:tcW w:w="2013" w:type="dxa"/>
            <w:tcMar>
              <w:top w:w="28" w:type="dxa"/>
              <w:left w:w="28" w:type="dxa"/>
              <w:bottom w:w="28" w:type="dxa"/>
              <w:right w:w="28" w:type="dxa"/>
            </w:tcMar>
          </w:tcPr>
          <w:p w14:paraId="4F0D0971" w14:textId="77777777" w:rsidR="000234BB" w:rsidRPr="009F5D54" w:rsidRDefault="000234BB" w:rsidP="00725808">
            <w:pPr>
              <w:pStyle w:val="SmallStandard"/>
            </w:pPr>
            <w:r w:rsidRPr="009F5D54">
              <w:lastRenderedPageBreak/>
              <w:t>Oem</w:t>
            </w:r>
          </w:p>
        </w:tc>
        <w:tc>
          <w:tcPr>
            <w:tcW w:w="283" w:type="dxa"/>
          </w:tcPr>
          <w:p w14:paraId="423018F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A3B225C" w14:textId="77777777" w:rsidR="000234BB" w:rsidRDefault="000234BB" w:rsidP="00725808"/>
        </w:tc>
      </w:tr>
      <w:tr w:rsidR="000234BB" w:rsidRPr="00CC6307" w14:paraId="3D40BA5F" w14:textId="77777777" w:rsidTr="00725808">
        <w:tc>
          <w:tcPr>
            <w:tcW w:w="2013" w:type="dxa"/>
            <w:tcMar>
              <w:top w:w="28" w:type="dxa"/>
              <w:left w:w="28" w:type="dxa"/>
              <w:bottom w:w="28" w:type="dxa"/>
              <w:right w:w="28" w:type="dxa"/>
            </w:tcMar>
          </w:tcPr>
          <w:p w14:paraId="3701FF10" w14:textId="77777777" w:rsidR="000234BB" w:rsidRPr="009F5D54" w:rsidRDefault="000234BB" w:rsidP="00725808">
            <w:pPr>
              <w:pStyle w:val="SmallStandard"/>
            </w:pPr>
            <w:r w:rsidRPr="009F5D54">
              <w:t>Supplier</w:t>
            </w:r>
          </w:p>
        </w:tc>
        <w:tc>
          <w:tcPr>
            <w:tcW w:w="283" w:type="dxa"/>
          </w:tcPr>
          <w:p w14:paraId="62A2E47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E22EF3D" w14:textId="77777777" w:rsidR="000234BB" w:rsidRDefault="000234BB" w:rsidP="00725808"/>
        </w:tc>
      </w:tr>
      <w:tr w:rsidR="000234BB" w:rsidRPr="00CC6307" w14:paraId="049ABE23" w14:textId="77777777" w:rsidTr="00725808">
        <w:tc>
          <w:tcPr>
            <w:tcW w:w="2013" w:type="dxa"/>
            <w:tcMar>
              <w:top w:w="28" w:type="dxa"/>
              <w:left w:w="28" w:type="dxa"/>
              <w:bottom w:w="28" w:type="dxa"/>
              <w:right w:w="28" w:type="dxa"/>
            </w:tcMar>
          </w:tcPr>
          <w:p w14:paraId="773AA5BA" w14:textId="77777777" w:rsidR="000234BB" w:rsidRPr="009F5D54" w:rsidRDefault="000234BB" w:rsidP="00725808">
            <w:pPr>
              <w:pStyle w:val="SmallStandard"/>
            </w:pPr>
            <w:r w:rsidRPr="009F5D54">
              <w:t>Manufacturer</w:t>
            </w:r>
          </w:p>
        </w:tc>
        <w:tc>
          <w:tcPr>
            <w:tcW w:w="283" w:type="dxa"/>
          </w:tcPr>
          <w:p w14:paraId="1FF4BAE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AB2B371" w14:textId="77777777" w:rsidR="000234BB" w:rsidRDefault="000234BB" w:rsidP="00725808"/>
        </w:tc>
      </w:tr>
    </w:tbl>
    <w:p w14:paraId="3F7CEE27" w14:textId="77777777" w:rsidR="000234BB" w:rsidRDefault="000234BB" w:rsidP="000234BB">
      <w:pPr>
        <w:pStyle w:val="SmallStandard"/>
      </w:pPr>
    </w:p>
    <w:p w14:paraId="36C912C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8" w:name="_a87397df84c67569e480c28f649fe0de"/>
      <w:r w:rsidRPr="005254F8">
        <w:rPr>
          <w:lang w:val="en-GB"/>
        </w:rPr>
        <w:t>HistoryEntryType</w:t>
      </w:r>
      <w:bookmarkEnd w:id="1548"/>
    </w:p>
    <w:p w14:paraId="5AE32AFF" w14:textId="77777777" w:rsidR="000234BB" w:rsidRDefault="000234BB" w:rsidP="000234BB">
      <w:r>
        <w:rPr>
          <w:sz w:val="18"/>
          <w:szCs w:val="18"/>
        </w:rPr>
        <w:t>Enumeration for the definition of the type of relationship represented by an ItemHistoryEntry. (see KBLFRM-271)</w:t>
      </w:r>
    </w:p>
    <w:p w14:paraId="57F5616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478055" w14:textId="77777777" w:rsidTr="00725808">
        <w:tc>
          <w:tcPr>
            <w:tcW w:w="2013" w:type="dxa"/>
            <w:tcMar>
              <w:top w:w="28" w:type="dxa"/>
              <w:left w:w="28" w:type="dxa"/>
              <w:bottom w:w="28" w:type="dxa"/>
              <w:right w:w="28" w:type="dxa"/>
            </w:tcMar>
          </w:tcPr>
          <w:p w14:paraId="7BA5EA4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18B0E8" w14:textId="0D1E8857"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471324B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623D554" w14:textId="77777777" w:rsidTr="00725808">
        <w:tc>
          <w:tcPr>
            <w:tcW w:w="2013" w:type="dxa"/>
            <w:tcMar>
              <w:top w:w="28" w:type="dxa"/>
              <w:left w:w="28" w:type="dxa"/>
              <w:bottom w:w="28" w:type="dxa"/>
              <w:right w:w="28" w:type="dxa"/>
            </w:tcMar>
          </w:tcPr>
          <w:p w14:paraId="4474EA7B"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545454A3"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23FD6E5"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C2A842F" w14:textId="77777777" w:rsidTr="00725808">
        <w:tc>
          <w:tcPr>
            <w:tcW w:w="2013" w:type="dxa"/>
            <w:tcMar>
              <w:top w:w="28" w:type="dxa"/>
              <w:left w:w="28" w:type="dxa"/>
              <w:bottom w:w="28" w:type="dxa"/>
              <w:right w:w="28" w:type="dxa"/>
            </w:tcMar>
          </w:tcPr>
          <w:p w14:paraId="47BBAB97" w14:textId="77777777" w:rsidR="000234BB" w:rsidRPr="009F5D54" w:rsidRDefault="000234BB" w:rsidP="00725808">
            <w:pPr>
              <w:pStyle w:val="SmallStandard"/>
            </w:pPr>
            <w:r w:rsidRPr="009F5D54">
              <w:t>Derivation</w:t>
            </w:r>
          </w:p>
        </w:tc>
        <w:tc>
          <w:tcPr>
            <w:tcW w:w="283" w:type="dxa"/>
          </w:tcPr>
          <w:p w14:paraId="05B2A2E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120A36E" w14:textId="77777777" w:rsidR="000234BB" w:rsidRDefault="000234BB" w:rsidP="00725808"/>
        </w:tc>
      </w:tr>
      <w:tr w:rsidR="000234BB" w:rsidRPr="00CC6307" w14:paraId="2B96FDA1" w14:textId="77777777" w:rsidTr="00725808">
        <w:tc>
          <w:tcPr>
            <w:tcW w:w="2013" w:type="dxa"/>
            <w:tcMar>
              <w:top w:w="28" w:type="dxa"/>
              <w:left w:w="28" w:type="dxa"/>
              <w:bottom w:w="28" w:type="dxa"/>
              <w:right w:w="28" w:type="dxa"/>
            </w:tcMar>
          </w:tcPr>
          <w:p w14:paraId="161DD505" w14:textId="77777777" w:rsidR="000234BB" w:rsidRPr="009F5D54" w:rsidRDefault="000234BB" w:rsidP="00725808">
            <w:pPr>
              <w:pStyle w:val="SmallStandard"/>
            </w:pPr>
            <w:r w:rsidRPr="009F5D54">
              <w:t>Sequence</w:t>
            </w:r>
          </w:p>
        </w:tc>
        <w:tc>
          <w:tcPr>
            <w:tcW w:w="283" w:type="dxa"/>
          </w:tcPr>
          <w:p w14:paraId="1181E16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EB11C49" w14:textId="77777777" w:rsidR="000234BB" w:rsidRDefault="000234BB" w:rsidP="00725808"/>
        </w:tc>
      </w:tr>
    </w:tbl>
    <w:p w14:paraId="5A8CCC8C" w14:textId="77777777" w:rsidR="000234BB" w:rsidRDefault="000234BB" w:rsidP="000234BB">
      <w:pPr>
        <w:pStyle w:val="SmallStandard"/>
      </w:pPr>
    </w:p>
    <w:p w14:paraId="6690068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9" w:name="_9e10b9b8d2133ae685a7d5ba79c05630"/>
      <w:r w:rsidRPr="005254F8">
        <w:rPr>
          <w:lang w:val="en-GB"/>
        </w:rPr>
        <w:t>LevelOfApproval</w:t>
      </w:r>
      <w:bookmarkEnd w:id="1549"/>
    </w:p>
    <w:p w14:paraId="3E564F11" w14:textId="77777777" w:rsidR="000234BB" w:rsidRDefault="000234BB" w:rsidP="000234BB">
      <w:r>
        <w:rPr>
          <w:sz w:val="18"/>
          <w:szCs w:val="18"/>
        </w:rPr>
        <w:t xml:space="preserve">The LevelOfApproval standardizes the approval levels most engineering processes have in common. See </w:t>
      </w:r>
      <w:r>
        <w:rPr>
          <w:i/>
          <w:iCs/>
          <w:sz w:val="18"/>
          <w:szCs w:val="18"/>
        </w:rPr>
        <w:t xml:space="preserve">Approval.levelOfApproval </w:t>
      </w:r>
      <w:r>
        <w:rPr>
          <w:sz w:val="18"/>
          <w:szCs w:val="18"/>
        </w:rPr>
        <w:t>for more details.</w:t>
      </w:r>
    </w:p>
    <w:p w14:paraId="10240E9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E494C7E" w14:textId="77777777" w:rsidTr="00725808">
        <w:tc>
          <w:tcPr>
            <w:tcW w:w="2013" w:type="dxa"/>
            <w:tcMar>
              <w:top w:w="28" w:type="dxa"/>
              <w:left w:w="28" w:type="dxa"/>
              <w:bottom w:w="28" w:type="dxa"/>
              <w:right w:w="28" w:type="dxa"/>
            </w:tcMar>
          </w:tcPr>
          <w:p w14:paraId="5250F21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64A637" w14:textId="67611904"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3D0866A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7DCD1A1D" w14:textId="77777777" w:rsidTr="00725808">
        <w:tc>
          <w:tcPr>
            <w:tcW w:w="2013" w:type="dxa"/>
            <w:tcMar>
              <w:top w:w="28" w:type="dxa"/>
              <w:left w:w="28" w:type="dxa"/>
              <w:bottom w:w="28" w:type="dxa"/>
              <w:right w:w="28" w:type="dxa"/>
            </w:tcMar>
          </w:tcPr>
          <w:p w14:paraId="0657B9B7"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E7C642A"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51B926C"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A5C9AE4" w14:textId="77777777" w:rsidTr="00725808">
        <w:tc>
          <w:tcPr>
            <w:tcW w:w="2013" w:type="dxa"/>
            <w:tcMar>
              <w:top w:w="28" w:type="dxa"/>
              <w:left w:w="28" w:type="dxa"/>
              <w:bottom w:w="28" w:type="dxa"/>
              <w:right w:w="28" w:type="dxa"/>
            </w:tcMar>
          </w:tcPr>
          <w:p w14:paraId="406FC56B" w14:textId="77777777" w:rsidR="000234BB" w:rsidRPr="009F5D54" w:rsidRDefault="000234BB" w:rsidP="00725808">
            <w:pPr>
              <w:pStyle w:val="SmallStandard"/>
            </w:pPr>
            <w:r w:rsidRPr="009F5D54">
              <w:t>Planned</w:t>
            </w:r>
          </w:p>
        </w:tc>
        <w:tc>
          <w:tcPr>
            <w:tcW w:w="283" w:type="dxa"/>
          </w:tcPr>
          <w:p w14:paraId="1AF56F8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4C3E608" w14:textId="77777777" w:rsidR="000234BB" w:rsidRDefault="000234BB" w:rsidP="00725808">
            <w:pPr>
              <w:jc w:val="left"/>
            </w:pPr>
            <w:r>
              <w:rPr>
                <w:sz w:val="16"/>
                <w:szCs w:val="16"/>
              </w:rPr>
              <w:t xml:space="preserve">The </w:t>
            </w:r>
            <w:r>
              <w:rPr>
                <w:i/>
                <w:iCs/>
                <w:sz w:val="16"/>
                <w:szCs w:val="16"/>
              </w:rPr>
              <w:t>ItemVersion</w:t>
            </w:r>
            <w:r>
              <w:rPr>
                <w:sz w:val="16"/>
                <w:szCs w:val="16"/>
              </w:rPr>
              <w:t xml:space="preserve"> has been created.</w:t>
            </w:r>
          </w:p>
        </w:tc>
      </w:tr>
      <w:tr w:rsidR="000234BB" w:rsidRPr="00CC6307" w14:paraId="74D32C5E" w14:textId="77777777" w:rsidTr="00725808">
        <w:tc>
          <w:tcPr>
            <w:tcW w:w="2013" w:type="dxa"/>
            <w:tcMar>
              <w:top w:w="28" w:type="dxa"/>
              <w:left w:w="28" w:type="dxa"/>
              <w:bottom w:w="28" w:type="dxa"/>
              <w:right w:w="28" w:type="dxa"/>
            </w:tcMar>
          </w:tcPr>
          <w:p w14:paraId="4DAF22CD" w14:textId="77777777" w:rsidR="000234BB" w:rsidRPr="009F5D54" w:rsidRDefault="000234BB" w:rsidP="00725808">
            <w:pPr>
              <w:pStyle w:val="SmallStandard"/>
            </w:pPr>
            <w:r w:rsidRPr="009F5D54">
              <w:t>Develop</w:t>
            </w:r>
          </w:p>
        </w:tc>
        <w:tc>
          <w:tcPr>
            <w:tcW w:w="283" w:type="dxa"/>
          </w:tcPr>
          <w:p w14:paraId="52D6E39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8E719BD" w14:textId="77777777" w:rsidR="000234BB" w:rsidRDefault="000234BB" w:rsidP="00725808">
            <w:pPr>
              <w:jc w:val="left"/>
            </w:pPr>
            <w:r>
              <w:rPr>
                <w:sz w:val="16"/>
                <w:szCs w:val="16"/>
              </w:rPr>
              <w:t>An approval during the development process. There might process specific different approvals out of this category. See Approval.additionalLevelInformation for more information about the details.</w:t>
            </w:r>
          </w:p>
        </w:tc>
      </w:tr>
      <w:tr w:rsidR="000234BB" w:rsidRPr="00CC6307" w14:paraId="22FA0A4B" w14:textId="77777777" w:rsidTr="00725808">
        <w:tc>
          <w:tcPr>
            <w:tcW w:w="2013" w:type="dxa"/>
            <w:tcMar>
              <w:top w:w="28" w:type="dxa"/>
              <w:left w:w="28" w:type="dxa"/>
              <w:bottom w:w="28" w:type="dxa"/>
              <w:right w:w="28" w:type="dxa"/>
            </w:tcMar>
          </w:tcPr>
          <w:p w14:paraId="645A01A4" w14:textId="77777777" w:rsidR="000234BB" w:rsidRPr="009F5D54" w:rsidRDefault="000234BB" w:rsidP="00725808">
            <w:pPr>
              <w:pStyle w:val="SmallStandard"/>
            </w:pPr>
            <w:r w:rsidRPr="009F5D54">
              <w:t>Free</w:t>
            </w:r>
          </w:p>
        </w:tc>
        <w:tc>
          <w:tcPr>
            <w:tcW w:w="283" w:type="dxa"/>
          </w:tcPr>
          <w:p w14:paraId="6BFDD53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3E929ED" w14:textId="77777777" w:rsidR="000234BB" w:rsidRDefault="000234BB" w:rsidP="00725808">
            <w:pPr>
              <w:jc w:val="left"/>
            </w:pPr>
            <w:r>
              <w:rPr>
                <w:sz w:val="16"/>
                <w:szCs w:val="16"/>
              </w:rPr>
              <w:t>The ItemVersion can be used without restriction.</w:t>
            </w:r>
          </w:p>
        </w:tc>
      </w:tr>
      <w:tr w:rsidR="000234BB" w:rsidRPr="00CC6307" w14:paraId="229A618C" w14:textId="77777777" w:rsidTr="00725808">
        <w:tc>
          <w:tcPr>
            <w:tcW w:w="2013" w:type="dxa"/>
            <w:tcMar>
              <w:top w:w="28" w:type="dxa"/>
              <w:left w:w="28" w:type="dxa"/>
              <w:bottom w:w="28" w:type="dxa"/>
              <w:right w:w="28" w:type="dxa"/>
            </w:tcMar>
          </w:tcPr>
          <w:p w14:paraId="6D69A4A1" w14:textId="77777777" w:rsidR="000234BB" w:rsidRPr="009F5D54" w:rsidRDefault="000234BB" w:rsidP="00725808">
            <w:pPr>
              <w:pStyle w:val="SmallStandard"/>
            </w:pPr>
            <w:r w:rsidRPr="009F5D54">
              <w:t>Restricted</w:t>
            </w:r>
          </w:p>
        </w:tc>
        <w:tc>
          <w:tcPr>
            <w:tcW w:w="283" w:type="dxa"/>
          </w:tcPr>
          <w:p w14:paraId="08DD95F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7CF3112" w14:textId="77777777" w:rsidR="000234BB" w:rsidRDefault="000234BB" w:rsidP="00725808">
            <w:pPr>
              <w:jc w:val="left"/>
            </w:pPr>
            <w:r>
              <w:rPr>
                <w:sz w:val="16"/>
                <w:szCs w:val="16"/>
              </w:rPr>
              <w:t>The Usage of the ItemVersion is restricted in some way. See additionalLevelInformation for more details.</w:t>
            </w:r>
          </w:p>
        </w:tc>
      </w:tr>
      <w:tr w:rsidR="000234BB" w:rsidRPr="00CC6307" w14:paraId="4169012F" w14:textId="77777777" w:rsidTr="00725808">
        <w:tc>
          <w:tcPr>
            <w:tcW w:w="2013" w:type="dxa"/>
            <w:tcMar>
              <w:top w:w="28" w:type="dxa"/>
              <w:left w:w="28" w:type="dxa"/>
              <w:bottom w:w="28" w:type="dxa"/>
              <w:right w:w="28" w:type="dxa"/>
            </w:tcMar>
          </w:tcPr>
          <w:p w14:paraId="179D01D1" w14:textId="77777777" w:rsidR="000234BB" w:rsidRPr="009F5D54" w:rsidRDefault="000234BB" w:rsidP="00725808">
            <w:pPr>
              <w:pStyle w:val="SmallStandard"/>
            </w:pPr>
            <w:r w:rsidRPr="009F5D54">
              <w:t>Invalid</w:t>
            </w:r>
          </w:p>
        </w:tc>
        <w:tc>
          <w:tcPr>
            <w:tcW w:w="283" w:type="dxa"/>
          </w:tcPr>
          <w:p w14:paraId="7D5B6D1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775E899" w14:textId="77777777" w:rsidR="000234BB" w:rsidRDefault="000234BB" w:rsidP="00725808">
            <w:pPr>
              <w:jc w:val="left"/>
            </w:pPr>
            <w:r>
              <w:rPr>
                <w:sz w:val="16"/>
                <w:szCs w:val="16"/>
              </w:rPr>
              <w:t xml:space="preserve">The </w:t>
            </w:r>
            <w:r>
              <w:rPr>
                <w:i/>
                <w:iCs/>
                <w:sz w:val="16"/>
                <w:szCs w:val="16"/>
              </w:rPr>
              <w:t>ItemVersion</w:t>
            </w:r>
            <w:r>
              <w:rPr>
                <w:sz w:val="16"/>
                <w:szCs w:val="16"/>
              </w:rPr>
              <w:t xml:space="preserve"> shall not be used anymore.</w:t>
            </w:r>
          </w:p>
        </w:tc>
      </w:tr>
    </w:tbl>
    <w:p w14:paraId="745F4C7A" w14:textId="77777777" w:rsidR="000234BB" w:rsidRDefault="000234BB" w:rsidP="000234BB">
      <w:pPr>
        <w:pStyle w:val="SmallStandard"/>
      </w:pPr>
    </w:p>
    <w:p w14:paraId="0705CD7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50" w:name="_fe63852b3aa0b6e61d773ebca0ebd1eb"/>
      <w:r w:rsidRPr="005254F8">
        <w:rPr>
          <w:lang w:val="en-GB"/>
        </w:rPr>
        <w:t>StatusOfApproval</w:t>
      </w:r>
      <w:bookmarkEnd w:id="1550"/>
    </w:p>
    <w:p w14:paraId="04A76243" w14:textId="77777777" w:rsidR="000234BB" w:rsidRDefault="000234BB" w:rsidP="000234BB">
      <w:r>
        <w:rPr>
          <w:sz w:val="18"/>
          <w:szCs w:val="18"/>
        </w:rPr>
        <w:t>Enumeration for the definition of the state of an approval.</w:t>
      </w:r>
    </w:p>
    <w:p w14:paraId="247161A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4F453E" w14:textId="77777777" w:rsidTr="00725808">
        <w:tc>
          <w:tcPr>
            <w:tcW w:w="2013" w:type="dxa"/>
            <w:tcMar>
              <w:top w:w="28" w:type="dxa"/>
              <w:left w:w="28" w:type="dxa"/>
              <w:bottom w:w="28" w:type="dxa"/>
              <w:right w:w="28" w:type="dxa"/>
            </w:tcMar>
          </w:tcPr>
          <w:p w14:paraId="2CBB4DA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9EFCA6" w14:textId="13099D20"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A204CA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0368EDC" w14:textId="77777777" w:rsidTr="00725808">
        <w:tc>
          <w:tcPr>
            <w:tcW w:w="2013" w:type="dxa"/>
            <w:tcMar>
              <w:top w:w="28" w:type="dxa"/>
              <w:left w:w="28" w:type="dxa"/>
              <w:bottom w:w="28" w:type="dxa"/>
              <w:right w:w="28" w:type="dxa"/>
            </w:tcMar>
          </w:tcPr>
          <w:p w14:paraId="2429FA63"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79777FA1"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78683141"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528F7888" w14:textId="77777777" w:rsidTr="00725808">
        <w:tc>
          <w:tcPr>
            <w:tcW w:w="2013" w:type="dxa"/>
            <w:tcMar>
              <w:top w:w="28" w:type="dxa"/>
              <w:left w:w="28" w:type="dxa"/>
              <w:bottom w:w="28" w:type="dxa"/>
              <w:right w:w="28" w:type="dxa"/>
            </w:tcMar>
          </w:tcPr>
          <w:p w14:paraId="58137EB0" w14:textId="77777777" w:rsidR="000234BB" w:rsidRPr="009F5D54" w:rsidRDefault="000234BB" w:rsidP="00725808">
            <w:pPr>
              <w:pStyle w:val="SmallStandard"/>
            </w:pPr>
            <w:r w:rsidRPr="009F5D54">
              <w:t>NotYetApproved</w:t>
            </w:r>
          </w:p>
        </w:tc>
        <w:tc>
          <w:tcPr>
            <w:tcW w:w="283" w:type="dxa"/>
          </w:tcPr>
          <w:p w14:paraId="7EF00DE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A538E85" w14:textId="77777777" w:rsidR="000234BB" w:rsidRDefault="000234BB" w:rsidP="00725808"/>
        </w:tc>
      </w:tr>
      <w:tr w:rsidR="000234BB" w:rsidRPr="00CC6307" w14:paraId="6C6A673D" w14:textId="77777777" w:rsidTr="00725808">
        <w:tc>
          <w:tcPr>
            <w:tcW w:w="2013" w:type="dxa"/>
            <w:tcMar>
              <w:top w:w="28" w:type="dxa"/>
              <w:left w:w="28" w:type="dxa"/>
              <w:bottom w:w="28" w:type="dxa"/>
              <w:right w:w="28" w:type="dxa"/>
            </w:tcMar>
          </w:tcPr>
          <w:p w14:paraId="650FC8AE" w14:textId="77777777" w:rsidR="000234BB" w:rsidRPr="009F5D54" w:rsidRDefault="000234BB" w:rsidP="00725808">
            <w:pPr>
              <w:pStyle w:val="SmallStandard"/>
            </w:pPr>
            <w:r w:rsidRPr="009F5D54">
              <w:t>Approved</w:t>
            </w:r>
          </w:p>
        </w:tc>
        <w:tc>
          <w:tcPr>
            <w:tcW w:w="283" w:type="dxa"/>
          </w:tcPr>
          <w:p w14:paraId="29929BC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86F99C1" w14:textId="77777777" w:rsidR="000234BB" w:rsidRDefault="000234BB" w:rsidP="00725808"/>
        </w:tc>
      </w:tr>
      <w:tr w:rsidR="000234BB" w:rsidRPr="00CC6307" w14:paraId="56DD6E82" w14:textId="77777777" w:rsidTr="00725808">
        <w:tc>
          <w:tcPr>
            <w:tcW w:w="2013" w:type="dxa"/>
            <w:tcMar>
              <w:top w:w="28" w:type="dxa"/>
              <w:left w:w="28" w:type="dxa"/>
              <w:bottom w:w="28" w:type="dxa"/>
              <w:right w:w="28" w:type="dxa"/>
            </w:tcMar>
          </w:tcPr>
          <w:p w14:paraId="49077F2D" w14:textId="77777777" w:rsidR="000234BB" w:rsidRPr="009F5D54" w:rsidRDefault="000234BB" w:rsidP="00725808">
            <w:pPr>
              <w:pStyle w:val="SmallStandard"/>
            </w:pPr>
            <w:r w:rsidRPr="009F5D54">
              <w:t>Withdrawn</w:t>
            </w:r>
          </w:p>
        </w:tc>
        <w:tc>
          <w:tcPr>
            <w:tcW w:w="283" w:type="dxa"/>
          </w:tcPr>
          <w:p w14:paraId="3FA6D07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D984D61" w14:textId="77777777" w:rsidR="000234BB" w:rsidRDefault="000234BB" w:rsidP="00725808"/>
        </w:tc>
      </w:tr>
    </w:tbl>
    <w:p w14:paraId="07E55D34" w14:textId="77777777" w:rsidR="000234BB" w:rsidRDefault="000234BB" w:rsidP="000234BB">
      <w:pPr>
        <w:pStyle w:val="SmallStandard"/>
      </w:pPr>
    </w:p>
    <w:p w14:paraId="05353D8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51" w:name="_dda05b32c957d1d56a47f12f7442cbe4"/>
      <w:r w:rsidRPr="005254F8">
        <w:rPr>
          <w:lang w:val="en-GB"/>
        </w:rPr>
        <w:t>TypeOfPermission</w:t>
      </w:r>
      <w:bookmarkEnd w:id="1551"/>
    </w:p>
    <w:p w14:paraId="668723C3" w14:textId="77777777" w:rsidR="000234BB" w:rsidRDefault="000234BB" w:rsidP="000234BB">
      <w:r>
        <w:rPr>
          <w:sz w:val="18"/>
          <w:szCs w:val="18"/>
        </w:rPr>
        <w:t>Enumeration for the definition of the type of a permission.</w:t>
      </w:r>
    </w:p>
    <w:p w14:paraId="6973CC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3A7D249" w14:textId="77777777" w:rsidTr="00725808">
        <w:tc>
          <w:tcPr>
            <w:tcW w:w="2013" w:type="dxa"/>
            <w:tcMar>
              <w:top w:w="28" w:type="dxa"/>
              <w:left w:w="28" w:type="dxa"/>
              <w:bottom w:w="28" w:type="dxa"/>
              <w:right w:w="28" w:type="dxa"/>
            </w:tcMar>
          </w:tcPr>
          <w:p w14:paraId="1A6605E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FC2F1A" w14:textId="72DD92F6"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783B0C3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30BA87B" w14:textId="77777777" w:rsidTr="00725808">
        <w:tc>
          <w:tcPr>
            <w:tcW w:w="2013" w:type="dxa"/>
            <w:tcMar>
              <w:top w:w="28" w:type="dxa"/>
              <w:left w:w="28" w:type="dxa"/>
              <w:bottom w:w="28" w:type="dxa"/>
              <w:right w:w="28" w:type="dxa"/>
            </w:tcMar>
          </w:tcPr>
          <w:p w14:paraId="0C4F8D32"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2E85F19"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7953B2B"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3B5592D9" w14:textId="77777777" w:rsidTr="00725808">
        <w:tc>
          <w:tcPr>
            <w:tcW w:w="2013" w:type="dxa"/>
            <w:tcMar>
              <w:top w:w="28" w:type="dxa"/>
              <w:left w:w="28" w:type="dxa"/>
              <w:bottom w:w="28" w:type="dxa"/>
              <w:right w:w="28" w:type="dxa"/>
            </w:tcMar>
          </w:tcPr>
          <w:p w14:paraId="714B3193" w14:textId="77777777" w:rsidR="000234BB" w:rsidRPr="009F5D54" w:rsidRDefault="000234BB" w:rsidP="00725808">
            <w:pPr>
              <w:pStyle w:val="SmallStandard"/>
            </w:pPr>
            <w:r w:rsidRPr="009F5D54">
              <w:t>Seen</w:t>
            </w:r>
          </w:p>
        </w:tc>
        <w:tc>
          <w:tcPr>
            <w:tcW w:w="283" w:type="dxa"/>
          </w:tcPr>
          <w:p w14:paraId="6CB9CBC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ECAF63F" w14:textId="77777777" w:rsidR="000234BB" w:rsidRDefault="000234BB" w:rsidP="00725808"/>
        </w:tc>
      </w:tr>
      <w:tr w:rsidR="000234BB" w:rsidRPr="00CC6307" w14:paraId="5CF03CCD" w14:textId="77777777" w:rsidTr="00725808">
        <w:tc>
          <w:tcPr>
            <w:tcW w:w="2013" w:type="dxa"/>
            <w:tcMar>
              <w:top w:w="28" w:type="dxa"/>
              <w:left w:w="28" w:type="dxa"/>
              <w:bottom w:w="28" w:type="dxa"/>
              <w:right w:w="28" w:type="dxa"/>
            </w:tcMar>
          </w:tcPr>
          <w:p w14:paraId="5CEF5F01" w14:textId="77777777" w:rsidR="000234BB" w:rsidRPr="009F5D54" w:rsidRDefault="000234BB" w:rsidP="00725808">
            <w:pPr>
              <w:pStyle w:val="SmallStandard"/>
            </w:pPr>
            <w:r w:rsidRPr="009F5D54">
              <w:t>Checked</w:t>
            </w:r>
          </w:p>
        </w:tc>
        <w:tc>
          <w:tcPr>
            <w:tcW w:w="283" w:type="dxa"/>
          </w:tcPr>
          <w:p w14:paraId="661C90D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0ED5C06" w14:textId="77777777" w:rsidR="000234BB" w:rsidRDefault="000234BB" w:rsidP="00725808"/>
        </w:tc>
      </w:tr>
      <w:tr w:rsidR="000234BB" w:rsidRPr="00CC6307" w14:paraId="6D4704A3" w14:textId="77777777" w:rsidTr="00725808">
        <w:tc>
          <w:tcPr>
            <w:tcW w:w="2013" w:type="dxa"/>
            <w:tcMar>
              <w:top w:w="28" w:type="dxa"/>
              <w:left w:w="28" w:type="dxa"/>
              <w:bottom w:w="28" w:type="dxa"/>
              <w:right w:w="28" w:type="dxa"/>
            </w:tcMar>
          </w:tcPr>
          <w:p w14:paraId="07597099" w14:textId="77777777" w:rsidR="000234BB" w:rsidRPr="009F5D54" w:rsidRDefault="000234BB" w:rsidP="00725808">
            <w:pPr>
              <w:pStyle w:val="SmallStandard"/>
            </w:pPr>
            <w:r w:rsidRPr="009F5D54">
              <w:t>Released</w:t>
            </w:r>
          </w:p>
        </w:tc>
        <w:tc>
          <w:tcPr>
            <w:tcW w:w="283" w:type="dxa"/>
          </w:tcPr>
          <w:p w14:paraId="0D41552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E6D9703" w14:textId="77777777" w:rsidR="000234BB" w:rsidRDefault="000234BB" w:rsidP="00725808"/>
        </w:tc>
      </w:tr>
    </w:tbl>
    <w:p w14:paraId="5889C40B" w14:textId="77777777" w:rsidR="000234BB" w:rsidRDefault="000234BB" w:rsidP="000234BB">
      <w:pPr>
        <w:pStyle w:val="SmallStandard"/>
      </w:pPr>
    </w:p>
    <w:p w14:paraId="3832CA50"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552" w:name="_Toc33620337"/>
      <w:r>
        <w:rPr>
          <w:lang w:val="en-GB"/>
        </w:rPr>
        <w:t xml:space="preserve">Module </w:t>
      </w:r>
      <w:bookmarkStart w:id="1553" w:name="_95e7f9a5207237e17122f12363e1b122"/>
      <w:r>
        <w:rPr>
          <w:lang w:val="en-GB"/>
        </w:rPr>
        <w:t>physical_information</w:t>
      </w:r>
      <w:bookmarkEnd w:id="1553"/>
      <w:bookmarkEnd w:id="1552"/>
    </w:p>
    <w:p w14:paraId="0F88439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4" w:name="_0552b194fbcc2940bed2ad5e16345d22"/>
      <w:r>
        <w:rPr>
          <w:lang w:val="en-GB"/>
        </w:rPr>
        <w:t>BoundingBox</w:t>
      </w:r>
      <w:bookmarkEnd w:id="1554"/>
    </w:p>
    <w:p w14:paraId="7996D518" w14:textId="77777777" w:rsidR="000234BB" w:rsidRDefault="000234BB" w:rsidP="000234BB">
      <w:r>
        <w:rPr>
          <w:sz w:val="18"/>
          <w:szCs w:val="18"/>
        </w:rPr>
        <w:t>The bounding box is used to define a cuboid (box) that can contain a described part completely. Therefore, it is a simplified representation of the bounding volume and represents a definition of the maximum volume occupied by the part.</w:t>
      </w:r>
    </w:p>
    <w:p w14:paraId="2A79EB9D" w14:textId="77777777" w:rsidR="000234BB" w:rsidRDefault="000234BB" w:rsidP="000234BB">
      <w:r>
        <w:rPr>
          <w:sz w:val="18"/>
          <w:szCs w:val="18"/>
        </w:rPr>
        <w:t xml:space="preserve">It is valid to use the </w:t>
      </w:r>
      <w:r>
        <w:rPr>
          <w:i/>
          <w:iCs/>
          <w:sz w:val="18"/>
          <w:szCs w:val="18"/>
        </w:rPr>
        <w:t>BoundingBox</w:t>
      </w:r>
      <w:r>
        <w:rPr>
          <w:sz w:val="18"/>
          <w:szCs w:val="18"/>
        </w:rPr>
        <w:t xml:space="preserve"> to describe the dimensions of a component, even if not all dimensions are known (e.g. only length and width). However, it must be possible to transform such a partial bounding box into a complete bounding box by adding the missing dimensions.</w:t>
      </w:r>
    </w:p>
    <w:p w14:paraId="22509D1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2F69CE4" w14:textId="77777777" w:rsidTr="00725808">
        <w:tc>
          <w:tcPr>
            <w:tcW w:w="2013" w:type="dxa"/>
            <w:tcMar>
              <w:top w:w="28" w:type="dxa"/>
              <w:left w:w="28" w:type="dxa"/>
              <w:bottom w:w="28" w:type="dxa"/>
              <w:right w:w="28" w:type="dxa"/>
            </w:tcMar>
          </w:tcPr>
          <w:p w14:paraId="09A8020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63A67C" w14:textId="77777777" w:rsidR="000234BB" w:rsidRDefault="000234BB" w:rsidP="00725808"/>
        </w:tc>
      </w:tr>
      <w:tr w:rsidR="000234BB" w:rsidRPr="008359F5" w14:paraId="3B5F7D74" w14:textId="77777777" w:rsidTr="00725808">
        <w:tc>
          <w:tcPr>
            <w:tcW w:w="2013" w:type="dxa"/>
            <w:tcMar>
              <w:top w:w="28" w:type="dxa"/>
              <w:left w:w="28" w:type="dxa"/>
              <w:bottom w:w="28" w:type="dxa"/>
              <w:right w:w="28" w:type="dxa"/>
            </w:tcMar>
          </w:tcPr>
          <w:p w14:paraId="09EDB95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FECD2CA" w14:textId="77777777" w:rsidR="000234BB" w:rsidRDefault="000234BB" w:rsidP="00725808"/>
        </w:tc>
      </w:tr>
      <w:tr w:rsidR="000234BB" w:rsidRPr="008359F5" w14:paraId="57FCD25A" w14:textId="77777777" w:rsidTr="00725808">
        <w:tc>
          <w:tcPr>
            <w:tcW w:w="2013" w:type="dxa"/>
            <w:tcMar>
              <w:top w:w="28" w:type="dxa"/>
              <w:left w:w="28" w:type="dxa"/>
              <w:bottom w:w="28" w:type="dxa"/>
              <w:right w:w="28" w:type="dxa"/>
            </w:tcMar>
          </w:tcPr>
          <w:p w14:paraId="595C9E8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3ACDFA" w14:textId="77777777" w:rsidR="000234BB" w:rsidRPr="000437C1" w:rsidRDefault="000234BB" w:rsidP="00725808">
            <w:pPr>
              <w:pStyle w:val="SmallStandard"/>
            </w:pPr>
            <w:r>
              <w:t>false</w:t>
            </w:r>
          </w:p>
        </w:tc>
      </w:tr>
    </w:tbl>
    <w:p w14:paraId="191E9B1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D901BAA" w14:textId="77777777" w:rsidTr="00725808">
        <w:tc>
          <w:tcPr>
            <w:tcW w:w="2013" w:type="dxa"/>
            <w:tcMar>
              <w:top w:w="28" w:type="dxa"/>
              <w:left w:w="28" w:type="dxa"/>
              <w:bottom w:w="28" w:type="dxa"/>
              <w:right w:w="28" w:type="dxa"/>
            </w:tcMar>
          </w:tcPr>
          <w:p w14:paraId="462FA2E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C888B6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D59877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EAF139C"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D8F3679" w14:textId="77777777" w:rsidTr="00725808">
        <w:tc>
          <w:tcPr>
            <w:tcW w:w="2013" w:type="dxa"/>
            <w:tcMar>
              <w:top w:w="28" w:type="dxa"/>
              <w:left w:w="28" w:type="dxa"/>
              <w:bottom w:w="28" w:type="dxa"/>
              <w:right w:w="28" w:type="dxa"/>
            </w:tcMar>
          </w:tcPr>
          <w:p w14:paraId="7C823A59" w14:textId="77777777" w:rsidR="000234BB" w:rsidRPr="00620BBE" w:rsidRDefault="000234BB" w:rsidP="00725808">
            <w:pPr>
              <w:pStyle w:val="SmallStandard"/>
            </w:pPr>
            <w:r w:rsidRPr="00620BBE">
              <w:t>x</w:t>
            </w:r>
          </w:p>
        </w:tc>
        <w:tc>
          <w:tcPr>
            <w:tcW w:w="1559" w:type="dxa"/>
            <w:tcMar>
              <w:top w:w="28" w:type="dxa"/>
              <w:left w:w="28" w:type="dxa"/>
              <w:bottom w:w="28" w:type="dxa"/>
              <w:right w:w="28" w:type="dxa"/>
            </w:tcMar>
          </w:tcPr>
          <w:p w14:paraId="2B055042"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5E4CB6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55CA0BD" w14:textId="77777777" w:rsidR="000234BB" w:rsidRDefault="000234BB" w:rsidP="00725808">
            <w:pPr>
              <w:jc w:val="left"/>
            </w:pPr>
            <w:r>
              <w:rPr>
                <w:sz w:val="16"/>
                <w:szCs w:val="16"/>
              </w:rPr>
              <w:t>Defines the extent of the bounding box in the direction of x</w:t>
            </w:r>
            <w:r>
              <w:rPr>
                <w:i/>
                <w:iCs/>
                <w:sz w:val="16"/>
                <w:szCs w:val="16"/>
              </w:rPr>
              <w:t xml:space="preserve"> </w:t>
            </w:r>
            <w:r>
              <w:rPr>
                <w:sz w:val="16"/>
                <w:szCs w:val="16"/>
              </w:rPr>
              <w:t>(length).</w:t>
            </w:r>
          </w:p>
        </w:tc>
      </w:tr>
      <w:tr w:rsidR="000234BB" w:rsidRPr="006675E2" w14:paraId="70C2F102" w14:textId="77777777" w:rsidTr="00725808">
        <w:tc>
          <w:tcPr>
            <w:tcW w:w="2013" w:type="dxa"/>
            <w:tcMar>
              <w:top w:w="28" w:type="dxa"/>
              <w:left w:w="28" w:type="dxa"/>
              <w:bottom w:w="28" w:type="dxa"/>
              <w:right w:w="28" w:type="dxa"/>
            </w:tcMar>
          </w:tcPr>
          <w:p w14:paraId="3A298232" w14:textId="77777777" w:rsidR="000234BB" w:rsidRPr="00620BBE" w:rsidRDefault="000234BB" w:rsidP="00725808">
            <w:pPr>
              <w:pStyle w:val="SmallStandard"/>
            </w:pPr>
            <w:r w:rsidRPr="00620BBE">
              <w:t>y</w:t>
            </w:r>
          </w:p>
        </w:tc>
        <w:tc>
          <w:tcPr>
            <w:tcW w:w="1559" w:type="dxa"/>
            <w:tcMar>
              <w:top w:w="28" w:type="dxa"/>
              <w:left w:w="28" w:type="dxa"/>
              <w:bottom w:w="28" w:type="dxa"/>
              <w:right w:w="28" w:type="dxa"/>
            </w:tcMar>
          </w:tcPr>
          <w:p w14:paraId="65748184"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1999E7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D61ECB7" w14:textId="77777777" w:rsidR="000234BB" w:rsidRDefault="000234BB" w:rsidP="00725808">
            <w:pPr>
              <w:jc w:val="left"/>
            </w:pPr>
            <w:r>
              <w:rPr>
                <w:sz w:val="16"/>
                <w:szCs w:val="16"/>
              </w:rPr>
              <w:t>Defines the extent of the bounding box in the direction of y</w:t>
            </w:r>
            <w:r>
              <w:rPr>
                <w:i/>
                <w:iCs/>
                <w:sz w:val="16"/>
                <w:szCs w:val="16"/>
              </w:rPr>
              <w:t xml:space="preserve"> </w:t>
            </w:r>
            <w:r>
              <w:rPr>
                <w:sz w:val="16"/>
                <w:szCs w:val="16"/>
              </w:rPr>
              <w:t>(width).</w:t>
            </w:r>
          </w:p>
        </w:tc>
      </w:tr>
      <w:tr w:rsidR="000234BB" w:rsidRPr="006675E2" w14:paraId="0E147FE3" w14:textId="77777777" w:rsidTr="00725808">
        <w:tc>
          <w:tcPr>
            <w:tcW w:w="2013" w:type="dxa"/>
            <w:tcMar>
              <w:top w:w="28" w:type="dxa"/>
              <w:left w:w="28" w:type="dxa"/>
              <w:bottom w:w="28" w:type="dxa"/>
              <w:right w:w="28" w:type="dxa"/>
            </w:tcMar>
          </w:tcPr>
          <w:p w14:paraId="01A4D357" w14:textId="77777777" w:rsidR="000234BB" w:rsidRPr="00620BBE" w:rsidRDefault="000234BB" w:rsidP="00725808">
            <w:pPr>
              <w:pStyle w:val="SmallStandard"/>
            </w:pPr>
            <w:r w:rsidRPr="00620BBE">
              <w:t>z</w:t>
            </w:r>
          </w:p>
        </w:tc>
        <w:tc>
          <w:tcPr>
            <w:tcW w:w="1559" w:type="dxa"/>
            <w:tcMar>
              <w:top w:w="28" w:type="dxa"/>
              <w:left w:w="28" w:type="dxa"/>
              <w:bottom w:w="28" w:type="dxa"/>
              <w:right w:w="28" w:type="dxa"/>
            </w:tcMar>
          </w:tcPr>
          <w:p w14:paraId="2B4C5C97"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2B88D83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BDC50CC" w14:textId="77777777" w:rsidR="000234BB" w:rsidRDefault="000234BB" w:rsidP="00725808">
            <w:pPr>
              <w:jc w:val="left"/>
            </w:pPr>
            <w:r>
              <w:rPr>
                <w:sz w:val="16"/>
                <w:szCs w:val="16"/>
              </w:rPr>
              <w:t xml:space="preserve">Defines the extent of the bounding box in the direction of </w:t>
            </w:r>
            <w:r>
              <w:rPr>
                <w:i/>
                <w:iCs/>
                <w:sz w:val="16"/>
                <w:szCs w:val="16"/>
              </w:rPr>
              <w:t xml:space="preserve">z </w:t>
            </w:r>
            <w:r>
              <w:rPr>
                <w:sz w:val="16"/>
                <w:szCs w:val="16"/>
              </w:rPr>
              <w:t>(height).</w:t>
            </w:r>
          </w:p>
        </w:tc>
      </w:tr>
    </w:tbl>
    <w:p w14:paraId="437AD41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92B75E0" w14:textId="77777777" w:rsidTr="00725808">
        <w:tc>
          <w:tcPr>
            <w:tcW w:w="2296" w:type="dxa"/>
            <w:gridSpan w:val="2"/>
          </w:tcPr>
          <w:p w14:paraId="5A288CFD"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0B5BD0B"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72247DB" w14:textId="77777777" w:rsidR="000234BB" w:rsidRDefault="000234BB" w:rsidP="00725808">
            <w:pPr>
              <w:jc w:val="center"/>
              <w:rPr>
                <w:b/>
                <w:sz w:val="16"/>
                <w:szCs w:val="16"/>
                <w:lang w:val="en-GB"/>
              </w:rPr>
            </w:pPr>
            <w:r>
              <w:rPr>
                <w:b/>
                <w:sz w:val="16"/>
                <w:szCs w:val="16"/>
                <w:lang w:val="en-GB"/>
              </w:rPr>
              <w:t>General</w:t>
            </w:r>
          </w:p>
        </w:tc>
      </w:tr>
      <w:tr w:rsidR="000234BB" w:rsidRPr="00720F6F" w14:paraId="6F9CA34F" w14:textId="77777777" w:rsidTr="00725808">
        <w:tc>
          <w:tcPr>
            <w:tcW w:w="1588" w:type="dxa"/>
          </w:tcPr>
          <w:p w14:paraId="5355D9A2" w14:textId="77777777" w:rsidR="000234BB" w:rsidRDefault="000234BB" w:rsidP="00725808">
            <w:pPr>
              <w:rPr>
                <w:b/>
                <w:sz w:val="16"/>
                <w:szCs w:val="16"/>
                <w:lang w:val="en-GB"/>
              </w:rPr>
            </w:pPr>
            <w:r>
              <w:rPr>
                <w:b/>
                <w:sz w:val="16"/>
                <w:szCs w:val="16"/>
                <w:lang w:val="en-GB"/>
              </w:rPr>
              <w:t>Type</w:t>
            </w:r>
          </w:p>
        </w:tc>
        <w:tc>
          <w:tcPr>
            <w:tcW w:w="708" w:type="dxa"/>
          </w:tcPr>
          <w:p w14:paraId="1F8AEBBA" w14:textId="77777777" w:rsidR="000234BB" w:rsidRDefault="000234BB" w:rsidP="00725808">
            <w:pPr>
              <w:rPr>
                <w:b/>
                <w:sz w:val="16"/>
                <w:szCs w:val="16"/>
                <w:lang w:val="en-GB"/>
              </w:rPr>
            </w:pPr>
            <w:r>
              <w:rPr>
                <w:b/>
                <w:sz w:val="16"/>
                <w:szCs w:val="16"/>
                <w:lang w:val="en-GB"/>
              </w:rPr>
              <w:t>Mult</w:t>
            </w:r>
          </w:p>
        </w:tc>
        <w:tc>
          <w:tcPr>
            <w:tcW w:w="1560" w:type="dxa"/>
          </w:tcPr>
          <w:p w14:paraId="2F820A2D" w14:textId="77777777" w:rsidR="000234BB" w:rsidRDefault="000234BB" w:rsidP="00725808">
            <w:pPr>
              <w:rPr>
                <w:b/>
                <w:sz w:val="16"/>
                <w:szCs w:val="16"/>
                <w:lang w:val="en-GB"/>
              </w:rPr>
            </w:pPr>
            <w:r>
              <w:rPr>
                <w:b/>
                <w:sz w:val="16"/>
                <w:szCs w:val="16"/>
                <w:lang w:val="en-GB"/>
              </w:rPr>
              <w:t>Role</w:t>
            </w:r>
          </w:p>
        </w:tc>
        <w:tc>
          <w:tcPr>
            <w:tcW w:w="708" w:type="dxa"/>
          </w:tcPr>
          <w:p w14:paraId="2ACD1E64" w14:textId="77777777" w:rsidR="000234BB" w:rsidRDefault="000234BB" w:rsidP="00725808">
            <w:pPr>
              <w:rPr>
                <w:b/>
                <w:sz w:val="16"/>
                <w:szCs w:val="16"/>
                <w:lang w:val="en-GB"/>
              </w:rPr>
            </w:pPr>
            <w:r>
              <w:rPr>
                <w:b/>
                <w:sz w:val="16"/>
                <w:szCs w:val="16"/>
                <w:lang w:val="en-GB"/>
              </w:rPr>
              <w:t>Mult</w:t>
            </w:r>
          </w:p>
        </w:tc>
        <w:tc>
          <w:tcPr>
            <w:tcW w:w="567" w:type="dxa"/>
          </w:tcPr>
          <w:p w14:paraId="1A13A51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EB1371F" w14:textId="77777777" w:rsidR="000234BB" w:rsidRPr="008359F5" w:rsidRDefault="000234BB" w:rsidP="00725808">
            <w:pPr>
              <w:rPr>
                <w:b/>
                <w:sz w:val="16"/>
                <w:szCs w:val="16"/>
                <w:lang w:val="en-GB"/>
              </w:rPr>
            </w:pPr>
            <w:r>
              <w:rPr>
                <w:b/>
                <w:sz w:val="16"/>
                <w:szCs w:val="16"/>
                <w:lang w:val="en-GB"/>
              </w:rPr>
              <w:t>Comment</w:t>
            </w:r>
          </w:p>
        </w:tc>
      </w:tr>
      <w:tr w:rsidR="000234BB" w:rsidRPr="00CC6307" w14:paraId="099CBE4F" w14:textId="77777777" w:rsidTr="00725808">
        <w:tc>
          <w:tcPr>
            <w:tcW w:w="1588" w:type="dxa"/>
          </w:tcPr>
          <w:p w14:paraId="67320210" w14:textId="77777777" w:rsidR="000234BB" w:rsidRPr="00634625" w:rsidRDefault="000234BB" w:rsidP="00725808">
            <w:pPr>
              <w:pStyle w:val="SmallStandard"/>
            </w:pPr>
            <w:r>
              <w:t>GeneralTechnicalPartSpecification</w:t>
            </w:r>
          </w:p>
        </w:tc>
        <w:tc>
          <w:tcPr>
            <w:tcW w:w="708" w:type="dxa"/>
          </w:tcPr>
          <w:p w14:paraId="0485FD1A" w14:textId="77777777" w:rsidR="000234BB" w:rsidRDefault="000234BB" w:rsidP="00725808"/>
        </w:tc>
        <w:tc>
          <w:tcPr>
            <w:tcW w:w="1560" w:type="dxa"/>
          </w:tcPr>
          <w:p w14:paraId="234B8765" w14:textId="77777777" w:rsidR="000234BB" w:rsidRPr="00132C43" w:rsidRDefault="000234BB" w:rsidP="00725808">
            <w:pPr>
              <w:pStyle w:val="SmallStandard"/>
            </w:pPr>
            <w:r>
              <w:t>boundingBox</w:t>
            </w:r>
          </w:p>
        </w:tc>
        <w:tc>
          <w:tcPr>
            <w:tcW w:w="708" w:type="dxa"/>
          </w:tcPr>
          <w:p w14:paraId="2395E2F8" w14:textId="77777777" w:rsidR="000234BB" w:rsidRPr="00D331EF" w:rsidRDefault="000234BB" w:rsidP="00725808">
            <w:pPr>
              <w:pStyle w:val="SmallStandard"/>
            </w:pPr>
            <w:r w:rsidRPr="00D01517">
              <w:t>0..1</w:t>
            </w:r>
          </w:p>
        </w:tc>
        <w:tc>
          <w:tcPr>
            <w:tcW w:w="567" w:type="dxa"/>
          </w:tcPr>
          <w:p w14:paraId="4830FD30" w14:textId="77777777" w:rsidR="000234BB" w:rsidRDefault="000234BB" w:rsidP="00725808">
            <w:pPr>
              <w:pStyle w:val="SmallStandard"/>
            </w:pPr>
            <w:r>
              <w:t>Y</w:t>
            </w:r>
          </w:p>
        </w:tc>
        <w:tc>
          <w:tcPr>
            <w:tcW w:w="3969" w:type="dxa"/>
          </w:tcPr>
          <w:p w14:paraId="1A6E0404" w14:textId="77777777" w:rsidR="000234BB" w:rsidRDefault="000234BB" w:rsidP="00725808">
            <w:pPr>
              <w:jc w:val="left"/>
            </w:pPr>
            <w:r>
              <w:rPr>
                <w:sz w:val="16"/>
                <w:szCs w:val="16"/>
              </w:rPr>
              <w:t>Defines the bounding box of the part.</w:t>
            </w:r>
          </w:p>
        </w:tc>
      </w:tr>
    </w:tbl>
    <w:p w14:paraId="5D3DA0A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5" w:name="_7e62e74cd8d160df46e0def529a7e719"/>
      <w:r>
        <w:rPr>
          <w:lang w:val="en-GB"/>
        </w:rPr>
        <w:t>Color</w:t>
      </w:r>
      <w:bookmarkEnd w:id="1555"/>
    </w:p>
    <w:p w14:paraId="20494392" w14:textId="77777777" w:rsidR="000234BB" w:rsidRDefault="000234BB" w:rsidP="000234BB">
      <w:r>
        <w:rPr>
          <w:sz w:val="18"/>
          <w:szCs w:val="18"/>
        </w:rPr>
        <w:t>Specifies a color value. A color is always defined by a key value. What color is meant by this key value is defined by a standard reference system (e.g. RAL).</w:t>
      </w:r>
    </w:p>
    <w:p w14:paraId="35B1F927" w14:textId="77777777" w:rsidR="000234BB" w:rsidRDefault="000234BB" w:rsidP="000234BB">
      <w:r>
        <w:rPr>
          <w:sz w:val="18"/>
          <w:szCs w:val="18"/>
        </w:rPr>
        <w:t xml:space="preserve">For example, if a RAL color should be expressed in the terms of the VEC the </w:t>
      </w:r>
      <w:r>
        <w:rPr>
          <w:i/>
          <w:iCs/>
          <w:sz w:val="18"/>
          <w:szCs w:val="18"/>
        </w:rPr>
        <w:t>referenceSystem</w:t>
      </w:r>
      <w:r>
        <w:rPr>
          <w:sz w:val="18"/>
          <w:szCs w:val="18"/>
        </w:rPr>
        <w:t xml:space="preserve"> would be "RAL", the </w:t>
      </w:r>
      <w:r>
        <w:rPr>
          <w:i/>
          <w:iCs/>
          <w:sz w:val="18"/>
          <w:szCs w:val="18"/>
        </w:rPr>
        <w:t>key</w:t>
      </w:r>
      <w:r>
        <w:rPr>
          <w:sz w:val="18"/>
          <w:szCs w:val="18"/>
        </w:rPr>
        <w:t xml:space="preserve"> would be the RAL number defined by the standard (e.g. "1003" for signal yellow).</w:t>
      </w:r>
    </w:p>
    <w:p w14:paraId="07B02117" w14:textId="77777777" w:rsidR="000234BB" w:rsidRDefault="000234BB" w:rsidP="000234BB">
      <w:r>
        <w:rPr>
          <w:sz w:val="18"/>
          <w:szCs w:val="18"/>
        </w:rPr>
        <w:t>Attributes of the type Color normally have the multiplicity [0..*]. This means that such an attribute can have a value for different referenceSystems (e.g. RAL, RGB,...). It must not have multiple values for the same ReferenceSystem.</w:t>
      </w:r>
    </w:p>
    <w:p w14:paraId="0AF2339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C737F2E" w14:textId="77777777" w:rsidTr="00725808">
        <w:tc>
          <w:tcPr>
            <w:tcW w:w="2013" w:type="dxa"/>
            <w:tcMar>
              <w:top w:w="28" w:type="dxa"/>
              <w:left w:w="28" w:type="dxa"/>
              <w:bottom w:w="28" w:type="dxa"/>
              <w:right w:w="28" w:type="dxa"/>
            </w:tcMar>
          </w:tcPr>
          <w:p w14:paraId="08B2FA1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530CE9F" w14:textId="77777777" w:rsidR="000234BB" w:rsidRDefault="000234BB" w:rsidP="00725808"/>
        </w:tc>
      </w:tr>
      <w:tr w:rsidR="000234BB" w:rsidRPr="008359F5" w14:paraId="0096A1A6" w14:textId="77777777" w:rsidTr="00725808">
        <w:tc>
          <w:tcPr>
            <w:tcW w:w="2013" w:type="dxa"/>
            <w:tcMar>
              <w:top w:w="28" w:type="dxa"/>
              <w:left w:w="28" w:type="dxa"/>
              <w:bottom w:w="28" w:type="dxa"/>
              <w:right w:w="28" w:type="dxa"/>
            </w:tcMar>
          </w:tcPr>
          <w:p w14:paraId="05E2E44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5B2B3D" w14:textId="77777777" w:rsidR="000234BB" w:rsidRDefault="000234BB" w:rsidP="00725808"/>
        </w:tc>
      </w:tr>
      <w:tr w:rsidR="000234BB" w:rsidRPr="008359F5" w14:paraId="25882E91" w14:textId="77777777" w:rsidTr="00725808">
        <w:tc>
          <w:tcPr>
            <w:tcW w:w="2013" w:type="dxa"/>
            <w:tcMar>
              <w:top w:w="28" w:type="dxa"/>
              <w:left w:w="28" w:type="dxa"/>
              <w:bottom w:w="28" w:type="dxa"/>
              <w:right w:w="28" w:type="dxa"/>
            </w:tcMar>
          </w:tcPr>
          <w:p w14:paraId="2DC412B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0F56F7" w14:textId="77777777" w:rsidR="000234BB" w:rsidRPr="000437C1" w:rsidRDefault="000234BB" w:rsidP="00725808">
            <w:pPr>
              <w:pStyle w:val="SmallStandard"/>
            </w:pPr>
            <w:r>
              <w:t>false</w:t>
            </w:r>
          </w:p>
        </w:tc>
      </w:tr>
    </w:tbl>
    <w:p w14:paraId="746F30F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FEA1251" w14:textId="77777777" w:rsidTr="00725808">
        <w:tc>
          <w:tcPr>
            <w:tcW w:w="2013" w:type="dxa"/>
            <w:tcMar>
              <w:top w:w="28" w:type="dxa"/>
              <w:left w:w="28" w:type="dxa"/>
              <w:bottom w:w="28" w:type="dxa"/>
              <w:right w:w="28" w:type="dxa"/>
            </w:tcMar>
          </w:tcPr>
          <w:p w14:paraId="68B647B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3EA75E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4B8DAE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2B2C98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028F5C5" w14:textId="77777777" w:rsidTr="00725808">
        <w:tc>
          <w:tcPr>
            <w:tcW w:w="2013" w:type="dxa"/>
            <w:tcMar>
              <w:top w:w="28" w:type="dxa"/>
              <w:left w:w="28" w:type="dxa"/>
              <w:bottom w:w="28" w:type="dxa"/>
              <w:right w:w="28" w:type="dxa"/>
            </w:tcMar>
          </w:tcPr>
          <w:p w14:paraId="71CD71D6" w14:textId="77777777" w:rsidR="000234BB" w:rsidRPr="00620BBE" w:rsidRDefault="000234BB" w:rsidP="00725808">
            <w:pPr>
              <w:pStyle w:val="SmallStandard"/>
            </w:pPr>
            <w:r w:rsidRPr="00620BBE">
              <w:t>key</w:t>
            </w:r>
          </w:p>
        </w:tc>
        <w:tc>
          <w:tcPr>
            <w:tcW w:w="1559" w:type="dxa"/>
            <w:tcMar>
              <w:top w:w="28" w:type="dxa"/>
              <w:left w:w="28" w:type="dxa"/>
              <w:bottom w:w="28" w:type="dxa"/>
              <w:right w:w="28" w:type="dxa"/>
            </w:tcMar>
          </w:tcPr>
          <w:p w14:paraId="7195095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D9520E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D1C4251" w14:textId="77777777" w:rsidR="000234BB" w:rsidRDefault="000234BB" w:rsidP="00725808">
            <w:pPr>
              <w:jc w:val="left"/>
            </w:pPr>
            <w:r>
              <w:rPr>
                <w:sz w:val="16"/>
                <w:szCs w:val="16"/>
              </w:rPr>
              <w:t>The key of the color in the corresponding color reference system.</w:t>
            </w:r>
          </w:p>
        </w:tc>
      </w:tr>
      <w:tr w:rsidR="000234BB" w:rsidRPr="006675E2" w14:paraId="651994D4" w14:textId="77777777" w:rsidTr="00725808">
        <w:tc>
          <w:tcPr>
            <w:tcW w:w="2013" w:type="dxa"/>
            <w:tcMar>
              <w:top w:w="28" w:type="dxa"/>
              <w:left w:w="28" w:type="dxa"/>
              <w:bottom w:w="28" w:type="dxa"/>
              <w:right w:w="28" w:type="dxa"/>
            </w:tcMar>
          </w:tcPr>
          <w:p w14:paraId="5E693FF6" w14:textId="77777777" w:rsidR="000234BB" w:rsidRPr="00620BBE" w:rsidRDefault="000234BB" w:rsidP="00725808">
            <w:pPr>
              <w:pStyle w:val="SmallStandard"/>
            </w:pPr>
            <w:r w:rsidRPr="00620BBE">
              <w:t>referenceSystem</w:t>
            </w:r>
          </w:p>
        </w:tc>
        <w:tc>
          <w:tcPr>
            <w:tcW w:w="1559" w:type="dxa"/>
            <w:tcMar>
              <w:top w:w="28" w:type="dxa"/>
              <w:left w:w="28" w:type="dxa"/>
              <w:bottom w:w="28" w:type="dxa"/>
              <w:right w:w="28" w:type="dxa"/>
            </w:tcMar>
          </w:tcPr>
          <w:p w14:paraId="06C79F74" w14:textId="77777777" w:rsidR="000234BB" w:rsidRPr="008359F5" w:rsidRDefault="000234BB" w:rsidP="00725808">
            <w:pPr>
              <w:pStyle w:val="SmallStandard"/>
            </w:pPr>
            <w:r w:rsidRPr="00D21799">
              <w:t>ColorReferenceSystem</w:t>
            </w:r>
          </w:p>
        </w:tc>
        <w:tc>
          <w:tcPr>
            <w:tcW w:w="709" w:type="dxa"/>
            <w:tcMar>
              <w:top w:w="28" w:type="dxa"/>
              <w:left w:w="28" w:type="dxa"/>
              <w:bottom w:w="28" w:type="dxa"/>
              <w:right w:w="28" w:type="dxa"/>
            </w:tcMar>
          </w:tcPr>
          <w:p w14:paraId="333CEBE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331B5D5" w14:textId="77777777" w:rsidR="000234BB" w:rsidRDefault="000234BB" w:rsidP="00725808">
            <w:pPr>
              <w:jc w:val="left"/>
            </w:pPr>
            <w:r>
              <w:rPr>
                <w:sz w:val="16"/>
                <w:szCs w:val="16"/>
              </w:rPr>
              <w:t xml:space="preserve">The identification of the color reference system, which is defining possible values and the semantic of color keys. (see KBLFRM-315). For common color reference systems the literals defined in the open enumeration </w:t>
            </w:r>
            <w:r>
              <w:rPr>
                <w:i/>
                <w:iCs/>
                <w:sz w:val="16"/>
                <w:szCs w:val="16"/>
              </w:rPr>
              <w:t xml:space="preserve">ColorReferenceSystem </w:t>
            </w:r>
            <w:r>
              <w:rPr>
                <w:sz w:val="16"/>
                <w:szCs w:val="16"/>
              </w:rPr>
              <w:t>shall be used.</w:t>
            </w:r>
          </w:p>
        </w:tc>
      </w:tr>
      <w:tr w:rsidR="000234BB" w:rsidRPr="006675E2" w14:paraId="4C834D9B" w14:textId="77777777" w:rsidTr="00725808">
        <w:tc>
          <w:tcPr>
            <w:tcW w:w="2013" w:type="dxa"/>
            <w:tcMar>
              <w:top w:w="28" w:type="dxa"/>
              <w:left w:w="28" w:type="dxa"/>
              <w:bottom w:w="28" w:type="dxa"/>
              <w:right w:w="28" w:type="dxa"/>
            </w:tcMar>
          </w:tcPr>
          <w:p w14:paraId="216F6ACD"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4A60EF86"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03D1B23D"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EAF7760" w14:textId="77777777" w:rsidR="000234BB" w:rsidRDefault="000234BB" w:rsidP="00725808">
            <w:pPr>
              <w:jc w:val="left"/>
            </w:pPr>
            <w:r>
              <w:rPr>
                <w:sz w:val="16"/>
                <w:szCs w:val="16"/>
              </w:rPr>
              <w:t>On optional human readable description of the color (e.g. the name).</w:t>
            </w:r>
          </w:p>
        </w:tc>
      </w:tr>
    </w:tbl>
    <w:p w14:paraId="644501D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6" w:name="_9d647335ec136687a4cd62300b12665d"/>
      <w:r>
        <w:rPr>
          <w:lang w:val="en-GB"/>
        </w:rPr>
        <w:t>CompositeUnit</w:t>
      </w:r>
      <w:bookmarkEnd w:id="1556"/>
    </w:p>
    <w:p w14:paraId="46643001" w14:textId="77777777" w:rsidR="000234BB" w:rsidRDefault="000234BB" w:rsidP="000234BB">
      <w:r>
        <w:rPr>
          <w:sz w:val="18"/>
          <w:szCs w:val="18"/>
        </w:rPr>
        <w:t>Defines a unit as a composition of other units. The composition is done by multiplying the different other units. By this way combined units like kg/m can be formed.</w:t>
      </w:r>
    </w:p>
    <w:p w14:paraId="0C92783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8739250" w14:textId="77777777" w:rsidTr="00725808">
        <w:tc>
          <w:tcPr>
            <w:tcW w:w="2013" w:type="dxa"/>
            <w:tcMar>
              <w:top w:w="28" w:type="dxa"/>
              <w:left w:w="28" w:type="dxa"/>
              <w:bottom w:w="28" w:type="dxa"/>
              <w:right w:w="28" w:type="dxa"/>
            </w:tcMar>
          </w:tcPr>
          <w:p w14:paraId="6A1ADEB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3DF4C01" w14:textId="395BEC5E" w:rsidR="000234BB" w:rsidRPr="00620BBE" w:rsidRDefault="004714EB" w:rsidP="00725808">
            <w:pPr>
              <w:pStyle w:val="SmallStandard"/>
            </w:pPr>
            <w:hyperlink w:anchor="_87f7149f3df336633bd6d4f43d6c15bc" w:history="1">
              <w:r w:rsidR="000234BB" w:rsidRPr="00620BBE">
                <w:rPr>
                  <w:rStyle w:val="Hyperlink"/>
                  <w:rFonts w:eastAsiaTheme="majorEastAsia"/>
                </w:rPr>
                <w:t>Unit</w:t>
              </w:r>
            </w:hyperlink>
          </w:p>
        </w:tc>
      </w:tr>
      <w:tr w:rsidR="000234BB" w:rsidRPr="008359F5" w14:paraId="0DFA8DDB" w14:textId="77777777" w:rsidTr="00725808">
        <w:tc>
          <w:tcPr>
            <w:tcW w:w="2013" w:type="dxa"/>
            <w:tcMar>
              <w:top w:w="28" w:type="dxa"/>
              <w:left w:w="28" w:type="dxa"/>
              <w:bottom w:w="28" w:type="dxa"/>
              <w:right w:w="28" w:type="dxa"/>
            </w:tcMar>
          </w:tcPr>
          <w:p w14:paraId="14C0D9A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69FC22" w14:textId="77777777" w:rsidR="000234BB" w:rsidRDefault="000234BB" w:rsidP="00725808"/>
        </w:tc>
      </w:tr>
      <w:tr w:rsidR="000234BB" w:rsidRPr="008359F5" w14:paraId="4E5874EF" w14:textId="77777777" w:rsidTr="00725808">
        <w:tc>
          <w:tcPr>
            <w:tcW w:w="2013" w:type="dxa"/>
            <w:tcMar>
              <w:top w:w="28" w:type="dxa"/>
              <w:left w:w="28" w:type="dxa"/>
              <w:bottom w:w="28" w:type="dxa"/>
              <w:right w:w="28" w:type="dxa"/>
            </w:tcMar>
          </w:tcPr>
          <w:p w14:paraId="6020B47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B7417E" w14:textId="77777777" w:rsidR="000234BB" w:rsidRPr="000437C1" w:rsidRDefault="000234BB" w:rsidP="00725808">
            <w:pPr>
              <w:pStyle w:val="SmallStandard"/>
            </w:pPr>
            <w:r>
              <w:t>false</w:t>
            </w:r>
          </w:p>
        </w:tc>
      </w:tr>
    </w:tbl>
    <w:p w14:paraId="328ADFD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4EE14FD" w14:textId="77777777" w:rsidTr="00725808">
        <w:tc>
          <w:tcPr>
            <w:tcW w:w="3856" w:type="dxa"/>
            <w:gridSpan w:val="3"/>
          </w:tcPr>
          <w:p w14:paraId="14B963D1" w14:textId="77777777" w:rsidR="000234BB" w:rsidRDefault="000234BB" w:rsidP="00725808">
            <w:pPr>
              <w:jc w:val="center"/>
              <w:rPr>
                <w:b/>
                <w:sz w:val="16"/>
                <w:szCs w:val="16"/>
                <w:lang w:val="en-GB"/>
              </w:rPr>
            </w:pPr>
            <w:r>
              <w:rPr>
                <w:b/>
                <w:sz w:val="16"/>
                <w:szCs w:val="16"/>
                <w:lang w:val="en-GB"/>
              </w:rPr>
              <w:t>Other End</w:t>
            </w:r>
          </w:p>
        </w:tc>
        <w:tc>
          <w:tcPr>
            <w:tcW w:w="708" w:type="dxa"/>
          </w:tcPr>
          <w:p w14:paraId="27370B5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5B9D35C" w14:textId="77777777" w:rsidR="000234BB" w:rsidRDefault="000234BB" w:rsidP="00725808">
            <w:pPr>
              <w:jc w:val="center"/>
              <w:rPr>
                <w:b/>
                <w:sz w:val="16"/>
                <w:szCs w:val="16"/>
                <w:lang w:val="en-GB"/>
              </w:rPr>
            </w:pPr>
            <w:r>
              <w:rPr>
                <w:b/>
                <w:sz w:val="16"/>
                <w:szCs w:val="16"/>
                <w:lang w:val="en-GB"/>
              </w:rPr>
              <w:t>General</w:t>
            </w:r>
          </w:p>
        </w:tc>
      </w:tr>
      <w:tr w:rsidR="000234BB" w:rsidRPr="00720F6F" w14:paraId="7B9F5C4F" w14:textId="77777777" w:rsidTr="00725808">
        <w:tc>
          <w:tcPr>
            <w:tcW w:w="1573" w:type="dxa"/>
          </w:tcPr>
          <w:p w14:paraId="7CA7F9F6" w14:textId="77777777" w:rsidR="000234BB" w:rsidRDefault="000234BB" w:rsidP="00725808">
            <w:pPr>
              <w:rPr>
                <w:b/>
                <w:sz w:val="16"/>
                <w:szCs w:val="16"/>
                <w:lang w:val="en-GB"/>
              </w:rPr>
            </w:pPr>
            <w:r>
              <w:rPr>
                <w:b/>
                <w:sz w:val="16"/>
                <w:szCs w:val="16"/>
                <w:lang w:val="en-GB"/>
              </w:rPr>
              <w:t>Type</w:t>
            </w:r>
          </w:p>
        </w:tc>
        <w:tc>
          <w:tcPr>
            <w:tcW w:w="1574" w:type="dxa"/>
          </w:tcPr>
          <w:p w14:paraId="532D3A38" w14:textId="77777777" w:rsidR="000234BB" w:rsidRDefault="000234BB" w:rsidP="00725808">
            <w:pPr>
              <w:rPr>
                <w:b/>
                <w:sz w:val="16"/>
                <w:szCs w:val="16"/>
                <w:lang w:val="en-GB"/>
              </w:rPr>
            </w:pPr>
            <w:r>
              <w:rPr>
                <w:b/>
                <w:sz w:val="16"/>
                <w:szCs w:val="16"/>
                <w:lang w:val="en-GB"/>
              </w:rPr>
              <w:t>Role</w:t>
            </w:r>
          </w:p>
        </w:tc>
        <w:tc>
          <w:tcPr>
            <w:tcW w:w="708" w:type="dxa"/>
          </w:tcPr>
          <w:p w14:paraId="091F46E5" w14:textId="77777777" w:rsidR="000234BB" w:rsidRDefault="000234BB" w:rsidP="00725808">
            <w:pPr>
              <w:rPr>
                <w:b/>
                <w:sz w:val="16"/>
                <w:szCs w:val="16"/>
                <w:lang w:val="en-GB"/>
              </w:rPr>
            </w:pPr>
            <w:r>
              <w:rPr>
                <w:b/>
                <w:sz w:val="16"/>
                <w:szCs w:val="16"/>
                <w:lang w:val="en-GB"/>
              </w:rPr>
              <w:t>Mult</w:t>
            </w:r>
          </w:p>
        </w:tc>
        <w:tc>
          <w:tcPr>
            <w:tcW w:w="709" w:type="dxa"/>
          </w:tcPr>
          <w:p w14:paraId="0FEF7CC9" w14:textId="77777777" w:rsidR="000234BB" w:rsidRDefault="000234BB" w:rsidP="00725808">
            <w:pPr>
              <w:rPr>
                <w:b/>
                <w:sz w:val="16"/>
                <w:szCs w:val="16"/>
                <w:lang w:val="en-GB"/>
              </w:rPr>
            </w:pPr>
            <w:r>
              <w:rPr>
                <w:b/>
                <w:sz w:val="16"/>
                <w:szCs w:val="16"/>
                <w:lang w:val="en-GB"/>
              </w:rPr>
              <w:t>Mult</w:t>
            </w:r>
          </w:p>
        </w:tc>
        <w:tc>
          <w:tcPr>
            <w:tcW w:w="567" w:type="dxa"/>
          </w:tcPr>
          <w:p w14:paraId="7192EA5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C34AB60" w14:textId="77777777" w:rsidR="000234BB" w:rsidRPr="008359F5" w:rsidRDefault="000234BB" w:rsidP="00725808">
            <w:pPr>
              <w:rPr>
                <w:b/>
                <w:sz w:val="16"/>
                <w:szCs w:val="16"/>
                <w:lang w:val="en-GB"/>
              </w:rPr>
            </w:pPr>
            <w:r>
              <w:rPr>
                <w:b/>
                <w:sz w:val="16"/>
                <w:szCs w:val="16"/>
                <w:lang w:val="en-GB"/>
              </w:rPr>
              <w:t>Comment</w:t>
            </w:r>
          </w:p>
        </w:tc>
      </w:tr>
      <w:tr w:rsidR="000234BB" w:rsidRPr="00CC6307" w14:paraId="45B2BA19" w14:textId="77777777" w:rsidTr="00725808">
        <w:tc>
          <w:tcPr>
            <w:tcW w:w="1573" w:type="dxa"/>
          </w:tcPr>
          <w:p w14:paraId="2BA54C1F" w14:textId="77777777" w:rsidR="000234BB" w:rsidRPr="00634625" w:rsidRDefault="000234BB" w:rsidP="00725808">
            <w:pPr>
              <w:pStyle w:val="SmallStandard"/>
            </w:pPr>
            <w:r>
              <w:t>Unit</w:t>
            </w:r>
          </w:p>
        </w:tc>
        <w:tc>
          <w:tcPr>
            <w:tcW w:w="1574" w:type="dxa"/>
          </w:tcPr>
          <w:p w14:paraId="7F65F9D4" w14:textId="77777777" w:rsidR="000234BB" w:rsidRPr="00132C43" w:rsidRDefault="000234BB" w:rsidP="00725808">
            <w:pPr>
              <w:pStyle w:val="SmallStandard"/>
            </w:pPr>
            <w:r>
              <w:t>factors</w:t>
            </w:r>
          </w:p>
        </w:tc>
        <w:tc>
          <w:tcPr>
            <w:tcW w:w="708" w:type="dxa"/>
          </w:tcPr>
          <w:p w14:paraId="062E3F8B" w14:textId="77777777" w:rsidR="000234BB" w:rsidRPr="00D331EF" w:rsidRDefault="000234BB" w:rsidP="00725808">
            <w:pPr>
              <w:pStyle w:val="SmallStandard"/>
            </w:pPr>
            <w:r w:rsidRPr="00574783">
              <w:t>1..*</w:t>
            </w:r>
          </w:p>
        </w:tc>
        <w:tc>
          <w:tcPr>
            <w:tcW w:w="709" w:type="dxa"/>
          </w:tcPr>
          <w:p w14:paraId="37485EFC" w14:textId="77777777" w:rsidR="000234BB" w:rsidRDefault="000234BB" w:rsidP="00725808"/>
        </w:tc>
        <w:tc>
          <w:tcPr>
            <w:tcW w:w="567" w:type="dxa"/>
          </w:tcPr>
          <w:p w14:paraId="6E70B8D2" w14:textId="77777777" w:rsidR="000234BB" w:rsidRPr="00D331EF" w:rsidRDefault="000234BB" w:rsidP="00725808">
            <w:pPr>
              <w:pStyle w:val="SmallStandard"/>
            </w:pPr>
            <w:r>
              <w:t>N</w:t>
            </w:r>
          </w:p>
        </w:tc>
        <w:tc>
          <w:tcPr>
            <w:tcW w:w="3969" w:type="dxa"/>
          </w:tcPr>
          <w:p w14:paraId="756F30DE" w14:textId="77777777" w:rsidR="000234BB" w:rsidRDefault="000234BB" w:rsidP="00725808">
            <w:pPr>
              <w:jc w:val="left"/>
            </w:pPr>
            <w:r>
              <w:rPr>
                <w:sz w:val="16"/>
                <w:szCs w:val="16"/>
              </w:rPr>
              <w:t xml:space="preserve">References the </w:t>
            </w:r>
            <w:r>
              <w:rPr>
                <w:i/>
                <w:iCs/>
                <w:sz w:val="16"/>
                <w:szCs w:val="16"/>
              </w:rPr>
              <w:t>Units</w:t>
            </w:r>
            <w:r>
              <w:rPr>
                <w:sz w:val="16"/>
                <w:szCs w:val="16"/>
              </w:rPr>
              <w:t xml:space="preserve"> that are used as factors to create the </w:t>
            </w:r>
            <w:r>
              <w:rPr>
                <w:i/>
                <w:iCs/>
                <w:sz w:val="16"/>
                <w:szCs w:val="16"/>
              </w:rPr>
              <w:t>CompositeUnit.</w:t>
            </w:r>
          </w:p>
        </w:tc>
      </w:tr>
    </w:tbl>
    <w:p w14:paraId="749A17E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57" w:name="_08d6291337ca63e2666ab541210d036f"/>
      <w:r>
        <w:rPr>
          <w:lang w:val="en-GB"/>
        </w:rPr>
        <w:t>CustomUnit</w:t>
      </w:r>
      <w:bookmarkEnd w:id="1557"/>
    </w:p>
    <w:p w14:paraId="56935241" w14:textId="77777777" w:rsidR="000234BB" w:rsidRDefault="000234BB" w:rsidP="000234BB">
      <w:r>
        <w:rPr>
          <w:sz w:val="18"/>
          <w:szCs w:val="18"/>
        </w:rPr>
        <w:t>A CustomUnit can be used to define "FreeText"-Units. Custom units must not be used for units that can be expressed by any of the other subclasses of Unit. Custom units are only allowed if a unit is needed that cannot be handled by any of the other classes.</w:t>
      </w:r>
    </w:p>
    <w:p w14:paraId="6CC76BF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A925EFE" w14:textId="77777777" w:rsidTr="00725808">
        <w:tc>
          <w:tcPr>
            <w:tcW w:w="2013" w:type="dxa"/>
            <w:tcMar>
              <w:top w:w="28" w:type="dxa"/>
              <w:left w:w="28" w:type="dxa"/>
              <w:bottom w:w="28" w:type="dxa"/>
              <w:right w:w="28" w:type="dxa"/>
            </w:tcMar>
          </w:tcPr>
          <w:p w14:paraId="3984DEB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9609DCC" w14:textId="16879583" w:rsidR="000234BB" w:rsidRPr="00620BBE" w:rsidRDefault="004714EB" w:rsidP="00725808">
            <w:pPr>
              <w:pStyle w:val="SmallStandard"/>
            </w:pPr>
            <w:hyperlink w:anchor="_87f7149f3df336633bd6d4f43d6c15bc" w:history="1">
              <w:r w:rsidR="000234BB" w:rsidRPr="00620BBE">
                <w:rPr>
                  <w:rStyle w:val="Hyperlink"/>
                  <w:rFonts w:eastAsiaTheme="majorEastAsia"/>
                </w:rPr>
                <w:t>Unit</w:t>
              </w:r>
            </w:hyperlink>
          </w:p>
        </w:tc>
      </w:tr>
      <w:tr w:rsidR="000234BB" w:rsidRPr="008359F5" w14:paraId="385890F0" w14:textId="77777777" w:rsidTr="00725808">
        <w:tc>
          <w:tcPr>
            <w:tcW w:w="2013" w:type="dxa"/>
            <w:tcMar>
              <w:top w:w="28" w:type="dxa"/>
              <w:left w:w="28" w:type="dxa"/>
              <w:bottom w:w="28" w:type="dxa"/>
              <w:right w:w="28" w:type="dxa"/>
            </w:tcMar>
          </w:tcPr>
          <w:p w14:paraId="6C5325D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DF94B4" w14:textId="77777777" w:rsidR="000234BB" w:rsidRDefault="000234BB" w:rsidP="00725808"/>
        </w:tc>
      </w:tr>
      <w:tr w:rsidR="000234BB" w:rsidRPr="008359F5" w14:paraId="7AA4F6B8" w14:textId="77777777" w:rsidTr="00725808">
        <w:tc>
          <w:tcPr>
            <w:tcW w:w="2013" w:type="dxa"/>
            <w:tcMar>
              <w:top w:w="28" w:type="dxa"/>
              <w:left w:w="28" w:type="dxa"/>
              <w:bottom w:w="28" w:type="dxa"/>
              <w:right w:w="28" w:type="dxa"/>
            </w:tcMar>
          </w:tcPr>
          <w:p w14:paraId="38BD0EF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7F41A62" w14:textId="77777777" w:rsidR="000234BB" w:rsidRPr="000437C1" w:rsidRDefault="000234BB" w:rsidP="00725808">
            <w:pPr>
              <w:pStyle w:val="SmallStandard"/>
            </w:pPr>
            <w:r>
              <w:t>false</w:t>
            </w:r>
          </w:p>
        </w:tc>
      </w:tr>
    </w:tbl>
    <w:p w14:paraId="2599D7D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C75F3EC" w14:textId="77777777" w:rsidTr="00725808">
        <w:tc>
          <w:tcPr>
            <w:tcW w:w="2013" w:type="dxa"/>
            <w:tcMar>
              <w:top w:w="28" w:type="dxa"/>
              <w:left w:w="28" w:type="dxa"/>
              <w:bottom w:w="28" w:type="dxa"/>
              <w:right w:w="28" w:type="dxa"/>
            </w:tcMar>
          </w:tcPr>
          <w:p w14:paraId="19FB569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A348FE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81769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AAF91B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A72F110" w14:textId="77777777" w:rsidTr="00725808">
        <w:tc>
          <w:tcPr>
            <w:tcW w:w="2013" w:type="dxa"/>
            <w:tcMar>
              <w:top w:w="28" w:type="dxa"/>
              <w:left w:w="28" w:type="dxa"/>
              <w:bottom w:w="28" w:type="dxa"/>
              <w:right w:w="28" w:type="dxa"/>
            </w:tcMar>
          </w:tcPr>
          <w:p w14:paraId="741B616C"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59757161"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98B8DE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9CF8D77" w14:textId="77777777" w:rsidR="000234BB" w:rsidRDefault="000234BB" w:rsidP="00725808">
            <w:pPr>
              <w:jc w:val="left"/>
            </w:pPr>
            <w:r>
              <w:rPr>
                <w:sz w:val="16"/>
                <w:szCs w:val="16"/>
              </w:rPr>
              <w:t>A unique identification of the custom unit.</w:t>
            </w:r>
          </w:p>
        </w:tc>
      </w:tr>
    </w:tbl>
    <w:p w14:paraId="6696BCB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8" w:name="_9896a3825bd1e4d287aa153037dd1657"/>
      <w:r>
        <w:rPr>
          <w:lang w:val="en-GB"/>
        </w:rPr>
        <w:t>IECUnit</w:t>
      </w:r>
      <w:bookmarkEnd w:id="1558"/>
    </w:p>
    <w:p w14:paraId="3FD1AFE3" w14:textId="77777777" w:rsidR="000234BB" w:rsidRDefault="000234BB" w:rsidP="000234BB">
      <w:r>
        <w:rPr>
          <w:sz w:val="18"/>
          <w:szCs w:val="18"/>
        </w:rPr>
        <w:t>The IECUnit class can define quantities in the terms of the IEC-Unit-System by specifying the corresponding IEC prefix (optional) and an IEC unit name.</w:t>
      </w:r>
    </w:p>
    <w:p w14:paraId="6A556C4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8AE6489" w14:textId="77777777" w:rsidTr="00725808">
        <w:tc>
          <w:tcPr>
            <w:tcW w:w="2013" w:type="dxa"/>
            <w:tcMar>
              <w:top w:w="28" w:type="dxa"/>
              <w:left w:w="28" w:type="dxa"/>
              <w:bottom w:w="28" w:type="dxa"/>
              <w:right w:w="28" w:type="dxa"/>
            </w:tcMar>
          </w:tcPr>
          <w:p w14:paraId="6A27F7A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556272" w14:textId="6A7F8161" w:rsidR="000234BB" w:rsidRPr="00620BBE" w:rsidRDefault="004714EB" w:rsidP="00725808">
            <w:pPr>
              <w:pStyle w:val="SmallStandard"/>
            </w:pPr>
            <w:hyperlink w:anchor="_87f7149f3df336633bd6d4f43d6c15bc" w:history="1">
              <w:r w:rsidR="000234BB" w:rsidRPr="00620BBE">
                <w:rPr>
                  <w:rStyle w:val="Hyperlink"/>
                  <w:rFonts w:eastAsiaTheme="majorEastAsia"/>
                </w:rPr>
                <w:t>Unit</w:t>
              </w:r>
            </w:hyperlink>
          </w:p>
        </w:tc>
      </w:tr>
      <w:tr w:rsidR="000234BB" w:rsidRPr="008359F5" w14:paraId="49522E84" w14:textId="77777777" w:rsidTr="00725808">
        <w:tc>
          <w:tcPr>
            <w:tcW w:w="2013" w:type="dxa"/>
            <w:tcMar>
              <w:top w:w="28" w:type="dxa"/>
              <w:left w:w="28" w:type="dxa"/>
              <w:bottom w:w="28" w:type="dxa"/>
              <w:right w:w="28" w:type="dxa"/>
            </w:tcMar>
          </w:tcPr>
          <w:p w14:paraId="3553D3A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EB9F7B" w14:textId="77777777" w:rsidR="000234BB" w:rsidRDefault="000234BB" w:rsidP="00725808"/>
        </w:tc>
      </w:tr>
      <w:tr w:rsidR="000234BB" w:rsidRPr="008359F5" w14:paraId="05FD47D8" w14:textId="77777777" w:rsidTr="00725808">
        <w:tc>
          <w:tcPr>
            <w:tcW w:w="2013" w:type="dxa"/>
            <w:tcMar>
              <w:top w:w="28" w:type="dxa"/>
              <w:left w:w="28" w:type="dxa"/>
              <w:bottom w:w="28" w:type="dxa"/>
              <w:right w:w="28" w:type="dxa"/>
            </w:tcMar>
          </w:tcPr>
          <w:p w14:paraId="70CF491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B3471C4" w14:textId="77777777" w:rsidR="000234BB" w:rsidRPr="000437C1" w:rsidRDefault="000234BB" w:rsidP="00725808">
            <w:pPr>
              <w:pStyle w:val="SmallStandard"/>
            </w:pPr>
            <w:r>
              <w:t>false</w:t>
            </w:r>
          </w:p>
        </w:tc>
      </w:tr>
    </w:tbl>
    <w:p w14:paraId="60B9E29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C20D307" w14:textId="77777777" w:rsidTr="00725808">
        <w:tc>
          <w:tcPr>
            <w:tcW w:w="2013" w:type="dxa"/>
            <w:tcMar>
              <w:top w:w="28" w:type="dxa"/>
              <w:left w:w="28" w:type="dxa"/>
              <w:bottom w:w="28" w:type="dxa"/>
              <w:right w:w="28" w:type="dxa"/>
            </w:tcMar>
          </w:tcPr>
          <w:p w14:paraId="563597E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110B6AE"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93D1B8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85626F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F53B38F" w14:textId="77777777" w:rsidTr="00725808">
        <w:tc>
          <w:tcPr>
            <w:tcW w:w="2013" w:type="dxa"/>
            <w:tcMar>
              <w:top w:w="28" w:type="dxa"/>
              <w:left w:w="28" w:type="dxa"/>
              <w:bottom w:w="28" w:type="dxa"/>
              <w:right w:w="28" w:type="dxa"/>
            </w:tcMar>
          </w:tcPr>
          <w:p w14:paraId="524C8776" w14:textId="77777777" w:rsidR="000234BB" w:rsidRPr="00620BBE" w:rsidRDefault="000234BB" w:rsidP="00725808">
            <w:pPr>
              <w:pStyle w:val="SmallStandard"/>
            </w:pPr>
            <w:r w:rsidRPr="00620BBE">
              <w:t>iecUnitName</w:t>
            </w:r>
          </w:p>
        </w:tc>
        <w:tc>
          <w:tcPr>
            <w:tcW w:w="1559" w:type="dxa"/>
            <w:tcMar>
              <w:top w:w="28" w:type="dxa"/>
              <w:left w:w="28" w:type="dxa"/>
              <w:bottom w:w="28" w:type="dxa"/>
              <w:right w:w="28" w:type="dxa"/>
            </w:tcMar>
          </w:tcPr>
          <w:p w14:paraId="5CF5A47D" w14:textId="77777777" w:rsidR="000234BB" w:rsidRPr="008359F5" w:rsidRDefault="000234BB" w:rsidP="00725808">
            <w:pPr>
              <w:pStyle w:val="SmallStandard"/>
            </w:pPr>
            <w:r w:rsidRPr="00D21799">
              <w:t>IECUnitName</w:t>
            </w:r>
          </w:p>
        </w:tc>
        <w:tc>
          <w:tcPr>
            <w:tcW w:w="709" w:type="dxa"/>
            <w:tcMar>
              <w:top w:w="28" w:type="dxa"/>
              <w:left w:w="28" w:type="dxa"/>
              <w:bottom w:w="28" w:type="dxa"/>
              <w:right w:w="28" w:type="dxa"/>
            </w:tcMar>
          </w:tcPr>
          <w:p w14:paraId="56B43B75"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B59CE7F" w14:textId="77777777" w:rsidR="000234BB" w:rsidRDefault="000234BB" w:rsidP="00725808">
            <w:pPr>
              <w:jc w:val="left"/>
            </w:pPr>
            <w:r>
              <w:rPr>
                <w:sz w:val="16"/>
                <w:szCs w:val="16"/>
              </w:rPr>
              <w:t>Specifies the name of the IEC unit.</w:t>
            </w:r>
          </w:p>
        </w:tc>
      </w:tr>
      <w:tr w:rsidR="000234BB" w:rsidRPr="006675E2" w14:paraId="2F5653EB" w14:textId="77777777" w:rsidTr="00725808">
        <w:tc>
          <w:tcPr>
            <w:tcW w:w="2013" w:type="dxa"/>
            <w:tcMar>
              <w:top w:w="28" w:type="dxa"/>
              <w:left w:w="28" w:type="dxa"/>
              <w:bottom w:w="28" w:type="dxa"/>
              <w:right w:w="28" w:type="dxa"/>
            </w:tcMar>
          </w:tcPr>
          <w:p w14:paraId="691C2B1F" w14:textId="77777777" w:rsidR="000234BB" w:rsidRPr="00620BBE" w:rsidRDefault="000234BB" w:rsidP="00725808">
            <w:pPr>
              <w:pStyle w:val="SmallStandard"/>
            </w:pPr>
            <w:r w:rsidRPr="00620BBE">
              <w:t>iecPrefix</w:t>
            </w:r>
          </w:p>
        </w:tc>
        <w:tc>
          <w:tcPr>
            <w:tcW w:w="1559" w:type="dxa"/>
            <w:tcMar>
              <w:top w:w="28" w:type="dxa"/>
              <w:left w:w="28" w:type="dxa"/>
              <w:bottom w:w="28" w:type="dxa"/>
              <w:right w:w="28" w:type="dxa"/>
            </w:tcMar>
          </w:tcPr>
          <w:p w14:paraId="78AF2A9C" w14:textId="77777777" w:rsidR="000234BB" w:rsidRPr="008359F5" w:rsidRDefault="000234BB" w:rsidP="00725808">
            <w:pPr>
              <w:pStyle w:val="SmallStandard"/>
            </w:pPr>
            <w:r w:rsidRPr="00D21799">
              <w:t>IECPrefix</w:t>
            </w:r>
          </w:p>
        </w:tc>
        <w:tc>
          <w:tcPr>
            <w:tcW w:w="709" w:type="dxa"/>
            <w:tcMar>
              <w:top w:w="28" w:type="dxa"/>
              <w:left w:w="28" w:type="dxa"/>
              <w:bottom w:w="28" w:type="dxa"/>
              <w:right w:w="28" w:type="dxa"/>
            </w:tcMar>
          </w:tcPr>
          <w:p w14:paraId="7302A78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7E1751A" w14:textId="77777777" w:rsidR="000234BB" w:rsidRDefault="000234BB" w:rsidP="00725808">
            <w:pPr>
              <w:jc w:val="left"/>
            </w:pPr>
            <w:r>
              <w:rPr>
                <w:sz w:val="16"/>
                <w:szCs w:val="16"/>
              </w:rPr>
              <w:t>Specifies the prefix of the IEC unit.</w:t>
            </w:r>
          </w:p>
        </w:tc>
      </w:tr>
    </w:tbl>
    <w:p w14:paraId="1DDE204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9" w:name="_2b7b48880fae1a4a211eb6fbc70f24df"/>
      <w:r>
        <w:rPr>
          <w:lang w:val="en-GB"/>
        </w:rPr>
        <w:t>ImperialUnit</w:t>
      </w:r>
      <w:bookmarkEnd w:id="1559"/>
    </w:p>
    <w:p w14:paraId="6D8A4A8B" w14:textId="77777777" w:rsidR="000234BB" w:rsidRDefault="000234BB" w:rsidP="000234BB">
      <w:r>
        <w:rPr>
          <w:sz w:val="18"/>
          <w:szCs w:val="18"/>
        </w:rPr>
        <w:t>The ImperialUnit class can define quantities in the terms of the Imperial-Unit-System by specifying the corresponding Imperial unit name.</w:t>
      </w:r>
    </w:p>
    <w:p w14:paraId="6D5A9A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533FB7F" w14:textId="77777777" w:rsidTr="00725808">
        <w:tc>
          <w:tcPr>
            <w:tcW w:w="2013" w:type="dxa"/>
            <w:tcMar>
              <w:top w:w="28" w:type="dxa"/>
              <w:left w:w="28" w:type="dxa"/>
              <w:bottom w:w="28" w:type="dxa"/>
              <w:right w:w="28" w:type="dxa"/>
            </w:tcMar>
          </w:tcPr>
          <w:p w14:paraId="47D8941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AB74DE4" w14:textId="38934852" w:rsidR="000234BB" w:rsidRPr="00620BBE" w:rsidRDefault="004714EB" w:rsidP="00725808">
            <w:pPr>
              <w:pStyle w:val="SmallStandard"/>
            </w:pPr>
            <w:hyperlink w:anchor="_87f7149f3df336633bd6d4f43d6c15bc" w:history="1">
              <w:r w:rsidR="000234BB" w:rsidRPr="00620BBE">
                <w:rPr>
                  <w:rStyle w:val="Hyperlink"/>
                  <w:rFonts w:eastAsiaTheme="majorEastAsia"/>
                </w:rPr>
                <w:t>Unit</w:t>
              </w:r>
            </w:hyperlink>
          </w:p>
        </w:tc>
      </w:tr>
      <w:tr w:rsidR="000234BB" w:rsidRPr="008359F5" w14:paraId="06AAB210" w14:textId="77777777" w:rsidTr="00725808">
        <w:tc>
          <w:tcPr>
            <w:tcW w:w="2013" w:type="dxa"/>
            <w:tcMar>
              <w:top w:w="28" w:type="dxa"/>
              <w:left w:w="28" w:type="dxa"/>
              <w:bottom w:w="28" w:type="dxa"/>
              <w:right w:w="28" w:type="dxa"/>
            </w:tcMar>
          </w:tcPr>
          <w:p w14:paraId="7643FE8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88F84F" w14:textId="77777777" w:rsidR="000234BB" w:rsidRDefault="000234BB" w:rsidP="00725808"/>
        </w:tc>
      </w:tr>
      <w:tr w:rsidR="000234BB" w:rsidRPr="008359F5" w14:paraId="487EF977" w14:textId="77777777" w:rsidTr="00725808">
        <w:tc>
          <w:tcPr>
            <w:tcW w:w="2013" w:type="dxa"/>
            <w:tcMar>
              <w:top w:w="28" w:type="dxa"/>
              <w:left w:w="28" w:type="dxa"/>
              <w:bottom w:w="28" w:type="dxa"/>
              <w:right w:w="28" w:type="dxa"/>
            </w:tcMar>
          </w:tcPr>
          <w:p w14:paraId="5D7DCE9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E6BCC07" w14:textId="77777777" w:rsidR="000234BB" w:rsidRPr="000437C1" w:rsidRDefault="000234BB" w:rsidP="00725808">
            <w:pPr>
              <w:pStyle w:val="SmallStandard"/>
            </w:pPr>
            <w:r>
              <w:t>false</w:t>
            </w:r>
          </w:p>
        </w:tc>
      </w:tr>
    </w:tbl>
    <w:p w14:paraId="4A352AA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EB506D2" w14:textId="77777777" w:rsidTr="00725808">
        <w:tc>
          <w:tcPr>
            <w:tcW w:w="2013" w:type="dxa"/>
            <w:tcMar>
              <w:top w:w="28" w:type="dxa"/>
              <w:left w:w="28" w:type="dxa"/>
              <w:bottom w:w="28" w:type="dxa"/>
              <w:right w:w="28" w:type="dxa"/>
            </w:tcMar>
          </w:tcPr>
          <w:p w14:paraId="74B28CD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0D18F6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27691E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9C6E7B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9E63A25" w14:textId="77777777" w:rsidTr="00725808">
        <w:tc>
          <w:tcPr>
            <w:tcW w:w="2013" w:type="dxa"/>
            <w:tcMar>
              <w:top w:w="28" w:type="dxa"/>
              <w:left w:w="28" w:type="dxa"/>
              <w:bottom w:w="28" w:type="dxa"/>
              <w:right w:w="28" w:type="dxa"/>
            </w:tcMar>
          </w:tcPr>
          <w:p w14:paraId="01D3B0F3" w14:textId="77777777" w:rsidR="000234BB" w:rsidRPr="00620BBE" w:rsidRDefault="000234BB" w:rsidP="00725808">
            <w:pPr>
              <w:pStyle w:val="SmallStandard"/>
            </w:pPr>
            <w:r w:rsidRPr="00620BBE">
              <w:t>imperialUnitName</w:t>
            </w:r>
          </w:p>
        </w:tc>
        <w:tc>
          <w:tcPr>
            <w:tcW w:w="1559" w:type="dxa"/>
            <w:tcMar>
              <w:top w:w="28" w:type="dxa"/>
              <w:left w:w="28" w:type="dxa"/>
              <w:bottom w:w="28" w:type="dxa"/>
              <w:right w:w="28" w:type="dxa"/>
            </w:tcMar>
          </w:tcPr>
          <w:p w14:paraId="3137FF85" w14:textId="77777777" w:rsidR="000234BB" w:rsidRPr="008359F5" w:rsidRDefault="000234BB" w:rsidP="00725808">
            <w:pPr>
              <w:pStyle w:val="SmallStandard"/>
            </w:pPr>
            <w:r w:rsidRPr="00D21799">
              <w:t>ImperialUnitName</w:t>
            </w:r>
          </w:p>
        </w:tc>
        <w:tc>
          <w:tcPr>
            <w:tcW w:w="709" w:type="dxa"/>
            <w:tcMar>
              <w:top w:w="28" w:type="dxa"/>
              <w:left w:w="28" w:type="dxa"/>
              <w:bottom w:w="28" w:type="dxa"/>
              <w:right w:w="28" w:type="dxa"/>
            </w:tcMar>
          </w:tcPr>
          <w:p w14:paraId="4C524F5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CBB5630" w14:textId="77777777" w:rsidR="000234BB" w:rsidRDefault="000234BB" w:rsidP="00725808">
            <w:pPr>
              <w:jc w:val="left"/>
            </w:pPr>
            <w:r>
              <w:rPr>
                <w:sz w:val="16"/>
                <w:szCs w:val="16"/>
              </w:rPr>
              <w:t>Specifies the name of the imperial unit.</w:t>
            </w:r>
          </w:p>
        </w:tc>
      </w:tr>
    </w:tbl>
    <w:p w14:paraId="6051549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60" w:name="_0e0f1006b42bf480291557769c88279f"/>
      <w:r>
        <w:rPr>
          <w:lang w:val="en-GB"/>
        </w:rPr>
        <w:t>MassInformation</w:t>
      </w:r>
      <w:bookmarkEnd w:id="1560"/>
    </w:p>
    <w:p w14:paraId="2B26F2B5" w14:textId="77777777" w:rsidR="000234BB" w:rsidRDefault="000234BB" w:rsidP="000234BB">
      <w:r>
        <w:rPr>
          <w:sz w:val="18"/>
          <w:szCs w:val="18"/>
        </w:rPr>
        <w:t>Allows the definition of mass information. Attributes of the type MassInformation normally have the multiplicity [0..*]. This means that such an attribute can have mass values for different determinationTypes and valueSources. It must not have multiple values for the same determinationType and valueSource.</w:t>
      </w:r>
    </w:p>
    <w:p w14:paraId="1039D90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65D40FB" w14:textId="77777777" w:rsidTr="00725808">
        <w:tc>
          <w:tcPr>
            <w:tcW w:w="2013" w:type="dxa"/>
            <w:tcMar>
              <w:top w:w="28" w:type="dxa"/>
              <w:left w:w="28" w:type="dxa"/>
              <w:bottom w:w="28" w:type="dxa"/>
              <w:right w:w="28" w:type="dxa"/>
            </w:tcMar>
          </w:tcPr>
          <w:p w14:paraId="1647C22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9EF24A2" w14:textId="77777777" w:rsidR="000234BB" w:rsidRDefault="000234BB" w:rsidP="00725808"/>
        </w:tc>
      </w:tr>
      <w:tr w:rsidR="000234BB" w:rsidRPr="008359F5" w14:paraId="5DEFEC50" w14:textId="77777777" w:rsidTr="00725808">
        <w:tc>
          <w:tcPr>
            <w:tcW w:w="2013" w:type="dxa"/>
            <w:tcMar>
              <w:top w:w="28" w:type="dxa"/>
              <w:left w:w="28" w:type="dxa"/>
              <w:bottom w:w="28" w:type="dxa"/>
              <w:right w:w="28" w:type="dxa"/>
            </w:tcMar>
          </w:tcPr>
          <w:p w14:paraId="0292A6C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146EEA" w14:textId="77777777" w:rsidR="000234BB" w:rsidRDefault="000234BB" w:rsidP="00725808"/>
        </w:tc>
      </w:tr>
      <w:tr w:rsidR="000234BB" w:rsidRPr="008359F5" w14:paraId="496E134C" w14:textId="77777777" w:rsidTr="00725808">
        <w:tc>
          <w:tcPr>
            <w:tcW w:w="2013" w:type="dxa"/>
            <w:tcMar>
              <w:top w:w="28" w:type="dxa"/>
              <w:left w:w="28" w:type="dxa"/>
              <w:bottom w:w="28" w:type="dxa"/>
              <w:right w:w="28" w:type="dxa"/>
            </w:tcMar>
          </w:tcPr>
          <w:p w14:paraId="584999B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A9B0DD3" w14:textId="77777777" w:rsidR="000234BB" w:rsidRPr="000437C1" w:rsidRDefault="000234BB" w:rsidP="00725808">
            <w:pPr>
              <w:pStyle w:val="SmallStandard"/>
            </w:pPr>
            <w:r>
              <w:t>false</w:t>
            </w:r>
          </w:p>
        </w:tc>
      </w:tr>
    </w:tbl>
    <w:p w14:paraId="1EE7149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C97BF4E" w14:textId="77777777" w:rsidTr="00725808">
        <w:tc>
          <w:tcPr>
            <w:tcW w:w="2013" w:type="dxa"/>
            <w:tcMar>
              <w:top w:w="28" w:type="dxa"/>
              <w:left w:w="28" w:type="dxa"/>
              <w:bottom w:w="28" w:type="dxa"/>
              <w:right w:w="28" w:type="dxa"/>
            </w:tcMar>
          </w:tcPr>
          <w:p w14:paraId="220CBCD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DB6615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C15EDC"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60FB5B"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10E6070" w14:textId="77777777" w:rsidTr="00725808">
        <w:tc>
          <w:tcPr>
            <w:tcW w:w="2013" w:type="dxa"/>
            <w:tcMar>
              <w:top w:w="28" w:type="dxa"/>
              <w:left w:w="28" w:type="dxa"/>
              <w:bottom w:w="28" w:type="dxa"/>
              <w:right w:w="28" w:type="dxa"/>
            </w:tcMar>
          </w:tcPr>
          <w:p w14:paraId="2492E6E2" w14:textId="77777777" w:rsidR="000234BB" w:rsidRPr="00620BBE" w:rsidRDefault="000234BB" w:rsidP="00725808">
            <w:pPr>
              <w:pStyle w:val="SmallStandard"/>
            </w:pPr>
            <w:r w:rsidRPr="00620BBE">
              <w:t>determinationType</w:t>
            </w:r>
          </w:p>
        </w:tc>
        <w:tc>
          <w:tcPr>
            <w:tcW w:w="1559" w:type="dxa"/>
            <w:tcMar>
              <w:top w:w="28" w:type="dxa"/>
              <w:left w:w="28" w:type="dxa"/>
              <w:bottom w:w="28" w:type="dxa"/>
              <w:right w:w="28" w:type="dxa"/>
            </w:tcMar>
          </w:tcPr>
          <w:p w14:paraId="32B033E2" w14:textId="77777777" w:rsidR="000234BB" w:rsidRPr="008359F5" w:rsidRDefault="000234BB" w:rsidP="00725808">
            <w:pPr>
              <w:pStyle w:val="SmallStandard"/>
            </w:pPr>
            <w:r w:rsidRPr="00D21799">
              <w:t>ValueDetermination</w:t>
            </w:r>
          </w:p>
        </w:tc>
        <w:tc>
          <w:tcPr>
            <w:tcW w:w="709" w:type="dxa"/>
            <w:tcMar>
              <w:top w:w="28" w:type="dxa"/>
              <w:left w:w="28" w:type="dxa"/>
              <w:bottom w:w="28" w:type="dxa"/>
              <w:right w:w="28" w:type="dxa"/>
            </w:tcMar>
          </w:tcPr>
          <w:p w14:paraId="2CC33F6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963B472" w14:textId="77777777" w:rsidR="000234BB" w:rsidRDefault="000234BB" w:rsidP="00725808">
            <w:pPr>
              <w:jc w:val="left"/>
            </w:pPr>
            <w:r>
              <w:rPr>
                <w:sz w:val="16"/>
                <w:szCs w:val="16"/>
              </w:rPr>
              <w:t>Specifies the determination type of the mass information.</w:t>
            </w:r>
          </w:p>
        </w:tc>
      </w:tr>
      <w:tr w:rsidR="000234BB" w:rsidRPr="006675E2" w14:paraId="08852D9C" w14:textId="77777777" w:rsidTr="00725808">
        <w:tc>
          <w:tcPr>
            <w:tcW w:w="2013" w:type="dxa"/>
            <w:tcMar>
              <w:top w:w="28" w:type="dxa"/>
              <w:left w:w="28" w:type="dxa"/>
              <w:bottom w:w="28" w:type="dxa"/>
              <w:right w:w="28" w:type="dxa"/>
            </w:tcMar>
          </w:tcPr>
          <w:p w14:paraId="7F969F85" w14:textId="77777777" w:rsidR="000234BB" w:rsidRPr="00620BBE" w:rsidRDefault="000234BB" w:rsidP="00725808">
            <w:pPr>
              <w:pStyle w:val="SmallStandard"/>
            </w:pPr>
            <w:r w:rsidRPr="00620BBE">
              <w:t>value</w:t>
            </w:r>
          </w:p>
        </w:tc>
        <w:tc>
          <w:tcPr>
            <w:tcW w:w="1559" w:type="dxa"/>
            <w:tcMar>
              <w:top w:w="28" w:type="dxa"/>
              <w:left w:w="28" w:type="dxa"/>
              <w:bottom w:w="28" w:type="dxa"/>
              <w:right w:w="28" w:type="dxa"/>
            </w:tcMar>
          </w:tcPr>
          <w:p w14:paraId="5072B4AA"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5B89C7A1"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FBC5E94" w14:textId="77777777" w:rsidR="000234BB" w:rsidRDefault="000234BB" w:rsidP="00725808">
            <w:pPr>
              <w:jc w:val="left"/>
            </w:pPr>
            <w:r>
              <w:rPr>
                <w:sz w:val="16"/>
                <w:szCs w:val="16"/>
              </w:rPr>
              <w:t>Specifies the mass as numerical value.</w:t>
            </w:r>
          </w:p>
        </w:tc>
      </w:tr>
      <w:tr w:rsidR="000234BB" w:rsidRPr="006675E2" w14:paraId="56C56B64" w14:textId="77777777" w:rsidTr="00725808">
        <w:tc>
          <w:tcPr>
            <w:tcW w:w="2013" w:type="dxa"/>
            <w:tcMar>
              <w:top w:w="28" w:type="dxa"/>
              <w:left w:w="28" w:type="dxa"/>
              <w:bottom w:w="28" w:type="dxa"/>
              <w:right w:w="28" w:type="dxa"/>
            </w:tcMar>
          </w:tcPr>
          <w:p w14:paraId="783364FA" w14:textId="77777777" w:rsidR="000234BB" w:rsidRPr="00620BBE" w:rsidRDefault="000234BB" w:rsidP="00725808">
            <w:pPr>
              <w:pStyle w:val="SmallStandard"/>
            </w:pPr>
            <w:r w:rsidRPr="00620BBE">
              <w:t>valueSource</w:t>
            </w:r>
          </w:p>
        </w:tc>
        <w:tc>
          <w:tcPr>
            <w:tcW w:w="1559" w:type="dxa"/>
            <w:tcMar>
              <w:top w:w="28" w:type="dxa"/>
              <w:left w:w="28" w:type="dxa"/>
              <w:bottom w:w="28" w:type="dxa"/>
              <w:right w:w="28" w:type="dxa"/>
            </w:tcMar>
          </w:tcPr>
          <w:p w14:paraId="66B5CA92" w14:textId="77777777" w:rsidR="000234BB" w:rsidRPr="008359F5" w:rsidRDefault="000234BB" w:rsidP="00725808">
            <w:pPr>
              <w:pStyle w:val="SmallStandard"/>
            </w:pPr>
            <w:r w:rsidRPr="00D21799">
              <w:t>MassInformationSource</w:t>
            </w:r>
          </w:p>
        </w:tc>
        <w:tc>
          <w:tcPr>
            <w:tcW w:w="709" w:type="dxa"/>
            <w:tcMar>
              <w:top w:w="28" w:type="dxa"/>
              <w:left w:w="28" w:type="dxa"/>
              <w:bottom w:w="28" w:type="dxa"/>
              <w:right w:w="28" w:type="dxa"/>
            </w:tcMar>
          </w:tcPr>
          <w:p w14:paraId="672937B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34AC71D" w14:textId="77777777" w:rsidR="000234BB" w:rsidRDefault="000234BB" w:rsidP="00725808">
            <w:pPr>
              <w:jc w:val="left"/>
            </w:pPr>
            <w:r>
              <w:rPr>
                <w:sz w:val="16"/>
                <w:szCs w:val="16"/>
              </w:rPr>
              <w:t xml:space="preserve">The </w:t>
            </w:r>
            <w:r>
              <w:rPr>
                <w:i/>
                <w:iCs/>
                <w:sz w:val="16"/>
                <w:szCs w:val="16"/>
              </w:rPr>
              <w:t>valueSource</w:t>
            </w:r>
            <w:r>
              <w:rPr>
                <w:sz w:val="16"/>
                <w:szCs w:val="16"/>
              </w:rPr>
              <w:t xml:space="preserve"> defines in an OpenEnumeration the source from which the </w:t>
            </w:r>
            <w:r>
              <w:rPr>
                <w:i/>
                <w:iCs/>
                <w:sz w:val="16"/>
                <w:szCs w:val="16"/>
              </w:rPr>
              <w:t>MassInformation</w:t>
            </w:r>
            <w:r>
              <w:rPr>
                <w:sz w:val="16"/>
                <w:szCs w:val="16"/>
              </w:rPr>
              <w:t xml:space="preserve"> has been retrieved. This information, in combination with the </w:t>
            </w:r>
            <w:r>
              <w:rPr>
                <w:i/>
                <w:iCs/>
                <w:sz w:val="16"/>
                <w:szCs w:val="16"/>
              </w:rPr>
              <w:t>ValueDetermination</w:t>
            </w:r>
            <w:r>
              <w:rPr>
                <w:sz w:val="16"/>
                <w:szCs w:val="16"/>
              </w:rPr>
              <w:t xml:space="preserve"> gives a hint about the reliability of the </w:t>
            </w:r>
            <w:r>
              <w:rPr>
                <w:i/>
                <w:iCs/>
                <w:sz w:val="16"/>
                <w:szCs w:val="16"/>
              </w:rPr>
              <w:t>MassInformation</w:t>
            </w:r>
          </w:p>
        </w:tc>
      </w:tr>
    </w:tbl>
    <w:p w14:paraId="6EB5BC9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1" w:name="_a4a40b1aebe85f6771b6742cb6f28475"/>
      <w:r>
        <w:rPr>
          <w:lang w:val="en-GB"/>
        </w:rPr>
        <w:t>Material</w:t>
      </w:r>
      <w:bookmarkEnd w:id="1561"/>
    </w:p>
    <w:p w14:paraId="4D10977D" w14:textId="77777777" w:rsidR="000234BB" w:rsidRDefault="000234BB" w:rsidP="000234BB">
      <w:r>
        <w:rPr>
          <w:sz w:val="18"/>
          <w:szCs w:val="18"/>
        </w:rPr>
        <w:t xml:space="preserve">Allows the definition of material information. Attributes of the type Material normally have the multiplicity [0..*]. This means that such an attribute can have material values for different </w:t>
      </w:r>
      <w:r>
        <w:rPr>
          <w:i/>
          <w:iCs/>
          <w:sz w:val="18"/>
          <w:szCs w:val="18"/>
        </w:rPr>
        <w:t>referenceSystems</w:t>
      </w:r>
      <w:r>
        <w:rPr>
          <w:sz w:val="18"/>
          <w:szCs w:val="18"/>
        </w:rPr>
        <w:t xml:space="preserve">. It must not have multiple values for the same </w:t>
      </w:r>
      <w:r>
        <w:rPr>
          <w:i/>
          <w:iCs/>
          <w:sz w:val="18"/>
          <w:szCs w:val="18"/>
        </w:rPr>
        <w:t>referenceSystems</w:t>
      </w:r>
      <w:r>
        <w:rPr>
          <w:sz w:val="18"/>
          <w:szCs w:val="18"/>
        </w:rPr>
        <w:t>.</w:t>
      </w:r>
    </w:p>
    <w:p w14:paraId="10907DE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DB271C1" w14:textId="77777777" w:rsidTr="00725808">
        <w:tc>
          <w:tcPr>
            <w:tcW w:w="2013" w:type="dxa"/>
            <w:tcMar>
              <w:top w:w="28" w:type="dxa"/>
              <w:left w:w="28" w:type="dxa"/>
              <w:bottom w:w="28" w:type="dxa"/>
              <w:right w:w="28" w:type="dxa"/>
            </w:tcMar>
          </w:tcPr>
          <w:p w14:paraId="123A416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EB3739" w14:textId="77777777" w:rsidR="000234BB" w:rsidRDefault="000234BB" w:rsidP="00725808"/>
        </w:tc>
      </w:tr>
      <w:tr w:rsidR="000234BB" w:rsidRPr="008359F5" w14:paraId="77229A9B" w14:textId="77777777" w:rsidTr="00725808">
        <w:tc>
          <w:tcPr>
            <w:tcW w:w="2013" w:type="dxa"/>
            <w:tcMar>
              <w:top w:w="28" w:type="dxa"/>
              <w:left w:w="28" w:type="dxa"/>
              <w:bottom w:w="28" w:type="dxa"/>
              <w:right w:w="28" w:type="dxa"/>
            </w:tcMar>
          </w:tcPr>
          <w:p w14:paraId="21C2D01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B6713A" w14:textId="77777777" w:rsidR="000234BB" w:rsidRDefault="000234BB" w:rsidP="00725808"/>
        </w:tc>
      </w:tr>
      <w:tr w:rsidR="000234BB" w:rsidRPr="008359F5" w14:paraId="48544231" w14:textId="77777777" w:rsidTr="00725808">
        <w:tc>
          <w:tcPr>
            <w:tcW w:w="2013" w:type="dxa"/>
            <w:tcMar>
              <w:top w:w="28" w:type="dxa"/>
              <w:left w:w="28" w:type="dxa"/>
              <w:bottom w:w="28" w:type="dxa"/>
              <w:right w:w="28" w:type="dxa"/>
            </w:tcMar>
          </w:tcPr>
          <w:p w14:paraId="059212A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FE2BC07" w14:textId="77777777" w:rsidR="000234BB" w:rsidRPr="000437C1" w:rsidRDefault="000234BB" w:rsidP="00725808">
            <w:pPr>
              <w:pStyle w:val="SmallStandard"/>
            </w:pPr>
            <w:r>
              <w:t>false</w:t>
            </w:r>
          </w:p>
        </w:tc>
      </w:tr>
    </w:tbl>
    <w:p w14:paraId="637C2FF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BFFF468" w14:textId="77777777" w:rsidTr="00725808">
        <w:tc>
          <w:tcPr>
            <w:tcW w:w="2013" w:type="dxa"/>
            <w:tcMar>
              <w:top w:w="28" w:type="dxa"/>
              <w:left w:w="28" w:type="dxa"/>
              <w:bottom w:w="28" w:type="dxa"/>
              <w:right w:w="28" w:type="dxa"/>
            </w:tcMar>
          </w:tcPr>
          <w:p w14:paraId="2E49BCC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DDAE24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128619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533B6F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F02E755" w14:textId="77777777" w:rsidTr="00725808">
        <w:tc>
          <w:tcPr>
            <w:tcW w:w="2013" w:type="dxa"/>
            <w:tcMar>
              <w:top w:w="28" w:type="dxa"/>
              <w:left w:w="28" w:type="dxa"/>
              <w:bottom w:w="28" w:type="dxa"/>
              <w:right w:w="28" w:type="dxa"/>
            </w:tcMar>
          </w:tcPr>
          <w:p w14:paraId="05501439" w14:textId="77777777" w:rsidR="000234BB" w:rsidRPr="00620BBE" w:rsidRDefault="000234BB" w:rsidP="00725808">
            <w:pPr>
              <w:pStyle w:val="SmallStandard"/>
            </w:pPr>
            <w:r w:rsidRPr="00620BBE">
              <w:t>key</w:t>
            </w:r>
          </w:p>
        </w:tc>
        <w:tc>
          <w:tcPr>
            <w:tcW w:w="1559" w:type="dxa"/>
            <w:tcMar>
              <w:top w:w="28" w:type="dxa"/>
              <w:left w:w="28" w:type="dxa"/>
              <w:bottom w:w="28" w:type="dxa"/>
              <w:right w:w="28" w:type="dxa"/>
            </w:tcMar>
          </w:tcPr>
          <w:p w14:paraId="6C248B6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104A6D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A815767" w14:textId="77777777" w:rsidR="000234BB" w:rsidRDefault="000234BB" w:rsidP="00725808">
            <w:pPr>
              <w:jc w:val="left"/>
            </w:pPr>
            <w:r>
              <w:rPr>
                <w:sz w:val="16"/>
                <w:szCs w:val="16"/>
              </w:rPr>
              <w:t>The key of the material in the corresponding material reference system.</w:t>
            </w:r>
          </w:p>
        </w:tc>
      </w:tr>
      <w:tr w:rsidR="000234BB" w:rsidRPr="006675E2" w14:paraId="3E73600E" w14:textId="77777777" w:rsidTr="00725808">
        <w:tc>
          <w:tcPr>
            <w:tcW w:w="2013" w:type="dxa"/>
            <w:tcMar>
              <w:top w:w="28" w:type="dxa"/>
              <w:left w:w="28" w:type="dxa"/>
              <w:bottom w:w="28" w:type="dxa"/>
              <w:right w:w="28" w:type="dxa"/>
            </w:tcMar>
          </w:tcPr>
          <w:p w14:paraId="7D716458" w14:textId="77777777" w:rsidR="000234BB" w:rsidRPr="00620BBE" w:rsidRDefault="000234BB" w:rsidP="00725808">
            <w:pPr>
              <w:pStyle w:val="SmallStandard"/>
            </w:pPr>
            <w:r w:rsidRPr="00620BBE">
              <w:t>referenceSystem</w:t>
            </w:r>
          </w:p>
        </w:tc>
        <w:tc>
          <w:tcPr>
            <w:tcW w:w="1559" w:type="dxa"/>
            <w:tcMar>
              <w:top w:w="28" w:type="dxa"/>
              <w:left w:w="28" w:type="dxa"/>
              <w:bottom w:w="28" w:type="dxa"/>
              <w:right w:w="28" w:type="dxa"/>
            </w:tcMar>
          </w:tcPr>
          <w:p w14:paraId="02237437"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52E195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48F7473" w14:textId="77777777" w:rsidR="000234BB" w:rsidRDefault="000234BB" w:rsidP="00725808">
            <w:pPr>
              <w:jc w:val="left"/>
            </w:pPr>
            <w:r>
              <w:rPr>
                <w:sz w:val="16"/>
                <w:szCs w:val="16"/>
              </w:rPr>
              <w:t>The identification of the material reference system, which is defining possible values and the semantic of material keys.</w:t>
            </w:r>
          </w:p>
        </w:tc>
      </w:tr>
      <w:tr w:rsidR="000234BB" w:rsidRPr="006675E2" w14:paraId="05381AF0" w14:textId="77777777" w:rsidTr="00725808">
        <w:tc>
          <w:tcPr>
            <w:tcW w:w="2013" w:type="dxa"/>
            <w:tcMar>
              <w:top w:w="28" w:type="dxa"/>
              <w:left w:w="28" w:type="dxa"/>
              <w:bottom w:w="28" w:type="dxa"/>
              <w:right w:w="28" w:type="dxa"/>
            </w:tcMar>
          </w:tcPr>
          <w:p w14:paraId="6B38D1B9"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7DD2A1D6"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149783DC"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3AA3ECE" w14:textId="77777777" w:rsidR="000234BB" w:rsidRDefault="000234BB" w:rsidP="00725808">
            <w:pPr>
              <w:jc w:val="left"/>
            </w:pPr>
            <w:r>
              <w:rPr>
                <w:sz w:val="16"/>
                <w:szCs w:val="16"/>
              </w:rPr>
              <w:t>On optional human readable description of the material (e.g. the name).</w:t>
            </w:r>
          </w:p>
        </w:tc>
      </w:tr>
    </w:tbl>
    <w:p w14:paraId="546E223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2" w:name="_7cf31e43ee5ffae8e73bf382ca538ed6"/>
      <w:r>
        <w:rPr>
          <w:lang w:val="en-GB"/>
        </w:rPr>
        <w:t>NumericalValue</w:t>
      </w:r>
      <w:bookmarkEnd w:id="1562"/>
    </w:p>
    <w:p w14:paraId="20232DDD" w14:textId="77777777" w:rsidR="000234BB" w:rsidRDefault="000234BB" w:rsidP="000234BB">
      <w:r>
        <w:rPr>
          <w:sz w:val="18"/>
          <w:szCs w:val="18"/>
        </w:rPr>
        <w:t>A quantity expressed with a numerical value and a unit.</w:t>
      </w:r>
    </w:p>
    <w:p w14:paraId="00A32C4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774B8F6" w14:textId="77777777" w:rsidTr="00725808">
        <w:tc>
          <w:tcPr>
            <w:tcW w:w="2013" w:type="dxa"/>
            <w:tcMar>
              <w:top w:w="28" w:type="dxa"/>
              <w:left w:w="28" w:type="dxa"/>
              <w:bottom w:w="28" w:type="dxa"/>
              <w:right w:w="28" w:type="dxa"/>
            </w:tcMar>
          </w:tcPr>
          <w:p w14:paraId="0EE5C9E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0805CCC" w14:textId="054A42B7" w:rsidR="000234BB" w:rsidRPr="00620BBE" w:rsidRDefault="004714EB" w:rsidP="00725808">
            <w:pPr>
              <w:pStyle w:val="SmallStandard"/>
            </w:pPr>
            <w:hyperlink w:anchor="_95a6292a53dd08ccd1d396647c835b39" w:history="1">
              <w:r w:rsidR="000234BB" w:rsidRPr="00620BBE">
                <w:rPr>
                  <w:rStyle w:val="Hyperlink"/>
                  <w:rFonts w:eastAsiaTheme="majorEastAsia"/>
                </w:rPr>
                <w:t>ValueWithUnit</w:t>
              </w:r>
            </w:hyperlink>
          </w:p>
        </w:tc>
      </w:tr>
      <w:tr w:rsidR="000234BB" w:rsidRPr="008359F5" w14:paraId="41B50F4F" w14:textId="77777777" w:rsidTr="00725808">
        <w:tc>
          <w:tcPr>
            <w:tcW w:w="2013" w:type="dxa"/>
            <w:tcMar>
              <w:top w:w="28" w:type="dxa"/>
              <w:left w:w="28" w:type="dxa"/>
              <w:bottom w:w="28" w:type="dxa"/>
              <w:right w:w="28" w:type="dxa"/>
            </w:tcMar>
          </w:tcPr>
          <w:p w14:paraId="53E8BC6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9177FE" w14:textId="77777777" w:rsidR="000234BB" w:rsidRDefault="000234BB" w:rsidP="00725808"/>
        </w:tc>
      </w:tr>
      <w:tr w:rsidR="000234BB" w:rsidRPr="008359F5" w14:paraId="56DD7229" w14:textId="77777777" w:rsidTr="00725808">
        <w:tc>
          <w:tcPr>
            <w:tcW w:w="2013" w:type="dxa"/>
            <w:tcMar>
              <w:top w:w="28" w:type="dxa"/>
              <w:left w:w="28" w:type="dxa"/>
              <w:bottom w:w="28" w:type="dxa"/>
              <w:right w:w="28" w:type="dxa"/>
            </w:tcMar>
          </w:tcPr>
          <w:p w14:paraId="5A1920D7"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110DBB77" w14:textId="77777777" w:rsidR="000234BB" w:rsidRPr="000437C1" w:rsidRDefault="000234BB" w:rsidP="00725808">
            <w:pPr>
              <w:pStyle w:val="SmallStandard"/>
            </w:pPr>
            <w:r>
              <w:t>false</w:t>
            </w:r>
          </w:p>
        </w:tc>
      </w:tr>
    </w:tbl>
    <w:p w14:paraId="0871760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1C03D7D" w14:textId="77777777" w:rsidTr="00725808">
        <w:tc>
          <w:tcPr>
            <w:tcW w:w="2013" w:type="dxa"/>
            <w:tcMar>
              <w:top w:w="28" w:type="dxa"/>
              <w:left w:w="28" w:type="dxa"/>
              <w:bottom w:w="28" w:type="dxa"/>
              <w:right w:w="28" w:type="dxa"/>
            </w:tcMar>
          </w:tcPr>
          <w:p w14:paraId="03C88F1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025CB2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EE9B2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0C35C7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C91487B" w14:textId="77777777" w:rsidTr="00725808">
        <w:tc>
          <w:tcPr>
            <w:tcW w:w="2013" w:type="dxa"/>
            <w:tcMar>
              <w:top w:w="28" w:type="dxa"/>
              <w:left w:w="28" w:type="dxa"/>
              <w:bottom w:w="28" w:type="dxa"/>
              <w:right w:w="28" w:type="dxa"/>
            </w:tcMar>
          </w:tcPr>
          <w:p w14:paraId="7703DDF1" w14:textId="77777777" w:rsidR="000234BB" w:rsidRPr="00620BBE" w:rsidRDefault="000234BB" w:rsidP="00725808">
            <w:pPr>
              <w:pStyle w:val="SmallStandard"/>
            </w:pPr>
            <w:r w:rsidRPr="00620BBE">
              <w:t>valueComponent</w:t>
            </w:r>
          </w:p>
        </w:tc>
        <w:tc>
          <w:tcPr>
            <w:tcW w:w="1559" w:type="dxa"/>
            <w:tcMar>
              <w:top w:w="28" w:type="dxa"/>
              <w:left w:w="28" w:type="dxa"/>
              <w:bottom w:w="28" w:type="dxa"/>
              <w:right w:w="28" w:type="dxa"/>
            </w:tcMar>
          </w:tcPr>
          <w:p w14:paraId="6A66585D"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7358E4B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44A2C46" w14:textId="77777777" w:rsidR="000234BB" w:rsidRDefault="000234BB" w:rsidP="00725808">
            <w:pPr>
              <w:jc w:val="left"/>
            </w:pPr>
            <w:r>
              <w:rPr>
                <w:sz w:val="16"/>
                <w:szCs w:val="16"/>
              </w:rPr>
              <w:t>Specifies the value of the numerical value.</w:t>
            </w:r>
          </w:p>
        </w:tc>
      </w:tr>
    </w:tbl>
    <w:p w14:paraId="0C96625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D6D23D1" w14:textId="77777777" w:rsidTr="00725808">
        <w:tc>
          <w:tcPr>
            <w:tcW w:w="3856" w:type="dxa"/>
            <w:gridSpan w:val="3"/>
          </w:tcPr>
          <w:p w14:paraId="00484ECC" w14:textId="77777777" w:rsidR="000234BB" w:rsidRDefault="000234BB" w:rsidP="00725808">
            <w:pPr>
              <w:jc w:val="center"/>
              <w:rPr>
                <w:b/>
                <w:sz w:val="16"/>
                <w:szCs w:val="16"/>
                <w:lang w:val="en-GB"/>
              </w:rPr>
            </w:pPr>
            <w:r>
              <w:rPr>
                <w:b/>
                <w:sz w:val="16"/>
                <w:szCs w:val="16"/>
                <w:lang w:val="en-GB"/>
              </w:rPr>
              <w:t>Other End</w:t>
            </w:r>
          </w:p>
        </w:tc>
        <w:tc>
          <w:tcPr>
            <w:tcW w:w="708" w:type="dxa"/>
          </w:tcPr>
          <w:p w14:paraId="7103A6B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420E7E6" w14:textId="77777777" w:rsidR="000234BB" w:rsidRDefault="000234BB" w:rsidP="00725808">
            <w:pPr>
              <w:jc w:val="center"/>
              <w:rPr>
                <w:b/>
                <w:sz w:val="16"/>
                <w:szCs w:val="16"/>
                <w:lang w:val="en-GB"/>
              </w:rPr>
            </w:pPr>
            <w:r>
              <w:rPr>
                <w:b/>
                <w:sz w:val="16"/>
                <w:szCs w:val="16"/>
                <w:lang w:val="en-GB"/>
              </w:rPr>
              <w:t>General</w:t>
            </w:r>
          </w:p>
        </w:tc>
      </w:tr>
      <w:tr w:rsidR="000234BB" w:rsidRPr="00720F6F" w14:paraId="4DC043BA" w14:textId="77777777" w:rsidTr="00725808">
        <w:tc>
          <w:tcPr>
            <w:tcW w:w="1573" w:type="dxa"/>
          </w:tcPr>
          <w:p w14:paraId="0F03EAC9" w14:textId="77777777" w:rsidR="000234BB" w:rsidRDefault="000234BB" w:rsidP="00725808">
            <w:pPr>
              <w:rPr>
                <w:b/>
                <w:sz w:val="16"/>
                <w:szCs w:val="16"/>
                <w:lang w:val="en-GB"/>
              </w:rPr>
            </w:pPr>
            <w:r>
              <w:rPr>
                <w:b/>
                <w:sz w:val="16"/>
                <w:szCs w:val="16"/>
                <w:lang w:val="en-GB"/>
              </w:rPr>
              <w:t>Type</w:t>
            </w:r>
          </w:p>
        </w:tc>
        <w:tc>
          <w:tcPr>
            <w:tcW w:w="1574" w:type="dxa"/>
          </w:tcPr>
          <w:p w14:paraId="2452DD30" w14:textId="77777777" w:rsidR="000234BB" w:rsidRDefault="000234BB" w:rsidP="00725808">
            <w:pPr>
              <w:rPr>
                <w:b/>
                <w:sz w:val="16"/>
                <w:szCs w:val="16"/>
                <w:lang w:val="en-GB"/>
              </w:rPr>
            </w:pPr>
            <w:r>
              <w:rPr>
                <w:b/>
                <w:sz w:val="16"/>
                <w:szCs w:val="16"/>
                <w:lang w:val="en-GB"/>
              </w:rPr>
              <w:t>Role</w:t>
            </w:r>
          </w:p>
        </w:tc>
        <w:tc>
          <w:tcPr>
            <w:tcW w:w="708" w:type="dxa"/>
          </w:tcPr>
          <w:p w14:paraId="19FC4ECF" w14:textId="77777777" w:rsidR="000234BB" w:rsidRDefault="000234BB" w:rsidP="00725808">
            <w:pPr>
              <w:rPr>
                <w:b/>
                <w:sz w:val="16"/>
                <w:szCs w:val="16"/>
                <w:lang w:val="en-GB"/>
              </w:rPr>
            </w:pPr>
            <w:r>
              <w:rPr>
                <w:b/>
                <w:sz w:val="16"/>
                <w:szCs w:val="16"/>
                <w:lang w:val="en-GB"/>
              </w:rPr>
              <w:t>Mult</w:t>
            </w:r>
          </w:p>
        </w:tc>
        <w:tc>
          <w:tcPr>
            <w:tcW w:w="709" w:type="dxa"/>
          </w:tcPr>
          <w:p w14:paraId="7F6822E7" w14:textId="77777777" w:rsidR="000234BB" w:rsidRDefault="000234BB" w:rsidP="00725808">
            <w:pPr>
              <w:rPr>
                <w:b/>
                <w:sz w:val="16"/>
                <w:szCs w:val="16"/>
                <w:lang w:val="en-GB"/>
              </w:rPr>
            </w:pPr>
            <w:r>
              <w:rPr>
                <w:b/>
                <w:sz w:val="16"/>
                <w:szCs w:val="16"/>
                <w:lang w:val="en-GB"/>
              </w:rPr>
              <w:t>Mult</w:t>
            </w:r>
          </w:p>
        </w:tc>
        <w:tc>
          <w:tcPr>
            <w:tcW w:w="567" w:type="dxa"/>
          </w:tcPr>
          <w:p w14:paraId="590FF19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3B47A2F" w14:textId="77777777" w:rsidR="000234BB" w:rsidRPr="008359F5" w:rsidRDefault="000234BB" w:rsidP="00725808">
            <w:pPr>
              <w:rPr>
                <w:b/>
                <w:sz w:val="16"/>
                <w:szCs w:val="16"/>
                <w:lang w:val="en-GB"/>
              </w:rPr>
            </w:pPr>
            <w:r>
              <w:rPr>
                <w:b/>
                <w:sz w:val="16"/>
                <w:szCs w:val="16"/>
                <w:lang w:val="en-GB"/>
              </w:rPr>
              <w:t>Comment</w:t>
            </w:r>
          </w:p>
        </w:tc>
      </w:tr>
      <w:tr w:rsidR="000234BB" w:rsidRPr="00CC6307" w14:paraId="0FB2208C" w14:textId="77777777" w:rsidTr="00725808">
        <w:tc>
          <w:tcPr>
            <w:tcW w:w="1573" w:type="dxa"/>
          </w:tcPr>
          <w:p w14:paraId="63F30A90" w14:textId="77777777" w:rsidR="000234BB" w:rsidRPr="00634625" w:rsidRDefault="000234BB" w:rsidP="00725808">
            <w:pPr>
              <w:pStyle w:val="SmallStandard"/>
            </w:pPr>
            <w:r>
              <w:t>Tolerance</w:t>
            </w:r>
          </w:p>
        </w:tc>
        <w:tc>
          <w:tcPr>
            <w:tcW w:w="1574" w:type="dxa"/>
          </w:tcPr>
          <w:p w14:paraId="7DE927E6" w14:textId="77777777" w:rsidR="000234BB" w:rsidRPr="00132C43" w:rsidRDefault="000234BB" w:rsidP="00725808">
            <w:pPr>
              <w:pStyle w:val="SmallStandard"/>
            </w:pPr>
            <w:r>
              <w:t>tolerance</w:t>
            </w:r>
          </w:p>
        </w:tc>
        <w:tc>
          <w:tcPr>
            <w:tcW w:w="708" w:type="dxa"/>
          </w:tcPr>
          <w:p w14:paraId="74ACB0D7" w14:textId="77777777" w:rsidR="000234BB" w:rsidRPr="00D331EF" w:rsidRDefault="000234BB" w:rsidP="00725808">
            <w:pPr>
              <w:pStyle w:val="SmallStandard"/>
            </w:pPr>
            <w:r w:rsidRPr="00574783">
              <w:t>0..1</w:t>
            </w:r>
          </w:p>
        </w:tc>
        <w:tc>
          <w:tcPr>
            <w:tcW w:w="709" w:type="dxa"/>
          </w:tcPr>
          <w:p w14:paraId="200925EA" w14:textId="77777777" w:rsidR="000234BB" w:rsidRPr="00D331EF" w:rsidRDefault="000234BB" w:rsidP="00725808">
            <w:pPr>
              <w:pStyle w:val="SmallStandard"/>
            </w:pPr>
            <w:r w:rsidRPr="00207506">
              <w:t>0..1</w:t>
            </w:r>
          </w:p>
        </w:tc>
        <w:tc>
          <w:tcPr>
            <w:tcW w:w="567" w:type="dxa"/>
          </w:tcPr>
          <w:p w14:paraId="1A003496" w14:textId="77777777" w:rsidR="000234BB" w:rsidRDefault="000234BB" w:rsidP="00725808">
            <w:pPr>
              <w:pStyle w:val="SmallStandard"/>
            </w:pPr>
            <w:r>
              <w:t>Y</w:t>
            </w:r>
          </w:p>
        </w:tc>
        <w:tc>
          <w:tcPr>
            <w:tcW w:w="3969" w:type="dxa"/>
          </w:tcPr>
          <w:p w14:paraId="14EE2946" w14:textId="77777777" w:rsidR="000234BB" w:rsidRDefault="000234BB" w:rsidP="00725808">
            <w:pPr>
              <w:pStyle w:val="SmallStandard"/>
            </w:pPr>
            <w:r w:rsidRPr="00491287">
              <w:t xml:space="preserve">Specifies the tolerance for the dimension. </w:t>
            </w:r>
          </w:p>
        </w:tc>
      </w:tr>
    </w:tbl>
    <w:p w14:paraId="3F97649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3" w:name="_4b755b84356b2a68155a08bd5122e4ec"/>
      <w:r>
        <w:rPr>
          <w:lang w:val="en-GB"/>
        </w:rPr>
        <w:t>OtherUnit</w:t>
      </w:r>
      <w:bookmarkEnd w:id="1563"/>
    </w:p>
    <w:p w14:paraId="2DFAC481" w14:textId="77777777" w:rsidR="000234BB" w:rsidRDefault="000234BB" w:rsidP="000234BB">
      <w:r>
        <w:rPr>
          <w:sz w:val="18"/>
          <w:szCs w:val="18"/>
        </w:rPr>
        <w:t>The OtherUnit class can be used to define a unit, which is necessary in the context of data exchange but not contained in the standard systems (e.g. Piece).</w:t>
      </w:r>
    </w:p>
    <w:p w14:paraId="085165E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0E41D5" w14:textId="77777777" w:rsidTr="00725808">
        <w:tc>
          <w:tcPr>
            <w:tcW w:w="2013" w:type="dxa"/>
            <w:tcMar>
              <w:top w:w="28" w:type="dxa"/>
              <w:left w:w="28" w:type="dxa"/>
              <w:bottom w:w="28" w:type="dxa"/>
              <w:right w:w="28" w:type="dxa"/>
            </w:tcMar>
          </w:tcPr>
          <w:p w14:paraId="35BFFF8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B9B981" w14:textId="0CEE208E" w:rsidR="000234BB" w:rsidRPr="00620BBE" w:rsidRDefault="004714EB" w:rsidP="00725808">
            <w:pPr>
              <w:pStyle w:val="SmallStandard"/>
            </w:pPr>
            <w:hyperlink w:anchor="_87f7149f3df336633bd6d4f43d6c15bc" w:history="1">
              <w:r w:rsidR="000234BB" w:rsidRPr="00620BBE">
                <w:rPr>
                  <w:rStyle w:val="Hyperlink"/>
                  <w:rFonts w:eastAsiaTheme="majorEastAsia"/>
                </w:rPr>
                <w:t>Unit</w:t>
              </w:r>
            </w:hyperlink>
          </w:p>
        </w:tc>
      </w:tr>
      <w:tr w:rsidR="000234BB" w:rsidRPr="008359F5" w14:paraId="7FFDF234" w14:textId="77777777" w:rsidTr="00725808">
        <w:tc>
          <w:tcPr>
            <w:tcW w:w="2013" w:type="dxa"/>
            <w:tcMar>
              <w:top w:w="28" w:type="dxa"/>
              <w:left w:w="28" w:type="dxa"/>
              <w:bottom w:w="28" w:type="dxa"/>
              <w:right w:w="28" w:type="dxa"/>
            </w:tcMar>
          </w:tcPr>
          <w:p w14:paraId="57007C8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B5C2C6" w14:textId="77777777" w:rsidR="000234BB" w:rsidRDefault="000234BB" w:rsidP="00725808"/>
        </w:tc>
      </w:tr>
      <w:tr w:rsidR="000234BB" w:rsidRPr="008359F5" w14:paraId="7C624D9D" w14:textId="77777777" w:rsidTr="00725808">
        <w:tc>
          <w:tcPr>
            <w:tcW w:w="2013" w:type="dxa"/>
            <w:tcMar>
              <w:top w:w="28" w:type="dxa"/>
              <w:left w:w="28" w:type="dxa"/>
              <w:bottom w:w="28" w:type="dxa"/>
              <w:right w:w="28" w:type="dxa"/>
            </w:tcMar>
          </w:tcPr>
          <w:p w14:paraId="4C41B1A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F48F16B" w14:textId="77777777" w:rsidR="000234BB" w:rsidRPr="000437C1" w:rsidRDefault="000234BB" w:rsidP="00725808">
            <w:pPr>
              <w:pStyle w:val="SmallStandard"/>
            </w:pPr>
            <w:r>
              <w:t>false</w:t>
            </w:r>
          </w:p>
        </w:tc>
      </w:tr>
    </w:tbl>
    <w:p w14:paraId="624885A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281221D" w14:textId="77777777" w:rsidTr="00725808">
        <w:tc>
          <w:tcPr>
            <w:tcW w:w="2013" w:type="dxa"/>
            <w:tcMar>
              <w:top w:w="28" w:type="dxa"/>
              <w:left w:w="28" w:type="dxa"/>
              <w:bottom w:w="28" w:type="dxa"/>
              <w:right w:w="28" w:type="dxa"/>
            </w:tcMar>
          </w:tcPr>
          <w:p w14:paraId="133B6C9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9C1EDC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FCB5D4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7C66E4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79E9FC6" w14:textId="77777777" w:rsidTr="00725808">
        <w:tc>
          <w:tcPr>
            <w:tcW w:w="2013" w:type="dxa"/>
            <w:tcMar>
              <w:top w:w="28" w:type="dxa"/>
              <w:left w:w="28" w:type="dxa"/>
              <w:bottom w:w="28" w:type="dxa"/>
              <w:right w:w="28" w:type="dxa"/>
            </w:tcMar>
          </w:tcPr>
          <w:p w14:paraId="4F066C3B" w14:textId="77777777" w:rsidR="000234BB" w:rsidRPr="00620BBE" w:rsidRDefault="000234BB" w:rsidP="00725808">
            <w:pPr>
              <w:pStyle w:val="SmallStandard"/>
            </w:pPr>
            <w:r w:rsidRPr="00620BBE">
              <w:t>otherUnitName</w:t>
            </w:r>
          </w:p>
        </w:tc>
        <w:tc>
          <w:tcPr>
            <w:tcW w:w="1559" w:type="dxa"/>
            <w:tcMar>
              <w:top w:w="28" w:type="dxa"/>
              <w:left w:w="28" w:type="dxa"/>
              <w:bottom w:w="28" w:type="dxa"/>
              <w:right w:w="28" w:type="dxa"/>
            </w:tcMar>
          </w:tcPr>
          <w:p w14:paraId="4472E807" w14:textId="77777777" w:rsidR="000234BB" w:rsidRPr="008359F5" w:rsidRDefault="000234BB" w:rsidP="00725808">
            <w:pPr>
              <w:pStyle w:val="SmallStandard"/>
            </w:pPr>
            <w:r w:rsidRPr="00D21799">
              <w:t>OtherUnitName</w:t>
            </w:r>
          </w:p>
        </w:tc>
        <w:tc>
          <w:tcPr>
            <w:tcW w:w="709" w:type="dxa"/>
            <w:tcMar>
              <w:top w:w="28" w:type="dxa"/>
              <w:left w:w="28" w:type="dxa"/>
              <w:bottom w:w="28" w:type="dxa"/>
              <w:right w:w="28" w:type="dxa"/>
            </w:tcMar>
          </w:tcPr>
          <w:p w14:paraId="073C3128"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B36927D" w14:textId="77777777" w:rsidR="000234BB" w:rsidRDefault="000234BB" w:rsidP="00725808">
            <w:pPr>
              <w:jc w:val="left"/>
            </w:pPr>
            <w:r>
              <w:rPr>
                <w:sz w:val="16"/>
                <w:szCs w:val="16"/>
              </w:rPr>
              <w:t>Specifies the name of the unit.</w:t>
            </w:r>
          </w:p>
        </w:tc>
      </w:tr>
    </w:tbl>
    <w:p w14:paraId="4B644B0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4" w:name="_3d2993766ede442ef7d5dc1c6005faf0"/>
      <w:r>
        <w:rPr>
          <w:lang w:val="en-GB"/>
        </w:rPr>
        <w:t>RobustnessProperties</w:t>
      </w:r>
      <w:bookmarkEnd w:id="1564"/>
    </w:p>
    <w:p w14:paraId="619EBB5B" w14:textId="77777777" w:rsidR="000234BB" w:rsidRDefault="000234BB" w:rsidP="000234BB">
      <w:r>
        <w:rPr>
          <w:sz w:val="18"/>
          <w:szCs w:val="18"/>
        </w:rPr>
        <w:t xml:space="preserve">Allows the definition of robustness properties. Robustness of component is specified as a level of robustness against a specific influence (e.g. oil, water, UV-light). The influence is specified by the </w:t>
      </w:r>
      <w:r>
        <w:rPr>
          <w:i/>
          <w:iCs/>
          <w:sz w:val="18"/>
          <w:szCs w:val="18"/>
        </w:rPr>
        <w:t>class</w:t>
      </w:r>
      <w:r>
        <w:rPr>
          <w:sz w:val="18"/>
          <w:szCs w:val="18"/>
        </w:rPr>
        <w:t xml:space="preserve"> and the level is specified by the </w:t>
      </w:r>
      <w:r>
        <w:rPr>
          <w:i/>
          <w:iCs/>
          <w:sz w:val="18"/>
          <w:szCs w:val="18"/>
        </w:rPr>
        <w:t>classKey</w:t>
      </w:r>
      <w:r>
        <w:rPr>
          <w:sz w:val="18"/>
          <w:szCs w:val="18"/>
        </w:rPr>
        <w:t xml:space="preserve">. Valid robustness classes and keys are specified by the reference system. Attributes of the type RobustnessProperties normally have the multiplicity [0..*]. This means that such an attribute can have RobustnessProperties entries for different </w:t>
      </w:r>
      <w:r>
        <w:rPr>
          <w:i/>
          <w:iCs/>
          <w:sz w:val="18"/>
          <w:szCs w:val="18"/>
        </w:rPr>
        <w:t>classReferenceSystems</w:t>
      </w:r>
      <w:r>
        <w:rPr>
          <w:sz w:val="18"/>
          <w:szCs w:val="18"/>
        </w:rPr>
        <w:t xml:space="preserve"> and </w:t>
      </w:r>
      <w:r>
        <w:rPr>
          <w:i/>
          <w:iCs/>
          <w:sz w:val="18"/>
          <w:szCs w:val="18"/>
        </w:rPr>
        <w:t>classes</w:t>
      </w:r>
      <w:r>
        <w:rPr>
          <w:sz w:val="18"/>
          <w:szCs w:val="18"/>
        </w:rPr>
        <w:t xml:space="preserve">. It must not have multiple entries for the same </w:t>
      </w:r>
      <w:r>
        <w:rPr>
          <w:i/>
          <w:iCs/>
          <w:sz w:val="18"/>
          <w:szCs w:val="18"/>
        </w:rPr>
        <w:t>class</w:t>
      </w:r>
      <w:r>
        <w:rPr>
          <w:sz w:val="18"/>
          <w:szCs w:val="18"/>
        </w:rPr>
        <w:t xml:space="preserve"> and </w:t>
      </w:r>
      <w:r>
        <w:rPr>
          <w:i/>
          <w:iCs/>
          <w:sz w:val="18"/>
          <w:szCs w:val="18"/>
        </w:rPr>
        <w:t>classReferenceSystem</w:t>
      </w:r>
      <w:r>
        <w:rPr>
          <w:sz w:val="18"/>
          <w:szCs w:val="18"/>
        </w:rPr>
        <w:t>.</w:t>
      </w:r>
    </w:p>
    <w:p w14:paraId="21868946" w14:textId="77777777" w:rsidR="000234BB" w:rsidRDefault="000234BB" w:rsidP="000234BB">
      <w:r>
        <w:rPr>
          <w:sz w:val="18"/>
          <w:szCs w:val="18"/>
        </w:rPr>
        <w:t>Note: Most reference systems just define one class or at least some of the possible classes, but not all (e.g. the ISO 20653 defines "Solid Particle Protection" and "Liquid Ingress Protection", whereas the ISO 6722 defines "Ambient Temperature" among others).</w:t>
      </w:r>
    </w:p>
    <w:p w14:paraId="414CF58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A85B81E" w14:textId="77777777" w:rsidTr="00725808">
        <w:tc>
          <w:tcPr>
            <w:tcW w:w="2013" w:type="dxa"/>
            <w:tcMar>
              <w:top w:w="28" w:type="dxa"/>
              <w:left w:w="28" w:type="dxa"/>
              <w:bottom w:w="28" w:type="dxa"/>
              <w:right w:w="28" w:type="dxa"/>
            </w:tcMar>
          </w:tcPr>
          <w:p w14:paraId="4074379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585D694" w14:textId="77777777" w:rsidR="000234BB" w:rsidRDefault="000234BB" w:rsidP="00725808"/>
        </w:tc>
      </w:tr>
      <w:tr w:rsidR="000234BB" w:rsidRPr="008359F5" w14:paraId="4E43CB21" w14:textId="77777777" w:rsidTr="00725808">
        <w:tc>
          <w:tcPr>
            <w:tcW w:w="2013" w:type="dxa"/>
            <w:tcMar>
              <w:top w:w="28" w:type="dxa"/>
              <w:left w:w="28" w:type="dxa"/>
              <w:bottom w:w="28" w:type="dxa"/>
              <w:right w:w="28" w:type="dxa"/>
            </w:tcMar>
          </w:tcPr>
          <w:p w14:paraId="36F5344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7E2AE40" w14:textId="77777777" w:rsidR="000234BB" w:rsidRDefault="000234BB" w:rsidP="00725808"/>
        </w:tc>
      </w:tr>
      <w:tr w:rsidR="000234BB" w:rsidRPr="008359F5" w14:paraId="36612895" w14:textId="77777777" w:rsidTr="00725808">
        <w:tc>
          <w:tcPr>
            <w:tcW w:w="2013" w:type="dxa"/>
            <w:tcMar>
              <w:top w:w="28" w:type="dxa"/>
              <w:left w:w="28" w:type="dxa"/>
              <w:bottom w:w="28" w:type="dxa"/>
              <w:right w:w="28" w:type="dxa"/>
            </w:tcMar>
          </w:tcPr>
          <w:p w14:paraId="19D490D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C4AE58" w14:textId="77777777" w:rsidR="000234BB" w:rsidRPr="000437C1" w:rsidRDefault="000234BB" w:rsidP="00725808">
            <w:pPr>
              <w:pStyle w:val="SmallStandard"/>
            </w:pPr>
            <w:r>
              <w:t>false</w:t>
            </w:r>
          </w:p>
        </w:tc>
      </w:tr>
    </w:tbl>
    <w:p w14:paraId="485EA1F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B21975C" w14:textId="77777777" w:rsidTr="00725808">
        <w:tc>
          <w:tcPr>
            <w:tcW w:w="2013" w:type="dxa"/>
            <w:tcMar>
              <w:top w:w="28" w:type="dxa"/>
              <w:left w:w="28" w:type="dxa"/>
              <w:bottom w:w="28" w:type="dxa"/>
              <w:right w:w="28" w:type="dxa"/>
            </w:tcMar>
          </w:tcPr>
          <w:p w14:paraId="71783F4B"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D2113C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900E37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22C66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C7D32ED" w14:textId="77777777" w:rsidTr="00725808">
        <w:tc>
          <w:tcPr>
            <w:tcW w:w="2013" w:type="dxa"/>
            <w:tcMar>
              <w:top w:w="28" w:type="dxa"/>
              <w:left w:w="28" w:type="dxa"/>
              <w:bottom w:w="28" w:type="dxa"/>
              <w:right w:w="28" w:type="dxa"/>
            </w:tcMar>
          </w:tcPr>
          <w:p w14:paraId="02B884A2" w14:textId="77777777" w:rsidR="000234BB" w:rsidRPr="00620BBE" w:rsidRDefault="000234BB" w:rsidP="00725808">
            <w:pPr>
              <w:pStyle w:val="SmallStandard"/>
            </w:pPr>
            <w:r w:rsidRPr="00620BBE">
              <w:t>class</w:t>
            </w:r>
          </w:p>
        </w:tc>
        <w:tc>
          <w:tcPr>
            <w:tcW w:w="1559" w:type="dxa"/>
            <w:tcMar>
              <w:top w:w="28" w:type="dxa"/>
              <w:left w:w="28" w:type="dxa"/>
              <w:bottom w:w="28" w:type="dxa"/>
              <w:right w:w="28" w:type="dxa"/>
            </w:tcMar>
          </w:tcPr>
          <w:p w14:paraId="7BC4F704" w14:textId="77777777" w:rsidR="000234BB" w:rsidRPr="008359F5" w:rsidRDefault="000234BB" w:rsidP="00725808">
            <w:pPr>
              <w:pStyle w:val="SmallStandard"/>
            </w:pPr>
            <w:r w:rsidRPr="00D21799">
              <w:t>RobustnessClass</w:t>
            </w:r>
          </w:p>
        </w:tc>
        <w:tc>
          <w:tcPr>
            <w:tcW w:w="709" w:type="dxa"/>
            <w:tcMar>
              <w:top w:w="28" w:type="dxa"/>
              <w:left w:w="28" w:type="dxa"/>
              <w:bottom w:w="28" w:type="dxa"/>
              <w:right w:w="28" w:type="dxa"/>
            </w:tcMar>
          </w:tcPr>
          <w:p w14:paraId="4E454F3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3FBC339" w14:textId="77777777" w:rsidR="000234BB" w:rsidRDefault="000234BB" w:rsidP="00725808">
            <w:pPr>
              <w:jc w:val="left"/>
            </w:pPr>
            <w:r>
              <w:rPr>
                <w:sz w:val="16"/>
                <w:szCs w:val="16"/>
              </w:rPr>
              <w:t xml:space="preserve">Specifies the identifier of a robustness class defined by the robustness class reference system. Robustness classes are for example: </w:t>
            </w:r>
            <w:r>
              <w:rPr>
                <w:sz w:val="16"/>
                <w:szCs w:val="16"/>
              </w:rPr>
              <w:lastRenderedPageBreak/>
              <w:t>oil, petrol, UV, water. Specific known and used classes are defined in an open enumeration.</w:t>
            </w:r>
          </w:p>
        </w:tc>
      </w:tr>
      <w:tr w:rsidR="000234BB" w:rsidRPr="006675E2" w14:paraId="178B2794" w14:textId="77777777" w:rsidTr="00725808">
        <w:tc>
          <w:tcPr>
            <w:tcW w:w="2013" w:type="dxa"/>
            <w:tcMar>
              <w:top w:w="28" w:type="dxa"/>
              <w:left w:w="28" w:type="dxa"/>
              <w:bottom w:w="28" w:type="dxa"/>
              <w:right w:w="28" w:type="dxa"/>
            </w:tcMar>
          </w:tcPr>
          <w:p w14:paraId="6A17AA67" w14:textId="77777777" w:rsidR="000234BB" w:rsidRPr="00620BBE" w:rsidRDefault="000234BB" w:rsidP="00725808">
            <w:pPr>
              <w:pStyle w:val="SmallStandard"/>
            </w:pPr>
            <w:r w:rsidRPr="00620BBE">
              <w:lastRenderedPageBreak/>
              <w:t>classKey</w:t>
            </w:r>
          </w:p>
        </w:tc>
        <w:tc>
          <w:tcPr>
            <w:tcW w:w="1559" w:type="dxa"/>
            <w:tcMar>
              <w:top w:w="28" w:type="dxa"/>
              <w:left w:w="28" w:type="dxa"/>
              <w:bottom w:w="28" w:type="dxa"/>
              <w:right w:w="28" w:type="dxa"/>
            </w:tcMar>
          </w:tcPr>
          <w:p w14:paraId="28F1187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4439DE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10CEA73" w14:textId="77777777" w:rsidR="000234BB" w:rsidRDefault="000234BB" w:rsidP="00725808">
            <w:pPr>
              <w:jc w:val="left"/>
            </w:pPr>
            <w:r>
              <w:rPr>
                <w:sz w:val="16"/>
                <w:szCs w:val="16"/>
              </w:rPr>
              <w:t>Specifies a key for the robustness level defined in the specified robustness class (e.g. A, B, C).</w:t>
            </w:r>
          </w:p>
        </w:tc>
      </w:tr>
      <w:tr w:rsidR="000234BB" w:rsidRPr="006675E2" w14:paraId="36F56539" w14:textId="77777777" w:rsidTr="00725808">
        <w:tc>
          <w:tcPr>
            <w:tcW w:w="2013" w:type="dxa"/>
            <w:tcMar>
              <w:top w:w="28" w:type="dxa"/>
              <w:left w:w="28" w:type="dxa"/>
              <w:bottom w:w="28" w:type="dxa"/>
              <w:right w:w="28" w:type="dxa"/>
            </w:tcMar>
          </w:tcPr>
          <w:p w14:paraId="507A1E86" w14:textId="77777777" w:rsidR="000234BB" w:rsidRPr="00620BBE" w:rsidRDefault="000234BB" w:rsidP="00725808">
            <w:pPr>
              <w:pStyle w:val="SmallStandard"/>
            </w:pPr>
            <w:r w:rsidRPr="00620BBE">
              <w:t>classReferenceSystem</w:t>
            </w:r>
          </w:p>
        </w:tc>
        <w:tc>
          <w:tcPr>
            <w:tcW w:w="1559" w:type="dxa"/>
            <w:tcMar>
              <w:top w:w="28" w:type="dxa"/>
              <w:left w:w="28" w:type="dxa"/>
              <w:bottom w:w="28" w:type="dxa"/>
              <w:right w:w="28" w:type="dxa"/>
            </w:tcMar>
          </w:tcPr>
          <w:p w14:paraId="77F1D8A3" w14:textId="77777777" w:rsidR="000234BB" w:rsidRPr="008359F5" w:rsidRDefault="000234BB" w:rsidP="00725808">
            <w:pPr>
              <w:pStyle w:val="SmallStandard"/>
            </w:pPr>
            <w:r w:rsidRPr="00D21799">
              <w:t>RobustnessClassReferenceSystem</w:t>
            </w:r>
          </w:p>
        </w:tc>
        <w:tc>
          <w:tcPr>
            <w:tcW w:w="709" w:type="dxa"/>
            <w:tcMar>
              <w:top w:w="28" w:type="dxa"/>
              <w:left w:w="28" w:type="dxa"/>
              <w:bottom w:w="28" w:type="dxa"/>
              <w:right w:w="28" w:type="dxa"/>
            </w:tcMar>
          </w:tcPr>
          <w:p w14:paraId="1410DCE1"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5F65A5C" w14:textId="77777777" w:rsidR="000234BB" w:rsidRDefault="000234BB" w:rsidP="00725808">
            <w:pPr>
              <w:jc w:val="left"/>
            </w:pPr>
            <w:r>
              <w:rPr>
                <w:sz w:val="16"/>
                <w:szCs w:val="16"/>
              </w:rPr>
              <w:t>The identification of the robustness class reference system, which is defining possible values and the semantic of robustness classes and robustness class keys. Specific known and used reference systems are defined in an open enumeration.</w:t>
            </w:r>
          </w:p>
        </w:tc>
      </w:tr>
      <w:tr w:rsidR="000234BB" w:rsidRPr="006675E2" w14:paraId="794596E2" w14:textId="77777777" w:rsidTr="00725808">
        <w:tc>
          <w:tcPr>
            <w:tcW w:w="2013" w:type="dxa"/>
            <w:tcMar>
              <w:top w:w="28" w:type="dxa"/>
              <w:left w:w="28" w:type="dxa"/>
              <w:bottom w:w="28" w:type="dxa"/>
              <w:right w:w="28" w:type="dxa"/>
            </w:tcMar>
          </w:tcPr>
          <w:p w14:paraId="7F390176" w14:textId="77777777" w:rsidR="000234BB" w:rsidRPr="00620BBE" w:rsidRDefault="000234BB" w:rsidP="00725808">
            <w:pPr>
              <w:pStyle w:val="SmallStandard"/>
            </w:pPr>
            <w:r w:rsidRPr="00620BBE">
              <w:t>hasRobustness</w:t>
            </w:r>
          </w:p>
        </w:tc>
        <w:tc>
          <w:tcPr>
            <w:tcW w:w="1559" w:type="dxa"/>
            <w:tcMar>
              <w:top w:w="28" w:type="dxa"/>
              <w:left w:w="28" w:type="dxa"/>
              <w:bottom w:w="28" w:type="dxa"/>
              <w:right w:w="28" w:type="dxa"/>
            </w:tcMar>
          </w:tcPr>
          <w:p w14:paraId="48FA1031"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3C4BF94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9A5D0BC" w14:textId="77777777" w:rsidR="000234BB" w:rsidRDefault="000234BB" w:rsidP="00725808">
            <w:pPr>
              <w:jc w:val="left"/>
            </w:pPr>
            <w:r>
              <w:rPr>
                <w:sz w:val="16"/>
                <w:szCs w:val="16"/>
              </w:rPr>
              <w:t>Specifies if the described element has a robustness in the specified robustness class. (see KBLFRM-260)</w:t>
            </w:r>
          </w:p>
        </w:tc>
      </w:tr>
      <w:tr w:rsidR="000234BB" w:rsidRPr="006675E2" w14:paraId="6E1B8E3B" w14:textId="77777777" w:rsidTr="00725808">
        <w:tc>
          <w:tcPr>
            <w:tcW w:w="2013" w:type="dxa"/>
            <w:tcMar>
              <w:top w:w="28" w:type="dxa"/>
              <w:left w:w="28" w:type="dxa"/>
              <w:bottom w:w="28" w:type="dxa"/>
              <w:right w:w="28" w:type="dxa"/>
            </w:tcMar>
          </w:tcPr>
          <w:p w14:paraId="7DBA4D17"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6F2C6842"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15A8A464"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1B73FE9" w14:textId="77777777" w:rsidR="000234BB" w:rsidRDefault="000234BB" w:rsidP="00725808">
            <w:pPr>
              <w:jc w:val="left"/>
            </w:pPr>
            <w:r>
              <w:rPr>
                <w:sz w:val="16"/>
                <w:szCs w:val="16"/>
              </w:rPr>
              <w:t>On optional human readable description of the robustness (e.g. the name).</w:t>
            </w:r>
          </w:p>
        </w:tc>
      </w:tr>
    </w:tbl>
    <w:p w14:paraId="322C5D4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5" w:name="_c7712020386ca39739c444fa45918b47"/>
      <w:r>
        <w:rPr>
          <w:lang w:val="en-GB"/>
        </w:rPr>
        <w:t>SIUnit</w:t>
      </w:r>
      <w:bookmarkEnd w:id="1565"/>
    </w:p>
    <w:p w14:paraId="6B044B15" w14:textId="77777777" w:rsidR="000234BB" w:rsidRDefault="000234BB" w:rsidP="000234BB">
      <w:r>
        <w:rPr>
          <w:sz w:val="18"/>
          <w:szCs w:val="18"/>
        </w:rPr>
        <w:t>The SIUnit class can define quantities in the terms of the SI-Unit-System by specifying the corresponding SI prefix (optional) and a SI unit name. The usage of SI units must be the preferred way of expressing units, since these units can be easily translated into other SI units.</w:t>
      </w:r>
    </w:p>
    <w:p w14:paraId="1EC144F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254985" w14:textId="77777777" w:rsidTr="00725808">
        <w:tc>
          <w:tcPr>
            <w:tcW w:w="2013" w:type="dxa"/>
            <w:tcMar>
              <w:top w:w="28" w:type="dxa"/>
              <w:left w:w="28" w:type="dxa"/>
              <w:bottom w:w="28" w:type="dxa"/>
              <w:right w:w="28" w:type="dxa"/>
            </w:tcMar>
          </w:tcPr>
          <w:p w14:paraId="7780682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28ED53" w14:textId="2663924C" w:rsidR="000234BB" w:rsidRPr="00620BBE" w:rsidRDefault="004714EB" w:rsidP="00725808">
            <w:pPr>
              <w:pStyle w:val="SmallStandard"/>
            </w:pPr>
            <w:hyperlink w:anchor="_87f7149f3df336633bd6d4f43d6c15bc" w:history="1">
              <w:r w:rsidR="000234BB" w:rsidRPr="00620BBE">
                <w:rPr>
                  <w:rStyle w:val="Hyperlink"/>
                  <w:rFonts w:eastAsiaTheme="majorEastAsia"/>
                </w:rPr>
                <w:t>Unit</w:t>
              </w:r>
            </w:hyperlink>
          </w:p>
        </w:tc>
      </w:tr>
      <w:tr w:rsidR="000234BB" w:rsidRPr="008359F5" w14:paraId="2F3E2120" w14:textId="77777777" w:rsidTr="00725808">
        <w:tc>
          <w:tcPr>
            <w:tcW w:w="2013" w:type="dxa"/>
            <w:tcMar>
              <w:top w:w="28" w:type="dxa"/>
              <w:left w:w="28" w:type="dxa"/>
              <w:bottom w:w="28" w:type="dxa"/>
              <w:right w:w="28" w:type="dxa"/>
            </w:tcMar>
          </w:tcPr>
          <w:p w14:paraId="0E8227E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42297B" w14:textId="77777777" w:rsidR="000234BB" w:rsidRDefault="000234BB" w:rsidP="00725808"/>
        </w:tc>
      </w:tr>
      <w:tr w:rsidR="000234BB" w:rsidRPr="008359F5" w14:paraId="4190F5B2" w14:textId="77777777" w:rsidTr="00725808">
        <w:tc>
          <w:tcPr>
            <w:tcW w:w="2013" w:type="dxa"/>
            <w:tcMar>
              <w:top w:w="28" w:type="dxa"/>
              <w:left w:w="28" w:type="dxa"/>
              <w:bottom w:w="28" w:type="dxa"/>
              <w:right w:w="28" w:type="dxa"/>
            </w:tcMar>
          </w:tcPr>
          <w:p w14:paraId="7D8984C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FB6C42F" w14:textId="77777777" w:rsidR="000234BB" w:rsidRPr="000437C1" w:rsidRDefault="000234BB" w:rsidP="00725808">
            <w:pPr>
              <w:pStyle w:val="SmallStandard"/>
            </w:pPr>
            <w:r>
              <w:t>false</w:t>
            </w:r>
          </w:p>
        </w:tc>
      </w:tr>
    </w:tbl>
    <w:p w14:paraId="712E977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C07DE72" w14:textId="77777777" w:rsidTr="00725808">
        <w:tc>
          <w:tcPr>
            <w:tcW w:w="2013" w:type="dxa"/>
            <w:tcMar>
              <w:top w:w="28" w:type="dxa"/>
              <w:left w:w="28" w:type="dxa"/>
              <w:bottom w:w="28" w:type="dxa"/>
              <w:right w:w="28" w:type="dxa"/>
            </w:tcMar>
          </w:tcPr>
          <w:p w14:paraId="237575F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3C48F1"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FC7442E"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A8F71A6"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BBDC51A" w14:textId="77777777" w:rsidTr="00725808">
        <w:tc>
          <w:tcPr>
            <w:tcW w:w="2013" w:type="dxa"/>
            <w:tcMar>
              <w:top w:w="28" w:type="dxa"/>
              <w:left w:w="28" w:type="dxa"/>
              <w:bottom w:w="28" w:type="dxa"/>
              <w:right w:w="28" w:type="dxa"/>
            </w:tcMar>
          </w:tcPr>
          <w:p w14:paraId="04EDA00C" w14:textId="77777777" w:rsidR="000234BB" w:rsidRPr="00620BBE" w:rsidRDefault="000234BB" w:rsidP="00725808">
            <w:pPr>
              <w:pStyle w:val="SmallStandard"/>
            </w:pPr>
            <w:r w:rsidRPr="00620BBE">
              <w:t>siUnitName</w:t>
            </w:r>
          </w:p>
        </w:tc>
        <w:tc>
          <w:tcPr>
            <w:tcW w:w="1559" w:type="dxa"/>
            <w:tcMar>
              <w:top w:w="28" w:type="dxa"/>
              <w:left w:w="28" w:type="dxa"/>
              <w:bottom w:w="28" w:type="dxa"/>
              <w:right w:w="28" w:type="dxa"/>
            </w:tcMar>
          </w:tcPr>
          <w:p w14:paraId="2B219DBD" w14:textId="77777777" w:rsidR="000234BB" w:rsidRPr="008359F5" w:rsidRDefault="000234BB" w:rsidP="00725808">
            <w:pPr>
              <w:pStyle w:val="SmallStandard"/>
            </w:pPr>
            <w:r w:rsidRPr="00D21799">
              <w:t>SiUnitName</w:t>
            </w:r>
          </w:p>
        </w:tc>
        <w:tc>
          <w:tcPr>
            <w:tcW w:w="709" w:type="dxa"/>
            <w:tcMar>
              <w:top w:w="28" w:type="dxa"/>
              <w:left w:w="28" w:type="dxa"/>
              <w:bottom w:w="28" w:type="dxa"/>
              <w:right w:w="28" w:type="dxa"/>
            </w:tcMar>
          </w:tcPr>
          <w:p w14:paraId="43AD2A09"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53274F5" w14:textId="77777777" w:rsidR="000234BB" w:rsidRDefault="000234BB" w:rsidP="00725808">
            <w:pPr>
              <w:jc w:val="left"/>
            </w:pPr>
            <w:r>
              <w:rPr>
                <w:sz w:val="16"/>
                <w:szCs w:val="16"/>
              </w:rPr>
              <w:t>Specifies the name of SI unit (e.g. metre, second,...)</w:t>
            </w:r>
          </w:p>
        </w:tc>
      </w:tr>
      <w:tr w:rsidR="000234BB" w:rsidRPr="006675E2" w14:paraId="3E49B7AC" w14:textId="77777777" w:rsidTr="00725808">
        <w:tc>
          <w:tcPr>
            <w:tcW w:w="2013" w:type="dxa"/>
            <w:tcMar>
              <w:top w:w="28" w:type="dxa"/>
              <w:left w:w="28" w:type="dxa"/>
              <w:bottom w:w="28" w:type="dxa"/>
              <w:right w:w="28" w:type="dxa"/>
            </w:tcMar>
          </w:tcPr>
          <w:p w14:paraId="1A3F5814" w14:textId="77777777" w:rsidR="000234BB" w:rsidRPr="00620BBE" w:rsidRDefault="000234BB" w:rsidP="00725808">
            <w:pPr>
              <w:pStyle w:val="SmallStandard"/>
            </w:pPr>
            <w:r w:rsidRPr="00620BBE">
              <w:t>siPrefix</w:t>
            </w:r>
          </w:p>
        </w:tc>
        <w:tc>
          <w:tcPr>
            <w:tcW w:w="1559" w:type="dxa"/>
            <w:tcMar>
              <w:top w:w="28" w:type="dxa"/>
              <w:left w:w="28" w:type="dxa"/>
              <w:bottom w:w="28" w:type="dxa"/>
              <w:right w:w="28" w:type="dxa"/>
            </w:tcMar>
          </w:tcPr>
          <w:p w14:paraId="0B22C4BF" w14:textId="77777777" w:rsidR="000234BB" w:rsidRPr="008359F5" w:rsidRDefault="000234BB" w:rsidP="00725808">
            <w:pPr>
              <w:pStyle w:val="SmallStandard"/>
            </w:pPr>
            <w:r w:rsidRPr="00D21799">
              <w:t>SiPrefix</w:t>
            </w:r>
          </w:p>
        </w:tc>
        <w:tc>
          <w:tcPr>
            <w:tcW w:w="709" w:type="dxa"/>
            <w:tcMar>
              <w:top w:w="28" w:type="dxa"/>
              <w:left w:w="28" w:type="dxa"/>
              <w:bottom w:w="28" w:type="dxa"/>
              <w:right w:w="28" w:type="dxa"/>
            </w:tcMar>
          </w:tcPr>
          <w:p w14:paraId="4FE27FD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F4E6A1D" w14:textId="77777777" w:rsidR="000234BB" w:rsidRDefault="000234BB" w:rsidP="00725808">
            <w:pPr>
              <w:jc w:val="left"/>
            </w:pPr>
            <w:r>
              <w:rPr>
                <w:sz w:val="16"/>
                <w:szCs w:val="16"/>
              </w:rPr>
              <w:t>Specifies the prefix of the SI unit (e.g. milli, centi, mirco,...)</w:t>
            </w:r>
          </w:p>
        </w:tc>
      </w:tr>
    </w:tbl>
    <w:p w14:paraId="2D1812D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6" w:name="_2aec293c2283d199f3bb5af23cdeb54c"/>
      <w:r>
        <w:rPr>
          <w:lang w:val="en-GB"/>
        </w:rPr>
        <w:t>Size</w:t>
      </w:r>
      <w:bookmarkEnd w:id="1566"/>
    </w:p>
    <w:p w14:paraId="0F983F71" w14:textId="77777777" w:rsidR="000234BB" w:rsidRDefault="000234BB" w:rsidP="000234BB">
      <w:r>
        <w:rPr>
          <w:sz w:val="18"/>
          <w:szCs w:val="18"/>
        </w:rPr>
        <w:t>Defines the size of an element by width &amp; height. Per definition is width &gt; height.</w:t>
      </w:r>
    </w:p>
    <w:p w14:paraId="5EC68A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04AC6C" w14:textId="77777777" w:rsidTr="00725808">
        <w:tc>
          <w:tcPr>
            <w:tcW w:w="2013" w:type="dxa"/>
            <w:tcMar>
              <w:top w:w="28" w:type="dxa"/>
              <w:left w:w="28" w:type="dxa"/>
              <w:bottom w:w="28" w:type="dxa"/>
              <w:right w:w="28" w:type="dxa"/>
            </w:tcMar>
          </w:tcPr>
          <w:p w14:paraId="01B8355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2E1F1C4" w14:textId="77777777" w:rsidR="000234BB" w:rsidRDefault="000234BB" w:rsidP="00725808"/>
        </w:tc>
      </w:tr>
      <w:tr w:rsidR="000234BB" w:rsidRPr="008359F5" w14:paraId="2B8C9468" w14:textId="77777777" w:rsidTr="00725808">
        <w:tc>
          <w:tcPr>
            <w:tcW w:w="2013" w:type="dxa"/>
            <w:tcMar>
              <w:top w:w="28" w:type="dxa"/>
              <w:left w:w="28" w:type="dxa"/>
              <w:bottom w:w="28" w:type="dxa"/>
              <w:right w:w="28" w:type="dxa"/>
            </w:tcMar>
          </w:tcPr>
          <w:p w14:paraId="2B5768E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602C33" w14:textId="77777777" w:rsidR="000234BB" w:rsidRDefault="000234BB" w:rsidP="00725808"/>
        </w:tc>
      </w:tr>
      <w:tr w:rsidR="000234BB" w:rsidRPr="008359F5" w14:paraId="243922D8" w14:textId="77777777" w:rsidTr="00725808">
        <w:tc>
          <w:tcPr>
            <w:tcW w:w="2013" w:type="dxa"/>
            <w:tcMar>
              <w:top w:w="28" w:type="dxa"/>
              <w:left w:w="28" w:type="dxa"/>
              <w:bottom w:w="28" w:type="dxa"/>
              <w:right w:w="28" w:type="dxa"/>
            </w:tcMar>
          </w:tcPr>
          <w:p w14:paraId="4B261CE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30339F" w14:textId="77777777" w:rsidR="000234BB" w:rsidRPr="000437C1" w:rsidRDefault="000234BB" w:rsidP="00725808">
            <w:pPr>
              <w:pStyle w:val="SmallStandard"/>
            </w:pPr>
            <w:r>
              <w:t>false</w:t>
            </w:r>
          </w:p>
        </w:tc>
      </w:tr>
    </w:tbl>
    <w:p w14:paraId="3EFA884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9F266AE" w14:textId="77777777" w:rsidTr="00725808">
        <w:tc>
          <w:tcPr>
            <w:tcW w:w="2013" w:type="dxa"/>
            <w:tcMar>
              <w:top w:w="28" w:type="dxa"/>
              <w:left w:w="28" w:type="dxa"/>
              <w:bottom w:w="28" w:type="dxa"/>
              <w:right w:w="28" w:type="dxa"/>
            </w:tcMar>
          </w:tcPr>
          <w:p w14:paraId="2C4A83B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1AB528D"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8AD3F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CF2CEC0"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9DE8733" w14:textId="77777777" w:rsidTr="00725808">
        <w:tc>
          <w:tcPr>
            <w:tcW w:w="2013" w:type="dxa"/>
            <w:tcMar>
              <w:top w:w="28" w:type="dxa"/>
              <w:left w:w="28" w:type="dxa"/>
              <w:bottom w:w="28" w:type="dxa"/>
              <w:right w:w="28" w:type="dxa"/>
            </w:tcMar>
          </w:tcPr>
          <w:p w14:paraId="7359ED43" w14:textId="77777777" w:rsidR="000234BB" w:rsidRPr="00620BBE" w:rsidRDefault="000234BB" w:rsidP="00725808">
            <w:pPr>
              <w:pStyle w:val="SmallStandard"/>
            </w:pPr>
            <w:r w:rsidRPr="00620BBE">
              <w:t>width</w:t>
            </w:r>
          </w:p>
        </w:tc>
        <w:tc>
          <w:tcPr>
            <w:tcW w:w="1559" w:type="dxa"/>
            <w:tcMar>
              <w:top w:w="28" w:type="dxa"/>
              <w:left w:w="28" w:type="dxa"/>
              <w:bottom w:w="28" w:type="dxa"/>
              <w:right w:w="28" w:type="dxa"/>
            </w:tcMar>
          </w:tcPr>
          <w:p w14:paraId="5BF00B30"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22EA275A"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BF4654A" w14:textId="77777777" w:rsidR="000234BB" w:rsidRDefault="000234BB" w:rsidP="00725808">
            <w:pPr>
              <w:jc w:val="left"/>
            </w:pPr>
            <w:r>
              <w:rPr>
                <w:sz w:val="16"/>
                <w:szCs w:val="16"/>
              </w:rPr>
              <w:t>The width of the element.</w:t>
            </w:r>
          </w:p>
        </w:tc>
      </w:tr>
      <w:tr w:rsidR="000234BB" w:rsidRPr="006675E2" w14:paraId="3696C423" w14:textId="77777777" w:rsidTr="00725808">
        <w:tc>
          <w:tcPr>
            <w:tcW w:w="2013" w:type="dxa"/>
            <w:tcMar>
              <w:top w:w="28" w:type="dxa"/>
              <w:left w:w="28" w:type="dxa"/>
              <w:bottom w:w="28" w:type="dxa"/>
              <w:right w:w="28" w:type="dxa"/>
            </w:tcMar>
          </w:tcPr>
          <w:p w14:paraId="28F575A9" w14:textId="77777777" w:rsidR="000234BB" w:rsidRPr="00620BBE" w:rsidRDefault="000234BB" w:rsidP="00725808">
            <w:pPr>
              <w:pStyle w:val="SmallStandard"/>
            </w:pPr>
            <w:r w:rsidRPr="00620BBE">
              <w:t>height</w:t>
            </w:r>
          </w:p>
        </w:tc>
        <w:tc>
          <w:tcPr>
            <w:tcW w:w="1559" w:type="dxa"/>
            <w:tcMar>
              <w:top w:w="28" w:type="dxa"/>
              <w:left w:w="28" w:type="dxa"/>
              <w:bottom w:w="28" w:type="dxa"/>
              <w:right w:w="28" w:type="dxa"/>
            </w:tcMar>
          </w:tcPr>
          <w:p w14:paraId="6BAFAED5"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DD3046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35DF542" w14:textId="77777777" w:rsidR="000234BB" w:rsidRDefault="000234BB" w:rsidP="00725808">
            <w:pPr>
              <w:jc w:val="left"/>
            </w:pPr>
            <w:r>
              <w:rPr>
                <w:sz w:val="16"/>
                <w:szCs w:val="16"/>
              </w:rPr>
              <w:t>The height of the element.</w:t>
            </w:r>
          </w:p>
        </w:tc>
      </w:tr>
    </w:tbl>
    <w:p w14:paraId="50EF406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7" w:name="_27b74ba9e58cb26134c0f69b9a34d3e0"/>
      <w:r>
        <w:rPr>
          <w:lang w:val="en-GB"/>
        </w:rPr>
        <w:t>SoundDampingClass</w:t>
      </w:r>
      <w:bookmarkEnd w:id="1567"/>
    </w:p>
    <w:p w14:paraId="05870A36" w14:textId="77777777" w:rsidR="000234BB" w:rsidRDefault="000234BB" w:rsidP="000234BB">
      <w:r>
        <w:rPr>
          <w:sz w:val="18"/>
          <w:szCs w:val="18"/>
        </w:rPr>
        <w:t xml:space="preserve">Allows the definition of a sound damping class. The sound damping class of a component is specified as a level of sound damping. The level is specified by the </w:t>
      </w:r>
      <w:r>
        <w:rPr>
          <w:i/>
          <w:iCs/>
          <w:sz w:val="18"/>
          <w:szCs w:val="18"/>
        </w:rPr>
        <w:t>classKey</w:t>
      </w:r>
      <w:r>
        <w:rPr>
          <w:sz w:val="18"/>
          <w:szCs w:val="18"/>
        </w:rPr>
        <w:t xml:space="preserve">. Valid keys are specified by the </w:t>
      </w:r>
      <w:r>
        <w:rPr>
          <w:i/>
          <w:iCs/>
          <w:sz w:val="18"/>
          <w:szCs w:val="18"/>
        </w:rPr>
        <w:t>referenceSystem</w:t>
      </w:r>
      <w:r>
        <w:rPr>
          <w:sz w:val="18"/>
          <w:szCs w:val="18"/>
        </w:rPr>
        <w:t xml:space="preserve">. Attributes </w:t>
      </w:r>
      <w:r>
        <w:rPr>
          <w:sz w:val="18"/>
          <w:szCs w:val="18"/>
        </w:rPr>
        <w:lastRenderedPageBreak/>
        <w:t xml:space="preserve">of the type </w:t>
      </w:r>
      <w:r>
        <w:rPr>
          <w:i/>
          <w:iCs/>
          <w:sz w:val="18"/>
          <w:szCs w:val="18"/>
        </w:rPr>
        <w:t>SoundDampingClass</w:t>
      </w:r>
      <w:r>
        <w:rPr>
          <w:sz w:val="18"/>
          <w:szCs w:val="18"/>
        </w:rPr>
        <w:t xml:space="preserve"> normally have the multiplicity [0..*]. This means that such an attribute can have </w:t>
      </w:r>
      <w:r>
        <w:rPr>
          <w:i/>
          <w:iCs/>
          <w:sz w:val="18"/>
          <w:szCs w:val="18"/>
        </w:rPr>
        <w:t>SoundDampingClass</w:t>
      </w:r>
      <w:r>
        <w:rPr>
          <w:sz w:val="18"/>
          <w:szCs w:val="18"/>
        </w:rPr>
        <w:t xml:space="preserve"> entries for different </w:t>
      </w:r>
      <w:r>
        <w:rPr>
          <w:i/>
          <w:iCs/>
          <w:sz w:val="18"/>
          <w:szCs w:val="18"/>
        </w:rPr>
        <w:t>referenceSystems</w:t>
      </w:r>
      <w:r>
        <w:rPr>
          <w:sz w:val="18"/>
          <w:szCs w:val="18"/>
        </w:rPr>
        <w:t xml:space="preserve">. It must not have multiple entries for the same </w:t>
      </w:r>
      <w:r>
        <w:rPr>
          <w:i/>
          <w:iCs/>
          <w:sz w:val="18"/>
          <w:szCs w:val="18"/>
        </w:rPr>
        <w:t>referenceSystem</w:t>
      </w:r>
      <w:r>
        <w:rPr>
          <w:sz w:val="18"/>
          <w:szCs w:val="18"/>
        </w:rPr>
        <w:t>.</w:t>
      </w:r>
    </w:p>
    <w:p w14:paraId="289F7C1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CEBC59F" w14:textId="77777777" w:rsidTr="00725808">
        <w:tc>
          <w:tcPr>
            <w:tcW w:w="2013" w:type="dxa"/>
            <w:tcMar>
              <w:top w:w="28" w:type="dxa"/>
              <w:left w:w="28" w:type="dxa"/>
              <w:bottom w:w="28" w:type="dxa"/>
              <w:right w:w="28" w:type="dxa"/>
            </w:tcMar>
          </w:tcPr>
          <w:p w14:paraId="0967E98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76A6D9" w14:textId="77777777" w:rsidR="000234BB" w:rsidRDefault="000234BB" w:rsidP="00725808"/>
        </w:tc>
      </w:tr>
      <w:tr w:rsidR="000234BB" w:rsidRPr="008359F5" w14:paraId="21B64E7C" w14:textId="77777777" w:rsidTr="00725808">
        <w:tc>
          <w:tcPr>
            <w:tcW w:w="2013" w:type="dxa"/>
            <w:tcMar>
              <w:top w:w="28" w:type="dxa"/>
              <w:left w:w="28" w:type="dxa"/>
              <w:bottom w:w="28" w:type="dxa"/>
              <w:right w:w="28" w:type="dxa"/>
            </w:tcMar>
          </w:tcPr>
          <w:p w14:paraId="0C09491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45D983" w14:textId="77777777" w:rsidR="000234BB" w:rsidRDefault="000234BB" w:rsidP="00725808"/>
        </w:tc>
      </w:tr>
      <w:tr w:rsidR="000234BB" w:rsidRPr="008359F5" w14:paraId="0A7C987B" w14:textId="77777777" w:rsidTr="00725808">
        <w:tc>
          <w:tcPr>
            <w:tcW w:w="2013" w:type="dxa"/>
            <w:tcMar>
              <w:top w:w="28" w:type="dxa"/>
              <w:left w:w="28" w:type="dxa"/>
              <w:bottom w:w="28" w:type="dxa"/>
              <w:right w:w="28" w:type="dxa"/>
            </w:tcMar>
          </w:tcPr>
          <w:p w14:paraId="69EDA0F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C462815" w14:textId="77777777" w:rsidR="000234BB" w:rsidRPr="000437C1" w:rsidRDefault="000234BB" w:rsidP="00725808">
            <w:pPr>
              <w:pStyle w:val="SmallStandard"/>
            </w:pPr>
            <w:r>
              <w:t>false</w:t>
            </w:r>
          </w:p>
        </w:tc>
      </w:tr>
    </w:tbl>
    <w:p w14:paraId="68F25AE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4CC2608" w14:textId="77777777" w:rsidTr="00725808">
        <w:tc>
          <w:tcPr>
            <w:tcW w:w="2013" w:type="dxa"/>
            <w:tcMar>
              <w:top w:w="28" w:type="dxa"/>
              <w:left w:w="28" w:type="dxa"/>
              <w:bottom w:w="28" w:type="dxa"/>
              <w:right w:w="28" w:type="dxa"/>
            </w:tcMar>
          </w:tcPr>
          <w:p w14:paraId="34966746"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904BEF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1F286E"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5ED2DC"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2F8AAB7" w14:textId="77777777" w:rsidTr="00725808">
        <w:tc>
          <w:tcPr>
            <w:tcW w:w="2013" w:type="dxa"/>
            <w:tcMar>
              <w:top w:w="28" w:type="dxa"/>
              <w:left w:w="28" w:type="dxa"/>
              <w:bottom w:w="28" w:type="dxa"/>
              <w:right w:w="28" w:type="dxa"/>
            </w:tcMar>
          </w:tcPr>
          <w:p w14:paraId="26DBA7CC" w14:textId="77777777" w:rsidR="000234BB" w:rsidRPr="00620BBE" w:rsidRDefault="000234BB" w:rsidP="00725808">
            <w:pPr>
              <w:pStyle w:val="SmallStandard"/>
            </w:pPr>
            <w:r w:rsidRPr="00620BBE">
              <w:t>classKey</w:t>
            </w:r>
          </w:p>
        </w:tc>
        <w:tc>
          <w:tcPr>
            <w:tcW w:w="1559" w:type="dxa"/>
            <w:tcMar>
              <w:top w:w="28" w:type="dxa"/>
              <w:left w:w="28" w:type="dxa"/>
              <w:bottom w:w="28" w:type="dxa"/>
              <w:right w:w="28" w:type="dxa"/>
            </w:tcMar>
          </w:tcPr>
          <w:p w14:paraId="53C0FB00"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D6A0A3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815AF73" w14:textId="77777777" w:rsidR="000234BB" w:rsidRDefault="000234BB" w:rsidP="00725808">
            <w:pPr>
              <w:jc w:val="left"/>
            </w:pPr>
            <w:r>
              <w:rPr>
                <w:sz w:val="16"/>
                <w:szCs w:val="16"/>
              </w:rPr>
              <w:t>Specifies a key for the level defined in the sound damping class (e.g. A, B, C).</w:t>
            </w:r>
          </w:p>
        </w:tc>
      </w:tr>
      <w:tr w:rsidR="000234BB" w:rsidRPr="006675E2" w14:paraId="6DF77FA9" w14:textId="77777777" w:rsidTr="00725808">
        <w:tc>
          <w:tcPr>
            <w:tcW w:w="2013" w:type="dxa"/>
            <w:tcMar>
              <w:top w:w="28" w:type="dxa"/>
              <w:left w:w="28" w:type="dxa"/>
              <w:bottom w:w="28" w:type="dxa"/>
              <w:right w:w="28" w:type="dxa"/>
            </w:tcMar>
          </w:tcPr>
          <w:p w14:paraId="28BA0373" w14:textId="77777777" w:rsidR="000234BB" w:rsidRPr="00620BBE" w:rsidRDefault="000234BB" w:rsidP="00725808">
            <w:pPr>
              <w:pStyle w:val="SmallStandard"/>
            </w:pPr>
            <w:r w:rsidRPr="00620BBE">
              <w:t>referenceSystem</w:t>
            </w:r>
          </w:p>
        </w:tc>
        <w:tc>
          <w:tcPr>
            <w:tcW w:w="1559" w:type="dxa"/>
            <w:tcMar>
              <w:top w:w="28" w:type="dxa"/>
              <w:left w:w="28" w:type="dxa"/>
              <w:bottom w:w="28" w:type="dxa"/>
              <w:right w:w="28" w:type="dxa"/>
            </w:tcMar>
          </w:tcPr>
          <w:p w14:paraId="03232BDF"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756BC5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5851806" w14:textId="77777777" w:rsidR="000234BB" w:rsidRDefault="000234BB" w:rsidP="00725808">
            <w:pPr>
              <w:jc w:val="left"/>
            </w:pPr>
            <w:r>
              <w:rPr>
                <w:sz w:val="16"/>
                <w:szCs w:val="16"/>
              </w:rPr>
              <w:t>The identification of the sound damping class reference system, which is defining possible values and the semantic of sound damping keys.</w:t>
            </w:r>
          </w:p>
        </w:tc>
      </w:tr>
    </w:tbl>
    <w:p w14:paraId="4AE95C4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8" w:name="_01ab23ef5919142d17e8658fa5c2d390"/>
      <w:r>
        <w:rPr>
          <w:lang w:val="en-GB"/>
        </w:rPr>
        <w:t>TemperatureInformation</w:t>
      </w:r>
      <w:bookmarkEnd w:id="1568"/>
    </w:p>
    <w:p w14:paraId="7586AAA5" w14:textId="77777777" w:rsidR="000234BB" w:rsidRDefault="000234BB" w:rsidP="000234BB">
      <w:r>
        <w:rPr>
          <w:sz w:val="18"/>
          <w:szCs w:val="18"/>
        </w:rPr>
        <w:t>Defines the temperature information for a general technical part. It is necessary to define this in an external class and not as an attribute, since a part can have multiple different temperature information e.g. operating temperature, storage temperature, processing temperature, environment temperature. An additional constraint is that one GeneralTechnicalPartSpecification can own multiple TemperatureInformations but must not have more than one TemperatureInformations of the same temperatureType.</w:t>
      </w:r>
    </w:p>
    <w:p w14:paraId="4A4D70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EC3445" w14:textId="77777777" w:rsidTr="00725808">
        <w:tc>
          <w:tcPr>
            <w:tcW w:w="2013" w:type="dxa"/>
            <w:tcMar>
              <w:top w:w="28" w:type="dxa"/>
              <w:left w:w="28" w:type="dxa"/>
              <w:bottom w:w="28" w:type="dxa"/>
              <w:right w:w="28" w:type="dxa"/>
            </w:tcMar>
          </w:tcPr>
          <w:p w14:paraId="17DD1D9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8C425D6" w14:textId="77777777" w:rsidR="000234BB" w:rsidRDefault="000234BB" w:rsidP="00725808"/>
        </w:tc>
      </w:tr>
      <w:tr w:rsidR="000234BB" w:rsidRPr="008359F5" w14:paraId="728DE57E" w14:textId="77777777" w:rsidTr="00725808">
        <w:tc>
          <w:tcPr>
            <w:tcW w:w="2013" w:type="dxa"/>
            <w:tcMar>
              <w:top w:w="28" w:type="dxa"/>
              <w:left w:w="28" w:type="dxa"/>
              <w:bottom w:w="28" w:type="dxa"/>
              <w:right w:w="28" w:type="dxa"/>
            </w:tcMar>
          </w:tcPr>
          <w:p w14:paraId="7B9E176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AF3B5AF" w14:textId="77777777" w:rsidR="000234BB" w:rsidRDefault="000234BB" w:rsidP="00725808"/>
        </w:tc>
      </w:tr>
      <w:tr w:rsidR="000234BB" w:rsidRPr="008359F5" w14:paraId="4A83E9AA" w14:textId="77777777" w:rsidTr="00725808">
        <w:tc>
          <w:tcPr>
            <w:tcW w:w="2013" w:type="dxa"/>
            <w:tcMar>
              <w:top w:w="28" w:type="dxa"/>
              <w:left w:w="28" w:type="dxa"/>
              <w:bottom w:w="28" w:type="dxa"/>
              <w:right w:w="28" w:type="dxa"/>
            </w:tcMar>
          </w:tcPr>
          <w:p w14:paraId="48AA1AC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D1C51E" w14:textId="77777777" w:rsidR="000234BB" w:rsidRPr="000437C1" w:rsidRDefault="000234BB" w:rsidP="00725808">
            <w:pPr>
              <w:pStyle w:val="SmallStandard"/>
            </w:pPr>
            <w:r>
              <w:t>false</w:t>
            </w:r>
          </w:p>
        </w:tc>
      </w:tr>
    </w:tbl>
    <w:p w14:paraId="41A7E97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0BAAB8D" w14:textId="77777777" w:rsidTr="00725808">
        <w:tc>
          <w:tcPr>
            <w:tcW w:w="2013" w:type="dxa"/>
            <w:tcMar>
              <w:top w:w="28" w:type="dxa"/>
              <w:left w:w="28" w:type="dxa"/>
              <w:bottom w:w="28" w:type="dxa"/>
              <w:right w:w="28" w:type="dxa"/>
            </w:tcMar>
          </w:tcPr>
          <w:p w14:paraId="61B4316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8D7241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09055A1"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C31E21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6D5415A" w14:textId="77777777" w:rsidTr="00725808">
        <w:tc>
          <w:tcPr>
            <w:tcW w:w="2013" w:type="dxa"/>
            <w:tcMar>
              <w:top w:w="28" w:type="dxa"/>
              <w:left w:w="28" w:type="dxa"/>
              <w:bottom w:w="28" w:type="dxa"/>
              <w:right w:w="28" w:type="dxa"/>
            </w:tcMar>
          </w:tcPr>
          <w:p w14:paraId="0453FFFE" w14:textId="77777777" w:rsidR="000234BB" w:rsidRPr="00620BBE" w:rsidRDefault="000234BB" w:rsidP="00725808">
            <w:pPr>
              <w:pStyle w:val="SmallStandard"/>
            </w:pPr>
            <w:r w:rsidRPr="00620BBE">
              <w:t>temperatureRange</w:t>
            </w:r>
          </w:p>
        </w:tc>
        <w:tc>
          <w:tcPr>
            <w:tcW w:w="1559" w:type="dxa"/>
            <w:tcMar>
              <w:top w:w="28" w:type="dxa"/>
              <w:left w:w="28" w:type="dxa"/>
              <w:bottom w:w="28" w:type="dxa"/>
              <w:right w:w="28" w:type="dxa"/>
            </w:tcMar>
          </w:tcPr>
          <w:p w14:paraId="2590567E"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2D52E17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FA13759" w14:textId="77777777" w:rsidR="000234BB" w:rsidRDefault="000234BB" w:rsidP="00725808">
            <w:pPr>
              <w:jc w:val="left"/>
            </w:pPr>
            <w:r>
              <w:rPr>
                <w:sz w:val="16"/>
                <w:szCs w:val="16"/>
              </w:rPr>
              <w:t>Specifies the allowed temperature range for this type of temperature.</w:t>
            </w:r>
          </w:p>
        </w:tc>
      </w:tr>
      <w:tr w:rsidR="000234BB" w:rsidRPr="006675E2" w14:paraId="24D502F0" w14:textId="77777777" w:rsidTr="00725808">
        <w:tc>
          <w:tcPr>
            <w:tcW w:w="2013" w:type="dxa"/>
            <w:tcMar>
              <w:top w:w="28" w:type="dxa"/>
              <w:left w:w="28" w:type="dxa"/>
              <w:bottom w:w="28" w:type="dxa"/>
              <w:right w:w="28" w:type="dxa"/>
            </w:tcMar>
          </w:tcPr>
          <w:p w14:paraId="7E38E25F" w14:textId="77777777" w:rsidR="000234BB" w:rsidRPr="00620BBE" w:rsidRDefault="000234BB" w:rsidP="00725808">
            <w:pPr>
              <w:pStyle w:val="SmallStandard"/>
            </w:pPr>
            <w:r w:rsidRPr="00620BBE">
              <w:t>temperatureType</w:t>
            </w:r>
          </w:p>
        </w:tc>
        <w:tc>
          <w:tcPr>
            <w:tcW w:w="1559" w:type="dxa"/>
            <w:tcMar>
              <w:top w:w="28" w:type="dxa"/>
              <w:left w:w="28" w:type="dxa"/>
              <w:bottom w:w="28" w:type="dxa"/>
              <w:right w:w="28" w:type="dxa"/>
            </w:tcMar>
          </w:tcPr>
          <w:p w14:paraId="67515E0E"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7922F8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E3726B6" w14:textId="77777777" w:rsidR="000234BB" w:rsidRDefault="000234BB" w:rsidP="00725808">
            <w:pPr>
              <w:jc w:val="left"/>
            </w:pPr>
            <w:r>
              <w:rPr>
                <w:sz w:val="16"/>
                <w:szCs w:val="16"/>
              </w:rPr>
              <w:t>The type of a TemperatureInformation. Possible values are: EnvironmentTemperature, OperationTemperature, StorageTemperature, ProcessingTemperature.</w:t>
            </w:r>
          </w:p>
        </w:tc>
      </w:tr>
    </w:tbl>
    <w:p w14:paraId="1ADE7D8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9" w:name="_83476fe83595ad24bde9b8eec6f19eed"/>
      <w:r>
        <w:rPr>
          <w:lang w:val="en-GB"/>
        </w:rPr>
        <w:t>Tolerance</w:t>
      </w:r>
      <w:bookmarkEnd w:id="1569"/>
    </w:p>
    <w:p w14:paraId="6482F47E" w14:textId="77777777" w:rsidR="000234BB" w:rsidRDefault="000234BB" w:rsidP="000234BB">
      <w:r>
        <w:rPr>
          <w:sz w:val="18"/>
          <w:szCs w:val="18"/>
        </w:rPr>
        <w:t>Enables the specification of value ranges which can be tolerated.</w:t>
      </w:r>
    </w:p>
    <w:p w14:paraId="0EEA6C0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956C354" w14:textId="77777777" w:rsidTr="00725808">
        <w:tc>
          <w:tcPr>
            <w:tcW w:w="2013" w:type="dxa"/>
            <w:tcMar>
              <w:top w:w="28" w:type="dxa"/>
              <w:left w:w="28" w:type="dxa"/>
              <w:bottom w:w="28" w:type="dxa"/>
              <w:right w:w="28" w:type="dxa"/>
            </w:tcMar>
          </w:tcPr>
          <w:p w14:paraId="5240063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3C31FD" w14:textId="54F0359D"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02F85C01" w14:textId="77777777" w:rsidTr="00725808">
        <w:tc>
          <w:tcPr>
            <w:tcW w:w="2013" w:type="dxa"/>
            <w:tcMar>
              <w:top w:w="28" w:type="dxa"/>
              <w:left w:w="28" w:type="dxa"/>
              <w:bottom w:w="28" w:type="dxa"/>
              <w:right w:w="28" w:type="dxa"/>
            </w:tcMar>
          </w:tcPr>
          <w:p w14:paraId="6090304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98E791" w14:textId="77777777" w:rsidR="000234BB" w:rsidRDefault="000234BB" w:rsidP="00725808"/>
        </w:tc>
      </w:tr>
      <w:tr w:rsidR="000234BB" w:rsidRPr="008359F5" w14:paraId="37267010" w14:textId="77777777" w:rsidTr="00725808">
        <w:tc>
          <w:tcPr>
            <w:tcW w:w="2013" w:type="dxa"/>
            <w:tcMar>
              <w:top w:w="28" w:type="dxa"/>
              <w:left w:w="28" w:type="dxa"/>
              <w:bottom w:w="28" w:type="dxa"/>
              <w:right w:w="28" w:type="dxa"/>
            </w:tcMar>
          </w:tcPr>
          <w:p w14:paraId="0CEE39E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310F58" w14:textId="77777777" w:rsidR="000234BB" w:rsidRPr="000437C1" w:rsidRDefault="000234BB" w:rsidP="00725808">
            <w:pPr>
              <w:pStyle w:val="SmallStandard"/>
            </w:pPr>
            <w:r>
              <w:t>false</w:t>
            </w:r>
          </w:p>
        </w:tc>
      </w:tr>
    </w:tbl>
    <w:p w14:paraId="58A5DCE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F01D420" w14:textId="77777777" w:rsidTr="00725808">
        <w:tc>
          <w:tcPr>
            <w:tcW w:w="2013" w:type="dxa"/>
            <w:tcMar>
              <w:top w:w="28" w:type="dxa"/>
              <w:left w:w="28" w:type="dxa"/>
              <w:bottom w:w="28" w:type="dxa"/>
              <w:right w:w="28" w:type="dxa"/>
            </w:tcMar>
          </w:tcPr>
          <w:p w14:paraId="6E179BC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ABFD45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C411C1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8DF7113"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BC5A18E" w14:textId="77777777" w:rsidTr="00725808">
        <w:tc>
          <w:tcPr>
            <w:tcW w:w="2013" w:type="dxa"/>
            <w:tcMar>
              <w:top w:w="28" w:type="dxa"/>
              <w:left w:w="28" w:type="dxa"/>
              <w:bottom w:w="28" w:type="dxa"/>
              <w:right w:w="28" w:type="dxa"/>
            </w:tcMar>
          </w:tcPr>
          <w:p w14:paraId="74338A97" w14:textId="77777777" w:rsidR="000234BB" w:rsidRPr="00620BBE" w:rsidRDefault="000234BB" w:rsidP="00725808">
            <w:pPr>
              <w:pStyle w:val="SmallStandard"/>
            </w:pPr>
            <w:r w:rsidRPr="00620BBE">
              <w:t>lowerBoundary</w:t>
            </w:r>
          </w:p>
        </w:tc>
        <w:tc>
          <w:tcPr>
            <w:tcW w:w="1559" w:type="dxa"/>
            <w:tcMar>
              <w:top w:w="28" w:type="dxa"/>
              <w:left w:w="28" w:type="dxa"/>
              <w:bottom w:w="28" w:type="dxa"/>
              <w:right w:w="28" w:type="dxa"/>
            </w:tcMar>
          </w:tcPr>
          <w:p w14:paraId="7858C12E"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7FF80B8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9DE2F33" w14:textId="77777777" w:rsidR="000234BB" w:rsidRDefault="000234BB" w:rsidP="00725808">
            <w:pPr>
              <w:jc w:val="left"/>
            </w:pPr>
            <w:r>
              <w:rPr>
                <w:sz w:val="16"/>
                <w:szCs w:val="16"/>
              </w:rPr>
              <w:t>Specifies the lower boundary for the tolerance.</w:t>
            </w:r>
          </w:p>
        </w:tc>
      </w:tr>
      <w:tr w:rsidR="000234BB" w:rsidRPr="006675E2" w14:paraId="1C3104E6" w14:textId="77777777" w:rsidTr="00725808">
        <w:tc>
          <w:tcPr>
            <w:tcW w:w="2013" w:type="dxa"/>
            <w:tcMar>
              <w:top w:w="28" w:type="dxa"/>
              <w:left w:w="28" w:type="dxa"/>
              <w:bottom w:w="28" w:type="dxa"/>
              <w:right w:w="28" w:type="dxa"/>
            </w:tcMar>
          </w:tcPr>
          <w:p w14:paraId="37D378E3" w14:textId="77777777" w:rsidR="000234BB" w:rsidRPr="00620BBE" w:rsidRDefault="000234BB" w:rsidP="00725808">
            <w:pPr>
              <w:pStyle w:val="SmallStandard"/>
            </w:pPr>
            <w:r w:rsidRPr="00620BBE">
              <w:t>upperBoundary</w:t>
            </w:r>
          </w:p>
        </w:tc>
        <w:tc>
          <w:tcPr>
            <w:tcW w:w="1559" w:type="dxa"/>
            <w:tcMar>
              <w:top w:w="28" w:type="dxa"/>
              <w:left w:w="28" w:type="dxa"/>
              <w:bottom w:w="28" w:type="dxa"/>
              <w:right w:w="28" w:type="dxa"/>
            </w:tcMar>
          </w:tcPr>
          <w:p w14:paraId="46D16E10"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6B782E3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C928624" w14:textId="77777777" w:rsidR="000234BB" w:rsidRDefault="000234BB" w:rsidP="00725808">
            <w:pPr>
              <w:jc w:val="left"/>
            </w:pPr>
            <w:r>
              <w:rPr>
                <w:sz w:val="16"/>
                <w:szCs w:val="16"/>
              </w:rPr>
              <w:t>Specifies the upper boundary for the tolerance.</w:t>
            </w:r>
          </w:p>
        </w:tc>
      </w:tr>
    </w:tbl>
    <w:p w14:paraId="1F959BB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DD257FF" w14:textId="77777777" w:rsidTr="00725808">
        <w:tc>
          <w:tcPr>
            <w:tcW w:w="2296" w:type="dxa"/>
            <w:gridSpan w:val="2"/>
          </w:tcPr>
          <w:p w14:paraId="49844D45"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3951EF7"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AD1CDD6" w14:textId="77777777" w:rsidR="000234BB" w:rsidRDefault="000234BB" w:rsidP="00725808">
            <w:pPr>
              <w:jc w:val="center"/>
              <w:rPr>
                <w:b/>
                <w:sz w:val="16"/>
                <w:szCs w:val="16"/>
                <w:lang w:val="en-GB"/>
              </w:rPr>
            </w:pPr>
            <w:r>
              <w:rPr>
                <w:b/>
                <w:sz w:val="16"/>
                <w:szCs w:val="16"/>
                <w:lang w:val="en-GB"/>
              </w:rPr>
              <w:t>General</w:t>
            </w:r>
          </w:p>
        </w:tc>
      </w:tr>
      <w:tr w:rsidR="000234BB" w:rsidRPr="00720F6F" w14:paraId="21E565D9" w14:textId="77777777" w:rsidTr="00725808">
        <w:tc>
          <w:tcPr>
            <w:tcW w:w="1588" w:type="dxa"/>
          </w:tcPr>
          <w:p w14:paraId="29868F87" w14:textId="77777777" w:rsidR="000234BB" w:rsidRDefault="000234BB" w:rsidP="00725808">
            <w:pPr>
              <w:rPr>
                <w:b/>
                <w:sz w:val="16"/>
                <w:szCs w:val="16"/>
                <w:lang w:val="en-GB"/>
              </w:rPr>
            </w:pPr>
            <w:r>
              <w:rPr>
                <w:b/>
                <w:sz w:val="16"/>
                <w:szCs w:val="16"/>
                <w:lang w:val="en-GB"/>
              </w:rPr>
              <w:t>Type</w:t>
            </w:r>
          </w:p>
        </w:tc>
        <w:tc>
          <w:tcPr>
            <w:tcW w:w="708" w:type="dxa"/>
          </w:tcPr>
          <w:p w14:paraId="2A3D093B" w14:textId="77777777" w:rsidR="000234BB" w:rsidRDefault="000234BB" w:rsidP="00725808">
            <w:pPr>
              <w:rPr>
                <w:b/>
                <w:sz w:val="16"/>
                <w:szCs w:val="16"/>
                <w:lang w:val="en-GB"/>
              </w:rPr>
            </w:pPr>
            <w:r>
              <w:rPr>
                <w:b/>
                <w:sz w:val="16"/>
                <w:szCs w:val="16"/>
                <w:lang w:val="en-GB"/>
              </w:rPr>
              <w:t>Mult</w:t>
            </w:r>
          </w:p>
        </w:tc>
        <w:tc>
          <w:tcPr>
            <w:tcW w:w="1560" w:type="dxa"/>
          </w:tcPr>
          <w:p w14:paraId="0297F873" w14:textId="77777777" w:rsidR="000234BB" w:rsidRDefault="000234BB" w:rsidP="00725808">
            <w:pPr>
              <w:rPr>
                <w:b/>
                <w:sz w:val="16"/>
                <w:szCs w:val="16"/>
                <w:lang w:val="en-GB"/>
              </w:rPr>
            </w:pPr>
            <w:r>
              <w:rPr>
                <w:b/>
                <w:sz w:val="16"/>
                <w:szCs w:val="16"/>
                <w:lang w:val="en-GB"/>
              </w:rPr>
              <w:t>Role</w:t>
            </w:r>
          </w:p>
        </w:tc>
        <w:tc>
          <w:tcPr>
            <w:tcW w:w="708" w:type="dxa"/>
          </w:tcPr>
          <w:p w14:paraId="1B23095B" w14:textId="77777777" w:rsidR="000234BB" w:rsidRDefault="000234BB" w:rsidP="00725808">
            <w:pPr>
              <w:rPr>
                <w:b/>
                <w:sz w:val="16"/>
                <w:szCs w:val="16"/>
                <w:lang w:val="en-GB"/>
              </w:rPr>
            </w:pPr>
            <w:r>
              <w:rPr>
                <w:b/>
                <w:sz w:val="16"/>
                <w:szCs w:val="16"/>
                <w:lang w:val="en-GB"/>
              </w:rPr>
              <w:t>Mult</w:t>
            </w:r>
          </w:p>
        </w:tc>
        <w:tc>
          <w:tcPr>
            <w:tcW w:w="567" w:type="dxa"/>
          </w:tcPr>
          <w:p w14:paraId="2A2A96A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EE2E7DA" w14:textId="77777777" w:rsidR="000234BB" w:rsidRPr="008359F5" w:rsidRDefault="000234BB" w:rsidP="00725808">
            <w:pPr>
              <w:rPr>
                <w:b/>
                <w:sz w:val="16"/>
                <w:szCs w:val="16"/>
                <w:lang w:val="en-GB"/>
              </w:rPr>
            </w:pPr>
            <w:r>
              <w:rPr>
                <w:b/>
                <w:sz w:val="16"/>
                <w:szCs w:val="16"/>
                <w:lang w:val="en-GB"/>
              </w:rPr>
              <w:t>Comment</w:t>
            </w:r>
          </w:p>
        </w:tc>
      </w:tr>
      <w:tr w:rsidR="000234BB" w:rsidRPr="00CC6307" w14:paraId="0B24FED8" w14:textId="77777777" w:rsidTr="00725808">
        <w:tc>
          <w:tcPr>
            <w:tcW w:w="1588" w:type="dxa"/>
          </w:tcPr>
          <w:p w14:paraId="7880EC87" w14:textId="77777777" w:rsidR="000234BB" w:rsidRPr="00634625" w:rsidRDefault="000234BB" w:rsidP="00725808">
            <w:pPr>
              <w:pStyle w:val="SmallStandard"/>
            </w:pPr>
            <w:r>
              <w:t>NumericalValue</w:t>
            </w:r>
          </w:p>
        </w:tc>
        <w:tc>
          <w:tcPr>
            <w:tcW w:w="708" w:type="dxa"/>
          </w:tcPr>
          <w:p w14:paraId="04FEE7D0" w14:textId="77777777" w:rsidR="000234BB" w:rsidRPr="00D331EF" w:rsidRDefault="000234BB" w:rsidP="00725808">
            <w:pPr>
              <w:pStyle w:val="SmallStandard"/>
            </w:pPr>
            <w:r w:rsidRPr="00D01517">
              <w:t>0..1</w:t>
            </w:r>
          </w:p>
        </w:tc>
        <w:tc>
          <w:tcPr>
            <w:tcW w:w="1560" w:type="dxa"/>
          </w:tcPr>
          <w:p w14:paraId="420FD846" w14:textId="77777777" w:rsidR="000234BB" w:rsidRPr="00132C43" w:rsidRDefault="000234BB" w:rsidP="00725808">
            <w:pPr>
              <w:pStyle w:val="SmallStandard"/>
            </w:pPr>
            <w:r>
              <w:t>tolerance</w:t>
            </w:r>
          </w:p>
        </w:tc>
        <w:tc>
          <w:tcPr>
            <w:tcW w:w="708" w:type="dxa"/>
          </w:tcPr>
          <w:p w14:paraId="74E8DABB" w14:textId="77777777" w:rsidR="000234BB" w:rsidRPr="00D331EF" w:rsidRDefault="000234BB" w:rsidP="00725808">
            <w:pPr>
              <w:pStyle w:val="SmallStandard"/>
            </w:pPr>
            <w:r w:rsidRPr="00D01517">
              <w:t>0..1</w:t>
            </w:r>
          </w:p>
        </w:tc>
        <w:tc>
          <w:tcPr>
            <w:tcW w:w="567" w:type="dxa"/>
          </w:tcPr>
          <w:p w14:paraId="241C27F4" w14:textId="77777777" w:rsidR="000234BB" w:rsidRDefault="000234BB" w:rsidP="00725808">
            <w:pPr>
              <w:pStyle w:val="SmallStandard"/>
            </w:pPr>
            <w:r>
              <w:t>Y</w:t>
            </w:r>
          </w:p>
        </w:tc>
        <w:tc>
          <w:tcPr>
            <w:tcW w:w="3969" w:type="dxa"/>
          </w:tcPr>
          <w:p w14:paraId="67358465" w14:textId="77777777" w:rsidR="000234BB" w:rsidRDefault="000234BB" w:rsidP="00725808">
            <w:pPr>
              <w:pStyle w:val="SmallStandard"/>
            </w:pPr>
            <w:r w:rsidRPr="00491287">
              <w:t xml:space="preserve">Specifies the tolerance for the dimension. </w:t>
            </w:r>
          </w:p>
        </w:tc>
      </w:tr>
      <w:tr w:rsidR="000234BB" w:rsidRPr="00CC6307" w14:paraId="1370B8A9" w14:textId="77777777" w:rsidTr="00725808">
        <w:tc>
          <w:tcPr>
            <w:tcW w:w="1588" w:type="dxa"/>
          </w:tcPr>
          <w:p w14:paraId="25516A61" w14:textId="77777777" w:rsidR="000234BB" w:rsidRPr="00634625" w:rsidRDefault="000234BB" w:rsidP="00725808">
            <w:pPr>
              <w:pStyle w:val="SmallStandard"/>
            </w:pPr>
            <w:r>
              <w:t>Dimension</w:t>
            </w:r>
          </w:p>
        </w:tc>
        <w:tc>
          <w:tcPr>
            <w:tcW w:w="708" w:type="dxa"/>
          </w:tcPr>
          <w:p w14:paraId="3F6AD0C6" w14:textId="77777777" w:rsidR="000234BB" w:rsidRPr="00D331EF" w:rsidRDefault="000234BB" w:rsidP="00725808">
            <w:pPr>
              <w:pStyle w:val="SmallStandard"/>
            </w:pPr>
            <w:r w:rsidRPr="00D01517">
              <w:t>0..1</w:t>
            </w:r>
          </w:p>
        </w:tc>
        <w:tc>
          <w:tcPr>
            <w:tcW w:w="1560" w:type="dxa"/>
          </w:tcPr>
          <w:p w14:paraId="7FD804FB" w14:textId="77777777" w:rsidR="000234BB" w:rsidRPr="00132C43" w:rsidRDefault="000234BB" w:rsidP="00725808">
            <w:pPr>
              <w:pStyle w:val="SmallStandard"/>
            </w:pPr>
            <w:r>
              <w:t>tolerance</w:t>
            </w:r>
          </w:p>
        </w:tc>
        <w:tc>
          <w:tcPr>
            <w:tcW w:w="708" w:type="dxa"/>
          </w:tcPr>
          <w:p w14:paraId="1D441536" w14:textId="77777777" w:rsidR="000234BB" w:rsidRPr="00D331EF" w:rsidRDefault="000234BB" w:rsidP="00725808">
            <w:pPr>
              <w:pStyle w:val="SmallStandard"/>
            </w:pPr>
            <w:r w:rsidRPr="00D01517">
              <w:t>0..1</w:t>
            </w:r>
          </w:p>
        </w:tc>
        <w:tc>
          <w:tcPr>
            <w:tcW w:w="567" w:type="dxa"/>
          </w:tcPr>
          <w:p w14:paraId="57EE6E31" w14:textId="77777777" w:rsidR="000234BB" w:rsidRDefault="000234BB" w:rsidP="00725808">
            <w:pPr>
              <w:pStyle w:val="SmallStandard"/>
            </w:pPr>
            <w:r>
              <w:t>Y</w:t>
            </w:r>
          </w:p>
        </w:tc>
        <w:tc>
          <w:tcPr>
            <w:tcW w:w="3969" w:type="dxa"/>
          </w:tcPr>
          <w:p w14:paraId="710622C4" w14:textId="77777777" w:rsidR="000234BB" w:rsidRDefault="000234BB" w:rsidP="00725808"/>
        </w:tc>
      </w:tr>
      <w:tr w:rsidR="000234BB" w:rsidRPr="00CC6307" w14:paraId="23DE79DD" w14:textId="77777777" w:rsidTr="00725808">
        <w:tc>
          <w:tcPr>
            <w:tcW w:w="1588" w:type="dxa"/>
          </w:tcPr>
          <w:p w14:paraId="6668DDD2" w14:textId="77777777" w:rsidR="000234BB" w:rsidRPr="00634625" w:rsidRDefault="000234BB" w:rsidP="00725808">
            <w:pPr>
              <w:pStyle w:val="SmallStandard"/>
            </w:pPr>
            <w:r>
              <w:t>DefaultDimension</w:t>
            </w:r>
          </w:p>
        </w:tc>
        <w:tc>
          <w:tcPr>
            <w:tcW w:w="708" w:type="dxa"/>
          </w:tcPr>
          <w:p w14:paraId="6012A47E" w14:textId="77777777" w:rsidR="000234BB" w:rsidRPr="00D331EF" w:rsidRDefault="000234BB" w:rsidP="00725808">
            <w:pPr>
              <w:pStyle w:val="SmallStandard"/>
            </w:pPr>
            <w:r w:rsidRPr="00D01517">
              <w:t>0..1</w:t>
            </w:r>
          </w:p>
        </w:tc>
        <w:tc>
          <w:tcPr>
            <w:tcW w:w="1560" w:type="dxa"/>
          </w:tcPr>
          <w:p w14:paraId="463D627F" w14:textId="77777777" w:rsidR="000234BB" w:rsidRPr="00132C43" w:rsidRDefault="000234BB" w:rsidP="00725808">
            <w:pPr>
              <w:pStyle w:val="SmallStandard"/>
            </w:pPr>
            <w:r>
              <w:t>toleranceIndication</w:t>
            </w:r>
          </w:p>
        </w:tc>
        <w:tc>
          <w:tcPr>
            <w:tcW w:w="708" w:type="dxa"/>
          </w:tcPr>
          <w:p w14:paraId="3BF86B1E" w14:textId="77777777" w:rsidR="000234BB" w:rsidRPr="00D331EF" w:rsidRDefault="000234BB" w:rsidP="00725808">
            <w:pPr>
              <w:pStyle w:val="SmallStandard"/>
            </w:pPr>
            <w:r w:rsidRPr="00D01517">
              <w:t>1</w:t>
            </w:r>
          </w:p>
        </w:tc>
        <w:tc>
          <w:tcPr>
            <w:tcW w:w="567" w:type="dxa"/>
          </w:tcPr>
          <w:p w14:paraId="44323497" w14:textId="77777777" w:rsidR="000234BB" w:rsidRDefault="000234BB" w:rsidP="00725808">
            <w:pPr>
              <w:pStyle w:val="SmallStandard"/>
            </w:pPr>
            <w:r>
              <w:t>Y</w:t>
            </w:r>
          </w:p>
        </w:tc>
        <w:tc>
          <w:tcPr>
            <w:tcW w:w="3969" w:type="dxa"/>
          </w:tcPr>
          <w:p w14:paraId="551864C3" w14:textId="77777777" w:rsidR="000234BB" w:rsidRDefault="000234BB" w:rsidP="00725808"/>
        </w:tc>
      </w:tr>
    </w:tbl>
    <w:p w14:paraId="28F5D1C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0" w:name="_87f7149f3df336633bd6d4f43d6c15bc"/>
      <w:r>
        <w:rPr>
          <w:lang w:val="en-GB"/>
        </w:rPr>
        <w:t>Unit</w:t>
      </w:r>
      <w:bookmarkEnd w:id="1570"/>
    </w:p>
    <w:p w14:paraId="797D857F" w14:textId="77777777" w:rsidR="000234BB" w:rsidRDefault="000234BB" w:rsidP="000234BB">
      <w:r>
        <w:rPr>
          <w:sz w:val="18"/>
          <w:szCs w:val="18"/>
        </w:rPr>
        <w:t>A precisely specified quantity in terms of which the magnitudes of other quantities of the same kind can be stated. The different systems to define units are represented by the subclasses of this class (e.g. SIUnit, ImperialUnit).</w:t>
      </w:r>
    </w:p>
    <w:p w14:paraId="5F7760E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51E96C7" w14:textId="77777777" w:rsidTr="00725808">
        <w:tc>
          <w:tcPr>
            <w:tcW w:w="2013" w:type="dxa"/>
            <w:tcMar>
              <w:top w:w="28" w:type="dxa"/>
              <w:left w:w="28" w:type="dxa"/>
              <w:bottom w:w="28" w:type="dxa"/>
              <w:right w:w="28" w:type="dxa"/>
            </w:tcMar>
          </w:tcPr>
          <w:p w14:paraId="01CD833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2FB424" w14:textId="77777777" w:rsidR="000234BB" w:rsidRDefault="000234BB" w:rsidP="00725808"/>
        </w:tc>
      </w:tr>
      <w:tr w:rsidR="000234BB" w:rsidRPr="008359F5" w14:paraId="02E81DA6" w14:textId="77777777" w:rsidTr="00725808">
        <w:tc>
          <w:tcPr>
            <w:tcW w:w="2013" w:type="dxa"/>
            <w:tcMar>
              <w:top w:w="28" w:type="dxa"/>
              <w:left w:w="28" w:type="dxa"/>
              <w:bottom w:w="28" w:type="dxa"/>
              <w:right w:w="28" w:type="dxa"/>
            </w:tcMar>
          </w:tcPr>
          <w:p w14:paraId="318B4EF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626C78" w14:textId="1E45B73B" w:rsidR="000234BB" w:rsidRPr="00620BBE" w:rsidRDefault="004714EB" w:rsidP="00725808">
            <w:pPr>
              <w:pStyle w:val="SmallStandard"/>
            </w:pPr>
            <w:hyperlink w:anchor="_82db61817ac14063225ba9f186f8b843" w:history="1">
              <w:r w:rsidR="000234BB" w:rsidRPr="00620BBE">
                <w:rPr>
                  <w:rStyle w:val="Hyperlink"/>
                  <w:rFonts w:eastAsiaTheme="majorEastAsia"/>
                </w:rPr>
                <w:t>constant</w:t>
              </w:r>
            </w:hyperlink>
          </w:p>
        </w:tc>
      </w:tr>
      <w:tr w:rsidR="000234BB" w:rsidRPr="008359F5" w14:paraId="5E6872D2" w14:textId="77777777" w:rsidTr="00725808">
        <w:tc>
          <w:tcPr>
            <w:tcW w:w="2013" w:type="dxa"/>
            <w:tcMar>
              <w:top w:w="28" w:type="dxa"/>
              <w:left w:w="28" w:type="dxa"/>
              <w:bottom w:w="28" w:type="dxa"/>
              <w:right w:w="28" w:type="dxa"/>
            </w:tcMar>
          </w:tcPr>
          <w:p w14:paraId="1DC62BE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8F9C35" w14:textId="77777777" w:rsidR="000234BB" w:rsidRPr="000437C1" w:rsidRDefault="000234BB" w:rsidP="00725808">
            <w:pPr>
              <w:pStyle w:val="SmallStandard"/>
            </w:pPr>
            <w:r>
              <w:t>true</w:t>
            </w:r>
          </w:p>
        </w:tc>
      </w:tr>
    </w:tbl>
    <w:p w14:paraId="6809CCC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CA360DC" w14:textId="77777777" w:rsidTr="00725808">
        <w:tc>
          <w:tcPr>
            <w:tcW w:w="2013" w:type="dxa"/>
            <w:tcMar>
              <w:top w:w="28" w:type="dxa"/>
              <w:left w:w="28" w:type="dxa"/>
              <w:bottom w:w="28" w:type="dxa"/>
              <w:right w:w="28" w:type="dxa"/>
            </w:tcMar>
          </w:tcPr>
          <w:p w14:paraId="5B0132F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80C738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0B83D4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712F08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B2CB1F0" w14:textId="77777777" w:rsidTr="00725808">
        <w:tc>
          <w:tcPr>
            <w:tcW w:w="2013" w:type="dxa"/>
            <w:tcMar>
              <w:top w:w="28" w:type="dxa"/>
              <w:left w:w="28" w:type="dxa"/>
              <w:bottom w:w="28" w:type="dxa"/>
              <w:right w:w="28" w:type="dxa"/>
            </w:tcMar>
          </w:tcPr>
          <w:p w14:paraId="02C7B9A2" w14:textId="77777777" w:rsidR="000234BB" w:rsidRPr="00620BBE" w:rsidRDefault="000234BB" w:rsidP="00725808">
            <w:pPr>
              <w:pStyle w:val="SmallStandard"/>
            </w:pPr>
            <w:r w:rsidRPr="00620BBE">
              <w:t>exponent</w:t>
            </w:r>
          </w:p>
        </w:tc>
        <w:tc>
          <w:tcPr>
            <w:tcW w:w="1559" w:type="dxa"/>
            <w:tcMar>
              <w:top w:w="28" w:type="dxa"/>
              <w:left w:w="28" w:type="dxa"/>
              <w:bottom w:w="28" w:type="dxa"/>
              <w:right w:w="28" w:type="dxa"/>
            </w:tcMar>
          </w:tcPr>
          <w:p w14:paraId="432929EF" w14:textId="77777777" w:rsidR="000234BB" w:rsidRPr="008359F5" w:rsidRDefault="000234BB" w:rsidP="00725808">
            <w:pPr>
              <w:pStyle w:val="SmallStandard"/>
            </w:pPr>
            <w:r w:rsidRPr="00D21799">
              <w:t>Integer</w:t>
            </w:r>
          </w:p>
        </w:tc>
        <w:tc>
          <w:tcPr>
            <w:tcW w:w="709" w:type="dxa"/>
            <w:tcMar>
              <w:top w:w="28" w:type="dxa"/>
              <w:left w:w="28" w:type="dxa"/>
              <w:bottom w:w="28" w:type="dxa"/>
              <w:right w:w="28" w:type="dxa"/>
            </w:tcMar>
          </w:tcPr>
          <w:p w14:paraId="1D3A848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8FA08B3" w14:textId="77777777" w:rsidR="000234BB" w:rsidRDefault="000234BB" w:rsidP="00725808">
            <w:pPr>
              <w:jc w:val="left"/>
            </w:pPr>
            <w:r>
              <w:rPr>
                <w:sz w:val="16"/>
                <w:szCs w:val="16"/>
              </w:rPr>
              <w:t>Defines the exponent with which this unit instance should be used. In order to define square meters for example, the SIUnit "metre" with an exponent of 2 will be used. If no exponent is defined it is equivalent to the value 1.</w:t>
            </w:r>
          </w:p>
        </w:tc>
      </w:tr>
    </w:tbl>
    <w:p w14:paraId="5CB3282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AD6363A" w14:textId="77777777" w:rsidTr="00725808">
        <w:tc>
          <w:tcPr>
            <w:tcW w:w="2296" w:type="dxa"/>
            <w:gridSpan w:val="2"/>
          </w:tcPr>
          <w:p w14:paraId="6017D2C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CFD229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625951C" w14:textId="77777777" w:rsidR="000234BB" w:rsidRDefault="000234BB" w:rsidP="00725808">
            <w:pPr>
              <w:jc w:val="center"/>
              <w:rPr>
                <w:b/>
                <w:sz w:val="16"/>
                <w:szCs w:val="16"/>
                <w:lang w:val="en-GB"/>
              </w:rPr>
            </w:pPr>
            <w:r>
              <w:rPr>
                <w:b/>
                <w:sz w:val="16"/>
                <w:szCs w:val="16"/>
                <w:lang w:val="en-GB"/>
              </w:rPr>
              <w:t>General</w:t>
            </w:r>
          </w:p>
        </w:tc>
      </w:tr>
      <w:tr w:rsidR="000234BB" w:rsidRPr="00720F6F" w14:paraId="7EFD94D8" w14:textId="77777777" w:rsidTr="00725808">
        <w:tc>
          <w:tcPr>
            <w:tcW w:w="1588" w:type="dxa"/>
          </w:tcPr>
          <w:p w14:paraId="16EB2DDC" w14:textId="77777777" w:rsidR="000234BB" w:rsidRDefault="000234BB" w:rsidP="00725808">
            <w:pPr>
              <w:rPr>
                <w:b/>
                <w:sz w:val="16"/>
                <w:szCs w:val="16"/>
                <w:lang w:val="en-GB"/>
              </w:rPr>
            </w:pPr>
            <w:r>
              <w:rPr>
                <w:b/>
                <w:sz w:val="16"/>
                <w:szCs w:val="16"/>
                <w:lang w:val="en-GB"/>
              </w:rPr>
              <w:t>Type</w:t>
            </w:r>
          </w:p>
        </w:tc>
        <w:tc>
          <w:tcPr>
            <w:tcW w:w="708" w:type="dxa"/>
          </w:tcPr>
          <w:p w14:paraId="574AFBC8" w14:textId="77777777" w:rsidR="000234BB" w:rsidRDefault="000234BB" w:rsidP="00725808">
            <w:pPr>
              <w:rPr>
                <w:b/>
                <w:sz w:val="16"/>
                <w:szCs w:val="16"/>
                <w:lang w:val="en-GB"/>
              </w:rPr>
            </w:pPr>
            <w:r>
              <w:rPr>
                <w:b/>
                <w:sz w:val="16"/>
                <w:szCs w:val="16"/>
                <w:lang w:val="en-GB"/>
              </w:rPr>
              <w:t>Mult</w:t>
            </w:r>
          </w:p>
        </w:tc>
        <w:tc>
          <w:tcPr>
            <w:tcW w:w="1560" w:type="dxa"/>
          </w:tcPr>
          <w:p w14:paraId="72A9FD99" w14:textId="77777777" w:rsidR="000234BB" w:rsidRDefault="000234BB" w:rsidP="00725808">
            <w:pPr>
              <w:rPr>
                <w:b/>
                <w:sz w:val="16"/>
                <w:szCs w:val="16"/>
                <w:lang w:val="en-GB"/>
              </w:rPr>
            </w:pPr>
            <w:r>
              <w:rPr>
                <w:b/>
                <w:sz w:val="16"/>
                <w:szCs w:val="16"/>
                <w:lang w:val="en-GB"/>
              </w:rPr>
              <w:t>Role</w:t>
            </w:r>
          </w:p>
        </w:tc>
        <w:tc>
          <w:tcPr>
            <w:tcW w:w="708" w:type="dxa"/>
          </w:tcPr>
          <w:p w14:paraId="7E72BD88" w14:textId="77777777" w:rsidR="000234BB" w:rsidRDefault="000234BB" w:rsidP="00725808">
            <w:pPr>
              <w:rPr>
                <w:b/>
                <w:sz w:val="16"/>
                <w:szCs w:val="16"/>
                <w:lang w:val="en-GB"/>
              </w:rPr>
            </w:pPr>
            <w:r>
              <w:rPr>
                <w:b/>
                <w:sz w:val="16"/>
                <w:szCs w:val="16"/>
                <w:lang w:val="en-GB"/>
              </w:rPr>
              <w:t>Mult</w:t>
            </w:r>
          </w:p>
        </w:tc>
        <w:tc>
          <w:tcPr>
            <w:tcW w:w="567" w:type="dxa"/>
          </w:tcPr>
          <w:p w14:paraId="12DDFA6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8DCF05A" w14:textId="77777777" w:rsidR="000234BB" w:rsidRPr="008359F5" w:rsidRDefault="000234BB" w:rsidP="00725808">
            <w:pPr>
              <w:rPr>
                <w:b/>
                <w:sz w:val="16"/>
                <w:szCs w:val="16"/>
                <w:lang w:val="en-GB"/>
              </w:rPr>
            </w:pPr>
            <w:r>
              <w:rPr>
                <w:b/>
                <w:sz w:val="16"/>
                <w:szCs w:val="16"/>
                <w:lang w:val="en-GB"/>
              </w:rPr>
              <w:t>Comment</w:t>
            </w:r>
          </w:p>
        </w:tc>
      </w:tr>
      <w:tr w:rsidR="000234BB" w:rsidRPr="00CC6307" w14:paraId="7FD8C4DC" w14:textId="77777777" w:rsidTr="00725808">
        <w:tc>
          <w:tcPr>
            <w:tcW w:w="1588" w:type="dxa"/>
          </w:tcPr>
          <w:p w14:paraId="61440EBD" w14:textId="77777777" w:rsidR="000234BB" w:rsidRPr="00634625" w:rsidRDefault="000234BB" w:rsidP="00725808">
            <w:pPr>
              <w:pStyle w:val="SmallStandard"/>
            </w:pPr>
            <w:r>
              <w:t>VecContent</w:t>
            </w:r>
          </w:p>
        </w:tc>
        <w:tc>
          <w:tcPr>
            <w:tcW w:w="708" w:type="dxa"/>
          </w:tcPr>
          <w:p w14:paraId="0AF654A3" w14:textId="77777777" w:rsidR="000234BB" w:rsidRPr="00D331EF" w:rsidRDefault="000234BB" w:rsidP="00725808">
            <w:pPr>
              <w:pStyle w:val="SmallStandard"/>
            </w:pPr>
            <w:r w:rsidRPr="00D01517">
              <w:t>1</w:t>
            </w:r>
          </w:p>
        </w:tc>
        <w:tc>
          <w:tcPr>
            <w:tcW w:w="1560" w:type="dxa"/>
          </w:tcPr>
          <w:p w14:paraId="27199AE0" w14:textId="77777777" w:rsidR="000234BB" w:rsidRPr="00132C43" w:rsidRDefault="000234BB" w:rsidP="00725808">
            <w:pPr>
              <w:pStyle w:val="SmallStandard"/>
            </w:pPr>
            <w:r>
              <w:t>unit</w:t>
            </w:r>
          </w:p>
        </w:tc>
        <w:tc>
          <w:tcPr>
            <w:tcW w:w="708" w:type="dxa"/>
          </w:tcPr>
          <w:p w14:paraId="1C575CEB" w14:textId="77777777" w:rsidR="000234BB" w:rsidRPr="00D331EF" w:rsidRDefault="000234BB" w:rsidP="00725808">
            <w:pPr>
              <w:pStyle w:val="SmallStandard"/>
            </w:pPr>
            <w:r w:rsidRPr="00D01517">
              <w:t>0..*</w:t>
            </w:r>
          </w:p>
        </w:tc>
        <w:tc>
          <w:tcPr>
            <w:tcW w:w="567" w:type="dxa"/>
          </w:tcPr>
          <w:p w14:paraId="5E94592B" w14:textId="77777777" w:rsidR="000234BB" w:rsidRDefault="000234BB" w:rsidP="00725808">
            <w:pPr>
              <w:pStyle w:val="SmallStandard"/>
            </w:pPr>
            <w:r>
              <w:t>Y</w:t>
            </w:r>
          </w:p>
        </w:tc>
        <w:tc>
          <w:tcPr>
            <w:tcW w:w="3969" w:type="dxa"/>
          </w:tcPr>
          <w:p w14:paraId="7C2DB07E" w14:textId="77777777" w:rsidR="000234BB" w:rsidRDefault="000234BB" w:rsidP="00725808">
            <w:pPr>
              <w:pStyle w:val="SmallStandard"/>
            </w:pPr>
            <w:r w:rsidRPr="00491287">
              <w:t xml:space="preserve">Specifies the Units used in the VEC-file. </w:t>
            </w:r>
          </w:p>
        </w:tc>
      </w:tr>
      <w:tr w:rsidR="000234BB" w:rsidRPr="00CC6307" w14:paraId="45CD3AAF" w14:textId="77777777" w:rsidTr="00725808">
        <w:tc>
          <w:tcPr>
            <w:tcW w:w="1588" w:type="dxa"/>
          </w:tcPr>
          <w:p w14:paraId="3A052C20" w14:textId="77777777" w:rsidR="000234BB" w:rsidRPr="00634625" w:rsidRDefault="000234BB" w:rsidP="00725808">
            <w:pPr>
              <w:pStyle w:val="SmallStandard"/>
            </w:pPr>
            <w:r>
              <w:t>BuildingBlockSpecification2D</w:t>
            </w:r>
          </w:p>
        </w:tc>
        <w:tc>
          <w:tcPr>
            <w:tcW w:w="708" w:type="dxa"/>
          </w:tcPr>
          <w:p w14:paraId="737A995E" w14:textId="77777777" w:rsidR="000234BB" w:rsidRPr="00D331EF" w:rsidRDefault="000234BB" w:rsidP="00725808">
            <w:pPr>
              <w:pStyle w:val="SmallStandard"/>
            </w:pPr>
            <w:r w:rsidRPr="00D01517">
              <w:t>0..*</w:t>
            </w:r>
          </w:p>
        </w:tc>
        <w:tc>
          <w:tcPr>
            <w:tcW w:w="1560" w:type="dxa"/>
          </w:tcPr>
          <w:p w14:paraId="415AB1DF" w14:textId="77777777" w:rsidR="000234BB" w:rsidRPr="00132C43" w:rsidRDefault="000234BB" w:rsidP="00725808">
            <w:pPr>
              <w:pStyle w:val="SmallStandard"/>
            </w:pPr>
            <w:r>
              <w:t>baseUnit</w:t>
            </w:r>
          </w:p>
        </w:tc>
        <w:tc>
          <w:tcPr>
            <w:tcW w:w="708" w:type="dxa"/>
          </w:tcPr>
          <w:p w14:paraId="4F668244" w14:textId="77777777" w:rsidR="000234BB" w:rsidRPr="00D331EF" w:rsidRDefault="000234BB" w:rsidP="00725808">
            <w:pPr>
              <w:pStyle w:val="SmallStandard"/>
            </w:pPr>
            <w:r w:rsidRPr="00D01517">
              <w:t>1</w:t>
            </w:r>
          </w:p>
        </w:tc>
        <w:tc>
          <w:tcPr>
            <w:tcW w:w="567" w:type="dxa"/>
          </w:tcPr>
          <w:p w14:paraId="2AA044C5" w14:textId="77777777" w:rsidR="000234BB" w:rsidRPr="00D331EF" w:rsidRDefault="000234BB" w:rsidP="00725808">
            <w:pPr>
              <w:pStyle w:val="SmallStandard"/>
            </w:pPr>
            <w:r>
              <w:t>N</w:t>
            </w:r>
          </w:p>
        </w:tc>
        <w:tc>
          <w:tcPr>
            <w:tcW w:w="3969" w:type="dxa"/>
          </w:tcPr>
          <w:p w14:paraId="617AF9C7" w14:textId="77777777" w:rsidR="000234BB" w:rsidRDefault="000234BB" w:rsidP="00725808"/>
        </w:tc>
      </w:tr>
      <w:tr w:rsidR="000234BB" w:rsidRPr="00CC6307" w14:paraId="6D2068B5" w14:textId="77777777" w:rsidTr="00725808">
        <w:tc>
          <w:tcPr>
            <w:tcW w:w="1588" w:type="dxa"/>
          </w:tcPr>
          <w:p w14:paraId="6D511AEC" w14:textId="77777777" w:rsidR="000234BB" w:rsidRPr="00634625" w:rsidRDefault="000234BB" w:rsidP="00725808">
            <w:pPr>
              <w:pStyle w:val="SmallStandard"/>
            </w:pPr>
            <w:r>
              <w:t>CompositeUnit</w:t>
            </w:r>
          </w:p>
        </w:tc>
        <w:tc>
          <w:tcPr>
            <w:tcW w:w="708" w:type="dxa"/>
          </w:tcPr>
          <w:p w14:paraId="5B82B749" w14:textId="77777777" w:rsidR="000234BB" w:rsidRDefault="000234BB" w:rsidP="00725808"/>
        </w:tc>
        <w:tc>
          <w:tcPr>
            <w:tcW w:w="1560" w:type="dxa"/>
          </w:tcPr>
          <w:p w14:paraId="40BE468F" w14:textId="77777777" w:rsidR="000234BB" w:rsidRPr="00132C43" w:rsidRDefault="000234BB" w:rsidP="00725808">
            <w:pPr>
              <w:pStyle w:val="SmallStandard"/>
            </w:pPr>
            <w:r>
              <w:t>factors</w:t>
            </w:r>
          </w:p>
        </w:tc>
        <w:tc>
          <w:tcPr>
            <w:tcW w:w="708" w:type="dxa"/>
          </w:tcPr>
          <w:p w14:paraId="5EA5AA06" w14:textId="77777777" w:rsidR="000234BB" w:rsidRPr="00D331EF" w:rsidRDefault="000234BB" w:rsidP="00725808">
            <w:pPr>
              <w:pStyle w:val="SmallStandard"/>
            </w:pPr>
            <w:r w:rsidRPr="00D01517">
              <w:t>1..*</w:t>
            </w:r>
          </w:p>
        </w:tc>
        <w:tc>
          <w:tcPr>
            <w:tcW w:w="567" w:type="dxa"/>
          </w:tcPr>
          <w:p w14:paraId="14788C5D" w14:textId="77777777" w:rsidR="000234BB" w:rsidRPr="00D331EF" w:rsidRDefault="000234BB" w:rsidP="00725808">
            <w:pPr>
              <w:pStyle w:val="SmallStandard"/>
            </w:pPr>
            <w:r>
              <w:t>N</w:t>
            </w:r>
          </w:p>
        </w:tc>
        <w:tc>
          <w:tcPr>
            <w:tcW w:w="3969" w:type="dxa"/>
          </w:tcPr>
          <w:p w14:paraId="6FAD79A4" w14:textId="77777777" w:rsidR="000234BB" w:rsidRDefault="000234BB" w:rsidP="00725808">
            <w:pPr>
              <w:jc w:val="left"/>
            </w:pPr>
            <w:r>
              <w:rPr>
                <w:sz w:val="16"/>
                <w:szCs w:val="16"/>
              </w:rPr>
              <w:t xml:space="preserve">References the </w:t>
            </w:r>
            <w:r>
              <w:rPr>
                <w:i/>
                <w:iCs/>
                <w:sz w:val="16"/>
                <w:szCs w:val="16"/>
              </w:rPr>
              <w:t>Units</w:t>
            </w:r>
            <w:r>
              <w:rPr>
                <w:sz w:val="16"/>
                <w:szCs w:val="16"/>
              </w:rPr>
              <w:t xml:space="preserve"> that are used as factors to create the </w:t>
            </w:r>
            <w:r>
              <w:rPr>
                <w:i/>
                <w:iCs/>
                <w:sz w:val="16"/>
                <w:szCs w:val="16"/>
              </w:rPr>
              <w:t>CompositeUnit.</w:t>
            </w:r>
          </w:p>
        </w:tc>
      </w:tr>
      <w:tr w:rsidR="000234BB" w:rsidRPr="00CC6307" w14:paraId="091705CA" w14:textId="77777777" w:rsidTr="00725808">
        <w:tc>
          <w:tcPr>
            <w:tcW w:w="1588" w:type="dxa"/>
          </w:tcPr>
          <w:p w14:paraId="0F5DE9C2" w14:textId="77777777" w:rsidR="000234BB" w:rsidRPr="00634625" w:rsidRDefault="000234BB" w:rsidP="00725808">
            <w:pPr>
              <w:pStyle w:val="SmallStandard"/>
            </w:pPr>
            <w:r>
              <w:t>Dimension</w:t>
            </w:r>
          </w:p>
        </w:tc>
        <w:tc>
          <w:tcPr>
            <w:tcW w:w="708" w:type="dxa"/>
          </w:tcPr>
          <w:p w14:paraId="20DD70A6" w14:textId="77777777" w:rsidR="000234BB" w:rsidRPr="00D331EF" w:rsidRDefault="000234BB" w:rsidP="00725808">
            <w:pPr>
              <w:pStyle w:val="SmallStandard"/>
            </w:pPr>
            <w:r w:rsidRPr="00D01517">
              <w:t>0..*</w:t>
            </w:r>
          </w:p>
        </w:tc>
        <w:tc>
          <w:tcPr>
            <w:tcW w:w="1560" w:type="dxa"/>
          </w:tcPr>
          <w:p w14:paraId="6A375A7B" w14:textId="77777777" w:rsidR="000234BB" w:rsidRPr="00132C43" w:rsidRDefault="000234BB" w:rsidP="00725808">
            <w:pPr>
              <w:pStyle w:val="SmallStandard"/>
            </w:pPr>
            <w:r>
              <w:t>unitComponent</w:t>
            </w:r>
          </w:p>
        </w:tc>
        <w:tc>
          <w:tcPr>
            <w:tcW w:w="708" w:type="dxa"/>
          </w:tcPr>
          <w:p w14:paraId="68971A24" w14:textId="77777777" w:rsidR="000234BB" w:rsidRPr="00D331EF" w:rsidRDefault="000234BB" w:rsidP="00725808">
            <w:pPr>
              <w:pStyle w:val="SmallStandard"/>
            </w:pPr>
            <w:r w:rsidRPr="00D01517">
              <w:t>1</w:t>
            </w:r>
          </w:p>
        </w:tc>
        <w:tc>
          <w:tcPr>
            <w:tcW w:w="567" w:type="dxa"/>
          </w:tcPr>
          <w:p w14:paraId="07D2C1C8" w14:textId="77777777" w:rsidR="000234BB" w:rsidRPr="00D331EF" w:rsidRDefault="000234BB" w:rsidP="00725808">
            <w:pPr>
              <w:pStyle w:val="SmallStandard"/>
            </w:pPr>
            <w:r>
              <w:t>N</w:t>
            </w:r>
          </w:p>
        </w:tc>
        <w:tc>
          <w:tcPr>
            <w:tcW w:w="3969" w:type="dxa"/>
          </w:tcPr>
          <w:p w14:paraId="3B60BBF2" w14:textId="77777777" w:rsidR="000234BB" w:rsidRDefault="000234BB" w:rsidP="00725808"/>
        </w:tc>
      </w:tr>
      <w:tr w:rsidR="000234BB" w:rsidRPr="00CC6307" w14:paraId="3A94D643" w14:textId="77777777" w:rsidTr="00725808">
        <w:tc>
          <w:tcPr>
            <w:tcW w:w="1588" w:type="dxa"/>
          </w:tcPr>
          <w:p w14:paraId="5345C5D0" w14:textId="77777777" w:rsidR="000234BB" w:rsidRPr="00634625" w:rsidRDefault="000234BB" w:rsidP="00725808">
            <w:pPr>
              <w:pStyle w:val="SmallStandard"/>
            </w:pPr>
            <w:r>
              <w:t>ValueWithUnit</w:t>
            </w:r>
          </w:p>
        </w:tc>
        <w:tc>
          <w:tcPr>
            <w:tcW w:w="708" w:type="dxa"/>
          </w:tcPr>
          <w:p w14:paraId="36C29594" w14:textId="77777777" w:rsidR="000234BB" w:rsidRPr="00D331EF" w:rsidRDefault="000234BB" w:rsidP="00725808">
            <w:pPr>
              <w:pStyle w:val="SmallStandard"/>
            </w:pPr>
            <w:r w:rsidRPr="00D01517">
              <w:t>0..*</w:t>
            </w:r>
          </w:p>
        </w:tc>
        <w:tc>
          <w:tcPr>
            <w:tcW w:w="1560" w:type="dxa"/>
          </w:tcPr>
          <w:p w14:paraId="61F12083" w14:textId="77777777" w:rsidR="000234BB" w:rsidRPr="00132C43" w:rsidRDefault="000234BB" w:rsidP="00725808">
            <w:pPr>
              <w:pStyle w:val="SmallStandard"/>
            </w:pPr>
            <w:r>
              <w:t>unitComponent</w:t>
            </w:r>
          </w:p>
        </w:tc>
        <w:tc>
          <w:tcPr>
            <w:tcW w:w="708" w:type="dxa"/>
          </w:tcPr>
          <w:p w14:paraId="7A7921F2" w14:textId="77777777" w:rsidR="000234BB" w:rsidRPr="00D331EF" w:rsidRDefault="000234BB" w:rsidP="00725808">
            <w:pPr>
              <w:pStyle w:val="SmallStandard"/>
            </w:pPr>
            <w:r w:rsidRPr="00D01517">
              <w:t>1</w:t>
            </w:r>
          </w:p>
        </w:tc>
        <w:tc>
          <w:tcPr>
            <w:tcW w:w="567" w:type="dxa"/>
          </w:tcPr>
          <w:p w14:paraId="14183162" w14:textId="77777777" w:rsidR="000234BB" w:rsidRPr="00D331EF" w:rsidRDefault="000234BB" w:rsidP="00725808">
            <w:pPr>
              <w:pStyle w:val="SmallStandard"/>
            </w:pPr>
            <w:r>
              <w:t>N</w:t>
            </w:r>
          </w:p>
        </w:tc>
        <w:tc>
          <w:tcPr>
            <w:tcW w:w="3969" w:type="dxa"/>
          </w:tcPr>
          <w:p w14:paraId="7F2B48CD" w14:textId="77777777" w:rsidR="000234BB" w:rsidRDefault="000234BB" w:rsidP="00725808">
            <w:pPr>
              <w:pStyle w:val="SmallStandard"/>
            </w:pPr>
            <w:r w:rsidRPr="00491287">
              <w:t xml:space="preserve">References the unit of the value. </w:t>
            </w:r>
          </w:p>
        </w:tc>
      </w:tr>
      <w:tr w:rsidR="000234BB" w:rsidRPr="00CC6307" w14:paraId="70BAC905" w14:textId="77777777" w:rsidTr="00725808">
        <w:tc>
          <w:tcPr>
            <w:tcW w:w="1588" w:type="dxa"/>
          </w:tcPr>
          <w:p w14:paraId="7AEC907E" w14:textId="77777777" w:rsidR="000234BB" w:rsidRPr="00634625" w:rsidRDefault="000234BB" w:rsidP="00725808">
            <w:pPr>
              <w:pStyle w:val="SmallStandard"/>
            </w:pPr>
            <w:r>
              <w:t>LocalGeometrySpecification</w:t>
            </w:r>
          </w:p>
        </w:tc>
        <w:tc>
          <w:tcPr>
            <w:tcW w:w="708" w:type="dxa"/>
          </w:tcPr>
          <w:p w14:paraId="60702EE7" w14:textId="77777777" w:rsidR="000234BB" w:rsidRDefault="000234BB" w:rsidP="00725808"/>
        </w:tc>
        <w:tc>
          <w:tcPr>
            <w:tcW w:w="1560" w:type="dxa"/>
          </w:tcPr>
          <w:p w14:paraId="4AC43AF2" w14:textId="77777777" w:rsidR="000234BB" w:rsidRPr="00132C43" w:rsidRDefault="000234BB" w:rsidP="00725808">
            <w:pPr>
              <w:pStyle w:val="SmallStandard"/>
            </w:pPr>
            <w:r>
              <w:t>baseUnit</w:t>
            </w:r>
          </w:p>
        </w:tc>
        <w:tc>
          <w:tcPr>
            <w:tcW w:w="708" w:type="dxa"/>
          </w:tcPr>
          <w:p w14:paraId="65162663" w14:textId="77777777" w:rsidR="000234BB" w:rsidRPr="00D331EF" w:rsidRDefault="000234BB" w:rsidP="00725808">
            <w:pPr>
              <w:pStyle w:val="SmallStandard"/>
            </w:pPr>
            <w:r w:rsidRPr="00D01517">
              <w:t>1</w:t>
            </w:r>
          </w:p>
        </w:tc>
        <w:tc>
          <w:tcPr>
            <w:tcW w:w="567" w:type="dxa"/>
          </w:tcPr>
          <w:p w14:paraId="1DCB80F4" w14:textId="77777777" w:rsidR="000234BB" w:rsidRPr="00D331EF" w:rsidRDefault="000234BB" w:rsidP="00725808">
            <w:pPr>
              <w:pStyle w:val="SmallStandard"/>
            </w:pPr>
            <w:r>
              <w:t>N</w:t>
            </w:r>
          </w:p>
        </w:tc>
        <w:tc>
          <w:tcPr>
            <w:tcW w:w="3969" w:type="dxa"/>
          </w:tcPr>
          <w:p w14:paraId="231ED414" w14:textId="77777777" w:rsidR="000234BB" w:rsidRDefault="000234BB" w:rsidP="00725808">
            <w:pPr>
              <w:jc w:val="left"/>
            </w:pPr>
            <w:r>
              <w:rPr>
                <w:sz w:val="16"/>
                <w:szCs w:val="16"/>
              </w:rPr>
              <w:t xml:space="preserve">The </w:t>
            </w:r>
            <w:r>
              <w:rPr>
                <w:i/>
                <w:iCs/>
                <w:sz w:val="16"/>
                <w:szCs w:val="16"/>
              </w:rPr>
              <w:t>Unit</w:t>
            </w:r>
            <w:r>
              <w:rPr>
                <w:sz w:val="16"/>
                <w:szCs w:val="16"/>
              </w:rPr>
              <w:t xml:space="preserve"> in which all coordinates (e.g. cartesian points) are defined. Shall be a unit of length (e.g. millimetre).</w:t>
            </w:r>
          </w:p>
        </w:tc>
      </w:tr>
      <w:tr w:rsidR="000234BB" w:rsidRPr="00CC6307" w14:paraId="2063240B" w14:textId="77777777" w:rsidTr="00725808">
        <w:tc>
          <w:tcPr>
            <w:tcW w:w="1588" w:type="dxa"/>
          </w:tcPr>
          <w:p w14:paraId="48BEC924" w14:textId="77777777" w:rsidR="000234BB" w:rsidRPr="00634625" w:rsidRDefault="000234BB" w:rsidP="00725808">
            <w:pPr>
              <w:pStyle w:val="SmallStandard"/>
            </w:pPr>
            <w:r>
              <w:t>BuildingBlockSpecification3D</w:t>
            </w:r>
          </w:p>
        </w:tc>
        <w:tc>
          <w:tcPr>
            <w:tcW w:w="708" w:type="dxa"/>
          </w:tcPr>
          <w:p w14:paraId="5A373B86" w14:textId="77777777" w:rsidR="000234BB" w:rsidRPr="00D331EF" w:rsidRDefault="000234BB" w:rsidP="00725808">
            <w:pPr>
              <w:pStyle w:val="SmallStandard"/>
            </w:pPr>
            <w:r w:rsidRPr="00D01517">
              <w:t>0..*</w:t>
            </w:r>
          </w:p>
        </w:tc>
        <w:tc>
          <w:tcPr>
            <w:tcW w:w="1560" w:type="dxa"/>
          </w:tcPr>
          <w:p w14:paraId="13F36E88" w14:textId="77777777" w:rsidR="000234BB" w:rsidRPr="00132C43" w:rsidRDefault="000234BB" w:rsidP="00725808">
            <w:pPr>
              <w:pStyle w:val="SmallStandard"/>
            </w:pPr>
            <w:r>
              <w:t>baseUnit</w:t>
            </w:r>
          </w:p>
        </w:tc>
        <w:tc>
          <w:tcPr>
            <w:tcW w:w="708" w:type="dxa"/>
          </w:tcPr>
          <w:p w14:paraId="7CE40BA1" w14:textId="77777777" w:rsidR="000234BB" w:rsidRPr="00D331EF" w:rsidRDefault="000234BB" w:rsidP="00725808">
            <w:pPr>
              <w:pStyle w:val="SmallStandard"/>
            </w:pPr>
            <w:r w:rsidRPr="00D01517">
              <w:t>1</w:t>
            </w:r>
          </w:p>
        </w:tc>
        <w:tc>
          <w:tcPr>
            <w:tcW w:w="567" w:type="dxa"/>
          </w:tcPr>
          <w:p w14:paraId="539F107B" w14:textId="77777777" w:rsidR="000234BB" w:rsidRPr="00D331EF" w:rsidRDefault="000234BB" w:rsidP="00725808">
            <w:pPr>
              <w:pStyle w:val="SmallStandard"/>
            </w:pPr>
            <w:r>
              <w:t>N</w:t>
            </w:r>
          </w:p>
        </w:tc>
        <w:tc>
          <w:tcPr>
            <w:tcW w:w="3969" w:type="dxa"/>
          </w:tcPr>
          <w:p w14:paraId="1848153B" w14:textId="77777777" w:rsidR="000234BB" w:rsidRDefault="000234BB" w:rsidP="00725808"/>
        </w:tc>
      </w:tr>
    </w:tbl>
    <w:p w14:paraId="166A88E6"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71" w:name="_b85be41965dfa07236d152e35dd47815"/>
      <w:r>
        <w:rPr>
          <w:lang w:val="en-GB"/>
        </w:rPr>
        <w:t>USUnit</w:t>
      </w:r>
      <w:bookmarkEnd w:id="1571"/>
    </w:p>
    <w:p w14:paraId="10129D4D" w14:textId="77777777" w:rsidR="000234BB" w:rsidRDefault="000234BB" w:rsidP="000234BB">
      <w:r>
        <w:rPr>
          <w:sz w:val="18"/>
          <w:szCs w:val="18"/>
        </w:rPr>
        <w:t>The USUnit class can define quantities in the terms of the US-Unit-System by specifying the corresponding US unit name. The US Unit System is quite similar to the imperial unit system; however, some units are defined slightly different.</w:t>
      </w:r>
    </w:p>
    <w:p w14:paraId="352939D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B9D1C7" w14:textId="77777777" w:rsidTr="00725808">
        <w:tc>
          <w:tcPr>
            <w:tcW w:w="2013" w:type="dxa"/>
            <w:tcMar>
              <w:top w:w="28" w:type="dxa"/>
              <w:left w:w="28" w:type="dxa"/>
              <w:bottom w:w="28" w:type="dxa"/>
              <w:right w:w="28" w:type="dxa"/>
            </w:tcMar>
          </w:tcPr>
          <w:p w14:paraId="099D912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CD74688" w14:textId="73931B30" w:rsidR="000234BB" w:rsidRPr="00620BBE" w:rsidRDefault="004714EB" w:rsidP="00725808">
            <w:pPr>
              <w:pStyle w:val="SmallStandard"/>
            </w:pPr>
            <w:hyperlink w:anchor="_87f7149f3df336633bd6d4f43d6c15bc" w:history="1">
              <w:r w:rsidR="000234BB" w:rsidRPr="00620BBE">
                <w:rPr>
                  <w:rStyle w:val="Hyperlink"/>
                  <w:rFonts w:eastAsiaTheme="majorEastAsia"/>
                </w:rPr>
                <w:t>Unit</w:t>
              </w:r>
            </w:hyperlink>
          </w:p>
        </w:tc>
      </w:tr>
      <w:tr w:rsidR="000234BB" w:rsidRPr="008359F5" w14:paraId="5E393F87" w14:textId="77777777" w:rsidTr="00725808">
        <w:tc>
          <w:tcPr>
            <w:tcW w:w="2013" w:type="dxa"/>
            <w:tcMar>
              <w:top w:w="28" w:type="dxa"/>
              <w:left w:w="28" w:type="dxa"/>
              <w:bottom w:w="28" w:type="dxa"/>
              <w:right w:w="28" w:type="dxa"/>
            </w:tcMar>
          </w:tcPr>
          <w:p w14:paraId="18B1C19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65CB92F" w14:textId="77777777" w:rsidR="000234BB" w:rsidRDefault="000234BB" w:rsidP="00725808"/>
        </w:tc>
      </w:tr>
      <w:tr w:rsidR="000234BB" w:rsidRPr="008359F5" w14:paraId="03533CDB" w14:textId="77777777" w:rsidTr="00725808">
        <w:tc>
          <w:tcPr>
            <w:tcW w:w="2013" w:type="dxa"/>
            <w:tcMar>
              <w:top w:w="28" w:type="dxa"/>
              <w:left w:w="28" w:type="dxa"/>
              <w:bottom w:w="28" w:type="dxa"/>
              <w:right w:w="28" w:type="dxa"/>
            </w:tcMar>
          </w:tcPr>
          <w:p w14:paraId="5546F6D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E782C96" w14:textId="77777777" w:rsidR="000234BB" w:rsidRPr="000437C1" w:rsidRDefault="000234BB" w:rsidP="00725808">
            <w:pPr>
              <w:pStyle w:val="SmallStandard"/>
            </w:pPr>
            <w:r>
              <w:t>false</w:t>
            </w:r>
          </w:p>
        </w:tc>
      </w:tr>
    </w:tbl>
    <w:p w14:paraId="2B52402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BD4F6A4" w14:textId="77777777" w:rsidTr="00725808">
        <w:tc>
          <w:tcPr>
            <w:tcW w:w="2013" w:type="dxa"/>
            <w:tcMar>
              <w:top w:w="28" w:type="dxa"/>
              <w:left w:w="28" w:type="dxa"/>
              <w:bottom w:w="28" w:type="dxa"/>
              <w:right w:w="28" w:type="dxa"/>
            </w:tcMar>
          </w:tcPr>
          <w:p w14:paraId="0D74D50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61DD78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1E2D37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5D6C87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3F06C15" w14:textId="77777777" w:rsidTr="00725808">
        <w:tc>
          <w:tcPr>
            <w:tcW w:w="2013" w:type="dxa"/>
            <w:tcMar>
              <w:top w:w="28" w:type="dxa"/>
              <w:left w:w="28" w:type="dxa"/>
              <w:bottom w:w="28" w:type="dxa"/>
              <w:right w:w="28" w:type="dxa"/>
            </w:tcMar>
          </w:tcPr>
          <w:p w14:paraId="5406A5A7" w14:textId="77777777" w:rsidR="000234BB" w:rsidRPr="00620BBE" w:rsidRDefault="000234BB" w:rsidP="00725808">
            <w:pPr>
              <w:pStyle w:val="SmallStandard"/>
            </w:pPr>
            <w:r w:rsidRPr="00620BBE">
              <w:t>usUnitName</w:t>
            </w:r>
          </w:p>
        </w:tc>
        <w:tc>
          <w:tcPr>
            <w:tcW w:w="1559" w:type="dxa"/>
            <w:tcMar>
              <w:top w:w="28" w:type="dxa"/>
              <w:left w:w="28" w:type="dxa"/>
              <w:bottom w:w="28" w:type="dxa"/>
              <w:right w:w="28" w:type="dxa"/>
            </w:tcMar>
          </w:tcPr>
          <w:p w14:paraId="1E0DDABA" w14:textId="77777777" w:rsidR="000234BB" w:rsidRPr="008359F5" w:rsidRDefault="000234BB" w:rsidP="00725808">
            <w:pPr>
              <w:pStyle w:val="SmallStandard"/>
            </w:pPr>
            <w:r w:rsidRPr="00D21799">
              <w:t>USUnitName</w:t>
            </w:r>
          </w:p>
        </w:tc>
        <w:tc>
          <w:tcPr>
            <w:tcW w:w="709" w:type="dxa"/>
            <w:tcMar>
              <w:top w:w="28" w:type="dxa"/>
              <w:left w:w="28" w:type="dxa"/>
              <w:bottom w:w="28" w:type="dxa"/>
              <w:right w:w="28" w:type="dxa"/>
            </w:tcMar>
          </w:tcPr>
          <w:p w14:paraId="148CC9FF"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82DE67E" w14:textId="77777777" w:rsidR="000234BB" w:rsidRDefault="000234BB" w:rsidP="00725808">
            <w:pPr>
              <w:jc w:val="left"/>
            </w:pPr>
            <w:r>
              <w:rPr>
                <w:sz w:val="16"/>
                <w:szCs w:val="16"/>
              </w:rPr>
              <w:t xml:space="preserve">Specifies the name of the </w:t>
            </w:r>
            <w:r>
              <w:rPr>
                <w:i/>
                <w:iCs/>
                <w:sz w:val="16"/>
                <w:szCs w:val="16"/>
              </w:rPr>
              <w:t>USUnit</w:t>
            </w:r>
            <w:r>
              <w:rPr>
                <w:sz w:val="16"/>
                <w:szCs w:val="16"/>
              </w:rPr>
              <w:t>.</w:t>
            </w:r>
          </w:p>
        </w:tc>
      </w:tr>
    </w:tbl>
    <w:p w14:paraId="096F224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2" w:name="_f1544467b9f2803233958ceb03a55c31"/>
      <w:r>
        <w:rPr>
          <w:lang w:val="en-GB"/>
        </w:rPr>
        <w:t>ValueRange</w:t>
      </w:r>
      <w:bookmarkEnd w:id="1572"/>
    </w:p>
    <w:p w14:paraId="078367B9" w14:textId="77777777" w:rsidR="000234BB" w:rsidRDefault="000234BB" w:rsidP="000234BB">
      <w:r>
        <w:rPr>
          <w:sz w:val="18"/>
          <w:szCs w:val="18"/>
        </w:rPr>
        <w:t>A pair of numerical values representing a value range.</w:t>
      </w:r>
    </w:p>
    <w:p w14:paraId="572EDAD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65A5289" w14:textId="77777777" w:rsidTr="00725808">
        <w:tc>
          <w:tcPr>
            <w:tcW w:w="2013" w:type="dxa"/>
            <w:tcMar>
              <w:top w:w="28" w:type="dxa"/>
              <w:left w:w="28" w:type="dxa"/>
              <w:bottom w:w="28" w:type="dxa"/>
              <w:right w:w="28" w:type="dxa"/>
            </w:tcMar>
          </w:tcPr>
          <w:p w14:paraId="3B8DE0D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F677AF" w14:textId="6D86E896" w:rsidR="000234BB" w:rsidRPr="00620BBE" w:rsidRDefault="004714EB" w:rsidP="00725808">
            <w:pPr>
              <w:pStyle w:val="SmallStandard"/>
            </w:pPr>
            <w:hyperlink w:anchor="_95a6292a53dd08ccd1d396647c835b39" w:history="1">
              <w:r w:rsidR="000234BB" w:rsidRPr="00620BBE">
                <w:rPr>
                  <w:rStyle w:val="Hyperlink"/>
                  <w:rFonts w:eastAsiaTheme="majorEastAsia"/>
                </w:rPr>
                <w:t>ValueWithUnit</w:t>
              </w:r>
            </w:hyperlink>
          </w:p>
        </w:tc>
      </w:tr>
      <w:tr w:rsidR="000234BB" w:rsidRPr="008359F5" w14:paraId="71F6CED2" w14:textId="77777777" w:rsidTr="00725808">
        <w:tc>
          <w:tcPr>
            <w:tcW w:w="2013" w:type="dxa"/>
            <w:tcMar>
              <w:top w:w="28" w:type="dxa"/>
              <w:left w:w="28" w:type="dxa"/>
              <w:bottom w:w="28" w:type="dxa"/>
              <w:right w:w="28" w:type="dxa"/>
            </w:tcMar>
          </w:tcPr>
          <w:p w14:paraId="721D231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2D72016" w14:textId="77777777" w:rsidR="000234BB" w:rsidRDefault="000234BB" w:rsidP="00725808"/>
        </w:tc>
      </w:tr>
      <w:tr w:rsidR="000234BB" w:rsidRPr="008359F5" w14:paraId="70E7D8D5" w14:textId="77777777" w:rsidTr="00725808">
        <w:tc>
          <w:tcPr>
            <w:tcW w:w="2013" w:type="dxa"/>
            <w:tcMar>
              <w:top w:w="28" w:type="dxa"/>
              <w:left w:w="28" w:type="dxa"/>
              <w:bottom w:w="28" w:type="dxa"/>
              <w:right w:w="28" w:type="dxa"/>
            </w:tcMar>
          </w:tcPr>
          <w:p w14:paraId="24693E8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490C523" w14:textId="77777777" w:rsidR="000234BB" w:rsidRPr="000437C1" w:rsidRDefault="000234BB" w:rsidP="00725808">
            <w:pPr>
              <w:pStyle w:val="SmallStandard"/>
            </w:pPr>
            <w:r>
              <w:t>false</w:t>
            </w:r>
          </w:p>
        </w:tc>
      </w:tr>
    </w:tbl>
    <w:p w14:paraId="09764CC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291D5A1" w14:textId="77777777" w:rsidTr="00725808">
        <w:tc>
          <w:tcPr>
            <w:tcW w:w="2013" w:type="dxa"/>
            <w:tcMar>
              <w:top w:w="28" w:type="dxa"/>
              <w:left w:w="28" w:type="dxa"/>
              <w:bottom w:w="28" w:type="dxa"/>
              <w:right w:w="28" w:type="dxa"/>
            </w:tcMar>
          </w:tcPr>
          <w:p w14:paraId="1A6D4431"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DDDEF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BFC1C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791E7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4276CB6" w14:textId="77777777" w:rsidTr="00725808">
        <w:tc>
          <w:tcPr>
            <w:tcW w:w="2013" w:type="dxa"/>
            <w:tcMar>
              <w:top w:w="28" w:type="dxa"/>
              <w:left w:w="28" w:type="dxa"/>
              <w:bottom w:w="28" w:type="dxa"/>
              <w:right w:w="28" w:type="dxa"/>
            </w:tcMar>
          </w:tcPr>
          <w:p w14:paraId="4FBD4FA3" w14:textId="77777777" w:rsidR="000234BB" w:rsidRPr="00620BBE" w:rsidRDefault="000234BB" w:rsidP="00725808">
            <w:pPr>
              <w:pStyle w:val="SmallStandard"/>
            </w:pPr>
            <w:r w:rsidRPr="00620BBE">
              <w:t>minimum</w:t>
            </w:r>
          </w:p>
        </w:tc>
        <w:tc>
          <w:tcPr>
            <w:tcW w:w="1559" w:type="dxa"/>
            <w:tcMar>
              <w:top w:w="28" w:type="dxa"/>
              <w:left w:w="28" w:type="dxa"/>
              <w:bottom w:w="28" w:type="dxa"/>
              <w:right w:w="28" w:type="dxa"/>
            </w:tcMar>
          </w:tcPr>
          <w:p w14:paraId="2CA50B5D"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52B1BEE2"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7F4C49D" w14:textId="77777777" w:rsidR="000234BB" w:rsidRDefault="000234BB" w:rsidP="00725808">
            <w:pPr>
              <w:jc w:val="left"/>
            </w:pPr>
            <w:r>
              <w:rPr>
                <w:sz w:val="16"/>
                <w:szCs w:val="16"/>
              </w:rPr>
              <w:t>Lower bound of the value range.</w:t>
            </w:r>
          </w:p>
        </w:tc>
      </w:tr>
      <w:tr w:rsidR="000234BB" w:rsidRPr="006675E2" w14:paraId="51793287" w14:textId="77777777" w:rsidTr="00725808">
        <w:tc>
          <w:tcPr>
            <w:tcW w:w="2013" w:type="dxa"/>
            <w:tcMar>
              <w:top w:w="28" w:type="dxa"/>
              <w:left w:w="28" w:type="dxa"/>
              <w:bottom w:w="28" w:type="dxa"/>
              <w:right w:w="28" w:type="dxa"/>
            </w:tcMar>
          </w:tcPr>
          <w:p w14:paraId="07826C5F" w14:textId="77777777" w:rsidR="000234BB" w:rsidRPr="00620BBE" w:rsidRDefault="000234BB" w:rsidP="00725808">
            <w:pPr>
              <w:pStyle w:val="SmallStandard"/>
            </w:pPr>
            <w:r w:rsidRPr="00620BBE">
              <w:t>maximum</w:t>
            </w:r>
          </w:p>
        </w:tc>
        <w:tc>
          <w:tcPr>
            <w:tcW w:w="1559" w:type="dxa"/>
            <w:tcMar>
              <w:top w:w="28" w:type="dxa"/>
              <w:left w:w="28" w:type="dxa"/>
              <w:bottom w:w="28" w:type="dxa"/>
              <w:right w:w="28" w:type="dxa"/>
            </w:tcMar>
          </w:tcPr>
          <w:p w14:paraId="31841B5B"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341A374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CC80BCA" w14:textId="77777777" w:rsidR="000234BB" w:rsidRDefault="000234BB" w:rsidP="00725808">
            <w:pPr>
              <w:jc w:val="left"/>
            </w:pPr>
            <w:r>
              <w:rPr>
                <w:sz w:val="16"/>
                <w:szCs w:val="16"/>
              </w:rPr>
              <w:t>Upper bound of the value range.</w:t>
            </w:r>
          </w:p>
        </w:tc>
      </w:tr>
    </w:tbl>
    <w:p w14:paraId="31943F7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3" w:name="_95a6292a53dd08ccd1d396647c835b39"/>
      <w:r>
        <w:rPr>
          <w:lang w:val="en-GB"/>
        </w:rPr>
        <w:t>ValueWithUnit</w:t>
      </w:r>
      <w:bookmarkEnd w:id="1573"/>
    </w:p>
    <w:p w14:paraId="1F5434BE" w14:textId="77777777" w:rsidR="000234BB" w:rsidRDefault="000234BB" w:rsidP="000234BB">
      <w:r>
        <w:rPr>
          <w:sz w:val="18"/>
          <w:szCs w:val="18"/>
        </w:rPr>
        <w:t>Abstract class either for a single numerical measure or a range of numerical measures with upper, lower, or upper and lower bounds.</w:t>
      </w:r>
    </w:p>
    <w:p w14:paraId="7C78157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4963B7D" w14:textId="77777777" w:rsidTr="00725808">
        <w:tc>
          <w:tcPr>
            <w:tcW w:w="2013" w:type="dxa"/>
            <w:tcMar>
              <w:top w:w="28" w:type="dxa"/>
              <w:left w:w="28" w:type="dxa"/>
              <w:bottom w:w="28" w:type="dxa"/>
              <w:right w:w="28" w:type="dxa"/>
            </w:tcMar>
          </w:tcPr>
          <w:p w14:paraId="25DB87A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1EF4E28" w14:textId="77777777" w:rsidR="000234BB" w:rsidRDefault="000234BB" w:rsidP="00725808"/>
        </w:tc>
      </w:tr>
      <w:tr w:rsidR="000234BB" w:rsidRPr="008359F5" w14:paraId="0B5B02B9" w14:textId="77777777" w:rsidTr="00725808">
        <w:tc>
          <w:tcPr>
            <w:tcW w:w="2013" w:type="dxa"/>
            <w:tcMar>
              <w:top w:w="28" w:type="dxa"/>
              <w:left w:w="28" w:type="dxa"/>
              <w:bottom w:w="28" w:type="dxa"/>
              <w:right w:w="28" w:type="dxa"/>
            </w:tcMar>
          </w:tcPr>
          <w:p w14:paraId="1274CDB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043B13" w14:textId="77777777" w:rsidR="000234BB" w:rsidRDefault="000234BB" w:rsidP="00725808"/>
        </w:tc>
      </w:tr>
      <w:tr w:rsidR="000234BB" w:rsidRPr="008359F5" w14:paraId="2381A05E" w14:textId="77777777" w:rsidTr="00725808">
        <w:tc>
          <w:tcPr>
            <w:tcW w:w="2013" w:type="dxa"/>
            <w:tcMar>
              <w:top w:w="28" w:type="dxa"/>
              <w:left w:w="28" w:type="dxa"/>
              <w:bottom w:w="28" w:type="dxa"/>
              <w:right w:w="28" w:type="dxa"/>
            </w:tcMar>
          </w:tcPr>
          <w:p w14:paraId="3D843D3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2E1252" w14:textId="77777777" w:rsidR="000234BB" w:rsidRPr="000437C1" w:rsidRDefault="000234BB" w:rsidP="00725808">
            <w:pPr>
              <w:pStyle w:val="SmallStandard"/>
            </w:pPr>
            <w:r>
              <w:t>true</w:t>
            </w:r>
          </w:p>
        </w:tc>
      </w:tr>
    </w:tbl>
    <w:p w14:paraId="3EF2020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DA5AC9D" w14:textId="77777777" w:rsidTr="00725808">
        <w:tc>
          <w:tcPr>
            <w:tcW w:w="3856" w:type="dxa"/>
            <w:gridSpan w:val="3"/>
          </w:tcPr>
          <w:p w14:paraId="654586A2" w14:textId="77777777" w:rsidR="000234BB" w:rsidRDefault="000234BB" w:rsidP="00725808">
            <w:pPr>
              <w:jc w:val="center"/>
              <w:rPr>
                <w:b/>
                <w:sz w:val="16"/>
                <w:szCs w:val="16"/>
                <w:lang w:val="en-GB"/>
              </w:rPr>
            </w:pPr>
            <w:r>
              <w:rPr>
                <w:b/>
                <w:sz w:val="16"/>
                <w:szCs w:val="16"/>
                <w:lang w:val="en-GB"/>
              </w:rPr>
              <w:t>Other End</w:t>
            </w:r>
          </w:p>
        </w:tc>
        <w:tc>
          <w:tcPr>
            <w:tcW w:w="708" w:type="dxa"/>
          </w:tcPr>
          <w:p w14:paraId="374AF3DB"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179EDD4" w14:textId="77777777" w:rsidR="000234BB" w:rsidRDefault="000234BB" w:rsidP="00725808">
            <w:pPr>
              <w:jc w:val="center"/>
              <w:rPr>
                <w:b/>
                <w:sz w:val="16"/>
                <w:szCs w:val="16"/>
                <w:lang w:val="en-GB"/>
              </w:rPr>
            </w:pPr>
            <w:r>
              <w:rPr>
                <w:b/>
                <w:sz w:val="16"/>
                <w:szCs w:val="16"/>
                <w:lang w:val="en-GB"/>
              </w:rPr>
              <w:t>General</w:t>
            </w:r>
          </w:p>
        </w:tc>
      </w:tr>
      <w:tr w:rsidR="000234BB" w:rsidRPr="00720F6F" w14:paraId="682E254F" w14:textId="77777777" w:rsidTr="00725808">
        <w:tc>
          <w:tcPr>
            <w:tcW w:w="1573" w:type="dxa"/>
          </w:tcPr>
          <w:p w14:paraId="67DBF1A1" w14:textId="77777777" w:rsidR="000234BB" w:rsidRDefault="000234BB" w:rsidP="00725808">
            <w:pPr>
              <w:rPr>
                <w:b/>
                <w:sz w:val="16"/>
                <w:szCs w:val="16"/>
                <w:lang w:val="en-GB"/>
              </w:rPr>
            </w:pPr>
            <w:r>
              <w:rPr>
                <w:b/>
                <w:sz w:val="16"/>
                <w:szCs w:val="16"/>
                <w:lang w:val="en-GB"/>
              </w:rPr>
              <w:t>Type</w:t>
            </w:r>
          </w:p>
        </w:tc>
        <w:tc>
          <w:tcPr>
            <w:tcW w:w="1574" w:type="dxa"/>
          </w:tcPr>
          <w:p w14:paraId="7BD18B38" w14:textId="77777777" w:rsidR="000234BB" w:rsidRDefault="000234BB" w:rsidP="00725808">
            <w:pPr>
              <w:rPr>
                <w:b/>
                <w:sz w:val="16"/>
                <w:szCs w:val="16"/>
                <w:lang w:val="en-GB"/>
              </w:rPr>
            </w:pPr>
            <w:r>
              <w:rPr>
                <w:b/>
                <w:sz w:val="16"/>
                <w:szCs w:val="16"/>
                <w:lang w:val="en-GB"/>
              </w:rPr>
              <w:t>Role</w:t>
            </w:r>
          </w:p>
        </w:tc>
        <w:tc>
          <w:tcPr>
            <w:tcW w:w="708" w:type="dxa"/>
          </w:tcPr>
          <w:p w14:paraId="30D6EC77" w14:textId="77777777" w:rsidR="000234BB" w:rsidRDefault="000234BB" w:rsidP="00725808">
            <w:pPr>
              <w:rPr>
                <w:b/>
                <w:sz w:val="16"/>
                <w:szCs w:val="16"/>
                <w:lang w:val="en-GB"/>
              </w:rPr>
            </w:pPr>
            <w:r>
              <w:rPr>
                <w:b/>
                <w:sz w:val="16"/>
                <w:szCs w:val="16"/>
                <w:lang w:val="en-GB"/>
              </w:rPr>
              <w:t>Mult</w:t>
            </w:r>
          </w:p>
        </w:tc>
        <w:tc>
          <w:tcPr>
            <w:tcW w:w="709" w:type="dxa"/>
          </w:tcPr>
          <w:p w14:paraId="403A544B" w14:textId="77777777" w:rsidR="000234BB" w:rsidRDefault="000234BB" w:rsidP="00725808">
            <w:pPr>
              <w:rPr>
                <w:b/>
                <w:sz w:val="16"/>
                <w:szCs w:val="16"/>
                <w:lang w:val="en-GB"/>
              </w:rPr>
            </w:pPr>
            <w:r>
              <w:rPr>
                <w:b/>
                <w:sz w:val="16"/>
                <w:szCs w:val="16"/>
                <w:lang w:val="en-GB"/>
              </w:rPr>
              <w:t>Mult</w:t>
            </w:r>
          </w:p>
        </w:tc>
        <w:tc>
          <w:tcPr>
            <w:tcW w:w="567" w:type="dxa"/>
          </w:tcPr>
          <w:p w14:paraId="18C08A8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D8F293F" w14:textId="77777777" w:rsidR="000234BB" w:rsidRPr="008359F5" w:rsidRDefault="000234BB" w:rsidP="00725808">
            <w:pPr>
              <w:rPr>
                <w:b/>
                <w:sz w:val="16"/>
                <w:szCs w:val="16"/>
                <w:lang w:val="en-GB"/>
              </w:rPr>
            </w:pPr>
            <w:r>
              <w:rPr>
                <w:b/>
                <w:sz w:val="16"/>
                <w:szCs w:val="16"/>
                <w:lang w:val="en-GB"/>
              </w:rPr>
              <w:t>Comment</w:t>
            </w:r>
          </w:p>
        </w:tc>
      </w:tr>
      <w:tr w:rsidR="000234BB" w:rsidRPr="00CC6307" w14:paraId="0BF4793A" w14:textId="77777777" w:rsidTr="00725808">
        <w:tc>
          <w:tcPr>
            <w:tcW w:w="1573" w:type="dxa"/>
          </w:tcPr>
          <w:p w14:paraId="4D5A3638" w14:textId="77777777" w:rsidR="000234BB" w:rsidRPr="00634625" w:rsidRDefault="000234BB" w:rsidP="00725808">
            <w:pPr>
              <w:pStyle w:val="SmallStandard"/>
            </w:pPr>
            <w:r>
              <w:t>Unit</w:t>
            </w:r>
          </w:p>
        </w:tc>
        <w:tc>
          <w:tcPr>
            <w:tcW w:w="1574" w:type="dxa"/>
          </w:tcPr>
          <w:p w14:paraId="18DED91D" w14:textId="77777777" w:rsidR="000234BB" w:rsidRPr="00132C43" w:rsidRDefault="000234BB" w:rsidP="00725808">
            <w:pPr>
              <w:pStyle w:val="SmallStandard"/>
            </w:pPr>
            <w:r>
              <w:t>unitComponent</w:t>
            </w:r>
          </w:p>
        </w:tc>
        <w:tc>
          <w:tcPr>
            <w:tcW w:w="708" w:type="dxa"/>
          </w:tcPr>
          <w:p w14:paraId="383BEE0D" w14:textId="77777777" w:rsidR="000234BB" w:rsidRPr="00D331EF" w:rsidRDefault="000234BB" w:rsidP="00725808">
            <w:pPr>
              <w:pStyle w:val="SmallStandard"/>
            </w:pPr>
            <w:r w:rsidRPr="00574783">
              <w:t>1</w:t>
            </w:r>
          </w:p>
        </w:tc>
        <w:tc>
          <w:tcPr>
            <w:tcW w:w="709" w:type="dxa"/>
          </w:tcPr>
          <w:p w14:paraId="6E282B42" w14:textId="77777777" w:rsidR="000234BB" w:rsidRPr="00D331EF" w:rsidRDefault="000234BB" w:rsidP="00725808">
            <w:pPr>
              <w:pStyle w:val="SmallStandard"/>
            </w:pPr>
            <w:r w:rsidRPr="00207506">
              <w:t>0..*</w:t>
            </w:r>
          </w:p>
        </w:tc>
        <w:tc>
          <w:tcPr>
            <w:tcW w:w="567" w:type="dxa"/>
          </w:tcPr>
          <w:p w14:paraId="16106835" w14:textId="77777777" w:rsidR="000234BB" w:rsidRPr="00D331EF" w:rsidRDefault="000234BB" w:rsidP="00725808">
            <w:pPr>
              <w:pStyle w:val="SmallStandard"/>
            </w:pPr>
            <w:r>
              <w:t>N</w:t>
            </w:r>
          </w:p>
        </w:tc>
        <w:tc>
          <w:tcPr>
            <w:tcW w:w="3969" w:type="dxa"/>
          </w:tcPr>
          <w:p w14:paraId="0E7A7C05" w14:textId="77777777" w:rsidR="000234BB" w:rsidRDefault="000234BB" w:rsidP="00725808">
            <w:pPr>
              <w:pStyle w:val="SmallStandard"/>
            </w:pPr>
            <w:r w:rsidRPr="00491287">
              <w:t xml:space="preserve">References the unit of the value. </w:t>
            </w:r>
          </w:p>
        </w:tc>
      </w:tr>
    </w:tbl>
    <w:p w14:paraId="3CDB5C6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74" w:name="_45cd010aa44242c3cb75d332afca45d8"/>
      <w:r w:rsidRPr="005254F8">
        <w:rPr>
          <w:lang w:val="en-GB"/>
        </w:rPr>
        <w:t>ColorReferenceSystem</w:t>
      </w:r>
      <w:bookmarkEnd w:id="1574"/>
    </w:p>
    <w:p w14:paraId="46745C9E" w14:textId="77777777" w:rsidR="000234BB" w:rsidRDefault="000234BB" w:rsidP="000234BB">
      <w:r>
        <w:rPr>
          <w:sz w:val="18"/>
          <w:szCs w:val="18"/>
        </w:rPr>
        <w:t>Defines the literals that shall be used for specific color reference systems.</w:t>
      </w:r>
    </w:p>
    <w:p w14:paraId="7911EFA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28C59CC" w14:textId="77777777" w:rsidTr="00725808">
        <w:tc>
          <w:tcPr>
            <w:tcW w:w="2013" w:type="dxa"/>
            <w:tcMar>
              <w:top w:w="28" w:type="dxa"/>
              <w:left w:w="28" w:type="dxa"/>
              <w:bottom w:w="28" w:type="dxa"/>
              <w:right w:w="28" w:type="dxa"/>
            </w:tcMar>
          </w:tcPr>
          <w:p w14:paraId="4023430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3CFB62B" w14:textId="6B95AEE9"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0D5DE09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2CFF002" w14:textId="77777777" w:rsidTr="00725808">
        <w:tc>
          <w:tcPr>
            <w:tcW w:w="2013" w:type="dxa"/>
            <w:tcMar>
              <w:top w:w="28" w:type="dxa"/>
              <w:left w:w="28" w:type="dxa"/>
              <w:bottom w:w="28" w:type="dxa"/>
              <w:right w:w="28" w:type="dxa"/>
            </w:tcMar>
          </w:tcPr>
          <w:p w14:paraId="657D0572"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846E067"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221B77CE"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667BA0DA" w14:textId="77777777" w:rsidTr="00725808">
        <w:tc>
          <w:tcPr>
            <w:tcW w:w="2013" w:type="dxa"/>
            <w:tcMar>
              <w:top w:w="28" w:type="dxa"/>
              <w:left w:w="28" w:type="dxa"/>
              <w:bottom w:w="28" w:type="dxa"/>
              <w:right w:w="28" w:type="dxa"/>
            </w:tcMar>
          </w:tcPr>
          <w:p w14:paraId="4E372BDB" w14:textId="77777777" w:rsidR="000234BB" w:rsidRPr="009F5D54" w:rsidRDefault="000234BB" w:rsidP="00725808">
            <w:pPr>
              <w:pStyle w:val="SmallStandard"/>
            </w:pPr>
            <w:r w:rsidRPr="009F5D54">
              <w:t>IEC 60757</w:t>
            </w:r>
          </w:p>
        </w:tc>
        <w:tc>
          <w:tcPr>
            <w:tcW w:w="283" w:type="dxa"/>
          </w:tcPr>
          <w:p w14:paraId="359A541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C97CC0A" w14:textId="77777777" w:rsidR="000234BB" w:rsidRDefault="000234BB" w:rsidP="00725808">
            <w:pPr>
              <w:jc w:val="left"/>
            </w:pPr>
            <w:r>
              <w:rPr>
                <w:sz w:val="16"/>
                <w:szCs w:val="16"/>
              </w:rPr>
              <w:t>The literal shall be used for the IEC 60757 "Electrotechnical engineering; code for designation of colours"</w:t>
            </w:r>
          </w:p>
        </w:tc>
      </w:tr>
      <w:tr w:rsidR="000234BB" w:rsidRPr="00CC6307" w14:paraId="3F62A08A" w14:textId="77777777" w:rsidTr="00725808">
        <w:tc>
          <w:tcPr>
            <w:tcW w:w="2013" w:type="dxa"/>
            <w:tcMar>
              <w:top w:w="28" w:type="dxa"/>
              <w:left w:w="28" w:type="dxa"/>
              <w:bottom w:w="28" w:type="dxa"/>
              <w:right w:w="28" w:type="dxa"/>
            </w:tcMar>
          </w:tcPr>
          <w:p w14:paraId="2FD6C9E6" w14:textId="77777777" w:rsidR="000234BB" w:rsidRPr="009F5D54" w:rsidRDefault="000234BB" w:rsidP="00725808">
            <w:pPr>
              <w:pStyle w:val="SmallStandard"/>
            </w:pPr>
            <w:r w:rsidRPr="009F5D54">
              <w:t>RAL</w:t>
            </w:r>
          </w:p>
        </w:tc>
        <w:tc>
          <w:tcPr>
            <w:tcW w:w="283" w:type="dxa"/>
          </w:tcPr>
          <w:p w14:paraId="5E0C5C5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B3E4826" w14:textId="77777777" w:rsidR="000234BB" w:rsidRDefault="000234BB" w:rsidP="00725808"/>
        </w:tc>
      </w:tr>
      <w:tr w:rsidR="000234BB" w:rsidRPr="00CC6307" w14:paraId="3B19D450" w14:textId="77777777" w:rsidTr="00725808">
        <w:tc>
          <w:tcPr>
            <w:tcW w:w="2013" w:type="dxa"/>
            <w:tcMar>
              <w:top w:w="28" w:type="dxa"/>
              <w:left w:w="28" w:type="dxa"/>
              <w:bottom w:w="28" w:type="dxa"/>
              <w:right w:w="28" w:type="dxa"/>
            </w:tcMar>
          </w:tcPr>
          <w:p w14:paraId="45B59397" w14:textId="77777777" w:rsidR="000234BB" w:rsidRPr="009F5D54" w:rsidRDefault="000234BB" w:rsidP="00725808">
            <w:pPr>
              <w:pStyle w:val="SmallStandard"/>
            </w:pPr>
            <w:r w:rsidRPr="009F5D54">
              <w:t>RGB</w:t>
            </w:r>
          </w:p>
        </w:tc>
        <w:tc>
          <w:tcPr>
            <w:tcW w:w="283" w:type="dxa"/>
          </w:tcPr>
          <w:p w14:paraId="61EBF04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36EC21E" w14:textId="77777777" w:rsidR="000234BB" w:rsidRDefault="000234BB" w:rsidP="00725808"/>
        </w:tc>
      </w:tr>
    </w:tbl>
    <w:p w14:paraId="68F2CB9D" w14:textId="77777777" w:rsidR="000234BB" w:rsidRDefault="000234BB" w:rsidP="000234BB">
      <w:pPr>
        <w:pStyle w:val="SmallStandard"/>
      </w:pPr>
    </w:p>
    <w:p w14:paraId="457A3BF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75" w:name="_15a1bf34240df6f850e7f305c6b00fd8"/>
      <w:r w:rsidRPr="005254F8">
        <w:rPr>
          <w:lang w:val="en-GB"/>
        </w:rPr>
        <w:t>IECPrefix</w:t>
      </w:r>
      <w:bookmarkEnd w:id="1575"/>
    </w:p>
    <w:p w14:paraId="7D5B958C" w14:textId="77777777" w:rsidR="000234BB" w:rsidRDefault="000234BB" w:rsidP="000234BB">
      <w:r>
        <w:rPr>
          <w:sz w:val="18"/>
          <w:szCs w:val="18"/>
        </w:rPr>
        <w:t>Enumeration for the definition of IEC unit prefixes.</w:t>
      </w:r>
    </w:p>
    <w:p w14:paraId="3D8510B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DFF94B" w14:textId="77777777" w:rsidTr="00725808">
        <w:tc>
          <w:tcPr>
            <w:tcW w:w="2013" w:type="dxa"/>
            <w:tcMar>
              <w:top w:w="28" w:type="dxa"/>
              <w:left w:w="28" w:type="dxa"/>
              <w:bottom w:w="28" w:type="dxa"/>
              <w:right w:w="28" w:type="dxa"/>
            </w:tcMar>
          </w:tcPr>
          <w:p w14:paraId="34E0570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76EFF3" w14:textId="68641A8D"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096B9F0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1336A84" w14:textId="77777777" w:rsidTr="00725808">
        <w:tc>
          <w:tcPr>
            <w:tcW w:w="2013" w:type="dxa"/>
            <w:tcMar>
              <w:top w:w="28" w:type="dxa"/>
              <w:left w:w="28" w:type="dxa"/>
              <w:bottom w:w="28" w:type="dxa"/>
              <w:right w:w="28" w:type="dxa"/>
            </w:tcMar>
          </w:tcPr>
          <w:p w14:paraId="00C138F3"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FB26E7D"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B456B55"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2236405" w14:textId="77777777" w:rsidTr="00725808">
        <w:tc>
          <w:tcPr>
            <w:tcW w:w="2013" w:type="dxa"/>
            <w:tcMar>
              <w:top w:w="28" w:type="dxa"/>
              <w:left w:w="28" w:type="dxa"/>
              <w:bottom w:w="28" w:type="dxa"/>
              <w:right w:w="28" w:type="dxa"/>
            </w:tcMar>
          </w:tcPr>
          <w:p w14:paraId="6C8A28CF" w14:textId="77777777" w:rsidR="000234BB" w:rsidRPr="009F5D54" w:rsidRDefault="000234BB" w:rsidP="00725808">
            <w:pPr>
              <w:pStyle w:val="SmallStandard"/>
            </w:pPr>
            <w:r w:rsidRPr="009F5D54">
              <w:t>Yobi</w:t>
            </w:r>
          </w:p>
        </w:tc>
        <w:tc>
          <w:tcPr>
            <w:tcW w:w="283" w:type="dxa"/>
          </w:tcPr>
          <w:p w14:paraId="0B4C8BC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29A3D03" w14:textId="77777777" w:rsidR="000234BB" w:rsidRDefault="000234BB" w:rsidP="00725808"/>
        </w:tc>
      </w:tr>
      <w:tr w:rsidR="000234BB" w:rsidRPr="00CC6307" w14:paraId="385146D0" w14:textId="77777777" w:rsidTr="00725808">
        <w:tc>
          <w:tcPr>
            <w:tcW w:w="2013" w:type="dxa"/>
            <w:tcMar>
              <w:top w:w="28" w:type="dxa"/>
              <w:left w:w="28" w:type="dxa"/>
              <w:bottom w:w="28" w:type="dxa"/>
              <w:right w:w="28" w:type="dxa"/>
            </w:tcMar>
          </w:tcPr>
          <w:p w14:paraId="62C0FC0A" w14:textId="77777777" w:rsidR="000234BB" w:rsidRPr="009F5D54" w:rsidRDefault="000234BB" w:rsidP="00725808">
            <w:pPr>
              <w:pStyle w:val="SmallStandard"/>
            </w:pPr>
            <w:r w:rsidRPr="009F5D54">
              <w:t>Zebi</w:t>
            </w:r>
          </w:p>
        </w:tc>
        <w:tc>
          <w:tcPr>
            <w:tcW w:w="283" w:type="dxa"/>
          </w:tcPr>
          <w:p w14:paraId="2091FEE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BEB98CA" w14:textId="77777777" w:rsidR="000234BB" w:rsidRDefault="000234BB" w:rsidP="00725808"/>
        </w:tc>
      </w:tr>
      <w:tr w:rsidR="000234BB" w:rsidRPr="00CC6307" w14:paraId="04DC3580" w14:textId="77777777" w:rsidTr="00725808">
        <w:tc>
          <w:tcPr>
            <w:tcW w:w="2013" w:type="dxa"/>
            <w:tcMar>
              <w:top w:w="28" w:type="dxa"/>
              <w:left w:w="28" w:type="dxa"/>
              <w:bottom w:w="28" w:type="dxa"/>
              <w:right w:w="28" w:type="dxa"/>
            </w:tcMar>
          </w:tcPr>
          <w:p w14:paraId="211673B4" w14:textId="77777777" w:rsidR="000234BB" w:rsidRPr="009F5D54" w:rsidRDefault="000234BB" w:rsidP="00725808">
            <w:pPr>
              <w:pStyle w:val="SmallStandard"/>
            </w:pPr>
            <w:r w:rsidRPr="009F5D54">
              <w:t>Exbi</w:t>
            </w:r>
          </w:p>
        </w:tc>
        <w:tc>
          <w:tcPr>
            <w:tcW w:w="283" w:type="dxa"/>
          </w:tcPr>
          <w:p w14:paraId="7561879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99ADB4F" w14:textId="77777777" w:rsidR="000234BB" w:rsidRDefault="000234BB" w:rsidP="00725808"/>
        </w:tc>
      </w:tr>
      <w:tr w:rsidR="000234BB" w:rsidRPr="00CC6307" w14:paraId="63C3F8EA" w14:textId="77777777" w:rsidTr="00725808">
        <w:tc>
          <w:tcPr>
            <w:tcW w:w="2013" w:type="dxa"/>
            <w:tcMar>
              <w:top w:w="28" w:type="dxa"/>
              <w:left w:w="28" w:type="dxa"/>
              <w:bottom w:w="28" w:type="dxa"/>
              <w:right w:w="28" w:type="dxa"/>
            </w:tcMar>
          </w:tcPr>
          <w:p w14:paraId="0EFD3423" w14:textId="77777777" w:rsidR="000234BB" w:rsidRPr="009F5D54" w:rsidRDefault="000234BB" w:rsidP="00725808">
            <w:pPr>
              <w:pStyle w:val="SmallStandard"/>
            </w:pPr>
            <w:r w:rsidRPr="009F5D54">
              <w:t>Pebi</w:t>
            </w:r>
          </w:p>
        </w:tc>
        <w:tc>
          <w:tcPr>
            <w:tcW w:w="283" w:type="dxa"/>
          </w:tcPr>
          <w:p w14:paraId="22C5E4E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CEA4E21" w14:textId="77777777" w:rsidR="000234BB" w:rsidRDefault="000234BB" w:rsidP="00725808"/>
        </w:tc>
      </w:tr>
      <w:tr w:rsidR="000234BB" w:rsidRPr="00CC6307" w14:paraId="5E87C12C" w14:textId="77777777" w:rsidTr="00725808">
        <w:tc>
          <w:tcPr>
            <w:tcW w:w="2013" w:type="dxa"/>
            <w:tcMar>
              <w:top w:w="28" w:type="dxa"/>
              <w:left w:w="28" w:type="dxa"/>
              <w:bottom w:w="28" w:type="dxa"/>
              <w:right w:w="28" w:type="dxa"/>
            </w:tcMar>
          </w:tcPr>
          <w:p w14:paraId="70311A4C" w14:textId="77777777" w:rsidR="000234BB" w:rsidRPr="009F5D54" w:rsidRDefault="000234BB" w:rsidP="00725808">
            <w:pPr>
              <w:pStyle w:val="SmallStandard"/>
            </w:pPr>
            <w:r w:rsidRPr="009F5D54">
              <w:t>Tebi</w:t>
            </w:r>
          </w:p>
        </w:tc>
        <w:tc>
          <w:tcPr>
            <w:tcW w:w="283" w:type="dxa"/>
          </w:tcPr>
          <w:p w14:paraId="26CAC80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C68761B" w14:textId="77777777" w:rsidR="000234BB" w:rsidRDefault="000234BB" w:rsidP="00725808"/>
        </w:tc>
      </w:tr>
      <w:tr w:rsidR="000234BB" w:rsidRPr="00CC6307" w14:paraId="69E7100B" w14:textId="77777777" w:rsidTr="00725808">
        <w:tc>
          <w:tcPr>
            <w:tcW w:w="2013" w:type="dxa"/>
            <w:tcMar>
              <w:top w:w="28" w:type="dxa"/>
              <w:left w:w="28" w:type="dxa"/>
              <w:bottom w:w="28" w:type="dxa"/>
              <w:right w:w="28" w:type="dxa"/>
            </w:tcMar>
          </w:tcPr>
          <w:p w14:paraId="190AAD3F" w14:textId="77777777" w:rsidR="000234BB" w:rsidRPr="009F5D54" w:rsidRDefault="000234BB" w:rsidP="00725808">
            <w:pPr>
              <w:pStyle w:val="SmallStandard"/>
            </w:pPr>
            <w:r w:rsidRPr="009F5D54">
              <w:t>Gibi</w:t>
            </w:r>
          </w:p>
        </w:tc>
        <w:tc>
          <w:tcPr>
            <w:tcW w:w="283" w:type="dxa"/>
          </w:tcPr>
          <w:p w14:paraId="49A511D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CA96726" w14:textId="77777777" w:rsidR="000234BB" w:rsidRDefault="000234BB" w:rsidP="00725808"/>
        </w:tc>
      </w:tr>
      <w:tr w:rsidR="000234BB" w:rsidRPr="00CC6307" w14:paraId="693D407E" w14:textId="77777777" w:rsidTr="00725808">
        <w:tc>
          <w:tcPr>
            <w:tcW w:w="2013" w:type="dxa"/>
            <w:tcMar>
              <w:top w:w="28" w:type="dxa"/>
              <w:left w:w="28" w:type="dxa"/>
              <w:bottom w:w="28" w:type="dxa"/>
              <w:right w:w="28" w:type="dxa"/>
            </w:tcMar>
          </w:tcPr>
          <w:p w14:paraId="605F5DC5" w14:textId="77777777" w:rsidR="000234BB" w:rsidRPr="009F5D54" w:rsidRDefault="000234BB" w:rsidP="00725808">
            <w:pPr>
              <w:pStyle w:val="SmallStandard"/>
            </w:pPr>
            <w:r w:rsidRPr="009F5D54">
              <w:t>Mebi</w:t>
            </w:r>
          </w:p>
        </w:tc>
        <w:tc>
          <w:tcPr>
            <w:tcW w:w="283" w:type="dxa"/>
          </w:tcPr>
          <w:p w14:paraId="459D3E5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C6E2990" w14:textId="77777777" w:rsidR="000234BB" w:rsidRDefault="000234BB" w:rsidP="00725808"/>
        </w:tc>
      </w:tr>
      <w:tr w:rsidR="000234BB" w:rsidRPr="00CC6307" w14:paraId="65C867A8" w14:textId="77777777" w:rsidTr="00725808">
        <w:tc>
          <w:tcPr>
            <w:tcW w:w="2013" w:type="dxa"/>
            <w:tcMar>
              <w:top w:w="28" w:type="dxa"/>
              <w:left w:w="28" w:type="dxa"/>
              <w:bottom w:w="28" w:type="dxa"/>
              <w:right w:w="28" w:type="dxa"/>
            </w:tcMar>
          </w:tcPr>
          <w:p w14:paraId="6DE0110A" w14:textId="77777777" w:rsidR="000234BB" w:rsidRPr="009F5D54" w:rsidRDefault="000234BB" w:rsidP="00725808">
            <w:pPr>
              <w:pStyle w:val="SmallStandard"/>
            </w:pPr>
            <w:r w:rsidRPr="009F5D54">
              <w:t>Kibi</w:t>
            </w:r>
          </w:p>
        </w:tc>
        <w:tc>
          <w:tcPr>
            <w:tcW w:w="283" w:type="dxa"/>
          </w:tcPr>
          <w:p w14:paraId="47FAA2B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54150DF" w14:textId="77777777" w:rsidR="000234BB" w:rsidRDefault="000234BB" w:rsidP="00725808"/>
        </w:tc>
      </w:tr>
    </w:tbl>
    <w:p w14:paraId="543D808E" w14:textId="77777777" w:rsidR="000234BB" w:rsidRDefault="000234BB" w:rsidP="000234BB">
      <w:pPr>
        <w:pStyle w:val="SmallStandard"/>
      </w:pPr>
    </w:p>
    <w:p w14:paraId="5679B05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76" w:name="_c8d6180a1b7d64e909d07ed7a37b6c3c"/>
      <w:r w:rsidRPr="005254F8">
        <w:rPr>
          <w:lang w:val="en-GB"/>
        </w:rPr>
        <w:t>IECUnitName</w:t>
      </w:r>
      <w:bookmarkEnd w:id="1576"/>
    </w:p>
    <w:p w14:paraId="156EAA89" w14:textId="77777777" w:rsidR="000234BB" w:rsidRDefault="000234BB" w:rsidP="000234BB">
      <w:r>
        <w:rPr>
          <w:sz w:val="18"/>
          <w:szCs w:val="18"/>
        </w:rPr>
        <w:t>Enumeration for the definition of IEC unit names.</w:t>
      </w:r>
    </w:p>
    <w:p w14:paraId="519114B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B16754B" w14:textId="77777777" w:rsidTr="00725808">
        <w:tc>
          <w:tcPr>
            <w:tcW w:w="2013" w:type="dxa"/>
            <w:tcMar>
              <w:top w:w="28" w:type="dxa"/>
              <w:left w:w="28" w:type="dxa"/>
              <w:bottom w:w="28" w:type="dxa"/>
              <w:right w:w="28" w:type="dxa"/>
            </w:tcMar>
          </w:tcPr>
          <w:p w14:paraId="45D3E31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BB5E1D" w14:textId="635B8171"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579EBAB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F504F57" w14:textId="77777777" w:rsidTr="00725808">
        <w:tc>
          <w:tcPr>
            <w:tcW w:w="2013" w:type="dxa"/>
            <w:tcMar>
              <w:top w:w="28" w:type="dxa"/>
              <w:left w:w="28" w:type="dxa"/>
              <w:bottom w:w="28" w:type="dxa"/>
              <w:right w:w="28" w:type="dxa"/>
            </w:tcMar>
          </w:tcPr>
          <w:p w14:paraId="7F6D59FD"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1222D82"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7388B99"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25775DC8" w14:textId="77777777" w:rsidTr="00725808">
        <w:tc>
          <w:tcPr>
            <w:tcW w:w="2013" w:type="dxa"/>
            <w:tcMar>
              <w:top w:w="28" w:type="dxa"/>
              <w:left w:w="28" w:type="dxa"/>
              <w:bottom w:w="28" w:type="dxa"/>
              <w:right w:w="28" w:type="dxa"/>
            </w:tcMar>
          </w:tcPr>
          <w:p w14:paraId="17007F85" w14:textId="77777777" w:rsidR="000234BB" w:rsidRPr="009F5D54" w:rsidRDefault="000234BB" w:rsidP="00725808">
            <w:pPr>
              <w:pStyle w:val="SmallStandard"/>
            </w:pPr>
            <w:r w:rsidRPr="009F5D54">
              <w:t>Bit</w:t>
            </w:r>
          </w:p>
        </w:tc>
        <w:tc>
          <w:tcPr>
            <w:tcW w:w="283" w:type="dxa"/>
          </w:tcPr>
          <w:p w14:paraId="0928CCA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D4043D6" w14:textId="77777777" w:rsidR="000234BB" w:rsidRDefault="000234BB" w:rsidP="00725808"/>
        </w:tc>
      </w:tr>
      <w:tr w:rsidR="000234BB" w:rsidRPr="00CC6307" w14:paraId="344B6070" w14:textId="77777777" w:rsidTr="00725808">
        <w:tc>
          <w:tcPr>
            <w:tcW w:w="2013" w:type="dxa"/>
            <w:tcMar>
              <w:top w:w="28" w:type="dxa"/>
              <w:left w:w="28" w:type="dxa"/>
              <w:bottom w:w="28" w:type="dxa"/>
              <w:right w:w="28" w:type="dxa"/>
            </w:tcMar>
          </w:tcPr>
          <w:p w14:paraId="6F559101" w14:textId="77777777" w:rsidR="000234BB" w:rsidRPr="009F5D54" w:rsidRDefault="000234BB" w:rsidP="00725808">
            <w:pPr>
              <w:pStyle w:val="SmallStandard"/>
            </w:pPr>
            <w:r w:rsidRPr="009F5D54">
              <w:t>Byte</w:t>
            </w:r>
          </w:p>
        </w:tc>
        <w:tc>
          <w:tcPr>
            <w:tcW w:w="283" w:type="dxa"/>
          </w:tcPr>
          <w:p w14:paraId="40A8BAE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4177E0C" w14:textId="77777777" w:rsidR="000234BB" w:rsidRDefault="000234BB" w:rsidP="00725808"/>
        </w:tc>
      </w:tr>
    </w:tbl>
    <w:p w14:paraId="4ABF6681" w14:textId="77777777" w:rsidR="000234BB" w:rsidRDefault="000234BB" w:rsidP="000234BB">
      <w:pPr>
        <w:pStyle w:val="SmallStandard"/>
      </w:pPr>
    </w:p>
    <w:p w14:paraId="2BCC371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77" w:name="_68287364e47adb499ca43cd06f58e927"/>
      <w:r w:rsidRPr="005254F8">
        <w:rPr>
          <w:lang w:val="en-GB"/>
        </w:rPr>
        <w:t>ImperialUnitName</w:t>
      </w:r>
      <w:bookmarkEnd w:id="1577"/>
    </w:p>
    <w:p w14:paraId="546A00C3" w14:textId="77777777" w:rsidR="000234BB" w:rsidRDefault="000234BB" w:rsidP="000234BB">
      <w:r>
        <w:rPr>
          <w:sz w:val="18"/>
          <w:szCs w:val="18"/>
        </w:rPr>
        <w:t>Enumeration for the definition of imperial unit names.</w:t>
      </w:r>
    </w:p>
    <w:p w14:paraId="01AC146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666D4AB" w14:textId="77777777" w:rsidTr="00725808">
        <w:tc>
          <w:tcPr>
            <w:tcW w:w="2013" w:type="dxa"/>
            <w:tcMar>
              <w:top w:w="28" w:type="dxa"/>
              <w:left w:w="28" w:type="dxa"/>
              <w:bottom w:w="28" w:type="dxa"/>
              <w:right w:w="28" w:type="dxa"/>
            </w:tcMar>
          </w:tcPr>
          <w:p w14:paraId="41978BE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DF30FA" w14:textId="4881AD4F"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51F962A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BBFE438" w14:textId="77777777" w:rsidTr="00725808">
        <w:tc>
          <w:tcPr>
            <w:tcW w:w="2013" w:type="dxa"/>
            <w:tcMar>
              <w:top w:w="28" w:type="dxa"/>
              <w:left w:w="28" w:type="dxa"/>
              <w:bottom w:w="28" w:type="dxa"/>
              <w:right w:w="28" w:type="dxa"/>
            </w:tcMar>
          </w:tcPr>
          <w:p w14:paraId="674BC71D"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12280D2"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3B4D79A"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6EA9CDB9" w14:textId="77777777" w:rsidTr="00725808">
        <w:tc>
          <w:tcPr>
            <w:tcW w:w="2013" w:type="dxa"/>
            <w:tcMar>
              <w:top w:w="28" w:type="dxa"/>
              <w:left w:w="28" w:type="dxa"/>
              <w:bottom w:w="28" w:type="dxa"/>
              <w:right w:w="28" w:type="dxa"/>
            </w:tcMar>
          </w:tcPr>
          <w:p w14:paraId="1BA317CE" w14:textId="77777777" w:rsidR="000234BB" w:rsidRPr="009F5D54" w:rsidRDefault="000234BB" w:rsidP="00725808">
            <w:pPr>
              <w:pStyle w:val="SmallStandard"/>
            </w:pPr>
            <w:r w:rsidRPr="009F5D54">
              <w:t>Thou</w:t>
            </w:r>
          </w:p>
        </w:tc>
        <w:tc>
          <w:tcPr>
            <w:tcW w:w="283" w:type="dxa"/>
          </w:tcPr>
          <w:p w14:paraId="5AD4FD0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7FC8C94" w14:textId="77777777" w:rsidR="000234BB" w:rsidRDefault="000234BB" w:rsidP="00725808"/>
        </w:tc>
      </w:tr>
      <w:tr w:rsidR="000234BB" w:rsidRPr="00CC6307" w14:paraId="6991C047" w14:textId="77777777" w:rsidTr="00725808">
        <w:tc>
          <w:tcPr>
            <w:tcW w:w="2013" w:type="dxa"/>
            <w:tcMar>
              <w:top w:w="28" w:type="dxa"/>
              <w:left w:w="28" w:type="dxa"/>
              <w:bottom w:w="28" w:type="dxa"/>
              <w:right w:w="28" w:type="dxa"/>
            </w:tcMar>
          </w:tcPr>
          <w:p w14:paraId="034628BF" w14:textId="77777777" w:rsidR="000234BB" w:rsidRPr="009F5D54" w:rsidRDefault="000234BB" w:rsidP="00725808">
            <w:pPr>
              <w:pStyle w:val="SmallStandard"/>
            </w:pPr>
            <w:r w:rsidRPr="009F5D54">
              <w:t>Inch</w:t>
            </w:r>
          </w:p>
        </w:tc>
        <w:tc>
          <w:tcPr>
            <w:tcW w:w="283" w:type="dxa"/>
          </w:tcPr>
          <w:p w14:paraId="3595E8A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30B0A2A" w14:textId="77777777" w:rsidR="000234BB" w:rsidRDefault="000234BB" w:rsidP="00725808"/>
        </w:tc>
      </w:tr>
      <w:tr w:rsidR="000234BB" w:rsidRPr="00CC6307" w14:paraId="63E65A87" w14:textId="77777777" w:rsidTr="00725808">
        <w:tc>
          <w:tcPr>
            <w:tcW w:w="2013" w:type="dxa"/>
            <w:tcMar>
              <w:top w:w="28" w:type="dxa"/>
              <w:left w:w="28" w:type="dxa"/>
              <w:bottom w:w="28" w:type="dxa"/>
              <w:right w:w="28" w:type="dxa"/>
            </w:tcMar>
          </w:tcPr>
          <w:p w14:paraId="178A4786" w14:textId="77777777" w:rsidR="000234BB" w:rsidRPr="009F5D54" w:rsidRDefault="000234BB" w:rsidP="00725808">
            <w:pPr>
              <w:pStyle w:val="SmallStandard"/>
            </w:pPr>
            <w:r w:rsidRPr="009F5D54">
              <w:t>Foot</w:t>
            </w:r>
          </w:p>
        </w:tc>
        <w:tc>
          <w:tcPr>
            <w:tcW w:w="283" w:type="dxa"/>
          </w:tcPr>
          <w:p w14:paraId="2EE6B07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30C24A3" w14:textId="77777777" w:rsidR="000234BB" w:rsidRDefault="000234BB" w:rsidP="00725808"/>
        </w:tc>
      </w:tr>
      <w:tr w:rsidR="000234BB" w:rsidRPr="00CC6307" w14:paraId="6861638B" w14:textId="77777777" w:rsidTr="00725808">
        <w:tc>
          <w:tcPr>
            <w:tcW w:w="2013" w:type="dxa"/>
            <w:tcMar>
              <w:top w:w="28" w:type="dxa"/>
              <w:left w:w="28" w:type="dxa"/>
              <w:bottom w:w="28" w:type="dxa"/>
              <w:right w:w="28" w:type="dxa"/>
            </w:tcMar>
          </w:tcPr>
          <w:p w14:paraId="172BDAAA" w14:textId="77777777" w:rsidR="000234BB" w:rsidRPr="009F5D54" w:rsidRDefault="000234BB" w:rsidP="00725808">
            <w:pPr>
              <w:pStyle w:val="SmallStandard"/>
            </w:pPr>
            <w:r w:rsidRPr="009F5D54">
              <w:t>Yard</w:t>
            </w:r>
          </w:p>
        </w:tc>
        <w:tc>
          <w:tcPr>
            <w:tcW w:w="283" w:type="dxa"/>
          </w:tcPr>
          <w:p w14:paraId="08707BA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E43C174" w14:textId="77777777" w:rsidR="000234BB" w:rsidRDefault="000234BB" w:rsidP="00725808"/>
        </w:tc>
      </w:tr>
      <w:tr w:rsidR="000234BB" w:rsidRPr="00CC6307" w14:paraId="4E174F63" w14:textId="77777777" w:rsidTr="00725808">
        <w:tc>
          <w:tcPr>
            <w:tcW w:w="2013" w:type="dxa"/>
            <w:tcMar>
              <w:top w:w="28" w:type="dxa"/>
              <w:left w:w="28" w:type="dxa"/>
              <w:bottom w:w="28" w:type="dxa"/>
              <w:right w:w="28" w:type="dxa"/>
            </w:tcMar>
          </w:tcPr>
          <w:p w14:paraId="7B34B49E" w14:textId="77777777" w:rsidR="000234BB" w:rsidRPr="009F5D54" w:rsidRDefault="000234BB" w:rsidP="00725808">
            <w:pPr>
              <w:pStyle w:val="SmallStandard"/>
            </w:pPr>
            <w:r w:rsidRPr="009F5D54">
              <w:t>Chain</w:t>
            </w:r>
          </w:p>
        </w:tc>
        <w:tc>
          <w:tcPr>
            <w:tcW w:w="283" w:type="dxa"/>
          </w:tcPr>
          <w:p w14:paraId="30020B8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9813D3E" w14:textId="77777777" w:rsidR="000234BB" w:rsidRDefault="000234BB" w:rsidP="00725808"/>
        </w:tc>
      </w:tr>
      <w:tr w:rsidR="000234BB" w:rsidRPr="00CC6307" w14:paraId="06919997" w14:textId="77777777" w:rsidTr="00725808">
        <w:tc>
          <w:tcPr>
            <w:tcW w:w="2013" w:type="dxa"/>
            <w:tcMar>
              <w:top w:w="28" w:type="dxa"/>
              <w:left w:w="28" w:type="dxa"/>
              <w:bottom w:w="28" w:type="dxa"/>
              <w:right w:w="28" w:type="dxa"/>
            </w:tcMar>
          </w:tcPr>
          <w:p w14:paraId="6F4D56F6" w14:textId="77777777" w:rsidR="000234BB" w:rsidRPr="009F5D54" w:rsidRDefault="000234BB" w:rsidP="00725808">
            <w:pPr>
              <w:pStyle w:val="SmallStandard"/>
            </w:pPr>
            <w:r w:rsidRPr="009F5D54">
              <w:t>Furlong</w:t>
            </w:r>
          </w:p>
        </w:tc>
        <w:tc>
          <w:tcPr>
            <w:tcW w:w="283" w:type="dxa"/>
          </w:tcPr>
          <w:p w14:paraId="050E1EF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9C5DBE5" w14:textId="77777777" w:rsidR="000234BB" w:rsidRDefault="000234BB" w:rsidP="00725808"/>
        </w:tc>
      </w:tr>
      <w:tr w:rsidR="000234BB" w:rsidRPr="00CC6307" w14:paraId="6E1A2074" w14:textId="77777777" w:rsidTr="00725808">
        <w:tc>
          <w:tcPr>
            <w:tcW w:w="2013" w:type="dxa"/>
            <w:tcMar>
              <w:top w:w="28" w:type="dxa"/>
              <w:left w:w="28" w:type="dxa"/>
              <w:bottom w:w="28" w:type="dxa"/>
              <w:right w:w="28" w:type="dxa"/>
            </w:tcMar>
          </w:tcPr>
          <w:p w14:paraId="1ABDEE94" w14:textId="77777777" w:rsidR="000234BB" w:rsidRPr="009F5D54" w:rsidRDefault="000234BB" w:rsidP="00725808">
            <w:pPr>
              <w:pStyle w:val="SmallStandard"/>
            </w:pPr>
            <w:r w:rsidRPr="009F5D54">
              <w:t>Mile</w:t>
            </w:r>
          </w:p>
        </w:tc>
        <w:tc>
          <w:tcPr>
            <w:tcW w:w="283" w:type="dxa"/>
          </w:tcPr>
          <w:p w14:paraId="03766A8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0E075F5" w14:textId="77777777" w:rsidR="000234BB" w:rsidRDefault="000234BB" w:rsidP="00725808"/>
        </w:tc>
      </w:tr>
      <w:tr w:rsidR="000234BB" w:rsidRPr="00CC6307" w14:paraId="6930BF29" w14:textId="77777777" w:rsidTr="00725808">
        <w:tc>
          <w:tcPr>
            <w:tcW w:w="2013" w:type="dxa"/>
            <w:tcMar>
              <w:top w:w="28" w:type="dxa"/>
              <w:left w:w="28" w:type="dxa"/>
              <w:bottom w:w="28" w:type="dxa"/>
              <w:right w:w="28" w:type="dxa"/>
            </w:tcMar>
          </w:tcPr>
          <w:p w14:paraId="7B5BE412" w14:textId="77777777" w:rsidR="000234BB" w:rsidRPr="009F5D54" w:rsidRDefault="000234BB" w:rsidP="00725808">
            <w:pPr>
              <w:pStyle w:val="SmallStandard"/>
            </w:pPr>
            <w:r w:rsidRPr="009F5D54">
              <w:t>League</w:t>
            </w:r>
          </w:p>
        </w:tc>
        <w:tc>
          <w:tcPr>
            <w:tcW w:w="283" w:type="dxa"/>
          </w:tcPr>
          <w:p w14:paraId="0F496FF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F592017" w14:textId="77777777" w:rsidR="000234BB" w:rsidRDefault="000234BB" w:rsidP="00725808"/>
        </w:tc>
      </w:tr>
      <w:tr w:rsidR="000234BB" w:rsidRPr="00CC6307" w14:paraId="6FF3A4C0" w14:textId="77777777" w:rsidTr="00725808">
        <w:tc>
          <w:tcPr>
            <w:tcW w:w="2013" w:type="dxa"/>
            <w:tcMar>
              <w:top w:w="28" w:type="dxa"/>
              <w:left w:w="28" w:type="dxa"/>
              <w:bottom w:w="28" w:type="dxa"/>
              <w:right w:w="28" w:type="dxa"/>
            </w:tcMar>
          </w:tcPr>
          <w:p w14:paraId="0E227990" w14:textId="77777777" w:rsidR="000234BB" w:rsidRPr="009F5D54" w:rsidRDefault="000234BB" w:rsidP="00725808">
            <w:pPr>
              <w:pStyle w:val="SmallStandard"/>
            </w:pPr>
            <w:r w:rsidRPr="009F5D54">
              <w:t>FluidOunce</w:t>
            </w:r>
          </w:p>
        </w:tc>
        <w:tc>
          <w:tcPr>
            <w:tcW w:w="283" w:type="dxa"/>
          </w:tcPr>
          <w:p w14:paraId="5B9E51D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3B69EB6" w14:textId="77777777" w:rsidR="000234BB" w:rsidRDefault="000234BB" w:rsidP="00725808"/>
        </w:tc>
      </w:tr>
      <w:tr w:rsidR="000234BB" w:rsidRPr="00CC6307" w14:paraId="44AD4D23" w14:textId="77777777" w:rsidTr="00725808">
        <w:tc>
          <w:tcPr>
            <w:tcW w:w="2013" w:type="dxa"/>
            <w:tcMar>
              <w:top w:w="28" w:type="dxa"/>
              <w:left w:w="28" w:type="dxa"/>
              <w:bottom w:w="28" w:type="dxa"/>
              <w:right w:w="28" w:type="dxa"/>
            </w:tcMar>
          </w:tcPr>
          <w:p w14:paraId="71044485" w14:textId="77777777" w:rsidR="000234BB" w:rsidRPr="009F5D54" w:rsidRDefault="000234BB" w:rsidP="00725808">
            <w:pPr>
              <w:pStyle w:val="SmallStandard"/>
            </w:pPr>
            <w:r w:rsidRPr="009F5D54">
              <w:t>Gill</w:t>
            </w:r>
          </w:p>
        </w:tc>
        <w:tc>
          <w:tcPr>
            <w:tcW w:w="283" w:type="dxa"/>
          </w:tcPr>
          <w:p w14:paraId="4BC59C6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70CE4AA" w14:textId="77777777" w:rsidR="000234BB" w:rsidRDefault="000234BB" w:rsidP="00725808"/>
        </w:tc>
      </w:tr>
      <w:tr w:rsidR="000234BB" w:rsidRPr="00CC6307" w14:paraId="6D05AD8C" w14:textId="77777777" w:rsidTr="00725808">
        <w:tc>
          <w:tcPr>
            <w:tcW w:w="2013" w:type="dxa"/>
            <w:tcMar>
              <w:top w:w="28" w:type="dxa"/>
              <w:left w:w="28" w:type="dxa"/>
              <w:bottom w:w="28" w:type="dxa"/>
              <w:right w:w="28" w:type="dxa"/>
            </w:tcMar>
          </w:tcPr>
          <w:p w14:paraId="47750976" w14:textId="77777777" w:rsidR="000234BB" w:rsidRPr="009F5D54" w:rsidRDefault="000234BB" w:rsidP="00725808">
            <w:pPr>
              <w:pStyle w:val="SmallStandard"/>
            </w:pPr>
            <w:r w:rsidRPr="009F5D54">
              <w:t>Pint</w:t>
            </w:r>
          </w:p>
        </w:tc>
        <w:tc>
          <w:tcPr>
            <w:tcW w:w="283" w:type="dxa"/>
          </w:tcPr>
          <w:p w14:paraId="6FF8D43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7F27F2D" w14:textId="77777777" w:rsidR="000234BB" w:rsidRDefault="000234BB" w:rsidP="00725808"/>
        </w:tc>
      </w:tr>
      <w:tr w:rsidR="000234BB" w:rsidRPr="00CC6307" w14:paraId="37F953BB" w14:textId="77777777" w:rsidTr="00725808">
        <w:tc>
          <w:tcPr>
            <w:tcW w:w="2013" w:type="dxa"/>
            <w:tcMar>
              <w:top w:w="28" w:type="dxa"/>
              <w:left w:w="28" w:type="dxa"/>
              <w:bottom w:w="28" w:type="dxa"/>
              <w:right w:w="28" w:type="dxa"/>
            </w:tcMar>
          </w:tcPr>
          <w:p w14:paraId="0DDFC9A6" w14:textId="77777777" w:rsidR="000234BB" w:rsidRPr="009F5D54" w:rsidRDefault="000234BB" w:rsidP="00725808">
            <w:pPr>
              <w:pStyle w:val="SmallStandard"/>
            </w:pPr>
            <w:r w:rsidRPr="009F5D54">
              <w:t>Quart</w:t>
            </w:r>
          </w:p>
        </w:tc>
        <w:tc>
          <w:tcPr>
            <w:tcW w:w="283" w:type="dxa"/>
          </w:tcPr>
          <w:p w14:paraId="5D47AD7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1D65EA3" w14:textId="77777777" w:rsidR="000234BB" w:rsidRDefault="000234BB" w:rsidP="00725808"/>
        </w:tc>
      </w:tr>
      <w:tr w:rsidR="000234BB" w:rsidRPr="00CC6307" w14:paraId="663D7E5A" w14:textId="77777777" w:rsidTr="00725808">
        <w:tc>
          <w:tcPr>
            <w:tcW w:w="2013" w:type="dxa"/>
            <w:tcMar>
              <w:top w:w="28" w:type="dxa"/>
              <w:left w:w="28" w:type="dxa"/>
              <w:bottom w:w="28" w:type="dxa"/>
              <w:right w:w="28" w:type="dxa"/>
            </w:tcMar>
          </w:tcPr>
          <w:p w14:paraId="730DEF78" w14:textId="77777777" w:rsidR="000234BB" w:rsidRPr="009F5D54" w:rsidRDefault="000234BB" w:rsidP="00725808">
            <w:pPr>
              <w:pStyle w:val="SmallStandard"/>
            </w:pPr>
            <w:r w:rsidRPr="009F5D54">
              <w:t>Gallon</w:t>
            </w:r>
          </w:p>
        </w:tc>
        <w:tc>
          <w:tcPr>
            <w:tcW w:w="283" w:type="dxa"/>
          </w:tcPr>
          <w:p w14:paraId="78A8B3D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B076869" w14:textId="77777777" w:rsidR="000234BB" w:rsidRDefault="000234BB" w:rsidP="00725808"/>
        </w:tc>
      </w:tr>
      <w:tr w:rsidR="000234BB" w:rsidRPr="00CC6307" w14:paraId="59762D0A" w14:textId="77777777" w:rsidTr="00725808">
        <w:tc>
          <w:tcPr>
            <w:tcW w:w="2013" w:type="dxa"/>
            <w:tcMar>
              <w:top w:w="28" w:type="dxa"/>
              <w:left w:w="28" w:type="dxa"/>
              <w:bottom w:w="28" w:type="dxa"/>
              <w:right w:w="28" w:type="dxa"/>
            </w:tcMar>
          </w:tcPr>
          <w:p w14:paraId="6025266C" w14:textId="77777777" w:rsidR="000234BB" w:rsidRPr="009F5D54" w:rsidRDefault="000234BB" w:rsidP="00725808">
            <w:pPr>
              <w:pStyle w:val="SmallStandard"/>
            </w:pPr>
            <w:r w:rsidRPr="009F5D54">
              <w:t>Grain</w:t>
            </w:r>
          </w:p>
        </w:tc>
        <w:tc>
          <w:tcPr>
            <w:tcW w:w="283" w:type="dxa"/>
          </w:tcPr>
          <w:p w14:paraId="0C3FF46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C8EB303" w14:textId="77777777" w:rsidR="000234BB" w:rsidRDefault="000234BB" w:rsidP="00725808"/>
        </w:tc>
      </w:tr>
      <w:tr w:rsidR="000234BB" w:rsidRPr="00CC6307" w14:paraId="1A5EF57F" w14:textId="77777777" w:rsidTr="00725808">
        <w:tc>
          <w:tcPr>
            <w:tcW w:w="2013" w:type="dxa"/>
            <w:tcMar>
              <w:top w:w="28" w:type="dxa"/>
              <w:left w:w="28" w:type="dxa"/>
              <w:bottom w:w="28" w:type="dxa"/>
              <w:right w:w="28" w:type="dxa"/>
            </w:tcMar>
          </w:tcPr>
          <w:p w14:paraId="25AAC641" w14:textId="77777777" w:rsidR="000234BB" w:rsidRPr="009F5D54" w:rsidRDefault="000234BB" w:rsidP="00725808">
            <w:pPr>
              <w:pStyle w:val="SmallStandard"/>
            </w:pPr>
            <w:r w:rsidRPr="009F5D54">
              <w:t>Drachm</w:t>
            </w:r>
          </w:p>
        </w:tc>
        <w:tc>
          <w:tcPr>
            <w:tcW w:w="283" w:type="dxa"/>
          </w:tcPr>
          <w:p w14:paraId="23847B7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C823604" w14:textId="77777777" w:rsidR="000234BB" w:rsidRDefault="000234BB" w:rsidP="00725808"/>
        </w:tc>
      </w:tr>
      <w:tr w:rsidR="000234BB" w:rsidRPr="00CC6307" w14:paraId="23AE7C08" w14:textId="77777777" w:rsidTr="00725808">
        <w:tc>
          <w:tcPr>
            <w:tcW w:w="2013" w:type="dxa"/>
            <w:tcMar>
              <w:top w:w="28" w:type="dxa"/>
              <w:left w:w="28" w:type="dxa"/>
              <w:bottom w:w="28" w:type="dxa"/>
              <w:right w:w="28" w:type="dxa"/>
            </w:tcMar>
          </w:tcPr>
          <w:p w14:paraId="47FCCBE6" w14:textId="77777777" w:rsidR="000234BB" w:rsidRPr="009F5D54" w:rsidRDefault="000234BB" w:rsidP="00725808">
            <w:pPr>
              <w:pStyle w:val="SmallStandard"/>
            </w:pPr>
            <w:r w:rsidRPr="009F5D54">
              <w:t>Ounce</w:t>
            </w:r>
          </w:p>
        </w:tc>
        <w:tc>
          <w:tcPr>
            <w:tcW w:w="283" w:type="dxa"/>
          </w:tcPr>
          <w:p w14:paraId="48270A5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CC3EED7" w14:textId="77777777" w:rsidR="000234BB" w:rsidRDefault="000234BB" w:rsidP="00725808"/>
        </w:tc>
      </w:tr>
      <w:tr w:rsidR="000234BB" w:rsidRPr="00CC6307" w14:paraId="03E3A558" w14:textId="77777777" w:rsidTr="00725808">
        <w:tc>
          <w:tcPr>
            <w:tcW w:w="2013" w:type="dxa"/>
            <w:tcMar>
              <w:top w:w="28" w:type="dxa"/>
              <w:left w:w="28" w:type="dxa"/>
              <w:bottom w:w="28" w:type="dxa"/>
              <w:right w:w="28" w:type="dxa"/>
            </w:tcMar>
          </w:tcPr>
          <w:p w14:paraId="77D91525" w14:textId="77777777" w:rsidR="000234BB" w:rsidRPr="009F5D54" w:rsidRDefault="000234BB" w:rsidP="00725808">
            <w:pPr>
              <w:pStyle w:val="SmallStandard"/>
            </w:pPr>
            <w:r w:rsidRPr="009F5D54">
              <w:t>Pound</w:t>
            </w:r>
          </w:p>
        </w:tc>
        <w:tc>
          <w:tcPr>
            <w:tcW w:w="283" w:type="dxa"/>
          </w:tcPr>
          <w:p w14:paraId="5E0D2F4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ADB233D" w14:textId="77777777" w:rsidR="000234BB" w:rsidRDefault="000234BB" w:rsidP="00725808"/>
        </w:tc>
      </w:tr>
      <w:tr w:rsidR="000234BB" w:rsidRPr="00CC6307" w14:paraId="21BE3F94" w14:textId="77777777" w:rsidTr="00725808">
        <w:tc>
          <w:tcPr>
            <w:tcW w:w="2013" w:type="dxa"/>
            <w:tcMar>
              <w:top w:w="28" w:type="dxa"/>
              <w:left w:w="28" w:type="dxa"/>
              <w:bottom w:w="28" w:type="dxa"/>
              <w:right w:w="28" w:type="dxa"/>
            </w:tcMar>
          </w:tcPr>
          <w:p w14:paraId="4F4ACDB3" w14:textId="77777777" w:rsidR="000234BB" w:rsidRPr="009F5D54" w:rsidRDefault="000234BB" w:rsidP="00725808">
            <w:pPr>
              <w:pStyle w:val="SmallStandard"/>
            </w:pPr>
            <w:r w:rsidRPr="009F5D54">
              <w:t>Stone</w:t>
            </w:r>
          </w:p>
        </w:tc>
        <w:tc>
          <w:tcPr>
            <w:tcW w:w="283" w:type="dxa"/>
          </w:tcPr>
          <w:p w14:paraId="03C236B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CBA4A39" w14:textId="77777777" w:rsidR="000234BB" w:rsidRDefault="000234BB" w:rsidP="00725808"/>
        </w:tc>
      </w:tr>
      <w:tr w:rsidR="000234BB" w:rsidRPr="00CC6307" w14:paraId="0A1FFDAF" w14:textId="77777777" w:rsidTr="00725808">
        <w:tc>
          <w:tcPr>
            <w:tcW w:w="2013" w:type="dxa"/>
            <w:tcMar>
              <w:top w:w="28" w:type="dxa"/>
              <w:left w:w="28" w:type="dxa"/>
              <w:bottom w:w="28" w:type="dxa"/>
              <w:right w:w="28" w:type="dxa"/>
            </w:tcMar>
          </w:tcPr>
          <w:p w14:paraId="1A99E690" w14:textId="77777777" w:rsidR="000234BB" w:rsidRPr="009F5D54" w:rsidRDefault="000234BB" w:rsidP="00725808">
            <w:pPr>
              <w:pStyle w:val="SmallStandard"/>
            </w:pPr>
            <w:r w:rsidRPr="009F5D54">
              <w:t>Quarter</w:t>
            </w:r>
          </w:p>
        </w:tc>
        <w:tc>
          <w:tcPr>
            <w:tcW w:w="283" w:type="dxa"/>
          </w:tcPr>
          <w:p w14:paraId="1D2ED4F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8ACD97B" w14:textId="77777777" w:rsidR="000234BB" w:rsidRDefault="000234BB" w:rsidP="00725808"/>
        </w:tc>
      </w:tr>
      <w:tr w:rsidR="000234BB" w:rsidRPr="00CC6307" w14:paraId="5327C746" w14:textId="77777777" w:rsidTr="00725808">
        <w:tc>
          <w:tcPr>
            <w:tcW w:w="2013" w:type="dxa"/>
            <w:tcMar>
              <w:top w:w="28" w:type="dxa"/>
              <w:left w:w="28" w:type="dxa"/>
              <w:bottom w:w="28" w:type="dxa"/>
              <w:right w:w="28" w:type="dxa"/>
            </w:tcMar>
          </w:tcPr>
          <w:p w14:paraId="0853C652" w14:textId="77777777" w:rsidR="000234BB" w:rsidRPr="009F5D54" w:rsidRDefault="000234BB" w:rsidP="00725808">
            <w:pPr>
              <w:pStyle w:val="SmallStandard"/>
            </w:pPr>
            <w:r w:rsidRPr="009F5D54">
              <w:t>HundredWeight</w:t>
            </w:r>
          </w:p>
        </w:tc>
        <w:tc>
          <w:tcPr>
            <w:tcW w:w="283" w:type="dxa"/>
          </w:tcPr>
          <w:p w14:paraId="10EBDD8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39F590B" w14:textId="77777777" w:rsidR="000234BB" w:rsidRDefault="000234BB" w:rsidP="00725808"/>
        </w:tc>
      </w:tr>
      <w:tr w:rsidR="000234BB" w:rsidRPr="00CC6307" w14:paraId="7082E59E" w14:textId="77777777" w:rsidTr="00725808">
        <w:tc>
          <w:tcPr>
            <w:tcW w:w="2013" w:type="dxa"/>
            <w:tcMar>
              <w:top w:w="28" w:type="dxa"/>
              <w:left w:w="28" w:type="dxa"/>
              <w:bottom w:w="28" w:type="dxa"/>
              <w:right w:w="28" w:type="dxa"/>
            </w:tcMar>
          </w:tcPr>
          <w:p w14:paraId="38149ED3" w14:textId="77777777" w:rsidR="000234BB" w:rsidRPr="009F5D54" w:rsidRDefault="000234BB" w:rsidP="00725808">
            <w:pPr>
              <w:pStyle w:val="SmallStandard"/>
            </w:pPr>
            <w:r w:rsidRPr="009F5D54">
              <w:t>Ton</w:t>
            </w:r>
          </w:p>
        </w:tc>
        <w:tc>
          <w:tcPr>
            <w:tcW w:w="283" w:type="dxa"/>
          </w:tcPr>
          <w:p w14:paraId="0A1DC8B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3A8DF15" w14:textId="77777777" w:rsidR="000234BB" w:rsidRDefault="000234BB" w:rsidP="00725808"/>
        </w:tc>
      </w:tr>
      <w:tr w:rsidR="000234BB" w:rsidRPr="00CC6307" w14:paraId="72AA1F7E" w14:textId="77777777" w:rsidTr="00725808">
        <w:tc>
          <w:tcPr>
            <w:tcW w:w="2013" w:type="dxa"/>
            <w:tcMar>
              <w:top w:w="28" w:type="dxa"/>
              <w:left w:w="28" w:type="dxa"/>
              <w:bottom w:w="28" w:type="dxa"/>
              <w:right w:w="28" w:type="dxa"/>
            </w:tcMar>
          </w:tcPr>
          <w:p w14:paraId="68AFD90E" w14:textId="77777777" w:rsidR="000234BB" w:rsidRPr="009F5D54" w:rsidRDefault="000234BB" w:rsidP="00725808">
            <w:pPr>
              <w:pStyle w:val="SmallStandard"/>
            </w:pPr>
            <w:r w:rsidRPr="009F5D54">
              <w:t>Perch</w:t>
            </w:r>
          </w:p>
        </w:tc>
        <w:tc>
          <w:tcPr>
            <w:tcW w:w="283" w:type="dxa"/>
          </w:tcPr>
          <w:p w14:paraId="3D26D54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5D049C1" w14:textId="77777777" w:rsidR="000234BB" w:rsidRDefault="000234BB" w:rsidP="00725808"/>
        </w:tc>
      </w:tr>
      <w:tr w:rsidR="000234BB" w:rsidRPr="00CC6307" w14:paraId="52288DD0" w14:textId="77777777" w:rsidTr="00725808">
        <w:tc>
          <w:tcPr>
            <w:tcW w:w="2013" w:type="dxa"/>
            <w:tcMar>
              <w:top w:w="28" w:type="dxa"/>
              <w:left w:w="28" w:type="dxa"/>
              <w:bottom w:w="28" w:type="dxa"/>
              <w:right w:w="28" w:type="dxa"/>
            </w:tcMar>
          </w:tcPr>
          <w:p w14:paraId="03870F53" w14:textId="77777777" w:rsidR="000234BB" w:rsidRPr="009F5D54" w:rsidRDefault="000234BB" w:rsidP="00725808">
            <w:pPr>
              <w:pStyle w:val="SmallStandard"/>
            </w:pPr>
            <w:r w:rsidRPr="009F5D54">
              <w:lastRenderedPageBreak/>
              <w:t>Rood</w:t>
            </w:r>
          </w:p>
        </w:tc>
        <w:tc>
          <w:tcPr>
            <w:tcW w:w="283" w:type="dxa"/>
          </w:tcPr>
          <w:p w14:paraId="6F63A20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C4B5C80" w14:textId="77777777" w:rsidR="000234BB" w:rsidRDefault="000234BB" w:rsidP="00725808"/>
        </w:tc>
      </w:tr>
      <w:tr w:rsidR="000234BB" w:rsidRPr="00CC6307" w14:paraId="262B340E" w14:textId="77777777" w:rsidTr="00725808">
        <w:tc>
          <w:tcPr>
            <w:tcW w:w="2013" w:type="dxa"/>
            <w:tcMar>
              <w:top w:w="28" w:type="dxa"/>
              <w:left w:w="28" w:type="dxa"/>
              <w:bottom w:w="28" w:type="dxa"/>
              <w:right w:w="28" w:type="dxa"/>
            </w:tcMar>
          </w:tcPr>
          <w:p w14:paraId="78D5534E" w14:textId="77777777" w:rsidR="000234BB" w:rsidRPr="009F5D54" w:rsidRDefault="000234BB" w:rsidP="00725808">
            <w:pPr>
              <w:pStyle w:val="SmallStandard"/>
            </w:pPr>
            <w:r w:rsidRPr="009F5D54">
              <w:t>Acre</w:t>
            </w:r>
          </w:p>
        </w:tc>
        <w:tc>
          <w:tcPr>
            <w:tcW w:w="283" w:type="dxa"/>
          </w:tcPr>
          <w:p w14:paraId="2AE9C30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4EAFE50" w14:textId="77777777" w:rsidR="000234BB" w:rsidRDefault="000234BB" w:rsidP="00725808"/>
        </w:tc>
      </w:tr>
    </w:tbl>
    <w:p w14:paraId="6278D3A0" w14:textId="77777777" w:rsidR="000234BB" w:rsidRDefault="000234BB" w:rsidP="000234BB">
      <w:pPr>
        <w:pStyle w:val="SmallStandard"/>
      </w:pPr>
    </w:p>
    <w:p w14:paraId="505B997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78" w:name="_9eb784c063be9fff4138bac83af42897"/>
      <w:r w:rsidRPr="005254F8">
        <w:rPr>
          <w:lang w:val="en-GB"/>
        </w:rPr>
        <w:t>MassInformationSource</w:t>
      </w:r>
      <w:bookmarkEnd w:id="1578"/>
    </w:p>
    <w:p w14:paraId="651B12C4" w14:textId="77777777" w:rsidR="000234BB" w:rsidRDefault="000234BB" w:rsidP="000234BB">
      <w:r>
        <w:rPr>
          <w:sz w:val="18"/>
          <w:szCs w:val="18"/>
        </w:rPr>
        <w:t xml:space="preserve">Defines possible sources for </w:t>
      </w:r>
      <w:r>
        <w:rPr>
          <w:i/>
          <w:iCs/>
          <w:sz w:val="18"/>
          <w:szCs w:val="18"/>
        </w:rPr>
        <w:t>MassInformations</w:t>
      </w:r>
      <w:r>
        <w:rPr>
          <w:sz w:val="18"/>
          <w:szCs w:val="18"/>
        </w:rPr>
        <w:t>.</w:t>
      </w:r>
    </w:p>
    <w:p w14:paraId="5AABCD4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5D08E98" w14:textId="77777777" w:rsidTr="00725808">
        <w:tc>
          <w:tcPr>
            <w:tcW w:w="2013" w:type="dxa"/>
            <w:tcMar>
              <w:top w:w="28" w:type="dxa"/>
              <w:left w:w="28" w:type="dxa"/>
              <w:bottom w:w="28" w:type="dxa"/>
              <w:right w:w="28" w:type="dxa"/>
            </w:tcMar>
          </w:tcPr>
          <w:p w14:paraId="0BF01CF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937A89" w14:textId="31E280B3"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3CFB393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E2BB0A6" w14:textId="77777777" w:rsidTr="00725808">
        <w:tc>
          <w:tcPr>
            <w:tcW w:w="2013" w:type="dxa"/>
            <w:tcMar>
              <w:top w:w="28" w:type="dxa"/>
              <w:left w:w="28" w:type="dxa"/>
              <w:bottom w:w="28" w:type="dxa"/>
              <w:right w:w="28" w:type="dxa"/>
            </w:tcMar>
          </w:tcPr>
          <w:p w14:paraId="0CCF6860"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BE3D97C"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F1B1CC6"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63A14FE" w14:textId="77777777" w:rsidTr="00725808">
        <w:tc>
          <w:tcPr>
            <w:tcW w:w="2013" w:type="dxa"/>
            <w:tcMar>
              <w:top w:w="28" w:type="dxa"/>
              <w:left w:w="28" w:type="dxa"/>
              <w:bottom w:w="28" w:type="dxa"/>
              <w:right w:w="28" w:type="dxa"/>
            </w:tcMar>
          </w:tcPr>
          <w:p w14:paraId="3D24862E" w14:textId="77777777" w:rsidR="000234BB" w:rsidRPr="009F5D54" w:rsidRDefault="000234BB" w:rsidP="00725808">
            <w:pPr>
              <w:pStyle w:val="SmallStandard"/>
            </w:pPr>
            <w:r w:rsidRPr="009F5D54">
              <w:t>Prototype</w:t>
            </w:r>
          </w:p>
        </w:tc>
        <w:tc>
          <w:tcPr>
            <w:tcW w:w="283" w:type="dxa"/>
          </w:tcPr>
          <w:p w14:paraId="3D3C5D3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FCFE968" w14:textId="77777777" w:rsidR="000234BB" w:rsidRDefault="000234BB" w:rsidP="00725808">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determined based on a preproduction part.</w:t>
            </w:r>
          </w:p>
        </w:tc>
      </w:tr>
      <w:tr w:rsidR="000234BB" w:rsidRPr="00CC6307" w14:paraId="5ED5BC3E" w14:textId="77777777" w:rsidTr="00725808">
        <w:tc>
          <w:tcPr>
            <w:tcW w:w="2013" w:type="dxa"/>
            <w:tcMar>
              <w:top w:w="28" w:type="dxa"/>
              <w:left w:w="28" w:type="dxa"/>
              <w:bottom w:w="28" w:type="dxa"/>
              <w:right w:w="28" w:type="dxa"/>
            </w:tcMar>
          </w:tcPr>
          <w:p w14:paraId="2D4448CA" w14:textId="77777777" w:rsidR="000234BB" w:rsidRPr="009F5D54" w:rsidRDefault="000234BB" w:rsidP="00725808">
            <w:pPr>
              <w:pStyle w:val="SmallStandard"/>
            </w:pPr>
            <w:r w:rsidRPr="009F5D54">
              <w:t>Series</w:t>
            </w:r>
          </w:p>
        </w:tc>
        <w:tc>
          <w:tcPr>
            <w:tcW w:w="283" w:type="dxa"/>
          </w:tcPr>
          <w:p w14:paraId="2FA9323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8F94B98" w14:textId="77777777" w:rsidR="000234BB" w:rsidRDefault="000234BB" w:rsidP="00725808">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determined based on a serial production part.</w:t>
            </w:r>
          </w:p>
        </w:tc>
      </w:tr>
      <w:tr w:rsidR="000234BB" w:rsidRPr="00CC6307" w14:paraId="2B242191" w14:textId="77777777" w:rsidTr="00725808">
        <w:tc>
          <w:tcPr>
            <w:tcW w:w="2013" w:type="dxa"/>
            <w:tcMar>
              <w:top w:w="28" w:type="dxa"/>
              <w:left w:w="28" w:type="dxa"/>
              <w:bottom w:w="28" w:type="dxa"/>
              <w:right w:w="28" w:type="dxa"/>
            </w:tcMar>
          </w:tcPr>
          <w:p w14:paraId="48A36EF0" w14:textId="77777777" w:rsidR="000234BB" w:rsidRPr="009F5D54" w:rsidRDefault="000234BB" w:rsidP="00725808">
            <w:pPr>
              <w:pStyle w:val="SmallStandard"/>
            </w:pPr>
            <w:r w:rsidRPr="009F5D54">
              <w:t>IMDS</w:t>
            </w:r>
          </w:p>
        </w:tc>
        <w:tc>
          <w:tcPr>
            <w:tcW w:w="283" w:type="dxa"/>
          </w:tcPr>
          <w:p w14:paraId="40E3D3E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F4592F8" w14:textId="59701410" w:rsidR="000234BB" w:rsidRDefault="000234BB" w:rsidP="00725808">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retrieved from the </w:t>
            </w:r>
            <w:r>
              <w:rPr>
                <w:i/>
                <w:iCs/>
                <w:sz w:val="16"/>
                <w:szCs w:val="16"/>
              </w:rPr>
              <w:t>IMDS</w:t>
            </w:r>
            <w:r>
              <w:rPr>
                <w:sz w:val="16"/>
                <w:szCs w:val="16"/>
              </w:rPr>
              <w:t xml:space="preserve"> (see </w:t>
            </w:r>
            <w:hyperlink r:id="rId95" w:history="1">
              <w:r>
                <w:rPr>
                  <w:color w:val="0000FF"/>
                  <w:sz w:val="16"/>
                  <w:szCs w:val="16"/>
                  <w:u w:val="single"/>
                </w:rPr>
                <w:t>http://www.mdsystem.com</w:t>
              </w:r>
            </w:hyperlink>
            <w:r>
              <w:rPr>
                <w:sz w:val="16"/>
                <w:szCs w:val="16"/>
              </w:rPr>
              <w:t>).</w:t>
            </w:r>
          </w:p>
        </w:tc>
      </w:tr>
    </w:tbl>
    <w:p w14:paraId="242879B1" w14:textId="77777777" w:rsidR="000234BB" w:rsidRDefault="000234BB" w:rsidP="000234BB">
      <w:pPr>
        <w:pStyle w:val="SmallStandard"/>
      </w:pPr>
    </w:p>
    <w:p w14:paraId="3FD12FC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79" w:name="_6b4ddaa635765d9deae2239b3dd57bc6"/>
      <w:r w:rsidRPr="005254F8">
        <w:rPr>
          <w:lang w:val="en-GB"/>
        </w:rPr>
        <w:t>OtherUnitName</w:t>
      </w:r>
      <w:bookmarkEnd w:id="1579"/>
    </w:p>
    <w:p w14:paraId="5721B848" w14:textId="77777777" w:rsidR="000234BB" w:rsidRDefault="000234BB" w:rsidP="000234BB">
      <w:r>
        <w:rPr>
          <w:sz w:val="18"/>
          <w:szCs w:val="18"/>
        </w:rPr>
        <w:t>Enumeration for the definition of other unit names.</w:t>
      </w:r>
    </w:p>
    <w:p w14:paraId="43A792B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FD1CD06" w14:textId="77777777" w:rsidTr="00725808">
        <w:tc>
          <w:tcPr>
            <w:tcW w:w="2013" w:type="dxa"/>
            <w:tcMar>
              <w:top w:w="28" w:type="dxa"/>
              <w:left w:w="28" w:type="dxa"/>
              <w:bottom w:w="28" w:type="dxa"/>
              <w:right w:w="28" w:type="dxa"/>
            </w:tcMar>
          </w:tcPr>
          <w:p w14:paraId="0EB3B02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E787FF6" w14:textId="3BBE9D21"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7EB30BA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BE04E6E" w14:textId="77777777" w:rsidTr="00725808">
        <w:tc>
          <w:tcPr>
            <w:tcW w:w="2013" w:type="dxa"/>
            <w:tcMar>
              <w:top w:w="28" w:type="dxa"/>
              <w:left w:w="28" w:type="dxa"/>
              <w:bottom w:w="28" w:type="dxa"/>
              <w:right w:w="28" w:type="dxa"/>
            </w:tcMar>
          </w:tcPr>
          <w:p w14:paraId="35D434BB"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8F7C306"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40195E5"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2A24850A" w14:textId="77777777" w:rsidTr="00725808">
        <w:tc>
          <w:tcPr>
            <w:tcW w:w="2013" w:type="dxa"/>
            <w:tcMar>
              <w:top w:w="28" w:type="dxa"/>
              <w:left w:w="28" w:type="dxa"/>
              <w:bottom w:w="28" w:type="dxa"/>
              <w:right w:w="28" w:type="dxa"/>
            </w:tcMar>
          </w:tcPr>
          <w:p w14:paraId="372D9C71" w14:textId="77777777" w:rsidR="000234BB" w:rsidRPr="009F5D54" w:rsidRDefault="000234BB" w:rsidP="00725808">
            <w:pPr>
              <w:pStyle w:val="SmallStandard"/>
            </w:pPr>
            <w:r w:rsidRPr="009F5D54">
              <w:t>Pi</w:t>
            </w:r>
          </w:p>
        </w:tc>
        <w:tc>
          <w:tcPr>
            <w:tcW w:w="283" w:type="dxa"/>
          </w:tcPr>
          <w:p w14:paraId="6BD763A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116FE3F" w14:textId="77777777" w:rsidR="000234BB" w:rsidRDefault="000234BB" w:rsidP="00725808"/>
        </w:tc>
      </w:tr>
      <w:tr w:rsidR="000234BB" w:rsidRPr="00CC6307" w14:paraId="18A60EFD" w14:textId="77777777" w:rsidTr="00725808">
        <w:tc>
          <w:tcPr>
            <w:tcW w:w="2013" w:type="dxa"/>
            <w:tcMar>
              <w:top w:w="28" w:type="dxa"/>
              <w:left w:w="28" w:type="dxa"/>
              <w:bottom w:w="28" w:type="dxa"/>
              <w:right w:w="28" w:type="dxa"/>
            </w:tcMar>
          </w:tcPr>
          <w:p w14:paraId="5610956A" w14:textId="77777777" w:rsidR="000234BB" w:rsidRPr="009F5D54" w:rsidRDefault="000234BB" w:rsidP="00725808">
            <w:pPr>
              <w:pStyle w:val="SmallStandard"/>
            </w:pPr>
            <w:r w:rsidRPr="009F5D54">
              <w:t>Piece</w:t>
            </w:r>
          </w:p>
        </w:tc>
        <w:tc>
          <w:tcPr>
            <w:tcW w:w="283" w:type="dxa"/>
          </w:tcPr>
          <w:p w14:paraId="5540F9F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8C27F9A" w14:textId="77777777" w:rsidR="000234BB" w:rsidRDefault="000234BB" w:rsidP="00725808"/>
        </w:tc>
      </w:tr>
    </w:tbl>
    <w:p w14:paraId="3599C3CC" w14:textId="77777777" w:rsidR="000234BB" w:rsidRDefault="000234BB" w:rsidP="000234BB">
      <w:pPr>
        <w:pStyle w:val="SmallStandard"/>
      </w:pPr>
    </w:p>
    <w:p w14:paraId="66F9325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80" w:name="_02e87fd6c442166c0817c2bc14b6bcf1"/>
      <w:r w:rsidRPr="005254F8">
        <w:rPr>
          <w:lang w:val="en-GB"/>
        </w:rPr>
        <w:t>RobustnessClass</w:t>
      </w:r>
      <w:bookmarkEnd w:id="1580"/>
    </w:p>
    <w:p w14:paraId="010C12AA" w14:textId="77777777" w:rsidR="000234BB" w:rsidRDefault="000234BB" w:rsidP="000234BB">
      <w:r>
        <w:t>Defines the literals that shall be used for specific robustness classes.</w:t>
      </w:r>
    </w:p>
    <w:p w14:paraId="4734B0F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7D2AF4" w14:textId="77777777" w:rsidTr="00725808">
        <w:tc>
          <w:tcPr>
            <w:tcW w:w="2013" w:type="dxa"/>
            <w:tcMar>
              <w:top w:w="28" w:type="dxa"/>
              <w:left w:w="28" w:type="dxa"/>
              <w:bottom w:w="28" w:type="dxa"/>
              <w:right w:w="28" w:type="dxa"/>
            </w:tcMar>
          </w:tcPr>
          <w:p w14:paraId="4B74D55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C2903A1" w14:textId="1A9EC35F"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8E5A8F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999D184" w14:textId="77777777" w:rsidTr="00725808">
        <w:tc>
          <w:tcPr>
            <w:tcW w:w="2013" w:type="dxa"/>
            <w:tcMar>
              <w:top w:w="28" w:type="dxa"/>
              <w:left w:w="28" w:type="dxa"/>
              <w:bottom w:w="28" w:type="dxa"/>
              <w:right w:w="28" w:type="dxa"/>
            </w:tcMar>
          </w:tcPr>
          <w:p w14:paraId="7D8FA26E"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A575797"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53C7F89F"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13855B19" w14:textId="77777777" w:rsidTr="00725808">
        <w:tc>
          <w:tcPr>
            <w:tcW w:w="2013" w:type="dxa"/>
            <w:tcMar>
              <w:top w:w="28" w:type="dxa"/>
              <w:left w:w="28" w:type="dxa"/>
              <w:bottom w:w="28" w:type="dxa"/>
              <w:right w:w="28" w:type="dxa"/>
            </w:tcMar>
          </w:tcPr>
          <w:p w14:paraId="5D07820E" w14:textId="77777777" w:rsidR="000234BB" w:rsidRPr="009F5D54" w:rsidRDefault="000234BB" w:rsidP="00725808">
            <w:pPr>
              <w:pStyle w:val="SmallStandard"/>
            </w:pPr>
            <w:r w:rsidRPr="009F5D54">
              <w:t>AmbientTemperature</w:t>
            </w:r>
          </w:p>
        </w:tc>
        <w:tc>
          <w:tcPr>
            <w:tcW w:w="283" w:type="dxa"/>
          </w:tcPr>
          <w:p w14:paraId="0415296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AE237D9" w14:textId="77777777" w:rsidR="000234BB" w:rsidRDefault="000234BB" w:rsidP="00725808"/>
        </w:tc>
      </w:tr>
      <w:tr w:rsidR="000234BB" w:rsidRPr="00CC6307" w14:paraId="60B6B421" w14:textId="77777777" w:rsidTr="00725808">
        <w:tc>
          <w:tcPr>
            <w:tcW w:w="2013" w:type="dxa"/>
            <w:tcMar>
              <w:top w:w="28" w:type="dxa"/>
              <w:left w:w="28" w:type="dxa"/>
              <w:bottom w:w="28" w:type="dxa"/>
              <w:right w:w="28" w:type="dxa"/>
            </w:tcMar>
          </w:tcPr>
          <w:p w14:paraId="7E048AB2" w14:textId="77777777" w:rsidR="000234BB" w:rsidRPr="009F5D54" w:rsidRDefault="000234BB" w:rsidP="00725808">
            <w:pPr>
              <w:pStyle w:val="SmallStandard"/>
            </w:pPr>
            <w:r w:rsidRPr="009F5D54">
              <w:t>SolidParticleProtection</w:t>
            </w:r>
          </w:p>
        </w:tc>
        <w:tc>
          <w:tcPr>
            <w:tcW w:w="283" w:type="dxa"/>
          </w:tcPr>
          <w:p w14:paraId="0F49CCD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D444FD1" w14:textId="77777777" w:rsidR="000234BB" w:rsidRDefault="000234BB" w:rsidP="00725808"/>
        </w:tc>
      </w:tr>
      <w:tr w:rsidR="000234BB" w:rsidRPr="00CC6307" w14:paraId="084257C2" w14:textId="77777777" w:rsidTr="00725808">
        <w:tc>
          <w:tcPr>
            <w:tcW w:w="2013" w:type="dxa"/>
            <w:tcMar>
              <w:top w:w="28" w:type="dxa"/>
              <w:left w:w="28" w:type="dxa"/>
              <w:bottom w:w="28" w:type="dxa"/>
              <w:right w:w="28" w:type="dxa"/>
            </w:tcMar>
          </w:tcPr>
          <w:p w14:paraId="5C294076" w14:textId="77777777" w:rsidR="000234BB" w:rsidRPr="009F5D54" w:rsidRDefault="000234BB" w:rsidP="00725808">
            <w:pPr>
              <w:pStyle w:val="SmallStandard"/>
            </w:pPr>
            <w:r w:rsidRPr="009F5D54">
              <w:t>LiquidIngressProtection</w:t>
            </w:r>
          </w:p>
        </w:tc>
        <w:tc>
          <w:tcPr>
            <w:tcW w:w="283" w:type="dxa"/>
          </w:tcPr>
          <w:p w14:paraId="359ACCF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EB6720F" w14:textId="77777777" w:rsidR="000234BB" w:rsidRDefault="000234BB" w:rsidP="00725808"/>
        </w:tc>
      </w:tr>
      <w:tr w:rsidR="000234BB" w:rsidRPr="00CC6307" w14:paraId="14AB7ABA" w14:textId="77777777" w:rsidTr="00725808">
        <w:tc>
          <w:tcPr>
            <w:tcW w:w="2013" w:type="dxa"/>
            <w:tcMar>
              <w:top w:w="28" w:type="dxa"/>
              <w:left w:w="28" w:type="dxa"/>
              <w:bottom w:w="28" w:type="dxa"/>
              <w:right w:w="28" w:type="dxa"/>
            </w:tcMar>
          </w:tcPr>
          <w:p w14:paraId="742D6AB1" w14:textId="77777777" w:rsidR="000234BB" w:rsidRPr="009F5D54" w:rsidRDefault="000234BB" w:rsidP="00725808">
            <w:pPr>
              <w:pStyle w:val="SmallStandard"/>
            </w:pPr>
            <w:r w:rsidRPr="009F5D54">
              <w:lastRenderedPageBreak/>
              <w:t>ImpactProtection</w:t>
            </w:r>
          </w:p>
        </w:tc>
        <w:tc>
          <w:tcPr>
            <w:tcW w:w="283" w:type="dxa"/>
          </w:tcPr>
          <w:p w14:paraId="0D62F18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7D7963D" w14:textId="77777777" w:rsidR="000234BB" w:rsidRDefault="000234BB" w:rsidP="00725808"/>
        </w:tc>
      </w:tr>
    </w:tbl>
    <w:p w14:paraId="118FFFE0" w14:textId="77777777" w:rsidR="000234BB" w:rsidRDefault="000234BB" w:rsidP="000234BB">
      <w:pPr>
        <w:pStyle w:val="SmallStandard"/>
      </w:pPr>
    </w:p>
    <w:p w14:paraId="5C57E0BB"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81" w:name="_f195acee4205200c1ab49243ea19ef82"/>
      <w:r w:rsidRPr="005254F8">
        <w:rPr>
          <w:lang w:val="en-GB"/>
        </w:rPr>
        <w:t>RobustnessClassReferenceSystem</w:t>
      </w:r>
      <w:bookmarkEnd w:id="1581"/>
    </w:p>
    <w:p w14:paraId="32555427" w14:textId="77777777" w:rsidR="000234BB" w:rsidRDefault="000234BB" w:rsidP="000234BB">
      <w:r>
        <w:rPr>
          <w:sz w:val="18"/>
          <w:szCs w:val="18"/>
        </w:rPr>
        <w:t>Defines the literals that shall be used for specific robustness class reference systems.</w:t>
      </w:r>
    </w:p>
    <w:p w14:paraId="0E8A3D6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B3ADDB6" w14:textId="77777777" w:rsidTr="00725808">
        <w:tc>
          <w:tcPr>
            <w:tcW w:w="2013" w:type="dxa"/>
            <w:tcMar>
              <w:top w:w="28" w:type="dxa"/>
              <w:left w:w="28" w:type="dxa"/>
              <w:bottom w:w="28" w:type="dxa"/>
              <w:right w:w="28" w:type="dxa"/>
            </w:tcMar>
          </w:tcPr>
          <w:p w14:paraId="68634F9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4F1619F" w14:textId="57B9D8D2"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1C587DD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7BFEA13" w14:textId="77777777" w:rsidTr="00725808">
        <w:tc>
          <w:tcPr>
            <w:tcW w:w="2013" w:type="dxa"/>
            <w:tcMar>
              <w:top w:w="28" w:type="dxa"/>
              <w:left w:w="28" w:type="dxa"/>
              <w:bottom w:w="28" w:type="dxa"/>
              <w:right w:w="28" w:type="dxa"/>
            </w:tcMar>
          </w:tcPr>
          <w:p w14:paraId="09E14CBF"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349FD7A"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88DECBC"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25BE49F3" w14:textId="77777777" w:rsidTr="00725808">
        <w:tc>
          <w:tcPr>
            <w:tcW w:w="2013" w:type="dxa"/>
            <w:tcMar>
              <w:top w:w="28" w:type="dxa"/>
              <w:left w:w="28" w:type="dxa"/>
              <w:bottom w:w="28" w:type="dxa"/>
              <w:right w:w="28" w:type="dxa"/>
            </w:tcMar>
          </w:tcPr>
          <w:p w14:paraId="0883A576" w14:textId="77777777" w:rsidR="000234BB" w:rsidRPr="009F5D54" w:rsidRDefault="000234BB" w:rsidP="00725808">
            <w:pPr>
              <w:pStyle w:val="SmallStandard"/>
            </w:pPr>
            <w:r w:rsidRPr="009F5D54">
              <w:t>ISO 20653</w:t>
            </w:r>
          </w:p>
        </w:tc>
        <w:tc>
          <w:tcPr>
            <w:tcW w:w="283" w:type="dxa"/>
          </w:tcPr>
          <w:p w14:paraId="3D6F491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1535A5B" w14:textId="77777777" w:rsidR="000234BB" w:rsidRDefault="000234BB" w:rsidP="00725808">
            <w:pPr>
              <w:jc w:val="left"/>
            </w:pPr>
            <w:r>
              <w:rPr>
                <w:sz w:val="16"/>
                <w:szCs w:val="16"/>
              </w:rPr>
              <w:t>The literal that shall be used for the ISO 20653 "Road vehicles - Degrees of protection (IP code) - Protection of electrical equipment against foreign objects, water and access".</w:t>
            </w:r>
          </w:p>
        </w:tc>
      </w:tr>
      <w:tr w:rsidR="000234BB" w:rsidRPr="00CC6307" w14:paraId="2E06D6AE" w14:textId="77777777" w:rsidTr="00725808">
        <w:tc>
          <w:tcPr>
            <w:tcW w:w="2013" w:type="dxa"/>
            <w:tcMar>
              <w:top w:w="28" w:type="dxa"/>
              <w:left w:w="28" w:type="dxa"/>
              <w:bottom w:w="28" w:type="dxa"/>
              <w:right w:w="28" w:type="dxa"/>
            </w:tcMar>
          </w:tcPr>
          <w:p w14:paraId="1027B08B" w14:textId="77777777" w:rsidR="000234BB" w:rsidRPr="009F5D54" w:rsidRDefault="000234BB" w:rsidP="00725808">
            <w:pPr>
              <w:pStyle w:val="SmallStandard"/>
            </w:pPr>
            <w:r w:rsidRPr="009F5D54">
              <w:t>ISO 6722</w:t>
            </w:r>
          </w:p>
        </w:tc>
        <w:tc>
          <w:tcPr>
            <w:tcW w:w="283" w:type="dxa"/>
          </w:tcPr>
          <w:p w14:paraId="5DAC7FF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DB6EF4B" w14:textId="77777777" w:rsidR="000234BB" w:rsidRDefault="000234BB" w:rsidP="00725808">
            <w:pPr>
              <w:jc w:val="left"/>
            </w:pPr>
            <w:r>
              <w:rPr>
                <w:sz w:val="16"/>
                <w:szCs w:val="16"/>
              </w:rPr>
              <w:t>The literal that shall be used for the ISO 6722 "Road vehicles -- 60 V and 600 V single-core cables".</w:t>
            </w:r>
          </w:p>
        </w:tc>
      </w:tr>
      <w:tr w:rsidR="000234BB" w:rsidRPr="00CC6307" w14:paraId="252E6017" w14:textId="77777777" w:rsidTr="00725808">
        <w:tc>
          <w:tcPr>
            <w:tcW w:w="2013" w:type="dxa"/>
            <w:tcMar>
              <w:top w:w="28" w:type="dxa"/>
              <w:left w:w="28" w:type="dxa"/>
              <w:bottom w:w="28" w:type="dxa"/>
              <w:right w:w="28" w:type="dxa"/>
            </w:tcMar>
          </w:tcPr>
          <w:p w14:paraId="5766A129" w14:textId="77777777" w:rsidR="000234BB" w:rsidRPr="009F5D54" w:rsidRDefault="000234BB" w:rsidP="00725808">
            <w:pPr>
              <w:pStyle w:val="SmallStandard"/>
            </w:pPr>
            <w:r w:rsidRPr="009F5D54">
              <w:t>LV 112</w:t>
            </w:r>
          </w:p>
        </w:tc>
        <w:tc>
          <w:tcPr>
            <w:tcW w:w="283" w:type="dxa"/>
          </w:tcPr>
          <w:p w14:paraId="1741747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51DD983" w14:textId="77777777" w:rsidR="000234BB" w:rsidRDefault="000234BB" w:rsidP="00725808">
            <w:pPr>
              <w:jc w:val="left"/>
            </w:pPr>
            <w:r>
              <w:rPr>
                <w:sz w:val="16"/>
                <w:szCs w:val="16"/>
              </w:rPr>
              <w:t>The literal that shall be used for the LV 112.</w:t>
            </w:r>
          </w:p>
        </w:tc>
      </w:tr>
      <w:tr w:rsidR="000234BB" w:rsidRPr="00CC6307" w14:paraId="1B95CE5E" w14:textId="77777777" w:rsidTr="00725808">
        <w:tc>
          <w:tcPr>
            <w:tcW w:w="2013" w:type="dxa"/>
            <w:tcMar>
              <w:top w:w="28" w:type="dxa"/>
              <w:left w:w="28" w:type="dxa"/>
              <w:bottom w:w="28" w:type="dxa"/>
              <w:right w:w="28" w:type="dxa"/>
            </w:tcMar>
          </w:tcPr>
          <w:p w14:paraId="7F29229A" w14:textId="77777777" w:rsidR="000234BB" w:rsidRPr="009F5D54" w:rsidRDefault="000234BB" w:rsidP="00725808">
            <w:pPr>
              <w:pStyle w:val="SmallStandard"/>
            </w:pPr>
            <w:r w:rsidRPr="009F5D54">
              <w:t>LV 214</w:t>
            </w:r>
          </w:p>
        </w:tc>
        <w:tc>
          <w:tcPr>
            <w:tcW w:w="283" w:type="dxa"/>
          </w:tcPr>
          <w:p w14:paraId="68215C6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2E23846" w14:textId="77777777" w:rsidR="000234BB" w:rsidRDefault="000234BB" w:rsidP="00725808">
            <w:pPr>
              <w:jc w:val="left"/>
            </w:pPr>
            <w:r>
              <w:rPr>
                <w:sz w:val="16"/>
                <w:szCs w:val="16"/>
              </w:rPr>
              <w:t>OEM Connector Test Specification</w:t>
            </w:r>
          </w:p>
        </w:tc>
      </w:tr>
      <w:tr w:rsidR="000234BB" w:rsidRPr="00CC6307" w14:paraId="20EA4B2A" w14:textId="77777777" w:rsidTr="00725808">
        <w:tc>
          <w:tcPr>
            <w:tcW w:w="2013" w:type="dxa"/>
            <w:tcMar>
              <w:top w:w="28" w:type="dxa"/>
              <w:left w:w="28" w:type="dxa"/>
              <w:bottom w:w="28" w:type="dxa"/>
              <w:right w:w="28" w:type="dxa"/>
            </w:tcMar>
          </w:tcPr>
          <w:p w14:paraId="5D1AA611" w14:textId="77777777" w:rsidR="000234BB" w:rsidRPr="009F5D54" w:rsidRDefault="000234BB" w:rsidP="00725808">
            <w:pPr>
              <w:pStyle w:val="SmallStandard"/>
            </w:pPr>
            <w:r w:rsidRPr="009F5D54">
              <w:t>LV 215</w:t>
            </w:r>
          </w:p>
        </w:tc>
        <w:tc>
          <w:tcPr>
            <w:tcW w:w="283" w:type="dxa"/>
          </w:tcPr>
          <w:p w14:paraId="6261C3A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B9C9418" w14:textId="77777777" w:rsidR="000234BB" w:rsidRDefault="000234BB" w:rsidP="00725808">
            <w:pPr>
              <w:jc w:val="left"/>
            </w:pPr>
            <w:r>
              <w:rPr>
                <w:sz w:val="16"/>
                <w:szCs w:val="16"/>
              </w:rPr>
              <w:t>OEM Specification for High Voltage contacting.</w:t>
            </w:r>
          </w:p>
        </w:tc>
      </w:tr>
      <w:tr w:rsidR="000234BB" w:rsidRPr="00CC6307" w14:paraId="5BA5BCEB" w14:textId="77777777" w:rsidTr="00725808">
        <w:tc>
          <w:tcPr>
            <w:tcW w:w="2013" w:type="dxa"/>
            <w:tcMar>
              <w:top w:w="28" w:type="dxa"/>
              <w:left w:w="28" w:type="dxa"/>
              <w:bottom w:w="28" w:type="dxa"/>
              <w:right w:w="28" w:type="dxa"/>
            </w:tcMar>
          </w:tcPr>
          <w:p w14:paraId="57525A0E" w14:textId="77777777" w:rsidR="000234BB" w:rsidRPr="009F5D54" w:rsidRDefault="000234BB" w:rsidP="00725808">
            <w:pPr>
              <w:pStyle w:val="SmallStandard"/>
            </w:pPr>
            <w:r w:rsidRPr="009F5D54">
              <w:t>LV 312</w:t>
            </w:r>
          </w:p>
        </w:tc>
        <w:tc>
          <w:tcPr>
            <w:tcW w:w="283" w:type="dxa"/>
          </w:tcPr>
          <w:p w14:paraId="0D55B61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C372C28" w14:textId="77777777" w:rsidR="000234BB" w:rsidRDefault="000234BB" w:rsidP="00725808">
            <w:pPr>
              <w:jc w:val="left"/>
            </w:pPr>
            <w:r>
              <w:rPr>
                <w:sz w:val="16"/>
                <w:szCs w:val="16"/>
              </w:rPr>
              <w:t>Protective systems for wiring harnesses in motor vehicles Hoses</w:t>
            </w:r>
          </w:p>
        </w:tc>
      </w:tr>
    </w:tbl>
    <w:p w14:paraId="004D5AAB" w14:textId="77777777" w:rsidR="000234BB" w:rsidRDefault="000234BB" w:rsidP="000234BB">
      <w:pPr>
        <w:pStyle w:val="SmallStandard"/>
      </w:pPr>
    </w:p>
    <w:p w14:paraId="329BF6B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82" w:name="_a222f2e6dfe0ad13ffb56c0b7ddceb0a"/>
      <w:r w:rsidRPr="005254F8">
        <w:rPr>
          <w:lang w:val="en-GB"/>
        </w:rPr>
        <w:t>SiPrefix</w:t>
      </w:r>
      <w:bookmarkEnd w:id="1582"/>
    </w:p>
    <w:p w14:paraId="245389FE" w14:textId="77777777" w:rsidR="000234BB" w:rsidRDefault="000234BB" w:rsidP="000234BB">
      <w:r>
        <w:rPr>
          <w:sz w:val="18"/>
          <w:szCs w:val="18"/>
        </w:rPr>
        <w:t>Enumeration for the definition of SI unit prefixes.</w:t>
      </w:r>
    </w:p>
    <w:p w14:paraId="33E1A5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4A5A433" w14:textId="77777777" w:rsidTr="00725808">
        <w:tc>
          <w:tcPr>
            <w:tcW w:w="2013" w:type="dxa"/>
            <w:tcMar>
              <w:top w:w="28" w:type="dxa"/>
              <w:left w:w="28" w:type="dxa"/>
              <w:bottom w:w="28" w:type="dxa"/>
              <w:right w:w="28" w:type="dxa"/>
            </w:tcMar>
          </w:tcPr>
          <w:p w14:paraId="72896E6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5D7030" w14:textId="0FBFCACE"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01990C4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843C6C4" w14:textId="77777777" w:rsidTr="00725808">
        <w:tc>
          <w:tcPr>
            <w:tcW w:w="2013" w:type="dxa"/>
            <w:tcMar>
              <w:top w:w="28" w:type="dxa"/>
              <w:left w:w="28" w:type="dxa"/>
              <w:bottom w:w="28" w:type="dxa"/>
              <w:right w:w="28" w:type="dxa"/>
            </w:tcMar>
          </w:tcPr>
          <w:p w14:paraId="67799C4B"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3F6DDD89"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74D8B279"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6E8238CE" w14:textId="77777777" w:rsidTr="00725808">
        <w:tc>
          <w:tcPr>
            <w:tcW w:w="2013" w:type="dxa"/>
            <w:tcMar>
              <w:top w:w="28" w:type="dxa"/>
              <w:left w:w="28" w:type="dxa"/>
              <w:bottom w:w="28" w:type="dxa"/>
              <w:right w:w="28" w:type="dxa"/>
            </w:tcMar>
          </w:tcPr>
          <w:p w14:paraId="1B2D1BF5" w14:textId="77777777" w:rsidR="000234BB" w:rsidRPr="009F5D54" w:rsidRDefault="000234BB" w:rsidP="00725808">
            <w:pPr>
              <w:pStyle w:val="SmallStandard"/>
            </w:pPr>
            <w:r w:rsidRPr="009F5D54">
              <w:t>Yotta</w:t>
            </w:r>
          </w:p>
        </w:tc>
        <w:tc>
          <w:tcPr>
            <w:tcW w:w="283" w:type="dxa"/>
          </w:tcPr>
          <w:p w14:paraId="2C9635C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99B1BB2" w14:textId="77777777" w:rsidR="000234BB" w:rsidRDefault="000234BB" w:rsidP="00725808"/>
        </w:tc>
      </w:tr>
      <w:tr w:rsidR="000234BB" w:rsidRPr="00CC6307" w14:paraId="55673794" w14:textId="77777777" w:rsidTr="00725808">
        <w:tc>
          <w:tcPr>
            <w:tcW w:w="2013" w:type="dxa"/>
            <w:tcMar>
              <w:top w:w="28" w:type="dxa"/>
              <w:left w:w="28" w:type="dxa"/>
              <w:bottom w:w="28" w:type="dxa"/>
              <w:right w:w="28" w:type="dxa"/>
            </w:tcMar>
          </w:tcPr>
          <w:p w14:paraId="14CA1912" w14:textId="77777777" w:rsidR="000234BB" w:rsidRPr="009F5D54" w:rsidRDefault="000234BB" w:rsidP="00725808">
            <w:pPr>
              <w:pStyle w:val="SmallStandard"/>
            </w:pPr>
            <w:r w:rsidRPr="009F5D54">
              <w:t>Zetta</w:t>
            </w:r>
          </w:p>
        </w:tc>
        <w:tc>
          <w:tcPr>
            <w:tcW w:w="283" w:type="dxa"/>
          </w:tcPr>
          <w:p w14:paraId="2830801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7AF9154" w14:textId="77777777" w:rsidR="000234BB" w:rsidRDefault="000234BB" w:rsidP="00725808"/>
        </w:tc>
      </w:tr>
      <w:tr w:rsidR="000234BB" w:rsidRPr="00CC6307" w14:paraId="471C3616" w14:textId="77777777" w:rsidTr="00725808">
        <w:tc>
          <w:tcPr>
            <w:tcW w:w="2013" w:type="dxa"/>
            <w:tcMar>
              <w:top w:w="28" w:type="dxa"/>
              <w:left w:w="28" w:type="dxa"/>
              <w:bottom w:w="28" w:type="dxa"/>
              <w:right w:w="28" w:type="dxa"/>
            </w:tcMar>
          </w:tcPr>
          <w:p w14:paraId="73CC1077" w14:textId="77777777" w:rsidR="000234BB" w:rsidRPr="009F5D54" w:rsidRDefault="000234BB" w:rsidP="00725808">
            <w:pPr>
              <w:pStyle w:val="SmallStandard"/>
            </w:pPr>
            <w:r w:rsidRPr="009F5D54">
              <w:t>Exa</w:t>
            </w:r>
          </w:p>
        </w:tc>
        <w:tc>
          <w:tcPr>
            <w:tcW w:w="283" w:type="dxa"/>
          </w:tcPr>
          <w:p w14:paraId="76A08E0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8768D6D" w14:textId="77777777" w:rsidR="000234BB" w:rsidRDefault="000234BB" w:rsidP="00725808"/>
        </w:tc>
      </w:tr>
      <w:tr w:rsidR="000234BB" w:rsidRPr="00CC6307" w14:paraId="7C554A2B" w14:textId="77777777" w:rsidTr="00725808">
        <w:tc>
          <w:tcPr>
            <w:tcW w:w="2013" w:type="dxa"/>
            <w:tcMar>
              <w:top w:w="28" w:type="dxa"/>
              <w:left w:w="28" w:type="dxa"/>
              <w:bottom w:w="28" w:type="dxa"/>
              <w:right w:w="28" w:type="dxa"/>
            </w:tcMar>
          </w:tcPr>
          <w:p w14:paraId="2053B945" w14:textId="77777777" w:rsidR="000234BB" w:rsidRPr="009F5D54" w:rsidRDefault="000234BB" w:rsidP="00725808">
            <w:pPr>
              <w:pStyle w:val="SmallStandard"/>
            </w:pPr>
            <w:r w:rsidRPr="009F5D54">
              <w:t>Peta</w:t>
            </w:r>
          </w:p>
        </w:tc>
        <w:tc>
          <w:tcPr>
            <w:tcW w:w="283" w:type="dxa"/>
          </w:tcPr>
          <w:p w14:paraId="46F7464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7503D88" w14:textId="77777777" w:rsidR="000234BB" w:rsidRDefault="000234BB" w:rsidP="00725808"/>
        </w:tc>
      </w:tr>
      <w:tr w:rsidR="000234BB" w:rsidRPr="00CC6307" w14:paraId="66AB6E5F" w14:textId="77777777" w:rsidTr="00725808">
        <w:tc>
          <w:tcPr>
            <w:tcW w:w="2013" w:type="dxa"/>
            <w:tcMar>
              <w:top w:w="28" w:type="dxa"/>
              <w:left w:w="28" w:type="dxa"/>
              <w:bottom w:w="28" w:type="dxa"/>
              <w:right w:w="28" w:type="dxa"/>
            </w:tcMar>
          </w:tcPr>
          <w:p w14:paraId="6F0B4390" w14:textId="77777777" w:rsidR="000234BB" w:rsidRPr="009F5D54" w:rsidRDefault="000234BB" w:rsidP="00725808">
            <w:pPr>
              <w:pStyle w:val="SmallStandard"/>
            </w:pPr>
            <w:r w:rsidRPr="009F5D54">
              <w:t>Tera</w:t>
            </w:r>
          </w:p>
        </w:tc>
        <w:tc>
          <w:tcPr>
            <w:tcW w:w="283" w:type="dxa"/>
          </w:tcPr>
          <w:p w14:paraId="1E2BD38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25F2216" w14:textId="77777777" w:rsidR="000234BB" w:rsidRDefault="000234BB" w:rsidP="00725808"/>
        </w:tc>
      </w:tr>
      <w:tr w:rsidR="000234BB" w:rsidRPr="00CC6307" w14:paraId="4782599E" w14:textId="77777777" w:rsidTr="00725808">
        <w:tc>
          <w:tcPr>
            <w:tcW w:w="2013" w:type="dxa"/>
            <w:tcMar>
              <w:top w:w="28" w:type="dxa"/>
              <w:left w:w="28" w:type="dxa"/>
              <w:bottom w:w="28" w:type="dxa"/>
              <w:right w:w="28" w:type="dxa"/>
            </w:tcMar>
          </w:tcPr>
          <w:p w14:paraId="59B61E2F" w14:textId="77777777" w:rsidR="000234BB" w:rsidRPr="009F5D54" w:rsidRDefault="000234BB" w:rsidP="00725808">
            <w:pPr>
              <w:pStyle w:val="SmallStandard"/>
            </w:pPr>
            <w:r w:rsidRPr="009F5D54">
              <w:t>Giga</w:t>
            </w:r>
          </w:p>
        </w:tc>
        <w:tc>
          <w:tcPr>
            <w:tcW w:w="283" w:type="dxa"/>
          </w:tcPr>
          <w:p w14:paraId="3AB0CB9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7F2384" w14:textId="77777777" w:rsidR="000234BB" w:rsidRDefault="000234BB" w:rsidP="00725808"/>
        </w:tc>
      </w:tr>
      <w:tr w:rsidR="000234BB" w:rsidRPr="00CC6307" w14:paraId="4341BA7D" w14:textId="77777777" w:rsidTr="00725808">
        <w:tc>
          <w:tcPr>
            <w:tcW w:w="2013" w:type="dxa"/>
            <w:tcMar>
              <w:top w:w="28" w:type="dxa"/>
              <w:left w:w="28" w:type="dxa"/>
              <w:bottom w:w="28" w:type="dxa"/>
              <w:right w:w="28" w:type="dxa"/>
            </w:tcMar>
          </w:tcPr>
          <w:p w14:paraId="6EB4D3FE" w14:textId="77777777" w:rsidR="000234BB" w:rsidRPr="009F5D54" w:rsidRDefault="000234BB" w:rsidP="00725808">
            <w:pPr>
              <w:pStyle w:val="SmallStandard"/>
            </w:pPr>
            <w:r w:rsidRPr="009F5D54">
              <w:t>Mega</w:t>
            </w:r>
          </w:p>
        </w:tc>
        <w:tc>
          <w:tcPr>
            <w:tcW w:w="283" w:type="dxa"/>
          </w:tcPr>
          <w:p w14:paraId="2A35B00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8B001CB" w14:textId="77777777" w:rsidR="000234BB" w:rsidRDefault="000234BB" w:rsidP="00725808"/>
        </w:tc>
      </w:tr>
      <w:tr w:rsidR="000234BB" w:rsidRPr="00CC6307" w14:paraId="6180C3DE" w14:textId="77777777" w:rsidTr="00725808">
        <w:tc>
          <w:tcPr>
            <w:tcW w:w="2013" w:type="dxa"/>
            <w:tcMar>
              <w:top w:w="28" w:type="dxa"/>
              <w:left w:w="28" w:type="dxa"/>
              <w:bottom w:w="28" w:type="dxa"/>
              <w:right w:w="28" w:type="dxa"/>
            </w:tcMar>
          </w:tcPr>
          <w:p w14:paraId="4B9C1CE9" w14:textId="77777777" w:rsidR="000234BB" w:rsidRPr="009F5D54" w:rsidRDefault="000234BB" w:rsidP="00725808">
            <w:pPr>
              <w:pStyle w:val="SmallStandard"/>
            </w:pPr>
            <w:r w:rsidRPr="009F5D54">
              <w:t>Kilo</w:t>
            </w:r>
          </w:p>
        </w:tc>
        <w:tc>
          <w:tcPr>
            <w:tcW w:w="283" w:type="dxa"/>
          </w:tcPr>
          <w:p w14:paraId="3F0DE5C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3348937" w14:textId="77777777" w:rsidR="000234BB" w:rsidRDefault="000234BB" w:rsidP="00725808"/>
        </w:tc>
      </w:tr>
      <w:tr w:rsidR="000234BB" w:rsidRPr="00CC6307" w14:paraId="2768EE58" w14:textId="77777777" w:rsidTr="00725808">
        <w:tc>
          <w:tcPr>
            <w:tcW w:w="2013" w:type="dxa"/>
            <w:tcMar>
              <w:top w:w="28" w:type="dxa"/>
              <w:left w:w="28" w:type="dxa"/>
              <w:bottom w:w="28" w:type="dxa"/>
              <w:right w:w="28" w:type="dxa"/>
            </w:tcMar>
          </w:tcPr>
          <w:p w14:paraId="23E70107" w14:textId="77777777" w:rsidR="000234BB" w:rsidRPr="009F5D54" w:rsidRDefault="000234BB" w:rsidP="00725808">
            <w:pPr>
              <w:pStyle w:val="SmallStandard"/>
            </w:pPr>
            <w:r w:rsidRPr="009F5D54">
              <w:t>Hecto</w:t>
            </w:r>
          </w:p>
        </w:tc>
        <w:tc>
          <w:tcPr>
            <w:tcW w:w="283" w:type="dxa"/>
          </w:tcPr>
          <w:p w14:paraId="701F3A2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907482D" w14:textId="77777777" w:rsidR="000234BB" w:rsidRDefault="000234BB" w:rsidP="00725808"/>
        </w:tc>
      </w:tr>
      <w:tr w:rsidR="000234BB" w:rsidRPr="00CC6307" w14:paraId="0684D122" w14:textId="77777777" w:rsidTr="00725808">
        <w:tc>
          <w:tcPr>
            <w:tcW w:w="2013" w:type="dxa"/>
            <w:tcMar>
              <w:top w:w="28" w:type="dxa"/>
              <w:left w:w="28" w:type="dxa"/>
              <w:bottom w:w="28" w:type="dxa"/>
              <w:right w:w="28" w:type="dxa"/>
            </w:tcMar>
          </w:tcPr>
          <w:p w14:paraId="7F8C7384" w14:textId="77777777" w:rsidR="000234BB" w:rsidRPr="009F5D54" w:rsidRDefault="000234BB" w:rsidP="00725808">
            <w:pPr>
              <w:pStyle w:val="SmallStandard"/>
            </w:pPr>
            <w:r w:rsidRPr="009F5D54">
              <w:lastRenderedPageBreak/>
              <w:t>Deca</w:t>
            </w:r>
          </w:p>
        </w:tc>
        <w:tc>
          <w:tcPr>
            <w:tcW w:w="283" w:type="dxa"/>
          </w:tcPr>
          <w:p w14:paraId="4A388F1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6D5E37B" w14:textId="77777777" w:rsidR="000234BB" w:rsidRDefault="000234BB" w:rsidP="00725808"/>
        </w:tc>
      </w:tr>
      <w:tr w:rsidR="000234BB" w:rsidRPr="00CC6307" w14:paraId="3BC1E937" w14:textId="77777777" w:rsidTr="00725808">
        <w:tc>
          <w:tcPr>
            <w:tcW w:w="2013" w:type="dxa"/>
            <w:tcMar>
              <w:top w:w="28" w:type="dxa"/>
              <w:left w:w="28" w:type="dxa"/>
              <w:bottom w:w="28" w:type="dxa"/>
              <w:right w:w="28" w:type="dxa"/>
            </w:tcMar>
          </w:tcPr>
          <w:p w14:paraId="3057CB1C" w14:textId="77777777" w:rsidR="000234BB" w:rsidRPr="009F5D54" w:rsidRDefault="000234BB" w:rsidP="00725808">
            <w:pPr>
              <w:pStyle w:val="SmallStandard"/>
            </w:pPr>
            <w:r w:rsidRPr="009F5D54">
              <w:t>Deci</w:t>
            </w:r>
          </w:p>
        </w:tc>
        <w:tc>
          <w:tcPr>
            <w:tcW w:w="283" w:type="dxa"/>
          </w:tcPr>
          <w:p w14:paraId="3317CF2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3721CA6" w14:textId="77777777" w:rsidR="000234BB" w:rsidRDefault="000234BB" w:rsidP="00725808"/>
        </w:tc>
      </w:tr>
      <w:tr w:rsidR="000234BB" w:rsidRPr="00CC6307" w14:paraId="4C1C941C" w14:textId="77777777" w:rsidTr="00725808">
        <w:tc>
          <w:tcPr>
            <w:tcW w:w="2013" w:type="dxa"/>
            <w:tcMar>
              <w:top w:w="28" w:type="dxa"/>
              <w:left w:w="28" w:type="dxa"/>
              <w:bottom w:w="28" w:type="dxa"/>
              <w:right w:w="28" w:type="dxa"/>
            </w:tcMar>
          </w:tcPr>
          <w:p w14:paraId="191CC5D0" w14:textId="77777777" w:rsidR="000234BB" w:rsidRPr="009F5D54" w:rsidRDefault="000234BB" w:rsidP="00725808">
            <w:pPr>
              <w:pStyle w:val="SmallStandard"/>
            </w:pPr>
            <w:r w:rsidRPr="009F5D54">
              <w:t>Centi</w:t>
            </w:r>
          </w:p>
        </w:tc>
        <w:tc>
          <w:tcPr>
            <w:tcW w:w="283" w:type="dxa"/>
          </w:tcPr>
          <w:p w14:paraId="7FDD867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07B7AA2" w14:textId="77777777" w:rsidR="000234BB" w:rsidRDefault="000234BB" w:rsidP="00725808"/>
        </w:tc>
      </w:tr>
      <w:tr w:rsidR="000234BB" w:rsidRPr="00CC6307" w14:paraId="0BD6AEFB" w14:textId="77777777" w:rsidTr="00725808">
        <w:tc>
          <w:tcPr>
            <w:tcW w:w="2013" w:type="dxa"/>
            <w:tcMar>
              <w:top w:w="28" w:type="dxa"/>
              <w:left w:w="28" w:type="dxa"/>
              <w:bottom w:w="28" w:type="dxa"/>
              <w:right w:w="28" w:type="dxa"/>
            </w:tcMar>
          </w:tcPr>
          <w:p w14:paraId="7F6AC85D" w14:textId="77777777" w:rsidR="000234BB" w:rsidRPr="009F5D54" w:rsidRDefault="000234BB" w:rsidP="00725808">
            <w:pPr>
              <w:pStyle w:val="SmallStandard"/>
            </w:pPr>
            <w:r w:rsidRPr="009F5D54">
              <w:t>Milli</w:t>
            </w:r>
          </w:p>
        </w:tc>
        <w:tc>
          <w:tcPr>
            <w:tcW w:w="283" w:type="dxa"/>
          </w:tcPr>
          <w:p w14:paraId="3E95A1F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D72E563" w14:textId="77777777" w:rsidR="000234BB" w:rsidRDefault="000234BB" w:rsidP="00725808"/>
        </w:tc>
      </w:tr>
      <w:tr w:rsidR="000234BB" w:rsidRPr="00CC6307" w14:paraId="5825447F" w14:textId="77777777" w:rsidTr="00725808">
        <w:tc>
          <w:tcPr>
            <w:tcW w:w="2013" w:type="dxa"/>
            <w:tcMar>
              <w:top w:w="28" w:type="dxa"/>
              <w:left w:w="28" w:type="dxa"/>
              <w:bottom w:w="28" w:type="dxa"/>
              <w:right w:w="28" w:type="dxa"/>
            </w:tcMar>
          </w:tcPr>
          <w:p w14:paraId="46038682" w14:textId="77777777" w:rsidR="000234BB" w:rsidRPr="009F5D54" w:rsidRDefault="000234BB" w:rsidP="00725808">
            <w:pPr>
              <w:pStyle w:val="SmallStandard"/>
            </w:pPr>
            <w:r w:rsidRPr="009F5D54">
              <w:t>Micro</w:t>
            </w:r>
          </w:p>
        </w:tc>
        <w:tc>
          <w:tcPr>
            <w:tcW w:w="283" w:type="dxa"/>
          </w:tcPr>
          <w:p w14:paraId="104C135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18E38C8" w14:textId="77777777" w:rsidR="000234BB" w:rsidRDefault="000234BB" w:rsidP="00725808"/>
        </w:tc>
      </w:tr>
      <w:tr w:rsidR="000234BB" w:rsidRPr="00CC6307" w14:paraId="7E29066B" w14:textId="77777777" w:rsidTr="00725808">
        <w:tc>
          <w:tcPr>
            <w:tcW w:w="2013" w:type="dxa"/>
            <w:tcMar>
              <w:top w:w="28" w:type="dxa"/>
              <w:left w:w="28" w:type="dxa"/>
              <w:bottom w:w="28" w:type="dxa"/>
              <w:right w:w="28" w:type="dxa"/>
            </w:tcMar>
          </w:tcPr>
          <w:p w14:paraId="28C18EEF" w14:textId="77777777" w:rsidR="000234BB" w:rsidRPr="009F5D54" w:rsidRDefault="000234BB" w:rsidP="00725808">
            <w:pPr>
              <w:pStyle w:val="SmallStandard"/>
            </w:pPr>
            <w:r w:rsidRPr="009F5D54">
              <w:t>Nano</w:t>
            </w:r>
          </w:p>
        </w:tc>
        <w:tc>
          <w:tcPr>
            <w:tcW w:w="283" w:type="dxa"/>
          </w:tcPr>
          <w:p w14:paraId="249535A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B37FE72" w14:textId="77777777" w:rsidR="000234BB" w:rsidRDefault="000234BB" w:rsidP="00725808"/>
        </w:tc>
      </w:tr>
      <w:tr w:rsidR="000234BB" w:rsidRPr="00CC6307" w14:paraId="549E8C08" w14:textId="77777777" w:rsidTr="00725808">
        <w:tc>
          <w:tcPr>
            <w:tcW w:w="2013" w:type="dxa"/>
            <w:tcMar>
              <w:top w:w="28" w:type="dxa"/>
              <w:left w:w="28" w:type="dxa"/>
              <w:bottom w:w="28" w:type="dxa"/>
              <w:right w:w="28" w:type="dxa"/>
            </w:tcMar>
          </w:tcPr>
          <w:p w14:paraId="06E8411E" w14:textId="77777777" w:rsidR="000234BB" w:rsidRPr="009F5D54" w:rsidRDefault="000234BB" w:rsidP="00725808">
            <w:pPr>
              <w:pStyle w:val="SmallStandard"/>
            </w:pPr>
            <w:r w:rsidRPr="009F5D54">
              <w:t>Pico</w:t>
            </w:r>
          </w:p>
        </w:tc>
        <w:tc>
          <w:tcPr>
            <w:tcW w:w="283" w:type="dxa"/>
          </w:tcPr>
          <w:p w14:paraId="1716D45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1DC1F02" w14:textId="77777777" w:rsidR="000234BB" w:rsidRDefault="000234BB" w:rsidP="00725808"/>
        </w:tc>
      </w:tr>
      <w:tr w:rsidR="000234BB" w:rsidRPr="00CC6307" w14:paraId="6DC4D2D0" w14:textId="77777777" w:rsidTr="00725808">
        <w:tc>
          <w:tcPr>
            <w:tcW w:w="2013" w:type="dxa"/>
            <w:tcMar>
              <w:top w:w="28" w:type="dxa"/>
              <w:left w:w="28" w:type="dxa"/>
              <w:bottom w:w="28" w:type="dxa"/>
              <w:right w:w="28" w:type="dxa"/>
            </w:tcMar>
          </w:tcPr>
          <w:p w14:paraId="616EF5DB" w14:textId="77777777" w:rsidR="000234BB" w:rsidRPr="009F5D54" w:rsidRDefault="000234BB" w:rsidP="00725808">
            <w:pPr>
              <w:pStyle w:val="SmallStandard"/>
            </w:pPr>
            <w:r w:rsidRPr="009F5D54">
              <w:t>Femto</w:t>
            </w:r>
          </w:p>
        </w:tc>
        <w:tc>
          <w:tcPr>
            <w:tcW w:w="283" w:type="dxa"/>
          </w:tcPr>
          <w:p w14:paraId="78DAC26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B61B0B4" w14:textId="77777777" w:rsidR="000234BB" w:rsidRDefault="000234BB" w:rsidP="00725808"/>
        </w:tc>
      </w:tr>
      <w:tr w:rsidR="000234BB" w:rsidRPr="00CC6307" w14:paraId="49A625B6" w14:textId="77777777" w:rsidTr="00725808">
        <w:tc>
          <w:tcPr>
            <w:tcW w:w="2013" w:type="dxa"/>
            <w:tcMar>
              <w:top w:w="28" w:type="dxa"/>
              <w:left w:w="28" w:type="dxa"/>
              <w:bottom w:w="28" w:type="dxa"/>
              <w:right w:w="28" w:type="dxa"/>
            </w:tcMar>
          </w:tcPr>
          <w:p w14:paraId="32D86548" w14:textId="77777777" w:rsidR="000234BB" w:rsidRPr="009F5D54" w:rsidRDefault="000234BB" w:rsidP="00725808">
            <w:pPr>
              <w:pStyle w:val="SmallStandard"/>
            </w:pPr>
            <w:r w:rsidRPr="009F5D54">
              <w:t>Atto</w:t>
            </w:r>
          </w:p>
        </w:tc>
        <w:tc>
          <w:tcPr>
            <w:tcW w:w="283" w:type="dxa"/>
          </w:tcPr>
          <w:p w14:paraId="32B24E6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D7697B0" w14:textId="77777777" w:rsidR="000234BB" w:rsidRDefault="000234BB" w:rsidP="00725808"/>
        </w:tc>
      </w:tr>
      <w:tr w:rsidR="000234BB" w:rsidRPr="00CC6307" w14:paraId="14F1C7C3" w14:textId="77777777" w:rsidTr="00725808">
        <w:tc>
          <w:tcPr>
            <w:tcW w:w="2013" w:type="dxa"/>
            <w:tcMar>
              <w:top w:w="28" w:type="dxa"/>
              <w:left w:w="28" w:type="dxa"/>
              <w:bottom w:w="28" w:type="dxa"/>
              <w:right w:w="28" w:type="dxa"/>
            </w:tcMar>
          </w:tcPr>
          <w:p w14:paraId="06018AD1" w14:textId="77777777" w:rsidR="000234BB" w:rsidRPr="009F5D54" w:rsidRDefault="000234BB" w:rsidP="00725808">
            <w:pPr>
              <w:pStyle w:val="SmallStandard"/>
            </w:pPr>
            <w:r w:rsidRPr="009F5D54">
              <w:t>Zepto</w:t>
            </w:r>
          </w:p>
        </w:tc>
        <w:tc>
          <w:tcPr>
            <w:tcW w:w="283" w:type="dxa"/>
          </w:tcPr>
          <w:p w14:paraId="0437234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2515334" w14:textId="77777777" w:rsidR="000234BB" w:rsidRDefault="000234BB" w:rsidP="00725808"/>
        </w:tc>
      </w:tr>
      <w:tr w:rsidR="000234BB" w:rsidRPr="00CC6307" w14:paraId="004748D0" w14:textId="77777777" w:rsidTr="00725808">
        <w:tc>
          <w:tcPr>
            <w:tcW w:w="2013" w:type="dxa"/>
            <w:tcMar>
              <w:top w:w="28" w:type="dxa"/>
              <w:left w:w="28" w:type="dxa"/>
              <w:bottom w:w="28" w:type="dxa"/>
              <w:right w:w="28" w:type="dxa"/>
            </w:tcMar>
          </w:tcPr>
          <w:p w14:paraId="1A893D76" w14:textId="77777777" w:rsidR="000234BB" w:rsidRPr="009F5D54" w:rsidRDefault="000234BB" w:rsidP="00725808">
            <w:pPr>
              <w:pStyle w:val="SmallStandard"/>
            </w:pPr>
            <w:r w:rsidRPr="009F5D54">
              <w:t>Yocto</w:t>
            </w:r>
          </w:p>
        </w:tc>
        <w:tc>
          <w:tcPr>
            <w:tcW w:w="283" w:type="dxa"/>
          </w:tcPr>
          <w:p w14:paraId="1E07A57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664B382" w14:textId="77777777" w:rsidR="000234BB" w:rsidRDefault="000234BB" w:rsidP="00725808"/>
        </w:tc>
      </w:tr>
    </w:tbl>
    <w:p w14:paraId="49C10B16" w14:textId="77777777" w:rsidR="000234BB" w:rsidRDefault="000234BB" w:rsidP="000234BB">
      <w:pPr>
        <w:pStyle w:val="SmallStandard"/>
      </w:pPr>
    </w:p>
    <w:p w14:paraId="0DD3155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83" w:name="_8e3314b0dde38716865edba1819df84d"/>
      <w:r w:rsidRPr="005254F8">
        <w:rPr>
          <w:lang w:val="en-GB"/>
        </w:rPr>
        <w:t>SiUnitName</w:t>
      </w:r>
      <w:bookmarkEnd w:id="1583"/>
    </w:p>
    <w:p w14:paraId="75E5DA34" w14:textId="77777777" w:rsidR="000234BB" w:rsidRDefault="000234BB" w:rsidP="000234BB">
      <w:r>
        <w:rPr>
          <w:sz w:val="18"/>
          <w:szCs w:val="18"/>
        </w:rPr>
        <w:t>Enumeration for the definition of SI unit names. In difference to the SI-System gram is used as literal for the measurement of mass, instead of kilogram. Since a unit is formed with prefix and unit name gram would have to be defined as milli kilogram otherwise.</w:t>
      </w:r>
    </w:p>
    <w:p w14:paraId="0DF100E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125BB58" w14:textId="77777777" w:rsidTr="00725808">
        <w:tc>
          <w:tcPr>
            <w:tcW w:w="2013" w:type="dxa"/>
            <w:tcMar>
              <w:top w:w="28" w:type="dxa"/>
              <w:left w:w="28" w:type="dxa"/>
              <w:bottom w:w="28" w:type="dxa"/>
              <w:right w:w="28" w:type="dxa"/>
            </w:tcMar>
          </w:tcPr>
          <w:p w14:paraId="71BCECF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7DAD4E1" w14:textId="4BD4047F"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3F90DF5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758CAF3C" w14:textId="77777777" w:rsidTr="00725808">
        <w:tc>
          <w:tcPr>
            <w:tcW w:w="2013" w:type="dxa"/>
            <w:tcMar>
              <w:top w:w="28" w:type="dxa"/>
              <w:left w:w="28" w:type="dxa"/>
              <w:bottom w:w="28" w:type="dxa"/>
              <w:right w:w="28" w:type="dxa"/>
            </w:tcMar>
          </w:tcPr>
          <w:p w14:paraId="33D49AD8"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7E451792"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BA64AB4"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C488747" w14:textId="77777777" w:rsidTr="00725808">
        <w:tc>
          <w:tcPr>
            <w:tcW w:w="2013" w:type="dxa"/>
            <w:tcMar>
              <w:top w:w="28" w:type="dxa"/>
              <w:left w:w="28" w:type="dxa"/>
              <w:bottom w:w="28" w:type="dxa"/>
              <w:right w:w="28" w:type="dxa"/>
            </w:tcMar>
          </w:tcPr>
          <w:p w14:paraId="312B7474" w14:textId="77777777" w:rsidR="000234BB" w:rsidRPr="009F5D54" w:rsidRDefault="000234BB" w:rsidP="00725808">
            <w:pPr>
              <w:pStyle w:val="SmallStandard"/>
            </w:pPr>
            <w:r w:rsidRPr="009F5D54">
              <w:t>Metre</w:t>
            </w:r>
          </w:p>
        </w:tc>
        <w:tc>
          <w:tcPr>
            <w:tcW w:w="283" w:type="dxa"/>
          </w:tcPr>
          <w:p w14:paraId="6B1F501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508D46" w14:textId="77777777" w:rsidR="000234BB" w:rsidRDefault="000234BB" w:rsidP="00725808"/>
        </w:tc>
      </w:tr>
      <w:tr w:rsidR="000234BB" w:rsidRPr="00CC6307" w14:paraId="2158E5C1" w14:textId="77777777" w:rsidTr="00725808">
        <w:tc>
          <w:tcPr>
            <w:tcW w:w="2013" w:type="dxa"/>
            <w:tcMar>
              <w:top w:w="28" w:type="dxa"/>
              <w:left w:w="28" w:type="dxa"/>
              <w:bottom w:w="28" w:type="dxa"/>
              <w:right w:w="28" w:type="dxa"/>
            </w:tcMar>
          </w:tcPr>
          <w:p w14:paraId="157A8843" w14:textId="77777777" w:rsidR="000234BB" w:rsidRPr="009F5D54" w:rsidRDefault="000234BB" w:rsidP="00725808">
            <w:pPr>
              <w:pStyle w:val="SmallStandard"/>
            </w:pPr>
            <w:r w:rsidRPr="009F5D54">
              <w:t>Gram</w:t>
            </w:r>
          </w:p>
        </w:tc>
        <w:tc>
          <w:tcPr>
            <w:tcW w:w="283" w:type="dxa"/>
          </w:tcPr>
          <w:p w14:paraId="18CA212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D675C9E" w14:textId="77777777" w:rsidR="000234BB" w:rsidRDefault="000234BB" w:rsidP="00725808"/>
        </w:tc>
      </w:tr>
      <w:tr w:rsidR="000234BB" w:rsidRPr="00CC6307" w14:paraId="38D90015" w14:textId="77777777" w:rsidTr="00725808">
        <w:tc>
          <w:tcPr>
            <w:tcW w:w="2013" w:type="dxa"/>
            <w:tcMar>
              <w:top w:w="28" w:type="dxa"/>
              <w:left w:w="28" w:type="dxa"/>
              <w:bottom w:w="28" w:type="dxa"/>
              <w:right w:w="28" w:type="dxa"/>
            </w:tcMar>
          </w:tcPr>
          <w:p w14:paraId="6A72D41C" w14:textId="77777777" w:rsidR="000234BB" w:rsidRPr="009F5D54" w:rsidRDefault="000234BB" w:rsidP="00725808">
            <w:pPr>
              <w:pStyle w:val="SmallStandard"/>
            </w:pPr>
            <w:r w:rsidRPr="009F5D54">
              <w:t>Second</w:t>
            </w:r>
          </w:p>
        </w:tc>
        <w:tc>
          <w:tcPr>
            <w:tcW w:w="283" w:type="dxa"/>
          </w:tcPr>
          <w:p w14:paraId="52401C7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0903F4C" w14:textId="77777777" w:rsidR="000234BB" w:rsidRDefault="000234BB" w:rsidP="00725808"/>
        </w:tc>
      </w:tr>
      <w:tr w:rsidR="000234BB" w:rsidRPr="00CC6307" w14:paraId="2E35AB31" w14:textId="77777777" w:rsidTr="00725808">
        <w:tc>
          <w:tcPr>
            <w:tcW w:w="2013" w:type="dxa"/>
            <w:tcMar>
              <w:top w:w="28" w:type="dxa"/>
              <w:left w:w="28" w:type="dxa"/>
              <w:bottom w:w="28" w:type="dxa"/>
              <w:right w:w="28" w:type="dxa"/>
            </w:tcMar>
          </w:tcPr>
          <w:p w14:paraId="77E4E551" w14:textId="77777777" w:rsidR="000234BB" w:rsidRPr="009F5D54" w:rsidRDefault="000234BB" w:rsidP="00725808">
            <w:pPr>
              <w:pStyle w:val="SmallStandard"/>
            </w:pPr>
            <w:r w:rsidRPr="009F5D54">
              <w:t>Ampere</w:t>
            </w:r>
          </w:p>
        </w:tc>
        <w:tc>
          <w:tcPr>
            <w:tcW w:w="283" w:type="dxa"/>
          </w:tcPr>
          <w:p w14:paraId="233E48D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77E2A9E" w14:textId="77777777" w:rsidR="000234BB" w:rsidRDefault="000234BB" w:rsidP="00725808"/>
        </w:tc>
      </w:tr>
      <w:tr w:rsidR="000234BB" w:rsidRPr="00CC6307" w14:paraId="1A63C99C" w14:textId="77777777" w:rsidTr="00725808">
        <w:tc>
          <w:tcPr>
            <w:tcW w:w="2013" w:type="dxa"/>
            <w:tcMar>
              <w:top w:w="28" w:type="dxa"/>
              <w:left w:w="28" w:type="dxa"/>
              <w:bottom w:w="28" w:type="dxa"/>
              <w:right w:w="28" w:type="dxa"/>
            </w:tcMar>
          </w:tcPr>
          <w:p w14:paraId="5BF54EB1" w14:textId="77777777" w:rsidR="000234BB" w:rsidRPr="009F5D54" w:rsidRDefault="000234BB" w:rsidP="00725808">
            <w:pPr>
              <w:pStyle w:val="SmallStandard"/>
            </w:pPr>
            <w:r w:rsidRPr="009F5D54">
              <w:t>Kelvin</w:t>
            </w:r>
          </w:p>
        </w:tc>
        <w:tc>
          <w:tcPr>
            <w:tcW w:w="283" w:type="dxa"/>
          </w:tcPr>
          <w:p w14:paraId="6CD8B89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12F307B" w14:textId="77777777" w:rsidR="000234BB" w:rsidRDefault="000234BB" w:rsidP="00725808"/>
        </w:tc>
      </w:tr>
      <w:tr w:rsidR="000234BB" w:rsidRPr="00CC6307" w14:paraId="15FBB9BB" w14:textId="77777777" w:rsidTr="00725808">
        <w:tc>
          <w:tcPr>
            <w:tcW w:w="2013" w:type="dxa"/>
            <w:tcMar>
              <w:top w:w="28" w:type="dxa"/>
              <w:left w:w="28" w:type="dxa"/>
              <w:bottom w:w="28" w:type="dxa"/>
              <w:right w:w="28" w:type="dxa"/>
            </w:tcMar>
          </w:tcPr>
          <w:p w14:paraId="013A20DF" w14:textId="77777777" w:rsidR="000234BB" w:rsidRPr="009F5D54" w:rsidRDefault="000234BB" w:rsidP="00725808">
            <w:pPr>
              <w:pStyle w:val="SmallStandard"/>
            </w:pPr>
            <w:r w:rsidRPr="009F5D54">
              <w:t>Mole</w:t>
            </w:r>
          </w:p>
        </w:tc>
        <w:tc>
          <w:tcPr>
            <w:tcW w:w="283" w:type="dxa"/>
          </w:tcPr>
          <w:p w14:paraId="2E0BAB2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0B1F474" w14:textId="77777777" w:rsidR="000234BB" w:rsidRDefault="000234BB" w:rsidP="00725808"/>
        </w:tc>
      </w:tr>
      <w:tr w:rsidR="000234BB" w:rsidRPr="00CC6307" w14:paraId="373AFD8D" w14:textId="77777777" w:rsidTr="00725808">
        <w:tc>
          <w:tcPr>
            <w:tcW w:w="2013" w:type="dxa"/>
            <w:tcMar>
              <w:top w:w="28" w:type="dxa"/>
              <w:left w:w="28" w:type="dxa"/>
              <w:bottom w:w="28" w:type="dxa"/>
              <w:right w:w="28" w:type="dxa"/>
            </w:tcMar>
          </w:tcPr>
          <w:p w14:paraId="751103E0" w14:textId="77777777" w:rsidR="000234BB" w:rsidRPr="009F5D54" w:rsidRDefault="000234BB" w:rsidP="00725808">
            <w:pPr>
              <w:pStyle w:val="SmallStandard"/>
            </w:pPr>
            <w:r w:rsidRPr="009F5D54">
              <w:t>Candela</w:t>
            </w:r>
          </w:p>
        </w:tc>
        <w:tc>
          <w:tcPr>
            <w:tcW w:w="283" w:type="dxa"/>
          </w:tcPr>
          <w:p w14:paraId="28CE8EC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747C41B" w14:textId="77777777" w:rsidR="000234BB" w:rsidRDefault="000234BB" w:rsidP="00725808"/>
        </w:tc>
      </w:tr>
      <w:tr w:rsidR="000234BB" w:rsidRPr="00CC6307" w14:paraId="61104D96" w14:textId="77777777" w:rsidTr="00725808">
        <w:tc>
          <w:tcPr>
            <w:tcW w:w="2013" w:type="dxa"/>
            <w:tcMar>
              <w:top w:w="28" w:type="dxa"/>
              <w:left w:w="28" w:type="dxa"/>
              <w:bottom w:w="28" w:type="dxa"/>
              <w:right w:w="28" w:type="dxa"/>
            </w:tcMar>
          </w:tcPr>
          <w:p w14:paraId="6D1DD779" w14:textId="77777777" w:rsidR="000234BB" w:rsidRPr="009F5D54" w:rsidRDefault="000234BB" w:rsidP="00725808">
            <w:pPr>
              <w:pStyle w:val="SmallStandard"/>
            </w:pPr>
            <w:r w:rsidRPr="009F5D54">
              <w:t>Radian</w:t>
            </w:r>
          </w:p>
        </w:tc>
        <w:tc>
          <w:tcPr>
            <w:tcW w:w="283" w:type="dxa"/>
          </w:tcPr>
          <w:p w14:paraId="2CE0213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D66EFF5" w14:textId="77777777" w:rsidR="000234BB" w:rsidRDefault="000234BB" w:rsidP="00725808"/>
        </w:tc>
      </w:tr>
      <w:tr w:rsidR="000234BB" w:rsidRPr="00CC6307" w14:paraId="6D47DD86" w14:textId="77777777" w:rsidTr="00725808">
        <w:tc>
          <w:tcPr>
            <w:tcW w:w="2013" w:type="dxa"/>
            <w:tcMar>
              <w:top w:w="28" w:type="dxa"/>
              <w:left w:w="28" w:type="dxa"/>
              <w:bottom w:w="28" w:type="dxa"/>
              <w:right w:w="28" w:type="dxa"/>
            </w:tcMar>
          </w:tcPr>
          <w:p w14:paraId="497D6D8D" w14:textId="77777777" w:rsidR="000234BB" w:rsidRPr="009F5D54" w:rsidRDefault="000234BB" w:rsidP="00725808">
            <w:pPr>
              <w:pStyle w:val="SmallStandard"/>
            </w:pPr>
            <w:r w:rsidRPr="009F5D54">
              <w:t>Steradian</w:t>
            </w:r>
          </w:p>
        </w:tc>
        <w:tc>
          <w:tcPr>
            <w:tcW w:w="283" w:type="dxa"/>
          </w:tcPr>
          <w:p w14:paraId="6BE08FF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0FEE299" w14:textId="77777777" w:rsidR="000234BB" w:rsidRDefault="000234BB" w:rsidP="00725808"/>
        </w:tc>
      </w:tr>
      <w:tr w:rsidR="000234BB" w:rsidRPr="00CC6307" w14:paraId="4B19C055" w14:textId="77777777" w:rsidTr="00725808">
        <w:tc>
          <w:tcPr>
            <w:tcW w:w="2013" w:type="dxa"/>
            <w:tcMar>
              <w:top w:w="28" w:type="dxa"/>
              <w:left w:w="28" w:type="dxa"/>
              <w:bottom w:w="28" w:type="dxa"/>
              <w:right w:w="28" w:type="dxa"/>
            </w:tcMar>
          </w:tcPr>
          <w:p w14:paraId="790A44A1" w14:textId="77777777" w:rsidR="000234BB" w:rsidRPr="009F5D54" w:rsidRDefault="000234BB" w:rsidP="00725808">
            <w:pPr>
              <w:pStyle w:val="SmallStandard"/>
            </w:pPr>
            <w:r w:rsidRPr="009F5D54">
              <w:t>Hertz</w:t>
            </w:r>
          </w:p>
        </w:tc>
        <w:tc>
          <w:tcPr>
            <w:tcW w:w="283" w:type="dxa"/>
          </w:tcPr>
          <w:p w14:paraId="19F7C48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13A77FB" w14:textId="77777777" w:rsidR="000234BB" w:rsidRDefault="000234BB" w:rsidP="00725808"/>
        </w:tc>
      </w:tr>
      <w:tr w:rsidR="000234BB" w:rsidRPr="00CC6307" w14:paraId="0CAFBF27" w14:textId="77777777" w:rsidTr="00725808">
        <w:tc>
          <w:tcPr>
            <w:tcW w:w="2013" w:type="dxa"/>
            <w:tcMar>
              <w:top w:w="28" w:type="dxa"/>
              <w:left w:w="28" w:type="dxa"/>
              <w:bottom w:w="28" w:type="dxa"/>
              <w:right w:w="28" w:type="dxa"/>
            </w:tcMar>
          </w:tcPr>
          <w:p w14:paraId="35F46927" w14:textId="77777777" w:rsidR="000234BB" w:rsidRPr="009F5D54" w:rsidRDefault="000234BB" w:rsidP="00725808">
            <w:pPr>
              <w:pStyle w:val="SmallStandard"/>
            </w:pPr>
            <w:r w:rsidRPr="009F5D54">
              <w:lastRenderedPageBreak/>
              <w:t>Newton</w:t>
            </w:r>
          </w:p>
        </w:tc>
        <w:tc>
          <w:tcPr>
            <w:tcW w:w="283" w:type="dxa"/>
          </w:tcPr>
          <w:p w14:paraId="7C72C2B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9A43C72" w14:textId="77777777" w:rsidR="000234BB" w:rsidRDefault="000234BB" w:rsidP="00725808"/>
        </w:tc>
      </w:tr>
      <w:tr w:rsidR="000234BB" w:rsidRPr="00CC6307" w14:paraId="296F14F4" w14:textId="77777777" w:rsidTr="00725808">
        <w:tc>
          <w:tcPr>
            <w:tcW w:w="2013" w:type="dxa"/>
            <w:tcMar>
              <w:top w:w="28" w:type="dxa"/>
              <w:left w:w="28" w:type="dxa"/>
              <w:bottom w:w="28" w:type="dxa"/>
              <w:right w:w="28" w:type="dxa"/>
            </w:tcMar>
          </w:tcPr>
          <w:p w14:paraId="4D44F78F" w14:textId="77777777" w:rsidR="000234BB" w:rsidRPr="009F5D54" w:rsidRDefault="000234BB" w:rsidP="00725808">
            <w:pPr>
              <w:pStyle w:val="SmallStandard"/>
            </w:pPr>
            <w:r w:rsidRPr="009F5D54">
              <w:t>Pascal</w:t>
            </w:r>
          </w:p>
        </w:tc>
        <w:tc>
          <w:tcPr>
            <w:tcW w:w="283" w:type="dxa"/>
          </w:tcPr>
          <w:p w14:paraId="69DA123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DF9F669" w14:textId="77777777" w:rsidR="000234BB" w:rsidRDefault="000234BB" w:rsidP="00725808"/>
        </w:tc>
      </w:tr>
      <w:tr w:rsidR="000234BB" w:rsidRPr="00CC6307" w14:paraId="1D525DFF" w14:textId="77777777" w:rsidTr="00725808">
        <w:tc>
          <w:tcPr>
            <w:tcW w:w="2013" w:type="dxa"/>
            <w:tcMar>
              <w:top w:w="28" w:type="dxa"/>
              <w:left w:w="28" w:type="dxa"/>
              <w:bottom w:w="28" w:type="dxa"/>
              <w:right w:w="28" w:type="dxa"/>
            </w:tcMar>
          </w:tcPr>
          <w:p w14:paraId="2583A364" w14:textId="77777777" w:rsidR="000234BB" w:rsidRPr="009F5D54" w:rsidRDefault="000234BB" w:rsidP="00725808">
            <w:pPr>
              <w:pStyle w:val="SmallStandard"/>
            </w:pPr>
            <w:r w:rsidRPr="009F5D54">
              <w:t>Joule</w:t>
            </w:r>
          </w:p>
        </w:tc>
        <w:tc>
          <w:tcPr>
            <w:tcW w:w="283" w:type="dxa"/>
          </w:tcPr>
          <w:p w14:paraId="4620097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61922A1" w14:textId="77777777" w:rsidR="000234BB" w:rsidRDefault="000234BB" w:rsidP="00725808"/>
        </w:tc>
      </w:tr>
      <w:tr w:rsidR="000234BB" w:rsidRPr="00CC6307" w14:paraId="1C0B399F" w14:textId="77777777" w:rsidTr="00725808">
        <w:tc>
          <w:tcPr>
            <w:tcW w:w="2013" w:type="dxa"/>
            <w:tcMar>
              <w:top w:w="28" w:type="dxa"/>
              <w:left w:w="28" w:type="dxa"/>
              <w:bottom w:w="28" w:type="dxa"/>
              <w:right w:w="28" w:type="dxa"/>
            </w:tcMar>
          </w:tcPr>
          <w:p w14:paraId="7BECBB80" w14:textId="77777777" w:rsidR="000234BB" w:rsidRPr="009F5D54" w:rsidRDefault="000234BB" w:rsidP="00725808">
            <w:pPr>
              <w:pStyle w:val="SmallStandard"/>
            </w:pPr>
            <w:r w:rsidRPr="009F5D54">
              <w:t>Watt</w:t>
            </w:r>
          </w:p>
        </w:tc>
        <w:tc>
          <w:tcPr>
            <w:tcW w:w="283" w:type="dxa"/>
          </w:tcPr>
          <w:p w14:paraId="43E222B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55AEB8C" w14:textId="77777777" w:rsidR="000234BB" w:rsidRDefault="000234BB" w:rsidP="00725808"/>
        </w:tc>
      </w:tr>
      <w:tr w:rsidR="000234BB" w:rsidRPr="00CC6307" w14:paraId="2AC8FEFD" w14:textId="77777777" w:rsidTr="00725808">
        <w:tc>
          <w:tcPr>
            <w:tcW w:w="2013" w:type="dxa"/>
            <w:tcMar>
              <w:top w:w="28" w:type="dxa"/>
              <w:left w:w="28" w:type="dxa"/>
              <w:bottom w:w="28" w:type="dxa"/>
              <w:right w:w="28" w:type="dxa"/>
            </w:tcMar>
          </w:tcPr>
          <w:p w14:paraId="75AE417B" w14:textId="77777777" w:rsidR="000234BB" w:rsidRPr="009F5D54" w:rsidRDefault="000234BB" w:rsidP="00725808">
            <w:pPr>
              <w:pStyle w:val="SmallStandard"/>
            </w:pPr>
            <w:r w:rsidRPr="009F5D54">
              <w:t>Coulomb</w:t>
            </w:r>
          </w:p>
        </w:tc>
        <w:tc>
          <w:tcPr>
            <w:tcW w:w="283" w:type="dxa"/>
          </w:tcPr>
          <w:p w14:paraId="3912F8C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7DED61E" w14:textId="77777777" w:rsidR="000234BB" w:rsidRDefault="000234BB" w:rsidP="00725808"/>
        </w:tc>
      </w:tr>
      <w:tr w:rsidR="000234BB" w:rsidRPr="00CC6307" w14:paraId="2F9B3A1A" w14:textId="77777777" w:rsidTr="00725808">
        <w:tc>
          <w:tcPr>
            <w:tcW w:w="2013" w:type="dxa"/>
            <w:tcMar>
              <w:top w:w="28" w:type="dxa"/>
              <w:left w:w="28" w:type="dxa"/>
              <w:bottom w:w="28" w:type="dxa"/>
              <w:right w:w="28" w:type="dxa"/>
            </w:tcMar>
          </w:tcPr>
          <w:p w14:paraId="7BEAEB53" w14:textId="77777777" w:rsidR="000234BB" w:rsidRPr="009F5D54" w:rsidRDefault="000234BB" w:rsidP="00725808">
            <w:pPr>
              <w:pStyle w:val="SmallStandard"/>
            </w:pPr>
            <w:r w:rsidRPr="009F5D54">
              <w:t>Volt</w:t>
            </w:r>
          </w:p>
        </w:tc>
        <w:tc>
          <w:tcPr>
            <w:tcW w:w="283" w:type="dxa"/>
          </w:tcPr>
          <w:p w14:paraId="7E52D0E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A260504" w14:textId="77777777" w:rsidR="000234BB" w:rsidRDefault="000234BB" w:rsidP="00725808"/>
        </w:tc>
      </w:tr>
      <w:tr w:rsidR="000234BB" w:rsidRPr="00CC6307" w14:paraId="2801B29E" w14:textId="77777777" w:rsidTr="00725808">
        <w:tc>
          <w:tcPr>
            <w:tcW w:w="2013" w:type="dxa"/>
            <w:tcMar>
              <w:top w:w="28" w:type="dxa"/>
              <w:left w:w="28" w:type="dxa"/>
              <w:bottom w:w="28" w:type="dxa"/>
              <w:right w:w="28" w:type="dxa"/>
            </w:tcMar>
          </w:tcPr>
          <w:p w14:paraId="7110D481" w14:textId="77777777" w:rsidR="000234BB" w:rsidRPr="009F5D54" w:rsidRDefault="000234BB" w:rsidP="00725808">
            <w:pPr>
              <w:pStyle w:val="SmallStandard"/>
            </w:pPr>
            <w:r w:rsidRPr="009F5D54">
              <w:t>Farad</w:t>
            </w:r>
          </w:p>
        </w:tc>
        <w:tc>
          <w:tcPr>
            <w:tcW w:w="283" w:type="dxa"/>
          </w:tcPr>
          <w:p w14:paraId="2DB549A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ED68D91" w14:textId="77777777" w:rsidR="000234BB" w:rsidRDefault="000234BB" w:rsidP="00725808"/>
        </w:tc>
      </w:tr>
      <w:tr w:rsidR="000234BB" w:rsidRPr="00CC6307" w14:paraId="0A6F2DFF" w14:textId="77777777" w:rsidTr="00725808">
        <w:tc>
          <w:tcPr>
            <w:tcW w:w="2013" w:type="dxa"/>
            <w:tcMar>
              <w:top w:w="28" w:type="dxa"/>
              <w:left w:w="28" w:type="dxa"/>
              <w:bottom w:w="28" w:type="dxa"/>
              <w:right w:w="28" w:type="dxa"/>
            </w:tcMar>
          </w:tcPr>
          <w:p w14:paraId="642E210D" w14:textId="77777777" w:rsidR="000234BB" w:rsidRPr="009F5D54" w:rsidRDefault="000234BB" w:rsidP="00725808">
            <w:pPr>
              <w:pStyle w:val="SmallStandard"/>
            </w:pPr>
            <w:r w:rsidRPr="009F5D54">
              <w:t>Ohm</w:t>
            </w:r>
          </w:p>
        </w:tc>
        <w:tc>
          <w:tcPr>
            <w:tcW w:w="283" w:type="dxa"/>
          </w:tcPr>
          <w:p w14:paraId="58B6DEC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A8CE662" w14:textId="77777777" w:rsidR="000234BB" w:rsidRDefault="000234BB" w:rsidP="00725808"/>
        </w:tc>
      </w:tr>
      <w:tr w:rsidR="000234BB" w:rsidRPr="00CC6307" w14:paraId="61322305" w14:textId="77777777" w:rsidTr="00725808">
        <w:tc>
          <w:tcPr>
            <w:tcW w:w="2013" w:type="dxa"/>
            <w:tcMar>
              <w:top w:w="28" w:type="dxa"/>
              <w:left w:w="28" w:type="dxa"/>
              <w:bottom w:w="28" w:type="dxa"/>
              <w:right w:w="28" w:type="dxa"/>
            </w:tcMar>
          </w:tcPr>
          <w:p w14:paraId="664454CB" w14:textId="77777777" w:rsidR="000234BB" w:rsidRPr="009F5D54" w:rsidRDefault="000234BB" w:rsidP="00725808">
            <w:pPr>
              <w:pStyle w:val="SmallStandard"/>
            </w:pPr>
            <w:r w:rsidRPr="009F5D54">
              <w:t>Siemens</w:t>
            </w:r>
          </w:p>
        </w:tc>
        <w:tc>
          <w:tcPr>
            <w:tcW w:w="283" w:type="dxa"/>
          </w:tcPr>
          <w:p w14:paraId="6675E2A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38645D7" w14:textId="77777777" w:rsidR="000234BB" w:rsidRDefault="000234BB" w:rsidP="00725808"/>
        </w:tc>
      </w:tr>
      <w:tr w:rsidR="000234BB" w:rsidRPr="00CC6307" w14:paraId="34330BA3" w14:textId="77777777" w:rsidTr="00725808">
        <w:tc>
          <w:tcPr>
            <w:tcW w:w="2013" w:type="dxa"/>
            <w:tcMar>
              <w:top w:w="28" w:type="dxa"/>
              <w:left w:w="28" w:type="dxa"/>
              <w:bottom w:w="28" w:type="dxa"/>
              <w:right w:w="28" w:type="dxa"/>
            </w:tcMar>
          </w:tcPr>
          <w:p w14:paraId="5B764F75" w14:textId="77777777" w:rsidR="000234BB" w:rsidRPr="009F5D54" w:rsidRDefault="000234BB" w:rsidP="00725808">
            <w:pPr>
              <w:pStyle w:val="SmallStandard"/>
            </w:pPr>
            <w:r w:rsidRPr="009F5D54">
              <w:t>Weber</w:t>
            </w:r>
          </w:p>
        </w:tc>
        <w:tc>
          <w:tcPr>
            <w:tcW w:w="283" w:type="dxa"/>
          </w:tcPr>
          <w:p w14:paraId="64D310C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0374A88" w14:textId="77777777" w:rsidR="000234BB" w:rsidRDefault="000234BB" w:rsidP="00725808"/>
        </w:tc>
      </w:tr>
      <w:tr w:rsidR="000234BB" w:rsidRPr="00CC6307" w14:paraId="688DD46A" w14:textId="77777777" w:rsidTr="00725808">
        <w:tc>
          <w:tcPr>
            <w:tcW w:w="2013" w:type="dxa"/>
            <w:tcMar>
              <w:top w:w="28" w:type="dxa"/>
              <w:left w:w="28" w:type="dxa"/>
              <w:bottom w:w="28" w:type="dxa"/>
              <w:right w:w="28" w:type="dxa"/>
            </w:tcMar>
          </w:tcPr>
          <w:p w14:paraId="255249F4" w14:textId="77777777" w:rsidR="000234BB" w:rsidRPr="009F5D54" w:rsidRDefault="000234BB" w:rsidP="00725808">
            <w:pPr>
              <w:pStyle w:val="SmallStandard"/>
            </w:pPr>
            <w:r w:rsidRPr="009F5D54">
              <w:t>Tesla</w:t>
            </w:r>
          </w:p>
        </w:tc>
        <w:tc>
          <w:tcPr>
            <w:tcW w:w="283" w:type="dxa"/>
          </w:tcPr>
          <w:p w14:paraId="60EBD20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1E5662E" w14:textId="77777777" w:rsidR="000234BB" w:rsidRDefault="000234BB" w:rsidP="00725808"/>
        </w:tc>
      </w:tr>
      <w:tr w:rsidR="000234BB" w:rsidRPr="00CC6307" w14:paraId="517D5E8E" w14:textId="77777777" w:rsidTr="00725808">
        <w:tc>
          <w:tcPr>
            <w:tcW w:w="2013" w:type="dxa"/>
            <w:tcMar>
              <w:top w:w="28" w:type="dxa"/>
              <w:left w:w="28" w:type="dxa"/>
              <w:bottom w:w="28" w:type="dxa"/>
              <w:right w:w="28" w:type="dxa"/>
            </w:tcMar>
          </w:tcPr>
          <w:p w14:paraId="241AE151" w14:textId="77777777" w:rsidR="000234BB" w:rsidRPr="009F5D54" w:rsidRDefault="000234BB" w:rsidP="00725808">
            <w:pPr>
              <w:pStyle w:val="SmallStandard"/>
            </w:pPr>
            <w:r w:rsidRPr="009F5D54">
              <w:t>Henry</w:t>
            </w:r>
          </w:p>
        </w:tc>
        <w:tc>
          <w:tcPr>
            <w:tcW w:w="283" w:type="dxa"/>
          </w:tcPr>
          <w:p w14:paraId="3642AF1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74447A5" w14:textId="77777777" w:rsidR="000234BB" w:rsidRDefault="000234BB" w:rsidP="00725808"/>
        </w:tc>
      </w:tr>
      <w:tr w:rsidR="000234BB" w:rsidRPr="00CC6307" w14:paraId="01EEA1E0" w14:textId="77777777" w:rsidTr="00725808">
        <w:tc>
          <w:tcPr>
            <w:tcW w:w="2013" w:type="dxa"/>
            <w:tcMar>
              <w:top w:w="28" w:type="dxa"/>
              <w:left w:w="28" w:type="dxa"/>
              <w:bottom w:w="28" w:type="dxa"/>
              <w:right w:w="28" w:type="dxa"/>
            </w:tcMar>
          </w:tcPr>
          <w:p w14:paraId="51A150B7" w14:textId="77777777" w:rsidR="000234BB" w:rsidRPr="009F5D54" w:rsidRDefault="000234BB" w:rsidP="00725808">
            <w:pPr>
              <w:pStyle w:val="SmallStandard"/>
            </w:pPr>
            <w:r w:rsidRPr="009F5D54">
              <w:t>DegreeCelsius</w:t>
            </w:r>
          </w:p>
        </w:tc>
        <w:tc>
          <w:tcPr>
            <w:tcW w:w="283" w:type="dxa"/>
          </w:tcPr>
          <w:p w14:paraId="34A2623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49F64E6" w14:textId="77777777" w:rsidR="000234BB" w:rsidRDefault="000234BB" w:rsidP="00725808"/>
        </w:tc>
      </w:tr>
      <w:tr w:rsidR="000234BB" w:rsidRPr="00CC6307" w14:paraId="5BBFE71C" w14:textId="77777777" w:rsidTr="00725808">
        <w:tc>
          <w:tcPr>
            <w:tcW w:w="2013" w:type="dxa"/>
            <w:tcMar>
              <w:top w:w="28" w:type="dxa"/>
              <w:left w:w="28" w:type="dxa"/>
              <w:bottom w:w="28" w:type="dxa"/>
              <w:right w:w="28" w:type="dxa"/>
            </w:tcMar>
          </w:tcPr>
          <w:p w14:paraId="3AC4CB71" w14:textId="77777777" w:rsidR="000234BB" w:rsidRPr="009F5D54" w:rsidRDefault="000234BB" w:rsidP="00725808">
            <w:pPr>
              <w:pStyle w:val="SmallStandard"/>
            </w:pPr>
            <w:r w:rsidRPr="009F5D54">
              <w:t>Lumen</w:t>
            </w:r>
          </w:p>
        </w:tc>
        <w:tc>
          <w:tcPr>
            <w:tcW w:w="283" w:type="dxa"/>
          </w:tcPr>
          <w:p w14:paraId="2ABD895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449BC0C" w14:textId="77777777" w:rsidR="000234BB" w:rsidRDefault="000234BB" w:rsidP="00725808"/>
        </w:tc>
      </w:tr>
      <w:tr w:rsidR="000234BB" w:rsidRPr="00CC6307" w14:paraId="1561EC99" w14:textId="77777777" w:rsidTr="00725808">
        <w:tc>
          <w:tcPr>
            <w:tcW w:w="2013" w:type="dxa"/>
            <w:tcMar>
              <w:top w:w="28" w:type="dxa"/>
              <w:left w:w="28" w:type="dxa"/>
              <w:bottom w:w="28" w:type="dxa"/>
              <w:right w:w="28" w:type="dxa"/>
            </w:tcMar>
          </w:tcPr>
          <w:p w14:paraId="6C11F356" w14:textId="77777777" w:rsidR="000234BB" w:rsidRPr="009F5D54" w:rsidRDefault="000234BB" w:rsidP="00725808">
            <w:pPr>
              <w:pStyle w:val="SmallStandard"/>
            </w:pPr>
            <w:r w:rsidRPr="009F5D54">
              <w:t>Lux</w:t>
            </w:r>
          </w:p>
        </w:tc>
        <w:tc>
          <w:tcPr>
            <w:tcW w:w="283" w:type="dxa"/>
          </w:tcPr>
          <w:p w14:paraId="07B1261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20F70AA" w14:textId="77777777" w:rsidR="000234BB" w:rsidRDefault="000234BB" w:rsidP="00725808"/>
        </w:tc>
      </w:tr>
      <w:tr w:rsidR="000234BB" w:rsidRPr="00CC6307" w14:paraId="29898754" w14:textId="77777777" w:rsidTr="00725808">
        <w:tc>
          <w:tcPr>
            <w:tcW w:w="2013" w:type="dxa"/>
            <w:tcMar>
              <w:top w:w="28" w:type="dxa"/>
              <w:left w:w="28" w:type="dxa"/>
              <w:bottom w:w="28" w:type="dxa"/>
              <w:right w:w="28" w:type="dxa"/>
            </w:tcMar>
          </w:tcPr>
          <w:p w14:paraId="68BE5DF4" w14:textId="77777777" w:rsidR="000234BB" w:rsidRPr="009F5D54" w:rsidRDefault="000234BB" w:rsidP="00725808">
            <w:pPr>
              <w:pStyle w:val="SmallStandard"/>
            </w:pPr>
            <w:r w:rsidRPr="009F5D54">
              <w:t>Becquerel</w:t>
            </w:r>
          </w:p>
        </w:tc>
        <w:tc>
          <w:tcPr>
            <w:tcW w:w="283" w:type="dxa"/>
          </w:tcPr>
          <w:p w14:paraId="6A27589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27DA758" w14:textId="77777777" w:rsidR="000234BB" w:rsidRDefault="000234BB" w:rsidP="00725808"/>
        </w:tc>
      </w:tr>
      <w:tr w:rsidR="000234BB" w:rsidRPr="00CC6307" w14:paraId="61F28825" w14:textId="77777777" w:rsidTr="00725808">
        <w:tc>
          <w:tcPr>
            <w:tcW w:w="2013" w:type="dxa"/>
            <w:tcMar>
              <w:top w:w="28" w:type="dxa"/>
              <w:left w:w="28" w:type="dxa"/>
              <w:bottom w:w="28" w:type="dxa"/>
              <w:right w:w="28" w:type="dxa"/>
            </w:tcMar>
          </w:tcPr>
          <w:p w14:paraId="1C196960" w14:textId="77777777" w:rsidR="000234BB" w:rsidRPr="009F5D54" w:rsidRDefault="000234BB" w:rsidP="00725808">
            <w:pPr>
              <w:pStyle w:val="SmallStandard"/>
            </w:pPr>
            <w:r w:rsidRPr="009F5D54">
              <w:t>Gray</w:t>
            </w:r>
          </w:p>
        </w:tc>
        <w:tc>
          <w:tcPr>
            <w:tcW w:w="283" w:type="dxa"/>
          </w:tcPr>
          <w:p w14:paraId="15EC59C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73CC8DD" w14:textId="77777777" w:rsidR="000234BB" w:rsidRDefault="000234BB" w:rsidP="00725808"/>
        </w:tc>
      </w:tr>
      <w:tr w:rsidR="000234BB" w:rsidRPr="00CC6307" w14:paraId="00C8B2C0" w14:textId="77777777" w:rsidTr="00725808">
        <w:tc>
          <w:tcPr>
            <w:tcW w:w="2013" w:type="dxa"/>
            <w:tcMar>
              <w:top w:w="28" w:type="dxa"/>
              <w:left w:w="28" w:type="dxa"/>
              <w:bottom w:w="28" w:type="dxa"/>
              <w:right w:w="28" w:type="dxa"/>
            </w:tcMar>
          </w:tcPr>
          <w:p w14:paraId="305DE6AF" w14:textId="77777777" w:rsidR="000234BB" w:rsidRPr="009F5D54" w:rsidRDefault="000234BB" w:rsidP="00725808">
            <w:pPr>
              <w:pStyle w:val="SmallStandard"/>
            </w:pPr>
            <w:r w:rsidRPr="009F5D54">
              <w:t>Sievert</w:t>
            </w:r>
          </w:p>
        </w:tc>
        <w:tc>
          <w:tcPr>
            <w:tcW w:w="283" w:type="dxa"/>
          </w:tcPr>
          <w:p w14:paraId="1D6788F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7FF1B57" w14:textId="77777777" w:rsidR="000234BB" w:rsidRDefault="000234BB" w:rsidP="00725808"/>
        </w:tc>
      </w:tr>
      <w:tr w:rsidR="000234BB" w:rsidRPr="00CC6307" w14:paraId="57767564" w14:textId="77777777" w:rsidTr="00725808">
        <w:tc>
          <w:tcPr>
            <w:tcW w:w="2013" w:type="dxa"/>
            <w:tcMar>
              <w:top w:w="28" w:type="dxa"/>
              <w:left w:w="28" w:type="dxa"/>
              <w:bottom w:w="28" w:type="dxa"/>
              <w:right w:w="28" w:type="dxa"/>
            </w:tcMar>
          </w:tcPr>
          <w:p w14:paraId="2E7E1092" w14:textId="77777777" w:rsidR="000234BB" w:rsidRPr="009F5D54" w:rsidRDefault="000234BB" w:rsidP="00725808">
            <w:pPr>
              <w:pStyle w:val="SmallStandard"/>
            </w:pPr>
            <w:r w:rsidRPr="009F5D54">
              <w:t>Katal</w:t>
            </w:r>
          </w:p>
        </w:tc>
        <w:tc>
          <w:tcPr>
            <w:tcW w:w="283" w:type="dxa"/>
          </w:tcPr>
          <w:p w14:paraId="354E79F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EA91424" w14:textId="77777777" w:rsidR="000234BB" w:rsidRDefault="000234BB" w:rsidP="00725808"/>
        </w:tc>
      </w:tr>
    </w:tbl>
    <w:p w14:paraId="76826A62" w14:textId="77777777" w:rsidR="000234BB" w:rsidRDefault="000234BB" w:rsidP="000234BB">
      <w:pPr>
        <w:pStyle w:val="SmallStandard"/>
      </w:pPr>
    </w:p>
    <w:p w14:paraId="04382D1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84" w:name="_8a2f4125154e8d317cd9f3ebd770f00d"/>
      <w:r w:rsidRPr="005254F8">
        <w:rPr>
          <w:lang w:val="en-GB"/>
        </w:rPr>
        <w:t>USUnitName</w:t>
      </w:r>
      <w:bookmarkEnd w:id="1584"/>
    </w:p>
    <w:p w14:paraId="7A2665A7" w14:textId="77777777" w:rsidR="000234BB" w:rsidRDefault="000234BB" w:rsidP="000234BB">
      <w:r>
        <w:rPr>
          <w:sz w:val="18"/>
          <w:szCs w:val="18"/>
        </w:rPr>
        <w:t>Enumeration for the definition of US unit names.</w:t>
      </w:r>
    </w:p>
    <w:p w14:paraId="2E16AE8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D5BB564" w14:textId="77777777" w:rsidTr="00725808">
        <w:tc>
          <w:tcPr>
            <w:tcW w:w="2013" w:type="dxa"/>
            <w:tcMar>
              <w:top w:w="28" w:type="dxa"/>
              <w:left w:w="28" w:type="dxa"/>
              <w:bottom w:w="28" w:type="dxa"/>
              <w:right w:w="28" w:type="dxa"/>
            </w:tcMar>
          </w:tcPr>
          <w:p w14:paraId="3731680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6F995E" w14:textId="1FBD56CD"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024A9C1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DD5D673" w14:textId="77777777" w:rsidTr="00725808">
        <w:tc>
          <w:tcPr>
            <w:tcW w:w="2013" w:type="dxa"/>
            <w:tcMar>
              <w:top w:w="28" w:type="dxa"/>
              <w:left w:w="28" w:type="dxa"/>
              <w:bottom w:w="28" w:type="dxa"/>
              <w:right w:w="28" w:type="dxa"/>
            </w:tcMar>
          </w:tcPr>
          <w:p w14:paraId="0353D5C3"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423C496C"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DD98BD3"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6440CD7" w14:textId="77777777" w:rsidTr="00725808">
        <w:tc>
          <w:tcPr>
            <w:tcW w:w="2013" w:type="dxa"/>
            <w:tcMar>
              <w:top w:w="28" w:type="dxa"/>
              <w:left w:w="28" w:type="dxa"/>
              <w:bottom w:w="28" w:type="dxa"/>
              <w:right w:w="28" w:type="dxa"/>
            </w:tcMar>
          </w:tcPr>
          <w:p w14:paraId="4F90C77A" w14:textId="77777777" w:rsidR="000234BB" w:rsidRPr="009F5D54" w:rsidRDefault="000234BB" w:rsidP="00725808">
            <w:pPr>
              <w:pStyle w:val="SmallStandard"/>
            </w:pPr>
            <w:r w:rsidRPr="009F5D54">
              <w:t>Thou</w:t>
            </w:r>
          </w:p>
        </w:tc>
        <w:tc>
          <w:tcPr>
            <w:tcW w:w="283" w:type="dxa"/>
          </w:tcPr>
          <w:p w14:paraId="00417B0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B1957A4" w14:textId="77777777" w:rsidR="000234BB" w:rsidRDefault="000234BB" w:rsidP="00725808"/>
        </w:tc>
      </w:tr>
      <w:tr w:rsidR="000234BB" w:rsidRPr="00CC6307" w14:paraId="287004C2" w14:textId="77777777" w:rsidTr="00725808">
        <w:tc>
          <w:tcPr>
            <w:tcW w:w="2013" w:type="dxa"/>
            <w:tcMar>
              <w:top w:w="28" w:type="dxa"/>
              <w:left w:w="28" w:type="dxa"/>
              <w:bottom w:w="28" w:type="dxa"/>
              <w:right w:w="28" w:type="dxa"/>
            </w:tcMar>
          </w:tcPr>
          <w:p w14:paraId="3BAD694D" w14:textId="77777777" w:rsidR="000234BB" w:rsidRPr="009F5D54" w:rsidRDefault="000234BB" w:rsidP="00725808">
            <w:pPr>
              <w:pStyle w:val="SmallStandard"/>
            </w:pPr>
            <w:r w:rsidRPr="009F5D54">
              <w:t>Inch</w:t>
            </w:r>
          </w:p>
        </w:tc>
        <w:tc>
          <w:tcPr>
            <w:tcW w:w="283" w:type="dxa"/>
          </w:tcPr>
          <w:p w14:paraId="06AD769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7ABE4A9" w14:textId="77777777" w:rsidR="000234BB" w:rsidRDefault="000234BB" w:rsidP="00725808"/>
        </w:tc>
      </w:tr>
      <w:tr w:rsidR="000234BB" w:rsidRPr="00CC6307" w14:paraId="514BFF06" w14:textId="77777777" w:rsidTr="00725808">
        <w:tc>
          <w:tcPr>
            <w:tcW w:w="2013" w:type="dxa"/>
            <w:tcMar>
              <w:top w:w="28" w:type="dxa"/>
              <w:left w:w="28" w:type="dxa"/>
              <w:bottom w:w="28" w:type="dxa"/>
              <w:right w:w="28" w:type="dxa"/>
            </w:tcMar>
          </w:tcPr>
          <w:p w14:paraId="6C734663" w14:textId="77777777" w:rsidR="000234BB" w:rsidRPr="009F5D54" w:rsidRDefault="000234BB" w:rsidP="00725808">
            <w:pPr>
              <w:pStyle w:val="SmallStandard"/>
            </w:pPr>
            <w:r w:rsidRPr="009F5D54">
              <w:t>Foot</w:t>
            </w:r>
          </w:p>
        </w:tc>
        <w:tc>
          <w:tcPr>
            <w:tcW w:w="283" w:type="dxa"/>
          </w:tcPr>
          <w:p w14:paraId="1D6041D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0CADB4E" w14:textId="77777777" w:rsidR="000234BB" w:rsidRDefault="000234BB" w:rsidP="00725808"/>
        </w:tc>
      </w:tr>
      <w:tr w:rsidR="000234BB" w:rsidRPr="00CC6307" w14:paraId="08705BA9" w14:textId="77777777" w:rsidTr="00725808">
        <w:tc>
          <w:tcPr>
            <w:tcW w:w="2013" w:type="dxa"/>
            <w:tcMar>
              <w:top w:w="28" w:type="dxa"/>
              <w:left w:w="28" w:type="dxa"/>
              <w:bottom w:w="28" w:type="dxa"/>
              <w:right w:w="28" w:type="dxa"/>
            </w:tcMar>
          </w:tcPr>
          <w:p w14:paraId="6B837227" w14:textId="77777777" w:rsidR="000234BB" w:rsidRPr="009F5D54" w:rsidRDefault="000234BB" w:rsidP="00725808">
            <w:pPr>
              <w:pStyle w:val="SmallStandard"/>
            </w:pPr>
            <w:r w:rsidRPr="009F5D54">
              <w:lastRenderedPageBreak/>
              <w:t>Yard</w:t>
            </w:r>
          </w:p>
        </w:tc>
        <w:tc>
          <w:tcPr>
            <w:tcW w:w="283" w:type="dxa"/>
          </w:tcPr>
          <w:p w14:paraId="2CBF2E5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D628AB7" w14:textId="77777777" w:rsidR="000234BB" w:rsidRDefault="000234BB" w:rsidP="00725808"/>
        </w:tc>
      </w:tr>
      <w:tr w:rsidR="000234BB" w:rsidRPr="00CC6307" w14:paraId="41244A48" w14:textId="77777777" w:rsidTr="00725808">
        <w:tc>
          <w:tcPr>
            <w:tcW w:w="2013" w:type="dxa"/>
            <w:tcMar>
              <w:top w:w="28" w:type="dxa"/>
              <w:left w:w="28" w:type="dxa"/>
              <w:bottom w:w="28" w:type="dxa"/>
              <w:right w:w="28" w:type="dxa"/>
            </w:tcMar>
          </w:tcPr>
          <w:p w14:paraId="59791951" w14:textId="77777777" w:rsidR="000234BB" w:rsidRPr="009F5D54" w:rsidRDefault="000234BB" w:rsidP="00725808">
            <w:pPr>
              <w:pStyle w:val="SmallStandard"/>
            </w:pPr>
            <w:r w:rsidRPr="009F5D54">
              <w:t>Chain</w:t>
            </w:r>
          </w:p>
        </w:tc>
        <w:tc>
          <w:tcPr>
            <w:tcW w:w="283" w:type="dxa"/>
          </w:tcPr>
          <w:p w14:paraId="15CD17B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81462EE" w14:textId="77777777" w:rsidR="000234BB" w:rsidRDefault="000234BB" w:rsidP="00725808"/>
        </w:tc>
      </w:tr>
      <w:tr w:rsidR="000234BB" w:rsidRPr="00CC6307" w14:paraId="38887C91" w14:textId="77777777" w:rsidTr="00725808">
        <w:tc>
          <w:tcPr>
            <w:tcW w:w="2013" w:type="dxa"/>
            <w:tcMar>
              <w:top w:w="28" w:type="dxa"/>
              <w:left w:w="28" w:type="dxa"/>
              <w:bottom w:w="28" w:type="dxa"/>
              <w:right w:w="28" w:type="dxa"/>
            </w:tcMar>
          </w:tcPr>
          <w:p w14:paraId="284295E2" w14:textId="77777777" w:rsidR="000234BB" w:rsidRPr="009F5D54" w:rsidRDefault="000234BB" w:rsidP="00725808">
            <w:pPr>
              <w:pStyle w:val="SmallStandard"/>
            </w:pPr>
            <w:r w:rsidRPr="009F5D54">
              <w:t>Furlong</w:t>
            </w:r>
          </w:p>
        </w:tc>
        <w:tc>
          <w:tcPr>
            <w:tcW w:w="283" w:type="dxa"/>
          </w:tcPr>
          <w:p w14:paraId="1D7CBDE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58DB5E9" w14:textId="77777777" w:rsidR="000234BB" w:rsidRDefault="000234BB" w:rsidP="00725808"/>
        </w:tc>
      </w:tr>
      <w:tr w:rsidR="000234BB" w:rsidRPr="00CC6307" w14:paraId="2E3A1006" w14:textId="77777777" w:rsidTr="00725808">
        <w:tc>
          <w:tcPr>
            <w:tcW w:w="2013" w:type="dxa"/>
            <w:tcMar>
              <w:top w:w="28" w:type="dxa"/>
              <w:left w:w="28" w:type="dxa"/>
              <w:bottom w:w="28" w:type="dxa"/>
              <w:right w:w="28" w:type="dxa"/>
            </w:tcMar>
          </w:tcPr>
          <w:p w14:paraId="671FA71B" w14:textId="77777777" w:rsidR="000234BB" w:rsidRPr="009F5D54" w:rsidRDefault="000234BB" w:rsidP="00725808">
            <w:pPr>
              <w:pStyle w:val="SmallStandard"/>
            </w:pPr>
            <w:r w:rsidRPr="009F5D54">
              <w:t>Mile</w:t>
            </w:r>
          </w:p>
        </w:tc>
        <w:tc>
          <w:tcPr>
            <w:tcW w:w="283" w:type="dxa"/>
          </w:tcPr>
          <w:p w14:paraId="445AAE3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5DB6EE4" w14:textId="77777777" w:rsidR="000234BB" w:rsidRDefault="000234BB" w:rsidP="00725808"/>
        </w:tc>
      </w:tr>
      <w:tr w:rsidR="000234BB" w:rsidRPr="00CC6307" w14:paraId="45748578" w14:textId="77777777" w:rsidTr="00725808">
        <w:tc>
          <w:tcPr>
            <w:tcW w:w="2013" w:type="dxa"/>
            <w:tcMar>
              <w:top w:w="28" w:type="dxa"/>
              <w:left w:w="28" w:type="dxa"/>
              <w:bottom w:w="28" w:type="dxa"/>
              <w:right w:w="28" w:type="dxa"/>
            </w:tcMar>
          </w:tcPr>
          <w:p w14:paraId="04857EF0" w14:textId="77777777" w:rsidR="000234BB" w:rsidRPr="009F5D54" w:rsidRDefault="000234BB" w:rsidP="00725808">
            <w:pPr>
              <w:pStyle w:val="SmallStandard"/>
            </w:pPr>
            <w:r w:rsidRPr="009F5D54">
              <w:t>League</w:t>
            </w:r>
          </w:p>
        </w:tc>
        <w:tc>
          <w:tcPr>
            <w:tcW w:w="283" w:type="dxa"/>
          </w:tcPr>
          <w:p w14:paraId="10637EF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40B02BA" w14:textId="77777777" w:rsidR="000234BB" w:rsidRDefault="000234BB" w:rsidP="00725808"/>
        </w:tc>
      </w:tr>
      <w:tr w:rsidR="000234BB" w:rsidRPr="00CC6307" w14:paraId="65E08659" w14:textId="77777777" w:rsidTr="00725808">
        <w:tc>
          <w:tcPr>
            <w:tcW w:w="2013" w:type="dxa"/>
            <w:tcMar>
              <w:top w:w="28" w:type="dxa"/>
              <w:left w:w="28" w:type="dxa"/>
              <w:bottom w:w="28" w:type="dxa"/>
              <w:right w:w="28" w:type="dxa"/>
            </w:tcMar>
          </w:tcPr>
          <w:p w14:paraId="223115A7" w14:textId="77777777" w:rsidR="000234BB" w:rsidRPr="009F5D54" w:rsidRDefault="000234BB" w:rsidP="00725808">
            <w:pPr>
              <w:pStyle w:val="SmallStandard"/>
            </w:pPr>
            <w:r w:rsidRPr="009F5D54">
              <w:t>FluidOunce</w:t>
            </w:r>
          </w:p>
        </w:tc>
        <w:tc>
          <w:tcPr>
            <w:tcW w:w="283" w:type="dxa"/>
          </w:tcPr>
          <w:p w14:paraId="50185EF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2000584" w14:textId="77777777" w:rsidR="000234BB" w:rsidRDefault="000234BB" w:rsidP="00725808"/>
        </w:tc>
      </w:tr>
      <w:tr w:rsidR="000234BB" w:rsidRPr="00CC6307" w14:paraId="23A3067B" w14:textId="77777777" w:rsidTr="00725808">
        <w:tc>
          <w:tcPr>
            <w:tcW w:w="2013" w:type="dxa"/>
            <w:tcMar>
              <w:top w:w="28" w:type="dxa"/>
              <w:left w:w="28" w:type="dxa"/>
              <w:bottom w:w="28" w:type="dxa"/>
              <w:right w:w="28" w:type="dxa"/>
            </w:tcMar>
          </w:tcPr>
          <w:p w14:paraId="718EE5A9" w14:textId="77777777" w:rsidR="000234BB" w:rsidRPr="009F5D54" w:rsidRDefault="000234BB" w:rsidP="00725808">
            <w:pPr>
              <w:pStyle w:val="SmallStandard"/>
            </w:pPr>
            <w:r w:rsidRPr="009F5D54">
              <w:t>Gill</w:t>
            </w:r>
          </w:p>
        </w:tc>
        <w:tc>
          <w:tcPr>
            <w:tcW w:w="283" w:type="dxa"/>
          </w:tcPr>
          <w:p w14:paraId="120D82B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5CD6A3" w14:textId="77777777" w:rsidR="000234BB" w:rsidRDefault="000234BB" w:rsidP="00725808"/>
        </w:tc>
      </w:tr>
      <w:tr w:rsidR="000234BB" w:rsidRPr="00CC6307" w14:paraId="46240D23" w14:textId="77777777" w:rsidTr="00725808">
        <w:tc>
          <w:tcPr>
            <w:tcW w:w="2013" w:type="dxa"/>
            <w:tcMar>
              <w:top w:w="28" w:type="dxa"/>
              <w:left w:w="28" w:type="dxa"/>
              <w:bottom w:w="28" w:type="dxa"/>
              <w:right w:w="28" w:type="dxa"/>
            </w:tcMar>
          </w:tcPr>
          <w:p w14:paraId="403C594D" w14:textId="77777777" w:rsidR="000234BB" w:rsidRPr="009F5D54" w:rsidRDefault="000234BB" w:rsidP="00725808">
            <w:pPr>
              <w:pStyle w:val="SmallStandard"/>
            </w:pPr>
            <w:r w:rsidRPr="009F5D54">
              <w:t>Pint</w:t>
            </w:r>
          </w:p>
        </w:tc>
        <w:tc>
          <w:tcPr>
            <w:tcW w:w="283" w:type="dxa"/>
          </w:tcPr>
          <w:p w14:paraId="663AB6C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58338B9" w14:textId="77777777" w:rsidR="000234BB" w:rsidRDefault="000234BB" w:rsidP="00725808"/>
        </w:tc>
      </w:tr>
      <w:tr w:rsidR="000234BB" w:rsidRPr="00CC6307" w14:paraId="2D363089" w14:textId="77777777" w:rsidTr="00725808">
        <w:tc>
          <w:tcPr>
            <w:tcW w:w="2013" w:type="dxa"/>
            <w:tcMar>
              <w:top w:w="28" w:type="dxa"/>
              <w:left w:w="28" w:type="dxa"/>
              <w:bottom w:w="28" w:type="dxa"/>
              <w:right w:w="28" w:type="dxa"/>
            </w:tcMar>
          </w:tcPr>
          <w:p w14:paraId="7018E256" w14:textId="77777777" w:rsidR="000234BB" w:rsidRPr="009F5D54" w:rsidRDefault="000234BB" w:rsidP="00725808">
            <w:pPr>
              <w:pStyle w:val="SmallStandard"/>
            </w:pPr>
            <w:r w:rsidRPr="009F5D54">
              <w:t>Quart</w:t>
            </w:r>
          </w:p>
        </w:tc>
        <w:tc>
          <w:tcPr>
            <w:tcW w:w="283" w:type="dxa"/>
          </w:tcPr>
          <w:p w14:paraId="05AFE94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8959306" w14:textId="77777777" w:rsidR="000234BB" w:rsidRDefault="000234BB" w:rsidP="00725808"/>
        </w:tc>
      </w:tr>
      <w:tr w:rsidR="000234BB" w:rsidRPr="00CC6307" w14:paraId="782804A4" w14:textId="77777777" w:rsidTr="00725808">
        <w:tc>
          <w:tcPr>
            <w:tcW w:w="2013" w:type="dxa"/>
            <w:tcMar>
              <w:top w:w="28" w:type="dxa"/>
              <w:left w:w="28" w:type="dxa"/>
              <w:bottom w:w="28" w:type="dxa"/>
              <w:right w:w="28" w:type="dxa"/>
            </w:tcMar>
          </w:tcPr>
          <w:p w14:paraId="12F0CC11" w14:textId="77777777" w:rsidR="000234BB" w:rsidRPr="009F5D54" w:rsidRDefault="000234BB" w:rsidP="00725808">
            <w:pPr>
              <w:pStyle w:val="SmallStandard"/>
            </w:pPr>
            <w:r w:rsidRPr="009F5D54">
              <w:t>Gallon</w:t>
            </w:r>
          </w:p>
        </w:tc>
        <w:tc>
          <w:tcPr>
            <w:tcW w:w="283" w:type="dxa"/>
          </w:tcPr>
          <w:p w14:paraId="3AD168E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EB2B074" w14:textId="77777777" w:rsidR="000234BB" w:rsidRDefault="000234BB" w:rsidP="00725808"/>
        </w:tc>
      </w:tr>
      <w:tr w:rsidR="000234BB" w:rsidRPr="00CC6307" w14:paraId="3E1EF0C9" w14:textId="77777777" w:rsidTr="00725808">
        <w:tc>
          <w:tcPr>
            <w:tcW w:w="2013" w:type="dxa"/>
            <w:tcMar>
              <w:top w:w="28" w:type="dxa"/>
              <w:left w:w="28" w:type="dxa"/>
              <w:bottom w:w="28" w:type="dxa"/>
              <w:right w:w="28" w:type="dxa"/>
            </w:tcMar>
          </w:tcPr>
          <w:p w14:paraId="3246F1C1" w14:textId="77777777" w:rsidR="000234BB" w:rsidRPr="009F5D54" w:rsidRDefault="000234BB" w:rsidP="00725808">
            <w:pPr>
              <w:pStyle w:val="SmallStandard"/>
            </w:pPr>
            <w:r w:rsidRPr="009F5D54">
              <w:t>Grain</w:t>
            </w:r>
          </w:p>
        </w:tc>
        <w:tc>
          <w:tcPr>
            <w:tcW w:w="283" w:type="dxa"/>
          </w:tcPr>
          <w:p w14:paraId="66B53B6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1B594EC" w14:textId="77777777" w:rsidR="000234BB" w:rsidRDefault="000234BB" w:rsidP="00725808"/>
        </w:tc>
      </w:tr>
      <w:tr w:rsidR="000234BB" w:rsidRPr="00CC6307" w14:paraId="183EB194" w14:textId="77777777" w:rsidTr="00725808">
        <w:tc>
          <w:tcPr>
            <w:tcW w:w="2013" w:type="dxa"/>
            <w:tcMar>
              <w:top w:w="28" w:type="dxa"/>
              <w:left w:w="28" w:type="dxa"/>
              <w:bottom w:w="28" w:type="dxa"/>
              <w:right w:w="28" w:type="dxa"/>
            </w:tcMar>
          </w:tcPr>
          <w:p w14:paraId="44081AB2" w14:textId="77777777" w:rsidR="000234BB" w:rsidRPr="009F5D54" w:rsidRDefault="000234BB" w:rsidP="00725808">
            <w:pPr>
              <w:pStyle w:val="SmallStandard"/>
            </w:pPr>
            <w:r w:rsidRPr="009F5D54">
              <w:t>Drachm</w:t>
            </w:r>
          </w:p>
        </w:tc>
        <w:tc>
          <w:tcPr>
            <w:tcW w:w="283" w:type="dxa"/>
          </w:tcPr>
          <w:p w14:paraId="05F50A0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48EE046" w14:textId="77777777" w:rsidR="000234BB" w:rsidRDefault="000234BB" w:rsidP="00725808"/>
        </w:tc>
      </w:tr>
      <w:tr w:rsidR="000234BB" w:rsidRPr="00CC6307" w14:paraId="32A4C0FD" w14:textId="77777777" w:rsidTr="00725808">
        <w:tc>
          <w:tcPr>
            <w:tcW w:w="2013" w:type="dxa"/>
            <w:tcMar>
              <w:top w:w="28" w:type="dxa"/>
              <w:left w:w="28" w:type="dxa"/>
              <w:bottom w:w="28" w:type="dxa"/>
              <w:right w:w="28" w:type="dxa"/>
            </w:tcMar>
          </w:tcPr>
          <w:p w14:paraId="382F2D91" w14:textId="77777777" w:rsidR="000234BB" w:rsidRPr="009F5D54" w:rsidRDefault="000234BB" w:rsidP="00725808">
            <w:pPr>
              <w:pStyle w:val="SmallStandard"/>
            </w:pPr>
            <w:r w:rsidRPr="009F5D54">
              <w:t>Ounce</w:t>
            </w:r>
          </w:p>
        </w:tc>
        <w:tc>
          <w:tcPr>
            <w:tcW w:w="283" w:type="dxa"/>
          </w:tcPr>
          <w:p w14:paraId="04F3F35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DCBE88A" w14:textId="77777777" w:rsidR="000234BB" w:rsidRDefault="000234BB" w:rsidP="00725808"/>
        </w:tc>
      </w:tr>
      <w:tr w:rsidR="000234BB" w:rsidRPr="00CC6307" w14:paraId="6E89E60D" w14:textId="77777777" w:rsidTr="00725808">
        <w:tc>
          <w:tcPr>
            <w:tcW w:w="2013" w:type="dxa"/>
            <w:tcMar>
              <w:top w:w="28" w:type="dxa"/>
              <w:left w:w="28" w:type="dxa"/>
              <w:bottom w:w="28" w:type="dxa"/>
              <w:right w:w="28" w:type="dxa"/>
            </w:tcMar>
          </w:tcPr>
          <w:p w14:paraId="758C6EFE" w14:textId="77777777" w:rsidR="000234BB" w:rsidRPr="009F5D54" w:rsidRDefault="000234BB" w:rsidP="00725808">
            <w:pPr>
              <w:pStyle w:val="SmallStandard"/>
            </w:pPr>
            <w:r w:rsidRPr="009F5D54">
              <w:t>Pound</w:t>
            </w:r>
          </w:p>
        </w:tc>
        <w:tc>
          <w:tcPr>
            <w:tcW w:w="283" w:type="dxa"/>
          </w:tcPr>
          <w:p w14:paraId="278AF23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87C2AFD" w14:textId="77777777" w:rsidR="000234BB" w:rsidRDefault="000234BB" w:rsidP="00725808"/>
        </w:tc>
      </w:tr>
      <w:tr w:rsidR="000234BB" w:rsidRPr="00CC6307" w14:paraId="79D5CD40" w14:textId="77777777" w:rsidTr="00725808">
        <w:tc>
          <w:tcPr>
            <w:tcW w:w="2013" w:type="dxa"/>
            <w:tcMar>
              <w:top w:w="28" w:type="dxa"/>
              <w:left w:w="28" w:type="dxa"/>
              <w:bottom w:w="28" w:type="dxa"/>
              <w:right w:w="28" w:type="dxa"/>
            </w:tcMar>
          </w:tcPr>
          <w:p w14:paraId="3B4B7F21" w14:textId="77777777" w:rsidR="000234BB" w:rsidRPr="009F5D54" w:rsidRDefault="000234BB" w:rsidP="00725808">
            <w:pPr>
              <w:pStyle w:val="SmallStandard"/>
            </w:pPr>
            <w:r w:rsidRPr="009F5D54">
              <w:t>Stone</w:t>
            </w:r>
          </w:p>
        </w:tc>
        <w:tc>
          <w:tcPr>
            <w:tcW w:w="283" w:type="dxa"/>
          </w:tcPr>
          <w:p w14:paraId="5A58D8F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D87B274" w14:textId="77777777" w:rsidR="000234BB" w:rsidRDefault="000234BB" w:rsidP="00725808"/>
        </w:tc>
      </w:tr>
      <w:tr w:rsidR="000234BB" w:rsidRPr="00CC6307" w14:paraId="61076DD8" w14:textId="77777777" w:rsidTr="00725808">
        <w:tc>
          <w:tcPr>
            <w:tcW w:w="2013" w:type="dxa"/>
            <w:tcMar>
              <w:top w:w="28" w:type="dxa"/>
              <w:left w:w="28" w:type="dxa"/>
              <w:bottom w:w="28" w:type="dxa"/>
              <w:right w:w="28" w:type="dxa"/>
            </w:tcMar>
          </w:tcPr>
          <w:p w14:paraId="1A300A89" w14:textId="77777777" w:rsidR="000234BB" w:rsidRPr="009F5D54" w:rsidRDefault="000234BB" w:rsidP="00725808">
            <w:pPr>
              <w:pStyle w:val="SmallStandard"/>
            </w:pPr>
            <w:r w:rsidRPr="009F5D54">
              <w:t>Quarter</w:t>
            </w:r>
          </w:p>
        </w:tc>
        <w:tc>
          <w:tcPr>
            <w:tcW w:w="283" w:type="dxa"/>
          </w:tcPr>
          <w:p w14:paraId="4010EE0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4886E96" w14:textId="77777777" w:rsidR="000234BB" w:rsidRDefault="000234BB" w:rsidP="00725808"/>
        </w:tc>
      </w:tr>
      <w:tr w:rsidR="000234BB" w:rsidRPr="00CC6307" w14:paraId="7921D5DD" w14:textId="77777777" w:rsidTr="00725808">
        <w:tc>
          <w:tcPr>
            <w:tcW w:w="2013" w:type="dxa"/>
            <w:tcMar>
              <w:top w:w="28" w:type="dxa"/>
              <w:left w:w="28" w:type="dxa"/>
              <w:bottom w:w="28" w:type="dxa"/>
              <w:right w:w="28" w:type="dxa"/>
            </w:tcMar>
          </w:tcPr>
          <w:p w14:paraId="750DF33F" w14:textId="77777777" w:rsidR="000234BB" w:rsidRPr="009F5D54" w:rsidRDefault="000234BB" w:rsidP="00725808">
            <w:pPr>
              <w:pStyle w:val="SmallStandard"/>
            </w:pPr>
            <w:r w:rsidRPr="009F5D54">
              <w:t>HundredWeight</w:t>
            </w:r>
          </w:p>
        </w:tc>
        <w:tc>
          <w:tcPr>
            <w:tcW w:w="283" w:type="dxa"/>
          </w:tcPr>
          <w:p w14:paraId="3339BAC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8BF9772" w14:textId="77777777" w:rsidR="000234BB" w:rsidRDefault="000234BB" w:rsidP="00725808"/>
        </w:tc>
      </w:tr>
      <w:tr w:rsidR="000234BB" w:rsidRPr="00CC6307" w14:paraId="0F9364DA" w14:textId="77777777" w:rsidTr="00725808">
        <w:tc>
          <w:tcPr>
            <w:tcW w:w="2013" w:type="dxa"/>
            <w:tcMar>
              <w:top w:w="28" w:type="dxa"/>
              <w:left w:w="28" w:type="dxa"/>
              <w:bottom w:w="28" w:type="dxa"/>
              <w:right w:w="28" w:type="dxa"/>
            </w:tcMar>
          </w:tcPr>
          <w:p w14:paraId="22167D3E" w14:textId="77777777" w:rsidR="000234BB" w:rsidRPr="009F5D54" w:rsidRDefault="000234BB" w:rsidP="00725808">
            <w:pPr>
              <w:pStyle w:val="SmallStandard"/>
            </w:pPr>
            <w:r w:rsidRPr="009F5D54">
              <w:t>Ton</w:t>
            </w:r>
          </w:p>
        </w:tc>
        <w:tc>
          <w:tcPr>
            <w:tcW w:w="283" w:type="dxa"/>
          </w:tcPr>
          <w:p w14:paraId="53CF740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8A3662B" w14:textId="77777777" w:rsidR="000234BB" w:rsidRDefault="000234BB" w:rsidP="00725808"/>
        </w:tc>
      </w:tr>
      <w:tr w:rsidR="000234BB" w:rsidRPr="00CC6307" w14:paraId="09DEB220" w14:textId="77777777" w:rsidTr="00725808">
        <w:tc>
          <w:tcPr>
            <w:tcW w:w="2013" w:type="dxa"/>
            <w:tcMar>
              <w:top w:w="28" w:type="dxa"/>
              <w:left w:w="28" w:type="dxa"/>
              <w:bottom w:w="28" w:type="dxa"/>
              <w:right w:w="28" w:type="dxa"/>
            </w:tcMar>
          </w:tcPr>
          <w:p w14:paraId="2490C1E2" w14:textId="77777777" w:rsidR="000234BB" w:rsidRPr="009F5D54" w:rsidRDefault="000234BB" w:rsidP="00725808">
            <w:pPr>
              <w:pStyle w:val="SmallStandard"/>
            </w:pPr>
            <w:r w:rsidRPr="009F5D54">
              <w:t>Perch</w:t>
            </w:r>
          </w:p>
        </w:tc>
        <w:tc>
          <w:tcPr>
            <w:tcW w:w="283" w:type="dxa"/>
          </w:tcPr>
          <w:p w14:paraId="606AC7E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B83C9B9" w14:textId="77777777" w:rsidR="000234BB" w:rsidRDefault="000234BB" w:rsidP="00725808"/>
        </w:tc>
      </w:tr>
      <w:tr w:rsidR="000234BB" w:rsidRPr="00CC6307" w14:paraId="6BAC591B" w14:textId="77777777" w:rsidTr="00725808">
        <w:tc>
          <w:tcPr>
            <w:tcW w:w="2013" w:type="dxa"/>
            <w:tcMar>
              <w:top w:w="28" w:type="dxa"/>
              <w:left w:w="28" w:type="dxa"/>
              <w:bottom w:w="28" w:type="dxa"/>
              <w:right w:w="28" w:type="dxa"/>
            </w:tcMar>
          </w:tcPr>
          <w:p w14:paraId="3F64291A" w14:textId="77777777" w:rsidR="000234BB" w:rsidRPr="009F5D54" w:rsidRDefault="000234BB" w:rsidP="00725808">
            <w:pPr>
              <w:pStyle w:val="SmallStandard"/>
            </w:pPr>
            <w:r w:rsidRPr="009F5D54">
              <w:t>Rood</w:t>
            </w:r>
          </w:p>
        </w:tc>
        <w:tc>
          <w:tcPr>
            <w:tcW w:w="283" w:type="dxa"/>
          </w:tcPr>
          <w:p w14:paraId="00899C1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A37044A" w14:textId="77777777" w:rsidR="000234BB" w:rsidRDefault="000234BB" w:rsidP="00725808"/>
        </w:tc>
      </w:tr>
      <w:tr w:rsidR="000234BB" w:rsidRPr="00CC6307" w14:paraId="25728190" w14:textId="77777777" w:rsidTr="00725808">
        <w:tc>
          <w:tcPr>
            <w:tcW w:w="2013" w:type="dxa"/>
            <w:tcMar>
              <w:top w:w="28" w:type="dxa"/>
              <w:left w:w="28" w:type="dxa"/>
              <w:bottom w:w="28" w:type="dxa"/>
              <w:right w:w="28" w:type="dxa"/>
            </w:tcMar>
          </w:tcPr>
          <w:p w14:paraId="4DE35E63" w14:textId="77777777" w:rsidR="000234BB" w:rsidRPr="009F5D54" w:rsidRDefault="000234BB" w:rsidP="00725808">
            <w:pPr>
              <w:pStyle w:val="SmallStandard"/>
            </w:pPr>
            <w:r w:rsidRPr="009F5D54">
              <w:t>Acre</w:t>
            </w:r>
          </w:p>
        </w:tc>
        <w:tc>
          <w:tcPr>
            <w:tcW w:w="283" w:type="dxa"/>
          </w:tcPr>
          <w:p w14:paraId="26A8E64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897750F" w14:textId="77777777" w:rsidR="000234BB" w:rsidRDefault="000234BB" w:rsidP="00725808"/>
        </w:tc>
      </w:tr>
      <w:tr w:rsidR="000234BB" w:rsidRPr="00CC6307" w14:paraId="21E26B58" w14:textId="77777777" w:rsidTr="00725808">
        <w:tc>
          <w:tcPr>
            <w:tcW w:w="2013" w:type="dxa"/>
            <w:tcMar>
              <w:top w:w="28" w:type="dxa"/>
              <w:left w:w="28" w:type="dxa"/>
              <w:bottom w:w="28" w:type="dxa"/>
              <w:right w:w="28" w:type="dxa"/>
            </w:tcMar>
          </w:tcPr>
          <w:p w14:paraId="34E1453C" w14:textId="77777777" w:rsidR="000234BB" w:rsidRPr="009F5D54" w:rsidRDefault="000234BB" w:rsidP="00725808">
            <w:pPr>
              <w:pStyle w:val="SmallStandard"/>
            </w:pPr>
            <w:r w:rsidRPr="009F5D54">
              <w:t>AWG</w:t>
            </w:r>
          </w:p>
        </w:tc>
        <w:tc>
          <w:tcPr>
            <w:tcW w:w="283" w:type="dxa"/>
          </w:tcPr>
          <w:p w14:paraId="4129D30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C92AC21" w14:textId="77777777" w:rsidR="000234BB" w:rsidRDefault="000234BB" w:rsidP="00725808">
            <w:pPr>
              <w:jc w:val="left"/>
            </w:pPr>
            <w:r>
              <w:rPr>
                <w:sz w:val="16"/>
                <w:szCs w:val="16"/>
              </w:rPr>
              <w:t>American wire gauge (AWG), also known as the Brown &amp; Sharpe wire gauge, is a standardized wire gauge system used in the United States and Canada.</w:t>
            </w:r>
          </w:p>
        </w:tc>
      </w:tr>
    </w:tbl>
    <w:p w14:paraId="063CE477" w14:textId="77777777" w:rsidR="000234BB" w:rsidRDefault="000234BB" w:rsidP="000234BB">
      <w:pPr>
        <w:pStyle w:val="SmallStandard"/>
      </w:pPr>
    </w:p>
    <w:p w14:paraId="6915665F"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85" w:name="_2b2a81c38c07c5b9d89e713f8b20ef15"/>
      <w:r w:rsidRPr="005254F8">
        <w:rPr>
          <w:lang w:val="en-GB"/>
        </w:rPr>
        <w:t>ValueDetermination</w:t>
      </w:r>
      <w:bookmarkEnd w:id="1585"/>
    </w:p>
    <w:p w14:paraId="75052CBD" w14:textId="77777777" w:rsidR="000234BB" w:rsidRDefault="000234BB" w:rsidP="000234BB">
      <w:r>
        <w:rPr>
          <w:sz w:val="18"/>
          <w:szCs w:val="18"/>
        </w:rPr>
        <w:t>Enumeration for the definition of a value determination. (see KBLFRM-316)</w:t>
      </w:r>
    </w:p>
    <w:p w14:paraId="629253E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6523F49" w14:textId="77777777" w:rsidTr="00725808">
        <w:tc>
          <w:tcPr>
            <w:tcW w:w="2013" w:type="dxa"/>
            <w:tcMar>
              <w:top w:w="28" w:type="dxa"/>
              <w:left w:w="28" w:type="dxa"/>
              <w:bottom w:w="28" w:type="dxa"/>
              <w:right w:w="28" w:type="dxa"/>
            </w:tcMar>
          </w:tcPr>
          <w:p w14:paraId="22A8DD7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34417CF" w14:textId="3DB7C812"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3C529A4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2DD53B8" w14:textId="77777777" w:rsidTr="00725808">
        <w:tc>
          <w:tcPr>
            <w:tcW w:w="2013" w:type="dxa"/>
            <w:tcMar>
              <w:top w:w="28" w:type="dxa"/>
              <w:left w:w="28" w:type="dxa"/>
              <w:bottom w:w="28" w:type="dxa"/>
              <w:right w:w="28" w:type="dxa"/>
            </w:tcMar>
          </w:tcPr>
          <w:p w14:paraId="47F47512"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83C1BFE"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50A9AB2"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837DD01" w14:textId="77777777" w:rsidTr="00725808">
        <w:tc>
          <w:tcPr>
            <w:tcW w:w="2013" w:type="dxa"/>
            <w:tcMar>
              <w:top w:w="28" w:type="dxa"/>
              <w:left w:w="28" w:type="dxa"/>
              <w:bottom w:w="28" w:type="dxa"/>
              <w:right w:w="28" w:type="dxa"/>
            </w:tcMar>
          </w:tcPr>
          <w:p w14:paraId="7FE15E08" w14:textId="77777777" w:rsidR="000234BB" w:rsidRPr="009F5D54" w:rsidRDefault="000234BB" w:rsidP="00725808">
            <w:pPr>
              <w:pStyle w:val="SmallStandard"/>
            </w:pPr>
            <w:r w:rsidRPr="009F5D54">
              <w:t>Calculated</w:t>
            </w:r>
          </w:p>
        </w:tc>
        <w:tc>
          <w:tcPr>
            <w:tcW w:w="283" w:type="dxa"/>
          </w:tcPr>
          <w:p w14:paraId="03E14ED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59AA1A3" w14:textId="77777777" w:rsidR="000234BB" w:rsidRDefault="000234BB" w:rsidP="00725808">
            <w:pPr>
              <w:jc w:val="left"/>
            </w:pPr>
            <w:r>
              <w:rPr>
                <w:sz w:val="16"/>
                <w:szCs w:val="16"/>
              </w:rPr>
              <w:t>The value is determined by a calculation algorithm.</w:t>
            </w:r>
          </w:p>
        </w:tc>
      </w:tr>
      <w:tr w:rsidR="000234BB" w:rsidRPr="00CC6307" w14:paraId="7DB52600" w14:textId="77777777" w:rsidTr="00725808">
        <w:tc>
          <w:tcPr>
            <w:tcW w:w="2013" w:type="dxa"/>
            <w:tcMar>
              <w:top w:w="28" w:type="dxa"/>
              <w:left w:w="28" w:type="dxa"/>
              <w:bottom w:w="28" w:type="dxa"/>
              <w:right w:w="28" w:type="dxa"/>
            </w:tcMar>
          </w:tcPr>
          <w:p w14:paraId="222653B2" w14:textId="77777777" w:rsidR="000234BB" w:rsidRPr="009F5D54" w:rsidRDefault="000234BB" w:rsidP="00725808">
            <w:pPr>
              <w:pStyle w:val="SmallStandard"/>
            </w:pPr>
            <w:r w:rsidRPr="009F5D54">
              <w:t>Measured</w:t>
            </w:r>
          </w:p>
        </w:tc>
        <w:tc>
          <w:tcPr>
            <w:tcW w:w="283" w:type="dxa"/>
          </w:tcPr>
          <w:p w14:paraId="33658F7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A3D5365" w14:textId="77777777" w:rsidR="000234BB" w:rsidRDefault="000234BB" w:rsidP="00725808">
            <w:pPr>
              <w:jc w:val="left"/>
            </w:pPr>
            <w:r>
              <w:rPr>
                <w:sz w:val="16"/>
                <w:szCs w:val="16"/>
              </w:rPr>
              <w:t>The value is determined by an exact measurement.</w:t>
            </w:r>
          </w:p>
        </w:tc>
      </w:tr>
      <w:tr w:rsidR="000234BB" w:rsidRPr="00CC6307" w14:paraId="608435CC" w14:textId="77777777" w:rsidTr="00725808">
        <w:tc>
          <w:tcPr>
            <w:tcW w:w="2013" w:type="dxa"/>
            <w:tcMar>
              <w:top w:w="28" w:type="dxa"/>
              <w:left w:w="28" w:type="dxa"/>
              <w:bottom w:w="28" w:type="dxa"/>
              <w:right w:w="28" w:type="dxa"/>
            </w:tcMar>
          </w:tcPr>
          <w:p w14:paraId="297FC5D0" w14:textId="77777777" w:rsidR="000234BB" w:rsidRPr="009F5D54" w:rsidRDefault="000234BB" w:rsidP="00725808">
            <w:pPr>
              <w:pStyle w:val="SmallStandard"/>
            </w:pPr>
            <w:r w:rsidRPr="009F5D54">
              <w:t>Estimated</w:t>
            </w:r>
          </w:p>
        </w:tc>
        <w:tc>
          <w:tcPr>
            <w:tcW w:w="283" w:type="dxa"/>
          </w:tcPr>
          <w:p w14:paraId="25D4812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46A63D1" w14:textId="77777777" w:rsidR="000234BB" w:rsidRDefault="000234BB" w:rsidP="00725808">
            <w:pPr>
              <w:jc w:val="left"/>
            </w:pPr>
            <w:r>
              <w:rPr>
                <w:sz w:val="16"/>
                <w:szCs w:val="16"/>
              </w:rPr>
              <w:t>The value is estimated by a person.</w:t>
            </w:r>
          </w:p>
        </w:tc>
      </w:tr>
    </w:tbl>
    <w:p w14:paraId="4B10AA07" w14:textId="77777777" w:rsidR="000234BB" w:rsidRDefault="000234BB" w:rsidP="000234BB">
      <w:pPr>
        <w:pStyle w:val="SmallStandard"/>
      </w:pPr>
    </w:p>
    <w:p w14:paraId="59579CFE"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586" w:name="_Toc33620338"/>
      <w:r>
        <w:rPr>
          <w:lang w:val="en-GB"/>
        </w:rPr>
        <w:t xml:space="preserve">Module </w:t>
      </w:r>
      <w:bookmarkStart w:id="1587" w:name="_006a3f0a94f2395119bcc7f0f5d0b4ce"/>
      <w:r>
        <w:rPr>
          <w:lang w:val="en-GB"/>
        </w:rPr>
        <w:t>pin_wire_mapping</w:t>
      </w:r>
      <w:bookmarkEnd w:id="1587"/>
      <w:bookmarkEnd w:id="1586"/>
    </w:p>
    <w:p w14:paraId="112E9CE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8" w:name="_c9ee9c14ad1bc31bae336ef923b35605"/>
      <w:r>
        <w:rPr>
          <w:lang w:val="en-GB"/>
        </w:rPr>
        <w:t>PinWireMappingPoint</w:t>
      </w:r>
      <w:bookmarkEnd w:id="1588"/>
    </w:p>
    <w:p w14:paraId="44473C70" w14:textId="77777777" w:rsidR="000234BB" w:rsidRDefault="000234BB" w:rsidP="000234BB">
      <w:r>
        <w:rPr>
          <w:sz w:val="18"/>
          <w:szCs w:val="18"/>
        </w:rPr>
        <w:t xml:space="preserve">The </w:t>
      </w:r>
      <w:r>
        <w:rPr>
          <w:i/>
          <w:iCs/>
          <w:sz w:val="18"/>
          <w:szCs w:val="18"/>
        </w:rPr>
        <w:t xml:space="preserve">PinWireMappingPoint </w:t>
      </w:r>
      <w:r>
        <w:rPr>
          <w:sz w:val="18"/>
          <w:szCs w:val="18"/>
        </w:rPr>
        <w:t xml:space="preserve">creates a single variance free mapping between a </w:t>
      </w:r>
      <w:r>
        <w:rPr>
          <w:i/>
          <w:iCs/>
          <w:sz w:val="18"/>
          <w:szCs w:val="18"/>
        </w:rPr>
        <w:t>ContactPoint</w:t>
      </w:r>
      <w:r>
        <w:rPr>
          <w:sz w:val="18"/>
          <w:szCs w:val="18"/>
        </w:rPr>
        <w:t xml:space="preserve"> and a </w:t>
      </w:r>
      <w:r>
        <w:rPr>
          <w:i/>
          <w:iCs/>
          <w:sz w:val="18"/>
          <w:szCs w:val="18"/>
        </w:rPr>
        <w:t xml:space="preserve">PinComponentReference </w:t>
      </w:r>
      <w:r>
        <w:rPr>
          <w:sz w:val="18"/>
          <w:szCs w:val="18"/>
        </w:rPr>
        <w:t xml:space="preserve">within a </w:t>
      </w:r>
      <w:r>
        <w:rPr>
          <w:i/>
          <w:iCs/>
          <w:sz w:val="18"/>
          <w:szCs w:val="18"/>
        </w:rPr>
        <w:t>PinWireMappingSpecification</w:t>
      </w:r>
      <w:r>
        <w:rPr>
          <w:sz w:val="18"/>
          <w:szCs w:val="18"/>
        </w:rPr>
        <w:t xml:space="preserve"> (more details there)</w:t>
      </w:r>
      <w:r>
        <w:rPr>
          <w:i/>
          <w:iCs/>
          <w:sz w:val="18"/>
          <w:szCs w:val="18"/>
        </w:rPr>
        <w:t>.</w:t>
      </w:r>
    </w:p>
    <w:p w14:paraId="7BE676B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CCCE236" w14:textId="77777777" w:rsidTr="00725808">
        <w:tc>
          <w:tcPr>
            <w:tcW w:w="2013" w:type="dxa"/>
            <w:tcMar>
              <w:top w:w="28" w:type="dxa"/>
              <w:left w:w="28" w:type="dxa"/>
              <w:bottom w:w="28" w:type="dxa"/>
              <w:right w:w="28" w:type="dxa"/>
            </w:tcMar>
          </w:tcPr>
          <w:p w14:paraId="5364549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0F1607" w14:textId="77777777" w:rsidR="000234BB" w:rsidRDefault="000234BB" w:rsidP="00725808"/>
        </w:tc>
      </w:tr>
      <w:tr w:rsidR="000234BB" w:rsidRPr="008359F5" w14:paraId="6DBB2BA2" w14:textId="77777777" w:rsidTr="00725808">
        <w:tc>
          <w:tcPr>
            <w:tcW w:w="2013" w:type="dxa"/>
            <w:tcMar>
              <w:top w:w="28" w:type="dxa"/>
              <w:left w:w="28" w:type="dxa"/>
              <w:bottom w:w="28" w:type="dxa"/>
              <w:right w:w="28" w:type="dxa"/>
            </w:tcMar>
          </w:tcPr>
          <w:p w14:paraId="7B0EF90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87438FE" w14:textId="77777777" w:rsidR="000234BB" w:rsidRDefault="000234BB" w:rsidP="00725808"/>
        </w:tc>
      </w:tr>
      <w:tr w:rsidR="000234BB" w:rsidRPr="008359F5" w14:paraId="42FAF114" w14:textId="77777777" w:rsidTr="00725808">
        <w:tc>
          <w:tcPr>
            <w:tcW w:w="2013" w:type="dxa"/>
            <w:tcMar>
              <w:top w:w="28" w:type="dxa"/>
              <w:left w:w="28" w:type="dxa"/>
              <w:bottom w:w="28" w:type="dxa"/>
              <w:right w:w="28" w:type="dxa"/>
            </w:tcMar>
          </w:tcPr>
          <w:p w14:paraId="4085CB0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7C9C798" w14:textId="77777777" w:rsidR="000234BB" w:rsidRPr="000437C1" w:rsidRDefault="000234BB" w:rsidP="00725808">
            <w:pPr>
              <w:pStyle w:val="SmallStandard"/>
            </w:pPr>
            <w:r>
              <w:t>false</w:t>
            </w:r>
          </w:p>
        </w:tc>
      </w:tr>
    </w:tbl>
    <w:p w14:paraId="2FFF64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8FBE57E" w14:textId="77777777" w:rsidTr="00725808">
        <w:tc>
          <w:tcPr>
            <w:tcW w:w="3856" w:type="dxa"/>
            <w:gridSpan w:val="3"/>
          </w:tcPr>
          <w:p w14:paraId="73BDAE53" w14:textId="77777777" w:rsidR="000234BB" w:rsidRDefault="000234BB" w:rsidP="00725808">
            <w:pPr>
              <w:jc w:val="center"/>
              <w:rPr>
                <w:b/>
                <w:sz w:val="16"/>
                <w:szCs w:val="16"/>
                <w:lang w:val="en-GB"/>
              </w:rPr>
            </w:pPr>
            <w:r>
              <w:rPr>
                <w:b/>
                <w:sz w:val="16"/>
                <w:szCs w:val="16"/>
                <w:lang w:val="en-GB"/>
              </w:rPr>
              <w:t>Other End</w:t>
            </w:r>
          </w:p>
        </w:tc>
        <w:tc>
          <w:tcPr>
            <w:tcW w:w="708" w:type="dxa"/>
          </w:tcPr>
          <w:p w14:paraId="4ED58D7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1A16DBD" w14:textId="77777777" w:rsidR="000234BB" w:rsidRDefault="000234BB" w:rsidP="00725808">
            <w:pPr>
              <w:jc w:val="center"/>
              <w:rPr>
                <w:b/>
                <w:sz w:val="16"/>
                <w:szCs w:val="16"/>
                <w:lang w:val="en-GB"/>
              </w:rPr>
            </w:pPr>
            <w:r>
              <w:rPr>
                <w:b/>
                <w:sz w:val="16"/>
                <w:szCs w:val="16"/>
                <w:lang w:val="en-GB"/>
              </w:rPr>
              <w:t>General</w:t>
            </w:r>
          </w:p>
        </w:tc>
      </w:tr>
      <w:tr w:rsidR="000234BB" w:rsidRPr="00720F6F" w14:paraId="41D8CF61" w14:textId="77777777" w:rsidTr="00725808">
        <w:tc>
          <w:tcPr>
            <w:tcW w:w="1573" w:type="dxa"/>
          </w:tcPr>
          <w:p w14:paraId="529FFA19" w14:textId="77777777" w:rsidR="000234BB" w:rsidRDefault="000234BB" w:rsidP="00725808">
            <w:pPr>
              <w:rPr>
                <w:b/>
                <w:sz w:val="16"/>
                <w:szCs w:val="16"/>
                <w:lang w:val="en-GB"/>
              </w:rPr>
            </w:pPr>
            <w:r>
              <w:rPr>
                <w:b/>
                <w:sz w:val="16"/>
                <w:szCs w:val="16"/>
                <w:lang w:val="en-GB"/>
              </w:rPr>
              <w:t>Type</w:t>
            </w:r>
          </w:p>
        </w:tc>
        <w:tc>
          <w:tcPr>
            <w:tcW w:w="1574" w:type="dxa"/>
          </w:tcPr>
          <w:p w14:paraId="5E4A7D6D" w14:textId="77777777" w:rsidR="000234BB" w:rsidRDefault="000234BB" w:rsidP="00725808">
            <w:pPr>
              <w:rPr>
                <w:b/>
                <w:sz w:val="16"/>
                <w:szCs w:val="16"/>
                <w:lang w:val="en-GB"/>
              </w:rPr>
            </w:pPr>
            <w:r>
              <w:rPr>
                <w:b/>
                <w:sz w:val="16"/>
                <w:szCs w:val="16"/>
                <w:lang w:val="en-GB"/>
              </w:rPr>
              <w:t>Role</w:t>
            </w:r>
          </w:p>
        </w:tc>
        <w:tc>
          <w:tcPr>
            <w:tcW w:w="708" w:type="dxa"/>
          </w:tcPr>
          <w:p w14:paraId="6ABAB176" w14:textId="77777777" w:rsidR="000234BB" w:rsidRDefault="000234BB" w:rsidP="00725808">
            <w:pPr>
              <w:rPr>
                <w:b/>
                <w:sz w:val="16"/>
                <w:szCs w:val="16"/>
                <w:lang w:val="en-GB"/>
              </w:rPr>
            </w:pPr>
            <w:r>
              <w:rPr>
                <w:b/>
                <w:sz w:val="16"/>
                <w:szCs w:val="16"/>
                <w:lang w:val="en-GB"/>
              </w:rPr>
              <w:t>Mult</w:t>
            </w:r>
          </w:p>
        </w:tc>
        <w:tc>
          <w:tcPr>
            <w:tcW w:w="709" w:type="dxa"/>
          </w:tcPr>
          <w:p w14:paraId="1736E72B" w14:textId="77777777" w:rsidR="000234BB" w:rsidRDefault="000234BB" w:rsidP="00725808">
            <w:pPr>
              <w:rPr>
                <w:b/>
                <w:sz w:val="16"/>
                <w:szCs w:val="16"/>
                <w:lang w:val="en-GB"/>
              </w:rPr>
            </w:pPr>
            <w:r>
              <w:rPr>
                <w:b/>
                <w:sz w:val="16"/>
                <w:szCs w:val="16"/>
                <w:lang w:val="en-GB"/>
              </w:rPr>
              <w:t>Mult</w:t>
            </w:r>
          </w:p>
        </w:tc>
        <w:tc>
          <w:tcPr>
            <w:tcW w:w="567" w:type="dxa"/>
          </w:tcPr>
          <w:p w14:paraId="304F144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4CA5982" w14:textId="77777777" w:rsidR="000234BB" w:rsidRPr="008359F5" w:rsidRDefault="000234BB" w:rsidP="00725808">
            <w:pPr>
              <w:rPr>
                <w:b/>
                <w:sz w:val="16"/>
                <w:szCs w:val="16"/>
                <w:lang w:val="en-GB"/>
              </w:rPr>
            </w:pPr>
            <w:r>
              <w:rPr>
                <w:b/>
                <w:sz w:val="16"/>
                <w:szCs w:val="16"/>
                <w:lang w:val="en-GB"/>
              </w:rPr>
              <w:t>Comment</w:t>
            </w:r>
          </w:p>
        </w:tc>
      </w:tr>
      <w:tr w:rsidR="000234BB" w:rsidRPr="00CC6307" w14:paraId="632FC381" w14:textId="77777777" w:rsidTr="00725808">
        <w:tc>
          <w:tcPr>
            <w:tcW w:w="1573" w:type="dxa"/>
          </w:tcPr>
          <w:p w14:paraId="35989F72" w14:textId="77777777" w:rsidR="000234BB" w:rsidRPr="00634625" w:rsidRDefault="000234BB" w:rsidP="00725808">
            <w:pPr>
              <w:pStyle w:val="SmallStandard"/>
            </w:pPr>
            <w:r>
              <w:t>PinComponentReference</w:t>
            </w:r>
          </w:p>
        </w:tc>
        <w:tc>
          <w:tcPr>
            <w:tcW w:w="1574" w:type="dxa"/>
          </w:tcPr>
          <w:p w14:paraId="3B299EC6" w14:textId="77777777" w:rsidR="000234BB" w:rsidRPr="00132C43" w:rsidRDefault="000234BB" w:rsidP="00725808">
            <w:pPr>
              <w:pStyle w:val="SmallStandard"/>
            </w:pPr>
            <w:r>
              <w:t>pinComponentReference</w:t>
            </w:r>
          </w:p>
        </w:tc>
        <w:tc>
          <w:tcPr>
            <w:tcW w:w="708" w:type="dxa"/>
          </w:tcPr>
          <w:p w14:paraId="46BCDAE9" w14:textId="77777777" w:rsidR="000234BB" w:rsidRPr="00D331EF" w:rsidRDefault="000234BB" w:rsidP="00725808">
            <w:pPr>
              <w:pStyle w:val="SmallStandard"/>
            </w:pPr>
            <w:r w:rsidRPr="00574783">
              <w:t>1</w:t>
            </w:r>
          </w:p>
        </w:tc>
        <w:tc>
          <w:tcPr>
            <w:tcW w:w="709" w:type="dxa"/>
          </w:tcPr>
          <w:p w14:paraId="5626F356" w14:textId="77777777" w:rsidR="000234BB" w:rsidRDefault="000234BB" w:rsidP="00725808"/>
        </w:tc>
        <w:tc>
          <w:tcPr>
            <w:tcW w:w="567" w:type="dxa"/>
          </w:tcPr>
          <w:p w14:paraId="2F520A27" w14:textId="77777777" w:rsidR="000234BB" w:rsidRPr="00D331EF" w:rsidRDefault="000234BB" w:rsidP="00725808">
            <w:pPr>
              <w:pStyle w:val="SmallStandard"/>
            </w:pPr>
            <w:r>
              <w:t>N</w:t>
            </w:r>
          </w:p>
        </w:tc>
        <w:tc>
          <w:tcPr>
            <w:tcW w:w="3969" w:type="dxa"/>
          </w:tcPr>
          <w:p w14:paraId="795C40D2" w14:textId="77777777" w:rsidR="000234BB" w:rsidRDefault="000234BB" w:rsidP="00725808"/>
        </w:tc>
      </w:tr>
      <w:tr w:rsidR="000234BB" w:rsidRPr="00CC6307" w14:paraId="33F2FDBF" w14:textId="77777777" w:rsidTr="00725808">
        <w:tc>
          <w:tcPr>
            <w:tcW w:w="1573" w:type="dxa"/>
          </w:tcPr>
          <w:p w14:paraId="3A6C1896" w14:textId="77777777" w:rsidR="000234BB" w:rsidRPr="00634625" w:rsidRDefault="000234BB" w:rsidP="00725808">
            <w:pPr>
              <w:pStyle w:val="SmallStandard"/>
            </w:pPr>
            <w:r>
              <w:t>ContactPoint</w:t>
            </w:r>
          </w:p>
        </w:tc>
        <w:tc>
          <w:tcPr>
            <w:tcW w:w="1574" w:type="dxa"/>
          </w:tcPr>
          <w:p w14:paraId="5FF7FB79" w14:textId="77777777" w:rsidR="000234BB" w:rsidRPr="00132C43" w:rsidRDefault="000234BB" w:rsidP="00725808">
            <w:pPr>
              <w:pStyle w:val="SmallStandard"/>
            </w:pPr>
            <w:r>
              <w:t>contactPoint</w:t>
            </w:r>
          </w:p>
        </w:tc>
        <w:tc>
          <w:tcPr>
            <w:tcW w:w="708" w:type="dxa"/>
          </w:tcPr>
          <w:p w14:paraId="477727A6" w14:textId="77777777" w:rsidR="000234BB" w:rsidRPr="00D331EF" w:rsidRDefault="000234BB" w:rsidP="00725808">
            <w:pPr>
              <w:pStyle w:val="SmallStandard"/>
            </w:pPr>
            <w:r w:rsidRPr="00574783">
              <w:t>1</w:t>
            </w:r>
          </w:p>
        </w:tc>
        <w:tc>
          <w:tcPr>
            <w:tcW w:w="709" w:type="dxa"/>
          </w:tcPr>
          <w:p w14:paraId="4138EB37" w14:textId="77777777" w:rsidR="000234BB" w:rsidRDefault="000234BB" w:rsidP="00725808"/>
        </w:tc>
        <w:tc>
          <w:tcPr>
            <w:tcW w:w="567" w:type="dxa"/>
          </w:tcPr>
          <w:p w14:paraId="3FA463A3" w14:textId="77777777" w:rsidR="000234BB" w:rsidRPr="00D331EF" w:rsidRDefault="000234BB" w:rsidP="00725808">
            <w:pPr>
              <w:pStyle w:val="SmallStandard"/>
            </w:pPr>
            <w:r>
              <w:t>N</w:t>
            </w:r>
          </w:p>
        </w:tc>
        <w:tc>
          <w:tcPr>
            <w:tcW w:w="3969" w:type="dxa"/>
          </w:tcPr>
          <w:p w14:paraId="208F4912" w14:textId="77777777" w:rsidR="000234BB" w:rsidRDefault="000234BB" w:rsidP="00725808"/>
        </w:tc>
      </w:tr>
    </w:tbl>
    <w:p w14:paraId="0BFD69C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E6BCE51" w14:textId="77777777" w:rsidTr="00725808">
        <w:tc>
          <w:tcPr>
            <w:tcW w:w="2296" w:type="dxa"/>
            <w:gridSpan w:val="2"/>
          </w:tcPr>
          <w:p w14:paraId="13D06FAF"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E59455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1C71B37" w14:textId="77777777" w:rsidR="000234BB" w:rsidRDefault="000234BB" w:rsidP="00725808">
            <w:pPr>
              <w:jc w:val="center"/>
              <w:rPr>
                <w:b/>
                <w:sz w:val="16"/>
                <w:szCs w:val="16"/>
                <w:lang w:val="en-GB"/>
              </w:rPr>
            </w:pPr>
            <w:r>
              <w:rPr>
                <w:b/>
                <w:sz w:val="16"/>
                <w:szCs w:val="16"/>
                <w:lang w:val="en-GB"/>
              </w:rPr>
              <w:t>General</w:t>
            </w:r>
          </w:p>
        </w:tc>
      </w:tr>
      <w:tr w:rsidR="000234BB" w:rsidRPr="00720F6F" w14:paraId="11A1450F" w14:textId="77777777" w:rsidTr="00725808">
        <w:tc>
          <w:tcPr>
            <w:tcW w:w="1588" w:type="dxa"/>
          </w:tcPr>
          <w:p w14:paraId="18D6E241" w14:textId="77777777" w:rsidR="000234BB" w:rsidRDefault="000234BB" w:rsidP="00725808">
            <w:pPr>
              <w:rPr>
                <w:b/>
                <w:sz w:val="16"/>
                <w:szCs w:val="16"/>
                <w:lang w:val="en-GB"/>
              </w:rPr>
            </w:pPr>
            <w:r>
              <w:rPr>
                <w:b/>
                <w:sz w:val="16"/>
                <w:szCs w:val="16"/>
                <w:lang w:val="en-GB"/>
              </w:rPr>
              <w:t>Type</w:t>
            </w:r>
          </w:p>
        </w:tc>
        <w:tc>
          <w:tcPr>
            <w:tcW w:w="708" w:type="dxa"/>
          </w:tcPr>
          <w:p w14:paraId="06B2A684" w14:textId="77777777" w:rsidR="000234BB" w:rsidRDefault="000234BB" w:rsidP="00725808">
            <w:pPr>
              <w:rPr>
                <w:b/>
                <w:sz w:val="16"/>
                <w:szCs w:val="16"/>
                <w:lang w:val="en-GB"/>
              </w:rPr>
            </w:pPr>
            <w:r>
              <w:rPr>
                <w:b/>
                <w:sz w:val="16"/>
                <w:szCs w:val="16"/>
                <w:lang w:val="en-GB"/>
              </w:rPr>
              <w:t>Mult</w:t>
            </w:r>
          </w:p>
        </w:tc>
        <w:tc>
          <w:tcPr>
            <w:tcW w:w="1560" w:type="dxa"/>
          </w:tcPr>
          <w:p w14:paraId="0EAAD3B3" w14:textId="77777777" w:rsidR="000234BB" w:rsidRDefault="000234BB" w:rsidP="00725808">
            <w:pPr>
              <w:rPr>
                <w:b/>
                <w:sz w:val="16"/>
                <w:szCs w:val="16"/>
                <w:lang w:val="en-GB"/>
              </w:rPr>
            </w:pPr>
            <w:r>
              <w:rPr>
                <w:b/>
                <w:sz w:val="16"/>
                <w:szCs w:val="16"/>
                <w:lang w:val="en-GB"/>
              </w:rPr>
              <w:t>Role</w:t>
            </w:r>
          </w:p>
        </w:tc>
        <w:tc>
          <w:tcPr>
            <w:tcW w:w="708" w:type="dxa"/>
          </w:tcPr>
          <w:p w14:paraId="4A8820EA" w14:textId="77777777" w:rsidR="000234BB" w:rsidRDefault="000234BB" w:rsidP="00725808">
            <w:pPr>
              <w:rPr>
                <w:b/>
                <w:sz w:val="16"/>
                <w:szCs w:val="16"/>
                <w:lang w:val="en-GB"/>
              </w:rPr>
            </w:pPr>
            <w:r>
              <w:rPr>
                <w:b/>
                <w:sz w:val="16"/>
                <w:szCs w:val="16"/>
                <w:lang w:val="en-GB"/>
              </w:rPr>
              <w:t>Mult</w:t>
            </w:r>
          </w:p>
        </w:tc>
        <w:tc>
          <w:tcPr>
            <w:tcW w:w="567" w:type="dxa"/>
          </w:tcPr>
          <w:p w14:paraId="6363954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E620686" w14:textId="77777777" w:rsidR="000234BB" w:rsidRPr="008359F5" w:rsidRDefault="000234BB" w:rsidP="00725808">
            <w:pPr>
              <w:rPr>
                <w:b/>
                <w:sz w:val="16"/>
                <w:szCs w:val="16"/>
                <w:lang w:val="en-GB"/>
              </w:rPr>
            </w:pPr>
            <w:r>
              <w:rPr>
                <w:b/>
                <w:sz w:val="16"/>
                <w:szCs w:val="16"/>
                <w:lang w:val="en-GB"/>
              </w:rPr>
              <w:t>Comment</w:t>
            </w:r>
          </w:p>
        </w:tc>
      </w:tr>
      <w:tr w:rsidR="000234BB" w:rsidRPr="00CC6307" w14:paraId="40D6AD74" w14:textId="77777777" w:rsidTr="00725808">
        <w:tc>
          <w:tcPr>
            <w:tcW w:w="1588" w:type="dxa"/>
          </w:tcPr>
          <w:p w14:paraId="72E30605" w14:textId="77777777" w:rsidR="000234BB" w:rsidRPr="00634625" w:rsidRDefault="000234BB" w:rsidP="00725808">
            <w:pPr>
              <w:pStyle w:val="SmallStandard"/>
            </w:pPr>
            <w:r>
              <w:t>PinWireMappingSpecification</w:t>
            </w:r>
          </w:p>
        </w:tc>
        <w:tc>
          <w:tcPr>
            <w:tcW w:w="708" w:type="dxa"/>
          </w:tcPr>
          <w:p w14:paraId="0A6AE927" w14:textId="77777777" w:rsidR="000234BB" w:rsidRDefault="000234BB" w:rsidP="00725808"/>
        </w:tc>
        <w:tc>
          <w:tcPr>
            <w:tcW w:w="1560" w:type="dxa"/>
          </w:tcPr>
          <w:p w14:paraId="427F300B" w14:textId="77777777" w:rsidR="000234BB" w:rsidRDefault="000234BB" w:rsidP="00725808"/>
        </w:tc>
        <w:tc>
          <w:tcPr>
            <w:tcW w:w="708" w:type="dxa"/>
          </w:tcPr>
          <w:p w14:paraId="2462FCA6" w14:textId="77777777" w:rsidR="000234BB" w:rsidRDefault="000234BB" w:rsidP="00725808"/>
        </w:tc>
        <w:tc>
          <w:tcPr>
            <w:tcW w:w="567" w:type="dxa"/>
          </w:tcPr>
          <w:p w14:paraId="0483404E" w14:textId="77777777" w:rsidR="000234BB" w:rsidRDefault="000234BB" w:rsidP="00725808">
            <w:pPr>
              <w:pStyle w:val="SmallStandard"/>
            </w:pPr>
            <w:r>
              <w:t>Y</w:t>
            </w:r>
          </w:p>
        </w:tc>
        <w:tc>
          <w:tcPr>
            <w:tcW w:w="3969" w:type="dxa"/>
          </w:tcPr>
          <w:p w14:paraId="3A469534" w14:textId="77777777" w:rsidR="000234BB" w:rsidRDefault="000234BB" w:rsidP="00725808"/>
        </w:tc>
      </w:tr>
    </w:tbl>
    <w:p w14:paraId="06C9128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9" w:name="_964448b133ef413a26327d3d3e40fc80"/>
      <w:r>
        <w:rPr>
          <w:lang w:val="en-GB"/>
        </w:rPr>
        <w:t>PinWireMappingSpecification</w:t>
      </w:r>
      <w:bookmarkEnd w:id="1589"/>
    </w:p>
    <w:p w14:paraId="6AD7D71F" w14:textId="77777777" w:rsidR="000234BB" w:rsidRDefault="000234BB" w:rsidP="000234BB">
      <w:r>
        <w:rPr>
          <w:sz w:val="18"/>
          <w:szCs w:val="18"/>
        </w:rPr>
        <w:t xml:space="preserve">A </w:t>
      </w:r>
      <w:r>
        <w:rPr>
          <w:i/>
          <w:iCs/>
          <w:sz w:val="18"/>
          <w:szCs w:val="18"/>
        </w:rPr>
        <w:t>PinWireMappingSpecification</w:t>
      </w:r>
      <w:r>
        <w:rPr>
          <w:sz w:val="18"/>
          <w:szCs w:val="18"/>
        </w:rPr>
        <w:t xml:space="preserve"> can be used create </w:t>
      </w:r>
      <w:r>
        <w:rPr>
          <w:b/>
          <w:bCs/>
          <w:sz w:val="18"/>
          <w:szCs w:val="18"/>
        </w:rPr>
        <w:t xml:space="preserve">variance free </w:t>
      </w:r>
      <w:r>
        <w:rPr>
          <w:sz w:val="18"/>
          <w:szCs w:val="18"/>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 See the Pin Wire Mapping Diagram for more details.</w:t>
      </w:r>
    </w:p>
    <w:p w14:paraId="7564AE8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5AF555" w14:textId="77777777" w:rsidTr="00725808">
        <w:tc>
          <w:tcPr>
            <w:tcW w:w="2013" w:type="dxa"/>
            <w:tcMar>
              <w:top w:w="28" w:type="dxa"/>
              <w:left w:w="28" w:type="dxa"/>
              <w:bottom w:w="28" w:type="dxa"/>
              <w:right w:w="28" w:type="dxa"/>
            </w:tcMar>
          </w:tcPr>
          <w:p w14:paraId="328965D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C13A983" w14:textId="4E832CF6"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6F21D630" w14:textId="77777777" w:rsidTr="00725808">
        <w:tc>
          <w:tcPr>
            <w:tcW w:w="2013" w:type="dxa"/>
            <w:tcMar>
              <w:top w:w="28" w:type="dxa"/>
              <w:left w:w="28" w:type="dxa"/>
              <w:bottom w:w="28" w:type="dxa"/>
              <w:right w:w="28" w:type="dxa"/>
            </w:tcMar>
          </w:tcPr>
          <w:p w14:paraId="3182A98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CAF60CF" w14:textId="77777777" w:rsidR="000234BB" w:rsidRDefault="000234BB" w:rsidP="00725808"/>
        </w:tc>
      </w:tr>
      <w:tr w:rsidR="000234BB" w:rsidRPr="008359F5" w14:paraId="47737553" w14:textId="77777777" w:rsidTr="00725808">
        <w:tc>
          <w:tcPr>
            <w:tcW w:w="2013" w:type="dxa"/>
            <w:tcMar>
              <w:top w:w="28" w:type="dxa"/>
              <w:left w:w="28" w:type="dxa"/>
              <w:bottom w:w="28" w:type="dxa"/>
              <w:right w:w="28" w:type="dxa"/>
            </w:tcMar>
          </w:tcPr>
          <w:p w14:paraId="0022EC5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D1BE04" w14:textId="77777777" w:rsidR="000234BB" w:rsidRPr="000437C1" w:rsidRDefault="000234BB" w:rsidP="00725808">
            <w:pPr>
              <w:pStyle w:val="SmallStandard"/>
            </w:pPr>
            <w:r>
              <w:t>false</w:t>
            </w:r>
          </w:p>
        </w:tc>
      </w:tr>
    </w:tbl>
    <w:p w14:paraId="3368B92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7C60065" w14:textId="77777777" w:rsidTr="00725808">
        <w:tc>
          <w:tcPr>
            <w:tcW w:w="3856" w:type="dxa"/>
            <w:gridSpan w:val="3"/>
          </w:tcPr>
          <w:p w14:paraId="539422B9" w14:textId="77777777" w:rsidR="000234BB" w:rsidRDefault="000234BB" w:rsidP="00725808">
            <w:pPr>
              <w:jc w:val="center"/>
              <w:rPr>
                <w:b/>
                <w:sz w:val="16"/>
                <w:szCs w:val="16"/>
                <w:lang w:val="en-GB"/>
              </w:rPr>
            </w:pPr>
            <w:r>
              <w:rPr>
                <w:b/>
                <w:sz w:val="16"/>
                <w:szCs w:val="16"/>
                <w:lang w:val="en-GB"/>
              </w:rPr>
              <w:t>Other End</w:t>
            </w:r>
          </w:p>
        </w:tc>
        <w:tc>
          <w:tcPr>
            <w:tcW w:w="708" w:type="dxa"/>
          </w:tcPr>
          <w:p w14:paraId="7505025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C37124D" w14:textId="77777777" w:rsidR="000234BB" w:rsidRDefault="000234BB" w:rsidP="00725808">
            <w:pPr>
              <w:jc w:val="center"/>
              <w:rPr>
                <w:b/>
                <w:sz w:val="16"/>
                <w:szCs w:val="16"/>
                <w:lang w:val="en-GB"/>
              </w:rPr>
            </w:pPr>
            <w:r>
              <w:rPr>
                <w:b/>
                <w:sz w:val="16"/>
                <w:szCs w:val="16"/>
                <w:lang w:val="en-GB"/>
              </w:rPr>
              <w:t>General</w:t>
            </w:r>
          </w:p>
        </w:tc>
      </w:tr>
      <w:tr w:rsidR="000234BB" w:rsidRPr="00720F6F" w14:paraId="40BF6466" w14:textId="77777777" w:rsidTr="00725808">
        <w:tc>
          <w:tcPr>
            <w:tcW w:w="1573" w:type="dxa"/>
          </w:tcPr>
          <w:p w14:paraId="1209F62A" w14:textId="77777777" w:rsidR="000234BB" w:rsidRDefault="000234BB" w:rsidP="00725808">
            <w:pPr>
              <w:rPr>
                <w:b/>
                <w:sz w:val="16"/>
                <w:szCs w:val="16"/>
                <w:lang w:val="en-GB"/>
              </w:rPr>
            </w:pPr>
            <w:r>
              <w:rPr>
                <w:b/>
                <w:sz w:val="16"/>
                <w:szCs w:val="16"/>
                <w:lang w:val="en-GB"/>
              </w:rPr>
              <w:t>Type</w:t>
            </w:r>
          </w:p>
        </w:tc>
        <w:tc>
          <w:tcPr>
            <w:tcW w:w="1574" w:type="dxa"/>
          </w:tcPr>
          <w:p w14:paraId="23356A13" w14:textId="77777777" w:rsidR="000234BB" w:rsidRDefault="000234BB" w:rsidP="00725808">
            <w:pPr>
              <w:rPr>
                <w:b/>
                <w:sz w:val="16"/>
                <w:szCs w:val="16"/>
                <w:lang w:val="en-GB"/>
              </w:rPr>
            </w:pPr>
            <w:r>
              <w:rPr>
                <w:b/>
                <w:sz w:val="16"/>
                <w:szCs w:val="16"/>
                <w:lang w:val="en-GB"/>
              </w:rPr>
              <w:t>Role</w:t>
            </w:r>
          </w:p>
        </w:tc>
        <w:tc>
          <w:tcPr>
            <w:tcW w:w="708" w:type="dxa"/>
          </w:tcPr>
          <w:p w14:paraId="533312F3" w14:textId="77777777" w:rsidR="000234BB" w:rsidRDefault="000234BB" w:rsidP="00725808">
            <w:pPr>
              <w:rPr>
                <w:b/>
                <w:sz w:val="16"/>
                <w:szCs w:val="16"/>
                <w:lang w:val="en-GB"/>
              </w:rPr>
            </w:pPr>
            <w:r>
              <w:rPr>
                <w:b/>
                <w:sz w:val="16"/>
                <w:szCs w:val="16"/>
                <w:lang w:val="en-GB"/>
              </w:rPr>
              <w:t>Mult</w:t>
            </w:r>
          </w:p>
        </w:tc>
        <w:tc>
          <w:tcPr>
            <w:tcW w:w="709" w:type="dxa"/>
          </w:tcPr>
          <w:p w14:paraId="696AC905" w14:textId="77777777" w:rsidR="000234BB" w:rsidRDefault="000234BB" w:rsidP="00725808">
            <w:pPr>
              <w:rPr>
                <w:b/>
                <w:sz w:val="16"/>
                <w:szCs w:val="16"/>
                <w:lang w:val="en-GB"/>
              </w:rPr>
            </w:pPr>
            <w:r>
              <w:rPr>
                <w:b/>
                <w:sz w:val="16"/>
                <w:szCs w:val="16"/>
                <w:lang w:val="en-GB"/>
              </w:rPr>
              <w:t>Mult</w:t>
            </w:r>
          </w:p>
        </w:tc>
        <w:tc>
          <w:tcPr>
            <w:tcW w:w="567" w:type="dxa"/>
          </w:tcPr>
          <w:p w14:paraId="40AEAF5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88A67DE" w14:textId="77777777" w:rsidR="000234BB" w:rsidRPr="008359F5" w:rsidRDefault="000234BB" w:rsidP="00725808">
            <w:pPr>
              <w:rPr>
                <w:b/>
                <w:sz w:val="16"/>
                <w:szCs w:val="16"/>
                <w:lang w:val="en-GB"/>
              </w:rPr>
            </w:pPr>
            <w:r>
              <w:rPr>
                <w:b/>
                <w:sz w:val="16"/>
                <w:szCs w:val="16"/>
                <w:lang w:val="en-GB"/>
              </w:rPr>
              <w:t>Comment</w:t>
            </w:r>
          </w:p>
        </w:tc>
      </w:tr>
      <w:tr w:rsidR="000234BB" w:rsidRPr="00CC6307" w14:paraId="6544AAB9" w14:textId="77777777" w:rsidTr="00725808">
        <w:tc>
          <w:tcPr>
            <w:tcW w:w="1573" w:type="dxa"/>
          </w:tcPr>
          <w:p w14:paraId="097B721A" w14:textId="77777777" w:rsidR="000234BB" w:rsidRPr="00634625" w:rsidRDefault="000234BB" w:rsidP="00725808">
            <w:pPr>
              <w:pStyle w:val="SmallStandard"/>
            </w:pPr>
            <w:r>
              <w:t>PinWireMappingPoint</w:t>
            </w:r>
          </w:p>
        </w:tc>
        <w:tc>
          <w:tcPr>
            <w:tcW w:w="1574" w:type="dxa"/>
          </w:tcPr>
          <w:p w14:paraId="5FD50923" w14:textId="77777777" w:rsidR="000234BB" w:rsidRDefault="000234BB" w:rsidP="00725808"/>
        </w:tc>
        <w:tc>
          <w:tcPr>
            <w:tcW w:w="708" w:type="dxa"/>
          </w:tcPr>
          <w:p w14:paraId="0ACC7EAD" w14:textId="77777777" w:rsidR="000234BB" w:rsidRDefault="000234BB" w:rsidP="00725808"/>
        </w:tc>
        <w:tc>
          <w:tcPr>
            <w:tcW w:w="709" w:type="dxa"/>
          </w:tcPr>
          <w:p w14:paraId="62246918" w14:textId="77777777" w:rsidR="000234BB" w:rsidRDefault="000234BB" w:rsidP="00725808"/>
        </w:tc>
        <w:tc>
          <w:tcPr>
            <w:tcW w:w="567" w:type="dxa"/>
          </w:tcPr>
          <w:p w14:paraId="29E0AB0A" w14:textId="77777777" w:rsidR="000234BB" w:rsidRDefault="000234BB" w:rsidP="00725808">
            <w:pPr>
              <w:pStyle w:val="SmallStandard"/>
            </w:pPr>
            <w:r>
              <w:t>Y</w:t>
            </w:r>
          </w:p>
        </w:tc>
        <w:tc>
          <w:tcPr>
            <w:tcW w:w="3969" w:type="dxa"/>
          </w:tcPr>
          <w:p w14:paraId="2B0E78FF" w14:textId="77777777" w:rsidR="000234BB" w:rsidRDefault="000234BB" w:rsidP="00725808"/>
        </w:tc>
      </w:tr>
    </w:tbl>
    <w:p w14:paraId="16565E1E"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590" w:name="_Toc33620339"/>
      <w:r>
        <w:rPr>
          <w:lang w:val="en-GB"/>
        </w:rPr>
        <w:t xml:space="preserve">Module </w:t>
      </w:r>
      <w:bookmarkStart w:id="1591" w:name="_3cfd68a949ba75a3cee530db847dace0"/>
      <w:r>
        <w:rPr>
          <w:lang w:val="en-GB"/>
        </w:rPr>
        <w:t>placeable_element</w:t>
      </w:r>
      <w:bookmarkEnd w:id="1591"/>
      <w:bookmarkEnd w:id="1590"/>
    </w:p>
    <w:p w14:paraId="0A654F6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2" w:name="_f6e305d28bf9fc53475922a98fe3307a"/>
      <w:r>
        <w:rPr>
          <w:lang w:val="en-GB"/>
        </w:rPr>
        <w:t>MeasurementPoint</w:t>
      </w:r>
      <w:bookmarkEnd w:id="1592"/>
    </w:p>
    <w:p w14:paraId="6BA33C10" w14:textId="77777777" w:rsidR="000234BB" w:rsidRDefault="000234BB" w:rsidP="000234BB">
      <w:r>
        <w:rPr>
          <w:sz w:val="18"/>
          <w:szCs w:val="18"/>
        </w:rPr>
        <w:t>Defines a reference point on a component that can be used to apply a Dimension. This is normally a significant point of the component e.g. an edge, a hole, a bolt or something similar.</w:t>
      </w:r>
    </w:p>
    <w:p w14:paraId="70442D5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9AF32DF" w14:textId="77777777" w:rsidTr="00725808">
        <w:tc>
          <w:tcPr>
            <w:tcW w:w="2013" w:type="dxa"/>
            <w:tcMar>
              <w:top w:w="28" w:type="dxa"/>
              <w:left w:w="28" w:type="dxa"/>
              <w:bottom w:w="28" w:type="dxa"/>
              <w:right w:w="28" w:type="dxa"/>
            </w:tcMar>
          </w:tcPr>
          <w:p w14:paraId="028D5D3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3E00BE" w14:textId="1960ABB7"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67DAD694" w14:textId="77777777" w:rsidTr="00725808">
        <w:tc>
          <w:tcPr>
            <w:tcW w:w="2013" w:type="dxa"/>
            <w:tcMar>
              <w:top w:w="28" w:type="dxa"/>
              <w:left w:w="28" w:type="dxa"/>
              <w:bottom w:w="28" w:type="dxa"/>
              <w:right w:w="28" w:type="dxa"/>
            </w:tcMar>
          </w:tcPr>
          <w:p w14:paraId="313F682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8C425D" w14:textId="77777777" w:rsidR="000234BB" w:rsidRDefault="000234BB" w:rsidP="00725808"/>
        </w:tc>
      </w:tr>
      <w:tr w:rsidR="000234BB" w:rsidRPr="008359F5" w14:paraId="45935106" w14:textId="77777777" w:rsidTr="00725808">
        <w:tc>
          <w:tcPr>
            <w:tcW w:w="2013" w:type="dxa"/>
            <w:tcMar>
              <w:top w:w="28" w:type="dxa"/>
              <w:left w:w="28" w:type="dxa"/>
              <w:bottom w:w="28" w:type="dxa"/>
              <w:right w:w="28" w:type="dxa"/>
            </w:tcMar>
          </w:tcPr>
          <w:p w14:paraId="5166E21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2FBEBD5" w14:textId="77777777" w:rsidR="000234BB" w:rsidRPr="000437C1" w:rsidRDefault="000234BB" w:rsidP="00725808">
            <w:pPr>
              <w:pStyle w:val="SmallStandard"/>
            </w:pPr>
            <w:r>
              <w:t>false</w:t>
            </w:r>
          </w:p>
        </w:tc>
      </w:tr>
    </w:tbl>
    <w:p w14:paraId="3F983CC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09630FD" w14:textId="77777777" w:rsidTr="00725808">
        <w:tc>
          <w:tcPr>
            <w:tcW w:w="2013" w:type="dxa"/>
            <w:tcMar>
              <w:top w:w="28" w:type="dxa"/>
              <w:left w:w="28" w:type="dxa"/>
              <w:bottom w:w="28" w:type="dxa"/>
              <w:right w:w="28" w:type="dxa"/>
            </w:tcMar>
          </w:tcPr>
          <w:p w14:paraId="4E5F8F54"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0A73D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30ACF4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0BEBE45"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DC2CA75" w14:textId="77777777" w:rsidTr="00725808">
        <w:tc>
          <w:tcPr>
            <w:tcW w:w="2013" w:type="dxa"/>
            <w:tcMar>
              <w:top w:w="28" w:type="dxa"/>
              <w:left w:w="28" w:type="dxa"/>
              <w:bottom w:w="28" w:type="dxa"/>
              <w:right w:w="28" w:type="dxa"/>
            </w:tcMar>
          </w:tcPr>
          <w:p w14:paraId="5CE2352C"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6D1EBBF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F1DCA8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4F03234" w14:textId="77777777" w:rsidR="000234BB" w:rsidRDefault="000234BB" w:rsidP="00725808">
            <w:pPr>
              <w:jc w:val="left"/>
            </w:pPr>
            <w:r>
              <w:rPr>
                <w:sz w:val="16"/>
                <w:szCs w:val="16"/>
              </w:rPr>
              <w:t>Specifies a unique identification of the MeasurementPoint. The identification is guaranteed to be unique within a component.</w:t>
            </w:r>
          </w:p>
        </w:tc>
      </w:tr>
    </w:tbl>
    <w:p w14:paraId="44DDD4F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9DBC69C" w14:textId="77777777" w:rsidTr="00725808">
        <w:tc>
          <w:tcPr>
            <w:tcW w:w="2296" w:type="dxa"/>
            <w:gridSpan w:val="2"/>
          </w:tcPr>
          <w:p w14:paraId="0D4058EF"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8A081B1"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09C5E55" w14:textId="77777777" w:rsidR="000234BB" w:rsidRDefault="000234BB" w:rsidP="00725808">
            <w:pPr>
              <w:jc w:val="center"/>
              <w:rPr>
                <w:b/>
                <w:sz w:val="16"/>
                <w:szCs w:val="16"/>
                <w:lang w:val="en-GB"/>
              </w:rPr>
            </w:pPr>
            <w:r>
              <w:rPr>
                <w:b/>
                <w:sz w:val="16"/>
                <w:szCs w:val="16"/>
                <w:lang w:val="en-GB"/>
              </w:rPr>
              <w:t>General</w:t>
            </w:r>
          </w:p>
        </w:tc>
      </w:tr>
      <w:tr w:rsidR="000234BB" w:rsidRPr="00720F6F" w14:paraId="404E5A2A" w14:textId="77777777" w:rsidTr="00725808">
        <w:tc>
          <w:tcPr>
            <w:tcW w:w="1588" w:type="dxa"/>
          </w:tcPr>
          <w:p w14:paraId="0F5F1F73" w14:textId="77777777" w:rsidR="000234BB" w:rsidRDefault="000234BB" w:rsidP="00725808">
            <w:pPr>
              <w:rPr>
                <w:b/>
                <w:sz w:val="16"/>
                <w:szCs w:val="16"/>
                <w:lang w:val="en-GB"/>
              </w:rPr>
            </w:pPr>
            <w:r>
              <w:rPr>
                <w:b/>
                <w:sz w:val="16"/>
                <w:szCs w:val="16"/>
                <w:lang w:val="en-GB"/>
              </w:rPr>
              <w:t>Type</w:t>
            </w:r>
          </w:p>
        </w:tc>
        <w:tc>
          <w:tcPr>
            <w:tcW w:w="708" w:type="dxa"/>
          </w:tcPr>
          <w:p w14:paraId="4F462AE9" w14:textId="77777777" w:rsidR="000234BB" w:rsidRDefault="000234BB" w:rsidP="00725808">
            <w:pPr>
              <w:rPr>
                <w:b/>
                <w:sz w:val="16"/>
                <w:szCs w:val="16"/>
                <w:lang w:val="en-GB"/>
              </w:rPr>
            </w:pPr>
            <w:r>
              <w:rPr>
                <w:b/>
                <w:sz w:val="16"/>
                <w:szCs w:val="16"/>
                <w:lang w:val="en-GB"/>
              </w:rPr>
              <w:t>Mult</w:t>
            </w:r>
          </w:p>
        </w:tc>
        <w:tc>
          <w:tcPr>
            <w:tcW w:w="1560" w:type="dxa"/>
          </w:tcPr>
          <w:p w14:paraId="51E905F5" w14:textId="77777777" w:rsidR="000234BB" w:rsidRDefault="000234BB" w:rsidP="00725808">
            <w:pPr>
              <w:rPr>
                <w:b/>
                <w:sz w:val="16"/>
                <w:szCs w:val="16"/>
                <w:lang w:val="en-GB"/>
              </w:rPr>
            </w:pPr>
            <w:r>
              <w:rPr>
                <w:b/>
                <w:sz w:val="16"/>
                <w:szCs w:val="16"/>
                <w:lang w:val="en-GB"/>
              </w:rPr>
              <w:t>Role</w:t>
            </w:r>
          </w:p>
        </w:tc>
        <w:tc>
          <w:tcPr>
            <w:tcW w:w="708" w:type="dxa"/>
          </w:tcPr>
          <w:p w14:paraId="7396759F" w14:textId="77777777" w:rsidR="000234BB" w:rsidRDefault="000234BB" w:rsidP="00725808">
            <w:pPr>
              <w:rPr>
                <w:b/>
                <w:sz w:val="16"/>
                <w:szCs w:val="16"/>
                <w:lang w:val="en-GB"/>
              </w:rPr>
            </w:pPr>
            <w:r>
              <w:rPr>
                <w:b/>
                <w:sz w:val="16"/>
                <w:szCs w:val="16"/>
                <w:lang w:val="en-GB"/>
              </w:rPr>
              <w:t>Mult</w:t>
            </w:r>
          </w:p>
        </w:tc>
        <w:tc>
          <w:tcPr>
            <w:tcW w:w="567" w:type="dxa"/>
          </w:tcPr>
          <w:p w14:paraId="6E2B4AF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DE90AC2" w14:textId="77777777" w:rsidR="000234BB" w:rsidRPr="008359F5" w:rsidRDefault="000234BB" w:rsidP="00725808">
            <w:pPr>
              <w:rPr>
                <w:b/>
                <w:sz w:val="16"/>
                <w:szCs w:val="16"/>
                <w:lang w:val="en-GB"/>
              </w:rPr>
            </w:pPr>
            <w:r>
              <w:rPr>
                <w:b/>
                <w:sz w:val="16"/>
                <w:szCs w:val="16"/>
                <w:lang w:val="en-GB"/>
              </w:rPr>
              <w:t>Comment</w:t>
            </w:r>
          </w:p>
        </w:tc>
      </w:tr>
      <w:tr w:rsidR="000234BB" w:rsidRPr="00CC6307" w14:paraId="6D2EB691" w14:textId="77777777" w:rsidTr="00725808">
        <w:tc>
          <w:tcPr>
            <w:tcW w:w="1588" w:type="dxa"/>
          </w:tcPr>
          <w:p w14:paraId="18E5E51C" w14:textId="77777777" w:rsidR="000234BB" w:rsidRPr="00634625" w:rsidRDefault="000234BB" w:rsidP="00725808">
            <w:pPr>
              <w:pStyle w:val="SmallStandard"/>
            </w:pPr>
            <w:r>
              <w:t>MeasurePointPosition</w:t>
            </w:r>
          </w:p>
        </w:tc>
        <w:tc>
          <w:tcPr>
            <w:tcW w:w="708" w:type="dxa"/>
          </w:tcPr>
          <w:p w14:paraId="46933392" w14:textId="77777777" w:rsidR="000234BB" w:rsidRPr="00D331EF" w:rsidRDefault="000234BB" w:rsidP="00725808">
            <w:pPr>
              <w:pStyle w:val="SmallStandard"/>
            </w:pPr>
            <w:r w:rsidRPr="00D01517">
              <w:t>0..*</w:t>
            </w:r>
          </w:p>
        </w:tc>
        <w:tc>
          <w:tcPr>
            <w:tcW w:w="1560" w:type="dxa"/>
          </w:tcPr>
          <w:p w14:paraId="182E3E0F" w14:textId="77777777" w:rsidR="000234BB" w:rsidRPr="00132C43" w:rsidRDefault="000234BB" w:rsidP="00725808">
            <w:pPr>
              <w:pStyle w:val="SmallStandard"/>
            </w:pPr>
            <w:r>
              <w:t>measurementPoint</w:t>
            </w:r>
          </w:p>
        </w:tc>
        <w:tc>
          <w:tcPr>
            <w:tcW w:w="708" w:type="dxa"/>
          </w:tcPr>
          <w:p w14:paraId="410F8D02" w14:textId="77777777" w:rsidR="000234BB" w:rsidRPr="00D331EF" w:rsidRDefault="000234BB" w:rsidP="00725808">
            <w:pPr>
              <w:pStyle w:val="SmallStandard"/>
            </w:pPr>
            <w:r w:rsidRPr="00D01517">
              <w:t>1</w:t>
            </w:r>
          </w:p>
        </w:tc>
        <w:tc>
          <w:tcPr>
            <w:tcW w:w="567" w:type="dxa"/>
          </w:tcPr>
          <w:p w14:paraId="0CA14B1D" w14:textId="77777777" w:rsidR="000234BB" w:rsidRPr="00D331EF" w:rsidRDefault="000234BB" w:rsidP="00725808">
            <w:pPr>
              <w:pStyle w:val="SmallStandard"/>
            </w:pPr>
            <w:r>
              <w:t>N</w:t>
            </w:r>
          </w:p>
        </w:tc>
        <w:tc>
          <w:tcPr>
            <w:tcW w:w="3969" w:type="dxa"/>
          </w:tcPr>
          <w:p w14:paraId="22CB52A8" w14:textId="77777777" w:rsidR="000234BB" w:rsidRDefault="000234BB" w:rsidP="00725808"/>
        </w:tc>
      </w:tr>
      <w:tr w:rsidR="000234BB" w:rsidRPr="00CC6307" w14:paraId="45A44B99" w14:textId="77777777" w:rsidTr="00725808">
        <w:tc>
          <w:tcPr>
            <w:tcW w:w="1588" w:type="dxa"/>
          </w:tcPr>
          <w:p w14:paraId="341EDA14" w14:textId="77777777" w:rsidR="000234BB" w:rsidRPr="00634625" w:rsidRDefault="000234BB" w:rsidP="00725808">
            <w:pPr>
              <w:pStyle w:val="SmallStandard"/>
            </w:pPr>
            <w:r>
              <w:t>PlaceableElementSpecification</w:t>
            </w:r>
          </w:p>
        </w:tc>
        <w:tc>
          <w:tcPr>
            <w:tcW w:w="708" w:type="dxa"/>
          </w:tcPr>
          <w:p w14:paraId="1EA0FF6B" w14:textId="77777777" w:rsidR="000234BB" w:rsidRPr="00D331EF" w:rsidRDefault="000234BB" w:rsidP="00725808">
            <w:pPr>
              <w:pStyle w:val="SmallStandard"/>
            </w:pPr>
            <w:r w:rsidRPr="00D01517">
              <w:t>1</w:t>
            </w:r>
          </w:p>
        </w:tc>
        <w:tc>
          <w:tcPr>
            <w:tcW w:w="1560" w:type="dxa"/>
          </w:tcPr>
          <w:p w14:paraId="217370A8" w14:textId="77777777" w:rsidR="000234BB" w:rsidRPr="00132C43" w:rsidRDefault="000234BB" w:rsidP="00725808">
            <w:pPr>
              <w:pStyle w:val="SmallStandard"/>
            </w:pPr>
            <w:r>
              <w:t>measurementPoint</w:t>
            </w:r>
          </w:p>
        </w:tc>
        <w:tc>
          <w:tcPr>
            <w:tcW w:w="708" w:type="dxa"/>
          </w:tcPr>
          <w:p w14:paraId="64B5AD21" w14:textId="77777777" w:rsidR="000234BB" w:rsidRPr="00D331EF" w:rsidRDefault="000234BB" w:rsidP="00725808">
            <w:pPr>
              <w:pStyle w:val="SmallStandard"/>
            </w:pPr>
            <w:r w:rsidRPr="00D01517">
              <w:t>0..*</w:t>
            </w:r>
          </w:p>
        </w:tc>
        <w:tc>
          <w:tcPr>
            <w:tcW w:w="567" w:type="dxa"/>
          </w:tcPr>
          <w:p w14:paraId="28BFAB7F" w14:textId="77777777" w:rsidR="000234BB" w:rsidRDefault="000234BB" w:rsidP="00725808">
            <w:pPr>
              <w:pStyle w:val="SmallStandard"/>
            </w:pPr>
            <w:r>
              <w:t>Y</w:t>
            </w:r>
          </w:p>
        </w:tc>
        <w:tc>
          <w:tcPr>
            <w:tcW w:w="3969" w:type="dxa"/>
          </w:tcPr>
          <w:p w14:paraId="5C22FF2D" w14:textId="77777777" w:rsidR="000234BB" w:rsidRDefault="000234BB" w:rsidP="00725808">
            <w:pPr>
              <w:jc w:val="left"/>
            </w:pPr>
            <w:r>
              <w:rPr>
                <w:sz w:val="16"/>
                <w:szCs w:val="16"/>
              </w:rPr>
              <w:t xml:space="preserve">Specifies the </w:t>
            </w:r>
            <w:r>
              <w:rPr>
                <w:i/>
                <w:iCs/>
                <w:sz w:val="16"/>
                <w:szCs w:val="16"/>
              </w:rPr>
              <w:t>MeasurementPoints</w:t>
            </w:r>
            <w:r>
              <w:rPr>
                <w:sz w:val="16"/>
                <w:szCs w:val="16"/>
              </w:rPr>
              <w:t xml:space="preserve"> of a </w:t>
            </w:r>
            <w:r>
              <w:rPr>
                <w:i/>
                <w:iCs/>
                <w:sz w:val="16"/>
                <w:szCs w:val="16"/>
              </w:rPr>
              <w:t>PlaceableElement</w:t>
            </w:r>
            <w:r>
              <w:rPr>
                <w:sz w:val="16"/>
                <w:szCs w:val="16"/>
              </w:rPr>
              <w:t>.</w:t>
            </w:r>
          </w:p>
        </w:tc>
      </w:tr>
      <w:tr w:rsidR="000234BB" w:rsidRPr="00CC6307" w14:paraId="3D15C681" w14:textId="77777777" w:rsidTr="00725808">
        <w:tc>
          <w:tcPr>
            <w:tcW w:w="1588" w:type="dxa"/>
          </w:tcPr>
          <w:p w14:paraId="4AF4F5C9" w14:textId="77777777" w:rsidR="000234BB" w:rsidRPr="00634625" w:rsidRDefault="000234BB" w:rsidP="00725808">
            <w:pPr>
              <w:pStyle w:val="SmallStandard"/>
            </w:pPr>
            <w:r>
              <w:t>MeasurementPointReference</w:t>
            </w:r>
          </w:p>
        </w:tc>
        <w:tc>
          <w:tcPr>
            <w:tcW w:w="708" w:type="dxa"/>
          </w:tcPr>
          <w:p w14:paraId="32860B9E" w14:textId="77777777" w:rsidR="000234BB" w:rsidRPr="00D331EF" w:rsidRDefault="000234BB" w:rsidP="00725808">
            <w:pPr>
              <w:pStyle w:val="SmallStandard"/>
            </w:pPr>
            <w:r w:rsidRPr="00D01517">
              <w:t>0..*</w:t>
            </w:r>
          </w:p>
        </w:tc>
        <w:tc>
          <w:tcPr>
            <w:tcW w:w="1560" w:type="dxa"/>
          </w:tcPr>
          <w:p w14:paraId="5B787FF1" w14:textId="77777777" w:rsidR="000234BB" w:rsidRPr="00132C43" w:rsidRDefault="000234BB" w:rsidP="00725808">
            <w:pPr>
              <w:pStyle w:val="SmallStandard"/>
            </w:pPr>
            <w:r>
              <w:t>measurementPoint</w:t>
            </w:r>
          </w:p>
        </w:tc>
        <w:tc>
          <w:tcPr>
            <w:tcW w:w="708" w:type="dxa"/>
          </w:tcPr>
          <w:p w14:paraId="38D12EB2" w14:textId="77777777" w:rsidR="000234BB" w:rsidRPr="00D331EF" w:rsidRDefault="000234BB" w:rsidP="00725808">
            <w:pPr>
              <w:pStyle w:val="SmallStandard"/>
            </w:pPr>
            <w:r w:rsidRPr="00D01517">
              <w:t>1</w:t>
            </w:r>
          </w:p>
        </w:tc>
        <w:tc>
          <w:tcPr>
            <w:tcW w:w="567" w:type="dxa"/>
          </w:tcPr>
          <w:p w14:paraId="4BF93CF4" w14:textId="77777777" w:rsidR="000234BB" w:rsidRPr="00D331EF" w:rsidRDefault="000234BB" w:rsidP="00725808">
            <w:pPr>
              <w:pStyle w:val="SmallStandard"/>
            </w:pPr>
            <w:r>
              <w:t>N</w:t>
            </w:r>
          </w:p>
        </w:tc>
        <w:tc>
          <w:tcPr>
            <w:tcW w:w="3969" w:type="dxa"/>
          </w:tcPr>
          <w:p w14:paraId="33A431C3" w14:textId="77777777" w:rsidR="000234BB" w:rsidRDefault="000234BB" w:rsidP="00725808">
            <w:pPr>
              <w:jc w:val="left"/>
            </w:pPr>
            <w:r>
              <w:rPr>
                <w:sz w:val="16"/>
                <w:szCs w:val="16"/>
              </w:rPr>
              <w:t xml:space="preserve">References the </w:t>
            </w:r>
            <w:r>
              <w:rPr>
                <w:i/>
                <w:iCs/>
                <w:sz w:val="16"/>
                <w:szCs w:val="16"/>
              </w:rPr>
              <w:t>MeasurementPoint</w:t>
            </w:r>
            <w:r>
              <w:rPr>
                <w:sz w:val="16"/>
                <w:szCs w:val="16"/>
              </w:rPr>
              <w:t xml:space="preserve"> that is instanced by this </w:t>
            </w:r>
            <w:r>
              <w:rPr>
                <w:i/>
                <w:iCs/>
                <w:sz w:val="16"/>
                <w:szCs w:val="16"/>
              </w:rPr>
              <w:t>MeasurementPointReference.</w:t>
            </w:r>
          </w:p>
        </w:tc>
      </w:tr>
    </w:tbl>
    <w:p w14:paraId="076D135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3" w:name="_582a4bb4dc8633f8b686b6d2c32ecc51"/>
      <w:r>
        <w:rPr>
          <w:lang w:val="en-GB"/>
        </w:rPr>
        <w:t>PlaceableElementSpecification</w:t>
      </w:r>
      <w:bookmarkEnd w:id="1593"/>
    </w:p>
    <w:p w14:paraId="7E8BA73A" w14:textId="77777777" w:rsidR="000234BB" w:rsidRDefault="000234BB" w:rsidP="000234BB">
      <w:r>
        <w:rPr>
          <w:sz w:val="18"/>
          <w:szCs w:val="18"/>
        </w:rPr>
        <w:t>Specification for the general aspects of a component that are enabling the component to be placed in a topology. All components that should have the ability to be placed on a certain position in the topology must have a PlaceableElementSpecification</w:t>
      </w:r>
    </w:p>
    <w:p w14:paraId="4E9B45D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ADD0C57" w14:textId="77777777" w:rsidTr="00725808">
        <w:tc>
          <w:tcPr>
            <w:tcW w:w="2013" w:type="dxa"/>
            <w:tcMar>
              <w:top w:w="28" w:type="dxa"/>
              <w:left w:w="28" w:type="dxa"/>
              <w:bottom w:w="28" w:type="dxa"/>
              <w:right w:w="28" w:type="dxa"/>
            </w:tcMar>
          </w:tcPr>
          <w:p w14:paraId="35D441C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AEC0087" w14:textId="2CA856DC"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0B197CE7" w14:textId="77777777" w:rsidTr="00725808">
        <w:tc>
          <w:tcPr>
            <w:tcW w:w="2013" w:type="dxa"/>
            <w:tcMar>
              <w:top w:w="28" w:type="dxa"/>
              <w:left w:w="28" w:type="dxa"/>
              <w:bottom w:w="28" w:type="dxa"/>
              <w:right w:w="28" w:type="dxa"/>
            </w:tcMar>
          </w:tcPr>
          <w:p w14:paraId="4D2F428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17A4C9" w14:textId="77777777" w:rsidR="000234BB" w:rsidRDefault="000234BB" w:rsidP="00725808"/>
        </w:tc>
      </w:tr>
      <w:tr w:rsidR="000234BB" w:rsidRPr="008359F5" w14:paraId="2E8E20B6" w14:textId="77777777" w:rsidTr="00725808">
        <w:tc>
          <w:tcPr>
            <w:tcW w:w="2013" w:type="dxa"/>
            <w:tcMar>
              <w:top w:w="28" w:type="dxa"/>
              <w:left w:w="28" w:type="dxa"/>
              <w:bottom w:w="28" w:type="dxa"/>
              <w:right w:w="28" w:type="dxa"/>
            </w:tcMar>
          </w:tcPr>
          <w:p w14:paraId="6BD96123"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D7076E6" w14:textId="77777777" w:rsidR="000234BB" w:rsidRPr="000437C1" w:rsidRDefault="000234BB" w:rsidP="00725808">
            <w:pPr>
              <w:pStyle w:val="SmallStandard"/>
            </w:pPr>
            <w:r>
              <w:t>false</w:t>
            </w:r>
          </w:p>
        </w:tc>
      </w:tr>
    </w:tbl>
    <w:p w14:paraId="1D89A0B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DCD9AD6" w14:textId="77777777" w:rsidTr="00725808">
        <w:tc>
          <w:tcPr>
            <w:tcW w:w="2013" w:type="dxa"/>
            <w:tcMar>
              <w:top w:w="28" w:type="dxa"/>
              <w:left w:w="28" w:type="dxa"/>
              <w:bottom w:w="28" w:type="dxa"/>
              <w:right w:w="28" w:type="dxa"/>
            </w:tcMar>
          </w:tcPr>
          <w:p w14:paraId="43E7419B"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9CCA8D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B75BED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F26C7D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B7303CD" w14:textId="77777777" w:rsidTr="00725808">
        <w:tc>
          <w:tcPr>
            <w:tcW w:w="2013" w:type="dxa"/>
            <w:tcMar>
              <w:top w:w="28" w:type="dxa"/>
              <w:left w:w="28" w:type="dxa"/>
              <w:bottom w:w="28" w:type="dxa"/>
              <w:right w:w="28" w:type="dxa"/>
            </w:tcMar>
          </w:tcPr>
          <w:p w14:paraId="73B9D6C3" w14:textId="77777777" w:rsidR="000234BB" w:rsidRPr="00620BBE" w:rsidRDefault="000234BB" w:rsidP="00725808">
            <w:pPr>
              <w:pStyle w:val="SmallStandard"/>
            </w:pPr>
            <w:r w:rsidRPr="00620BBE">
              <w:t>validPlacementTypes</w:t>
            </w:r>
          </w:p>
        </w:tc>
        <w:tc>
          <w:tcPr>
            <w:tcW w:w="1559" w:type="dxa"/>
            <w:tcMar>
              <w:top w:w="28" w:type="dxa"/>
              <w:left w:w="28" w:type="dxa"/>
              <w:bottom w:w="28" w:type="dxa"/>
              <w:right w:w="28" w:type="dxa"/>
            </w:tcMar>
          </w:tcPr>
          <w:p w14:paraId="3B70DA92" w14:textId="77777777" w:rsidR="000234BB" w:rsidRPr="008359F5" w:rsidRDefault="000234BB" w:rsidP="00725808">
            <w:pPr>
              <w:pStyle w:val="SmallStandard"/>
            </w:pPr>
            <w:r w:rsidRPr="00D21799">
              <w:t>PlacementType</w:t>
            </w:r>
          </w:p>
        </w:tc>
        <w:tc>
          <w:tcPr>
            <w:tcW w:w="709" w:type="dxa"/>
            <w:tcMar>
              <w:top w:w="28" w:type="dxa"/>
              <w:left w:w="28" w:type="dxa"/>
              <w:bottom w:w="28" w:type="dxa"/>
              <w:right w:w="28" w:type="dxa"/>
            </w:tcMar>
          </w:tcPr>
          <w:p w14:paraId="737DE3E2" w14:textId="77777777" w:rsidR="000234BB" w:rsidRPr="008359F5" w:rsidRDefault="000234BB" w:rsidP="00725808">
            <w:pPr>
              <w:pStyle w:val="SmallStandard"/>
            </w:pPr>
            <w:r w:rsidRPr="008359F5">
              <w:t>1..2</w:t>
            </w:r>
          </w:p>
        </w:tc>
        <w:tc>
          <w:tcPr>
            <w:tcW w:w="4819" w:type="dxa"/>
            <w:tcMar>
              <w:top w:w="28" w:type="dxa"/>
              <w:left w:w="28" w:type="dxa"/>
              <w:bottom w:w="28" w:type="dxa"/>
              <w:right w:w="28" w:type="dxa"/>
            </w:tcMar>
          </w:tcPr>
          <w:p w14:paraId="3F9C54EE" w14:textId="77777777" w:rsidR="000234BB" w:rsidRDefault="000234BB" w:rsidP="00725808">
            <w:pPr>
              <w:jc w:val="left"/>
            </w:pPr>
            <w:r>
              <w:rPr>
                <w:sz w:val="16"/>
                <w:szCs w:val="16"/>
              </w:rPr>
              <w:t xml:space="preserve">Defines the </w:t>
            </w:r>
            <w:r>
              <w:rPr>
                <w:i/>
                <w:iCs/>
                <w:sz w:val="16"/>
                <w:szCs w:val="16"/>
              </w:rPr>
              <w:t>PlacementTypes</w:t>
            </w:r>
            <w:r>
              <w:rPr>
                <w:sz w:val="16"/>
                <w:szCs w:val="16"/>
              </w:rPr>
              <w:t xml:space="preserve"> that are valid for this element.</w:t>
            </w:r>
          </w:p>
        </w:tc>
      </w:tr>
    </w:tbl>
    <w:p w14:paraId="3665CB6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0EFE221" w14:textId="77777777" w:rsidTr="00725808">
        <w:tc>
          <w:tcPr>
            <w:tcW w:w="3856" w:type="dxa"/>
            <w:gridSpan w:val="3"/>
          </w:tcPr>
          <w:p w14:paraId="7A39190A" w14:textId="77777777" w:rsidR="000234BB" w:rsidRDefault="000234BB" w:rsidP="00725808">
            <w:pPr>
              <w:jc w:val="center"/>
              <w:rPr>
                <w:b/>
                <w:sz w:val="16"/>
                <w:szCs w:val="16"/>
                <w:lang w:val="en-GB"/>
              </w:rPr>
            </w:pPr>
            <w:r>
              <w:rPr>
                <w:b/>
                <w:sz w:val="16"/>
                <w:szCs w:val="16"/>
                <w:lang w:val="en-GB"/>
              </w:rPr>
              <w:t>Other End</w:t>
            </w:r>
          </w:p>
        </w:tc>
        <w:tc>
          <w:tcPr>
            <w:tcW w:w="708" w:type="dxa"/>
          </w:tcPr>
          <w:p w14:paraId="7B8280A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88F6A5A" w14:textId="77777777" w:rsidR="000234BB" w:rsidRDefault="000234BB" w:rsidP="00725808">
            <w:pPr>
              <w:jc w:val="center"/>
              <w:rPr>
                <w:b/>
                <w:sz w:val="16"/>
                <w:szCs w:val="16"/>
                <w:lang w:val="en-GB"/>
              </w:rPr>
            </w:pPr>
            <w:r>
              <w:rPr>
                <w:b/>
                <w:sz w:val="16"/>
                <w:szCs w:val="16"/>
                <w:lang w:val="en-GB"/>
              </w:rPr>
              <w:t>General</w:t>
            </w:r>
          </w:p>
        </w:tc>
      </w:tr>
      <w:tr w:rsidR="000234BB" w:rsidRPr="00720F6F" w14:paraId="7ECB6D8A" w14:textId="77777777" w:rsidTr="00725808">
        <w:tc>
          <w:tcPr>
            <w:tcW w:w="1573" w:type="dxa"/>
          </w:tcPr>
          <w:p w14:paraId="5DC2C0E3" w14:textId="77777777" w:rsidR="000234BB" w:rsidRDefault="000234BB" w:rsidP="00725808">
            <w:pPr>
              <w:rPr>
                <w:b/>
                <w:sz w:val="16"/>
                <w:szCs w:val="16"/>
                <w:lang w:val="en-GB"/>
              </w:rPr>
            </w:pPr>
            <w:r>
              <w:rPr>
                <w:b/>
                <w:sz w:val="16"/>
                <w:szCs w:val="16"/>
                <w:lang w:val="en-GB"/>
              </w:rPr>
              <w:t>Type</w:t>
            </w:r>
          </w:p>
        </w:tc>
        <w:tc>
          <w:tcPr>
            <w:tcW w:w="1574" w:type="dxa"/>
          </w:tcPr>
          <w:p w14:paraId="136EA773" w14:textId="77777777" w:rsidR="000234BB" w:rsidRDefault="000234BB" w:rsidP="00725808">
            <w:pPr>
              <w:rPr>
                <w:b/>
                <w:sz w:val="16"/>
                <w:szCs w:val="16"/>
                <w:lang w:val="en-GB"/>
              </w:rPr>
            </w:pPr>
            <w:r>
              <w:rPr>
                <w:b/>
                <w:sz w:val="16"/>
                <w:szCs w:val="16"/>
                <w:lang w:val="en-GB"/>
              </w:rPr>
              <w:t>Role</w:t>
            </w:r>
          </w:p>
        </w:tc>
        <w:tc>
          <w:tcPr>
            <w:tcW w:w="708" w:type="dxa"/>
          </w:tcPr>
          <w:p w14:paraId="171A983C" w14:textId="77777777" w:rsidR="000234BB" w:rsidRDefault="000234BB" w:rsidP="00725808">
            <w:pPr>
              <w:rPr>
                <w:b/>
                <w:sz w:val="16"/>
                <w:szCs w:val="16"/>
                <w:lang w:val="en-GB"/>
              </w:rPr>
            </w:pPr>
            <w:r>
              <w:rPr>
                <w:b/>
                <w:sz w:val="16"/>
                <w:szCs w:val="16"/>
                <w:lang w:val="en-GB"/>
              </w:rPr>
              <w:t>Mult</w:t>
            </w:r>
          </w:p>
        </w:tc>
        <w:tc>
          <w:tcPr>
            <w:tcW w:w="709" w:type="dxa"/>
          </w:tcPr>
          <w:p w14:paraId="724EE4C6" w14:textId="77777777" w:rsidR="000234BB" w:rsidRDefault="000234BB" w:rsidP="00725808">
            <w:pPr>
              <w:rPr>
                <w:b/>
                <w:sz w:val="16"/>
                <w:szCs w:val="16"/>
                <w:lang w:val="en-GB"/>
              </w:rPr>
            </w:pPr>
            <w:r>
              <w:rPr>
                <w:b/>
                <w:sz w:val="16"/>
                <w:szCs w:val="16"/>
                <w:lang w:val="en-GB"/>
              </w:rPr>
              <w:t>Mult</w:t>
            </w:r>
          </w:p>
        </w:tc>
        <w:tc>
          <w:tcPr>
            <w:tcW w:w="567" w:type="dxa"/>
          </w:tcPr>
          <w:p w14:paraId="57AB7BD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8BB918B" w14:textId="77777777" w:rsidR="000234BB" w:rsidRPr="008359F5" w:rsidRDefault="000234BB" w:rsidP="00725808">
            <w:pPr>
              <w:rPr>
                <w:b/>
                <w:sz w:val="16"/>
                <w:szCs w:val="16"/>
                <w:lang w:val="en-GB"/>
              </w:rPr>
            </w:pPr>
            <w:r>
              <w:rPr>
                <w:b/>
                <w:sz w:val="16"/>
                <w:szCs w:val="16"/>
                <w:lang w:val="en-GB"/>
              </w:rPr>
              <w:t>Comment</w:t>
            </w:r>
          </w:p>
        </w:tc>
      </w:tr>
      <w:tr w:rsidR="000234BB" w:rsidRPr="00CC6307" w14:paraId="7B159CAE" w14:textId="77777777" w:rsidTr="00725808">
        <w:tc>
          <w:tcPr>
            <w:tcW w:w="1573" w:type="dxa"/>
          </w:tcPr>
          <w:p w14:paraId="5D36447D" w14:textId="77777777" w:rsidR="000234BB" w:rsidRPr="00634625" w:rsidRDefault="000234BB" w:rsidP="00725808">
            <w:pPr>
              <w:pStyle w:val="SmallStandard"/>
            </w:pPr>
            <w:r>
              <w:t>MeasurementPoint</w:t>
            </w:r>
          </w:p>
        </w:tc>
        <w:tc>
          <w:tcPr>
            <w:tcW w:w="1574" w:type="dxa"/>
          </w:tcPr>
          <w:p w14:paraId="05EE44E8" w14:textId="77777777" w:rsidR="000234BB" w:rsidRPr="00132C43" w:rsidRDefault="000234BB" w:rsidP="00725808">
            <w:pPr>
              <w:pStyle w:val="SmallStandard"/>
            </w:pPr>
            <w:r>
              <w:t>measurementPoint</w:t>
            </w:r>
          </w:p>
        </w:tc>
        <w:tc>
          <w:tcPr>
            <w:tcW w:w="708" w:type="dxa"/>
          </w:tcPr>
          <w:p w14:paraId="20D6356D" w14:textId="77777777" w:rsidR="000234BB" w:rsidRPr="00D331EF" w:rsidRDefault="000234BB" w:rsidP="00725808">
            <w:pPr>
              <w:pStyle w:val="SmallStandard"/>
            </w:pPr>
            <w:r w:rsidRPr="00574783">
              <w:t>0..*</w:t>
            </w:r>
          </w:p>
        </w:tc>
        <w:tc>
          <w:tcPr>
            <w:tcW w:w="709" w:type="dxa"/>
          </w:tcPr>
          <w:p w14:paraId="54CC5277" w14:textId="77777777" w:rsidR="000234BB" w:rsidRPr="00D331EF" w:rsidRDefault="000234BB" w:rsidP="00725808">
            <w:pPr>
              <w:pStyle w:val="SmallStandard"/>
            </w:pPr>
            <w:r w:rsidRPr="00207506">
              <w:t>1</w:t>
            </w:r>
          </w:p>
        </w:tc>
        <w:tc>
          <w:tcPr>
            <w:tcW w:w="567" w:type="dxa"/>
          </w:tcPr>
          <w:p w14:paraId="3D847E17" w14:textId="77777777" w:rsidR="000234BB" w:rsidRDefault="000234BB" w:rsidP="00725808">
            <w:pPr>
              <w:pStyle w:val="SmallStandard"/>
            </w:pPr>
            <w:r>
              <w:t>Y</w:t>
            </w:r>
          </w:p>
        </w:tc>
        <w:tc>
          <w:tcPr>
            <w:tcW w:w="3969" w:type="dxa"/>
          </w:tcPr>
          <w:p w14:paraId="1EE6108C" w14:textId="77777777" w:rsidR="000234BB" w:rsidRDefault="000234BB" w:rsidP="00725808">
            <w:pPr>
              <w:jc w:val="left"/>
            </w:pPr>
            <w:r>
              <w:rPr>
                <w:sz w:val="16"/>
                <w:szCs w:val="16"/>
              </w:rPr>
              <w:t xml:space="preserve">Specifies the </w:t>
            </w:r>
            <w:r>
              <w:rPr>
                <w:i/>
                <w:iCs/>
                <w:sz w:val="16"/>
                <w:szCs w:val="16"/>
              </w:rPr>
              <w:t>MeasurementPoints</w:t>
            </w:r>
            <w:r>
              <w:rPr>
                <w:sz w:val="16"/>
                <w:szCs w:val="16"/>
              </w:rPr>
              <w:t xml:space="preserve"> of a </w:t>
            </w:r>
            <w:r>
              <w:rPr>
                <w:i/>
                <w:iCs/>
                <w:sz w:val="16"/>
                <w:szCs w:val="16"/>
              </w:rPr>
              <w:t>PlaceableElement</w:t>
            </w:r>
            <w:r>
              <w:rPr>
                <w:sz w:val="16"/>
                <w:szCs w:val="16"/>
              </w:rPr>
              <w:t>.</w:t>
            </w:r>
          </w:p>
        </w:tc>
      </w:tr>
      <w:tr w:rsidR="000234BB" w:rsidRPr="00CC6307" w14:paraId="0DE2E93A" w14:textId="77777777" w:rsidTr="00725808">
        <w:tc>
          <w:tcPr>
            <w:tcW w:w="1573" w:type="dxa"/>
          </w:tcPr>
          <w:p w14:paraId="0728A68A" w14:textId="77777777" w:rsidR="000234BB" w:rsidRPr="00634625" w:rsidRDefault="000234BB" w:rsidP="00725808">
            <w:pPr>
              <w:pStyle w:val="SmallStandard"/>
            </w:pPr>
            <w:r>
              <w:t>PlacementPoint</w:t>
            </w:r>
          </w:p>
        </w:tc>
        <w:tc>
          <w:tcPr>
            <w:tcW w:w="1574" w:type="dxa"/>
          </w:tcPr>
          <w:p w14:paraId="3D89C231" w14:textId="77777777" w:rsidR="000234BB" w:rsidRPr="00132C43" w:rsidRDefault="000234BB" w:rsidP="00725808">
            <w:pPr>
              <w:pStyle w:val="SmallStandard"/>
            </w:pPr>
            <w:r>
              <w:t>placementPoint</w:t>
            </w:r>
          </w:p>
        </w:tc>
        <w:tc>
          <w:tcPr>
            <w:tcW w:w="708" w:type="dxa"/>
          </w:tcPr>
          <w:p w14:paraId="68EBA545" w14:textId="77777777" w:rsidR="000234BB" w:rsidRPr="00D331EF" w:rsidRDefault="000234BB" w:rsidP="00725808">
            <w:pPr>
              <w:pStyle w:val="SmallStandard"/>
            </w:pPr>
            <w:r w:rsidRPr="00574783">
              <w:t>0..*</w:t>
            </w:r>
          </w:p>
        </w:tc>
        <w:tc>
          <w:tcPr>
            <w:tcW w:w="709" w:type="dxa"/>
          </w:tcPr>
          <w:p w14:paraId="33302F3E" w14:textId="77777777" w:rsidR="000234BB" w:rsidRPr="00D331EF" w:rsidRDefault="000234BB" w:rsidP="00725808">
            <w:pPr>
              <w:pStyle w:val="SmallStandard"/>
            </w:pPr>
            <w:r w:rsidRPr="00207506">
              <w:t>1</w:t>
            </w:r>
          </w:p>
        </w:tc>
        <w:tc>
          <w:tcPr>
            <w:tcW w:w="567" w:type="dxa"/>
          </w:tcPr>
          <w:p w14:paraId="5A913BEF" w14:textId="77777777" w:rsidR="000234BB" w:rsidRDefault="000234BB" w:rsidP="00725808">
            <w:pPr>
              <w:pStyle w:val="SmallStandard"/>
            </w:pPr>
            <w:r>
              <w:t>Y</w:t>
            </w:r>
          </w:p>
        </w:tc>
        <w:tc>
          <w:tcPr>
            <w:tcW w:w="3969" w:type="dxa"/>
          </w:tcPr>
          <w:p w14:paraId="10B51492" w14:textId="77777777" w:rsidR="000234BB" w:rsidRDefault="000234BB" w:rsidP="00725808">
            <w:pPr>
              <w:jc w:val="left"/>
            </w:pPr>
            <w:r>
              <w:rPr>
                <w:sz w:val="16"/>
                <w:szCs w:val="16"/>
              </w:rPr>
              <w:t xml:space="preserve">Specifies the </w:t>
            </w:r>
            <w:r>
              <w:rPr>
                <w:i/>
                <w:iCs/>
                <w:sz w:val="16"/>
                <w:szCs w:val="16"/>
              </w:rPr>
              <w:t>PlacementPoints</w:t>
            </w:r>
            <w:r>
              <w:rPr>
                <w:sz w:val="16"/>
                <w:szCs w:val="16"/>
              </w:rPr>
              <w:t xml:space="preserve"> of a </w:t>
            </w:r>
            <w:r>
              <w:rPr>
                <w:i/>
                <w:iCs/>
                <w:sz w:val="16"/>
                <w:szCs w:val="16"/>
              </w:rPr>
              <w:t>PlaceableElementSpecification</w:t>
            </w:r>
            <w:r>
              <w:rPr>
                <w:sz w:val="16"/>
                <w:szCs w:val="16"/>
              </w:rPr>
              <w:t>.</w:t>
            </w:r>
          </w:p>
        </w:tc>
      </w:tr>
    </w:tbl>
    <w:p w14:paraId="551A14C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E2B9F59" w14:textId="77777777" w:rsidTr="00725808">
        <w:tc>
          <w:tcPr>
            <w:tcW w:w="2296" w:type="dxa"/>
            <w:gridSpan w:val="2"/>
          </w:tcPr>
          <w:p w14:paraId="649C3E2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9087365"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43FC9C0" w14:textId="77777777" w:rsidR="000234BB" w:rsidRDefault="000234BB" w:rsidP="00725808">
            <w:pPr>
              <w:jc w:val="center"/>
              <w:rPr>
                <w:b/>
                <w:sz w:val="16"/>
                <w:szCs w:val="16"/>
                <w:lang w:val="en-GB"/>
              </w:rPr>
            </w:pPr>
            <w:r>
              <w:rPr>
                <w:b/>
                <w:sz w:val="16"/>
                <w:szCs w:val="16"/>
                <w:lang w:val="en-GB"/>
              </w:rPr>
              <w:t>General</w:t>
            </w:r>
          </w:p>
        </w:tc>
      </w:tr>
      <w:tr w:rsidR="000234BB" w:rsidRPr="00720F6F" w14:paraId="6F85FE3F" w14:textId="77777777" w:rsidTr="00725808">
        <w:tc>
          <w:tcPr>
            <w:tcW w:w="1588" w:type="dxa"/>
          </w:tcPr>
          <w:p w14:paraId="3A8CCF95" w14:textId="77777777" w:rsidR="000234BB" w:rsidRDefault="000234BB" w:rsidP="00725808">
            <w:pPr>
              <w:rPr>
                <w:b/>
                <w:sz w:val="16"/>
                <w:szCs w:val="16"/>
                <w:lang w:val="en-GB"/>
              </w:rPr>
            </w:pPr>
            <w:r>
              <w:rPr>
                <w:b/>
                <w:sz w:val="16"/>
                <w:szCs w:val="16"/>
                <w:lang w:val="en-GB"/>
              </w:rPr>
              <w:t>Type</w:t>
            </w:r>
          </w:p>
        </w:tc>
        <w:tc>
          <w:tcPr>
            <w:tcW w:w="708" w:type="dxa"/>
          </w:tcPr>
          <w:p w14:paraId="47044E16" w14:textId="77777777" w:rsidR="000234BB" w:rsidRDefault="000234BB" w:rsidP="00725808">
            <w:pPr>
              <w:rPr>
                <w:b/>
                <w:sz w:val="16"/>
                <w:szCs w:val="16"/>
                <w:lang w:val="en-GB"/>
              </w:rPr>
            </w:pPr>
            <w:r>
              <w:rPr>
                <w:b/>
                <w:sz w:val="16"/>
                <w:szCs w:val="16"/>
                <w:lang w:val="en-GB"/>
              </w:rPr>
              <w:t>Mult</w:t>
            </w:r>
          </w:p>
        </w:tc>
        <w:tc>
          <w:tcPr>
            <w:tcW w:w="1560" w:type="dxa"/>
          </w:tcPr>
          <w:p w14:paraId="0B347C5C" w14:textId="77777777" w:rsidR="000234BB" w:rsidRDefault="000234BB" w:rsidP="00725808">
            <w:pPr>
              <w:rPr>
                <w:b/>
                <w:sz w:val="16"/>
                <w:szCs w:val="16"/>
                <w:lang w:val="en-GB"/>
              </w:rPr>
            </w:pPr>
            <w:r>
              <w:rPr>
                <w:b/>
                <w:sz w:val="16"/>
                <w:szCs w:val="16"/>
                <w:lang w:val="en-GB"/>
              </w:rPr>
              <w:t>Role</w:t>
            </w:r>
          </w:p>
        </w:tc>
        <w:tc>
          <w:tcPr>
            <w:tcW w:w="708" w:type="dxa"/>
          </w:tcPr>
          <w:p w14:paraId="77938B24" w14:textId="77777777" w:rsidR="000234BB" w:rsidRDefault="000234BB" w:rsidP="00725808">
            <w:pPr>
              <w:rPr>
                <w:b/>
                <w:sz w:val="16"/>
                <w:szCs w:val="16"/>
                <w:lang w:val="en-GB"/>
              </w:rPr>
            </w:pPr>
            <w:r>
              <w:rPr>
                <w:b/>
                <w:sz w:val="16"/>
                <w:szCs w:val="16"/>
                <w:lang w:val="en-GB"/>
              </w:rPr>
              <w:t>Mult</w:t>
            </w:r>
          </w:p>
        </w:tc>
        <w:tc>
          <w:tcPr>
            <w:tcW w:w="567" w:type="dxa"/>
          </w:tcPr>
          <w:p w14:paraId="724DED5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297402E" w14:textId="77777777" w:rsidR="000234BB" w:rsidRPr="008359F5" w:rsidRDefault="000234BB" w:rsidP="00725808">
            <w:pPr>
              <w:rPr>
                <w:b/>
                <w:sz w:val="16"/>
                <w:szCs w:val="16"/>
                <w:lang w:val="en-GB"/>
              </w:rPr>
            </w:pPr>
            <w:r>
              <w:rPr>
                <w:b/>
                <w:sz w:val="16"/>
                <w:szCs w:val="16"/>
                <w:lang w:val="en-GB"/>
              </w:rPr>
              <w:t>Comment</w:t>
            </w:r>
          </w:p>
        </w:tc>
      </w:tr>
      <w:tr w:rsidR="000234BB" w:rsidRPr="00CC6307" w14:paraId="0E0D9258" w14:textId="77777777" w:rsidTr="00725808">
        <w:tc>
          <w:tcPr>
            <w:tcW w:w="1588" w:type="dxa"/>
          </w:tcPr>
          <w:p w14:paraId="0277B96A" w14:textId="77777777" w:rsidR="000234BB" w:rsidRPr="00634625" w:rsidRDefault="000234BB" w:rsidP="00725808">
            <w:pPr>
              <w:pStyle w:val="SmallStandard"/>
            </w:pPr>
            <w:r>
              <w:t>PlaceableElementRole</w:t>
            </w:r>
          </w:p>
        </w:tc>
        <w:tc>
          <w:tcPr>
            <w:tcW w:w="708" w:type="dxa"/>
          </w:tcPr>
          <w:p w14:paraId="4610DB2B" w14:textId="77777777" w:rsidR="000234BB" w:rsidRPr="00D331EF" w:rsidRDefault="000234BB" w:rsidP="00725808">
            <w:pPr>
              <w:pStyle w:val="SmallStandard"/>
            </w:pPr>
            <w:r w:rsidRPr="00D01517">
              <w:t>0..*</w:t>
            </w:r>
          </w:p>
        </w:tc>
        <w:tc>
          <w:tcPr>
            <w:tcW w:w="1560" w:type="dxa"/>
          </w:tcPr>
          <w:p w14:paraId="0FB4DB4A" w14:textId="77777777" w:rsidR="000234BB" w:rsidRPr="00132C43" w:rsidRDefault="000234BB" w:rsidP="00725808">
            <w:pPr>
              <w:pStyle w:val="SmallStandard"/>
            </w:pPr>
            <w:r>
              <w:t>placeableElementSpecification</w:t>
            </w:r>
          </w:p>
        </w:tc>
        <w:tc>
          <w:tcPr>
            <w:tcW w:w="708" w:type="dxa"/>
          </w:tcPr>
          <w:p w14:paraId="284D681F" w14:textId="77777777" w:rsidR="000234BB" w:rsidRPr="00D331EF" w:rsidRDefault="000234BB" w:rsidP="00725808">
            <w:pPr>
              <w:pStyle w:val="SmallStandard"/>
            </w:pPr>
            <w:r w:rsidRPr="00D01517">
              <w:t>1</w:t>
            </w:r>
          </w:p>
        </w:tc>
        <w:tc>
          <w:tcPr>
            <w:tcW w:w="567" w:type="dxa"/>
          </w:tcPr>
          <w:p w14:paraId="3CA0369E" w14:textId="77777777" w:rsidR="000234BB" w:rsidRPr="00D331EF" w:rsidRDefault="000234BB" w:rsidP="00725808">
            <w:pPr>
              <w:pStyle w:val="SmallStandard"/>
            </w:pPr>
            <w:r>
              <w:t>N</w:t>
            </w:r>
          </w:p>
        </w:tc>
        <w:tc>
          <w:tcPr>
            <w:tcW w:w="3969" w:type="dxa"/>
          </w:tcPr>
          <w:p w14:paraId="695C1E91" w14:textId="77777777" w:rsidR="000234BB" w:rsidRDefault="000234BB" w:rsidP="00725808">
            <w:pPr>
              <w:jc w:val="left"/>
            </w:pPr>
            <w:r>
              <w:rPr>
                <w:sz w:val="16"/>
                <w:szCs w:val="16"/>
              </w:rPr>
              <w:t xml:space="preserve">References the </w:t>
            </w:r>
            <w:r>
              <w:rPr>
                <w:i/>
                <w:iCs/>
                <w:sz w:val="16"/>
                <w:szCs w:val="16"/>
              </w:rPr>
              <w:t>PlaceableElementSpecification</w:t>
            </w:r>
            <w:r>
              <w:rPr>
                <w:sz w:val="16"/>
                <w:szCs w:val="16"/>
              </w:rPr>
              <w:t xml:space="preserve"> that is instanced by this </w:t>
            </w:r>
            <w:r>
              <w:rPr>
                <w:i/>
                <w:iCs/>
                <w:sz w:val="16"/>
                <w:szCs w:val="16"/>
              </w:rPr>
              <w:t>PlaceableElementRole.</w:t>
            </w:r>
          </w:p>
        </w:tc>
      </w:tr>
    </w:tbl>
    <w:p w14:paraId="39B4028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4" w:name="_dff4ba7f10adfac5e69ecd353c21cf32"/>
      <w:r>
        <w:rPr>
          <w:lang w:val="en-GB"/>
        </w:rPr>
        <w:t>PlacementPoint</w:t>
      </w:r>
      <w:bookmarkEnd w:id="1594"/>
    </w:p>
    <w:p w14:paraId="49D0BBBF" w14:textId="77777777" w:rsidR="000234BB" w:rsidRDefault="000234BB" w:rsidP="000234BB">
      <w:r>
        <w:rPr>
          <w:sz w:val="18"/>
          <w:szCs w:val="18"/>
        </w:rPr>
        <w:t>Defines a point on the component which can be placed explicitly in the topology (e.g. opening in a grommet, the entry point of a connector housing). If a PlacementPoint requires further specification for a certain component type (e.g. the entry point of a connector housing), this is done by an element specific for the component type, which related to the placement point.</w:t>
      </w:r>
    </w:p>
    <w:p w14:paraId="67BF60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909F041" w14:textId="77777777" w:rsidTr="00725808">
        <w:tc>
          <w:tcPr>
            <w:tcW w:w="2013" w:type="dxa"/>
            <w:tcMar>
              <w:top w:w="28" w:type="dxa"/>
              <w:left w:w="28" w:type="dxa"/>
              <w:bottom w:w="28" w:type="dxa"/>
              <w:right w:w="28" w:type="dxa"/>
            </w:tcMar>
          </w:tcPr>
          <w:p w14:paraId="33EBF7C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8E6D74" w14:textId="5119056C"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0F6BF034" w14:textId="77777777" w:rsidTr="00725808">
        <w:tc>
          <w:tcPr>
            <w:tcW w:w="2013" w:type="dxa"/>
            <w:tcMar>
              <w:top w:w="28" w:type="dxa"/>
              <w:left w:w="28" w:type="dxa"/>
              <w:bottom w:w="28" w:type="dxa"/>
              <w:right w:w="28" w:type="dxa"/>
            </w:tcMar>
          </w:tcPr>
          <w:p w14:paraId="4D52C3D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308504" w14:textId="77777777" w:rsidR="000234BB" w:rsidRDefault="000234BB" w:rsidP="00725808"/>
        </w:tc>
      </w:tr>
      <w:tr w:rsidR="000234BB" w:rsidRPr="008359F5" w14:paraId="1D69A9C7" w14:textId="77777777" w:rsidTr="00725808">
        <w:tc>
          <w:tcPr>
            <w:tcW w:w="2013" w:type="dxa"/>
            <w:tcMar>
              <w:top w:w="28" w:type="dxa"/>
              <w:left w:w="28" w:type="dxa"/>
              <w:bottom w:w="28" w:type="dxa"/>
              <w:right w:w="28" w:type="dxa"/>
            </w:tcMar>
          </w:tcPr>
          <w:p w14:paraId="3AEAB73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9834E8F" w14:textId="77777777" w:rsidR="000234BB" w:rsidRPr="000437C1" w:rsidRDefault="000234BB" w:rsidP="00725808">
            <w:pPr>
              <w:pStyle w:val="SmallStandard"/>
            </w:pPr>
            <w:r>
              <w:t>false</w:t>
            </w:r>
          </w:p>
        </w:tc>
      </w:tr>
    </w:tbl>
    <w:p w14:paraId="79A30B5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BD47AC9" w14:textId="77777777" w:rsidTr="00725808">
        <w:tc>
          <w:tcPr>
            <w:tcW w:w="2013" w:type="dxa"/>
            <w:tcMar>
              <w:top w:w="28" w:type="dxa"/>
              <w:left w:w="28" w:type="dxa"/>
              <w:bottom w:w="28" w:type="dxa"/>
              <w:right w:w="28" w:type="dxa"/>
            </w:tcMar>
          </w:tcPr>
          <w:p w14:paraId="7EF7C0F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1B34111"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D3E19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827BC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F95A174" w14:textId="77777777" w:rsidTr="00725808">
        <w:tc>
          <w:tcPr>
            <w:tcW w:w="2013" w:type="dxa"/>
            <w:tcMar>
              <w:top w:w="28" w:type="dxa"/>
              <w:left w:w="28" w:type="dxa"/>
              <w:bottom w:w="28" w:type="dxa"/>
              <w:right w:w="28" w:type="dxa"/>
            </w:tcMar>
          </w:tcPr>
          <w:p w14:paraId="1177288B"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235B26D4"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AED4DAE"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CCA1507" w14:textId="77777777" w:rsidR="000234BB" w:rsidRDefault="000234BB" w:rsidP="00725808">
            <w:pPr>
              <w:jc w:val="left"/>
            </w:pPr>
            <w:r>
              <w:rPr>
                <w:sz w:val="16"/>
                <w:szCs w:val="16"/>
              </w:rPr>
              <w:t>Specifies a unique identification of the PlacementPoint. The identification is guaranteed to be unique within a component.</w:t>
            </w:r>
          </w:p>
        </w:tc>
      </w:tr>
      <w:tr w:rsidR="000234BB" w:rsidRPr="006675E2" w14:paraId="55C25DD1" w14:textId="77777777" w:rsidTr="00725808">
        <w:tc>
          <w:tcPr>
            <w:tcW w:w="2013" w:type="dxa"/>
            <w:tcMar>
              <w:top w:w="28" w:type="dxa"/>
              <w:left w:w="28" w:type="dxa"/>
              <w:bottom w:w="28" w:type="dxa"/>
              <w:right w:w="28" w:type="dxa"/>
            </w:tcMar>
          </w:tcPr>
          <w:p w14:paraId="5A5FDF57" w14:textId="77777777" w:rsidR="000234BB" w:rsidRPr="00620BBE" w:rsidRDefault="000234BB" w:rsidP="00725808">
            <w:pPr>
              <w:pStyle w:val="SmallStandard"/>
            </w:pPr>
            <w:r w:rsidRPr="00620BBE">
              <w:t>segmentDiameter</w:t>
            </w:r>
          </w:p>
        </w:tc>
        <w:tc>
          <w:tcPr>
            <w:tcW w:w="1559" w:type="dxa"/>
            <w:tcMar>
              <w:top w:w="28" w:type="dxa"/>
              <w:left w:w="28" w:type="dxa"/>
              <w:bottom w:w="28" w:type="dxa"/>
              <w:right w:w="28" w:type="dxa"/>
            </w:tcMar>
          </w:tcPr>
          <w:p w14:paraId="2B0804B8"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6DA9C0D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457C236" w14:textId="77777777" w:rsidR="000234BB" w:rsidRDefault="000234BB" w:rsidP="00725808">
            <w:pPr>
              <w:jc w:val="left"/>
            </w:pPr>
            <w:r>
              <w:rPr>
                <w:sz w:val="16"/>
                <w:szCs w:val="16"/>
              </w:rPr>
              <w:t xml:space="preserve">Specifies the valid segment diameter range for which this </w:t>
            </w:r>
            <w:r>
              <w:rPr>
                <w:i/>
                <w:iCs/>
                <w:sz w:val="16"/>
                <w:szCs w:val="16"/>
              </w:rPr>
              <w:t>PlacementPoint</w:t>
            </w:r>
            <w:r>
              <w:rPr>
                <w:sz w:val="16"/>
                <w:szCs w:val="16"/>
              </w:rPr>
              <w:t xml:space="preserve"> is suitable.</w:t>
            </w:r>
          </w:p>
        </w:tc>
      </w:tr>
    </w:tbl>
    <w:p w14:paraId="1C9610B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F15CB59" w14:textId="77777777" w:rsidTr="00725808">
        <w:tc>
          <w:tcPr>
            <w:tcW w:w="2296" w:type="dxa"/>
            <w:gridSpan w:val="2"/>
          </w:tcPr>
          <w:p w14:paraId="440C04A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C1AB7FC"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810FF0F" w14:textId="77777777" w:rsidR="000234BB" w:rsidRDefault="000234BB" w:rsidP="00725808">
            <w:pPr>
              <w:jc w:val="center"/>
              <w:rPr>
                <w:b/>
                <w:sz w:val="16"/>
                <w:szCs w:val="16"/>
                <w:lang w:val="en-GB"/>
              </w:rPr>
            </w:pPr>
            <w:r>
              <w:rPr>
                <w:b/>
                <w:sz w:val="16"/>
                <w:szCs w:val="16"/>
                <w:lang w:val="en-GB"/>
              </w:rPr>
              <w:t>General</w:t>
            </w:r>
          </w:p>
        </w:tc>
      </w:tr>
      <w:tr w:rsidR="000234BB" w:rsidRPr="00720F6F" w14:paraId="7D6E8B38" w14:textId="77777777" w:rsidTr="00725808">
        <w:tc>
          <w:tcPr>
            <w:tcW w:w="1588" w:type="dxa"/>
          </w:tcPr>
          <w:p w14:paraId="1226FA90" w14:textId="77777777" w:rsidR="000234BB" w:rsidRDefault="000234BB" w:rsidP="00725808">
            <w:pPr>
              <w:rPr>
                <w:b/>
                <w:sz w:val="16"/>
                <w:szCs w:val="16"/>
                <w:lang w:val="en-GB"/>
              </w:rPr>
            </w:pPr>
            <w:r>
              <w:rPr>
                <w:b/>
                <w:sz w:val="16"/>
                <w:szCs w:val="16"/>
                <w:lang w:val="en-GB"/>
              </w:rPr>
              <w:t>Type</w:t>
            </w:r>
          </w:p>
        </w:tc>
        <w:tc>
          <w:tcPr>
            <w:tcW w:w="708" w:type="dxa"/>
          </w:tcPr>
          <w:p w14:paraId="7C6728FF" w14:textId="77777777" w:rsidR="000234BB" w:rsidRDefault="000234BB" w:rsidP="00725808">
            <w:pPr>
              <w:rPr>
                <w:b/>
                <w:sz w:val="16"/>
                <w:szCs w:val="16"/>
                <w:lang w:val="en-GB"/>
              </w:rPr>
            </w:pPr>
            <w:r>
              <w:rPr>
                <w:b/>
                <w:sz w:val="16"/>
                <w:szCs w:val="16"/>
                <w:lang w:val="en-GB"/>
              </w:rPr>
              <w:t>Mult</w:t>
            </w:r>
          </w:p>
        </w:tc>
        <w:tc>
          <w:tcPr>
            <w:tcW w:w="1560" w:type="dxa"/>
          </w:tcPr>
          <w:p w14:paraId="1C9CB1CE" w14:textId="77777777" w:rsidR="000234BB" w:rsidRDefault="000234BB" w:rsidP="00725808">
            <w:pPr>
              <w:rPr>
                <w:b/>
                <w:sz w:val="16"/>
                <w:szCs w:val="16"/>
                <w:lang w:val="en-GB"/>
              </w:rPr>
            </w:pPr>
            <w:r>
              <w:rPr>
                <w:b/>
                <w:sz w:val="16"/>
                <w:szCs w:val="16"/>
                <w:lang w:val="en-GB"/>
              </w:rPr>
              <w:t>Role</w:t>
            </w:r>
          </w:p>
        </w:tc>
        <w:tc>
          <w:tcPr>
            <w:tcW w:w="708" w:type="dxa"/>
          </w:tcPr>
          <w:p w14:paraId="425DE65B" w14:textId="77777777" w:rsidR="000234BB" w:rsidRDefault="000234BB" w:rsidP="00725808">
            <w:pPr>
              <w:rPr>
                <w:b/>
                <w:sz w:val="16"/>
                <w:szCs w:val="16"/>
                <w:lang w:val="en-GB"/>
              </w:rPr>
            </w:pPr>
            <w:r>
              <w:rPr>
                <w:b/>
                <w:sz w:val="16"/>
                <w:szCs w:val="16"/>
                <w:lang w:val="en-GB"/>
              </w:rPr>
              <w:t>Mult</w:t>
            </w:r>
          </w:p>
        </w:tc>
        <w:tc>
          <w:tcPr>
            <w:tcW w:w="567" w:type="dxa"/>
          </w:tcPr>
          <w:p w14:paraId="275B059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9F1D468" w14:textId="77777777" w:rsidR="000234BB" w:rsidRPr="008359F5" w:rsidRDefault="000234BB" w:rsidP="00725808">
            <w:pPr>
              <w:rPr>
                <w:b/>
                <w:sz w:val="16"/>
                <w:szCs w:val="16"/>
                <w:lang w:val="en-GB"/>
              </w:rPr>
            </w:pPr>
            <w:r>
              <w:rPr>
                <w:b/>
                <w:sz w:val="16"/>
                <w:szCs w:val="16"/>
                <w:lang w:val="en-GB"/>
              </w:rPr>
              <w:t>Comment</w:t>
            </w:r>
          </w:p>
        </w:tc>
      </w:tr>
      <w:tr w:rsidR="000234BB" w:rsidRPr="00CC6307" w14:paraId="24DDC423" w14:textId="77777777" w:rsidTr="00725808">
        <w:tc>
          <w:tcPr>
            <w:tcW w:w="1588" w:type="dxa"/>
          </w:tcPr>
          <w:p w14:paraId="14DFE3B3" w14:textId="77777777" w:rsidR="000234BB" w:rsidRPr="00634625" w:rsidRDefault="000234BB" w:rsidP="00725808">
            <w:pPr>
              <w:pStyle w:val="SmallStandard"/>
            </w:pPr>
            <w:r>
              <w:t>PlacementPointPosition</w:t>
            </w:r>
          </w:p>
        </w:tc>
        <w:tc>
          <w:tcPr>
            <w:tcW w:w="708" w:type="dxa"/>
          </w:tcPr>
          <w:p w14:paraId="6C2F0358" w14:textId="77777777" w:rsidR="000234BB" w:rsidRPr="00D331EF" w:rsidRDefault="000234BB" w:rsidP="00725808">
            <w:pPr>
              <w:pStyle w:val="SmallStandard"/>
            </w:pPr>
            <w:r w:rsidRPr="00D01517">
              <w:t>0..*</w:t>
            </w:r>
          </w:p>
        </w:tc>
        <w:tc>
          <w:tcPr>
            <w:tcW w:w="1560" w:type="dxa"/>
          </w:tcPr>
          <w:p w14:paraId="62A04572" w14:textId="77777777" w:rsidR="000234BB" w:rsidRPr="00132C43" w:rsidRDefault="000234BB" w:rsidP="00725808">
            <w:pPr>
              <w:pStyle w:val="SmallStandard"/>
            </w:pPr>
            <w:r>
              <w:t>placementPoint</w:t>
            </w:r>
          </w:p>
        </w:tc>
        <w:tc>
          <w:tcPr>
            <w:tcW w:w="708" w:type="dxa"/>
          </w:tcPr>
          <w:p w14:paraId="399517A2" w14:textId="77777777" w:rsidR="000234BB" w:rsidRPr="00D331EF" w:rsidRDefault="000234BB" w:rsidP="00725808">
            <w:pPr>
              <w:pStyle w:val="SmallStandard"/>
            </w:pPr>
            <w:r w:rsidRPr="00D01517">
              <w:t>1</w:t>
            </w:r>
          </w:p>
        </w:tc>
        <w:tc>
          <w:tcPr>
            <w:tcW w:w="567" w:type="dxa"/>
          </w:tcPr>
          <w:p w14:paraId="27B866F0" w14:textId="77777777" w:rsidR="000234BB" w:rsidRPr="00D331EF" w:rsidRDefault="000234BB" w:rsidP="00725808">
            <w:pPr>
              <w:pStyle w:val="SmallStandard"/>
            </w:pPr>
            <w:r>
              <w:t>N</w:t>
            </w:r>
          </w:p>
        </w:tc>
        <w:tc>
          <w:tcPr>
            <w:tcW w:w="3969" w:type="dxa"/>
          </w:tcPr>
          <w:p w14:paraId="6851CACB" w14:textId="77777777" w:rsidR="000234BB" w:rsidRDefault="000234BB" w:rsidP="00725808"/>
        </w:tc>
      </w:tr>
      <w:tr w:rsidR="000234BB" w:rsidRPr="00CC6307" w14:paraId="0C9B8EDA" w14:textId="77777777" w:rsidTr="00725808">
        <w:tc>
          <w:tcPr>
            <w:tcW w:w="1588" w:type="dxa"/>
          </w:tcPr>
          <w:p w14:paraId="6ABA25E3" w14:textId="77777777" w:rsidR="000234BB" w:rsidRPr="00634625" w:rsidRDefault="000234BB" w:rsidP="00725808">
            <w:pPr>
              <w:pStyle w:val="SmallStandard"/>
            </w:pPr>
            <w:r>
              <w:t>FittingOutlet</w:t>
            </w:r>
          </w:p>
        </w:tc>
        <w:tc>
          <w:tcPr>
            <w:tcW w:w="708" w:type="dxa"/>
          </w:tcPr>
          <w:p w14:paraId="024C77FE" w14:textId="77777777" w:rsidR="000234BB" w:rsidRPr="00D331EF" w:rsidRDefault="000234BB" w:rsidP="00725808">
            <w:pPr>
              <w:pStyle w:val="SmallStandard"/>
            </w:pPr>
            <w:r w:rsidRPr="00D01517">
              <w:t>0..*</w:t>
            </w:r>
          </w:p>
        </w:tc>
        <w:tc>
          <w:tcPr>
            <w:tcW w:w="1560" w:type="dxa"/>
          </w:tcPr>
          <w:p w14:paraId="4AA40EC9" w14:textId="77777777" w:rsidR="000234BB" w:rsidRPr="00132C43" w:rsidRDefault="000234BB" w:rsidP="00725808">
            <w:pPr>
              <w:pStyle w:val="SmallStandard"/>
            </w:pPr>
            <w:r>
              <w:t>placementPoint</w:t>
            </w:r>
          </w:p>
        </w:tc>
        <w:tc>
          <w:tcPr>
            <w:tcW w:w="708" w:type="dxa"/>
          </w:tcPr>
          <w:p w14:paraId="12D801C0" w14:textId="77777777" w:rsidR="000234BB" w:rsidRPr="00D331EF" w:rsidRDefault="000234BB" w:rsidP="00725808">
            <w:pPr>
              <w:pStyle w:val="SmallStandard"/>
            </w:pPr>
            <w:r w:rsidRPr="00D01517">
              <w:t>0..1</w:t>
            </w:r>
          </w:p>
        </w:tc>
        <w:tc>
          <w:tcPr>
            <w:tcW w:w="567" w:type="dxa"/>
          </w:tcPr>
          <w:p w14:paraId="03C7ED3C" w14:textId="77777777" w:rsidR="000234BB" w:rsidRPr="00D331EF" w:rsidRDefault="000234BB" w:rsidP="00725808">
            <w:pPr>
              <w:pStyle w:val="SmallStandard"/>
            </w:pPr>
            <w:r>
              <w:t>N</w:t>
            </w:r>
          </w:p>
        </w:tc>
        <w:tc>
          <w:tcPr>
            <w:tcW w:w="3969" w:type="dxa"/>
          </w:tcPr>
          <w:p w14:paraId="27E4B90A" w14:textId="77777777" w:rsidR="000234BB" w:rsidRDefault="000234BB" w:rsidP="00725808">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FittingOutlet</w:t>
            </w:r>
            <w:r>
              <w:rPr>
                <w:sz w:val="16"/>
                <w:szCs w:val="16"/>
              </w:rPr>
              <w:t xml:space="preserve"> in a PlaceableElementSpecification.</w:t>
            </w:r>
          </w:p>
        </w:tc>
      </w:tr>
      <w:tr w:rsidR="000234BB" w:rsidRPr="00CC6307" w14:paraId="787894F2" w14:textId="77777777" w:rsidTr="00725808">
        <w:tc>
          <w:tcPr>
            <w:tcW w:w="1588" w:type="dxa"/>
          </w:tcPr>
          <w:p w14:paraId="46C3E8FB" w14:textId="77777777" w:rsidR="000234BB" w:rsidRPr="00634625" w:rsidRDefault="000234BB" w:rsidP="00725808">
            <w:pPr>
              <w:pStyle w:val="SmallStandard"/>
            </w:pPr>
            <w:r>
              <w:t>SegmentConnectionPoint</w:t>
            </w:r>
          </w:p>
        </w:tc>
        <w:tc>
          <w:tcPr>
            <w:tcW w:w="708" w:type="dxa"/>
          </w:tcPr>
          <w:p w14:paraId="64CDD054" w14:textId="77777777" w:rsidR="000234BB" w:rsidRPr="00D331EF" w:rsidRDefault="000234BB" w:rsidP="00725808">
            <w:pPr>
              <w:pStyle w:val="SmallStandard"/>
            </w:pPr>
            <w:r w:rsidRPr="00D01517">
              <w:t>0..*</w:t>
            </w:r>
          </w:p>
        </w:tc>
        <w:tc>
          <w:tcPr>
            <w:tcW w:w="1560" w:type="dxa"/>
          </w:tcPr>
          <w:p w14:paraId="46BE1CFA" w14:textId="77777777" w:rsidR="000234BB" w:rsidRPr="00132C43" w:rsidRDefault="000234BB" w:rsidP="00725808">
            <w:pPr>
              <w:pStyle w:val="SmallStandard"/>
            </w:pPr>
            <w:r>
              <w:t>placementPoint</w:t>
            </w:r>
          </w:p>
        </w:tc>
        <w:tc>
          <w:tcPr>
            <w:tcW w:w="708" w:type="dxa"/>
          </w:tcPr>
          <w:p w14:paraId="066A8355" w14:textId="77777777" w:rsidR="000234BB" w:rsidRPr="00D331EF" w:rsidRDefault="000234BB" w:rsidP="00725808">
            <w:pPr>
              <w:pStyle w:val="SmallStandard"/>
            </w:pPr>
            <w:r w:rsidRPr="00D01517">
              <w:t>0..1</w:t>
            </w:r>
          </w:p>
        </w:tc>
        <w:tc>
          <w:tcPr>
            <w:tcW w:w="567" w:type="dxa"/>
          </w:tcPr>
          <w:p w14:paraId="3F3D058F" w14:textId="77777777" w:rsidR="000234BB" w:rsidRPr="00D331EF" w:rsidRDefault="000234BB" w:rsidP="00725808">
            <w:pPr>
              <w:pStyle w:val="SmallStandard"/>
            </w:pPr>
            <w:r>
              <w:t>N</w:t>
            </w:r>
          </w:p>
        </w:tc>
        <w:tc>
          <w:tcPr>
            <w:tcW w:w="3969" w:type="dxa"/>
          </w:tcPr>
          <w:p w14:paraId="230B02D6" w14:textId="77777777" w:rsidR="000234BB" w:rsidRDefault="000234BB" w:rsidP="00725808">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 xml:space="preserve">SegmentConnectionPoint </w:t>
            </w:r>
            <w:r>
              <w:rPr>
                <w:sz w:val="16"/>
                <w:szCs w:val="16"/>
              </w:rPr>
              <w:t xml:space="preserve">in a </w:t>
            </w:r>
            <w:r>
              <w:rPr>
                <w:i/>
                <w:iCs/>
                <w:sz w:val="16"/>
                <w:szCs w:val="16"/>
              </w:rPr>
              <w:t>PlaceableElementSpecification.</w:t>
            </w:r>
          </w:p>
        </w:tc>
      </w:tr>
      <w:tr w:rsidR="000234BB" w:rsidRPr="00CC6307" w14:paraId="06D6C8B4" w14:textId="77777777" w:rsidTr="00725808">
        <w:tc>
          <w:tcPr>
            <w:tcW w:w="1588" w:type="dxa"/>
          </w:tcPr>
          <w:p w14:paraId="44F6F383" w14:textId="77777777" w:rsidR="000234BB" w:rsidRPr="00634625" w:rsidRDefault="000234BB" w:rsidP="00725808">
            <w:pPr>
              <w:pStyle w:val="SmallStandard"/>
            </w:pPr>
            <w:r>
              <w:t>CableLeadThrough</w:t>
            </w:r>
          </w:p>
        </w:tc>
        <w:tc>
          <w:tcPr>
            <w:tcW w:w="708" w:type="dxa"/>
          </w:tcPr>
          <w:p w14:paraId="50E8BC22" w14:textId="77777777" w:rsidR="000234BB" w:rsidRPr="00D331EF" w:rsidRDefault="000234BB" w:rsidP="00725808">
            <w:pPr>
              <w:pStyle w:val="SmallStandard"/>
            </w:pPr>
            <w:r w:rsidRPr="00D01517">
              <w:t>0..*</w:t>
            </w:r>
          </w:p>
        </w:tc>
        <w:tc>
          <w:tcPr>
            <w:tcW w:w="1560" w:type="dxa"/>
          </w:tcPr>
          <w:p w14:paraId="0B865280" w14:textId="77777777" w:rsidR="000234BB" w:rsidRPr="00132C43" w:rsidRDefault="000234BB" w:rsidP="00725808">
            <w:pPr>
              <w:pStyle w:val="SmallStandard"/>
            </w:pPr>
            <w:r>
              <w:t>placementPoint</w:t>
            </w:r>
          </w:p>
        </w:tc>
        <w:tc>
          <w:tcPr>
            <w:tcW w:w="708" w:type="dxa"/>
          </w:tcPr>
          <w:p w14:paraId="3B17AC6D" w14:textId="77777777" w:rsidR="000234BB" w:rsidRPr="00D331EF" w:rsidRDefault="000234BB" w:rsidP="00725808">
            <w:pPr>
              <w:pStyle w:val="SmallStandard"/>
            </w:pPr>
            <w:r w:rsidRPr="00D01517">
              <w:t>0..1</w:t>
            </w:r>
          </w:p>
        </w:tc>
        <w:tc>
          <w:tcPr>
            <w:tcW w:w="567" w:type="dxa"/>
          </w:tcPr>
          <w:p w14:paraId="163EA6B8" w14:textId="77777777" w:rsidR="000234BB" w:rsidRPr="00D331EF" w:rsidRDefault="000234BB" w:rsidP="00725808">
            <w:pPr>
              <w:pStyle w:val="SmallStandard"/>
            </w:pPr>
            <w:r>
              <w:t>N</w:t>
            </w:r>
          </w:p>
        </w:tc>
        <w:tc>
          <w:tcPr>
            <w:tcW w:w="3969" w:type="dxa"/>
          </w:tcPr>
          <w:p w14:paraId="7C8EA181" w14:textId="77777777" w:rsidR="000234BB" w:rsidRDefault="000234BB" w:rsidP="00725808">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CableLeadThrough</w:t>
            </w:r>
            <w:r>
              <w:rPr>
                <w:sz w:val="16"/>
                <w:szCs w:val="16"/>
              </w:rPr>
              <w:t xml:space="preserve"> in a PlaceableElementSpecification.</w:t>
            </w:r>
          </w:p>
        </w:tc>
      </w:tr>
      <w:tr w:rsidR="000234BB" w:rsidRPr="00CC6307" w14:paraId="2F333B3E" w14:textId="77777777" w:rsidTr="00725808">
        <w:tc>
          <w:tcPr>
            <w:tcW w:w="1588" w:type="dxa"/>
          </w:tcPr>
          <w:p w14:paraId="78DE5829" w14:textId="77777777" w:rsidR="000234BB" w:rsidRPr="00634625" w:rsidRDefault="000234BB" w:rsidP="00725808">
            <w:pPr>
              <w:pStyle w:val="SmallStandard"/>
            </w:pPr>
            <w:r>
              <w:t>PlaceableElementSpecification</w:t>
            </w:r>
          </w:p>
        </w:tc>
        <w:tc>
          <w:tcPr>
            <w:tcW w:w="708" w:type="dxa"/>
          </w:tcPr>
          <w:p w14:paraId="04E914A2" w14:textId="77777777" w:rsidR="000234BB" w:rsidRPr="00D331EF" w:rsidRDefault="000234BB" w:rsidP="00725808">
            <w:pPr>
              <w:pStyle w:val="SmallStandard"/>
            </w:pPr>
            <w:r w:rsidRPr="00D01517">
              <w:t>1</w:t>
            </w:r>
          </w:p>
        </w:tc>
        <w:tc>
          <w:tcPr>
            <w:tcW w:w="1560" w:type="dxa"/>
          </w:tcPr>
          <w:p w14:paraId="7CC94884" w14:textId="77777777" w:rsidR="000234BB" w:rsidRPr="00132C43" w:rsidRDefault="000234BB" w:rsidP="00725808">
            <w:pPr>
              <w:pStyle w:val="SmallStandard"/>
            </w:pPr>
            <w:r>
              <w:t>placementPoint</w:t>
            </w:r>
          </w:p>
        </w:tc>
        <w:tc>
          <w:tcPr>
            <w:tcW w:w="708" w:type="dxa"/>
          </w:tcPr>
          <w:p w14:paraId="50EFDC99" w14:textId="77777777" w:rsidR="000234BB" w:rsidRPr="00D331EF" w:rsidRDefault="000234BB" w:rsidP="00725808">
            <w:pPr>
              <w:pStyle w:val="SmallStandard"/>
            </w:pPr>
            <w:r w:rsidRPr="00D01517">
              <w:t>0..*</w:t>
            </w:r>
          </w:p>
        </w:tc>
        <w:tc>
          <w:tcPr>
            <w:tcW w:w="567" w:type="dxa"/>
          </w:tcPr>
          <w:p w14:paraId="1CEEC21C" w14:textId="77777777" w:rsidR="000234BB" w:rsidRDefault="000234BB" w:rsidP="00725808">
            <w:pPr>
              <w:pStyle w:val="SmallStandard"/>
            </w:pPr>
            <w:r>
              <w:t>Y</w:t>
            </w:r>
          </w:p>
        </w:tc>
        <w:tc>
          <w:tcPr>
            <w:tcW w:w="3969" w:type="dxa"/>
          </w:tcPr>
          <w:p w14:paraId="0E996E90" w14:textId="77777777" w:rsidR="000234BB" w:rsidRDefault="000234BB" w:rsidP="00725808">
            <w:pPr>
              <w:jc w:val="left"/>
            </w:pPr>
            <w:r>
              <w:rPr>
                <w:sz w:val="16"/>
                <w:szCs w:val="16"/>
              </w:rPr>
              <w:t xml:space="preserve">Specifies the </w:t>
            </w:r>
            <w:r>
              <w:rPr>
                <w:i/>
                <w:iCs/>
                <w:sz w:val="16"/>
                <w:szCs w:val="16"/>
              </w:rPr>
              <w:t>PlacementPoints</w:t>
            </w:r>
            <w:r>
              <w:rPr>
                <w:sz w:val="16"/>
                <w:szCs w:val="16"/>
              </w:rPr>
              <w:t xml:space="preserve"> of a </w:t>
            </w:r>
            <w:r>
              <w:rPr>
                <w:i/>
                <w:iCs/>
                <w:sz w:val="16"/>
                <w:szCs w:val="16"/>
              </w:rPr>
              <w:t>PlaceableElementSpecification</w:t>
            </w:r>
            <w:r>
              <w:rPr>
                <w:sz w:val="16"/>
                <w:szCs w:val="16"/>
              </w:rPr>
              <w:t>.</w:t>
            </w:r>
          </w:p>
        </w:tc>
      </w:tr>
      <w:tr w:rsidR="000234BB" w:rsidRPr="00CC6307" w14:paraId="50209D97" w14:textId="77777777" w:rsidTr="00725808">
        <w:tc>
          <w:tcPr>
            <w:tcW w:w="1588" w:type="dxa"/>
          </w:tcPr>
          <w:p w14:paraId="5B748473" w14:textId="77777777" w:rsidR="000234BB" w:rsidRPr="00634625" w:rsidRDefault="000234BB" w:rsidP="00725808">
            <w:pPr>
              <w:pStyle w:val="SmallStandard"/>
            </w:pPr>
            <w:r>
              <w:lastRenderedPageBreak/>
              <w:t>WireReception</w:t>
            </w:r>
          </w:p>
        </w:tc>
        <w:tc>
          <w:tcPr>
            <w:tcW w:w="708" w:type="dxa"/>
          </w:tcPr>
          <w:p w14:paraId="200A2232" w14:textId="77777777" w:rsidR="000234BB" w:rsidRPr="00D331EF" w:rsidRDefault="000234BB" w:rsidP="00725808">
            <w:pPr>
              <w:pStyle w:val="SmallStandard"/>
            </w:pPr>
            <w:r w:rsidRPr="00D01517">
              <w:t>0..*</w:t>
            </w:r>
          </w:p>
        </w:tc>
        <w:tc>
          <w:tcPr>
            <w:tcW w:w="1560" w:type="dxa"/>
          </w:tcPr>
          <w:p w14:paraId="3FCE99A7" w14:textId="77777777" w:rsidR="000234BB" w:rsidRPr="00132C43" w:rsidRDefault="000234BB" w:rsidP="00725808">
            <w:pPr>
              <w:pStyle w:val="SmallStandard"/>
            </w:pPr>
            <w:r>
              <w:t>placementPoint</w:t>
            </w:r>
          </w:p>
        </w:tc>
        <w:tc>
          <w:tcPr>
            <w:tcW w:w="708" w:type="dxa"/>
          </w:tcPr>
          <w:p w14:paraId="73E96C10" w14:textId="77777777" w:rsidR="000234BB" w:rsidRPr="00D331EF" w:rsidRDefault="000234BB" w:rsidP="00725808">
            <w:pPr>
              <w:pStyle w:val="SmallStandard"/>
            </w:pPr>
            <w:r w:rsidRPr="00D01517">
              <w:t>0..1</w:t>
            </w:r>
          </w:p>
        </w:tc>
        <w:tc>
          <w:tcPr>
            <w:tcW w:w="567" w:type="dxa"/>
          </w:tcPr>
          <w:p w14:paraId="5CE39E31" w14:textId="77777777" w:rsidR="000234BB" w:rsidRPr="00D331EF" w:rsidRDefault="000234BB" w:rsidP="00725808">
            <w:pPr>
              <w:pStyle w:val="SmallStandard"/>
            </w:pPr>
            <w:r>
              <w:t>N</w:t>
            </w:r>
          </w:p>
        </w:tc>
        <w:tc>
          <w:tcPr>
            <w:tcW w:w="3969" w:type="dxa"/>
          </w:tcPr>
          <w:p w14:paraId="2338ABB9" w14:textId="77777777" w:rsidR="000234BB" w:rsidRDefault="000234BB" w:rsidP="00725808">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WireReception</w:t>
            </w:r>
            <w:r>
              <w:rPr>
                <w:sz w:val="16"/>
                <w:szCs w:val="16"/>
              </w:rPr>
              <w:t xml:space="preserve"> in a PlaceableElementSpecification.</w:t>
            </w:r>
          </w:p>
        </w:tc>
      </w:tr>
      <w:tr w:rsidR="000234BB" w:rsidRPr="00CC6307" w14:paraId="69D91461" w14:textId="77777777" w:rsidTr="00725808">
        <w:tc>
          <w:tcPr>
            <w:tcW w:w="1588" w:type="dxa"/>
          </w:tcPr>
          <w:p w14:paraId="0E4A8B57" w14:textId="77777777" w:rsidR="000234BB" w:rsidRPr="00634625" w:rsidRDefault="000234BB" w:rsidP="00725808">
            <w:pPr>
              <w:pStyle w:val="SmallStandard"/>
            </w:pPr>
            <w:r>
              <w:t>CableDuctOutlet</w:t>
            </w:r>
          </w:p>
        </w:tc>
        <w:tc>
          <w:tcPr>
            <w:tcW w:w="708" w:type="dxa"/>
          </w:tcPr>
          <w:p w14:paraId="5CD04825" w14:textId="77777777" w:rsidR="000234BB" w:rsidRPr="00D331EF" w:rsidRDefault="000234BB" w:rsidP="00725808">
            <w:pPr>
              <w:pStyle w:val="SmallStandard"/>
            </w:pPr>
            <w:r w:rsidRPr="00D01517">
              <w:t>0..*</w:t>
            </w:r>
          </w:p>
        </w:tc>
        <w:tc>
          <w:tcPr>
            <w:tcW w:w="1560" w:type="dxa"/>
          </w:tcPr>
          <w:p w14:paraId="3D6C8E7B" w14:textId="77777777" w:rsidR="000234BB" w:rsidRPr="00132C43" w:rsidRDefault="000234BB" w:rsidP="00725808">
            <w:pPr>
              <w:pStyle w:val="SmallStandard"/>
            </w:pPr>
            <w:r>
              <w:t>placementPoint</w:t>
            </w:r>
          </w:p>
        </w:tc>
        <w:tc>
          <w:tcPr>
            <w:tcW w:w="708" w:type="dxa"/>
          </w:tcPr>
          <w:p w14:paraId="08A2D2C3" w14:textId="77777777" w:rsidR="000234BB" w:rsidRPr="00D331EF" w:rsidRDefault="000234BB" w:rsidP="00725808">
            <w:pPr>
              <w:pStyle w:val="SmallStandard"/>
            </w:pPr>
            <w:r w:rsidRPr="00D01517">
              <w:t>0..1</w:t>
            </w:r>
          </w:p>
        </w:tc>
        <w:tc>
          <w:tcPr>
            <w:tcW w:w="567" w:type="dxa"/>
          </w:tcPr>
          <w:p w14:paraId="697C40A7" w14:textId="77777777" w:rsidR="000234BB" w:rsidRPr="00D331EF" w:rsidRDefault="000234BB" w:rsidP="00725808">
            <w:pPr>
              <w:pStyle w:val="SmallStandard"/>
            </w:pPr>
            <w:r>
              <w:t>N</w:t>
            </w:r>
          </w:p>
        </w:tc>
        <w:tc>
          <w:tcPr>
            <w:tcW w:w="3969" w:type="dxa"/>
          </w:tcPr>
          <w:p w14:paraId="5EC94140" w14:textId="77777777" w:rsidR="000234BB" w:rsidRDefault="000234BB" w:rsidP="00725808">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CableDuctOutlet</w:t>
            </w:r>
            <w:r>
              <w:rPr>
                <w:sz w:val="16"/>
                <w:szCs w:val="16"/>
              </w:rPr>
              <w:t xml:space="preserve"> in a PlaceableElementSpecification.</w:t>
            </w:r>
          </w:p>
        </w:tc>
      </w:tr>
      <w:tr w:rsidR="000234BB" w:rsidRPr="00CC6307" w14:paraId="5FBC42D6" w14:textId="77777777" w:rsidTr="00725808">
        <w:tc>
          <w:tcPr>
            <w:tcW w:w="1588" w:type="dxa"/>
          </w:tcPr>
          <w:p w14:paraId="47EFCF2A" w14:textId="77777777" w:rsidR="000234BB" w:rsidRPr="00634625" w:rsidRDefault="000234BB" w:rsidP="00725808">
            <w:pPr>
              <w:pStyle w:val="SmallStandard"/>
            </w:pPr>
            <w:r>
              <w:t>PlacementPointReference</w:t>
            </w:r>
          </w:p>
        </w:tc>
        <w:tc>
          <w:tcPr>
            <w:tcW w:w="708" w:type="dxa"/>
          </w:tcPr>
          <w:p w14:paraId="55EB56BF" w14:textId="77777777" w:rsidR="000234BB" w:rsidRPr="00D331EF" w:rsidRDefault="000234BB" w:rsidP="00725808">
            <w:pPr>
              <w:pStyle w:val="SmallStandard"/>
            </w:pPr>
            <w:r w:rsidRPr="00D01517">
              <w:t>0..*</w:t>
            </w:r>
          </w:p>
        </w:tc>
        <w:tc>
          <w:tcPr>
            <w:tcW w:w="1560" w:type="dxa"/>
          </w:tcPr>
          <w:p w14:paraId="406BCB15" w14:textId="77777777" w:rsidR="000234BB" w:rsidRPr="00132C43" w:rsidRDefault="000234BB" w:rsidP="00725808">
            <w:pPr>
              <w:pStyle w:val="SmallStandard"/>
            </w:pPr>
            <w:r>
              <w:t>placementPoint</w:t>
            </w:r>
          </w:p>
        </w:tc>
        <w:tc>
          <w:tcPr>
            <w:tcW w:w="708" w:type="dxa"/>
          </w:tcPr>
          <w:p w14:paraId="025ABB7A" w14:textId="77777777" w:rsidR="000234BB" w:rsidRPr="00D331EF" w:rsidRDefault="000234BB" w:rsidP="00725808">
            <w:pPr>
              <w:pStyle w:val="SmallStandard"/>
            </w:pPr>
            <w:r w:rsidRPr="00D01517">
              <w:t>1</w:t>
            </w:r>
          </w:p>
        </w:tc>
        <w:tc>
          <w:tcPr>
            <w:tcW w:w="567" w:type="dxa"/>
          </w:tcPr>
          <w:p w14:paraId="6DD6D870" w14:textId="77777777" w:rsidR="000234BB" w:rsidRPr="00D331EF" w:rsidRDefault="000234BB" w:rsidP="00725808">
            <w:pPr>
              <w:pStyle w:val="SmallStandard"/>
            </w:pPr>
            <w:r>
              <w:t>N</w:t>
            </w:r>
          </w:p>
        </w:tc>
        <w:tc>
          <w:tcPr>
            <w:tcW w:w="3969" w:type="dxa"/>
          </w:tcPr>
          <w:p w14:paraId="663A2577" w14:textId="77777777" w:rsidR="000234BB" w:rsidRDefault="000234BB" w:rsidP="00725808">
            <w:pPr>
              <w:jc w:val="left"/>
            </w:pPr>
            <w:r>
              <w:rPr>
                <w:sz w:val="16"/>
                <w:szCs w:val="16"/>
              </w:rPr>
              <w:t xml:space="preserve">References the </w:t>
            </w:r>
            <w:r>
              <w:rPr>
                <w:i/>
                <w:iCs/>
                <w:sz w:val="16"/>
                <w:szCs w:val="16"/>
              </w:rPr>
              <w:t>PlacementPoint</w:t>
            </w:r>
            <w:r>
              <w:rPr>
                <w:sz w:val="16"/>
                <w:szCs w:val="16"/>
              </w:rPr>
              <w:t xml:space="preserve"> that is instanced by this </w:t>
            </w:r>
            <w:r>
              <w:rPr>
                <w:i/>
                <w:iCs/>
                <w:sz w:val="16"/>
                <w:szCs w:val="16"/>
              </w:rPr>
              <w:t>PlacementPointReference.</w:t>
            </w:r>
          </w:p>
        </w:tc>
      </w:tr>
    </w:tbl>
    <w:p w14:paraId="545CE834"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95" w:name="_95114b3593b05f1c268373b19a0ecbf4"/>
      <w:r w:rsidRPr="005254F8">
        <w:rPr>
          <w:lang w:val="en-GB"/>
        </w:rPr>
        <w:t>PlacementType</w:t>
      </w:r>
      <w:bookmarkEnd w:id="1595"/>
    </w:p>
    <w:p w14:paraId="0B44F247" w14:textId="77777777" w:rsidR="000234BB" w:rsidRDefault="000234BB" w:rsidP="000234BB">
      <w:r>
        <w:rPr>
          <w:sz w:val="18"/>
          <w:szCs w:val="18"/>
        </w:rPr>
        <w:t xml:space="preserve">Defines the type for which a </w:t>
      </w:r>
      <w:r>
        <w:rPr>
          <w:i/>
          <w:iCs/>
          <w:sz w:val="18"/>
          <w:szCs w:val="18"/>
        </w:rPr>
        <w:t>PlaceableElement</w:t>
      </w:r>
      <w:r>
        <w:rPr>
          <w:sz w:val="18"/>
          <w:szCs w:val="18"/>
        </w:rPr>
        <w:t xml:space="preserve"> can be used.</w:t>
      </w:r>
    </w:p>
    <w:p w14:paraId="6F0F4A0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39F18A" w14:textId="77777777" w:rsidTr="00725808">
        <w:tc>
          <w:tcPr>
            <w:tcW w:w="2013" w:type="dxa"/>
            <w:tcMar>
              <w:top w:w="28" w:type="dxa"/>
              <w:left w:w="28" w:type="dxa"/>
              <w:bottom w:w="28" w:type="dxa"/>
              <w:right w:w="28" w:type="dxa"/>
            </w:tcMar>
          </w:tcPr>
          <w:p w14:paraId="3898169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DA82255" w14:textId="47F1CF5C"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27F4331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2881F85" w14:textId="77777777" w:rsidTr="00725808">
        <w:tc>
          <w:tcPr>
            <w:tcW w:w="2013" w:type="dxa"/>
            <w:tcMar>
              <w:top w:w="28" w:type="dxa"/>
              <w:left w:w="28" w:type="dxa"/>
              <w:bottom w:w="28" w:type="dxa"/>
              <w:right w:w="28" w:type="dxa"/>
            </w:tcMar>
          </w:tcPr>
          <w:p w14:paraId="5E58F237"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551014C"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5FAB87DD"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EBF94AB" w14:textId="77777777" w:rsidTr="00725808">
        <w:tc>
          <w:tcPr>
            <w:tcW w:w="2013" w:type="dxa"/>
            <w:tcMar>
              <w:top w:w="28" w:type="dxa"/>
              <w:left w:w="28" w:type="dxa"/>
              <w:bottom w:w="28" w:type="dxa"/>
              <w:right w:w="28" w:type="dxa"/>
            </w:tcMar>
          </w:tcPr>
          <w:p w14:paraId="4B2E2348" w14:textId="77777777" w:rsidR="000234BB" w:rsidRPr="009F5D54" w:rsidRDefault="000234BB" w:rsidP="00725808">
            <w:pPr>
              <w:pStyle w:val="SmallStandard"/>
            </w:pPr>
            <w:r w:rsidRPr="009F5D54">
              <w:t>OnWay</w:t>
            </w:r>
          </w:p>
        </w:tc>
        <w:tc>
          <w:tcPr>
            <w:tcW w:w="283" w:type="dxa"/>
          </w:tcPr>
          <w:p w14:paraId="440C658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AA10813" w14:textId="77777777" w:rsidR="000234BB" w:rsidRDefault="000234BB" w:rsidP="00725808">
            <w:pPr>
              <w:jc w:val="left"/>
            </w:pPr>
            <w:r>
              <w:rPr>
                <w:i/>
                <w:iCs/>
                <w:sz w:val="16"/>
                <w:szCs w:val="16"/>
              </w:rPr>
              <w:t xml:space="preserve">OnWay </w:t>
            </w:r>
            <w:r>
              <w:rPr>
                <w:sz w:val="16"/>
                <w:szCs w:val="16"/>
              </w:rPr>
              <w:t xml:space="preserve">refers to an </w:t>
            </w:r>
            <w:r>
              <w:rPr>
                <w:i/>
                <w:iCs/>
                <w:sz w:val="16"/>
                <w:szCs w:val="16"/>
              </w:rPr>
              <w:t>OnWayPlacement</w:t>
            </w:r>
            <w:r>
              <w:rPr>
                <w:sz w:val="16"/>
                <w:szCs w:val="16"/>
              </w:rPr>
              <w:t>.</w:t>
            </w:r>
          </w:p>
        </w:tc>
      </w:tr>
      <w:tr w:rsidR="000234BB" w:rsidRPr="00CC6307" w14:paraId="0E265AD2" w14:textId="77777777" w:rsidTr="00725808">
        <w:tc>
          <w:tcPr>
            <w:tcW w:w="2013" w:type="dxa"/>
            <w:tcMar>
              <w:top w:w="28" w:type="dxa"/>
              <w:left w:w="28" w:type="dxa"/>
              <w:bottom w:w="28" w:type="dxa"/>
              <w:right w:w="28" w:type="dxa"/>
            </w:tcMar>
          </w:tcPr>
          <w:p w14:paraId="16B7672C" w14:textId="77777777" w:rsidR="000234BB" w:rsidRPr="009F5D54" w:rsidRDefault="000234BB" w:rsidP="00725808">
            <w:pPr>
              <w:pStyle w:val="SmallStandard"/>
            </w:pPr>
            <w:r w:rsidRPr="009F5D54">
              <w:t>OnPoint</w:t>
            </w:r>
          </w:p>
        </w:tc>
        <w:tc>
          <w:tcPr>
            <w:tcW w:w="283" w:type="dxa"/>
          </w:tcPr>
          <w:p w14:paraId="14FDD0F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84730C1" w14:textId="77777777" w:rsidR="000234BB" w:rsidRDefault="000234BB" w:rsidP="00725808">
            <w:pPr>
              <w:jc w:val="left"/>
            </w:pPr>
            <w:r>
              <w:rPr>
                <w:i/>
                <w:iCs/>
                <w:sz w:val="16"/>
                <w:szCs w:val="16"/>
              </w:rPr>
              <w:t>OnPoint</w:t>
            </w:r>
            <w:r>
              <w:rPr>
                <w:sz w:val="16"/>
                <w:szCs w:val="16"/>
              </w:rPr>
              <w:t xml:space="preserve"> refers to an </w:t>
            </w:r>
            <w:r>
              <w:rPr>
                <w:i/>
                <w:iCs/>
                <w:sz w:val="16"/>
                <w:szCs w:val="16"/>
              </w:rPr>
              <w:t>OnPointPlacement</w:t>
            </w:r>
            <w:r>
              <w:rPr>
                <w:sz w:val="16"/>
                <w:szCs w:val="16"/>
              </w:rPr>
              <w:t>.</w:t>
            </w:r>
          </w:p>
        </w:tc>
      </w:tr>
    </w:tbl>
    <w:p w14:paraId="7076E3AE" w14:textId="77777777" w:rsidR="000234BB" w:rsidRDefault="000234BB" w:rsidP="000234BB">
      <w:pPr>
        <w:pStyle w:val="SmallStandard"/>
      </w:pPr>
    </w:p>
    <w:p w14:paraId="1C098FA9"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596" w:name="_Toc33620340"/>
      <w:r>
        <w:rPr>
          <w:lang w:val="en-GB"/>
        </w:rPr>
        <w:t xml:space="preserve">Module </w:t>
      </w:r>
      <w:bookmarkStart w:id="1597" w:name="_646eba4a7a6f7bca0374a2c5bcac8b3c"/>
      <w:r>
        <w:rPr>
          <w:lang w:val="en-GB"/>
        </w:rPr>
        <w:t>placement</w:t>
      </w:r>
      <w:bookmarkEnd w:id="1597"/>
      <w:bookmarkEnd w:id="1596"/>
    </w:p>
    <w:p w14:paraId="35D90D3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8" w:name="_3b9fd7008749a43a5d11797e5c973305"/>
      <w:r>
        <w:rPr>
          <w:lang w:val="en-GB"/>
        </w:rPr>
        <w:t>DefaultDimension</w:t>
      </w:r>
      <w:bookmarkEnd w:id="1598"/>
    </w:p>
    <w:p w14:paraId="62DC5051" w14:textId="77777777" w:rsidR="000234BB" w:rsidRDefault="000234BB" w:rsidP="000234BB">
      <w:r>
        <w:rPr>
          <w:sz w:val="18"/>
          <w:szCs w:val="18"/>
        </w:rPr>
        <w:t xml:space="preserve">A </w:t>
      </w:r>
      <w:r>
        <w:rPr>
          <w:i/>
          <w:iCs/>
          <w:sz w:val="18"/>
          <w:szCs w:val="18"/>
        </w:rPr>
        <w:t>DefaultDimension</w:t>
      </w:r>
      <w:r>
        <w:rPr>
          <w:sz w:val="18"/>
          <w:szCs w:val="18"/>
        </w:rPr>
        <w:t xml:space="preserve"> defines a tolerance value that shall be applied to a part, if no explicit tolerance value has been defined.</w:t>
      </w:r>
    </w:p>
    <w:p w14:paraId="390217C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A5C7A50" w14:textId="77777777" w:rsidTr="00725808">
        <w:tc>
          <w:tcPr>
            <w:tcW w:w="2013" w:type="dxa"/>
            <w:tcMar>
              <w:top w:w="28" w:type="dxa"/>
              <w:left w:w="28" w:type="dxa"/>
              <w:bottom w:w="28" w:type="dxa"/>
              <w:right w:w="28" w:type="dxa"/>
            </w:tcMar>
          </w:tcPr>
          <w:p w14:paraId="2056294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7A13F6" w14:textId="77777777" w:rsidR="000234BB" w:rsidRDefault="000234BB" w:rsidP="00725808"/>
        </w:tc>
      </w:tr>
      <w:tr w:rsidR="000234BB" w:rsidRPr="008359F5" w14:paraId="4B7D8961" w14:textId="77777777" w:rsidTr="00725808">
        <w:tc>
          <w:tcPr>
            <w:tcW w:w="2013" w:type="dxa"/>
            <w:tcMar>
              <w:top w:w="28" w:type="dxa"/>
              <w:left w:w="28" w:type="dxa"/>
              <w:bottom w:w="28" w:type="dxa"/>
              <w:right w:w="28" w:type="dxa"/>
            </w:tcMar>
          </w:tcPr>
          <w:p w14:paraId="48CD46D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24C3F0" w14:textId="77777777" w:rsidR="000234BB" w:rsidRDefault="000234BB" w:rsidP="00725808"/>
        </w:tc>
      </w:tr>
      <w:tr w:rsidR="000234BB" w:rsidRPr="008359F5" w14:paraId="07BFD8CF" w14:textId="77777777" w:rsidTr="00725808">
        <w:tc>
          <w:tcPr>
            <w:tcW w:w="2013" w:type="dxa"/>
            <w:tcMar>
              <w:top w:w="28" w:type="dxa"/>
              <w:left w:w="28" w:type="dxa"/>
              <w:bottom w:w="28" w:type="dxa"/>
              <w:right w:w="28" w:type="dxa"/>
            </w:tcMar>
          </w:tcPr>
          <w:p w14:paraId="2A0C3B1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2447817" w14:textId="77777777" w:rsidR="000234BB" w:rsidRPr="000437C1" w:rsidRDefault="000234BB" w:rsidP="00725808">
            <w:pPr>
              <w:pStyle w:val="SmallStandard"/>
            </w:pPr>
            <w:r>
              <w:t>false</w:t>
            </w:r>
          </w:p>
        </w:tc>
      </w:tr>
    </w:tbl>
    <w:p w14:paraId="65ED377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8A0D9A7" w14:textId="77777777" w:rsidTr="00725808">
        <w:tc>
          <w:tcPr>
            <w:tcW w:w="2013" w:type="dxa"/>
            <w:tcMar>
              <w:top w:w="28" w:type="dxa"/>
              <w:left w:w="28" w:type="dxa"/>
              <w:bottom w:w="28" w:type="dxa"/>
              <w:right w:w="28" w:type="dxa"/>
            </w:tcMar>
          </w:tcPr>
          <w:p w14:paraId="5876C2C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F1A21C1"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88DD96F"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DB358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1191C5A" w14:textId="77777777" w:rsidTr="00725808">
        <w:tc>
          <w:tcPr>
            <w:tcW w:w="2013" w:type="dxa"/>
            <w:tcMar>
              <w:top w:w="28" w:type="dxa"/>
              <w:left w:w="28" w:type="dxa"/>
              <w:bottom w:w="28" w:type="dxa"/>
              <w:right w:w="28" w:type="dxa"/>
            </w:tcMar>
          </w:tcPr>
          <w:p w14:paraId="3DCAA732" w14:textId="77777777" w:rsidR="000234BB" w:rsidRPr="00620BBE" w:rsidRDefault="000234BB" w:rsidP="00725808">
            <w:pPr>
              <w:pStyle w:val="SmallStandard"/>
            </w:pPr>
            <w:r w:rsidRPr="00620BBE">
              <w:t>dimensionValueRange</w:t>
            </w:r>
          </w:p>
        </w:tc>
        <w:tc>
          <w:tcPr>
            <w:tcW w:w="1559" w:type="dxa"/>
            <w:tcMar>
              <w:top w:w="28" w:type="dxa"/>
              <w:left w:w="28" w:type="dxa"/>
              <w:bottom w:w="28" w:type="dxa"/>
              <w:right w:w="28" w:type="dxa"/>
            </w:tcMar>
          </w:tcPr>
          <w:p w14:paraId="227D069A" w14:textId="77777777" w:rsidR="000234BB" w:rsidRPr="008359F5" w:rsidRDefault="000234BB" w:rsidP="00725808">
            <w:pPr>
              <w:pStyle w:val="SmallStandard"/>
            </w:pPr>
            <w:r w:rsidRPr="00D21799">
              <w:t>ValueRange</w:t>
            </w:r>
          </w:p>
        </w:tc>
        <w:tc>
          <w:tcPr>
            <w:tcW w:w="709" w:type="dxa"/>
            <w:tcMar>
              <w:top w:w="28" w:type="dxa"/>
              <w:left w:w="28" w:type="dxa"/>
              <w:bottom w:w="28" w:type="dxa"/>
              <w:right w:w="28" w:type="dxa"/>
            </w:tcMar>
          </w:tcPr>
          <w:p w14:paraId="317308D4"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526806A" w14:textId="77777777" w:rsidR="000234BB" w:rsidRDefault="000234BB" w:rsidP="00725808">
            <w:pPr>
              <w:jc w:val="left"/>
            </w:pPr>
            <w:r>
              <w:rPr>
                <w:sz w:val="16"/>
                <w:szCs w:val="16"/>
              </w:rPr>
              <w:t>dimensionValueRange defines the magnitude of measurements for which the tolerance applies (e.g. length from 500mm - 1500mm).</w:t>
            </w:r>
          </w:p>
        </w:tc>
      </w:tr>
      <w:tr w:rsidR="000234BB" w:rsidRPr="006675E2" w14:paraId="54F97638" w14:textId="77777777" w:rsidTr="00725808">
        <w:tc>
          <w:tcPr>
            <w:tcW w:w="2013" w:type="dxa"/>
            <w:tcMar>
              <w:top w:w="28" w:type="dxa"/>
              <w:left w:w="28" w:type="dxa"/>
              <w:bottom w:w="28" w:type="dxa"/>
              <w:right w:w="28" w:type="dxa"/>
            </w:tcMar>
          </w:tcPr>
          <w:p w14:paraId="4B618B3A" w14:textId="77777777" w:rsidR="000234BB" w:rsidRPr="00620BBE" w:rsidRDefault="000234BB" w:rsidP="00725808">
            <w:pPr>
              <w:pStyle w:val="SmallStandard"/>
            </w:pPr>
            <w:r w:rsidRPr="00620BBE">
              <w:t>dimensionType</w:t>
            </w:r>
          </w:p>
        </w:tc>
        <w:tc>
          <w:tcPr>
            <w:tcW w:w="1559" w:type="dxa"/>
            <w:tcMar>
              <w:top w:w="28" w:type="dxa"/>
              <w:left w:w="28" w:type="dxa"/>
              <w:bottom w:w="28" w:type="dxa"/>
              <w:right w:w="28" w:type="dxa"/>
            </w:tcMar>
          </w:tcPr>
          <w:p w14:paraId="78270470"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BE22AC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E8F27DE" w14:textId="77777777" w:rsidR="000234BB" w:rsidRDefault="000234BB" w:rsidP="00725808">
            <w:pPr>
              <w:jc w:val="left"/>
            </w:pPr>
            <w:r>
              <w:rPr>
                <w:sz w:val="16"/>
                <w:szCs w:val="16"/>
              </w:rPr>
              <w:t xml:space="preserve">The </w:t>
            </w:r>
            <w:r>
              <w:rPr>
                <w:i/>
                <w:iCs/>
                <w:sz w:val="16"/>
                <w:szCs w:val="16"/>
              </w:rPr>
              <w:t>dimensionType</w:t>
            </w:r>
            <w:r>
              <w:rPr>
                <w:sz w:val="16"/>
                <w:szCs w:val="16"/>
              </w:rPr>
              <w:t xml:space="preserve"> defines to which measurements this </w:t>
            </w:r>
            <w:r>
              <w:rPr>
                <w:i/>
                <w:iCs/>
                <w:sz w:val="16"/>
                <w:szCs w:val="16"/>
              </w:rPr>
              <w:t>DefaultDimension</w:t>
            </w:r>
            <w:r>
              <w:rPr>
                <w:sz w:val="16"/>
                <w:szCs w:val="16"/>
              </w:rPr>
              <w:t xml:space="preserve"> applies (e.g. segment lengths, wire lengths).</w:t>
            </w:r>
          </w:p>
        </w:tc>
      </w:tr>
    </w:tbl>
    <w:p w14:paraId="013924E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2460CFC" w14:textId="77777777" w:rsidTr="00725808">
        <w:tc>
          <w:tcPr>
            <w:tcW w:w="3856" w:type="dxa"/>
            <w:gridSpan w:val="3"/>
          </w:tcPr>
          <w:p w14:paraId="084879BF" w14:textId="77777777" w:rsidR="000234BB" w:rsidRDefault="000234BB" w:rsidP="00725808">
            <w:pPr>
              <w:jc w:val="center"/>
              <w:rPr>
                <w:b/>
                <w:sz w:val="16"/>
                <w:szCs w:val="16"/>
                <w:lang w:val="en-GB"/>
              </w:rPr>
            </w:pPr>
            <w:r>
              <w:rPr>
                <w:b/>
                <w:sz w:val="16"/>
                <w:szCs w:val="16"/>
                <w:lang w:val="en-GB"/>
              </w:rPr>
              <w:t>Other End</w:t>
            </w:r>
          </w:p>
        </w:tc>
        <w:tc>
          <w:tcPr>
            <w:tcW w:w="708" w:type="dxa"/>
          </w:tcPr>
          <w:p w14:paraId="5F735C1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7A0E38A" w14:textId="77777777" w:rsidR="000234BB" w:rsidRDefault="000234BB" w:rsidP="00725808">
            <w:pPr>
              <w:jc w:val="center"/>
              <w:rPr>
                <w:b/>
                <w:sz w:val="16"/>
                <w:szCs w:val="16"/>
                <w:lang w:val="en-GB"/>
              </w:rPr>
            </w:pPr>
            <w:r>
              <w:rPr>
                <w:b/>
                <w:sz w:val="16"/>
                <w:szCs w:val="16"/>
                <w:lang w:val="en-GB"/>
              </w:rPr>
              <w:t>General</w:t>
            </w:r>
          </w:p>
        </w:tc>
      </w:tr>
      <w:tr w:rsidR="000234BB" w:rsidRPr="00720F6F" w14:paraId="51DD133C" w14:textId="77777777" w:rsidTr="00725808">
        <w:tc>
          <w:tcPr>
            <w:tcW w:w="1573" w:type="dxa"/>
          </w:tcPr>
          <w:p w14:paraId="746CEFF1" w14:textId="77777777" w:rsidR="000234BB" w:rsidRDefault="000234BB" w:rsidP="00725808">
            <w:pPr>
              <w:rPr>
                <w:b/>
                <w:sz w:val="16"/>
                <w:szCs w:val="16"/>
                <w:lang w:val="en-GB"/>
              </w:rPr>
            </w:pPr>
            <w:r>
              <w:rPr>
                <w:b/>
                <w:sz w:val="16"/>
                <w:szCs w:val="16"/>
                <w:lang w:val="en-GB"/>
              </w:rPr>
              <w:t>Type</w:t>
            </w:r>
          </w:p>
        </w:tc>
        <w:tc>
          <w:tcPr>
            <w:tcW w:w="1574" w:type="dxa"/>
          </w:tcPr>
          <w:p w14:paraId="123DECEF" w14:textId="77777777" w:rsidR="000234BB" w:rsidRDefault="000234BB" w:rsidP="00725808">
            <w:pPr>
              <w:rPr>
                <w:b/>
                <w:sz w:val="16"/>
                <w:szCs w:val="16"/>
                <w:lang w:val="en-GB"/>
              </w:rPr>
            </w:pPr>
            <w:r>
              <w:rPr>
                <w:b/>
                <w:sz w:val="16"/>
                <w:szCs w:val="16"/>
                <w:lang w:val="en-GB"/>
              </w:rPr>
              <w:t>Role</w:t>
            </w:r>
          </w:p>
        </w:tc>
        <w:tc>
          <w:tcPr>
            <w:tcW w:w="708" w:type="dxa"/>
          </w:tcPr>
          <w:p w14:paraId="6CB75461" w14:textId="77777777" w:rsidR="000234BB" w:rsidRDefault="000234BB" w:rsidP="00725808">
            <w:pPr>
              <w:rPr>
                <w:b/>
                <w:sz w:val="16"/>
                <w:szCs w:val="16"/>
                <w:lang w:val="en-GB"/>
              </w:rPr>
            </w:pPr>
            <w:r>
              <w:rPr>
                <w:b/>
                <w:sz w:val="16"/>
                <w:szCs w:val="16"/>
                <w:lang w:val="en-GB"/>
              </w:rPr>
              <w:t>Mult</w:t>
            </w:r>
          </w:p>
        </w:tc>
        <w:tc>
          <w:tcPr>
            <w:tcW w:w="709" w:type="dxa"/>
          </w:tcPr>
          <w:p w14:paraId="502CF8FC" w14:textId="77777777" w:rsidR="000234BB" w:rsidRDefault="000234BB" w:rsidP="00725808">
            <w:pPr>
              <w:rPr>
                <w:b/>
                <w:sz w:val="16"/>
                <w:szCs w:val="16"/>
                <w:lang w:val="en-GB"/>
              </w:rPr>
            </w:pPr>
            <w:r>
              <w:rPr>
                <w:b/>
                <w:sz w:val="16"/>
                <w:szCs w:val="16"/>
                <w:lang w:val="en-GB"/>
              </w:rPr>
              <w:t>Mult</w:t>
            </w:r>
          </w:p>
        </w:tc>
        <w:tc>
          <w:tcPr>
            <w:tcW w:w="567" w:type="dxa"/>
          </w:tcPr>
          <w:p w14:paraId="6858BD2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F5E5B30" w14:textId="77777777" w:rsidR="000234BB" w:rsidRPr="008359F5" w:rsidRDefault="000234BB" w:rsidP="00725808">
            <w:pPr>
              <w:rPr>
                <w:b/>
                <w:sz w:val="16"/>
                <w:szCs w:val="16"/>
                <w:lang w:val="en-GB"/>
              </w:rPr>
            </w:pPr>
            <w:r>
              <w:rPr>
                <w:b/>
                <w:sz w:val="16"/>
                <w:szCs w:val="16"/>
                <w:lang w:val="en-GB"/>
              </w:rPr>
              <w:t>Comment</w:t>
            </w:r>
          </w:p>
        </w:tc>
      </w:tr>
      <w:tr w:rsidR="000234BB" w:rsidRPr="00CC6307" w14:paraId="2D34295A" w14:textId="77777777" w:rsidTr="00725808">
        <w:tc>
          <w:tcPr>
            <w:tcW w:w="1573" w:type="dxa"/>
          </w:tcPr>
          <w:p w14:paraId="2937B3A0" w14:textId="77777777" w:rsidR="000234BB" w:rsidRPr="00634625" w:rsidRDefault="000234BB" w:rsidP="00725808">
            <w:pPr>
              <w:pStyle w:val="SmallStandard"/>
            </w:pPr>
            <w:r>
              <w:t>Tolerance</w:t>
            </w:r>
          </w:p>
        </w:tc>
        <w:tc>
          <w:tcPr>
            <w:tcW w:w="1574" w:type="dxa"/>
          </w:tcPr>
          <w:p w14:paraId="58F2B7E5" w14:textId="77777777" w:rsidR="000234BB" w:rsidRPr="00132C43" w:rsidRDefault="000234BB" w:rsidP="00725808">
            <w:pPr>
              <w:pStyle w:val="SmallStandard"/>
            </w:pPr>
            <w:r>
              <w:t>toleranceIndication</w:t>
            </w:r>
          </w:p>
        </w:tc>
        <w:tc>
          <w:tcPr>
            <w:tcW w:w="708" w:type="dxa"/>
          </w:tcPr>
          <w:p w14:paraId="7285C3ED" w14:textId="77777777" w:rsidR="000234BB" w:rsidRPr="00D331EF" w:rsidRDefault="000234BB" w:rsidP="00725808">
            <w:pPr>
              <w:pStyle w:val="SmallStandard"/>
            </w:pPr>
            <w:r w:rsidRPr="00574783">
              <w:t>1</w:t>
            </w:r>
          </w:p>
        </w:tc>
        <w:tc>
          <w:tcPr>
            <w:tcW w:w="709" w:type="dxa"/>
          </w:tcPr>
          <w:p w14:paraId="10BA3EFB" w14:textId="77777777" w:rsidR="000234BB" w:rsidRPr="00D331EF" w:rsidRDefault="000234BB" w:rsidP="00725808">
            <w:pPr>
              <w:pStyle w:val="SmallStandard"/>
            </w:pPr>
            <w:r w:rsidRPr="00207506">
              <w:t>0..1</w:t>
            </w:r>
          </w:p>
        </w:tc>
        <w:tc>
          <w:tcPr>
            <w:tcW w:w="567" w:type="dxa"/>
          </w:tcPr>
          <w:p w14:paraId="540EDB9B" w14:textId="77777777" w:rsidR="000234BB" w:rsidRDefault="000234BB" w:rsidP="00725808">
            <w:pPr>
              <w:pStyle w:val="SmallStandard"/>
            </w:pPr>
            <w:r>
              <w:t>Y</w:t>
            </w:r>
          </w:p>
        </w:tc>
        <w:tc>
          <w:tcPr>
            <w:tcW w:w="3969" w:type="dxa"/>
          </w:tcPr>
          <w:p w14:paraId="590B9A88" w14:textId="77777777" w:rsidR="000234BB" w:rsidRDefault="000234BB" w:rsidP="00725808"/>
        </w:tc>
      </w:tr>
    </w:tbl>
    <w:p w14:paraId="4523224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12F08532" w14:textId="77777777" w:rsidTr="00725808">
        <w:tc>
          <w:tcPr>
            <w:tcW w:w="2296" w:type="dxa"/>
            <w:gridSpan w:val="2"/>
          </w:tcPr>
          <w:p w14:paraId="6FE7140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EF80B4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CD5D8F1" w14:textId="77777777" w:rsidR="000234BB" w:rsidRDefault="000234BB" w:rsidP="00725808">
            <w:pPr>
              <w:jc w:val="center"/>
              <w:rPr>
                <w:b/>
                <w:sz w:val="16"/>
                <w:szCs w:val="16"/>
                <w:lang w:val="en-GB"/>
              </w:rPr>
            </w:pPr>
            <w:r>
              <w:rPr>
                <w:b/>
                <w:sz w:val="16"/>
                <w:szCs w:val="16"/>
                <w:lang w:val="en-GB"/>
              </w:rPr>
              <w:t>General</w:t>
            </w:r>
          </w:p>
        </w:tc>
      </w:tr>
      <w:tr w:rsidR="000234BB" w:rsidRPr="00720F6F" w14:paraId="22DABD3C" w14:textId="77777777" w:rsidTr="00725808">
        <w:tc>
          <w:tcPr>
            <w:tcW w:w="1588" w:type="dxa"/>
          </w:tcPr>
          <w:p w14:paraId="30329B5E" w14:textId="77777777" w:rsidR="000234BB" w:rsidRDefault="000234BB" w:rsidP="00725808">
            <w:pPr>
              <w:rPr>
                <w:b/>
                <w:sz w:val="16"/>
                <w:szCs w:val="16"/>
                <w:lang w:val="en-GB"/>
              </w:rPr>
            </w:pPr>
            <w:r>
              <w:rPr>
                <w:b/>
                <w:sz w:val="16"/>
                <w:szCs w:val="16"/>
                <w:lang w:val="en-GB"/>
              </w:rPr>
              <w:t>Type</w:t>
            </w:r>
          </w:p>
        </w:tc>
        <w:tc>
          <w:tcPr>
            <w:tcW w:w="708" w:type="dxa"/>
          </w:tcPr>
          <w:p w14:paraId="207F3493" w14:textId="77777777" w:rsidR="000234BB" w:rsidRDefault="000234BB" w:rsidP="00725808">
            <w:pPr>
              <w:rPr>
                <w:b/>
                <w:sz w:val="16"/>
                <w:szCs w:val="16"/>
                <w:lang w:val="en-GB"/>
              </w:rPr>
            </w:pPr>
            <w:r>
              <w:rPr>
                <w:b/>
                <w:sz w:val="16"/>
                <w:szCs w:val="16"/>
                <w:lang w:val="en-GB"/>
              </w:rPr>
              <w:t>Mult</w:t>
            </w:r>
          </w:p>
        </w:tc>
        <w:tc>
          <w:tcPr>
            <w:tcW w:w="1560" w:type="dxa"/>
          </w:tcPr>
          <w:p w14:paraId="4B10B38F" w14:textId="77777777" w:rsidR="000234BB" w:rsidRDefault="000234BB" w:rsidP="00725808">
            <w:pPr>
              <w:rPr>
                <w:b/>
                <w:sz w:val="16"/>
                <w:szCs w:val="16"/>
                <w:lang w:val="en-GB"/>
              </w:rPr>
            </w:pPr>
            <w:r>
              <w:rPr>
                <w:b/>
                <w:sz w:val="16"/>
                <w:szCs w:val="16"/>
                <w:lang w:val="en-GB"/>
              </w:rPr>
              <w:t>Role</w:t>
            </w:r>
          </w:p>
        </w:tc>
        <w:tc>
          <w:tcPr>
            <w:tcW w:w="708" w:type="dxa"/>
          </w:tcPr>
          <w:p w14:paraId="5AC54BB7" w14:textId="77777777" w:rsidR="000234BB" w:rsidRDefault="000234BB" w:rsidP="00725808">
            <w:pPr>
              <w:rPr>
                <w:b/>
                <w:sz w:val="16"/>
                <w:szCs w:val="16"/>
                <w:lang w:val="en-GB"/>
              </w:rPr>
            </w:pPr>
            <w:r>
              <w:rPr>
                <w:b/>
                <w:sz w:val="16"/>
                <w:szCs w:val="16"/>
                <w:lang w:val="en-GB"/>
              </w:rPr>
              <w:t>Mult</w:t>
            </w:r>
          </w:p>
        </w:tc>
        <w:tc>
          <w:tcPr>
            <w:tcW w:w="567" w:type="dxa"/>
          </w:tcPr>
          <w:p w14:paraId="5DF6925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75995F5" w14:textId="77777777" w:rsidR="000234BB" w:rsidRPr="008359F5" w:rsidRDefault="000234BB" w:rsidP="00725808">
            <w:pPr>
              <w:rPr>
                <w:b/>
                <w:sz w:val="16"/>
                <w:szCs w:val="16"/>
                <w:lang w:val="en-GB"/>
              </w:rPr>
            </w:pPr>
            <w:r>
              <w:rPr>
                <w:b/>
                <w:sz w:val="16"/>
                <w:szCs w:val="16"/>
                <w:lang w:val="en-GB"/>
              </w:rPr>
              <w:t>Comment</w:t>
            </w:r>
          </w:p>
        </w:tc>
      </w:tr>
      <w:tr w:rsidR="000234BB" w:rsidRPr="00CC6307" w14:paraId="48111883" w14:textId="77777777" w:rsidTr="00725808">
        <w:tc>
          <w:tcPr>
            <w:tcW w:w="1588" w:type="dxa"/>
          </w:tcPr>
          <w:p w14:paraId="3C9A697C" w14:textId="77777777" w:rsidR="000234BB" w:rsidRPr="00634625" w:rsidRDefault="000234BB" w:rsidP="00725808">
            <w:pPr>
              <w:pStyle w:val="SmallStandard"/>
            </w:pPr>
            <w:r>
              <w:lastRenderedPageBreak/>
              <w:t>DefaultDimensionSpecification</w:t>
            </w:r>
          </w:p>
        </w:tc>
        <w:tc>
          <w:tcPr>
            <w:tcW w:w="708" w:type="dxa"/>
          </w:tcPr>
          <w:p w14:paraId="0ACD86DA" w14:textId="77777777" w:rsidR="000234BB" w:rsidRDefault="000234BB" w:rsidP="00725808"/>
        </w:tc>
        <w:tc>
          <w:tcPr>
            <w:tcW w:w="1560" w:type="dxa"/>
          </w:tcPr>
          <w:p w14:paraId="09BB13A5" w14:textId="77777777" w:rsidR="000234BB" w:rsidRDefault="000234BB" w:rsidP="00725808"/>
        </w:tc>
        <w:tc>
          <w:tcPr>
            <w:tcW w:w="708" w:type="dxa"/>
          </w:tcPr>
          <w:p w14:paraId="68ED4820" w14:textId="77777777" w:rsidR="000234BB" w:rsidRDefault="000234BB" w:rsidP="00725808"/>
        </w:tc>
        <w:tc>
          <w:tcPr>
            <w:tcW w:w="567" w:type="dxa"/>
          </w:tcPr>
          <w:p w14:paraId="71F4F3C0" w14:textId="77777777" w:rsidR="000234BB" w:rsidRDefault="000234BB" w:rsidP="00725808">
            <w:pPr>
              <w:pStyle w:val="SmallStandard"/>
            </w:pPr>
            <w:r>
              <w:t>Y</w:t>
            </w:r>
          </w:p>
        </w:tc>
        <w:tc>
          <w:tcPr>
            <w:tcW w:w="3969" w:type="dxa"/>
          </w:tcPr>
          <w:p w14:paraId="5D37FDD1" w14:textId="77777777" w:rsidR="000234BB" w:rsidRDefault="000234BB" w:rsidP="00725808"/>
        </w:tc>
      </w:tr>
    </w:tbl>
    <w:p w14:paraId="52E62E6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9" w:name="_3b9bff9285c3dc39f0c147dda9f69f35"/>
      <w:r>
        <w:rPr>
          <w:lang w:val="en-GB"/>
        </w:rPr>
        <w:t>DefaultDimensionSpecification</w:t>
      </w:r>
      <w:bookmarkEnd w:id="1599"/>
    </w:p>
    <w:p w14:paraId="638F3D4C" w14:textId="77777777" w:rsidR="000234BB" w:rsidRDefault="000234BB" w:rsidP="000234BB">
      <w:r>
        <w:rPr>
          <w:sz w:val="18"/>
          <w:szCs w:val="18"/>
        </w:rPr>
        <w:t xml:space="preserve">A </w:t>
      </w:r>
      <w:r>
        <w:rPr>
          <w:i/>
          <w:iCs/>
          <w:sz w:val="18"/>
          <w:szCs w:val="18"/>
        </w:rPr>
        <w:t>DefaultDimensionSpecification</w:t>
      </w:r>
      <w:r>
        <w:rPr>
          <w:sz w:val="18"/>
          <w:szCs w:val="18"/>
        </w:rPr>
        <w:t xml:space="preserve"> defines tolerances that shall be applied to a part, if no explicit tolerance value has been defined.</w:t>
      </w:r>
    </w:p>
    <w:p w14:paraId="092F6D9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A3ED71D" w14:textId="77777777" w:rsidTr="00725808">
        <w:tc>
          <w:tcPr>
            <w:tcW w:w="2013" w:type="dxa"/>
            <w:tcMar>
              <w:top w:w="28" w:type="dxa"/>
              <w:left w:w="28" w:type="dxa"/>
              <w:bottom w:w="28" w:type="dxa"/>
              <w:right w:w="28" w:type="dxa"/>
            </w:tcMar>
          </w:tcPr>
          <w:p w14:paraId="7B8B2F2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59D2FC8" w14:textId="22ACCF12"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1F23C83A" w14:textId="77777777" w:rsidTr="00725808">
        <w:tc>
          <w:tcPr>
            <w:tcW w:w="2013" w:type="dxa"/>
            <w:tcMar>
              <w:top w:w="28" w:type="dxa"/>
              <w:left w:w="28" w:type="dxa"/>
              <w:bottom w:w="28" w:type="dxa"/>
              <w:right w:w="28" w:type="dxa"/>
            </w:tcMar>
          </w:tcPr>
          <w:p w14:paraId="77CF23A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0971594" w14:textId="77777777" w:rsidR="000234BB" w:rsidRDefault="000234BB" w:rsidP="00725808"/>
        </w:tc>
      </w:tr>
      <w:tr w:rsidR="000234BB" w:rsidRPr="008359F5" w14:paraId="7925D431" w14:textId="77777777" w:rsidTr="00725808">
        <w:tc>
          <w:tcPr>
            <w:tcW w:w="2013" w:type="dxa"/>
            <w:tcMar>
              <w:top w:w="28" w:type="dxa"/>
              <w:left w:w="28" w:type="dxa"/>
              <w:bottom w:w="28" w:type="dxa"/>
              <w:right w:w="28" w:type="dxa"/>
            </w:tcMar>
          </w:tcPr>
          <w:p w14:paraId="3AC51D6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05EB6F" w14:textId="77777777" w:rsidR="000234BB" w:rsidRPr="000437C1" w:rsidRDefault="000234BB" w:rsidP="00725808">
            <w:pPr>
              <w:pStyle w:val="SmallStandard"/>
            </w:pPr>
            <w:r>
              <w:t>false</w:t>
            </w:r>
          </w:p>
        </w:tc>
      </w:tr>
    </w:tbl>
    <w:p w14:paraId="3B4A57F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90CB4CB" w14:textId="77777777" w:rsidTr="00725808">
        <w:tc>
          <w:tcPr>
            <w:tcW w:w="3856" w:type="dxa"/>
            <w:gridSpan w:val="3"/>
          </w:tcPr>
          <w:p w14:paraId="2E1D2B18" w14:textId="77777777" w:rsidR="000234BB" w:rsidRDefault="000234BB" w:rsidP="00725808">
            <w:pPr>
              <w:jc w:val="center"/>
              <w:rPr>
                <w:b/>
                <w:sz w:val="16"/>
                <w:szCs w:val="16"/>
                <w:lang w:val="en-GB"/>
              </w:rPr>
            </w:pPr>
            <w:r>
              <w:rPr>
                <w:b/>
                <w:sz w:val="16"/>
                <w:szCs w:val="16"/>
                <w:lang w:val="en-GB"/>
              </w:rPr>
              <w:t>Other End</w:t>
            </w:r>
          </w:p>
        </w:tc>
        <w:tc>
          <w:tcPr>
            <w:tcW w:w="708" w:type="dxa"/>
          </w:tcPr>
          <w:p w14:paraId="300B106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3824E90" w14:textId="77777777" w:rsidR="000234BB" w:rsidRDefault="000234BB" w:rsidP="00725808">
            <w:pPr>
              <w:jc w:val="center"/>
              <w:rPr>
                <w:b/>
                <w:sz w:val="16"/>
                <w:szCs w:val="16"/>
                <w:lang w:val="en-GB"/>
              </w:rPr>
            </w:pPr>
            <w:r>
              <w:rPr>
                <w:b/>
                <w:sz w:val="16"/>
                <w:szCs w:val="16"/>
                <w:lang w:val="en-GB"/>
              </w:rPr>
              <w:t>General</w:t>
            </w:r>
          </w:p>
        </w:tc>
      </w:tr>
      <w:tr w:rsidR="000234BB" w:rsidRPr="00720F6F" w14:paraId="3C03A84D" w14:textId="77777777" w:rsidTr="00725808">
        <w:tc>
          <w:tcPr>
            <w:tcW w:w="1573" w:type="dxa"/>
          </w:tcPr>
          <w:p w14:paraId="67809859" w14:textId="77777777" w:rsidR="000234BB" w:rsidRDefault="000234BB" w:rsidP="00725808">
            <w:pPr>
              <w:rPr>
                <w:b/>
                <w:sz w:val="16"/>
                <w:szCs w:val="16"/>
                <w:lang w:val="en-GB"/>
              </w:rPr>
            </w:pPr>
            <w:r>
              <w:rPr>
                <w:b/>
                <w:sz w:val="16"/>
                <w:szCs w:val="16"/>
                <w:lang w:val="en-GB"/>
              </w:rPr>
              <w:t>Type</w:t>
            </w:r>
          </w:p>
        </w:tc>
        <w:tc>
          <w:tcPr>
            <w:tcW w:w="1574" w:type="dxa"/>
          </w:tcPr>
          <w:p w14:paraId="4B618EE9" w14:textId="77777777" w:rsidR="000234BB" w:rsidRDefault="000234BB" w:rsidP="00725808">
            <w:pPr>
              <w:rPr>
                <w:b/>
                <w:sz w:val="16"/>
                <w:szCs w:val="16"/>
                <w:lang w:val="en-GB"/>
              </w:rPr>
            </w:pPr>
            <w:r>
              <w:rPr>
                <w:b/>
                <w:sz w:val="16"/>
                <w:szCs w:val="16"/>
                <w:lang w:val="en-GB"/>
              </w:rPr>
              <w:t>Role</w:t>
            </w:r>
          </w:p>
        </w:tc>
        <w:tc>
          <w:tcPr>
            <w:tcW w:w="708" w:type="dxa"/>
          </w:tcPr>
          <w:p w14:paraId="78B44ECB" w14:textId="77777777" w:rsidR="000234BB" w:rsidRDefault="000234BB" w:rsidP="00725808">
            <w:pPr>
              <w:rPr>
                <w:b/>
                <w:sz w:val="16"/>
                <w:szCs w:val="16"/>
                <w:lang w:val="en-GB"/>
              </w:rPr>
            </w:pPr>
            <w:r>
              <w:rPr>
                <w:b/>
                <w:sz w:val="16"/>
                <w:szCs w:val="16"/>
                <w:lang w:val="en-GB"/>
              </w:rPr>
              <w:t>Mult</w:t>
            </w:r>
          </w:p>
        </w:tc>
        <w:tc>
          <w:tcPr>
            <w:tcW w:w="709" w:type="dxa"/>
          </w:tcPr>
          <w:p w14:paraId="383FACE5" w14:textId="77777777" w:rsidR="000234BB" w:rsidRDefault="000234BB" w:rsidP="00725808">
            <w:pPr>
              <w:rPr>
                <w:b/>
                <w:sz w:val="16"/>
                <w:szCs w:val="16"/>
                <w:lang w:val="en-GB"/>
              </w:rPr>
            </w:pPr>
            <w:r>
              <w:rPr>
                <w:b/>
                <w:sz w:val="16"/>
                <w:szCs w:val="16"/>
                <w:lang w:val="en-GB"/>
              </w:rPr>
              <w:t>Mult</w:t>
            </w:r>
          </w:p>
        </w:tc>
        <w:tc>
          <w:tcPr>
            <w:tcW w:w="567" w:type="dxa"/>
          </w:tcPr>
          <w:p w14:paraId="7DD89D7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A1CC021" w14:textId="77777777" w:rsidR="000234BB" w:rsidRPr="008359F5" w:rsidRDefault="000234BB" w:rsidP="00725808">
            <w:pPr>
              <w:rPr>
                <w:b/>
                <w:sz w:val="16"/>
                <w:szCs w:val="16"/>
                <w:lang w:val="en-GB"/>
              </w:rPr>
            </w:pPr>
            <w:r>
              <w:rPr>
                <w:b/>
                <w:sz w:val="16"/>
                <w:szCs w:val="16"/>
                <w:lang w:val="en-GB"/>
              </w:rPr>
              <w:t>Comment</w:t>
            </w:r>
          </w:p>
        </w:tc>
      </w:tr>
      <w:tr w:rsidR="000234BB" w:rsidRPr="00CC6307" w14:paraId="2FFC2F78" w14:textId="77777777" w:rsidTr="00725808">
        <w:tc>
          <w:tcPr>
            <w:tcW w:w="1573" w:type="dxa"/>
          </w:tcPr>
          <w:p w14:paraId="735C649E" w14:textId="77777777" w:rsidR="000234BB" w:rsidRPr="00634625" w:rsidRDefault="000234BB" w:rsidP="00725808">
            <w:pPr>
              <w:pStyle w:val="SmallStandard"/>
            </w:pPr>
            <w:r>
              <w:t>DefaultDimension</w:t>
            </w:r>
          </w:p>
        </w:tc>
        <w:tc>
          <w:tcPr>
            <w:tcW w:w="1574" w:type="dxa"/>
          </w:tcPr>
          <w:p w14:paraId="3A8CE8A6" w14:textId="77777777" w:rsidR="000234BB" w:rsidRDefault="000234BB" w:rsidP="00725808"/>
        </w:tc>
        <w:tc>
          <w:tcPr>
            <w:tcW w:w="708" w:type="dxa"/>
          </w:tcPr>
          <w:p w14:paraId="4AC60DD5" w14:textId="77777777" w:rsidR="000234BB" w:rsidRDefault="000234BB" w:rsidP="00725808"/>
        </w:tc>
        <w:tc>
          <w:tcPr>
            <w:tcW w:w="709" w:type="dxa"/>
          </w:tcPr>
          <w:p w14:paraId="2B0D82F1" w14:textId="77777777" w:rsidR="000234BB" w:rsidRDefault="000234BB" w:rsidP="00725808"/>
        </w:tc>
        <w:tc>
          <w:tcPr>
            <w:tcW w:w="567" w:type="dxa"/>
          </w:tcPr>
          <w:p w14:paraId="406513DE" w14:textId="77777777" w:rsidR="000234BB" w:rsidRDefault="000234BB" w:rsidP="00725808">
            <w:pPr>
              <w:pStyle w:val="SmallStandard"/>
            </w:pPr>
            <w:r>
              <w:t>Y</w:t>
            </w:r>
          </w:p>
        </w:tc>
        <w:tc>
          <w:tcPr>
            <w:tcW w:w="3969" w:type="dxa"/>
          </w:tcPr>
          <w:p w14:paraId="00B80DF5" w14:textId="77777777" w:rsidR="000234BB" w:rsidRDefault="000234BB" w:rsidP="00725808"/>
        </w:tc>
      </w:tr>
    </w:tbl>
    <w:p w14:paraId="78B5E2A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0" w:name="_af7b64782c7a519ae41b83d51493a927"/>
      <w:r>
        <w:rPr>
          <w:lang w:val="en-GB"/>
        </w:rPr>
        <w:t>Dimension</w:t>
      </w:r>
      <w:bookmarkEnd w:id="1600"/>
    </w:p>
    <w:p w14:paraId="74C57174" w14:textId="77777777" w:rsidR="000234BB" w:rsidRDefault="000234BB" w:rsidP="000234BB">
      <w:r>
        <w:rPr>
          <w:sz w:val="18"/>
          <w:szCs w:val="18"/>
        </w:rPr>
        <w:t>A Dimension defines a measurement for the distance between two Locations. An acceptable tolerance can be specified additionally. If the Locations are not located on adjacent topology-elements it is possible to specify a Path for the dimension along which the measurement must be taken.</w:t>
      </w:r>
    </w:p>
    <w:p w14:paraId="559E61B4" w14:textId="77777777" w:rsidR="000234BB" w:rsidRDefault="000234BB" w:rsidP="000234BB">
      <w:r>
        <w:rPr>
          <w:sz w:val="18"/>
          <w:szCs w:val="18"/>
        </w:rPr>
        <w:t>The value for the Dimension is not specified as NumericalValue (which can define a Tolerance as well). This is because the "valueComponent" of the NumericalValue is mandatory. For Dimensions it shall be optional since there are scenarios where the dimension only specifies a Tolerance for a distance defined by the topology (segment length + placement information).</w:t>
      </w:r>
    </w:p>
    <w:p w14:paraId="38172C4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6CD0A9" w14:textId="77777777" w:rsidTr="00725808">
        <w:tc>
          <w:tcPr>
            <w:tcW w:w="2013" w:type="dxa"/>
            <w:tcMar>
              <w:top w:w="28" w:type="dxa"/>
              <w:left w:w="28" w:type="dxa"/>
              <w:bottom w:w="28" w:type="dxa"/>
              <w:right w:w="28" w:type="dxa"/>
            </w:tcMar>
          </w:tcPr>
          <w:p w14:paraId="6C0988B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CF8D4E" w14:textId="5A90A66D"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298797FB" w14:textId="77777777" w:rsidTr="00725808">
        <w:tc>
          <w:tcPr>
            <w:tcW w:w="2013" w:type="dxa"/>
            <w:tcMar>
              <w:top w:w="28" w:type="dxa"/>
              <w:left w:w="28" w:type="dxa"/>
              <w:bottom w:w="28" w:type="dxa"/>
              <w:right w:w="28" w:type="dxa"/>
            </w:tcMar>
          </w:tcPr>
          <w:p w14:paraId="0E8DCFB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1677886" w14:textId="77777777" w:rsidR="000234BB" w:rsidRDefault="000234BB" w:rsidP="00725808"/>
        </w:tc>
      </w:tr>
      <w:tr w:rsidR="000234BB" w:rsidRPr="008359F5" w14:paraId="22FEC372" w14:textId="77777777" w:rsidTr="00725808">
        <w:tc>
          <w:tcPr>
            <w:tcW w:w="2013" w:type="dxa"/>
            <w:tcMar>
              <w:top w:w="28" w:type="dxa"/>
              <w:left w:w="28" w:type="dxa"/>
              <w:bottom w:w="28" w:type="dxa"/>
              <w:right w:w="28" w:type="dxa"/>
            </w:tcMar>
          </w:tcPr>
          <w:p w14:paraId="51DE2FD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3DEBCD3" w14:textId="77777777" w:rsidR="000234BB" w:rsidRPr="000437C1" w:rsidRDefault="000234BB" w:rsidP="00725808">
            <w:pPr>
              <w:pStyle w:val="SmallStandard"/>
            </w:pPr>
            <w:r>
              <w:t>false</w:t>
            </w:r>
          </w:p>
        </w:tc>
      </w:tr>
    </w:tbl>
    <w:p w14:paraId="229CA94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53AEA52" w14:textId="77777777" w:rsidTr="00725808">
        <w:tc>
          <w:tcPr>
            <w:tcW w:w="2013" w:type="dxa"/>
            <w:tcMar>
              <w:top w:w="28" w:type="dxa"/>
              <w:left w:w="28" w:type="dxa"/>
              <w:bottom w:w="28" w:type="dxa"/>
              <w:right w:w="28" w:type="dxa"/>
            </w:tcMar>
          </w:tcPr>
          <w:p w14:paraId="6F160F5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C571F3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555A48C"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967CB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7A57825" w14:textId="77777777" w:rsidTr="00725808">
        <w:tc>
          <w:tcPr>
            <w:tcW w:w="2013" w:type="dxa"/>
            <w:tcMar>
              <w:top w:w="28" w:type="dxa"/>
              <w:left w:w="28" w:type="dxa"/>
              <w:bottom w:w="28" w:type="dxa"/>
              <w:right w:w="28" w:type="dxa"/>
            </w:tcMar>
          </w:tcPr>
          <w:p w14:paraId="303C190B"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C9978E4"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6BF77A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A5E1DAE" w14:textId="77777777" w:rsidR="000234BB" w:rsidRDefault="000234BB" w:rsidP="00725808">
            <w:pPr>
              <w:jc w:val="left"/>
            </w:pPr>
            <w:r>
              <w:rPr>
                <w:sz w:val="16"/>
                <w:szCs w:val="16"/>
              </w:rPr>
              <w:t>Specifies a unique identification of the Dimension. The identification is guaranteed to be unique within the containing PlacementSpecification.</w:t>
            </w:r>
          </w:p>
        </w:tc>
      </w:tr>
      <w:tr w:rsidR="000234BB" w:rsidRPr="006675E2" w14:paraId="1FD9BCD4" w14:textId="77777777" w:rsidTr="00725808">
        <w:tc>
          <w:tcPr>
            <w:tcW w:w="2013" w:type="dxa"/>
            <w:tcMar>
              <w:top w:w="28" w:type="dxa"/>
              <w:left w:w="28" w:type="dxa"/>
              <w:bottom w:w="28" w:type="dxa"/>
              <w:right w:w="28" w:type="dxa"/>
            </w:tcMar>
          </w:tcPr>
          <w:p w14:paraId="21FF1EC7" w14:textId="77777777" w:rsidR="000234BB" w:rsidRPr="00620BBE" w:rsidRDefault="000234BB" w:rsidP="00725808">
            <w:pPr>
              <w:pStyle w:val="SmallStandard"/>
            </w:pPr>
            <w:r w:rsidRPr="00620BBE">
              <w:t>valueComponent</w:t>
            </w:r>
          </w:p>
        </w:tc>
        <w:tc>
          <w:tcPr>
            <w:tcW w:w="1559" w:type="dxa"/>
            <w:tcMar>
              <w:top w:w="28" w:type="dxa"/>
              <w:left w:w="28" w:type="dxa"/>
              <w:bottom w:w="28" w:type="dxa"/>
              <w:right w:w="28" w:type="dxa"/>
            </w:tcMar>
          </w:tcPr>
          <w:p w14:paraId="534C6B2B" w14:textId="77777777" w:rsidR="000234BB" w:rsidRPr="008359F5" w:rsidRDefault="000234BB" w:rsidP="00725808">
            <w:pPr>
              <w:pStyle w:val="SmallStandard"/>
            </w:pPr>
            <w:r w:rsidRPr="00D21799">
              <w:t>Double</w:t>
            </w:r>
          </w:p>
        </w:tc>
        <w:tc>
          <w:tcPr>
            <w:tcW w:w="709" w:type="dxa"/>
            <w:tcMar>
              <w:top w:w="28" w:type="dxa"/>
              <w:left w:w="28" w:type="dxa"/>
              <w:bottom w:w="28" w:type="dxa"/>
              <w:right w:w="28" w:type="dxa"/>
            </w:tcMar>
          </w:tcPr>
          <w:p w14:paraId="35B8374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72D4C6C" w14:textId="77777777" w:rsidR="000234BB" w:rsidRDefault="000234BB" w:rsidP="00725808">
            <w:pPr>
              <w:jc w:val="left"/>
            </w:pPr>
            <w:r>
              <w:rPr>
                <w:sz w:val="16"/>
                <w:szCs w:val="16"/>
              </w:rPr>
              <w:t>Defines the value of the dimension. This value can be null, if it shall be calculated and only a tolerance shall be defined.</w:t>
            </w:r>
          </w:p>
        </w:tc>
      </w:tr>
      <w:tr w:rsidR="000234BB" w:rsidRPr="006675E2" w14:paraId="382B68B8" w14:textId="77777777" w:rsidTr="00725808">
        <w:tc>
          <w:tcPr>
            <w:tcW w:w="2013" w:type="dxa"/>
            <w:tcMar>
              <w:top w:w="28" w:type="dxa"/>
              <w:left w:w="28" w:type="dxa"/>
              <w:bottom w:w="28" w:type="dxa"/>
              <w:right w:w="28" w:type="dxa"/>
            </w:tcMar>
          </w:tcPr>
          <w:p w14:paraId="7F2DD293" w14:textId="77777777" w:rsidR="000234BB" w:rsidRPr="00620BBE" w:rsidRDefault="000234BB" w:rsidP="00725808">
            <w:pPr>
              <w:pStyle w:val="SmallStandard"/>
            </w:pPr>
            <w:r w:rsidRPr="00620BBE">
              <w:t>valueCalculated</w:t>
            </w:r>
          </w:p>
        </w:tc>
        <w:tc>
          <w:tcPr>
            <w:tcW w:w="1559" w:type="dxa"/>
            <w:tcMar>
              <w:top w:w="28" w:type="dxa"/>
              <w:left w:w="28" w:type="dxa"/>
              <w:bottom w:w="28" w:type="dxa"/>
              <w:right w:w="28" w:type="dxa"/>
            </w:tcMar>
          </w:tcPr>
          <w:p w14:paraId="1BF44F22"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068C9D6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B7F27EC" w14:textId="77777777" w:rsidR="000234BB" w:rsidRDefault="000234BB" w:rsidP="00725808">
            <w:pPr>
              <w:jc w:val="left"/>
            </w:pPr>
            <w:r>
              <w:rPr>
                <w:sz w:val="16"/>
                <w:szCs w:val="16"/>
              </w:rPr>
              <w:t xml:space="preserve">Defines if the value of the </w:t>
            </w:r>
            <w:r>
              <w:rPr>
                <w:i/>
                <w:iCs/>
                <w:sz w:val="16"/>
                <w:szCs w:val="16"/>
              </w:rPr>
              <w:t>Dimension</w:t>
            </w:r>
            <w:r>
              <w:rPr>
                <w:sz w:val="16"/>
                <w:szCs w:val="16"/>
              </w:rPr>
              <w:t xml:space="preserve"> was calculated (e.g. the sum of segment lengths in the topology) or if it was defined manually.</w:t>
            </w:r>
          </w:p>
        </w:tc>
      </w:tr>
    </w:tbl>
    <w:p w14:paraId="745D287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BDC0351" w14:textId="77777777" w:rsidTr="00725808">
        <w:tc>
          <w:tcPr>
            <w:tcW w:w="3856" w:type="dxa"/>
            <w:gridSpan w:val="3"/>
          </w:tcPr>
          <w:p w14:paraId="34E66454" w14:textId="77777777" w:rsidR="000234BB" w:rsidRDefault="000234BB" w:rsidP="00725808">
            <w:pPr>
              <w:jc w:val="center"/>
              <w:rPr>
                <w:b/>
                <w:sz w:val="16"/>
                <w:szCs w:val="16"/>
                <w:lang w:val="en-GB"/>
              </w:rPr>
            </w:pPr>
            <w:r>
              <w:rPr>
                <w:b/>
                <w:sz w:val="16"/>
                <w:szCs w:val="16"/>
                <w:lang w:val="en-GB"/>
              </w:rPr>
              <w:t>Other End</w:t>
            </w:r>
          </w:p>
        </w:tc>
        <w:tc>
          <w:tcPr>
            <w:tcW w:w="708" w:type="dxa"/>
          </w:tcPr>
          <w:p w14:paraId="05A3B12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3D0C9D6" w14:textId="77777777" w:rsidR="000234BB" w:rsidRDefault="000234BB" w:rsidP="00725808">
            <w:pPr>
              <w:jc w:val="center"/>
              <w:rPr>
                <w:b/>
                <w:sz w:val="16"/>
                <w:szCs w:val="16"/>
                <w:lang w:val="en-GB"/>
              </w:rPr>
            </w:pPr>
            <w:r>
              <w:rPr>
                <w:b/>
                <w:sz w:val="16"/>
                <w:szCs w:val="16"/>
                <w:lang w:val="en-GB"/>
              </w:rPr>
              <w:t>General</w:t>
            </w:r>
          </w:p>
        </w:tc>
      </w:tr>
      <w:tr w:rsidR="000234BB" w:rsidRPr="00720F6F" w14:paraId="1EA95758" w14:textId="77777777" w:rsidTr="00725808">
        <w:tc>
          <w:tcPr>
            <w:tcW w:w="1573" w:type="dxa"/>
          </w:tcPr>
          <w:p w14:paraId="3277F58C" w14:textId="77777777" w:rsidR="000234BB" w:rsidRDefault="000234BB" w:rsidP="00725808">
            <w:pPr>
              <w:rPr>
                <w:b/>
                <w:sz w:val="16"/>
                <w:szCs w:val="16"/>
                <w:lang w:val="en-GB"/>
              </w:rPr>
            </w:pPr>
            <w:r>
              <w:rPr>
                <w:b/>
                <w:sz w:val="16"/>
                <w:szCs w:val="16"/>
                <w:lang w:val="en-GB"/>
              </w:rPr>
              <w:t>Type</w:t>
            </w:r>
          </w:p>
        </w:tc>
        <w:tc>
          <w:tcPr>
            <w:tcW w:w="1574" w:type="dxa"/>
          </w:tcPr>
          <w:p w14:paraId="3F13BB66" w14:textId="77777777" w:rsidR="000234BB" w:rsidRDefault="000234BB" w:rsidP="00725808">
            <w:pPr>
              <w:rPr>
                <w:b/>
                <w:sz w:val="16"/>
                <w:szCs w:val="16"/>
                <w:lang w:val="en-GB"/>
              </w:rPr>
            </w:pPr>
            <w:r>
              <w:rPr>
                <w:b/>
                <w:sz w:val="16"/>
                <w:szCs w:val="16"/>
                <w:lang w:val="en-GB"/>
              </w:rPr>
              <w:t>Role</w:t>
            </w:r>
          </w:p>
        </w:tc>
        <w:tc>
          <w:tcPr>
            <w:tcW w:w="708" w:type="dxa"/>
          </w:tcPr>
          <w:p w14:paraId="73091317" w14:textId="77777777" w:rsidR="000234BB" w:rsidRDefault="000234BB" w:rsidP="00725808">
            <w:pPr>
              <w:rPr>
                <w:b/>
                <w:sz w:val="16"/>
                <w:szCs w:val="16"/>
                <w:lang w:val="en-GB"/>
              </w:rPr>
            </w:pPr>
            <w:r>
              <w:rPr>
                <w:b/>
                <w:sz w:val="16"/>
                <w:szCs w:val="16"/>
                <w:lang w:val="en-GB"/>
              </w:rPr>
              <w:t>Mult</w:t>
            </w:r>
          </w:p>
        </w:tc>
        <w:tc>
          <w:tcPr>
            <w:tcW w:w="709" w:type="dxa"/>
          </w:tcPr>
          <w:p w14:paraId="3E2E4DCB" w14:textId="77777777" w:rsidR="000234BB" w:rsidRDefault="000234BB" w:rsidP="00725808">
            <w:pPr>
              <w:rPr>
                <w:b/>
                <w:sz w:val="16"/>
                <w:szCs w:val="16"/>
                <w:lang w:val="en-GB"/>
              </w:rPr>
            </w:pPr>
            <w:r>
              <w:rPr>
                <w:b/>
                <w:sz w:val="16"/>
                <w:szCs w:val="16"/>
                <w:lang w:val="en-GB"/>
              </w:rPr>
              <w:t>Mult</w:t>
            </w:r>
          </w:p>
        </w:tc>
        <w:tc>
          <w:tcPr>
            <w:tcW w:w="567" w:type="dxa"/>
          </w:tcPr>
          <w:p w14:paraId="116B491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BDF400F" w14:textId="77777777" w:rsidR="000234BB" w:rsidRPr="008359F5" w:rsidRDefault="000234BB" w:rsidP="00725808">
            <w:pPr>
              <w:rPr>
                <w:b/>
                <w:sz w:val="16"/>
                <w:szCs w:val="16"/>
                <w:lang w:val="en-GB"/>
              </w:rPr>
            </w:pPr>
            <w:r>
              <w:rPr>
                <w:b/>
                <w:sz w:val="16"/>
                <w:szCs w:val="16"/>
                <w:lang w:val="en-GB"/>
              </w:rPr>
              <w:t>Comment</w:t>
            </w:r>
          </w:p>
        </w:tc>
      </w:tr>
      <w:tr w:rsidR="000234BB" w:rsidRPr="00CC6307" w14:paraId="6E11305D" w14:textId="77777777" w:rsidTr="00725808">
        <w:tc>
          <w:tcPr>
            <w:tcW w:w="1573" w:type="dxa"/>
          </w:tcPr>
          <w:p w14:paraId="618880EA" w14:textId="77777777" w:rsidR="000234BB" w:rsidRPr="00634625" w:rsidRDefault="000234BB" w:rsidP="00725808">
            <w:pPr>
              <w:pStyle w:val="SmallStandard"/>
            </w:pPr>
            <w:r>
              <w:t>Location</w:t>
            </w:r>
          </w:p>
        </w:tc>
        <w:tc>
          <w:tcPr>
            <w:tcW w:w="1574" w:type="dxa"/>
          </w:tcPr>
          <w:p w14:paraId="4CC688D1" w14:textId="77777777" w:rsidR="000234BB" w:rsidRPr="00132C43" w:rsidRDefault="000234BB" w:rsidP="00725808">
            <w:pPr>
              <w:pStyle w:val="SmallStandard"/>
            </w:pPr>
            <w:r>
              <w:t>definedLocations</w:t>
            </w:r>
          </w:p>
        </w:tc>
        <w:tc>
          <w:tcPr>
            <w:tcW w:w="708" w:type="dxa"/>
          </w:tcPr>
          <w:p w14:paraId="777BA4C5" w14:textId="77777777" w:rsidR="000234BB" w:rsidRPr="00D331EF" w:rsidRDefault="000234BB" w:rsidP="00725808">
            <w:pPr>
              <w:pStyle w:val="SmallStandard"/>
            </w:pPr>
            <w:r w:rsidRPr="00574783">
              <w:t>0..2</w:t>
            </w:r>
          </w:p>
        </w:tc>
        <w:tc>
          <w:tcPr>
            <w:tcW w:w="709" w:type="dxa"/>
          </w:tcPr>
          <w:p w14:paraId="5D6D1A84" w14:textId="77777777" w:rsidR="000234BB" w:rsidRPr="00D331EF" w:rsidRDefault="000234BB" w:rsidP="00725808">
            <w:pPr>
              <w:pStyle w:val="SmallStandard"/>
            </w:pPr>
            <w:r w:rsidRPr="00207506">
              <w:t>1</w:t>
            </w:r>
          </w:p>
        </w:tc>
        <w:tc>
          <w:tcPr>
            <w:tcW w:w="567" w:type="dxa"/>
          </w:tcPr>
          <w:p w14:paraId="3D9F2B05" w14:textId="77777777" w:rsidR="000234BB" w:rsidRDefault="000234BB" w:rsidP="00725808">
            <w:pPr>
              <w:pStyle w:val="SmallStandard"/>
            </w:pPr>
            <w:r>
              <w:t>Y</w:t>
            </w:r>
          </w:p>
        </w:tc>
        <w:tc>
          <w:tcPr>
            <w:tcW w:w="3969" w:type="dxa"/>
          </w:tcPr>
          <w:p w14:paraId="1E423C54" w14:textId="77777777" w:rsidR="000234BB" w:rsidRDefault="000234BB" w:rsidP="00725808"/>
        </w:tc>
      </w:tr>
      <w:tr w:rsidR="000234BB" w:rsidRPr="00CC6307" w14:paraId="1A7AA7FD" w14:textId="77777777" w:rsidTr="00725808">
        <w:tc>
          <w:tcPr>
            <w:tcW w:w="1573" w:type="dxa"/>
          </w:tcPr>
          <w:p w14:paraId="2479556D" w14:textId="77777777" w:rsidR="000234BB" w:rsidRPr="00634625" w:rsidRDefault="000234BB" w:rsidP="00725808">
            <w:pPr>
              <w:pStyle w:val="SmallStandard"/>
            </w:pPr>
            <w:r>
              <w:lastRenderedPageBreak/>
              <w:t>Tolerance</w:t>
            </w:r>
          </w:p>
        </w:tc>
        <w:tc>
          <w:tcPr>
            <w:tcW w:w="1574" w:type="dxa"/>
          </w:tcPr>
          <w:p w14:paraId="5DCEF0F7" w14:textId="77777777" w:rsidR="000234BB" w:rsidRPr="00132C43" w:rsidRDefault="000234BB" w:rsidP="00725808">
            <w:pPr>
              <w:pStyle w:val="SmallStandard"/>
            </w:pPr>
            <w:r>
              <w:t>tolerance</w:t>
            </w:r>
          </w:p>
        </w:tc>
        <w:tc>
          <w:tcPr>
            <w:tcW w:w="708" w:type="dxa"/>
          </w:tcPr>
          <w:p w14:paraId="66FF20AD" w14:textId="77777777" w:rsidR="000234BB" w:rsidRPr="00D331EF" w:rsidRDefault="000234BB" w:rsidP="00725808">
            <w:pPr>
              <w:pStyle w:val="SmallStandard"/>
            </w:pPr>
            <w:r w:rsidRPr="00574783">
              <w:t>0..1</w:t>
            </w:r>
          </w:p>
        </w:tc>
        <w:tc>
          <w:tcPr>
            <w:tcW w:w="709" w:type="dxa"/>
          </w:tcPr>
          <w:p w14:paraId="64956ABB" w14:textId="77777777" w:rsidR="000234BB" w:rsidRPr="00D331EF" w:rsidRDefault="000234BB" w:rsidP="00725808">
            <w:pPr>
              <w:pStyle w:val="SmallStandard"/>
            </w:pPr>
            <w:r w:rsidRPr="00207506">
              <w:t>0..1</w:t>
            </w:r>
          </w:p>
        </w:tc>
        <w:tc>
          <w:tcPr>
            <w:tcW w:w="567" w:type="dxa"/>
          </w:tcPr>
          <w:p w14:paraId="532C78A0" w14:textId="77777777" w:rsidR="000234BB" w:rsidRDefault="000234BB" w:rsidP="00725808">
            <w:pPr>
              <w:pStyle w:val="SmallStandard"/>
            </w:pPr>
            <w:r>
              <w:t>Y</w:t>
            </w:r>
          </w:p>
        </w:tc>
        <w:tc>
          <w:tcPr>
            <w:tcW w:w="3969" w:type="dxa"/>
          </w:tcPr>
          <w:p w14:paraId="6C1C7328" w14:textId="77777777" w:rsidR="000234BB" w:rsidRDefault="000234BB" w:rsidP="00725808"/>
        </w:tc>
      </w:tr>
      <w:tr w:rsidR="000234BB" w:rsidRPr="00CC6307" w14:paraId="026FBE9C" w14:textId="77777777" w:rsidTr="00725808">
        <w:tc>
          <w:tcPr>
            <w:tcW w:w="1573" w:type="dxa"/>
          </w:tcPr>
          <w:p w14:paraId="6E8B6275" w14:textId="77777777" w:rsidR="000234BB" w:rsidRPr="00634625" w:rsidRDefault="000234BB" w:rsidP="00725808">
            <w:pPr>
              <w:pStyle w:val="SmallStandard"/>
            </w:pPr>
            <w:r>
              <w:t>Unit</w:t>
            </w:r>
          </w:p>
        </w:tc>
        <w:tc>
          <w:tcPr>
            <w:tcW w:w="1574" w:type="dxa"/>
          </w:tcPr>
          <w:p w14:paraId="744D22A1" w14:textId="77777777" w:rsidR="000234BB" w:rsidRPr="00132C43" w:rsidRDefault="000234BB" w:rsidP="00725808">
            <w:pPr>
              <w:pStyle w:val="SmallStandard"/>
            </w:pPr>
            <w:r>
              <w:t>unitComponent</w:t>
            </w:r>
          </w:p>
        </w:tc>
        <w:tc>
          <w:tcPr>
            <w:tcW w:w="708" w:type="dxa"/>
          </w:tcPr>
          <w:p w14:paraId="4E366BB4" w14:textId="77777777" w:rsidR="000234BB" w:rsidRPr="00D331EF" w:rsidRDefault="000234BB" w:rsidP="00725808">
            <w:pPr>
              <w:pStyle w:val="SmallStandard"/>
            </w:pPr>
            <w:r w:rsidRPr="00574783">
              <w:t>1</w:t>
            </w:r>
          </w:p>
        </w:tc>
        <w:tc>
          <w:tcPr>
            <w:tcW w:w="709" w:type="dxa"/>
          </w:tcPr>
          <w:p w14:paraId="18CEC3EA" w14:textId="77777777" w:rsidR="000234BB" w:rsidRPr="00D331EF" w:rsidRDefault="000234BB" w:rsidP="00725808">
            <w:pPr>
              <w:pStyle w:val="SmallStandard"/>
            </w:pPr>
            <w:r w:rsidRPr="00207506">
              <w:t>0..*</w:t>
            </w:r>
          </w:p>
        </w:tc>
        <w:tc>
          <w:tcPr>
            <w:tcW w:w="567" w:type="dxa"/>
          </w:tcPr>
          <w:p w14:paraId="4F3EB495" w14:textId="77777777" w:rsidR="000234BB" w:rsidRPr="00D331EF" w:rsidRDefault="000234BB" w:rsidP="00725808">
            <w:pPr>
              <w:pStyle w:val="SmallStandard"/>
            </w:pPr>
            <w:r>
              <w:t>N</w:t>
            </w:r>
          </w:p>
        </w:tc>
        <w:tc>
          <w:tcPr>
            <w:tcW w:w="3969" w:type="dxa"/>
          </w:tcPr>
          <w:p w14:paraId="33A2AA65" w14:textId="77777777" w:rsidR="000234BB" w:rsidRDefault="000234BB" w:rsidP="00725808"/>
        </w:tc>
      </w:tr>
      <w:tr w:rsidR="000234BB" w:rsidRPr="00CC6307" w14:paraId="3BE84DF6" w14:textId="77777777" w:rsidTr="00725808">
        <w:tc>
          <w:tcPr>
            <w:tcW w:w="1573" w:type="dxa"/>
          </w:tcPr>
          <w:p w14:paraId="13F018F4" w14:textId="77777777" w:rsidR="000234BB" w:rsidRPr="00634625" w:rsidRDefault="000234BB" w:rsidP="00725808">
            <w:pPr>
              <w:pStyle w:val="SmallStandard"/>
            </w:pPr>
            <w:r>
              <w:t>DimensionAnchor</w:t>
            </w:r>
          </w:p>
        </w:tc>
        <w:tc>
          <w:tcPr>
            <w:tcW w:w="1574" w:type="dxa"/>
          </w:tcPr>
          <w:p w14:paraId="7CF9F78B" w14:textId="77777777" w:rsidR="000234BB" w:rsidRPr="00132C43" w:rsidRDefault="000234BB" w:rsidP="00725808">
            <w:pPr>
              <w:pStyle w:val="SmallStandard"/>
            </w:pPr>
            <w:r>
              <w:t>dimensionAnchor</w:t>
            </w:r>
          </w:p>
        </w:tc>
        <w:tc>
          <w:tcPr>
            <w:tcW w:w="708" w:type="dxa"/>
          </w:tcPr>
          <w:p w14:paraId="1C9A9B77" w14:textId="77777777" w:rsidR="000234BB" w:rsidRPr="00D331EF" w:rsidRDefault="000234BB" w:rsidP="00725808">
            <w:pPr>
              <w:pStyle w:val="SmallStandard"/>
            </w:pPr>
            <w:r w:rsidRPr="00574783">
              <w:t>1</w:t>
            </w:r>
          </w:p>
        </w:tc>
        <w:tc>
          <w:tcPr>
            <w:tcW w:w="709" w:type="dxa"/>
          </w:tcPr>
          <w:p w14:paraId="724AE364" w14:textId="77777777" w:rsidR="000234BB" w:rsidRPr="00D331EF" w:rsidRDefault="000234BB" w:rsidP="00725808">
            <w:pPr>
              <w:pStyle w:val="SmallStandard"/>
            </w:pPr>
            <w:r w:rsidRPr="00207506">
              <w:t>0..*</w:t>
            </w:r>
          </w:p>
        </w:tc>
        <w:tc>
          <w:tcPr>
            <w:tcW w:w="567" w:type="dxa"/>
          </w:tcPr>
          <w:p w14:paraId="3E027840" w14:textId="77777777" w:rsidR="000234BB" w:rsidRPr="00D331EF" w:rsidRDefault="000234BB" w:rsidP="00725808">
            <w:pPr>
              <w:pStyle w:val="SmallStandard"/>
            </w:pPr>
            <w:r>
              <w:t>N</w:t>
            </w:r>
          </w:p>
        </w:tc>
        <w:tc>
          <w:tcPr>
            <w:tcW w:w="3969" w:type="dxa"/>
          </w:tcPr>
          <w:p w14:paraId="7FCC1214" w14:textId="77777777" w:rsidR="000234BB" w:rsidRDefault="000234BB" w:rsidP="00725808">
            <w:pPr>
              <w:jc w:val="left"/>
            </w:pPr>
            <w:r>
              <w:rPr>
                <w:sz w:val="16"/>
                <w:szCs w:val="16"/>
              </w:rPr>
              <w:t>References the location that is used as dimension point for the dimensioning (e.g. the entry point of a bundle into a connector housing).</w:t>
            </w:r>
          </w:p>
          <w:p w14:paraId="52DE7982" w14:textId="77777777" w:rsidR="000234BB" w:rsidRDefault="000234BB" w:rsidP="00725808">
            <w:pPr>
              <w:jc w:val="left"/>
            </w:pPr>
            <w:r>
              <w:rPr>
                <w:sz w:val="16"/>
                <w:szCs w:val="16"/>
              </w:rPr>
              <w:t>See KBLFRM-329 and KBLFRM-391.</w:t>
            </w:r>
          </w:p>
        </w:tc>
      </w:tr>
      <w:tr w:rsidR="000234BB" w:rsidRPr="00CC6307" w14:paraId="5EB3AECE" w14:textId="77777777" w:rsidTr="00725808">
        <w:tc>
          <w:tcPr>
            <w:tcW w:w="1573" w:type="dxa"/>
          </w:tcPr>
          <w:p w14:paraId="5A03B91F" w14:textId="77777777" w:rsidR="000234BB" w:rsidRPr="00634625" w:rsidRDefault="000234BB" w:rsidP="00725808">
            <w:pPr>
              <w:pStyle w:val="SmallStandard"/>
            </w:pPr>
            <w:r>
              <w:t>DimensionAnchor</w:t>
            </w:r>
          </w:p>
        </w:tc>
        <w:tc>
          <w:tcPr>
            <w:tcW w:w="1574" w:type="dxa"/>
          </w:tcPr>
          <w:p w14:paraId="5BE1C389" w14:textId="77777777" w:rsidR="000234BB" w:rsidRPr="00132C43" w:rsidRDefault="000234BB" w:rsidP="00725808">
            <w:pPr>
              <w:pStyle w:val="SmallStandard"/>
            </w:pPr>
            <w:r>
              <w:t>referenceAnchor</w:t>
            </w:r>
          </w:p>
        </w:tc>
        <w:tc>
          <w:tcPr>
            <w:tcW w:w="708" w:type="dxa"/>
          </w:tcPr>
          <w:p w14:paraId="7F174079" w14:textId="77777777" w:rsidR="000234BB" w:rsidRPr="00D331EF" w:rsidRDefault="000234BB" w:rsidP="00725808">
            <w:pPr>
              <w:pStyle w:val="SmallStandard"/>
            </w:pPr>
            <w:r w:rsidRPr="00574783">
              <w:t>1</w:t>
            </w:r>
          </w:p>
        </w:tc>
        <w:tc>
          <w:tcPr>
            <w:tcW w:w="709" w:type="dxa"/>
          </w:tcPr>
          <w:p w14:paraId="3A115CC4" w14:textId="77777777" w:rsidR="000234BB" w:rsidRPr="00D331EF" w:rsidRDefault="000234BB" w:rsidP="00725808">
            <w:pPr>
              <w:pStyle w:val="SmallStandard"/>
            </w:pPr>
            <w:r w:rsidRPr="00207506">
              <w:t>0..*</w:t>
            </w:r>
          </w:p>
        </w:tc>
        <w:tc>
          <w:tcPr>
            <w:tcW w:w="567" w:type="dxa"/>
          </w:tcPr>
          <w:p w14:paraId="472099F4" w14:textId="77777777" w:rsidR="000234BB" w:rsidRPr="00D331EF" w:rsidRDefault="000234BB" w:rsidP="00725808">
            <w:pPr>
              <w:pStyle w:val="SmallStandard"/>
            </w:pPr>
            <w:r>
              <w:t>N</w:t>
            </w:r>
          </w:p>
        </w:tc>
        <w:tc>
          <w:tcPr>
            <w:tcW w:w="3969" w:type="dxa"/>
          </w:tcPr>
          <w:p w14:paraId="48BEFBCF" w14:textId="77777777" w:rsidR="000234BB" w:rsidRDefault="000234BB" w:rsidP="00725808">
            <w:pPr>
              <w:jc w:val="left"/>
            </w:pPr>
            <w:r>
              <w:rPr>
                <w:sz w:val="16"/>
                <w:szCs w:val="16"/>
              </w:rPr>
              <w:t>References the location that is used as reference point for the dimensioning (e.g. the location of a fixing as this relates to a fixpoint of the body in white).</w:t>
            </w:r>
          </w:p>
          <w:p w14:paraId="61CF09B1" w14:textId="77777777" w:rsidR="000234BB" w:rsidRDefault="000234BB" w:rsidP="00725808">
            <w:pPr>
              <w:jc w:val="left"/>
            </w:pPr>
            <w:r>
              <w:rPr>
                <w:sz w:val="16"/>
                <w:szCs w:val="16"/>
              </w:rPr>
              <w:t>See KBLFRM-329 and KBLFRM-391.</w:t>
            </w:r>
          </w:p>
        </w:tc>
      </w:tr>
      <w:tr w:rsidR="000234BB" w:rsidRPr="00CC6307" w14:paraId="3788F871" w14:textId="77777777" w:rsidTr="00725808">
        <w:tc>
          <w:tcPr>
            <w:tcW w:w="1573" w:type="dxa"/>
          </w:tcPr>
          <w:p w14:paraId="2E45F711" w14:textId="77777777" w:rsidR="000234BB" w:rsidRPr="00634625" w:rsidRDefault="000234BB" w:rsidP="00725808">
            <w:pPr>
              <w:pStyle w:val="SmallStandard"/>
            </w:pPr>
            <w:r>
              <w:t>Path</w:t>
            </w:r>
          </w:p>
        </w:tc>
        <w:tc>
          <w:tcPr>
            <w:tcW w:w="1574" w:type="dxa"/>
          </w:tcPr>
          <w:p w14:paraId="4D242609" w14:textId="77777777" w:rsidR="000234BB" w:rsidRPr="00132C43" w:rsidRDefault="000234BB" w:rsidP="00725808">
            <w:pPr>
              <w:pStyle w:val="SmallStandard"/>
            </w:pPr>
            <w:r>
              <w:t>path</w:t>
            </w:r>
          </w:p>
        </w:tc>
        <w:tc>
          <w:tcPr>
            <w:tcW w:w="708" w:type="dxa"/>
          </w:tcPr>
          <w:p w14:paraId="7ED3FF75" w14:textId="77777777" w:rsidR="000234BB" w:rsidRPr="00D331EF" w:rsidRDefault="000234BB" w:rsidP="00725808">
            <w:pPr>
              <w:pStyle w:val="SmallStandard"/>
            </w:pPr>
            <w:r w:rsidRPr="00574783">
              <w:t>0..1</w:t>
            </w:r>
          </w:p>
        </w:tc>
        <w:tc>
          <w:tcPr>
            <w:tcW w:w="709" w:type="dxa"/>
          </w:tcPr>
          <w:p w14:paraId="25FC23B1" w14:textId="77777777" w:rsidR="000234BB" w:rsidRPr="00D331EF" w:rsidRDefault="000234BB" w:rsidP="00725808">
            <w:pPr>
              <w:pStyle w:val="SmallStandard"/>
            </w:pPr>
            <w:r w:rsidRPr="00207506">
              <w:t>0..1</w:t>
            </w:r>
          </w:p>
        </w:tc>
        <w:tc>
          <w:tcPr>
            <w:tcW w:w="567" w:type="dxa"/>
          </w:tcPr>
          <w:p w14:paraId="54F1FE43" w14:textId="77777777" w:rsidR="000234BB" w:rsidRDefault="000234BB" w:rsidP="00725808">
            <w:pPr>
              <w:pStyle w:val="SmallStandard"/>
            </w:pPr>
            <w:r>
              <w:t>Y</w:t>
            </w:r>
          </w:p>
        </w:tc>
        <w:tc>
          <w:tcPr>
            <w:tcW w:w="3969" w:type="dxa"/>
          </w:tcPr>
          <w:p w14:paraId="62B43CAF" w14:textId="77777777" w:rsidR="000234BB" w:rsidRDefault="000234BB" w:rsidP="00725808">
            <w:pPr>
              <w:pStyle w:val="SmallStandard"/>
            </w:pPr>
            <w:r w:rsidRPr="00491287">
              <w:t xml:space="preserve">Specifies a path in the topology along which the dimension is defined. </w:t>
            </w:r>
          </w:p>
        </w:tc>
      </w:tr>
    </w:tbl>
    <w:p w14:paraId="1CAFCBF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49BECE5" w14:textId="77777777" w:rsidTr="00725808">
        <w:tc>
          <w:tcPr>
            <w:tcW w:w="2296" w:type="dxa"/>
            <w:gridSpan w:val="2"/>
          </w:tcPr>
          <w:p w14:paraId="1F31609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4530C65"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10F577B" w14:textId="77777777" w:rsidR="000234BB" w:rsidRDefault="000234BB" w:rsidP="00725808">
            <w:pPr>
              <w:jc w:val="center"/>
              <w:rPr>
                <w:b/>
                <w:sz w:val="16"/>
                <w:szCs w:val="16"/>
                <w:lang w:val="en-GB"/>
              </w:rPr>
            </w:pPr>
            <w:r>
              <w:rPr>
                <w:b/>
                <w:sz w:val="16"/>
                <w:szCs w:val="16"/>
                <w:lang w:val="en-GB"/>
              </w:rPr>
              <w:t>General</w:t>
            </w:r>
          </w:p>
        </w:tc>
      </w:tr>
      <w:tr w:rsidR="000234BB" w:rsidRPr="00720F6F" w14:paraId="42D94F86" w14:textId="77777777" w:rsidTr="00725808">
        <w:tc>
          <w:tcPr>
            <w:tcW w:w="1588" w:type="dxa"/>
          </w:tcPr>
          <w:p w14:paraId="6CDBAD2F" w14:textId="77777777" w:rsidR="000234BB" w:rsidRDefault="000234BB" w:rsidP="00725808">
            <w:pPr>
              <w:rPr>
                <w:b/>
                <w:sz w:val="16"/>
                <w:szCs w:val="16"/>
                <w:lang w:val="en-GB"/>
              </w:rPr>
            </w:pPr>
            <w:r>
              <w:rPr>
                <w:b/>
                <w:sz w:val="16"/>
                <w:szCs w:val="16"/>
                <w:lang w:val="en-GB"/>
              </w:rPr>
              <w:t>Type</w:t>
            </w:r>
          </w:p>
        </w:tc>
        <w:tc>
          <w:tcPr>
            <w:tcW w:w="708" w:type="dxa"/>
          </w:tcPr>
          <w:p w14:paraId="428FD36B" w14:textId="77777777" w:rsidR="000234BB" w:rsidRDefault="000234BB" w:rsidP="00725808">
            <w:pPr>
              <w:rPr>
                <w:b/>
                <w:sz w:val="16"/>
                <w:szCs w:val="16"/>
                <w:lang w:val="en-GB"/>
              </w:rPr>
            </w:pPr>
            <w:r>
              <w:rPr>
                <w:b/>
                <w:sz w:val="16"/>
                <w:szCs w:val="16"/>
                <w:lang w:val="en-GB"/>
              </w:rPr>
              <w:t>Mult</w:t>
            </w:r>
          </w:p>
        </w:tc>
        <w:tc>
          <w:tcPr>
            <w:tcW w:w="1560" w:type="dxa"/>
          </w:tcPr>
          <w:p w14:paraId="22AE86B7" w14:textId="77777777" w:rsidR="000234BB" w:rsidRDefault="000234BB" w:rsidP="00725808">
            <w:pPr>
              <w:rPr>
                <w:b/>
                <w:sz w:val="16"/>
                <w:szCs w:val="16"/>
                <w:lang w:val="en-GB"/>
              </w:rPr>
            </w:pPr>
            <w:r>
              <w:rPr>
                <w:b/>
                <w:sz w:val="16"/>
                <w:szCs w:val="16"/>
                <w:lang w:val="en-GB"/>
              </w:rPr>
              <w:t>Role</w:t>
            </w:r>
          </w:p>
        </w:tc>
        <w:tc>
          <w:tcPr>
            <w:tcW w:w="708" w:type="dxa"/>
          </w:tcPr>
          <w:p w14:paraId="1C72E1F7" w14:textId="77777777" w:rsidR="000234BB" w:rsidRDefault="000234BB" w:rsidP="00725808">
            <w:pPr>
              <w:rPr>
                <w:b/>
                <w:sz w:val="16"/>
                <w:szCs w:val="16"/>
                <w:lang w:val="en-GB"/>
              </w:rPr>
            </w:pPr>
            <w:r>
              <w:rPr>
                <w:b/>
                <w:sz w:val="16"/>
                <w:szCs w:val="16"/>
                <w:lang w:val="en-GB"/>
              </w:rPr>
              <w:t>Mult</w:t>
            </w:r>
          </w:p>
        </w:tc>
        <w:tc>
          <w:tcPr>
            <w:tcW w:w="567" w:type="dxa"/>
          </w:tcPr>
          <w:p w14:paraId="7E537F2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441940B" w14:textId="77777777" w:rsidR="000234BB" w:rsidRPr="008359F5" w:rsidRDefault="000234BB" w:rsidP="00725808">
            <w:pPr>
              <w:rPr>
                <w:b/>
                <w:sz w:val="16"/>
                <w:szCs w:val="16"/>
                <w:lang w:val="en-GB"/>
              </w:rPr>
            </w:pPr>
            <w:r>
              <w:rPr>
                <w:b/>
                <w:sz w:val="16"/>
                <w:szCs w:val="16"/>
                <w:lang w:val="en-GB"/>
              </w:rPr>
              <w:t>Comment</w:t>
            </w:r>
          </w:p>
        </w:tc>
      </w:tr>
      <w:tr w:rsidR="000234BB" w:rsidRPr="00CC6307" w14:paraId="503F27F7" w14:textId="77777777" w:rsidTr="00725808">
        <w:tc>
          <w:tcPr>
            <w:tcW w:w="1588" w:type="dxa"/>
          </w:tcPr>
          <w:p w14:paraId="25CCA63E" w14:textId="77777777" w:rsidR="000234BB" w:rsidRPr="00634625" w:rsidRDefault="000234BB" w:rsidP="00725808">
            <w:pPr>
              <w:pStyle w:val="SmallStandard"/>
            </w:pPr>
            <w:r>
              <w:t>PlacementSpecification</w:t>
            </w:r>
          </w:p>
        </w:tc>
        <w:tc>
          <w:tcPr>
            <w:tcW w:w="708" w:type="dxa"/>
          </w:tcPr>
          <w:p w14:paraId="371254D7" w14:textId="77777777" w:rsidR="000234BB" w:rsidRPr="00D331EF" w:rsidRDefault="000234BB" w:rsidP="00725808">
            <w:pPr>
              <w:pStyle w:val="SmallStandard"/>
            </w:pPr>
            <w:r w:rsidRPr="00D01517">
              <w:t>1</w:t>
            </w:r>
          </w:p>
        </w:tc>
        <w:tc>
          <w:tcPr>
            <w:tcW w:w="1560" w:type="dxa"/>
          </w:tcPr>
          <w:p w14:paraId="554D9E69" w14:textId="77777777" w:rsidR="000234BB" w:rsidRPr="00132C43" w:rsidRDefault="000234BB" w:rsidP="00725808">
            <w:pPr>
              <w:pStyle w:val="SmallStandard"/>
            </w:pPr>
            <w:r>
              <w:t>dimension</w:t>
            </w:r>
          </w:p>
        </w:tc>
        <w:tc>
          <w:tcPr>
            <w:tcW w:w="708" w:type="dxa"/>
          </w:tcPr>
          <w:p w14:paraId="1DC307F9" w14:textId="77777777" w:rsidR="000234BB" w:rsidRPr="00D331EF" w:rsidRDefault="000234BB" w:rsidP="00725808">
            <w:pPr>
              <w:pStyle w:val="SmallStandard"/>
            </w:pPr>
            <w:r w:rsidRPr="00D01517">
              <w:t>0..*</w:t>
            </w:r>
          </w:p>
        </w:tc>
        <w:tc>
          <w:tcPr>
            <w:tcW w:w="567" w:type="dxa"/>
          </w:tcPr>
          <w:p w14:paraId="5E15AF86" w14:textId="77777777" w:rsidR="000234BB" w:rsidRDefault="000234BB" w:rsidP="00725808">
            <w:pPr>
              <w:pStyle w:val="SmallStandard"/>
            </w:pPr>
            <w:r>
              <w:t>Y</w:t>
            </w:r>
          </w:p>
        </w:tc>
        <w:tc>
          <w:tcPr>
            <w:tcW w:w="3969" w:type="dxa"/>
          </w:tcPr>
          <w:p w14:paraId="00FBA03E" w14:textId="77777777" w:rsidR="000234BB" w:rsidRDefault="000234BB" w:rsidP="00725808">
            <w:pPr>
              <w:pStyle w:val="SmallStandard"/>
            </w:pPr>
            <w:r w:rsidRPr="00491287">
              <w:t>Specifies the Dimensions defined by the PlacementSpecification.</w:t>
            </w:r>
          </w:p>
        </w:tc>
      </w:tr>
    </w:tbl>
    <w:p w14:paraId="21ED067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1" w:name="_f3d9a5fba47063504833673249443f6c"/>
      <w:r>
        <w:rPr>
          <w:lang w:val="en-GB"/>
        </w:rPr>
        <w:t>DimensionAnchor</w:t>
      </w:r>
      <w:bookmarkEnd w:id="1601"/>
    </w:p>
    <w:p w14:paraId="1D1E29CC" w14:textId="77777777" w:rsidR="000234BB" w:rsidRDefault="000234BB" w:rsidP="000234BB">
      <w:r>
        <w:rPr>
          <w:sz w:val="18"/>
          <w:szCs w:val="18"/>
        </w:rPr>
        <w:t xml:space="preserve">A </w:t>
      </w:r>
      <w:r>
        <w:rPr>
          <w:i/>
          <w:iCs/>
          <w:sz w:val="18"/>
          <w:szCs w:val="18"/>
        </w:rPr>
        <w:t>DimensionAnchor</w:t>
      </w:r>
      <w:r>
        <w:rPr>
          <w:sz w:val="18"/>
          <w:szCs w:val="18"/>
        </w:rPr>
        <w:t xml:space="preserve"> represents an abstract anchor onto which a </w:t>
      </w:r>
      <w:r>
        <w:rPr>
          <w:i/>
          <w:iCs/>
          <w:sz w:val="18"/>
          <w:szCs w:val="18"/>
        </w:rPr>
        <w:t>Dimension</w:t>
      </w:r>
      <w:r>
        <w:rPr>
          <w:sz w:val="18"/>
          <w:szCs w:val="18"/>
        </w:rPr>
        <w:t xml:space="preserve"> can be specified.</w:t>
      </w:r>
    </w:p>
    <w:p w14:paraId="293648C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845823F" w14:textId="77777777" w:rsidTr="00725808">
        <w:tc>
          <w:tcPr>
            <w:tcW w:w="2013" w:type="dxa"/>
            <w:tcMar>
              <w:top w:w="28" w:type="dxa"/>
              <w:left w:w="28" w:type="dxa"/>
              <w:bottom w:w="28" w:type="dxa"/>
              <w:right w:w="28" w:type="dxa"/>
            </w:tcMar>
          </w:tcPr>
          <w:p w14:paraId="2292FA0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B8F6C95" w14:textId="7A4D88F9"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0C95F909" w14:textId="77777777" w:rsidTr="00725808">
        <w:tc>
          <w:tcPr>
            <w:tcW w:w="2013" w:type="dxa"/>
            <w:tcMar>
              <w:top w:w="28" w:type="dxa"/>
              <w:left w:w="28" w:type="dxa"/>
              <w:bottom w:w="28" w:type="dxa"/>
              <w:right w:w="28" w:type="dxa"/>
            </w:tcMar>
          </w:tcPr>
          <w:p w14:paraId="2DA276F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B9BD0A" w14:textId="77777777" w:rsidR="000234BB" w:rsidRDefault="000234BB" w:rsidP="00725808"/>
        </w:tc>
      </w:tr>
      <w:tr w:rsidR="000234BB" w:rsidRPr="008359F5" w14:paraId="5D35567D" w14:textId="77777777" w:rsidTr="00725808">
        <w:tc>
          <w:tcPr>
            <w:tcW w:w="2013" w:type="dxa"/>
            <w:tcMar>
              <w:top w:w="28" w:type="dxa"/>
              <w:left w:w="28" w:type="dxa"/>
              <w:bottom w:w="28" w:type="dxa"/>
              <w:right w:w="28" w:type="dxa"/>
            </w:tcMar>
          </w:tcPr>
          <w:p w14:paraId="707F7DE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60EB4A7" w14:textId="77777777" w:rsidR="000234BB" w:rsidRPr="000437C1" w:rsidRDefault="000234BB" w:rsidP="00725808">
            <w:pPr>
              <w:pStyle w:val="SmallStandard"/>
            </w:pPr>
            <w:r>
              <w:t>true</w:t>
            </w:r>
          </w:p>
        </w:tc>
      </w:tr>
    </w:tbl>
    <w:p w14:paraId="6243E1D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83692FA" w14:textId="77777777" w:rsidTr="00725808">
        <w:tc>
          <w:tcPr>
            <w:tcW w:w="2296" w:type="dxa"/>
            <w:gridSpan w:val="2"/>
          </w:tcPr>
          <w:p w14:paraId="613C96B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C6E52C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F6B7363" w14:textId="77777777" w:rsidR="000234BB" w:rsidRDefault="000234BB" w:rsidP="00725808">
            <w:pPr>
              <w:jc w:val="center"/>
              <w:rPr>
                <w:b/>
                <w:sz w:val="16"/>
                <w:szCs w:val="16"/>
                <w:lang w:val="en-GB"/>
              </w:rPr>
            </w:pPr>
            <w:r>
              <w:rPr>
                <w:b/>
                <w:sz w:val="16"/>
                <w:szCs w:val="16"/>
                <w:lang w:val="en-GB"/>
              </w:rPr>
              <w:t>General</w:t>
            </w:r>
          </w:p>
        </w:tc>
      </w:tr>
      <w:tr w:rsidR="000234BB" w:rsidRPr="00720F6F" w14:paraId="69177964" w14:textId="77777777" w:rsidTr="00725808">
        <w:tc>
          <w:tcPr>
            <w:tcW w:w="1588" w:type="dxa"/>
          </w:tcPr>
          <w:p w14:paraId="20B15DE2" w14:textId="77777777" w:rsidR="000234BB" w:rsidRDefault="000234BB" w:rsidP="00725808">
            <w:pPr>
              <w:rPr>
                <w:b/>
                <w:sz w:val="16"/>
                <w:szCs w:val="16"/>
                <w:lang w:val="en-GB"/>
              </w:rPr>
            </w:pPr>
            <w:r>
              <w:rPr>
                <w:b/>
                <w:sz w:val="16"/>
                <w:szCs w:val="16"/>
                <w:lang w:val="en-GB"/>
              </w:rPr>
              <w:t>Type</w:t>
            </w:r>
          </w:p>
        </w:tc>
        <w:tc>
          <w:tcPr>
            <w:tcW w:w="708" w:type="dxa"/>
          </w:tcPr>
          <w:p w14:paraId="4F6B7181" w14:textId="77777777" w:rsidR="000234BB" w:rsidRDefault="000234BB" w:rsidP="00725808">
            <w:pPr>
              <w:rPr>
                <w:b/>
                <w:sz w:val="16"/>
                <w:szCs w:val="16"/>
                <w:lang w:val="en-GB"/>
              </w:rPr>
            </w:pPr>
            <w:r>
              <w:rPr>
                <w:b/>
                <w:sz w:val="16"/>
                <w:szCs w:val="16"/>
                <w:lang w:val="en-GB"/>
              </w:rPr>
              <w:t>Mult</w:t>
            </w:r>
          </w:p>
        </w:tc>
        <w:tc>
          <w:tcPr>
            <w:tcW w:w="1560" w:type="dxa"/>
          </w:tcPr>
          <w:p w14:paraId="67EE49DD" w14:textId="77777777" w:rsidR="000234BB" w:rsidRDefault="000234BB" w:rsidP="00725808">
            <w:pPr>
              <w:rPr>
                <w:b/>
                <w:sz w:val="16"/>
                <w:szCs w:val="16"/>
                <w:lang w:val="en-GB"/>
              </w:rPr>
            </w:pPr>
            <w:r>
              <w:rPr>
                <w:b/>
                <w:sz w:val="16"/>
                <w:szCs w:val="16"/>
                <w:lang w:val="en-GB"/>
              </w:rPr>
              <w:t>Role</w:t>
            </w:r>
          </w:p>
        </w:tc>
        <w:tc>
          <w:tcPr>
            <w:tcW w:w="708" w:type="dxa"/>
          </w:tcPr>
          <w:p w14:paraId="3B94819F" w14:textId="77777777" w:rsidR="000234BB" w:rsidRDefault="000234BB" w:rsidP="00725808">
            <w:pPr>
              <w:rPr>
                <w:b/>
                <w:sz w:val="16"/>
                <w:szCs w:val="16"/>
                <w:lang w:val="en-GB"/>
              </w:rPr>
            </w:pPr>
            <w:r>
              <w:rPr>
                <w:b/>
                <w:sz w:val="16"/>
                <w:szCs w:val="16"/>
                <w:lang w:val="en-GB"/>
              </w:rPr>
              <w:t>Mult</w:t>
            </w:r>
          </w:p>
        </w:tc>
        <w:tc>
          <w:tcPr>
            <w:tcW w:w="567" w:type="dxa"/>
          </w:tcPr>
          <w:p w14:paraId="4B3D7E8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12C3C71" w14:textId="77777777" w:rsidR="000234BB" w:rsidRPr="008359F5" w:rsidRDefault="000234BB" w:rsidP="00725808">
            <w:pPr>
              <w:rPr>
                <w:b/>
                <w:sz w:val="16"/>
                <w:szCs w:val="16"/>
                <w:lang w:val="en-GB"/>
              </w:rPr>
            </w:pPr>
            <w:r>
              <w:rPr>
                <w:b/>
                <w:sz w:val="16"/>
                <w:szCs w:val="16"/>
                <w:lang w:val="en-GB"/>
              </w:rPr>
              <w:t>Comment</w:t>
            </w:r>
          </w:p>
        </w:tc>
      </w:tr>
      <w:tr w:rsidR="000234BB" w:rsidRPr="00CC6307" w14:paraId="5D965803" w14:textId="77777777" w:rsidTr="00725808">
        <w:tc>
          <w:tcPr>
            <w:tcW w:w="1588" w:type="dxa"/>
          </w:tcPr>
          <w:p w14:paraId="4498CFF6" w14:textId="77777777" w:rsidR="000234BB" w:rsidRPr="00634625" w:rsidRDefault="000234BB" w:rsidP="00725808">
            <w:pPr>
              <w:pStyle w:val="SmallStandard"/>
            </w:pPr>
            <w:r>
              <w:t>Dimension</w:t>
            </w:r>
          </w:p>
        </w:tc>
        <w:tc>
          <w:tcPr>
            <w:tcW w:w="708" w:type="dxa"/>
          </w:tcPr>
          <w:p w14:paraId="356EFA04" w14:textId="77777777" w:rsidR="000234BB" w:rsidRPr="00D331EF" w:rsidRDefault="000234BB" w:rsidP="00725808">
            <w:pPr>
              <w:pStyle w:val="SmallStandard"/>
            </w:pPr>
            <w:r w:rsidRPr="00D01517">
              <w:t>0..*</w:t>
            </w:r>
          </w:p>
        </w:tc>
        <w:tc>
          <w:tcPr>
            <w:tcW w:w="1560" w:type="dxa"/>
          </w:tcPr>
          <w:p w14:paraId="7D7A49A2" w14:textId="77777777" w:rsidR="000234BB" w:rsidRPr="00132C43" w:rsidRDefault="000234BB" w:rsidP="00725808">
            <w:pPr>
              <w:pStyle w:val="SmallStandard"/>
            </w:pPr>
            <w:r>
              <w:t>dimensionAnchor</w:t>
            </w:r>
          </w:p>
        </w:tc>
        <w:tc>
          <w:tcPr>
            <w:tcW w:w="708" w:type="dxa"/>
          </w:tcPr>
          <w:p w14:paraId="5767D86A" w14:textId="77777777" w:rsidR="000234BB" w:rsidRPr="00D331EF" w:rsidRDefault="000234BB" w:rsidP="00725808">
            <w:pPr>
              <w:pStyle w:val="SmallStandard"/>
            </w:pPr>
            <w:r w:rsidRPr="00D01517">
              <w:t>1</w:t>
            </w:r>
          </w:p>
        </w:tc>
        <w:tc>
          <w:tcPr>
            <w:tcW w:w="567" w:type="dxa"/>
          </w:tcPr>
          <w:p w14:paraId="45E6516B" w14:textId="77777777" w:rsidR="000234BB" w:rsidRPr="00D331EF" w:rsidRDefault="000234BB" w:rsidP="00725808">
            <w:pPr>
              <w:pStyle w:val="SmallStandard"/>
            </w:pPr>
            <w:r>
              <w:t>N</w:t>
            </w:r>
          </w:p>
        </w:tc>
        <w:tc>
          <w:tcPr>
            <w:tcW w:w="3969" w:type="dxa"/>
          </w:tcPr>
          <w:p w14:paraId="2FCE59D4" w14:textId="77777777" w:rsidR="000234BB" w:rsidRDefault="000234BB" w:rsidP="00725808">
            <w:pPr>
              <w:jc w:val="left"/>
            </w:pPr>
            <w:r>
              <w:rPr>
                <w:sz w:val="16"/>
                <w:szCs w:val="16"/>
              </w:rPr>
              <w:t>References the location that is used as dimension point for the dimensioning (e.g. the entry point of a bundle into a connector housing).</w:t>
            </w:r>
          </w:p>
          <w:p w14:paraId="1A58D955" w14:textId="77777777" w:rsidR="000234BB" w:rsidRDefault="000234BB" w:rsidP="00725808">
            <w:pPr>
              <w:jc w:val="left"/>
            </w:pPr>
            <w:r>
              <w:rPr>
                <w:sz w:val="16"/>
                <w:szCs w:val="16"/>
              </w:rPr>
              <w:t>See KBLFRM-329 and KBLFRM-391.</w:t>
            </w:r>
          </w:p>
        </w:tc>
      </w:tr>
      <w:tr w:rsidR="000234BB" w:rsidRPr="00CC6307" w14:paraId="78DC3420" w14:textId="77777777" w:rsidTr="00725808">
        <w:tc>
          <w:tcPr>
            <w:tcW w:w="1588" w:type="dxa"/>
          </w:tcPr>
          <w:p w14:paraId="6BBB4587" w14:textId="77777777" w:rsidR="000234BB" w:rsidRPr="00634625" w:rsidRDefault="000234BB" w:rsidP="00725808">
            <w:pPr>
              <w:pStyle w:val="SmallStandard"/>
            </w:pPr>
            <w:r>
              <w:t>Dimension</w:t>
            </w:r>
          </w:p>
        </w:tc>
        <w:tc>
          <w:tcPr>
            <w:tcW w:w="708" w:type="dxa"/>
          </w:tcPr>
          <w:p w14:paraId="0A672F1A" w14:textId="77777777" w:rsidR="000234BB" w:rsidRPr="00D331EF" w:rsidRDefault="000234BB" w:rsidP="00725808">
            <w:pPr>
              <w:pStyle w:val="SmallStandard"/>
            </w:pPr>
            <w:r w:rsidRPr="00D01517">
              <w:t>0..*</w:t>
            </w:r>
          </w:p>
        </w:tc>
        <w:tc>
          <w:tcPr>
            <w:tcW w:w="1560" w:type="dxa"/>
          </w:tcPr>
          <w:p w14:paraId="3386B104" w14:textId="77777777" w:rsidR="000234BB" w:rsidRPr="00132C43" w:rsidRDefault="000234BB" w:rsidP="00725808">
            <w:pPr>
              <w:pStyle w:val="SmallStandard"/>
            </w:pPr>
            <w:r>
              <w:t>referenceAnchor</w:t>
            </w:r>
          </w:p>
        </w:tc>
        <w:tc>
          <w:tcPr>
            <w:tcW w:w="708" w:type="dxa"/>
          </w:tcPr>
          <w:p w14:paraId="5141C59C" w14:textId="77777777" w:rsidR="000234BB" w:rsidRPr="00D331EF" w:rsidRDefault="000234BB" w:rsidP="00725808">
            <w:pPr>
              <w:pStyle w:val="SmallStandard"/>
            </w:pPr>
            <w:r w:rsidRPr="00D01517">
              <w:t>1</w:t>
            </w:r>
          </w:p>
        </w:tc>
        <w:tc>
          <w:tcPr>
            <w:tcW w:w="567" w:type="dxa"/>
          </w:tcPr>
          <w:p w14:paraId="6346E5BC" w14:textId="77777777" w:rsidR="000234BB" w:rsidRPr="00D331EF" w:rsidRDefault="000234BB" w:rsidP="00725808">
            <w:pPr>
              <w:pStyle w:val="SmallStandard"/>
            </w:pPr>
            <w:r>
              <w:t>N</w:t>
            </w:r>
          </w:p>
        </w:tc>
        <w:tc>
          <w:tcPr>
            <w:tcW w:w="3969" w:type="dxa"/>
          </w:tcPr>
          <w:p w14:paraId="31E84500" w14:textId="77777777" w:rsidR="000234BB" w:rsidRDefault="000234BB" w:rsidP="00725808">
            <w:pPr>
              <w:jc w:val="left"/>
            </w:pPr>
            <w:r>
              <w:rPr>
                <w:sz w:val="16"/>
                <w:szCs w:val="16"/>
              </w:rPr>
              <w:t>References the location that is used as reference point for the dimensioning (e.g. the location of a fixing as this relates to a fixpoint of the body in white).</w:t>
            </w:r>
          </w:p>
          <w:p w14:paraId="36ABD376" w14:textId="77777777" w:rsidR="000234BB" w:rsidRDefault="000234BB" w:rsidP="00725808">
            <w:pPr>
              <w:jc w:val="left"/>
            </w:pPr>
            <w:r>
              <w:rPr>
                <w:sz w:val="16"/>
                <w:szCs w:val="16"/>
              </w:rPr>
              <w:t>See KBLFRM-329 and KBLFRM-391.</w:t>
            </w:r>
          </w:p>
        </w:tc>
      </w:tr>
    </w:tbl>
    <w:p w14:paraId="32C89CC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2" w:name="_4f09f4dcefef0cca1cb6b1d282ceb18a"/>
      <w:r>
        <w:rPr>
          <w:lang w:val="en-GB"/>
        </w:rPr>
        <w:t>MeasurementPointReference</w:t>
      </w:r>
      <w:bookmarkEnd w:id="1602"/>
    </w:p>
    <w:p w14:paraId="55340A9C" w14:textId="77777777" w:rsidR="000234BB" w:rsidRDefault="000234BB" w:rsidP="000234BB">
      <w:r>
        <w:rPr>
          <w:sz w:val="18"/>
          <w:szCs w:val="18"/>
        </w:rPr>
        <w:t xml:space="preserve">A </w:t>
      </w:r>
      <w:r>
        <w:rPr>
          <w:i/>
          <w:iCs/>
          <w:sz w:val="18"/>
          <w:szCs w:val="18"/>
        </w:rPr>
        <w:t>MeasurementPointReference</w:t>
      </w:r>
      <w:r>
        <w:rPr>
          <w:sz w:val="18"/>
          <w:szCs w:val="18"/>
        </w:rPr>
        <w:t xml:space="preserve"> is the instance of a </w:t>
      </w:r>
      <w:r>
        <w:rPr>
          <w:i/>
          <w:iCs/>
          <w:sz w:val="18"/>
          <w:szCs w:val="18"/>
        </w:rPr>
        <w:t>MeasurementPoint</w:t>
      </w:r>
      <w:r>
        <w:rPr>
          <w:sz w:val="18"/>
          <w:szCs w:val="18"/>
        </w:rPr>
        <w:t xml:space="preserve"> in the context of an </w:t>
      </w:r>
      <w:r>
        <w:rPr>
          <w:i/>
          <w:iCs/>
          <w:sz w:val="18"/>
          <w:szCs w:val="18"/>
        </w:rPr>
        <w:t>OccurrenceOrUsage</w:t>
      </w:r>
      <w:r>
        <w:rPr>
          <w:sz w:val="18"/>
          <w:szCs w:val="18"/>
        </w:rPr>
        <w:t>.</w:t>
      </w:r>
    </w:p>
    <w:p w14:paraId="4887EDF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88E167" w14:textId="77777777" w:rsidTr="00725808">
        <w:tc>
          <w:tcPr>
            <w:tcW w:w="2013" w:type="dxa"/>
            <w:tcMar>
              <w:top w:w="28" w:type="dxa"/>
              <w:left w:w="28" w:type="dxa"/>
              <w:bottom w:w="28" w:type="dxa"/>
              <w:right w:w="28" w:type="dxa"/>
            </w:tcMar>
          </w:tcPr>
          <w:p w14:paraId="21C1212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20C742" w14:textId="0B8CAF72" w:rsidR="000234BB" w:rsidRPr="00620BBE" w:rsidRDefault="004714EB" w:rsidP="00725808">
            <w:pPr>
              <w:pStyle w:val="SmallStandard"/>
            </w:pPr>
            <w:hyperlink w:anchor="_f3d9a5fba47063504833673249443f6c" w:history="1">
              <w:r w:rsidR="000234BB" w:rsidRPr="00620BBE">
                <w:rPr>
                  <w:rStyle w:val="Hyperlink"/>
                  <w:rFonts w:eastAsiaTheme="majorEastAsia"/>
                </w:rPr>
                <w:t>DimensionAnchor</w:t>
              </w:r>
            </w:hyperlink>
          </w:p>
        </w:tc>
      </w:tr>
      <w:tr w:rsidR="000234BB" w:rsidRPr="008359F5" w14:paraId="1E33E508" w14:textId="77777777" w:rsidTr="00725808">
        <w:tc>
          <w:tcPr>
            <w:tcW w:w="2013" w:type="dxa"/>
            <w:tcMar>
              <w:top w:w="28" w:type="dxa"/>
              <w:left w:w="28" w:type="dxa"/>
              <w:bottom w:w="28" w:type="dxa"/>
              <w:right w:w="28" w:type="dxa"/>
            </w:tcMar>
          </w:tcPr>
          <w:p w14:paraId="233C0FA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30337B" w14:textId="77777777" w:rsidR="000234BB" w:rsidRDefault="000234BB" w:rsidP="00725808"/>
        </w:tc>
      </w:tr>
      <w:tr w:rsidR="000234BB" w:rsidRPr="008359F5" w14:paraId="6D50E369" w14:textId="77777777" w:rsidTr="00725808">
        <w:tc>
          <w:tcPr>
            <w:tcW w:w="2013" w:type="dxa"/>
            <w:tcMar>
              <w:top w:w="28" w:type="dxa"/>
              <w:left w:w="28" w:type="dxa"/>
              <w:bottom w:w="28" w:type="dxa"/>
              <w:right w:w="28" w:type="dxa"/>
            </w:tcMar>
          </w:tcPr>
          <w:p w14:paraId="47E6143C"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60A321B4" w14:textId="77777777" w:rsidR="000234BB" w:rsidRPr="000437C1" w:rsidRDefault="000234BB" w:rsidP="00725808">
            <w:pPr>
              <w:pStyle w:val="SmallStandard"/>
            </w:pPr>
            <w:r>
              <w:t>false</w:t>
            </w:r>
          </w:p>
        </w:tc>
      </w:tr>
    </w:tbl>
    <w:p w14:paraId="533117F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6902449" w14:textId="77777777" w:rsidTr="00725808">
        <w:tc>
          <w:tcPr>
            <w:tcW w:w="2013" w:type="dxa"/>
            <w:tcMar>
              <w:top w:w="28" w:type="dxa"/>
              <w:left w:w="28" w:type="dxa"/>
              <w:bottom w:w="28" w:type="dxa"/>
              <w:right w:w="28" w:type="dxa"/>
            </w:tcMar>
          </w:tcPr>
          <w:p w14:paraId="1D727E5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C66586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D5A3E1D"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A0D981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D2EF0F1" w14:textId="77777777" w:rsidTr="00725808">
        <w:tc>
          <w:tcPr>
            <w:tcW w:w="2013" w:type="dxa"/>
            <w:tcMar>
              <w:top w:w="28" w:type="dxa"/>
              <w:left w:w="28" w:type="dxa"/>
              <w:bottom w:w="28" w:type="dxa"/>
              <w:right w:w="28" w:type="dxa"/>
            </w:tcMar>
          </w:tcPr>
          <w:p w14:paraId="72CCE95F"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A21CE15"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DEBDD1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C8E6114" w14:textId="77777777" w:rsidR="000234BB" w:rsidRDefault="000234BB" w:rsidP="00725808">
            <w:pPr>
              <w:jc w:val="left"/>
            </w:pPr>
            <w:r>
              <w:rPr>
                <w:sz w:val="16"/>
                <w:szCs w:val="16"/>
              </w:rPr>
              <w:t>Specifies a unique identification of the MeasurementPointReference. The identification is guaranteed to be unique within the containing PlaceableElementRole.</w:t>
            </w:r>
          </w:p>
        </w:tc>
      </w:tr>
    </w:tbl>
    <w:p w14:paraId="2CDE1BA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1679E69" w14:textId="77777777" w:rsidTr="00725808">
        <w:tc>
          <w:tcPr>
            <w:tcW w:w="3856" w:type="dxa"/>
            <w:gridSpan w:val="3"/>
          </w:tcPr>
          <w:p w14:paraId="5FD6AD4D" w14:textId="77777777" w:rsidR="000234BB" w:rsidRDefault="000234BB" w:rsidP="00725808">
            <w:pPr>
              <w:jc w:val="center"/>
              <w:rPr>
                <w:b/>
                <w:sz w:val="16"/>
                <w:szCs w:val="16"/>
                <w:lang w:val="en-GB"/>
              </w:rPr>
            </w:pPr>
            <w:r>
              <w:rPr>
                <w:b/>
                <w:sz w:val="16"/>
                <w:szCs w:val="16"/>
                <w:lang w:val="en-GB"/>
              </w:rPr>
              <w:t>Other End</w:t>
            </w:r>
          </w:p>
        </w:tc>
        <w:tc>
          <w:tcPr>
            <w:tcW w:w="708" w:type="dxa"/>
          </w:tcPr>
          <w:p w14:paraId="49C35D8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6E8F0B8" w14:textId="77777777" w:rsidR="000234BB" w:rsidRDefault="000234BB" w:rsidP="00725808">
            <w:pPr>
              <w:jc w:val="center"/>
              <w:rPr>
                <w:b/>
                <w:sz w:val="16"/>
                <w:szCs w:val="16"/>
                <w:lang w:val="en-GB"/>
              </w:rPr>
            </w:pPr>
            <w:r>
              <w:rPr>
                <w:b/>
                <w:sz w:val="16"/>
                <w:szCs w:val="16"/>
                <w:lang w:val="en-GB"/>
              </w:rPr>
              <w:t>General</w:t>
            </w:r>
          </w:p>
        </w:tc>
      </w:tr>
      <w:tr w:rsidR="000234BB" w:rsidRPr="00720F6F" w14:paraId="5DB571DD" w14:textId="77777777" w:rsidTr="00725808">
        <w:tc>
          <w:tcPr>
            <w:tcW w:w="1573" w:type="dxa"/>
          </w:tcPr>
          <w:p w14:paraId="4F34D445" w14:textId="77777777" w:rsidR="000234BB" w:rsidRDefault="000234BB" w:rsidP="00725808">
            <w:pPr>
              <w:rPr>
                <w:b/>
                <w:sz w:val="16"/>
                <w:szCs w:val="16"/>
                <w:lang w:val="en-GB"/>
              </w:rPr>
            </w:pPr>
            <w:r>
              <w:rPr>
                <w:b/>
                <w:sz w:val="16"/>
                <w:szCs w:val="16"/>
                <w:lang w:val="en-GB"/>
              </w:rPr>
              <w:t>Type</w:t>
            </w:r>
          </w:p>
        </w:tc>
        <w:tc>
          <w:tcPr>
            <w:tcW w:w="1574" w:type="dxa"/>
          </w:tcPr>
          <w:p w14:paraId="38C048C3" w14:textId="77777777" w:rsidR="000234BB" w:rsidRDefault="000234BB" w:rsidP="00725808">
            <w:pPr>
              <w:rPr>
                <w:b/>
                <w:sz w:val="16"/>
                <w:szCs w:val="16"/>
                <w:lang w:val="en-GB"/>
              </w:rPr>
            </w:pPr>
            <w:r>
              <w:rPr>
                <w:b/>
                <w:sz w:val="16"/>
                <w:szCs w:val="16"/>
                <w:lang w:val="en-GB"/>
              </w:rPr>
              <w:t>Role</w:t>
            </w:r>
          </w:p>
        </w:tc>
        <w:tc>
          <w:tcPr>
            <w:tcW w:w="708" w:type="dxa"/>
          </w:tcPr>
          <w:p w14:paraId="43B437AF" w14:textId="77777777" w:rsidR="000234BB" w:rsidRDefault="000234BB" w:rsidP="00725808">
            <w:pPr>
              <w:rPr>
                <w:b/>
                <w:sz w:val="16"/>
                <w:szCs w:val="16"/>
                <w:lang w:val="en-GB"/>
              </w:rPr>
            </w:pPr>
            <w:r>
              <w:rPr>
                <w:b/>
                <w:sz w:val="16"/>
                <w:szCs w:val="16"/>
                <w:lang w:val="en-GB"/>
              </w:rPr>
              <w:t>Mult</w:t>
            </w:r>
          </w:p>
        </w:tc>
        <w:tc>
          <w:tcPr>
            <w:tcW w:w="709" w:type="dxa"/>
          </w:tcPr>
          <w:p w14:paraId="73C8FC0E" w14:textId="77777777" w:rsidR="000234BB" w:rsidRDefault="000234BB" w:rsidP="00725808">
            <w:pPr>
              <w:rPr>
                <w:b/>
                <w:sz w:val="16"/>
                <w:szCs w:val="16"/>
                <w:lang w:val="en-GB"/>
              </w:rPr>
            </w:pPr>
            <w:r>
              <w:rPr>
                <w:b/>
                <w:sz w:val="16"/>
                <w:szCs w:val="16"/>
                <w:lang w:val="en-GB"/>
              </w:rPr>
              <w:t>Mult</w:t>
            </w:r>
          </w:p>
        </w:tc>
        <w:tc>
          <w:tcPr>
            <w:tcW w:w="567" w:type="dxa"/>
          </w:tcPr>
          <w:p w14:paraId="007A89D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807C8F6" w14:textId="77777777" w:rsidR="000234BB" w:rsidRPr="008359F5" w:rsidRDefault="000234BB" w:rsidP="00725808">
            <w:pPr>
              <w:rPr>
                <w:b/>
                <w:sz w:val="16"/>
                <w:szCs w:val="16"/>
                <w:lang w:val="en-GB"/>
              </w:rPr>
            </w:pPr>
            <w:r>
              <w:rPr>
                <w:b/>
                <w:sz w:val="16"/>
                <w:szCs w:val="16"/>
                <w:lang w:val="en-GB"/>
              </w:rPr>
              <w:t>Comment</w:t>
            </w:r>
          </w:p>
        </w:tc>
      </w:tr>
      <w:tr w:rsidR="000234BB" w:rsidRPr="00CC6307" w14:paraId="266D3866" w14:textId="77777777" w:rsidTr="00725808">
        <w:tc>
          <w:tcPr>
            <w:tcW w:w="1573" w:type="dxa"/>
          </w:tcPr>
          <w:p w14:paraId="14DE1144" w14:textId="77777777" w:rsidR="000234BB" w:rsidRPr="00634625" w:rsidRDefault="000234BB" w:rsidP="00725808">
            <w:pPr>
              <w:pStyle w:val="SmallStandard"/>
            </w:pPr>
            <w:r>
              <w:t>MeasurementPoint</w:t>
            </w:r>
          </w:p>
        </w:tc>
        <w:tc>
          <w:tcPr>
            <w:tcW w:w="1574" w:type="dxa"/>
          </w:tcPr>
          <w:p w14:paraId="26491959" w14:textId="77777777" w:rsidR="000234BB" w:rsidRPr="00132C43" w:rsidRDefault="000234BB" w:rsidP="00725808">
            <w:pPr>
              <w:pStyle w:val="SmallStandard"/>
            </w:pPr>
            <w:r>
              <w:t>measurementPoint</w:t>
            </w:r>
          </w:p>
        </w:tc>
        <w:tc>
          <w:tcPr>
            <w:tcW w:w="708" w:type="dxa"/>
          </w:tcPr>
          <w:p w14:paraId="5D5E3549" w14:textId="77777777" w:rsidR="000234BB" w:rsidRPr="00D331EF" w:rsidRDefault="000234BB" w:rsidP="00725808">
            <w:pPr>
              <w:pStyle w:val="SmallStandard"/>
            </w:pPr>
            <w:r w:rsidRPr="00574783">
              <w:t>1</w:t>
            </w:r>
          </w:p>
        </w:tc>
        <w:tc>
          <w:tcPr>
            <w:tcW w:w="709" w:type="dxa"/>
          </w:tcPr>
          <w:p w14:paraId="022F1614" w14:textId="77777777" w:rsidR="000234BB" w:rsidRPr="00D331EF" w:rsidRDefault="000234BB" w:rsidP="00725808">
            <w:pPr>
              <w:pStyle w:val="SmallStandard"/>
            </w:pPr>
            <w:r w:rsidRPr="00207506">
              <w:t>0..*</w:t>
            </w:r>
          </w:p>
        </w:tc>
        <w:tc>
          <w:tcPr>
            <w:tcW w:w="567" w:type="dxa"/>
          </w:tcPr>
          <w:p w14:paraId="636EA799" w14:textId="77777777" w:rsidR="000234BB" w:rsidRPr="00D331EF" w:rsidRDefault="000234BB" w:rsidP="00725808">
            <w:pPr>
              <w:pStyle w:val="SmallStandard"/>
            </w:pPr>
            <w:r>
              <w:t>N</w:t>
            </w:r>
          </w:p>
        </w:tc>
        <w:tc>
          <w:tcPr>
            <w:tcW w:w="3969" w:type="dxa"/>
          </w:tcPr>
          <w:p w14:paraId="27208A7A" w14:textId="77777777" w:rsidR="000234BB" w:rsidRDefault="000234BB" w:rsidP="00725808">
            <w:pPr>
              <w:jc w:val="left"/>
            </w:pPr>
            <w:r>
              <w:rPr>
                <w:sz w:val="16"/>
                <w:szCs w:val="16"/>
              </w:rPr>
              <w:t xml:space="preserve">References the </w:t>
            </w:r>
            <w:r>
              <w:rPr>
                <w:i/>
                <w:iCs/>
                <w:sz w:val="16"/>
                <w:szCs w:val="16"/>
              </w:rPr>
              <w:t>MeasurementPoint</w:t>
            </w:r>
            <w:r>
              <w:rPr>
                <w:sz w:val="16"/>
                <w:szCs w:val="16"/>
              </w:rPr>
              <w:t xml:space="preserve"> that is instanced by this </w:t>
            </w:r>
            <w:r>
              <w:rPr>
                <w:i/>
                <w:iCs/>
                <w:sz w:val="16"/>
                <w:szCs w:val="16"/>
              </w:rPr>
              <w:t>MeasurementPointReference.</w:t>
            </w:r>
          </w:p>
        </w:tc>
      </w:tr>
    </w:tbl>
    <w:p w14:paraId="47195ED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4B922A8" w14:textId="77777777" w:rsidTr="00725808">
        <w:tc>
          <w:tcPr>
            <w:tcW w:w="2296" w:type="dxa"/>
            <w:gridSpan w:val="2"/>
          </w:tcPr>
          <w:p w14:paraId="3359653B"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78D6892"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6F15E3D" w14:textId="77777777" w:rsidR="000234BB" w:rsidRDefault="000234BB" w:rsidP="00725808">
            <w:pPr>
              <w:jc w:val="center"/>
              <w:rPr>
                <w:b/>
                <w:sz w:val="16"/>
                <w:szCs w:val="16"/>
                <w:lang w:val="en-GB"/>
              </w:rPr>
            </w:pPr>
            <w:r>
              <w:rPr>
                <w:b/>
                <w:sz w:val="16"/>
                <w:szCs w:val="16"/>
                <w:lang w:val="en-GB"/>
              </w:rPr>
              <w:t>General</w:t>
            </w:r>
          </w:p>
        </w:tc>
      </w:tr>
      <w:tr w:rsidR="000234BB" w:rsidRPr="00720F6F" w14:paraId="1B94379A" w14:textId="77777777" w:rsidTr="00725808">
        <w:tc>
          <w:tcPr>
            <w:tcW w:w="1588" w:type="dxa"/>
          </w:tcPr>
          <w:p w14:paraId="4D732800" w14:textId="77777777" w:rsidR="000234BB" w:rsidRDefault="000234BB" w:rsidP="00725808">
            <w:pPr>
              <w:rPr>
                <w:b/>
                <w:sz w:val="16"/>
                <w:szCs w:val="16"/>
                <w:lang w:val="en-GB"/>
              </w:rPr>
            </w:pPr>
            <w:r>
              <w:rPr>
                <w:b/>
                <w:sz w:val="16"/>
                <w:szCs w:val="16"/>
                <w:lang w:val="en-GB"/>
              </w:rPr>
              <w:t>Type</w:t>
            </w:r>
          </w:p>
        </w:tc>
        <w:tc>
          <w:tcPr>
            <w:tcW w:w="708" w:type="dxa"/>
          </w:tcPr>
          <w:p w14:paraId="55D25ED7" w14:textId="77777777" w:rsidR="000234BB" w:rsidRDefault="000234BB" w:rsidP="00725808">
            <w:pPr>
              <w:rPr>
                <w:b/>
                <w:sz w:val="16"/>
                <w:szCs w:val="16"/>
                <w:lang w:val="en-GB"/>
              </w:rPr>
            </w:pPr>
            <w:r>
              <w:rPr>
                <w:b/>
                <w:sz w:val="16"/>
                <w:szCs w:val="16"/>
                <w:lang w:val="en-GB"/>
              </w:rPr>
              <w:t>Mult</w:t>
            </w:r>
          </w:p>
        </w:tc>
        <w:tc>
          <w:tcPr>
            <w:tcW w:w="1560" w:type="dxa"/>
          </w:tcPr>
          <w:p w14:paraId="028D4BF4" w14:textId="77777777" w:rsidR="000234BB" w:rsidRDefault="000234BB" w:rsidP="00725808">
            <w:pPr>
              <w:rPr>
                <w:b/>
                <w:sz w:val="16"/>
                <w:szCs w:val="16"/>
                <w:lang w:val="en-GB"/>
              </w:rPr>
            </w:pPr>
            <w:r>
              <w:rPr>
                <w:b/>
                <w:sz w:val="16"/>
                <w:szCs w:val="16"/>
                <w:lang w:val="en-GB"/>
              </w:rPr>
              <w:t>Role</w:t>
            </w:r>
          </w:p>
        </w:tc>
        <w:tc>
          <w:tcPr>
            <w:tcW w:w="708" w:type="dxa"/>
          </w:tcPr>
          <w:p w14:paraId="01A78E0F" w14:textId="77777777" w:rsidR="000234BB" w:rsidRDefault="000234BB" w:rsidP="00725808">
            <w:pPr>
              <w:rPr>
                <w:b/>
                <w:sz w:val="16"/>
                <w:szCs w:val="16"/>
                <w:lang w:val="en-GB"/>
              </w:rPr>
            </w:pPr>
            <w:r>
              <w:rPr>
                <w:b/>
                <w:sz w:val="16"/>
                <w:szCs w:val="16"/>
                <w:lang w:val="en-GB"/>
              </w:rPr>
              <w:t>Mult</w:t>
            </w:r>
          </w:p>
        </w:tc>
        <w:tc>
          <w:tcPr>
            <w:tcW w:w="567" w:type="dxa"/>
          </w:tcPr>
          <w:p w14:paraId="140194B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BB22077" w14:textId="77777777" w:rsidR="000234BB" w:rsidRPr="008359F5" w:rsidRDefault="000234BB" w:rsidP="00725808">
            <w:pPr>
              <w:rPr>
                <w:b/>
                <w:sz w:val="16"/>
                <w:szCs w:val="16"/>
                <w:lang w:val="en-GB"/>
              </w:rPr>
            </w:pPr>
            <w:r>
              <w:rPr>
                <w:b/>
                <w:sz w:val="16"/>
                <w:szCs w:val="16"/>
                <w:lang w:val="en-GB"/>
              </w:rPr>
              <w:t>Comment</w:t>
            </w:r>
          </w:p>
        </w:tc>
      </w:tr>
      <w:tr w:rsidR="000234BB" w:rsidRPr="00CC6307" w14:paraId="32580FC3" w14:textId="77777777" w:rsidTr="00725808">
        <w:tc>
          <w:tcPr>
            <w:tcW w:w="1588" w:type="dxa"/>
          </w:tcPr>
          <w:p w14:paraId="2025C7BE" w14:textId="77777777" w:rsidR="000234BB" w:rsidRPr="00634625" w:rsidRDefault="000234BB" w:rsidP="00725808">
            <w:pPr>
              <w:pStyle w:val="SmallStandard"/>
            </w:pPr>
            <w:r>
              <w:t>PlaceableElementRole</w:t>
            </w:r>
          </w:p>
        </w:tc>
        <w:tc>
          <w:tcPr>
            <w:tcW w:w="708" w:type="dxa"/>
          </w:tcPr>
          <w:p w14:paraId="646C91B9" w14:textId="77777777" w:rsidR="000234BB" w:rsidRPr="00D331EF" w:rsidRDefault="000234BB" w:rsidP="00725808">
            <w:pPr>
              <w:pStyle w:val="SmallStandard"/>
            </w:pPr>
            <w:r w:rsidRPr="00D01517">
              <w:t>1</w:t>
            </w:r>
          </w:p>
        </w:tc>
        <w:tc>
          <w:tcPr>
            <w:tcW w:w="1560" w:type="dxa"/>
          </w:tcPr>
          <w:p w14:paraId="341F4DE9" w14:textId="77777777" w:rsidR="000234BB" w:rsidRPr="00132C43" w:rsidRDefault="000234BB" w:rsidP="00725808">
            <w:pPr>
              <w:pStyle w:val="SmallStandard"/>
            </w:pPr>
            <w:r>
              <w:t>measurementPointReference</w:t>
            </w:r>
          </w:p>
        </w:tc>
        <w:tc>
          <w:tcPr>
            <w:tcW w:w="708" w:type="dxa"/>
          </w:tcPr>
          <w:p w14:paraId="2FFCA61B" w14:textId="77777777" w:rsidR="000234BB" w:rsidRPr="00D331EF" w:rsidRDefault="000234BB" w:rsidP="00725808">
            <w:pPr>
              <w:pStyle w:val="SmallStandard"/>
            </w:pPr>
            <w:r w:rsidRPr="00D01517">
              <w:t>0..*</w:t>
            </w:r>
          </w:p>
        </w:tc>
        <w:tc>
          <w:tcPr>
            <w:tcW w:w="567" w:type="dxa"/>
          </w:tcPr>
          <w:p w14:paraId="0A7D3812" w14:textId="77777777" w:rsidR="000234BB" w:rsidRDefault="000234BB" w:rsidP="00725808">
            <w:pPr>
              <w:pStyle w:val="SmallStandard"/>
            </w:pPr>
            <w:r>
              <w:t>Y</w:t>
            </w:r>
          </w:p>
        </w:tc>
        <w:tc>
          <w:tcPr>
            <w:tcW w:w="3969" w:type="dxa"/>
          </w:tcPr>
          <w:p w14:paraId="00DCD15A" w14:textId="77777777" w:rsidR="000234BB" w:rsidRDefault="000234BB" w:rsidP="00725808"/>
        </w:tc>
      </w:tr>
    </w:tbl>
    <w:p w14:paraId="776169C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3" w:name="_89248513a98701039f72a7b961b40779"/>
      <w:r>
        <w:rPr>
          <w:lang w:val="en-GB"/>
        </w:rPr>
        <w:t>OnPointPlacement</w:t>
      </w:r>
      <w:bookmarkEnd w:id="1603"/>
    </w:p>
    <w:p w14:paraId="6F24F17E" w14:textId="77777777" w:rsidR="000234BB" w:rsidRDefault="000234BB" w:rsidP="000234BB">
      <w:r>
        <w:rPr>
          <w:sz w:val="18"/>
          <w:szCs w:val="18"/>
        </w:rPr>
        <w:t>An OnPointPlacement is a placement of an OccurrenceOrUsage that places it onto discrete points, in most cases one point. In some cases, it is necessary to place a component (with more than one reference point) onto multiple points (e.g. a cable channel).</w:t>
      </w:r>
    </w:p>
    <w:p w14:paraId="7751555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FDBDAE5" w14:textId="77777777" w:rsidTr="00725808">
        <w:tc>
          <w:tcPr>
            <w:tcW w:w="2013" w:type="dxa"/>
            <w:tcMar>
              <w:top w:w="28" w:type="dxa"/>
              <w:left w:w="28" w:type="dxa"/>
              <w:bottom w:w="28" w:type="dxa"/>
              <w:right w:w="28" w:type="dxa"/>
            </w:tcMar>
          </w:tcPr>
          <w:p w14:paraId="06442ACD"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02AAA82" w14:textId="2F336CFA" w:rsidR="000234BB" w:rsidRPr="00620BBE" w:rsidRDefault="004714EB" w:rsidP="00725808">
            <w:pPr>
              <w:pStyle w:val="SmallStandard"/>
            </w:pPr>
            <w:hyperlink w:anchor="_1b5a4e90de35bde54b964afd086ac31d" w:history="1">
              <w:r w:rsidR="000234BB" w:rsidRPr="00620BBE">
                <w:rPr>
                  <w:rStyle w:val="Hyperlink"/>
                  <w:rFonts w:eastAsiaTheme="majorEastAsia"/>
                </w:rPr>
                <w:t>Placement</w:t>
              </w:r>
            </w:hyperlink>
          </w:p>
        </w:tc>
      </w:tr>
      <w:tr w:rsidR="000234BB" w:rsidRPr="008359F5" w14:paraId="404D2B27" w14:textId="77777777" w:rsidTr="00725808">
        <w:tc>
          <w:tcPr>
            <w:tcW w:w="2013" w:type="dxa"/>
            <w:tcMar>
              <w:top w:w="28" w:type="dxa"/>
              <w:left w:w="28" w:type="dxa"/>
              <w:bottom w:w="28" w:type="dxa"/>
              <w:right w:w="28" w:type="dxa"/>
            </w:tcMar>
          </w:tcPr>
          <w:p w14:paraId="306980B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7B1E7B" w14:textId="77777777" w:rsidR="000234BB" w:rsidRDefault="000234BB" w:rsidP="00725808"/>
        </w:tc>
      </w:tr>
      <w:tr w:rsidR="000234BB" w:rsidRPr="008359F5" w14:paraId="700FBB17" w14:textId="77777777" w:rsidTr="00725808">
        <w:tc>
          <w:tcPr>
            <w:tcW w:w="2013" w:type="dxa"/>
            <w:tcMar>
              <w:top w:w="28" w:type="dxa"/>
              <w:left w:w="28" w:type="dxa"/>
              <w:bottom w:w="28" w:type="dxa"/>
              <w:right w:w="28" w:type="dxa"/>
            </w:tcMar>
          </w:tcPr>
          <w:p w14:paraId="6B7D422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606501" w14:textId="77777777" w:rsidR="000234BB" w:rsidRPr="000437C1" w:rsidRDefault="000234BB" w:rsidP="00725808">
            <w:pPr>
              <w:pStyle w:val="SmallStandard"/>
            </w:pPr>
            <w:r>
              <w:t>false</w:t>
            </w:r>
          </w:p>
        </w:tc>
      </w:tr>
    </w:tbl>
    <w:p w14:paraId="2689587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2B61205" w14:textId="77777777" w:rsidTr="00725808">
        <w:tc>
          <w:tcPr>
            <w:tcW w:w="3856" w:type="dxa"/>
            <w:gridSpan w:val="3"/>
          </w:tcPr>
          <w:p w14:paraId="7E14AC6A" w14:textId="77777777" w:rsidR="000234BB" w:rsidRDefault="000234BB" w:rsidP="00725808">
            <w:pPr>
              <w:jc w:val="center"/>
              <w:rPr>
                <w:b/>
                <w:sz w:val="16"/>
                <w:szCs w:val="16"/>
                <w:lang w:val="en-GB"/>
              </w:rPr>
            </w:pPr>
            <w:r>
              <w:rPr>
                <w:b/>
                <w:sz w:val="16"/>
                <w:szCs w:val="16"/>
                <w:lang w:val="en-GB"/>
              </w:rPr>
              <w:t>Other End</w:t>
            </w:r>
          </w:p>
        </w:tc>
        <w:tc>
          <w:tcPr>
            <w:tcW w:w="708" w:type="dxa"/>
          </w:tcPr>
          <w:p w14:paraId="7A276C1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56BC6CA" w14:textId="77777777" w:rsidR="000234BB" w:rsidRDefault="000234BB" w:rsidP="00725808">
            <w:pPr>
              <w:jc w:val="center"/>
              <w:rPr>
                <w:b/>
                <w:sz w:val="16"/>
                <w:szCs w:val="16"/>
                <w:lang w:val="en-GB"/>
              </w:rPr>
            </w:pPr>
            <w:r>
              <w:rPr>
                <w:b/>
                <w:sz w:val="16"/>
                <w:szCs w:val="16"/>
                <w:lang w:val="en-GB"/>
              </w:rPr>
              <w:t>General</w:t>
            </w:r>
          </w:p>
        </w:tc>
      </w:tr>
      <w:tr w:rsidR="000234BB" w:rsidRPr="00720F6F" w14:paraId="6264D4E6" w14:textId="77777777" w:rsidTr="00725808">
        <w:tc>
          <w:tcPr>
            <w:tcW w:w="1573" w:type="dxa"/>
          </w:tcPr>
          <w:p w14:paraId="3DDE0D1A" w14:textId="77777777" w:rsidR="000234BB" w:rsidRDefault="000234BB" w:rsidP="00725808">
            <w:pPr>
              <w:rPr>
                <w:b/>
                <w:sz w:val="16"/>
                <w:szCs w:val="16"/>
                <w:lang w:val="en-GB"/>
              </w:rPr>
            </w:pPr>
            <w:r>
              <w:rPr>
                <w:b/>
                <w:sz w:val="16"/>
                <w:szCs w:val="16"/>
                <w:lang w:val="en-GB"/>
              </w:rPr>
              <w:t>Type</w:t>
            </w:r>
          </w:p>
        </w:tc>
        <w:tc>
          <w:tcPr>
            <w:tcW w:w="1574" w:type="dxa"/>
          </w:tcPr>
          <w:p w14:paraId="0AA97CA2" w14:textId="77777777" w:rsidR="000234BB" w:rsidRDefault="000234BB" w:rsidP="00725808">
            <w:pPr>
              <w:rPr>
                <w:b/>
                <w:sz w:val="16"/>
                <w:szCs w:val="16"/>
                <w:lang w:val="en-GB"/>
              </w:rPr>
            </w:pPr>
            <w:r>
              <w:rPr>
                <w:b/>
                <w:sz w:val="16"/>
                <w:szCs w:val="16"/>
                <w:lang w:val="en-GB"/>
              </w:rPr>
              <w:t>Role</w:t>
            </w:r>
          </w:p>
        </w:tc>
        <w:tc>
          <w:tcPr>
            <w:tcW w:w="708" w:type="dxa"/>
          </w:tcPr>
          <w:p w14:paraId="231F12B1" w14:textId="77777777" w:rsidR="000234BB" w:rsidRDefault="000234BB" w:rsidP="00725808">
            <w:pPr>
              <w:rPr>
                <w:b/>
                <w:sz w:val="16"/>
                <w:szCs w:val="16"/>
                <w:lang w:val="en-GB"/>
              </w:rPr>
            </w:pPr>
            <w:r>
              <w:rPr>
                <w:b/>
                <w:sz w:val="16"/>
                <w:szCs w:val="16"/>
                <w:lang w:val="en-GB"/>
              </w:rPr>
              <w:t>Mult</w:t>
            </w:r>
          </w:p>
        </w:tc>
        <w:tc>
          <w:tcPr>
            <w:tcW w:w="709" w:type="dxa"/>
          </w:tcPr>
          <w:p w14:paraId="7A1CE0D8" w14:textId="77777777" w:rsidR="000234BB" w:rsidRDefault="000234BB" w:rsidP="00725808">
            <w:pPr>
              <w:rPr>
                <w:b/>
                <w:sz w:val="16"/>
                <w:szCs w:val="16"/>
                <w:lang w:val="en-GB"/>
              </w:rPr>
            </w:pPr>
            <w:r>
              <w:rPr>
                <w:b/>
                <w:sz w:val="16"/>
                <w:szCs w:val="16"/>
                <w:lang w:val="en-GB"/>
              </w:rPr>
              <w:t>Mult</w:t>
            </w:r>
          </w:p>
        </w:tc>
        <w:tc>
          <w:tcPr>
            <w:tcW w:w="567" w:type="dxa"/>
          </w:tcPr>
          <w:p w14:paraId="40EAC8C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A25ACDA" w14:textId="77777777" w:rsidR="000234BB" w:rsidRPr="008359F5" w:rsidRDefault="000234BB" w:rsidP="00725808">
            <w:pPr>
              <w:rPr>
                <w:b/>
                <w:sz w:val="16"/>
                <w:szCs w:val="16"/>
                <w:lang w:val="en-GB"/>
              </w:rPr>
            </w:pPr>
            <w:r>
              <w:rPr>
                <w:b/>
                <w:sz w:val="16"/>
                <w:szCs w:val="16"/>
                <w:lang w:val="en-GB"/>
              </w:rPr>
              <w:t>Comment</w:t>
            </w:r>
          </w:p>
        </w:tc>
      </w:tr>
      <w:tr w:rsidR="000234BB" w:rsidRPr="00CC6307" w14:paraId="59FA2E6F" w14:textId="77777777" w:rsidTr="00725808">
        <w:tc>
          <w:tcPr>
            <w:tcW w:w="1573" w:type="dxa"/>
          </w:tcPr>
          <w:p w14:paraId="5148741D" w14:textId="77777777" w:rsidR="000234BB" w:rsidRPr="00634625" w:rsidRDefault="000234BB" w:rsidP="00725808">
            <w:pPr>
              <w:pStyle w:val="SmallStandard"/>
            </w:pPr>
            <w:r>
              <w:t>Location</w:t>
            </w:r>
          </w:p>
        </w:tc>
        <w:tc>
          <w:tcPr>
            <w:tcW w:w="1574" w:type="dxa"/>
          </w:tcPr>
          <w:p w14:paraId="639B6056" w14:textId="77777777" w:rsidR="000234BB" w:rsidRPr="00132C43" w:rsidRDefault="000234BB" w:rsidP="00725808">
            <w:pPr>
              <w:pStyle w:val="SmallStandard"/>
            </w:pPr>
            <w:r>
              <w:t>location</w:t>
            </w:r>
          </w:p>
        </w:tc>
        <w:tc>
          <w:tcPr>
            <w:tcW w:w="708" w:type="dxa"/>
          </w:tcPr>
          <w:p w14:paraId="5ACBC158" w14:textId="77777777" w:rsidR="000234BB" w:rsidRPr="00D331EF" w:rsidRDefault="000234BB" w:rsidP="00725808">
            <w:pPr>
              <w:pStyle w:val="SmallStandard"/>
            </w:pPr>
            <w:r w:rsidRPr="00574783">
              <w:t>1..*</w:t>
            </w:r>
          </w:p>
        </w:tc>
        <w:tc>
          <w:tcPr>
            <w:tcW w:w="709" w:type="dxa"/>
          </w:tcPr>
          <w:p w14:paraId="55C541B5" w14:textId="77777777" w:rsidR="000234BB" w:rsidRPr="00D331EF" w:rsidRDefault="000234BB" w:rsidP="00725808">
            <w:pPr>
              <w:pStyle w:val="SmallStandard"/>
            </w:pPr>
            <w:r w:rsidRPr="00207506">
              <w:t>0..1</w:t>
            </w:r>
          </w:p>
        </w:tc>
        <w:tc>
          <w:tcPr>
            <w:tcW w:w="567" w:type="dxa"/>
          </w:tcPr>
          <w:p w14:paraId="0B769672" w14:textId="77777777" w:rsidR="000234BB" w:rsidRDefault="000234BB" w:rsidP="00725808">
            <w:pPr>
              <w:pStyle w:val="SmallStandard"/>
            </w:pPr>
            <w:r>
              <w:t>Y</w:t>
            </w:r>
          </w:p>
        </w:tc>
        <w:tc>
          <w:tcPr>
            <w:tcW w:w="3969" w:type="dxa"/>
          </w:tcPr>
          <w:p w14:paraId="5F765726" w14:textId="77777777" w:rsidR="000234BB" w:rsidRDefault="000234BB" w:rsidP="00725808">
            <w:pPr>
              <w:pStyle w:val="SmallStandard"/>
            </w:pPr>
            <w:r w:rsidRPr="00491287">
              <w:t xml:space="preserve">References the Locations where Placement places the reference points of the placed element. </w:t>
            </w:r>
          </w:p>
        </w:tc>
      </w:tr>
    </w:tbl>
    <w:p w14:paraId="6DD44C2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4" w:name="_235b4504d1a4b29b8032252c5eb09bc4"/>
      <w:r>
        <w:rPr>
          <w:lang w:val="en-GB"/>
        </w:rPr>
        <w:t>OnWayPlacement</w:t>
      </w:r>
      <w:bookmarkEnd w:id="1604"/>
    </w:p>
    <w:p w14:paraId="047ABA0F" w14:textId="77777777" w:rsidR="000234BB" w:rsidRDefault="000234BB" w:rsidP="000234BB">
      <w:r>
        <w:rPr>
          <w:sz w:val="18"/>
          <w:szCs w:val="18"/>
        </w:rPr>
        <w:t>An OnWayPlacement places an OccurrenceOrUsage onto an area of the Topology (e.g. a tape or a tube). The area is defined by a startLocation and an endLocation. If startLocation and endLocation are not located on the same TopologySegment it is possible to specify a Path of TopologySegments over which the OnWayPlacement goes.</w:t>
      </w:r>
    </w:p>
    <w:p w14:paraId="734079FC" w14:textId="77777777" w:rsidR="000234BB" w:rsidRDefault="000234BB" w:rsidP="000234BB">
      <w:r>
        <w:rPr>
          <w:sz w:val="18"/>
          <w:szCs w:val="18"/>
        </w:rPr>
        <w:t xml:space="preserve">The names start- and endLocation are used to distinguish between the two ends. It does </w:t>
      </w:r>
      <w:r>
        <w:rPr>
          <w:b/>
          <w:bCs/>
          <w:sz w:val="18"/>
          <w:szCs w:val="18"/>
          <w:u w:val="single"/>
        </w:rPr>
        <w:t>not</w:t>
      </w:r>
      <w:r>
        <w:rPr>
          <w:sz w:val="18"/>
          <w:szCs w:val="18"/>
        </w:rPr>
        <w:t xml:space="preserve"> indicate a direction as property of the product (e.g. for tapes).</w:t>
      </w:r>
    </w:p>
    <w:p w14:paraId="0B949C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1E15B50" w14:textId="77777777" w:rsidTr="00725808">
        <w:tc>
          <w:tcPr>
            <w:tcW w:w="2013" w:type="dxa"/>
            <w:tcMar>
              <w:top w:w="28" w:type="dxa"/>
              <w:left w:w="28" w:type="dxa"/>
              <w:bottom w:w="28" w:type="dxa"/>
              <w:right w:w="28" w:type="dxa"/>
            </w:tcMar>
          </w:tcPr>
          <w:p w14:paraId="5F4A7FEB"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81A3EA0" w14:textId="62E86E03" w:rsidR="000234BB" w:rsidRPr="00620BBE" w:rsidRDefault="004714EB" w:rsidP="00725808">
            <w:pPr>
              <w:pStyle w:val="SmallStandard"/>
            </w:pPr>
            <w:hyperlink w:anchor="_1b5a4e90de35bde54b964afd086ac31d" w:history="1">
              <w:r w:rsidR="000234BB" w:rsidRPr="00620BBE">
                <w:rPr>
                  <w:rStyle w:val="Hyperlink"/>
                  <w:rFonts w:eastAsiaTheme="majorEastAsia"/>
                </w:rPr>
                <w:t>Placement</w:t>
              </w:r>
            </w:hyperlink>
          </w:p>
        </w:tc>
      </w:tr>
      <w:tr w:rsidR="000234BB" w:rsidRPr="008359F5" w14:paraId="53CF9913" w14:textId="77777777" w:rsidTr="00725808">
        <w:tc>
          <w:tcPr>
            <w:tcW w:w="2013" w:type="dxa"/>
            <w:tcMar>
              <w:top w:w="28" w:type="dxa"/>
              <w:left w:w="28" w:type="dxa"/>
              <w:bottom w:w="28" w:type="dxa"/>
              <w:right w:w="28" w:type="dxa"/>
            </w:tcMar>
          </w:tcPr>
          <w:p w14:paraId="2D78E81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6BFCD8" w14:textId="77777777" w:rsidR="000234BB" w:rsidRDefault="000234BB" w:rsidP="00725808"/>
        </w:tc>
      </w:tr>
      <w:tr w:rsidR="000234BB" w:rsidRPr="008359F5" w14:paraId="5CB60425" w14:textId="77777777" w:rsidTr="00725808">
        <w:tc>
          <w:tcPr>
            <w:tcW w:w="2013" w:type="dxa"/>
            <w:tcMar>
              <w:top w:w="28" w:type="dxa"/>
              <w:left w:w="28" w:type="dxa"/>
              <w:bottom w:w="28" w:type="dxa"/>
              <w:right w:w="28" w:type="dxa"/>
            </w:tcMar>
          </w:tcPr>
          <w:p w14:paraId="5E3046FE"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7D2056FC" w14:textId="77777777" w:rsidR="000234BB" w:rsidRPr="000437C1" w:rsidRDefault="000234BB" w:rsidP="00725808">
            <w:pPr>
              <w:pStyle w:val="SmallStandard"/>
            </w:pPr>
            <w:r>
              <w:t>false</w:t>
            </w:r>
          </w:p>
        </w:tc>
      </w:tr>
    </w:tbl>
    <w:p w14:paraId="4DC9F05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F0DC821" w14:textId="77777777" w:rsidTr="00725808">
        <w:tc>
          <w:tcPr>
            <w:tcW w:w="3856" w:type="dxa"/>
            <w:gridSpan w:val="3"/>
          </w:tcPr>
          <w:p w14:paraId="5716C8FF" w14:textId="77777777" w:rsidR="000234BB" w:rsidRDefault="000234BB" w:rsidP="00725808">
            <w:pPr>
              <w:jc w:val="center"/>
              <w:rPr>
                <w:b/>
                <w:sz w:val="16"/>
                <w:szCs w:val="16"/>
                <w:lang w:val="en-GB"/>
              </w:rPr>
            </w:pPr>
            <w:r>
              <w:rPr>
                <w:b/>
                <w:sz w:val="16"/>
                <w:szCs w:val="16"/>
                <w:lang w:val="en-GB"/>
              </w:rPr>
              <w:t>Other End</w:t>
            </w:r>
          </w:p>
        </w:tc>
        <w:tc>
          <w:tcPr>
            <w:tcW w:w="708" w:type="dxa"/>
          </w:tcPr>
          <w:p w14:paraId="2029B4BB"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B073875" w14:textId="77777777" w:rsidR="000234BB" w:rsidRDefault="000234BB" w:rsidP="00725808">
            <w:pPr>
              <w:jc w:val="center"/>
              <w:rPr>
                <w:b/>
                <w:sz w:val="16"/>
                <w:szCs w:val="16"/>
                <w:lang w:val="en-GB"/>
              </w:rPr>
            </w:pPr>
            <w:r>
              <w:rPr>
                <w:b/>
                <w:sz w:val="16"/>
                <w:szCs w:val="16"/>
                <w:lang w:val="en-GB"/>
              </w:rPr>
              <w:t>General</w:t>
            </w:r>
          </w:p>
        </w:tc>
      </w:tr>
      <w:tr w:rsidR="000234BB" w:rsidRPr="00720F6F" w14:paraId="14EAA8A3" w14:textId="77777777" w:rsidTr="00725808">
        <w:tc>
          <w:tcPr>
            <w:tcW w:w="1573" w:type="dxa"/>
          </w:tcPr>
          <w:p w14:paraId="2EC37BEC" w14:textId="77777777" w:rsidR="000234BB" w:rsidRDefault="000234BB" w:rsidP="00725808">
            <w:pPr>
              <w:rPr>
                <w:b/>
                <w:sz w:val="16"/>
                <w:szCs w:val="16"/>
                <w:lang w:val="en-GB"/>
              </w:rPr>
            </w:pPr>
            <w:r>
              <w:rPr>
                <w:b/>
                <w:sz w:val="16"/>
                <w:szCs w:val="16"/>
                <w:lang w:val="en-GB"/>
              </w:rPr>
              <w:t>Type</w:t>
            </w:r>
          </w:p>
        </w:tc>
        <w:tc>
          <w:tcPr>
            <w:tcW w:w="1574" w:type="dxa"/>
          </w:tcPr>
          <w:p w14:paraId="1C75CFB9" w14:textId="77777777" w:rsidR="000234BB" w:rsidRDefault="000234BB" w:rsidP="00725808">
            <w:pPr>
              <w:rPr>
                <w:b/>
                <w:sz w:val="16"/>
                <w:szCs w:val="16"/>
                <w:lang w:val="en-GB"/>
              </w:rPr>
            </w:pPr>
            <w:r>
              <w:rPr>
                <w:b/>
                <w:sz w:val="16"/>
                <w:szCs w:val="16"/>
                <w:lang w:val="en-GB"/>
              </w:rPr>
              <w:t>Role</w:t>
            </w:r>
          </w:p>
        </w:tc>
        <w:tc>
          <w:tcPr>
            <w:tcW w:w="708" w:type="dxa"/>
          </w:tcPr>
          <w:p w14:paraId="6EAEAE84" w14:textId="77777777" w:rsidR="000234BB" w:rsidRDefault="000234BB" w:rsidP="00725808">
            <w:pPr>
              <w:rPr>
                <w:b/>
                <w:sz w:val="16"/>
                <w:szCs w:val="16"/>
                <w:lang w:val="en-GB"/>
              </w:rPr>
            </w:pPr>
            <w:r>
              <w:rPr>
                <w:b/>
                <w:sz w:val="16"/>
                <w:szCs w:val="16"/>
                <w:lang w:val="en-GB"/>
              </w:rPr>
              <w:t>Mult</w:t>
            </w:r>
          </w:p>
        </w:tc>
        <w:tc>
          <w:tcPr>
            <w:tcW w:w="709" w:type="dxa"/>
          </w:tcPr>
          <w:p w14:paraId="3E69F4A4" w14:textId="77777777" w:rsidR="000234BB" w:rsidRDefault="000234BB" w:rsidP="00725808">
            <w:pPr>
              <w:rPr>
                <w:b/>
                <w:sz w:val="16"/>
                <w:szCs w:val="16"/>
                <w:lang w:val="en-GB"/>
              </w:rPr>
            </w:pPr>
            <w:r>
              <w:rPr>
                <w:b/>
                <w:sz w:val="16"/>
                <w:szCs w:val="16"/>
                <w:lang w:val="en-GB"/>
              </w:rPr>
              <w:t>Mult</w:t>
            </w:r>
          </w:p>
        </w:tc>
        <w:tc>
          <w:tcPr>
            <w:tcW w:w="567" w:type="dxa"/>
          </w:tcPr>
          <w:p w14:paraId="01DB06A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A9A1A2A" w14:textId="77777777" w:rsidR="000234BB" w:rsidRPr="008359F5" w:rsidRDefault="000234BB" w:rsidP="00725808">
            <w:pPr>
              <w:rPr>
                <w:b/>
                <w:sz w:val="16"/>
                <w:szCs w:val="16"/>
                <w:lang w:val="en-GB"/>
              </w:rPr>
            </w:pPr>
            <w:r>
              <w:rPr>
                <w:b/>
                <w:sz w:val="16"/>
                <w:szCs w:val="16"/>
                <w:lang w:val="en-GB"/>
              </w:rPr>
              <w:t>Comment</w:t>
            </w:r>
          </w:p>
        </w:tc>
      </w:tr>
      <w:tr w:rsidR="000234BB" w:rsidRPr="00CC6307" w14:paraId="2B1882FA" w14:textId="77777777" w:rsidTr="00725808">
        <w:tc>
          <w:tcPr>
            <w:tcW w:w="1573" w:type="dxa"/>
          </w:tcPr>
          <w:p w14:paraId="09542480" w14:textId="77777777" w:rsidR="000234BB" w:rsidRPr="00634625" w:rsidRDefault="000234BB" w:rsidP="00725808">
            <w:pPr>
              <w:pStyle w:val="SmallStandard"/>
            </w:pPr>
            <w:r>
              <w:t>Location</w:t>
            </w:r>
          </w:p>
        </w:tc>
        <w:tc>
          <w:tcPr>
            <w:tcW w:w="1574" w:type="dxa"/>
          </w:tcPr>
          <w:p w14:paraId="7C08E736" w14:textId="77777777" w:rsidR="000234BB" w:rsidRPr="00132C43" w:rsidRDefault="000234BB" w:rsidP="00725808">
            <w:pPr>
              <w:pStyle w:val="SmallStandard"/>
            </w:pPr>
            <w:r>
              <w:t>startLocation</w:t>
            </w:r>
          </w:p>
        </w:tc>
        <w:tc>
          <w:tcPr>
            <w:tcW w:w="708" w:type="dxa"/>
          </w:tcPr>
          <w:p w14:paraId="7C9B02F7" w14:textId="77777777" w:rsidR="000234BB" w:rsidRPr="00D331EF" w:rsidRDefault="000234BB" w:rsidP="00725808">
            <w:pPr>
              <w:pStyle w:val="SmallStandard"/>
            </w:pPr>
            <w:r w:rsidRPr="00574783">
              <w:t>1</w:t>
            </w:r>
          </w:p>
        </w:tc>
        <w:tc>
          <w:tcPr>
            <w:tcW w:w="709" w:type="dxa"/>
          </w:tcPr>
          <w:p w14:paraId="61CDC3C7" w14:textId="77777777" w:rsidR="000234BB" w:rsidRPr="00D331EF" w:rsidRDefault="000234BB" w:rsidP="00725808">
            <w:pPr>
              <w:pStyle w:val="SmallStandard"/>
            </w:pPr>
            <w:r w:rsidRPr="00207506">
              <w:t>0..1</w:t>
            </w:r>
          </w:p>
        </w:tc>
        <w:tc>
          <w:tcPr>
            <w:tcW w:w="567" w:type="dxa"/>
          </w:tcPr>
          <w:p w14:paraId="2DDC817C" w14:textId="77777777" w:rsidR="000234BB" w:rsidRDefault="000234BB" w:rsidP="00725808">
            <w:pPr>
              <w:pStyle w:val="SmallStandard"/>
            </w:pPr>
            <w:r>
              <w:t>Y</w:t>
            </w:r>
          </w:p>
        </w:tc>
        <w:tc>
          <w:tcPr>
            <w:tcW w:w="3969" w:type="dxa"/>
          </w:tcPr>
          <w:p w14:paraId="7F6043DD" w14:textId="77777777" w:rsidR="000234BB" w:rsidRDefault="000234BB" w:rsidP="00725808">
            <w:pPr>
              <w:pStyle w:val="SmallStandard"/>
            </w:pPr>
            <w:r w:rsidRPr="00491287">
              <w:t xml:space="preserve">References the Location where OnWayPlacement starts. </w:t>
            </w:r>
          </w:p>
        </w:tc>
      </w:tr>
      <w:tr w:rsidR="000234BB" w:rsidRPr="00CC6307" w14:paraId="74D099D7" w14:textId="77777777" w:rsidTr="00725808">
        <w:tc>
          <w:tcPr>
            <w:tcW w:w="1573" w:type="dxa"/>
          </w:tcPr>
          <w:p w14:paraId="666576E0" w14:textId="77777777" w:rsidR="000234BB" w:rsidRPr="00634625" w:rsidRDefault="000234BB" w:rsidP="00725808">
            <w:pPr>
              <w:pStyle w:val="SmallStandard"/>
            </w:pPr>
            <w:r>
              <w:t>Path</w:t>
            </w:r>
          </w:p>
        </w:tc>
        <w:tc>
          <w:tcPr>
            <w:tcW w:w="1574" w:type="dxa"/>
          </w:tcPr>
          <w:p w14:paraId="5D8E6935" w14:textId="77777777" w:rsidR="000234BB" w:rsidRPr="00132C43" w:rsidRDefault="000234BB" w:rsidP="00725808">
            <w:pPr>
              <w:pStyle w:val="SmallStandard"/>
            </w:pPr>
            <w:r>
              <w:t>path</w:t>
            </w:r>
          </w:p>
        </w:tc>
        <w:tc>
          <w:tcPr>
            <w:tcW w:w="708" w:type="dxa"/>
          </w:tcPr>
          <w:p w14:paraId="3B66FD6E" w14:textId="77777777" w:rsidR="000234BB" w:rsidRPr="00D331EF" w:rsidRDefault="000234BB" w:rsidP="00725808">
            <w:pPr>
              <w:pStyle w:val="SmallStandard"/>
            </w:pPr>
            <w:r w:rsidRPr="00574783">
              <w:t>0..1</w:t>
            </w:r>
          </w:p>
        </w:tc>
        <w:tc>
          <w:tcPr>
            <w:tcW w:w="709" w:type="dxa"/>
          </w:tcPr>
          <w:p w14:paraId="7915435E" w14:textId="77777777" w:rsidR="000234BB" w:rsidRPr="00D331EF" w:rsidRDefault="000234BB" w:rsidP="00725808">
            <w:pPr>
              <w:pStyle w:val="SmallStandard"/>
            </w:pPr>
            <w:r w:rsidRPr="00207506">
              <w:t>0..1</w:t>
            </w:r>
          </w:p>
        </w:tc>
        <w:tc>
          <w:tcPr>
            <w:tcW w:w="567" w:type="dxa"/>
          </w:tcPr>
          <w:p w14:paraId="3FC66842" w14:textId="77777777" w:rsidR="000234BB" w:rsidRDefault="000234BB" w:rsidP="00725808">
            <w:pPr>
              <w:pStyle w:val="SmallStandard"/>
            </w:pPr>
            <w:r>
              <w:t>Y</w:t>
            </w:r>
          </w:p>
        </w:tc>
        <w:tc>
          <w:tcPr>
            <w:tcW w:w="3969" w:type="dxa"/>
          </w:tcPr>
          <w:p w14:paraId="399A703D" w14:textId="77777777" w:rsidR="000234BB" w:rsidRDefault="000234BB" w:rsidP="00725808">
            <w:pPr>
              <w:pStyle w:val="SmallStandard"/>
            </w:pPr>
            <w:r w:rsidRPr="00491287">
              <w:t xml:space="preserve">Specifies the topology path defining the way the OnWayPlacement takes in the topology. </w:t>
            </w:r>
          </w:p>
        </w:tc>
      </w:tr>
      <w:tr w:rsidR="000234BB" w:rsidRPr="00CC6307" w14:paraId="3232303F" w14:textId="77777777" w:rsidTr="00725808">
        <w:tc>
          <w:tcPr>
            <w:tcW w:w="1573" w:type="dxa"/>
          </w:tcPr>
          <w:p w14:paraId="01AACA77" w14:textId="77777777" w:rsidR="000234BB" w:rsidRPr="00634625" w:rsidRDefault="000234BB" w:rsidP="00725808">
            <w:pPr>
              <w:pStyle w:val="SmallStandard"/>
            </w:pPr>
            <w:r>
              <w:t>Location</w:t>
            </w:r>
          </w:p>
        </w:tc>
        <w:tc>
          <w:tcPr>
            <w:tcW w:w="1574" w:type="dxa"/>
          </w:tcPr>
          <w:p w14:paraId="1025E65D" w14:textId="77777777" w:rsidR="000234BB" w:rsidRPr="00132C43" w:rsidRDefault="000234BB" w:rsidP="00725808">
            <w:pPr>
              <w:pStyle w:val="SmallStandard"/>
            </w:pPr>
            <w:r>
              <w:t>endLocation</w:t>
            </w:r>
          </w:p>
        </w:tc>
        <w:tc>
          <w:tcPr>
            <w:tcW w:w="708" w:type="dxa"/>
          </w:tcPr>
          <w:p w14:paraId="19033AEF" w14:textId="77777777" w:rsidR="000234BB" w:rsidRPr="00D331EF" w:rsidRDefault="000234BB" w:rsidP="00725808">
            <w:pPr>
              <w:pStyle w:val="SmallStandard"/>
            </w:pPr>
            <w:r w:rsidRPr="00574783">
              <w:t>1</w:t>
            </w:r>
          </w:p>
        </w:tc>
        <w:tc>
          <w:tcPr>
            <w:tcW w:w="709" w:type="dxa"/>
          </w:tcPr>
          <w:p w14:paraId="2BF88F55" w14:textId="77777777" w:rsidR="000234BB" w:rsidRPr="00D331EF" w:rsidRDefault="000234BB" w:rsidP="00725808">
            <w:pPr>
              <w:pStyle w:val="SmallStandard"/>
            </w:pPr>
            <w:r w:rsidRPr="00207506">
              <w:t>0..1</w:t>
            </w:r>
          </w:p>
        </w:tc>
        <w:tc>
          <w:tcPr>
            <w:tcW w:w="567" w:type="dxa"/>
          </w:tcPr>
          <w:p w14:paraId="799F85AB" w14:textId="77777777" w:rsidR="000234BB" w:rsidRDefault="000234BB" w:rsidP="00725808">
            <w:pPr>
              <w:pStyle w:val="SmallStandard"/>
            </w:pPr>
            <w:r>
              <w:t>Y</w:t>
            </w:r>
          </w:p>
        </w:tc>
        <w:tc>
          <w:tcPr>
            <w:tcW w:w="3969" w:type="dxa"/>
          </w:tcPr>
          <w:p w14:paraId="77D7F07F" w14:textId="77777777" w:rsidR="000234BB" w:rsidRDefault="000234BB" w:rsidP="00725808">
            <w:pPr>
              <w:pStyle w:val="SmallStandard"/>
            </w:pPr>
            <w:r w:rsidRPr="00491287">
              <w:t xml:space="preserve">References the Location where OnWayPlacement ends. </w:t>
            </w:r>
          </w:p>
        </w:tc>
      </w:tr>
    </w:tbl>
    <w:p w14:paraId="4A71C15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5" w:name="_d953c84ed16162a990386aca9998925a"/>
      <w:r>
        <w:rPr>
          <w:lang w:val="en-GB"/>
        </w:rPr>
        <w:t>PlaceableElementRole</w:t>
      </w:r>
      <w:bookmarkEnd w:id="1605"/>
    </w:p>
    <w:p w14:paraId="091237DD" w14:textId="77777777" w:rsidR="000234BB" w:rsidRDefault="000234BB" w:rsidP="000234BB">
      <w:r>
        <w:rPr>
          <w:sz w:val="18"/>
          <w:szCs w:val="18"/>
        </w:rPr>
        <w:t>A PlaceableElementRole defines the instance specific properties and relationships of a PlaceableElement.</w:t>
      </w:r>
    </w:p>
    <w:p w14:paraId="1AF5E14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5596AF7" w14:textId="77777777" w:rsidTr="00725808">
        <w:tc>
          <w:tcPr>
            <w:tcW w:w="2013" w:type="dxa"/>
            <w:tcMar>
              <w:top w:w="28" w:type="dxa"/>
              <w:left w:w="28" w:type="dxa"/>
              <w:bottom w:w="28" w:type="dxa"/>
              <w:right w:w="28" w:type="dxa"/>
            </w:tcMar>
          </w:tcPr>
          <w:p w14:paraId="65D0C31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D89F06" w14:textId="09D155F7" w:rsidR="000234BB" w:rsidRPr="00620BBE" w:rsidRDefault="004714EB" w:rsidP="00725808">
            <w:pPr>
              <w:pStyle w:val="SmallStandard"/>
            </w:pPr>
            <w:hyperlink w:anchor="_f21236bff7d00ceb327f2d9eed6c5594" w:history="1">
              <w:r w:rsidR="000234BB" w:rsidRPr="00620BBE">
                <w:rPr>
                  <w:rStyle w:val="Hyperlink"/>
                  <w:rFonts w:eastAsiaTheme="majorEastAsia"/>
                </w:rPr>
                <w:t>Role</w:t>
              </w:r>
            </w:hyperlink>
          </w:p>
        </w:tc>
      </w:tr>
      <w:tr w:rsidR="000234BB" w:rsidRPr="008359F5" w14:paraId="05B7219D" w14:textId="77777777" w:rsidTr="00725808">
        <w:tc>
          <w:tcPr>
            <w:tcW w:w="2013" w:type="dxa"/>
            <w:tcMar>
              <w:top w:w="28" w:type="dxa"/>
              <w:left w:w="28" w:type="dxa"/>
              <w:bottom w:w="28" w:type="dxa"/>
              <w:right w:w="28" w:type="dxa"/>
            </w:tcMar>
          </w:tcPr>
          <w:p w14:paraId="6269720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24755E7" w14:textId="77777777" w:rsidR="000234BB" w:rsidRDefault="000234BB" w:rsidP="00725808"/>
        </w:tc>
      </w:tr>
      <w:tr w:rsidR="000234BB" w:rsidRPr="008359F5" w14:paraId="780B0E6F" w14:textId="77777777" w:rsidTr="00725808">
        <w:tc>
          <w:tcPr>
            <w:tcW w:w="2013" w:type="dxa"/>
            <w:tcMar>
              <w:top w:w="28" w:type="dxa"/>
              <w:left w:w="28" w:type="dxa"/>
              <w:bottom w:w="28" w:type="dxa"/>
              <w:right w:w="28" w:type="dxa"/>
            </w:tcMar>
          </w:tcPr>
          <w:p w14:paraId="5D913B5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79E1EA9" w14:textId="77777777" w:rsidR="000234BB" w:rsidRPr="000437C1" w:rsidRDefault="000234BB" w:rsidP="00725808">
            <w:pPr>
              <w:pStyle w:val="SmallStandard"/>
            </w:pPr>
            <w:r>
              <w:t>false</w:t>
            </w:r>
          </w:p>
        </w:tc>
      </w:tr>
    </w:tbl>
    <w:p w14:paraId="5B35BEB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D8CB9F1" w14:textId="77777777" w:rsidTr="00725808">
        <w:tc>
          <w:tcPr>
            <w:tcW w:w="3856" w:type="dxa"/>
            <w:gridSpan w:val="3"/>
          </w:tcPr>
          <w:p w14:paraId="37E37A22" w14:textId="77777777" w:rsidR="000234BB" w:rsidRDefault="000234BB" w:rsidP="00725808">
            <w:pPr>
              <w:jc w:val="center"/>
              <w:rPr>
                <w:b/>
                <w:sz w:val="16"/>
                <w:szCs w:val="16"/>
                <w:lang w:val="en-GB"/>
              </w:rPr>
            </w:pPr>
            <w:r>
              <w:rPr>
                <w:b/>
                <w:sz w:val="16"/>
                <w:szCs w:val="16"/>
                <w:lang w:val="en-GB"/>
              </w:rPr>
              <w:t>Other End</w:t>
            </w:r>
          </w:p>
        </w:tc>
        <w:tc>
          <w:tcPr>
            <w:tcW w:w="708" w:type="dxa"/>
          </w:tcPr>
          <w:p w14:paraId="2CD12E8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FF322D8" w14:textId="77777777" w:rsidR="000234BB" w:rsidRDefault="000234BB" w:rsidP="00725808">
            <w:pPr>
              <w:jc w:val="center"/>
              <w:rPr>
                <w:b/>
                <w:sz w:val="16"/>
                <w:szCs w:val="16"/>
                <w:lang w:val="en-GB"/>
              </w:rPr>
            </w:pPr>
            <w:r>
              <w:rPr>
                <w:b/>
                <w:sz w:val="16"/>
                <w:szCs w:val="16"/>
                <w:lang w:val="en-GB"/>
              </w:rPr>
              <w:t>General</w:t>
            </w:r>
          </w:p>
        </w:tc>
      </w:tr>
      <w:tr w:rsidR="000234BB" w:rsidRPr="00720F6F" w14:paraId="5EC491F2" w14:textId="77777777" w:rsidTr="00725808">
        <w:tc>
          <w:tcPr>
            <w:tcW w:w="1573" w:type="dxa"/>
          </w:tcPr>
          <w:p w14:paraId="7AC64DF4" w14:textId="77777777" w:rsidR="000234BB" w:rsidRDefault="000234BB" w:rsidP="00725808">
            <w:pPr>
              <w:rPr>
                <w:b/>
                <w:sz w:val="16"/>
                <w:szCs w:val="16"/>
                <w:lang w:val="en-GB"/>
              </w:rPr>
            </w:pPr>
            <w:r>
              <w:rPr>
                <w:b/>
                <w:sz w:val="16"/>
                <w:szCs w:val="16"/>
                <w:lang w:val="en-GB"/>
              </w:rPr>
              <w:t>Type</w:t>
            </w:r>
          </w:p>
        </w:tc>
        <w:tc>
          <w:tcPr>
            <w:tcW w:w="1574" w:type="dxa"/>
          </w:tcPr>
          <w:p w14:paraId="24A99010" w14:textId="77777777" w:rsidR="000234BB" w:rsidRDefault="000234BB" w:rsidP="00725808">
            <w:pPr>
              <w:rPr>
                <w:b/>
                <w:sz w:val="16"/>
                <w:szCs w:val="16"/>
                <w:lang w:val="en-GB"/>
              </w:rPr>
            </w:pPr>
            <w:r>
              <w:rPr>
                <w:b/>
                <w:sz w:val="16"/>
                <w:szCs w:val="16"/>
                <w:lang w:val="en-GB"/>
              </w:rPr>
              <w:t>Role</w:t>
            </w:r>
          </w:p>
        </w:tc>
        <w:tc>
          <w:tcPr>
            <w:tcW w:w="708" w:type="dxa"/>
          </w:tcPr>
          <w:p w14:paraId="18088A8F" w14:textId="77777777" w:rsidR="000234BB" w:rsidRDefault="000234BB" w:rsidP="00725808">
            <w:pPr>
              <w:rPr>
                <w:b/>
                <w:sz w:val="16"/>
                <w:szCs w:val="16"/>
                <w:lang w:val="en-GB"/>
              </w:rPr>
            </w:pPr>
            <w:r>
              <w:rPr>
                <w:b/>
                <w:sz w:val="16"/>
                <w:szCs w:val="16"/>
                <w:lang w:val="en-GB"/>
              </w:rPr>
              <w:t>Mult</w:t>
            </w:r>
          </w:p>
        </w:tc>
        <w:tc>
          <w:tcPr>
            <w:tcW w:w="709" w:type="dxa"/>
          </w:tcPr>
          <w:p w14:paraId="1AB85423" w14:textId="77777777" w:rsidR="000234BB" w:rsidRDefault="000234BB" w:rsidP="00725808">
            <w:pPr>
              <w:rPr>
                <w:b/>
                <w:sz w:val="16"/>
                <w:szCs w:val="16"/>
                <w:lang w:val="en-GB"/>
              </w:rPr>
            </w:pPr>
            <w:r>
              <w:rPr>
                <w:b/>
                <w:sz w:val="16"/>
                <w:szCs w:val="16"/>
                <w:lang w:val="en-GB"/>
              </w:rPr>
              <w:t>Mult</w:t>
            </w:r>
          </w:p>
        </w:tc>
        <w:tc>
          <w:tcPr>
            <w:tcW w:w="567" w:type="dxa"/>
          </w:tcPr>
          <w:p w14:paraId="2C80816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8F23413" w14:textId="77777777" w:rsidR="000234BB" w:rsidRPr="008359F5" w:rsidRDefault="000234BB" w:rsidP="00725808">
            <w:pPr>
              <w:rPr>
                <w:b/>
                <w:sz w:val="16"/>
                <w:szCs w:val="16"/>
                <w:lang w:val="en-GB"/>
              </w:rPr>
            </w:pPr>
            <w:r>
              <w:rPr>
                <w:b/>
                <w:sz w:val="16"/>
                <w:szCs w:val="16"/>
                <w:lang w:val="en-GB"/>
              </w:rPr>
              <w:t>Comment</w:t>
            </w:r>
          </w:p>
        </w:tc>
      </w:tr>
      <w:tr w:rsidR="000234BB" w:rsidRPr="00CC6307" w14:paraId="53AFB1A7" w14:textId="77777777" w:rsidTr="00725808">
        <w:tc>
          <w:tcPr>
            <w:tcW w:w="1573" w:type="dxa"/>
          </w:tcPr>
          <w:p w14:paraId="361FD0F9" w14:textId="77777777" w:rsidR="000234BB" w:rsidRPr="00634625" w:rsidRDefault="000234BB" w:rsidP="00725808">
            <w:pPr>
              <w:pStyle w:val="SmallStandard"/>
            </w:pPr>
            <w:r>
              <w:t>MeasurementPointReference</w:t>
            </w:r>
          </w:p>
        </w:tc>
        <w:tc>
          <w:tcPr>
            <w:tcW w:w="1574" w:type="dxa"/>
          </w:tcPr>
          <w:p w14:paraId="7DA0B50C" w14:textId="77777777" w:rsidR="000234BB" w:rsidRPr="00132C43" w:rsidRDefault="000234BB" w:rsidP="00725808">
            <w:pPr>
              <w:pStyle w:val="SmallStandard"/>
            </w:pPr>
            <w:r>
              <w:t>measurementPointReference</w:t>
            </w:r>
          </w:p>
        </w:tc>
        <w:tc>
          <w:tcPr>
            <w:tcW w:w="708" w:type="dxa"/>
          </w:tcPr>
          <w:p w14:paraId="194E9056" w14:textId="77777777" w:rsidR="000234BB" w:rsidRPr="00D331EF" w:rsidRDefault="000234BB" w:rsidP="00725808">
            <w:pPr>
              <w:pStyle w:val="SmallStandard"/>
            </w:pPr>
            <w:r w:rsidRPr="00574783">
              <w:t>0..*</w:t>
            </w:r>
          </w:p>
        </w:tc>
        <w:tc>
          <w:tcPr>
            <w:tcW w:w="709" w:type="dxa"/>
          </w:tcPr>
          <w:p w14:paraId="7603FA32" w14:textId="77777777" w:rsidR="000234BB" w:rsidRPr="00D331EF" w:rsidRDefault="000234BB" w:rsidP="00725808">
            <w:pPr>
              <w:pStyle w:val="SmallStandard"/>
            </w:pPr>
            <w:r w:rsidRPr="00207506">
              <w:t>1</w:t>
            </w:r>
          </w:p>
        </w:tc>
        <w:tc>
          <w:tcPr>
            <w:tcW w:w="567" w:type="dxa"/>
          </w:tcPr>
          <w:p w14:paraId="11A250E5" w14:textId="77777777" w:rsidR="000234BB" w:rsidRDefault="000234BB" w:rsidP="00725808">
            <w:pPr>
              <w:pStyle w:val="SmallStandard"/>
            </w:pPr>
            <w:r>
              <w:t>Y</w:t>
            </w:r>
          </w:p>
        </w:tc>
        <w:tc>
          <w:tcPr>
            <w:tcW w:w="3969" w:type="dxa"/>
          </w:tcPr>
          <w:p w14:paraId="1B061711" w14:textId="77777777" w:rsidR="000234BB" w:rsidRDefault="000234BB" w:rsidP="00725808"/>
        </w:tc>
      </w:tr>
      <w:tr w:rsidR="000234BB" w:rsidRPr="00CC6307" w14:paraId="7E5DC57F" w14:textId="77777777" w:rsidTr="00725808">
        <w:tc>
          <w:tcPr>
            <w:tcW w:w="1573" w:type="dxa"/>
          </w:tcPr>
          <w:p w14:paraId="163F42A4" w14:textId="77777777" w:rsidR="000234BB" w:rsidRPr="00634625" w:rsidRDefault="000234BB" w:rsidP="00725808">
            <w:pPr>
              <w:pStyle w:val="SmallStandard"/>
            </w:pPr>
            <w:r>
              <w:t>PlacementPointReference</w:t>
            </w:r>
          </w:p>
        </w:tc>
        <w:tc>
          <w:tcPr>
            <w:tcW w:w="1574" w:type="dxa"/>
          </w:tcPr>
          <w:p w14:paraId="13EC416E" w14:textId="77777777" w:rsidR="000234BB" w:rsidRPr="00132C43" w:rsidRDefault="000234BB" w:rsidP="00725808">
            <w:pPr>
              <w:pStyle w:val="SmallStandard"/>
            </w:pPr>
            <w:r>
              <w:t>placementPointReference</w:t>
            </w:r>
          </w:p>
        </w:tc>
        <w:tc>
          <w:tcPr>
            <w:tcW w:w="708" w:type="dxa"/>
          </w:tcPr>
          <w:p w14:paraId="6996E71C" w14:textId="77777777" w:rsidR="000234BB" w:rsidRPr="00D331EF" w:rsidRDefault="000234BB" w:rsidP="00725808">
            <w:pPr>
              <w:pStyle w:val="SmallStandard"/>
            </w:pPr>
            <w:r w:rsidRPr="00574783">
              <w:t>0..*</w:t>
            </w:r>
          </w:p>
        </w:tc>
        <w:tc>
          <w:tcPr>
            <w:tcW w:w="709" w:type="dxa"/>
          </w:tcPr>
          <w:p w14:paraId="5D2D0851" w14:textId="77777777" w:rsidR="000234BB" w:rsidRPr="00D331EF" w:rsidRDefault="000234BB" w:rsidP="00725808">
            <w:pPr>
              <w:pStyle w:val="SmallStandard"/>
            </w:pPr>
            <w:r w:rsidRPr="00207506">
              <w:t>1</w:t>
            </w:r>
          </w:p>
        </w:tc>
        <w:tc>
          <w:tcPr>
            <w:tcW w:w="567" w:type="dxa"/>
          </w:tcPr>
          <w:p w14:paraId="23A501E4" w14:textId="77777777" w:rsidR="000234BB" w:rsidRDefault="000234BB" w:rsidP="00725808">
            <w:pPr>
              <w:pStyle w:val="SmallStandard"/>
            </w:pPr>
            <w:r>
              <w:t>Y</w:t>
            </w:r>
          </w:p>
        </w:tc>
        <w:tc>
          <w:tcPr>
            <w:tcW w:w="3969" w:type="dxa"/>
          </w:tcPr>
          <w:p w14:paraId="0C4641FA" w14:textId="77777777" w:rsidR="000234BB" w:rsidRDefault="000234BB" w:rsidP="00725808"/>
        </w:tc>
      </w:tr>
      <w:tr w:rsidR="000234BB" w:rsidRPr="00CC6307" w14:paraId="081A018B" w14:textId="77777777" w:rsidTr="00725808">
        <w:tc>
          <w:tcPr>
            <w:tcW w:w="1573" w:type="dxa"/>
          </w:tcPr>
          <w:p w14:paraId="6E6E8362" w14:textId="77777777" w:rsidR="000234BB" w:rsidRPr="00634625" w:rsidRDefault="000234BB" w:rsidP="00725808">
            <w:pPr>
              <w:pStyle w:val="SmallStandard"/>
            </w:pPr>
            <w:r>
              <w:t>PlaceableElementSpecification</w:t>
            </w:r>
          </w:p>
        </w:tc>
        <w:tc>
          <w:tcPr>
            <w:tcW w:w="1574" w:type="dxa"/>
          </w:tcPr>
          <w:p w14:paraId="20B33652" w14:textId="77777777" w:rsidR="000234BB" w:rsidRPr="00132C43" w:rsidRDefault="000234BB" w:rsidP="00725808">
            <w:pPr>
              <w:pStyle w:val="SmallStandard"/>
            </w:pPr>
            <w:r>
              <w:t>placeableElementSpecification</w:t>
            </w:r>
          </w:p>
        </w:tc>
        <w:tc>
          <w:tcPr>
            <w:tcW w:w="708" w:type="dxa"/>
          </w:tcPr>
          <w:p w14:paraId="1637BB0A" w14:textId="77777777" w:rsidR="000234BB" w:rsidRPr="00D331EF" w:rsidRDefault="000234BB" w:rsidP="00725808">
            <w:pPr>
              <w:pStyle w:val="SmallStandard"/>
            </w:pPr>
            <w:r w:rsidRPr="00574783">
              <w:t>1</w:t>
            </w:r>
          </w:p>
        </w:tc>
        <w:tc>
          <w:tcPr>
            <w:tcW w:w="709" w:type="dxa"/>
          </w:tcPr>
          <w:p w14:paraId="730F1A8A" w14:textId="77777777" w:rsidR="000234BB" w:rsidRPr="00D331EF" w:rsidRDefault="000234BB" w:rsidP="00725808">
            <w:pPr>
              <w:pStyle w:val="SmallStandard"/>
            </w:pPr>
            <w:r w:rsidRPr="00207506">
              <w:t>0..*</w:t>
            </w:r>
          </w:p>
        </w:tc>
        <w:tc>
          <w:tcPr>
            <w:tcW w:w="567" w:type="dxa"/>
          </w:tcPr>
          <w:p w14:paraId="257A0AE8" w14:textId="77777777" w:rsidR="000234BB" w:rsidRPr="00D331EF" w:rsidRDefault="000234BB" w:rsidP="00725808">
            <w:pPr>
              <w:pStyle w:val="SmallStandard"/>
            </w:pPr>
            <w:r>
              <w:t>N</w:t>
            </w:r>
          </w:p>
        </w:tc>
        <w:tc>
          <w:tcPr>
            <w:tcW w:w="3969" w:type="dxa"/>
          </w:tcPr>
          <w:p w14:paraId="560139FA" w14:textId="77777777" w:rsidR="000234BB" w:rsidRDefault="000234BB" w:rsidP="00725808">
            <w:pPr>
              <w:jc w:val="left"/>
            </w:pPr>
            <w:r>
              <w:rPr>
                <w:sz w:val="16"/>
                <w:szCs w:val="16"/>
              </w:rPr>
              <w:t xml:space="preserve">References the </w:t>
            </w:r>
            <w:r>
              <w:rPr>
                <w:i/>
                <w:iCs/>
                <w:sz w:val="16"/>
                <w:szCs w:val="16"/>
              </w:rPr>
              <w:t>PlaceableElementSpecification</w:t>
            </w:r>
            <w:r>
              <w:rPr>
                <w:sz w:val="16"/>
                <w:szCs w:val="16"/>
              </w:rPr>
              <w:t xml:space="preserve"> that is instanced by this </w:t>
            </w:r>
            <w:r>
              <w:rPr>
                <w:i/>
                <w:iCs/>
                <w:sz w:val="16"/>
                <w:szCs w:val="16"/>
              </w:rPr>
              <w:t>PlaceableElementRole.</w:t>
            </w:r>
          </w:p>
        </w:tc>
      </w:tr>
    </w:tbl>
    <w:p w14:paraId="68B9DD2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D80EE9C" w14:textId="77777777" w:rsidTr="00725808">
        <w:tc>
          <w:tcPr>
            <w:tcW w:w="2296" w:type="dxa"/>
            <w:gridSpan w:val="2"/>
          </w:tcPr>
          <w:p w14:paraId="3D67039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40124C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AEBA761" w14:textId="77777777" w:rsidR="000234BB" w:rsidRDefault="000234BB" w:rsidP="00725808">
            <w:pPr>
              <w:jc w:val="center"/>
              <w:rPr>
                <w:b/>
                <w:sz w:val="16"/>
                <w:szCs w:val="16"/>
                <w:lang w:val="en-GB"/>
              </w:rPr>
            </w:pPr>
            <w:r>
              <w:rPr>
                <w:b/>
                <w:sz w:val="16"/>
                <w:szCs w:val="16"/>
                <w:lang w:val="en-GB"/>
              </w:rPr>
              <w:t>General</w:t>
            </w:r>
          </w:p>
        </w:tc>
      </w:tr>
      <w:tr w:rsidR="000234BB" w:rsidRPr="00720F6F" w14:paraId="012C8D17" w14:textId="77777777" w:rsidTr="00725808">
        <w:tc>
          <w:tcPr>
            <w:tcW w:w="1588" w:type="dxa"/>
          </w:tcPr>
          <w:p w14:paraId="464E9D41" w14:textId="77777777" w:rsidR="000234BB" w:rsidRDefault="000234BB" w:rsidP="00725808">
            <w:pPr>
              <w:rPr>
                <w:b/>
                <w:sz w:val="16"/>
                <w:szCs w:val="16"/>
                <w:lang w:val="en-GB"/>
              </w:rPr>
            </w:pPr>
            <w:r>
              <w:rPr>
                <w:b/>
                <w:sz w:val="16"/>
                <w:szCs w:val="16"/>
                <w:lang w:val="en-GB"/>
              </w:rPr>
              <w:t>Type</w:t>
            </w:r>
          </w:p>
        </w:tc>
        <w:tc>
          <w:tcPr>
            <w:tcW w:w="708" w:type="dxa"/>
          </w:tcPr>
          <w:p w14:paraId="50F3A47F" w14:textId="77777777" w:rsidR="000234BB" w:rsidRDefault="000234BB" w:rsidP="00725808">
            <w:pPr>
              <w:rPr>
                <w:b/>
                <w:sz w:val="16"/>
                <w:szCs w:val="16"/>
                <w:lang w:val="en-GB"/>
              </w:rPr>
            </w:pPr>
            <w:r>
              <w:rPr>
                <w:b/>
                <w:sz w:val="16"/>
                <w:szCs w:val="16"/>
                <w:lang w:val="en-GB"/>
              </w:rPr>
              <w:t>Mult</w:t>
            </w:r>
          </w:p>
        </w:tc>
        <w:tc>
          <w:tcPr>
            <w:tcW w:w="1560" w:type="dxa"/>
          </w:tcPr>
          <w:p w14:paraId="2DFA8CD5" w14:textId="77777777" w:rsidR="000234BB" w:rsidRDefault="000234BB" w:rsidP="00725808">
            <w:pPr>
              <w:rPr>
                <w:b/>
                <w:sz w:val="16"/>
                <w:szCs w:val="16"/>
                <w:lang w:val="en-GB"/>
              </w:rPr>
            </w:pPr>
            <w:r>
              <w:rPr>
                <w:b/>
                <w:sz w:val="16"/>
                <w:szCs w:val="16"/>
                <w:lang w:val="en-GB"/>
              </w:rPr>
              <w:t>Role</w:t>
            </w:r>
          </w:p>
        </w:tc>
        <w:tc>
          <w:tcPr>
            <w:tcW w:w="708" w:type="dxa"/>
          </w:tcPr>
          <w:p w14:paraId="7FF9820B" w14:textId="77777777" w:rsidR="000234BB" w:rsidRDefault="000234BB" w:rsidP="00725808">
            <w:pPr>
              <w:rPr>
                <w:b/>
                <w:sz w:val="16"/>
                <w:szCs w:val="16"/>
                <w:lang w:val="en-GB"/>
              </w:rPr>
            </w:pPr>
            <w:r>
              <w:rPr>
                <w:b/>
                <w:sz w:val="16"/>
                <w:szCs w:val="16"/>
                <w:lang w:val="en-GB"/>
              </w:rPr>
              <w:t>Mult</w:t>
            </w:r>
          </w:p>
        </w:tc>
        <w:tc>
          <w:tcPr>
            <w:tcW w:w="567" w:type="dxa"/>
          </w:tcPr>
          <w:p w14:paraId="21FEE8D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B36677A" w14:textId="77777777" w:rsidR="000234BB" w:rsidRPr="008359F5" w:rsidRDefault="000234BB" w:rsidP="00725808">
            <w:pPr>
              <w:rPr>
                <w:b/>
                <w:sz w:val="16"/>
                <w:szCs w:val="16"/>
                <w:lang w:val="en-GB"/>
              </w:rPr>
            </w:pPr>
            <w:r>
              <w:rPr>
                <w:b/>
                <w:sz w:val="16"/>
                <w:szCs w:val="16"/>
                <w:lang w:val="en-GB"/>
              </w:rPr>
              <w:t>Comment</w:t>
            </w:r>
          </w:p>
        </w:tc>
      </w:tr>
      <w:tr w:rsidR="000234BB" w:rsidRPr="00CC6307" w14:paraId="243BDADF" w14:textId="77777777" w:rsidTr="00725808">
        <w:tc>
          <w:tcPr>
            <w:tcW w:w="1588" w:type="dxa"/>
          </w:tcPr>
          <w:p w14:paraId="252D4FB3" w14:textId="77777777" w:rsidR="000234BB" w:rsidRPr="00634625" w:rsidRDefault="000234BB" w:rsidP="00725808">
            <w:pPr>
              <w:pStyle w:val="SmallStandard"/>
            </w:pPr>
            <w:r>
              <w:t>Placement</w:t>
            </w:r>
          </w:p>
        </w:tc>
        <w:tc>
          <w:tcPr>
            <w:tcW w:w="708" w:type="dxa"/>
          </w:tcPr>
          <w:p w14:paraId="56573D2D" w14:textId="77777777" w:rsidR="000234BB" w:rsidRPr="00D331EF" w:rsidRDefault="000234BB" w:rsidP="00725808">
            <w:pPr>
              <w:pStyle w:val="SmallStandard"/>
            </w:pPr>
            <w:r w:rsidRPr="00D01517">
              <w:t>0..*</w:t>
            </w:r>
          </w:p>
        </w:tc>
        <w:tc>
          <w:tcPr>
            <w:tcW w:w="1560" w:type="dxa"/>
          </w:tcPr>
          <w:p w14:paraId="6BD2C0B3" w14:textId="77777777" w:rsidR="000234BB" w:rsidRPr="00132C43" w:rsidRDefault="000234BB" w:rsidP="00725808">
            <w:pPr>
              <w:pStyle w:val="SmallStandard"/>
            </w:pPr>
            <w:r>
              <w:t>placedElement</w:t>
            </w:r>
          </w:p>
        </w:tc>
        <w:tc>
          <w:tcPr>
            <w:tcW w:w="708" w:type="dxa"/>
          </w:tcPr>
          <w:p w14:paraId="0F3770FE" w14:textId="77777777" w:rsidR="000234BB" w:rsidRPr="00D331EF" w:rsidRDefault="000234BB" w:rsidP="00725808">
            <w:pPr>
              <w:pStyle w:val="SmallStandard"/>
            </w:pPr>
            <w:r w:rsidRPr="00D01517">
              <w:t>1..*</w:t>
            </w:r>
          </w:p>
        </w:tc>
        <w:tc>
          <w:tcPr>
            <w:tcW w:w="567" w:type="dxa"/>
          </w:tcPr>
          <w:p w14:paraId="5CF66B5B" w14:textId="77777777" w:rsidR="000234BB" w:rsidRPr="00D331EF" w:rsidRDefault="000234BB" w:rsidP="00725808">
            <w:pPr>
              <w:pStyle w:val="SmallStandard"/>
            </w:pPr>
            <w:r>
              <w:t>N</w:t>
            </w:r>
          </w:p>
        </w:tc>
        <w:tc>
          <w:tcPr>
            <w:tcW w:w="3969" w:type="dxa"/>
          </w:tcPr>
          <w:p w14:paraId="74816CE7" w14:textId="77777777" w:rsidR="000234BB" w:rsidRDefault="000234BB" w:rsidP="00725808">
            <w:pPr>
              <w:pStyle w:val="SmallStandard"/>
            </w:pPr>
            <w:r w:rsidRPr="00491287">
              <w:t xml:space="preserve">References the PlaceableElementRoles placed by the Placement. </w:t>
            </w:r>
          </w:p>
        </w:tc>
      </w:tr>
    </w:tbl>
    <w:p w14:paraId="274867B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6" w:name="_1b5a4e90de35bde54b964afd086ac31d"/>
      <w:r>
        <w:rPr>
          <w:lang w:val="en-GB"/>
        </w:rPr>
        <w:t>Placement</w:t>
      </w:r>
      <w:bookmarkEnd w:id="1606"/>
    </w:p>
    <w:p w14:paraId="1FBFB4FE" w14:textId="77777777" w:rsidR="000234BB" w:rsidRDefault="000234BB" w:rsidP="000234BB">
      <w:r>
        <w:rPr>
          <w:sz w:val="18"/>
          <w:szCs w:val="18"/>
        </w:rPr>
        <w:t>A placement defines the placement of a PlaceableElementRole onto a Topology. For the definition of the place on the Topology, Locations are used. A Placement can either be a placement on discrete points (OnPointPlacement) or on an area of the topology (OnWayPlacement).</w:t>
      </w:r>
    </w:p>
    <w:p w14:paraId="188F422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43549B9" w14:textId="77777777" w:rsidTr="00725808">
        <w:tc>
          <w:tcPr>
            <w:tcW w:w="2013" w:type="dxa"/>
            <w:tcMar>
              <w:top w:w="28" w:type="dxa"/>
              <w:left w:w="28" w:type="dxa"/>
              <w:bottom w:w="28" w:type="dxa"/>
              <w:right w:w="28" w:type="dxa"/>
            </w:tcMar>
          </w:tcPr>
          <w:p w14:paraId="4AE894E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A51C23" w14:textId="3EDB9549"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4565003C" w14:textId="77777777" w:rsidTr="00725808">
        <w:tc>
          <w:tcPr>
            <w:tcW w:w="2013" w:type="dxa"/>
            <w:tcMar>
              <w:top w:w="28" w:type="dxa"/>
              <w:left w:w="28" w:type="dxa"/>
              <w:bottom w:w="28" w:type="dxa"/>
              <w:right w:w="28" w:type="dxa"/>
            </w:tcMar>
          </w:tcPr>
          <w:p w14:paraId="3B5A245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C30C0E6" w14:textId="77777777" w:rsidR="000234BB" w:rsidRDefault="000234BB" w:rsidP="00725808"/>
        </w:tc>
      </w:tr>
      <w:tr w:rsidR="000234BB" w:rsidRPr="008359F5" w14:paraId="45B8BC24" w14:textId="77777777" w:rsidTr="00725808">
        <w:tc>
          <w:tcPr>
            <w:tcW w:w="2013" w:type="dxa"/>
            <w:tcMar>
              <w:top w:w="28" w:type="dxa"/>
              <w:left w:w="28" w:type="dxa"/>
              <w:bottom w:w="28" w:type="dxa"/>
              <w:right w:w="28" w:type="dxa"/>
            </w:tcMar>
          </w:tcPr>
          <w:p w14:paraId="4EC6DEFA"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3E650D37" w14:textId="77777777" w:rsidR="000234BB" w:rsidRPr="000437C1" w:rsidRDefault="000234BB" w:rsidP="00725808">
            <w:pPr>
              <w:pStyle w:val="SmallStandard"/>
            </w:pPr>
            <w:r>
              <w:t>true</w:t>
            </w:r>
          </w:p>
        </w:tc>
      </w:tr>
    </w:tbl>
    <w:p w14:paraId="5B167DA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747C212" w14:textId="77777777" w:rsidTr="00725808">
        <w:tc>
          <w:tcPr>
            <w:tcW w:w="2013" w:type="dxa"/>
            <w:tcMar>
              <w:top w:w="28" w:type="dxa"/>
              <w:left w:w="28" w:type="dxa"/>
              <w:bottom w:w="28" w:type="dxa"/>
              <w:right w:w="28" w:type="dxa"/>
            </w:tcMar>
          </w:tcPr>
          <w:p w14:paraId="08DF61F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CBCE7B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613164C"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4B5D5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041CF33" w14:textId="77777777" w:rsidTr="00725808">
        <w:tc>
          <w:tcPr>
            <w:tcW w:w="2013" w:type="dxa"/>
            <w:tcMar>
              <w:top w:w="28" w:type="dxa"/>
              <w:left w:w="28" w:type="dxa"/>
              <w:bottom w:w="28" w:type="dxa"/>
              <w:right w:w="28" w:type="dxa"/>
            </w:tcMar>
          </w:tcPr>
          <w:p w14:paraId="26ECF79E"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6BE44263"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ED3AF93"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A036B8E" w14:textId="77777777" w:rsidR="000234BB" w:rsidRDefault="000234BB" w:rsidP="00725808">
            <w:pPr>
              <w:jc w:val="left"/>
            </w:pPr>
            <w:r>
              <w:rPr>
                <w:sz w:val="16"/>
                <w:szCs w:val="16"/>
              </w:rPr>
              <w:t>Specifies a unique identification of the Location. The identification is guaranteed to be unique within the PlacementSpecification.</w:t>
            </w:r>
          </w:p>
        </w:tc>
      </w:tr>
      <w:tr w:rsidR="000234BB" w:rsidRPr="006675E2" w14:paraId="7B6D9040" w14:textId="77777777" w:rsidTr="00725808">
        <w:tc>
          <w:tcPr>
            <w:tcW w:w="2013" w:type="dxa"/>
            <w:tcMar>
              <w:top w:w="28" w:type="dxa"/>
              <w:left w:w="28" w:type="dxa"/>
              <w:bottom w:w="28" w:type="dxa"/>
              <w:right w:w="28" w:type="dxa"/>
            </w:tcMar>
          </w:tcPr>
          <w:p w14:paraId="37B69C3D"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7394994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6C9908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DB9C955" w14:textId="77777777" w:rsidR="000234BB" w:rsidRDefault="000234BB" w:rsidP="00725808">
            <w:pPr>
              <w:jc w:val="left"/>
            </w:pPr>
            <w:r>
              <w:rPr>
                <w:sz w:val="16"/>
                <w:szCs w:val="16"/>
              </w:rPr>
              <w:t>Room to specify additional type information of the placement.</w:t>
            </w:r>
          </w:p>
        </w:tc>
      </w:tr>
    </w:tbl>
    <w:p w14:paraId="3543E74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D6E91DD" w14:textId="77777777" w:rsidTr="00725808">
        <w:tc>
          <w:tcPr>
            <w:tcW w:w="3856" w:type="dxa"/>
            <w:gridSpan w:val="3"/>
          </w:tcPr>
          <w:p w14:paraId="090D5F26" w14:textId="77777777" w:rsidR="000234BB" w:rsidRDefault="000234BB" w:rsidP="00725808">
            <w:pPr>
              <w:jc w:val="center"/>
              <w:rPr>
                <w:b/>
                <w:sz w:val="16"/>
                <w:szCs w:val="16"/>
                <w:lang w:val="en-GB"/>
              </w:rPr>
            </w:pPr>
            <w:r>
              <w:rPr>
                <w:b/>
                <w:sz w:val="16"/>
                <w:szCs w:val="16"/>
                <w:lang w:val="en-GB"/>
              </w:rPr>
              <w:t>Other End</w:t>
            </w:r>
          </w:p>
        </w:tc>
        <w:tc>
          <w:tcPr>
            <w:tcW w:w="708" w:type="dxa"/>
          </w:tcPr>
          <w:p w14:paraId="6107F70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99D2A5B" w14:textId="77777777" w:rsidR="000234BB" w:rsidRDefault="000234BB" w:rsidP="00725808">
            <w:pPr>
              <w:jc w:val="center"/>
              <w:rPr>
                <w:b/>
                <w:sz w:val="16"/>
                <w:szCs w:val="16"/>
                <w:lang w:val="en-GB"/>
              </w:rPr>
            </w:pPr>
            <w:r>
              <w:rPr>
                <w:b/>
                <w:sz w:val="16"/>
                <w:szCs w:val="16"/>
                <w:lang w:val="en-GB"/>
              </w:rPr>
              <w:t>General</w:t>
            </w:r>
          </w:p>
        </w:tc>
      </w:tr>
      <w:tr w:rsidR="000234BB" w:rsidRPr="00720F6F" w14:paraId="5A881C65" w14:textId="77777777" w:rsidTr="00725808">
        <w:tc>
          <w:tcPr>
            <w:tcW w:w="1573" w:type="dxa"/>
          </w:tcPr>
          <w:p w14:paraId="45DEBCF4" w14:textId="77777777" w:rsidR="000234BB" w:rsidRDefault="000234BB" w:rsidP="00725808">
            <w:pPr>
              <w:rPr>
                <w:b/>
                <w:sz w:val="16"/>
                <w:szCs w:val="16"/>
                <w:lang w:val="en-GB"/>
              </w:rPr>
            </w:pPr>
            <w:r>
              <w:rPr>
                <w:b/>
                <w:sz w:val="16"/>
                <w:szCs w:val="16"/>
                <w:lang w:val="en-GB"/>
              </w:rPr>
              <w:t>Type</w:t>
            </w:r>
          </w:p>
        </w:tc>
        <w:tc>
          <w:tcPr>
            <w:tcW w:w="1574" w:type="dxa"/>
          </w:tcPr>
          <w:p w14:paraId="0D03A540" w14:textId="77777777" w:rsidR="000234BB" w:rsidRDefault="000234BB" w:rsidP="00725808">
            <w:pPr>
              <w:rPr>
                <w:b/>
                <w:sz w:val="16"/>
                <w:szCs w:val="16"/>
                <w:lang w:val="en-GB"/>
              </w:rPr>
            </w:pPr>
            <w:r>
              <w:rPr>
                <w:b/>
                <w:sz w:val="16"/>
                <w:szCs w:val="16"/>
                <w:lang w:val="en-GB"/>
              </w:rPr>
              <w:t>Role</w:t>
            </w:r>
          </w:p>
        </w:tc>
        <w:tc>
          <w:tcPr>
            <w:tcW w:w="708" w:type="dxa"/>
          </w:tcPr>
          <w:p w14:paraId="5FE73C19" w14:textId="77777777" w:rsidR="000234BB" w:rsidRDefault="000234BB" w:rsidP="00725808">
            <w:pPr>
              <w:rPr>
                <w:b/>
                <w:sz w:val="16"/>
                <w:szCs w:val="16"/>
                <w:lang w:val="en-GB"/>
              </w:rPr>
            </w:pPr>
            <w:r>
              <w:rPr>
                <w:b/>
                <w:sz w:val="16"/>
                <w:szCs w:val="16"/>
                <w:lang w:val="en-GB"/>
              </w:rPr>
              <w:t>Mult</w:t>
            </w:r>
          </w:p>
        </w:tc>
        <w:tc>
          <w:tcPr>
            <w:tcW w:w="709" w:type="dxa"/>
          </w:tcPr>
          <w:p w14:paraId="44F97F98" w14:textId="77777777" w:rsidR="000234BB" w:rsidRDefault="000234BB" w:rsidP="00725808">
            <w:pPr>
              <w:rPr>
                <w:b/>
                <w:sz w:val="16"/>
                <w:szCs w:val="16"/>
                <w:lang w:val="en-GB"/>
              </w:rPr>
            </w:pPr>
            <w:r>
              <w:rPr>
                <w:b/>
                <w:sz w:val="16"/>
                <w:szCs w:val="16"/>
                <w:lang w:val="en-GB"/>
              </w:rPr>
              <w:t>Mult</w:t>
            </w:r>
          </w:p>
        </w:tc>
        <w:tc>
          <w:tcPr>
            <w:tcW w:w="567" w:type="dxa"/>
          </w:tcPr>
          <w:p w14:paraId="32A0D55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F26473F" w14:textId="77777777" w:rsidR="000234BB" w:rsidRPr="008359F5" w:rsidRDefault="000234BB" w:rsidP="00725808">
            <w:pPr>
              <w:rPr>
                <w:b/>
                <w:sz w:val="16"/>
                <w:szCs w:val="16"/>
                <w:lang w:val="en-GB"/>
              </w:rPr>
            </w:pPr>
            <w:r>
              <w:rPr>
                <w:b/>
                <w:sz w:val="16"/>
                <w:szCs w:val="16"/>
                <w:lang w:val="en-GB"/>
              </w:rPr>
              <w:t>Comment</w:t>
            </w:r>
          </w:p>
        </w:tc>
      </w:tr>
      <w:tr w:rsidR="000234BB" w:rsidRPr="00CC6307" w14:paraId="054179D3" w14:textId="77777777" w:rsidTr="00725808">
        <w:tc>
          <w:tcPr>
            <w:tcW w:w="1573" w:type="dxa"/>
          </w:tcPr>
          <w:p w14:paraId="32B626BC" w14:textId="77777777" w:rsidR="000234BB" w:rsidRPr="00634625" w:rsidRDefault="000234BB" w:rsidP="00725808">
            <w:pPr>
              <w:pStyle w:val="SmallStandard"/>
            </w:pPr>
            <w:r>
              <w:t>PlaceableElementRole</w:t>
            </w:r>
          </w:p>
        </w:tc>
        <w:tc>
          <w:tcPr>
            <w:tcW w:w="1574" w:type="dxa"/>
          </w:tcPr>
          <w:p w14:paraId="10F8BE2F" w14:textId="77777777" w:rsidR="000234BB" w:rsidRPr="00132C43" w:rsidRDefault="000234BB" w:rsidP="00725808">
            <w:pPr>
              <w:pStyle w:val="SmallStandard"/>
            </w:pPr>
            <w:r>
              <w:t>placedElement</w:t>
            </w:r>
          </w:p>
        </w:tc>
        <w:tc>
          <w:tcPr>
            <w:tcW w:w="708" w:type="dxa"/>
          </w:tcPr>
          <w:p w14:paraId="31A4DA48" w14:textId="77777777" w:rsidR="000234BB" w:rsidRPr="00D331EF" w:rsidRDefault="000234BB" w:rsidP="00725808">
            <w:pPr>
              <w:pStyle w:val="SmallStandard"/>
            </w:pPr>
            <w:r w:rsidRPr="00574783">
              <w:t>1..*</w:t>
            </w:r>
          </w:p>
        </w:tc>
        <w:tc>
          <w:tcPr>
            <w:tcW w:w="709" w:type="dxa"/>
          </w:tcPr>
          <w:p w14:paraId="1C56C164" w14:textId="77777777" w:rsidR="000234BB" w:rsidRPr="00D331EF" w:rsidRDefault="000234BB" w:rsidP="00725808">
            <w:pPr>
              <w:pStyle w:val="SmallStandard"/>
            </w:pPr>
            <w:r w:rsidRPr="00207506">
              <w:t>0..*</w:t>
            </w:r>
          </w:p>
        </w:tc>
        <w:tc>
          <w:tcPr>
            <w:tcW w:w="567" w:type="dxa"/>
          </w:tcPr>
          <w:p w14:paraId="4745ECE0" w14:textId="77777777" w:rsidR="000234BB" w:rsidRPr="00D331EF" w:rsidRDefault="000234BB" w:rsidP="00725808">
            <w:pPr>
              <w:pStyle w:val="SmallStandard"/>
            </w:pPr>
            <w:r>
              <w:t>N</w:t>
            </w:r>
          </w:p>
        </w:tc>
        <w:tc>
          <w:tcPr>
            <w:tcW w:w="3969" w:type="dxa"/>
          </w:tcPr>
          <w:p w14:paraId="609D1528" w14:textId="77777777" w:rsidR="000234BB" w:rsidRDefault="000234BB" w:rsidP="00725808">
            <w:pPr>
              <w:pStyle w:val="SmallStandard"/>
            </w:pPr>
            <w:r w:rsidRPr="00491287">
              <w:t xml:space="preserve">References the PlaceableElementRoles placed by the Placement. </w:t>
            </w:r>
          </w:p>
        </w:tc>
      </w:tr>
    </w:tbl>
    <w:p w14:paraId="3BEB426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012A765" w14:textId="77777777" w:rsidTr="00725808">
        <w:tc>
          <w:tcPr>
            <w:tcW w:w="2296" w:type="dxa"/>
            <w:gridSpan w:val="2"/>
          </w:tcPr>
          <w:p w14:paraId="4B5F76CF"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85DB3A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DC2AA79" w14:textId="77777777" w:rsidR="000234BB" w:rsidRDefault="000234BB" w:rsidP="00725808">
            <w:pPr>
              <w:jc w:val="center"/>
              <w:rPr>
                <w:b/>
                <w:sz w:val="16"/>
                <w:szCs w:val="16"/>
                <w:lang w:val="en-GB"/>
              </w:rPr>
            </w:pPr>
            <w:r>
              <w:rPr>
                <w:b/>
                <w:sz w:val="16"/>
                <w:szCs w:val="16"/>
                <w:lang w:val="en-GB"/>
              </w:rPr>
              <w:t>General</w:t>
            </w:r>
          </w:p>
        </w:tc>
      </w:tr>
      <w:tr w:rsidR="000234BB" w:rsidRPr="00720F6F" w14:paraId="2ABCBB22" w14:textId="77777777" w:rsidTr="00725808">
        <w:tc>
          <w:tcPr>
            <w:tcW w:w="1588" w:type="dxa"/>
          </w:tcPr>
          <w:p w14:paraId="06AC9374" w14:textId="77777777" w:rsidR="000234BB" w:rsidRDefault="000234BB" w:rsidP="00725808">
            <w:pPr>
              <w:rPr>
                <w:b/>
                <w:sz w:val="16"/>
                <w:szCs w:val="16"/>
                <w:lang w:val="en-GB"/>
              </w:rPr>
            </w:pPr>
            <w:r>
              <w:rPr>
                <w:b/>
                <w:sz w:val="16"/>
                <w:szCs w:val="16"/>
                <w:lang w:val="en-GB"/>
              </w:rPr>
              <w:t>Type</w:t>
            </w:r>
          </w:p>
        </w:tc>
        <w:tc>
          <w:tcPr>
            <w:tcW w:w="708" w:type="dxa"/>
          </w:tcPr>
          <w:p w14:paraId="25A180BD" w14:textId="77777777" w:rsidR="000234BB" w:rsidRDefault="000234BB" w:rsidP="00725808">
            <w:pPr>
              <w:rPr>
                <w:b/>
                <w:sz w:val="16"/>
                <w:szCs w:val="16"/>
                <w:lang w:val="en-GB"/>
              </w:rPr>
            </w:pPr>
            <w:r>
              <w:rPr>
                <w:b/>
                <w:sz w:val="16"/>
                <w:szCs w:val="16"/>
                <w:lang w:val="en-GB"/>
              </w:rPr>
              <w:t>Mult</w:t>
            </w:r>
          </w:p>
        </w:tc>
        <w:tc>
          <w:tcPr>
            <w:tcW w:w="1560" w:type="dxa"/>
          </w:tcPr>
          <w:p w14:paraId="3FD4A3F5" w14:textId="77777777" w:rsidR="000234BB" w:rsidRDefault="000234BB" w:rsidP="00725808">
            <w:pPr>
              <w:rPr>
                <w:b/>
                <w:sz w:val="16"/>
                <w:szCs w:val="16"/>
                <w:lang w:val="en-GB"/>
              </w:rPr>
            </w:pPr>
            <w:r>
              <w:rPr>
                <w:b/>
                <w:sz w:val="16"/>
                <w:szCs w:val="16"/>
                <w:lang w:val="en-GB"/>
              </w:rPr>
              <w:t>Role</w:t>
            </w:r>
          </w:p>
        </w:tc>
        <w:tc>
          <w:tcPr>
            <w:tcW w:w="708" w:type="dxa"/>
          </w:tcPr>
          <w:p w14:paraId="5BA2CAEA" w14:textId="77777777" w:rsidR="000234BB" w:rsidRDefault="000234BB" w:rsidP="00725808">
            <w:pPr>
              <w:rPr>
                <w:b/>
                <w:sz w:val="16"/>
                <w:szCs w:val="16"/>
                <w:lang w:val="en-GB"/>
              </w:rPr>
            </w:pPr>
            <w:r>
              <w:rPr>
                <w:b/>
                <w:sz w:val="16"/>
                <w:szCs w:val="16"/>
                <w:lang w:val="en-GB"/>
              </w:rPr>
              <w:t>Mult</w:t>
            </w:r>
          </w:p>
        </w:tc>
        <w:tc>
          <w:tcPr>
            <w:tcW w:w="567" w:type="dxa"/>
          </w:tcPr>
          <w:p w14:paraId="0F4F55D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19CE2FB" w14:textId="77777777" w:rsidR="000234BB" w:rsidRPr="008359F5" w:rsidRDefault="000234BB" w:rsidP="00725808">
            <w:pPr>
              <w:rPr>
                <w:b/>
                <w:sz w:val="16"/>
                <w:szCs w:val="16"/>
                <w:lang w:val="en-GB"/>
              </w:rPr>
            </w:pPr>
            <w:r>
              <w:rPr>
                <w:b/>
                <w:sz w:val="16"/>
                <w:szCs w:val="16"/>
                <w:lang w:val="en-GB"/>
              </w:rPr>
              <w:t>Comment</w:t>
            </w:r>
          </w:p>
        </w:tc>
      </w:tr>
      <w:tr w:rsidR="000234BB" w:rsidRPr="00CC6307" w14:paraId="4CE5AEF4" w14:textId="77777777" w:rsidTr="00725808">
        <w:tc>
          <w:tcPr>
            <w:tcW w:w="1588" w:type="dxa"/>
          </w:tcPr>
          <w:p w14:paraId="2563DC3F" w14:textId="77777777" w:rsidR="000234BB" w:rsidRPr="00634625" w:rsidRDefault="000234BB" w:rsidP="00725808">
            <w:pPr>
              <w:pStyle w:val="SmallStandard"/>
            </w:pPr>
            <w:r>
              <w:t>Placement</w:t>
            </w:r>
          </w:p>
        </w:tc>
        <w:tc>
          <w:tcPr>
            <w:tcW w:w="708" w:type="dxa"/>
          </w:tcPr>
          <w:p w14:paraId="03052F03" w14:textId="77777777" w:rsidR="000234BB" w:rsidRPr="00D331EF" w:rsidRDefault="000234BB" w:rsidP="00725808">
            <w:pPr>
              <w:pStyle w:val="SmallStandard"/>
            </w:pPr>
            <w:r w:rsidRPr="00D01517">
              <w:t>0..*</w:t>
            </w:r>
          </w:p>
        </w:tc>
        <w:tc>
          <w:tcPr>
            <w:tcW w:w="1560" w:type="dxa"/>
          </w:tcPr>
          <w:p w14:paraId="78E93C8F" w14:textId="77777777" w:rsidR="000234BB" w:rsidRPr="00132C43" w:rsidRDefault="000234BB" w:rsidP="00725808">
            <w:pPr>
              <w:pStyle w:val="SmallStandard"/>
            </w:pPr>
            <w:r>
              <w:t>isOnTopOf</w:t>
            </w:r>
          </w:p>
        </w:tc>
        <w:tc>
          <w:tcPr>
            <w:tcW w:w="708" w:type="dxa"/>
          </w:tcPr>
          <w:p w14:paraId="26C53C2E" w14:textId="77777777" w:rsidR="000234BB" w:rsidRPr="00D331EF" w:rsidRDefault="000234BB" w:rsidP="00725808">
            <w:pPr>
              <w:pStyle w:val="SmallStandard"/>
            </w:pPr>
            <w:r w:rsidRPr="00D01517">
              <w:t>0..*</w:t>
            </w:r>
          </w:p>
        </w:tc>
        <w:tc>
          <w:tcPr>
            <w:tcW w:w="567" w:type="dxa"/>
          </w:tcPr>
          <w:p w14:paraId="77A26F6C" w14:textId="77777777" w:rsidR="000234BB" w:rsidRPr="00D331EF" w:rsidRDefault="000234BB" w:rsidP="00725808">
            <w:pPr>
              <w:pStyle w:val="SmallStandard"/>
            </w:pPr>
            <w:r>
              <w:t>N</w:t>
            </w:r>
          </w:p>
        </w:tc>
        <w:tc>
          <w:tcPr>
            <w:tcW w:w="3969" w:type="dxa"/>
          </w:tcPr>
          <w:p w14:paraId="2D9983B6" w14:textId="77777777" w:rsidR="000234BB" w:rsidRDefault="000234BB" w:rsidP="00725808">
            <w:pPr>
              <w:pStyle w:val="SmallStandard"/>
            </w:pPr>
            <w:r w:rsidRPr="00491287">
              <w:t xml:space="preserve">Specifies constraints on ordering of Placements. All referenced Placements must be below (nearer to the center of the Segment) this Placement. </w:t>
            </w:r>
          </w:p>
          <w:p w14:paraId="755EB228" w14:textId="77777777" w:rsidR="000234BB" w:rsidRDefault="000234BB" w:rsidP="00725808">
            <w:pPr>
              <w:pStyle w:val="SmallStandard"/>
            </w:pPr>
            <w:r w:rsidRPr="00491287">
              <w:t>(see KBLFRM-171)</w:t>
            </w:r>
          </w:p>
        </w:tc>
      </w:tr>
      <w:tr w:rsidR="000234BB" w:rsidRPr="00CC6307" w14:paraId="4E1799C1" w14:textId="77777777" w:rsidTr="00725808">
        <w:tc>
          <w:tcPr>
            <w:tcW w:w="1588" w:type="dxa"/>
          </w:tcPr>
          <w:p w14:paraId="22759B63" w14:textId="77777777" w:rsidR="000234BB" w:rsidRPr="00634625" w:rsidRDefault="000234BB" w:rsidP="00725808">
            <w:pPr>
              <w:pStyle w:val="SmallStandard"/>
            </w:pPr>
            <w:r>
              <w:t>PlacementSpecification</w:t>
            </w:r>
          </w:p>
        </w:tc>
        <w:tc>
          <w:tcPr>
            <w:tcW w:w="708" w:type="dxa"/>
          </w:tcPr>
          <w:p w14:paraId="14D6E927" w14:textId="77777777" w:rsidR="000234BB" w:rsidRPr="00D331EF" w:rsidRDefault="000234BB" w:rsidP="00725808">
            <w:pPr>
              <w:pStyle w:val="SmallStandard"/>
            </w:pPr>
            <w:r w:rsidRPr="00D01517">
              <w:t>1</w:t>
            </w:r>
          </w:p>
        </w:tc>
        <w:tc>
          <w:tcPr>
            <w:tcW w:w="1560" w:type="dxa"/>
          </w:tcPr>
          <w:p w14:paraId="13BB3BE3" w14:textId="77777777" w:rsidR="000234BB" w:rsidRPr="00132C43" w:rsidRDefault="000234BB" w:rsidP="00725808">
            <w:pPr>
              <w:pStyle w:val="SmallStandard"/>
            </w:pPr>
            <w:r>
              <w:t>placement</w:t>
            </w:r>
          </w:p>
        </w:tc>
        <w:tc>
          <w:tcPr>
            <w:tcW w:w="708" w:type="dxa"/>
          </w:tcPr>
          <w:p w14:paraId="10F52838" w14:textId="77777777" w:rsidR="000234BB" w:rsidRPr="00D331EF" w:rsidRDefault="000234BB" w:rsidP="00725808">
            <w:pPr>
              <w:pStyle w:val="SmallStandard"/>
            </w:pPr>
            <w:r w:rsidRPr="00D01517">
              <w:t>0..*</w:t>
            </w:r>
          </w:p>
        </w:tc>
        <w:tc>
          <w:tcPr>
            <w:tcW w:w="567" w:type="dxa"/>
          </w:tcPr>
          <w:p w14:paraId="28149B07" w14:textId="77777777" w:rsidR="000234BB" w:rsidRDefault="000234BB" w:rsidP="00725808">
            <w:pPr>
              <w:pStyle w:val="SmallStandard"/>
            </w:pPr>
            <w:r>
              <w:t>Y</w:t>
            </w:r>
          </w:p>
        </w:tc>
        <w:tc>
          <w:tcPr>
            <w:tcW w:w="3969" w:type="dxa"/>
          </w:tcPr>
          <w:p w14:paraId="398C153D" w14:textId="77777777" w:rsidR="000234BB" w:rsidRDefault="000234BB" w:rsidP="00725808">
            <w:pPr>
              <w:pStyle w:val="SmallStandard"/>
            </w:pPr>
            <w:r w:rsidRPr="00491287">
              <w:t>Specifies the Placements defined by the PlacementSpecification.</w:t>
            </w:r>
          </w:p>
        </w:tc>
      </w:tr>
    </w:tbl>
    <w:p w14:paraId="7A725DB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7" w:name="_ca50642fd344630d5df75b0597b057bb"/>
      <w:r>
        <w:rPr>
          <w:lang w:val="en-GB"/>
        </w:rPr>
        <w:t>PlacementPointReference</w:t>
      </w:r>
      <w:bookmarkEnd w:id="1607"/>
    </w:p>
    <w:p w14:paraId="10826F88" w14:textId="77777777" w:rsidR="000234BB" w:rsidRDefault="000234BB" w:rsidP="000234BB">
      <w:r>
        <w:rPr>
          <w:sz w:val="18"/>
          <w:szCs w:val="18"/>
        </w:rPr>
        <w:t xml:space="preserve">A </w:t>
      </w:r>
      <w:r>
        <w:rPr>
          <w:i/>
          <w:iCs/>
          <w:sz w:val="18"/>
          <w:szCs w:val="18"/>
        </w:rPr>
        <w:t>PlacementPointReference</w:t>
      </w:r>
      <w:r>
        <w:rPr>
          <w:sz w:val="18"/>
          <w:szCs w:val="18"/>
        </w:rPr>
        <w:t xml:space="preserve"> is the instance of a </w:t>
      </w:r>
      <w:r>
        <w:rPr>
          <w:i/>
          <w:iCs/>
          <w:sz w:val="18"/>
          <w:szCs w:val="18"/>
        </w:rPr>
        <w:t>PlacementPoint</w:t>
      </w:r>
      <w:r>
        <w:rPr>
          <w:sz w:val="18"/>
          <w:szCs w:val="18"/>
        </w:rPr>
        <w:t xml:space="preserve"> in the context of an </w:t>
      </w:r>
      <w:r>
        <w:rPr>
          <w:i/>
          <w:iCs/>
          <w:sz w:val="18"/>
          <w:szCs w:val="18"/>
        </w:rPr>
        <w:t>OccurrenceOrUsage</w:t>
      </w:r>
      <w:r>
        <w:rPr>
          <w:sz w:val="18"/>
          <w:szCs w:val="18"/>
        </w:rPr>
        <w:t>.</w:t>
      </w:r>
    </w:p>
    <w:p w14:paraId="76FD687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3F71473" w14:textId="77777777" w:rsidTr="00725808">
        <w:tc>
          <w:tcPr>
            <w:tcW w:w="2013" w:type="dxa"/>
            <w:tcMar>
              <w:top w:w="28" w:type="dxa"/>
              <w:left w:w="28" w:type="dxa"/>
              <w:bottom w:w="28" w:type="dxa"/>
              <w:right w:w="28" w:type="dxa"/>
            </w:tcMar>
          </w:tcPr>
          <w:p w14:paraId="729E19B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4E4698" w14:textId="08FADFF9"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289D8D3C" w14:textId="77777777" w:rsidTr="00725808">
        <w:tc>
          <w:tcPr>
            <w:tcW w:w="2013" w:type="dxa"/>
            <w:tcMar>
              <w:top w:w="28" w:type="dxa"/>
              <w:left w:w="28" w:type="dxa"/>
              <w:bottom w:w="28" w:type="dxa"/>
              <w:right w:w="28" w:type="dxa"/>
            </w:tcMar>
          </w:tcPr>
          <w:p w14:paraId="68D87AC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EC3AEE" w14:textId="77777777" w:rsidR="000234BB" w:rsidRDefault="000234BB" w:rsidP="00725808"/>
        </w:tc>
      </w:tr>
      <w:tr w:rsidR="000234BB" w:rsidRPr="008359F5" w14:paraId="2D126A92" w14:textId="77777777" w:rsidTr="00725808">
        <w:tc>
          <w:tcPr>
            <w:tcW w:w="2013" w:type="dxa"/>
            <w:tcMar>
              <w:top w:w="28" w:type="dxa"/>
              <w:left w:w="28" w:type="dxa"/>
              <w:bottom w:w="28" w:type="dxa"/>
              <w:right w:w="28" w:type="dxa"/>
            </w:tcMar>
          </w:tcPr>
          <w:p w14:paraId="3F40094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6B15B90" w14:textId="77777777" w:rsidR="000234BB" w:rsidRPr="000437C1" w:rsidRDefault="000234BB" w:rsidP="00725808">
            <w:pPr>
              <w:pStyle w:val="SmallStandard"/>
            </w:pPr>
            <w:r>
              <w:t>false</w:t>
            </w:r>
          </w:p>
        </w:tc>
      </w:tr>
    </w:tbl>
    <w:p w14:paraId="368F32E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57CAA9E" w14:textId="77777777" w:rsidTr="00725808">
        <w:tc>
          <w:tcPr>
            <w:tcW w:w="2013" w:type="dxa"/>
            <w:tcMar>
              <w:top w:w="28" w:type="dxa"/>
              <w:left w:w="28" w:type="dxa"/>
              <w:bottom w:w="28" w:type="dxa"/>
              <w:right w:w="28" w:type="dxa"/>
            </w:tcMar>
          </w:tcPr>
          <w:p w14:paraId="2EA1069D"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287731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156890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D3A56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EBA5766" w14:textId="77777777" w:rsidTr="00725808">
        <w:tc>
          <w:tcPr>
            <w:tcW w:w="2013" w:type="dxa"/>
            <w:tcMar>
              <w:top w:w="28" w:type="dxa"/>
              <w:left w:w="28" w:type="dxa"/>
              <w:bottom w:w="28" w:type="dxa"/>
              <w:right w:w="28" w:type="dxa"/>
            </w:tcMar>
          </w:tcPr>
          <w:p w14:paraId="4AAA5FB7"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526D41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DA40DD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9B3B883" w14:textId="77777777" w:rsidR="000234BB" w:rsidRDefault="000234BB" w:rsidP="00725808">
            <w:pPr>
              <w:jc w:val="left"/>
            </w:pPr>
            <w:r>
              <w:rPr>
                <w:sz w:val="16"/>
                <w:szCs w:val="16"/>
              </w:rPr>
              <w:t>Specifies a unique identification of the PlacementPointReference. The identification is guaranteed to be unique within the containing PlaceableElementRole.</w:t>
            </w:r>
          </w:p>
        </w:tc>
      </w:tr>
    </w:tbl>
    <w:p w14:paraId="2DB7CDC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512B3C2" w14:textId="77777777" w:rsidTr="00725808">
        <w:tc>
          <w:tcPr>
            <w:tcW w:w="3856" w:type="dxa"/>
            <w:gridSpan w:val="3"/>
          </w:tcPr>
          <w:p w14:paraId="7F5E3071" w14:textId="77777777" w:rsidR="000234BB" w:rsidRDefault="000234BB" w:rsidP="00725808">
            <w:pPr>
              <w:jc w:val="center"/>
              <w:rPr>
                <w:b/>
                <w:sz w:val="16"/>
                <w:szCs w:val="16"/>
                <w:lang w:val="en-GB"/>
              </w:rPr>
            </w:pPr>
            <w:r>
              <w:rPr>
                <w:b/>
                <w:sz w:val="16"/>
                <w:szCs w:val="16"/>
                <w:lang w:val="en-GB"/>
              </w:rPr>
              <w:t>Other End</w:t>
            </w:r>
          </w:p>
        </w:tc>
        <w:tc>
          <w:tcPr>
            <w:tcW w:w="708" w:type="dxa"/>
          </w:tcPr>
          <w:p w14:paraId="5B75677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2104422" w14:textId="77777777" w:rsidR="000234BB" w:rsidRDefault="000234BB" w:rsidP="00725808">
            <w:pPr>
              <w:jc w:val="center"/>
              <w:rPr>
                <w:b/>
                <w:sz w:val="16"/>
                <w:szCs w:val="16"/>
                <w:lang w:val="en-GB"/>
              </w:rPr>
            </w:pPr>
            <w:r>
              <w:rPr>
                <w:b/>
                <w:sz w:val="16"/>
                <w:szCs w:val="16"/>
                <w:lang w:val="en-GB"/>
              </w:rPr>
              <w:t>General</w:t>
            </w:r>
          </w:p>
        </w:tc>
      </w:tr>
      <w:tr w:rsidR="000234BB" w:rsidRPr="00720F6F" w14:paraId="2892FF88" w14:textId="77777777" w:rsidTr="00725808">
        <w:tc>
          <w:tcPr>
            <w:tcW w:w="1573" w:type="dxa"/>
          </w:tcPr>
          <w:p w14:paraId="3986C011" w14:textId="77777777" w:rsidR="000234BB" w:rsidRDefault="000234BB" w:rsidP="00725808">
            <w:pPr>
              <w:rPr>
                <w:b/>
                <w:sz w:val="16"/>
                <w:szCs w:val="16"/>
                <w:lang w:val="en-GB"/>
              </w:rPr>
            </w:pPr>
            <w:r>
              <w:rPr>
                <w:b/>
                <w:sz w:val="16"/>
                <w:szCs w:val="16"/>
                <w:lang w:val="en-GB"/>
              </w:rPr>
              <w:t>Type</w:t>
            </w:r>
          </w:p>
        </w:tc>
        <w:tc>
          <w:tcPr>
            <w:tcW w:w="1574" w:type="dxa"/>
          </w:tcPr>
          <w:p w14:paraId="01831490" w14:textId="77777777" w:rsidR="000234BB" w:rsidRDefault="000234BB" w:rsidP="00725808">
            <w:pPr>
              <w:rPr>
                <w:b/>
                <w:sz w:val="16"/>
                <w:szCs w:val="16"/>
                <w:lang w:val="en-GB"/>
              </w:rPr>
            </w:pPr>
            <w:r>
              <w:rPr>
                <w:b/>
                <w:sz w:val="16"/>
                <w:szCs w:val="16"/>
                <w:lang w:val="en-GB"/>
              </w:rPr>
              <w:t>Role</w:t>
            </w:r>
          </w:p>
        </w:tc>
        <w:tc>
          <w:tcPr>
            <w:tcW w:w="708" w:type="dxa"/>
          </w:tcPr>
          <w:p w14:paraId="1CB87743" w14:textId="77777777" w:rsidR="000234BB" w:rsidRDefault="000234BB" w:rsidP="00725808">
            <w:pPr>
              <w:rPr>
                <w:b/>
                <w:sz w:val="16"/>
                <w:szCs w:val="16"/>
                <w:lang w:val="en-GB"/>
              </w:rPr>
            </w:pPr>
            <w:r>
              <w:rPr>
                <w:b/>
                <w:sz w:val="16"/>
                <w:szCs w:val="16"/>
                <w:lang w:val="en-GB"/>
              </w:rPr>
              <w:t>Mult</w:t>
            </w:r>
          </w:p>
        </w:tc>
        <w:tc>
          <w:tcPr>
            <w:tcW w:w="709" w:type="dxa"/>
          </w:tcPr>
          <w:p w14:paraId="6BC3F97D" w14:textId="77777777" w:rsidR="000234BB" w:rsidRDefault="000234BB" w:rsidP="00725808">
            <w:pPr>
              <w:rPr>
                <w:b/>
                <w:sz w:val="16"/>
                <w:szCs w:val="16"/>
                <w:lang w:val="en-GB"/>
              </w:rPr>
            </w:pPr>
            <w:r>
              <w:rPr>
                <w:b/>
                <w:sz w:val="16"/>
                <w:szCs w:val="16"/>
                <w:lang w:val="en-GB"/>
              </w:rPr>
              <w:t>Mult</w:t>
            </w:r>
          </w:p>
        </w:tc>
        <w:tc>
          <w:tcPr>
            <w:tcW w:w="567" w:type="dxa"/>
          </w:tcPr>
          <w:p w14:paraId="584725E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C872B40" w14:textId="77777777" w:rsidR="000234BB" w:rsidRPr="008359F5" w:rsidRDefault="000234BB" w:rsidP="00725808">
            <w:pPr>
              <w:rPr>
                <w:b/>
                <w:sz w:val="16"/>
                <w:szCs w:val="16"/>
                <w:lang w:val="en-GB"/>
              </w:rPr>
            </w:pPr>
            <w:r>
              <w:rPr>
                <w:b/>
                <w:sz w:val="16"/>
                <w:szCs w:val="16"/>
                <w:lang w:val="en-GB"/>
              </w:rPr>
              <w:t>Comment</w:t>
            </w:r>
          </w:p>
        </w:tc>
      </w:tr>
      <w:tr w:rsidR="000234BB" w:rsidRPr="00CC6307" w14:paraId="7DEF5049" w14:textId="77777777" w:rsidTr="00725808">
        <w:tc>
          <w:tcPr>
            <w:tcW w:w="1573" w:type="dxa"/>
          </w:tcPr>
          <w:p w14:paraId="2A61D09C" w14:textId="77777777" w:rsidR="000234BB" w:rsidRPr="00634625" w:rsidRDefault="000234BB" w:rsidP="00725808">
            <w:pPr>
              <w:pStyle w:val="SmallStandard"/>
            </w:pPr>
            <w:r>
              <w:t>PlacementPoint</w:t>
            </w:r>
          </w:p>
        </w:tc>
        <w:tc>
          <w:tcPr>
            <w:tcW w:w="1574" w:type="dxa"/>
          </w:tcPr>
          <w:p w14:paraId="058CC01A" w14:textId="77777777" w:rsidR="000234BB" w:rsidRPr="00132C43" w:rsidRDefault="000234BB" w:rsidP="00725808">
            <w:pPr>
              <w:pStyle w:val="SmallStandard"/>
            </w:pPr>
            <w:r>
              <w:t>placementPoint</w:t>
            </w:r>
          </w:p>
        </w:tc>
        <w:tc>
          <w:tcPr>
            <w:tcW w:w="708" w:type="dxa"/>
          </w:tcPr>
          <w:p w14:paraId="03B2473E" w14:textId="77777777" w:rsidR="000234BB" w:rsidRPr="00D331EF" w:rsidRDefault="000234BB" w:rsidP="00725808">
            <w:pPr>
              <w:pStyle w:val="SmallStandard"/>
            </w:pPr>
            <w:r w:rsidRPr="00574783">
              <w:t>1</w:t>
            </w:r>
          </w:p>
        </w:tc>
        <w:tc>
          <w:tcPr>
            <w:tcW w:w="709" w:type="dxa"/>
          </w:tcPr>
          <w:p w14:paraId="6963C5ED" w14:textId="77777777" w:rsidR="000234BB" w:rsidRPr="00D331EF" w:rsidRDefault="000234BB" w:rsidP="00725808">
            <w:pPr>
              <w:pStyle w:val="SmallStandard"/>
            </w:pPr>
            <w:r w:rsidRPr="00207506">
              <w:t>0..*</w:t>
            </w:r>
          </w:p>
        </w:tc>
        <w:tc>
          <w:tcPr>
            <w:tcW w:w="567" w:type="dxa"/>
          </w:tcPr>
          <w:p w14:paraId="33ACFBFA" w14:textId="77777777" w:rsidR="000234BB" w:rsidRPr="00D331EF" w:rsidRDefault="000234BB" w:rsidP="00725808">
            <w:pPr>
              <w:pStyle w:val="SmallStandard"/>
            </w:pPr>
            <w:r>
              <w:t>N</w:t>
            </w:r>
          </w:p>
        </w:tc>
        <w:tc>
          <w:tcPr>
            <w:tcW w:w="3969" w:type="dxa"/>
          </w:tcPr>
          <w:p w14:paraId="0E4B685C" w14:textId="77777777" w:rsidR="000234BB" w:rsidRDefault="000234BB" w:rsidP="00725808">
            <w:pPr>
              <w:jc w:val="left"/>
            </w:pPr>
            <w:r>
              <w:rPr>
                <w:sz w:val="16"/>
                <w:szCs w:val="16"/>
              </w:rPr>
              <w:t xml:space="preserve">References the </w:t>
            </w:r>
            <w:r>
              <w:rPr>
                <w:i/>
                <w:iCs/>
                <w:sz w:val="16"/>
                <w:szCs w:val="16"/>
              </w:rPr>
              <w:t>PlacementPoint</w:t>
            </w:r>
            <w:r>
              <w:rPr>
                <w:sz w:val="16"/>
                <w:szCs w:val="16"/>
              </w:rPr>
              <w:t xml:space="preserve"> that is instanced by this </w:t>
            </w:r>
            <w:r>
              <w:rPr>
                <w:i/>
                <w:iCs/>
                <w:sz w:val="16"/>
                <w:szCs w:val="16"/>
              </w:rPr>
              <w:t>PlacementPointReference.</w:t>
            </w:r>
          </w:p>
        </w:tc>
      </w:tr>
    </w:tbl>
    <w:p w14:paraId="60E7E99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81C001E" w14:textId="77777777" w:rsidTr="00725808">
        <w:tc>
          <w:tcPr>
            <w:tcW w:w="2296" w:type="dxa"/>
            <w:gridSpan w:val="2"/>
          </w:tcPr>
          <w:p w14:paraId="3BF852FE"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094A2A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130CC58" w14:textId="77777777" w:rsidR="000234BB" w:rsidRDefault="000234BB" w:rsidP="00725808">
            <w:pPr>
              <w:jc w:val="center"/>
              <w:rPr>
                <w:b/>
                <w:sz w:val="16"/>
                <w:szCs w:val="16"/>
                <w:lang w:val="en-GB"/>
              </w:rPr>
            </w:pPr>
            <w:r>
              <w:rPr>
                <w:b/>
                <w:sz w:val="16"/>
                <w:szCs w:val="16"/>
                <w:lang w:val="en-GB"/>
              </w:rPr>
              <w:t>General</w:t>
            </w:r>
          </w:p>
        </w:tc>
      </w:tr>
      <w:tr w:rsidR="000234BB" w:rsidRPr="00720F6F" w14:paraId="29E9B458" w14:textId="77777777" w:rsidTr="00725808">
        <w:tc>
          <w:tcPr>
            <w:tcW w:w="1588" w:type="dxa"/>
          </w:tcPr>
          <w:p w14:paraId="153D68ED" w14:textId="77777777" w:rsidR="000234BB" w:rsidRDefault="000234BB" w:rsidP="00725808">
            <w:pPr>
              <w:rPr>
                <w:b/>
                <w:sz w:val="16"/>
                <w:szCs w:val="16"/>
                <w:lang w:val="en-GB"/>
              </w:rPr>
            </w:pPr>
            <w:r>
              <w:rPr>
                <w:b/>
                <w:sz w:val="16"/>
                <w:szCs w:val="16"/>
                <w:lang w:val="en-GB"/>
              </w:rPr>
              <w:t>Type</w:t>
            </w:r>
          </w:p>
        </w:tc>
        <w:tc>
          <w:tcPr>
            <w:tcW w:w="708" w:type="dxa"/>
          </w:tcPr>
          <w:p w14:paraId="6FEF0065" w14:textId="77777777" w:rsidR="000234BB" w:rsidRDefault="000234BB" w:rsidP="00725808">
            <w:pPr>
              <w:rPr>
                <w:b/>
                <w:sz w:val="16"/>
                <w:szCs w:val="16"/>
                <w:lang w:val="en-GB"/>
              </w:rPr>
            </w:pPr>
            <w:r>
              <w:rPr>
                <w:b/>
                <w:sz w:val="16"/>
                <w:szCs w:val="16"/>
                <w:lang w:val="en-GB"/>
              </w:rPr>
              <w:t>Mult</w:t>
            </w:r>
          </w:p>
        </w:tc>
        <w:tc>
          <w:tcPr>
            <w:tcW w:w="1560" w:type="dxa"/>
          </w:tcPr>
          <w:p w14:paraId="3EEF1AA7" w14:textId="77777777" w:rsidR="000234BB" w:rsidRDefault="000234BB" w:rsidP="00725808">
            <w:pPr>
              <w:rPr>
                <w:b/>
                <w:sz w:val="16"/>
                <w:szCs w:val="16"/>
                <w:lang w:val="en-GB"/>
              </w:rPr>
            </w:pPr>
            <w:r>
              <w:rPr>
                <w:b/>
                <w:sz w:val="16"/>
                <w:szCs w:val="16"/>
                <w:lang w:val="en-GB"/>
              </w:rPr>
              <w:t>Role</w:t>
            </w:r>
          </w:p>
        </w:tc>
        <w:tc>
          <w:tcPr>
            <w:tcW w:w="708" w:type="dxa"/>
          </w:tcPr>
          <w:p w14:paraId="75DE4B29" w14:textId="77777777" w:rsidR="000234BB" w:rsidRDefault="000234BB" w:rsidP="00725808">
            <w:pPr>
              <w:rPr>
                <w:b/>
                <w:sz w:val="16"/>
                <w:szCs w:val="16"/>
                <w:lang w:val="en-GB"/>
              </w:rPr>
            </w:pPr>
            <w:r>
              <w:rPr>
                <w:b/>
                <w:sz w:val="16"/>
                <w:szCs w:val="16"/>
                <w:lang w:val="en-GB"/>
              </w:rPr>
              <w:t>Mult</w:t>
            </w:r>
          </w:p>
        </w:tc>
        <w:tc>
          <w:tcPr>
            <w:tcW w:w="567" w:type="dxa"/>
          </w:tcPr>
          <w:p w14:paraId="6BF6639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656C5A8" w14:textId="77777777" w:rsidR="000234BB" w:rsidRPr="008359F5" w:rsidRDefault="000234BB" w:rsidP="00725808">
            <w:pPr>
              <w:rPr>
                <w:b/>
                <w:sz w:val="16"/>
                <w:szCs w:val="16"/>
                <w:lang w:val="en-GB"/>
              </w:rPr>
            </w:pPr>
            <w:r>
              <w:rPr>
                <w:b/>
                <w:sz w:val="16"/>
                <w:szCs w:val="16"/>
                <w:lang w:val="en-GB"/>
              </w:rPr>
              <w:t>Comment</w:t>
            </w:r>
          </w:p>
        </w:tc>
      </w:tr>
      <w:tr w:rsidR="000234BB" w:rsidRPr="00CC6307" w14:paraId="71C1E237" w14:textId="77777777" w:rsidTr="00725808">
        <w:tc>
          <w:tcPr>
            <w:tcW w:w="1588" w:type="dxa"/>
          </w:tcPr>
          <w:p w14:paraId="05B8668B" w14:textId="77777777" w:rsidR="000234BB" w:rsidRPr="00634625" w:rsidRDefault="000234BB" w:rsidP="00725808">
            <w:pPr>
              <w:pStyle w:val="SmallStandard"/>
            </w:pPr>
            <w:r>
              <w:lastRenderedPageBreak/>
              <w:t>Location</w:t>
            </w:r>
          </w:p>
        </w:tc>
        <w:tc>
          <w:tcPr>
            <w:tcW w:w="708" w:type="dxa"/>
          </w:tcPr>
          <w:p w14:paraId="0E429C6B" w14:textId="77777777" w:rsidR="000234BB" w:rsidRPr="00D331EF" w:rsidRDefault="000234BB" w:rsidP="00725808">
            <w:pPr>
              <w:pStyle w:val="SmallStandard"/>
            </w:pPr>
            <w:r w:rsidRPr="00D01517">
              <w:t>0..*</w:t>
            </w:r>
          </w:p>
        </w:tc>
        <w:tc>
          <w:tcPr>
            <w:tcW w:w="1560" w:type="dxa"/>
          </w:tcPr>
          <w:p w14:paraId="2C777802" w14:textId="77777777" w:rsidR="000234BB" w:rsidRPr="00132C43" w:rsidRDefault="000234BB" w:rsidP="00725808">
            <w:pPr>
              <w:pStyle w:val="SmallStandard"/>
            </w:pPr>
            <w:r>
              <w:t>placedPlacementPoints</w:t>
            </w:r>
          </w:p>
        </w:tc>
        <w:tc>
          <w:tcPr>
            <w:tcW w:w="708" w:type="dxa"/>
          </w:tcPr>
          <w:p w14:paraId="7E43B4F9" w14:textId="77777777" w:rsidR="000234BB" w:rsidRPr="00D331EF" w:rsidRDefault="000234BB" w:rsidP="00725808">
            <w:pPr>
              <w:pStyle w:val="SmallStandard"/>
            </w:pPr>
            <w:r w:rsidRPr="00D01517">
              <w:t>0..*</w:t>
            </w:r>
          </w:p>
        </w:tc>
        <w:tc>
          <w:tcPr>
            <w:tcW w:w="567" w:type="dxa"/>
          </w:tcPr>
          <w:p w14:paraId="0682A2E8" w14:textId="77777777" w:rsidR="000234BB" w:rsidRPr="00D331EF" w:rsidRDefault="000234BB" w:rsidP="00725808">
            <w:pPr>
              <w:pStyle w:val="SmallStandard"/>
            </w:pPr>
            <w:r>
              <w:t>N</w:t>
            </w:r>
          </w:p>
        </w:tc>
        <w:tc>
          <w:tcPr>
            <w:tcW w:w="3969" w:type="dxa"/>
          </w:tcPr>
          <w:p w14:paraId="5CB047DD" w14:textId="77777777" w:rsidR="000234BB" w:rsidRDefault="000234BB" w:rsidP="00725808">
            <w:pPr>
              <w:jc w:val="left"/>
            </w:pPr>
            <w:r>
              <w:rPr>
                <w:sz w:val="16"/>
                <w:szCs w:val="16"/>
              </w:rPr>
              <w:t xml:space="preserve">References the </w:t>
            </w:r>
            <w:r>
              <w:rPr>
                <w:i/>
                <w:iCs/>
                <w:sz w:val="16"/>
                <w:szCs w:val="16"/>
              </w:rPr>
              <w:t xml:space="preserve">PlacementPointReference </w:t>
            </w:r>
            <w:r>
              <w:rPr>
                <w:sz w:val="16"/>
                <w:szCs w:val="16"/>
              </w:rPr>
              <w:t>that is placed by this location.</w:t>
            </w:r>
          </w:p>
        </w:tc>
      </w:tr>
      <w:tr w:rsidR="000234BB" w:rsidRPr="00CC6307" w14:paraId="20DBA507" w14:textId="77777777" w:rsidTr="00725808">
        <w:tc>
          <w:tcPr>
            <w:tcW w:w="1588" w:type="dxa"/>
          </w:tcPr>
          <w:p w14:paraId="36105EA1" w14:textId="77777777" w:rsidR="000234BB" w:rsidRPr="00634625" w:rsidRDefault="000234BB" w:rsidP="00725808">
            <w:pPr>
              <w:pStyle w:val="SmallStandard"/>
            </w:pPr>
            <w:r>
              <w:t>PlaceableElementRole</w:t>
            </w:r>
          </w:p>
        </w:tc>
        <w:tc>
          <w:tcPr>
            <w:tcW w:w="708" w:type="dxa"/>
          </w:tcPr>
          <w:p w14:paraId="2D0B09B3" w14:textId="77777777" w:rsidR="000234BB" w:rsidRPr="00D331EF" w:rsidRDefault="000234BB" w:rsidP="00725808">
            <w:pPr>
              <w:pStyle w:val="SmallStandard"/>
            </w:pPr>
            <w:r w:rsidRPr="00D01517">
              <w:t>1</w:t>
            </w:r>
          </w:p>
        </w:tc>
        <w:tc>
          <w:tcPr>
            <w:tcW w:w="1560" w:type="dxa"/>
          </w:tcPr>
          <w:p w14:paraId="1B7FEF3F" w14:textId="77777777" w:rsidR="000234BB" w:rsidRPr="00132C43" w:rsidRDefault="000234BB" w:rsidP="00725808">
            <w:pPr>
              <w:pStyle w:val="SmallStandard"/>
            </w:pPr>
            <w:r>
              <w:t>placementPointReference</w:t>
            </w:r>
          </w:p>
        </w:tc>
        <w:tc>
          <w:tcPr>
            <w:tcW w:w="708" w:type="dxa"/>
          </w:tcPr>
          <w:p w14:paraId="160A07D9" w14:textId="77777777" w:rsidR="000234BB" w:rsidRPr="00D331EF" w:rsidRDefault="000234BB" w:rsidP="00725808">
            <w:pPr>
              <w:pStyle w:val="SmallStandard"/>
            </w:pPr>
            <w:r w:rsidRPr="00D01517">
              <w:t>0..*</w:t>
            </w:r>
          </w:p>
        </w:tc>
        <w:tc>
          <w:tcPr>
            <w:tcW w:w="567" w:type="dxa"/>
          </w:tcPr>
          <w:p w14:paraId="19DBE002" w14:textId="77777777" w:rsidR="000234BB" w:rsidRDefault="000234BB" w:rsidP="00725808">
            <w:pPr>
              <w:pStyle w:val="SmallStandard"/>
            </w:pPr>
            <w:r>
              <w:t>Y</w:t>
            </w:r>
          </w:p>
        </w:tc>
        <w:tc>
          <w:tcPr>
            <w:tcW w:w="3969" w:type="dxa"/>
          </w:tcPr>
          <w:p w14:paraId="232D6DD7" w14:textId="77777777" w:rsidR="000234BB" w:rsidRDefault="000234BB" w:rsidP="00725808"/>
        </w:tc>
      </w:tr>
    </w:tbl>
    <w:p w14:paraId="2556C1C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8" w:name="_7a1b402de18c53124e860daa4806dbec"/>
      <w:r>
        <w:rPr>
          <w:lang w:val="en-GB"/>
        </w:rPr>
        <w:t>PlacementSpecification</w:t>
      </w:r>
      <w:bookmarkEnd w:id="1608"/>
    </w:p>
    <w:p w14:paraId="0C55C186" w14:textId="77777777" w:rsidR="000234BB" w:rsidRDefault="000234BB" w:rsidP="000234BB">
      <w:r>
        <w:rPr>
          <w:sz w:val="18"/>
          <w:szCs w:val="18"/>
        </w:rPr>
        <w:t xml:space="preserve">Specification for the description of placements. </w:t>
      </w:r>
      <w:r>
        <w:rPr>
          <w:i/>
          <w:iCs/>
          <w:sz w:val="18"/>
          <w:szCs w:val="18"/>
        </w:rPr>
        <w:t>Placements</w:t>
      </w:r>
      <w:r>
        <w:rPr>
          <w:sz w:val="18"/>
          <w:szCs w:val="18"/>
        </w:rPr>
        <w:t xml:space="preserve"> are used to connect </w:t>
      </w:r>
      <w:r>
        <w:rPr>
          <w:i/>
          <w:iCs/>
          <w:sz w:val="18"/>
          <w:szCs w:val="18"/>
        </w:rPr>
        <w:t>OccurrenceOrUsages</w:t>
      </w:r>
      <w:r>
        <w:rPr>
          <w:sz w:val="18"/>
          <w:szCs w:val="18"/>
        </w:rPr>
        <w:t xml:space="preserve"> with a topology.</w:t>
      </w:r>
    </w:p>
    <w:p w14:paraId="50EDE24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87E0DAE" w14:textId="77777777" w:rsidTr="00725808">
        <w:tc>
          <w:tcPr>
            <w:tcW w:w="2013" w:type="dxa"/>
            <w:tcMar>
              <w:top w:w="28" w:type="dxa"/>
              <w:left w:w="28" w:type="dxa"/>
              <w:bottom w:w="28" w:type="dxa"/>
              <w:right w:w="28" w:type="dxa"/>
            </w:tcMar>
          </w:tcPr>
          <w:p w14:paraId="510FC61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530496F" w14:textId="1B6F0DC1"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05F26349" w14:textId="77777777" w:rsidTr="00725808">
        <w:tc>
          <w:tcPr>
            <w:tcW w:w="2013" w:type="dxa"/>
            <w:tcMar>
              <w:top w:w="28" w:type="dxa"/>
              <w:left w:w="28" w:type="dxa"/>
              <w:bottom w:w="28" w:type="dxa"/>
              <w:right w:w="28" w:type="dxa"/>
            </w:tcMar>
          </w:tcPr>
          <w:p w14:paraId="66DF845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E48C98" w14:textId="77777777" w:rsidR="000234BB" w:rsidRDefault="000234BB" w:rsidP="00725808"/>
        </w:tc>
      </w:tr>
      <w:tr w:rsidR="000234BB" w:rsidRPr="008359F5" w14:paraId="3E6E9F24" w14:textId="77777777" w:rsidTr="00725808">
        <w:tc>
          <w:tcPr>
            <w:tcW w:w="2013" w:type="dxa"/>
            <w:tcMar>
              <w:top w:w="28" w:type="dxa"/>
              <w:left w:w="28" w:type="dxa"/>
              <w:bottom w:w="28" w:type="dxa"/>
              <w:right w:w="28" w:type="dxa"/>
            </w:tcMar>
          </w:tcPr>
          <w:p w14:paraId="3ED7A69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21F8643" w14:textId="77777777" w:rsidR="000234BB" w:rsidRPr="000437C1" w:rsidRDefault="000234BB" w:rsidP="00725808">
            <w:pPr>
              <w:pStyle w:val="SmallStandard"/>
            </w:pPr>
            <w:r>
              <w:t>false</w:t>
            </w:r>
          </w:p>
        </w:tc>
      </w:tr>
    </w:tbl>
    <w:p w14:paraId="34DC0A0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3752846" w14:textId="77777777" w:rsidTr="00725808">
        <w:tc>
          <w:tcPr>
            <w:tcW w:w="3856" w:type="dxa"/>
            <w:gridSpan w:val="3"/>
          </w:tcPr>
          <w:p w14:paraId="7878D813" w14:textId="77777777" w:rsidR="000234BB" w:rsidRDefault="000234BB" w:rsidP="00725808">
            <w:pPr>
              <w:jc w:val="center"/>
              <w:rPr>
                <w:b/>
                <w:sz w:val="16"/>
                <w:szCs w:val="16"/>
                <w:lang w:val="en-GB"/>
              </w:rPr>
            </w:pPr>
            <w:r>
              <w:rPr>
                <w:b/>
                <w:sz w:val="16"/>
                <w:szCs w:val="16"/>
                <w:lang w:val="en-GB"/>
              </w:rPr>
              <w:t>Other End</w:t>
            </w:r>
          </w:p>
        </w:tc>
        <w:tc>
          <w:tcPr>
            <w:tcW w:w="708" w:type="dxa"/>
          </w:tcPr>
          <w:p w14:paraId="4F063994"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CDBB32A" w14:textId="77777777" w:rsidR="000234BB" w:rsidRDefault="000234BB" w:rsidP="00725808">
            <w:pPr>
              <w:jc w:val="center"/>
              <w:rPr>
                <w:b/>
                <w:sz w:val="16"/>
                <w:szCs w:val="16"/>
                <w:lang w:val="en-GB"/>
              </w:rPr>
            </w:pPr>
            <w:r>
              <w:rPr>
                <w:b/>
                <w:sz w:val="16"/>
                <w:szCs w:val="16"/>
                <w:lang w:val="en-GB"/>
              </w:rPr>
              <w:t>General</w:t>
            </w:r>
          </w:p>
        </w:tc>
      </w:tr>
      <w:tr w:rsidR="000234BB" w:rsidRPr="00720F6F" w14:paraId="748BEF3F" w14:textId="77777777" w:rsidTr="00725808">
        <w:tc>
          <w:tcPr>
            <w:tcW w:w="1573" w:type="dxa"/>
          </w:tcPr>
          <w:p w14:paraId="5096F359" w14:textId="77777777" w:rsidR="000234BB" w:rsidRDefault="000234BB" w:rsidP="00725808">
            <w:pPr>
              <w:rPr>
                <w:b/>
                <w:sz w:val="16"/>
                <w:szCs w:val="16"/>
                <w:lang w:val="en-GB"/>
              </w:rPr>
            </w:pPr>
            <w:r>
              <w:rPr>
                <w:b/>
                <w:sz w:val="16"/>
                <w:szCs w:val="16"/>
                <w:lang w:val="en-GB"/>
              </w:rPr>
              <w:t>Type</w:t>
            </w:r>
          </w:p>
        </w:tc>
        <w:tc>
          <w:tcPr>
            <w:tcW w:w="1574" w:type="dxa"/>
          </w:tcPr>
          <w:p w14:paraId="4A028914" w14:textId="77777777" w:rsidR="000234BB" w:rsidRDefault="000234BB" w:rsidP="00725808">
            <w:pPr>
              <w:rPr>
                <w:b/>
                <w:sz w:val="16"/>
                <w:szCs w:val="16"/>
                <w:lang w:val="en-GB"/>
              </w:rPr>
            </w:pPr>
            <w:r>
              <w:rPr>
                <w:b/>
                <w:sz w:val="16"/>
                <w:szCs w:val="16"/>
                <w:lang w:val="en-GB"/>
              </w:rPr>
              <w:t>Role</w:t>
            </w:r>
          </w:p>
        </w:tc>
        <w:tc>
          <w:tcPr>
            <w:tcW w:w="708" w:type="dxa"/>
          </w:tcPr>
          <w:p w14:paraId="5E51A5BF" w14:textId="77777777" w:rsidR="000234BB" w:rsidRDefault="000234BB" w:rsidP="00725808">
            <w:pPr>
              <w:rPr>
                <w:b/>
                <w:sz w:val="16"/>
                <w:szCs w:val="16"/>
                <w:lang w:val="en-GB"/>
              </w:rPr>
            </w:pPr>
            <w:r>
              <w:rPr>
                <w:b/>
                <w:sz w:val="16"/>
                <w:szCs w:val="16"/>
                <w:lang w:val="en-GB"/>
              </w:rPr>
              <w:t>Mult</w:t>
            </w:r>
          </w:p>
        </w:tc>
        <w:tc>
          <w:tcPr>
            <w:tcW w:w="709" w:type="dxa"/>
          </w:tcPr>
          <w:p w14:paraId="7D507649" w14:textId="77777777" w:rsidR="000234BB" w:rsidRDefault="000234BB" w:rsidP="00725808">
            <w:pPr>
              <w:rPr>
                <w:b/>
                <w:sz w:val="16"/>
                <w:szCs w:val="16"/>
                <w:lang w:val="en-GB"/>
              </w:rPr>
            </w:pPr>
            <w:r>
              <w:rPr>
                <w:b/>
                <w:sz w:val="16"/>
                <w:szCs w:val="16"/>
                <w:lang w:val="en-GB"/>
              </w:rPr>
              <w:t>Mult</w:t>
            </w:r>
          </w:p>
        </w:tc>
        <w:tc>
          <w:tcPr>
            <w:tcW w:w="567" w:type="dxa"/>
          </w:tcPr>
          <w:p w14:paraId="12D6CFE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5F35EE2" w14:textId="77777777" w:rsidR="000234BB" w:rsidRPr="008359F5" w:rsidRDefault="000234BB" w:rsidP="00725808">
            <w:pPr>
              <w:rPr>
                <w:b/>
                <w:sz w:val="16"/>
                <w:szCs w:val="16"/>
                <w:lang w:val="en-GB"/>
              </w:rPr>
            </w:pPr>
            <w:r>
              <w:rPr>
                <w:b/>
                <w:sz w:val="16"/>
                <w:szCs w:val="16"/>
                <w:lang w:val="en-GB"/>
              </w:rPr>
              <w:t>Comment</w:t>
            </w:r>
          </w:p>
        </w:tc>
      </w:tr>
      <w:tr w:rsidR="000234BB" w:rsidRPr="00CC6307" w14:paraId="27F20D52" w14:textId="77777777" w:rsidTr="00725808">
        <w:tc>
          <w:tcPr>
            <w:tcW w:w="1573" w:type="dxa"/>
          </w:tcPr>
          <w:p w14:paraId="37663A59" w14:textId="77777777" w:rsidR="000234BB" w:rsidRPr="00634625" w:rsidRDefault="000234BB" w:rsidP="00725808">
            <w:pPr>
              <w:pStyle w:val="SmallStandard"/>
            </w:pPr>
            <w:r>
              <w:t>Dimension</w:t>
            </w:r>
          </w:p>
        </w:tc>
        <w:tc>
          <w:tcPr>
            <w:tcW w:w="1574" w:type="dxa"/>
          </w:tcPr>
          <w:p w14:paraId="67D948EA" w14:textId="77777777" w:rsidR="000234BB" w:rsidRPr="00132C43" w:rsidRDefault="000234BB" w:rsidP="00725808">
            <w:pPr>
              <w:pStyle w:val="SmallStandard"/>
            </w:pPr>
            <w:r>
              <w:t>dimension</w:t>
            </w:r>
          </w:p>
        </w:tc>
        <w:tc>
          <w:tcPr>
            <w:tcW w:w="708" w:type="dxa"/>
          </w:tcPr>
          <w:p w14:paraId="15CF1805" w14:textId="77777777" w:rsidR="000234BB" w:rsidRPr="00D331EF" w:rsidRDefault="000234BB" w:rsidP="00725808">
            <w:pPr>
              <w:pStyle w:val="SmallStandard"/>
            </w:pPr>
            <w:r w:rsidRPr="00574783">
              <w:t>0..*</w:t>
            </w:r>
          </w:p>
        </w:tc>
        <w:tc>
          <w:tcPr>
            <w:tcW w:w="709" w:type="dxa"/>
          </w:tcPr>
          <w:p w14:paraId="44D93795" w14:textId="77777777" w:rsidR="000234BB" w:rsidRPr="00D331EF" w:rsidRDefault="000234BB" w:rsidP="00725808">
            <w:pPr>
              <w:pStyle w:val="SmallStandard"/>
            </w:pPr>
            <w:r w:rsidRPr="00207506">
              <w:t>1</w:t>
            </w:r>
          </w:p>
        </w:tc>
        <w:tc>
          <w:tcPr>
            <w:tcW w:w="567" w:type="dxa"/>
          </w:tcPr>
          <w:p w14:paraId="5C3618B5" w14:textId="77777777" w:rsidR="000234BB" w:rsidRDefault="000234BB" w:rsidP="00725808">
            <w:pPr>
              <w:pStyle w:val="SmallStandard"/>
            </w:pPr>
            <w:r>
              <w:t>Y</w:t>
            </w:r>
          </w:p>
        </w:tc>
        <w:tc>
          <w:tcPr>
            <w:tcW w:w="3969" w:type="dxa"/>
          </w:tcPr>
          <w:p w14:paraId="225EBFD5" w14:textId="77777777" w:rsidR="000234BB" w:rsidRDefault="000234BB" w:rsidP="00725808">
            <w:pPr>
              <w:pStyle w:val="SmallStandard"/>
            </w:pPr>
            <w:r w:rsidRPr="00491287">
              <w:t>Specifies the Dimensions defined by the PlacementSpecification.</w:t>
            </w:r>
          </w:p>
        </w:tc>
      </w:tr>
      <w:tr w:rsidR="000234BB" w:rsidRPr="00CC6307" w14:paraId="1DCDFCB4" w14:textId="77777777" w:rsidTr="00725808">
        <w:tc>
          <w:tcPr>
            <w:tcW w:w="1573" w:type="dxa"/>
          </w:tcPr>
          <w:p w14:paraId="0BF5CC72" w14:textId="77777777" w:rsidR="000234BB" w:rsidRPr="00634625" w:rsidRDefault="000234BB" w:rsidP="00725808">
            <w:pPr>
              <w:pStyle w:val="SmallStandard"/>
            </w:pPr>
            <w:r>
              <w:t>Placement</w:t>
            </w:r>
          </w:p>
        </w:tc>
        <w:tc>
          <w:tcPr>
            <w:tcW w:w="1574" w:type="dxa"/>
          </w:tcPr>
          <w:p w14:paraId="6FB0FA18" w14:textId="77777777" w:rsidR="000234BB" w:rsidRPr="00132C43" w:rsidRDefault="000234BB" w:rsidP="00725808">
            <w:pPr>
              <w:pStyle w:val="SmallStandard"/>
            </w:pPr>
            <w:r>
              <w:t>placement</w:t>
            </w:r>
          </w:p>
        </w:tc>
        <w:tc>
          <w:tcPr>
            <w:tcW w:w="708" w:type="dxa"/>
          </w:tcPr>
          <w:p w14:paraId="73774BE6" w14:textId="77777777" w:rsidR="000234BB" w:rsidRPr="00D331EF" w:rsidRDefault="000234BB" w:rsidP="00725808">
            <w:pPr>
              <w:pStyle w:val="SmallStandard"/>
            </w:pPr>
            <w:r w:rsidRPr="00574783">
              <w:t>0..*</w:t>
            </w:r>
          </w:p>
        </w:tc>
        <w:tc>
          <w:tcPr>
            <w:tcW w:w="709" w:type="dxa"/>
          </w:tcPr>
          <w:p w14:paraId="42A7A706" w14:textId="77777777" w:rsidR="000234BB" w:rsidRPr="00D331EF" w:rsidRDefault="000234BB" w:rsidP="00725808">
            <w:pPr>
              <w:pStyle w:val="SmallStandard"/>
            </w:pPr>
            <w:r w:rsidRPr="00207506">
              <w:t>1</w:t>
            </w:r>
          </w:p>
        </w:tc>
        <w:tc>
          <w:tcPr>
            <w:tcW w:w="567" w:type="dxa"/>
          </w:tcPr>
          <w:p w14:paraId="34BF5D62" w14:textId="77777777" w:rsidR="000234BB" w:rsidRDefault="000234BB" w:rsidP="00725808">
            <w:pPr>
              <w:pStyle w:val="SmallStandard"/>
            </w:pPr>
            <w:r>
              <w:t>Y</w:t>
            </w:r>
          </w:p>
        </w:tc>
        <w:tc>
          <w:tcPr>
            <w:tcW w:w="3969" w:type="dxa"/>
          </w:tcPr>
          <w:p w14:paraId="2C6E4807" w14:textId="77777777" w:rsidR="000234BB" w:rsidRDefault="000234BB" w:rsidP="00725808">
            <w:pPr>
              <w:pStyle w:val="SmallStandard"/>
            </w:pPr>
            <w:r w:rsidRPr="00491287">
              <w:t>Specifies the Placements defined by the PlacementSpecification.</w:t>
            </w:r>
          </w:p>
        </w:tc>
      </w:tr>
    </w:tbl>
    <w:p w14:paraId="026435CC"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609" w:name="_Toc33620341"/>
      <w:r>
        <w:rPr>
          <w:lang w:val="en-GB"/>
        </w:rPr>
        <w:t xml:space="preserve">Module </w:t>
      </w:r>
      <w:bookmarkStart w:id="1610" w:name="_51ed50a1ed729a6f321f97e13f22f2b6"/>
      <w:r>
        <w:rPr>
          <w:lang w:val="en-GB"/>
        </w:rPr>
        <w:t>requirements_conformance</w:t>
      </w:r>
      <w:bookmarkEnd w:id="1610"/>
      <w:bookmarkEnd w:id="1609"/>
    </w:p>
    <w:p w14:paraId="5970939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1" w:name="_af51ac830a8865394d6fcbcc0c250df8"/>
      <w:r>
        <w:rPr>
          <w:lang w:val="en-GB"/>
        </w:rPr>
        <w:t>RequirementsConformanceSpecification</w:t>
      </w:r>
      <w:bookmarkEnd w:id="1611"/>
    </w:p>
    <w:p w14:paraId="4EDC23AA" w14:textId="77777777" w:rsidR="000234BB" w:rsidRDefault="000234BB" w:rsidP="000234BB">
      <w:r>
        <w:rPr>
          <w:sz w:val="18"/>
          <w:szCs w:val="18"/>
        </w:rPr>
        <w:t xml:space="preserve">A </w:t>
      </w:r>
      <w:r>
        <w:rPr>
          <w:i/>
          <w:iCs/>
          <w:sz w:val="18"/>
          <w:szCs w:val="18"/>
        </w:rPr>
        <w:t xml:space="preserve">RequirementsConformanceSpecification </w:t>
      </w:r>
      <w:r>
        <w:rPr>
          <w:sz w:val="18"/>
          <w:szCs w:val="18"/>
        </w:rPr>
        <w:t xml:space="preserve">can be used to express the conformance of a </w:t>
      </w:r>
      <w:r>
        <w:rPr>
          <w:i/>
          <w:iCs/>
          <w:sz w:val="18"/>
          <w:szCs w:val="18"/>
        </w:rPr>
        <w:t xml:space="preserve">PartVersion </w:t>
      </w:r>
      <w:r>
        <w:rPr>
          <w:sz w:val="18"/>
          <w:szCs w:val="18"/>
        </w:rPr>
        <w:t xml:space="preserve">(or a group of </w:t>
      </w:r>
      <w:r>
        <w:rPr>
          <w:i/>
          <w:iCs/>
          <w:sz w:val="18"/>
          <w:szCs w:val="18"/>
        </w:rPr>
        <w:t>PartVersions</w:t>
      </w:r>
      <w:r>
        <w:rPr>
          <w:sz w:val="18"/>
          <w:szCs w:val="18"/>
        </w:rPr>
        <w:t xml:space="preserve">). The </w:t>
      </w:r>
      <w:r>
        <w:rPr>
          <w:i/>
          <w:iCs/>
          <w:sz w:val="18"/>
          <w:szCs w:val="18"/>
        </w:rPr>
        <w:t>PartVersions</w:t>
      </w:r>
      <w:r>
        <w:rPr>
          <w:sz w:val="18"/>
          <w:szCs w:val="18"/>
        </w:rPr>
        <w:t xml:space="preserve"> to which this </w:t>
      </w:r>
      <w:r>
        <w:rPr>
          <w:i/>
          <w:iCs/>
          <w:sz w:val="18"/>
          <w:szCs w:val="18"/>
        </w:rPr>
        <w:t>RequirementsConformanceSpecification</w:t>
      </w:r>
      <w:r>
        <w:rPr>
          <w:sz w:val="18"/>
          <w:szCs w:val="18"/>
        </w:rPr>
        <w:t xml:space="preserve"> applies are expressed through the </w:t>
      </w:r>
      <w:r>
        <w:rPr>
          <w:i/>
          <w:iCs/>
          <w:sz w:val="18"/>
          <w:szCs w:val="18"/>
        </w:rPr>
        <w:t xml:space="preserve">describedPart </w:t>
      </w:r>
      <w:r>
        <w:rPr>
          <w:sz w:val="18"/>
          <w:szCs w:val="18"/>
        </w:rPr>
        <w:t>reference.</w:t>
      </w:r>
    </w:p>
    <w:p w14:paraId="6E5106A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75B3DB7" w14:textId="77777777" w:rsidTr="00725808">
        <w:tc>
          <w:tcPr>
            <w:tcW w:w="2013" w:type="dxa"/>
            <w:tcMar>
              <w:top w:w="28" w:type="dxa"/>
              <w:left w:w="28" w:type="dxa"/>
              <w:bottom w:w="28" w:type="dxa"/>
              <w:right w:w="28" w:type="dxa"/>
            </w:tcMar>
          </w:tcPr>
          <w:p w14:paraId="3578081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8DBE7DF" w14:textId="0E6F64BB" w:rsidR="000234BB" w:rsidRPr="00620BBE" w:rsidRDefault="004714EB" w:rsidP="00725808">
            <w:pPr>
              <w:pStyle w:val="SmallStandard"/>
            </w:pPr>
            <w:hyperlink w:anchor="_c8b6053a50294b2b804ba8778589d638" w:history="1">
              <w:r w:rsidR="000234BB" w:rsidRPr="00620BBE">
                <w:rPr>
                  <w:rStyle w:val="Hyperlink"/>
                  <w:rFonts w:eastAsiaTheme="majorEastAsia"/>
                </w:rPr>
                <w:t>PartOrUsageRelatedSpecification</w:t>
              </w:r>
            </w:hyperlink>
          </w:p>
        </w:tc>
      </w:tr>
      <w:tr w:rsidR="000234BB" w:rsidRPr="008359F5" w14:paraId="432B705F" w14:textId="77777777" w:rsidTr="00725808">
        <w:tc>
          <w:tcPr>
            <w:tcW w:w="2013" w:type="dxa"/>
            <w:tcMar>
              <w:top w:w="28" w:type="dxa"/>
              <w:left w:w="28" w:type="dxa"/>
              <w:bottom w:w="28" w:type="dxa"/>
              <w:right w:w="28" w:type="dxa"/>
            </w:tcMar>
          </w:tcPr>
          <w:p w14:paraId="525B57F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4996D0" w14:textId="77777777" w:rsidR="000234BB" w:rsidRDefault="000234BB" w:rsidP="00725808"/>
        </w:tc>
      </w:tr>
      <w:tr w:rsidR="000234BB" w:rsidRPr="008359F5" w14:paraId="00DCB130" w14:textId="77777777" w:rsidTr="00725808">
        <w:tc>
          <w:tcPr>
            <w:tcW w:w="2013" w:type="dxa"/>
            <w:tcMar>
              <w:top w:w="28" w:type="dxa"/>
              <w:left w:w="28" w:type="dxa"/>
              <w:bottom w:w="28" w:type="dxa"/>
              <w:right w:w="28" w:type="dxa"/>
            </w:tcMar>
          </w:tcPr>
          <w:p w14:paraId="7482B8F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5FDB384" w14:textId="77777777" w:rsidR="000234BB" w:rsidRPr="000437C1" w:rsidRDefault="000234BB" w:rsidP="00725808">
            <w:pPr>
              <w:pStyle w:val="SmallStandard"/>
            </w:pPr>
            <w:r>
              <w:t>false</w:t>
            </w:r>
          </w:p>
        </w:tc>
      </w:tr>
    </w:tbl>
    <w:p w14:paraId="2D8636E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68910B7" w14:textId="77777777" w:rsidTr="00725808">
        <w:tc>
          <w:tcPr>
            <w:tcW w:w="3856" w:type="dxa"/>
            <w:gridSpan w:val="3"/>
          </w:tcPr>
          <w:p w14:paraId="10F64705" w14:textId="77777777" w:rsidR="000234BB" w:rsidRDefault="000234BB" w:rsidP="00725808">
            <w:pPr>
              <w:jc w:val="center"/>
              <w:rPr>
                <w:b/>
                <w:sz w:val="16"/>
                <w:szCs w:val="16"/>
                <w:lang w:val="en-GB"/>
              </w:rPr>
            </w:pPr>
            <w:r>
              <w:rPr>
                <w:b/>
                <w:sz w:val="16"/>
                <w:szCs w:val="16"/>
                <w:lang w:val="en-GB"/>
              </w:rPr>
              <w:t>Other End</w:t>
            </w:r>
          </w:p>
        </w:tc>
        <w:tc>
          <w:tcPr>
            <w:tcW w:w="708" w:type="dxa"/>
          </w:tcPr>
          <w:p w14:paraId="530F41C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B5B3EE8" w14:textId="77777777" w:rsidR="000234BB" w:rsidRDefault="000234BB" w:rsidP="00725808">
            <w:pPr>
              <w:jc w:val="center"/>
              <w:rPr>
                <w:b/>
                <w:sz w:val="16"/>
                <w:szCs w:val="16"/>
                <w:lang w:val="en-GB"/>
              </w:rPr>
            </w:pPr>
            <w:r>
              <w:rPr>
                <w:b/>
                <w:sz w:val="16"/>
                <w:szCs w:val="16"/>
                <w:lang w:val="en-GB"/>
              </w:rPr>
              <w:t>General</w:t>
            </w:r>
          </w:p>
        </w:tc>
      </w:tr>
      <w:tr w:rsidR="000234BB" w:rsidRPr="00720F6F" w14:paraId="0E461212" w14:textId="77777777" w:rsidTr="00725808">
        <w:tc>
          <w:tcPr>
            <w:tcW w:w="1573" w:type="dxa"/>
          </w:tcPr>
          <w:p w14:paraId="13530C6F" w14:textId="77777777" w:rsidR="000234BB" w:rsidRDefault="000234BB" w:rsidP="00725808">
            <w:pPr>
              <w:rPr>
                <w:b/>
                <w:sz w:val="16"/>
                <w:szCs w:val="16"/>
                <w:lang w:val="en-GB"/>
              </w:rPr>
            </w:pPr>
            <w:r>
              <w:rPr>
                <w:b/>
                <w:sz w:val="16"/>
                <w:szCs w:val="16"/>
                <w:lang w:val="en-GB"/>
              </w:rPr>
              <w:t>Type</w:t>
            </w:r>
          </w:p>
        </w:tc>
        <w:tc>
          <w:tcPr>
            <w:tcW w:w="1574" w:type="dxa"/>
          </w:tcPr>
          <w:p w14:paraId="7410AA87" w14:textId="77777777" w:rsidR="000234BB" w:rsidRDefault="000234BB" w:rsidP="00725808">
            <w:pPr>
              <w:rPr>
                <w:b/>
                <w:sz w:val="16"/>
                <w:szCs w:val="16"/>
                <w:lang w:val="en-GB"/>
              </w:rPr>
            </w:pPr>
            <w:r>
              <w:rPr>
                <w:b/>
                <w:sz w:val="16"/>
                <w:szCs w:val="16"/>
                <w:lang w:val="en-GB"/>
              </w:rPr>
              <w:t>Role</w:t>
            </w:r>
          </w:p>
        </w:tc>
        <w:tc>
          <w:tcPr>
            <w:tcW w:w="708" w:type="dxa"/>
          </w:tcPr>
          <w:p w14:paraId="3E6B03B1" w14:textId="77777777" w:rsidR="000234BB" w:rsidRDefault="000234BB" w:rsidP="00725808">
            <w:pPr>
              <w:rPr>
                <w:b/>
                <w:sz w:val="16"/>
                <w:szCs w:val="16"/>
                <w:lang w:val="en-GB"/>
              </w:rPr>
            </w:pPr>
            <w:r>
              <w:rPr>
                <w:b/>
                <w:sz w:val="16"/>
                <w:szCs w:val="16"/>
                <w:lang w:val="en-GB"/>
              </w:rPr>
              <w:t>Mult</w:t>
            </w:r>
          </w:p>
        </w:tc>
        <w:tc>
          <w:tcPr>
            <w:tcW w:w="709" w:type="dxa"/>
          </w:tcPr>
          <w:p w14:paraId="2A796083" w14:textId="77777777" w:rsidR="000234BB" w:rsidRDefault="000234BB" w:rsidP="00725808">
            <w:pPr>
              <w:rPr>
                <w:b/>
                <w:sz w:val="16"/>
                <w:szCs w:val="16"/>
                <w:lang w:val="en-GB"/>
              </w:rPr>
            </w:pPr>
            <w:r>
              <w:rPr>
                <w:b/>
                <w:sz w:val="16"/>
                <w:szCs w:val="16"/>
                <w:lang w:val="en-GB"/>
              </w:rPr>
              <w:t>Mult</w:t>
            </w:r>
          </w:p>
        </w:tc>
        <w:tc>
          <w:tcPr>
            <w:tcW w:w="567" w:type="dxa"/>
          </w:tcPr>
          <w:p w14:paraId="0D7858C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CF3C128" w14:textId="77777777" w:rsidR="000234BB" w:rsidRPr="008359F5" w:rsidRDefault="000234BB" w:rsidP="00725808">
            <w:pPr>
              <w:rPr>
                <w:b/>
                <w:sz w:val="16"/>
                <w:szCs w:val="16"/>
                <w:lang w:val="en-GB"/>
              </w:rPr>
            </w:pPr>
            <w:r>
              <w:rPr>
                <w:b/>
                <w:sz w:val="16"/>
                <w:szCs w:val="16"/>
                <w:lang w:val="en-GB"/>
              </w:rPr>
              <w:t>Comment</w:t>
            </w:r>
          </w:p>
        </w:tc>
      </w:tr>
      <w:tr w:rsidR="000234BB" w:rsidRPr="00CC6307" w14:paraId="4F5954BF" w14:textId="77777777" w:rsidTr="00725808">
        <w:tc>
          <w:tcPr>
            <w:tcW w:w="1573" w:type="dxa"/>
          </w:tcPr>
          <w:p w14:paraId="312FFDA7" w14:textId="77777777" w:rsidR="000234BB" w:rsidRPr="00634625" w:rsidRDefault="000234BB" w:rsidP="00725808">
            <w:pPr>
              <w:pStyle w:val="SmallStandard"/>
            </w:pPr>
            <w:r>
              <w:t>RequirementsConformanceStatement</w:t>
            </w:r>
          </w:p>
        </w:tc>
        <w:tc>
          <w:tcPr>
            <w:tcW w:w="1574" w:type="dxa"/>
          </w:tcPr>
          <w:p w14:paraId="1922C397" w14:textId="77777777" w:rsidR="000234BB" w:rsidRPr="00132C43" w:rsidRDefault="000234BB" w:rsidP="00725808">
            <w:pPr>
              <w:pStyle w:val="SmallStandard"/>
            </w:pPr>
            <w:r>
              <w:t>conformanceStatement</w:t>
            </w:r>
          </w:p>
        </w:tc>
        <w:tc>
          <w:tcPr>
            <w:tcW w:w="708" w:type="dxa"/>
          </w:tcPr>
          <w:p w14:paraId="65B63C1D" w14:textId="77777777" w:rsidR="000234BB" w:rsidRPr="00D331EF" w:rsidRDefault="000234BB" w:rsidP="00725808">
            <w:pPr>
              <w:pStyle w:val="SmallStandard"/>
            </w:pPr>
            <w:r w:rsidRPr="00574783">
              <w:t>0..*</w:t>
            </w:r>
          </w:p>
        </w:tc>
        <w:tc>
          <w:tcPr>
            <w:tcW w:w="709" w:type="dxa"/>
          </w:tcPr>
          <w:p w14:paraId="1B2D1096" w14:textId="77777777" w:rsidR="000234BB" w:rsidRPr="00D331EF" w:rsidRDefault="000234BB" w:rsidP="00725808">
            <w:pPr>
              <w:pStyle w:val="SmallStandard"/>
            </w:pPr>
            <w:r w:rsidRPr="00207506">
              <w:t>1</w:t>
            </w:r>
          </w:p>
        </w:tc>
        <w:tc>
          <w:tcPr>
            <w:tcW w:w="567" w:type="dxa"/>
          </w:tcPr>
          <w:p w14:paraId="2AE1FB1F" w14:textId="77777777" w:rsidR="000234BB" w:rsidRDefault="000234BB" w:rsidP="00725808">
            <w:pPr>
              <w:pStyle w:val="SmallStandard"/>
            </w:pPr>
            <w:r>
              <w:t>Y</w:t>
            </w:r>
          </w:p>
        </w:tc>
        <w:tc>
          <w:tcPr>
            <w:tcW w:w="3969" w:type="dxa"/>
          </w:tcPr>
          <w:p w14:paraId="3A6BA9AE" w14:textId="77777777" w:rsidR="000234BB" w:rsidRDefault="000234BB" w:rsidP="00725808"/>
        </w:tc>
      </w:tr>
    </w:tbl>
    <w:p w14:paraId="311509B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2" w:name="_a19d42290e34ffe8ef2bc4b0a95f6396"/>
      <w:r>
        <w:rPr>
          <w:lang w:val="en-GB"/>
        </w:rPr>
        <w:t>RequirementsConformanceStatement</w:t>
      </w:r>
      <w:bookmarkEnd w:id="1612"/>
    </w:p>
    <w:p w14:paraId="0F237626" w14:textId="77777777" w:rsidR="000234BB" w:rsidRDefault="000234BB" w:rsidP="000234BB">
      <w:r>
        <w:rPr>
          <w:sz w:val="18"/>
          <w:szCs w:val="18"/>
        </w:rPr>
        <w:t xml:space="preserve">A </w:t>
      </w:r>
      <w:r>
        <w:rPr>
          <w:i/>
          <w:iCs/>
          <w:sz w:val="18"/>
          <w:szCs w:val="18"/>
        </w:rPr>
        <w:t>RequirementsConformanceStatement</w:t>
      </w:r>
      <w:r>
        <w:rPr>
          <w:sz w:val="18"/>
          <w:szCs w:val="18"/>
        </w:rPr>
        <w:t xml:space="preserve"> states that the </w:t>
      </w:r>
      <w:r>
        <w:rPr>
          <w:i/>
          <w:iCs/>
          <w:sz w:val="18"/>
          <w:szCs w:val="18"/>
        </w:rPr>
        <w:t>PartVersions</w:t>
      </w:r>
      <w:r>
        <w:rPr>
          <w:sz w:val="18"/>
          <w:szCs w:val="18"/>
        </w:rPr>
        <w:t xml:space="preserve"> referenced by the parent </w:t>
      </w:r>
      <w:r>
        <w:rPr>
          <w:i/>
          <w:iCs/>
          <w:sz w:val="18"/>
          <w:szCs w:val="18"/>
        </w:rPr>
        <w:t>RequirementsConformanceSpecification</w:t>
      </w:r>
      <w:r>
        <w:rPr>
          <w:sz w:val="18"/>
          <w:szCs w:val="18"/>
        </w:rPr>
        <w:t xml:space="preserve"> satisfy or do not satisfy the requirements defined in the associated </w:t>
      </w:r>
      <w:r>
        <w:rPr>
          <w:i/>
          <w:iCs/>
          <w:sz w:val="18"/>
          <w:szCs w:val="18"/>
        </w:rPr>
        <w:t>DocumentVersion</w:t>
      </w:r>
      <w:r>
        <w:rPr>
          <w:sz w:val="18"/>
          <w:szCs w:val="18"/>
        </w:rPr>
        <w:t xml:space="preserve"> (via the </w:t>
      </w:r>
      <w:r>
        <w:rPr>
          <w:i/>
          <w:iCs/>
          <w:sz w:val="18"/>
          <w:szCs w:val="18"/>
        </w:rPr>
        <w:t>requirementsSpecification</w:t>
      </w:r>
      <w:r>
        <w:rPr>
          <w:sz w:val="18"/>
          <w:szCs w:val="18"/>
        </w:rPr>
        <w:t xml:space="preserve"> association)</w:t>
      </w:r>
      <w:r>
        <w:rPr>
          <w:i/>
          <w:iCs/>
          <w:sz w:val="18"/>
          <w:szCs w:val="18"/>
        </w:rPr>
        <w:t>.</w:t>
      </w:r>
    </w:p>
    <w:p w14:paraId="5E78452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E2A113" w14:textId="77777777" w:rsidTr="00725808">
        <w:tc>
          <w:tcPr>
            <w:tcW w:w="2013" w:type="dxa"/>
            <w:tcMar>
              <w:top w:w="28" w:type="dxa"/>
              <w:left w:w="28" w:type="dxa"/>
              <w:bottom w:w="28" w:type="dxa"/>
              <w:right w:w="28" w:type="dxa"/>
            </w:tcMar>
          </w:tcPr>
          <w:p w14:paraId="4701CF9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85DFAC" w14:textId="77777777" w:rsidR="000234BB" w:rsidRDefault="000234BB" w:rsidP="00725808"/>
        </w:tc>
      </w:tr>
      <w:tr w:rsidR="000234BB" w:rsidRPr="008359F5" w14:paraId="75AADE23" w14:textId="77777777" w:rsidTr="00725808">
        <w:tc>
          <w:tcPr>
            <w:tcW w:w="2013" w:type="dxa"/>
            <w:tcMar>
              <w:top w:w="28" w:type="dxa"/>
              <w:left w:w="28" w:type="dxa"/>
              <w:bottom w:w="28" w:type="dxa"/>
              <w:right w:w="28" w:type="dxa"/>
            </w:tcMar>
          </w:tcPr>
          <w:p w14:paraId="164A3CB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07A753" w14:textId="77777777" w:rsidR="000234BB" w:rsidRDefault="000234BB" w:rsidP="00725808"/>
        </w:tc>
      </w:tr>
      <w:tr w:rsidR="000234BB" w:rsidRPr="008359F5" w14:paraId="195BC697" w14:textId="77777777" w:rsidTr="00725808">
        <w:tc>
          <w:tcPr>
            <w:tcW w:w="2013" w:type="dxa"/>
            <w:tcMar>
              <w:top w:w="28" w:type="dxa"/>
              <w:left w:w="28" w:type="dxa"/>
              <w:bottom w:w="28" w:type="dxa"/>
              <w:right w:w="28" w:type="dxa"/>
            </w:tcMar>
          </w:tcPr>
          <w:p w14:paraId="3718CD6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8C45BA" w14:textId="77777777" w:rsidR="000234BB" w:rsidRPr="000437C1" w:rsidRDefault="000234BB" w:rsidP="00725808">
            <w:pPr>
              <w:pStyle w:val="SmallStandard"/>
            </w:pPr>
            <w:r>
              <w:t>false</w:t>
            </w:r>
          </w:p>
        </w:tc>
      </w:tr>
    </w:tbl>
    <w:p w14:paraId="70DE566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0427508" w14:textId="77777777" w:rsidTr="00725808">
        <w:tc>
          <w:tcPr>
            <w:tcW w:w="2013" w:type="dxa"/>
            <w:tcMar>
              <w:top w:w="28" w:type="dxa"/>
              <w:left w:w="28" w:type="dxa"/>
              <w:bottom w:w="28" w:type="dxa"/>
              <w:right w:w="28" w:type="dxa"/>
            </w:tcMar>
          </w:tcPr>
          <w:p w14:paraId="1CA5E5E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3713D7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A4FA55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C86F3C3"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00B627F2" w14:textId="77777777" w:rsidTr="00725808">
        <w:tc>
          <w:tcPr>
            <w:tcW w:w="2013" w:type="dxa"/>
            <w:tcMar>
              <w:top w:w="28" w:type="dxa"/>
              <w:left w:w="28" w:type="dxa"/>
              <w:bottom w:w="28" w:type="dxa"/>
              <w:right w:w="28" w:type="dxa"/>
            </w:tcMar>
          </w:tcPr>
          <w:p w14:paraId="60906AAD" w14:textId="77777777" w:rsidR="000234BB" w:rsidRPr="00620BBE" w:rsidRDefault="000234BB" w:rsidP="00725808">
            <w:pPr>
              <w:pStyle w:val="SmallStandard"/>
            </w:pPr>
            <w:r w:rsidRPr="00620BBE">
              <w:t>satisfies</w:t>
            </w:r>
          </w:p>
        </w:tc>
        <w:tc>
          <w:tcPr>
            <w:tcW w:w="1559" w:type="dxa"/>
            <w:tcMar>
              <w:top w:w="28" w:type="dxa"/>
              <w:left w:w="28" w:type="dxa"/>
              <w:bottom w:w="28" w:type="dxa"/>
              <w:right w:w="28" w:type="dxa"/>
            </w:tcMar>
          </w:tcPr>
          <w:p w14:paraId="1F596696"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43C14602" w14:textId="77777777" w:rsidR="000234BB" w:rsidRDefault="000234BB" w:rsidP="00725808"/>
        </w:tc>
        <w:tc>
          <w:tcPr>
            <w:tcW w:w="4819" w:type="dxa"/>
            <w:tcMar>
              <w:top w:w="28" w:type="dxa"/>
              <w:left w:w="28" w:type="dxa"/>
              <w:bottom w:w="28" w:type="dxa"/>
              <w:right w:w="28" w:type="dxa"/>
            </w:tcMar>
          </w:tcPr>
          <w:p w14:paraId="68A7996F" w14:textId="77777777" w:rsidR="000234BB" w:rsidRDefault="000234BB" w:rsidP="00725808">
            <w:pPr>
              <w:jc w:val="left"/>
            </w:pPr>
            <w:r>
              <w:rPr>
                <w:sz w:val="16"/>
                <w:szCs w:val="16"/>
              </w:rPr>
              <w:t xml:space="preserve">Defines if the </w:t>
            </w:r>
            <w:r>
              <w:rPr>
                <w:i/>
                <w:iCs/>
                <w:sz w:val="16"/>
                <w:szCs w:val="16"/>
              </w:rPr>
              <w:t>describedParts</w:t>
            </w:r>
            <w:r>
              <w:rPr>
                <w:sz w:val="16"/>
                <w:szCs w:val="16"/>
              </w:rPr>
              <w:t xml:space="preserve"> satisfy (satisfy = true) or explicitly fail (satisfy = false) to conform with the </w:t>
            </w:r>
            <w:r>
              <w:rPr>
                <w:i/>
                <w:iCs/>
                <w:sz w:val="16"/>
                <w:szCs w:val="16"/>
              </w:rPr>
              <w:t>requirementsSpecification</w:t>
            </w:r>
            <w:r>
              <w:rPr>
                <w:sz w:val="16"/>
                <w:szCs w:val="16"/>
              </w:rPr>
              <w:t>.</w:t>
            </w:r>
          </w:p>
        </w:tc>
      </w:tr>
      <w:tr w:rsidR="000234BB" w:rsidRPr="006675E2" w14:paraId="70956DB7" w14:textId="77777777" w:rsidTr="00725808">
        <w:tc>
          <w:tcPr>
            <w:tcW w:w="2013" w:type="dxa"/>
            <w:tcMar>
              <w:top w:w="28" w:type="dxa"/>
              <w:left w:w="28" w:type="dxa"/>
              <w:bottom w:w="28" w:type="dxa"/>
              <w:right w:w="28" w:type="dxa"/>
            </w:tcMar>
          </w:tcPr>
          <w:p w14:paraId="6727229D"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6367C79C"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1F61AA8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0D7C461" w14:textId="77777777" w:rsidR="000234BB" w:rsidRDefault="000234BB" w:rsidP="00725808">
            <w:pPr>
              <w:jc w:val="left"/>
            </w:pPr>
            <w:r>
              <w:rPr>
                <w:sz w:val="16"/>
                <w:szCs w:val="16"/>
              </w:rPr>
              <w:t xml:space="preserve">A free text description / additional information / comment for the </w:t>
            </w:r>
            <w:r>
              <w:rPr>
                <w:i/>
                <w:iCs/>
                <w:sz w:val="16"/>
                <w:szCs w:val="16"/>
              </w:rPr>
              <w:t>RequirementsConformanceStatement.</w:t>
            </w:r>
          </w:p>
        </w:tc>
      </w:tr>
    </w:tbl>
    <w:p w14:paraId="2F9EF35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5D13D23" w14:textId="77777777" w:rsidTr="00725808">
        <w:tc>
          <w:tcPr>
            <w:tcW w:w="3856" w:type="dxa"/>
            <w:gridSpan w:val="3"/>
          </w:tcPr>
          <w:p w14:paraId="7FE9A777" w14:textId="77777777" w:rsidR="000234BB" w:rsidRDefault="000234BB" w:rsidP="00725808">
            <w:pPr>
              <w:jc w:val="center"/>
              <w:rPr>
                <w:b/>
                <w:sz w:val="16"/>
                <w:szCs w:val="16"/>
                <w:lang w:val="en-GB"/>
              </w:rPr>
            </w:pPr>
            <w:r>
              <w:rPr>
                <w:b/>
                <w:sz w:val="16"/>
                <w:szCs w:val="16"/>
                <w:lang w:val="en-GB"/>
              </w:rPr>
              <w:t>Other End</w:t>
            </w:r>
          </w:p>
        </w:tc>
        <w:tc>
          <w:tcPr>
            <w:tcW w:w="708" w:type="dxa"/>
          </w:tcPr>
          <w:p w14:paraId="41CA8B2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24901A8" w14:textId="77777777" w:rsidR="000234BB" w:rsidRDefault="000234BB" w:rsidP="00725808">
            <w:pPr>
              <w:jc w:val="center"/>
              <w:rPr>
                <w:b/>
                <w:sz w:val="16"/>
                <w:szCs w:val="16"/>
                <w:lang w:val="en-GB"/>
              </w:rPr>
            </w:pPr>
            <w:r>
              <w:rPr>
                <w:b/>
                <w:sz w:val="16"/>
                <w:szCs w:val="16"/>
                <w:lang w:val="en-GB"/>
              </w:rPr>
              <w:t>General</w:t>
            </w:r>
          </w:p>
        </w:tc>
      </w:tr>
      <w:tr w:rsidR="000234BB" w:rsidRPr="00720F6F" w14:paraId="2E53CA3D" w14:textId="77777777" w:rsidTr="00725808">
        <w:tc>
          <w:tcPr>
            <w:tcW w:w="1573" w:type="dxa"/>
          </w:tcPr>
          <w:p w14:paraId="1723168C" w14:textId="77777777" w:rsidR="000234BB" w:rsidRDefault="000234BB" w:rsidP="00725808">
            <w:pPr>
              <w:rPr>
                <w:b/>
                <w:sz w:val="16"/>
                <w:szCs w:val="16"/>
                <w:lang w:val="en-GB"/>
              </w:rPr>
            </w:pPr>
            <w:r>
              <w:rPr>
                <w:b/>
                <w:sz w:val="16"/>
                <w:szCs w:val="16"/>
                <w:lang w:val="en-GB"/>
              </w:rPr>
              <w:t>Type</w:t>
            </w:r>
          </w:p>
        </w:tc>
        <w:tc>
          <w:tcPr>
            <w:tcW w:w="1574" w:type="dxa"/>
          </w:tcPr>
          <w:p w14:paraId="3824C07E" w14:textId="77777777" w:rsidR="000234BB" w:rsidRDefault="000234BB" w:rsidP="00725808">
            <w:pPr>
              <w:rPr>
                <w:b/>
                <w:sz w:val="16"/>
                <w:szCs w:val="16"/>
                <w:lang w:val="en-GB"/>
              </w:rPr>
            </w:pPr>
            <w:r>
              <w:rPr>
                <w:b/>
                <w:sz w:val="16"/>
                <w:szCs w:val="16"/>
                <w:lang w:val="en-GB"/>
              </w:rPr>
              <w:t>Role</w:t>
            </w:r>
          </w:p>
        </w:tc>
        <w:tc>
          <w:tcPr>
            <w:tcW w:w="708" w:type="dxa"/>
          </w:tcPr>
          <w:p w14:paraId="74F96E1F" w14:textId="77777777" w:rsidR="000234BB" w:rsidRDefault="000234BB" w:rsidP="00725808">
            <w:pPr>
              <w:rPr>
                <w:b/>
                <w:sz w:val="16"/>
                <w:szCs w:val="16"/>
                <w:lang w:val="en-GB"/>
              </w:rPr>
            </w:pPr>
            <w:r>
              <w:rPr>
                <w:b/>
                <w:sz w:val="16"/>
                <w:szCs w:val="16"/>
                <w:lang w:val="en-GB"/>
              </w:rPr>
              <w:t>Mult</w:t>
            </w:r>
          </w:p>
        </w:tc>
        <w:tc>
          <w:tcPr>
            <w:tcW w:w="709" w:type="dxa"/>
          </w:tcPr>
          <w:p w14:paraId="20029EFD" w14:textId="77777777" w:rsidR="000234BB" w:rsidRDefault="000234BB" w:rsidP="00725808">
            <w:pPr>
              <w:rPr>
                <w:b/>
                <w:sz w:val="16"/>
                <w:szCs w:val="16"/>
                <w:lang w:val="en-GB"/>
              </w:rPr>
            </w:pPr>
            <w:r>
              <w:rPr>
                <w:b/>
                <w:sz w:val="16"/>
                <w:szCs w:val="16"/>
                <w:lang w:val="en-GB"/>
              </w:rPr>
              <w:t>Mult</w:t>
            </w:r>
          </w:p>
        </w:tc>
        <w:tc>
          <w:tcPr>
            <w:tcW w:w="567" w:type="dxa"/>
          </w:tcPr>
          <w:p w14:paraId="1F9A0FF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463A8E8" w14:textId="77777777" w:rsidR="000234BB" w:rsidRPr="008359F5" w:rsidRDefault="000234BB" w:rsidP="00725808">
            <w:pPr>
              <w:rPr>
                <w:b/>
                <w:sz w:val="16"/>
                <w:szCs w:val="16"/>
                <w:lang w:val="en-GB"/>
              </w:rPr>
            </w:pPr>
            <w:r>
              <w:rPr>
                <w:b/>
                <w:sz w:val="16"/>
                <w:szCs w:val="16"/>
                <w:lang w:val="en-GB"/>
              </w:rPr>
              <w:t>Comment</w:t>
            </w:r>
          </w:p>
        </w:tc>
      </w:tr>
      <w:tr w:rsidR="000234BB" w:rsidRPr="00CC6307" w14:paraId="4C28B40A" w14:textId="77777777" w:rsidTr="00725808">
        <w:tc>
          <w:tcPr>
            <w:tcW w:w="1573" w:type="dxa"/>
          </w:tcPr>
          <w:p w14:paraId="5F8246AC" w14:textId="77777777" w:rsidR="000234BB" w:rsidRPr="00634625" w:rsidRDefault="000234BB" w:rsidP="00725808">
            <w:pPr>
              <w:pStyle w:val="SmallStandard"/>
            </w:pPr>
            <w:r>
              <w:t>DocumentVersion</w:t>
            </w:r>
          </w:p>
        </w:tc>
        <w:tc>
          <w:tcPr>
            <w:tcW w:w="1574" w:type="dxa"/>
          </w:tcPr>
          <w:p w14:paraId="23DE1D63" w14:textId="77777777" w:rsidR="000234BB" w:rsidRDefault="000234BB" w:rsidP="00725808"/>
        </w:tc>
        <w:tc>
          <w:tcPr>
            <w:tcW w:w="708" w:type="dxa"/>
          </w:tcPr>
          <w:p w14:paraId="1B1A1DD5" w14:textId="77777777" w:rsidR="000234BB" w:rsidRPr="00D331EF" w:rsidRDefault="000234BB" w:rsidP="00725808">
            <w:pPr>
              <w:pStyle w:val="SmallStandard"/>
            </w:pPr>
            <w:r w:rsidRPr="00574783">
              <w:t>1</w:t>
            </w:r>
          </w:p>
        </w:tc>
        <w:tc>
          <w:tcPr>
            <w:tcW w:w="709" w:type="dxa"/>
          </w:tcPr>
          <w:p w14:paraId="53F73710" w14:textId="77777777" w:rsidR="000234BB" w:rsidRDefault="000234BB" w:rsidP="00725808"/>
        </w:tc>
        <w:tc>
          <w:tcPr>
            <w:tcW w:w="567" w:type="dxa"/>
          </w:tcPr>
          <w:p w14:paraId="4E0853FA" w14:textId="77777777" w:rsidR="000234BB" w:rsidRPr="00D331EF" w:rsidRDefault="000234BB" w:rsidP="00725808">
            <w:pPr>
              <w:pStyle w:val="SmallStandard"/>
            </w:pPr>
            <w:r>
              <w:t>N</w:t>
            </w:r>
          </w:p>
        </w:tc>
        <w:tc>
          <w:tcPr>
            <w:tcW w:w="3969" w:type="dxa"/>
          </w:tcPr>
          <w:p w14:paraId="308A7EA1" w14:textId="77777777" w:rsidR="000234BB" w:rsidRDefault="000234BB" w:rsidP="00725808">
            <w:pPr>
              <w:jc w:val="left"/>
            </w:pPr>
            <w:r>
              <w:rPr>
                <w:sz w:val="16"/>
                <w:szCs w:val="16"/>
              </w:rPr>
              <w:t xml:space="preserve">References the </w:t>
            </w:r>
            <w:r>
              <w:rPr>
                <w:i/>
                <w:iCs/>
                <w:sz w:val="16"/>
                <w:szCs w:val="16"/>
              </w:rPr>
              <w:t>DocumentVersion</w:t>
            </w:r>
            <w:r>
              <w:rPr>
                <w:sz w:val="16"/>
                <w:szCs w:val="16"/>
              </w:rPr>
              <w:t xml:space="preserve"> that contains the requirements to which a conformance statement shall be expressed.</w:t>
            </w:r>
          </w:p>
        </w:tc>
      </w:tr>
    </w:tbl>
    <w:p w14:paraId="508FBD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7E8D61D" w14:textId="77777777" w:rsidTr="00725808">
        <w:tc>
          <w:tcPr>
            <w:tcW w:w="2296" w:type="dxa"/>
            <w:gridSpan w:val="2"/>
          </w:tcPr>
          <w:p w14:paraId="3561BCC2"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1933BFE"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87126C4" w14:textId="77777777" w:rsidR="000234BB" w:rsidRDefault="000234BB" w:rsidP="00725808">
            <w:pPr>
              <w:jc w:val="center"/>
              <w:rPr>
                <w:b/>
                <w:sz w:val="16"/>
                <w:szCs w:val="16"/>
                <w:lang w:val="en-GB"/>
              </w:rPr>
            </w:pPr>
            <w:r>
              <w:rPr>
                <w:b/>
                <w:sz w:val="16"/>
                <w:szCs w:val="16"/>
                <w:lang w:val="en-GB"/>
              </w:rPr>
              <w:t>General</w:t>
            </w:r>
          </w:p>
        </w:tc>
      </w:tr>
      <w:tr w:rsidR="000234BB" w:rsidRPr="00720F6F" w14:paraId="2448AB98" w14:textId="77777777" w:rsidTr="00725808">
        <w:tc>
          <w:tcPr>
            <w:tcW w:w="1588" w:type="dxa"/>
          </w:tcPr>
          <w:p w14:paraId="3A6B029F" w14:textId="77777777" w:rsidR="000234BB" w:rsidRDefault="000234BB" w:rsidP="00725808">
            <w:pPr>
              <w:rPr>
                <w:b/>
                <w:sz w:val="16"/>
                <w:szCs w:val="16"/>
                <w:lang w:val="en-GB"/>
              </w:rPr>
            </w:pPr>
            <w:r>
              <w:rPr>
                <w:b/>
                <w:sz w:val="16"/>
                <w:szCs w:val="16"/>
                <w:lang w:val="en-GB"/>
              </w:rPr>
              <w:t>Type</w:t>
            </w:r>
          </w:p>
        </w:tc>
        <w:tc>
          <w:tcPr>
            <w:tcW w:w="708" w:type="dxa"/>
          </w:tcPr>
          <w:p w14:paraId="3650552B" w14:textId="77777777" w:rsidR="000234BB" w:rsidRDefault="000234BB" w:rsidP="00725808">
            <w:pPr>
              <w:rPr>
                <w:b/>
                <w:sz w:val="16"/>
                <w:szCs w:val="16"/>
                <w:lang w:val="en-GB"/>
              </w:rPr>
            </w:pPr>
            <w:r>
              <w:rPr>
                <w:b/>
                <w:sz w:val="16"/>
                <w:szCs w:val="16"/>
                <w:lang w:val="en-GB"/>
              </w:rPr>
              <w:t>Mult</w:t>
            </w:r>
          </w:p>
        </w:tc>
        <w:tc>
          <w:tcPr>
            <w:tcW w:w="1560" w:type="dxa"/>
          </w:tcPr>
          <w:p w14:paraId="42E0306E" w14:textId="77777777" w:rsidR="000234BB" w:rsidRDefault="000234BB" w:rsidP="00725808">
            <w:pPr>
              <w:rPr>
                <w:b/>
                <w:sz w:val="16"/>
                <w:szCs w:val="16"/>
                <w:lang w:val="en-GB"/>
              </w:rPr>
            </w:pPr>
            <w:r>
              <w:rPr>
                <w:b/>
                <w:sz w:val="16"/>
                <w:szCs w:val="16"/>
                <w:lang w:val="en-GB"/>
              </w:rPr>
              <w:t>Role</w:t>
            </w:r>
          </w:p>
        </w:tc>
        <w:tc>
          <w:tcPr>
            <w:tcW w:w="708" w:type="dxa"/>
          </w:tcPr>
          <w:p w14:paraId="2DAED5B0" w14:textId="77777777" w:rsidR="000234BB" w:rsidRDefault="000234BB" w:rsidP="00725808">
            <w:pPr>
              <w:rPr>
                <w:b/>
                <w:sz w:val="16"/>
                <w:szCs w:val="16"/>
                <w:lang w:val="en-GB"/>
              </w:rPr>
            </w:pPr>
            <w:r>
              <w:rPr>
                <w:b/>
                <w:sz w:val="16"/>
                <w:szCs w:val="16"/>
                <w:lang w:val="en-GB"/>
              </w:rPr>
              <w:t>Mult</w:t>
            </w:r>
          </w:p>
        </w:tc>
        <w:tc>
          <w:tcPr>
            <w:tcW w:w="567" w:type="dxa"/>
          </w:tcPr>
          <w:p w14:paraId="27487FB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358E4A7" w14:textId="77777777" w:rsidR="000234BB" w:rsidRPr="008359F5" w:rsidRDefault="000234BB" w:rsidP="00725808">
            <w:pPr>
              <w:rPr>
                <w:b/>
                <w:sz w:val="16"/>
                <w:szCs w:val="16"/>
                <w:lang w:val="en-GB"/>
              </w:rPr>
            </w:pPr>
            <w:r>
              <w:rPr>
                <w:b/>
                <w:sz w:val="16"/>
                <w:szCs w:val="16"/>
                <w:lang w:val="en-GB"/>
              </w:rPr>
              <w:t>Comment</w:t>
            </w:r>
          </w:p>
        </w:tc>
      </w:tr>
      <w:tr w:rsidR="000234BB" w:rsidRPr="00CC6307" w14:paraId="759E086C" w14:textId="77777777" w:rsidTr="00725808">
        <w:tc>
          <w:tcPr>
            <w:tcW w:w="1588" w:type="dxa"/>
          </w:tcPr>
          <w:p w14:paraId="12EBA04B" w14:textId="77777777" w:rsidR="000234BB" w:rsidRPr="00634625" w:rsidRDefault="000234BB" w:rsidP="00725808">
            <w:pPr>
              <w:pStyle w:val="SmallStandard"/>
            </w:pPr>
            <w:r>
              <w:t>RequirementsConformanceSpecification</w:t>
            </w:r>
          </w:p>
        </w:tc>
        <w:tc>
          <w:tcPr>
            <w:tcW w:w="708" w:type="dxa"/>
          </w:tcPr>
          <w:p w14:paraId="747107F4" w14:textId="77777777" w:rsidR="000234BB" w:rsidRPr="00D331EF" w:rsidRDefault="000234BB" w:rsidP="00725808">
            <w:pPr>
              <w:pStyle w:val="SmallStandard"/>
            </w:pPr>
            <w:r w:rsidRPr="00D01517">
              <w:t>1</w:t>
            </w:r>
          </w:p>
        </w:tc>
        <w:tc>
          <w:tcPr>
            <w:tcW w:w="1560" w:type="dxa"/>
          </w:tcPr>
          <w:p w14:paraId="2F4B0A03" w14:textId="77777777" w:rsidR="000234BB" w:rsidRPr="00132C43" w:rsidRDefault="000234BB" w:rsidP="00725808">
            <w:pPr>
              <w:pStyle w:val="SmallStandard"/>
            </w:pPr>
            <w:r>
              <w:t>conformanceStatement</w:t>
            </w:r>
          </w:p>
        </w:tc>
        <w:tc>
          <w:tcPr>
            <w:tcW w:w="708" w:type="dxa"/>
          </w:tcPr>
          <w:p w14:paraId="6CCBDDFE" w14:textId="77777777" w:rsidR="000234BB" w:rsidRPr="00D331EF" w:rsidRDefault="000234BB" w:rsidP="00725808">
            <w:pPr>
              <w:pStyle w:val="SmallStandard"/>
            </w:pPr>
            <w:r w:rsidRPr="00D01517">
              <w:t>0..*</w:t>
            </w:r>
          </w:p>
        </w:tc>
        <w:tc>
          <w:tcPr>
            <w:tcW w:w="567" w:type="dxa"/>
          </w:tcPr>
          <w:p w14:paraId="64104F5C" w14:textId="77777777" w:rsidR="000234BB" w:rsidRDefault="000234BB" w:rsidP="00725808">
            <w:pPr>
              <w:pStyle w:val="SmallStandard"/>
            </w:pPr>
            <w:r>
              <w:t>Y</w:t>
            </w:r>
          </w:p>
        </w:tc>
        <w:tc>
          <w:tcPr>
            <w:tcW w:w="3969" w:type="dxa"/>
          </w:tcPr>
          <w:p w14:paraId="60C16073" w14:textId="77777777" w:rsidR="000234BB" w:rsidRDefault="000234BB" w:rsidP="00725808"/>
        </w:tc>
      </w:tr>
    </w:tbl>
    <w:p w14:paraId="4AB5FF9C"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613" w:name="_Toc33620342"/>
      <w:r>
        <w:rPr>
          <w:lang w:val="en-GB"/>
        </w:rPr>
        <w:t xml:space="preserve">Module </w:t>
      </w:r>
      <w:bookmarkStart w:id="1614" w:name="_079defcf5f2b3afffd0e232c36e0182f"/>
      <w:r>
        <w:rPr>
          <w:lang w:val="en-GB"/>
        </w:rPr>
        <w:t>routing</w:t>
      </w:r>
      <w:bookmarkEnd w:id="1614"/>
      <w:bookmarkEnd w:id="1613"/>
    </w:p>
    <w:p w14:paraId="431BDE8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5" w:name="_fd80990a902d71a64284abdcbef390e6"/>
      <w:r>
        <w:rPr>
          <w:lang w:val="en-GB"/>
        </w:rPr>
        <w:t>Routing</w:t>
      </w:r>
      <w:bookmarkEnd w:id="1615"/>
    </w:p>
    <w:p w14:paraId="1F35FA74" w14:textId="77777777" w:rsidR="000234BB" w:rsidRDefault="000234BB" w:rsidP="000234BB">
      <w:r>
        <w:rPr>
          <w:sz w:val="18"/>
          <w:szCs w:val="18"/>
        </w:rPr>
        <w:t>A Routing is the assignment of a RoutableElement (Connection or WireElementReference) to a path in the topology.</w:t>
      </w:r>
    </w:p>
    <w:p w14:paraId="74D5FA3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C7BA3B7" w14:textId="77777777" w:rsidTr="00725808">
        <w:tc>
          <w:tcPr>
            <w:tcW w:w="2013" w:type="dxa"/>
            <w:tcMar>
              <w:top w:w="28" w:type="dxa"/>
              <w:left w:w="28" w:type="dxa"/>
              <w:bottom w:w="28" w:type="dxa"/>
              <w:right w:w="28" w:type="dxa"/>
            </w:tcMar>
          </w:tcPr>
          <w:p w14:paraId="4FEC49FF"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DFA2F7" w14:textId="62781593"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6758DBB7" w14:textId="77777777" w:rsidTr="00725808">
        <w:tc>
          <w:tcPr>
            <w:tcW w:w="2013" w:type="dxa"/>
            <w:tcMar>
              <w:top w:w="28" w:type="dxa"/>
              <w:left w:w="28" w:type="dxa"/>
              <w:bottom w:w="28" w:type="dxa"/>
              <w:right w:w="28" w:type="dxa"/>
            </w:tcMar>
          </w:tcPr>
          <w:p w14:paraId="6E446FF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88DB7B" w14:textId="77777777" w:rsidR="000234BB" w:rsidRDefault="000234BB" w:rsidP="00725808"/>
        </w:tc>
      </w:tr>
      <w:tr w:rsidR="000234BB" w:rsidRPr="008359F5" w14:paraId="676DAC92" w14:textId="77777777" w:rsidTr="00725808">
        <w:tc>
          <w:tcPr>
            <w:tcW w:w="2013" w:type="dxa"/>
            <w:tcMar>
              <w:top w:w="28" w:type="dxa"/>
              <w:left w:w="28" w:type="dxa"/>
              <w:bottom w:w="28" w:type="dxa"/>
              <w:right w:w="28" w:type="dxa"/>
            </w:tcMar>
          </w:tcPr>
          <w:p w14:paraId="56F1FA1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14DCF7" w14:textId="77777777" w:rsidR="000234BB" w:rsidRPr="000437C1" w:rsidRDefault="000234BB" w:rsidP="00725808">
            <w:pPr>
              <w:pStyle w:val="SmallStandard"/>
            </w:pPr>
            <w:r>
              <w:t>false</w:t>
            </w:r>
          </w:p>
        </w:tc>
      </w:tr>
    </w:tbl>
    <w:p w14:paraId="758249C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0667C23" w14:textId="77777777" w:rsidTr="00725808">
        <w:tc>
          <w:tcPr>
            <w:tcW w:w="2013" w:type="dxa"/>
            <w:tcMar>
              <w:top w:w="28" w:type="dxa"/>
              <w:left w:w="28" w:type="dxa"/>
              <w:bottom w:w="28" w:type="dxa"/>
              <w:right w:w="28" w:type="dxa"/>
            </w:tcMar>
          </w:tcPr>
          <w:p w14:paraId="225486D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FC4FD2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32FC8D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B38782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1D03447" w14:textId="77777777" w:rsidTr="00725808">
        <w:tc>
          <w:tcPr>
            <w:tcW w:w="2013" w:type="dxa"/>
            <w:tcMar>
              <w:top w:w="28" w:type="dxa"/>
              <w:left w:w="28" w:type="dxa"/>
              <w:bottom w:w="28" w:type="dxa"/>
              <w:right w:w="28" w:type="dxa"/>
            </w:tcMar>
          </w:tcPr>
          <w:p w14:paraId="76B509E0"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A48DB4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811E3A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158415B" w14:textId="77777777" w:rsidR="000234BB" w:rsidRDefault="000234BB" w:rsidP="00725808">
            <w:pPr>
              <w:jc w:val="left"/>
            </w:pPr>
            <w:r>
              <w:rPr>
                <w:sz w:val="16"/>
                <w:szCs w:val="16"/>
              </w:rPr>
              <w:t>Specifies a unique identification of the Routing. The identification is guaranteed to be unique within the RoutingSpecification.</w:t>
            </w:r>
          </w:p>
        </w:tc>
      </w:tr>
      <w:tr w:rsidR="000234BB" w:rsidRPr="006675E2" w14:paraId="293F3FE5" w14:textId="77777777" w:rsidTr="00725808">
        <w:tc>
          <w:tcPr>
            <w:tcW w:w="2013" w:type="dxa"/>
            <w:tcMar>
              <w:top w:w="28" w:type="dxa"/>
              <w:left w:w="28" w:type="dxa"/>
              <w:bottom w:w="28" w:type="dxa"/>
              <w:right w:w="28" w:type="dxa"/>
            </w:tcMar>
          </w:tcPr>
          <w:p w14:paraId="7B7230B3" w14:textId="77777777" w:rsidR="000234BB" w:rsidRPr="00620BBE" w:rsidRDefault="000234BB" w:rsidP="00725808">
            <w:pPr>
              <w:pStyle w:val="SmallStandard"/>
            </w:pPr>
            <w:r w:rsidRPr="00620BBE">
              <w:t>specialRoutedComment</w:t>
            </w:r>
          </w:p>
        </w:tc>
        <w:tc>
          <w:tcPr>
            <w:tcW w:w="1559" w:type="dxa"/>
            <w:tcMar>
              <w:top w:w="28" w:type="dxa"/>
              <w:left w:w="28" w:type="dxa"/>
              <w:bottom w:w="28" w:type="dxa"/>
              <w:right w:w="28" w:type="dxa"/>
            </w:tcMar>
          </w:tcPr>
          <w:p w14:paraId="66C349F9"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6CF9B48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28FFF3B" w14:textId="77777777" w:rsidR="000234BB" w:rsidRDefault="000234BB" w:rsidP="00725808">
            <w:pPr>
              <w:jc w:val="left"/>
            </w:pPr>
            <w:r>
              <w:rPr>
                <w:sz w:val="16"/>
                <w:szCs w:val="16"/>
              </w:rPr>
              <w:t>Allows the specification of an explanation why this routing has been routed in a special way.</w:t>
            </w:r>
          </w:p>
        </w:tc>
      </w:tr>
      <w:tr w:rsidR="000234BB" w:rsidRPr="006675E2" w14:paraId="1E13B527" w14:textId="77777777" w:rsidTr="00725808">
        <w:tc>
          <w:tcPr>
            <w:tcW w:w="2013" w:type="dxa"/>
            <w:tcMar>
              <w:top w:w="28" w:type="dxa"/>
              <w:left w:w="28" w:type="dxa"/>
              <w:bottom w:w="28" w:type="dxa"/>
              <w:right w:w="28" w:type="dxa"/>
            </w:tcMar>
          </w:tcPr>
          <w:p w14:paraId="7A82F646" w14:textId="77777777" w:rsidR="000234BB" w:rsidRPr="00620BBE" w:rsidRDefault="000234BB" w:rsidP="00725808">
            <w:pPr>
              <w:pStyle w:val="SmallStandard"/>
            </w:pPr>
            <w:r w:rsidRPr="00620BBE">
              <w:t>specialRouted</w:t>
            </w:r>
          </w:p>
        </w:tc>
        <w:tc>
          <w:tcPr>
            <w:tcW w:w="1559" w:type="dxa"/>
            <w:tcMar>
              <w:top w:w="28" w:type="dxa"/>
              <w:left w:w="28" w:type="dxa"/>
              <w:bottom w:w="28" w:type="dxa"/>
              <w:right w:w="28" w:type="dxa"/>
            </w:tcMar>
          </w:tcPr>
          <w:p w14:paraId="0D2EE394"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5ADD59E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8CE5159" w14:textId="77777777" w:rsidR="000234BB" w:rsidRDefault="000234BB" w:rsidP="00725808">
            <w:pPr>
              <w:jc w:val="left"/>
            </w:pPr>
            <w:r>
              <w:rPr>
                <w:sz w:val="16"/>
                <w:szCs w:val="16"/>
              </w:rPr>
              <w:t>Specifies that routing has been created in a special way. This means it has not been calculated in the standard way, because for some reason the result of the standard calculation has been inconvenient.</w:t>
            </w:r>
          </w:p>
        </w:tc>
      </w:tr>
    </w:tbl>
    <w:p w14:paraId="7519495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FDA13F2" w14:textId="77777777" w:rsidTr="00725808">
        <w:tc>
          <w:tcPr>
            <w:tcW w:w="3856" w:type="dxa"/>
            <w:gridSpan w:val="3"/>
          </w:tcPr>
          <w:p w14:paraId="661FAD4D" w14:textId="77777777" w:rsidR="000234BB" w:rsidRDefault="000234BB" w:rsidP="00725808">
            <w:pPr>
              <w:jc w:val="center"/>
              <w:rPr>
                <w:b/>
                <w:sz w:val="16"/>
                <w:szCs w:val="16"/>
                <w:lang w:val="en-GB"/>
              </w:rPr>
            </w:pPr>
            <w:r>
              <w:rPr>
                <w:b/>
                <w:sz w:val="16"/>
                <w:szCs w:val="16"/>
                <w:lang w:val="en-GB"/>
              </w:rPr>
              <w:t>Other End</w:t>
            </w:r>
          </w:p>
        </w:tc>
        <w:tc>
          <w:tcPr>
            <w:tcW w:w="708" w:type="dxa"/>
          </w:tcPr>
          <w:p w14:paraId="6848586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A7399A5" w14:textId="77777777" w:rsidR="000234BB" w:rsidRDefault="000234BB" w:rsidP="00725808">
            <w:pPr>
              <w:jc w:val="center"/>
              <w:rPr>
                <w:b/>
                <w:sz w:val="16"/>
                <w:szCs w:val="16"/>
                <w:lang w:val="en-GB"/>
              </w:rPr>
            </w:pPr>
            <w:r>
              <w:rPr>
                <w:b/>
                <w:sz w:val="16"/>
                <w:szCs w:val="16"/>
                <w:lang w:val="en-GB"/>
              </w:rPr>
              <w:t>General</w:t>
            </w:r>
          </w:p>
        </w:tc>
      </w:tr>
      <w:tr w:rsidR="000234BB" w:rsidRPr="00720F6F" w14:paraId="19064C90" w14:textId="77777777" w:rsidTr="00725808">
        <w:tc>
          <w:tcPr>
            <w:tcW w:w="1573" w:type="dxa"/>
          </w:tcPr>
          <w:p w14:paraId="6C3C3647" w14:textId="77777777" w:rsidR="000234BB" w:rsidRDefault="000234BB" w:rsidP="00725808">
            <w:pPr>
              <w:rPr>
                <w:b/>
                <w:sz w:val="16"/>
                <w:szCs w:val="16"/>
                <w:lang w:val="en-GB"/>
              </w:rPr>
            </w:pPr>
            <w:r>
              <w:rPr>
                <w:b/>
                <w:sz w:val="16"/>
                <w:szCs w:val="16"/>
                <w:lang w:val="en-GB"/>
              </w:rPr>
              <w:t>Type</w:t>
            </w:r>
          </w:p>
        </w:tc>
        <w:tc>
          <w:tcPr>
            <w:tcW w:w="1574" w:type="dxa"/>
          </w:tcPr>
          <w:p w14:paraId="5CFB3C4D" w14:textId="77777777" w:rsidR="000234BB" w:rsidRDefault="000234BB" w:rsidP="00725808">
            <w:pPr>
              <w:rPr>
                <w:b/>
                <w:sz w:val="16"/>
                <w:szCs w:val="16"/>
                <w:lang w:val="en-GB"/>
              </w:rPr>
            </w:pPr>
            <w:r>
              <w:rPr>
                <w:b/>
                <w:sz w:val="16"/>
                <w:szCs w:val="16"/>
                <w:lang w:val="en-GB"/>
              </w:rPr>
              <w:t>Role</w:t>
            </w:r>
          </w:p>
        </w:tc>
        <w:tc>
          <w:tcPr>
            <w:tcW w:w="708" w:type="dxa"/>
          </w:tcPr>
          <w:p w14:paraId="2D452F37" w14:textId="77777777" w:rsidR="000234BB" w:rsidRDefault="000234BB" w:rsidP="00725808">
            <w:pPr>
              <w:rPr>
                <w:b/>
                <w:sz w:val="16"/>
                <w:szCs w:val="16"/>
                <w:lang w:val="en-GB"/>
              </w:rPr>
            </w:pPr>
            <w:r>
              <w:rPr>
                <w:b/>
                <w:sz w:val="16"/>
                <w:szCs w:val="16"/>
                <w:lang w:val="en-GB"/>
              </w:rPr>
              <w:t>Mult</w:t>
            </w:r>
          </w:p>
        </w:tc>
        <w:tc>
          <w:tcPr>
            <w:tcW w:w="709" w:type="dxa"/>
          </w:tcPr>
          <w:p w14:paraId="52311145" w14:textId="77777777" w:rsidR="000234BB" w:rsidRDefault="000234BB" w:rsidP="00725808">
            <w:pPr>
              <w:rPr>
                <w:b/>
                <w:sz w:val="16"/>
                <w:szCs w:val="16"/>
                <w:lang w:val="en-GB"/>
              </w:rPr>
            </w:pPr>
            <w:r>
              <w:rPr>
                <w:b/>
                <w:sz w:val="16"/>
                <w:szCs w:val="16"/>
                <w:lang w:val="en-GB"/>
              </w:rPr>
              <w:t>Mult</w:t>
            </w:r>
          </w:p>
        </w:tc>
        <w:tc>
          <w:tcPr>
            <w:tcW w:w="567" w:type="dxa"/>
          </w:tcPr>
          <w:p w14:paraId="3F70581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3EF290A" w14:textId="77777777" w:rsidR="000234BB" w:rsidRPr="008359F5" w:rsidRDefault="000234BB" w:rsidP="00725808">
            <w:pPr>
              <w:rPr>
                <w:b/>
                <w:sz w:val="16"/>
                <w:szCs w:val="16"/>
                <w:lang w:val="en-GB"/>
              </w:rPr>
            </w:pPr>
            <w:r>
              <w:rPr>
                <w:b/>
                <w:sz w:val="16"/>
                <w:szCs w:val="16"/>
                <w:lang w:val="en-GB"/>
              </w:rPr>
              <w:t>Comment</w:t>
            </w:r>
          </w:p>
        </w:tc>
      </w:tr>
      <w:tr w:rsidR="000234BB" w:rsidRPr="00CC6307" w14:paraId="11BDA1F4" w14:textId="77777777" w:rsidTr="00725808">
        <w:tc>
          <w:tcPr>
            <w:tcW w:w="1573" w:type="dxa"/>
          </w:tcPr>
          <w:p w14:paraId="21B3E151" w14:textId="77777777" w:rsidR="000234BB" w:rsidRPr="00634625" w:rsidRDefault="000234BB" w:rsidP="00725808">
            <w:pPr>
              <w:pStyle w:val="SmallStandard"/>
            </w:pPr>
            <w:r>
              <w:t>TopologySegment</w:t>
            </w:r>
          </w:p>
        </w:tc>
        <w:tc>
          <w:tcPr>
            <w:tcW w:w="1574" w:type="dxa"/>
          </w:tcPr>
          <w:p w14:paraId="0CD7B253" w14:textId="77777777" w:rsidR="000234BB" w:rsidRPr="00132C43" w:rsidRDefault="000234BB" w:rsidP="00725808">
            <w:pPr>
              <w:pStyle w:val="SmallStandard"/>
            </w:pPr>
            <w:r>
              <w:t>mandatorySegment</w:t>
            </w:r>
          </w:p>
        </w:tc>
        <w:tc>
          <w:tcPr>
            <w:tcW w:w="708" w:type="dxa"/>
          </w:tcPr>
          <w:p w14:paraId="49E0E215" w14:textId="77777777" w:rsidR="000234BB" w:rsidRPr="00D331EF" w:rsidRDefault="000234BB" w:rsidP="00725808">
            <w:pPr>
              <w:pStyle w:val="SmallStandard"/>
            </w:pPr>
            <w:r w:rsidRPr="00574783">
              <w:t>0..*</w:t>
            </w:r>
          </w:p>
        </w:tc>
        <w:tc>
          <w:tcPr>
            <w:tcW w:w="709" w:type="dxa"/>
          </w:tcPr>
          <w:p w14:paraId="534E27DA" w14:textId="77777777" w:rsidR="000234BB" w:rsidRPr="00D331EF" w:rsidRDefault="000234BB" w:rsidP="00725808">
            <w:pPr>
              <w:pStyle w:val="SmallStandard"/>
            </w:pPr>
            <w:r w:rsidRPr="00207506">
              <w:t>0..*</w:t>
            </w:r>
          </w:p>
        </w:tc>
        <w:tc>
          <w:tcPr>
            <w:tcW w:w="567" w:type="dxa"/>
          </w:tcPr>
          <w:p w14:paraId="785BC96F" w14:textId="77777777" w:rsidR="000234BB" w:rsidRPr="00D331EF" w:rsidRDefault="000234BB" w:rsidP="00725808">
            <w:pPr>
              <w:pStyle w:val="SmallStandard"/>
            </w:pPr>
            <w:r>
              <w:t>N</w:t>
            </w:r>
          </w:p>
        </w:tc>
        <w:tc>
          <w:tcPr>
            <w:tcW w:w="3969" w:type="dxa"/>
          </w:tcPr>
          <w:p w14:paraId="744B8F19" w14:textId="77777777" w:rsidR="000234BB" w:rsidRDefault="000234BB" w:rsidP="00725808">
            <w:pPr>
              <w:pStyle w:val="SmallStandard"/>
            </w:pPr>
            <w:r w:rsidRPr="00491287">
              <w:t xml:space="preserve">Specifies some constraints for the routing. If the path of the routing is recalculated the referenced segments must be visited. </w:t>
            </w:r>
          </w:p>
        </w:tc>
      </w:tr>
      <w:tr w:rsidR="000234BB" w:rsidRPr="00CC6307" w14:paraId="3DBFD350" w14:textId="77777777" w:rsidTr="00725808">
        <w:tc>
          <w:tcPr>
            <w:tcW w:w="1573" w:type="dxa"/>
          </w:tcPr>
          <w:p w14:paraId="32FAC876" w14:textId="77777777" w:rsidR="000234BB" w:rsidRPr="00634625" w:rsidRDefault="000234BB" w:rsidP="00725808">
            <w:pPr>
              <w:pStyle w:val="SmallStandard"/>
            </w:pPr>
            <w:r>
              <w:t>Path</w:t>
            </w:r>
          </w:p>
        </w:tc>
        <w:tc>
          <w:tcPr>
            <w:tcW w:w="1574" w:type="dxa"/>
          </w:tcPr>
          <w:p w14:paraId="59E920E5" w14:textId="77777777" w:rsidR="000234BB" w:rsidRPr="00132C43" w:rsidRDefault="000234BB" w:rsidP="00725808">
            <w:pPr>
              <w:pStyle w:val="SmallStandard"/>
            </w:pPr>
            <w:r>
              <w:t>path</w:t>
            </w:r>
          </w:p>
        </w:tc>
        <w:tc>
          <w:tcPr>
            <w:tcW w:w="708" w:type="dxa"/>
          </w:tcPr>
          <w:p w14:paraId="5F9FDCB6" w14:textId="77777777" w:rsidR="000234BB" w:rsidRPr="00D331EF" w:rsidRDefault="000234BB" w:rsidP="00725808">
            <w:pPr>
              <w:pStyle w:val="SmallStandard"/>
            </w:pPr>
            <w:r w:rsidRPr="00574783">
              <w:t>1</w:t>
            </w:r>
          </w:p>
        </w:tc>
        <w:tc>
          <w:tcPr>
            <w:tcW w:w="709" w:type="dxa"/>
          </w:tcPr>
          <w:p w14:paraId="12E3250F" w14:textId="77777777" w:rsidR="000234BB" w:rsidRPr="00D331EF" w:rsidRDefault="000234BB" w:rsidP="00725808">
            <w:pPr>
              <w:pStyle w:val="SmallStandard"/>
            </w:pPr>
            <w:r w:rsidRPr="00207506">
              <w:t>0..1</w:t>
            </w:r>
          </w:p>
        </w:tc>
        <w:tc>
          <w:tcPr>
            <w:tcW w:w="567" w:type="dxa"/>
          </w:tcPr>
          <w:p w14:paraId="2F117C5A" w14:textId="77777777" w:rsidR="000234BB" w:rsidRDefault="000234BB" w:rsidP="00725808">
            <w:pPr>
              <w:pStyle w:val="SmallStandard"/>
            </w:pPr>
            <w:r>
              <w:t>Y</w:t>
            </w:r>
          </w:p>
        </w:tc>
        <w:tc>
          <w:tcPr>
            <w:tcW w:w="3969" w:type="dxa"/>
          </w:tcPr>
          <w:p w14:paraId="4CDC629C" w14:textId="77777777" w:rsidR="000234BB" w:rsidRDefault="000234BB" w:rsidP="00725808">
            <w:pPr>
              <w:pStyle w:val="SmallStandard"/>
            </w:pPr>
            <w:r w:rsidRPr="00491287">
              <w:t xml:space="preserve">Specifies a Path on the topology that is used for the routing. </w:t>
            </w:r>
          </w:p>
        </w:tc>
      </w:tr>
      <w:tr w:rsidR="000234BB" w:rsidRPr="00CC6307" w14:paraId="1F724FCE" w14:textId="77777777" w:rsidTr="00725808">
        <w:tc>
          <w:tcPr>
            <w:tcW w:w="1573" w:type="dxa"/>
          </w:tcPr>
          <w:p w14:paraId="031A7956" w14:textId="77777777" w:rsidR="000234BB" w:rsidRPr="00634625" w:rsidRDefault="000234BB" w:rsidP="00725808">
            <w:pPr>
              <w:pStyle w:val="SmallStandard"/>
            </w:pPr>
            <w:r>
              <w:t>RoutableElement</w:t>
            </w:r>
          </w:p>
        </w:tc>
        <w:tc>
          <w:tcPr>
            <w:tcW w:w="1574" w:type="dxa"/>
          </w:tcPr>
          <w:p w14:paraId="29AD807B" w14:textId="77777777" w:rsidR="000234BB" w:rsidRPr="00132C43" w:rsidRDefault="000234BB" w:rsidP="00725808">
            <w:pPr>
              <w:pStyle w:val="SmallStandard"/>
            </w:pPr>
            <w:r>
              <w:t>routedElement</w:t>
            </w:r>
          </w:p>
        </w:tc>
        <w:tc>
          <w:tcPr>
            <w:tcW w:w="708" w:type="dxa"/>
          </w:tcPr>
          <w:p w14:paraId="0026B6EC" w14:textId="77777777" w:rsidR="000234BB" w:rsidRPr="00D331EF" w:rsidRDefault="000234BB" w:rsidP="00725808">
            <w:pPr>
              <w:pStyle w:val="SmallStandard"/>
            </w:pPr>
            <w:r w:rsidRPr="00574783">
              <w:t>1</w:t>
            </w:r>
          </w:p>
        </w:tc>
        <w:tc>
          <w:tcPr>
            <w:tcW w:w="709" w:type="dxa"/>
          </w:tcPr>
          <w:p w14:paraId="684423BE" w14:textId="77777777" w:rsidR="000234BB" w:rsidRPr="00D331EF" w:rsidRDefault="000234BB" w:rsidP="00725808">
            <w:pPr>
              <w:pStyle w:val="SmallStandard"/>
            </w:pPr>
            <w:r w:rsidRPr="00207506">
              <w:t>0..*</w:t>
            </w:r>
          </w:p>
        </w:tc>
        <w:tc>
          <w:tcPr>
            <w:tcW w:w="567" w:type="dxa"/>
          </w:tcPr>
          <w:p w14:paraId="191C3014" w14:textId="77777777" w:rsidR="000234BB" w:rsidRPr="00D331EF" w:rsidRDefault="000234BB" w:rsidP="00725808">
            <w:pPr>
              <w:pStyle w:val="SmallStandard"/>
            </w:pPr>
            <w:r>
              <w:t>N</w:t>
            </w:r>
          </w:p>
        </w:tc>
        <w:tc>
          <w:tcPr>
            <w:tcW w:w="3969" w:type="dxa"/>
          </w:tcPr>
          <w:p w14:paraId="696D4163" w14:textId="77777777" w:rsidR="000234BB" w:rsidRDefault="000234BB" w:rsidP="00725808">
            <w:pPr>
              <w:pStyle w:val="SmallStandard"/>
            </w:pPr>
            <w:r w:rsidRPr="00491287">
              <w:t xml:space="preserve">Specifies the Element that is routed. </w:t>
            </w:r>
          </w:p>
        </w:tc>
      </w:tr>
    </w:tbl>
    <w:p w14:paraId="7F6C475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ADC15BC" w14:textId="77777777" w:rsidTr="00725808">
        <w:tc>
          <w:tcPr>
            <w:tcW w:w="2296" w:type="dxa"/>
            <w:gridSpan w:val="2"/>
          </w:tcPr>
          <w:p w14:paraId="77F97C3D"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92033C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3706B96" w14:textId="77777777" w:rsidR="000234BB" w:rsidRDefault="000234BB" w:rsidP="00725808">
            <w:pPr>
              <w:jc w:val="center"/>
              <w:rPr>
                <w:b/>
                <w:sz w:val="16"/>
                <w:szCs w:val="16"/>
                <w:lang w:val="en-GB"/>
              </w:rPr>
            </w:pPr>
            <w:r>
              <w:rPr>
                <w:b/>
                <w:sz w:val="16"/>
                <w:szCs w:val="16"/>
                <w:lang w:val="en-GB"/>
              </w:rPr>
              <w:t>General</w:t>
            </w:r>
          </w:p>
        </w:tc>
      </w:tr>
      <w:tr w:rsidR="000234BB" w:rsidRPr="00720F6F" w14:paraId="4827CDC1" w14:textId="77777777" w:rsidTr="00725808">
        <w:tc>
          <w:tcPr>
            <w:tcW w:w="1588" w:type="dxa"/>
          </w:tcPr>
          <w:p w14:paraId="583AA8A2" w14:textId="77777777" w:rsidR="000234BB" w:rsidRDefault="000234BB" w:rsidP="00725808">
            <w:pPr>
              <w:rPr>
                <w:b/>
                <w:sz w:val="16"/>
                <w:szCs w:val="16"/>
                <w:lang w:val="en-GB"/>
              </w:rPr>
            </w:pPr>
            <w:r>
              <w:rPr>
                <w:b/>
                <w:sz w:val="16"/>
                <w:szCs w:val="16"/>
                <w:lang w:val="en-GB"/>
              </w:rPr>
              <w:t>Type</w:t>
            </w:r>
          </w:p>
        </w:tc>
        <w:tc>
          <w:tcPr>
            <w:tcW w:w="708" w:type="dxa"/>
          </w:tcPr>
          <w:p w14:paraId="5D6438CC" w14:textId="77777777" w:rsidR="000234BB" w:rsidRDefault="000234BB" w:rsidP="00725808">
            <w:pPr>
              <w:rPr>
                <w:b/>
                <w:sz w:val="16"/>
                <w:szCs w:val="16"/>
                <w:lang w:val="en-GB"/>
              </w:rPr>
            </w:pPr>
            <w:r>
              <w:rPr>
                <w:b/>
                <w:sz w:val="16"/>
                <w:szCs w:val="16"/>
                <w:lang w:val="en-GB"/>
              </w:rPr>
              <w:t>Mult</w:t>
            </w:r>
          </w:p>
        </w:tc>
        <w:tc>
          <w:tcPr>
            <w:tcW w:w="1560" w:type="dxa"/>
          </w:tcPr>
          <w:p w14:paraId="68E3E42A" w14:textId="77777777" w:rsidR="000234BB" w:rsidRDefault="000234BB" w:rsidP="00725808">
            <w:pPr>
              <w:rPr>
                <w:b/>
                <w:sz w:val="16"/>
                <w:szCs w:val="16"/>
                <w:lang w:val="en-GB"/>
              </w:rPr>
            </w:pPr>
            <w:r>
              <w:rPr>
                <w:b/>
                <w:sz w:val="16"/>
                <w:szCs w:val="16"/>
                <w:lang w:val="en-GB"/>
              </w:rPr>
              <w:t>Role</w:t>
            </w:r>
          </w:p>
        </w:tc>
        <w:tc>
          <w:tcPr>
            <w:tcW w:w="708" w:type="dxa"/>
          </w:tcPr>
          <w:p w14:paraId="09B51B58" w14:textId="77777777" w:rsidR="000234BB" w:rsidRDefault="000234BB" w:rsidP="00725808">
            <w:pPr>
              <w:rPr>
                <w:b/>
                <w:sz w:val="16"/>
                <w:szCs w:val="16"/>
                <w:lang w:val="en-GB"/>
              </w:rPr>
            </w:pPr>
            <w:r>
              <w:rPr>
                <w:b/>
                <w:sz w:val="16"/>
                <w:szCs w:val="16"/>
                <w:lang w:val="en-GB"/>
              </w:rPr>
              <w:t>Mult</w:t>
            </w:r>
          </w:p>
        </w:tc>
        <w:tc>
          <w:tcPr>
            <w:tcW w:w="567" w:type="dxa"/>
          </w:tcPr>
          <w:p w14:paraId="03E6AAA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32D9E89" w14:textId="77777777" w:rsidR="000234BB" w:rsidRPr="008359F5" w:rsidRDefault="000234BB" w:rsidP="00725808">
            <w:pPr>
              <w:rPr>
                <w:b/>
                <w:sz w:val="16"/>
                <w:szCs w:val="16"/>
                <w:lang w:val="en-GB"/>
              </w:rPr>
            </w:pPr>
            <w:r>
              <w:rPr>
                <w:b/>
                <w:sz w:val="16"/>
                <w:szCs w:val="16"/>
                <w:lang w:val="en-GB"/>
              </w:rPr>
              <w:t>Comment</w:t>
            </w:r>
          </w:p>
        </w:tc>
      </w:tr>
      <w:tr w:rsidR="000234BB" w:rsidRPr="00CC6307" w14:paraId="60D214E5" w14:textId="77777777" w:rsidTr="00725808">
        <w:tc>
          <w:tcPr>
            <w:tcW w:w="1588" w:type="dxa"/>
          </w:tcPr>
          <w:p w14:paraId="3A0D32BD" w14:textId="77777777" w:rsidR="000234BB" w:rsidRPr="00634625" w:rsidRDefault="000234BB" w:rsidP="00725808">
            <w:pPr>
              <w:pStyle w:val="SmallStandard"/>
            </w:pPr>
            <w:r>
              <w:t>RoutingSpecification</w:t>
            </w:r>
          </w:p>
        </w:tc>
        <w:tc>
          <w:tcPr>
            <w:tcW w:w="708" w:type="dxa"/>
          </w:tcPr>
          <w:p w14:paraId="27605D65" w14:textId="77777777" w:rsidR="000234BB" w:rsidRPr="00D331EF" w:rsidRDefault="000234BB" w:rsidP="00725808">
            <w:pPr>
              <w:pStyle w:val="SmallStandard"/>
            </w:pPr>
            <w:r w:rsidRPr="00D01517">
              <w:t>1</w:t>
            </w:r>
          </w:p>
        </w:tc>
        <w:tc>
          <w:tcPr>
            <w:tcW w:w="1560" w:type="dxa"/>
          </w:tcPr>
          <w:p w14:paraId="36EBB246" w14:textId="77777777" w:rsidR="000234BB" w:rsidRPr="00132C43" w:rsidRDefault="000234BB" w:rsidP="00725808">
            <w:pPr>
              <w:pStyle w:val="SmallStandard"/>
            </w:pPr>
            <w:r>
              <w:t>routing</w:t>
            </w:r>
          </w:p>
        </w:tc>
        <w:tc>
          <w:tcPr>
            <w:tcW w:w="708" w:type="dxa"/>
          </w:tcPr>
          <w:p w14:paraId="0B230552" w14:textId="77777777" w:rsidR="000234BB" w:rsidRPr="00D331EF" w:rsidRDefault="000234BB" w:rsidP="00725808">
            <w:pPr>
              <w:pStyle w:val="SmallStandard"/>
            </w:pPr>
            <w:r w:rsidRPr="00D01517">
              <w:t>0..*</w:t>
            </w:r>
          </w:p>
        </w:tc>
        <w:tc>
          <w:tcPr>
            <w:tcW w:w="567" w:type="dxa"/>
          </w:tcPr>
          <w:p w14:paraId="598FBEC1" w14:textId="77777777" w:rsidR="000234BB" w:rsidRDefault="000234BB" w:rsidP="00725808">
            <w:pPr>
              <w:pStyle w:val="SmallStandard"/>
            </w:pPr>
            <w:r>
              <w:t>Y</w:t>
            </w:r>
          </w:p>
        </w:tc>
        <w:tc>
          <w:tcPr>
            <w:tcW w:w="3969" w:type="dxa"/>
          </w:tcPr>
          <w:p w14:paraId="7A95D324" w14:textId="77777777" w:rsidR="000234BB" w:rsidRDefault="000234BB" w:rsidP="00725808">
            <w:pPr>
              <w:pStyle w:val="SmallStandard"/>
            </w:pPr>
            <w:r w:rsidRPr="00491287">
              <w:t>Specifies the Routings described by the RoutingSpecification.</w:t>
            </w:r>
          </w:p>
        </w:tc>
      </w:tr>
    </w:tbl>
    <w:p w14:paraId="7678891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6" w:name="_8d2b5926958a270379738d8805e3b862"/>
      <w:r>
        <w:rPr>
          <w:lang w:val="en-GB"/>
        </w:rPr>
        <w:t>RoutingSpecification</w:t>
      </w:r>
      <w:bookmarkEnd w:id="1616"/>
    </w:p>
    <w:p w14:paraId="0930AA94" w14:textId="77777777" w:rsidR="000234BB" w:rsidRDefault="000234BB" w:rsidP="000234BB">
      <w:r>
        <w:rPr>
          <w:sz w:val="18"/>
          <w:szCs w:val="18"/>
        </w:rPr>
        <w:t>Specification for the description of Routings.</w:t>
      </w:r>
    </w:p>
    <w:p w14:paraId="2B0C944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703341" w14:textId="77777777" w:rsidTr="00725808">
        <w:tc>
          <w:tcPr>
            <w:tcW w:w="2013" w:type="dxa"/>
            <w:tcMar>
              <w:top w:w="28" w:type="dxa"/>
              <w:left w:w="28" w:type="dxa"/>
              <w:bottom w:w="28" w:type="dxa"/>
              <w:right w:w="28" w:type="dxa"/>
            </w:tcMar>
          </w:tcPr>
          <w:p w14:paraId="1CA06D1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184C46C" w14:textId="33E098B9"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33B41A48" w14:textId="77777777" w:rsidTr="00725808">
        <w:tc>
          <w:tcPr>
            <w:tcW w:w="2013" w:type="dxa"/>
            <w:tcMar>
              <w:top w:w="28" w:type="dxa"/>
              <w:left w:w="28" w:type="dxa"/>
              <w:bottom w:w="28" w:type="dxa"/>
              <w:right w:w="28" w:type="dxa"/>
            </w:tcMar>
          </w:tcPr>
          <w:p w14:paraId="046B448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305831" w14:textId="77777777" w:rsidR="000234BB" w:rsidRDefault="000234BB" w:rsidP="00725808"/>
        </w:tc>
      </w:tr>
      <w:tr w:rsidR="000234BB" w:rsidRPr="008359F5" w14:paraId="7749F23C" w14:textId="77777777" w:rsidTr="00725808">
        <w:tc>
          <w:tcPr>
            <w:tcW w:w="2013" w:type="dxa"/>
            <w:tcMar>
              <w:top w:w="28" w:type="dxa"/>
              <w:left w:w="28" w:type="dxa"/>
              <w:bottom w:w="28" w:type="dxa"/>
              <w:right w:w="28" w:type="dxa"/>
            </w:tcMar>
          </w:tcPr>
          <w:p w14:paraId="1F6104C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00870D" w14:textId="77777777" w:rsidR="000234BB" w:rsidRPr="000437C1" w:rsidRDefault="000234BB" w:rsidP="00725808">
            <w:pPr>
              <w:pStyle w:val="SmallStandard"/>
            </w:pPr>
            <w:r>
              <w:t>false</w:t>
            </w:r>
          </w:p>
        </w:tc>
      </w:tr>
    </w:tbl>
    <w:p w14:paraId="6ADED2F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3DFA65C5" w14:textId="77777777" w:rsidTr="00725808">
        <w:tc>
          <w:tcPr>
            <w:tcW w:w="3856" w:type="dxa"/>
            <w:gridSpan w:val="3"/>
          </w:tcPr>
          <w:p w14:paraId="014F5E2B" w14:textId="77777777" w:rsidR="000234BB" w:rsidRDefault="000234BB" w:rsidP="00725808">
            <w:pPr>
              <w:jc w:val="center"/>
              <w:rPr>
                <w:b/>
                <w:sz w:val="16"/>
                <w:szCs w:val="16"/>
                <w:lang w:val="en-GB"/>
              </w:rPr>
            </w:pPr>
            <w:r>
              <w:rPr>
                <w:b/>
                <w:sz w:val="16"/>
                <w:szCs w:val="16"/>
                <w:lang w:val="en-GB"/>
              </w:rPr>
              <w:t>Other End</w:t>
            </w:r>
          </w:p>
        </w:tc>
        <w:tc>
          <w:tcPr>
            <w:tcW w:w="708" w:type="dxa"/>
          </w:tcPr>
          <w:p w14:paraId="5CDC396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7936E48" w14:textId="77777777" w:rsidR="000234BB" w:rsidRDefault="000234BB" w:rsidP="00725808">
            <w:pPr>
              <w:jc w:val="center"/>
              <w:rPr>
                <w:b/>
                <w:sz w:val="16"/>
                <w:szCs w:val="16"/>
                <w:lang w:val="en-GB"/>
              </w:rPr>
            </w:pPr>
            <w:r>
              <w:rPr>
                <w:b/>
                <w:sz w:val="16"/>
                <w:szCs w:val="16"/>
                <w:lang w:val="en-GB"/>
              </w:rPr>
              <w:t>General</w:t>
            </w:r>
          </w:p>
        </w:tc>
      </w:tr>
      <w:tr w:rsidR="000234BB" w:rsidRPr="00720F6F" w14:paraId="3DD6B0EC" w14:textId="77777777" w:rsidTr="00725808">
        <w:tc>
          <w:tcPr>
            <w:tcW w:w="1573" w:type="dxa"/>
          </w:tcPr>
          <w:p w14:paraId="4A1F1773" w14:textId="77777777" w:rsidR="000234BB" w:rsidRDefault="000234BB" w:rsidP="00725808">
            <w:pPr>
              <w:rPr>
                <w:b/>
                <w:sz w:val="16"/>
                <w:szCs w:val="16"/>
                <w:lang w:val="en-GB"/>
              </w:rPr>
            </w:pPr>
            <w:r>
              <w:rPr>
                <w:b/>
                <w:sz w:val="16"/>
                <w:szCs w:val="16"/>
                <w:lang w:val="en-GB"/>
              </w:rPr>
              <w:t>Type</w:t>
            </w:r>
          </w:p>
        </w:tc>
        <w:tc>
          <w:tcPr>
            <w:tcW w:w="1574" w:type="dxa"/>
          </w:tcPr>
          <w:p w14:paraId="25D36B4C" w14:textId="77777777" w:rsidR="000234BB" w:rsidRDefault="000234BB" w:rsidP="00725808">
            <w:pPr>
              <w:rPr>
                <w:b/>
                <w:sz w:val="16"/>
                <w:szCs w:val="16"/>
                <w:lang w:val="en-GB"/>
              </w:rPr>
            </w:pPr>
            <w:r>
              <w:rPr>
                <w:b/>
                <w:sz w:val="16"/>
                <w:szCs w:val="16"/>
                <w:lang w:val="en-GB"/>
              </w:rPr>
              <w:t>Role</w:t>
            </w:r>
          </w:p>
        </w:tc>
        <w:tc>
          <w:tcPr>
            <w:tcW w:w="708" w:type="dxa"/>
          </w:tcPr>
          <w:p w14:paraId="3AC81841" w14:textId="77777777" w:rsidR="000234BB" w:rsidRDefault="000234BB" w:rsidP="00725808">
            <w:pPr>
              <w:rPr>
                <w:b/>
                <w:sz w:val="16"/>
                <w:szCs w:val="16"/>
                <w:lang w:val="en-GB"/>
              </w:rPr>
            </w:pPr>
            <w:r>
              <w:rPr>
                <w:b/>
                <w:sz w:val="16"/>
                <w:szCs w:val="16"/>
                <w:lang w:val="en-GB"/>
              </w:rPr>
              <w:t>Mult</w:t>
            </w:r>
          </w:p>
        </w:tc>
        <w:tc>
          <w:tcPr>
            <w:tcW w:w="709" w:type="dxa"/>
          </w:tcPr>
          <w:p w14:paraId="295740B1" w14:textId="77777777" w:rsidR="000234BB" w:rsidRDefault="000234BB" w:rsidP="00725808">
            <w:pPr>
              <w:rPr>
                <w:b/>
                <w:sz w:val="16"/>
                <w:szCs w:val="16"/>
                <w:lang w:val="en-GB"/>
              </w:rPr>
            </w:pPr>
            <w:r>
              <w:rPr>
                <w:b/>
                <w:sz w:val="16"/>
                <w:szCs w:val="16"/>
                <w:lang w:val="en-GB"/>
              </w:rPr>
              <w:t>Mult</w:t>
            </w:r>
          </w:p>
        </w:tc>
        <w:tc>
          <w:tcPr>
            <w:tcW w:w="567" w:type="dxa"/>
          </w:tcPr>
          <w:p w14:paraId="1359A04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067167D" w14:textId="77777777" w:rsidR="000234BB" w:rsidRPr="008359F5" w:rsidRDefault="000234BB" w:rsidP="00725808">
            <w:pPr>
              <w:rPr>
                <w:b/>
                <w:sz w:val="16"/>
                <w:szCs w:val="16"/>
                <w:lang w:val="en-GB"/>
              </w:rPr>
            </w:pPr>
            <w:r>
              <w:rPr>
                <w:b/>
                <w:sz w:val="16"/>
                <w:szCs w:val="16"/>
                <w:lang w:val="en-GB"/>
              </w:rPr>
              <w:t>Comment</w:t>
            </w:r>
          </w:p>
        </w:tc>
      </w:tr>
      <w:tr w:rsidR="000234BB" w:rsidRPr="00CC6307" w14:paraId="2BDD3E4D" w14:textId="77777777" w:rsidTr="00725808">
        <w:tc>
          <w:tcPr>
            <w:tcW w:w="1573" w:type="dxa"/>
          </w:tcPr>
          <w:p w14:paraId="704E1CC8" w14:textId="77777777" w:rsidR="000234BB" w:rsidRPr="00634625" w:rsidRDefault="000234BB" w:rsidP="00725808">
            <w:pPr>
              <w:pStyle w:val="SmallStandard"/>
            </w:pPr>
            <w:r>
              <w:t>Routing</w:t>
            </w:r>
          </w:p>
        </w:tc>
        <w:tc>
          <w:tcPr>
            <w:tcW w:w="1574" w:type="dxa"/>
          </w:tcPr>
          <w:p w14:paraId="7FB316B2" w14:textId="77777777" w:rsidR="000234BB" w:rsidRPr="00132C43" w:rsidRDefault="000234BB" w:rsidP="00725808">
            <w:pPr>
              <w:pStyle w:val="SmallStandard"/>
            </w:pPr>
            <w:r>
              <w:t>routing</w:t>
            </w:r>
          </w:p>
        </w:tc>
        <w:tc>
          <w:tcPr>
            <w:tcW w:w="708" w:type="dxa"/>
          </w:tcPr>
          <w:p w14:paraId="147A9630" w14:textId="77777777" w:rsidR="000234BB" w:rsidRPr="00D331EF" w:rsidRDefault="000234BB" w:rsidP="00725808">
            <w:pPr>
              <w:pStyle w:val="SmallStandard"/>
            </w:pPr>
            <w:r w:rsidRPr="00574783">
              <w:t>0..*</w:t>
            </w:r>
          </w:p>
        </w:tc>
        <w:tc>
          <w:tcPr>
            <w:tcW w:w="709" w:type="dxa"/>
          </w:tcPr>
          <w:p w14:paraId="3DE07C17" w14:textId="77777777" w:rsidR="000234BB" w:rsidRPr="00D331EF" w:rsidRDefault="000234BB" w:rsidP="00725808">
            <w:pPr>
              <w:pStyle w:val="SmallStandard"/>
            </w:pPr>
            <w:r w:rsidRPr="00207506">
              <w:t>1</w:t>
            </w:r>
          </w:p>
        </w:tc>
        <w:tc>
          <w:tcPr>
            <w:tcW w:w="567" w:type="dxa"/>
          </w:tcPr>
          <w:p w14:paraId="68055139" w14:textId="77777777" w:rsidR="000234BB" w:rsidRDefault="000234BB" w:rsidP="00725808">
            <w:pPr>
              <w:pStyle w:val="SmallStandard"/>
            </w:pPr>
            <w:r>
              <w:t>Y</w:t>
            </w:r>
          </w:p>
        </w:tc>
        <w:tc>
          <w:tcPr>
            <w:tcW w:w="3969" w:type="dxa"/>
          </w:tcPr>
          <w:p w14:paraId="2F09F3DD" w14:textId="77777777" w:rsidR="000234BB" w:rsidRDefault="000234BB" w:rsidP="00725808">
            <w:pPr>
              <w:pStyle w:val="SmallStandard"/>
            </w:pPr>
            <w:r w:rsidRPr="00491287">
              <w:t>Specifies the Routings described by the RoutingSpecification.</w:t>
            </w:r>
          </w:p>
        </w:tc>
      </w:tr>
    </w:tbl>
    <w:p w14:paraId="61ABE1B8"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617" w:name="_Toc33620343"/>
      <w:r>
        <w:rPr>
          <w:lang w:val="en-GB"/>
        </w:rPr>
        <w:t xml:space="preserve">Module </w:t>
      </w:r>
      <w:bookmarkStart w:id="1618" w:name="_4d82e949354324f2308843f51aec65eb"/>
      <w:r>
        <w:rPr>
          <w:lang w:val="en-GB"/>
        </w:rPr>
        <w:t>schematic</w:t>
      </w:r>
      <w:bookmarkEnd w:id="1618"/>
      <w:bookmarkEnd w:id="1617"/>
    </w:p>
    <w:p w14:paraId="19FF303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9" w:name="_a88b519e17438acf2391cf4d9cd6006a"/>
      <w:r>
        <w:rPr>
          <w:lang w:val="en-GB"/>
        </w:rPr>
        <w:t>ComponentConnector</w:t>
      </w:r>
      <w:bookmarkEnd w:id="1619"/>
    </w:p>
    <w:p w14:paraId="6DE904FE" w14:textId="77777777" w:rsidR="000234BB" w:rsidRDefault="000234BB" w:rsidP="000234BB">
      <w:r>
        <w:rPr>
          <w:sz w:val="18"/>
          <w:szCs w:val="18"/>
        </w:rPr>
        <w:t xml:space="preserve">A </w:t>
      </w:r>
      <w:r>
        <w:rPr>
          <w:i/>
          <w:iCs/>
          <w:sz w:val="18"/>
          <w:szCs w:val="18"/>
        </w:rPr>
        <w:t>ComponentConnector</w:t>
      </w:r>
      <w:r>
        <w:rPr>
          <w:sz w:val="18"/>
          <w:szCs w:val="18"/>
        </w:rPr>
        <w:t xml:space="preserve"> is a grouping of </w:t>
      </w:r>
      <w:r>
        <w:rPr>
          <w:i/>
          <w:iCs/>
          <w:sz w:val="18"/>
          <w:szCs w:val="18"/>
        </w:rPr>
        <w:t>ComponentPorts</w:t>
      </w:r>
      <w:r>
        <w:rPr>
          <w:sz w:val="18"/>
          <w:szCs w:val="18"/>
        </w:rPr>
        <w:t xml:space="preserve"> and represents a logical abstraction of a connector of an </w:t>
      </w:r>
      <w:r>
        <w:rPr>
          <w:i/>
          <w:iCs/>
          <w:sz w:val="18"/>
          <w:szCs w:val="18"/>
        </w:rPr>
        <w:t>EEComponent</w:t>
      </w:r>
      <w:r>
        <w:rPr>
          <w:sz w:val="18"/>
          <w:szCs w:val="18"/>
        </w:rPr>
        <w:t xml:space="preserve">. When the </w:t>
      </w:r>
      <w:r>
        <w:rPr>
          <w:i/>
          <w:iCs/>
          <w:sz w:val="18"/>
          <w:szCs w:val="18"/>
        </w:rPr>
        <w:t>ComponentNode</w:t>
      </w:r>
      <w:r>
        <w:rPr>
          <w:sz w:val="18"/>
          <w:szCs w:val="18"/>
        </w:rPr>
        <w:t xml:space="preserve"> is realized by an </w:t>
      </w:r>
      <w:r>
        <w:rPr>
          <w:i/>
          <w:iCs/>
          <w:sz w:val="18"/>
          <w:szCs w:val="18"/>
        </w:rPr>
        <w:t>EEComponentRole</w:t>
      </w:r>
      <w:r>
        <w:rPr>
          <w:sz w:val="18"/>
          <w:szCs w:val="18"/>
        </w:rPr>
        <w:t xml:space="preserve"> the </w:t>
      </w:r>
      <w:r>
        <w:rPr>
          <w:i/>
          <w:iCs/>
          <w:sz w:val="18"/>
          <w:szCs w:val="18"/>
        </w:rPr>
        <w:t>ComponentConnector</w:t>
      </w:r>
      <w:r>
        <w:rPr>
          <w:sz w:val="18"/>
          <w:szCs w:val="18"/>
        </w:rPr>
        <w:t xml:space="preserve"> will result in a </w:t>
      </w:r>
      <w:r>
        <w:rPr>
          <w:i/>
          <w:iCs/>
          <w:sz w:val="18"/>
          <w:szCs w:val="18"/>
        </w:rPr>
        <w:t>HousingComponent.</w:t>
      </w:r>
    </w:p>
    <w:p w14:paraId="1F7176C4" w14:textId="77777777" w:rsidR="000234BB" w:rsidRDefault="000234BB" w:rsidP="000234BB">
      <w:r>
        <w:rPr>
          <w:sz w:val="18"/>
          <w:szCs w:val="18"/>
        </w:rPr>
        <w:t xml:space="preserve">It is permitted that a </w:t>
      </w:r>
      <w:r>
        <w:rPr>
          <w:i/>
          <w:iCs/>
          <w:sz w:val="18"/>
          <w:szCs w:val="18"/>
        </w:rPr>
        <w:t>ComponentConnector</w:t>
      </w:r>
      <w:r>
        <w:rPr>
          <w:sz w:val="18"/>
          <w:szCs w:val="18"/>
        </w:rPr>
        <w:t xml:space="preserve"> is a 150% definition of connector.</w:t>
      </w:r>
    </w:p>
    <w:p w14:paraId="5EE605A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79497C5" w14:textId="77777777" w:rsidTr="00725808">
        <w:tc>
          <w:tcPr>
            <w:tcW w:w="2013" w:type="dxa"/>
            <w:tcMar>
              <w:top w:w="28" w:type="dxa"/>
              <w:left w:w="28" w:type="dxa"/>
              <w:bottom w:w="28" w:type="dxa"/>
              <w:right w:w="28" w:type="dxa"/>
            </w:tcMar>
          </w:tcPr>
          <w:p w14:paraId="3973F0A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FE4CCE1" w14:textId="4A4FAF66"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14EFF45C" w14:textId="77777777" w:rsidTr="00725808">
        <w:tc>
          <w:tcPr>
            <w:tcW w:w="2013" w:type="dxa"/>
            <w:tcMar>
              <w:top w:w="28" w:type="dxa"/>
              <w:left w:w="28" w:type="dxa"/>
              <w:bottom w:w="28" w:type="dxa"/>
              <w:right w:w="28" w:type="dxa"/>
            </w:tcMar>
          </w:tcPr>
          <w:p w14:paraId="1A8F5E1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18BBF9" w14:textId="77777777" w:rsidR="000234BB" w:rsidRDefault="000234BB" w:rsidP="00725808"/>
        </w:tc>
      </w:tr>
      <w:tr w:rsidR="000234BB" w:rsidRPr="008359F5" w14:paraId="624EA61E" w14:textId="77777777" w:rsidTr="00725808">
        <w:tc>
          <w:tcPr>
            <w:tcW w:w="2013" w:type="dxa"/>
            <w:tcMar>
              <w:top w:w="28" w:type="dxa"/>
              <w:left w:w="28" w:type="dxa"/>
              <w:bottom w:w="28" w:type="dxa"/>
              <w:right w:w="28" w:type="dxa"/>
            </w:tcMar>
          </w:tcPr>
          <w:p w14:paraId="547E2A0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71F9974" w14:textId="77777777" w:rsidR="000234BB" w:rsidRPr="000437C1" w:rsidRDefault="000234BB" w:rsidP="00725808">
            <w:pPr>
              <w:pStyle w:val="SmallStandard"/>
            </w:pPr>
            <w:r>
              <w:t>false</w:t>
            </w:r>
          </w:p>
        </w:tc>
      </w:tr>
    </w:tbl>
    <w:p w14:paraId="7E47C8D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6A758AF" w14:textId="77777777" w:rsidTr="00725808">
        <w:tc>
          <w:tcPr>
            <w:tcW w:w="2013" w:type="dxa"/>
            <w:tcMar>
              <w:top w:w="28" w:type="dxa"/>
              <w:left w:w="28" w:type="dxa"/>
              <w:bottom w:w="28" w:type="dxa"/>
              <w:right w:w="28" w:type="dxa"/>
            </w:tcMar>
          </w:tcPr>
          <w:p w14:paraId="22F0577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9593498"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E43916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2EACC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38A6FEE" w14:textId="77777777" w:rsidTr="00725808">
        <w:tc>
          <w:tcPr>
            <w:tcW w:w="2013" w:type="dxa"/>
            <w:tcMar>
              <w:top w:w="28" w:type="dxa"/>
              <w:left w:w="28" w:type="dxa"/>
              <w:bottom w:w="28" w:type="dxa"/>
              <w:right w:w="28" w:type="dxa"/>
            </w:tcMar>
          </w:tcPr>
          <w:p w14:paraId="3D021E39" w14:textId="77777777" w:rsidR="000234BB" w:rsidRPr="00620BBE" w:rsidRDefault="000234BB" w:rsidP="00725808">
            <w:pPr>
              <w:pStyle w:val="SmallStandard"/>
            </w:pPr>
            <w:r w:rsidRPr="00620BBE">
              <w:lastRenderedPageBreak/>
              <w:t>identification</w:t>
            </w:r>
          </w:p>
        </w:tc>
        <w:tc>
          <w:tcPr>
            <w:tcW w:w="1559" w:type="dxa"/>
            <w:tcMar>
              <w:top w:w="28" w:type="dxa"/>
              <w:left w:w="28" w:type="dxa"/>
              <w:bottom w:w="28" w:type="dxa"/>
              <w:right w:w="28" w:type="dxa"/>
            </w:tcMar>
          </w:tcPr>
          <w:p w14:paraId="154E32B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3FC97A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C52E791" w14:textId="77777777" w:rsidR="000234BB" w:rsidRDefault="000234BB" w:rsidP="00725808">
            <w:pPr>
              <w:pStyle w:val="SmallStandard"/>
            </w:pPr>
            <w:r w:rsidRPr="00491287">
              <w:t>Specifies a unique identification of the ComponentConnector. The identification is guaranteed to be unique within the ComponentNode.</w:t>
            </w:r>
          </w:p>
        </w:tc>
      </w:tr>
      <w:tr w:rsidR="000234BB" w:rsidRPr="006675E2" w14:paraId="489261E2" w14:textId="77777777" w:rsidTr="00725808">
        <w:tc>
          <w:tcPr>
            <w:tcW w:w="2013" w:type="dxa"/>
            <w:tcMar>
              <w:top w:w="28" w:type="dxa"/>
              <w:left w:w="28" w:type="dxa"/>
              <w:bottom w:w="28" w:type="dxa"/>
              <w:right w:w="28" w:type="dxa"/>
            </w:tcMar>
          </w:tcPr>
          <w:p w14:paraId="00F4D787"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4BFD1642"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474BAF01"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3D85942D" w14:textId="77777777" w:rsidR="000234BB" w:rsidRDefault="000234BB" w:rsidP="00725808"/>
        </w:tc>
      </w:tr>
    </w:tbl>
    <w:p w14:paraId="32C1E54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F8A6A54" w14:textId="77777777" w:rsidTr="00725808">
        <w:tc>
          <w:tcPr>
            <w:tcW w:w="3856" w:type="dxa"/>
            <w:gridSpan w:val="3"/>
          </w:tcPr>
          <w:p w14:paraId="5385CE40" w14:textId="77777777" w:rsidR="000234BB" w:rsidRDefault="000234BB" w:rsidP="00725808">
            <w:pPr>
              <w:jc w:val="center"/>
              <w:rPr>
                <w:b/>
                <w:sz w:val="16"/>
                <w:szCs w:val="16"/>
                <w:lang w:val="en-GB"/>
              </w:rPr>
            </w:pPr>
            <w:r>
              <w:rPr>
                <w:b/>
                <w:sz w:val="16"/>
                <w:szCs w:val="16"/>
                <w:lang w:val="en-GB"/>
              </w:rPr>
              <w:t>Other End</w:t>
            </w:r>
          </w:p>
        </w:tc>
        <w:tc>
          <w:tcPr>
            <w:tcW w:w="708" w:type="dxa"/>
          </w:tcPr>
          <w:p w14:paraId="4F4657F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8A8D1EE" w14:textId="77777777" w:rsidR="000234BB" w:rsidRDefault="000234BB" w:rsidP="00725808">
            <w:pPr>
              <w:jc w:val="center"/>
              <w:rPr>
                <w:b/>
                <w:sz w:val="16"/>
                <w:szCs w:val="16"/>
                <w:lang w:val="en-GB"/>
              </w:rPr>
            </w:pPr>
            <w:r>
              <w:rPr>
                <w:b/>
                <w:sz w:val="16"/>
                <w:szCs w:val="16"/>
                <w:lang w:val="en-GB"/>
              </w:rPr>
              <w:t>General</w:t>
            </w:r>
          </w:p>
        </w:tc>
      </w:tr>
      <w:tr w:rsidR="000234BB" w:rsidRPr="00720F6F" w14:paraId="201349BF" w14:textId="77777777" w:rsidTr="00725808">
        <w:tc>
          <w:tcPr>
            <w:tcW w:w="1573" w:type="dxa"/>
          </w:tcPr>
          <w:p w14:paraId="5C1E14AC" w14:textId="77777777" w:rsidR="000234BB" w:rsidRDefault="000234BB" w:rsidP="00725808">
            <w:pPr>
              <w:rPr>
                <w:b/>
                <w:sz w:val="16"/>
                <w:szCs w:val="16"/>
                <w:lang w:val="en-GB"/>
              </w:rPr>
            </w:pPr>
            <w:r>
              <w:rPr>
                <w:b/>
                <w:sz w:val="16"/>
                <w:szCs w:val="16"/>
                <w:lang w:val="en-GB"/>
              </w:rPr>
              <w:t>Type</w:t>
            </w:r>
          </w:p>
        </w:tc>
        <w:tc>
          <w:tcPr>
            <w:tcW w:w="1574" w:type="dxa"/>
          </w:tcPr>
          <w:p w14:paraId="090BE381" w14:textId="77777777" w:rsidR="000234BB" w:rsidRDefault="000234BB" w:rsidP="00725808">
            <w:pPr>
              <w:rPr>
                <w:b/>
                <w:sz w:val="16"/>
                <w:szCs w:val="16"/>
                <w:lang w:val="en-GB"/>
              </w:rPr>
            </w:pPr>
            <w:r>
              <w:rPr>
                <w:b/>
                <w:sz w:val="16"/>
                <w:szCs w:val="16"/>
                <w:lang w:val="en-GB"/>
              </w:rPr>
              <w:t>Role</w:t>
            </w:r>
          </w:p>
        </w:tc>
        <w:tc>
          <w:tcPr>
            <w:tcW w:w="708" w:type="dxa"/>
          </w:tcPr>
          <w:p w14:paraId="28237740" w14:textId="77777777" w:rsidR="000234BB" w:rsidRDefault="000234BB" w:rsidP="00725808">
            <w:pPr>
              <w:rPr>
                <w:b/>
                <w:sz w:val="16"/>
                <w:szCs w:val="16"/>
                <w:lang w:val="en-GB"/>
              </w:rPr>
            </w:pPr>
            <w:r>
              <w:rPr>
                <w:b/>
                <w:sz w:val="16"/>
                <w:szCs w:val="16"/>
                <w:lang w:val="en-GB"/>
              </w:rPr>
              <w:t>Mult</w:t>
            </w:r>
          </w:p>
        </w:tc>
        <w:tc>
          <w:tcPr>
            <w:tcW w:w="709" w:type="dxa"/>
          </w:tcPr>
          <w:p w14:paraId="73A28C3E" w14:textId="77777777" w:rsidR="000234BB" w:rsidRDefault="000234BB" w:rsidP="00725808">
            <w:pPr>
              <w:rPr>
                <w:b/>
                <w:sz w:val="16"/>
                <w:szCs w:val="16"/>
                <w:lang w:val="en-GB"/>
              </w:rPr>
            </w:pPr>
            <w:r>
              <w:rPr>
                <w:b/>
                <w:sz w:val="16"/>
                <w:szCs w:val="16"/>
                <w:lang w:val="en-GB"/>
              </w:rPr>
              <w:t>Mult</w:t>
            </w:r>
          </w:p>
        </w:tc>
        <w:tc>
          <w:tcPr>
            <w:tcW w:w="567" w:type="dxa"/>
          </w:tcPr>
          <w:p w14:paraId="3DEB16F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EDDDA79" w14:textId="77777777" w:rsidR="000234BB" w:rsidRPr="008359F5" w:rsidRDefault="000234BB" w:rsidP="00725808">
            <w:pPr>
              <w:rPr>
                <w:b/>
                <w:sz w:val="16"/>
                <w:szCs w:val="16"/>
                <w:lang w:val="en-GB"/>
              </w:rPr>
            </w:pPr>
            <w:r>
              <w:rPr>
                <w:b/>
                <w:sz w:val="16"/>
                <w:szCs w:val="16"/>
                <w:lang w:val="en-GB"/>
              </w:rPr>
              <w:t>Comment</w:t>
            </w:r>
          </w:p>
        </w:tc>
      </w:tr>
      <w:tr w:rsidR="000234BB" w:rsidRPr="00CC6307" w14:paraId="75B8A57A" w14:textId="77777777" w:rsidTr="00725808">
        <w:tc>
          <w:tcPr>
            <w:tcW w:w="1573" w:type="dxa"/>
          </w:tcPr>
          <w:p w14:paraId="1F00EC8C" w14:textId="77777777" w:rsidR="000234BB" w:rsidRPr="00634625" w:rsidRDefault="000234BB" w:rsidP="00725808">
            <w:pPr>
              <w:pStyle w:val="SmallStandard"/>
            </w:pPr>
            <w:r>
              <w:t>ComponentPort</w:t>
            </w:r>
          </w:p>
        </w:tc>
        <w:tc>
          <w:tcPr>
            <w:tcW w:w="1574" w:type="dxa"/>
          </w:tcPr>
          <w:p w14:paraId="017F6744" w14:textId="77777777" w:rsidR="000234BB" w:rsidRPr="00132C43" w:rsidRDefault="000234BB" w:rsidP="00725808">
            <w:pPr>
              <w:pStyle w:val="SmallStandard"/>
            </w:pPr>
            <w:r>
              <w:t>componentPort</w:t>
            </w:r>
          </w:p>
        </w:tc>
        <w:tc>
          <w:tcPr>
            <w:tcW w:w="708" w:type="dxa"/>
          </w:tcPr>
          <w:p w14:paraId="0FA95C38" w14:textId="77777777" w:rsidR="000234BB" w:rsidRPr="00D331EF" w:rsidRDefault="000234BB" w:rsidP="00725808">
            <w:pPr>
              <w:pStyle w:val="SmallStandard"/>
            </w:pPr>
            <w:r w:rsidRPr="00574783">
              <w:t>0..*</w:t>
            </w:r>
          </w:p>
        </w:tc>
        <w:tc>
          <w:tcPr>
            <w:tcW w:w="709" w:type="dxa"/>
          </w:tcPr>
          <w:p w14:paraId="6F4392E1" w14:textId="77777777" w:rsidR="000234BB" w:rsidRPr="00D331EF" w:rsidRDefault="000234BB" w:rsidP="00725808">
            <w:pPr>
              <w:pStyle w:val="SmallStandard"/>
            </w:pPr>
            <w:r w:rsidRPr="00207506">
              <w:t>1</w:t>
            </w:r>
          </w:p>
        </w:tc>
        <w:tc>
          <w:tcPr>
            <w:tcW w:w="567" w:type="dxa"/>
          </w:tcPr>
          <w:p w14:paraId="0E66B279" w14:textId="77777777" w:rsidR="000234BB" w:rsidRDefault="000234BB" w:rsidP="00725808">
            <w:pPr>
              <w:pStyle w:val="SmallStandard"/>
            </w:pPr>
            <w:r>
              <w:t>Y</w:t>
            </w:r>
          </w:p>
        </w:tc>
        <w:tc>
          <w:tcPr>
            <w:tcW w:w="3969" w:type="dxa"/>
          </w:tcPr>
          <w:p w14:paraId="14D9770B" w14:textId="77777777" w:rsidR="000234BB" w:rsidRDefault="000234BB" w:rsidP="00725808">
            <w:pPr>
              <w:pStyle w:val="SmallStandard"/>
            </w:pPr>
            <w:r w:rsidRPr="00491287">
              <w:t>Specifies the ComponentPorts of the ComponentConnector.</w:t>
            </w:r>
          </w:p>
        </w:tc>
      </w:tr>
    </w:tbl>
    <w:p w14:paraId="47B13A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F7DE8FD" w14:textId="77777777" w:rsidTr="00725808">
        <w:tc>
          <w:tcPr>
            <w:tcW w:w="2296" w:type="dxa"/>
            <w:gridSpan w:val="2"/>
          </w:tcPr>
          <w:p w14:paraId="75155A2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F2FA7DD"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2479722" w14:textId="77777777" w:rsidR="000234BB" w:rsidRDefault="000234BB" w:rsidP="00725808">
            <w:pPr>
              <w:jc w:val="center"/>
              <w:rPr>
                <w:b/>
                <w:sz w:val="16"/>
                <w:szCs w:val="16"/>
                <w:lang w:val="en-GB"/>
              </w:rPr>
            </w:pPr>
            <w:r>
              <w:rPr>
                <w:b/>
                <w:sz w:val="16"/>
                <w:szCs w:val="16"/>
                <w:lang w:val="en-GB"/>
              </w:rPr>
              <w:t>General</w:t>
            </w:r>
          </w:p>
        </w:tc>
      </w:tr>
      <w:tr w:rsidR="000234BB" w:rsidRPr="00720F6F" w14:paraId="0287F64E" w14:textId="77777777" w:rsidTr="00725808">
        <w:tc>
          <w:tcPr>
            <w:tcW w:w="1588" w:type="dxa"/>
          </w:tcPr>
          <w:p w14:paraId="5C6012A4" w14:textId="77777777" w:rsidR="000234BB" w:rsidRDefault="000234BB" w:rsidP="00725808">
            <w:pPr>
              <w:rPr>
                <w:b/>
                <w:sz w:val="16"/>
                <w:szCs w:val="16"/>
                <w:lang w:val="en-GB"/>
              </w:rPr>
            </w:pPr>
            <w:r>
              <w:rPr>
                <w:b/>
                <w:sz w:val="16"/>
                <w:szCs w:val="16"/>
                <w:lang w:val="en-GB"/>
              </w:rPr>
              <w:t>Type</w:t>
            </w:r>
          </w:p>
        </w:tc>
        <w:tc>
          <w:tcPr>
            <w:tcW w:w="708" w:type="dxa"/>
          </w:tcPr>
          <w:p w14:paraId="6CB80A85" w14:textId="77777777" w:rsidR="000234BB" w:rsidRDefault="000234BB" w:rsidP="00725808">
            <w:pPr>
              <w:rPr>
                <w:b/>
                <w:sz w:val="16"/>
                <w:szCs w:val="16"/>
                <w:lang w:val="en-GB"/>
              </w:rPr>
            </w:pPr>
            <w:r>
              <w:rPr>
                <w:b/>
                <w:sz w:val="16"/>
                <w:szCs w:val="16"/>
                <w:lang w:val="en-GB"/>
              </w:rPr>
              <w:t>Mult</w:t>
            </w:r>
          </w:p>
        </w:tc>
        <w:tc>
          <w:tcPr>
            <w:tcW w:w="1560" w:type="dxa"/>
          </w:tcPr>
          <w:p w14:paraId="6B789490" w14:textId="77777777" w:rsidR="000234BB" w:rsidRDefault="000234BB" w:rsidP="00725808">
            <w:pPr>
              <w:rPr>
                <w:b/>
                <w:sz w:val="16"/>
                <w:szCs w:val="16"/>
                <w:lang w:val="en-GB"/>
              </w:rPr>
            </w:pPr>
            <w:r>
              <w:rPr>
                <w:b/>
                <w:sz w:val="16"/>
                <w:szCs w:val="16"/>
                <w:lang w:val="en-GB"/>
              </w:rPr>
              <w:t>Role</w:t>
            </w:r>
          </w:p>
        </w:tc>
        <w:tc>
          <w:tcPr>
            <w:tcW w:w="708" w:type="dxa"/>
          </w:tcPr>
          <w:p w14:paraId="0BE84915" w14:textId="77777777" w:rsidR="000234BB" w:rsidRDefault="000234BB" w:rsidP="00725808">
            <w:pPr>
              <w:rPr>
                <w:b/>
                <w:sz w:val="16"/>
                <w:szCs w:val="16"/>
                <w:lang w:val="en-GB"/>
              </w:rPr>
            </w:pPr>
            <w:r>
              <w:rPr>
                <w:b/>
                <w:sz w:val="16"/>
                <w:szCs w:val="16"/>
                <w:lang w:val="en-GB"/>
              </w:rPr>
              <w:t>Mult</w:t>
            </w:r>
          </w:p>
        </w:tc>
        <w:tc>
          <w:tcPr>
            <w:tcW w:w="567" w:type="dxa"/>
          </w:tcPr>
          <w:p w14:paraId="69486C5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A712AE9" w14:textId="77777777" w:rsidR="000234BB" w:rsidRPr="008359F5" w:rsidRDefault="000234BB" w:rsidP="00725808">
            <w:pPr>
              <w:rPr>
                <w:b/>
                <w:sz w:val="16"/>
                <w:szCs w:val="16"/>
                <w:lang w:val="en-GB"/>
              </w:rPr>
            </w:pPr>
            <w:r>
              <w:rPr>
                <w:b/>
                <w:sz w:val="16"/>
                <w:szCs w:val="16"/>
                <w:lang w:val="en-GB"/>
              </w:rPr>
              <w:t>Comment</w:t>
            </w:r>
          </w:p>
        </w:tc>
      </w:tr>
      <w:tr w:rsidR="000234BB" w:rsidRPr="00CC6307" w14:paraId="440DA8AC" w14:textId="77777777" w:rsidTr="00725808">
        <w:tc>
          <w:tcPr>
            <w:tcW w:w="1588" w:type="dxa"/>
          </w:tcPr>
          <w:p w14:paraId="3500B0A7" w14:textId="77777777" w:rsidR="000234BB" w:rsidRPr="00634625" w:rsidRDefault="000234BB" w:rsidP="00725808">
            <w:pPr>
              <w:pStyle w:val="SmallStandard"/>
            </w:pPr>
            <w:r>
              <w:t>ComponentNode</w:t>
            </w:r>
          </w:p>
        </w:tc>
        <w:tc>
          <w:tcPr>
            <w:tcW w:w="708" w:type="dxa"/>
          </w:tcPr>
          <w:p w14:paraId="7685D7D9" w14:textId="77777777" w:rsidR="000234BB" w:rsidRPr="00D331EF" w:rsidRDefault="000234BB" w:rsidP="00725808">
            <w:pPr>
              <w:pStyle w:val="SmallStandard"/>
            </w:pPr>
            <w:r w:rsidRPr="00D01517">
              <w:t>1</w:t>
            </w:r>
          </w:p>
        </w:tc>
        <w:tc>
          <w:tcPr>
            <w:tcW w:w="1560" w:type="dxa"/>
          </w:tcPr>
          <w:p w14:paraId="07B6A73B" w14:textId="77777777" w:rsidR="000234BB" w:rsidRPr="00132C43" w:rsidRDefault="000234BB" w:rsidP="00725808">
            <w:pPr>
              <w:pStyle w:val="SmallStandard"/>
            </w:pPr>
            <w:r>
              <w:t>componentConnector</w:t>
            </w:r>
          </w:p>
        </w:tc>
        <w:tc>
          <w:tcPr>
            <w:tcW w:w="708" w:type="dxa"/>
          </w:tcPr>
          <w:p w14:paraId="053A3E9B" w14:textId="77777777" w:rsidR="000234BB" w:rsidRPr="00D331EF" w:rsidRDefault="000234BB" w:rsidP="00725808">
            <w:pPr>
              <w:pStyle w:val="SmallStandard"/>
            </w:pPr>
            <w:r w:rsidRPr="00D01517">
              <w:t>0..*</w:t>
            </w:r>
          </w:p>
        </w:tc>
        <w:tc>
          <w:tcPr>
            <w:tcW w:w="567" w:type="dxa"/>
          </w:tcPr>
          <w:p w14:paraId="26806E51" w14:textId="77777777" w:rsidR="000234BB" w:rsidRDefault="000234BB" w:rsidP="00725808">
            <w:pPr>
              <w:pStyle w:val="SmallStandard"/>
            </w:pPr>
            <w:r>
              <w:t>Y</w:t>
            </w:r>
          </w:p>
        </w:tc>
        <w:tc>
          <w:tcPr>
            <w:tcW w:w="3969" w:type="dxa"/>
          </w:tcPr>
          <w:p w14:paraId="2814E122" w14:textId="77777777" w:rsidR="000234BB" w:rsidRDefault="000234BB" w:rsidP="00725808">
            <w:pPr>
              <w:pStyle w:val="SmallStandard"/>
            </w:pPr>
            <w:r w:rsidRPr="00491287">
              <w:t>Specifies the ComponentConnectors of a ComponentNode.</w:t>
            </w:r>
          </w:p>
        </w:tc>
      </w:tr>
      <w:tr w:rsidR="000234BB" w:rsidRPr="00CC6307" w14:paraId="174BE71E" w14:textId="77777777" w:rsidTr="00725808">
        <w:tc>
          <w:tcPr>
            <w:tcW w:w="1588" w:type="dxa"/>
          </w:tcPr>
          <w:p w14:paraId="5B0CA7B9" w14:textId="77777777" w:rsidR="000234BB" w:rsidRPr="00634625" w:rsidRDefault="000234BB" w:rsidP="00725808">
            <w:pPr>
              <w:pStyle w:val="SmallStandard"/>
            </w:pPr>
            <w:r>
              <w:t>HousingComponentReference</w:t>
            </w:r>
          </w:p>
        </w:tc>
        <w:tc>
          <w:tcPr>
            <w:tcW w:w="708" w:type="dxa"/>
          </w:tcPr>
          <w:p w14:paraId="0F8B4ADD" w14:textId="77777777" w:rsidR="000234BB" w:rsidRPr="00D331EF" w:rsidRDefault="000234BB" w:rsidP="00725808">
            <w:pPr>
              <w:pStyle w:val="SmallStandard"/>
            </w:pPr>
            <w:r w:rsidRPr="00D01517">
              <w:t>0..*</w:t>
            </w:r>
          </w:p>
        </w:tc>
        <w:tc>
          <w:tcPr>
            <w:tcW w:w="1560" w:type="dxa"/>
          </w:tcPr>
          <w:p w14:paraId="6DC3ADEA" w14:textId="77777777" w:rsidR="000234BB" w:rsidRPr="00132C43" w:rsidRDefault="000234BB" w:rsidP="00725808">
            <w:pPr>
              <w:pStyle w:val="SmallStandard"/>
            </w:pPr>
            <w:r>
              <w:t>componentConnector</w:t>
            </w:r>
          </w:p>
        </w:tc>
        <w:tc>
          <w:tcPr>
            <w:tcW w:w="708" w:type="dxa"/>
          </w:tcPr>
          <w:p w14:paraId="06F3DB9A" w14:textId="77777777" w:rsidR="000234BB" w:rsidRPr="00D331EF" w:rsidRDefault="000234BB" w:rsidP="00725808">
            <w:pPr>
              <w:pStyle w:val="SmallStandard"/>
            </w:pPr>
            <w:r w:rsidRPr="00D01517">
              <w:t>0..1</w:t>
            </w:r>
          </w:p>
        </w:tc>
        <w:tc>
          <w:tcPr>
            <w:tcW w:w="567" w:type="dxa"/>
          </w:tcPr>
          <w:p w14:paraId="543C6482" w14:textId="77777777" w:rsidR="000234BB" w:rsidRPr="00D331EF" w:rsidRDefault="000234BB" w:rsidP="00725808">
            <w:pPr>
              <w:pStyle w:val="SmallStandard"/>
            </w:pPr>
            <w:r>
              <w:t>N</w:t>
            </w:r>
          </w:p>
        </w:tc>
        <w:tc>
          <w:tcPr>
            <w:tcW w:w="3969" w:type="dxa"/>
          </w:tcPr>
          <w:p w14:paraId="2BE8A698" w14:textId="77777777" w:rsidR="000234BB" w:rsidRDefault="000234BB" w:rsidP="00725808">
            <w:pPr>
              <w:pStyle w:val="SmallStandard"/>
            </w:pPr>
            <w:r w:rsidRPr="00491287">
              <w:t>References the ComponentConnector that is realized by the referenced HousingComponentReference.</w:t>
            </w:r>
          </w:p>
        </w:tc>
      </w:tr>
    </w:tbl>
    <w:p w14:paraId="55EE31D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0" w:name="_2f039ac5811e4e19bc3f926ab33c1960"/>
      <w:r>
        <w:rPr>
          <w:lang w:val="en-GB"/>
        </w:rPr>
        <w:t>ComponentNode</w:t>
      </w:r>
      <w:bookmarkEnd w:id="1620"/>
    </w:p>
    <w:p w14:paraId="2DFA7A3E" w14:textId="77777777" w:rsidR="000234BB" w:rsidRDefault="000234BB" w:rsidP="000234BB">
      <w:r>
        <w:rPr>
          <w:sz w:val="18"/>
          <w:szCs w:val="18"/>
        </w:rPr>
        <w:t>A ComponentNode is a node where an electrological component is located. It is a representative for an element in the electric system, e.g. an actuator, a sensor, an ECU. In this way it is quite similar to a NetworkNode and may even reference the corresponding NetworkNode in this case. However, a ComponentNode is more likely to be used as a representative of an inliner or a splice. Moreover, a ComponentNode can define childNodes in order to describe its internal structure.</w:t>
      </w:r>
    </w:p>
    <w:p w14:paraId="7D30696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4AFE035" w14:textId="77777777" w:rsidTr="00725808">
        <w:tc>
          <w:tcPr>
            <w:tcW w:w="2013" w:type="dxa"/>
            <w:tcMar>
              <w:top w:w="28" w:type="dxa"/>
              <w:left w:w="28" w:type="dxa"/>
              <w:bottom w:w="28" w:type="dxa"/>
              <w:right w:w="28" w:type="dxa"/>
            </w:tcMar>
          </w:tcPr>
          <w:p w14:paraId="454855D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31195E3" w14:textId="6E08ACC0"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3D189C59" w14:textId="77777777" w:rsidTr="00725808">
        <w:tc>
          <w:tcPr>
            <w:tcW w:w="2013" w:type="dxa"/>
            <w:tcMar>
              <w:top w:w="28" w:type="dxa"/>
              <w:left w:w="28" w:type="dxa"/>
              <w:bottom w:w="28" w:type="dxa"/>
              <w:right w:w="28" w:type="dxa"/>
            </w:tcMar>
          </w:tcPr>
          <w:p w14:paraId="7A393AA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8D057F" w14:textId="77777777" w:rsidR="000234BB" w:rsidRDefault="000234BB" w:rsidP="00725808"/>
        </w:tc>
      </w:tr>
      <w:tr w:rsidR="000234BB" w:rsidRPr="008359F5" w14:paraId="2D3B3976" w14:textId="77777777" w:rsidTr="00725808">
        <w:tc>
          <w:tcPr>
            <w:tcW w:w="2013" w:type="dxa"/>
            <w:tcMar>
              <w:top w:w="28" w:type="dxa"/>
              <w:left w:w="28" w:type="dxa"/>
              <w:bottom w:w="28" w:type="dxa"/>
              <w:right w:w="28" w:type="dxa"/>
            </w:tcMar>
          </w:tcPr>
          <w:p w14:paraId="7432D98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D0C5A5" w14:textId="77777777" w:rsidR="000234BB" w:rsidRPr="000437C1" w:rsidRDefault="000234BB" w:rsidP="00725808">
            <w:pPr>
              <w:pStyle w:val="SmallStandard"/>
            </w:pPr>
            <w:r>
              <w:t>false</w:t>
            </w:r>
          </w:p>
        </w:tc>
      </w:tr>
    </w:tbl>
    <w:p w14:paraId="54183AA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2C34A68" w14:textId="77777777" w:rsidTr="00725808">
        <w:tc>
          <w:tcPr>
            <w:tcW w:w="2013" w:type="dxa"/>
            <w:tcMar>
              <w:top w:w="28" w:type="dxa"/>
              <w:left w:w="28" w:type="dxa"/>
              <w:bottom w:w="28" w:type="dxa"/>
              <w:right w:w="28" w:type="dxa"/>
            </w:tcMar>
          </w:tcPr>
          <w:p w14:paraId="408E3FB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C2FAB7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BD1FFD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250045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0EA5613" w14:textId="77777777" w:rsidTr="00725808">
        <w:tc>
          <w:tcPr>
            <w:tcW w:w="2013" w:type="dxa"/>
            <w:tcMar>
              <w:top w:w="28" w:type="dxa"/>
              <w:left w:w="28" w:type="dxa"/>
              <w:bottom w:w="28" w:type="dxa"/>
              <w:right w:w="28" w:type="dxa"/>
            </w:tcMar>
          </w:tcPr>
          <w:p w14:paraId="290A5898"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CF57D6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0D8F5D8"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E5C2AFF" w14:textId="77777777" w:rsidR="000234BB" w:rsidRDefault="000234BB" w:rsidP="00725808">
            <w:pPr>
              <w:jc w:val="left"/>
            </w:pPr>
            <w:r>
              <w:rPr>
                <w:sz w:val="16"/>
                <w:szCs w:val="16"/>
              </w:rPr>
              <w:t>Specifies a unique identification of the ComponentNode. The identification is guaranteed to be unique within the ConnectionSpecification.</w:t>
            </w:r>
          </w:p>
        </w:tc>
      </w:tr>
      <w:tr w:rsidR="000234BB" w:rsidRPr="006675E2" w14:paraId="36F47376" w14:textId="77777777" w:rsidTr="00725808">
        <w:tc>
          <w:tcPr>
            <w:tcW w:w="2013" w:type="dxa"/>
            <w:tcMar>
              <w:top w:w="28" w:type="dxa"/>
              <w:left w:w="28" w:type="dxa"/>
              <w:bottom w:w="28" w:type="dxa"/>
              <w:right w:w="28" w:type="dxa"/>
            </w:tcMar>
          </w:tcPr>
          <w:p w14:paraId="08F4DDCA" w14:textId="77777777" w:rsidR="000234BB" w:rsidRPr="00620BBE" w:rsidRDefault="000234BB" w:rsidP="00725808">
            <w:pPr>
              <w:pStyle w:val="SmallStandard"/>
            </w:pPr>
            <w:r w:rsidRPr="00620BBE">
              <w:t>abbreviation</w:t>
            </w:r>
          </w:p>
        </w:tc>
        <w:tc>
          <w:tcPr>
            <w:tcW w:w="1559" w:type="dxa"/>
            <w:tcMar>
              <w:top w:w="28" w:type="dxa"/>
              <w:left w:w="28" w:type="dxa"/>
              <w:bottom w:w="28" w:type="dxa"/>
              <w:right w:w="28" w:type="dxa"/>
            </w:tcMar>
          </w:tcPr>
          <w:p w14:paraId="34ED3B6A"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0C0D31B8"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71391C02" w14:textId="77777777" w:rsidR="000234BB" w:rsidRDefault="000234BB" w:rsidP="00725808">
            <w:pPr>
              <w:jc w:val="left"/>
            </w:pPr>
            <w:r>
              <w:rPr>
                <w:sz w:val="16"/>
                <w:szCs w:val="16"/>
              </w:rPr>
              <w:t>Room for a short name of the ComponentNode.</w:t>
            </w:r>
          </w:p>
        </w:tc>
      </w:tr>
      <w:tr w:rsidR="000234BB" w:rsidRPr="006675E2" w14:paraId="4E5B4BE8" w14:textId="77777777" w:rsidTr="00725808">
        <w:tc>
          <w:tcPr>
            <w:tcW w:w="2013" w:type="dxa"/>
            <w:tcMar>
              <w:top w:w="28" w:type="dxa"/>
              <w:left w:w="28" w:type="dxa"/>
              <w:bottom w:w="28" w:type="dxa"/>
              <w:right w:w="28" w:type="dxa"/>
            </w:tcMar>
          </w:tcPr>
          <w:p w14:paraId="5AFE3DB9" w14:textId="77777777" w:rsidR="000234BB" w:rsidRPr="00620BBE" w:rsidRDefault="000234BB" w:rsidP="00725808">
            <w:pPr>
              <w:pStyle w:val="SmallStandard"/>
            </w:pPr>
            <w:r w:rsidRPr="00620BBE">
              <w:t>componentNodeType</w:t>
            </w:r>
          </w:p>
        </w:tc>
        <w:tc>
          <w:tcPr>
            <w:tcW w:w="1559" w:type="dxa"/>
            <w:tcMar>
              <w:top w:w="28" w:type="dxa"/>
              <w:left w:w="28" w:type="dxa"/>
              <w:bottom w:w="28" w:type="dxa"/>
              <w:right w:w="28" w:type="dxa"/>
            </w:tcMar>
          </w:tcPr>
          <w:p w14:paraId="6692C376" w14:textId="77777777" w:rsidR="000234BB" w:rsidRPr="008359F5" w:rsidRDefault="000234BB" w:rsidP="00725808">
            <w:pPr>
              <w:pStyle w:val="SmallStandard"/>
            </w:pPr>
            <w:r w:rsidRPr="00D21799">
              <w:t>ComponentNodeType</w:t>
            </w:r>
          </w:p>
        </w:tc>
        <w:tc>
          <w:tcPr>
            <w:tcW w:w="709" w:type="dxa"/>
            <w:tcMar>
              <w:top w:w="28" w:type="dxa"/>
              <w:left w:w="28" w:type="dxa"/>
              <w:bottom w:w="28" w:type="dxa"/>
              <w:right w:w="28" w:type="dxa"/>
            </w:tcMar>
          </w:tcPr>
          <w:p w14:paraId="27617D3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20E0178" w14:textId="77777777" w:rsidR="000234BB" w:rsidRDefault="000234BB" w:rsidP="00725808">
            <w:pPr>
              <w:jc w:val="left"/>
            </w:pPr>
            <w:r>
              <w:rPr>
                <w:sz w:val="16"/>
                <w:szCs w:val="16"/>
              </w:rPr>
              <w:t>Specifies the type of the ComponentNode.</w:t>
            </w:r>
          </w:p>
        </w:tc>
      </w:tr>
      <w:tr w:rsidR="000234BB" w:rsidRPr="006675E2" w14:paraId="7F1605F4" w14:textId="77777777" w:rsidTr="00725808">
        <w:tc>
          <w:tcPr>
            <w:tcW w:w="2013" w:type="dxa"/>
            <w:tcMar>
              <w:top w:w="28" w:type="dxa"/>
              <w:left w:w="28" w:type="dxa"/>
              <w:bottom w:w="28" w:type="dxa"/>
              <w:right w:w="28" w:type="dxa"/>
            </w:tcMar>
          </w:tcPr>
          <w:p w14:paraId="1F7BF207"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7100BBD9"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443374B5"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5112DC8" w14:textId="77777777" w:rsidR="000234BB" w:rsidRDefault="000234BB" w:rsidP="00725808">
            <w:pPr>
              <w:jc w:val="left"/>
            </w:pPr>
            <w:r>
              <w:rPr>
                <w:sz w:val="16"/>
                <w:szCs w:val="16"/>
              </w:rPr>
              <w:t>Room for additional, human readable information about the ComponentNode.</w:t>
            </w:r>
          </w:p>
        </w:tc>
      </w:tr>
      <w:tr w:rsidR="000234BB" w:rsidRPr="006675E2" w14:paraId="6F50DDBA" w14:textId="77777777" w:rsidTr="00725808">
        <w:tc>
          <w:tcPr>
            <w:tcW w:w="2013" w:type="dxa"/>
            <w:tcMar>
              <w:top w:w="28" w:type="dxa"/>
              <w:left w:w="28" w:type="dxa"/>
              <w:bottom w:w="28" w:type="dxa"/>
              <w:right w:w="28" w:type="dxa"/>
            </w:tcMar>
          </w:tcPr>
          <w:p w14:paraId="0AEF599B" w14:textId="77777777" w:rsidR="000234BB" w:rsidRPr="00620BBE" w:rsidRDefault="000234BB" w:rsidP="00725808">
            <w:pPr>
              <w:pStyle w:val="SmallStandard"/>
            </w:pPr>
            <w:r w:rsidRPr="00620BBE">
              <w:t>subType</w:t>
            </w:r>
          </w:p>
        </w:tc>
        <w:tc>
          <w:tcPr>
            <w:tcW w:w="1559" w:type="dxa"/>
            <w:tcMar>
              <w:top w:w="28" w:type="dxa"/>
              <w:left w:w="28" w:type="dxa"/>
              <w:bottom w:w="28" w:type="dxa"/>
              <w:right w:w="28" w:type="dxa"/>
            </w:tcMar>
          </w:tcPr>
          <w:p w14:paraId="1B4D3B72" w14:textId="77777777" w:rsidR="000234BB" w:rsidRPr="008359F5" w:rsidRDefault="000234BB" w:rsidP="00725808">
            <w:pPr>
              <w:pStyle w:val="SmallStandard"/>
            </w:pPr>
            <w:r w:rsidRPr="00D21799">
              <w:t>ComponentNodeSubType</w:t>
            </w:r>
          </w:p>
        </w:tc>
        <w:tc>
          <w:tcPr>
            <w:tcW w:w="709" w:type="dxa"/>
            <w:tcMar>
              <w:top w:w="28" w:type="dxa"/>
              <w:left w:w="28" w:type="dxa"/>
              <w:bottom w:w="28" w:type="dxa"/>
              <w:right w:w="28" w:type="dxa"/>
            </w:tcMar>
          </w:tcPr>
          <w:p w14:paraId="7CEE375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9CED867" w14:textId="77777777" w:rsidR="000234BB" w:rsidRDefault="000234BB" w:rsidP="00725808">
            <w:pPr>
              <w:jc w:val="left"/>
            </w:pPr>
            <w:r>
              <w:rPr>
                <w:sz w:val="16"/>
                <w:szCs w:val="16"/>
              </w:rPr>
              <w:t xml:space="preserve">Specifies the sub type of a ComponentNode. The sub type allows a differentiation within a specific type. E.g. an actuator can be differentiated into lamps, speakers, motors. </w:t>
            </w:r>
          </w:p>
        </w:tc>
      </w:tr>
    </w:tbl>
    <w:p w14:paraId="0C57218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44B47F5" w14:textId="77777777" w:rsidTr="00725808">
        <w:tc>
          <w:tcPr>
            <w:tcW w:w="3856" w:type="dxa"/>
            <w:gridSpan w:val="3"/>
          </w:tcPr>
          <w:p w14:paraId="05AD324D" w14:textId="77777777" w:rsidR="000234BB" w:rsidRDefault="000234BB" w:rsidP="00725808">
            <w:pPr>
              <w:jc w:val="center"/>
              <w:rPr>
                <w:b/>
                <w:sz w:val="16"/>
                <w:szCs w:val="16"/>
                <w:lang w:val="en-GB"/>
              </w:rPr>
            </w:pPr>
            <w:r>
              <w:rPr>
                <w:b/>
                <w:sz w:val="16"/>
                <w:szCs w:val="16"/>
                <w:lang w:val="en-GB"/>
              </w:rPr>
              <w:t>Other End</w:t>
            </w:r>
          </w:p>
        </w:tc>
        <w:tc>
          <w:tcPr>
            <w:tcW w:w="708" w:type="dxa"/>
          </w:tcPr>
          <w:p w14:paraId="606F5EA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B902795" w14:textId="77777777" w:rsidR="000234BB" w:rsidRDefault="000234BB" w:rsidP="00725808">
            <w:pPr>
              <w:jc w:val="center"/>
              <w:rPr>
                <w:b/>
                <w:sz w:val="16"/>
                <w:szCs w:val="16"/>
                <w:lang w:val="en-GB"/>
              </w:rPr>
            </w:pPr>
            <w:r>
              <w:rPr>
                <w:b/>
                <w:sz w:val="16"/>
                <w:szCs w:val="16"/>
                <w:lang w:val="en-GB"/>
              </w:rPr>
              <w:t>General</w:t>
            </w:r>
          </w:p>
        </w:tc>
      </w:tr>
      <w:tr w:rsidR="000234BB" w:rsidRPr="00720F6F" w14:paraId="29ACAC5B" w14:textId="77777777" w:rsidTr="00725808">
        <w:tc>
          <w:tcPr>
            <w:tcW w:w="1573" w:type="dxa"/>
          </w:tcPr>
          <w:p w14:paraId="6714711F" w14:textId="77777777" w:rsidR="000234BB" w:rsidRDefault="000234BB" w:rsidP="00725808">
            <w:pPr>
              <w:rPr>
                <w:b/>
                <w:sz w:val="16"/>
                <w:szCs w:val="16"/>
                <w:lang w:val="en-GB"/>
              </w:rPr>
            </w:pPr>
            <w:r>
              <w:rPr>
                <w:b/>
                <w:sz w:val="16"/>
                <w:szCs w:val="16"/>
                <w:lang w:val="en-GB"/>
              </w:rPr>
              <w:lastRenderedPageBreak/>
              <w:t>Type</w:t>
            </w:r>
          </w:p>
        </w:tc>
        <w:tc>
          <w:tcPr>
            <w:tcW w:w="1574" w:type="dxa"/>
          </w:tcPr>
          <w:p w14:paraId="16449A6A" w14:textId="77777777" w:rsidR="000234BB" w:rsidRDefault="000234BB" w:rsidP="00725808">
            <w:pPr>
              <w:rPr>
                <w:b/>
                <w:sz w:val="16"/>
                <w:szCs w:val="16"/>
                <w:lang w:val="en-GB"/>
              </w:rPr>
            </w:pPr>
            <w:r>
              <w:rPr>
                <w:b/>
                <w:sz w:val="16"/>
                <w:szCs w:val="16"/>
                <w:lang w:val="en-GB"/>
              </w:rPr>
              <w:t>Role</w:t>
            </w:r>
          </w:p>
        </w:tc>
        <w:tc>
          <w:tcPr>
            <w:tcW w:w="708" w:type="dxa"/>
          </w:tcPr>
          <w:p w14:paraId="60E49A6A" w14:textId="77777777" w:rsidR="000234BB" w:rsidRDefault="000234BB" w:rsidP="00725808">
            <w:pPr>
              <w:rPr>
                <w:b/>
                <w:sz w:val="16"/>
                <w:szCs w:val="16"/>
                <w:lang w:val="en-GB"/>
              </w:rPr>
            </w:pPr>
            <w:r>
              <w:rPr>
                <w:b/>
                <w:sz w:val="16"/>
                <w:szCs w:val="16"/>
                <w:lang w:val="en-GB"/>
              </w:rPr>
              <w:t>Mult</w:t>
            </w:r>
          </w:p>
        </w:tc>
        <w:tc>
          <w:tcPr>
            <w:tcW w:w="709" w:type="dxa"/>
          </w:tcPr>
          <w:p w14:paraId="3D04C068" w14:textId="77777777" w:rsidR="000234BB" w:rsidRDefault="000234BB" w:rsidP="00725808">
            <w:pPr>
              <w:rPr>
                <w:b/>
                <w:sz w:val="16"/>
                <w:szCs w:val="16"/>
                <w:lang w:val="en-GB"/>
              </w:rPr>
            </w:pPr>
            <w:r>
              <w:rPr>
                <w:b/>
                <w:sz w:val="16"/>
                <w:szCs w:val="16"/>
                <w:lang w:val="en-GB"/>
              </w:rPr>
              <w:t>Mult</w:t>
            </w:r>
          </w:p>
        </w:tc>
        <w:tc>
          <w:tcPr>
            <w:tcW w:w="567" w:type="dxa"/>
          </w:tcPr>
          <w:p w14:paraId="7A561ED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4E9D567" w14:textId="77777777" w:rsidR="000234BB" w:rsidRPr="008359F5" w:rsidRDefault="000234BB" w:rsidP="00725808">
            <w:pPr>
              <w:rPr>
                <w:b/>
                <w:sz w:val="16"/>
                <w:szCs w:val="16"/>
                <w:lang w:val="en-GB"/>
              </w:rPr>
            </w:pPr>
            <w:r>
              <w:rPr>
                <w:b/>
                <w:sz w:val="16"/>
                <w:szCs w:val="16"/>
                <w:lang w:val="en-GB"/>
              </w:rPr>
              <w:t>Comment</w:t>
            </w:r>
          </w:p>
        </w:tc>
      </w:tr>
      <w:tr w:rsidR="000234BB" w:rsidRPr="00CC6307" w14:paraId="76612C68" w14:textId="77777777" w:rsidTr="00725808">
        <w:tc>
          <w:tcPr>
            <w:tcW w:w="1573" w:type="dxa"/>
          </w:tcPr>
          <w:p w14:paraId="605CF407" w14:textId="77777777" w:rsidR="000234BB" w:rsidRPr="00634625" w:rsidRDefault="000234BB" w:rsidP="00725808">
            <w:pPr>
              <w:pStyle w:val="SmallStandard"/>
            </w:pPr>
            <w:r>
              <w:t>UsageNode</w:t>
            </w:r>
          </w:p>
        </w:tc>
        <w:tc>
          <w:tcPr>
            <w:tcW w:w="1574" w:type="dxa"/>
          </w:tcPr>
          <w:p w14:paraId="690A89A1" w14:textId="77777777" w:rsidR="000234BB" w:rsidRPr="00132C43" w:rsidRDefault="000234BB" w:rsidP="00725808">
            <w:pPr>
              <w:pStyle w:val="SmallStandard"/>
            </w:pPr>
            <w:r>
              <w:t>realizedUsageNode</w:t>
            </w:r>
          </w:p>
        </w:tc>
        <w:tc>
          <w:tcPr>
            <w:tcW w:w="708" w:type="dxa"/>
          </w:tcPr>
          <w:p w14:paraId="544EE491" w14:textId="77777777" w:rsidR="000234BB" w:rsidRPr="00D331EF" w:rsidRDefault="000234BB" w:rsidP="00725808">
            <w:pPr>
              <w:pStyle w:val="SmallStandard"/>
            </w:pPr>
            <w:r w:rsidRPr="00574783">
              <w:t>0..1</w:t>
            </w:r>
          </w:p>
        </w:tc>
        <w:tc>
          <w:tcPr>
            <w:tcW w:w="709" w:type="dxa"/>
          </w:tcPr>
          <w:p w14:paraId="71A36AE9" w14:textId="77777777" w:rsidR="000234BB" w:rsidRPr="00D331EF" w:rsidRDefault="000234BB" w:rsidP="00725808">
            <w:pPr>
              <w:pStyle w:val="SmallStandard"/>
            </w:pPr>
            <w:r w:rsidRPr="00207506">
              <w:t>0..*</w:t>
            </w:r>
          </w:p>
        </w:tc>
        <w:tc>
          <w:tcPr>
            <w:tcW w:w="567" w:type="dxa"/>
          </w:tcPr>
          <w:p w14:paraId="25495D7D" w14:textId="77777777" w:rsidR="000234BB" w:rsidRPr="00D331EF" w:rsidRDefault="000234BB" w:rsidP="00725808">
            <w:pPr>
              <w:pStyle w:val="SmallStandard"/>
            </w:pPr>
            <w:r>
              <w:t>N</w:t>
            </w:r>
          </w:p>
        </w:tc>
        <w:tc>
          <w:tcPr>
            <w:tcW w:w="3969" w:type="dxa"/>
          </w:tcPr>
          <w:p w14:paraId="0A944D2B" w14:textId="77777777" w:rsidR="000234BB" w:rsidRDefault="000234BB" w:rsidP="00725808">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ComponentNode</w:t>
            </w:r>
            <w:r>
              <w:rPr>
                <w:sz w:val="16"/>
                <w:szCs w:val="16"/>
              </w:rPr>
              <w:t>.</w:t>
            </w:r>
          </w:p>
        </w:tc>
      </w:tr>
      <w:tr w:rsidR="000234BB" w:rsidRPr="00CC6307" w14:paraId="4D100D91" w14:textId="77777777" w:rsidTr="00725808">
        <w:tc>
          <w:tcPr>
            <w:tcW w:w="1573" w:type="dxa"/>
          </w:tcPr>
          <w:p w14:paraId="08F17E0E" w14:textId="77777777" w:rsidR="000234BB" w:rsidRPr="00634625" w:rsidRDefault="000234BB" w:rsidP="00725808">
            <w:pPr>
              <w:pStyle w:val="SmallStandard"/>
            </w:pPr>
            <w:r>
              <w:t>NetworkNode</w:t>
            </w:r>
          </w:p>
        </w:tc>
        <w:tc>
          <w:tcPr>
            <w:tcW w:w="1574" w:type="dxa"/>
          </w:tcPr>
          <w:p w14:paraId="337DA4B2" w14:textId="77777777" w:rsidR="000234BB" w:rsidRPr="00132C43" w:rsidRDefault="000234BB" w:rsidP="00725808">
            <w:pPr>
              <w:pStyle w:val="SmallStandard"/>
            </w:pPr>
            <w:r>
              <w:t>networkNode</w:t>
            </w:r>
          </w:p>
        </w:tc>
        <w:tc>
          <w:tcPr>
            <w:tcW w:w="708" w:type="dxa"/>
          </w:tcPr>
          <w:p w14:paraId="762410AF" w14:textId="77777777" w:rsidR="000234BB" w:rsidRPr="00D331EF" w:rsidRDefault="000234BB" w:rsidP="00725808">
            <w:pPr>
              <w:pStyle w:val="SmallStandard"/>
            </w:pPr>
            <w:r w:rsidRPr="00574783">
              <w:t>0..1</w:t>
            </w:r>
          </w:p>
        </w:tc>
        <w:tc>
          <w:tcPr>
            <w:tcW w:w="709" w:type="dxa"/>
          </w:tcPr>
          <w:p w14:paraId="60A1097A" w14:textId="77777777" w:rsidR="000234BB" w:rsidRPr="00D331EF" w:rsidRDefault="000234BB" w:rsidP="00725808">
            <w:pPr>
              <w:pStyle w:val="SmallStandard"/>
            </w:pPr>
            <w:r w:rsidRPr="00207506">
              <w:t>0..*</w:t>
            </w:r>
          </w:p>
        </w:tc>
        <w:tc>
          <w:tcPr>
            <w:tcW w:w="567" w:type="dxa"/>
          </w:tcPr>
          <w:p w14:paraId="1CF5698F" w14:textId="77777777" w:rsidR="000234BB" w:rsidRPr="00D331EF" w:rsidRDefault="000234BB" w:rsidP="00725808">
            <w:pPr>
              <w:pStyle w:val="SmallStandard"/>
            </w:pPr>
            <w:r>
              <w:t>N</w:t>
            </w:r>
          </w:p>
        </w:tc>
        <w:tc>
          <w:tcPr>
            <w:tcW w:w="3969" w:type="dxa"/>
          </w:tcPr>
          <w:p w14:paraId="0DDF5D6E" w14:textId="77777777" w:rsidR="000234BB" w:rsidRDefault="000234BB" w:rsidP="00725808">
            <w:pPr>
              <w:pStyle w:val="SmallStandard"/>
            </w:pPr>
            <w:r w:rsidRPr="00491287">
              <w:t>References the NetworkNode that is realized by the ComponentNode.</w:t>
            </w:r>
          </w:p>
        </w:tc>
      </w:tr>
      <w:tr w:rsidR="000234BB" w:rsidRPr="00CC6307" w14:paraId="545C460F" w14:textId="77777777" w:rsidTr="00725808">
        <w:tc>
          <w:tcPr>
            <w:tcW w:w="1573" w:type="dxa"/>
          </w:tcPr>
          <w:p w14:paraId="7BE54DE3" w14:textId="77777777" w:rsidR="000234BB" w:rsidRPr="00634625" w:rsidRDefault="000234BB" w:rsidP="00725808">
            <w:pPr>
              <w:pStyle w:val="SmallStandard"/>
            </w:pPr>
            <w:r>
              <w:t>ComponentConnector</w:t>
            </w:r>
          </w:p>
        </w:tc>
        <w:tc>
          <w:tcPr>
            <w:tcW w:w="1574" w:type="dxa"/>
          </w:tcPr>
          <w:p w14:paraId="26E9F1FB" w14:textId="77777777" w:rsidR="000234BB" w:rsidRPr="00132C43" w:rsidRDefault="000234BB" w:rsidP="00725808">
            <w:pPr>
              <w:pStyle w:val="SmallStandard"/>
            </w:pPr>
            <w:r>
              <w:t>componentConnector</w:t>
            </w:r>
          </w:p>
        </w:tc>
        <w:tc>
          <w:tcPr>
            <w:tcW w:w="708" w:type="dxa"/>
          </w:tcPr>
          <w:p w14:paraId="77F4EF0A" w14:textId="77777777" w:rsidR="000234BB" w:rsidRPr="00D331EF" w:rsidRDefault="000234BB" w:rsidP="00725808">
            <w:pPr>
              <w:pStyle w:val="SmallStandard"/>
            </w:pPr>
            <w:r w:rsidRPr="00574783">
              <w:t>0..*</w:t>
            </w:r>
          </w:p>
        </w:tc>
        <w:tc>
          <w:tcPr>
            <w:tcW w:w="709" w:type="dxa"/>
          </w:tcPr>
          <w:p w14:paraId="0A835011" w14:textId="77777777" w:rsidR="000234BB" w:rsidRPr="00D331EF" w:rsidRDefault="000234BB" w:rsidP="00725808">
            <w:pPr>
              <w:pStyle w:val="SmallStandard"/>
            </w:pPr>
            <w:r w:rsidRPr="00207506">
              <w:t>1</w:t>
            </w:r>
          </w:p>
        </w:tc>
        <w:tc>
          <w:tcPr>
            <w:tcW w:w="567" w:type="dxa"/>
          </w:tcPr>
          <w:p w14:paraId="6AA35259" w14:textId="77777777" w:rsidR="000234BB" w:rsidRDefault="000234BB" w:rsidP="00725808">
            <w:pPr>
              <w:pStyle w:val="SmallStandard"/>
            </w:pPr>
            <w:r>
              <w:t>Y</w:t>
            </w:r>
          </w:p>
        </w:tc>
        <w:tc>
          <w:tcPr>
            <w:tcW w:w="3969" w:type="dxa"/>
          </w:tcPr>
          <w:p w14:paraId="169B06B0" w14:textId="77777777" w:rsidR="000234BB" w:rsidRDefault="000234BB" w:rsidP="00725808">
            <w:pPr>
              <w:pStyle w:val="SmallStandard"/>
            </w:pPr>
            <w:r w:rsidRPr="00491287">
              <w:t>Specifies the ComponentConnectors of a ComponentNode.</w:t>
            </w:r>
          </w:p>
        </w:tc>
      </w:tr>
    </w:tbl>
    <w:p w14:paraId="72F8892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DE4FA3B" w14:textId="77777777" w:rsidTr="00725808">
        <w:tc>
          <w:tcPr>
            <w:tcW w:w="2296" w:type="dxa"/>
            <w:gridSpan w:val="2"/>
          </w:tcPr>
          <w:p w14:paraId="43B2D052"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DEEBF51"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B2E64FD" w14:textId="77777777" w:rsidR="000234BB" w:rsidRDefault="000234BB" w:rsidP="00725808">
            <w:pPr>
              <w:jc w:val="center"/>
              <w:rPr>
                <w:b/>
                <w:sz w:val="16"/>
                <w:szCs w:val="16"/>
                <w:lang w:val="en-GB"/>
              </w:rPr>
            </w:pPr>
            <w:r>
              <w:rPr>
                <w:b/>
                <w:sz w:val="16"/>
                <w:szCs w:val="16"/>
                <w:lang w:val="en-GB"/>
              </w:rPr>
              <w:t>General</w:t>
            </w:r>
          </w:p>
        </w:tc>
      </w:tr>
      <w:tr w:rsidR="000234BB" w:rsidRPr="00720F6F" w14:paraId="49EF3C87" w14:textId="77777777" w:rsidTr="00725808">
        <w:tc>
          <w:tcPr>
            <w:tcW w:w="1588" w:type="dxa"/>
          </w:tcPr>
          <w:p w14:paraId="24606561" w14:textId="77777777" w:rsidR="000234BB" w:rsidRDefault="000234BB" w:rsidP="00725808">
            <w:pPr>
              <w:rPr>
                <w:b/>
                <w:sz w:val="16"/>
                <w:szCs w:val="16"/>
                <w:lang w:val="en-GB"/>
              </w:rPr>
            </w:pPr>
            <w:r>
              <w:rPr>
                <w:b/>
                <w:sz w:val="16"/>
                <w:szCs w:val="16"/>
                <w:lang w:val="en-GB"/>
              </w:rPr>
              <w:t>Type</w:t>
            </w:r>
          </w:p>
        </w:tc>
        <w:tc>
          <w:tcPr>
            <w:tcW w:w="708" w:type="dxa"/>
          </w:tcPr>
          <w:p w14:paraId="211DF9B4" w14:textId="77777777" w:rsidR="000234BB" w:rsidRDefault="000234BB" w:rsidP="00725808">
            <w:pPr>
              <w:rPr>
                <w:b/>
                <w:sz w:val="16"/>
                <w:szCs w:val="16"/>
                <w:lang w:val="en-GB"/>
              </w:rPr>
            </w:pPr>
            <w:r>
              <w:rPr>
                <w:b/>
                <w:sz w:val="16"/>
                <w:szCs w:val="16"/>
                <w:lang w:val="en-GB"/>
              </w:rPr>
              <w:t>Mult</w:t>
            </w:r>
          </w:p>
        </w:tc>
        <w:tc>
          <w:tcPr>
            <w:tcW w:w="1560" w:type="dxa"/>
          </w:tcPr>
          <w:p w14:paraId="16014277" w14:textId="77777777" w:rsidR="000234BB" w:rsidRDefault="000234BB" w:rsidP="00725808">
            <w:pPr>
              <w:rPr>
                <w:b/>
                <w:sz w:val="16"/>
                <w:szCs w:val="16"/>
                <w:lang w:val="en-GB"/>
              </w:rPr>
            </w:pPr>
            <w:r>
              <w:rPr>
                <w:b/>
                <w:sz w:val="16"/>
                <w:szCs w:val="16"/>
                <w:lang w:val="en-GB"/>
              </w:rPr>
              <w:t>Role</w:t>
            </w:r>
          </w:p>
        </w:tc>
        <w:tc>
          <w:tcPr>
            <w:tcW w:w="708" w:type="dxa"/>
          </w:tcPr>
          <w:p w14:paraId="495F7B10" w14:textId="77777777" w:rsidR="000234BB" w:rsidRDefault="000234BB" w:rsidP="00725808">
            <w:pPr>
              <w:rPr>
                <w:b/>
                <w:sz w:val="16"/>
                <w:szCs w:val="16"/>
                <w:lang w:val="en-GB"/>
              </w:rPr>
            </w:pPr>
            <w:r>
              <w:rPr>
                <w:b/>
                <w:sz w:val="16"/>
                <w:szCs w:val="16"/>
                <w:lang w:val="en-GB"/>
              </w:rPr>
              <w:t>Mult</w:t>
            </w:r>
          </w:p>
        </w:tc>
        <w:tc>
          <w:tcPr>
            <w:tcW w:w="567" w:type="dxa"/>
          </w:tcPr>
          <w:p w14:paraId="6F00F89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34E9D24" w14:textId="77777777" w:rsidR="000234BB" w:rsidRPr="008359F5" w:rsidRDefault="000234BB" w:rsidP="00725808">
            <w:pPr>
              <w:rPr>
                <w:b/>
                <w:sz w:val="16"/>
                <w:szCs w:val="16"/>
                <w:lang w:val="en-GB"/>
              </w:rPr>
            </w:pPr>
            <w:r>
              <w:rPr>
                <w:b/>
                <w:sz w:val="16"/>
                <w:szCs w:val="16"/>
                <w:lang w:val="en-GB"/>
              </w:rPr>
              <w:t>Comment</w:t>
            </w:r>
          </w:p>
        </w:tc>
      </w:tr>
      <w:tr w:rsidR="000234BB" w:rsidRPr="00CC6307" w14:paraId="4F94C3BD" w14:textId="77777777" w:rsidTr="00725808">
        <w:tc>
          <w:tcPr>
            <w:tcW w:w="1588" w:type="dxa"/>
          </w:tcPr>
          <w:p w14:paraId="79F1E7B2" w14:textId="77777777" w:rsidR="000234BB" w:rsidRPr="00634625" w:rsidRDefault="000234BB" w:rsidP="00725808">
            <w:pPr>
              <w:pStyle w:val="SmallStandard"/>
            </w:pPr>
            <w:r>
              <w:t>ConnectionSpecification</w:t>
            </w:r>
          </w:p>
        </w:tc>
        <w:tc>
          <w:tcPr>
            <w:tcW w:w="708" w:type="dxa"/>
          </w:tcPr>
          <w:p w14:paraId="5052A401" w14:textId="77777777" w:rsidR="000234BB" w:rsidRPr="00D331EF" w:rsidRDefault="000234BB" w:rsidP="00725808">
            <w:pPr>
              <w:pStyle w:val="SmallStandard"/>
            </w:pPr>
            <w:r w:rsidRPr="00D01517">
              <w:t>0..1</w:t>
            </w:r>
          </w:p>
        </w:tc>
        <w:tc>
          <w:tcPr>
            <w:tcW w:w="1560" w:type="dxa"/>
          </w:tcPr>
          <w:p w14:paraId="0D6A9C73" w14:textId="77777777" w:rsidR="000234BB" w:rsidRPr="00132C43" w:rsidRDefault="000234BB" w:rsidP="00725808">
            <w:pPr>
              <w:pStyle w:val="SmallStandard"/>
            </w:pPr>
            <w:r>
              <w:t>componentNode</w:t>
            </w:r>
          </w:p>
        </w:tc>
        <w:tc>
          <w:tcPr>
            <w:tcW w:w="708" w:type="dxa"/>
          </w:tcPr>
          <w:p w14:paraId="4E009256" w14:textId="77777777" w:rsidR="000234BB" w:rsidRPr="00D331EF" w:rsidRDefault="000234BB" w:rsidP="00725808">
            <w:pPr>
              <w:pStyle w:val="SmallStandard"/>
            </w:pPr>
            <w:r w:rsidRPr="00D01517">
              <w:t>0..*</w:t>
            </w:r>
          </w:p>
        </w:tc>
        <w:tc>
          <w:tcPr>
            <w:tcW w:w="567" w:type="dxa"/>
          </w:tcPr>
          <w:p w14:paraId="06FACDAE" w14:textId="77777777" w:rsidR="000234BB" w:rsidRDefault="000234BB" w:rsidP="00725808">
            <w:pPr>
              <w:pStyle w:val="SmallStandard"/>
            </w:pPr>
            <w:r>
              <w:t>Y</w:t>
            </w:r>
          </w:p>
        </w:tc>
        <w:tc>
          <w:tcPr>
            <w:tcW w:w="3969" w:type="dxa"/>
          </w:tcPr>
          <w:p w14:paraId="5EB136EB" w14:textId="77777777" w:rsidR="000234BB" w:rsidRDefault="000234BB" w:rsidP="00725808">
            <w:pPr>
              <w:pStyle w:val="SmallStandard"/>
            </w:pPr>
            <w:r w:rsidRPr="00491287">
              <w:t>Specifies the ComponentNodes defined by the ConnectionSpecification.</w:t>
            </w:r>
          </w:p>
        </w:tc>
      </w:tr>
      <w:tr w:rsidR="000234BB" w:rsidRPr="00CC6307" w14:paraId="5AFB4BC4" w14:textId="77777777" w:rsidTr="00725808">
        <w:tc>
          <w:tcPr>
            <w:tcW w:w="1588" w:type="dxa"/>
          </w:tcPr>
          <w:p w14:paraId="192618DB" w14:textId="77777777" w:rsidR="000234BB" w:rsidRPr="00634625" w:rsidRDefault="000234BB" w:rsidP="00725808">
            <w:pPr>
              <w:pStyle w:val="SmallStandard"/>
            </w:pPr>
            <w:r>
              <w:t>ConnectorHousingRole</w:t>
            </w:r>
          </w:p>
        </w:tc>
        <w:tc>
          <w:tcPr>
            <w:tcW w:w="708" w:type="dxa"/>
          </w:tcPr>
          <w:p w14:paraId="65945250" w14:textId="77777777" w:rsidR="000234BB" w:rsidRPr="00D331EF" w:rsidRDefault="000234BB" w:rsidP="00725808">
            <w:pPr>
              <w:pStyle w:val="SmallStandard"/>
            </w:pPr>
            <w:r w:rsidRPr="00D01517">
              <w:t>0..*</w:t>
            </w:r>
          </w:p>
        </w:tc>
        <w:tc>
          <w:tcPr>
            <w:tcW w:w="1560" w:type="dxa"/>
          </w:tcPr>
          <w:p w14:paraId="0626AF37" w14:textId="77777777" w:rsidR="000234BB" w:rsidRPr="00132C43" w:rsidRDefault="000234BB" w:rsidP="00725808">
            <w:pPr>
              <w:pStyle w:val="SmallStandard"/>
            </w:pPr>
            <w:r>
              <w:t>componentNode</w:t>
            </w:r>
          </w:p>
        </w:tc>
        <w:tc>
          <w:tcPr>
            <w:tcW w:w="708" w:type="dxa"/>
          </w:tcPr>
          <w:p w14:paraId="151C96E4" w14:textId="77777777" w:rsidR="000234BB" w:rsidRPr="00D331EF" w:rsidRDefault="000234BB" w:rsidP="00725808">
            <w:pPr>
              <w:pStyle w:val="SmallStandard"/>
            </w:pPr>
            <w:r w:rsidRPr="00D01517">
              <w:t>0..1</w:t>
            </w:r>
          </w:p>
        </w:tc>
        <w:tc>
          <w:tcPr>
            <w:tcW w:w="567" w:type="dxa"/>
          </w:tcPr>
          <w:p w14:paraId="04D56E5E" w14:textId="77777777" w:rsidR="000234BB" w:rsidRPr="00D331EF" w:rsidRDefault="000234BB" w:rsidP="00725808">
            <w:pPr>
              <w:pStyle w:val="SmallStandard"/>
            </w:pPr>
            <w:r>
              <w:t>N</w:t>
            </w:r>
          </w:p>
        </w:tc>
        <w:tc>
          <w:tcPr>
            <w:tcW w:w="3969" w:type="dxa"/>
          </w:tcPr>
          <w:p w14:paraId="0AF7AED8" w14:textId="77777777" w:rsidR="000234BB" w:rsidRDefault="000234BB" w:rsidP="00725808">
            <w:pPr>
              <w:jc w:val="left"/>
            </w:pPr>
            <w:r>
              <w:rPr>
                <w:sz w:val="16"/>
                <w:szCs w:val="16"/>
              </w:rPr>
              <w:t>References the ComponentNode that is realized by the referenced ConnectorHousing (OccurrenceOrUsage with ConnectorHousingRole). This can especially be relevant for inliners. KBLFRM-341.</w:t>
            </w:r>
          </w:p>
        </w:tc>
      </w:tr>
      <w:tr w:rsidR="000234BB" w:rsidRPr="00CC6307" w14:paraId="0AE31536" w14:textId="77777777" w:rsidTr="00725808">
        <w:tc>
          <w:tcPr>
            <w:tcW w:w="1588" w:type="dxa"/>
          </w:tcPr>
          <w:p w14:paraId="759679FD" w14:textId="77777777" w:rsidR="000234BB" w:rsidRPr="00634625" w:rsidRDefault="000234BB" w:rsidP="00725808">
            <w:pPr>
              <w:pStyle w:val="SmallStandard"/>
            </w:pPr>
            <w:r>
              <w:t>ComponentNode</w:t>
            </w:r>
          </w:p>
        </w:tc>
        <w:tc>
          <w:tcPr>
            <w:tcW w:w="708" w:type="dxa"/>
          </w:tcPr>
          <w:p w14:paraId="28D2CC4F" w14:textId="77777777" w:rsidR="000234BB" w:rsidRPr="00D331EF" w:rsidRDefault="000234BB" w:rsidP="00725808">
            <w:pPr>
              <w:pStyle w:val="SmallStandard"/>
            </w:pPr>
            <w:r w:rsidRPr="00D01517">
              <w:t>0..1</w:t>
            </w:r>
          </w:p>
        </w:tc>
        <w:tc>
          <w:tcPr>
            <w:tcW w:w="1560" w:type="dxa"/>
          </w:tcPr>
          <w:p w14:paraId="39F4ADAB" w14:textId="77777777" w:rsidR="000234BB" w:rsidRPr="00132C43" w:rsidRDefault="000234BB" w:rsidP="00725808">
            <w:pPr>
              <w:pStyle w:val="SmallStandard"/>
            </w:pPr>
            <w:r>
              <w:t>childNode</w:t>
            </w:r>
          </w:p>
        </w:tc>
        <w:tc>
          <w:tcPr>
            <w:tcW w:w="708" w:type="dxa"/>
          </w:tcPr>
          <w:p w14:paraId="7AB75115" w14:textId="77777777" w:rsidR="000234BB" w:rsidRPr="00D331EF" w:rsidRDefault="000234BB" w:rsidP="00725808">
            <w:pPr>
              <w:pStyle w:val="SmallStandard"/>
            </w:pPr>
            <w:r w:rsidRPr="00D01517">
              <w:t>0..*</w:t>
            </w:r>
          </w:p>
        </w:tc>
        <w:tc>
          <w:tcPr>
            <w:tcW w:w="567" w:type="dxa"/>
          </w:tcPr>
          <w:p w14:paraId="65AE9C45" w14:textId="77777777" w:rsidR="000234BB" w:rsidRDefault="000234BB" w:rsidP="00725808">
            <w:pPr>
              <w:pStyle w:val="SmallStandard"/>
            </w:pPr>
            <w:r>
              <w:t>Y</w:t>
            </w:r>
          </w:p>
        </w:tc>
        <w:tc>
          <w:tcPr>
            <w:tcW w:w="3969" w:type="dxa"/>
          </w:tcPr>
          <w:p w14:paraId="76ADF6D4" w14:textId="77777777" w:rsidR="000234BB" w:rsidRDefault="000234BB" w:rsidP="00725808">
            <w:pPr>
              <w:pStyle w:val="SmallStandard"/>
            </w:pPr>
            <w:r w:rsidRPr="00491287">
              <w:t>Specifies the ComponentNodes that are a child of this ComponentNode.</w:t>
            </w:r>
          </w:p>
        </w:tc>
      </w:tr>
      <w:tr w:rsidR="000234BB" w:rsidRPr="00CC6307" w14:paraId="27374E73" w14:textId="77777777" w:rsidTr="00725808">
        <w:tc>
          <w:tcPr>
            <w:tcW w:w="1588" w:type="dxa"/>
          </w:tcPr>
          <w:p w14:paraId="44B16533" w14:textId="77777777" w:rsidR="000234BB" w:rsidRPr="00634625" w:rsidRDefault="000234BB" w:rsidP="00725808">
            <w:pPr>
              <w:pStyle w:val="SmallStandard"/>
            </w:pPr>
            <w:r>
              <w:t>EEComponentRole</w:t>
            </w:r>
          </w:p>
        </w:tc>
        <w:tc>
          <w:tcPr>
            <w:tcW w:w="708" w:type="dxa"/>
          </w:tcPr>
          <w:p w14:paraId="64843249" w14:textId="77777777" w:rsidR="000234BB" w:rsidRPr="00D331EF" w:rsidRDefault="000234BB" w:rsidP="00725808">
            <w:pPr>
              <w:pStyle w:val="SmallStandard"/>
            </w:pPr>
            <w:r w:rsidRPr="00D01517">
              <w:t>0..*</w:t>
            </w:r>
          </w:p>
        </w:tc>
        <w:tc>
          <w:tcPr>
            <w:tcW w:w="1560" w:type="dxa"/>
          </w:tcPr>
          <w:p w14:paraId="3E8A15C7" w14:textId="77777777" w:rsidR="000234BB" w:rsidRPr="00132C43" w:rsidRDefault="000234BB" w:rsidP="00725808">
            <w:pPr>
              <w:pStyle w:val="SmallStandard"/>
            </w:pPr>
            <w:r>
              <w:t>componentNode</w:t>
            </w:r>
          </w:p>
        </w:tc>
        <w:tc>
          <w:tcPr>
            <w:tcW w:w="708" w:type="dxa"/>
          </w:tcPr>
          <w:p w14:paraId="5272456A" w14:textId="77777777" w:rsidR="000234BB" w:rsidRPr="00D331EF" w:rsidRDefault="000234BB" w:rsidP="00725808">
            <w:pPr>
              <w:pStyle w:val="SmallStandard"/>
            </w:pPr>
            <w:r w:rsidRPr="00D01517">
              <w:t>0..1</w:t>
            </w:r>
          </w:p>
        </w:tc>
        <w:tc>
          <w:tcPr>
            <w:tcW w:w="567" w:type="dxa"/>
          </w:tcPr>
          <w:p w14:paraId="04DDD059" w14:textId="77777777" w:rsidR="000234BB" w:rsidRPr="00D331EF" w:rsidRDefault="000234BB" w:rsidP="00725808">
            <w:pPr>
              <w:pStyle w:val="SmallStandard"/>
            </w:pPr>
            <w:r>
              <w:t>N</w:t>
            </w:r>
          </w:p>
        </w:tc>
        <w:tc>
          <w:tcPr>
            <w:tcW w:w="3969" w:type="dxa"/>
          </w:tcPr>
          <w:p w14:paraId="4C8E9BD5" w14:textId="77777777" w:rsidR="000234BB" w:rsidRDefault="000234BB" w:rsidP="00725808">
            <w:pPr>
              <w:pStyle w:val="SmallStandard"/>
            </w:pPr>
            <w:r w:rsidRPr="00491287">
              <w:t>References the ComponentNode that is realized by the referenced EEComponent (OccurrenceOrUsage with EEComponentRole).</w:t>
            </w:r>
          </w:p>
          <w:p w14:paraId="15FD0862" w14:textId="77777777" w:rsidR="000234BB" w:rsidRDefault="000234BB" w:rsidP="00725808">
            <w:pPr>
              <w:pStyle w:val="SmallStandard"/>
            </w:pPr>
            <w:r w:rsidRPr="00491287">
              <w:t>KBLFRM-341</w:t>
            </w:r>
          </w:p>
        </w:tc>
      </w:tr>
    </w:tbl>
    <w:p w14:paraId="0FC96A1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1" w:name="_d12bde9162e10393e6eeae8b3850154b"/>
      <w:r>
        <w:rPr>
          <w:lang w:val="en-GB"/>
        </w:rPr>
        <w:t>ComponentPort</w:t>
      </w:r>
      <w:bookmarkEnd w:id="1621"/>
    </w:p>
    <w:p w14:paraId="3CF8E0A8" w14:textId="77777777" w:rsidR="000234BB" w:rsidRDefault="000234BB" w:rsidP="000234BB">
      <w:r>
        <w:rPr>
          <w:sz w:val="18"/>
          <w:szCs w:val="18"/>
        </w:rPr>
        <w:t>Defines a port of ComponentNode. A ComponentPort is usually the realization of a NetworkPort. Electrological connections are defined between two or more ComponentPorts.</w:t>
      </w:r>
    </w:p>
    <w:p w14:paraId="32CF6C1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1436427" w14:textId="77777777" w:rsidTr="00725808">
        <w:tc>
          <w:tcPr>
            <w:tcW w:w="2013" w:type="dxa"/>
            <w:tcMar>
              <w:top w:w="28" w:type="dxa"/>
              <w:left w:w="28" w:type="dxa"/>
              <w:bottom w:w="28" w:type="dxa"/>
              <w:right w:w="28" w:type="dxa"/>
            </w:tcMar>
          </w:tcPr>
          <w:p w14:paraId="5A7381A1"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C40E950" w14:textId="5DD833A4"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7330DA55" w14:textId="77777777" w:rsidTr="00725808">
        <w:tc>
          <w:tcPr>
            <w:tcW w:w="2013" w:type="dxa"/>
            <w:tcMar>
              <w:top w:w="28" w:type="dxa"/>
              <w:left w:w="28" w:type="dxa"/>
              <w:bottom w:w="28" w:type="dxa"/>
              <w:right w:w="28" w:type="dxa"/>
            </w:tcMar>
          </w:tcPr>
          <w:p w14:paraId="1165E79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7240E9" w14:textId="77777777" w:rsidR="000234BB" w:rsidRDefault="000234BB" w:rsidP="00725808"/>
        </w:tc>
      </w:tr>
      <w:tr w:rsidR="000234BB" w:rsidRPr="008359F5" w14:paraId="64AA67E6" w14:textId="77777777" w:rsidTr="00725808">
        <w:tc>
          <w:tcPr>
            <w:tcW w:w="2013" w:type="dxa"/>
            <w:tcMar>
              <w:top w:w="28" w:type="dxa"/>
              <w:left w:w="28" w:type="dxa"/>
              <w:bottom w:w="28" w:type="dxa"/>
              <w:right w:w="28" w:type="dxa"/>
            </w:tcMar>
          </w:tcPr>
          <w:p w14:paraId="3434F37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E6CF2C5" w14:textId="77777777" w:rsidR="000234BB" w:rsidRPr="000437C1" w:rsidRDefault="000234BB" w:rsidP="00725808">
            <w:pPr>
              <w:pStyle w:val="SmallStandard"/>
            </w:pPr>
            <w:r>
              <w:t>false</w:t>
            </w:r>
          </w:p>
        </w:tc>
      </w:tr>
    </w:tbl>
    <w:p w14:paraId="7860D7F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483587C" w14:textId="77777777" w:rsidTr="00725808">
        <w:tc>
          <w:tcPr>
            <w:tcW w:w="2013" w:type="dxa"/>
            <w:tcMar>
              <w:top w:w="28" w:type="dxa"/>
              <w:left w:w="28" w:type="dxa"/>
              <w:bottom w:w="28" w:type="dxa"/>
              <w:right w:w="28" w:type="dxa"/>
            </w:tcMar>
          </w:tcPr>
          <w:p w14:paraId="364A10C6"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272411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37DBF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FD2BB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28A90D11" w14:textId="77777777" w:rsidTr="00725808">
        <w:tc>
          <w:tcPr>
            <w:tcW w:w="2013" w:type="dxa"/>
            <w:tcMar>
              <w:top w:w="28" w:type="dxa"/>
              <w:left w:w="28" w:type="dxa"/>
              <w:bottom w:w="28" w:type="dxa"/>
              <w:right w:w="28" w:type="dxa"/>
            </w:tcMar>
          </w:tcPr>
          <w:p w14:paraId="5DE665AF"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6AD7E634"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7A74DDA"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86292DD" w14:textId="77777777" w:rsidR="000234BB" w:rsidRDefault="000234BB" w:rsidP="00725808">
            <w:pPr>
              <w:jc w:val="left"/>
            </w:pPr>
            <w:r>
              <w:rPr>
                <w:sz w:val="16"/>
                <w:szCs w:val="16"/>
              </w:rPr>
              <w:t>Specifies a unique identification of the ComponentPort. The identification is guaranteed to be unique within the ComponentConnector.</w:t>
            </w:r>
          </w:p>
        </w:tc>
      </w:tr>
      <w:tr w:rsidR="000234BB" w:rsidRPr="006675E2" w14:paraId="69BAFEDC" w14:textId="77777777" w:rsidTr="00725808">
        <w:tc>
          <w:tcPr>
            <w:tcW w:w="2013" w:type="dxa"/>
            <w:tcMar>
              <w:top w:w="28" w:type="dxa"/>
              <w:left w:w="28" w:type="dxa"/>
              <w:bottom w:w="28" w:type="dxa"/>
              <w:right w:w="28" w:type="dxa"/>
            </w:tcMar>
          </w:tcPr>
          <w:p w14:paraId="7867046A" w14:textId="77777777" w:rsidR="000234BB" w:rsidRPr="00620BBE" w:rsidRDefault="000234BB" w:rsidP="00725808">
            <w:pPr>
              <w:pStyle w:val="SmallStandard"/>
            </w:pPr>
            <w:r w:rsidRPr="00620BBE">
              <w:t>signalDirection</w:t>
            </w:r>
          </w:p>
        </w:tc>
        <w:tc>
          <w:tcPr>
            <w:tcW w:w="1559" w:type="dxa"/>
            <w:tcMar>
              <w:top w:w="28" w:type="dxa"/>
              <w:left w:w="28" w:type="dxa"/>
              <w:bottom w:w="28" w:type="dxa"/>
              <w:right w:w="28" w:type="dxa"/>
            </w:tcMar>
          </w:tcPr>
          <w:p w14:paraId="23213C0A" w14:textId="77777777" w:rsidR="000234BB" w:rsidRPr="008359F5" w:rsidRDefault="000234BB" w:rsidP="00725808">
            <w:pPr>
              <w:pStyle w:val="SmallStandard"/>
            </w:pPr>
            <w:r w:rsidRPr="00D21799">
              <w:t>SignalDirection</w:t>
            </w:r>
          </w:p>
        </w:tc>
        <w:tc>
          <w:tcPr>
            <w:tcW w:w="709" w:type="dxa"/>
            <w:tcMar>
              <w:top w:w="28" w:type="dxa"/>
              <w:left w:w="28" w:type="dxa"/>
              <w:bottom w:w="28" w:type="dxa"/>
              <w:right w:w="28" w:type="dxa"/>
            </w:tcMar>
          </w:tcPr>
          <w:p w14:paraId="4D0903E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DE79E90" w14:textId="77777777" w:rsidR="000234BB" w:rsidRDefault="000234BB" w:rsidP="00725808">
            <w:pPr>
              <w:jc w:val="left"/>
            </w:pPr>
            <w:r>
              <w:rPr>
                <w:sz w:val="16"/>
                <w:szCs w:val="16"/>
              </w:rPr>
              <w:t>Specifies the direction of the signal on this ComponentPort.</w:t>
            </w:r>
          </w:p>
        </w:tc>
      </w:tr>
      <w:tr w:rsidR="000234BB" w:rsidRPr="006675E2" w14:paraId="46F2D126" w14:textId="77777777" w:rsidTr="00725808">
        <w:tc>
          <w:tcPr>
            <w:tcW w:w="2013" w:type="dxa"/>
            <w:tcMar>
              <w:top w:w="28" w:type="dxa"/>
              <w:left w:w="28" w:type="dxa"/>
              <w:bottom w:w="28" w:type="dxa"/>
              <w:right w:w="28" w:type="dxa"/>
            </w:tcMar>
          </w:tcPr>
          <w:p w14:paraId="45D02433"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5D09900B"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52E7D5D4"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23030C12" w14:textId="77777777" w:rsidR="000234BB" w:rsidRDefault="000234BB" w:rsidP="00725808">
            <w:pPr>
              <w:jc w:val="left"/>
            </w:pPr>
            <w:r>
              <w:rPr>
                <w:sz w:val="16"/>
                <w:szCs w:val="16"/>
              </w:rPr>
              <w:t>Room for additional, human readable information about the ComponentPort.</w:t>
            </w:r>
          </w:p>
        </w:tc>
      </w:tr>
    </w:tbl>
    <w:p w14:paraId="6C4E8B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443B7B3" w14:textId="77777777" w:rsidTr="00725808">
        <w:tc>
          <w:tcPr>
            <w:tcW w:w="3856" w:type="dxa"/>
            <w:gridSpan w:val="3"/>
          </w:tcPr>
          <w:p w14:paraId="1C3763EE" w14:textId="77777777" w:rsidR="000234BB" w:rsidRDefault="000234BB" w:rsidP="00725808">
            <w:pPr>
              <w:jc w:val="center"/>
              <w:rPr>
                <w:b/>
                <w:sz w:val="16"/>
                <w:szCs w:val="16"/>
                <w:lang w:val="en-GB"/>
              </w:rPr>
            </w:pPr>
            <w:r>
              <w:rPr>
                <w:b/>
                <w:sz w:val="16"/>
                <w:szCs w:val="16"/>
                <w:lang w:val="en-GB"/>
              </w:rPr>
              <w:t>Other End</w:t>
            </w:r>
          </w:p>
        </w:tc>
        <w:tc>
          <w:tcPr>
            <w:tcW w:w="708" w:type="dxa"/>
          </w:tcPr>
          <w:p w14:paraId="14016EB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6012060" w14:textId="77777777" w:rsidR="000234BB" w:rsidRDefault="000234BB" w:rsidP="00725808">
            <w:pPr>
              <w:jc w:val="center"/>
              <w:rPr>
                <w:b/>
                <w:sz w:val="16"/>
                <w:szCs w:val="16"/>
                <w:lang w:val="en-GB"/>
              </w:rPr>
            </w:pPr>
            <w:r>
              <w:rPr>
                <w:b/>
                <w:sz w:val="16"/>
                <w:szCs w:val="16"/>
                <w:lang w:val="en-GB"/>
              </w:rPr>
              <w:t>General</w:t>
            </w:r>
          </w:p>
        </w:tc>
      </w:tr>
      <w:tr w:rsidR="000234BB" w:rsidRPr="00720F6F" w14:paraId="40D0F8B8" w14:textId="77777777" w:rsidTr="00725808">
        <w:tc>
          <w:tcPr>
            <w:tcW w:w="1573" w:type="dxa"/>
          </w:tcPr>
          <w:p w14:paraId="74EB2A09" w14:textId="77777777" w:rsidR="000234BB" w:rsidRDefault="000234BB" w:rsidP="00725808">
            <w:pPr>
              <w:rPr>
                <w:b/>
                <w:sz w:val="16"/>
                <w:szCs w:val="16"/>
                <w:lang w:val="en-GB"/>
              </w:rPr>
            </w:pPr>
            <w:r>
              <w:rPr>
                <w:b/>
                <w:sz w:val="16"/>
                <w:szCs w:val="16"/>
                <w:lang w:val="en-GB"/>
              </w:rPr>
              <w:t>Type</w:t>
            </w:r>
          </w:p>
        </w:tc>
        <w:tc>
          <w:tcPr>
            <w:tcW w:w="1574" w:type="dxa"/>
          </w:tcPr>
          <w:p w14:paraId="7CB89D91" w14:textId="77777777" w:rsidR="000234BB" w:rsidRDefault="000234BB" w:rsidP="00725808">
            <w:pPr>
              <w:rPr>
                <w:b/>
                <w:sz w:val="16"/>
                <w:szCs w:val="16"/>
                <w:lang w:val="en-GB"/>
              </w:rPr>
            </w:pPr>
            <w:r>
              <w:rPr>
                <w:b/>
                <w:sz w:val="16"/>
                <w:szCs w:val="16"/>
                <w:lang w:val="en-GB"/>
              </w:rPr>
              <w:t>Role</w:t>
            </w:r>
          </w:p>
        </w:tc>
        <w:tc>
          <w:tcPr>
            <w:tcW w:w="708" w:type="dxa"/>
          </w:tcPr>
          <w:p w14:paraId="5181BF15" w14:textId="77777777" w:rsidR="000234BB" w:rsidRDefault="000234BB" w:rsidP="00725808">
            <w:pPr>
              <w:rPr>
                <w:b/>
                <w:sz w:val="16"/>
                <w:szCs w:val="16"/>
                <w:lang w:val="en-GB"/>
              </w:rPr>
            </w:pPr>
            <w:r>
              <w:rPr>
                <w:b/>
                <w:sz w:val="16"/>
                <w:szCs w:val="16"/>
                <w:lang w:val="en-GB"/>
              </w:rPr>
              <w:t>Mult</w:t>
            </w:r>
          </w:p>
        </w:tc>
        <w:tc>
          <w:tcPr>
            <w:tcW w:w="709" w:type="dxa"/>
          </w:tcPr>
          <w:p w14:paraId="798C68C2" w14:textId="77777777" w:rsidR="000234BB" w:rsidRDefault="000234BB" w:rsidP="00725808">
            <w:pPr>
              <w:rPr>
                <w:b/>
                <w:sz w:val="16"/>
                <w:szCs w:val="16"/>
                <w:lang w:val="en-GB"/>
              </w:rPr>
            </w:pPr>
            <w:r>
              <w:rPr>
                <w:b/>
                <w:sz w:val="16"/>
                <w:szCs w:val="16"/>
                <w:lang w:val="en-GB"/>
              </w:rPr>
              <w:t>Mult</w:t>
            </w:r>
          </w:p>
        </w:tc>
        <w:tc>
          <w:tcPr>
            <w:tcW w:w="567" w:type="dxa"/>
          </w:tcPr>
          <w:p w14:paraId="1A9BDC6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863340E" w14:textId="77777777" w:rsidR="000234BB" w:rsidRPr="008359F5" w:rsidRDefault="000234BB" w:rsidP="00725808">
            <w:pPr>
              <w:rPr>
                <w:b/>
                <w:sz w:val="16"/>
                <w:szCs w:val="16"/>
                <w:lang w:val="en-GB"/>
              </w:rPr>
            </w:pPr>
            <w:r>
              <w:rPr>
                <w:b/>
                <w:sz w:val="16"/>
                <w:szCs w:val="16"/>
                <w:lang w:val="en-GB"/>
              </w:rPr>
              <w:t>Comment</w:t>
            </w:r>
          </w:p>
        </w:tc>
      </w:tr>
      <w:tr w:rsidR="000234BB" w:rsidRPr="00CC6307" w14:paraId="4582962B" w14:textId="77777777" w:rsidTr="00725808">
        <w:tc>
          <w:tcPr>
            <w:tcW w:w="1573" w:type="dxa"/>
          </w:tcPr>
          <w:p w14:paraId="2BE27972" w14:textId="77777777" w:rsidR="000234BB" w:rsidRPr="00634625" w:rsidRDefault="000234BB" w:rsidP="00725808">
            <w:pPr>
              <w:pStyle w:val="SmallStandard"/>
            </w:pPr>
            <w:r>
              <w:t>NetworkPort</w:t>
            </w:r>
          </w:p>
        </w:tc>
        <w:tc>
          <w:tcPr>
            <w:tcW w:w="1574" w:type="dxa"/>
          </w:tcPr>
          <w:p w14:paraId="2A59D2A6" w14:textId="77777777" w:rsidR="000234BB" w:rsidRPr="00132C43" w:rsidRDefault="000234BB" w:rsidP="00725808">
            <w:pPr>
              <w:pStyle w:val="SmallStandard"/>
            </w:pPr>
            <w:r>
              <w:t>networkPort</w:t>
            </w:r>
          </w:p>
        </w:tc>
        <w:tc>
          <w:tcPr>
            <w:tcW w:w="708" w:type="dxa"/>
          </w:tcPr>
          <w:p w14:paraId="52F2E1AD" w14:textId="77777777" w:rsidR="000234BB" w:rsidRPr="00D331EF" w:rsidRDefault="000234BB" w:rsidP="00725808">
            <w:pPr>
              <w:pStyle w:val="SmallStandard"/>
            </w:pPr>
            <w:r w:rsidRPr="00574783">
              <w:t>0..1</w:t>
            </w:r>
          </w:p>
        </w:tc>
        <w:tc>
          <w:tcPr>
            <w:tcW w:w="709" w:type="dxa"/>
          </w:tcPr>
          <w:p w14:paraId="4AC88C9A" w14:textId="77777777" w:rsidR="000234BB" w:rsidRPr="00D331EF" w:rsidRDefault="000234BB" w:rsidP="00725808">
            <w:pPr>
              <w:pStyle w:val="SmallStandard"/>
            </w:pPr>
            <w:r w:rsidRPr="00207506">
              <w:t>0..*</w:t>
            </w:r>
          </w:p>
        </w:tc>
        <w:tc>
          <w:tcPr>
            <w:tcW w:w="567" w:type="dxa"/>
          </w:tcPr>
          <w:p w14:paraId="0AC6D939" w14:textId="77777777" w:rsidR="000234BB" w:rsidRPr="00D331EF" w:rsidRDefault="000234BB" w:rsidP="00725808">
            <w:pPr>
              <w:pStyle w:val="SmallStandard"/>
            </w:pPr>
            <w:r>
              <w:t>N</w:t>
            </w:r>
          </w:p>
        </w:tc>
        <w:tc>
          <w:tcPr>
            <w:tcW w:w="3969" w:type="dxa"/>
          </w:tcPr>
          <w:p w14:paraId="09881B0E" w14:textId="77777777" w:rsidR="000234BB" w:rsidRDefault="000234BB" w:rsidP="00725808">
            <w:pPr>
              <w:pStyle w:val="SmallStandard"/>
            </w:pPr>
            <w:r w:rsidRPr="00491287">
              <w:t>References the NetworkPort that is realized by the ComponentPort.</w:t>
            </w:r>
          </w:p>
        </w:tc>
      </w:tr>
      <w:tr w:rsidR="000234BB" w:rsidRPr="00CC6307" w14:paraId="173FBDC2" w14:textId="77777777" w:rsidTr="00725808">
        <w:tc>
          <w:tcPr>
            <w:tcW w:w="1573" w:type="dxa"/>
          </w:tcPr>
          <w:p w14:paraId="3DC7BE4C" w14:textId="77777777" w:rsidR="000234BB" w:rsidRPr="00634625" w:rsidRDefault="000234BB" w:rsidP="00725808">
            <w:pPr>
              <w:pStyle w:val="SmallStandard"/>
            </w:pPr>
            <w:r>
              <w:lastRenderedPageBreak/>
              <w:t>Signal</w:t>
            </w:r>
          </w:p>
        </w:tc>
        <w:tc>
          <w:tcPr>
            <w:tcW w:w="1574" w:type="dxa"/>
          </w:tcPr>
          <w:p w14:paraId="32DC38CF" w14:textId="77777777" w:rsidR="000234BB" w:rsidRPr="00132C43" w:rsidRDefault="000234BB" w:rsidP="00725808">
            <w:pPr>
              <w:pStyle w:val="SmallStandard"/>
            </w:pPr>
            <w:r>
              <w:t>signal</w:t>
            </w:r>
          </w:p>
        </w:tc>
        <w:tc>
          <w:tcPr>
            <w:tcW w:w="708" w:type="dxa"/>
          </w:tcPr>
          <w:p w14:paraId="457C36D0" w14:textId="77777777" w:rsidR="000234BB" w:rsidRPr="00D331EF" w:rsidRDefault="000234BB" w:rsidP="00725808">
            <w:pPr>
              <w:pStyle w:val="SmallStandard"/>
            </w:pPr>
            <w:r w:rsidRPr="00574783">
              <w:t>0..1</w:t>
            </w:r>
          </w:p>
        </w:tc>
        <w:tc>
          <w:tcPr>
            <w:tcW w:w="709" w:type="dxa"/>
          </w:tcPr>
          <w:p w14:paraId="494FACB1" w14:textId="77777777" w:rsidR="000234BB" w:rsidRPr="00D331EF" w:rsidRDefault="000234BB" w:rsidP="00725808">
            <w:pPr>
              <w:pStyle w:val="SmallStandard"/>
            </w:pPr>
            <w:r w:rsidRPr="00207506">
              <w:t>0..*</w:t>
            </w:r>
          </w:p>
        </w:tc>
        <w:tc>
          <w:tcPr>
            <w:tcW w:w="567" w:type="dxa"/>
          </w:tcPr>
          <w:p w14:paraId="10A0E80E" w14:textId="77777777" w:rsidR="000234BB" w:rsidRPr="00D331EF" w:rsidRDefault="000234BB" w:rsidP="00725808">
            <w:pPr>
              <w:pStyle w:val="SmallStandard"/>
            </w:pPr>
            <w:r>
              <w:t>N</w:t>
            </w:r>
          </w:p>
        </w:tc>
        <w:tc>
          <w:tcPr>
            <w:tcW w:w="3969" w:type="dxa"/>
          </w:tcPr>
          <w:p w14:paraId="07F32E31" w14:textId="77777777" w:rsidR="000234BB" w:rsidRDefault="000234BB" w:rsidP="00725808">
            <w:pPr>
              <w:jc w:val="left"/>
            </w:pPr>
            <w:r>
              <w:rPr>
                <w:sz w:val="16"/>
                <w:szCs w:val="16"/>
              </w:rPr>
              <w:t xml:space="preserve">References the </w:t>
            </w:r>
            <w:r>
              <w:rPr>
                <w:i/>
                <w:iCs/>
                <w:sz w:val="16"/>
                <w:szCs w:val="16"/>
              </w:rPr>
              <w:t>Signal</w:t>
            </w:r>
            <w:r>
              <w:rPr>
                <w:sz w:val="16"/>
                <w:szCs w:val="16"/>
              </w:rPr>
              <w:t xml:space="preserve"> that is associated with the </w:t>
            </w:r>
            <w:r>
              <w:rPr>
                <w:i/>
                <w:iCs/>
                <w:sz w:val="16"/>
                <w:szCs w:val="16"/>
              </w:rPr>
              <w:t>ComponentPort</w:t>
            </w:r>
            <w:r>
              <w:rPr>
                <w:sz w:val="16"/>
                <w:szCs w:val="16"/>
              </w:rPr>
              <w:t>.</w:t>
            </w:r>
          </w:p>
        </w:tc>
      </w:tr>
    </w:tbl>
    <w:p w14:paraId="035F788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FCDCAA2" w14:textId="77777777" w:rsidTr="00725808">
        <w:tc>
          <w:tcPr>
            <w:tcW w:w="2296" w:type="dxa"/>
            <w:gridSpan w:val="2"/>
          </w:tcPr>
          <w:p w14:paraId="00A047C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FEDC076"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EFD2051" w14:textId="77777777" w:rsidR="000234BB" w:rsidRDefault="000234BB" w:rsidP="00725808">
            <w:pPr>
              <w:jc w:val="center"/>
              <w:rPr>
                <w:b/>
                <w:sz w:val="16"/>
                <w:szCs w:val="16"/>
                <w:lang w:val="en-GB"/>
              </w:rPr>
            </w:pPr>
            <w:r>
              <w:rPr>
                <w:b/>
                <w:sz w:val="16"/>
                <w:szCs w:val="16"/>
                <w:lang w:val="en-GB"/>
              </w:rPr>
              <w:t>General</w:t>
            </w:r>
          </w:p>
        </w:tc>
      </w:tr>
      <w:tr w:rsidR="000234BB" w:rsidRPr="00720F6F" w14:paraId="6188B127" w14:textId="77777777" w:rsidTr="00725808">
        <w:tc>
          <w:tcPr>
            <w:tcW w:w="1588" w:type="dxa"/>
          </w:tcPr>
          <w:p w14:paraId="24E38D2F" w14:textId="77777777" w:rsidR="000234BB" w:rsidRDefault="000234BB" w:rsidP="00725808">
            <w:pPr>
              <w:rPr>
                <w:b/>
                <w:sz w:val="16"/>
                <w:szCs w:val="16"/>
                <w:lang w:val="en-GB"/>
              </w:rPr>
            </w:pPr>
            <w:r>
              <w:rPr>
                <w:b/>
                <w:sz w:val="16"/>
                <w:szCs w:val="16"/>
                <w:lang w:val="en-GB"/>
              </w:rPr>
              <w:t>Type</w:t>
            </w:r>
          </w:p>
        </w:tc>
        <w:tc>
          <w:tcPr>
            <w:tcW w:w="708" w:type="dxa"/>
          </w:tcPr>
          <w:p w14:paraId="48ABFFDE" w14:textId="77777777" w:rsidR="000234BB" w:rsidRDefault="000234BB" w:rsidP="00725808">
            <w:pPr>
              <w:rPr>
                <w:b/>
                <w:sz w:val="16"/>
                <w:szCs w:val="16"/>
                <w:lang w:val="en-GB"/>
              </w:rPr>
            </w:pPr>
            <w:r>
              <w:rPr>
                <w:b/>
                <w:sz w:val="16"/>
                <w:szCs w:val="16"/>
                <w:lang w:val="en-GB"/>
              </w:rPr>
              <w:t>Mult</w:t>
            </w:r>
          </w:p>
        </w:tc>
        <w:tc>
          <w:tcPr>
            <w:tcW w:w="1560" w:type="dxa"/>
          </w:tcPr>
          <w:p w14:paraId="0983BF8B" w14:textId="77777777" w:rsidR="000234BB" w:rsidRDefault="000234BB" w:rsidP="00725808">
            <w:pPr>
              <w:rPr>
                <w:b/>
                <w:sz w:val="16"/>
                <w:szCs w:val="16"/>
                <w:lang w:val="en-GB"/>
              </w:rPr>
            </w:pPr>
            <w:r>
              <w:rPr>
                <w:b/>
                <w:sz w:val="16"/>
                <w:szCs w:val="16"/>
                <w:lang w:val="en-GB"/>
              </w:rPr>
              <w:t>Role</w:t>
            </w:r>
          </w:p>
        </w:tc>
        <w:tc>
          <w:tcPr>
            <w:tcW w:w="708" w:type="dxa"/>
          </w:tcPr>
          <w:p w14:paraId="1E57ED72" w14:textId="77777777" w:rsidR="000234BB" w:rsidRDefault="000234BB" w:rsidP="00725808">
            <w:pPr>
              <w:rPr>
                <w:b/>
                <w:sz w:val="16"/>
                <w:szCs w:val="16"/>
                <w:lang w:val="en-GB"/>
              </w:rPr>
            </w:pPr>
            <w:r>
              <w:rPr>
                <w:b/>
                <w:sz w:val="16"/>
                <w:szCs w:val="16"/>
                <w:lang w:val="en-GB"/>
              </w:rPr>
              <w:t>Mult</w:t>
            </w:r>
          </w:p>
        </w:tc>
        <w:tc>
          <w:tcPr>
            <w:tcW w:w="567" w:type="dxa"/>
          </w:tcPr>
          <w:p w14:paraId="2E3CFFD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53085C4" w14:textId="77777777" w:rsidR="000234BB" w:rsidRPr="008359F5" w:rsidRDefault="000234BB" w:rsidP="00725808">
            <w:pPr>
              <w:rPr>
                <w:b/>
                <w:sz w:val="16"/>
                <w:szCs w:val="16"/>
                <w:lang w:val="en-GB"/>
              </w:rPr>
            </w:pPr>
            <w:r>
              <w:rPr>
                <w:b/>
                <w:sz w:val="16"/>
                <w:szCs w:val="16"/>
                <w:lang w:val="en-GB"/>
              </w:rPr>
              <w:t>Comment</w:t>
            </w:r>
          </w:p>
        </w:tc>
      </w:tr>
      <w:tr w:rsidR="000234BB" w:rsidRPr="00CC6307" w14:paraId="4E483F52" w14:textId="77777777" w:rsidTr="00725808">
        <w:tc>
          <w:tcPr>
            <w:tcW w:w="1588" w:type="dxa"/>
          </w:tcPr>
          <w:p w14:paraId="5401163C" w14:textId="77777777" w:rsidR="000234BB" w:rsidRPr="00634625" w:rsidRDefault="000234BB" w:rsidP="00725808">
            <w:pPr>
              <w:pStyle w:val="SmallStandard"/>
            </w:pPr>
            <w:r>
              <w:t>ConnectionEnd</w:t>
            </w:r>
          </w:p>
        </w:tc>
        <w:tc>
          <w:tcPr>
            <w:tcW w:w="708" w:type="dxa"/>
          </w:tcPr>
          <w:p w14:paraId="48BED94F" w14:textId="77777777" w:rsidR="000234BB" w:rsidRPr="00D331EF" w:rsidRDefault="000234BB" w:rsidP="00725808">
            <w:pPr>
              <w:pStyle w:val="SmallStandard"/>
            </w:pPr>
            <w:r w:rsidRPr="00D01517">
              <w:t>0..*</w:t>
            </w:r>
          </w:p>
        </w:tc>
        <w:tc>
          <w:tcPr>
            <w:tcW w:w="1560" w:type="dxa"/>
          </w:tcPr>
          <w:p w14:paraId="5CA3798C" w14:textId="77777777" w:rsidR="000234BB" w:rsidRPr="00132C43" w:rsidRDefault="000234BB" w:rsidP="00725808">
            <w:pPr>
              <w:pStyle w:val="SmallStandard"/>
            </w:pPr>
            <w:r>
              <w:t>connectedComponentPort</w:t>
            </w:r>
          </w:p>
        </w:tc>
        <w:tc>
          <w:tcPr>
            <w:tcW w:w="708" w:type="dxa"/>
          </w:tcPr>
          <w:p w14:paraId="067AE580" w14:textId="77777777" w:rsidR="000234BB" w:rsidRPr="00D331EF" w:rsidRDefault="000234BB" w:rsidP="00725808">
            <w:pPr>
              <w:pStyle w:val="SmallStandard"/>
            </w:pPr>
            <w:r w:rsidRPr="00D01517">
              <w:t>1</w:t>
            </w:r>
          </w:p>
        </w:tc>
        <w:tc>
          <w:tcPr>
            <w:tcW w:w="567" w:type="dxa"/>
          </w:tcPr>
          <w:p w14:paraId="33C319B8" w14:textId="77777777" w:rsidR="000234BB" w:rsidRPr="00D331EF" w:rsidRDefault="000234BB" w:rsidP="00725808">
            <w:pPr>
              <w:pStyle w:val="SmallStandard"/>
            </w:pPr>
            <w:r>
              <w:t>N</w:t>
            </w:r>
          </w:p>
        </w:tc>
        <w:tc>
          <w:tcPr>
            <w:tcW w:w="3969" w:type="dxa"/>
          </w:tcPr>
          <w:p w14:paraId="5EBE86DA" w14:textId="77777777" w:rsidR="000234BB" w:rsidRDefault="000234BB" w:rsidP="00725808">
            <w:pPr>
              <w:pStyle w:val="SmallStandard"/>
            </w:pPr>
            <w:r w:rsidRPr="00491287">
              <w:t xml:space="preserve">References the ComponentPort that is connected by the ConnectionEnd. </w:t>
            </w:r>
          </w:p>
        </w:tc>
      </w:tr>
      <w:tr w:rsidR="000234BB" w:rsidRPr="00CC6307" w14:paraId="4A09714E" w14:textId="77777777" w:rsidTr="00725808">
        <w:tc>
          <w:tcPr>
            <w:tcW w:w="1588" w:type="dxa"/>
          </w:tcPr>
          <w:p w14:paraId="44B21CBB" w14:textId="77777777" w:rsidR="000234BB" w:rsidRPr="00634625" w:rsidRDefault="000234BB" w:rsidP="00725808">
            <w:pPr>
              <w:pStyle w:val="SmallStandard"/>
            </w:pPr>
            <w:r>
              <w:t>ComponentConnector</w:t>
            </w:r>
          </w:p>
        </w:tc>
        <w:tc>
          <w:tcPr>
            <w:tcW w:w="708" w:type="dxa"/>
          </w:tcPr>
          <w:p w14:paraId="00051A03" w14:textId="77777777" w:rsidR="000234BB" w:rsidRPr="00D331EF" w:rsidRDefault="000234BB" w:rsidP="00725808">
            <w:pPr>
              <w:pStyle w:val="SmallStandard"/>
            </w:pPr>
            <w:r w:rsidRPr="00D01517">
              <w:t>1</w:t>
            </w:r>
          </w:p>
        </w:tc>
        <w:tc>
          <w:tcPr>
            <w:tcW w:w="1560" w:type="dxa"/>
          </w:tcPr>
          <w:p w14:paraId="5EC3A407" w14:textId="77777777" w:rsidR="000234BB" w:rsidRPr="00132C43" w:rsidRDefault="000234BB" w:rsidP="00725808">
            <w:pPr>
              <w:pStyle w:val="SmallStandard"/>
            </w:pPr>
            <w:r>
              <w:t>componentPort</w:t>
            </w:r>
          </w:p>
        </w:tc>
        <w:tc>
          <w:tcPr>
            <w:tcW w:w="708" w:type="dxa"/>
          </w:tcPr>
          <w:p w14:paraId="12789091" w14:textId="77777777" w:rsidR="000234BB" w:rsidRPr="00D331EF" w:rsidRDefault="000234BB" w:rsidP="00725808">
            <w:pPr>
              <w:pStyle w:val="SmallStandard"/>
            </w:pPr>
            <w:r w:rsidRPr="00D01517">
              <w:t>0..*</w:t>
            </w:r>
          </w:p>
        </w:tc>
        <w:tc>
          <w:tcPr>
            <w:tcW w:w="567" w:type="dxa"/>
          </w:tcPr>
          <w:p w14:paraId="364EBADB" w14:textId="77777777" w:rsidR="000234BB" w:rsidRDefault="000234BB" w:rsidP="00725808">
            <w:pPr>
              <w:pStyle w:val="SmallStandard"/>
            </w:pPr>
            <w:r>
              <w:t>Y</w:t>
            </w:r>
          </w:p>
        </w:tc>
        <w:tc>
          <w:tcPr>
            <w:tcW w:w="3969" w:type="dxa"/>
          </w:tcPr>
          <w:p w14:paraId="05633589" w14:textId="77777777" w:rsidR="000234BB" w:rsidRDefault="000234BB" w:rsidP="00725808">
            <w:pPr>
              <w:pStyle w:val="SmallStandard"/>
            </w:pPr>
            <w:r w:rsidRPr="00491287">
              <w:t>Specifies the ComponentPorts of the ComponentConnector.</w:t>
            </w:r>
          </w:p>
        </w:tc>
      </w:tr>
      <w:tr w:rsidR="000234BB" w:rsidRPr="00CC6307" w14:paraId="61472FCF" w14:textId="77777777" w:rsidTr="00725808">
        <w:tc>
          <w:tcPr>
            <w:tcW w:w="1588" w:type="dxa"/>
          </w:tcPr>
          <w:p w14:paraId="674CA170" w14:textId="77777777" w:rsidR="000234BB" w:rsidRPr="00634625" w:rsidRDefault="000234BB" w:rsidP="00725808">
            <w:pPr>
              <w:pStyle w:val="SmallStandard"/>
            </w:pPr>
            <w:r>
              <w:t>TerminalRole</w:t>
            </w:r>
          </w:p>
        </w:tc>
        <w:tc>
          <w:tcPr>
            <w:tcW w:w="708" w:type="dxa"/>
          </w:tcPr>
          <w:p w14:paraId="01DA394E" w14:textId="77777777" w:rsidR="000234BB" w:rsidRPr="00D331EF" w:rsidRDefault="000234BB" w:rsidP="00725808">
            <w:pPr>
              <w:pStyle w:val="SmallStandard"/>
            </w:pPr>
            <w:r w:rsidRPr="00D01517">
              <w:t>0..*</w:t>
            </w:r>
          </w:p>
        </w:tc>
        <w:tc>
          <w:tcPr>
            <w:tcW w:w="1560" w:type="dxa"/>
          </w:tcPr>
          <w:p w14:paraId="2BD5233A" w14:textId="77777777" w:rsidR="000234BB" w:rsidRPr="00132C43" w:rsidRDefault="000234BB" w:rsidP="00725808">
            <w:pPr>
              <w:pStyle w:val="SmallStandard"/>
            </w:pPr>
            <w:r>
              <w:t>componentPort</w:t>
            </w:r>
          </w:p>
        </w:tc>
        <w:tc>
          <w:tcPr>
            <w:tcW w:w="708" w:type="dxa"/>
          </w:tcPr>
          <w:p w14:paraId="2AB54343" w14:textId="77777777" w:rsidR="000234BB" w:rsidRPr="00D331EF" w:rsidRDefault="000234BB" w:rsidP="00725808">
            <w:pPr>
              <w:pStyle w:val="SmallStandard"/>
            </w:pPr>
            <w:r w:rsidRPr="00D01517">
              <w:t>0..1</w:t>
            </w:r>
          </w:p>
        </w:tc>
        <w:tc>
          <w:tcPr>
            <w:tcW w:w="567" w:type="dxa"/>
          </w:tcPr>
          <w:p w14:paraId="06E22DFF" w14:textId="77777777" w:rsidR="000234BB" w:rsidRPr="00D331EF" w:rsidRDefault="000234BB" w:rsidP="00725808">
            <w:pPr>
              <w:pStyle w:val="SmallStandard"/>
            </w:pPr>
            <w:r>
              <w:t>N</w:t>
            </w:r>
          </w:p>
        </w:tc>
        <w:tc>
          <w:tcPr>
            <w:tcW w:w="3969" w:type="dxa"/>
          </w:tcPr>
          <w:p w14:paraId="2E0B3C25" w14:textId="77777777" w:rsidR="000234BB" w:rsidRDefault="000234BB" w:rsidP="00725808">
            <w:pPr>
              <w:pStyle w:val="SmallStandard"/>
            </w:pPr>
            <w:r w:rsidRPr="00491287">
              <w:t>References the ComponentPort that is realized by the referenced Terminal (OccurrenceOrUsage with TerminalRole).</w:t>
            </w:r>
          </w:p>
          <w:p w14:paraId="000F2D3D" w14:textId="77777777" w:rsidR="000234BB" w:rsidRDefault="000234BB" w:rsidP="00725808">
            <w:pPr>
              <w:pStyle w:val="SmallStandard"/>
            </w:pPr>
            <w:r w:rsidRPr="00491287">
              <w:t>KBLFRM-341</w:t>
            </w:r>
          </w:p>
        </w:tc>
      </w:tr>
      <w:tr w:rsidR="000234BB" w:rsidRPr="00CC6307" w14:paraId="07E06695" w14:textId="77777777" w:rsidTr="00725808">
        <w:tc>
          <w:tcPr>
            <w:tcW w:w="1588" w:type="dxa"/>
          </w:tcPr>
          <w:p w14:paraId="03021051" w14:textId="77777777" w:rsidR="000234BB" w:rsidRPr="00634625" w:rsidRDefault="000234BB" w:rsidP="00725808">
            <w:pPr>
              <w:pStyle w:val="SmallStandard"/>
            </w:pPr>
            <w:r>
              <w:t>CavityReference</w:t>
            </w:r>
          </w:p>
        </w:tc>
        <w:tc>
          <w:tcPr>
            <w:tcW w:w="708" w:type="dxa"/>
          </w:tcPr>
          <w:p w14:paraId="013894B3" w14:textId="77777777" w:rsidR="000234BB" w:rsidRPr="00D331EF" w:rsidRDefault="000234BB" w:rsidP="00725808">
            <w:pPr>
              <w:pStyle w:val="SmallStandard"/>
            </w:pPr>
            <w:r w:rsidRPr="00D01517">
              <w:t>0..*</w:t>
            </w:r>
          </w:p>
        </w:tc>
        <w:tc>
          <w:tcPr>
            <w:tcW w:w="1560" w:type="dxa"/>
          </w:tcPr>
          <w:p w14:paraId="72AD3D04" w14:textId="77777777" w:rsidR="000234BB" w:rsidRPr="00132C43" w:rsidRDefault="000234BB" w:rsidP="00725808">
            <w:pPr>
              <w:pStyle w:val="SmallStandard"/>
            </w:pPr>
            <w:r>
              <w:t>componentPort</w:t>
            </w:r>
          </w:p>
        </w:tc>
        <w:tc>
          <w:tcPr>
            <w:tcW w:w="708" w:type="dxa"/>
          </w:tcPr>
          <w:p w14:paraId="7B0AB6CF" w14:textId="77777777" w:rsidR="000234BB" w:rsidRPr="00D331EF" w:rsidRDefault="000234BB" w:rsidP="00725808">
            <w:pPr>
              <w:pStyle w:val="SmallStandard"/>
            </w:pPr>
            <w:r w:rsidRPr="00D01517">
              <w:t>0..1</w:t>
            </w:r>
          </w:p>
        </w:tc>
        <w:tc>
          <w:tcPr>
            <w:tcW w:w="567" w:type="dxa"/>
          </w:tcPr>
          <w:p w14:paraId="651413AA" w14:textId="77777777" w:rsidR="000234BB" w:rsidRPr="00D331EF" w:rsidRDefault="000234BB" w:rsidP="00725808">
            <w:pPr>
              <w:pStyle w:val="SmallStandard"/>
            </w:pPr>
            <w:r>
              <w:t>N</w:t>
            </w:r>
          </w:p>
        </w:tc>
        <w:tc>
          <w:tcPr>
            <w:tcW w:w="3969" w:type="dxa"/>
          </w:tcPr>
          <w:p w14:paraId="4E435353" w14:textId="77777777" w:rsidR="000234BB" w:rsidRDefault="000234BB" w:rsidP="00725808">
            <w:pPr>
              <w:jc w:val="left"/>
            </w:pPr>
            <w:r>
              <w:rPr>
                <w:sz w:val="16"/>
                <w:szCs w:val="16"/>
              </w:rPr>
              <w:t xml:space="preserve">References the </w:t>
            </w:r>
            <w:r>
              <w:rPr>
                <w:i/>
                <w:iCs/>
                <w:sz w:val="16"/>
                <w:szCs w:val="16"/>
              </w:rPr>
              <w:t>ComponentPort</w:t>
            </w:r>
            <w:r>
              <w:rPr>
                <w:sz w:val="16"/>
                <w:szCs w:val="16"/>
              </w:rPr>
              <w:t xml:space="preserve"> that is implemented by this </w:t>
            </w:r>
            <w:r>
              <w:rPr>
                <w:i/>
                <w:iCs/>
                <w:sz w:val="16"/>
                <w:szCs w:val="16"/>
              </w:rPr>
              <w:t>CavityReference</w:t>
            </w:r>
            <w:r>
              <w:rPr>
                <w:sz w:val="16"/>
                <w:szCs w:val="16"/>
              </w:rPr>
              <w:t>.</w:t>
            </w:r>
          </w:p>
        </w:tc>
      </w:tr>
    </w:tbl>
    <w:p w14:paraId="46CC03E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2" w:name="_e3aea789687e5c507ff2ca9753a74554"/>
      <w:r>
        <w:rPr>
          <w:lang w:val="en-GB"/>
        </w:rPr>
        <w:t>Connection</w:t>
      </w:r>
      <w:bookmarkEnd w:id="1622"/>
    </w:p>
    <w:p w14:paraId="1BBF4B81" w14:textId="77777777" w:rsidR="000234BB" w:rsidRDefault="000234BB" w:rsidP="000234BB">
      <w:r>
        <w:rPr>
          <w:sz w:val="18"/>
          <w:szCs w:val="18"/>
        </w:rPr>
        <w:t>A Connection is an electrological connection between two or more ComponentPorts.</w:t>
      </w:r>
    </w:p>
    <w:p w14:paraId="14C054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3E1B95" w14:textId="77777777" w:rsidTr="00725808">
        <w:tc>
          <w:tcPr>
            <w:tcW w:w="2013" w:type="dxa"/>
            <w:tcMar>
              <w:top w:w="28" w:type="dxa"/>
              <w:left w:w="28" w:type="dxa"/>
              <w:bottom w:w="28" w:type="dxa"/>
              <w:right w:w="28" w:type="dxa"/>
            </w:tcMar>
          </w:tcPr>
          <w:p w14:paraId="3171CFC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63CC428" w14:textId="4A41F803" w:rsidR="000234BB" w:rsidRPr="00620BBE" w:rsidRDefault="004714EB" w:rsidP="00725808">
            <w:pPr>
              <w:pStyle w:val="SmallStandard"/>
            </w:pPr>
            <w:hyperlink w:anchor="_e6936f3c0fdc50c9886b0b451a5e84bd" w:history="1">
              <w:r w:rsidR="000234BB" w:rsidRPr="00620BBE">
                <w:rPr>
                  <w:rStyle w:val="Hyperlink"/>
                  <w:rFonts w:eastAsiaTheme="majorEastAsia"/>
                </w:rPr>
                <w:t>RoutableElement</w:t>
              </w:r>
            </w:hyperlink>
          </w:p>
        </w:tc>
      </w:tr>
      <w:tr w:rsidR="000234BB" w:rsidRPr="008359F5" w14:paraId="556B1E66" w14:textId="77777777" w:rsidTr="00725808">
        <w:tc>
          <w:tcPr>
            <w:tcW w:w="2013" w:type="dxa"/>
            <w:tcMar>
              <w:top w:w="28" w:type="dxa"/>
              <w:left w:w="28" w:type="dxa"/>
              <w:bottom w:w="28" w:type="dxa"/>
              <w:right w:w="28" w:type="dxa"/>
            </w:tcMar>
          </w:tcPr>
          <w:p w14:paraId="2DB4F01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16B1E03" w14:textId="77777777" w:rsidR="000234BB" w:rsidRDefault="000234BB" w:rsidP="00725808"/>
        </w:tc>
      </w:tr>
      <w:tr w:rsidR="000234BB" w:rsidRPr="008359F5" w14:paraId="5B8B52B0" w14:textId="77777777" w:rsidTr="00725808">
        <w:tc>
          <w:tcPr>
            <w:tcW w:w="2013" w:type="dxa"/>
            <w:tcMar>
              <w:top w:w="28" w:type="dxa"/>
              <w:left w:w="28" w:type="dxa"/>
              <w:bottom w:w="28" w:type="dxa"/>
              <w:right w:w="28" w:type="dxa"/>
            </w:tcMar>
          </w:tcPr>
          <w:p w14:paraId="097A099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CDE9B3" w14:textId="77777777" w:rsidR="000234BB" w:rsidRPr="000437C1" w:rsidRDefault="000234BB" w:rsidP="00725808">
            <w:pPr>
              <w:pStyle w:val="SmallStandard"/>
            </w:pPr>
            <w:r>
              <w:t>false</w:t>
            </w:r>
          </w:p>
        </w:tc>
      </w:tr>
    </w:tbl>
    <w:p w14:paraId="0AF021E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932685F" w14:textId="77777777" w:rsidTr="00725808">
        <w:tc>
          <w:tcPr>
            <w:tcW w:w="2013" w:type="dxa"/>
            <w:tcMar>
              <w:top w:w="28" w:type="dxa"/>
              <w:left w:w="28" w:type="dxa"/>
              <w:bottom w:w="28" w:type="dxa"/>
              <w:right w:w="28" w:type="dxa"/>
            </w:tcMar>
          </w:tcPr>
          <w:p w14:paraId="395146F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E1CB72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EABB80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CBEA7A7"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0A0E11C" w14:textId="77777777" w:rsidTr="00725808">
        <w:tc>
          <w:tcPr>
            <w:tcW w:w="2013" w:type="dxa"/>
            <w:tcMar>
              <w:top w:w="28" w:type="dxa"/>
              <w:left w:w="28" w:type="dxa"/>
              <w:bottom w:w="28" w:type="dxa"/>
              <w:right w:w="28" w:type="dxa"/>
            </w:tcMar>
          </w:tcPr>
          <w:p w14:paraId="6DDAA88D"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7881113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A7E960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54EF1D9" w14:textId="77777777" w:rsidR="000234BB" w:rsidRDefault="000234BB" w:rsidP="00725808">
            <w:pPr>
              <w:jc w:val="left"/>
            </w:pPr>
            <w:r>
              <w:rPr>
                <w:sz w:val="16"/>
                <w:szCs w:val="16"/>
              </w:rPr>
              <w:t>Specifies a unique identification of the Connection. The identification is guaranteed to be unique within the ConnectionSpecification.</w:t>
            </w:r>
          </w:p>
        </w:tc>
      </w:tr>
      <w:tr w:rsidR="000234BB" w:rsidRPr="006675E2" w14:paraId="09FD9996" w14:textId="77777777" w:rsidTr="00725808">
        <w:tc>
          <w:tcPr>
            <w:tcW w:w="2013" w:type="dxa"/>
            <w:tcMar>
              <w:top w:w="28" w:type="dxa"/>
              <w:left w:w="28" w:type="dxa"/>
              <w:bottom w:w="28" w:type="dxa"/>
              <w:right w:w="28" w:type="dxa"/>
            </w:tcMar>
          </w:tcPr>
          <w:p w14:paraId="26E8A965"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46B74056"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7F2C095E"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7704B17" w14:textId="77777777" w:rsidR="000234BB" w:rsidRDefault="000234BB" w:rsidP="00725808">
            <w:pPr>
              <w:jc w:val="left"/>
            </w:pPr>
            <w:r>
              <w:rPr>
                <w:sz w:val="16"/>
                <w:szCs w:val="16"/>
              </w:rPr>
              <w:t>Specifies additional, human readable information about the Connection.</w:t>
            </w:r>
          </w:p>
        </w:tc>
      </w:tr>
      <w:tr w:rsidR="000234BB" w:rsidRPr="006675E2" w14:paraId="69FCB854" w14:textId="77777777" w:rsidTr="00725808">
        <w:tc>
          <w:tcPr>
            <w:tcW w:w="2013" w:type="dxa"/>
            <w:tcMar>
              <w:top w:w="28" w:type="dxa"/>
              <w:left w:w="28" w:type="dxa"/>
              <w:bottom w:w="28" w:type="dxa"/>
              <w:right w:w="28" w:type="dxa"/>
            </w:tcMar>
          </w:tcPr>
          <w:p w14:paraId="60F9B601" w14:textId="77777777" w:rsidR="000234BB" w:rsidRPr="00620BBE" w:rsidRDefault="000234BB" w:rsidP="00725808">
            <w:pPr>
              <w:pStyle w:val="SmallStandard"/>
            </w:pPr>
            <w:r w:rsidRPr="00620BBE">
              <w:t>installationInstruction</w:t>
            </w:r>
          </w:p>
        </w:tc>
        <w:tc>
          <w:tcPr>
            <w:tcW w:w="1559" w:type="dxa"/>
            <w:tcMar>
              <w:top w:w="28" w:type="dxa"/>
              <w:left w:w="28" w:type="dxa"/>
              <w:bottom w:w="28" w:type="dxa"/>
              <w:right w:w="28" w:type="dxa"/>
            </w:tcMar>
          </w:tcPr>
          <w:p w14:paraId="66C82C23" w14:textId="77777777" w:rsidR="000234BB" w:rsidRPr="008359F5" w:rsidRDefault="000234BB" w:rsidP="00725808">
            <w:pPr>
              <w:pStyle w:val="SmallStandard"/>
            </w:pPr>
            <w:r w:rsidRPr="00D21799">
              <w:t>Instruction</w:t>
            </w:r>
          </w:p>
        </w:tc>
        <w:tc>
          <w:tcPr>
            <w:tcW w:w="709" w:type="dxa"/>
            <w:tcMar>
              <w:top w:w="28" w:type="dxa"/>
              <w:left w:w="28" w:type="dxa"/>
              <w:bottom w:w="28" w:type="dxa"/>
              <w:right w:w="28" w:type="dxa"/>
            </w:tcMar>
          </w:tcPr>
          <w:p w14:paraId="28522A82"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7335975D" w14:textId="77777777" w:rsidR="000234BB" w:rsidRDefault="000234BB" w:rsidP="00725808">
            <w:pPr>
              <w:jc w:val="left"/>
            </w:pPr>
            <w:r>
              <w:rPr>
                <w:sz w:val="16"/>
                <w:szCs w:val="16"/>
              </w:rPr>
              <w:t>Specifies installation instruction for the connection.</w:t>
            </w:r>
          </w:p>
        </w:tc>
      </w:tr>
    </w:tbl>
    <w:p w14:paraId="1F385DF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8364842" w14:textId="77777777" w:rsidTr="00725808">
        <w:tc>
          <w:tcPr>
            <w:tcW w:w="3856" w:type="dxa"/>
            <w:gridSpan w:val="3"/>
          </w:tcPr>
          <w:p w14:paraId="5078777C" w14:textId="77777777" w:rsidR="000234BB" w:rsidRDefault="000234BB" w:rsidP="00725808">
            <w:pPr>
              <w:jc w:val="center"/>
              <w:rPr>
                <w:b/>
                <w:sz w:val="16"/>
                <w:szCs w:val="16"/>
                <w:lang w:val="en-GB"/>
              </w:rPr>
            </w:pPr>
            <w:r>
              <w:rPr>
                <w:b/>
                <w:sz w:val="16"/>
                <w:szCs w:val="16"/>
                <w:lang w:val="en-GB"/>
              </w:rPr>
              <w:t>Other End</w:t>
            </w:r>
          </w:p>
        </w:tc>
        <w:tc>
          <w:tcPr>
            <w:tcW w:w="708" w:type="dxa"/>
          </w:tcPr>
          <w:p w14:paraId="388CABD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7A8F7C7" w14:textId="77777777" w:rsidR="000234BB" w:rsidRDefault="000234BB" w:rsidP="00725808">
            <w:pPr>
              <w:jc w:val="center"/>
              <w:rPr>
                <w:b/>
                <w:sz w:val="16"/>
                <w:szCs w:val="16"/>
                <w:lang w:val="en-GB"/>
              </w:rPr>
            </w:pPr>
            <w:r>
              <w:rPr>
                <w:b/>
                <w:sz w:val="16"/>
                <w:szCs w:val="16"/>
                <w:lang w:val="en-GB"/>
              </w:rPr>
              <w:t>General</w:t>
            </w:r>
          </w:p>
        </w:tc>
      </w:tr>
      <w:tr w:rsidR="000234BB" w:rsidRPr="00720F6F" w14:paraId="3515A474" w14:textId="77777777" w:rsidTr="00725808">
        <w:tc>
          <w:tcPr>
            <w:tcW w:w="1573" w:type="dxa"/>
          </w:tcPr>
          <w:p w14:paraId="557F0A4E" w14:textId="77777777" w:rsidR="000234BB" w:rsidRDefault="000234BB" w:rsidP="00725808">
            <w:pPr>
              <w:rPr>
                <w:b/>
                <w:sz w:val="16"/>
                <w:szCs w:val="16"/>
                <w:lang w:val="en-GB"/>
              </w:rPr>
            </w:pPr>
            <w:r>
              <w:rPr>
                <w:b/>
                <w:sz w:val="16"/>
                <w:szCs w:val="16"/>
                <w:lang w:val="en-GB"/>
              </w:rPr>
              <w:t>Type</w:t>
            </w:r>
          </w:p>
        </w:tc>
        <w:tc>
          <w:tcPr>
            <w:tcW w:w="1574" w:type="dxa"/>
          </w:tcPr>
          <w:p w14:paraId="05BB35C5" w14:textId="77777777" w:rsidR="000234BB" w:rsidRDefault="000234BB" w:rsidP="00725808">
            <w:pPr>
              <w:rPr>
                <w:b/>
                <w:sz w:val="16"/>
                <w:szCs w:val="16"/>
                <w:lang w:val="en-GB"/>
              </w:rPr>
            </w:pPr>
            <w:r>
              <w:rPr>
                <w:b/>
                <w:sz w:val="16"/>
                <w:szCs w:val="16"/>
                <w:lang w:val="en-GB"/>
              </w:rPr>
              <w:t>Role</w:t>
            </w:r>
          </w:p>
        </w:tc>
        <w:tc>
          <w:tcPr>
            <w:tcW w:w="708" w:type="dxa"/>
          </w:tcPr>
          <w:p w14:paraId="7A0A7B76" w14:textId="77777777" w:rsidR="000234BB" w:rsidRDefault="000234BB" w:rsidP="00725808">
            <w:pPr>
              <w:rPr>
                <w:b/>
                <w:sz w:val="16"/>
                <w:szCs w:val="16"/>
                <w:lang w:val="en-GB"/>
              </w:rPr>
            </w:pPr>
            <w:r>
              <w:rPr>
                <w:b/>
                <w:sz w:val="16"/>
                <w:szCs w:val="16"/>
                <w:lang w:val="en-GB"/>
              </w:rPr>
              <w:t>Mult</w:t>
            </w:r>
          </w:p>
        </w:tc>
        <w:tc>
          <w:tcPr>
            <w:tcW w:w="709" w:type="dxa"/>
          </w:tcPr>
          <w:p w14:paraId="7F2F6735" w14:textId="77777777" w:rsidR="000234BB" w:rsidRDefault="000234BB" w:rsidP="00725808">
            <w:pPr>
              <w:rPr>
                <w:b/>
                <w:sz w:val="16"/>
                <w:szCs w:val="16"/>
                <w:lang w:val="en-GB"/>
              </w:rPr>
            </w:pPr>
            <w:r>
              <w:rPr>
                <w:b/>
                <w:sz w:val="16"/>
                <w:szCs w:val="16"/>
                <w:lang w:val="en-GB"/>
              </w:rPr>
              <w:t>Mult</w:t>
            </w:r>
          </w:p>
        </w:tc>
        <w:tc>
          <w:tcPr>
            <w:tcW w:w="567" w:type="dxa"/>
          </w:tcPr>
          <w:p w14:paraId="58975A8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178099D" w14:textId="77777777" w:rsidR="000234BB" w:rsidRPr="008359F5" w:rsidRDefault="000234BB" w:rsidP="00725808">
            <w:pPr>
              <w:rPr>
                <w:b/>
                <w:sz w:val="16"/>
                <w:szCs w:val="16"/>
                <w:lang w:val="en-GB"/>
              </w:rPr>
            </w:pPr>
            <w:r>
              <w:rPr>
                <w:b/>
                <w:sz w:val="16"/>
                <w:szCs w:val="16"/>
                <w:lang w:val="en-GB"/>
              </w:rPr>
              <w:t>Comment</w:t>
            </w:r>
          </w:p>
        </w:tc>
      </w:tr>
      <w:tr w:rsidR="000234BB" w:rsidRPr="00CC6307" w14:paraId="24096372" w14:textId="77777777" w:rsidTr="00725808">
        <w:tc>
          <w:tcPr>
            <w:tcW w:w="1573" w:type="dxa"/>
          </w:tcPr>
          <w:p w14:paraId="1A52B682" w14:textId="77777777" w:rsidR="000234BB" w:rsidRPr="00634625" w:rsidRDefault="000234BB" w:rsidP="00725808">
            <w:pPr>
              <w:pStyle w:val="SmallStandard"/>
            </w:pPr>
            <w:r>
              <w:t>ConnectionEnd</w:t>
            </w:r>
          </w:p>
        </w:tc>
        <w:tc>
          <w:tcPr>
            <w:tcW w:w="1574" w:type="dxa"/>
          </w:tcPr>
          <w:p w14:paraId="72304DD3" w14:textId="77777777" w:rsidR="000234BB" w:rsidRPr="00132C43" w:rsidRDefault="000234BB" w:rsidP="00725808">
            <w:pPr>
              <w:pStyle w:val="SmallStandard"/>
            </w:pPr>
            <w:r>
              <w:t>connectionEnd</w:t>
            </w:r>
          </w:p>
        </w:tc>
        <w:tc>
          <w:tcPr>
            <w:tcW w:w="708" w:type="dxa"/>
          </w:tcPr>
          <w:p w14:paraId="4226851F" w14:textId="77777777" w:rsidR="000234BB" w:rsidRPr="00D331EF" w:rsidRDefault="000234BB" w:rsidP="00725808">
            <w:pPr>
              <w:pStyle w:val="SmallStandard"/>
            </w:pPr>
            <w:r w:rsidRPr="00574783">
              <w:t>2..*</w:t>
            </w:r>
          </w:p>
        </w:tc>
        <w:tc>
          <w:tcPr>
            <w:tcW w:w="709" w:type="dxa"/>
          </w:tcPr>
          <w:p w14:paraId="5ACDDEA3" w14:textId="77777777" w:rsidR="000234BB" w:rsidRPr="00D331EF" w:rsidRDefault="000234BB" w:rsidP="00725808">
            <w:pPr>
              <w:pStyle w:val="SmallStandard"/>
            </w:pPr>
            <w:r w:rsidRPr="00207506">
              <w:t>1</w:t>
            </w:r>
          </w:p>
        </w:tc>
        <w:tc>
          <w:tcPr>
            <w:tcW w:w="567" w:type="dxa"/>
          </w:tcPr>
          <w:p w14:paraId="26E2EE08" w14:textId="77777777" w:rsidR="000234BB" w:rsidRDefault="000234BB" w:rsidP="00725808">
            <w:pPr>
              <w:pStyle w:val="SmallStandard"/>
            </w:pPr>
            <w:r>
              <w:t>Y</w:t>
            </w:r>
          </w:p>
        </w:tc>
        <w:tc>
          <w:tcPr>
            <w:tcW w:w="3969" w:type="dxa"/>
          </w:tcPr>
          <w:p w14:paraId="6AD26213" w14:textId="77777777" w:rsidR="000234BB" w:rsidRDefault="000234BB" w:rsidP="00725808">
            <w:pPr>
              <w:pStyle w:val="SmallStandard"/>
            </w:pPr>
            <w:r w:rsidRPr="00491287">
              <w:t xml:space="preserve">Specifies the ConnectionEnds of the Connection. </w:t>
            </w:r>
          </w:p>
        </w:tc>
      </w:tr>
      <w:tr w:rsidR="000234BB" w:rsidRPr="00CC6307" w14:paraId="4B659734" w14:textId="77777777" w:rsidTr="00725808">
        <w:tc>
          <w:tcPr>
            <w:tcW w:w="1573" w:type="dxa"/>
          </w:tcPr>
          <w:p w14:paraId="1738DFAA" w14:textId="77777777" w:rsidR="000234BB" w:rsidRPr="00634625" w:rsidRDefault="000234BB" w:rsidP="00725808">
            <w:pPr>
              <w:pStyle w:val="SmallStandard"/>
            </w:pPr>
            <w:r>
              <w:t>Net</w:t>
            </w:r>
          </w:p>
        </w:tc>
        <w:tc>
          <w:tcPr>
            <w:tcW w:w="1574" w:type="dxa"/>
          </w:tcPr>
          <w:p w14:paraId="7BE928AA" w14:textId="77777777" w:rsidR="000234BB" w:rsidRPr="00132C43" w:rsidRDefault="000234BB" w:rsidP="00725808">
            <w:pPr>
              <w:pStyle w:val="SmallStandard"/>
            </w:pPr>
            <w:r>
              <w:t>net</w:t>
            </w:r>
          </w:p>
        </w:tc>
        <w:tc>
          <w:tcPr>
            <w:tcW w:w="708" w:type="dxa"/>
          </w:tcPr>
          <w:p w14:paraId="3AC9EC88" w14:textId="77777777" w:rsidR="000234BB" w:rsidRPr="00D331EF" w:rsidRDefault="000234BB" w:rsidP="00725808">
            <w:pPr>
              <w:pStyle w:val="SmallStandard"/>
            </w:pPr>
            <w:r w:rsidRPr="00574783">
              <w:t>0..1</w:t>
            </w:r>
          </w:p>
        </w:tc>
        <w:tc>
          <w:tcPr>
            <w:tcW w:w="709" w:type="dxa"/>
          </w:tcPr>
          <w:p w14:paraId="6F83F119" w14:textId="77777777" w:rsidR="000234BB" w:rsidRPr="00D331EF" w:rsidRDefault="000234BB" w:rsidP="00725808">
            <w:pPr>
              <w:pStyle w:val="SmallStandard"/>
            </w:pPr>
            <w:r w:rsidRPr="00207506">
              <w:t>0..*</w:t>
            </w:r>
          </w:p>
        </w:tc>
        <w:tc>
          <w:tcPr>
            <w:tcW w:w="567" w:type="dxa"/>
          </w:tcPr>
          <w:p w14:paraId="33C5482A" w14:textId="77777777" w:rsidR="000234BB" w:rsidRPr="00D331EF" w:rsidRDefault="000234BB" w:rsidP="00725808">
            <w:pPr>
              <w:pStyle w:val="SmallStandard"/>
            </w:pPr>
            <w:r>
              <w:t>N</w:t>
            </w:r>
          </w:p>
        </w:tc>
        <w:tc>
          <w:tcPr>
            <w:tcW w:w="3969" w:type="dxa"/>
          </w:tcPr>
          <w:p w14:paraId="326E454E" w14:textId="77777777" w:rsidR="000234BB" w:rsidRDefault="000234BB" w:rsidP="00725808">
            <w:pPr>
              <w:pStyle w:val="SmallStandard"/>
            </w:pPr>
            <w:r w:rsidRPr="00491287">
              <w:t>References the Net that is realized by the Connection.</w:t>
            </w:r>
          </w:p>
        </w:tc>
      </w:tr>
      <w:tr w:rsidR="000234BB" w:rsidRPr="00CC6307" w14:paraId="2569FE2D" w14:textId="77777777" w:rsidTr="00725808">
        <w:tc>
          <w:tcPr>
            <w:tcW w:w="1573" w:type="dxa"/>
          </w:tcPr>
          <w:p w14:paraId="136685E0" w14:textId="77777777" w:rsidR="000234BB" w:rsidRPr="00634625" w:rsidRDefault="000234BB" w:rsidP="00725808">
            <w:pPr>
              <w:pStyle w:val="SmallStandard"/>
            </w:pPr>
            <w:r>
              <w:t>Signal</w:t>
            </w:r>
          </w:p>
        </w:tc>
        <w:tc>
          <w:tcPr>
            <w:tcW w:w="1574" w:type="dxa"/>
          </w:tcPr>
          <w:p w14:paraId="5F2AB000" w14:textId="77777777" w:rsidR="000234BB" w:rsidRPr="00132C43" w:rsidRDefault="000234BB" w:rsidP="00725808">
            <w:pPr>
              <w:pStyle w:val="SmallStandard"/>
            </w:pPr>
            <w:r>
              <w:t>signal</w:t>
            </w:r>
          </w:p>
        </w:tc>
        <w:tc>
          <w:tcPr>
            <w:tcW w:w="708" w:type="dxa"/>
          </w:tcPr>
          <w:p w14:paraId="03AED0BD" w14:textId="77777777" w:rsidR="000234BB" w:rsidRPr="00D331EF" w:rsidRDefault="000234BB" w:rsidP="00725808">
            <w:pPr>
              <w:pStyle w:val="SmallStandard"/>
            </w:pPr>
            <w:r w:rsidRPr="00574783">
              <w:t>0..1</w:t>
            </w:r>
          </w:p>
        </w:tc>
        <w:tc>
          <w:tcPr>
            <w:tcW w:w="709" w:type="dxa"/>
          </w:tcPr>
          <w:p w14:paraId="648A82E1" w14:textId="77777777" w:rsidR="000234BB" w:rsidRPr="00D331EF" w:rsidRDefault="000234BB" w:rsidP="00725808">
            <w:pPr>
              <w:pStyle w:val="SmallStandard"/>
            </w:pPr>
            <w:r w:rsidRPr="00207506">
              <w:t>0..*</w:t>
            </w:r>
          </w:p>
        </w:tc>
        <w:tc>
          <w:tcPr>
            <w:tcW w:w="567" w:type="dxa"/>
          </w:tcPr>
          <w:p w14:paraId="30CBCFA0" w14:textId="77777777" w:rsidR="000234BB" w:rsidRPr="00D331EF" w:rsidRDefault="000234BB" w:rsidP="00725808">
            <w:pPr>
              <w:pStyle w:val="SmallStandard"/>
            </w:pPr>
            <w:r>
              <w:t>N</w:t>
            </w:r>
          </w:p>
        </w:tc>
        <w:tc>
          <w:tcPr>
            <w:tcW w:w="3969" w:type="dxa"/>
          </w:tcPr>
          <w:p w14:paraId="15E8F775" w14:textId="77777777" w:rsidR="000234BB" w:rsidRDefault="000234BB" w:rsidP="00725808">
            <w:pPr>
              <w:pStyle w:val="SmallStandard"/>
            </w:pPr>
            <w:r w:rsidRPr="00491287">
              <w:t>References the signal that is transmitted by the connection.</w:t>
            </w:r>
          </w:p>
        </w:tc>
      </w:tr>
    </w:tbl>
    <w:p w14:paraId="6E48C07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012503C" w14:textId="77777777" w:rsidTr="00725808">
        <w:tc>
          <w:tcPr>
            <w:tcW w:w="2296" w:type="dxa"/>
            <w:gridSpan w:val="2"/>
          </w:tcPr>
          <w:p w14:paraId="780B7C7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BB23A0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F6991FC" w14:textId="77777777" w:rsidR="000234BB" w:rsidRDefault="000234BB" w:rsidP="00725808">
            <w:pPr>
              <w:jc w:val="center"/>
              <w:rPr>
                <w:b/>
                <w:sz w:val="16"/>
                <w:szCs w:val="16"/>
                <w:lang w:val="en-GB"/>
              </w:rPr>
            </w:pPr>
            <w:r>
              <w:rPr>
                <w:b/>
                <w:sz w:val="16"/>
                <w:szCs w:val="16"/>
                <w:lang w:val="en-GB"/>
              </w:rPr>
              <w:t>General</w:t>
            </w:r>
          </w:p>
        </w:tc>
      </w:tr>
      <w:tr w:rsidR="000234BB" w:rsidRPr="00720F6F" w14:paraId="2204A1B0" w14:textId="77777777" w:rsidTr="00725808">
        <w:tc>
          <w:tcPr>
            <w:tcW w:w="1588" w:type="dxa"/>
          </w:tcPr>
          <w:p w14:paraId="599CBF8C" w14:textId="77777777" w:rsidR="000234BB" w:rsidRDefault="000234BB" w:rsidP="00725808">
            <w:pPr>
              <w:rPr>
                <w:b/>
                <w:sz w:val="16"/>
                <w:szCs w:val="16"/>
                <w:lang w:val="en-GB"/>
              </w:rPr>
            </w:pPr>
            <w:r>
              <w:rPr>
                <w:b/>
                <w:sz w:val="16"/>
                <w:szCs w:val="16"/>
                <w:lang w:val="en-GB"/>
              </w:rPr>
              <w:t>Type</w:t>
            </w:r>
          </w:p>
        </w:tc>
        <w:tc>
          <w:tcPr>
            <w:tcW w:w="708" w:type="dxa"/>
          </w:tcPr>
          <w:p w14:paraId="6D6D4F13" w14:textId="77777777" w:rsidR="000234BB" w:rsidRDefault="000234BB" w:rsidP="00725808">
            <w:pPr>
              <w:rPr>
                <w:b/>
                <w:sz w:val="16"/>
                <w:szCs w:val="16"/>
                <w:lang w:val="en-GB"/>
              </w:rPr>
            </w:pPr>
            <w:r>
              <w:rPr>
                <w:b/>
                <w:sz w:val="16"/>
                <w:szCs w:val="16"/>
                <w:lang w:val="en-GB"/>
              </w:rPr>
              <w:t>Mult</w:t>
            </w:r>
          </w:p>
        </w:tc>
        <w:tc>
          <w:tcPr>
            <w:tcW w:w="1560" w:type="dxa"/>
          </w:tcPr>
          <w:p w14:paraId="157F84FD" w14:textId="77777777" w:rsidR="000234BB" w:rsidRDefault="000234BB" w:rsidP="00725808">
            <w:pPr>
              <w:rPr>
                <w:b/>
                <w:sz w:val="16"/>
                <w:szCs w:val="16"/>
                <w:lang w:val="en-GB"/>
              </w:rPr>
            </w:pPr>
            <w:r>
              <w:rPr>
                <w:b/>
                <w:sz w:val="16"/>
                <w:szCs w:val="16"/>
                <w:lang w:val="en-GB"/>
              </w:rPr>
              <w:t>Role</w:t>
            </w:r>
          </w:p>
        </w:tc>
        <w:tc>
          <w:tcPr>
            <w:tcW w:w="708" w:type="dxa"/>
          </w:tcPr>
          <w:p w14:paraId="581DA5C4" w14:textId="77777777" w:rsidR="000234BB" w:rsidRDefault="000234BB" w:rsidP="00725808">
            <w:pPr>
              <w:rPr>
                <w:b/>
                <w:sz w:val="16"/>
                <w:szCs w:val="16"/>
                <w:lang w:val="en-GB"/>
              </w:rPr>
            </w:pPr>
            <w:r>
              <w:rPr>
                <w:b/>
                <w:sz w:val="16"/>
                <w:szCs w:val="16"/>
                <w:lang w:val="en-GB"/>
              </w:rPr>
              <w:t>Mult</w:t>
            </w:r>
          </w:p>
        </w:tc>
        <w:tc>
          <w:tcPr>
            <w:tcW w:w="567" w:type="dxa"/>
          </w:tcPr>
          <w:p w14:paraId="046D317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C0F4CDD" w14:textId="77777777" w:rsidR="000234BB" w:rsidRPr="008359F5" w:rsidRDefault="000234BB" w:rsidP="00725808">
            <w:pPr>
              <w:rPr>
                <w:b/>
                <w:sz w:val="16"/>
                <w:szCs w:val="16"/>
                <w:lang w:val="en-GB"/>
              </w:rPr>
            </w:pPr>
            <w:r>
              <w:rPr>
                <w:b/>
                <w:sz w:val="16"/>
                <w:szCs w:val="16"/>
                <w:lang w:val="en-GB"/>
              </w:rPr>
              <w:t>Comment</w:t>
            </w:r>
          </w:p>
        </w:tc>
      </w:tr>
      <w:tr w:rsidR="000234BB" w:rsidRPr="00CC6307" w14:paraId="501B8293" w14:textId="77777777" w:rsidTr="00725808">
        <w:tc>
          <w:tcPr>
            <w:tcW w:w="1588" w:type="dxa"/>
          </w:tcPr>
          <w:p w14:paraId="26BBA9E4" w14:textId="77777777" w:rsidR="000234BB" w:rsidRPr="00634625" w:rsidRDefault="000234BB" w:rsidP="00725808">
            <w:pPr>
              <w:pStyle w:val="SmallStandard"/>
            </w:pPr>
            <w:r>
              <w:lastRenderedPageBreak/>
              <w:t>BridgeTerminalRole</w:t>
            </w:r>
          </w:p>
        </w:tc>
        <w:tc>
          <w:tcPr>
            <w:tcW w:w="708" w:type="dxa"/>
          </w:tcPr>
          <w:p w14:paraId="08715836" w14:textId="77777777" w:rsidR="000234BB" w:rsidRPr="00D331EF" w:rsidRDefault="000234BB" w:rsidP="00725808">
            <w:pPr>
              <w:pStyle w:val="SmallStandard"/>
            </w:pPr>
            <w:r w:rsidRPr="00D01517">
              <w:t>0..*</w:t>
            </w:r>
          </w:p>
        </w:tc>
        <w:tc>
          <w:tcPr>
            <w:tcW w:w="1560" w:type="dxa"/>
          </w:tcPr>
          <w:p w14:paraId="7F51D4EC" w14:textId="77777777" w:rsidR="000234BB" w:rsidRPr="00132C43" w:rsidRDefault="000234BB" w:rsidP="00725808">
            <w:pPr>
              <w:pStyle w:val="SmallStandard"/>
            </w:pPr>
            <w:r>
              <w:t>connection</w:t>
            </w:r>
          </w:p>
        </w:tc>
        <w:tc>
          <w:tcPr>
            <w:tcW w:w="708" w:type="dxa"/>
          </w:tcPr>
          <w:p w14:paraId="0162629D" w14:textId="77777777" w:rsidR="000234BB" w:rsidRPr="00D331EF" w:rsidRDefault="000234BB" w:rsidP="00725808">
            <w:pPr>
              <w:pStyle w:val="SmallStandard"/>
            </w:pPr>
            <w:r w:rsidRPr="00D01517">
              <w:t>0..1</w:t>
            </w:r>
          </w:p>
        </w:tc>
        <w:tc>
          <w:tcPr>
            <w:tcW w:w="567" w:type="dxa"/>
          </w:tcPr>
          <w:p w14:paraId="366DE4B2" w14:textId="77777777" w:rsidR="000234BB" w:rsidRPr="00D331EF" w:rsidRDefault="000234BB" w:rsidP="00725808">
            <w:pPr>
              <w:pStyle w:val="SmallStandard"/>
            </w:pPr>
            <w:r>
              <w:t>N</w:t>
            </w:r>
          </w:p>
        </w:tc>
        <w:tc>
          <w:tcPr>
            <w:tcW w:w="3969" w:type="dxa"/>
          </w:tcPr>
          <w:p w14:paraId="30EB5B54" w14:textId="77777777" w:rsidR="000234BB" w:rsidRDefault="000234BB" w:rsidP="00725808">
            <w:r>
              <w:t xml:space="preserve">References the </w:t>
            </w:r>
            <w:r>
              <w:rPr>
                <w:i/>
                <w:iCs/>
              </w:rPr>
              <w:t>Connection</w:t>
            </w:r>
            <w:r>
              <w:t xml:space="preserve"> that is realized by this </w:t>
            </w:r>
            <w:r>
              <w:rPr>
                <w:i/>
                <w:iCs/>
              </w:rPr>
              <w:t>BridgeTerminalRole.</w:t>
            </w:r>
          </w:p>
        </w:tc>
      </w:tr>
      <w:tr w:rsidR="000234BB" w:rsidRPr="00CC6307" w14:paraId="44A0C090" w14:textId="77777777" w:rsidTr="00725808">
        <w:tc>
          <w:tcPr>
            <w:tcW w:w="1588" w:type="dxa"/>
          </w:tcPr>
          <w:p w14:paraId="4A6D322B" w14:textId="77777777" w:rsidR="000234BB" w:rsidRPr="00634625" w:rsidRDefault="000234BB" w:rsidP="00725808">
            <w:pPr>
              <w:pStyle w:val="SmallStandard"/>
            </w:pPr>
            <w:r>
              <w:t>ConnectionSpecification</w:t>
            </w:r>
          </w:p>
        </w:tc>
        <w:tc>
          <w:tcPr>
            <w:tcW w:w="708" w:type="dxa"/>
          </w:tcPr>
          <w:p w14:paraId="5A2A839F" w14:textId="77777777" w:rsidR="000234BB" w:rsidRPr="00D331EF" w:rsidRDefault="000234BB" w:rsidP="00725808">
            <w:pPr>
              <w:pStyle w:val="SmallStandard"/>
            </w:pPr>
            <w:r w:rsidRPr="00D01517">
              <w:t>1</w:t>
            </w:r>
          </w:p>
        </w:tc>
        <w:tc>
          <w:tcPr>
            <w:tcW w:w="1560" w:type="dxa"/>
          </w:tcPr>
          <w:p w14:paraId="2C084919" w14:textId="77777777" w:rsidR="000234BB" w:rsidRPr="00132C43" w:rsidRDefault="000234BB" w:rsidP="00725808">
            <w:pPr>
              <w:pStyle w:val="SmallStandard"/>
            </w:pPr>
            <w:r>
              <w:t>connection</w:t>
            </w:r>
          </w:p>
        </w:tc>
        <w:tc>
          <w:tcPr>
            <w:tcW w:w="708" w:type="dxa"/>
          </w:tcPr>
          <w:p w14:paraId="54E911DB" w14:textId="77777777" w:rsidR="000234BB" w:rsidRPr="00D331EF" w:rsidRDefault="000234BB" w:rsidP="00725808">
            <w:pPr>
              <w:pStyle w:val="SmallStandard"/>
            </w:pPr>
            <w:r w:rsidRPr="00D01517">
              <w:t>0..*</w:t>
            </w:r>
          </w:p>
        </w:tc>
        <w:tc>
          <w:tcPr>
            <w:tcW w:w="567" w:type="dxa"/>
          </w:tcPr>
          <w:p w14:paraId="0C5EED3B" w14:textId="77777777" w:rsidR="000234BB" w:rsidRDefault="000234BB" w:rsidP="00725808">
            <w:pPr>
              <w:pStyle w:val="SmallStandard"/>
            </w:pPr>
            <w:r>
              <w:t>Y</w:t>
            </w:r>
          </w:p>
        </w:tc>
        <w:tc>
          <w:tcPr>
            <w:tcW w:w="3969" w:type="dxa"/>
          </w:tcPr>
          <w:p w14:paraId="30BFAEC6" w14:textId="77777777" w:rsidR="000234BB" w:rsidRDefault="000234BB" w:rsidP="00725808">
            <w:pPr>
              <w:pStyle w:val="SmallStandard"/>
            </w:pPr>
            <w:r w:rsidRPr="00491287">
              <w:t>Specifies the Connection defined by the ConnectionSpecification.</w:t>
            </w:r>
          </w:p>
        </w:tc>
      </w:tr>
      <w:tr w:rsidR="000234BB" w:rsidRPr="00CC6307" w14:paraId="6F458661" w14:textId="77777777" w:rsidTr="00725808">
        <w:tc>
          <w:tcPr>
            <w:tcW w:w="1588" w:type="dxa"/>
          </w:tcPr>
          <w:p w14:paraId="66083DF6" w14:textId="77777777" w:rsidR="000234BB" w:rsidRPr="00634625" w:rsidRDefault="000234BB" w:rsidP="00725808">
            <w:pPr>
              <w:pStyle w:val="SmallStandard"/>
            </w:pPr>
            <w:r>
              <w:t>MatingDetail</w:t>
            </w:r>
          </w:p>
        </w:tc>
        <w:tc>
          <w:tcPr>
            <w:tcW w:w="708" w:type="dxa"/>
          </w:tcPr>
          <w:p w14:paraId="653DE48D" w14:textId="77777777" w:rsidR="000234BB" w:rsidRPr="00D331EF" w:rsidRDefault="000234BB" w:rsidP="00725808">
            <w:pPr>
              <w:pStyle w:val="SmallStandard"/>
            </w:pPr>
            <w:r w:rsidRPr="00D01517">
              <w:t>0..*</w:t>
            </w:r>
          </w:p>
        </w:tc>
        <w:tc>
          <w:tcPr>
            <w:tcW w:w="1560" w:type="dxa"/>
          </w:tcPr>
          <w:p w14:paraId="1275DB6E" w14:textId="77777777" w:rsidR="000234BB" w:rsidRPr="00132C43" w:rsidRDefault="000234BB" w:rsidP="00725808">
            <w:pPr>
              <w:pStyle w:val="SmallStandard"/>
            </w:pPr>
            <w:r>
              <w:t>connection</w:t>
            </w:r>
          </w:p>
        </w:tc>
        <w:tc>
          <w:tcPr>
            <w:tcW w:w="708" w:type="dxa"/>
          </w:tcPr>
          <w:p w14:paraId="4E6FB525" w14:textId="77777777" w:rsidR="000234BB" w:rsidRPr="00D331EF" w:rsidRDefault="000234BB" w:rsidP="00725808">
            <w:pPr>
              <w:pStyle w:val="SmallStandard"/>
            </w:pPr>
            <w:r w:rsidRPr="00D01517">
              <w:t>0..1</w:t>
            </w:r>
          </w:p>
        </w:tc>
        <w:tc>
          <w:tcPr>
            <w:tcW w:w="567" w:type="dxa"/>
          </w:tcPr>
          <w:p w14:paraId="2E853066" w14:textId="77777777" w:rsidR="000234BB" w:rsidRPr="00D331EF" w:rsidRDefault="000234BB" w:rsidP="00725808">
            <w:pPr>
              <w:pStyle w:val="SmallStandard"/>
            </w:pPr>
            <w:r>
              <w:t>N</w:t>
            </w:r>
          </w:p>
        </w:tc>
        <w:tc>
          <w:tcPr>
            <w:tcW w:w="3969" w:type="dxa"/>
          </w:tcPr>
          <w:p w14:paraId="469E785E" w14:textId="77777777" w:rsidR="000234BB" w:rsidRDefault="000234BB" w:rsidP="00725808">
            <w:pPr>
              <w:jc w:val="left"/>
            </w:pPr>
            <w:r>
              <w:rPr>
                <w:sz w:val="16"/>
                <w:szCs w:val="16"/>
              </w:rPr>
              <w:t xml:space="preserve">References the </w:t>
            </w:r>
            <w:r>
              <w:rPr>
                <w:i/>
                <w:iCs/>
                <w:sz w:val="16"/>
                <w:szCs w:val="16"/>
              </w:rPr>
              <w:t>Connection</w:t>
            </w:r>
            <w:r>
              <w:rPr>
                <w:sz w:val="16"/>
                <w:szCs w:val="16"/>
              </w:rPr>
              <w:t xml:space="preserve"> that is realized by this </w:t>
            </w:r>
            <w:r>
              <w:rPr>
                <w:i/>
                <w:iCs/>
                <w:sz w:val="16"/>
                <w:szCs w:val="16"/>
              </w:rPr>
              <w:t>MatingPointDetail.</w:t>
            </w:r>
            <w:r>
              <w:rPr>
                <w:sz w:val="16"/>
                <w:szCs w:val="16"/>
              </w:rPr>
              <w:t xml:space="preserve"> For example, when a connection is realized by directly plugging or screwing two E/E components together.</w:t>
            </w:r>
          </w:p>
          <w:p w14:paraId="487C9AA5" w14:textId="77777777" w:rsidR="000234BB" w:rsidRDefault="000234BB" w:rsidP="00725808">
            <w:pPr>
              <w:jc w:val="left"/>
            </w:pPr>
            <w:r>
              <w:rPr>
                <w:sz w:val="16"/>
                <w:szCs w:val="16"/>
              </w:rPr>
              <w:t xml:space="preserve">The definition at level of the </w:t>
            </w:r>
            <w:r>
              <w:rPr>
                <w:i/>
                <w:iCs/>
                <w:sz w:val="16"/>
                <w:szCs w:val="16"/>
              </w:rPr>
              <w:t xml:space="preserve">MatingDetail </w:t>
            </w:r>
            <w:r>
              <w:rPr>
                <w:sz w:val="16"/>
                <w:szCs w:val="16"/>
              </w:rPr>
              <w:t xml:space="preserve">might be required if the </w:t>
            </w:r>
            <w:r>
              <w:rPr>
                <w:i/>
                <w:iCs/>
                <w:sz w:val="16"/>
                <w:szCs w:val="16"/>
              </w:rPr>
              <w:t xml:space="preserve">TerminalRole </w:t>
            </w:r>
            <w:r>
              <w:rPr>
                <w:sz w:val="16"/>
                <w:szCs w:val="16"/>
              </w:rPr>
              <w:t>of the MatingPoint carries multiple different potentials (e.g. Coax).</w:t>
            </w:r>
          </w:p>
        </w:tc>
      </w:tr>
      <w:tr w:rsidR="000234BB" w:rsidRPr="00CC6307" w14:paraId="054035C6" w14:textId="77777777" w:rsidTr="00725808">
        <w:tc>
          <w:tcPr>
            <w:tcW w:w="1588" w:type="dxa"/>
          </w:tcPr>
          <w:p w14:paraId="59411A4B" w14:textId="77777777" w:rsidR="000234BB" w:rsidRPr="00634625" w:rsidRDefault="000234BB" w:rsidP="00725808">
            <w:pPr>
              <w:pStyle w:val="SmallStandard"/>
            </w:pPr>
            <w:r>
              <w:t>WireElementReference</w:t>
            </w:r>
          </w:p>
        </w:tc>
        <w:tc>
          <w:tcPr>
            <w:tcW w:w="708" w:type="dxa"/>
          </w:tcPr>
          <w:p w14:paraId="319A8E2E" w14:textId="77777777" w:rsidR="000234BB" w:rsidRPr="00D331EF" w:rsidRDefault="000234BB" w:rsidP="00725808">
            <w:pPr>
              <w:pStyle w:val="SmallStandard"/>
            </w:pPr>
            <w:r w:rsidRPr="00D01517">
              <w:t>0..*</w:t>
            </w:r>
          </w:p>
        </w:tc>
        <w:tc>
          <w:tcPr>
            <w:tcW w:w="1560" w:type="dxa"/>
          </w:tcPr>
          <w:p w14:paraId="114D59DF" w14:textId="77777777" w:rsidR="000234BB" w:rsidRPr="00132C43" w:rsidRDefault="000234BB" w:rsidP="00725808">
            <w:pPr>
              <w:pStyle w:val="SmallStandard"/>
            </w:pPr>
            <w:r>
              <w:t>connection</w:t>
            </w:r>
          </w:p>
        </w:tc>
        <w:tc>
          <w:tcPr>
            <w:tcW w:w="708" w:type="dxa"/>
          </w:tcPr>
          <w:p w14:paraId="5F7D8DB6" w14:textId="77777777" w:rsidR="000234BB" w:rsidRPr="00D331EF" w:rsidRDefault="000234BB" w:rsidP="00725808">
            <w:pPr>
              <w:pStyle w:val="SmallStandard"/>
            </w:pPr>
            <w:r w:rsidRPr="00D01517">
              <w:t>0..1</w:t>
            </w:r>
          </w:p>
        </w:tc>
        <w:tc>
          <w:tcPr>
            <w:tcW w:w="567" w:type="dxa"/>
          </w:tcPr>
          <w:p w14:paraId="6EB266D1" w14:textId="77777777" w:rsidR="000234BB" w:rsidRPr="00D331EF" w:rsidRDefault="000234BB" w:rsidP="00725808">
            <w:pPr>
              <w:pStyle w:val="SmallStandard"/>
            </w:pPr>
            <w:r>
              <w:t>N</w:t>
            </w:r>
          </w:p>
        </w:tc>
        <w:tc>
          <w:tcPr>
            <w:tcW w:w="3969" w:type="dxa"/>
          </w:tcPr>
          <w:p w14:paraId="4D1F48C0" w14:textId="77777777" w:rsidR="000234BB" w:rsidRDefault="000234BB" w:rsidP="00725808">
            <w:pPr>
              <w:pStyle w:val="SmallStandard"/>
            </w:pPr>
            <w:r w:rsidRPr="00491287">
              <w:t>References the Connection that is realized by the referenced WireElement (WireElementReference).</w:t>
            </w:r>
          </w:p>
          <w:p w14:paraId="4436CC16" w14:textId="77777777" w:rsidR="000234BB" w:rsidRDefault="000234BB" w:rsidP="00725808">
            <w:pPr>
              <w:pStyle w:val="SmallStandard"/>
            </w:pPr>
            <w:r w:rsidRPr="00491287">
              <w:t>KBLFRM-341</w:t>
            </w:r>
          </w:p>
        </w:tc>
      </w:tr>
      <w:tr w:rsidR="000234BB" w:rsidRPr="00CC6307" w14:paraId="6F2A8E42" w14:textId="77777777" w:rsidTr="00725808">
        <w:tc>
          <w:tcPr>
            <w:tcW w:w="1588" w:type="dxa"/>
          </w:tcPr>
          <w:p w14:paraId="0B5B8EE0" w14:textId="77777777" w:rsidR="000234BB" w:rsidRPr="00634625" w:rsidRDefault="000234BB" w:rsidP="00725808">
            <w:pPr>
              <w:pStyle w:val="SmallStandard"/>
            </w:pPr>
            <w:r>
              <w:t>MatingPoint</w:t>
            </w:r>
          </w:p>
        </w:tc>
        <w:tc>
          <w:tcPr>
            <w:tcW w:w="708" w:type="dxa"/>
          </w:tcPr>
          <w:p w14:paraId="5284E5B7" w14:textId="77777777" w:rsidR="000234BB" w:rsidRPr="00D331EF" w:rsidRDefault="000234BB" w:rsidP="00725808">
            <w:pPr>
              <w:pStyle w:val="SmallStandard"/>
            </w:pPr>
            <w:r w:rsidRPr="00D01517">
              <w:t>0..*</w:t>
            </w:r>
          </w:p>
        </w:tc>
        <w:tc>
          <w:tcPr>
            <w:tcW w:w="1560" w:type="dxa"/>
          </w:tcPr>
          <w:p w14:paraId="4F6D7C1D" w14:textId="77777777" w:rsidR="000234BB" w:rsidRPr="00132C43" w:rsidRDefault="000234BB" w:rsidP="00725808">
            <w:pPr>
              <w:pStyle w:val="SmallStandard"/>
            </w:pPr>
            <w:r>
              <w:t>connection</w:t>
            </w:r>
          </w:p>
        </w:tc>
        <w:tc>
          <w:tcPr>
            <w:tcW w:w="708" w:type="dxa"/>
          </w:tcPr>
          <w:p w14:paraId="363F4E2F" w14:textId="77777777" w:rsidR="000234BB" w:rsidRPr="00D331EF" w:rsidRDefault="000234BB" w:rsidP="00725808">
            <w:pPr>
              <w:pStyle w:val="SmallStandard"/>
            </w:pPr>
            <w:r w:rsidRPr="00D01517">
              <w:t>0..1</w:t>
            </w:r>
          </w:p>
        </w:tc>
        <w:tc>
          <w:tcPr>
            <w:tcW w:w="567" w:type="dxa"/>
          </w:tcPr>
          <w:p w14:paraId="35A73F43" w14:textId="77777777" w:rsidR="000234BB" w:rsidRPr="00D331EF" w:rsidRDefault="000234BB" w:rsidP="00725808">
            <w:pPr>
              <w:pStyle w:val="SmallStandard"/>
            </w:pPr>
            <w:r>
              <w:t>N</w:t>
            </w:r>
          </w:p>
        </w:tc>
        <w:tc>
          <w:tcPr>
            <w:tcW w:w="3969" w:type="dxa"/>
          </w:tcPr>
          <w:p w14:paraId="6C32AD2D" w14:textId="77777777" w:rsidR="000234BB" w:rsidRDefault="000234BB" w:rsidP="00725808">
            <w:pPr>
              <w:jc w:val="left"/>
            </w:pPr>
            <w:r>
              <w:rPr>
                <w:sz w:val="16"/>
                <w:szCs w:val="16"/>
              </w:rPr>
              <w:t xml:space="preserve">References the </w:t>
            </w:r>
            <w:r>
              <w:rPr>
                <w:i/>
                <w:iCs/>
                <w:sz w:val="16"/>
                <w:szCs w:val="16"/>
              </w:rPr>
              <w:t>Connection</w:t>
            </w:r>
            <w:r>
              <w:rPr>
                <w:sz w:val="16"/>
                <w:szCs w:val="16"/>
              </w:rPr>
              <w:t xml:space="preserve"> that is realized by this </w:t>
            </w:r>
            <w:r>
              <w:rPr>
                <w:i/>
                <w:iCs/>
                <w:sz w:val="16"/>
                <w:szCs w:val="16"/>
              </w:rPr>
              <w:t>MatingPoint.</w:t>
            </w:r>
            <w:r>
              <w:rPr>
                <w:sz w:val="16"/>
                <w:szCs w:val="16"/>
              </w:rPr>
              <w:t xml:space="preserve"> For example, when a connection is realized by directly plugging or screwing two E/E components together.</w:t>
            </w:r>
          </w:p>
        </w:tc>
      </w:tr>
      <w:tr w:rsidR="000234BB" w:rsidRPr="00CC6307" w14:paraId="672EFFF9" w14:textId="77777777" w:rsidTr="00725808">
        <w:tc>
          <w:tcPr>
            <w:tcW w:w="1588" w:type="dxa"/>
          </w:tcPr>
          <w:p w14:paraId="4EA05E01" w14:textId="77777777" w:rsidR="000234BB" w:rsidRPr="00634625" w:rsidRDefault="000234BB" w:rsidP="00725808">
            <w:pPr>
              <w:pStyle w:val="SmallStandard"/>
            </w:pPr>
            <w:r>
              <w:t>ConnectionGroup</w:t>
            </w:r>
          </w:p>
        </w:tc>
        <w:tc>
          <w:tcPr>
            <w:tcW w:w="708" w:type="dxa"/>
          </w:tcPr>
          <w:p w14:paraId="79433915" w14:textId="77777777" w:rsidR="000234BB" w:rsidRPr="00D331EF" w:rsidRDefault="000234BB" w:rsidP="00725808">
            <w:pPr>
              <w:pStyle w:val="SmallStandard"/>
            </w:pPr>
            <w:r w:rsidRPr="00D01517">
              <w:t>0..*</w:t>
            </w:r>
          </w:p>
        </w:tc>
        <w:tc>
          <w:tcPr>
            <w:tcW w:w="1560" w:type="dxa"/>
          </w:tcPr>
          <w:p w14:paraId="22F1C9F9" w14:textId="77777777" w:rsidR="000234BB" w:rsidRPr="00132C43" w:rsidRDefault="000234BB" w:rsidP="00725808">
            <w:pPr>
              <w:pStyle w:val="SmallStandard"/>
            </w:pPr>
            <w:r>
              <w:t>connection</w:t>
            </w:r>
          </w:p>
        </w:tc>
        <w:tc>
          <w:tcPr>
            <w:tcW w:w="708" w:type="dxa"/>
          </w:tcPr>
          <w:p w14:paraId="30DE2C4D" w14:textId="77777777" w:rsidR="000234BB" w:rsidRPr="00D331EF" w:rsidRDefault="000234BB" w:rsidP="00725808">
            <w:pPr>
              <w:pStyle w:val="SmallStandard"/>
            </w:pPr>
            <w:r w:rsidRPr="00D01517">
              <w:t>2..*</w:t>
            </w:r>
          </w:p>
        </w:tc>
        <w:tc>
          <w:tcPr>
            <w:tcW w:w="567" w:type="dxa"/>
          </w:tcPr>
          <w:p w14:paraId="56564D74" w14:textId="77777777" w:rsidR="000234BB" w:rsidRPr="00D331EF" w:rsidRDefault="000234BB" w:rsidP="00725808">
            <w:pPr>
              <w:pStyle w:val="SmallStandard"/>
            </w:pPr>
            <w:r>
              <w:t>N</w:t>
            </w:r>
          </w:p>
        </w:tc>
        <w:tc>
          <w:tcPr>
            <w:tcW w:w="3969" w:type="dxa"/>
          </w:tcPr>
          <w:p w14:paraId="47E63FEB" w14:textId="77777777" w:rsidR="000234BB" w:rsidRDefault="000234BB" w:rsidP="00725808">
            <w:pPr>
              <w:pStyle w:val="SmallStandard"/>
            </w:pPr>
            <w:r w:rsidRPr="00491287">
              <w:t xml:space="preserve">References the Connections that are grouped by the ConnectionGroup. </w:t>
            </w:r>
          </w:p>
        </w:tc>
      </w:tr>
    </w:tbl>
    <w:p w14:paraId="111ED8F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3" w:name="_2b41f006b15f0cfc1f813a83a4258548"/>
      <w:r>
        <w:rPr>
          <w:lang w:val="en-GB"/>
        </w:rPr>
        <w:t>ConnectionEnd</w:t>
      </w:r>
      <w:bookmarkEnd w:id="1623"/>
    </w:p>
    <w:p w14:paraId="67771A1B" w14:textId="77777777" w:rsidR="000234BB" w:rsidRDefault="000234BB" w:rsidP="000234BB">
      <w:r>
        <w:rPr>
          <w:sz w:val="18"/>
          <w:szCs w:val="18"/>
        </w:rPr>
        <w:t>A connection end is the end of a Connection at a ComponentPort.</w:t>
      </w:r>
    </w:p>
    <w:p w14:paraId="5F31607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99C99C5" w14:textId="77777777" w:rsidTr="00725808">
        <w:tc>
          <w:tcPr>
            <w:tcW w:w="2013" w:type="dxa"/>
            <w:tcMar>
              <w:top w:w="28" w:type="dxa"/>
              <w:left w:w="28" w:type="dxa"/>
              <w:bottom w:w="28" w:type="dxa"/>
              <w:right w:w="28" w:type="dxa"/>
            </w:tcMar>
          </w:tcPr>
          <w:p w14:paraId="044F7DB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96BB4E" w14:textId="5FD47855"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7836DD76" w14:textId="77777777" w:rsidTr="00725808">
        <w:tc>
          <w:tcPr>
            <w:tcW w:w="2013" w:type="dxa"/>
            <w:tcMar>
              <w:top w:w="28" w:type="dxa"/>
              <w:left w:w="28" w:type="dxa"/>
              <w:bottom w:w="28" w:type="dxa"/>
              <w:right w:w="28" w:type="dxa"/>
            </w:tcMar>
          </w:tcPr>
          <w:p w14:paraId="17C3ECE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649863" w14:textId="77777777" w:rsidR="000234BB" w:rsidRDefault="000234BB" w:rsidP="00725808"/>
        </w:tc>
      </w:tr>
      <w:tr w:rsidR="000234BB" w:rsidRPr="008359F5" w14:paraId="03FF76B9" w14:textId="77777777" w:rsidTr="00725808">
        <w:tc>
          <w:tcPr>
            <w:tcW w:w="2013" w:type="dxa"/>
            <w:tcMar>
              <w:top w:w="28" w:type="dxa"/>
              <w:left w:w="28" w:type="dxa"/>
              <w:bottom w:w="28" w:type="dxa"/>
              <w:right w:w="28" w:type="dxa"/>
            </w:tcMar>
          </w:tcPr>
          <w:p w14:paraId="6BDAED5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8D08EB4" w14:textId="77777777" w:rsidR="000234BB" w:rsidRPr="000437C1" w:rsidRDefault="000234BB" w:rsidP="00725808">
            <w:pPr>
              <w:pStyle w:val="SmallStandard"/>
            </w:pPr>
            <w:r>
              <w:t>false</w:t>
            </w:r>
          </w:p>
        </w:tc>
      </w:tr>
    </w:tbl>
    <w:p w14:paraId="7A7A36D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2CEAB03" w14:textId="77777777" w:rsidTr="00725808">
        <w:tc>
          <w:tcPr>
            <w:tcW w:w="2013" w:type="dxa"/>
            <w:tcMar>
              <w:top w:w="28" w:type="dxa"/>
              <w:left w:w="28" w:type="dxa"/>
              <w:bottom w:w="28" w:type="dxa"/>
              <w:right w:w="28" w:type="dxa"/>
            </w:tcMar>
          </w:tcPr>
          <w:p w14:paraId="3D962F8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5A9C653"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D2A4328"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95F29AC"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00F7B86" w14:textId="77777777" w:rsidTr="00725808">
        <w:tc>
          <w:tcPr>
            <w:tcW w:w="2013" w:type="dxa"/>
            <w:tcMar>
              <w:top w:w="28" w:type="dxa"/>
              <w:left w:w="28" w:type="dxa"/>
              <w:bottom w:w="28" w:type="dxa"/>
              <w:right w:w="28" w:type="dxa"/>
            </w:tcMar>
          </w:tcPr>
          <w:p w14:paraId="5D8371EC"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6B650C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B4617FE"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B135777" w14:textId="77777777" w:rsidR="000234BB" w:rsidRDefault="000234BB" w:rsidP="00725808">
            <w:pPr>
              <w:jc w:val="left"/>
            </w:pPr>
            <w:r>
              <w:rPr>
                <w:sz w:val="16"/>
                <w:szCs w:val="16"/>
              </w:rPr>
              <w:t>Specifies a unique identification of the ConnectionEnd. The identification is guaranteed to be unique within the ConnectionSpecification.</w:t>
            </w:r>
          </w:p>
        </w:tc>
      </w:tr>
      <w:tr w:rsidR="000234BB" w:rsidRPr="006675E2" w14:paraId="2E6A154A" w14:textId="77777777" w:rsidTr="00725808">
        <w:tc>
          <w:tcPr>
            <w:tcW w:w="2013" w:type="dxa"/>
            <w:tcMar>
              <w:top w:w="28" w:type="dxa"/>
              <w:left w:w="28" w:type="dxa"/>
              <w:bottom w:w="28" w:type="dxa"/>
              <w:right w:w="28" w:type="dxa"/>
            </w:tcMar>
          </w:tcPr>
          <w:p w14:paraId="5D0290EE" w14:textId="77777777" w:rsidR="000234BB" w:rsidRPr="00620BBE" w:rsidRDefault="000234BB" w:rsidP="00725808">
            <w:pPr>
              <w:pStyle w:val="SmallStandard"/>
            </w:pPr>
            <w:r w:rsidRPr="00620BBE">
              <w:t>isExternalEnd</w:t>
            </w:r>
          </w:p>
        </w:tc>
        <w:tc>
          <w:tcPr>
            <w:tcW w:w="1559" w:type="dxa"/>
            <w:tcMar>
              <w:top w:w="28" w:type="dxa"/>
              <w:left w:w="28" w:type="dxa"/>
              <w:bottom w:w="28" w:type="dxa"/>
              <w:right w:w="28" w:type="dxa"/>
            </w:tcMar>
          </w:tcPr>
          <w:p w14:paraId="467EDEB7" w14:textId="77777777" w:rsidR="000234BB" w:rsidRPr="008359F5" w:rsidRDefault="000234BB" w:rsidP="00725808">
            <w:pPr>
              <w:pStyle w:val="SmallStandard"/>
            </w:pPr>
            <w:r w:rsidRPr="00D21799">
              <w:t>Boolean</w:t>
            </w:r>
          </w:p>
        </w:tc>
        <w:tc>
          <w:tcPr>
            <w:tcW w:w="709" w:type="dxa"/>
            <w:tcMar>
              <w:top w:w="28" w:type="dxa"/>
              <w:left w:w="28" w:type="dxa"/>
              <w:bottom w:w="28" w:type="dxa"/>
              <w:right w:w="28" w:type="dxa"/>
            </w:tcMar>
          </w:tcPr>
          <w:p w14:paraId="0C32EDAC"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8D49523" w14:textId="77777777" w:rsidR="000234BB" w:rsidRDefault="000234BB" w:rsidP="00725808">
            <w:pPr>
              <w:jc w:val="left"/>
            </w:pPr>
            <w:r>
              <w:rPr>
                <w:sz w:val="16"/>
                <w:szCs w:val="16"/>
              </w:rPr>
              <w:t>Specifies if the ConnectionEnd is connected to the internal or the external side of the ComponentPort.</w:t>
            </w:r>
          </w:p>
        </w:tc>
      </w:tr>
      <w:tr w:rsidR="000234BB" w:rsidRPr="006675E2" w14:paraId="232506C0" w14:textId="77777777" w:rsidTr="00725808">
        <w:tc>
          <w:tcPr>
            <w:tcW w:w="2013" w:type="dxa"/>
            <w:tcMar>
              <w:top w:w="28" w:type="dxa"/>
              <w:left w:w="28" w:type="dxa"/>
              <w:bottom w:w="28" w:type="dxa"/>
              <w:right w:w="28" w:type="dxa"/>
            </w:tcMar>
          </w:tcPr>
          <w:p w14:paraId="36BF8CDA" w14:textId="77777777" w:rsidR="000234BB" w:rsidRPr="00620BBE" w:rsidRDefault="000234BB" w:rsidP="00725808">
            <w:pPr>
              <w:pStyle w:val="SmallStandard"/>
            </w:pPr>
            <w:r w:rsidRPr="00620BBE">
              <w:t>gender</w:t>
            </w:r>
          </w:p>
        </w:tc>
        <w:tc>
          <w:tcPr>
            <w:tcW w:w="1559" w:type="dxa"/>
            <w:tcMar>
              <w:top w:w="28" w:type="dxa"/>
              <w:left w:w="28" w:type="dxa"/>
              <w:bottom w:w="28" w:type="dxa"/>
              <w:right w:w="28" w:type="dxa"/>
            </w:tcMar>
          </w:tcPr>
          <w:p w14:paraId="6D8B604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6F9A93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2DE3F0A" w14:textId="77777777" w:rsidR="000234BB" w:rsidRDefault="000234BB" w:rsidP="00725808">
            <w:pPr>
              <w:jc w:val="left"/>
            </w:pPr>
            <w:r>
              <w:rPr>
                <w:sz w:val="16"/>
                <w:szCs w:val="16"/>
              </w:rPr>
              <w:t>Specifies if the ConnectionEnd is male or female. This may be e.g. important in case of an inliner.</w:t>
            </w:r>
          </w:p>
        </w:tc>
      </w:tr>
      <w:tr w:rsidR="000234BB" w:rsidRPr="006675E2" w14:paraId="4096975B" w14:textId="77777777" w:rsidTr="00725808">
        <w:tc>
          <w:tcPr>
            <w:tcW w:w="2013" w:type="dxa"/>
            <w:tcMar>
              <w:top w:w="28" w:type="dxa"/>
              <w:left w:w="28" w:type="dxa"/>
              <w:bottom w:w="28" w:type="dxa"/>
              <w:right w:w="28" w:type="dxa"/>
            </w:tcMar>
          </w:tcPr>
          <w:p w14:paraId="5E80BC5B" w14:textId="77777777" w:rsidR="000234BB" w:rsidRPr="00620BBE" w:rsidRDefault="000234BB" w:rsidP="00725808">
            <w:pPr>
              <w:pStyle w:val="SmallStandard"/>
            </w:pPr>
            <w:r w:rsidRPr="00620BBE">
              <w:t>installationInstruction</w:t>
            </w:r>
          </w:p>
        </w:tc>
        <w:tc>
          <w:tcPr>
            <w:tcW w:w="1559" w:type="dxa"/>
            <w:tcMar>
              <w:top w:w="28" w:type="dxa"/>
              <w:left w:w="28" w:type="dxa"/>
              <w:bottom w:w="28" w:type="dxa"/>
              <w:right w:w="28" w:type="dxa"/>
            </w:tcMar>
          </w:tcPr>
          <w:p w14:paraId="0BC6E047" w14:textId="77777777" w:rsidR="000234BB" w:rsidRPr="008359F5" w:rsidRDefault="000234BB" w:rsidP="00725808">
            <w:pPr>
              <w:pStyle w:val="SmallStandard"/>
            </w:pPr>
            <w:r w:rsidRPr="00D21799">
              <w:t>Instruction</w:t>
            </w:r>
          </w:p>
        </w:tc>
        <w:tc>
          <w:tcPr>
            <w:tcW w:w="709" w:type="dxa"/>
            <w:tcMar>
              <w:top w:w="28" w:type="dxa"/>
              <w:left w:w="28" w:type="dxa"/>
              <w:bottom w:w="28" w:type="dxa"/>
              <w:right w:w="28" w:type="dxa"/>
            </w:tcMar>
          </w:tcPr>
          <w:p w14:paraId="6796C8E0"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EA52559" w14:textId="77777777" w:rsidR="000234BB" w:rsidRDefault="000234BB" w:rsidP="00725808">
            <w:pPr>
              <w:jc w:val="left"/>
            </w:pPr>
            <w:r>
              <w:rPr>
                <w:sz w:val="16"/>
                <w:szCs w:val="16"/>
              </w:rPr>
              <w:t xml:space="preserve">Specifies installation instruction for the </w:t>
            </w:r>
            <w:r>
              <w:rPr>
                <w:i/>
                <w:iCs/>
                <w:sz w:val="16"/>
                <w:szCs w:val="16"/>
              </w:rPr>
              <w:t>ConnectionEnd</w:t>
            </w:r>
            <w:r>
              <w:rPr>
                <w:sz w:val="16"/>
                <w:szCs w:val="16"/>
              </w:rPr>
              <w:t>.</w:t>
            </w:r>
          </w:p>
        </w:tc>
      </w:tr>
    </w:tbl>
    <w:p w14:paraId="6C3957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F4EF1B9" w14:textId="77777777" w:rsidTr="00725808">
        <w:tc>
          <w:tcPr>
            <w:tcW w:w="3856" w:type="dxa"/>
            <w:gridSpan w:val="3"/>
          </w:tcPr>
          <w:p w14:paraId="6EE264BE" w14:textId="77777777" w:rsidR="000234BB" w:rsidRDefault="000234BB" w:rsidP="00725808">
            <w:pPr>
              <w:jc w:val="center"/>
              <w:rPr>
                <w:b/>
                <w:sz w:val="16"/>
                <w:szCs w:val="16"/>
                <w:lang w:val="en-GB"/>
              </w:rPr>
            </w:pPr>
            <w:r>
              <w:rPr>
                <w:b/>
                <w:sz w:val="16"/>
                <w:szCs w:val="16"/>
                <w:lang w:val="en-GB"/>
              </w:rPr>
              <w:t>Other End</w:t>
            </w:r>
          </w:p>
        </w:tc>
        <w:tc>
          <w:tcPr>
            <w:tcW w:w="708" w:type="dxa"/>
          </w:tcPr>
          <w:p w14:paraId="7E3FB70B"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D5E2218" w14:textId="77777777" w:rsidR="000234BB" w:rsidRDefault="000234BB" w:rsidP="00725808">
            <w:pPr>
              <w:jc w:val="center"/>
              <w:rPr>
                <w:b/>
                <w:sz w:val="16"/>
                <w:szCs w:val="16"/>
                <w:lang w:val="en-GB"/>
              </w:rPr>
            </w:pPr>
            <w:r>
              <w:rPr>
                <w:b/>
                <w:sz w:val="16"/>
                <w:szCs w:val="16"/>
                <w:lang w:val="en-GB"/>
              </w:rPr>
              <w:t>General</w:t>
            </w:r>
          </w:p>
        </w:tc>
      </w:tr>
      <w:tr w:rsidR="000234BB" w:rsidRPr="00720F6F" w14:paraId="447AE026" w14:textId="77777777" w:rsidTr="00725808">
        <w:tc>
          <w:tcPr>
            <w:tcW w:w="1573" w:type="dxa"/>
          </w:tcPr>
          <w:p w14:paraId="229C1B8D" w14:textId="77777777" w:rsidR="000234BB" w:rsidRDefault="000234BB" w:rsidP="00725808">
            <w:pPr>
              <w:rPr>
                <w:b/>
                <w:sz w:val="16"/>
                <w:szCs w:val="16"/>
                <w:lang w:val="en-GB"/>
              </w:rPr>
            </w:pPr>
            <w:r>
              <w:rPr>
                <w:b/>
                <w:sz w:val="16"/>
                <w:szCs w:val="16"/>
                <w:lang w:val="en-GB"/>
              </w:rPr>
              <w:t>Type</w:t>
            </w:r>
          </w:p>
        </w:tc>
        <w:tc>
          <w:tcPr>
            <w:tcW w:w="1574" w:type="dxa"/>
          </w:tcPr>
          <w:p w14:paraId="59D9C5CA" w14:textId="77777777" w:rsidR="000234BB" w:rsidRDefault="000234BB" w:rsidP="00725808">
            <w:pPr>
              <w:rPr>
                <w:b/>
                <w:sz w:val="16"/>
                <w:szCs w:val="16"/>
                <w:lang w:val="en-GB"/>
              </w:rPr>
            </w:pPr>
            <w:r>
              <w:rPr>
                <w:b/>
                <w:sz w:val="16"/>
                <w:szCs w:val="16"/>
                <w:lang w:val="en-GB"/>
              </w:rPr>
              <w:t>Role</w:t>
            </w:r>
          </w:p>
        </w:tc>
        <w:tc>
          <w:tcPr>
            <w:tcW w:w="708" w:type="dxa"/>
          </w:tcPr>
          <w:p w14:paraId="1285C0DC" w14:textId="77777777" w:rsidR="000234BB" w:rsidRDefault="000234BB" w:rsidP="00725808">
            <w:pPr>
              <w:rPr>
                <w:b/>
                <w:sz w:val="16"/>
                <w:szCs w:val="16"/>
                <w:lang w:val="en-GB"/>
              </w:rPr>
            </w:pPr>
            <w:r>
              <w:rPr>
                <w:b/>
                <w:sz w:val="16"/>
                <w:szCs w:val="16"/>
                <w:lang w:val="en-GB"/>
              </w:rPr>
              <w:t>Mult</w:t>
            </w:r>
          </w:p>
        </w:tc>
        <w:tc>
          <w:tcPr>
            <w:tcW w:w="709" w:type="dxa"/>
          </w:tcPr>
          <w:p w14:paraId="30446FAB" w14:textId="77777777" w:rsidR="000234BB" w:rsidRDefault="000234BB" w:rsidP="00725808">
            <w:pPr>
              <w:rPr>
                <w:b/>
                <w:sz w:val="16"/>
                <w:szCs w:val="16"/>
                <w:lang w:val="en-GB"/>
              </w:rPr>
            </w:pPr>
            <w:r>
              <w:rPr>
                <w:b/>
                <w:sz w:val="16"/>
                <w:szCs w:val="16"/>
                <w:lang w:val="en-GB"/>
              </w:rPr>
              <w:t>Mult</w:t>
            </w:r>
          </w:p>
        </w:tc>
        <w:tc>
          <w:tcPr>
            <w:tcW w:w="567" w:type="dxa"/>
          </w:tcPr>
          <w:p w14:paraId="4C7CD25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B9EC1BA" w14:textId="77777777" w:rsidR="000234BB" w:rsidRPr="008359F5" w:rsidRDefault="000234BB" w:rsidP="00725808">
            <w:pPr>
              <w:rPr>
                <w:b/>
                <w:sz w:val="16"/>
                <w:szCs w:val="16"/>
                <w:lang w:val="en-GB"/>
              </w:rPr>
            </w:pPr>
            <w:r>
              <w:rPr>
                <w:b/>
                <w:sz w:val="16"/>
                <w:szCs w:val="16"/>
                <w:lang w:val="en-GB"/>
              </w:rPr>
              <w:t>Comment</w:t>
            </w:r>
          </w:p>
        </w:tc>
      </w:tr>
      <w:tr w:rsidR="000234BB" w:rsidRPr="00CC6307" w14:paraId="7EB8BB2C" w14:textId="77777777" w:rsidTr="00725808">
        <w:tc>
          <w:tcPr>
            <w:tcW w:w="1573" w:type="dxa"/>
          </w:tcPr>
          <w:p w14:paraId="38F5FB14" w14:textId="77777777" w:rsidR="000234BB" w:rsidRPr="00634625" w:rsidRDefault="000234BB" w:rsidP="00725808">
            <w:pPr>
              <w:pStyle w:val="SmallStandard"/>
            </w:pPr>
            <w:r>
              <w:t>ComponentPort</w:t>
            </w:r>
          </w:p>
        </w:tc>
        <w:tc>
          <w:tcPr>
            <w:tcW w:w="1574" w:type="dxa"/>
          </w:tcPr>
          <w:p w14:paraId="4FAE0FF9" w14:textId="77777777" w:rsidR="000234BB" w:rsidRPr="00132C43" w:rsidRDefault="000234BB" w:rsidP="00725808">
            <w:pPr>
              <w:pStyle w:val="SmallStandard"/>
            </w:pPr>
            <w:r>
              <w:t>connectedComponentPort</w:t>
            </w:r>
          </w:p>
        </w:tc>
        <w:tc>
          <w:tcPr>
            <w:tcW w:w="708" w:type="dxa"/>
          </w:tcPr>
          <w:p w14:paraId="63A797E6" w14:textId="77777777" w:rsidR="000234BB" w:rsidRPr="00D331EF" w:rsidRDefault="000234BB" w:rsidP="00725808">
            <w:pPr>
              <w:pStyle w:val="SmallStandard"/>
            </w:pPr>
            <w:r w:rsidRPr="00574783">
              <w:t>1</w:t>
            </w:r>
          </w:p>
        </w:tc>
        <w:tc>
          <w:tcPr>
            <w:tcW w:w="709" w:type="dxa"/>
          </w:tcPr>
          <w:p w14:paraId="2F7B4798" w14:textId="77777777" w:rsidR="000234BB" w:rsidRPr="00D331EF" w:rsidRDefault="000234BB" w:rsidP="00725808">
            <w:pPr>
              <w:pStyle w:val="SmallStandard"/>
            </w:pPr>
            <w:r w:rsidRPr="00207506">
              <w:t>0..*</w:t>
            </w:r>
          </w:p>
        </w:tc>
        <w:tc>
          <w:tcPr>
            <w:tcW w:w="567" w:type="dxa"/>
          </w:tcPr>
          <w:p w14:paraId="2776616B" w14:textId="77777777" w:rsidR="000234BB" w:rsidRPr="00D331EF" w:rsidRDefault="000234BB" w:rsidP="00725808">
            <w:pPr>
              <w:pStyle w:val="SmallStandard"/>
            </w:pPr>
            <w:r>
              <w:t>N</w:t>
            </w:r>
          </w:p>
        </w:tc>
        <w:tc>
          <w:tcPr>
            <w:tcW w:w="3969" w:type="dxa"/>
          </w:tcPr>
          <w:p w14:paraId="03841F7D" w14:textId="77777777" w:rsidR="000234BB" w:rsidRDefault="000234BB" w:rsidP="00725808">
            <w:pPr>
              <w:pStyle w:val="SmallStandard"/>
            </w:pPr>
            <w:r w:rsidRPr="00491287">
              <w:t xml:space="preserve">References the ComponentPort that is connected by the ConnectionEnd. </w:t>
            </w:r>
          </w:p>
        </w:tc>
      </w:tr>
    </w:tbl>
    <w:p w14:paraId="0FF1931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4666109" w14:textId="77777777" w:rsidTr="00725808">
        <w:tc>
          <w:tcPr>
            <w:tcW w:w="2296" w:type="dxa"/>
            <w:gridSpan w:val="2"/>
          </w:tcPr>
          <w:p w14:paraId="41A519B2"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5D7A5E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D05038E" w14:textId="77777777" w:rsidR="000234BB" w:rsidRDefault="000234BB" w:rsidP="00725808">
            <w:pPr>
              <w:jc w:val="center"/>
              <w:rPr>
                <w:b/>
                <w:sz w:val="16"/>
                <w:szCs w:val="16"/>
                <w:lang w:val="en-GB"/>
              </w:rPr>
            </w:pPr>
            <w:r>
              <w:rPr>
                <w:b/>
                <w:sz w:val="16"/>
                <w:szCs w:val="16"/>
                <w:lang w:val="en-GB"/>
              </w:rPr>
              <w:t>General</w:t>
            </w:r>
          </w:p>
        </w:tc>
      </w:tr>
      <w:tr w:rsidR="000234BB" w:rsidRPr="00720F6F" w14:paraId="3A2DFA9F" w14:textId="77777777" w:rsidTr="00725808">
        <w:tc>
          <w:tcPr>
            <w:tcW w:w="1588" w:type="dxa"/>
          </w:tcPr>
          <w:p w14:paraId="16A57941" w14:textId="77777777" w:rsidR="000234BB" w:rsidRDefault="000234BB" w:rsidP="00725808">
            <w:pPr>
              <w:rPr>
                <w:b/>
                <w:sz w:val="16"/>
                <w:szCs w:val="16"/>
                <w:lang w:val="en-GB"/>
              </w:rPr>
            </w:pPr>
            <w:r>
              <w:rPr>
                <w:b/>
                <w:sz w:val="16"/>
                <w:szCs w:val="16"/>
                <w:lang w:val="en-GB"/>
              </w:rPr>
              <w:t>Type</w:t>
            </w:r>
          </w:p>
        </w:tc>
        <w:tc>
          <w:tcPr>
            <w:tcW w:w="708" w:type="dxa"/>
          </w:tcPr>
          <w:p w14:paraId="65296424" w14:textId="77777777" w:rsidR="000234BB" w:rsidRDefault="000234BB" w:rsidP="00725808">
            <w:pPr>
              <w:rPr>
                <w:b/>
                <w:sz w:val="16"/>
                <w:szCs w:val="16"/>
                <w:lang w:val="en-GB"/>
              </w:rPr>
            </w:pPr>
            <w:r>
              <w:rPr>
                <w:b/>
                <w:sz w:val="16"/>
                <w:szCs w:val="16"/>
                <w:lang w:val="en-GB"/>
              </w:rPr>
              <w:t>Mult</w:t>
            </w:r>
          </w:p>
        </w:tc>
        <w:tc>
          <w:tcPr>
            <w:tcW w:w="1560" w:type="dxa"/>
          </w:tcPr>
          <w:p w14:paraId="7FF39563" w14:textId="77777777" w:rsidR="000234BB" w:rsidRDefault="000234BB" w:rsidP="00725808">
            <w:pPr>
              <w:rPr>
                <w:b/>
                <w:sz w:val="16"/>
                <w:szCs w:val="16"/>
                <w:lang w:val="en-GB"/>
              </w:rPr>
            </w:pPr>
            <w:r>
              <w:rPr>
                <w:b/>
                <w:sz w:val="16"/>
                <w:szCs w:val="16"/>
                <w:lang w:val="en-GB"/>
              </w:rPr>
              <w:t>Role</w:t>
            </w:r>
          </w:p>
        </w:tc>
        <w:tc>
          <w:tcPr>
            <w:tcW w:w="708" w:type="dxa"/>
          </w:tcPr>
          <w:p w14:paraId="3EB6EEC7" w14:textId="77777777" w:rsidR="000234BB" w:rsidRDefault="000234BB" w:rsidP="00725808">
            <w:pPr>
              <w:rPr>
                <w:b/>
                <w:sz w:val="16"/>
                <w:szCs w:val="16"/>
                <w:lang w:val="en-GB"/>
              </w:rPr>
            </w:pPr>
            <w:r>
              <w:rPr>
                <w:b/>
                <w:sz w:val="16"/>
                <w:szCs w:val="16"/>
                <w:lang w:val="en-GB"/>
              </w:rPr>
              <w:t>Mult</w:t>
            </w:r>
          </w:p>
        </w:tc>
        <w:tc>
          <w:tcPr>
            <w:tcW w:w="567" w:type="dxa"/>
          </w:tcPr>
          <w:p w14:paraId="0AF30CD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940E8C1" w14:textId="77777777" w:rsidR="000234BB" w:rsidRPr="008359F5" w:rsidRDefault="000234BB" w:rsidP="00725808">
            <w:pPr>
              <w:rPr>
                <w:b/>
                <w:sz w:val="16"/>
                <w:szCs w:val="16"/>
                <w:lang w:val="en-GB"/>
              </w:rPr>
            </w:pPr>
            <w:r>
              <w:rPr>
                <w:b/>
                <w:sz w:val="16"/>
                <w:szCs w:val="16"/>
                <w:lang w:val="en-GB"/>
              </w:rPr>
              <w:t>Comment</w:t>
            </w:r>
          </w:p>
        </w:tc>
      </w:tr>
      <w:tr w:rsidR="000234BB" w:rsidRPr="00CC6307" w14:paraId="3E395843" w14:textId="77777777" w:rsidTr="00725808">
        <w:tc>
          <w:tcPr>
            <w:tcW w:w="1588" w:type="dxa"/>
          </w:tcPr>
          <w:p w14:paraId="10F47CAF" w14:textId="77777777" w:rsidR="000234BB" w:rsidRPr="00634625" w:rsidRDefault="000234BB" w:rsidP="00725808">
            <w:pPr>
              <w:pStyle w:val="SmallStandard"/>
            </w:pPr>
            <w:r>
              <w:t>WireEnd</w:t>
            </w:r>
          </w:p>
        </w:tc>
        <w:tc>
          <w:tcPr>
            <w:tcW w:w="708" w:type="dxa"/>
          </w:tcPr>
          <w:p w14:paraId="0E5FEDAA" w14:textId="77777777" w:rsidR="000234BB" w:rsidRPr="00D331EF" w:rsidRDefault="000234BB" w:rsidP="00725808">
            <w:pPr>
              <w:pStyle w:val="SmallStandard"/>
            </w:pPr>
            <w:r w:rsidRPr="00D01517">
              <w:t>0..*</w:t>
            </w:r>
          </w:p>
        </w:tc>
        <w:tc>
          <w:tcPr>
            <w:tcW w:w="1560" w:type="dxa"/>
          </w:tcPr>
          <w:p w14:paraId="112D4D0E" w14:textId="77777777" w:rsidR="000234BB" w:rsidRPr="00132C43" w:rsidRDefault="000234BB" w:rsidP="00725808">
            <w:pPr>
              <w:pStyle w:val="SmallStandard"/>
            </w:pPr>
            <w:r>
              <w:t>connectionEnd</w:t>
            </w:r>
          </w:p>
        </w:tc>
        <w:tc>
          <w:tcPr>
            <w:tcW w:w="708" w:type="dxa"/>
          </w:tcPr>
          <w:p w14:paraId="11F1D1B4" w14:textId="77777777" w:rsidR="000234BB" w:rsidRPr="00D331EF" w:rsidRDefault="000234BB" w:rsidP="00725808">
            <w:pPr>
              <w:pStyle w:val="SmallStandard"/>
            </w:pPr>
            <w:r w:rsidRPr="00D01517">
              <w:t>0..1</w:t>
            </w:r>
          </w:p>
        </w:tc>
        <w:tc>
          <w:tcPr>
            <w:tcW w:w="567" w:type="dxa"/>
          </w:tcPr>
          <w:p w14:paraId="0506A20A" w14:textId="77777777" w:rsidR="000234BB" w:rsidRPr="00D331EF" w:rsidRDefault="000234BB" w:rsidP="00725808">
            <w:pPr>
              <w:pStyle w:val="SmallStandard"/>
            </w:pPr>
            <w:r>
              <w:t>N</w:t>
            </w:r>
          </w:p>
        </w:tc>
        <w:tc>
          <w:tcPr>
            <w:tcW w:w="3969" w:type="dxa"/>
          </w:tcPr>
          <w:p w14:paraId="6A82FD39" w14:textId="77777777" w:rsidR="000234BB" w:rsidRDefault="000234BB" w:rsidP="00725808"/>
        </w:tc>
      </w:tr>
      <w:tr w:rsidR="000234BB" w:rsidRPr="00CC6307" w14:paraId="435355E5" w14:textId="77777777" w:rsidTr="00725808">
        <w:tc>
          <w:tcPr>
            <w:tcW w:w="1588" w:type="dxa"/>
          </w:tcPr>
          <w:p w14:paraId="38FBD30A" w14:textId="77777777" w:rsidR="000234BB" w:rsidRPr="00634625" w:rsidRDefault="000234BB" w:rsidP="00725808">
            <w:pPr>
              <w:pStyle w:val="SmallStandard"/>
            </w:pPr>
            <w:r>
              <w:t>Connection</w:t>
            </w:r>
          </w:p>
        </w:tc>
        <w:tc>
          <w:tcPr>
            <w:tcW w:w="708" w:type="dxa"/>
          </w:tcPr>
          <w:p w14:paraId="2FDBF229" w14:textId="77777777" w:rsidR="000234BB" w:rsidRPr="00D331EF" w:rsidRDefault="000234BB" w:rsidP="00725808">
            <w:pPr>
              <w:pStyle w:val="SmallStandard"/>
            </w:pPr>
            <w:r w:rsidRPr="00D01517">
              <w:t>1</w:t>
            </w:r>
          </w:p>
        </w:tc>
        <w:tc>
          <w:tcPr>
            <w:tcW w:w="1560" w:type="dxa"/>
          </w:tcPr>
          <w:p w14:paraId="23E5EC55" w14:textId="77777777" w:rsidR="000234BB" w:rsidRPr="00132C43" w:rsidRDefault="000234BB" w:rsidP="00725808">
            <w:pPr>
              <w:pStyle w:val="SmallStandard"/>
            </w:pPr>
            <w:r>
              <w:t>connectionEnd</w:t>
            </w:r>
          </w:p>
        </w:tc>
        <w:tc>
          <w:tcPr>
            <w:tcW w:w="708" w:type="dxa"/>
          </w:tcPr>
          <w:p w14:paraId="46A83FC3" w14:textId="77777777" w:rsidR="000234BB" w:rsidRPr="00D331EF" w:rsidRDefault="000234BB" w:rsidP="00725808">
            <w:pPr>
              <w:pStyle w:val="SmallStandard"/>
            </w:pPr>
            <w:r w:rsidRPr="00D01517">
              <w:t>2..*</w:t>
            </w:r>
          </w:p>
        </w:tc>
        <w:tc>
          <w:tcPr>
            <w:tcW w:w="567" w:type="dxa"/>
          </w:tcPr>
          <w:p w14:paraId="3FA2EF3C" w14:textId="77777777" w:rsidR="000234BB" w:rsidRDefault="000234BB" w:rsidP="00725808">
            <w:pPr>
              <w:pStyle w:val="SmallStandard"/>
            </w:pPr>
            <w:r>
              <w:t>Y</w:t>
            </w:r>
          </w:p>
        </w:tc>
        <w:tc>
          <w:tcPr>
            <w:tcW w:w="3969" w:type="dxa"/>
          </w:tcPr>
          <w:p w14:paraId="68C0B101" w14:textId="77777777" w:rsidR="000234BB" w:rsidRDefault="000234BB" w:rsidP="00725808">
            <w:pPr>
              <w:pStyle w:val="SmallStandard"/>
            </w:pPr>
            <w:r w:rsidRPr="00491287">
              <w:t xml:space="preserve">Specifies the ConnectionEnds of the Connection. </w:t>
            </w:r>
          </w:p>
        </w:tc>
      </w:tr>
    </w:tbl>
    <w:p w14:paraId="6F13068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4" w:name="_13caf7779818ed0e24618ffad54a9013"/>
      <w:r>
        <w:rPr>
          <w:lang w:val="en-GB"/>
        </w:rPr>
        <w:t>ConnectionGroup</w:t>
      </w:r>
      <w:bookmarkEnd w:id="1624"/>
    </w:p>
    <w:p w14:paraId="47EF8A05" w14:textId="77777777" w:rsidR="000234BB" w:rsidRDefault="000234BB" w:rsidP="000234BB">
      <w:r>
        <w:rPr>
          <w:sz w:val="18"/>
          <w:szCs w:val="18"/>
        </w:rPr>
        <w:t>A ConnectionGroup references two or more Connections expressing that the physical realization of the referenced Connection shall be somehow grouped e.g. twisted. For complex structures a ConnectionGroup can specify subgroups.</w:t>
      </w:r>
    </w:p>
    <w:p w14:paraId="4B8EB53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2673472" w14:textId="77777777" w:rsidTr="00725808">
        <w:tc>
          <w:tcPr>
            <w:tcW w:w="2013" w:type="dxa"/>
            <w:tcMar>
              <w:top w:w="28" w:type="dxa"/>
              <w:left w:w="28" w:type="dxa"/>
              <w:bottom w:w="28" w:type="dxa"/>
              <w:right w:w="28" w:type="dxa"/>
            </w:tcMar>
          </w:tcPr>
          <w:p w14:paraId="3CCAB8D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821592F" w14:textId="75194EA2"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0A8B4E5F" w14:textId="77777777" w:rsidTr="00725808">
        <w:tc>
          <w:tcPr>
            <w:tcW w:w="2013" w:type="dxa"/>
            <w:tcMar>
              <w:top w:w="28" w:type="dxa"/>
              <w:left w:w="28" w:type="dxa"/>
              <w:bottom w:w="28" w:type="dxa"/>
              <w:right w:w="28" w:type="dxa"/>
            </w:tcMar>
          </w:tcPr>
          <w:p w14:paraId="0C53C12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249596" w14:textId="77777777" w:rsidR="000234BB" w:rsidRDefault="000234BB" w:rsidP="00725808"/>
        </w:tc>
      </w:tr>
      <w:tr w:rsidR="000234BB" w:rsidRPr="008359F5" w14:paraId="7C9D04D2" w14:textId="77777777" w:rsidTr="00725808">
        <w:tc>
          <w:tcPr>
            <w:tcW w:w="2013" w:type="dxa"/>
            <w:tcMar>
              <w:top w:w="28" w:type="dxa"/>
              <w:left w:w="28" w:type="dxa"/>
              <w:bottom w:w="28" w:type="dxa"/>
              <w:right w:w="28" w:type="dxa"/>
            </w:tcMar>
          </w:tcPr>
          <w:p w14:paraId="1D4A52CD"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7575678" w14:textId="77777777" w:rsidR="000234BB" w:rsidRPr="000437C1" w:rsidRDefault="000234BB" w:rsidP="00725808">
            <w:pPr>
              <w:pStyle w:val="SmallStandard"/>
            </w:pPr>
            <w:r>
              <w:t>false</w:t>
            </w:r>
          </w:p>
        </w:tc>
      </w:tr>
    </w:tbl>
    <w:p w14:paraId="2ECED43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9719756" w14:textId="77777777" w:rsidTr="00725808">
        <w:tc>
          <w:tcPr>
            <w:tcW w:w="2013" w:type="dxa"/>
            <w:tcMar>
              <w:top w:w="28" w:type="dxa"/>
              <w:left w:w="28" w:type="dxa"/>
              <w:bottom w:w="28" w:type="dxa"/>
              <w:right w:w="28" w:type="dxa"/>
            </w:tcMar>
          </w:tcPr>
          <w:p w14:paraId="4FB0196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1CC1D1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E85324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6E5D036"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DAD0B00" w14:textId="77777777" w:rsidTr="00725808">
        <w:tc>
          <w:tcPr>
            <w:tcW w:w="2013" w:type="dxa"/>
            <w:tcMar>
              <w:top w:w="28" w:type="dxa"/>
              <w:left w:w="28" w:type="dxa"/>
              <w:bottom w:w="28" w:type="dxa"/>
              <w:right w:w="28" w:type="dxa"/>
            </w:tcMar>
          </w:tcPr>
          <w:p w14:paraId="25C7916A"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74225ACF"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502A61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1AAB9F7" w14:textId="77777777" w:rsidR="000234BB" w:rsidRDefault="000234BB" w:rsidP="00725808">
            <w:pPr>
              <w:jc w:val="left"/>
            </w:pPr>
            <w:r>
              <w:rPr>
                <w:sz w:val="16"/>
                <w:szCs w:val="16"/>
              </w:rPr>
              <w:t>Specifies a unique identification of the ConnectionGroup. The identification is guaranteed to be unique within the ConnectionSpecification.</w:t>
            </w:r>
          </w:p>
        </w:tc>
      </w:tr>
      <w:tr w:rsidR="000234BB" w:rsidRPr="006675E2" w14:paraId="62B29295" w14:textId="77777777" w:rsidTr="00725808">
        <w:tc>
          <w:tcPr>
            <w:tcW w:w="2013" w:type="dxa"/>
            <w:tcMar>
              <w:top w:w="28" w:type="dxa"/>
              <w:left w:w="28" w:type="dxa"/>
              <w:bottom w:w="28" w:type="dxa"/>
              <w:right w:w="28" w:type="dxa"/>
            </w:tcMar>
          </w:tcPr>
          <w:p w14:paraId="728BE9C5" w14:textId="77777777" w:rsidR="000234BB" w:rsidRPr="00620BBE" w:rsidRDefault="000234BB" w:rsidP="00725808">
            <w:pPr>
              <w:pStyle w:val="SmallStandard"/>
            </w:pPr>
            <w:r w:rsidRPr="00620BBE">
              <w:t>connectionGroupType</w:t>
            </w:r>
          </w:p>
        </w:tc>
        <w:tc>
          <w:tcPr>
            <w:tcW w:w="1559" w:type="dxa"/>
            <w:tcMar>
              <w:top w:w="28" w:type="dxa"/>
              <w:left w:w="28" w:type="dxa"/>
              <w:bottom w:w="28" w:type="dxa"/>
              <w:right w:w="28" w:type="dxa"/>
            </w:tcMar>
          </w:tcPr>
          <w:p w14:paraId="7C94249F" w14:textId="77777777" w:rsidR="000234BB" w:rsidRPr="008359F5" w:rsidRDefault="000234BB" w:rsidP="00725808">
            <w:pPr>
              <w:pStyle w:val="SmallStandard"/>
            </w:pPr>
            <w:r w:rsidRPr="00D21799">
              <w:t>ConnectionGroupType</w:t>
            </w:r>
          </w:p>
        </w:tc>
        <w:tc>
          <w:tcPr>
            <w:tcW w:w="709" w:type="dxa"/>
            <w:tcMar>
              <w:top w:w="28" w:type="dxa"/>
              <w:left w:w="28" w:type="dxa"/>
              <w:bottom w:w="28" w:type="dxa"/>
              <w:right w:w="28" w:type="dxa"/>
            </w:tcMar>
          </w:tcPr>
          <w:p w14:paraId="5A4DE3E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92D8775" w14:textId="77777777" w:rsidR="000234BB" w:rsidRDefault="000234BB" w:rsidP="00725808">
            <w:pPr>
              <w:jc w:val="left"/>
            </w:pPr>
            <w:r>
              <w:rPr>
                <w:sz w:val="16"/>
                <w:szCs w:val="16"/>
              </w:rPr>
              <w:t xml:space="preserve">Specifies the type of the connectionGroup, valid literals are defined in the open enumeration </w:t>
            </w:r>
            <w:r>
              <w:rPr>
                <w:i/>
                <w:iCs/>
                <w:sz w:val="16"/>
                <w:szCs w:val="16"/>
              </w:rPr>
              <w:t>ConnectionGroupType</w:t>
            </w:r>
            <w:r>
              <w:rPr>
                <w:sz w:val="16"/>
                <w:szCs w:val="16"/>
              </w:rPr>
              <w:t>.</w:t>
            </w:r>
          </w:p>
        </w:tc>
      </w:tr>
      <w:tr w:rsidR="000234BB" w:rsidRPr="006675E2" w14:paraId="59BF67A0" w14:textId="77777777" w:rsidTr="00725808">
        <w:tc>
          <w:tcPr>
            <w:tcW w:w="2013" w:type="dxa"/>
            <w:tcMar>
              <w:top w:w="28" w:type="dxa"/>
              <w:left w:w="28" w:type="dxa"/>
              <w:bottom w:w="28" w:type="dxa"/>
              <w:right w:w="28" w:type="dxa"/>
            </w:tcMar>
          </w:tcPr>
          <w:p w14:paraId="77AE3A5D" w14:textId="77777777" w:rsidR="000234BB" w:rsidRPr="00620BBE" w:rsidRDefault="000234BB" w:rsidP="00725808">
            <w:pPr>
              <w:pStyle w:val="SmallStandard"/>
            </w:pPr>
            <w:r w:rsidRPr="00620BBE">
              <w:t>installationInstruction</w:t>
            </w:r>
          </w:p>
        </w:tc>
        <w:tc>
          <w:tcPr>
            <w:tcW w:w="1559" w:type="dxa"/>
            <w:tcMar>
              <w:top w:w="28" w:type="dxa"/>
              <w:left w:w="28" w:type="dxa"/>
              <w:bottom w:w="28" w:type="dxa"/>
              <w:right w:w="28" w:type="dxa"/>
            </w:tcMar>
          </w:tcPr>
          <w:p w14:paraId="7201F2A0" w14:textId="77777777" w:rsidR="000234BB" w:rsidRPr="008359F5" w:rsidRDefault="000234BB" w:rsidP="00725808">
            <w:pPr>
              <w:pStyle w:val="SmallStandard"/>
            </w:pPr>
            <w:r w:rsidRPr="00D21799">
              <w:t>Instruction</w:t>
            </w:r>
          </w:p>
        </w:tc>
        <w:tc>
          <w:tcPr>
            <w:tcW w:w="709" w:type="dxa"/>
            <w:tcMar>
              <w:top w:w="28" w:type="dxa"/>
              <w:left w:w="28" w:type="dxa"/>
              <w:bottom w:w="28" w:type="dxa"/>
              <w:right w:w="28" w:type="dxa"/>
            </w:tcMar>
          </w:tcPr>
          <w:p w14:paraId="4FC5D33E"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7345D9BF" w14:textId="77777777" w:rsidR="000234BB" w:rsidRDefault="000234BB" w:rsidP="00725808">
            <w:pPr>
              <w:jc w:val="left"/>
            </w:pPr>
            <w:r>
              <w:rPr>
                <w:sz w:val="16"/>
                <w:szCs w:val="16"/>
              </w:rPr>
              <w:t>Specifies additional InstallationInstructions for the ConnectionGroup.</w:t>
            </w:r>
          </w:p>
        </w:tc>
      </w:tr>
      <w:tr w:rsidR="000234BB" w:rsidRPr="006675E2" w14:paraId="430240B9" w14:textId="77777777" w:rsidTr="00725808">
        <w:tc>
          <w:tcPr>
            <w:tcW w:w="2013" w:type="dxa"/>
            <w:tcMar>
              <w:top w:w="28" w:type="dxa"/>
              <w:left w:w="28" w:type="dxa"/>
              <w:bottom w:w="28" w:type="dxa"/>
              <w:right w:w="28" w:type="dxa"/>
            </w:tcMar>
          </w:tcPr>
          <w:p w14:paraId="1EF74D0E"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1053C318"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78701B40"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7FD2548A" w14:textId="77777777" w:rsidR="000234BB" w:rsidRDefault="000234BB" w:rsidP="00725808">
            <w:pPr>
              <w:jc w:val="left"/>
            </w:pPr>
            <w:r>
              <w:rPr>
                <w:sz w:val="16"/>
                <w:szCs w:val="16"/>
              </w:rPr>
              <w:t>Room for additional, human readable information about the ConnectionGroup.</w:t>
            </w:r>
          </w:p>
        </w:tc>
      </w:tr>
    </w:tbl>
    <w:p w14:paraId="4879C62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322D307" w14:textId="77777777" w:rsidTr="00725808">
        <w:tc>
          <w:tcPr>
            <w:tcW w:w="3856" w:type="dxa"/>
            <w:gridSpan w:val="3"/>
          </w:tcPr>
          <w:p w14:paraId="02B3DB48" w14:textId="77777777" w:rsidR="000234BB" w:rsidRDefault="000234BB" w:rsidP="00725808">
            <w:pPr>
              <w:jc w:val="center"/>
              <w:rPr>
                <w:b/>
                <w:sz w:val="16"/>
                <w:szCs w:val="16"/>
                <w:lang w:val="en-GB"/>
              </w:rPr>
            </w:pPr>
            <w:r>
              <w:rPr>
                <w:b/>
                <w:sz w:val="16"/>
                <w:szCs w:val="16"/>
                <w:lang w:val="en-GB"/>
              </w:rPr>
              <w:t>Other End</w:t>
            </w:r>
          </w:p>
        </w:tc>
        <w:tc>
          <w:tcPr>
            <w:tcW w:w="708" w:type="dxa"/>
          </w:tcPr>
          <w:p w14:paraId="48EFF81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90DD7F6" w14:textId="77777777" w:rsidR="000234BB" w:rsidRDefault="000234BB" w:rsidP="00725808">
            <w:pPr>
              <w:jc w:val="center"/>
              <w:rPr>
                <w:b/>
                <w:sz w:val="16"/>
                <w:szCs w:val="16"/>
                <w:lang w:val="en-GB"/>
              </w:rPr>
            </w:pPr>
            <w:r>
              <w:rPr>
                <w:b/>
                <w:sz w:val="16"/>
                <w:szCs w:val="16"/>
                <w:lang w:val="en-GB"/>
              </w:rPr>
              <w:t>General</w:t>
            </w:r>
          </w:p>
        </w:tc>
      </w:tr>
      <w:tr w:rsidR="000234BB" w:rsidRPr="00720F6F" w14:paraId="0F22851D" w14:textId="77777777" w:rsidTr="00725808">
        <w:tc>
          <w:tcPr>
            <w:tcW w:w="1573" w:type="dxa"/>
          </w:tcPr>
          <w:p w14:paraId="4A06AB81" w14:textId="77777777" w:rsidR="000234BB" w:rsidRDefault="000234BB" w:rsidP="00725808">
            <w:pPr>
              <w:rPr>
                <w:b/>
                <w:sz w:val="16"/>
                <w:szCs w:val="16"/>
                <w:lang w:val="en-GB"/>
              </w:rPr>
            </w:pPr>
            <w:r>
              <w:rPr>
                <w:b/>
                <w:sz w:val="16"/>
                <w:szCs w:val="16"/>
                <w:lang w:val="en-GB"/>
              </w:rPr>
              <w:t>Type</w:t>
            </w:r>
          </w:p>
        </w:tc>
        <w:tc>
          <w:tcPr>
            <w:tcW w:w="1574" w:type="dxa"/>
          </w:tcPr>
          <w:p w14:paraId="7CEE4648" w14:textId="77777777" w:rsidR="000234BB" w:rsidRDefault="000234BB" w:rsidP="00725808">
            <w:pPr>
              <w:rPr>
                <w:b/>
                <w:sz w:val="16"/>
                <w:szCs w:val="16"/>
                <w:lang w:val="en-GB"/>
              </w:rPr>
            </w:pPr>
            <w:r>
              <w:rPr>
                <w:b/>
                <w:sz w:val="16"/>
                <w:szCs w:val="16"/>
                <w:lang w:val="en-GB"/>
              </w:rPr>
              <w:t>Role</w:t>
            </w:r>
          </w:p>
        </w:tc>
        <w:tc>
          <w:tcPr>
            <w:tcW w:w="708" w:type="dxa"/>
          </w:tcPr>
          <w:p w14:paraId="5C0B30DD" w14:textId="77777777" w:rsidR="000234BB" w:rsidRDefault="000234BB" w:rsidP="00725808">
            <w:pPr>
              <w:rPr>
                <w:b/>
                <w:sz w:val="16"/>
                <w:szCs w:val="16"/>
                <w:lang w:val="en-GB"/>
              </w:rPr>
            </w:pPr>
            <w:r>
              <w:rPr>
                <w:b/>
                <w:sz w:val="16"/>
                <w:szCs w:val="16"/>
                <w:lang w:val="en-GB"/>
              </w:rPr>
              <w:t>Mult</w:t>
            </w:r>
          </w:p>
        </w:tc>
        <w:tc>
          <w:tcPr>
            <w:tcW w:w="709" w:type="dxa"/>
          </w:tcPr>
          <w:p w14:paraId="345E801A" w14:textId="77777777" w:rsidR="000234BB" w:rsidRDefault="000234BB" w:rsidP="00725808">
            <w:pPr>
              <w:rPr>
                <w:b/>
                <w:sz w:val="16"/>
                <w:szCs w:val="16"/>
                <w:lang w:val="en-GB"/>
              </w:rPr>
            </w:pPr>
            <w:r>
              <w:rPr>
                <w:b/>
                <w:sz w:val="16"/>
                <w:szCs w:val="16"/>
                <w:lang w:val="en-GB"/>
              </w:rPr>
              <w:t>Mult</w:t>
            </w:r>
          </w:p>
        </w:tc>
        <w:tc>
          <w:tcPr>
            <w:tcW w:w="567" w:type="dxa"/>
          </w:tcPr>
          <w:p w14:paraId="28653BE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EB84B03" w14:textId="77777777" w:rsidR="000234BB" w:rsidRPr="008359F5" w:rsidRDefault="000234BB" w:rsidP="00725808">
            <w:pPr>
              <w:rPr>
                <w:b/>
                <w:sz w:val="16"/>
                <w:szCs w:val="16"/>
                <w:lang w:val="en-GB"/>
              </w:rPr>
            </w:pPr>
            <w:r>
              <w:rPr>
                <w:b/>
                <w:sz w:val="16"/>
                <w:szCs w:val="16"/>
                <w:lang w:val="en-GB"/>
              </w:rPr>
              <w:t>Comment</w:t>
            </w:r>
          </w:p>
        </w:tc>
      </w:tr>
      <w:tr w:rsidR="000234BB" w:rsidRPr="00CC6307" w14:paraId="2761A1EE" w14:textId="77777777" w:rsidTr="00725808">
        <w:tc>
          <w:tcPr>
            <w:tcW w:w="1573" w:type="dxa"/>
          </w:tcPr>
          <w:p w14:paraId="3A5966E7" w14:textId="77777777" w:rsidR="000234BB" w:rsidRPr="00634625" w:rsidRDefault="000234BB" w:rsidP="00725808">
            <w:pPr>
              <w:pStyle w:val="SmallStandard"/>
            </w:pPr>
            <w:r>
              <w:t>Connection</w:t>
            </w:r>
          </w:p>
        </w:tc>
        <w:tc>
          <w:tcPr>
            <w:tcW w:w="1574" w:type="dxa"/>
          </w:tcPr>
          <w:p w14:paraId="12CD7CB2" w14:textId="77777777" w:rsidR="000234BB" w:rsidRPr="00132C43" w:rsidRDefault="000234BB" w:rsidP="00725808">
            <w:pPr>
              <w:pStyle w:val="SmallStandard"/>
            </w:pPr>
            <w:r>
              <w:t>connection</w:t>
            </w:r>
          </w:p>
        </w:tc>
        <w:tc>
          <w:tcPr>
            <w:tcW w:w="708" w:type="dxa"/>
          </w:tcPr>
          <w:p w14:paraId="703564CB" w14:textId="77777777" w:rsidR="000234BB" w:rsidRPr="00D331EF" w:rsidRDefault="000234BB" w:rsidP="00725808">
            <w:pPr>
              <w:pStyle w:val="SmallStandard"/>
            </w:pPr>
            <w:r w:rsidRPr="00574783">
              <w:t>2..*</w:t>
            </w:r>
          </w:p>
        </w:tc>
        <w:tc>
          <w:tcPr>
            <w:tcW w:w="709" w:type="dxa"/>
          </w:tcPr>
          <w:p w14:paraId="4B68BF6C" w14:textId="77777777" w:rsidR="000234BB" w:rsidRPr="00D331EF" w:rsidRDefault="000234BB" w:rsidP="00725808">
            <w:pPr>
              <w:pStyle w:val="SmallStandard"/>
            </w:pPr>
            <w:r w:rsidRPr="00207506">
              <w:t>0..*</w:t>
            </w:r>
          </w:p>
        </w:tc>
        <w:tc>
          <w:tcPr>
            <w:tcW w:w="567" w:type="dxa"/>
          </w:tcPr>
          <w:p w14:paraId="0C847FDC" w14:textId="77777777" w:rsidR="000234BB" w:rsidRPr="00D331EF" w:rsidRDefault="000234BB" w:rsidP="00725808">
            <w:pPr>
              <w:pStyle w:val="SmallStandard"/>
            </w:pPr>
            <w:r>
              <w:t>N</w:t>
            </w:r>
          </w:p>
        </w:tc>
        <w:tc>
          <w:tcPr>
            <w:tcW w:w="3969" w:type="dxa"/>
          </w:tcPr>
          <w:p w14:paraId="5229C46E" w14:textId="77777777" w:rsidR="000234BB" w:rsidRDefault="000234BB" w:rsidP="00725808">
            <w:pPr>
              <w:pStyle w:val="SmallStandard"/>
            </w:pPr>
            <w:r w:rsidRPr="00491287">
              <w:t xml:space="preserve">References the Connections that are grouped by the ConnectionGroup. </w:t>
            </w:r>
          </w:p>
        </w:tc>
      </w:tr>
    </w:tbl>
    <w:p w14:paraId="678DE58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AD13BAA" w14:textId="77777777" w:rsidTr="00725808">
        <w:tc>
          <w:tcPr>
            <w:tcW w:w="2296" w:type="dxa"/>
            <w:gridSpan w:val="2"/>
          </w:tcPr>
          <w:p w14:paraId="49AA48A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4B0F5E6"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3D62EE1" w14:textId="77777777" w:rsidR="000234BB" w:rsidRDefault="000234BB" w:rsidP="00725808">
            <w:pPr>
              <w:jc w:val="center"/>
              <w:rPr>
                <w:b/>
                <w:sz w:val="16"/>
                <w:szCs w:val="16"/>
                <w:lang w:val="en-GB"/>
              </w:rPr>
            </w:pPr>
            <w:r>
              <w:rPr>
                <w:b/>
                <w:sz w:val="16"/>
                <w:szCs w:val="16"/>
                <w:lang w:val="en-GB"/>
              </w:rPr>
              <w:t>General</w:t>
            </w:r>
          </w:p>
        </w:tc>
      </w:tr>
      <w:tr w:rsidR="000234BB" w:rsidRPr="00720F6F" w14:paraId="217551C6" w14:textId="77777777" w:rsidTr="00725808">
        <w:tc>
          <w:tcPr>
            <w:tcW w:w="1588" w:type="dxa"/>
          </w:tcPr>
          <w:p w14:paraId="07EABF01" w14:textId="77777777" w:rsidR="000234BB" w:rsidRDefault="000234BB" w:rsidP="00725808">
            <w:pPr>
              <w:rPr>
                <w:b/>
                <w:sz w:val="16"/>
                <w:szCs w:val="16"/>
                <w:lang w:val="en-GB"/>
              </w:rPr>
            </w:pPr>
            <w:r>
              <w:rPr>
                <w:b/>
                <w:sz w:val="16"/>
                <w:szCs w:val="16"/>
                <w:lang w:val="en-GB"/>
              </w:rPr>
              <w:t>Type</w:t>
            </w:r>
          </w:p>
        </w:tc>
        <w:tc>
          <w:tcPr>
            <w:tcW w:w="708" w:type="dxa"/>
          </w:tcPr>
          <w:p w14:paraId="53AE3F76" w14:textId="77777777" w:rsidR="000234BB" w:rsidRDefault="000234BB" w:rsidP="00725808">
            <w:pPr>
              <w:rPr>
                <w:b/>
                <w:sz w:val="16"/>
                <w:szCs w:val="16"/>
                <w:lang w:val="en-GB"/>
              </w:rPr>
            </w:pPr>
            <w:r>
              <w:rPr>
                <w:b/>
                <w:sz w:val="16"/>
                <w:szCs w:val="16"/>
                <w:lang w:val="en-GB"/>
              </w:rPr>
              <w:t>Mult</w:t>
            </w:r>
          </w:p>
        </w:tc>
        <w:tc>
          <w:tcPr>
            <w:tcW w:w="1560" w:type="dxa"/>
          </w:tcPr>
          <w:p w14:paraId="5EC57140" w14:textId="77777777" w:rsidR="000234BB" w:rsidRDefault="000234BB" w:rsidP="00725808">
            <w:pPr>
              <w:rPr>
                <w:b/>
                <w:sz w:val="16"/>
                <w:szCs w:val="16"/>
                <w:lang w:val="en-GB"/>
              </w:rPr>
            </w:pPr>
            <w:r>
              <w:rPr>
                <w:b/>
                <w:sz w:val="16"/>
                <w:szCs w:val="16"/>
                <w:lang w:val="en-GB"/>
              </w:rPr>
              <w:t>Role</w:t>
            </w:r>
          </w:p>
        </w:tc>
        <w:tc>
          <w:tcPr>
            <w:tcW w:w="708" w:type="dxa"/>
          </w:tcPr>
          <w:p w14:paraId="579686DB" w14:textId="77777777" w:rsidR="000234BB" w:rsidRDefault="000234BB" w:rsidP="00725808">
            <w:pPr>
              <w:rPr>
                <w:b/>
                <w:sz w:val="16"/>
                <w:szCs w:val="16"/>
                <w:lang w:val="en-GB"/>
              </w:rPr>
            </w:pPr>
            <w:r>
              <w:rPr>
                <w:b/>
                <w:sz w:val="16"/>
                <w:szCs w:val="16"/>
                <w:lang w:val="en-GB"/>
              </w:rPr>
              <w:t>Mult</w:t>
            </w:r>
          </w:p>
        </w:tc>
        <w:tc>
          <w:tcPr>
            <w:tcW w:w="567" w:type="dxa"/>
          </w:tcPr>
          <w:p w14:paraId="44C05AE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26BED24" w14:textId="77777777" w:rsidR="000234BB" w:rsidRPr="008359F5" w:rsidRDefault="000234BB" w:rsidP="00725808">
            <w:pPr>
              <w:rPr>
                <w:b/>
                <w:sz w:val="16"/>
                <w:szCs w:val="16"/>
                <w:lang w:val="en-GB"/>
              </w:rPr>
            </w:pPr>
            <w:r>
              <w:rPr>
                <w:b/>
                <w:sz w:val="16"/>
                <w:szCs w:val="16"/>
                <w:lang w:val="en-GB"/>
              </w:rPr>
              <w:t>Comment</w:t>
            </w:r>
          </w:p>
        </w:tc>
      </w:tr>
      <w:tr w:rsidR="000234BB" w:rsidRPr="00CC6307" w14:paraId="5C2C9BFE" w14:textId="77777777" w:rsidTr="00725808">
        <w:tc>
          <w:tcPr>
            <w:tcW w:w="1588" w:type="dxa"/>
          </w:tcPr>
          <w:p w14:paraId="2CCEEEA6" w14:textId="77777777" w:rsidR="000234BB" w:rsidRPr="00634625" w:rsidRDefault="000234BB" w:rsidP="00725808">
            <w:pPr>
              <w:pStyle w:val="SmallStandard"/>
            </w:pPr>
            <w:r>
              <w:t>WireGrouping</w:t>
            </w:r>
          </w:p>
        </w:tc>
        <w:tc>
          <w:tcPr>
            <w:tcW w:w="708" w:type="dxa"/>
          </w:tcPr>
          <w:p w14:paraId="19A6285B" w14:textId="77777777" w:rsidR="000234BB" w:rsidRDefault="000234BB" w:rsidP="00725808"/>
        </w:tc>
        <w:tc>
          <w:tcPr>
            <w:tcW w:w="1560" w:type="dxa"/>
          </w:tcPr>
          <w:p w14:paraId="1666DA91" w14:textId="77777777" w:rsidR="000234BB" w:rsidRPr="00132C43" w:rsidRDefault="000234BB" w:rsidP="00725808">
            <w:pPr>
              <w:pStyle w:val="SmallStandard"/>
            </w:pPr>
            <w:r>
              <w:t>connectionGroup</w:t>
            </w:r>
          </w:p>
        </w:tc>
        <w:tc>
          <w:tcPr>
            <w:tcW w:w="708" w:type="dxa"/>
          </w:tcPr>
          <w:p w14:paraId="02DBA64D" w14:textId="77777777" w:rsidR="000234BB" w:rsidRPr="00D331EF" w:rsidRDefault="000234BB" w:rsidP="00725808">
            <w:pPr>
              <w:pStyle w:val="SmallStandard"/>
            </w:pPr>
            <w:r w:rsidRPr="00D01517">
              <w:t>0..1</w:t>
            </w:r>
          </w:p>
        </w:tc>
        <w:tc>
          <w:tcPr>
            <w:tcW w:w="567" w:type="dxa"/>
          </w:tcPr>
          <w:p w14:paraId="3F877F3C" w14:textId="77777777" w:rsidR="000234BB" w:rsidRPr="00D331EF" w:rsidRDefault="000234BB" w:rsidP="00725808">
            <w:pPr>
              <w:pStyle w:val="SmallStandard"/>
            </w:pPr>
            <w:r>
              <w:t>N</w:t>
            </w:r>
          </w:p>
        </w:tc>
        <w:tc>
          <w:tcPr>
            <w:tcW w:w="3969" w:type="dxa"/>
          </w:tcPr>
          <w:p w14:paraId="4C290188" w14:textId="77777777" w:rsidR="000234BB" w:rsidRDefault="000234BB" w:rsidP="00725808">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WireGrouping.</w:t>
            </w:r>
          </w:p>
        </w:tc>
      </w:tr>
      <w:tr w:rsidR="000234BB" w:rsidRPr="00CC6307" w14:paraId="12BC8223" w14:textId="77777777" w:rsidTr="00725808">
        <w:tc>
          <w:tcPr>
            <w:tcW w:w="1588" w:type="dxa"/>
          </w:tcPr>
          <w:p w14:paraId="36693418" w14:textId="77777777" w:rsidR="000234BB" w:rsidRPr="00634625" w:rsidRDefault="000234BB" w:rsidP="00725808">
            <w:pPr>
              <w:pStyle w:val="SmallStandard"/>
            </w:pPr>
            <w:r>
              <w:t>ConnectionSpecification</w:t>
            </w:r>
          </w:p>
        </w:tc>
        <w:tc>
          <w:tcPr>
            <w:tcW w:w="708" w:type="dxa"/>
          </w:tcPr>
          <w:p w14:paraId="7D0047DE" w14:textId="77777777" w:rsidR="000234BB" w:rsidRPr="00D331EF" w:rsidRDefault="000234BB" w:rsidP="00725808">
            <w:pPr>
              <w:pStyle w:val="SmallStandard"/>
            </w:pPr>
            <w:r w:rsidRPr="00D01517">
              <w:t>0..1</w:t>
            </w:r>
          </w:p>
        </w:tc>
        <w:tc>
          <w:tcPr>
            <w:tcW w:w="1560" w:type="dxa"/>
          </w:tcPr>
          <w:p w14:paraId="0ED216F9" w14:textId="77777777" w:rsidR="000234BB" w:rsidRPr="00132C43" w:rsidRDefault="000234BB" w:rsidP="00725808">
            <w:pPr>
              <w:pStyle w:val="SmallStandard"/>
            </w:pPr>
            <w:r>
              <w:t>connectionGroup</w:t>
            </w:r>
          </w:p>
        </w:tc>
        <w:tc>
          <w:tcPr>
            <w:tcW w:w="708" w:type="dxa"/>
          </w:tcPr>
          <w:p w14:paraId="2CC803BC" w14:textId="77777777" w:rsidR="000234BB" w:rsidRPr="00D331EF" w:rsidRDefault="000234BB" w:rsidP="00725808">
            <w:pPr>
              <w:pStyle w:val="SmallStandard"/>
            </w:pPr>
            <w:r w:rsidRPr="00D01517">
              <w:t>0..*</w:t>
            </w:r>
          </w:p>
        </w:tc>
        <w:tc>
          <w:tcPr>
            <w:tcW w:w="567" w:type="dxa"/>
          </w:tcPr>
          <w:p w14:paraId="1043FC65" w14:textId="77777777" w:rsidR="000234BB" w:rsidRDefault="000234BB" w:rsidP="00725808">
            <w:pPr>
              <w:pStyle w:val="SmallStandard"/>
            </w:pPr>
            <w:r>
              <w:t>Y</w:t>
            </w:r>
          </w:p>
        </w:tc>
        <w:tc>
          <w:tcPr>
            <w:tcW w:w="3969" w:type="dxa"/>
          </w:tcPr>
          <w:p w14:paraId="1B3671E8" w14:textId="77777777" w:rsidR="000234BB" w:rsidRDefault="000234BB" w:rsidP="00725808">
            <w:pPr>
              <w:pStyle w:val="SmallStandard"/>
            </w:pPr>
            <w:r w:rsidRPr="00491287">
              <w:t>Specifies the ConnectionGroup defined by the ConnectionSpecification.</w:t>
            </w:r>
          </w:p>
        </w:tc>
      </w:tr>
      <w:tr w:rsidR="000234BB" w:rsidRPr="00CC6307" w14:paraId="43869B37" w14:textId="77777777" w:rsidTr="00725808">
        <w:tc>
          <w:tcPr>
            <w:tcW w:w="1588" w:type="dxa"/>
          </w:tcPr>
          <w:p w14:paraId="64D93CAC" w14:textId="77777777" w:rsidR="000234BB" w:rsidRPr="00634625" w:rsidRDefault="000234BB" w:rsidP="00725808">
            <w:pPr>
              <w:pStyle w:val="SmallStandard"/>
            </w:pPr>
            <w:r>
              <w:t>WireElementReference</w:t>
            </w:r>
          </w:p>
        </w:tc>
        <w:tc>
          <w:tcPr>
            <w:tcW w:w="708" w:type="dxa"/>
          </w:tcPr>
          <w:p w14:paraId="7CF98904" w14:textId="77777777" w:rsidR="000234BB" w:rsidRDefault="000234BB" w:rsidP="00725808"/>
        </w:tc>
        <w:tc>
          <w:tcPr>
            <w:tcW w:w="1560" w:type="dxa"/>
          </w:tcPr>
          <w:p w14:paraId="0C0A6C4C" w14:textId="77777777" w:rsidR="000234BB" w:rsidRPr="00132C43" w:rsidRDefault="000234BB" w:rsidP="00725808">
            <w:pPr>
              <w:pStyle w:val="SmallStandard"/>
            </w:pPr>
            <w:r>
              <w:t>connectionGroup</w:t>
            </w:r>
          </w:p>
        </w:tc>
        <w:tc>
          <w:tcPr>
            <w:tcW w:w="708" w:type="dxa"/>
          </w:tcPr>
          <w:p w14:paraId="06E94D3F" w14:textId="77777777" w:rsidR="000234BB" w:rsidRPr="00D331EF" w:rsidRDefault="000234BB" w:rsidP="00725808">
            <w:pPr>
              <w:pStyle w:val="SmallStandard"/>
            </w:pPr>
            <w:r w:rsidRPr="00D01517">
              <w:t>0..1</w:t>
            </w:r>
          </w:p>
        </w:tc>
        <w:tc>
          <w:tcPr>
            <w:tcW w:w="567" w:type="dxa"/>
          </w:tcPr>
          <w:p w14:paraId="3F450EC0" w14:textId="77777777" w:rsidR="000234BB" w:rsidRPr="00D331EF" w:rsidRDefault="000234BB" w:rsidP="00725808">
            <w:pPr>
              <w:pStyle w:val="SmallStandard"/>
            </w:pPr>
            <w:r>
              <w:t>N</w:t>
            </w:r>
          </w:p>
        </w:tc>
        <w:tc>
          <w:tcPr>
            <w:tcW w:w="3969" w:type="dxa"/>
          </w:tcPr>
          <w:p w14:paraId="5753C3AD" w14:textId="77777777" w:rsidR="000234BB" w:rsidRDefault="000234BB" w:rsidP="00725808">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WireElementReference.</w:t>
            </w:r>
            <w:r>
              <w:rPr>
                <w:sz w:val="16"/>
                <w:szCs w:val="16"/>
              </w:rPr>
              <w:t xml:space="preserve"> This applies normally to </w:t>
            </w:r>
            <w:r>
              <w:rPr>
                <w:i/>
                <w:iCs/>
                <w:sz w:val="16"/>
                <w:szCs w:val="16"/>
              </w:rPr>
              <w:t xml:space="preserve">WireElementReference </w:t>
            </w:r>
            <w:r>
              <w:rPr>
                <w:sz w:val="16"/>
                <w:szCs w:val="16"/>
              </w:rPr>
              <w:t xml:space="preserve">that have </w:t>
            </w:r>
            <w:r>
              <w:rPr>
                <w:i/>
                <w:iCs/>
                <w:sz w:val="16"/>
                <w:szCs w:val="16"/>
              </w:rPr>
              <w:t>subWireElements</w:t>
            </w:r>
            <w:r>
              <w:rPr>
                <w:sz w:val="16"/>
                <w:szCs w:val="16"/>
              </w:rPr>
              <w:t>.</w:t>
            </w:r>
          </w:p>
        </w:tc>
      </w:tr>
      <w:tr w:rsidR="000234BB" w:rsidRPr="00CC6307" w14:paraId="499F2261" w14:textId="77777777" w:rsidTr="00725808">
        <w:tc>
          <w:tcPr>
            <w:tcW w:w="1588" w:type="dxa"/>
          </w:tcPr>
          <w:p w14:paraId="1DFD5EE1" w14:textId="77777777" w:rsidR="000234BB" w:rsidRPr="00634625" w:rsidRDefault="000234BB" w:rsidP="00725808">
            <w:pPr>
              <w:pStyle w:val="SmallStandard"/>
            </w:pPr>
            <w:r>
              <w:t>ConnectionGroup</w:t>
            </w:r>
          </w:p>
        </w:tc>
        <w:tc>
          <w:tcPr>
            <w:tcW w:w="708" w:type="dxa"/>
          </w:tcPr>
          <w:p w14:paraId="1C2DA5AC" w14:textId="77777777" w:rsidR="000234BB" w:rsidRPr="00D331EF" w:rsidRDefault="000234BB" w:rsidP="00725808">
            <w:pPr>
              <w:pStyle w:val="SmallStandard"/>
            </w:pPr>
            <w:r w:rsidRPr="00D01517">
              <w:t>0..1</w:t>
            </w:r>
          </w:p>
        </w:tc>
        <w:tc>
          <w:tcPr>
            <w:tcW w:w="1560" w:type="dxa"/>
          </w:tcPr>
          <w:p w14:paraId="1E397959" w14:textId="77777777" w:rsidR="000234BB" w:rsidRPr="00132C43" w:rsidRDefault="000234BB" w:rsidP="00725808">
            <w:pPr>
              <w:pStyle w:val="SmallStandard"/>
            </w:pPr>
            <w:r>
              <w:t>subGroup</w:t>
            </w:r>
          </w:p>
        </w:tc>
        <w:tc>
          <w:tcPr>
            <w:tcW w:w="708" w:type="dxa"/>
          </w:tcPr>
          <w:p w14:paraId="1DF11836" w14:textId="77777777" w:rsidR="000234BB" w:rsidRPr="00D331EF" w:rsidRDefault="000234BB" w:rsidP="00725808">
            <w:pPr>
              <w:pStyle w:val="SmallStandard"/>
            </w:pPr>
            <w:r w:rsidRPr="00D01517">
              <w:t>0..*</w:t>
            </w:r>
          </w:p>
        </w:tc>
        <w:tc>
          <w:tcPr>
            <w:tcW w:w="567" w:type="dxa"/>
          </w:tcPr>
          <w:p w14:paraId="453A9108" w14:textId="77777777" w:rsidR="000234BB" w:rsidRDefault="000234BB" w:rsidP="00725808">
            <w:pPr>
              <w:pStyle w:val="SmallStandard"/>
            </w:pPr>
            <w:r>
              <w:t>Y</w:t>
            </w:r>
          </w:p>
        </w:tc>
        <w:tc>
          <w:tcPr>
            <w:tcW w:w="3969" w:type="dxa"/>
          </w:tcPr>
          <w:p w14:paraId="72DAA955" w14:textId="77777777" w:rsidR="000234BB" w:rsidRDefault="000234BB" w:rsidP="00725808">
            <w:pPr>
              <w:pStyle w:val="SmallStandard"/>
            </w:pPr>
            <w:r w:rsidRPr="00491287">
              <w:t>Specifies the ConnectionGroups that are a subgroup of this ConnectionGroup.</w:t>
            </w:r>
          </w:p>
        </w:tc>
      </w:tr>
    </w:tbl>
    <w:p w14:paraId="78F6D0D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625" w:name="_9220cfc9d39747e353c5b1e385c1a112"/>
      <w:r>
        <w:rPr>
          <w:lang w:val="en-GB"/>
        </w:rPr>
        <w:t>ConnectionSpecification</w:t>
      </w:r>
      <w:bookmarkEnd w:id="1625"/>
    </w:p>
    <w:p w14:paraId="2FB757CC" w14:textId="77777777" w:rsidR="000234BB" w:rsidRDefault="000234BB" w:rsidP="000234BB">
      <w:r>
        <w:rPr>
          <w:sz w:val="18"/>
          <w:szCs w:val="18"/>
        </w:rPr>
        <w:t>A ConnectionSpecification is used to define electrological connectivity.</w:t>
      </w:r>
    </w:p>
    <w:p w14:paraId="27AFF8D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449503A" w14:textId="77777777" w:rsidTr="00725808">
        <w:tc>
          <w:tcPr>
            <w:tcW w:w="2013" w:type="dxa"/>
            <w:tcMar>
              <w:top w:w="28" w:type="dxa"/>
              <w:left w:w="28" w:type="dxa"/>
              <w:bottom w:w="28" w:type="dxa"/>
              <w:right w:w="28" w:type="dxa"/>
            </w:tcMar>
          </w:tcPr>
          <w:p w14:paraId="24EB024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6C2A538" w14:textId="66EAA36C"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6EAB08F0" w14:textId="77777777" w:rsidTr="00725808">
        <w:tc>
          <w:tcPr>
            <w:tcW w:w="2013" w:type="dxa"/>
            <w:tcMar>
              <w:top w:w="28" w:type="dxa"/>
              <w:left w:w="28" w:type="dxa"/>
              <w:bottom w:w="28" w:type="dxa"/>
              <w:right w:w="28" w:type="dxa"/>
            </w:tcMar>
          </w:tcPr>
          <w:p w14:paraId="1B9796B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17DB590" w14:textId="77777777" w:rsidR="000234BB" w:rsidRDefault="000234BB" w:rsidP="00725808"/>
        </w:tc>
      </w:tr>
      <w:tr w:rsidR="000234BB" w:rsidRPr="008359F5" w14:paraId="5B78D7F3" w14:textId="77777777" w:rsidTr="00725808">
        <w:tc>
          <w:tcPr>
            <w:tcW w:w="2013" w:type="dxa"/>
            <w:tcMar>
              <w:top w:w="28" w:type="dxa"/>
              <w:left w:w="28" w:type="dxa"/>
              <w:bottom w:w="28" w:type="dxa"/>
              <w:right w:w="28" w:type="dxa"/>
            </w:tcMar>
          </w:tcPr>
          <w:p w14:paraId="3282BEC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CDE6941" w14:textId="77777777" w:rsidR="000234BB" w:rsidRPr="000437C1" w:rsidRDefault="000234BB" w:rsidP="00725808">
            <w:pPr>
              <w:pStyle w:val="SmallStandard"/>
            </w:pPr>
            <w:r>
              <w:t>false</w:t>
            </w:r>
          </w:p>
        </w:tc>
      </w:tr>
    </w:tbl>
    <w:p w14:paraId="4601705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BF98736" w14:textId="77777777" w:rsidTr="00725808">
        <w:tc>
          <w:tcPr>
            <w:tcW w:w="3856" w:type="dxa"/>
            <w:gridSpan w:val="3"/>
          </w:tcPr>
          <w:p w14:paraId="403FF5D3" w14:textId="77777777" w:rsidR="000234BB" w:rsidRDefault="000234BB" w:rsidP="00725808">
            <w:pPr>
              <w:jc w:val="center"/>
              <w:rPr>
                <w:b/>
                <w:sz w:val="16"/>
                <w:szCs w:val="16"/>
                <w:lang w:val="en-GB"/>
              </w:rPr>
            </w:pPr>
            <w:r>
              <w:rPr>
                <w:b/>
                <w:sz w:val="16"/>
                <w:szCs w:val="16"/>
                <w:lang w:val="en-GB"/>
              </w:rPr>
              <w:t>Other End</w:t>
            </w:r>
          </w:p>
        </w:tc>
        <w:tc>
          <w:tcPr>
            <w:tcW w:w="708" w:type="dxa"/>
          </w:tcPr>
          <w:p w14:paraId="70C68447"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ACD95D3" w14:textId="77777777" w:rsidR="000234BB" w:rsidRDefault="000234BB" w:rsidP="00725808">
            <w:pPr>
              <w:jc w:val="center"/>
              <w:rPr>
                <w:b/>
                <w:sz w:val="16"/>
                <w:szCs w:val="16"/>
                <w:lang w:val="en-GB"/>
              </w:rPr>
            </w:pPr>
            <w:r>
              <w:rPr>
                <w:b/>
                <w:sz w:val="16"/>
                <w:szCs w:val="16"/>
                <w:lang w:val="en-GB"/>
              </w:rPr>
              <w:t>General</w:t>
            </w:r>
          </w:p>
        </w:tc>
      </w:tr>
      <w:tr w:rsidR="000234BB" w:rsidRPr="00720F6F" w14:paraId="4477AD06" w14:textId="77777777" w:rsidTr="00725808">
        <w:tc>
          <w:tcPr>
            <w:tcW w:w="1573" w:type="dxa"/>
          </w:tcPr>
          <w:p w14:paraId="7EC4E7FF" w14:textId="77777777" w:rsidR="000234BB" w:rsidRDefault="000234BB" w:rsidP="00725808">
            <w:pPr>
              <w:rPr>
                <w:b/>
                <w:sz w:val="16"/>
                <w:szCs w:val="16"/>
                <w:lang w:val="en-GB"/>
              </w:rPr>
            </w:pPr>
            <w:r>
              <w:rPr>
                <w:b/>
                <w:sz w:val="16"/>
                <w:szCs w:val="16"/>
                <w:lang w:val="en-GB"/>
              </w:rPr>
              <w:t>Type</w:t>
            </w:r>
          </w:p>
        </w:tc>
        <w:tc>
          <w:tcPr>
            <w:tcW w:w="1574" w:type="dxa"/>
          </w:tcPr>
          <w:p w14:paraId="6305297B" w14:textId="77777777" w:rsidR="000234BB" w:rsidRDefault="000234BB" w:rsidP="00725808">
            <w:pPr>
              <w:rPr>
                <w:b/>
                <w:sz w:val="16"/>
                <w:szCs w:val="16"/>
                <w:lang w:val="en-GB"/>
              </w:rPr>
            </w:pPr>
            <w:r>
              <w:rPr>
                <w:b/>
                <w:sz w:val="16"/>
                <w:szCs w:val="16"/>
                <w:lang w:val="en-GB"/>
              </w:rPr>
              <w:t>Role</w:t>
            </w:r>
          </w:p>
        </w:tc>
        <w:tc>
          <w:tcPr>
            <w:tcW w:w="708" w:type="dxa"/>
          </w:tcPr>
          <w:p w14:paraId="581539A9" w14:textId="77777777" w:rsidR="000234BB" w:rsidRDefault="000234BB" w:rsidP="00725808">
            <w:pPr>
              <w:rPr>
                <w:b/>
                <w:sz w:val="16"/>
                <w:szCs w:val="16"/>
                <w:lang w:val="en-GB"/>
              </w:rPr>
            </w:pPr>
            <w:r>
              <w:rPr>
                <w:b/>
                <w:sz w:val="16"/>
                <w:szCs w:val="16"/>
                <w:lang w:val="en-GB"/>
              </w:rPr>
              <w:t>Mult</w:t>
            </w:r>
          </w:p>
        </w:tc>
        <w:tc>
          <w:tcPr>
            <w:tcW w:w="709" w:type="dxa"/>
          </w:tcPr>
          <w:p w14:paraId="4151EA67" w14:textId="77777777" w:rsidR="000234BB" w:rsidRDefault="000234BB" w:rsidP="00725808">
            <w:pPr>
              <w:rPr>
                <w:b/>
                <w:sz w:val="16"/>
                <w:szCs w:val="16"/>
                <w:lang w:val="en-GB"/>
              </w:rPr>
            </w:pPr>
            <w:r>
              <w:rPr>
                <w:b/>
                <w:sz w:val="16"/>
                <w:szCs w:val="16"/>
                <w:lang w:val="en-GB"/>
              </w:rPr>
              <w:t>Mult</w:t>
            </w:r>
          </w:p>
        </w:tc>
        <w:tc>
          <w:tcPr>
            <w:tcW w:w="567" w:type="dxa"/>
          </w:tcPr>
          <w:p w14:paraId="7E9A3B5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DE49010" w14:textId="77777777" w:rsidR="000234BB" w:rsidRPr="008359F5" w:rsidRDefault="000234BB" w:rsidP="00725808">
            <w:pPr>
              <w:rPr>
                <w:b/>
                <w:sz w:val="16"/>
                <w:szCs w:val="16"/>
                <w:lang w:val="en-GB"/>
              </w:rPr>
            </w:pPr>
            <w:r>
              <w:rPr>
                <w:b/>
                <w:sz w:val="16"/>
                <w:szCs w:val="16"/>
                <w:lang w:val="en-GB"/>
              </w:rPr>
              <w:t>Comment</w:t>
            </w:r>
          </w:p>
        </w:tc>
      </w:tr>
      <w:tr w:rsidR="000234BB" w:rsidRPr="00CC6307" w14:paraId="5AA90944" w14:textId="77777777" w:rsidTr="00725808">
        <w:tc>
          <w:tcPr>
            <w:tcW w:w="1573" w:type="dxa"/>
          </w:tcPr>
          <w:p w14:paraId="3E3598B8" w14:textId="77777777" w:rsidR="000234BB" w:rsidRPr="00634625" w:rsidRDefault="000234BB" w:rsidP="00725808">
            <w:pPr>
              <w:pStyle w:val="SmallStandard"/>
            </w:pPr>
            <w:r>
              <w:t>Connection</w:t>
            </w:r>
          </w:p>
        </w:tc>
        <w:tc>
          <w:tcPr>
            <w:tcW w:w="1574" w:type="dxa"/>
          </w:tcPr>
          <w:p w14:paraId="2930A702" w14:textId="77777777" w:rsidR="000234BB" w:rsidRPr="00132C43" w:rsidRDefault="000234BB" w:rsidP="00725808">
            <w:pPr>
              <w:pStyle w:val="SmallStandard"/>
            </w:pPr>
            <w:r>
              <w:t>connection</w:t>
            </w:r>
          </w:p>
        </w:tc>
        <w:tc>
          <w:tcPr>
            <w:tcW w:w="708" w:type="dxa"/>
          </w:tcPr>
          <w:p w14:paraId="4A83BB3D" w14:textId="77777777" w:rsidR="000234BB" w:rsidRPr="00D331EF" w:rsidRDefault="000234BB" w:rsidP="00725808">
            <w:pPr>
              <w:pStyle w:val="SmallStandard"/>
            </w:pPr>
            <w:r w:rsidRPr="00574783">
              <w:t>0..*</w:t>
            </w:r>
          </w:p>
        </w:tc>
        <w:tc>
          <w:tcPr>
            <w:tcW w:w="709" w:type="dxa"/>
          </w:tcPr>
          <w:p w14:paraId="3AB2DFE3" w14:textId="77777777" w:rsidR="000234BB" w:rsidRPr="00D331EF" w:rsidRDefault="000234BB" w:rsidP="00725808">
            <w:pPr>
              <w:pStyle w:val="SmallStandard"/>
            </w:pPr>
            <w:r w:rsidRPr="00207506">
              <w:t>1</w:t>
            </w:r>
          </w:p>
        </w:tc>
        <w:tc>
          <w:tcPr>
            <w:tcW w:w="567" w:type="dxa"/>
          </w:tcPr>
          <w:p w14:paraId="7B43E14D" w14:textId="77777777" w:rsidR="000234BB" w:rsidRDefault="000234BB" w:rsidP="00725808">
            <w:pPr>
              <w:pStyle w:val="SmallStandard"/>
            </w:pPr>
            <w:r>
              <w:t>Y</w:t>
            </w:r>
          </w:p>
        </w:tc>
        <w:tc>
          <w:tcPr>
            <w:tcW w:w="3969" w:type="dxa"/>
          </w:tcPr>
          <w:p w14:paraId="76273F01" w14:textId="77777777" w:rsidR="000234BB" w:rsidRDefault="000234BB" w:rsidP="00725808">
            <w:pPr>
              <w:pStyle w:val="SmallStandard"/>
            </w:pPr>
            <w:r w:rsidRPr="00491287">
              <w:t>Specifies the Connection defined by the ConnectionSpecification.</w:t>
            </w:r>
          </w:p>
        </w:tc>
      </w:tr>
      <w:tr w:rsidR="000234BB" w:rsidRPr="00CC6307" w14:paraId="4417C1C3" w14:textId="77777777" w:rsidTr="00725808">
        <w:tc>
          <w:tcPr>
            <w:tcW w:w="1573" w:type="dxa"/>
          </w:tcPr>
          <w:p w14:paraId="21D551F1" w14:textId="77777777" w:rsidR="000234BB" w:rsidRPr="00634625" w:rsidRDefault="000234BB" w:rsidP="00725808">
            <w:pPr>
              <w:pStyle w:val="SmallStandard"/>
            </w:pPr>
            <w:r>
              <w:t>ComponentNode</w:t>
            </w:r>
          </w:p>
        </w:tc>
        <w:tc>
          <w:tcPr>
            <w:tcW w:w="1574" w:type="dxa"/>
          </w:tcPr>
          <w:p w14:paraId="0FB55508" w14:textId="77777777" w:rsidR="000234BB" w:rsidRPr="00132C43" w:rsidRDefault="000234BB" w:rsidP="00725808">
            <w:pPr>
              <w:pStyle w:val="SmallStandard"/>
            </w:pPr>
            <w:r>
              <w:t>componentNode</w:t>
            </w:r>
          </w:p>
        </w:tc>
        <w:tc>
          <w:tcPr>
            <w:tcW w:w="708" w:type="dxa"/>
          </w:tcPr>
          <w:p w14:paraId="3A8BDC83" w14:textId="77777777" w:rsidR="000234BB" w:rsidRPr="00D331EF" w:rsidRDefault="000234BB" w:rsidP="00725808">
            <w:pPr>
              <w:pStyle w:val="SmallStandard"/>
            </w:pPr>
            <w:r w:rsidRPr="00574783">
              <w:t>0..*</w:t>
            </w:r>
          </w:p>
        </w:tc>
        <w:tc>
          <w:tcPr>
            <w:tcW w:w="709" w:type="dxa"/>
          </w:tcPr>
          <w:p w14:paraId="229767CE" w14:textId="77777777" w:rsidR="000234BB" w:rsidRPr="00D331EF" w:rsidRDefault="000234BB" w:rsidP="00725808">
            <w:pPr>
              <w:pStyle w:val="SmallStandard"/>
            </w:pPr>
            <w:r w:rsidRPr="00207506">
              <w:t>0..1</w:t>
            </w:r>
          </w:p>
        </w:tc>
        <w:tc>
          <w:tcPr>
            <w:tcW w:w="567" w:type="dxa"/>
          </w:tcPr>
          <w:p w14:paraId="257617FD" w14:textId="77777777" w:rsidR="000234BB" w:rsidRDefault="000234BB" w:rsidP="00725808">
            <w:pPr>
              <w:pStyle w:val="SmallStandard"/>
            </w:pPr>
            <w:r>
              <w:t>Y</w:t>
            </w:r>
          </w:p>
        </w:tc>
        <w:tc>
          <w:tcPr>
            <w:tcW w:w="3969" w:type="dxa"/>
          </w:tcPr>
          <w:p w14:paraId="3E8309B2" w14:textId="77777777" w:rsidR="000234BB" w:rsidRDefault="000234BB" w:rsidP="00725808">
            <w:pPr>
              <w:pStyle w:val="SmallStandard"/>
            </w:pPr>
            <w:r w:rsidRPr="00491287">
              <w:t>Specifies the ComponentNodes defined by the ConnectionSpecification.</w:t>
            </w:r>
          </w:p>
        </w:tc>
      </w:tr>
      <w:tr w:rsidR="000234BB" w:rsidRPr="00CC6307" w14:paraId="133ADDFD" w14:textId="77777777" w:rsidTr="00725808">
        <w:tc>
          <w:tcPr>
            <w:tcW w:w="1573" w:type="dxa"/>
          </w:tcPr>
          <w:p w14:paraId="5E713659" w14:textId="77777777" w:rsidR="000234BB" w:rsidRPr="00634625" w:rsidRDefault="000234BB" w:rsidP="00725808">
            <w:pPr>
              <w:pStyle w:val="SmallStandard"/>
            </w:pPr>
            <w:r>
              <w:t>ConnectionGroup</w:t>
            </w:r>
          </w:p>
        </w:tc>
        <w:tc>
          <w:tcPr>
            <w:tcW w:w="1574" w:type="dxa"/>
          </w:tcPr>
          <w:p w14:paraId="383ECC60" w14:textId="77777777" w:rsidR="000234BB" w:rsidRPr="00132C43" w:rsidRDefault="000234BB" w:rsidP="00725808">
            <w:pPr>
              <w:pStyle w:val="SmallStandard"/>
            </w:pPr>
            <w:r>
              <w:t>connectionGroup</w:t>
            </w:r>
          </w:p>
        </w:tc>
        <w:tc>
          <w:tcPr>
            <w:tcW w:w="708" w:type="dxa"/>
          </w:tcPr>
          <w:p w14:paraId="5C3342C2" w14:textId="77777777" w:rsidR="000234BB" w:rsidRPr="00D331EF" w:rsidRDefault="000234BB" w:rsidP="00725808">
            <w:pPr>
              <w:pStyle w:val="SmallStandard"/>
            </w:pPr>
            <w:r w:rsidRPr="00574783">
              <w:t>0..*</w:t>
            </w:r>
          </w:p>
        </w:tc>
        <w:tc>
          <w:tcPr>
            <w:tcW w:w="709" w:type="dxa"/>
          </w:tcPr>
          <w:p w14:paraId="3594FC0C" w14:textId="77777777" w:rsidR="000234BB" w:rsidRPr="00D331EF" w:rsidRDefault="000234BB" w:rsidP="00725808">
            <w:pPr>
              <w:pStyle w:val="SmallStandard"/>
            </w:pPr>
            <w:r w:rsidRPr="00207506">
              <w:t>0..1</w:t>
            </w:r>
          </w:p>
        </w:tc>
        <w:tc>
          <w:tcPr>
            <w:tcW w:w="567" w:type="dxa"/>
          </w:tcPr>
          <w:p w14:paraId="2F961D98" w14:textId="77777777" w:rsidR="000234BB" w:rsidRDefault="000234BB" w:rsidP="00725808">
            <w:pPr>
              <w:pStyle w:val="SmallStandard"/>
            </w:pPr>
            <w:r>
              <w:t>Y</w:t>
            </w:r>
          </w:p>
        </w:tc>
        <w:tc>
          <w:tcPr>
            <w:tcW w:w="3969" w:type="dxa"/>
          </w:tcPr>
          <w:p w14:paraId="2CFA23C4" w14:textId="77777777" w:rsidR="000234BB" w:rsidRDefault="000234BB" w:rsidP="00725808">
            <w:pPr>
              <w:pStyle w:val="SmallStandard"/>
            </w:pPr>
            <w:r w:rsidRPr="00491287">
              <w:t>Specifies the ConnectionGroup defined by the ConnectionSpecification.</w:t>
            </w:r>
          </w:p>
        </w:tc>
      </w:tr>
    </w:tbl>
    <w:p w14:paraId="5462E6D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26" w:name="_359a423c806aa7e1a4f25363344d671d"/>
      <w:r w:rsidRPr="005254F8">
        <w:rPr>
          <w:lang w:val="en-GB"/>
        </w:rPr>
        <w:t>ComponentNodeSubType</w:t>
      </w:r>
      <w:bookmarkEnd w:id="1626"/>
    </w:p>
    <w:p w14:paraId="713E74DC" w14:textId="77777777" w:rsidR="000234BB" w:rsidRDefault="000234BB" w:rsidP="000234BB">
      <w:r>
        <w:rPr>
          <w:sz w:val="18"/>
          <w:szCs w:val="18"/>
        </w:rPr>
        <w:t xml:space="preserve">Defines agreed values for </w:t>
      </w:r>
      <w:r>
        <w:rPr>
          <w:i/>
          <w:iCs/>
          <w:sz w:val="18"/>
          <w:szCs w:val="18"/>
        </w:rPr>
        <w:t>ComponentNodeSubTypes</w:t>
      </w:r>
      <w:r>
        <w:rPr>
          <w:sz w:val="18"/>
          <w:szCs w:val="18"/>
        </w:rPr>
        <w:t xml:space="preserve">. Not all combinations of </w:t>
      </w:r>
      <w:r>
        <w:rPr>
          <w:i/>
          <w:iCs/>
          <w:sz w:val="18"/>
          <w:szCs w:val="18"/>
        </w:rPr>
        <w:t>ComponentNodeSubTypes</w:t>
      </w:r>
      <w:r>
        <w:rPr>
          <w:sz w:val="18"/>
          <w:szCs w:val="18"/>
        </w:rPr>
        <w:t xml:space="preserve"> and </w:t>
      </w:r>
      <w:r>
        <w:rPr>
          <w:i/>
          <w:iCs/>
          <w:sz w:val="18"/>
          <w:szCs w:val="18"/>
        </w:rPr>
        <w:t>ComponentNodeTypes</w:t>
      </w:r>
      <w:r>
        <w:rPr>
          <w:sz w:val="18"/>
          <w:szCs w:val="18"/>
        </w:rPr>
        <w:t xml:space="preserve"> are semantically correct (e.g. Lamp, Microphone, Speaker, Motor are all Actuators).</w:t>
      </w:r>
    </w:p>
    <w:p w14:paraId="041602F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911EDFC" w14:textId="77777777" w:rsidTr="00725808">
        <w:tc>
          <w:tcPr>
            <w:tcW w:w="2013" w:type="dxa"/>
            <w:tcMar>
              <w:top w:w="28" w:type="dxa"/>
              <w:left w:w="28" w:type="dxa"/>
              <w:bottom w:w="28" w:type="dxa"/>
              <w:right w:w="28" w:type="dxa"/>
            </w:tcMar>
          </w:tcPr>
          <w:p w14:paraId="5B7BF4D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D6C269B" w14:textId="528C48C4"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3FE3C90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FEF8567" w14:textId="77777777" w:rsidTr="00725808">
        <w:tc>
          <w:tcPr>
            <w:tcW w:w="2013" w:type="dxa"/>
            <w:tcMar>
              <w:top w:w="28" w:type="dxa"/>
              <w:left w:w="28" w:type="dxa"/>
              <w:bottom w:w="28" w:type="dxa"/>
              <w:right w:w="28" w:type="dxa"/>
            </w:tcMar>
          </w:tcPr>
          <w:p w14:paraId="20A48570"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29FD661"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28F02606"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55EA8458" w14:textId="77777777" w:rsidTr="00725808">
        <w:tc>
          <w:tcPr>
            <w:tcW w:w="2013" w:type="dxa"/>
            <w:tcMar>
              <w:top w:w="28" w:type="dxa"/>
              <w:left w:w="28" w:type="dxa"/>
              <w:bottom w:w="28" w:type="dxa"/>
              <w:right w:w="28" w:type="dxa"/>
            </w:tcMar>
          </w:tcPr>
          <w:p w14:paraId="42DD965C" w14:textId="77777777" w:rsidR="000234BB" w:rsidRPr="009F5D54" w:rsidRDefault="000234BB" w:rsidP="00725808">
            <w:pPr>
              <w:pStyle w:val="SmallStandard"/>
            </w:pPr>
            <w:r w:rsidRPr="009F5D54">
              <w:t>Lamp</w:t>
            </w:r>
          </w:p>
        </w:tc>
        <w:tc>
          <w:tcPr>
            <w:tcW w:w="283" w:type="dxa"/>
          </w:tcPr>
          <w:p w14:paraId="49DE2E6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BA5E261" w14:textId="77777777" w:rsidR="000234BB" w:rsidRDefault="000234BB" w:rsidP="00725808"/>
        </w:tc>
      </w:tr>
      <w:tr w:rsidR="000234BB" w:rsidRPr="00CC6307" w14:paraId="2C8912D2" w14:textId="77777777" w:rsidTr="00725808">
        <w:tc>
          <w:tcPr>
            <w:tcW w:w="2013" w:type="dxa"/>
            <w:tcMar>
              <w:top w:w="28" w:type="dxa"/>
              <w:left w:w="28" w:type="dxa"/>
              <w:bottom w:w="28" w:type="dxa"/>
              <w:right w:w="28" w:type="dxa"/>
            </w:tcMar>
          </w:tcPr>
          <w:p w14:paraId="20E40D65" w14:textId="77777777" w:rsidR="000234BB" w:rsidRPr="009F5D54" w:rsidRDefault="000234BB" w:rsidP="00725808">
            <w:pPr>
              <w:pStyle w:val="SmallStandard"/>
            </w:pPr>
            <w:r w:rsidRPr="009F5D54">
              <w:t>Relay</w:t>
            </w:r>
          </w:p>
        </w:tc>
        <w:tc>
          <w:tcPr>
            <w:tcW w:w="283" w:type="dxa"/>
          </w:tcPr>
          <w:p w14:paraId="67E2A4F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CDFB0A8" w14:textId="77777777" w:rsidR="000234BB" w:rsidRDefault="000234BB" w:rsidP="00725808"/>
        </w:tc>
      </w:tr>
      <w:tr w:rsidR="000234BB" w:rsidRPr="00CC6307" w14:paraId="73336064" w14:textId="77777777" w:rsidTr="00725808">
        <w:tc>
          <w:tcPr>
            <w:tcW w:w="2013" w:type="dxa"/>
            <w:tcMar>
              <w:top w:w="28" w:type="dxa"/>
              <w:left w:w="28" w:type="dxa"/>
              <w:bottom w:w="28" w:type="dxa"/>
              <w:right w:w="28" w:type="dxa"/>
            </w:tcMar>
          </w:tcPr>
          <w:p w14:paraId="21A3CA72" w14:textId="77777777" w:rsidR="000234BB" w:rsidRPr="009F5D54" w:rsidRDefault="000234BB" w:rsidP="00725808">
            <w:pPr>
              <w:pStyle w:val="SmallStandard"/>
            </w:pPr>
            <w:r w:rsidRPr="009F5D54">
              <w:t>Fuse</w:t>
            </w:r>
          </w:p>
        </w:tc>
        <w:tc>
          <w:tcPr>
            <w:tcW w:w="283" w:type="dxa"/>
          </w:tcPr>
          <w:p w14:paraId="239A4E2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1B62196" w14:textId="77777777" w:rsidR="000234BB" w:rsidRDefault="000234BB" w:rsidP="00725808"/>
        </w:tc>
      </w:tr>
      <w:tr w:rsidR="000234BB" w:rsidRPr="00CC6307" w14:paraId="42A26B27" w14:textId="77777777" w:rsidTr="00725808">
        <w:tc>
          <w:tcPr>
            <w:tcW w:w="2013" w:type="dxa"/>
            <w:tcMar>
              <w:top w:w="28" w:type="dxa"/>
              <w:left w:w="28" w:type="dxa"/>
              <w:bottom w:w="28" w:type="dxa"/>
              <w:right w:w="28" w:type="dxa"/>
            </w:tcMar>
          </w:tcPr>
          <w:p w14:paraId="1505C18F" w14:textId="77777777" w:rsidR="000234BB" w:rsidRPr="009F5D54" w:rsidRDefault="000234BB" w:rsidP="00725808">
            <w:pPr>
              <w:pStyle w:val="SmallStandard"/>
            </w:pPr>
            <w:r w:rsidRPr="009F5D54">
              <w:t>Microphone</w:t>
            </w:r>
          </w:p>
        </w:tc>
        <w:tc>
          <w:tcPr>
            <w:tcW w:w="283" w:type="dxa"/>
          </w:tcPr>
          <w:p w14:paraId="18DF4DB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9B512E3" w14:textId="77777777" w:rsidR="000234BB" w:rsidRDefault="000234BB" w:rsidP="00725808"/>
        </w:tc>
      </w:tr>
      <w:tr w:rsidR="000234BB" w:rsidRPr="00CC6307" w14:paraId="5B85B045" w14:textId="77777777" w:rsidTr="00725808">
        <w:tc>
          <w:tcPr>
            <w:tcW w:w="2013" w:type="dxa"/>
            <w:tcMar>
              <w:top w:w="28" w:type="dxa"/>
              <w:left w:w="28" w:type="dxa"/>
              <w:bottom w:w="28" w:type="dxa"/>
              <w:right w:w="28" w:type="dxa"/>
            </w:tcMar>
          </w:tcPr>
          <w:p w14:paraId="6BF58517" w14:textId="77777777" w:rsidR="000234BB" w:rsidRPr="009F5D54" w:rsidRDefault="000234BB" w:rsidP="00725808">
            <w:pPr>
              <w:pStyle w:val="SmallStandard"/>
            </w:pPr>
            <w:r w:rsidRPr="009F5D54">
              <w:t>Speaker</w:t>
            </w:r>
          </w:p>
        </w:tc>
        <w:tc>
          <w:tcPr>
            <w:tcW w:w="283" w:type="dxa"/>
          </w:tcPr>
          <w:p w14:paraId="44FFBFF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2741CE8" w14:textId="77777777" w:rsidR="000234BB" w:rsidRDefault="000234BB" w:rsidP="00725808"/>
        </w:tc>
      </w:tr>
      <w:tr w:rsidR="000234BB" w:rsidRPr="00CC6307" w14:paraId="797E8CB3" w14:textId="77777777" w:rsidTr="00725808">
        <w:tc>
          <w:tcPr>
            <w:tcW w:w="2013" w:type="dxa"/>
            <w:tcMar>
              <w:top w:w="28" w:type="dxa"/>
              <w:left w:w="28" w:type="dxa"/>
              <w:bottom w:w="28" w:type="dxa"/>
              <w:right w:w="28" w:type="dxa"/>
            </w:tcMar>
          </w:tcPr>
          <w:p w14:paraId="32C8258D" w14:textId="77777777" w:rsidR="000234BB" w:rsidRPr="009F5D54" w:rsidRDefault="000234BB" w:rsidP="00725808">
            <w:pPr>
              <w:pStyle w:val="SmallStandard"/>
            </w:pPr>
            <w:r w:rsidRPr="009F5D54">
              <w:t>Motor</w:t>
            </w:r>
          </w:p>
        </w:tc>
        <w:tc>
          <w:tcPr>
            <w:tcW w:w="283" w:type="dxa"/>
          </w:tcPr>
          <w:p w14:paraId="43556DE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F675040" w14:textId="77777777" w:rsidR="000234BB" w:rsidRDefault="000234BB" w:rsidP="00725808"/>
        </w:tc>
      </w:tr>
    </w:tbl>
    <w:p w14:paraId="06E8ACFC" w14:textId="77777777" w:rsidR="000234BB" w:rsidRDefault="000234BB" w:rsidP="000234BB">
      <w:pPr>
        <w:pStyle w:val="SmallStandard"/>
      </w:pPr>
    </w:p>
    <w:p w14:paraId="27410010"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27" w:name="_46229a832eb82d8c2e886f18df10057f"/>
      <w:r w:rsidRPr="005254F8">
        <w:rPr>
          <w:lang w:val="en-GB"/>
        </w:rPr>
        <w:t>ComponentNodeType</w:t>
      </w:r>
      <w:bookmarkEnd w:id="1627"/>
    </w:p>
    <w:p w14:paraId="03AC285A" w14:textId="77777777" w:rsidR="000234BB" w:rsidRDefault="000234BB" w:rsidP="000234BB">
      <w:r>
        <w:rPr>
          <w:sz w:val="18"/>
          <w:szCs w:val="18"/>
        </w:rPr>
        <w:t>Defines the common agreed values for the types of a ComponentNode.</w:t>
      </w:r>
    </w:p>
    <w:p w14:paraId="7E94C38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0909305" w14:textId="77777777" w:rsidTr="00725808">
        <w:tc>
          <w:tcPr>
            <w:tcW w:w="2013" w:type="dxa"/>
            <w:tcMar>
              <w:top w:w="28" w:type="dxa"/>
              <w:left w:w="28" w:type="dxa"/>
              <w:bottom w:w="28" w:type="dxa"/>
              <w:right w:w="28" w:type="dxa"/>
            </w:tcMar>
          </w:tcPr>
          <w:p w14:paraId="2C1F2E0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33482F4" w14:textId="6AD05B92"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565127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4D95A9AD" w14:textId="77777777" w:rsidTr="00725808">
        <w:tc>
          <w:tcPr>
            <w:tcW w:w="2013" w:type="dxa"/>
            <w:tcMar>
              <w:top w:w="28" w:type="dxa"/>
              <w:left w:w="28" w:type="dxa"/>
              <w:bottom w:w="28" w:type="dxa"/>
              <w:right w:w="28" w:type="dxa"/>
            </w:tcMar>
          </w:tcPr>
          <w:p w14:paraId="21831FED"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3E6C8AC2"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5140F23"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13E39D6E" w14:textId="77777777" w:rsidTr="00725808">
        <w:tc>
          <w:tcPr>
            <w:tcW w:w="2013" w:type="dxa"/>
            <w:tcMar>
              <w:top w:w="28" w:type="dxa"/>
              <w:left w:w="28" w:type="dxa"/>
              <w:bottom w:w="28" w:type="dxa"/>
              <w:right w:w="28" w:type="dxa"/>
            </w:tcMar>
          </w:tcPr>
          <w:p w14:paraId="019B2446" w14:textId="77777777" w:rsidR="000234BB" w:rsidRPr="009F5D54" w:rsidRDefault="000234BB" w:rsidP="00725808">
            <w:pPr>
              <w:pStyle w:val="SmallStandard"/>
            </w:pPr>
            <w:r w:rsidRPr="009F5D54">
              <w:lastRenderedPageBreak/>
              <w:t>ECU</w:t>
            </w:r>
          </w:p>
        </w:tc>
        <w:tc>
          <w:tcPr>
            <w:tcW w:w="283" w:type="dxa"/>
          </w:tcPr>
          <w:p w14:paraId="37CB3D6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AFFD6E4" w14:textId="77777777" w:rsidR="000234BB" w:rsidRDefault="000234BB" w:rsidP="00725808"/>
        </w:tc>
      </w:tr>
      <w:tr w:rsidR="000234BB" w:rsidRPr="00CC6307" w14:paraId="5536EAE9" w14:textId="77777777" w:rsidTr="00725808">
        <w:tc>
          <w:tcPr>
            <w:tcW w:w="2013" w:type="dxa"/>
            <w:tcMar>
              <w:top w:w="28" w:type="dxa"/>
              <w:left w:w="28" w:type="dxa"/>
              <w:bottom w:w="28" w:type="dxa"/>
              <w:right w:w="28" w:type="dxa"/>
            </w:tcMar>
          </w:tcPr>
          <w:p w14:paraId="1E1B4C12" w14:textId="77777777" w:rsidR="000234BB" w:rsidRPr="009F5D54" w:rsidRDefault="000234BB" w:rsidP="00725808">
            <w:pPr>
              <w:pStyle w:val="SmallStandard"/>
            </w:pPr>
            <w:r w:rsidRPr="009F5D54">
              <w:t>Sensor</w:t>
            </w:r>
          </w:p>
        </w:tc>
        <w:tc>
          <w:tcPr>
            <w:tcW w:w="283" w:type="dxa"/>
          </w:tcPr>
          <w:p w14:paraId="1842107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97EEC2A" w14:textId="77777777" w:rsidR="000234BB" w:rsidRDefault="000234BB" w:rsidP="00725808"/>
        </w:tc>
      </w:tr>
      <w:tr w:rsidR="000234BB" w:rsidRPr="00CC6307" w14:paraId="32A15873" w14:textId="77777777" w:rsidTr="00725808">
        <w:tc>
          <w:tcPr>
            <w:tcW w:w="2013" w:type="dxa"/>
            <w:tcMar>
              <w:top w:w="28" w:type="dxa"/>
              <w:left w:w="28" w:type="dxa"/>
              <w:bottom w:w="28" w:type="dxa"/>
              <w:right w:w="28" w:type="dxa"/>
            </w:tcMar>
          </w:tcPr>
          <w:p w14:paraId="36DEDCD0" w14:textId="77777777" w:rsidR="000234BB" w:rsidRPr="009F5D54" w:rsidRDefault="000234BB" w:rsidP="00725808">
            <w:pPr>
              <w:pStyle w:val="SmallStandard"/>
            </w:pPr>
            <w:r w:rsidRPr="009F5D54">
              <w:t>Actuator</w:t>
            </w:r>
          </w:p>
        </w:tc>
        <w:tc>
          <w:tcPr>
            <w:tcW w:w="283" w:type="dxa"/>
          </w:tcPr>
          <w:p w14:paraId="1EC9EE2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3C333A7" w14:textId="77777777" w:rsidR="000234BB" w:rsidRDefault="000234BB" w:rsidP="00725808"/>
        </w:tc>
      </w:tr>
      <w:tr w:rsidR="000234BB" w:rsidRPr="00CC6307" w14:paraId="13B604BE" w14:textId="77777777" w:rsidTr="00725808">
        <w:tc>
          <w:tcPr>
            <w:tcW w:w="2013" w:type="dxa"/>
            <w:tcMar>
              <w:top w:w="28" w:type="dxa"/>
              <w:left w:w="28" w:type="dxa"/>
              <w:bottom w:w="28" w:type="dxa"/>
              <w:right w:w="28" w:type="dxa"/>
            </w:tcMar>
          </w:tcPr>
          <w:p w14:paraId="72CAF1E4" w14:textId="77777777" w:rsidR="000234BB" w:rsidRPr="009F5D54" w:rsidRDefault="000234BB" w:rsidP="00725808">
            <w:pPr>
              <w:pStyle w:val="SmallStandard"/>
            </w:pPr>
            <w:r w:rsidRPr="009F5D54">
              <w:t>CouplingDevice</w:t>
            </w:r>
          </w:p>
        </w:tc>
        <w:tc>
          <w:tcPr>
            <w:tcW w:w="283" w:type="dxa"/>
          </w:tcPr>
          <w:p w14:paraId="6EAEA7E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D6CD862" w14:textId="77777777" w:rsidR="000234BB" w:rsidRDefault="000234BB" w:rsidP="00725808"/>
        </w:tc>
      </w:tr>
      <w:tr w:rsidR="000234BB" w:rsidRPr="00CC6307" w14:paraId="14C4F731" w14:textId="77777777" w:rsidTr="00725808">
        <w:tc>
          <w:tcPr>
            <w:tcW w:w="2013" w:type="dxa"/>
            <w:tcMar>
              <w:top w:w="28" w:type="dxa"/>
              <w:left w:w="28" w:type="dxa"/>
              <w:bottom w:w="28" w:type="dxa"/>
              <w:right w:w="28" w:type="dxa"/>
            </w:tcMar>
          </w:tcPr>
          <w:p w14:paraId="48E09808" w14:textId="77777777" w:rsidR="000234BB" w:rsidRPr="009F5D54" w:rsidRDefault="000234BB" w:rsidP="00725808">
            <w:pPr>
              <w:pStyle w:val="SmallStandard"/>
            </w:pPr>
            <w:r w:rsidRPr="009F5D54">
              <w:t>EnergyStorage</w:t>
            </w:r>
          </w:p>
        </w:tc>
        <w:tc>
          <w:tcPr>
            <w:tcW w:w="283" w:type="dxa"/>
          </w:tcPr>
          <w:p w14:paraId="6B354EC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71C53BA" w14:textId="77777777" w:rsidR="000234BB" w:rsidRDefault="000234BB" w:rsidP="00725808"/>
        </w:tc>
      </w:tr>
      <w:tr w:rsidR="000234BB" w:rsidRPr="00CC6307" w14:paraId="4745D3DF" w14:textId="77777777" w:rsidTr="00725808">
        <w:tc>
          <w:tcPr>
            <w:tcW w:w="2013" w:type="dxa"/>
            <w:tcMar>
              <w:top w:w="28" w:type="dxa"/>
              <w:left w:w="28" w:type="dxa"/>
              <w:bottom w:w="28" w:type="dxa"/>
              <w:right w:w="28" w:type="dxa"/>
            </w:tcMar>
          </w:tcPr>
          <w:p w14:paraId="634BC693" w14:textId="77777777" w:rsidR="000234BB" w:rsidRPr="009F5D54" w:rsidRDefault="000234BB" w:rsidP="00725808">
            <w:pPr>
              <w:pStyle w:val="SmallStandard"/>
            </w:pPr>
            <w:r w:rsidRPr="009F5D54">
              <w:t>Generator</w:t>
            </w:r>
          </w:p>
        </w:tc>
        <w:tc>
          <w:tcPr>
            <w:tcW w:w="283" w:type="dxa"/>
          </w:tcPr>
          <w:p w14:paraId="6D0DE2F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8C84D2F" w14:textId="77777777" w:rsidR="000234BB" w:rsidRDefault="000234BB" w:rsidP="00725808"/>
        </w:tc>
      </w:tr>
      <w:tr w:rsidR="000234BB" w:rsidRPr="00CC6307" w14:paraId="16B6E54B" w14:textId="77777777" w:rsidTr="00725808">
        <w:tc>
          <w:tcPr>
            <w:tcW w:w="2013" w:type="dxa"/>
            <w:tcMar>
              <w:top w:w="28" w:type="dxa"/>
              <w:left w:w="28" w:type="dxa"/>
              <w:bottom w:w="28" w:type="dxa"/>
              <w:right w:w="28" w:type="dxa"/>
            </w:tcMar>
          </w:tcPr>
          <w:p w14:paraId="5CDDFD02" w14:textId="77777777" w:rsidR="000234BB" w:rsidRPr="009F5D54" w:rsidRDefault="000234BB" w:rsidP="00725808">
            <w:pPr>
              <w:pStyle w:val="SmallStandard"/>
            </w:pPr>
            <w:r w:rsidRPr="009F5D54">
              <w:t>PowerDistribution</w:t>
            </w:r>
          </w:p>
        </w:tc>
        <w:tc>
          <w:tcPr>
            <w:tcW w:w="283" w:type="dxa"/>
          </w:tcPr>
          <w:p w14:paraId="4B401E4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5D565FF" w14:textId="77777777" w:rsidR="000234BB" w:rsidRDefault="000234BB" w:rsidP="00725808"/>
        </w:tc>
      </w:tr>
      <w:tr w:rsidR="000234BB" w:rsidRPr="00CC6307" w14:paraId="733ED758" w14:textId="77777777" w:rsidTr="00725808">
        <w:tc>
          <w:tcPr>
            <w:tcW w:w="2013" w:type="dxa"/>
            <w:tcMar>
              <w:top w:w="28" w:type="dxa"/>
              <w:left w:w="28" w:type="dxa"/>
              <w:bottom w:w="28" w:type="dxa"/>
              <w:right w:w="28" w:type="dxa"/>
            </w:tcMar>
          </w:tcPr>
          <w:p w14:paraId="01873941" w14:textId="77777777" w:rsidR="000234BB" w:rsidRPr="009F5D54" w:rsidRDefault="000234BB" w:rsidP="00725808">
            <w:pPr>
              <w:pStyle w:val="SmallStandard"/>
            </w:pPr>
            <w:r w:rsidRPr="009F5D54">
              <w:t>Switch</w:t>
            </w:r>
          </w:p>
        </w:tc>
        <w:tc>
          <w:tcPr>
            <w:tcW w:w="283" w:type="dxa"/>
          </w:tcPr>
          <w:p w14:paraId="3BAC1F4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5387DCC" w14:textId="77777777" w:rsidR="000234BB" w:rsidRDefault="000234BB" w:rsidP="00725808"/>
        </w:tc>
      </w:tr>
      <w:tr w:rsidR="000234BB" w:rsidRPr="00CC6307" w14:paraId="0ED5ADAD" w14:textId="77777777" w:rsidTr="00725808">
        <w:tc>
          <w:tcPr>
            <w:tcW w:w="2013" w:type="dxa"/>
            <w:tcMar>
              <w:top w:w="28" w:type="dxa"/>
              <w:left w:w="28" w:type="dxa"/>
              <w:bottom w:w="28" w:type="dxa"/>
              <w:right w:w="28" w:type="dxa"/>
            </w:tcMar>
          </w:tcPr>
          <w:p w14:paraId="4CD83BCF" w14:textId="77777777" w:rsidR="000234BB" w:rsidRPr="009F5D54" w:rsidRDefault="000234BB" w:rsidP="00725808">
            <w:pPr>
              <w:pStyle w:val="SmallStandard"/>
            </w:pPr>
            <w:r w:rsidRPr="009F5D54">
              <w:t>Lamp</w:t>
            </w:r>
          </w:p>
        </w:tc>
        <w:tc>
          <w:tcPr>
            <w:tcW w:w="283" w:type="dxa"/>
          </w:tcPr>
          <w:p w14:paraId="1E7B635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E9E0293" w14:textId="77777777" w:rsidR="000234BB" w:rsidRDefault="000234BB" w:rsidP="00725808">
            <w:pPr>
              <w:jc w:val="left"/>
            </w:pPr>
            <w:r>
              <w:rPr>
                <w:i/>
                <w:iCs/>
                <w:sz w:val="16"/>
                <w:szCs w:val="16"/>
              </w:rPr>
              <w:t xml:space="preserve">Deprecated since VEC V1.2. </w:t>
            </w:r>
            <w:r>
              <w:rPr>
                <w:sz w:val="16"/>
                <w:szCs w:val="16"/>
              </w:rPr>
              <w:t xml:space="preserve">Use ComponentNodeType "Actuator" instead and ComponentSubType </w:t>
            </w:r>
            <w:r>
              <w:rPr>
                <w:i/>
                <w:iCs/>
                <w:sz w:val="16"/>
                <w:szCs w:val="16"/>
              </w:rPr>
              <w:t>Lamp</w:t>
            </w:r>
            <w:r>
              <w:rPr>
                <w:sz w:val="16"/>
                <w:szCs w:val="16"/>
              </w:rPr>
              <w:t>.</w:t>
            </w:r>
          </w:p>
        </w:tc>
      </w:tr>
      <w:tr w:rsidR="000234BB" w:rsidRPr="00CC6307" w14:paraId="66C9434A" w14:textId="77777777" w:rsidTr="00725808">
        <w:tc>
          <w:tcPr>
            <w:tcW w:w="2013" w:type="dxa"/>
            <w:tcMar>
              <w:top w:w="28" w:type="dxa"/>
              <w:left w:w="28" w:type="dxa"/>
              <w:bottom w:w="28" w:type="dxa"/>
              <w:right w:w="28" w:type="dxa"/>
            </w:tcMar>
          </w:tcPr>
          <w:p w14:paraId="36748B75" w14:textId="77777777" w:rsidR="000234BB" w:rsidRPr="009F5D54" w:rsidRDefault="000234BB" w:rsidP="00725808">
            <w:pPr>
              <w:pStyle w:val="SmallStandard"/>
            </w:pPr>
            <w:r w:rsidRPr="009F5D54">
              <w:t>Relay</w:t>
            </w:r>
          </w:p>
        </w:tc>
        <w:tc>
          <w:tcPr>
            <w:tcW w:w="283" w:type="dxa"/>
          </w:tcPr>
          <w:p w14:paraId="3016D78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7572F94" w14:textId="77777777" w:rsidR="000234BB" w:rsidRDefault="000234BB" w:rsidP="00725808">
            <w:pPr>
              <w:jc w:val="left"/>
            </w:pPr>
            <w:r>
              <w:rPr>
                <w:sz w:val="16"/>
                <w:szCs w:val="16"/>
              </w:rPr>
              <w:t xml:space="preserve"> </w:t>
            </w:r>
          </w:p>
        </w:tc>
      </w:tr>
      <w:tr w:rsidR="000234BB" w:rsidRPr="00CC6307" w14:paraId="32D8D603" w14:textId="77777777" w:rsidTr="00725808">
        <w:tc>
          <w:tcPr>
            <w:tcW w:w="2013" w:type="dxa"/>
            <w:tcMar>
              <w:top w:w="28" w:type="dxa"/>
              <w:left w:w="28" w:type="dxa"/>
              <w:bottom w:w="28" w:type="dxa"/>
              <w:right w:w="28" w:type="dxa"/>
            </w:tcMar>
          </w:tcPr>
          <w:p w14:paraId="522757E8" w14:textId="77777777" w:rsidR="000234BB" w:rsidRPr="009F5D54" w:rsidRDefault="000234BB" w:rsidP="00725808">
            <w:pPr>
              <w:pStyle w:val="SmallStandard"/>
            </w:pPr>
            <w:r w:rsidRPr="009F5D54">
              <w:t>Fuse</w:t>
            </w:r>
          </w:p>
        </w:tc>
        <w:tc>
          <w:tcPr>
            <w:tcW w:w="283" w:type="dxa"/>
          </w:tcPr>
          <w:p w14:paraId="4A6439F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20FCA84" w14:textId="77777777" w:rsidR="000234BB" w:rsidRDefault="000234BB" w:rsidP="00725808">
            <w:pPr>
              <w:jc w:val="left"/>
            </w:pPr>
            <w:r>
              <w:rPr>
                <w:i/>
                <w:iCs/>
                <w:sz w:val="16"/>
                <w:szCs w:val="16"/>
              </w:rPr>
              <w:t xml:space="preserve">Deprecated since VEC V1.2. </w:t>
            </w:r>
            <w:r>
              <w:rPr>
                <w:sz w:val="16"/>
                <w:szCs w:val="16"/>
              </w:rPr>
              <w:t xml:space="preserve">Use instead ComponentSubType Fuse. </w:t>
            </w:r>
          </w:p>
        </w:tc>
      </w:tr>
      <w:tr w:rsidR="000234BB" w:rsidRPr="00CC6307" w14:paraId="47760A68" w14:textId="77777777" w:rsidTr="00725808">
        <w:tc>
          <w:tcPr>
            <w:tcW w:w="2013" w:type="dxa"/>
            <w:tcMar>
              <w:top w:w="28" w:type="dxa"/>
              <w:left w:w="28" w:type="dxa"/>
              <w:bottom w:w="28" w:type="dxa"/>
              <w:right w:w="28" w:type="dxa"/>
            </w:tcMar>
          </w:tcPr>
          <w:p w14:paraId="43970370" w14:textId="77777777" w:rsidR="000234BB" w:rsidRPr="009F5D54" w:rsidRDefault="000234BB" w:rsidP="00725808">
            <w:pPr>
              <w:pStyle w:val="SmallStandard"/>
            </w:pPr>
            <w:r w:rsidRPr="009F5D54">
              <w:t>Ground</w:t>
            </w:r>
          </w:p>
        </w:tc>
        <w:tc>
          <w:tcPr>
            <w:tcW w:w="283" w:type="dxa"/>
          </w:tcPr>
          <w:p w14:paraId="136BC21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800F2F9" w14:textId="77777777" w:rsidR="000234BB" w:rsidRDefault="000234BB" w:rsidP="00725808">
            <w:pPr>
              <w:jc w:val="left"/>
            </w:pPr>
            <w:r>
              <w:rPr>
                <w:sz w:val="16"/>
                <w:szCs w:val="16"/>
              </w:rPr>
              <w:t>Defines that this ComponentNode is a grounding point.</w:t>
            </w:r>
          </w:p>
        </w:tc>
      </w:tr>
      <w:tr w:rsidR="000234BB" w:rsidRPr="00CC6307" w14:paraId="5E766809" w14:textId="77777777" w:rsidTr="00725808">
        <w:tc>
          <w:tcPr>
            <w:tcW w:w="2013" w:type="dxa"/>
            <w:tcMar>
              <w:top w:w="28" w:type="dxa"/>
              <w:left w:w="28" w:type="dxa"/>
              <w:bottom w:w="28" w:type="dxa"/>
              <w:right w:w="28" w:type="dxa"/>
            </w:tcMar>
          </w:tcPr>
          <w:p w14:paraId="167A0A5B" w14:textId="77777777" w:rsidR="000234BB" w:rsidRPr="009F5D54" w:rsidRDefault="000234BB" w:rsidP="00725808">
            <w:pPr>
              <w:pStyle w:val="SmallStandard"/>
            </w:pPr>
            <w:r w:rsidRPr="009F5D54">
              <w:t>OpenEnd</w:t>
            </w:r>
          </w:p>
        </w:tc>
        <w:tc>
          <w:tcPr>
            <w:tcW w:w="283" w:type="dxa"/>
          </w:tcPr>
          <w:p w14:paraId="62EBFEF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2A1A653" w14:textId="77777777" w:rsidR="000234BB" w:rsidRDefault="000234BB" w:rsidP="00725808">
            <w:pPr>
              <w:jc w:val="left"/>
            </w:pPr>
            <w:r>
              <w:rPr>
                <w:sz w:val="16"/>
                <w:szCs w:val="16"/>
              </w:rPr>
              <w:t>Defines that this ComponentNode is the end point for some unconnected connections that require wires and routings in the resulting harness (e.g. an antenna). A component node of this type is used whenever connections shall not be connected (on one side), regardless if it is an individual wire or a core of a multi core wire.</w:t>
            </w:r>
          </w:p>
        </w:tc>
      </w:tr>
      <w:tr w:rsidR="000234BB" w:rsidRPr="00CC6307" w14:paraId="32F60AC8" w14:textId="77777777" w:rsidTr="00725808">
        <w:tc>
          <w:tcPr>
            <w:tcW w:w="2013" w:type="dxa"/>
            <w:tcMar>
              <w:top w:w="28" w:type="dxa"/>
              <w:left w:w="28" w:type="dxa"/>
              <w:bottom w:w="28" w:type="dxa"/>
              <w:right w:w="28" w:type="dxa"/>
            </w:tcMar>
          </w:tcPr>
          <w:p w14:paraId="7F820FB6" w14:textId="77777777" w:rsidR="000234BB" w:rsidRPr="009F5D54" w:rsidRDefault="000234BB" w:rsidP="00725808">
            <w:pPr>
              <w:pStyle w:val="SmallStandard"/>
            </w:pPr>
            <w:r w:rsidRPr="009F5D54">
              <w:t>OpenLink</w:t>
            </w:r>
          </w:p>
        </w:tc>
        <w:tc>
          <w:tcPr>
            <w:tcW w:w="283" w:type="dxa"/>
          </w:tcPr>
          <w:p w14:paraId="3BA1AF4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4CE21DE" w14:textId="77777777" w:rsidR="000234BB" w:rsidRDefault="000234BB" w:rsidP="00725808">
            <w:pPr>
              <w:jc w:val="left"/>
            </w:pPr>
            <w:r>
              <w:rPr>
                <w:sz w:val="16"/>
                <w:szCs w:val="16"/>
              </w:rPr>
              <w:t>Defines that this ComponentNode is an OpenLink. In the description of partial systems, it can be necessary to reference a ComponentNode that is not defined in the scope of the partial system (e.g. vehicle infrastructure like power, ground, bus systems). OpenLinks must be resolved and replaced by a determined ComponentNode when a partial system is integrated into a vehicle system.</w:t>
            </w:r>
          </w:p>
        </w:tc>
      </w:tr>
    </w:tbl>
    <w:p w14:paraId="240858EC" w14:textId="77777777" w:rsidR="000234BB" w:rsidRDefault="000234BB" w:rsidP="000234BB">
      <w:pPr>
        <w:pStyle w:val="SmallStandard"/>
      </w:pPr>
    </w:p>
    <w:p w14:paraId="6F482D6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28" w:name="_5c2ef693ecded72ae33373ae93e569d2"/>
      <w:r w:rsidRPr="005254F8">
        <w:rPr>
          <w:lang w:val="en-GB"/>
        </w:rPr>
        <w:t>ConnectionGroupType</w:t>
      </w:r>
      <w:bookmarkEnd w:id="1628"/>
    </w:p>
    <w:p w14:paraId="3F028FD3" w14:textId="77777777" w:rsidR="000234BB" w:rsidRDefault="000234BB" w:rsidP="000234BB">
      <w:r>
        <w:rPr>
          <w:sz w:val="18"/>
          <w:szCs w:val="18"/>
        </w:rPr>
        <w:t xml:space="preserve">Defines the type of physical realization that is expressed by a </w:t>
      </w:r>
      <w:r>
        <w:rPr>
          <w:i/>
          <w:iCs/>
          <w:sz w:val="18"/>
          <w:szCs w:val="18"/>
        </w:rPr>
        <w:t>ConnectionGroup.</w:t>
      </w:r>
    </w:p>
    <w:p w14:paraId="60546F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EC0B002" w14:textId="77777777" w:rsidTr="00725808">
        <w:tc>
          <w:tcPr>
            <w:tcW w:w="2013" w:type="dxa"/>
            <w:tcMar>
              <w:top w:w="28" w:type="dxa"/>
              <w:left w:w="28" w:type="dxa"/>
              <w:bottom w:w="28" w:type="dxa"/>
              <w:right w:w="28" w:type="dxa"/>
            </w:tcMar>
          </w:tcPr>
          <w:p w14:paraId="2247CB7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554EE6" w14:textId="5655DE1C"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212D307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23B27C1" w14:textId="77777777" w:rsidTr="00725808">
        <w:tc>
          <w:tcPr>
            <w:tcW w:w="2013" w:type="dxa"/>
            <w:tcMar>
              <w:top w:w="28" w:type="dxa"/>
              <w:left w:w="28" w:type="dxa"/>
              <w:bottom w:w="28" w:type="dxa"/>
              <w:right w:w="28" w:type="dxa"/>
            </w:tcMar>
          </w:tcPr>
          <w:p w14:paraId="5DAA1D99"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23E6FE4"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0575A98"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2EDA5BF6" w14:textId="77777777" w:rsidTr="00725808">
        <w:tc>
          <w:tcPr>
            <w:tcW w:w="2013" w:type="dxa"/>
            <w:tcMar>
              <w:top w:w="28" w:type="dxa"/>
              <w:left w:w="28" w:type="dxa"/>
              <w:bottom w:w="28" w:type="dxa"/>
              <w:right w:w="28" w:type="dxa"/>
            </w:tcMar>
          </w:tcPr>
          <w:p w14:paraId="3270C2DF" w14:textId="77777777" w:rsidR="000234BB" w:rsidRPr="009F5D54" w:rsidRDefault="000234BB" w:rsidP="00725808">
            <w:pPr>
              <w:pStyle w:val="SmallStandard"/>
            </w:pPr>
            <w:r w:rsidRPr="009F5D54">
              <w:t>Twisted</w:t>
            </w:r>
          </w:p>
        </w:tc>
        <w:tc>
          <w:tcPr>
            <w:tcW w:w="283" w:type="dxa"/>
          </w:tcPr>
          <w:p w14:paraId="2AF0C1D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14994B2" w14:textId="77777777" w:rsidR="000234BB" w:rsidRDefault="000234BB" w:rsidP="00725808"/>
        </w:tc>
      </w:tr>
      <w:tr w:rsidR="000234BB" w:rsidRPr="00CC6307" w14:paraId="65890DFD" w14:textId="77777777" w:rsidTr="00725808">
        <w:tc>
          <w:tcPr>
            <w:tcW w:w="2013" w:type="dxa"/>
            <w:tcMar>
              <w:top w:w="28" w:type="dxa"/>
              <w:left w:w="28" w:type="dxa"/>
              <w:bottom w:w="28" w:type="dxa"/>
              <w:right w:w="28" w:type="dxa"/>
            </w:tcMar>
          </w:tcPr>
          <w:p w14:paraId="0A06CA68" w14:textId="77777777" w:rsidR="000234BB" w:rsidRPr="009F5D54" w:rsidRDefault="000234BB" w:rsidP="00725808">
            <w:pPr>
              <w:pStyle w:val="SmallStandard"/>
            </w:pPr>
            <w:r w:rsidRPr="009F5D54">
              <w:t>Shielded</w:t>
            </w:r>
          </w:p>
        </w:tc>
        <w:tc>
          <w:tcPr>
            <w:tcW w:w="283" w:type="dxa"/>
          </w:tcPr>
          <w:p w14:paraId="418FA9A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F6D775D" w14:textId="77777777" w:rsidR="000234BB" w:rsidRDefault="000234BB" w:rsidP="00725808"/>
        </w:tc>
      </w:tr>
      <w:tr w:rsidR="000234BB" w:rsidRPr="00CC6307" w14:paraId="46969E72" w14:textId="77777777" w:rsidTr="00725808">
        <w:tc>
          <w:tcPr>
            <w:tcW w:w="2013" w:type="dxa"/>
            <w:tcMar>
              <w:top w:w="28" w:type="dxa"/>
              <w:left w:w="28" w:type="dxa"/>
              <w:bottom w:w="28" w:type="dxa"/>
              <w:right w:w="28" w:type="dxa"/>
            </w:tcMar>
          </w:tcPr>
          <w:p w14:paraId="55EA8FA1" w14:textId="77777777" w:rsidR="000234BB" w:rsidRPr="009F5D54" w:rsidRDefault="000234BB" w:rsidP="00725808">
            <w:pPr>
              <w:pStyle w:val="SmallStandard"/>
            </w:pPr>
            <w:r w:rsidRPr="009F5D54">
              <w:t>Coaxial</w:t>
            </w:r>
          </w:p>
        </w:tc>
        <w:tc>
          <w:tcPr>
            <w:tcW w:w="283" w:type="dxa"/>
          </w:tcPr>
          <w:p w14:paraId="229502D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99A7C12" w14:textId="77777777" w:rsidR="000234BB" w:rsidRDefault="000234BB" w:rsidP="00725808"/>
        </w:tc>
      </w:tr>
    </w:tbl>
    <w:p w14:paraId="1B496870" w14:textId="77777777" w:rsidR="000234BB" w:rsidRDefault="000234BB" w:rsidP="000234BB">
      <w:pPr>
        <w:pStyle w:val="SmallStandard"/>
      </w:pPr>
    </w:p>
    <w:p w14:paraId="6A384F2D"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629" w:name="_Toc33620344"/>
      <w:r>
        <w:rPr>
          <w:lang w:val="en-GB"/>
        </w:rPr>
        <w:lastRenderedPageBreak/>
        <w:t xml:space="preserve">Module </w:t>
      </w:r>
      <w:bookmarkStart w:id="1630" w:name="_74b478a0d1ebc3f6cd5a9a6222a12a1f"/>
      <w:r>
        <w:rPr>
          <w:lang w:val="en-GB"/>
        </w:rPr>
        <w:t>signal</w:t>
      </w:r>
      <w:bookmarkEnd w:id="1630"/>
      <w:bookmarkEnd w:id="1629"/>
    </w:p>
    <w:p w14:paraId="0D425DE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31" w:name="_ee33e1b69f7a154650ecdeb1f84e4d1f"/>
      <w:r>
        <w:rPr>
          <w:lang w:val="en-GB"/>
        </w:rPr>
        <w:t>Signal</w:t>
      </w:r>
      <w:bookmarkEnd w:id="1631"/>
    </w:p>
    <w:p w14:paraId="4619E1C7" w14:textId="77777777" w:rsidR="000234BB" w:rsidRDefault="000234BB" w:rsidP="000234BB">
      <w:r>
        <w:rPr>
          <w:sz w:val="18"/>
          <w:szCs w:val="18"/>
        </w:rPr>
        <w:t>Specifies a signal.</w:t>
      </w:r>
    </w:p>
    <w:p w14:paraId="69F76E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170270D" w14:textId="77777777" w:rsidTr="00725808">
        <w:tc>
          <w:tcPr>
            <w:tcW w:w="2013" w:type="dxa"/>
            <w:tcMar>
              <w:top w:w="28" w:type="dxa"/>
              <w:left w:w="28" w:type="dxa"/>
              <w:bottom w:w="28" w:type="dxa"/>
              <w:right w:w="28" w:type="dxa"/>
            </w:tcMar>
          </w:tcPr>
          <w:p w14:paraId="544C863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C65323" w14:textId="3736AB91"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7294F711" w14:textId="77777777" w:rsidTr="00725808">
        <w:tc>
          <w:tcPr>
            <w:tcW w:w="2013" w:type="dxa"/>
            <w:tcMar>
              <w:top w:w="28" w:type="dxa"/>
              <w:left w:w="28" w:type="dxa"/>
              <w:bottom w:w="28" w:type="dxa"/>
              <w:right w:w="28" w:type="dxa"/>
            </w:tcMar>
          </w:tcPr>
          <w:p w14:paraId="5697068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AE3071E" w14:textId="77777777" w:rsidR="000234BB" w:rsidRDefault="000234BB" w:rsidP="00725808"/>
        </w:tc>
      </w:tr>
      <w:tr w:rsidR="000234BB" w:rsidRPr="008359F5" w14:paraId="36FA745E" w14:textId="77777777" w:rsidTr="00725808">
        <w:tc>
          <w:tcPr>
            <w:tcW w:w="2013" w:type="dxa"/>
            <w:tcMar>
              <w:top w:w="28" w:type="dxa"/>
              <w:left w:w="28" w:type="dxa"/>
              <w:bottom w:w="28" w:type="dxa"/>
              <w:right w:w="28" w:type="dxa"/>
            </w:tcMar>
          </w:tcPr>
          <w:p w14:paraId="57D73A0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DA7D01" w14:textId="77777777" w:rsidR="000234BB" w:rsidRPr="000437C1" w:rsidRDefault="000234BB" w:rsidP="00725808">
            <w:pPr>
              <w:pStyle w:val="SmallStandard"/>
            </w:pPr>
            <w:r>
              <w:t>false</w:t>
            </w:r>
          </w:p>
        </w:tc>
      </w:tr>
    </w:tbl>
    <w:p w14:paraId="414F0E4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AD96557" w14:textId="77777777" w:rsidTr="00725808">
        <w:tc>
          <w:tcPr>
            <w:tcW w:w="2013" w:type="dxa"/>
            <w:tcMar>
              <w:top w:w="28" w:type="dxa"/>
              <w:left w:w="28" w:type="dxa"/>
              <w:bottom w:w="28" w:type="dxa"/>
              <w:right w:w="28" w:type="dxa"/>
            </w:tcMar>
          </w:tcPr>
          <w:p w14:paraId="10E42C6A"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8897D5"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F35782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14E7B36"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4A1272A" w14:textId="77777777" w:rsidTr="00725808">
        <w:tc>
          <w:tcPr>
            <w:tcW w:w="2013" w:type="dxa"/>
            <w:tcMar>
              <w:top w:w="28" w:type="dxa"/>
              <w:left w:w="28" w:type="dxa"/>
              <w:bottom w:w="28" w:type="dxa"/>
              <w:right w:w="28" w:type="dxa"/>
            </w:tcMar>
          </w:tcPr>
          <w:p w14:paraId="41118037"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5770997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5BC621E"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70CE459" w14:textId="77777777" w:rsidR="000234BB" w:rsidRDefault="000234BB" w:rsidP="00725808">
            <w:pPr>
              <w:jc w:val="left"/>
            </w:pPr>
            <w:r>
              <w:rPr>
                <w:sz w:val="16"/>
                <w:szCs w:val="16"/>
              </w:rPr>
              <w:t>Specifies a unique identification of the Signal. The identification is guaranteed to be unique within the SignalSpecification.</w:t>
            </w:r>
          </w:p>
        </w:tc>
      </w:tr>
      <w:tr w:rsidR="000234BB" w:rsidRPr="006675E2" w14:paraId="23BFB191" w14:textId="77777777" w:rsidTr="00725808">
        <w:tc>
          <w:tcPr>
            <w:tcW w:w="2013" w:type="dxa"/>
            <w:tcMar>
              <w:top w:w="28" w:type="dxa"/>
              <w:left w:w="28" w:type="dxa"/>
              <w:bottom w:w="28" w:type="dxa"/>
              <w:right w:w="28" w:type="dxa"/>
            </w:tcMar>
          </w:tcPr>
          <w:p w14:paraId="75684168" w14:textId="77777777" w:rsidR="000234BB" w:rsidRPr="00620BBE" w:rsidRDefault="000234BB" w:rsidP="00725808">
            <w:pPr>
              <w:pStyle w:val="SmallStandard"/>
            </w:pPr>
            <w:r w:rsidRPr="00620BBE">
              <w:t>signalName</w:t>
            </w:r>
          </w:p>
        </w:tc>
        <w:tc>
          <w:tcPr>
            <w:tcW w:w="1559" w:type="dxa"/>
            <w:tcMar>
              <w:top w:w="28" w:type="dxa"/>
              <w:left w:w="28" w:type="dxa"/>
              <w:bottom w:w="28" w:type="dxa"/>
              <w:right w:w="28" w:type="dxa"/>
            </w:tcMar>
          </w:tcPr>
          <w:p w14:paraId="3BA23A1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99BD31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9FDAC16" w14:textId="77777777" w:rsidR="000234BB" w:rsidRDefault="000234BB" w:rsidP="00725808">
            <w:pPr>
              <w:jc w:val="left"/>
            </w:pPr>
            <w:r>
              <w:rPr>
                <w:sz w:val="16"/>
                <w:szCs w:val="16"/>
              </w:rPr>
              <w:t>Name of the Signal, which is not guaranteed to be unique and is normally function oriented.</w:t>
            </w:r>
          </w:p>
        </w:tc>
      </w:tr>
      <w:tr w:rsidR="000234BB" w:rsidRPr="006675E2" w14:paraId="2846158D" w14:textId="77777777" w:rsidTr="00725808">
        <w:tc>
          <w:tcPr>
            <w:tcW w:w="2013" w:type="dxa"/>
            <w:tcMar>
              <w:top w:w="28" w:type="dxa"/>
              <w:left w:w="28" w:type="dxa"/>
              <w:bottom w:w="28" w:type="dxa"/>
              <w:right w:w="28" w:type="dxa"/>
            </w:tcMar>
          </w:tcPr>
          <w:p w14:paraId="0C0BDEE5" w14:textId="77777777" w:rsidR="000234BB" w:rsidRPr="00620BBE" w:rsidRDefault="000234BB" w:rsidP="00725808">
            <w:pPr>
              <w:pStyle w:val="SmallStandard"/>
            </w:pPr>
            <w:r w:rsidRPr="00620BBE">
              <w:t>clampName</w:t>
            </w:r>
          </w:p>
        </w:tc>
        <w:tc>
          <w:tcPr>
            <w:tcW w:w="1559" w:type="dxa"/>
            <w:tcMar>
              <w:top w:w="28" w:type="dxa"/>
              <w:left w:w="28" w:type="dxa"/>
              <w:bottom w:w="28" w:type="dxa"/>
              <w:right w:w="28" w:type="dxa"/>
            </w:tcMar>
          </w:tcPr>
          <w:p w14:paraId="3E72BB27"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282975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6F4CC14" w14:textId="77777777" w:rsidR="000234BB" w:rsidRDefault="000234BB" w:rsidP="00725808">
            <w:pPr>
              <w:jc w:val="left"/>
            </w:pPr>
            <w:r>
              <w:rPr>
                <w:sz w:val="16"/>
                <w:szCs w:val="16"/>
              </w:rPr>
              <w:t>Specifies the name of the clamp e.g. KL15, KL30, KL31.</w:t>
            </w:r>
          </w:p>
        </w:tc>
      </w:tr>
      <w:tr w:rsidR="000234BB" w:rsidRPr="006675E2" w14:paraId="6E70DD7D" w14:textId="77777777" w:rsidTr="00725808">
        <w:tc>
          <w:tcPr>
            <w:tcW w:w="2013" w:type="dxa"/>
            <w:tcMar>
              <w:top w:w="28" w:type="dxa"/>
              <w:left w:w="28" w:type="dxa"/>
              <w:bottom w:w="28" w:type="dxa"/>
              <w:right w:w="28" w:type="dxa"/>
            </w:tcMar>
          </w:tcPr>
          <w:p w14:paraId="23B5867C"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05F508BC"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245CC4ED"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5FB8D85" w14:textId="77777777" w:rsidR="000234BB" w:rsidRDefault="000234BB" w:rsidP="00725808">
            <w:pPr>
              <w:jc w:val="left"/>
            </w:pPr>
            <w:r>
              <w:rPr>
                <w:sz w:val="16"/>
                <w:szCs w:val="16"/>
              </w:rPr>
              <w:t xml:space="preserve">Specifies additional identifiers for the </w:t>
            </w:r>
            <w:r>
              <w:rPr>
                <w:i/>
                <w:iCs/>
                <w:sz w:val="16"/>
                <w:szCs w:val="16"/>
              </w:rPr>
              <w:t>Signal</w:t>
            </w:r>
            <w:r>
              <w:rPr>
                <w:sz w:val="16"/>
                <w:szCs w:val="16"/>
              </w:rPr>
              <w:t>.</w:t>
            </w:r>
          </w:p>
        </w:tc>
      </w:tr>
      <w:tr w:rsidR="000234BB" w:rsidRPr="006675E2" w14:paraId="60BE0A04" w14:textId="77777777" w:rsidTr="00725808">
        <w:tc>
          <w:tcPr>
            <w:tcW w:w="2013" w:type="dxa"/>
            <w:tcMar>
              <w:top w:w="28" w:type="dxa"/>
              <w:left w:w="28" w:type="dxa"/>
              <w:bottom w:w="28" w:type="dxa"/>
              <w:right w:w="28" w:type="dxa"/>
            </w:tcMar>
          </w:tcPr>
          <w:p w14:paraId="7AEDEAC2"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1454197A"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796220AD"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48C985D" w14:textId="77777777" w:rsidR="000234BB" w:rsidRDefault="000234BB" w:rsidP="00725808">
            <w:pPr>
              <w:jc w:val="left"/>
            </w:pPr>
            <w:r>
              <w:rPr>
                <w:sz w:val="16"/>
                <w:szCs w:val="16"/>
              </w:rPr>
              <w:t>A human readable description of the signal.</w:t>
            </w:r>
          </w:p>
        </w:tc>
      </w:tr>
      <w:tr w:rsidR="000234BB" w:rsidRPr="006675E2" w14:paraId="4C38A58B" w14:textId="77777777" w:rsidTr="00725808">
        <w:tc>
          <w:tcPr>
            <w:tcW w:w="2013" w:type="dxa"/>
            <w:tcMar>
              <w:top w:w="28" w:type="dxa"/>
              <w:left w:w="28" w:type="dxa"/>
              <w:bottom w:w="28" w:type="dxa"/>
              <w:right w:w="28" w:type="dxa"/>
            </w:tcMar>
          </w:tcPr>
          <w:p w14:paraId="75931A4F" w14:textId="77777777" w:rsidR="000234BB" w:rsidRPr="00620BBE" w:rsidRDefault="000234BB" w:rsidP="00725808">
            <w:pPr>
              <w:pStyle w:val="SmallStandard"/>
            </w:pPr>
            <w:r w:rsidRPr="00620BBE">
              <w:t>signalInformationType</w:t>
            </w:r>
          </w:p>
        </w:tc>
        <w:tc>
          <w:tcPr>
            <w:tcW w:w="1559" w:type="dxa"/>
            <w:tcMar>
              <w:top w:w="28" w:type="dxa"/>
              <w:left w:w="28" w:type="dxa"/>
              <w:bottom w:w="28" w:type="dxa"/>
              <w:right w:w="28" w:type="dxa"/>
            </w:tcMar>
          </w:tcPr>
          <w:p w14:paraId="27654741" w14:textId="77777777" w:rsidR="000234BB" w:rsidRPr="008359F5" w:rsidRDefault="000234BB" w:rsidP="00725808">
            <w:pPr>
              <w:pStyle w:val="SmallStandard"/>
            </w:pPr>
            <w:r w:rsidRPr="00D21799">
              <w:t>SignalInformationType</w:t>
            </w:r>
          </w:p>
        </w:tc>
        <w:tc>
          <w:tcPr>
            <w:tcW w:w="709" w:type="dxa"/>
            <w:tcMar>
              <w:top w:w="28" w:type="dxa"/>
              <w:left w:w="28" w:type="dxa"/>
              <w:bottom w:w="28" w:type="dxa"/>
              <w:right w:w="28" w:type="dxa"/>
            </w:tcMar>
          </w:tcPr>
          <w:p w14:paraId="736B5A8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87C1B85" w14:textId="77777777" w:rsidR="000234BB" w:rsidRDefault="000234BB" w:rsidP="00725808">
            <w:pPr>
              <w:jc w:val="left"/>
            </w:pPr>
            <w:r>
              <w:rPr>
                <w:sz w:val="16"/>
                <w:szCs w:val="16"/>
              </w:rPr>
              <w:t>Specifies the information type of the signal.</w:t>
            </w:r>
          </w:p>
        </w:tc>
      </w:tr>
      <w:tr w:rsidR="000234BB" w:rsidRPr="006675E2" w14:paraId="35444A71" w14:textId="77777777" w:rsidTr="00725808">
        <w:tc>
          <w:tcPr>
            <w:tcW w:w="2013" w:type="dxa"/>
            <w:tcMar>
              <w:top w:w="28" w:type="dxa"/>
              <w:left w:w="28" w:type="dxa"/>
              <w:bottom w:w="28" w:type="dxa"/>
              <w:right w:w="28" w:type="dxa"/>
            </w:tcMar>
          </w:tcPr>
          <w:p w14:paraId="34339273" w14:textId="77777777" w:rsidR="000234BB" w:rsidRPr="00620BBE" w:rsidRDefault="000234BB" w:rsidP="00725808">
            <w:pPr>
              <w:pStyle w:val="SmallStandard"/>
            </w:pPr>
            <w:r w:rsidRPr="00620BBE">
              <w:t>signalTransmissionMediumType</w:t>
            </w:r>
          </w:p>
        </w:tc>
        <w:tc>
          <w:tcPr>
            <w:tcW w:w="1559" w:type="dxa"/>
            <w:tcMar>
              <w:top w:w="28" w:type="dxa"/>
              <w:left w:w="28" w:type="dxa"/>
              <w:bottom w:w="28" w:type="dxa"/>
              <w:right w:w="28" w:type="dxa"/>
            </w:tcMar>
          </w:tcPr>
          <w:p w14:paraId="39860E29" w14:textId="77777777" w:rsidR="000234BB" w:rsidRPr="008359F5" w:rsidRDefault="000234BB" w:rsidP="00725808">
            <w:pPr>
              <w:pStyle w:val="SmallStandard"/>
            </w:pPr>
            <w:r w:rsidRPr="00D21799">
              <w:t>SignalTransmissionMediumType</w:t>
            </w:r>
          </w:p>
        </w:tc>
        <w:tc>
          <w:tcPr>
            <w:tcW w:w="709" w:type="dxa"/>
            <w:tcMar>
              <w:top w:w="28" w:type="dxa"/>
              <w:left w:w="28" w:type="dxa"/>
              <w:bottom w:w="28" w:type="dxa"/>
              <w:right w:w="28" w:type="dxa"/>
            </w:tcMar>
          </w:tcPr>
          <w:p w14:paraId="66DA003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446A567" w14:textId="77777777" w:rsidR="000234BB" w:rsidRDefault="000234BB" w:rsidP="00725808">
            <w:pPr>
              <w:jc w:val="left"/>
            </w:pPr>
            <w:r>
              <w:rPr>
                <w:sz w:val="16"/>
                <w:szCs w:val="16"/>
              </w:rPr>
              <w:t>Specifies the type of the transmission medium for the signal.</w:t>
            </w:r>
          </w:p>
        </w:tc>
      </w:tr>
      <w:tr w:rsidR="000234BB" w:rsidRPr="006675E2" w14:paraId="3972CFE6" w14:textId="77777777" w:rsidTr="00725808">
        <w:tc>
          <w:tcPr>
            <w:tcW w:w="2013" w:type="dxa"/>
            <w:tcMar>
              <w:top w:w="28" w:type="dxa"/>
              <w:left w:w="28" w:type="dxa"/>
              <w:bottom w:w="28" w:type="dxa"/>
              <w:right w:w="28" w:type="dxa"/>
            </w:tcMar>
          </w:tcPr>
          <w:p w14:paraId="17E8ABB7" w14:textId="77777777" w:rsidR="000234BB" w:rsidRPr="00620BBE" w:rsidRDefault="000234BB" w:rsidP="00725808">
            <w:pPr>
              <w:pStyle w:val="SmallStandard"/>
            </w:pPr>
            <w:r w:rsidRPr="00620BBE">
              <w:t>signalForm</w:t>
            </w:r>
          </w:p>
        </w:tc>
        <w:tc>
          <w:tcPr>
            <w:tcW w:w="1559" w:type="dxa"/>
            <w:tcMar>
              <w:top w:w="28" w:type="dxa"/>
              <w:left w:w="28" w:type="dxa"/>
              <w:bottom w:w="28" w:type="dxa"/>
              <w:right w:w="28" w:type="dxa"/>
            </w:tcMar>
          </w:tcPr>
          <w:p w14:paraId="54105D14" w14:textId="77777777" w:rsidR="000234BB" w:rsidRPr="008359F5" w:rsidRDefault="000234BB" w:rsidP="00725808">
            <w:pPr>
              <w:pStyle w:val="SmallStandard"/>
            </w:pPr>
            <w:r w:rsidRPr="00D21799">
              <w:t>SignalForm</w:t>
            </w:r>
          </w:p>
        </w:tc>
        <w:tc>
          <w:tcPr>
            <w:tcW w:w="709" w:type="dxa"/>
            <w:tcMar>
              <w:top w:w="28" w:type="dxa"/>
              <w:left w:w="28" w:type="dxa"/>
              <w:bottom w:w="28" w:type="dxa"/>
              <w:right w:w="28" w:type="dxa"/>
            </w:tcMar>
          </w:tcPr>
          <w:p w14:paraId="12CF9AB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16E2449" w14:textId="77777777" w:rsidR="000234BB" w:rsidRDefault="000234BB" w:rsidP="00725808">
            <w:pPr>
              <w:jc w:val="left"/>
            </w:pPr>
            <w:r>
              <w:rPr>
                <w:sz w:val="16"/>
                <w:szCs w:val="16"/>
              </w:rPr>
              <w:t>Specifies the form of the signal.</w:t>
            </w:r>
          </w:p>
        </w:tc>
      </w:tr>
      <w:tr w:rsidR="000234BB" w:rsidRPr="006675E2" w14:paraId="516EEF3C" w14:textId="77777777" w:rsidTr="00725808">
        <w:tc>
          <w:tcPr>
            <w:tcW w:w="2013" w:type="dxa"/>
            <w:tcMar>
              <w:top w:w="28" w:type="dxa"/>
              <w:left w:w="28" w:type="dxa"/>
              <w:bottom w:w="28" w:type="dxa"/>
              <w:right w:w="28" w:type="dxa"/>
            </w:tcMar>
          </w:tcPr>
          <w:p w14:paraId="049E7A0F" w14:textId="77777777" w:rsidR="000234BB" w:rsidRPr="00620BBE" w:rsidRDefault="000234BB" w:rsidP="00725808">
            <w:pPr>
              <w:pStyle w:val="SmallStandard"/>
            </w:pPr>
            <w:r w:rsidRPr="00620BBE">
              <w:t>signalCurve</w:t>
            </w:r>
          </w:p>
        </w:tc>
        <w:tc>
          <w:tcPr>
            <w:tcW w:w="1559" w:type="dxa"/>
            <w:tcMar>
              <w:top w:w="28" w:type="dxa"/>
              <w:left w:w="28" w:type="dxa"/>
              <w:bottom w:w="28" w:type="dxa"/>
              <w:right w:w="28" w:type="dxa"/>
            </w:tcMar>
          </w:tcPr>
          <w:p w14:paraId="4EBD3A36" w14:textId="77777777" w:rsidR="000234BB" w:rsidRPr="008359F5" w:rsidRDefault="000234BB" w:rsidP="00725808">
            <w:pPr>
              <w:pStyle w:val="SmallStandard"/>
            </w:pPr>
            <w:r w:rsidRPr="00D21799">
              <w:t>SignalCurve</w:t>
            </w:r>
          </w:p>
        </w:tc>
        <w:tc>
          <w:tcPr>
            <w:tcW w:w="709" w:type="dxa"/>
            <w:tcMar>
              <w:top w:w="28" w:type="dxa"/>
              <w:left w:w="28" w:type="dxa"/>
              <w:bottom w:w="28" w:type="dxa"/>
              <w:right w:w="28" w:type="dxa"/>
            </w:tcMar>
          </w:tcPr>
          <w:p w14:paraId="4C6EFC4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8D07D97" w14:textId="77777777" w:rsidR="000234BB" w:rsidRDefault="000234BB" w:rsidP="00725808">
            <w:pPr>
              <w:jc w:val="left"/>
            </w:pPr>
            <w:r>
              <w:rPr>
                <w:sz w:val="16"/>
                <w:szCs w:val="16"/>
              </w:rPr>
              <w:t>Specifies the curve of the signal.</w:t>
            </w:r>
          </w:p>
        </w:tc>
      </w:tr>
      <w:tr w:rsidR="000234BB" w:rsidRPr="006675E2" w14:paraId="32BBB863" w14:textId="77777777" w:rsidTr="00725808">
        <w:tc>
          <w:tcPr>
            <w:tcW w:w="2013" w:type="dxa"/>
            <w:tcMar>
              <w:top w:w="28" w:type="dxa"/>
              <w:left w:w="28" w:type="dxa"/>
              <w:bottom w:w="28" w:type="dxa"/>
              <w:right w:w="28" w:type="dxa"/>
            </w:tcMar>
          </w:tcPr>
          <w:p w14:paraId="27DCA16C" w14:textId="77777777" w:rsidR="000234BB" w:rsidRPr="00620BBE" w:rsidRDefault="000234BB" w:rsidP="00725808">
            <w:pPr>
              <w:pStyle w:val="SmallStandard"/>
            </w:pPr>
            <w:r w:rsidRPr="00620BBE">
              <w:t>signalType</w:t>
            </w:r>
          </w:p>
        </w:tc>
        <w:tc>
          <w:tcPr>
            <w:tcW w:w="1559" w:type="dxa"/>
            <w:tcMar>
              <w:top w:w="28" w:type="dxa"/>
              <w:left w:w="28" w:type="dxa"/>
              <w:bottom w:w="28" w:type="dxa"/>
              <w:right w:w="28" w:type="dxa"/>
            </w:tcMar>
          </w:tcPr>
          <w:p w14:paraId="562970CB" w14:textId="77777777" w:rsidR="000234BB" w:rsidRPr="008359F5" w:rsidRDefault="000234BB" w:rsidP="00725808">
            <w:pPr>
              <w:pStyle w:val="SmallStandard"/>
            </w:pPr>
            <w:r w:rsidRPr="00D21799">
              <w:t>SignalType</w:t>
            </w:r>
          </w:p>
        </w:tc>
        <w:tc>
          <w:tcPr>
            <w:tcW w:w="709" w:type="dxa"/>
            <w:tcMar>
              <w:top w:w="28" w:type="dxa"/>
              <w:left w:w="28" w:type="dxa"/>
              <w:bottom w:w="28" w:type="dxa"/>
              <w:right w:w="28" w:type="dxa"/>
            </w:tcMar>
          </w:tcPr>
          <w:p w14:paraId="0ED8FD4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57A5FD8" w14:textId="77777777" w:rsidR="000234BB" w:rsidRDefault="000234BB" w:rsidP="00725808"/>
        </w:tc>
      </w:tr>
      <w:tr w:rsidR="000234BB" w:rsidRPr="006675E2" w14:paraId="09D42FCB" w14:textId="77777777" w:rsidTr="00725808">
        <w:tc>
          <w:tcPr>
            <w:tcW w:w="2013" w:type="dxa"/>
            <w:tcMar>
              <w:top w:w="28" w:type="dxa"/>
              <w:left w:w="28" w:type="dxa"/>
              <w:bottom w:w="28" w:type="dxa"/>
              <w:right w:w="28" w:type="dxa"/>
            </w:tcMar>
          </w:tcPr>
          <w:p w14:paraId="669D7C6A" w14:textId="77777777" w:rsidR="000234BB" w:rsidRPr="00620BBE" w:rsidRDefault="000234BB" w:rsidP="00725808">
            <w:pPr>
              <w:pStyle w:val="SmallStandard"/>
            </w:pPr>
            <w:r w:rsidRPr="00620BBE">
              <w:t>signalSubType</w:t>
            </w:r>
          </w:p>
        </w:tc>
        <w:tc>
          <w:tcPr>
            <w:tcW w:w="1559" w:type="dxa"/>
            <w:tcMar>
              <w:top w:w="28" w:type="dxa"/>
              <w:left w:w="28" w:type="dxa"/>
              <w:bottom w:w="28" w:type="dxa"/>
              <w:right w:w="28" w:type="dxa"/>
            </w:tcMar>
          </w:tcPr>
          <w:p w14:paraId="42BACF2A" w14:textId="77777777" w:rsidR="000234BB" w:rsidRPr="008359F5" w:rsidRDefault="000234BB" w:rsidP="00725808">
            <w:pPr>
              <w:pStyle w:val="SmallStandard"/>
            </w:pPr>
            <w:r w:rsidRPr="00D21799">
              <w:t>SignalSubType</w:t>
            </w:r>
          </w:p>
        </w:tc>
        <w:tc>
          <w:tcPr>
            <w:tcW w:w="709" w:type="dxa"/>
            <w:tcMar>
              <w:top w:w="28" w:type="dxa"/>
              <w:left w:w="28" w:type="dxa"/>
              <w:bottom w:w="28" w:type="dxa"/>
              <w:right w:w="28" w:type="dxa"/>
            </w:tcMar>
          </w:tcPr>
          <w:p w14:paraId="13AA643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AD433CF" w14:textId="77777777" w:rsidR="000234BB" w:rsidRDefault="000234BB" w:rsidP="00725808"/>
        </w:tc>
      </w:tr>
      <w:tr w:rsidR="000234BB" w:rsidRPr="006675E2" w14:paraId="15848C01" w14:textId="77777777" w:rsidTr="00725808">
        <w:tc>
          <w:tcPr>
            <w:tcW w:w="2013" w:type="dxa"/>
            <w:tcMar>
              <w:top w:w="28" w:type="dxa"/>
              <w:left w:w="28" w:type="dxa"/>
              <w:bottom w:w="28" w:type="dxa"/>
              <w:right w:w="28" w:type="dxa"/>
            </w:tcMar>
          </w:tcPr>
          <w:p w14:paraId="2C3A3CF0" w14:textId="77777777" w:rsidR="000234BB" w:rsidRPr="00620BBE" w:rsidRDefault="000234BB" w:rsidP="00725808">
            <w:pPr>
              <w:pStyle w:val="SmallStandard"/>
            </w:pPr>
            <w:r w:rsidRPr="00620BBE">
              <w:t>currentType</w:t>
            </w:r>
          </w:p>
        </w:tc>
        <w:tc>
          <w:tcPr>
            <w:tcW w:w="1559" w:type="dxa"/>
            <w:tcMar>
              <w:top w:w="28" w:type="dxa"/>
              <w:left w:w="28" w:type="dxa"/>
              <w:bottom w:w="28" w:type="dxa"/>
              <w:right w:w="28" w:type="dxa"/>
            </w:tcMar>
          </w:tcPr>
          <w:p w14:paraId="514093E2" w14:textId="77777777" w:rsidR="000234BB" w:rsidRPr="008359F5" w:rsidRDefault="000234BB" w:rsidP="00725808">
            <w:pPr>
              <w:pStyle w:val="SmallStandard"/>
            </w:pPr>
            <w:r w:rsidRPr="00D21799">
              <w:t>CurrentType</w:t>
            </w:r>
          </w:p>
        </w:tc>
        <w:tc>
          <w:tcPr>
            <w:tcW w:w="709" w:type="dxa"/>
            <w:tcMar>
              <w:top w:w="28" w:type="dxa"/>
              <w:left w:w="28" w:type="dxa"/>
              <w:bottom w:w="28" w:type="dxa"/>
              <w:right w:w="28" w:type="dxa"/>
            </w:tcMar>
          </w:tcPr>
          <w:p w14:paraId="357636F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3288BB6" w14:textId="77777777" w:rsidR="000234BB" w:rsidRDefault="000234BB" w:rsidP="00725808"/>
        </w:tc>
      </w:tr>
      <w:tr w:rsidR="000234BB" w:rsidRPr="006675E2" w14:paraId="6054EA7D" w14:textId="77777777" w:rsidTr="00725808">
        <w:tc>
          <w:tcPr>
            <w:tcW w:w="2013" w:type="dxa"/>
            <w:tcMar>
              <w:top w:w="28" w:type="dxa"/>
              <w:left w:w="28" w:type="dxa"/>
              <w:bottom w:w="28" w:type="dxa"/>
              <w:right w:w="28" w:type="dxa"/>
            </w:tcMar>
          </w:tcPr>
          <w:p w14:paraId="18FBAF66" w14:textId="77777777" w:rsidR="000234BB" w:rsidRPr="00620BBE" w:rsidRDefault="000234BB" w:rsidP="00725808">
            <w:pPr>
              <w:pStyle w:val="SmallStandard"/>
            </w:pPr>
            <w:r w:rsidRPr="00620BBE">
              <w:t>nominalVoltage</w:t>
            </w:r>
          </w:p>
        </w:tc>
        <w:tc>
          <w:tcPr>
            <w:tcW w:w="1559" w:type="dxa"/>
            <w:tcMar>
              <w:top w:w="28" w:type="dxa"/>
              <w:left w:w="28" w:type="dxa"/>
              <w:bottom w:w="28" w:type="dxa"/>
              <w:right w:w="28" w:type="dxa"/>
            </w:tcMar>
          </w:tcPr>
          <w:p w14:paraId="0A8495E7" w14:textId="77777777" w:rsidR="000234BB" w:rsidRPr="008359F5" w:rsidRDefault="000234BB" w:rsidP="00725808">
            <w:pPr>
              <w:pStyle w:val="SmallStandard"/>
            </w:pPr>
            <w:r w:rsidRPr="00D21799">
              <w:t>NominalVoltage</w:t>
            </w:r>
          </w:p>
        </w:tc>
        <w:tc>
          <w:tcPr>
            <w:tcW w:w="709" w:type="dxa"/>
            <w:tcMar>
              <w:top w:w="28" w:type="dxa"/>
              <w:left w:w="28" w:type="dxa"/>
              <w:bottom w:w="28" w:type="dxa"/>
              <w:right w:w="28" w:type="dxa"/>
            </w:tcMar>
          </w:tcPr>
          <w:p w14:paraId="1B777B1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1B9CF5C" w14:textId="77777777" w:rsidR="000234BB" w:rsidRDefault="000234BB" w:rsidP="00725808"/>
        </w:tc>
      </w:tr>
      <w:tr w:rsidR="000234BB" w:rsidRPr="006675E2" w14:paraId="59A415C5" w14:textId="77777777" w:rsidTr="00725808">
        <w:tc>
          <w:tcPr>
            <w:tcW w:w="2013" w:type="dxa"/>
            <w:tcMar>
              <w:top w:w="28" w:type="dxa"/>
              <w:left w:w="28" w:type="dxa"/>
              <w:bottom w:w="28" w:type="dxa"/>
              <w:right w:w="28" w:type="dxa"/>
            </w:tcMar>
          </w:tcPr>
          <w:p w14:paraId="34B4B718" w14:textId="77777777" w:rsidR="000234BB" w:rsidRPr="00620BBE" w:rsidRDefault="000234BB" w:rsidP="00725808">
            <w:pPr>
              <w:pStyle w:val="SmallStandard"/>
            </w:pPr>
            <w:r w:rsidRPr="00620BBE">
              <w:t>dataRate</w:t>
            </w:r>
          </w:p>
        </w:tc>
        <w:tc>
          <w:tcPr>
            <w:tcW w:w="1559" w:type="dxa"/>
            <w:tcMar>
              <w:top w:w="28" w:type="dxa"/>
              <w:left w:w="28" w:type="dxa"/>
              <w:bottom w:w="28" w:type="dxa"/>
              <w:right w:w="28" w:type="dxa"/>
            </w:tcMar>
          </w:tcPr>
          <w:p w14:paraId="13E0ECF6"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6EF59A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74F5607" w14:textId="77777777" w:rsidR="000234BB" w:rsidRDefault="000234BB" w:rsidP="00725808">
            <w:pPr>
              <w:jc w:val="left"/>
            </w:pPr>
            <w:r>
              <w:rPr>
                <w:sz w:val="16"/>
                <w:szCs w:val="16"/>
              </w:rPr>
              <w:t xml:space="preserve">Defines the data rate of the signal. This applies only to signals with </w:t>
            </w:r>
            <w:r>
              <w:rPr>
                <w:i/>
                <w:iCs/>
                <w:sz w:val="16"/>
                <w:szCs w:val="16"/>
              </w:rPr>
              <w:t>signalType = 'information</w:t>
            </w:r>
            <w:r>
              <w:rPr>
                <w:sz w:val="16"/>
                <w:szCs w:val="16"/>
              </w:rPr>
              <w:t xml:space="preserve">' and </w:t>
            </w:r>
            <w:r>
              <w:rPr>
                <w:i/>
                <w:iCs/>
                <w:sz w:val="16"/>
                <w:szCs w:val="16"/>
              </w:rPr>
              <w:t>signalInformationType = 'digital'</w:t>
            </w:r>
            <w:r>
              <w:rPr>
                <w:sz w:val="16"/>
                <w:szCs w:val="16"/>
              </w:rPr>
              <w:t>. For the numerical value, an appropriate IECUnit combination shall be used (e.g. GBit / Second).</w:t>
            </w:r>
          </w:p>
        </w:tc>
      </w:tr>
    </w:tbl>
    <w:p w14:paraId="06E40E7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BC384D8" w14:textId="77777777" w:rsidTr="00725808">
        <w:tc>
          <w:tcPr>
            <w:tcW w:w="3856" w:type="dxa"/>
            <w:gridSpan w:val="3"/>
          </w:tcPr>
          <w:p w14:paraId="760CCF23" w14:textId="77777777" w:rsidR="000234BB" w:rsidRDefault="000234BB" w:rsidP="00725808">
            <w:pPr>
              <w:jc w:val="center"/>
              <w:rPr>
                <w:b/>
                <w:sz w:val="16"/>
                <w:szCs w:val="16"/>
                <w:lang w:val="en-GB"/>
              </w:rPr>
            </w:pPr>
            <w:r>
              <w:rPr>
                <w:b/>
                <w:sz w:val="16"/>
                <w:szCs w:val="16"/>
                <w:lang w:val="en-GB"/>
              </w:rPr>
              <w:t>Other End</w:t>
            </w:r>
          </w:p>
        </w:tc>
        <w:tc>
          <w:tcPr>
            <w:tcW w:w="708" w:type="dxa"/>
          </w:tcPr>
          <w:p w14:paraId="647369F9"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AB563D4" w14:textId="77777777" w:rsidR="000234BB" w:rsidRDefault="000234BB" w:rsidP="00725808">
            <w:pPr>
              <w:jc w:val="center"/>
              <w:rPr>
                <w:b/>
                <w:sz w:val="16"/>
                <w:szCs w:val="16"/>
                <w:lang w:val="en-GB"/>
              </w:rPr>
            </w:pPr>
            <w:r>
              <w:rPr>
                <w:b/>
                <w:sz w:val="16"/>
                <w:szCs w:val="16"/>
                <w:lang w:val="en-GB"/>
              </w:rPr>
              <w:t>General</w:t>
            </w:r>
          </w:p>
        </w:tc>
      </w:tr>
      <w:tr w:rsidR="000234BB" w:rsidRPr="00720F6F" w14:paraId="3B156691" w14:textId="77777777" w:rsidTr="00725808">
        <w:tc>
          <w:tcPr>
            <w:tcW w:w="1573" w:type="dxa"/>
          </w:tcPr>
          <w:p w14:paraId="76CC4196" w14:textId="77777777" w:rsidR="000234BB" w:rsidRDefault="000234BB" w:rsidP="00725808">
            <w:pPr>
              <w:rPr>
                <w:b/>
                <w:sz w:val="16"/>
                <w:szCs w:val="16"/>
                <w:lang w:val="en-GB"/>
              </w:rPr>
            </w:pPr>
            <w:r>
              <w:rPr>
                <w:b/>
                <w:sz w:val="16"/>
                <w:szCs w:val="16"/>
                <w:lang w:val="en-GB"/>
              </w:rPr>
              <w:t>Type</w:t>
            </w:r>
          </w:p>
        </w:tc>
        <w:tc>
          <w:tcPr>
            <w:tcW w:w="1574" w:type="dxa"/>
          </w:tcPr>
          <w:p w14:paraId="14FCFFA5" w14:textId="77777777" w:rsidR="000234BB" w:rsidRDefault="000234BB" w:rsidP="00725808">
            <w:pPr>
              <w:rPr>
                <w:b/>
                <w:sz w:val="16"/>
                <w:szCs w:val="16"/>
                <w:lang w:val="en-GB"/>
              </w:rPr>
            </w:pPr>
            <w:r>
              <w:rPr>
                <w:b/>
                <w:sz w:val="16"/>
                <w:szCs w:val="16"/>
                <w:lang w:val="en-GB"/>
              </w:rPr>
              <w:t>Role</w:t>
            </w:r>
          </w:p>
        </w:tc>
        <w:tc>
          <w:tcPr>
            <w:tcW w:w="708" w:type="dxa"/>
          </w:tcPr>
          <w:p w14:paraId="48E82300" w14:textId="77777777" w:rsidR="000234BB" w:rsidRDefault="000234BB" w:rsidP="00725808">
            <w:pPr>
              <w:rPr>
                <w:b/>
                <w:sz w:val="16"/>
                <w:szCs w:val="16"/>
                <w:lang w:val="en-GB"/>
              </w:rPr>
            </w:pPr>
            <w:r>
              <w:rPr>
                <w:b/>
                <w:sz w:val="16"/>
                <w:szCs w:val="16"/>
                <w:lang w:val="en-GB"/>
              </w:rPr>
              <w:t>Mult</w:t>
            </w:r>
          </w:p>
        </w:tc>
        <w:tc>
          <w:tcPr>
            <w:tcW w:w="709" w:type="dxa"/>
          </w:tcPr>
          <w:p w14:paraId="0C938A79" w14:textId="77777777" w:rsidR="000234BB" w:rsidRDefault="000234BB" w:rsidP="00725808">
            <w:pPr>
              <w:rPr>
                <w:b/>
                <w:sz w:val="16"/>
                <w:szCs w:val="16"/>
                <w:lang w:val="en-GB"/>
              </w:rPr>
            </w:pPr>
            <w:r>
              <w:rPr>
                <w:b/>
                <w:sz w:val="16"/>
                <w:szCs w:val="16"/>
                <w:lang w:val="en-GB"/>
              </w:rPr>
              <w:t>Mult</w:t>
            </w:r>
          </w:p>
        </w:tc>
        <w:tc>
          <w:tcPr>
            <w:tcW w:w="567" w:type="dxa"/>
          </w:tcPr>
          <w:p w14:paraId="133404C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DA7D7FA" w14:textId="77777777" w:rsidR="000234BB" w:rsidRPr="008359F5" w:rsidRDefault="000234BB" w:rsidP="00725808">
            <w:pPr>
              <w:rPr>
                <w:b/>
                <w:sz w:val="16"/>
                <w:szCs w:val="16"/>
                <w:lang w:val="en-GB"/>
              </w:rPr>
            </w:pPr>
            <w:r>
              <w:rPr>
                <w:b/>
                <w:sz w:val="16"/>
                <w:szCs w:val="16"/>
                <w:lang w:val="en-GB"/>
              </w:rPr>
              <w:t>Comment</w:t>
            </w:r>
          </w:p>
        </w:tc>
      </w:tr>
      <w:tr w:rsidR="000234BB" w:rsidRPr="00CC6307" w14:paraId="47B3B2CB" w14:textId="77777777" w:rsidTr="00725808">
        <w:tc>
          <w:tcPr>
            <w:tcW w:w="1573" w:type="dxa"/>
          </w:tcPr>
          <w:p w14:paraId="3F0C8CDC" w14:textId="77777777" w:rsidR="000234BB" w:rsidRPr="00634625" w:rsidRDefault="000234BB" w:rsidP="00725808">
            <w:pPr>
              <w:pStyle w:val="SmallStandard"/>
            </w:pPr>
            <w:r>
              <w:t>ConductorSpecification</w:t>
            </w:r>
          </w:p>
        </w:tc>
        <w:tc>
          <w:tcPr>
            <w:tcW w:w="1574" w:type="dxa"/>
          </w:tcPr>
          <w:p w14:paraId="5F84B900" w14:textId="77777777" w:rsidR="000234BB" w:rsidRPr="00132C43" w:rsidRDefault="000234BB" w:rsidP="00725808">
            <w:pPr>
              <w:pStyle w:val="SmallStandard"/>
            </w:pPr>
            <w:r>
              <w:t>recommendedConductorSpecification</w:t>
            </w:r>
          </w:p>
        </w:tc>
        <w:tc>
          <w:tcPr>
            <w:tcW w:w="708" w:type="dxa"/>
          </w:tcPr>
          <w:p w14:paraId="01BA101E" w14:textId="77777777" w:rsidR="000234BB" w:rsidRPr="00D331EF" w:rsidRDefault="000234BB" w:rsidP="00725808">
            <w:pPr>
              <w:pStyle w:val="SmallStandard"/>
            </w:pPr>
            <w:r w:rsidRPr="00574783">
              <w:t>0..1</w:t>
            </w:r>
          </w:p>
        </w:tc>
        <w:tc>
          <w:tcPr>
            <w:tcW w:w="709" w:type="dxa"/>
          </w:tcPr>
          <w:p w14:paraId="5A08FD94" w14:textId="77777777" w:rsidR="000234BB" w:rsidRDefault="000234BB" w:rsidP="00725808"/>
        </w:tc>
        <w:tc>
          <w:tcPr>
            <w:tcW w:w="567" w:type="dxa"/>
          </w:tcPr>
          <w:p w14:paraId="25F4F6D4" w14:textId="77777777" w:rsidR="000234BB" w:rsidRPr="00D331EF" w:rsidRDefault="000234BB" w:rsidP="00725808">
            <w:pPr>
              <w:pStyle w:val="SmallStandard"/>
            </w:pPr>
            <w:r>
              <w:t>N</w:t>
            </w:r>
          </w:p>
        </w:tc>
        <w:tc>
          <w:tcPr>
            <w:tcW w:w="3969" w:type="dxa"/>
          </w:tcPr>
          <w:p w14:paraId="41ADE840" w14:textId="77777777" w:rsidR="000234BB" w:rsidRDefault="000234BB" w:rsidP="00725808">
            <w:pPr>
              <w:jc w:val="left"/>
            </w:pPr>
            <w:r>
              <w:rPr>
                <w:sz w:val="16"/>
                <w:szCs w:val="16"/>
              </w:rPr>
              <w:t>Defines a recommended Specification for the cores that implement this signal.</w:t>
            </w:r>
          </w:p>
        </w:tc>
      </w:tr>
      <w:tr w:rsidR="000234BB" w:rsidRPr="00CC6307" w14:paraId="4B27B7C0" w14:textId="77777777" w:rsidTr="00725808">
        <w:tc>
          <w:tcPr>
            <w:tcW w:w="1573" w:type="dxa"/>
          </w:tcPr>
          <w:p w14:paraId="53DF03E4" w14:textId="77777777" w:rsidR="000234BB" w:rsidRPr="00634625" w:rsidRDefault="000234BB" w:rsidP="00725808">
            <w:pPr>
              <w:pStyle w:val="SmallStandard"/>
            </w:pPr>
            <w:r>
              <w:lastRenderedPageBreak/>
              <w:t>NetType</w:t>
            </w:r>
          </w:p>
        </w:tc>
        <w:tc>
          <w:tcPr>
            <w:tcW w:w="1574" w:type="dxa"/>
          </w:tcPr>
          <w:p w14:paraId="2DA51C1E" w14:textId="77777777" w:rsidR="000234BB" w:rsidRPr="00132C43" w:rsidRDefault="000234BB" w:rsidP="00725808">
            <w:pPr>
              <w:pStyle w:val="SmallStandard"/>
            </w:pPr>
            <w:r>
              <w:t>netType</w:t>
            </w:r>
          </w:p>
        </w:tc>
        <w:tc>
          <w:tcPr>
            <w:tcW w:w="708" w:type="dxa"/>
          </w:tcPr>
          <w:p w14:paraId="32348005" w14:textId="77777777" w:rsidR="000234BB" w:rsidRPr="00D331EF" w:rsidRDefault="000234BB" w:rsidP="00725808">
            <w:pPr>
              <w:pStyle w:val="SmallStandard"/>
            </w:pPr>
            <w:r w:rsidRPr="00574783">
              <w:t>0..1</w:t>
            </w:r>
          </w:p>
        </w:tc>
        <w:tc>
          <w:tcPr>
            <w:tcW w:w="709" w:type="dxa"/>
          </w:tcPr>
          <w:p w14:paraId="2320007B" w14:textId="77777777" w:rsidR="000234BB" w:rsidRDefault="000234BB" w:rsidP="00725808"/>
        </w:tc>
        <w:tc>
          <w:tcPr>
            <w:tcW w:w="567" w:type="dxa"/>
          </w:tcPr>
          <w:p w14:paraId="1DBF3F29" w14:textId="77777777" w:rsidR="000234BB" w:rsidRPr="00D331EF" w:rsidRDefault="000234BB" w:rsidP="00725808">
            <w:pPr>
              <w:pStyle w:val="SmallStandard"/>
            </w:pPr>
            <w:r>
              <w:t>N</w:t>
            </w:r>
          </w:p>
        </w:tc>
        <w:tc>
          <w:tcPr>
            <w:tcW w:w="3969" w:type="dxa"/>
          </w:tcPr>
          <w:p w14:paraId="4CE6BE84" w14:textId="77777777" w:rsidR="000234BB" w:rsidRDefault="000234BB" w:rsidP="00725808"/>
        </w:tc>
      </w:tr>
      <w:tr w:rsidR="000234BB" w:rsidRPr="00CC6307" w14:paraId="1D8376AE" w14:textId="77777777" w:rsidTr="00725808">
        <w:tc>
          <w:tcPr>
            <w:tcW w:w="1573" w:type="dxa"/>
          </w:tcPr>
          <w:p w14:paraId="4DC12CDF" w14:textId="77777777" w:rsidR="000234BB" w:rsidRPr="00634625" w:rsidRDefault="000234BB" w:rsidP="00725808">
            <w:pPr>
              <w:pStyle w:val="SmallStandard"/>
            </w:pPr>
            <w:r>
              <w:t>InsulationSpecification</w:t>
            </w:r>
          </w:p>
        </w:tc>
        <w:tc>
          <w:tcPr>
            <w:tcW w:w="1574" w:type="dxa"/>
          </w:tcPr>
          <w:p w14:paraId="06E344FA" w14:textId="77777777" w:rsidR="000234BB" w:rsidRPr="00132C43" w:rsidRDefault="000234BB" w:rsidP="00725808">
            <w:pPr>
              <w:pStyle w:val="SmallStandard"/>
            </w:pPr>
            <w:r>
              <w:t>recommendedInsulationSpecification</w:t>
            </w:r>
          </w:p>
        </w:tc>
        <w:tc>
          <w:tcPr>
            <w:tcW w:w="708" w:type="dxa"/>
          </w:tcPr>
          <w:p w14:paraId="57D9D5C1" w14:textId="77777777" w:rsidR="000234BB" w:rsidRPr="00D331EF" w:rsidRDefault="000234BB" w:rsidP="00725808">
            <w:pPr>
              <w:pStyle w:val="SmallStandard"/>
            </w:pPr>
            <w:r w:rsidRPr="00574783">
              <w:t>0..1</w:t>
            </w:r>
          </w:p>
        </w:tc>
        <w:tc>
          <w:tcPr>
            <w:tcW w:w="709" w:type="dxa"/>
          </w:tcPr>
          <w:p w14:paraId="5AEA2A06" w14:textId="77777777" w:rsidR="000234BB" w:rsidRDefault="000234BB" w:rsidP="00725808"/>
        </w:tc>
        <w:tc>
          <w:tcPr>
            <w:tcW w:w="567" w:type="dxa"/>
          </w:tcPr>
          <w:p w14:paraId="645B0B02" w14:textId="77777777" w:rsidR="000234BB" w:rsidRPr="00D331EF" w:rsidRDefault="000234BB" w:rsidP="00725808">
            <w:pPr>
              <w:pStyle w:val="SmallStandard"/>
            </w:pPr>
            <w:r>
              <w:t>N</w:t>
            </w:r>
          </w:p>
        </w:tc>
        <w:tc>
          <w:tcPr>
            <w:tcW w:w="3969" w:type="dxa"/>
          </w:tcPr>
          <w:p w14:paraId="13C23BF9" w14:textId="77777777" w:rsidR="000234BB" w:rsidRDefault="000234BB" w:rsidP="00725808">
            <w:pPr>
              <w:jc w:val="left"/>
            </w:pPr>
            <w:r>
              <w:rPr>
                <w:sz w:val="16"/>
                <w:szCs w:val="16"/>
              </w:rPr>
              <w:t>Defines a recommended Specification for the insulation (e.g. the color) that implements this signal.</w:t>
            </w:r>
          </w:p>
        </w:tc>
      </w:tr>
    </w:tbl>
    <w:p w14:paraId="576CC60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9E00898" w14:textId="77777777" w:rsidTr="00725808">
        <w:tc>
          <w:tcPr>
            <w:tcW w:w="2296" w:type="dxa"/>
            <w:gridSpan w:val="2"/>
          </w:tcPr>
          <w:p w14:paraId="02F5EC1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F6DDC6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4AD5D46" w14:textId="77777777" w:rsidR="000234BB" w:rsidRDefault="000234BB" w:rsidP="00725808">
            <w:pPr>
              <w:jc w:val="center"/>
              <w:rPr>
                <w:b/>
                <w:sz w:val="16"/>
                <w:szCs w:val="16"/>
                <w:lang w:val="en-GB"/>
              </w:rPr>
            </w:pPr>
            <w:r>
              <w:rPr>
                <w:b/>
                <w:sz w:val="16"/>
                <w:szCs w:val="16"/>
                <w:lang w:val="en-GB"/>
              </w:rPr>
              <w:t>General</w:t>
            </w:r>
          </w:p>
        </w:tc>
      </w:tr>
      <w:tr w:rsidR="000234BB" w:rsidRPr="00720F6F" w14:paraId="7B746A1A" w14:textId="77777777" w:rsidTr="00725808">
        <w:tc>
          <w:tcPr>
            <w:tcW w:w="1588" w:type="dxa"/>
          </w:tcPr>
          <w:p w14:paraId="12B6719C" w14:textId="77777777" w:rsidR="000234BB" w:rsidRDefault="000234BB" w:rsidP="00725808">
            <w:pPr>
              <w:rPr>
                <w:b/>
                <w:sz w:val="16"/>
                <w:szCs w:val="16"/>
                <w:lang w:val="en-GB"/>
              </w:rPr>
            </w:pPr>
            <w:r>
              <w:rPr>
                <w:b/>
                <w:sz w:val="16"/>
                <w:szCs w:val="16"/>
                <w:lang w:val="en-GB"/>
              </w:rPr>
              <w:t>Type</w:t>
            </w:r>
          </w:p>
        </w:tc>
        <w:tc>
          <w:tcPr>
            <w:tcW w:w="708" w:type="dxa"/>
          </w:tcPr>
          <w:p w14:paraId="7C311E99" w14:textId="77777777" w:rsidR="000234BB" w:rsidRDefault="000234BB" w:rsidP="00725808">
            <w:pPr>
              <w:rPr>
                <w:b/>
                <w:sz w:val="16"/>
                <w:szCs w:val="16"/>
                <w:lang w:val="en-GB"/>
              </w:rPr>
            </w:pPr>
            <w:r>
              <w:rPr>
                <w:b/>
                <w:sz w:val="16"/>
                <w:szCs w:val="16"/>
                <w:lang w:val="en-GB"/>
              </w:rPr>
              <w:t>Mult</w:t>
            </w:r>
          </w:p>
        </w:tc>
        <w:tc>
          <w:tcPr>
            <w:tcW w:w="1560" w:type="dxa"/>
          </w:tcPr>
          <w:p w14:paraId="036FC4E1" w14:textId="77777777" w:rsidR="000234BB" w:rsidRDefault="000234BB" w:rsidP="00725808">
            <w:pPr>
              <w:rPr>
                <w:b/>
                <w:sz w:val="16"/>
                <w:szCs w:val="16"/>
                <w:lang w:val="en-GB"/>
              </w:rPr>
            </w:pPr>
            <w:r>
              <w:rPr>
                <w:b/>
                <w:sz w:val="16"/>
                <w:szCs w:val="16"/>
                <w:lang w:val="en-GB"/>
              </w:rPr>
              <w:t>Role</w:t>
            </w:r>
          </w:p>
        </w:tc>
        <w:tc>
          <w:tcPr>
            <w:tcW w:w="708" w:type="dxa"/>
          </w:tcPr>
          <w:p w14:paraId="71E0916D" w14:textId="77777777" w:rsidR="000234BB" w:rsidRDefault="000234BB" w:rsidP="00725808">
            <w:pPr>
              <w:rPr>
                <w:b/>
                <w:sz w:val="16"/>
                <w:szCs w:val="16"/>
                <w:lang w:val="en-GB"/>
              </w:rPr>
            </w:pPr>
            <w:r>
              <w:rPr>
                <w:b/>
                <w:sz w:val="16"/>
                <w:szCs w:val="16"/>
                <w:lang w:val="en-GB"/>
              </w:rPr>
              <w:t>Mult</w:t>
            </w:r>
          </w:p>
        </w:tc>
        <w:tc>
          <w:tcPr>
            <w:tcW w:w="567" w:type="dxa"/>
          </w:tcPr>
          <w:p w14:paraId="4F37EA7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F2A0E54" w14:textId="77777777" w:rsidR="000234BB" w:rsidRPr="008359F5" w:rsidRDefault="000234BB" w:rsidP="00725808">
            <w:pPr>
              <w:rPr>
                <w:b/>
                <w:sz w:val="16"/>
                <w:szCs w:val="16"/>
                <w:lang w:val="en-GB"/>
              </w:rPr>
            </w:pPr>
            <w:r>
              <w:rPr>
                <w:b/>
                <w:sz w:val="16"/>
                <w:szCs w:val="16"/>
                <w:lang w:val="en-GB"/>
              </w:rPr>
              <w:t>Comment</w:t>
            </w:r>
          </w:p>
        </w:tc>
      </w:tr>
      <w:tr w:rsidR="000234BB" w:rsidRPr="00CC6307" w14:paraId="5D0F2C87" w14:textId="77777777" w:rsidTr="00725808">
        <w:tc>
          <w:tcPr>
            <w:tcW w:w="1588" w:type="dxa"/>
          </w:tcPr>
          <w:p w14:paraId="3C17737D" w14:textId="77777777" w:rsidR="000234BB" w:rsidRPr="00634625" w:rsidRDefault="000234BB" w:rsidP="00725808">
            <w:pPr>
              <w:pStyle w:val="SmallStandard"/>
            </w:pPr>
            <w:r>
              <w:t>WireElementReference</w:t>
            </w:r>
          </w:p>
        </w:tc>
        <w:tc>
          <w:tcPr>
            <w:tcW w:w="708" w:type="dxa"/>
          </w:tcPr>
          <w:p w14:paraId="6AB6489E" w14:textId="77777777" w:rsidR="000234BB" w:rsidRPr="00D331EF" w:rsidRDefault="000234BB" w:rsidP="00725808">
            <w:pPr>
              <w:pStyle w:val="SmallStandard"/>
            </w:pPr>
            <w:r w:rsidRPr="00D01517">
              <w:t>0..*</w:t>
            </w:r>
          </w:p>
        </w:tc>
        <w:tc>
          <w:tcPr>
            <w:tcW w:w="1560" w:type="dxa"/>
          </w:tcPr>
          <w:p w14:paraId="6E0CB6CD" w14:textId="77777777" w:rsidR="000234BB" w:rsidRPr="00132C43" w:rsidRDefault="000234BB" w:rsidP="00725808">
            <w:pPr>
              <w:pStyle w:val="SmallStandard"/>
            </w:pPr>
            <w:r>
              <w:t>signal</w:t>
            </w:r>
          </w:p>
        </w:tc>
        <w:tc>
          <w:tcPr>
            <w:tcW w:w="708" w:type="dxa"/>
          </w:tcPr>
          <w:p w14:paraId="78CDDBC4" w14:textId="77777777" w:rsidR="000234BB" w:rsidRPr="00D331EF" w:rsidRDefault="000234BB" w:rsidP="00725808">
            <w:pPr>
              <w:pStyle w:val="SmallStandard"/>
            </w:pPr>
            <w:r w:rsidRPr="00D01517">
              <w:t>0..1</w:t>
            </w:r>
          </w:p>
        </w:tc>
        <w:tc>
          <w:tcPr>
            <w:tcW w:w="567" w:type="dxa"/>
          </w:tcPr>
          <w:p w14:paraId="0C74F3CE" w14:textId="77777777" w:rsidR="000234BB" w:rsidRPr="00D331EF" w:rsidRDefault="000234BB" w:rsidP="00725808">
            <w:pPr>
              <w:pStyle w:val="SmallStandard"/>
            </w:pPr>
            <w:r>
              <w:t>N</w:t>
            </w:r>
          </w:p>
        </w:tc>
        <w:tc>
          <w:tcPr>
            <w:tcW w:w="3969" w:type="dxa"/>
          </w:tcPr>
          <w:p w14:paraId="7DB9D437" w14:textId="77777777" w:rsidR="000234BB" w:rsidRDefault="000234BB" w:rsidP="00725808">
            <w:pPr>
              <w:pStyle w:val="SmallStandard"/>
            </w:pPr>
            <w:r w:rsidRPr="00491287">
              <w:t>References the signal that is transmitted by the WireElementReference.</w:t>
            </w:r>
          </w:p>
        </w:tc>
      </w:tr>
      <w:tr w:rsidR="000234BB" w:rsidRPr="00CC6307" w14:paraId="7B271FE2" w14:textId="77777777" w:rsidTr="00725808">
        <w:tc>
          <w:tcPr>
            <w:tcW w:w="1588" w:type="dxa"/>
          </w:tcPr>
          <w:p w14:paraId="2A2C1C46" w14:textId="77777777" w:rsidR="000234BB" w:rsidRPr="00634625" w:rsidRDefault="000234BB" w:rsidP="00725808">
            <w:pPr>
              <w:pStyle w:val="SmallStandard"/>
            </w:pPr>
            <w:r>
              <w:t>PinComponentBehavior</w:t>
            </w:r>
          </w:p>
        </w:tc>
        <w:tc>
          <w:tcPr>
            <w:tcW w:w="708" w:type="dxa"/>
          </w:tcPr>
          <w:p w14:paraId="79456C1D" w14:textId="77777777" w:rsidR="000234BB" w:rsidRPr="00D331EF" w:rsidRDefault="000234BB" w:rsidP="00725808">
            <w:pPr>
              <w:pStyle w:val="SmallStandard"/>
            </w:pPr>
            <w:r w:rsidRPr="00D01517">
              <w:t>0..*</w:t>
            </w:r>
          </w:p>
        </w:tc>
        <w:tc>
          <w:tcPr>
            <w:tcW w:w="1560" w:type="dxa"/>
          </w:tcPr>
          <w:p w14:paraId="775187B2" w14:textId="77777777" w:rsidR="000234BB" w:rsidRPr="00132C43" w:rsidRDefault="000234BB" w:rsidP="00725808">
            <w:pPr>
              <w:pStyle w:val="SmallStandard"/>
            </w:pPr>
            <w:r>
              <w:t>signal</w:t>
            </w:r>
          </w:p>
        </w:tc>
        <w:tc>
          <w:tcPr>
            <w:tcW w:w="708" w:type="dxa"/>
          </w:tcPr>
          <w:p w14:paraId="0DCFBEEA" w14:textId="77777777" w:rsidR="000234BB" w:rsidRPr="00D331EF" w:rsidRDefault="000234BB" w:rsidP="00725808">
            <w:pPr>
              <w:pStyle w:val="SmallStandard"/>
            </w:pPr>
            <w:r w:rsidRPr="00D01517">
              <w:t>0..1</w:t>
            </w:r>
          </w:p>
        </w:tc>
        <w:tc>
          <w:tcPr>
            <w:tcW w:w="567" w:type="dxa"/>
          </w:tcPr>
          <w:p w14:paraId="75DBC53C" w14:textId="77777777" w:rsidR="000234BB" w:rsidRPr="00D331EF" w:rsidRDefault="000234BB" w:rsidP="00725808">
            <w:pPr>
              <w:pStyle w:val="SmallStandard"/>
            </w:pPr>
            <w:r>
              <w:t>N</w:t>
            </w:r>
          </w:p>
        </w:tc>
        <w:tc>
          <w:tcPr>
            <w:tcW w:w="3969" w:type="dxa"/>
          </w:tcPr>
          <w:p w14:paraId="0B2A91C6" w14:textId="77777777" w:rsidR="000234BB" w:rsidRDefault="000234BB" w:rsidP="00725808">
            <w:pPr>
              <w:jc w:val="left"/>
            </w:pPr>
            <w:r>
              <w:rPr>
                <w:sz w:val="16"/>
                <w:szCs w:val="16"/>
              </w:rPr>
              <w:t xml:space="preserve">Specifies the </w:t>
            </w:r>
            <w:r>
              <w:rPr>
                <w:i/>
                <w:iCs/>
                <w:sz w:val="16"/>
                <w:szCs w:val="16"/>
              </w:rPr>
              <w:t xml:space="preserve">Signal </w:t>
            </w:r>
            <w:r>
              <w:rPr>
                <w:sz w:val="16"/>
                <w:szCs w:val="16"/>
              </w:rPr>
              <w:t>associated with the pin in this behavior.</w:t>
            </w:r>
          </w:p>
        </w:tc>
      </w:tr>
      <w:tr w:rsidR="000234BB" w:rsidRPr="00CC6307" w14:paraId="29B06FD5" w14:textId="77777777" w:rsidTr="00725808">
        <w:tc>
          <w:tcPr>
            <w:tcW w:w="1588" w:type="dxa"/>
          </w:tcPr>
          <w:p w14:paraId="26FF21D5" w14:textId="77777777" w:rsidR="000234BB" w:rsidRPr="00634625" w:rsidRDefault="000234BB" w:rsidP="00725808">
            <w:pPr>
              <w:pStyle w:val="SmallStandard"/>
            </w:pPr>
            <w:r>
              <w:t>Connection</w:t>
            </w:r>
          </w:p>
        </w:tc>
        <w:tc>
          <w:tcPr>
            <w:tcW w:w="708" w:type="dxa"/>
          </w:tcPr>
          <w:p w14:paraId="24C19E41" w14:textId="77777777" w:rsidR="000234BB" w:rsidRPr="00D331EF" w:rsidRDefault="000234BB" w:rsidP="00725808">
            <w:pPr>
              <w:pStyle w:val="SmallStandard"/>
            </w:pPr>
            <w:r w:rsidRPr="00D01517">
              <w:t>0..*</w:t>
            </w:r>
          </w:p>
        </w:tc>
        <w:tc>
          <w:tcPr>
            <w:tcW w:w="1560" w:type="dxa"/>
          </w:tcPr>
          <w:p w14:paraId="32E0EE18" w14:textId="77777777" w:rsidR="000234BB" w:rsidRPr="00132C43" w:rsidRDefault="000234BB" w:rsidP="00725808">
            <w:pPr>
              <w:pStyle w:val="SmallStandard"/>
            </w:pPr>
            <w:r>
              <w:t>signal</w:t>
            </w:r>
          </w:p>
        </w:tc>
        <w:tc>
          <w:tcPr>
            <w:tcW w:w="708" w:type="dxa"/>
          </w:tcPr>
          <w:p w14:paraId="7A1AD752" w14:textId="77777777" w:rsidR="000234BB" w:rsidRPr="00D331EF" w:rsidRDefault="000234BB" w:rsidP="00725808">
            <w:pPr>
              <w:pStyle w:val="SmallStandard"/>
            </w:pPr>
            <w:r w:rsidRPr="00D01517">
              <w:t>0..1</w:t>
            </w:r>
          </w:p>
        </w:tc>
        <w:tc>
          <w:tcPr>
            <w:tcW w:w="567" w:type="dxa"/>
          </w:tcPr>
          <w:p w14:paraId="72C3655D" w14:textId="77777777" w:rsidR="000234BB" w:rsidRPr="00D331EF" w:rsidRDefault="000234BB" w:rsidP="00725808">
            <w:pPr>
              <w:pStyle w:val="SmallStandard"/>
            </w:pPr>
            <w:r>
              <w:t>N</w:t>
            </w:r>
          </w:p>
        </w:tc>
        <w:tc>
          <w:tcPr>
            <w:tcW w:w="3969" w:type="dxa"/>
          </w:tcPr>
          <w:p w14:paraId="4D14954C" w14:textId="77777777" w:rsidR="000234BB" w:rsidRDefault="000234BB" w:rsidP="00725808">
            <w:pPr>
              <w:pStyle w:val="SmallStandard"/>
            </w:pPr>
            <w:r w:rsidRPr="00491287">
              <w:t>References the signal that is transmitted by the connection.</w:t>
            </w:r>
          </w:p>
        </w:tc>
      </w:tr>
      <w:tr w:rsidR="000234BB" w:rsidRPr="00CC6307" w14:paraId="672F47A5" w14:textId="77777777" w:rsidTr="00725808">
        <w:tc>
          <w:tcPr>
            <w:tcW w:w="1588" w:type="dxa"/>
          </w:tcPr>
          <w:p w14:paraId="70BF1571" w14:textId="77777777" w:rsidR="000234BB" w:rsidRPr="00634625" w:rsidRDefault="000234BB" w:rsidP="00725808">
            <w:pPr>
              <w:pStyle w:val="SmallStandard"/>
            </w:pPr>
            <w:r>
              <w:t>SignalSpecification</w:t>
            </w:r>
          </w:p>
        </w:tc>
        <w:tc>
          <w:tcPr>
            <w:tcW w:w="708" w:type="dxa"/>
          </w:tcPr>
          <w:p w14:paraId="6DA692CC" w14:textId="77777777" w:rsidR="000234BB" w:rsidRPr="00D331EF" w:rsidRDefault="000234BB" w:rsidP="00725808">
            <w:pPr>
              <w:pStyle w:val="SmallStandard"/>
            </w:pPr>
            <w:r w:rsidRPr="00D01517">
              <w:t>1</w:t>
            </w:r>
          </w:p>
        </w:tc>
        <w:tc>
          <w:tcPr>
            <w:tcW w:w="1560" w:type="dxa"/>
          </w:tcPr>
          <w:p w14:paraId="2A5A9AF7" w14:textId="77777777" w:rsidR="000234BB" w:rsidRPr="00132C43" w:rsidRDefault="000234BB" w:rsidP="00725808">
            <w:pPr>
              <w:pStyle w:val="SmallStandard"/>
            </w:pPr>
            <w:r>
              <w:t>signal</w:t>
            </w:r>
          </w:p>
        </w:tc>
        <w:tc>
          <w:tcPr>
            <w:tcW w:w="708" w:type="dxa"/>
          </w:tcPr>
          <w:p w14:paraId="70F7BD22" w14:textId="77777777" w:rsidR="000234BB" w:rsidRPr="00D331EF" w:rsidRDefault="000234BB" w:rsidP="00725808">
            <w:pPr>
              <w:pStyle w:val="SmallStandard"/>
            </w:pPr>
            <w:r w:rsidRPr="00D01517">
              <w:t>0..*</w:t>
            </w:r>
          </w:p>
        </w:tc>
        <w:tc>
          <w:tcPr>
            <w:tcW w:w="567" w:type="dxa"/>
          </w:tcPr>
          <w:p w14:paraId="6B1FC586" w14:textId="77777777" w:rsidR="000234BB" w:rsidRDefault="000234BB" w:rsidP="00725808">
            <w:pPr>
              <w:pStyle w:val="SmallStandard"/>
            </w:pPr>
            <w:r>
              <w:t>Y</w:t>
            </w:r>
          </w:p>
        </w:tc>
        <w:tc>
          <w:tcPr>
            <w:tcW w:w="3969" w:type="dxa"/>
          </w:tcPr>
          <w:p w14:paraId="3CE98F67" w14:textId="77777777" w:rsidR="000234BB" w:rsidRDefault="000234BB" w:rsidP="00725808">
            <w:pPr>
              <w:jc w:val="left"/>
            </w:pPr>
            <w:r>
              <w:rPr>
                <w:sz w:val="16"/>
                <w:szCs w:val="16"/>
              </w:rPr>
              <w:t>Specifies the signals.</w:t>
            </w:r>
          </w:p>
        </w:tc>
      </w:tr>
      <w:tr w:rsidR="000234BB" w:rsidRPr="00CC6307" w14:paraId="16FD9306" w14:textId="77777777" w:rsidTr="00725808">
        <w:tc>
          <w:tcPr>
            <w:tcW w:w="1588" w:type="dxa"/>
          </w:tcPr>
          <w:p w14:paraId="1BDC6DFE" w14:textId="77777777" w:rsidR="000234BB" w:rsidRPr="00634625" w:rsidRDefault="000234BB" w:rsidP="00725808">
            <w:pPr>
              <w:pStyle w:val="SmallStandard"/>
            </w:pPr>
            <w:r>
              <w:t>ComponentPort</w:t>
            </w:r>
          </w:p>
        </w:tc>
        <w:tc>
          <w:tcPr>
            <w:tcW w:w="708" w:type="dxa"/>
          </w:tcPr>
          <w:p w14:paraId="72747612" w14:textId="77777777" w:rsidR="000234BB" w:rsidRPr="00D331EF" w:rsidRDefault="000234BB" w:rsidP="00725808">
            <w:pPr>
              <w:pStyle w:val="SmallStandard"/>
            </w:pPr>
            <w:r w:rsidRPr="00D01517">
              <w:t>0..*</w:t>
            </w:r>
          </w:p>
        </w:tc>
        <w:tc>
          <w:tcPr>
            <w:tcW w:w="1560" w:type="dxa"/>
          </w:tcPr>
          <w:p w14:paraId="78E297B5" w14:textId="77777777" w:rsidR="000234BB" w:rsidRPr="00132C43" w:rsidRDefault="000234BB" w:rsidP="00725808">
            <w:pPr>
              <w:pStyle w:val="SmallStandard"/>
            </w:pPr>
            <w:r>
              <w:t>signal</w:t>
            </w:r>
          </w:p>
        </w:tc>
        <w:tc>
          <w:tcPr>
            <w:tcW w:w="708" w:type="dxa"/>
          </w:tcPr>
          <w:p w14:paraId="27E2EEAB" w14:textId="77777777" w:rsidR="000234BB" w:rsidRPr="00D331EF" w:rsidRDefault="000234BB" w:rsidP="00725808">
            <w:pPr>
              <w:pStyle w:val="SmallStandard"/>
            </w:pPr>
            <w:r w:rsidRPr="00D01517">
              <w:t>0..1</w:t>
            </w:r>
          </w:p>
        </w:tc>
        <w:tc>
          <w:tcPr>
            <w:tcW w:w="567" w:type="dxa"/>
          </w:tcPr>
          <w:p w14:paraId="47EAEFF6" w14:textId="77777777" w:rsidR="000234BB" w:rsidRPr="00D331EF" w:rsidRDefault="000234BB" w:rsidP="00725808">
            <w:pPr>
              <w:pStyle w:val="SmallStandard"/>
            </w:pPr>
            <w:r>
              <w:t>N</w:t>
            </w:r>
          </w:p>
        </w:tc>
        <w:tc>
          <w:tcPr>
            <w:tcW w:w="3969" w:type="dxa"/>
          </w:tcPr>
          <w:p w14:paraId="1B04820B" w14:textId="77777777" w:rsidR="000234BB" w:rsidRDefault="000234BB" w:rsidP="00725808">
            <w:pPr>
              <w:jc w:val="left"/>
            </w:pPr>
            <w:r>
              <w:rPr>
                <w:sz w:val="16"/>
                <w:szCs w:val="16"/>
              </w:rPr>
              <w:t xml:space="preserve">References the </w:t>
            </w:r>
            <w:r>
              <w:rPr>
                <w:i/>
                <w:iCs/>
                <w:sz w:val="16"/>
                <w:szCs w:val="16"/>
              </w:rPr>
              <w:t>Signal</w:t>
            </w:r>
            <w:r>
              <w:rPr>
                <w:sz w:val="16"/>
                <w:szCs w:val="16"/>
              </w:rPr>
              <w:t xml:space="preserve"> that is associated with the </w:t>
            </w:r>
            <w:r>
              <w:rPr>
                <w:i/>
                <w:iCs/>
                <w:sz w:val="16"/>
                <w:szCs w:val="16"/>
              </w:rPr>
              <w:t>ComponentPort</w:t>
            </w:r>
            <w:r>
              <w:rPr>
                <w:sz w:val="16"/>
                <w:szCs w:val="16"/>
              </w:rPr>
              <w:t>.</w:t>
            </w:r>
          </w:p>
        </w:tc>
      </w:tr>
    </w:tbl>
    <w:p w14:paraId="18FE1B6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32" w:name="_c46d16953ae1ecdc4f7b2ebed462fbd8"/>
      <w:r>
        <w:rPr>
          <w:lang w:val="en-GB"/>
        </w:rPr>
        <w:t>SignalSpecification</w:t>
      </w:r>
      <w:bookmarkEnd w:id="1632"/>
    </w:p>
    <w:p w14:paraId="676E3088" w14:textId="77777777" w:rsidR="000234BB" w:rsidRDefault="000234BB" w:rsidP="000234BB">
      <w:r>
        <w:rPr>
          <w:sz w:val="18"/>
          <w:szCs w:val="18"/>
        </w:rPr>
        <w:t>Specification for the definition of a list of valid signals.</w:t>
      </w:r>
    </w:p>
    <w:p w14:paraId="0948C3C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9C93E23" w14:textId="77777777" w:rsidTr="00725808">
        <w:tc>
          <w:tcPr>
            <w:tcW w:w="2013" w:type="dxa"/>
            <w:tcMar>
              <w:top w:w="28" w:type="dxa"/>
              <w:left w:w="28" w:type="dxa"/>
              <w:bottom w:w="28" w:type="dxa"/>
              <w:right w:w="28" w:type="dxa"/>
            </w:tcMar>
          </w:tcPr>
          <w:p w14:paraId="478A574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42C696" w14:textId="4760B9E2"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024B63E9" w14:textId="77777777" w:rsidTr="00725808">
        <w:tc>
          <w:tcPr>
            <w:tcW w:w="2013" w:type="dxa"/>
            <w:tcMar>
              <w:top w:w="28" w:type="dxa"/>
              <w:left w:w="28" w:type="dxa"/>
              <w:bottom w:w="28" w:type="dxa"/>
              <w:right w:w="28" w:type="dxa"/>
            </w:tcMar>
          </w:tcPr>
          <w:p w14:paraId="58618FC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1D638BC" w14:textId="77777777" w:rsidR="000234BB" w:rsidRDefault="000234BB" w:rsidP="00725808"/>
        </w:tc>
      </w:tr>
      <w:tr w:rsidR="000234BB" w:rsidRPr="008359F5" w14:paraId="7BFEA0E5" w14:textId="77777777" w:rsidTr="00725808">
        <w:tc>
          <w:tcPr>
            <w:tcW w:w="2013" w:type="dxa"/>
            <w:tcMar>
              <w:top w:w="28" w:type="dxa"/>
              <w:left w:w="28" w:type="dxa"/>
              <w:bottom w:w="28" w:type="dxa"/>
              <w:right w:w="28" w:type="dxa"/>
            </w:tcMar>
          </w:tcPr>
          <w:p w14:paraId="21448C6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CC26F0" w14:textId="77777777" w:rsidR="000234BB" w:rsidRPr="000437C1" w:rsidRDefault="000234BB" w:rsidP="00725808">
            <w:pPr>
              <w:pStyle w:val="SmallStandard"/>
            </w:pPr>
            <w:r>
              <w:t>false</w:t>
            </w:r>
          </w:p>
        </w:tc>
      </w:tr>
    </w:tbl>
    <w:p w14:paraId="726F7DF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62F953E" w14:textId="77777777" w:rsidTr="00725808">
        <w:tc>
          <w:tcPr>
            <w:tcW w:w="3856" w:type="dxa"/>
            <w:gridSpan w:val="3"/>
          </w:tcPr>
          <w:p w14:paraId="3A40EBB6" w14:textId="77777777" w:rsidR="000234BB" w:rsidRDefault="000234BB" w:rsidP="00725808">
            <w:pPr>
              <w:jc w:val="center"/>
              <w:rPr>
                <w:b/>
                <w:sz w:val="16"/>
                <w:szCs w:val="16"/>
                <w:lang w:val="en-GB"/>
              </w:rPr>
            </w:pPr>
            <w:r>
              <w:rPr>
                <w:b/>
                <w:sz w:val="16"/>
                <w:szCs w:val="16"/>
                <w:lang w:val="en-GB"/>
              </w:rPr>
              <w:t>Other End</w:t>
            </w:r>
          </w:p>
        </w:tc>
        <w:tc>
          <w:tcPr>
            <w:tcW w:w="708" w:type="dxa"/>
          </w:tcPr>
          <w:p w14:paraId="679F83C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D8E4665" w14:textId="77777777" w:rsidR="000234BB" w:rsidRDefault="000234BB" w:rsidP="00725808">
            <w:pPr>
              <w:jc w:val="center"/>
              <w:rPr>
                <w:b/>
                <w:sz w:val="16"/>
                <w:szCs w:val="16"/>
                <w:lang w:val="en-GB"/>
              </w:rPr>
            </w:pPr>
            <w:r>
              <w:rPr>
                <w:b/>
                <w:sz w:val="16"/>
                <w:szCs w:val="16"/>
                <w:lang w:val="en-GB"/>
              </w:rPr>
              <w:t>General</w:t>
            </w:r>
          </w:p>
        </w:tc>
      </w:tr>
      <w:tr w:rsidR="000234BB" w:rsidRPr="00720F6F" w14:paraId="023C7CAC" w14:textId="77777777" w:rsidTr="00725808">
        <w:tc>
          <w:tcPr>
            <w:tcW w:w="1573" w:type="dxa"/>
          </w:tcPr>
          <w:p w14:paraId="6A7D2B6F" w14:textId="77777777" w:rsidR="000234BB" w:rsidRDefault="000234BB" w:rsidP="00725808">
            <w:pPr>
              <w:rPr>
                <w:b/>
                <w:sz w:val="16"/>
                <w:szCs w:val="16"/>
                <w:lang w:val="en-GB"/>
              </w:rPr>
            </w:pPr>
            <w:r>
              <w:rPr>
                <w:b/>
                <w:sz w:val="16"/>
                <w:szCs w:val="16"/>
                <w:lang w:val="en-GB"/>
              </w:rPr>
              <w:t>Type</w:t>
            </w:r>
          </w:p>
        </w:tc>
        <w:tc>
          <w:tcPr>
            <w:tcW w:w="1574" w:type="dxa"/>
          </w:tcPr>
          <w:p w14:paraId="5EF83F34" w14:textId="77777777" w:rsidR="000234BB" w:rsidRDefault="000234BB" w:rsidP="00725808">
            <w:pPr>
              <w:rPr>
                <w:b/>
                <w:sz w:val="16"/>
                <w:szCs w:val="16"/>
                <w:lang w:val="en-GB"/>
              </w:rPr>
            </w:pPr>
            <w:r>
              <w:rPr>
                <w:b/>
                <w:sz w:val="16"/>
                <w:szCs w:val="16"/>
                <w:lang w:val="en-GB"/>
              </w:rPr>
              <w:t>Role</w:t>
            </w:r>
          </w:p>
        </w:tc>
        <w:tc>
          <w:tcPr>
            <w:tcW w:w="708" w:type="dxa"/>
          </w:tcPr>
          <w:p w14:paraId="749D8DB9" w14:textId="77777777" w:rsidR="000234BB" w:rsidRDefault="000234BB" w:rsidP="00725808">
            <w:pPr>
              <w:rPr>
                <w:b/>
                <w:sz w:val="16"/>
                <w:szCs w:val="16"/>
                <w:lang w:val="en-GB"/>
              </w:rPr>
            </w:pPr>
            <w:r>
              <w:rPr>
                <w:b/>
                <w:sz w:val="16"/>
                <w:szCs w:val="16"/>
                <w:lang w:val="en-GB"/>
              </w:rPr>
              <w:t>Mult</w:t>
            </w:r>
          </w:p>
        </w:tc>
        <w:tc>
          <w:tcPr>
            <w:tcW w:w="709" w:type="dxa"/>
          </w:tcPr>
          <w:p w14:paraId="5B52D842" w14:textId="77777777" w:rsidR="000234BB" w:rsidRDefault="000234BB" w:rsidP="00725808">
            <w:pPr>
              <w:rPr>
                <w:b/>
                <w:sz w:val="16"/>
                <w:szCs w:val="16"/>
                <w:lang w:val="en-GB"/>
              </w:rPr>
            </w:pPr>
            <w:r>
              <w:rPr>
                <w:b/>
                <w:sz w:val="16"/>
                <w:szCs w:val="16"/>
                <w:lang w:val="en-GB"/>
              </w:rPr>
              <w:t>Mult</w:t>
            </w:r>
          </w:p>
        </w:tc>
        <w:tc>
          <w:tcPr>
            <w:tcW w:w="567" w:type="dxa"/>
          </w:tcPr>
          <w:p w14:paraId="143F451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A4ACA37" w14:textId="77777777" w:rsidR="000234BB" w:rsidRPr="008359F5" w:rsidRDefault="000234BB" w:rsidP="00725808">
            <w:pPr>
              <w:rPr>
                <w:b/>
                <w:sz w:val="16"/>
                <w:szCs w:val="16"/>
                <w:lang w:val="en-GB"/>
              </w:rPr>
            </w:pPr>
            <w:r>
              <w:rPr>
                <w:b/>
                <w:sz w:val="16"/>
                <w:szCs w:val="16"/>
                <w:lang w:val="en-GB"/>
              </w:rPr>
              <w:t>Comment</w:t>
            </w:r>
          </w:p>
        </w:tc>
      </w:tr>
      <w:tr w:rsidR="000234BB" w:rsidRPr="00CC6307" w14:paraId="54B3EB24" w14:textId="77777777" w:rsidTr="00725808">
        <w:tc>
          <w:tcPr>
            <w:tcW w:w="1573" w:type="dxa"/>
          </w:tcPr>
          <w:p w14:paraId="65877A0B" w14:textId="77777777" w:rsidR="000234BB" w:rsidRPr="00634625" w:rsidRDefault="000234BB" w:rsidP="00725808">
            <w:pPr>
              <w:pStyle w:val="SmallStandard"/>
            </w:pPr>
            <w:r>
              <w:t>Signal</w:t>
            </w:r>
          </w:p>
        </w:tc>
        <w:tc>
          <w:tcPr>
            <w:tcW w:w="1574" w:type="dxa"/>
          </w:tcPr>
          <w:p w14:paraId="1961F49B" w14:textId="77777777" w:rsidR="000234BB" w:rsidRPr="00132C43" w:rsidRDefault="000234BB" w:rsidP="00725808">
            <w:pPr>
              <w:pStyle w:val="SmallStandard"/>
            </w:pPr>
            <w:r>
              <w:t>signal</w:t>
            </w:r>
          </w:p>
        </w:tc>
        <w:tc>
          <w:tcPr>
            <w:tcW w:w="708" w:type="dxa"/>
          </w:tcPr>
          <w:p w14:paraId="5DF1AB69" w14:textId="77777777" w:rsidR="000234BB" w:rsidRPr="00D331EF" w:rsidRDefault="000234BB" w:rsidP="00725808">
            <w:pPr>
              <w:pStyle w:val="SmallStandard"/>
            </w:pPr>
            <w:r w:rsidRPr="00574783">
              <w:t>0..*</w:t>
            </w:r>
          </w:p>
        </w:tc>
        <w:tc>
          <w:tcPr>
            <w:tcW w:w="709" w:type="dxa"/>
          </w:tcPr>
          <w:p w14:paraId="1B49B177" w14:textId="77777777" w:rsidR="000234BB" w:rsidRPr="00D331EF" w:rsidRDefault="000234BB" w:rsidP="00725808">
            <w:pPr>
              <w:pStyle w:val="SmallStandard"/>
            </w:pPr>
            <w:r w:rsidRPr="00207506">
              <w:t>1</w:t>
            </w:r>
          </w:p>
        </w:tc>
        <w:tc>
          <w:tcPr>
            <w:tcW w:w="567" w:type="dxa"/>
          </w:tcPr>
          <w:p w14:paraId="7529DF4B" w14:textId="77777777" w:rsidR="000234BB" w:rsidRDefault="000234BB" w:rsidP="00725808">
            <w:pPr>
              <w:pStyle w:val="SmallStandard"/>
            </w:pPr>
            <w:r>
              <w:t>Y</w:t>
            </w:r>
          </w:p>
        </w:tc>
        <w:tc>
          <w:tcPr>
            <w:tcW w:w="3969" w:type="dxa"/>
          </w:tcPr>
          <w:p w14:paraId="626841DF" w14:textId="77777777" w:rsidR="000234BB" w:rsidRDefault="000234BB" w:rsidP="00725808">
            <w:pPr>
              <w:jc w:val="left"/>
            </w:pPr>
            <w:r>
              <w:rPr>
                <w:sz w:val="16"/>
                <w:szCs w:val="16"/>
              </w:rPr>
              <w:t>Specifies the signals.</w:t>
            </w:r>
          </w:p>
        </w:tc>
      </w:tr>
    </w:tbl>
    <w:p w14:paraId="1550A9D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3" w:name="_c9a4a0476c5703d3c6fd4d6729a76be7"/>
      <w:r w:rsidRPr="005254F8">
        <w:rPr>
          <w:lang w:val="en-GB"/>
        </w:rPr>
        <w:t>CurrentType</w:t>
      </w:r>
      <w:bookmarkEnd w:id="1633"/>
    </w:p>
    <w:p w14:paraId="52901D7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F748C4C" w14:textId="77777777" w:rsidTr="00725808">
        <w:tc>
          <w:tcPr>
            <w:tcW w:w="2013" w:type="dxa"/>
            <w:tcMar>
              <w:top w:w="28" w:type="dxa"/>
              <w:left w:w="28" w:type="dxa"/>
              <w:bottom w:w="28" w:type="dxa"/>
              <w:right w:w="28" w:type="dxa"/>
            </w:tcMar>
          </w:tcPr>
          <w:p w14:paraId="7DC7CDF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36B96D" w14:textId="64C7F5A1"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453729A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525F229" w14:textId="77777777" w:rsidTr="00725808">
        <w:tc>
          <w:tcPr>
            <w:tcW w:w="2013" w:type="dxa"/>
            <w:tcMar>
              <w:top w:w="28" w:type="dxa"/>
              <w:left w:w="28" w:type="dxa"/>
              <w:bottom w:w="28" w:type="dxa"/>
              <w:right w:w="28" w:type="dxa"/>
            </w:tcMar>
          </w:tcPr>
          <w:p w14:paraId="70450683"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317C78D"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24F3EB8"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0FF3B4CE" w14:textId="77777777" w:rsidTr="00725808">
        <w:tc>
          <w:tcPr>
            <w:tcW w:w="2013" w:type="dxa"/>
            <w:tcMar>
              <w:top w:w="28" w:type="dxa"/>
              <w:left w:w="28" w:type="dxa"/>
              <w:bottom w:w="28" w:type="dxa"/>
              <w:right w:w="28" w:type="dxa"/>
            </w:tcMar>
          </w:tcPr>
          <w:p w14:paraId="6BC7D626" w14:textId="77777777" w:rsidR="000234BB" w:rsidRPr="009F5D54" w:rsidRDefault="000234BB" w:rsidP="00725808">
            <w:pPr>
              <w:pStyle w:val="SmallStandard"/>
            </w:pPr>
            <w:r w:rsidRPr="009F5D54">
              <w:t>ACOnePhase</w:t>
            </w:r>
          </w:p>
        </w:tc>
        <w:tc>
          <w:tcPr>
            <w:tcW w:w="283" w:type="dxa"/>
          </w:tcPr>
          <w:p w14:paraId="6C6F660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8AA7FC1" w14:textId="77777777" w:rsidR="000234BB" w:rsidRDefault="000234BB" w:rsidP="00725808"/>
        </w:tc>
      </w:tr>
      <w:tr w:rsidR="000234BB" w:rsidRPr="00CC6307" w14:paraId="3C662115" w14:textId="77777777" w:rsidTr="00725808">
        <w:tc>
          <w:tcPr>
            <w:tcW w:w="2013" w:type="dxa"/>
            <w:tcMar>
              <w:top w:w="28" w:type="dxa"/>
              <w:left w:w="28" w:type="dxa"/>
              <w:bottom w:w="28" w:type="dxa"/>
              <w:right w:w="28" w:type="dxa"/>
            </w:tcMar>
          </w:tcPr>
          <w:p w14:paraId="136C0454" w14:textId="77777777" w:rsidR="000234BB" w:rsidRPr="009F5D54" w:rsidRDefault="000234BB" w:rsidP="00725808">
            <w:pPr>
              <w:pStyle w:val="SmallStandard"/>
            </w:pPr>
            <w:r w:rsidRPr="009F5D54">
              <w:t>ACTwoPhase</w:t>
            </w:r>
          </w:p>
        </w:tc>
        <w:tc>
          <w:tcPr>
            <w:tcW w:w="283" w:type="dxa"/>
          </w:tcPr>
          <w:p w14:paraId="31EEB48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D915B3E" w14:textId="77777777" w:rsidR="000234BB" w:rsidRDefault="000234BB" w:rsidP="00725808"/>
        </w:tc>
      </w:tr>
      <w:tr w:rsidR="000234BB" w:rsidRPr="00CC6307" w14:paraId="0F416298" w14:textId="77777777" w:rsidTr="00725808">
        <w:tc>
          <w:tcPr>
            <w:tcW w:w="2013" w:type="dxa"/>
            <w:tcMar>
              <w:top w:w="28" w:type="dxa"/>
              <w:left w:w="28" w:type="dxa"/>
              <w:bottom w:w="28" w:type="dxa"/>
              <w:right w:w="28" w:type="dxa"/>
            </w:tcMar>
          </w:tcPr>
          <w:p w14:paraId="350FE803" w14:textId="77777777" w:rsidR="000234BB" w:rsidRPr="009F5D54" w:rsidRDefault="000234BB" w:rsidP="00725808">
            <w:pPr>
              <w:pStyle w:val="SmallStandard"/>
            </w:pPr>
            <w:r w:rsidRPr="009F5D54">
              <w:t>ACThreePhase</w:t>
            </w:r>
          </w:p>
        </w:tc>
        <w:tc>
          <w:tcPr>
            <w:tcW w:w="283" w:type="dxa"/>
          </w:tcPr>
          <w:p w14:paraId="3E449C9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93772F0" w14:textId="77777777" w:rsidR="000234BB" w:rsidRDefault="000234BB" w:rsidP="00725808"/>
        </w:tc>
      </w:tr>
      <w:tr w:rsidR="000234BB" w:rsidRPr="00CC6307" w14:paraId="0B71833F" w14:textId="77777777" w:rsidTr="00725808">
        <w:tc>
          <w:tcPr>
            <w:tcW w:w="2013" w:type="dxa"/>
            <w:tcMar>
              <w:top w:w="28" w:type="dxa"/>
              <w:left w:w="28" w:type="dxa"/>
              <w:bottom w:w="28" w:type="dxa"/>
              <w:right w:w="28" w:type="dxa"/>
            </w:tcMar>
          </w:tcPr>
          <w:p w14:paraId="5A7008EE" w14:textId="77777777" w:rsidR="000234BB" w:rsidRPr="009F5D54" w:rsidRDefault="000234BB" w:rsidP="00725808">
            <w:pPr>
              <w:pStyle w:val="SmallStandard"/>
            </w:pPr>
            <w:r w:rsidRPr="009F5D54">
              <w:t>DC</w:t>
            </w:r>
          </w:p>
        </w:tc>
        <w:tc>
          <w:tcPr>
            <w:tcW w:w="283" w:type="dxa"/>
          </w:tcPr>
          <w:p w14:paraId="171376A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0BB45CC" w14:textId="77777777" w:rsidR="000234BB" w:rsidRDefault="000234BB" w:rsidP="00725808"/>
        </w:tc>
      </w:tr>
    </w:tbl>
    <w:p w14:paraId="1CC4BD17" w14:textId="77777777" w:rsidR="000234BB" w:rsidRDefault="000234BB" w:rsidP="000234BB">
      <w:pPr>
        <w:pStyle w:val="SmallStandard"/>
      </w:pPr>
    </w:p>
    <w:p w14:paraId="4296CD7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634" w:name="_c75aa42aebbf8a38b4175d83dfa1f79f"/>
      <w:r w:rsidRPr="005254F8">
        <w:rPr>
          <w:lang w:val="en-GB"/>
        </w:rPr>
        <w:t>NominalVoltage</w:t>
      </w:r>
      <w:bookmarkEnd w:id="1634"/>
    </w:p>
    <w:p w14:paraId="2E55D5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07BB8F3" w14:textId="77777777" w:rsidTr="00725808">
        <w:tc>
          <w:tcPr>
            <w:tcW w:w="2013" w:type="dxa"/>
            <w:tcMar>
              <w:top w:w="28" w:type="dxa"/>
              <w:left w:w="28" w:type="dxa"/>
              <w:bottom w:w="28" w:type="dxa"/>
              <w:right w:w="28" w:type="dxa"/>
            </w:tcMar>
          </w:tcPr>
          <w:p w14:paraId="2DE7C11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E70A1D" w14:textId="66271C38"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557327E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7026A20" w14:textId="77777777" w:rsidTr="00725808">
        <w:tc>
          <w:tcPr>
            <w:tcW w:w="2013" w:type="dxa"/>
            <w:tcMar>
              <w:top w:w="28" w:type="dxa"/>
              <w:left w:w="28" w:type="dxa"/>
              <w:bottom w:w="28" w:type="dxa"/>
              <w:right w:w="28" w:type="dxa"/>
            </w:tcMar>
          </w:tcPr>
          <w:p w14:paraId="3DCDC844"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A88B744"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9EB6806"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248FB18D" w14:textId="77777777" w:rsidTr="00725808">
        <w:tc>
          <w:tcPr>
            <w:tcW w:w="2013" w:type="dxa"/>
            <w:tcMar>
              <w:top w:w="28" w:type="dxa"/>
              <w:left w:w="28" w:type="dxa"/>
              <w:bottom w:w="28" w:type="dxa"/>
              <w:right w:w="28" w:type="dxa"/>
            </w:tcMar>
          </w:tcPr>
          <w:p w14:paraId="22AE0D17" w14:textId="77777777" w:rsidR="000234BB" w:rsidRPr="009F5D54" w:rsidRDefault="000234BB" w:rsidP="00725808">
            <w:pPr>
              <w:pStyle w:val="SmallStandard"/>
            </w:pPr>
            <w:r w:rsidRPr="009F5D54">
              <w:t>12V</w:t>
            </w:r>
          </w:p>
        </w:tc>
        <w:tc>
          <w:tcPr>
            <w:tcW w:w="283" w:type="dxa"/>
          </w:tcPr>
          <w:p w14:paraId="0A38FF6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7ABCACB" w14:textId="77777777" w:rsidR="000234BB" w:rsidRDefault="000234BB" w:rsidP="00725808"/>
        </w:tc>
      </w:tr>
      <w:tr w:rsidR="000234BB" w:rsidRPr="00CC6307" w14:paraId="05595E3D" w14:textId="77777777" w:rsidTr="00725808">
        <w:tc>
          <w:tcPr>
            <w:tcW w:w="2013" w:type="dxa"/>
            <w:tcMar>
              <w:top w:w="28" w:type="dxa"/>
              <w:left w:w="28" w:type="dxa"/>
              <w:bottom w:w="28" w:type="dxa"/>
              <w:right w:w="28" w:type="dxa"/>
            </w:tcMar>
          </w:tcPr>
          <w:p w14:paraId="379B45F7" w14:textId="77777777" w:rsidR="000234BB" w:rsidRPr="009F5D54" w:rsidRDefault="000234BB" w:rsidP="00725808">
            <w:pPr>
              <w:pStyle w:val="SmallStandard"/>
            </w:pPr>
            <w:r w:rsidRPr="009F5D54">
              <w:t>24V</w:t>
            </w:r>
          </w:p>
        </w:tc>
        <w:tc>
          <w:tcPr>
            <w:tcW w:w="283" w:type="dxa"/>
          </w:tcPr>
          <w:p w14:paraId="5AD7E31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7305C80" w14:textId="77777777" w:rsidR="000234BB" w:rsidRDefault="000234BB" w:rsidP="00725808"/>
        </w:tc>
      </w:tr>
      <w:tr w:rsidR="000234BB" w:rsidRPr="00CC6307" w14:paraId="37331CE0" w14:textId="77777777" w:rsidTr="00725808">
        <w:tc>
          <w:tcPr>
            <w:tcW w:w="2013" w:type="dxa"/>
            <w:tcMar>
              <w:top w:w="28" w:type="dxa"/>
              <w:left w:w="28" w:type="dxa"/>
              <w:bottom w:w="28" w:type="dxa"/>
              <w:right w:w="28" w:type="dxa"/>
            </w:tcMar>
          </w:tcPr>
          <w:p w14:paraId="5081056E" w14:textId="77777777" w:rsidR="000234BB" w:rsidRPr="009F5D54" w:rsidRDefault="000234BB" w:rsidP="00725808">
            <w:pPr>
              <w:pStyle w:val="SmallStandard"/>
            </w:pPr>
            <w:r w:rsidRPr="009F5D54">
              <w:t>48V</w:t>
            </w:r>
          </w:p>
        </w:tc>
        <w:tc>
          <w:tcPr>
            <w:tcW w:w="283" w:type="dxa"/>
          </w:tcPr>
          <w:p w14:paraId="00BA1A7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E950D7B" w14:textId="77777777" w:rsidR="000234BB" w:rsidRDefault="000234BB" w:rsidP="00725808"/>
        </w:tc>
      </w:tr>
      <w:tr w:rsidR="000234BB" w:rsidRPr="00CC6307" w14:paraId="2990C802" w14:textId="77777777" w:rsidTr="00725808">
        <w:tc>
          <w:tcPr>
            <w:tcW w:w="2013" w:type="dxa"/>
            <w:tcMar>
              <w:top w:w="28" w:type="dxa"/>
              <w:left w:w="28" w:type="dxa"/>
              <w:bottom w:w="28" w:type="dxa"/>
              <w:right w:w="28" w:type="dxa"/>
            </w:tcMar>
          </w:tcPr>
          <w:p w14:paraId="3EE77FB0" w14:textId="77777777" w:rsidR="000234BB" w:rsidRPr="009F5D54" w:rsidRDefault="000234BB" w:rsidP="00725808">
            <w:pPr>
              <w:pStyle w:val="SmallStandard"/>
            </w:pPr>
            <w:r w:rsidRPr="009F5D54">
              <w:t>HV</w:t>
            </w:r>
          </w:p>
        </w:tc>
        <w:tc>
          <w:tcPr>
            <w:tcW w:w="283" w:type="dxa"/>
          </w:tcPr>
          <w:p w14:paraId="521A534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6F90063" w14:textId="77777777" w:rsidR="000234BB" w:rsidRDefault="000234BB" w:rsidP="00725808">
            <w:pPr>
              <w:jc w:val="left"/>
            </w:pPr>
            <w:r>
              <w:rPr>
                <w:sz w:val="16"/>
                <w:szCs w:val="16"/>
              </w:rPr>
              <w:t>HV defines all voltages that are dangerous to health or life. HV is a literal for a superset of HV1-5 where the concrete class is not known or not specified. That means in turn, that if a nominal voltage of HV1 - HV5 is defined, then it is also HV.</w:t>
            </w:r>
          </w:p>
        </w:tc>
      </w:tr>
      <w:tr w:rsidR="000234BB" w:rsidRPr="00CC6307" w14:paraId="53DF7410" w14:textId="77777777" w:rsidTr="00725808">
        <w:tc>
          <w:tcPr>
            <w:tcW w:w="2013" w:type="dxa"/>
            <w:tcMar>
              <w:top w:w="28" w:type="dxa"/>
              <w:left w:w="28" w:type="dxa"/>
              <w:bottom w:w="28" w:type="dxa"/>
              <w:right w:w="28" w:type="dxa"/>
            </w:tcMar>
          </w:tcPr>
          <w:p w14:paraId="3255B9BD" w14:textId="77777777" w:rsidR="000234BB" w:rsidRPr="009F5D54" w:rsidRDefault="000234BB" w:rsidP="00725808">
            <w:pPr>
              <w:pStyle w:val="SmallStandard"/>
            </w:pPr>
            <w:r w:rsidRPr="009F5D54">
              <w:t>HV1</w:t>
            </w:r>
          </w:p>
        </w:tc>
        <w:tc>
          <w:tcPr>
            <w:tcW w:w="283" w:type="dxa"/>
          </w:tcPr>
          <w:p w14:paraId="1DC3464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76CCC1D" w14:textId="77777777" w:rsidR="000234BB" w:rsidRDefault="000234BB" w:rsidP="00725808">
            <w:pPr>
              <w:jc w:val="left"/>
            </w:pPr>
            <w:r>
              <w:rPr>
                <w:sz w:val="16"/>
                <w:szCs w:val="16"/>
              </w:rPr>
              <w:t>HV Class 1 (200V DC)</w:t>
            </w:r>
          </w:p>
        </w:tc>
      </w:tr>
      <w:tr w:rsidR="000234BB" w:rsidRPr="00CC6307" w14:paraId="743315AD" w14:textId="77777777" w:rsidTr="00725808">
        <w:tc>
          <w:tcPr>
            <w:tcW w:w="2013" w:type="dxa"/>
            <w:tcMar>
              <w:top w:w="28" w:type="dxa"/>
              <w:left w:w="28" w:type="dxa"/>
              <w:bottom w:w="28" w:type="dxa"/>
              <w:right w:w="28" w:type="dxa"/>
            </w:tcMar>
          </w:tcPr>
          <w:p w14:paraId="3E74697F" w14:textId="77777777" w:rsidR="000234BB" w:rsidRPr="009F5D54" w:rsidRDefault="000234BB" w:rsidP="00725808">
            <w:pPr>
              <w:pStyle w:val="SmallStandard"/>
            </w:pPr>
            <w:r w:rsidRPr="009F5D54">
              <w:t>HV2</w:t>
            </w:r>
          </w:p>
        </w:tc>
        <w:tc>
          <w:tcPr>
            <w:tcW w:w="283" w:type="dxa"/>
          </w:tcPr>
          <w:p w14:paraId="1300054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2D65979" w14:textId="77777777" w:rsidR="000234BB" w:rsidRDefault="000234BB" w:rsidP="00725808">
            <w:pPr>
              <w:jc w:val="left"/>
            </w:pPr>
            <w:r>
              <w:rPr>
                <w:sz w:val="16"/>
                <w:szCs w:val="16"/>
              </w:rPr>
              <w:t>HV Class 2 (300V DC)</w:t>
            </w:r>
          </w:p>
        </w:tc>
      </w:tr>
      <w:tr w:rsidR="000234BB" w:rsidRPr="00CC6307" w14:paraId="13F48F8B" w14:textId="77777777" w:rsidTr="00725808">
        <w:tc>
          <w:tcPr>
            <w:tcW w:w="2013" w:type="dxa"/>
            <w:tcMar>
              <w:top w:w="28" w:type="dxa"/>
              <w:left w:w="28" w:type="dxa"/>
              <w:bottom w:w="28" w:type="dxa"/>
              <w:right w:w="28" w:type="dxa"/>
            </w:tcMar>
          </w:tcPr>
          <w:p w14:paraId="66D379D2" w14:textId="77777777" w:rsidR="000234BB" w:rsidRPr="009F5D54" w:rsidRDefault="000234BB" w:rsidP="00725808">
            <w:pPr>
              <w:pStyle w:val="SmallStandard"/>
            </w:pPr>
            <w:r w:rsidRPr="009F5D54">
              <w:t>HV3</w:t>
            </w:r>
          </w:p>
        </w:tc>
        <w:tc>
          <w:tcPr>
            <w:tcW w:w="283" w:type="dxa"/>
          </w:tcPr>
          <w:p w14:paraId="59F5545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3B077E6" w14:textId="77777777" w:rsidR="000234BB" w:rsidRDefault="000234BB" w:rsidP="00725808">
            <w:pPr>
              <w:jc w:val="left"/>
            </w:pPr>
            <w:r>
              <w:rPr>
                <w:sz w:val="16"/>
                <w:szCs w:val="16"/>
              </w:rPr>
              <w:t>HV Class 3 (600V DC)</w:t>
            </w:r>
          </w:p>
        </w:tc>
      </w:tr>
      <w:tr w:rsidR="000234BB" w:rsidRPr="00CC6307" w14:paraId="1CFAE5A8" w14:textId="77777777" w:rsidTr="00725808">
        <w:tc>
          <w:tcPr>
            <w:tcW w:w="2013" w:type="dxa"/>
            <w:tcMar>
              <w:top w:w="28" w:type="dxa"/>
              <w:left w:w="28" w:type="dxa"/>
              <w:bottom w:w="28" w:type="dxa"/>
              <w:right w:w="28" w:type="dxa"/>
            </w:tcMar>
          </w:tcPr>
          <w:p w14:paraId="28338AEF" w14:textId="77777777" w:rsidR="000234BB" w:rsidRPr="009F5D54" w:rsidRDefault="000234BB" w:rsidP="00725808">
            <w:pPr>
              <w:pStyle w:val="SmallStandard"/>
            </w:pPr>
            <w:r w:rsidRPr="009F5D54">
              <w:t>HV4</w:t>
            </w:r>
          </w:p>
        </w:tc>
        <w:tc>
          <w:tcPr>
            <w:tcW w:w="283" w:type="dxa"/>
          </w:tcPr>
          <w:p w14:paraId="5C65B89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5670A17" w14:textId="77777777" w:rsidR="000234BB" w:rsidRDefault="000234BB" w:rsidP="00725808">
            <w:pPr>
              <w:jc w:val="left"/>
            </w:pPr>
            <w:r>
              <w:rPr>
                <w:sz w:val="16"/>
                <w:szCs w:val="16"/>
              </w:rPr>
              <w:t>HV Class 4 (900V DC)</w:t>
            </w:r>
          </w:p>
        </w:tc>
      </w:tr>
      <w:tr w:rsidR="000234BB" w:rsidRPr="00CC6307" w14:paraId="5AA6FB9A" w14:textId="77777777" w:rsidTr="00725808">
        <w:tc>
          <w:tcPr>
            <w:tcW w:w="2013" w:type="dxa"/>
            <w:tcMar>
              <w:top w:w="28" w:type="dxa"/>
              <w:left w:w="28" w:type="dxa"/>
              <w:bottom w:w="28" w:type="dxa"/>
              <w:right w:w="28" w:type="dxa"/>
            </w:tcMar>
          </w:tcPr>
          <w:p w14:paraId="60491494" w14:textId="77777777" w:rsidR="000234BB" w:rsidRPr="009F5D54" w:rsidRDefault="000234BB" w:rsidP="00725808">
            <w:pPr>
              <w:pStyle w:val="SmallStandard"/>
            </w:pPr>
            <w:r w:rsidRPr="009F5D54">
              <w:t>HV5</w:t>
            </w:r>
          </w:p>
        </w:tc>
        <w:tc>
          <w:tcPr>
            <w:tcW w:w="283" w:type="dxa"/>
          </w:tcPr>
          <w:p w14:paraId="6EA7549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4653B77" w14:textId="77777777" w:rsidR="000234BB" w:rsidRDefault="000234BB" w:rsidP="00725808">
            <w:pPr>
              <w:jc w:val="left"/>
            </w:pPr>
            <w:r>
              <w:rPr>
                <w:sz w:val="16"/>
                <w:szCs w:val="16"/>
              </w:rPr>
              <w:t>HV Class 5 (1200V DC)</w:t>
            </w:r>
          </w:p>
        </w:tc>
      </w:tr>
    </w:tbl>
    <w:p w14:paraId="530F25B3" w14:textId="77777777" w:rsidR="000234BB" w:rsidRDefault="000234BB" w:rsidP="000234BB">
      <w:pPr>
        <w:pStyle w:val="SmallStandard"/>
      </w:pPr>
    </w:p>
    <w:p w14:paraId="07262D4E"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5" w:name="_5a463e12225e51a963474f6e25fd81a2"/>
      <w:r w:rsidRPr="005254F8">
        <w:rPr>
          <w:lang w:val="en-GB"/>
        </w:rPr>
        <w:t>SignalCurve</w:t>
      </w:r>
      <w:bookmarkEnd w:id="1635"/>
    </w:p>
    <w:p w14:paraId="5EA4C4A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CA4511B" w14:textId="77777777" w:rsidTr="00725808">
        <w:tc>
          <w:tcPr>
            <w:tcW w:w="2013" w:type="dxa"/>
            <w:tcMar>
              <w:top w:w="28" w:type="dxa"/>
              <w:left w:w="28" w:type="dxa"/>
              <w:bottom w:w="28" w:type="dxa"/>
              <w:right w:w="28" w:type="dxa"/>
            </w:tcMar>
          </w:tcPr>
          <w:p w14:paraId="721A1BA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A3CAB4" w14:textId="05727E6B"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66C83A12"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CCCA130" w14:textId="77777777" w:rsidTr="00725808">
        <w:tc>
          <w:tcPr>
            <w:tcW w:w="2013" w:type="dxa"/>
            <w:tcMar>
              <w:top w:w="28" w:type="dxa"/>
              <w:left w:w="28" w:type="dxa"/>
              <w:bottom w:w="28" w:type="dxa"/>
              <w:right w:w="28" w:type="dxa"/>
            </w:tcMar>
          </w:tcPr>
          <w:p w14:paraId="2A68A666"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BC45313"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5B3C657"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36726123" w14:textId="77777777" w:rsidTr="00725808">
        <w:tc>
          <w:tcPr>
            <w:tcW w:w="2013" w:type="dxa"/>
            <w:tcMar>
              <w:top w:w="28" w:type="dxa"/>
              <w:left w:w="28" w:type="dxa"/>
              <w:bottom w:w="28" w:type="dxa"/>
              <w:right w:w="28" w:type="dxa"/>
            </w:tcMar>
          </w:tcPr>
          <w:p w14:paraId="3150A75F" w14:textId="77777777" w:rsidR="000234BB" w:rsidRPr="009F5D54" w:rsidRDefault="000234BB" w:rsidP="00725808">
            <w:pPr>
              <w:pStyle w:val="SmallStandard"/>
            </w:pPr>
            <w:r w:rsidRPr="009F5D54">
              <w:t>continuousSignal</w:t>
            </w:r>
          </w:p>
        </w:tc>
        <w:tc>
          <w:tcPr>
            <w:tcW w:w="283" w:type="dxa"/>
          </w:tcPr>
          <w:p w14:paraId="7E31C7C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6CAA03E" w14:textId="77777777" w:rsidR="000234BB" w:rsidRDefault="000234BB" w:rsidP="00725808"/>
        </w:tc>
      </w:tr>
      <w:tr w:rsidR="000234BB" w:rsidRPr="00CC6307" w14:paraId="70829751" w14:textId="77777777" w:rsidTr="00725808">
        <w:tc>
          <w:tcPr>
            <w:tcW w:w="2013" w:type="dxa"/>
            <w:tcMar>
              <w:top w:w="28" w:type="dxa"/>
              <w:left w:w="28" w:type="dxa"/>
              <w:bottom w:w="28" w:type="dxa"/>
              <w:right w:w="28" w:type="dxa"/>
            </w:tcMar>
          </w:tcPr>
          <w:p w14:paraId="5D0543CB" w14:textId="77777777" w:rsidR="000234BB" w:rsidRPr="009F5D54" w:rsidRDefault="000234BB" w:rsidP="00725808">
            <w:pPr>
              <w:pStyle w:val="SmallStandard"/>
            </w:pPr>
            <w:r w:rsidRPr="009F5D54">
              <w:t>discreteSignal</w:t>
            </w:r>
          </w:p>
        </w:tc>
        <w:tc>
          <w:tcPr>
            <w:tcW w:w="283" w:type="dxa"/>
          </w:tcPr>
          <w:p w14:paraId="2E06B8E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2F08747" w14:textId="77777777" w:rsidR="000234BB" w:rsidRDefault="000234BB" w:rsidP="00725808"/>
        </w:tc>
      </w:tr>
    </w:tbl>
    <w:p w14:paraId="5CF3E72D" w14:textId="77777777" w:rsidR="000234BB" w:rsidRDefault="000234BB" w:rsidP="000234BB">
      <w:pPr>
        <w:pStyle w:val="SmallStandard"/>
      </w:pPr>
    </w:p>
    <w:p w14:paraId="13F880CB"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6" w:name="_0ca0a4f4a29c81441492b237e1af33d7"/>
      <w:r w:rsidRPr="005254F8">
        <w:rPr>
          <w:lang w:val="en-GB"/>
        </w:rPr>
        <w:t>SignalForm</w:t>
      </w:r>
      <w:bookmarkEnd w:id="1636"/>
    </w:p>
    <w:p w14:paraId="3F719E4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E4CD15" w14:textId="77777777" w:rsidTr="00725808">
        <w:tc>
          <w:tcPr>
            <w:tcW w:w="2013" w:type="dxa"/>
            <w:tcMar>
              <w:top w:w="28" w:type="dxa"/>
              <w:left w:w="28" w:type="dxa"/>
              <w:bottom w:w="28" w:type="dxa"/>
              <w:right w:w="28" w:type="dxa"/>
            </w:tcMar>
          </w:tcPr>
          <w:p w14:paraId="04D0C11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78B450C" w14:textId="14687BD5"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289C4B7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7F153E7" w14:textId="77777777" w:rsidTr="00725808">
        <w:tc>
          <w:tcPr>
            <w:tcW w:w="2013" w:type="dxa"/>
            <w:tcMar>
              <w:top w:w="28" w:type="dxa"/>
              <w:left w:w="28" w:type="dxa"/>
              <w:bottom w:w="28" w:type="dxa"/>
              <w:right w:w="28" w:type="dxa"/>
            </w:tcMar>
          </w:tcPr>
          <w:p w14:paraId="0F06D2FE"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3D922CF"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C190C16"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35B84B66" w14:textId="77777777" w:rsidTr="00725808">
        <w:tc>
          <w:tcPr>
            <w:tcW w:w="2013" w:type="dxa"/>
            <w:tcMar>
              <w:top w:w="28" w:type="dxa"/>
              <w:left w:w="28" w:type="dxa"/>
              <w:bottom w:w="28" w:type="dxa"/>
              <w:right w:w="28" w:type="dxa"/>
            </w:tcMar>
          </w:tcPr>
          <w:p w14:paraId="402C8954" w14:textId="77777777" w:rsidR="000234BB" w:rsidRPr="009F5D54" w:rsidRDefault="000234BB" w:rsidP="00725808">
            <w:pPr>
              <w:pStyle w:val="SmallStandard"/>
            </w:pPr>
            <w:r w:rsidRPr="009F5D54">
              <w:t>sinusWave</w:t>
            </w:r>
          </w:p>
        </w:tc>
        <w:tc>
          <w:tcPr>
            <w:tcW w:w="283" w:type="dxa"/>
          </w:tcPr>
          <w:p w14:paraId="079D2F2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4262077" w14:textId="77777777" w:rsidR="000234BB" w:rsidRDefault="000234BB" w:rsidP="00725808"/>
        </w:tc>
      </w:tr>
      <w:tr w:rsidR="000234BB" w:rsidRPr="00CC6307" w14:paraId="7A13E14F" w14:textId="77777777" w:rsidTr="00725808">
        <w:tc>
          <w:tcPr>
            <w:tcW w:w="2013" w:type="dxa"/>
            <w:tcMar>
              <w:top w:w="28" w:type="dxa"/>
              <w:left w:w="28" w:type="dxa"/>
              <w:bottom w:w="28" w:type="dxa"/>
              <w:right w:w="28" w:type="dxa"/>
            </w:tcMar>
          </w:tcPr>
          <w:p w14:paraId="7A315D8B" w14:textId="77777777" w:rsidR="000234BB" w:rsidRPr="009F5D54" w:rsidRDefault="000234BB" w:rsidP="00725808">
            <w:pPr>
              <w:pStyle w:val="SmallStandard"/>
            </w:pPr>
            <w:r w:rsidRPr="009F5D54">
              <w:t>squareWave</w:t>
            </w:r>
          </w:p>
        </w:tc>
        <w:tc>
          <w:tcPr>
            <w:tcW w:w="283" w:type="dxa"/>
          </w:tcPr>
          <w:p w14:paraId="52DEA75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2C77D04" w14:textId="77777777" w:rsidR="000234BB" w:rsidRDefault="000234BB" w:rsidP="00725808"/>
        </w:tc>
      </w:tr>
    </w:tbl>
    <w:p w14:paraId="67B79240" w14:textId="77777777" w:rsidR="000234BB" w:rsidRDefault="000234BB" w:rsidP="000234BB">
      <w:pPr>
        <w:pStyle w:val="SmallStandard"/>
      </w:pPr>
    </w:p>
    <w:p w14:paraId="08729983"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637" w:name="_41f12fc94186c31bb71c57cc15aabfbc"/>
      <w:r w:rsidRPr="005254F8">
        <w:rPr>
          <w:lang w:val="en-GB"/>
        </w:rPr>
        <w:t>SignalInformationType</w:t>
      </w:r>
      <w:bookmarkEnd w:id="1637"/>
    </w:p>
    <w:p w14:paraId="2F77FE8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EC69D4A" w14:textId="77777777" w:rsidTr="00725808">
        <w:tc>
          <w:tcPr>
            <w:tcW w:w="2013" w:type="dxa"/>
            <w:tcMar>
              <w:top w:w="28" w:type="dxa"/>
              <w:left w:w="28" w:type="dxa"/>
              <w:bottom w:w="28" w:type="dxa"/>
              <w:right w:w="28" w:type="dxa"/>
            </w:tcMar>
          </w:tcPr>
          <w:p w14:paraId="296C1C8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8FCD60" w14:textId="07634D42"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148CE95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FF31FAA" w14:textId="77777777" w:rsidTr="00725808">
        <w:tc>
          <w:tcPr>
            <w:tcW w:w="2013" w:type="dxa"/>
            <w:tcMar>
              <w:top w:w="28" w:type="dxa"/>
              <w:left w:w="28" w:type="dxa"/>
              <w:bottom w:w="28" w:type="dxa"/>
              <w:right w:w="28" w:type="dxa"/>
            </w:tcMar>
          </w:tcPr>
          <w:p w14:paraId="7CDF7C33"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24AC9E13"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D3907F6"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3F0CD9DC" w14:textId="77777777" w:rsidTr="00725808">
        <w:tc>
          <w:tcPr>
            <w:tcW w:w="2013" w:type="dxa"/>
            <w:tcMar>
              <w:top w:w="28" w:type="dxa"/>
              <w:left w:w="28" w:type="dxa"/>
              <w:bottom w:w="28" w:type="dxa"/>
              <w:right w:w="28" w:type="dxa"/>
            </w:tcMar>
          </w:tcPr>
          <w:p w14:paraId="0D12988C" w14:textId="77777777" w:rsidR="000234BB" w:rsidRPr="009F5D54" w:rsidRDefault="000234BB" w:rsidP="00725808">
            <w:pPr>
              <w:pStyle w:val="SmallStandard"/>
            </w:pPr>
            <w:r w:rsidRPr="009F5D54">
              <w:t>analog</w:t>
            </w:r>
          </w:p>
        </w:tc>
        <w:tc>
          <w:tcPr>
            <w:tcW w:w="283" w:type="dxa"/>
          </w:tcPr>
          <w:p w14:paraId="1D72F9E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EE98129" w14:textId="77777777" w:rsidR="000234BB" w:rsidRDefault="000234BB" w:rsidP="00725808"/>
        </w:tc>
      </w:tr>
      <w:tr w:rsidR="000234BB" w:rsidRPr="00CC6307" w14:paraId="16074EF6" w14:textId="77777777" w:rsidTr="00725808">
        <w:tc>
          <w:tcPr>
            <w:tcW w:w="2013" w:type="dxa"/>
            <w:tcMar>
              <w:top w:w="28" w:type="dxa"/>
              <w:left w:w="28" w:type="dxa"/>
              <w:bottom w:w="28" w:type="dxa"/>
              <w:right w:w="28" w:type="dxa"/>
            </w:tcMar>
          </w:tcPr>
          <w:p w14:paraId="6B0EB033" w14:textId="77777777" w:rsidR="000234BB" w:rsidRPr="009F5D54" w:rsidRDefault="000234BB" w:rsidP="00725808">
            <w:pPr>
              <w:pStyle w:val="SmallStandard"/>
            </w:pPr>
            <w:r w:rsidRPr="009F5D54">
              <w:t>digital</w:t>
            </w:r>
          </w:p>
        </w:tc>
        <w:tc>
          <w:tcPr>
            <w:tcW w:w="283" w:type="dxa"/>
          </w:tcPr>
          <w:p w14:paraId="2D8A883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6989134" w14:textId="77777777" w:rsidR="000234BB" w:rsidRDefault="000234BB" w:rsidP="00725808"/>
        </w:tc>
      </w:tr>
    </w:tbl>
    <w:p w14:paraId="316CE964" w14:textId="77777777" w:rsidR="000234BB" w:rsidRDefault="000234BB" w:rsidP="000234BB">
      <w:pPr>
        <w:pStyle w:val="SmallStandard"/>
      </w:pPr>
    </w:p>
    <w:p w14:paraId="3A4279BF"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8" w:name="_3dd8d03346ede07b50fcdcfea7c4f522"/>
      <w:r w:rsidRPr="005254F8">
        <w:rPr>
          <w:lang w:val="en-GB"/>
        </w:rPr>
        <w:t>SignalSubType</w:t>
      </w:r>
      <w:bookmarkEnd w:id="1638"/>
    </w:p>
    <w:p w14:paraId="234554C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5192DCA" w14:textId="77777777" w:rsidTr="00725808">
        <w:tc>
          <w:tcPr>
            <w:tcW w:w="2013" w:type="dxa"/>
            <w:tcMar>
              <w:top w:w="28" w:type="dxa"/>
              <w:left w:w="28" w:type="dxa"/>
              <w:bottom w:w="28" w:type="dxa"/>
              <w:right w:w="28" w:type="dxa"/>
            </w:tcMar>
          </w:tcPr>
          <w:p w14:paraId="35D124B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7A4797" w14:textId="07979D45"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61FE989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1D0E396" w14:textId="77777777" w:rsidTr="00725808">
        <w:tc>
          <w:tcPr>
            <w:tcW w:w="2013" w:type="dxa"/>
            <w:tcMar>
              <w:top w:w="28" w:type="dxa"/>
              <w:left w:w="28" w:type="dxa"/>
              <w:bottom w:w="28" w:type="dxa"/>
              <w:right w:w="28" w:type="dxa"/>
            </w:tcMar>
          </w:tcPr>
          <w:p w14:paraId="7F30BC95"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BBF9745"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501ADE59"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6FF573AB" w14:textId="77777777" w:rsidTr="00725808">
        <w:tc>
          <w:tcPr>
            <w:tcW w:w="2013" w:type="dxa"/>
            <w:tcMar>
              <w:top w:w="28" w:type="dxa"/>
              <w:left w:w="28" w:type="dxa"/>
              <w:bottom w:w="28" w:type="dxa"/>
              <w:right w:w="28" w:type="dxa"/>
            </w:tcMar>
          </w:tcPr>
          <w:p w14:paraId="35B7B082" w14:textId="77777777" w:rsidR="000234BB" w:rsidRPr="009F5D54" w:rsidRDefault="000234BB" w:rsidP="00725808">
            <w:pPr>
              <w:pStyle w:val="SmallStandard"/>
            </w:pPr>
            <w:r w:rsidRPr="009F5D54">
              <w:t>CAN</w:t>
            </w:r>
          </w:p>
        </w:tc>
        <w:tc>
          <w:tcPr>
            <w:tcW w:w="283" w:type="dxa"/>
          </w:tcPr>
          <w:p w14:paraId="62FB3BD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B33DEC1" w14:textId="77777777" w:rsidR="000234BB" w:rsidRDefault="000234BB" w:rsidP="00725808">
            <w:pPr>
              <w:jc w:val="left"/>
            </w:pPr>
            <w:r>
              <w:rPr>
                <w:sz w:val="16"/>
                <w:szCs w:val="16"/>
              </w:rPr>
              <w:t xml:space="preserve"> Controller Area Network</w:t>
            </w:r>
          </w:p>
        </w:tc>
      </w:tr>
      <w:tr w:rsidR="000234BB" w:rsidRPr="00CC6307" w14:paraId="379DADCD" w14:textId="77777777" w:rsidTr="00725808">
        <w:tc>
          <w:tcPr>
            <w:tcW w:w="2013" w:type="dxa"/>
            <w:tcMar>
              <w:top w:w="28" w:type="dxa"/>
              <w:left w:w="28" w:type="dxa"/>
              <w:bottom w:w="28" w:type="dxa"/>
              <w:right w:w="28" w:type="dxa"/>
            </w:tcMar>
          </w:tcPr>
          <w:p w14:paraId="366353FE" w14:textId="77777777" w:rsidR="000234BB" w:rsidRPr="009F5D54" w:rsidRDefault="000234BB" w:rsidP="00725808">
            <w:pPr>
              <w:pStyle w:val="SmallStandard"/>
            </w:pPr>
            <w:r w:rsidRPr="009F5D54">
              <w:t>LIN</w:t>
            </w:r>
          </w:p>
        </w:tc>
        <w:tc>
          <w:tcPr>
            <w:tcW w:w="283" w:type="dxa"/>
          </w:tcPr>
          <w:p w14:paraId="1B9A0E4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0221C20" w14:textId="77777777" w:rsidR="000234BB" w:rsidRDefault="000234BB" w:rsidP="00725808">
            <w:pPr>
              <w:pStyle w:val="SmallStandard"/>
            </w:pPr>
            <w:r w:rsidRPr="00491287">
              <w:t>Local Interconnect Network</w:t>
            </w:r>
          </w:p>
        </w:tc>
      </w:tr>
      <w:tr w:rsidR="000234BB" w:rsidRPr="00CC6307" w14:paraId="7B922936" w14:textId="77777777" w:rsidTr="00725808">
        <w:tc>
          <w:tcPr>
            <w:tcW w:w="2013" w:type="dxa"/>
            <w:tcMar>
              <w:top w:w="28" w:type="dxa"/>
              <w:left w:w="28" w:type="dxa"/>
              <w:bottom w:w="28" w:type="dxa"/>
              <w:right w:w="28" w:type="dxa"/>
            </w:tcMar>
          </w:tcPr>
          <w:p w14:paraId="37215177" w14:textId="77777777" w:rsidR="000234BB" w:rsidRPr="009F5D54" w:rsidRDefault="000234BB" w:rsidP="00725808">
            <w:pPr>
              <w:pStyle w:val="SmallStandard"/>
            </w:pPr>
            <w:r w:rsidRPr="009F5D54">
              <w:t>FlexRay</w:t>
            </w:r>
          </w:p>
        </w:tc>
        <w:tc>
          <w:tcPr>
            <w:tcW w:w="283" w:type="dxa"/>
          </w:tcPr>
          <w:p w14:paraId="143F08B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13F1194" w14:textId="77777777" w:rsidR="000234BB" w:rsidRDefault="000234BB" w:rsidP="00725808"/>
        </w:tc>
      </w:tr>
      <w:tr w:rsidR="000234BB" w:rsidRPr="00CC6307" w14:paraId="2BC891F0" w14:textId="77777777" w:rsidTr="00725808">
        <w:tc>
          <w:tcPr>
            <w:tcW w:w="2013" w:type="dxa"/>
            <w:tcMar>
              <w:top w:w="28" w:type="dxa"/>
              <w:left w:w="28" w:type="dxa"/>
              <w:bottom w:w="28" w:type="dxa"/>
              <w:right w:w="28" w:type="dxa"/>
            </w:tcMar>
          </w:tcPr>
          <w:p w14:paraId="314403A4" w14:textId="77777777" w:rsidR="000234BB" w:rsidRPr="009F5D54" w:rsidRDefault="000234BB" w:rsidP="00725808">
            <w:pPr>
              <w:pStyle w:val="SmallStandard"/>
            </w:pPr>
            <w:r w:rsidRPr="009F5D54">
              <w:t>MOST</w:t>
            </w:r>
          </w:p>
        </w:tc>
        <w:tc>
          <w:tcPr>
            <w:tcW w:w="283" w:type="dxa"/>
          </w:tcPr>
          <w:p w14:paraId="194C6A5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3987B8D" w14:textId="77777777" w:rsidR="000234BB" w:rsidRDefault="000234BB" w:rsidP="00725808"/>
        </w:tc>
      </w:tr>
      <w:tr w:rsidR="000234BB" w:rsidRPr="00CC6307" w14:paraId="0F44B0F2" w14:textId="77777777" w:rsidTr="00725808">
        <w:tc>
          <w:tcPr>
            <w:tcW w:w="2013" w:type="dxa"/>
            <w:tcMar>
              <w:top w:w="28" w:type="dxa"/>
              <w:left w:w="28" w:type="dxa"/>
              <w:bottom w:w="28" w:type="dxa"/>
              <w:right w:w="28" w:type="dxa"/>
            </w:tcMar>
          </w:tcPr>
          <w:p w14:paraId="48936321" w14:textId="77777777" w:rsidR="000234BB" w:rsidRPr="009F5D54" w:rsidRDefault="000234BB" w:rsidP="00725808">
            <w:pPr>
              <w:pStyle w:val="SmallStandard"/>
            </w:pPr>
            <w:r w:rsidRPr="009F5D54">
              <w:t>Ethernet</w:t>
            </w:r>
          </w:p>
        </w:tc>
        <w:tc>
          <w:tcPr>
            <w:tcW w:w="283" w:type="dxa"/>
          </w:tcPr>
          <w:p w14:paraId="594EB2A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B282C9F" w14:textId="77777777" w:rsidR="000234BB" w:rsidRDefault="000234BB" w:rsidP="00725808"/>
        </w:tc>
      </w:tr>
      <w:tr w:rsidR="000234BB" w:rsidRPr="00CC6307" w14:paraId="31722D96" w14:textId="77777777" w:rsidTr="00725808">
        <w:tc>
          <w:tcPr>
            <w:tcW w:w="2013" w:type="dxa"/>
            <w:tcMar>
              <w:top w:w="28" w:type="dxa"/>
              <w:left w:w="28" w:type="dxa"/>
              <w:bottom w:w="28" w:type="dxa"/>
              <w:right w:w="28" w:type="dxa"/>
            </w:tcMar>
          </w:tcPr>
          <w:p w14:paraId="5944FDF1" w14:textId="77777777" w:rsidR="000234BB" w:rsidRPr="009F5D54" w:rsidRDefault="000234BB" w:rsidP="00725808">
            <w:pPr>
              <w:pStyle w:val="SmallStandard"/>
            </w:pPr>
            <w:r w:rsidRPr="009F5D54">
              <w:t>BroadR-Reach</w:t>
            </w:r>
          </w:p>
        </w:tc>
        <w:tc>
          <w:tcPr>
            <w:tcW w:w="283" w:type="dxa"/>
          </w:tcPr>
          <w:p w14:paraId="46CEF21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C298F7C" w14:textId="77777777" w:rsidR="000234BB" w:rsidRDefault="000234BB" w:rsidP="00725808"/>
        </w:tc>
      </w:tr>
      <w:tr w:rsidR="000234BB" w:rsidRPr="00CC6307" w14:paraId="676D5676" w14:textId="77777777" w:rsidTr="00725808">
        <w:tc>
          <w:tcPr>
            <w:tcW w:w="2013" w:type="dxa"/>
            <w:tcMar>
              <w:top w:w="28" w:type="dxa"/>
              <w:left w:w="28" w:type="dxa"/>
              <w:bottom w:w="28" w:type="dxa"/>
              <w:right w:w="28" w:type="dxa"/>
            </w:tcMar>
          </w:tcPr>
          <w:p w14:paraId="044BAD69" w14:textId="77777777" w:rsidR="000234BB" w:rsidRPr="009F5D54" w:rsidRDefault="000234BB" w:rsidP="00725808">
            <w:pPr>
              <w:pStyle w:val="SmallStandard"/>
            </w:pPr>
            <w:r w:rsidRPr="009F5D54">
              <w:t>RTPGE</w:t>
            </w:r>
          </w:p>
        </w:tc>
        <w:tc>
          <w:tcPr>
            <w:tcW w:w="283" w:type="dxa"/>
          </w:tcPr>
          <w:p w14:paraId="6648476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DE8CF80" w14:textId="77777777" w:rsidR="000234BB" w:rsidRDefault="000234BB" w:rsidP="00725808"/>
        </w:tc>
      </w:tr>
      <w:tr w:rsidR="000234BB" w:rsidRPr="00CC6307" w14:paraId="247E9D82" w14:textId="77777777" w:rsidTr="00725808">
        <w:tc>
          <w:tcPr>
            <w:tcW w:w="2013" w:type="dxa"/>
            <w:tcMar>
              <w:top w:w="28" w:type="dxa"/>
              <w:left w:w="28" w:type="dxa"/>
              <w:bottom w:w="28" w:type="dxa"/>
              <w:right w:w="28" w:type="dxa"/>
            </w:tcMar>
          </w:tcPr>
          <w:p w14:paraId="689ADB89" w14:textId="77777777" w:rsidR="000234BB" w:rsidRPr="009F5D54" w:rsidRDefault="000234BB" w:rsidP="00725808">
            <w:pPr>
              <w:pStyle w:val="SmallStandard"/>
            </w:pPr>
            <w:r w:rsidRPr="009F5D54">
              <w:t>APIX</w:t>
            </w:r>
          </w:p>
        </w:tc>
        <w:tc>
          <w:tcPr>
            <w:tcW w:w="283" w:type="dxa"/>
          </w:tcPr>
          <w:p w14:paraId="17E4FB7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6902F97" w14:textId="77777777" w:rsidR="000234BB" w:rsidRDefault="000234BB" w:rsidP="00725808">
            <w:pPr>
              <w:jc w:val="left"/>
            </w:pPr>
            <w:r>
              <w:rPr>
                <w:sz w:val="16"/>
                <w:szCs w:val="16"/>
              </w:rPr>
              <w:t>Automotive Pixel Link</w:t>
            </w:r>
          </w:p>
        </w:tc>
      </w:tr>
      <w:tr w:rsidR="000234BB" w:rsidRPr="00CC6307" w14:paraId="0C7A1DE1" w14:textId="77777777" w:rsidTr="00725808">
        <w:tc>
          <w:tcPr>
            <w:tcW w:w="2013" w:type="dxa"/>
            <w:tcMar>
              <w:top w:w="28" w:type="dxa"/>
              <w:left w:w="28" w:type="dxa"/>
              <w:bottom w:w="28" w:type="dxa"/>
              <w:right w:w="28" w:type="dxa"/>
            </w:tcMar>
          </w:tcPr>
          <w:p w14:paraId="286D3C0D" w14:textId="77777777" w:rsidR="000234BB" w:rsidRPr="009F5D54" w:rsidRDefault="000234BB" w:rsidP="00725808">
            <w:pPr>
              <w:pStyle w:val="SmallStandard"/>
            </w:pPr>
            <w:r w:rsidRPr="009F5D54">
              <w:t>APIX2</w:t>
            </w:r>
          </w:p>
        </w:tc>
        <w:tc>
          <w:tcPr>
            <w:tcW w:w="283" w:type="dxa"/>
          </w:tcPr>
          <w:p w14:paraId="01A57E9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4F52ADC" w14:textId="77777777" w:rsidR="000234BB" w:rsidRDefault="000234BB" w:rsidP="00725808"/>
        </w:tc>
      </w:tr>
      <w:tr w:rsidR="000234BB" w:rsidRPr="00CC6307" w14:paraId="073F67BD" w14:textId="77777777" w:rsidTr="00725808">
        <w:tc>
          <w:tcPr>
            <w:tcW w:w="2013" w:type="dxa"/>
            <w:tcMar>
              <w:top w:w="28" w:type="dxa"/>
              <w:left w:w="28" w:type="dxa"/>
              <w:bottom w:w="28" w:type="dxa"/>
              <w:right w:w="28" w:type="dxa"/>
            </w:tcMar>
          </w:tcPr>
          <w:p w14:paraId="43D90B84" w14:textId="77777777" w:rsidR="000234BB" w:rsidRPr="009F5D54" w:rsidRDefault="000234BB" w:rsidP="00725808">
            <w:pPr>
              <w:pStyle w:val="SmallStandard"/>
            </w:pPr>
            <w:r w:rsidRPr="009F5D54">
              <w:t>APIX3</w:t>
            </w:r>
          </w:p>
        </w:tc>
        <w:tc>
          <w:tcPr>
            <w:tcW w:w="283" w:type="dxa"/>
          </w:tcPr>
          <w:p w14:paraId="789BAB6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70C8B0F" w14:textId="77777777" w:rsidR="000234BB" w:rsidRDefault="000234BB" w:rsidP="00725808"/>
        </w:tc>
      </w:tr>
      <w:tr w:rsidR="000234BB" w:rsidRPr="00CC6307" w14:paraId="78A44200" w14:textId="77777777" w:rsidTr="00725808">
        <w:tc>
          <w:tcPr>
            <w:tcW w:w="2013" w:type="dxa"/>
            <w:tcMar>
              <w:top w:w="28" w:type="dxa"/>
              <w:left w:w="28" w:type="dxa"/>
              <w:bottom w:w="28" w:type="dxa"/>
              <w:right w:w="28" w:type="dxa"/>
            </w:tcMar>
          </w:tcPr>
          <w:p w14:paraId="267B745C" w14:textId="77777777" w:rsidR="000234BB" w:rsidRPr="009F5D54" w:rsidRDefault="000234BB" w:rsidP="00725808">
            <w:pPr>
              <w:pStyle w:val="SmallStandard"/>
            </w:pPr>
            <w:r w:rsidRPr="009F5D54">
              <w:t>FBAS</w:t>
            </w:r>
          </w:p>
        </w:tc>
        <w:tc>
          <w:tcPr>
            <w:tcW w:w="283" w:type="dxa"/>
          </w:tcPr>
          <w:p w14:paraId="692BB7D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D3801A7" w14:textId="77777777" w:rsidR="000234BB" w:rsidRDefault="000234BB" w:rsidP="00725808"/>
        </w:tc>
      </w:tr>
      <w:tr w:rsidR="000234BB" w:rsidRPr="00CC6307" w14:paraId="3EA921C1" w14:textId="77777777" w:rsidTr="00725808">
        <w:tc>
          <w:tcPr>
            <w:tcW w:w="2013" w:type="dxa"/>
            <w:tcMar>
              <w:top w:w="28" w:type="dxa"/>
              <w:left w:w="28" w:type="dxa"/>
              <w:bottom w:w="28" w:type="dxa"/>
              <w:right w:w="28" w:type="dxa"/>
            </w:tcMar>
          </w:tcPr>
          <w:p w14:paraId="5084EE23" w14:textId="77777777" w:rsidR="000234BB" w:rsidRPr="009F5D54" w:rsidRDefault="000234BB" w:rsidP="00725808">
            <w:pPr>
              <w:pStyle w:val="SmallStandard"/>
            </w:pPr>
            <w:r w:rsidRPr="009F5D54">
              <w:t>USB</w:t>
            </w:r>
          </w:p>
        </w:tc>
        <w:tc>
          <w:tcPr>
            <w:tcW w:w="283" w:type="dxa"/>
          </w:tcPr>
          <w:p w14:paraId="16B0A38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17E8B0D" w14:textId="77777777" w:rsidR="000234BB" w:rsidRDefault="000234BB" w:rsidP="00725808">
            <w:pPr>
              <w:jc w:val="left"/>
            </w:pPr>
            <w:r>
              <w:rPr>
                <w:sz w:val="16"/>
                <w:szCs w:val="16"/>
              </w:rPr>
              <w:t>Universal Serial Bus Version 1.X: The "USB" literal represents all USB 1.X Versions for USB 2.0 or USB 3.X the corresponding literals shall be used.</w:t>
            </w:r>
          </w:p>
        </w:tc>
      </w:tr>
      <w:tr w:rsidR="000234BB" w:rsidRPr="00CC6307" w14:paraId="2D5F5F3C" w14:textId="77777777" w:rsidTr="00725808">
        <w:tc>
          <w:tcPr>
            <w:tcW w:w="2013" w:type="dxa"/>
            <w:tcMar>
              <w:top w:w="28" w:type="dxa"/>
              <w:left w:w="28" w:type="dxa"/>
              <w:bottom w:w="28" w:type="dxa"/>
              <w:right w:w="28" w:type="dxa"/>
            </w:tcMar>
          </w:tcPr>
          <w:p w14:paraId="7980AD25" w14:textId="77777777" w:rsidR="000234BB" w:rsidRPr="009F5D54" w:rsidRDefault="000234BB" w:rsidP="00725808">
            <w:pPr>
              <w:pStyle w:val="SmallStandard"/>
            </w:pPr>
            <w:r w:rsidRPr="009F5D54">
              <w:t>USB2</w:t>
            </w:r>
          </w:p>
        </w:tc>
        <w:tc>
          <w:tcPr>
            <w:tcW w:w="283" w:type="dxa"/>
          </w:tcPr>
          <w:p w14:paraId="587F61F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9DD6458" w14:textId="77777777" w:rsidR="000234BB" w:rsidRDefault="000234BB" w:rsidP="00725808">
            <w:pPr>
              <w:jc w:val="left"/>
            </w:pPr>
            <w:r>
              <w:rPr>
                <w:sz w:val="16"/>
                <w:szCs w:val="16"/>
              </w:rPr>
              <w:t>Universal Serial Bus Version 2.0</w:t>
            </w:r>
          </w:p>
        </w:tc>
      </w:tr>
      <w:tr w:rsidR="000234BB" w:rsidRPr="00CC6307" w14:paraId="113E29B5" w14:textId="77777777" w:rsidTr="00725808">
        <w:tc>
          <w:tcPr>
            <w:tcW w:w="2013" w:type="dxa"/>
            <w:tcMar>
              <w:top w:w="28" w:type="dxa"/>
              <w:left w:w="28" w:type="dxa"/>
              <w:bottom w:w="28" w:type="dxa"/>
              <w:right w:w="28" w:type="dxa"/>
            </w:tcMar>
          </w:tcPr>
          <w:p w14:paraId="3ED53D6A" w14:textId="77777777" w:rsidR="000234BB" w:rsidRPr="009F5D54" w:rsidRDefault="000234BB" w:rsidP="00725808">
            <w:pPr>
              <w:pStyle w:val="SmallStandard"/>
            </w:pPr>
            <w:r w:rsidRPr="009F5D54">
              <w:t>USB3.X</w:t>
            </w:r>
          </w:p>
        </w:tc>
        <w:tc>
          <w:tcPr>
            <w:tcW w:w="283" w:type="dxa"/>
          </w:tcPr>
          <w:p w14:paraId="15A1E35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E9ABC7E" w14:textId="77777777" w:rsidR="000234BB" w:rsidRDefault="000234BB" w:rsidP="00725808">
            <w:pPr>
              <w:jc w:val="left"/>
            </w:pPr>
            <w:r>
              <w:rPr>
                <w:sz w:val="16"/>
                <w:szCs w:val="16"/>
              </w:rPr>
              <w:t>Universal Serial Bus Version 3.X</w:t>
            </w:r>
          </w:p>
        </w:tc>
      </w:tr>
      <w:tr w:rsidR="000234BB" w:rsidRPr="00CC6307" w14:paraId="71A01A2B" w14:textId="77777777" w:rsidTr="00725808">
        <w:tc>
          <w:tcPr>
            <w:tcW w:w="2013" w:type="dxa"/>
            <w:tcMar>
              <w:top w:w="28" w:type="dxa"/>
              <w:left w:w="28" w:type="dxa"/>
              <w:bottom w:w="28" w:type="dxa"/>
              <w:right w:w="28" w:type="dxa"/>
            </w:tcMar>
          </w:tcPr>
          <w:p w14:paraId="18D2C904" w14:textId="77777777" w:rsidR="000234BB" w:rsidRPr="009F5D54" w:rsidRDefault="000234BB" w:rsidP="00725808">
            <w:pPr>
              <w:pStyle w:val="SmallStandard"/>
            </w:pPr>
            <w:r w:rsidRPr="009F5D54">
              <w:t>LVDS</w:t>
            </w:r>
          </w:p>
        </w:tc>
        <w:tc>
          <w:tcPr>
            <w:tcW w:w="283" w:type="dxa"/>
          </w:tcPr>
          <w:p w14:paraId="6976642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DEC69B4" w14:textId="77777777" w:rsidR="000234BB" w:rsidRDefault="000234BB" w:rsidP="00725808">
            <w:pPr>
              <w:jc w:val="left"/>
            </w:pPr>
            <w:r>
              <w:rPr>
                <w:sz w:val="16"/>
                <w:szCs w:val="16"/>
              </w:rPr>
              <w:t>low-voltage differential signalling</w:t>
            </w:r>
          </w:p>
        </w:tc>
      </w:tr>
      <w:tr w:rsidR="000234BB" w:rsidRPr="00CC6307" w14:paraId="169137EA" w14:textId="77777777" w:rsidTr="00725808">
        <w:tc>
          <w:tcPr>
            <w:tcW w:w="2013" w:type="dxa"/>
            <w:tcMar>
              <w:top w:w="28" w:type="dxa"/>
              <w:left w:w="28" w:type="dxa"/>
              <w:bottom w:w="28" w:type="dxa"/>
              <w:right w:w="28" w:type="dxa"/>
            </w:tcMar>
          </w:tcPr>
          <w:p w14:paraId="2618E686" w14:textId="77777777" w:rsidR="000234BB" w:rsidRPr="009F5D54" w:rsidRDefault="000234BB" w:rsidP="00725808">
            <w:pPr>
              <w:pStyle w:val="SmallStandard"/>
            </w:pPr>
            <w:r w:rsidRPr="009F5D54">
              <w:t>RGB</w:t>
            </w:r>
          </w:p>
        </w:tc>
        <w:tc>
          <w:tcPr>
            <w:tcW w:w="283" w:type="dxa"/>
          </w:tcPr>
          <w:p w14:paraId="245062B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AE8F87A" w14:textId="77777777" w:rsidR="000234BB" w:rsidRDefault="000234BB" w:rsidP="00725808"/>
        </w:tc>
      </w:tr>
      <w:tr w:rsidR="000234BB" w:rsidRPr="00CC6307" w14:paraId="66120C19" w14:textId="77777777" w:rsidTr="00725808">
        <w:tc>
          <w:tcPr>
            <w:tcW w:w="2013" w:type="dxa"/>
            <w:tcMar>
              <w:top w:w="28" w:type="dxa"/>
              <w:left w:w="28" w:type="dxa"/>
              <w:bottom w:w="28" w:type="dxa"/>
              <w:right w:w="28" w:type="dxa"/>
            </w:tcMar>
          </w:tcPr>
          <w:p w14:paraId="5C1ACC72" w14:textId="77777777" w:rsidR="000234BB" w:rsidRPr="009F5D54" w:rsidRDefault="000234BB" w:rsidP="00725808">
            <w:pPr>
              <w:pStyle w:val="SmallStandard"/>
            </w:pPr>
            <w:r w:rsidRPr="009F5D54">
              <w:t>BTLE</w:t>
            </w:r>
          </w:p>
        </w:tc>
        <w:tc>
          <w:tcPr>
            <w:tcW w:w="283" w:type="dxa"/>
          </w:tcPr>
          <w:p w14:paraId="0B22135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54D0052" w14:textId="77777777" w:rsidR="000234BB" w:rsidRDefault="000234BB" w:rsidP="00725808">
            <w:pPr>
              <w:jc w:val="left"/>
            </w:pPr>
            <w:r>
              <w:rPr>
                <w:sz w:val="16"/>
                <w:szCs w:val="16"/>
              </w:rPr>
              <w:t>Bluetooth Low Energy</w:t>
            </w:r>
          </w:p>
        </w:tc>
      </w:tr>
      <w:tr w:rsidR="000234BB" w:rsidRPr="00CC6307" w14:paraId="7CD10245" w14:textId="77777777" w:rsidTr="00725808">
        <w:tc>
          <w:tcPr>
            <w:tcW w:w="2013" w:type="dxa"/>
            <w:tcMar>
              <w:top w:w="28" w:type="dxa"/>
              <w:left w:w="28" w:type="dxa"/>
              <w:bottom w:w="28" w:type="dxa"/>
              <w:right w:w="28" w:type="dxa"/>
            </w:tcMar>
          </w:tcPr>
          <w:p w14:paraId="5D6711C4" w14:textId="77777777" w:rsidR="000234BB" w:rsidRPr="009F5D54" w:rsidRDefault="000234BB" w:rsidP="00725808">
            <w:pPr>
              <w:pStyle w:val="SmallStandard"/>
            </w:pPr>
            <w:r w:rsidRPr="009F5D54">
              <w:lastRenderedPageBreak/>
              <w:t>NFC</w:t>
            </w:r>
          </w:p>
        </w:tc>
        <w:tc>
          <w:tcPr>
            <w:tcW w:w="283" w:type="dxa"/>
          </w:tcPr>
          <w:p w14:paraId="5621819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E765613" w14:textId="77777777" w:rsidR="000234BB" w:rsidRDefault="000234BB" w:rsidP="00725808">
            <w:pPr>
              <w:jc w:val="left"/>
            </w:pPr>
            <w:r>
              <w:rPr>
                <w:sz w:val="16"/>
                <w:szCs w:val="16"/>
              </w:rPr>
              <w:t>Near Field Communication</w:t>
            </w:r>
          </w:p>
        </w:tc>
      </w:tr>
      <w:tr w:rsidR="000234BB" w:rsidRPr="00CC6307" w14:paraId="6D8D0807" w14:textId="77777777" w:rsidTr="00725808">
        <w:tc>
          <w:tcPr>
            <w:tcW w:w="2013" w:type="dxa"/>
            <w:tcMar>
              <w:top w:w="28" w:type="dxa"/>
              <w:left w:w="28" w:type="dxa"/>
              <w:bottom w:w="28" w:type="dxa"/>
              <w:right w:w="28" w:type="dxa"/>
            </w:tcMar>
          </w:tcPr>
          <w:p w14:paraId="79511C6E" w14:textId="77777777" w:rsidR="000234BB" w:rsidRPr="009F5D54" w:rsidRDefault="000234BB" w:rsidP="00725808">
            <w:pPr>
              <w:pStyle w:val="SmallStandard"/>
            </w:pPr>
            <w:r w:rsidRPr="009F5D54">
              <w:t>IEEE802.11</w:t>
            </w:r>
          </w:p>
        </w:tc>
        <w:tc>
          <w:tcPr>
            <w:tcW w:w="283" w:type="dxa"/>
          </w:tcPr>
          <w:p w14:paraId="37BCA27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AB1AED5" w14:textId="77777777" w:rsidR="000234BB" w:rsidRDefault="000234BB" w:rsidP="00725808">
            <w:pPr>
              <w:pStyle w:val="SmallStandard"/>
            </w:pPr>
            <w:r w:rsidRPr="00491287">
              <w:t>also: Wi-Fi, Wireless LAN</w:t>
            </w:r>
          </w:p>
        </w:tc>
      </w:tr>
      <w:tr w:rsidR="000234BB" w:rsidRPr="00CC6307" w14:paraId="68373567" w14:textId="77777777" w:rsidTr="00725808">
        <w:tc>
          <w:tcPr>
            <w:tcW w:w="2013" w:type="dxa"/>
            <w:tcMar>
              <w:top w:w="28" w:type="dxa"/>
              <w:left w:w="28" w:type="dxa"/>
              <w:bottom w:w="28" w:type="dxa"/>
              <w:right w:w="28" w:type="dxa"/>
            </w:tcMar>
          </w:tcPr>
          <w:p w14:paraId="5679EEE6" w14:textId="77777777" w:rsidR="000234BB" w:rsidRPr="009F5D54" w:rsidRDefault="000234BB" w:rsidP="00725808">
            <w:pPr>
              <w:pStyle w:val="SmallStandard"/>
            </w:pPr>
            <w:r w:rsidRPr="009F5D54">
              <w:t>SignalGround</w:t>
            </w:r>
          </w:p>
        </w:tc>
        <w:tc>
          <w:tcPr>
            <w:tcW w:w="283" w:type="dxa"/>
          </w:tcPr>
          <w:p w14:paraId="1ECEDF3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156563E" w14:textId="77777777" w:rsidR="000234BB" w:rsidRDefault="000234BB" w:rsidP="00725808"/>
        </w:tc>
      </w:tr>
      <w:tr w:rsidR="000234BB" w:rsidRPr="00CC6307" w14:paraId="0F5B8B80" w14:textId="77777777" w:rsidTr="00725808">
        <w:tc>
          <w:tcPr>
            <w:tcW w:w="2013" w:type="dxa"/>
            <w:tcMar>
              <w:top w:w="28" w:type="dxa"/>
              <w:left w:w="28" w:type="dxa"/>
              <w:bottom w:w="28" w:type="dxa"/>
              <w:right w:w="28" w:type="dxa"/>
            </w:tcMar>
          </w:tcPr>
          <w:p w14:paraId="2908A90E" w14:textId="77777777" w:rsidR="000234BB" w:rsidRPr="009F5D54" w:rsidRDefault="000234BB" w:rsidP="00725808">
            <w:pPr>
              <w:pStyle w:val="SmallStandard"/>
            </w:pPr>
            <w:r w:rsidRPr="009F5D54">
              <w:t>PowerGround</w:t>
            </w:r>
          </w:p>
        </w:tc>
        <w:tc>
          <w:tcPr>
            <w:tcW w:w="283" w:type="dxa"/>
          </w:tcPr>
          <w:p w14:paraId="4C4A4DF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99DA1F8" w14:textId="77777777" w:rsidR="000234BB" w:rsidRDefault="000234BB" w:rsidP="00725808"/>
        </w:tc>
      </w:tr>
    </w:tbl>
    <w:p w14:paraId="46037043" w14:textId="77777777" w:rsidR="000234BB" w:rsidRDefault="000234BB" w:rsidP="000234BB">
      <w:pPr>
        <w:pStyle w:val="SmallStandard"/>
      </w:pPr>
    </w:p>
    <w:p w14:paraId="0CF68E1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9" w:name="_c6bd2b4e07bf1c4ad9c8251fe9d787ee"/>
      <w:r w:rsidRPr="005254F8">
        <w:rPr>
          <w:lang w:val="en-GB"/>
        </w:rPr>
        <w:t>SignalTransmissionMediumType</w:t>
      </w:r>
      <w:bookmarkEnd w:id="1639"/>
    </w:p>
    <w:p w14:paraId="69B6A4D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F1DA55D" w14:textId="77777777" w:rsidTr="00725808">
        <w:tc>
          <w:tcPr>
            <w:tcW w:w="2013" w:type="dxa"/>
            <w:tcMar>
              <w:top w:w="28" w:type="dxa"/>
              <w:left w:w="28" w:type="dxa"/>
              <w:bottom w:w="28" w:type="dxa"/>
              <w:right w:w="28" w:type="dxa"/>
            </w:tcMar>
          </w:tcPr>
          <w:p w14:paraId="1EDF59D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86B012" w14:textId="5E790DB2"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6F5DC05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A3FAF05" w14:textId="77777777" w:rsidTr="00725808">
        <w:tc>
          <w:tcPr>
            <w:tcW w:w="2013" w:type="dxa"/>
            <w:tcMar>
              <w:top w:w="28" w:type="dxa"/>
              <w:left w:w="28" w:type="dxa"/>
              <w:bottom w:w="28" w:type="dxa"/>
              <w:right w:w="28" w:type="dxa"/>
            </w:tcMar>
          </w:tcPr>
          <w:p w14:paraId="7AA7D3F7"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37BA458"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095C6FF5"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9381EE6" w14:textId="77777777" w:rsidTr="00725808">
        <w:tc>
          <w:tcPr>
            <w:tcW w:w="2013" w:type="dxa"/>
            <w:tcMar>
              <w:top w:w="28" w:type="dxa"/>
              <w:left w:w="28" w:type="dxa"/>
              <w:bottom w:w="28" w:type="dxa"/>
              <w:right w:w="28" w:type="dxa"/>
            </w:tcMar>
          </w:tcPr>
          <w:p w14:paraId="382A2251" w14:textId="77777777" w:rsidR="000234BB" w:rsidRPr="009F5D54" w:rsidRDefault="000234BB" w:rsidP="00725808">
            <w:pPr>
              <w:pStyle w:val="SmallStandard"/>
            </w:pPr>
            <w:r w:rsidRPr="009F5D54">
              <w:t>electrical</w:t>
            </w:r>
          </w:p>
        </w:tc>
        <w:tc>
          <w:tcPr>
            <w:tcW w:w="283" w:type="dxa"/>
          </w:tcPr>
          <w:p w14:paraId="43734C8D"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94C8FDF" w14:textId="77777777" w:rsidR="000234BB" w:rsidRDefault="000234BB" w:rsidP="00725808"/>
        </w:tc>
      </w:tr>
      <w:tr w:rsidR="000234BB" w:rsidRPr="00CC6307" w14:paraId="3EBA77CD" w14:textId="77777777" w:rsidTr="00725808">
        <w:tc>
          <w:tcPr>
            <w:tcW w:w="2013" w:type="dxa"/>
            <w:tcMar>
              <w:top w:w="28" w:type="dxa"/>
              <w:left w:w="28" w:type="dxa"/>
              <w:bottom w:w="28" w:type="dxa"/>
              <w:right w:w="28" w:type="dxa"/>
            </w:tcMar>
          </w:tcPr>
          <w:p w14:paraId="090642F0" w14:textId="77777777" w:rsidR="000234BB" w:rsidRPr="009F5D54" w:rsidRDefault="000234BB" w:rsidP="00725808">
            <w:pPr>
              <w:pStyle w:val="SmallStandard"/>
            </w:pPr>
            <w:r w:rsidRPr="009F5D54">
              <w:t>optical</w:t>
            </w:r>
          </w:p>
        </w:tc>
        <w:tc>
          <w:tcPr>
            <w:tcW w:w="283" w:type="dxa"/>
          </w:tcPr>
          <w:p w14:paraId="50429B7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6524F57" w14:textId="77777777" w:rsidR="000234BB" w:rsidRDefault="000234BB" w:rsidP="00725808"/>
        </w:tc>
      </w:tr>
      <w:tr w:rsidR="000234BB" w:rsidRPr="00CC6307" w14:paraId="0978E9DA" w14:textId="77777777" w:rsidTr="00725808">
        <w:tc>
          <w:tcPr>
            <w:tcW w:w="2013" w:type="dxa"/>
            <w:tcMar>
              <w:top w:w="28" w:type="dxa"/>
              <w:left w:w="28" w:type="dxa"/>
              <w:bottom w:w="28" w:type="dxa"/>
              <w:right w:w="28" w:type="dxa"/>
            </w:tcMar>
          </w:tcPr>
          <w:p w14:paraId="1292B9FC" w14:textId="77777777" w:rsidR="000234BB" w:rsidRPr="009F5D54" w:rsidRDefault="000234BB" w:rsidP="00725808">
            <w:pPr>
              <w:pStyle w:val="SmallStandard"/>
            </w:pPr>
            <w:r w:rsidRPr="009F5D54">
              <w:t>hydraulic</w:t>
            </w:r>
          </w:p>
        </w:tc>
        <w:tc>
          <w:tcPr>
            <w:tcW w:w="283" w:type="dxa"/>
          </w:tcPr>
          <w:p w14:paraId="21F5A91A"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86518E5" w14:textId="77777777" w:rsidR="000234BB" w:rsidRDefault="000234BB" w:rsidP="00725808"/>
        </w:tc>
      </w:tr>
      <w:tr w:rsidR="000234BB" w:rsidRPr="00CC6307" w14:paraId="7F8A6ECE" w14:textId="77777777" w:rsidTr="00725808">
        <w:tc>
          <w:tcPr>
            <w:tcW w:w="2013" w:type="dxa"/>
            <w:tcMar>
              <w:top w:w="28" w:type="dxa"/>
              <w:left w:w="28" w:type="dxa"/>
              <w:bottom w:w="28" w:type="dxa"/>
              <w:right w:w="28" w:type="dxa"/>
            </w:tcMar>
          </w:tcPr>
          <w:p w14:paraId="7EB00FCE" w14:textId="77777777" w:rsidR="000234BB" w:rsidRPr="009F5D54" w:rsidRDefault="000234BB" w:rsidP="00725808">
            <w:pPr>
              <w:pStyle w:val="SmallStandard"/>
            </w:pPr>
            <w:r w:rsidRPr="009F5D54">
              <w:t>pneumatic</w:t>
            </w:r>
          </w:p>
        </w:tc>
        <w:tc>
          <w:tcPr>
            <w:tcW w:w="283" w:type="dxa"/>
          </w:tcPr>
          <w:p w14:paraId="435B5A3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2A06D36" w14:textId="77777777" w:rsidR="000234BB" w:rsidRDefault="000234BB" w:rsidP="00725808"/>
        </w:tc>
      </w:tr>
      <w:tr w:rsidR="000234BB" w:rsidRPr="00CC6307" w14:paraId="5FB745D1" w14:textId="77777777" w:rsidTr="00725808">
        <w:tc>
          <w:tcPr>
            <w:tcW w:w="2013" w:type="dxa"/>
            <w:tcMar>
              <w:top w:w="28" w:type="dxa"/>
              <w:left w:w="28" w:type="dxa"/>
              <w:bottom w:w="28" w:type="dxa"/>
              <w:right w:w="28" w:type="dxa"/>
            </w:tcMar>
          </w:tcPr>
          <w:p w14:paraId="7CC9CBE5" w14:textId="77777777" w:rsidR="000234BB" w:rsidRPr="009F5D54" w:rsidRDefault="000234BB" w:rsidP="00725808">
            <w:pPr>
              <w:pStyle w:val="SmallStandard"/>
            </w:pPr>
            <w:r w:rsidRPr="009F5D54">
              <w:t>acoustic</w:t>
            </w:r>
          </w:p>
        </w:tc>
        <w:tc>
          <w:tcPr>
            <w:tcW w:w="283" w:type="dxa"/>
          </w:tcPr>
          <w:p w14:paraId="64A0022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97F9D02" w14:textId="77777777" w:rsidR="000234BB" w:rsidRDefault="000234BB" w:rsidP="00725808"/>
        </w:tc>
      </w:tr>
      <w:tr w:rsidR="000234BB" w:rsidRPr="00CC6307" w14:paraId="7C3F57BD" w14:textId="77777777" w:rsidTr="00725808">
        <w:tc>
          <w:tcPr>
            <w:tcW w:w="2013" w:type="dxa"/>
            <w:tcMar>
              <w:top w:w="28" w:type="dxa"/>
              <w:left w:w="28" w:type="dxa"/>
              <w:bottom w:w="28" w:type="dxa"/>
              <w:right w:w="28" w:type="dxa"/>
            </w:tcMar>
          </w:tcPr>
          <w:p w14:paraId="14FE58F1" w14:textId="77777777" w:rsidR="000234BB" w:rsidRPr="009F5D54" w:rsidRDefault="000234BB" w:rsidP="00725808">
            <w:pPr>
              <w:pStyle w:val="SmallStandard"/>
            </w:pPr>
            <w:r w:rsidRPr="009F5D54">
              <w:t>inductive</w:t>
            </w:r>
          </w:p>
        </w:tc>
        <w:tc>
          <w:tcPr>
            <w:tcW w:w="283" w:type="dxa"/>
          </w:tcPr>
          <w:p w14:paraId="7CA6CC3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5F67DA8" w14:textId="77777777" w:rsidR="000234BB" w:rsidRDefault="000234BB" w:rsidP="00725808"/>
        </w:tc>
      </w:tr>
      <w:tr w:rsidR="000234BB" w:rsidRPr="00CC6307" w14:paraId="133277F1" w14:textId="77777777" w:rsidTr="00725808">
        <w:tc>
          <w:tcPr>
            <w:tcW w:w="2013" w:type="dxa"/>
            <w:tcMar>
              <w:top w:w="28" w:type="dxa"/>
              <w:left w:w="28" w:type="dxa"/>
              <w:bottom w:w="28" w:type="dxa"/>
              <w:right w:w="28" w:type="dxa"/>
            </w:tcMar>
          </w:tcPr>
          <w:p w14:paraId="2515F954" w14:textId="77777777" w:rsidR="000234BB" w:rsidRPr="009F5D54" w:rsidRDefault="000234BB" w:rsidP="00725808">
            <w:pPr>
              <w:pStyle w:val="SmallStandard"/>
            </w:pPr>
            <w:r w:rsidRPr="009F5D54">
              <w:t>radioTransmission</w:t>
            </w:r>
          </w:p>
        </w:tc>
        <w:tc>
          <w:tcPr>
            <w:tcW w:w="283" w:type="dxa"/>
          </w:tcPr>
          <w:p w14:paraId="570AD52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5A0C1AA" w14:textId="77777777" w:rsidR="000234BB" w:rsidRDefault="000234BB" w:rsidP="00725808">
            <w:pPr>
              <w:jc w:val="left"/>
            </w:pPr>
            <w:r>
              <w:rPr>
                <w:sz w:val="16"/>
                <w:szCs w:val="16"/>
              </w:rPr>
              <w:t>Signal transmission via electromagnetic waves (e.g. Wi-Fi, 4G, 5G)</w:t>
            </w:r>
          </w:p>
        </w:tc>
      </w:tr>
    </w:tbl>
    <w:p w14:paraId="12302295" w14:textId="77777777" w:rsidR="000234BB" w:rsidRDefault="000234BB" w:rsidP="000234BB">
      <w:pPr>
        <w:pStyle w:val="SmallStandard"/>
      </w:pPr>
    </w:p>
    <w:p w14:paraId="5BAB7349"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40" w:name="_71588d611ba40af84f5e24f272783f1f"/>
      <w:r w:rsidRPr="005254F8">
        <w:rPr>
          <w:lang w:val="en-GB"/>
        </w:rPr>
        <w:t>SignalType</w:t>
      </w:r>
      <w:bookmarkEnd w:id="1640"/>
    </w:p>
    <w:p w14:paraId="5B72AA7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0AAE654" w14:textId="77777777" w:rsidTr="00725808">
        <w:tc>
          <w:tcPr>
            <w:tcW w:w="2013" w:type="dxa"/>
            <w:tcMar>
              <w:top w:w="28" w:type="dxa"/>
              <w:left w:w="28" w:type="dxa"/>
              <w:bottom w:w="28" w:type="dxa"/>
              <w:right w:w="28" w:type="dxa"/>
            </w:tcMar>
          </w:tcPr>
          <w:p w14:paraId="59023CC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E22B7B" w14:textId="650F5741"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0752D36D"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A4A858F" w14:textId="77777777" w:rsidTr="00725808">
        <w:tc>
          <w:tcPr>
            <w:tcW w:w="2013" w:type="dxa"/>
            <w:tcMar>
              <w:top w:w="28" w:type="dxa"/>
              <w:left w:w="28" w:type="dxa"/>
              <w:bottom w:w="28" w:type="dxa"/>
              <w:right w:w="28" w:type="dxa"/>
            </w:tcMar>
          </w:tcPr>
          <w:p w14:paraId="0F85A4D6"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5116DFA"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58B4C731"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A8E2992" w14:textId="77777777" w:rsidTr="00725808">
        <w:tc>
          <w:tcPr>
            <w:tcW w:w="2013" w:type="dxa"/>
            <w:tcMar>
              <w:top w:w="28" w:type="dxa"/>
              <w:left w:w="28" w:type="dxa"/>
              <w:bottom w:w="28" w:type="dxa"/>
              <w:right w:w="28" w:type="dxa"/>
            </w:tcMar>
          </w:tcPr>
          <w:p w14:paraId="07F281DD" w14:textId="77777777" w:rsidR="000234BB" w:rsidRPr="009F5D54" w:rsidRDefault="000234BB" w:rsidP="00725808">
            <w:pPr>
              <w:pStyle w:val="SmallStandard"/>
            </w:pPr>
            <w:r w:rsidRPr="009F5D54">
              <w:t>information</w:t>
            </w:r>
          </w:p>
        </w:tc>
        <w:tc>
          <w:tcPr>
            <w:tcW w:w="283" w:type="dxa"/>
          </w:tcPr>
          <w:p w14:paraId="7D6CB6A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EA712EF" w14:textId="77777777" w:rsidR="000234BB" w:rsidRDefault="000234BB" w:rsidP="00725808"/>
        </w:tc>
      </w:tr>
      <w:tr w:rsidR="000234BB" w:rsidRPr="00CC6307" w14:paraId="476E04A8" w14:textId="77777777" w:rsidTr="00725808">
        <w:tc>
          <w:tcPr>
            <w:tcW w:w="2013" w:type="dxa"/>
            <w:tcMar>
              <w:top w:w="28" w:type="dxa"/>
              <w:left w:w="28" w:type="dxa"/>
              <w:bottom w:w="28" w:type="dxa"/>
              <w:right w:w="28" w:type="dxa"/>
            </w:tcMar>
          </w:tcPr>
          <w:p w14:paraId="3ADDC292" w14:textId="77777777" w:rsidR="000234BB" w:rsidRPr="009F5D54" w:rsidRDefault="000234BB" w:rsidP="00725808">
            <w:pPr>
              <w:pStyle w:val="SmallStandard"/>
            </w:pPr>
            <w:r w:rsidRPr="009F5D54">
              <w:t>energy</w:t>
            </w:r>
          </w:p>
        </w:tc>
        <w:tc>
          <w:tcPr>
            <w:tcW w:w="283" w:type="dxa"/>
          </w:tcPr>
          <w:p w14:paraId="687E30A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C1E74A7" w14:textId="77777777" w:rsidR="000234BB" w:rsidRDefault="000234BB" w:rsidP="00725808"/>
        </w:tc>
      </w:tr>
      <w:tr w:rsidR="000234BB" w:rsidRPr="00CC6307" w14:paraId="4377F992" w14:textId="77777777" w:rsidTr="00725808">
        <w:tc>
          <w:tcPr>
            <w:tcW w:w="2013" w:type="dxa"/>
            <w:tcMar>
              <w:top w:w="28" w:type="dxa"/>
              <w:left w:w="28" w:type="dxa"/>
              <w:bottom w:w="28" w:type="dxa"/>
              <w:right w:w="28" w:type="dxa"/>
            </w:tcMar>
          </w:tcPr>
          <w:p w14:paraId="62B580A3" w14:textId="77777777" w:rsidR="000234BB" w:rsidRPr="009F5D54" w:rsidRDefault="000234BB" w:rsidP="00725808">
            <w:pPr>
              <w:pStyle w:val="SmallStandard"/>
            </w:pPr>
            <w:r w:rsidRPr="009F5D54">
              <w:t>ground</w:t>
            </w:r>
          </w:p>
        </w:tc>
        <w:tc>
          <w:tcPr>
            <w:tcW w:w="283" w:type="dxa"/>
          </w:tcPr>
          <w:p w14:paraId="6814E4B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497828C" w14:textId="77777777" w:rsidR="000234BB" w:rsidRDefault="000234BB" w:rsidP="00725808"/>
        </w:tc>
      </w:tr>
    </w:tbl>
    <w:p w14:paraId="6CAE1F2B" w14:textId="77777777" w:rsidR="000234BB" w:rsidRDefault="000234BB" w:rsidP="000234BB">
      <w:pPr>
        <w:pStyle w:val="SmallStandard"/>
      </w:pPr>
    </w:p>
    <w:p w14:paraId="6EEE993F"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641" w:name="_Toc33620345"/>
      <w:r>
        <w:rPr>
          <w:lang w:val="en-GB"/>
        </w:rPr>
        <w:t xml:space="preserve">Module </w:t>
      </w:r>
      <w:bookmarkStart w:id="1642" w:name="_3e707cb0b7dbc1f120e381a4377dddcd"/>
      <w:r>
        <w:rPr>
          <w:lang w:val="en-GB"/>
        </w:rPr>
        <w:t>terminal_pairing</w:t>
      </w:r>
      <w:bookmarkEnd w:id="1642"/>
      <w:bookmarkEnd w:id="1641"/>
    </w:p>
    <w:p w14:paraId="527A03F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3" w:name="_9f2c204dcf3a279e19f6cff707815f4d"/>
      <w:r>
        <w:rPr>
          <w:lang w:val="en-GB"/>
        </w:rPr>
        <w:t>TerminalPairing</w:t>
      </w:r>
      <w:bookmarkEnd w:id="1643"/>
    </w:p>
    <w:p w14:paraId="2DF7F5BA" w14:textId="77777777" w:rsidR="000234BB" w:rsidRDefault="000234BB" w:rsidP="000234BB">
      <w:r>
        <w:rPr>
          <w:sz w:val="18"/>
          <w:szCs w:val="18"/>
        </w:rPr>
        <w:t xml:space="preserve">A </w:t>
      </w:r>
      <w:r>
        <w:rPr>
          <w:i/>
          <w:iCs/>
          <w:sz w:val="18"/>
          <w:szCs w:val="18"/>
        </w:rPr>
        <w:t>TerminalPairing</w:t>
      </w:r>
      <w:r>
        <w:rPr>
          <w:sz w:val="18"/>
          <w:szCs w:val="18"/>
        </w:rPr>
        <w:t xml:space="preserve"> is a standard reference setup of exactly two terminals and a defined length of a core contacted to both terminals. The </w:t>
      </w:r>
      <w:r>
        <w:rPr>
          <w:i/>
          <w:iCs/>
          <w:sz w:val="18"/>
          <w:szCs w:val="18"/>
        </w:rPr>
        <w:t xml:space="preserve">TerminalPairing </w:t>
      </w:r>
      <w:r>
        <w:rPr>
          <w:sz w:val="18"/>
          <w:szCs w:val="18"/>
        </w:rPr>
        <w:t>defines physical properties that apply to this combination.</w:t>
      </w:r>
    </w:p>
    <w:p w14:paraId="1C9A9ADE" w14:textId="77777777" w:rsidR="000234BB" w:rsidRDefault="000234BB" w:rsidP="000234BB">
      <w:r>
        <w:rPr>
          <w:sz w:val="18"/>
          <w:szCs w:val="18"/>
        </w:rPr>
        <w:lastRenderedPageBreak/>
        <w:t xml:space="preserve"> </w:t>
      </w:r>
    </w:p>
    <w:p w14:paraId="7233F64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EC48F13" w14:textId="77777777" w:rsidTr="00725808">
        <w:tc>
          <w:tcPr>
            <w:tcW w:w="2013" w:type="dxa"/>
            <w:tcMar>
              <w:top w:w="28" w:type="dxa"/>
              <w:left w:w="28" w:type="dxa"/>
              <w:bottom w:w="28" w:type="dxa"/>
              <w:right w:w="28" w:type="dxa"/>
            </w:tcMar>
          </w:tcPr>
          <w:p w14:paraId="4E7B4A5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AE00249" w14:textId="1893408B"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636D522C" w14:textId="77777777" w:rsidTr="00725808">
        <w:tc>
          <w:tcPr>
            <w:tcW w:w="2013" w:type="dxa"/>
            <w:tcMar>
              <w:top w:w="28" w:type="dxa"/>
              <w:left w:w="28" w:type="dxa"/>
              <w:bottom w:w="28" w:type="dxa"/>
              <w:right w:w="28" w:type="dxa"/>
            </w:tcMar>
          </w:tcPr>
          <w:p w14:paraId="45B19CC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D74B37" w14:textId="77777777" w:rsidR="000234BB" w:rsidRDefault="000234BB" w:rsidP="00725808"/>
        </w:tc>
      </w:tr>
      <w:tr w:rsidR="000234BB" w:rsidRPr="008359F5" w14:paraId="4DBE9134" w14:textId="77777777" w:rsidTr="00725808">
        <w:tc>
          <w:tcPr>
            <w:tcW w:w="2013" w:type="dxa"/>
            <w:tcMar>
              <w:top w:w="28" w:type="dxa"/>
              <w:left w:w="28" w:type="dxa"/>
              <w:bottom w:w="28" w:type="dxa"/>
              <w:right w:w="28" w:type="dxa"/>
            </w:tcMar>
          </w:tcPr>
          <w:p w14:paraId="73F64FF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B671C89" w14:textId="77777777" w:rsidR="000234BB" w:rsidRPr="000437C1" w:rsidRDefault="000234BB" w:rsidP="00725808">
            <w:pPr>
              <w:pStyle w:val="SmallStandard"/>
            </w:pPr>
            <w:r>
              <w:t>false</w:t>
            </w:r>
          </w:p>
        </w:tc>
      </w:tr>
    </w:tbl>
    <w:p w14:paraId="22D5652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C6DA3E6" w14:textId="77777777" w:rsidTr="00725808">
        <w:tc>
          <w:tcPr>
            <w:tcW w:w="2013" w:type="dxa"/>
            <w:tcMar>
              <w:top w:w="28" w:type="dxa"/>
              <w:left w:w="28" w:type="dxa"/>
              <w:bottom w:w="28" w:type="dxa"/>
              <w:right w:w="28" w:type="dxa"/>
            </w:tcMar>
          </w:tcPr>
          <w:p w14:paraId="6F95C31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F6AE961"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8810C5"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F829F0"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FB15E1F" w14:textId="77777777" w:rsidTr="00725808">
        <w:tc>
          <w:tcPr>
            <w:tcW w:w="2013" w:type="dxa"/>
            <w:tcMar>
              <w:top w:w="28" w:type="dxa"/>
              <w:left w:w="28" w:type="dxa"/>
              <w:bottom w:w="28" w:type="dxa"/>
              <w:right w:w="28" w:type="dxa"/>
            </w:tcMar>
          </w:tcPr>
          <w:p w14:paraId="65355B82" w14:textId="77777777" w:rsidR="000234BB" w:rsidRPr="00620BBE" w:rsidRDefault="000234BB" w:rsidP="00725808">
            <w:pPr>
              <w:pStyle w:val="SmallStandard"/>
            </w:pPr>
            <w:r w:rsidRPr="00620BBE">
              <w:t>contactResistance</w:t>
            </w:r>
          </w:p>
        </w:tc>
        <w:tc>
          <w:tcPr>
            <w:tcW w:w="1559" w:type="dxa"/>
            <w:tcMar>
              <w:top w:w="28" w:type="dxa"/>
              <w:left w:w="28" w:type="dxa"/>
              <w:bottom w:w="28" w:type="dxa"/>
              <w:right w:w="28" w:type="dxa"/>
            </w:tcMar>
          </w:tcPr>
          <w:p w14:paraId="4B0489D4"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82870AC"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1277241E" w14:textId="77777777" w:rsidR="000234BB" w:rsidRDefault="000234BB" w:rsidP="00725808">
            <w:pPr>
              <w:pStyle w:val="SmallStandard"/>
            </w:pPr>
            <w:r w:rsidRPr="00491287">
              <w:t>Specifies the resistance of the terminal pairing.</w:t>
            </w:r>
          </w:p>
        </w:tc>
      </w:tr>
      <w:tr w:rsidR="000234BB" w:rsidRPr="006675E2" w14:paraId="2355C56D" w14:textId="77777777" w:rsidTr="00725808">
        <w:tc>
          <w:tcPr>
            <w:tcW w:w="2013" w:type="dxa"/>
            <w:tcMar>
              <w:top w:w="28" w:type="dxa"/>
              <w:left w:w="28" w:type="dxa"/>
              <w:bottom w:w="28" w:type="dxa"/>
              <w:right w:w="28" w:type="dxa"/>
            </w:tcMar>
          </w:tcPr>
          <w:p w14:paraId="5274D98D" w14:textId="77777777" w:rsidR="000234BB" w:rsidRPr="00620BBE" w:rsidRDefault="000234BB" w:rsidP="00725808">
            <w:pPr>
              <w:pStyle w:val="SmallStandard"/>
            </w:pPr>
            <w:r w:rsidRPr="00620BBE">
              <w:t>matingForce</w:t>
            </w:r>
          </w:p>
        </w:tc>
        <w:tc>
          <w:tcPr>
            <w:tcW w:w="1559" w:type="dxa"/>
            <w:tcMar>
              <w:top w:w="28" w:type="dxa"/>
              <w:left w:w="28" w:type="dxa"/>
              <w:bottom w:w="28" w:type="dxa"/>
              <w:right w:w="28" w:type="dxa"/>
            </w:tcMar>
          </w:tcPr>
          <w:p w14:paraId="67CACDA9"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6A40CB9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2D07CEF" w14:textId="77777777" w:rsidR="000234BB" w:rsidRDefault="000234BB" w:rsidP="00725808">
            <w:pPr>
              <w:jc w:val="left"/>
            </w:pPr>
            <w:r>
              <w:rPr>
                <w:sz w:val="16"/>
                <w:szCs w:val="16"/>
              </w:rPr>
              <w:t>Specifies the joining force of the two terminals.</w:t>
            </w:r>
          </w:p>
        </w:tc>
      </w:tr>
      <w:tr w:rsidR="000234BB" w:rsidRPr="006675E2" w14:paraId="0E1864F6" w14:textId="77777777" w:rsidTr="00725808">
        <w:tc>
          <w:tcPr>
            <w:tcW w:w="2013" w:type="dxa"/>
            <w:tcMar>
              <w:top w:w="28" w:type="dxa"/>
              <w:left w:w="28" w:type="dxa"/>
              <w:bottom w:w="28" w:type="dxa"/>
              <w:right w:w="28" w:type="dxa"/>
            </w:tcMar>
          </w:tcPr>
          <w:p w14:paraId="2C83AFF4" w14:textId="77777777" w:rsidR="000234BB" w:rsidRPr="00620BBE" w:rsidRDefault="000234BB" w:rsidP="00725808">
            <w:pPr>
              <w:pStyle w:val="SmallStandard"/>
            </w:pPr>
            <w:r w:rsidRPr="00620BBE">
              <w:t>unmatingForce</w:t>
            </w:r>
          </w:p>
        </w:tc>
        <w:tc>
          <w:tcPr>
            <w:tcW w:w="1559" w:type="dxa"/>
            <w:tcMar>
              <w:top w:w="28" w:type="dxa"/>
              <w:left w:w="28" w:type="dxa"/>
              <w:bottom w:w="28" w:type="dxa"/>
              <w:right w:w="28" w:type="dxa"/>
            </w:tcMar>
          </w:tcPr>
          <w:p w14:paraId="5301F6CF"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0D6654D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9D2912E" w14:textId="77777777" w:rsidR="000234BB" w:rsidRDefault="000234BB" w:rsidP="00725808">
            <w:pPr>
              <w:jc w:val="left"/>
            </w:pPr>
            <w:r>
              <w:rPr>
                <w:sz w:val="16"/>
                <w:szCs w:val="16"/>
              </w:rPr>
              <w:t>Specifies the force required to unmate the two terminals.</w:t>
            </w:r>
          </w:p>
        </w:tc>
      </w:tr>
    </w:tbl>
    <w:p w14:paraId="58E5DD4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CA212C6" w14:textId="77777777" w:rsidTr="00725808">
        <w:tc>
          <w:tcPr>
            <w:tcW w:w="3856" w:type="dxa"/>
            <w:gridSpan w:val="3"/>
          </w:tcPr>
          <w:p w14:paraId="0566B135" w14:textId="77777777" w:rsidR="000234BB" w:rsidRDefault="000234BB" w:rsidP="00725808">
            <w:pPr>
              <w:jc w:val="center"/>
              <w:rPr>
                <w:b/>
                <w:sz w:val="16"/>
                <w:szCs w:val="16"/>
                <w:lang w:val="en-GB"/>
              </w:rPr>
            </w:pPr>
            <w:r>
              <w:rPr>
                <w:b/>
                <w:sz w:val="16"/>
                <w:szCs w:val="16"/>
                <w:lang w:val="en-GB"/>
              </w:rPr>
              <w:t>Other End</w:t>
            </w:r>
          </w:p>
        </w:tc>
        <w:tc>
          <w:tcPr>
            <w:tcW w:w="708" w:type="dxa"/>
          </w:tcPr>
          <w:p w14:paraId="4FA8EB8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E5FCF58" w14:textId="77777777" w:rsidR="000234BB" w:rsidRDefault="000234BB" w:rsidP="00725808">
            <w:pPr>
              <w:jc w:val="center"/>
              <w:rPr>
                <w:b/>
                <w:sz w:val="16"/>
                <w:szCs w:val="16"/>
                <w:lang w:val="en-GB"/>
              </w:rPr>
            </w:pPr>
            <w:r>
              <w:rPr>
                <w:b/>
                <w:sz w:val="16"/>
                <w:szCs w:val="16"/>
                <w:lang w:val="en-GB"/>
              </w:rPr>
              <w:t>General</w:t>
            </w:r>
          </w:p>
        </w:tc>
      </w:tr>
      <w:tr w:rsidR="000234BB" w:rsidRPr="00720F6F" w14:paraId="71B5ED74" w14:textId="77777777" w:rsidTr="00725808">
        <w:tc>
          <w:tcPr>
            <w:tcW w:w="1573" w:type="dxa"/>
          </w:tcPr>
          <w:p w14:paraId="50B70B6C" w14:textId="77777777" w:rsidR="000234BB" w:rsidRDefault="000234BB" w:rsidP="00725808">
            <w:pPr>
              <w:rPr>
                <w:b/>
                <w:sz w:val="16"/>
                <w:szCs w:val="16"/>
                <w:lang w:val="en-GB"/>
              </w:rPr>
            </w:pPr>
            <w:r>
              <w:rPr>
                <w:b/>
                <w:sz w:val="16"/>
                <w:szCs w:val="16"/>
                <w:lang w:val="en-GB"/>
              </w:rPr>
              <w:t>Type</w:t>
            </w:r>
          </w:p>
        </w:tc>
        <w:tc>
          <w:tcPr>
            <w:tcW w:w="1574" w:type="dxa"/>
          </w:tcPr>
          <w:p w14:paraId="193E11BE" w14:textId="77777777" w:rsidR="000234BB" w:rsidRDefault="000234BB" w:rsidP="00725808">
            <w:pPr>
              <w:rPr>
                <w:b/>
                <w:sz w:val="16"/>
                <w:szCs w:val="16"/>
                <w:lang w:val="en-GB"/>
              </w:rPr>
            </w:pPr>
            <w:r>
              <w:rPr>
                <w:b/>
                <w:sz w:val="16"/>
                <w:szCs w:val="16"/>
                <w:lang w:val="en-GB"/>
              </w:rPr>
              <w:t>Role</w:t>
            </w:r>
          </w:p>
        </w:tc>
        <w:tc>
          <w:tcPr>
            <w:tcW w:w="708" w:type="dxa"/>
          </w:tcPr>
          <w:p w14:paraId="7D3B61E3" w14:textId="77777777" w:rsidR="000234BB" w:rsidRDefault="000234BB" w:rsidP="00725808">
            <w:pPr>
              <w:rPr>
                <w:b/>
                <w:sz w:val="16"/>
                <w:szCs w:val="16"/>
                <w:lang w:val="en-GB"/>
              </w:rPr>
            </w:pPr>
            <w:r>
              <w:rPr>
                <w:b/>
                <w:sz w:val="16"/>
                <w:szCs w:val="16"/>
                <w:lang w:val="en-GB"/>
              </w:rPr>
              <w:t>Mult</w:t>
            </w:r>
          </w:p>
        </w:tc>
        <w:tc>
          <w:tcPr>
            <w:tcW w:w="709" w:type="dxa"/>
          </w:tcPr>
          <w:p w14:paraId="6A2746AF" w14:textId="77777777" w:rsidR="000234BB" w:rsidRDefault="000234BB" w:rsidP="00725808">
            <w:pPr>
              <w:rPr>
                <w:b/>
                <w:sz w:val="16"/>
                <w:szCs w:val="16"/>
                <w:lang w:val="en-GB"/>
              </w:rPr>
            </w:pPr>
            <w:r>
              <w:rPr>
                <w:b/>
                <w:sz w:val="16"/>
                <w:szCs w:val="16"/>
                <w:lang w:val="en-GB"/>
              </w:rPr>
              <w:t>Mult</w:t>
            </w:r>
          </w:p>
        </w:tc>
        <w:tc>
          <w:tcPr>
            <w:tcW w:w="567" w:type="dxa"/>
          </w:tcPr>
          <w:p w14:paraId="7FCFA64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C2AD18D" w14:textId="77777777" w:rsidR="000234BB" w:rsidRPr="008359F5" w:rsidRDefault="000234BB" w:rsidP="00725808">
            <w:pPr>
              <w:rPr>
                <w:b/>
                <w:sz w:val="16"/>
                <w:szCs w:val="16"/>
                <w:lang w:val="en-GB"/>
              </w:rPr>
            </w:pPr>
            <w:r>
              <w:rPr>
                <w:b/>
                <w:sz w:val="16"/>
                <w:szCs w:val="16"/>
                <w:lang w:val="en-GB"/>
              </w:rPr>
              <w:t>Comment</w:t>
            </w:r>
          </w:p>
        </w:tc>
      </w:tr>
      <w:tr w:rsidR="000234BB" w:rsidRPr="00CC6307" w14:paraId="1C4F265E" w14:textId="77777777" w:rsidTr="00725808">
        <w:tc>
          <w:tcPr>
            <w:tcW w:w="1573" w:type="dxa"/>
          </w:tcPr>
          <w:p w14:paraId="6B63762C" w14:textId="77777777" w:rsidR="000234BB" w:rsidRPr="00634625" w:rsidRDefault="000234BB" w:rsidP="00725808">
            <w:pPr>
              <w:pStyle w:val="SmallStandard"/>
            </w:pPr>
            <w:r>
              <w:t>PartVersion</w:t>
            </w:r>
          </w:p>
        </w:tc>
        <w:tc>
          <w:tcPr>
            <w:tcW w:w="1574" w:type="dxa"/>
          </w:tcPr>
          <w:p w14:paraId="61B959B6" w14:textId="77777777" w:rsidR="000234BB" w:rsidRPr="00132C43" w:rsidRDefault="000234BB" w:rsidP="00725808">
            <w:pPr>
              <w:pStyle w:val="SmallStandard"/>
            </w:pPr>
            <w:r>
              <w:t>secondTerminal</w:t>
            </w:r>
          </w:p>
        </w:tc>
        <w:tc>
          <w:tcPr>
            <w:tcW w:w="708" w:type="dxa"/>
          </w:tcPr>
          <w:p w14:paraId="1EB39255" w14:textId="77777777" w:rsidR="000234BB" w:rsidRPr="00D331EF" w:rsidRDefault="000234BB" w:rsidP="00725808">
            <w:pPr>
              <w:pStyle w:val="SmallStandard"/>
            </w:pPr>
            <w:r w:rsidRPr="00574783">
              <w:t>1</w:t>
            </w:r>
          </w:p>
        </w:tc>
        <w:tc>
          <w:tcPr>
            <w:tcW w:w="709" w:type="dxa"/>
          </w:tcPr>
          <w:p w14:paraId="6A0179FA" w14:textId="77777777" w:rsidR="000234BB" w:rsidRPr="00D331EF" w:rsidRDefault="000234BB" w:rsidP="00725808">
            <w:pPr>
              <w:pStyle w:val="SmallStandard"/>
            </w:pPr>
            <w:r w:rsidRPr="00207506">
              <w:t>0..*</w:t>
            </w:r>
          </w:p>
        </w:tc>
        <w:tc>
          <w:tcPr>
            <w:tcW w:w="567" w:type="dxa"/>
          </w:tcPr>
          <w:p w14:paraId="55B16760" w14:textId="77777777" w:rsidR="000234BB" w:rsidRPr="00D331EF" w:rsidRDefault="000234BB" w:rsidP="00725808">
            <w:pPr>
              <w:pStyle w:val="SmallStandard"/>
            </w:pPr>
            <w:r>
              <w:t>N</w:t>
            </w:r>
          </w:p>
        </w:tc>
        <w:tc>
          <w:tcPr>
            <w:tcW w:w="3969" w:type="dxa"/>
          </w:tcPr>
          <w:p w14:paraId="11D7BBDF" w14:textId="77777777" w:rsidR="000234BB" w:rsidRDefault="000234BB" w:rsidP="00725808">
            <w:pPr>
              <w:jc w:val="left"/>
            </w:pPr>
            <w:r>
              <w:rPr>
                <w:sz w:val="16"/>
                <w:szCs w:val="16"/>
              </w:rPr>
              <w:t>References the second terminal of the TerminalPairing (first and second does not imply any specific order).</w:t>
            </w:r>
          </w:p>
        </w:tc>
      </w:tr>
      <w:tr w:rsidR="000234BB" w:rsidRPr="00CC6307" w14:paraId="2D6A1E35" w14:textId="77777777" w:rsidTr="00725808">
        <w:tc>
          <w:tcPr>
            <w:tcW w:w="1573" w:type="dxa"/>
          </w:tcPr>
          <w:p w14:paraId="237F9B26" w14:textId="77777777" w:rsidR="000234BB" w:rsidRPr="00634625" w:rsidRDefault="000234BB" w:rsidP="00725808">
            <w:pPr>
              <w:pStyle w:val="SmallStandard"/>
            </w:pPr>
            <w:r>
              <w:t>PartVersion</w:t>
            </w:r>
          </w:p>
        </w:tc>
        <w:tc>
          <w:tcPr>
            <w:tcW w:w="1574" w:type="dxa"/>
          </w:tcPr>
          <w:p w14:paraId="716FC0B7" w14:textId="77777777" w:rsidR="000234BB" w:rsidRPr="00132C43" w:rsidRDefault="000234BB" w:rsidP="00725808">
            <w:pPr>
              <w:pStyle w:val="SmallStandard"/>
            </w:pPr>
            <w:r>
              <w:t>firstTerminal</w:t>
            </w:r>
          </w:p>
        </w:tc>
        <w:tc>
          <w:tcPr>
            <w:tcW w:w="708" w:type="dxa"/>
          </w:tcPr>
          <w:p w14:paraId="67412A5C" w14:textId="77777777" w:rsidR="000234BB" w:rsidRPr="00D331EF" w:rsidRDefault="000234BB" w:rsidP="00725808">
            <w:pPr>
              <w:pStyle w:val="SmallStandard"/>
            </w:pPr>
            <w:r w:rsidRPr="00574783">
              <w:t>1</w:t>
            </w:r>
          </w:p>
        </w:tc>
        <w:tc>
          <w:tcPr>
            <w:tcW w:w="709" w:type="dxa"/>
          </w:tcPr>
          <w:p w14:paraId="4A02EB41" w14:textId="77777777" w:rsidR="000234BB" w:rsidRPr="00D331EF" w:rsidRDefault="000234BB" w:rsidP="00725808">
            <w:pPr>
              <w:pStyle w:val="SmallStandard"/>
            </w:pPr>
            <w:r w:rsidRPr="00207506">
              <w:t>0..*</w:t>
            </w:r>
          </w:p>
        </w:tc>
        <w:tc>
          <w:tcPr>
            <w:tcW w:w="567" w:type="dxa"/>
          </w:tcPr>
          <w:p w14:paraId="6D0802AA" w14:textId="77777777" w:rsidR="000234BB" w:rsidRPr="00D331EF" w:rsidRDefault="000234BB" w:rsidP="00725808">
            <w:pPr>
              <w:pStyle w:val="SmallStandard"/>
            </w:pPr>
            <w:r>
              <w:t>N</w:t>
            </w:r>
          </w:p>
        </w:tc>
        <w:tc>
          <w:tcPr>
            <w:tcW w:w="3969" w:type="dxa"/>
          </w:tcPr>
          <w:p w14:paraId="675B1CBB" w14:textId="77777777" w:rsidR="000234BB" w:rsidRDefault="000234BB" w:rsidP="00725808">
            <w:pPr>
              <w:jc w:val="left"/>
            </w:pPr>
            <w:r>
              <w:rPr>
                <w:sz w:val="16"/>
                <w:szCs w:val="16"/>
              </w:rPr>
              <w:t>References the first terminal of the TerminalPairing.</w:t>
            </w:r>
          </w:p>
        </w:tc>
      </w:tr>
      <w:tr w:rsidR="000234BB" w:rsidRPr="00CC6307" w14:paraId="075569BC" w14:textId="77777777" w:rsidTr="00725808">
        <w:tc>
          <w:tcPr>
            <w:tcW w:w="1573" w:type="dxa"/>
          </w:tcPr>
          <w:p w14:paraId="5B159CC9" w14:textId="77777777" w:rsidR="000234BB" w:rsidRPr="00634625" w:rsidRDefault="000234BB" w:rsidP="00725808">
            <w:pPr>
              <w:pStyle w:val="SmallStandard"/>
            </w:pPr>
            <w:r>
              <w:t>ConductorSpecification</w:t>
            </w:r>
          </w:p>
        </w:tc>
        <w:tc>
          <w:tcPr>
            <w:tcW w:w="1574" w:type="dxa"/>
          </w:tcPr>
          <w:p w14:paraId="672CBA70" w14:textId="77777777" w:rsidR="000234BB" w:rsidRPr="00132C43" w:rsidRDefault="000234BB" w:rsidP="00725808">
            <w:pPr>
              <w:pStyle w:val="SmallStandard"/>
            </w:pPr>
            <w:r>
              <w:t>referencedCoreSpecification</w:t>
            </w:r>
          </w:p>
        </w:tc>
        <w:tc>
          <w:tcPr>
            <w:tcW w:w="708" w:type="dxa"/>
          </w:tcPr>
          <w:p w14:paraId="39F93859" w14:textId="77777777" w:rsidR="000234BB" w:rsidRPr="00D331EF" w:rsidRDefault="000234BB" w:rsidP="00725808">
            <w:pPr>
              <w:pStyle w:val="SmallStandard"/>
            </w:pPr>
            <w:r w:rsidRPr="00574783">
              <w:t>1</w:t>
            </w:r>
          </w:p>
        </w:tc>
        <w:tc>
          <w:tcPr>
            <w:tcW w:w="709" w:type="dxa"/>
          </w:tcPr>
          <w:p w14:paraId="28F38A1F" w14:textId="77777777" w:rsidR="000234BB" w:rsidRPr="00D331EF" w:rsidRDefault="000234BB" w:rsidP="00725808">
            <w:pPr>
              <w:pStyle w:val="SmallStandard"/>
            </w:pPr>
            <w:r w:rsidRPr="00207506">
              <w:t>0..*</w:t>
            </w:r>
          </w:p>
        </w:tc>
        <w:tc>
          <w:tcPr>
            <w:tcW w:w="567" w:type="dxa"/>
          </w:tcPr>
          <w:p w14:paraId="22068E4C" w14:textId="77777777" w:rsidR="000234BB" w:rsidRPr="00D331EF" w:rsidRDefault="000234BB" w:rsidP="00725808">
            <w:pPr>
              <w:pStyle w:val="SmallStandard"/>
            </w:pPr>
            <w:r>
              <w:t>N</w:t>
            </w:r>
          </w:p>
        </w:tc>
        <w:tc>
          <w:tcPr>
            <w:tcW w:w="3969" w:type="dxa"/>
          </w:tcPr>
          <w:p w14:paraId="708DB493" w14:textId="77777777" w:rsidR="000234BB" w:rsidRDefault="000234BB" w:rsidP="00725808">
            <w:pPr>
              <w:jc w:val="left"/>
            </w:pPr>
            <w:r>
              <w:rPr>
                <w:sz w:val="16"/>
                <w:szCs w:val="16"/>
              </w:rPr>
              <w:t>References the CoreSpecification that is used on both sides of the ContactSystem.</w:t>
            </w:r>
          </w:p>
        </w:tc>
      </w:tr>
    </w:tbl>
    <w:p w14:paraId="72C60E5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8A2615C" w14:textId="77777777" w:rsidTr="00725808">
        <w:tc>
          <w:tcPr>
            <w:tcW w:w="2296" w:type="dxa"/>
            <w:gridSpan w:val="2"/>
          </w:tcPr>
          <w:p w14:paraId="3321E10D"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5C36C7E"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525DD2A" w14:textId="77777777" w:rsidR="000234BB" w:rsidRDefault="000234BB" w:rsidP="00725808">
            <w:pPr>
              <w:jc w:val="center"/>
              <w:rPr>
                <w:b/>
                <w:sz w:val="16"/>
                <w:szCs w:val="16"/>
                <w:lang w:val="en-GB"/>
              </w:rPr>
            </w:pPr>
            <w:r>
              <w:rPr>
                <w:b/>
                <w:sz w:val="16"/>
                <w:szCs w:val="16"/>
                <w:lang w:val="en-GB"/>
              </w:rPr>
              <w:t>General</w:t>
            </w:r>
          </w:p>
        </w:tc>
      </w:tr>
      <w:tr w:rsidR="000234BB" w:rsidRPr="00720F6F" w14:paraId="54541787" w14:textId="77777777" w:rsidTr="00725808">
        <w:tc>
          <w:tcPr>
            <w:tcW w:w="1588" w:type="dxa"/>
          </w:tcPr>
          <w:p w14:paraId="487DDCBD" w14:textId="77777777" w:rsidR="000234BB" w:rsidRDefault="000234BB" w:rsidP="00725808">
            <w:pPr>
              <w:rPr>
                <w:b/>
                <w:sz w:val="16"/>
                <w:szCs w:val="16"/>
                <w:lang w:val="en-GB"/>
              </w:rPr>
            </w:pPr>
            <w:r>
              <w:rPr>
                <w:b/>
                <w:sz w:val="16"/>
                <w:szCs w:val="16"/>
                <w:lang w:val="en-GB"/>
              </w:rPr>
              <w:t>Type</w:t>
            </w:r>
          </w:p>
        </w:tc>
        <w:tc>
          <w:tcPr>
            <w:tcW w:w="708" w:type="dxa"/>
          </w:tcPr>
          <w:p w14:paraId="1F8A2218" w14:textId="77777777" w:rsidR="000234BB" w:rsidRDefault="000234BB" w:rsidP="00725808">
            <w:pPr>
              <w:rPr>
                <w:b/>
                <w:sz w:val="16"/>
                <w:szCs w:val="16"/>
                <w:lang w:val="en-GB"/>
              </w:rPr>
            </w:pPr>
            <w:r>
              <w:rPr>
                <w:b/>
                <w:sz w:val="16"/>
                <w:szCs w:val="16"/>
                <w:lang w:val="en-GB"/>
              </w:rPr>
              <w:t>Mult</w:t>
            </w:r>
          </w:p>
        </w:tc>
        <w:tc>
          <w:tcPr>
            <w:tcW w:w="1560" w:type="dxa"/>
          </w:tcPr>
          <w:p w14:paraId="114AA79F" w14:textId="77777777" w:rsidR="000234BB" w:rsidRDefault="000234BB" w:rsidP="00725808">
            <w:pPr>
              <w:rPr>
                <w:b/>
                <w:sz w:val="16"/>
                <w:szCs w:val="16"/>
                <w:lang w:val="en-GB"/>
              </w:rPr>
            </w:pPr>
            <w:r>
              <w:rPr>
                <w:b/>
                <w:sz w:val="16"/>
                <w:szCs w:val="16"/>
                <w:lang w:val="en-GB"/>
              </w:rPr>
              <w:t>Role</w:t>
            </w:r>
          </w:p>
        </w:tc>
        <w:tc>
          <w:tcPr>
            <w:tcW w:w="708" w:type="dxa"/>
          </w:tcPr>
          <w:p w14:paraId="780D3B60" w14:textId="77777777" w:rsidR="000234BB" w:rsidRDefault="000234BB" w:rsidP="00725808">
            <w:pPr>
              <w:rPr>
                <w:b/>
                <w:sz w:val="16"/>
                <w:szCs w:val="16"/>
                <w:lang w:val="en-GB"/>
              </w:rPr>
            </w:pPr>
            <w:r>
              <w:rPr>
                <w:b/>
                <w:sz w:val="16"/>
                <w:szCs w:val="16"/>
                <w:lang w:val="en-GB"/>
              </w:rPr>
              <w:t>Mult</w:t>
            </w:r>
          </w:p>
        </w:tc>
        <w:tc>
          <w:tcPr>
            <w:tcW w:w="567" w:type="dxa"/>
          </w:tcPr>
          <w:p w14:paraId="2EABD00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0597E6F" w14:textId="77777777" w:rsidR="000234BB" w:rsidRPr="008359F5" w:rsidRDefault="000234BB" w:rsidP="00725808">
            <w:pPr>
              <w:rPr>
                <w:b/>
                <w:sz w:val="16"/>
                <w:szCs w:val="16"/>
                <w:lang w:val="en-GB"/>
              </w:rPr>
            </w:pPr>
            <w:r>
              <w:rPr>
                <w:b/>
                <w:sz w:val="16"/>
                <w:szCs w:val="16"/>
                <w:lang w:val="en-GB"/>
              </w:rPr>
              <w:t>Comment</w:t>
            </w:r>
          </w:p>
        </w:tc>
      </w:tr>
      <w:tr w:rsidR="000234BB" w:rsidRPr="00CC6307" w14:paraId="1AFCEB43" w14:textId="77777777" w:rsidTr="00725808">
        <w:tc>
          <w:tcPr>
            <w:tcW w:w="1588" w:type="dxa"/>
          </w:tcPr>
          <w:p w14:paraId="39178084" w14:textId="77777777" w:rsidR="000234BB" w:rsidRPr="00634625" w:rsidRDefault="000234BB" w:rsidP="00725808">
            <w:pPr>
              <w:pStyle w:val="SmallStandard"/>
            </w:pPr>
            <w:r>
              <w:t>TerminalPairingSpecification</w:t>
            </w:r>
          </w:p>
        </w:tc>
        <w:tc>
          <w:tcPr>
            <w:tcW w:w="708" w:type="dxa"/>
          </w:tcPr>
          <w:p w14:paraId="55AA2610" w14:textId="77777777" w:rsidR="000234BB" w:rsidRPr="00D331EF" w:rsidRDefault="000234BB" w:rsidP="00725808">
            <w:pPr>
              <w:pStyle w:val="SmallStandard"/>
            </w:pPr>
            <w:r w:rsidRPr="00D01517">
              <w:t>1</w:t>
            </w:r>
          </w:p>
        </w:tc>
        <w:tc>
          <w:tcPr>
            <w:tcW w:w="1560" w:type="dxa"/>
          </w:tcPr>
          <w:p w14:paraId="7B83130B" w14:textId="77777777" w:rsidR="000234BB" w:rsidRPr="00132C43" w:rsidRDefault="000234BB" w:rsidP="00725808">
            <w:pPr>
              <w:pStyle w:val="SmallStandard"/>
            </w:pPr>
            <w:r>
              <w:t>terminalPairing</w:t>
            </w:r>
          </w:p>
        </w:tc>
        <w:tc>
          <w:tcPr>
            <w:tcW w:w="708" w:type="dxa"/>
          </w:tcPr>
          <w:p w14:paraId="6E7E8807" w14:textId="77777777" w:rsidR="000234BB" w:rsidRPr="00D331EF" w:rsidRDefault="000234BB" w:rsidP="00725808">
            <w:pPr>
              <w:pStyle w:val="SmallStandard"/>
            </w:pPr>
            <w:r w:rsidRPr="00D01517">
              <w:t>0..*</w:t>
            </w:r>
          </w:p>
        </w:tc>
        <w:tc>
          <w:tcPr>
            <w:tcW w:w="567" w:type="dxa"/>
          </w:tcPr>
          <w:p w14:paraId="07355847" w14:textId="77777777" w:rsidR="000234BB" w:rsidRDefault="000234BB" w:rsidP="00725808">
            <w:pPr>
              <w:pStyle w:val="SmallStandard"/>
            </w:pPr>
            <w:r>
              <w:t>Y</w:t>
            </w:r>
          </w:p>
        </w:tc>
        <w:tc>
          <w:tcPr>
            <w:tcW w:w="3969" w:type="dxa"/>
          </w:tcPr>
          <w:p w14:paraId="24884648" w14:textId="77777777" w:rsidR="000234BB" w:rsidRDefault="000234BB" w:rsidP="00725808">
            <w:pPr>
              <w:jc w:val="left"/>
            </w:pPr>
            <w:r>
              <w:rPr>
                <w:sz w:val="16"/>
                <w:szCs w:val="16"/>
              </w:rPr>
              <w:t>Specifies the TerminalPairings described by this TerminalPairingSpecification.</w:t>
            </w:r>
          </w:p>
        </w:tc>
      </w:tr>
    </w:tbl>
    <w:p w14:paraId="73DA182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4" w:name="_a8bdbbe7d1789ca6e2139adb3e07ea4c"/>
      <w:r>
        <w:rPr>
          <w:lang w:val="en-GB"/>
        </w:rPr>
        <w:t>TerminalPairingSpecification</w:t>
      </w:r>
      <w:bookmarkEnd w:id="1644"/>
    </w:p>
    <w:p w14:paraId="10DE179E" w14:textId="77777777" w:rsidR="000234BB" w:rsidRDefault="000234BB" w:rsidP="000234BB">
      <w:r>
        <w:rPr>
          <w:sz w:val="18"/>
          <w:szCs w:val="18"/>
        </w:rPr>
        <w:t>Specification for the definition of TerminalPairings.</w:t>
      </w:r>
    </w:p>
    <w:p w14:paraId="333CD4C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BBEA4B" w14:textId="77777777" w:rsidTr="00725808">
        <w:tc>
          <w:tcPr>
            <w:tcW w:w="2013" w:type="dxa"/>
            <w:tcMar>
              <w:top w:w="28" w:type="dxa"/>
              <w:left w:w="28" w:type="dxa"/>
              <w:bottom w:w="28" w:type="dxa"/>
              <w:right w:w="28" w:type="dxa"/>
            </w:tcMar>
          </w:tcPr>
          <w:p w14:paraId="3FBAA71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6A9C372" w14:textId="641FC57F"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3FB09467" w14:textId="77777777" w:rsidTr="00725808">
        <w:tc>
          <w:tcPr>
            <w:tcW w:w="2013" w:type="dxa"/>
            <w:tcMar>
              <w:top w:w="28" w:type="dxa"/>
              <w:left w:w="28" w:type="dxa"/>
              <w:bottom w:w="28" w:type="dxa"/>
              <w:right w:w="28" w:type="dxa"/>
            </w:tcMar>
          </w:tcPr>
          <w:p w14:paraId="69181F1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6D2851" w14:textId="77777777" w:rsidR="000234BB" w:rsidRDefault="000234BB" w:rsidP="00725808"/>
        </w:tc>
      </w:tr>
      <w:tr w:rsidR="000234BB" w:rsidRPr="008359F5" w14:paraId="1E003EF7" w14:textId="77777777" w:rsidTr="00725808">
        <w:tc>
          <w:tcPr>
            <w:tcW w:w="2013" w:type="dxa"/>
            <w:tcMar>
              <w:top w:w="28" w:type="dxa"/>
              <w:left w:w="28" w:type="dxa"/>
              <w:bottom w:w="28" w:type="dxa"/>
              <w:right w:w="28" w:type="dxa"/>
            </w:tcMar>
          </w:tcPr>
          <w:p w14:paraId="7439F94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F1BF12D" w14:textId="77777777" w:rsidR="000234BB" w:rsidRPr="000437C1" w:rsidRDefault="000234BB" w:rsidP="00725808">
            <w:pPr>
              <w:pStyle w:val="SmallStandard"/>
            </w:pPr>
            <w:r>
              <w:t>false</w:t>
            </w:r>
          </w:p>
        </w:tc>
      </w:tr>
    </w:tbl>
    <w:p w14:paraId="0A7C47B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57861A1" w14:textId="77777777" w:rsidTr="00725808">
        <w:tc>
          <w:tcPr>
            <w:tcW w:w="3856" w:type="dxa"/>
            <w:gridSpan w:val="3"/>
          </w:tcPr>
          <w:p w14:paraId="5CD759D2" w14:textId="77777777" w:rsidR="000234BB" w:rsidRDefault="000234BB" w:rsidP="00725808">
            <w:pPr>
              <w:jc w:val="center"/>
              <w:rPr>
                <w:b/>
                <w:sz w:val="16"/>
                <w:szCs w:val="16"/>
                <w:lang w:val="en-GB"/>
              </w:rPr>
            </w:pPr>
            <w:r>
              <w:rPr>
                <w:b/>
                <w:sz w:val="16"/>
                <w:szCs w:val="16"/>
                <w:lang w:val="en-GB"/>
              </w:rPr>
              <w:t>Other End</w:t>
            </w:r>
          </w:p>
        </w:tc>
        <w:tc>
          <w:tcPr>
            <w:tcW w:w="708" w:type="dxa"/>
          </w:tcPr>
          <w:p w14:paraId="4C9DA52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6D6B206" w14:textId="77777777" w:rsidR="000234BB" w:rsidRDefault="000234BB" w:rsidP="00725808">
            <w:pPr>
              <w:jc w:val="center"/>
              <w:rPr>
                <w:b/>
                <w:sz w:val="16"/>
                <w:szCs w:val="16"/>
                <w:lang w:val="en-GB"/>
              </w:rPr>
            </w:pPr>
            <w:r>
              <w:rPr>
                <w:b/>
                <w:sz w:val="16"/>
                <w:szCs w:val="16"/>
                <w:lang w:val="en-GB"/>
              </w:rPr>
              <w:t>General</w:t>
            </w:r>
          </w:p>
        </w:tc>
      </w:tr>
      <w:tr w:rsidR="000234BB" w:rsidRPr="00720F6F" w14:paraId="7819EB12" w14:textId="77777777" w:rsidTr="00725808">
        <w:tc>
          <w:tcPr>
            <w:tcW w:w="1573" w:type="dxa"/>
          </w:tcPr>
          <w:p w14:paraId="764621F8" w14:textId="77777777" w:rsidR="000234BB" w:rsidRDefault="000234BB" w:rsidP="00725808">
            <w:pPr>
              <w:rPr>
                <w:b/>
                <w:sz w:val="16"/>
                <w:szCs w:val="16"/>
                <w:lang w:val="en-GB"/>
              </w:rPr>
            </w:pPr>
            <w:r>
              <w:rPr>
                <w:b/>
                <w:sz w:val="16"/>
                <w:szCs w:val="16"/>
                <w:lang w:val="en-GB"/>
              </w:rPr>
              <w:t>Type</w:t>
            </w:r>
          </w:p>
        </w:tc>
        <w:tc>
          <w:tcPr>
            <w:tcW w:w="1574" w:type="dxa"/>
          </w:tcPr>
          <w:p w14:paraId="7B92280B" w14:textId="77777777" w:rsidR="000234BB" w:rsidRDefault="000234BB" w:rsidP="00725808">
            <w:pPr>
              <w:rPr>
                <w:b/>
                <w:sz w:val="16"/>
                <w:szCs w:val="16"/>
                <w:lang w:val="en-GB"/>
              </w:rPr>
            </w:pPr>
            <w:r>
              <w:rPr>
                <w:b/>
                <w:sz w:val="16"/>
                <w:szCs w:val="16"/>
                <w:lang w:val="en-GB"/>
              </w:rPr>
              <w:t>Role</w:t>
            </w:r>
          </w:p>
        </w:tc>
        <w:tc>
          <w:tcPr>
            <w:tcW w:w="708" w:type="dxa"/>
          </w:tcPr>
          <w:p w14:paraId="31171F10" w14:textId="77777777" w:rsidR="000234BB" w:rsidRDefault="000234BB" w:rsidP="00725808">
            <w:pPr>
              <w:rPr>
                <w:b/>
                <w:sz w:val="16"/>
                <w:szCs w:val="16"/>
                <w:lang w:val="en-GB"/>
              </w:rPr>
            </w:pPr>
            <w:r>
              <w:rPr>
                <w:b/>
                <w:sz w:val="16"/>
                <w:szCs w:val="16"/>
                <w:lang w:val="en-GB"/>
              </w:rPr>
              <w:t>Mult</w:t>
            </w:r>
          </w:p>
        </w:tc>
        <w:tc>
          <w:tcPr>
            <w:tcW w:w="709" w:type="dxa"/>
          </w:tcPr>
          <w:p w14:paraId="5F0F8665" w14:textId="77777777" w:rsidR="000234BB" w:rsidRDefault="000234BB" w:rsidP="00725808">
            <w:pPr>
              <w:rPr>
                <w:b/>
                <w:sz w:val="16"/>
                <w:szCs w:val="16"/>
                <w:lang w:val="en-GB"/>
              </w:rPr>
            </w:pPr>
            <w:r>
              <w:rPr>
                <w:b/>
                <w:sz w:val="16"/>
                <w:szCs w:val="16"/>
                <w:lang w:val="en-GB"/>
              </w:rPr>
              <w:t>Mult</w:t>
            </w:r>
          </w:p>
        </w:tc>
        <w:tc>
          <w:tcPr>
            <w:tcW w:w="567" w:type="dxa"/>
          </w:tcPr>
          <w:p w14:paraId="71A3CBD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3D11B87" w14:textId="77777777" w:rsidR="000234BB" w:rsidRPr="008359F5" w:rsidRDefault="000234BB" w:rsidP="00725808">
            <w:pPr>
              <w:rPr>
                <w:b/>
                <w:sz w:val="16"/>
                <w:szCs w:val="16"/>
                <w:lang w:val="en-GB"/>
              </w:rPr>
            </w:pPr>
            <w:r>
              <w:rPr>
                <w:b/>
                <w:sz w:val="16"/>
                <w:szCs w:val="16"/>
                <w:lang w:val="en-GB"/>
              </w:rPr>
              <w:t>Comment</w:t>
            </w:r>
          </w:p>
        </w:tc>
      </w:tr>
      <w:tr w:rsidR="000234BB" w:rsidRPr="00CC6307" w14:paraId="0B0FFB62" w14:textId="77777777" w:rsidTr="00725808">
        <w:tc>
          <w:tcPr>
            <w:tcW w:w="1573" w:type="dxa"/>
          </w:tcPr>
          <w:p w14:paraId="155C1A5C" w14:textId="77777777" w:rsidR="000234BB" w:rsidRPr="00634625" w:rsidRDefault="000234BB" w:rsidP="00725808">
            <w:pPr>
              <w:pStyle w:val="SmallStandard"/>
            </w:pPr>
            <w:r>
              <w:t>TerminalPairing</w:t>
            </w:r>
          </w:p>
        </w:tc>
        <w:tc>
          <w:tcPr>
            <w:tcW w:w="1574" w:type="dxa"/>
          </w:tcPr>
          <w:p w14:paraId="096C08FA" w14:textId="77777777" w:rsidR="000234BB" w:rsidRPr="00132C43" w:rsidRDefault="000234BB" w:rsidP="00725808">
            <w:pPr>
              <w:pStyle w:val="SmallStandard"/>
            </w:pPr>
            <w:r>
              <w:t>terminalPairing</w:t>
            </w:r>
          </w:p>
        </w:tc>
        <w:tc>
          <w:tcPr>
            <w:tcW w:w="708" w:type="dxa"/>
          </w:tcPr>
          <w:p w14:paraId="10A11239" w14:textId="77777777" w:rsidR="000234BB" w:rsidRPr="00D331EF" w:rsidRDefault="000234BB" w:rsidP="00725808">
            <w:pPr>
              <w:pStyle w:val="SmallStandard"/>
            </w:pPr>
            <w:r w:rsidRPr="00574783">
              <w:t>0..*</w:t>
            </w:r>
          </w:p>
        </w:tc>
        <w:tc>
          <w:tcPr>
            <w:tcW w:w="709" w:type="dxa"/>
          </w:tcPr>
          <w:p w14:paraId="0E44DF6A" w14:textId="77777777" w:rsidR="000234BB" w:rsidRPr="00D331EF" w:rsidRDefault="000234BB" w:rsidP="00725808">
            <w:pPr>
              <w:pStyle w:val="SmallStandard"/>
            </w:pPr>
            <w:r w:rsidRPr="00207506">
              <w:t>1</w:t>
            </w:r>
          </w:p>
        </w:tc>
        <w:tc>
          <w:tcPr>
            <w:tcW w:w="567" w:type="dxa"/>
          </w:tcPr>
          <w:p w14:paraId="033B9CA9" w14:textId="77777777" w:rsidR="000234BB" w:rsidRDefault="000234BB" w:rsidP="00725808">
            <w:pPr>
              <w:pStyle w:val="SmallStandard"/>
            </w:pPr>
            <w:r>
              <w:t>Y</w:t>
            </w:r>
          </w:p>
        </w:tc>
        <w:tc>
          <w:tcPr>
            <w:tcW w:w="3969" w:type="dxa"/>
          </w:tcPr>
          <w:p w14:paraId="20F5A6E2" w14:textId="77777777" w:rsidR="000234BB" w:rsidRDefault="000234BB" w:rsidP="00725808">
            <w:pPr>
              <w:jc w:val="left"/>
            </w:pPr>
            <w:r>
              <w:rPr>
                <w:sz w:val="16"/>
                <w:szCs w:val="16"/>
              </w:rPr>
              <w:t>Specifies the TerminalPairings described by this TerminalPairingSpecification.</w:t>
            </w:r>
          </w:p>
        </w:tc>
      </w:tr>
    </w:tbl>
    <w:p w14:paraId="7F2B8975"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645" w:name="_Toc33620346"/>
      <w:r>
        <w:rPr>
          <w:lang w:val="en-GB"/>
        </w:rPr>
        <w:lastRenderedPageBreak/>
        <w:t xml:space="preserve">Module </w:t>
      </w:r>
      <w:bookmarkStart w:id="1646" w:name="_98415685fa9e2e9fb58de60a4b72199e"/>
      <w:r>
        <w:rPr>
          <w:lang w:val="en-GB"/>
        </w:rPr>
        <w:t>topology</w:t>
      </w:r>
      <w:bookmarkEnd w:id="1646"/>
      <w:bookmarkEnd w:id="1645"/>
    </w:p>
    <w:p w14:paraId="444549C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7" w:name="_e15fdf5df3fd55a809c4dc711a4d48a8"/>
      <w:r>
        <w:rPr>
          <w:lang w:val="en-GB"/>
        </w:rPr>
        <w:t>CartesianVector</w:t>
      </w:r>
      <w:bookmarkEnd w:id="1647"/>
    </w:p>
    <w:p w14:paraId="312D713A" w14:textId="77777777" w:rsidR="000234BB" w:rsidRDefault="000234BB" w:rsidP="000234BB">
      <w:r>
        <w:rPr>
          <w:sz w:val="18"/>
          <w:szCs w:val="18"/>
        </w:rPr>
        <w:t>Abstract super class for vectors, either 2D or 3D.</w:t>
      </w:r>
    </w:p>
    <w:p w14:paraId="375D8E8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7711CF" w14:textId="77777777" w:rsidTr="00725808">
        <w:tc>
          <w:tcPr>
            <w:tcW w:w="2013" w:type="dxa"/>
            <w:tcMar>
              <w:top w:w="28" w:type="dxa"/>
              <w:left w:w="28" w:type="dxa"/>
              <w:bottom w:w="28" w:type="dxa"/>
              <w:right w:w="28" w:type="dxa"/>
            </w:tcMar>
          </w:tcPr>
          <w:p w14:paraId="1B32477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ED237B" w14:textId="77777777" w:rsidR="000234BB" w:rsidRDefault="000234BB" w:rsidP="00725808"/>
        </w:tc>
      </w:tr>
      <w:tr w:rsidR="000234BB" w:rsidRPr="008359F5" w14:paraId="0C95C496" w14:textId="77777777" w:rsidTr="00725808">
        <w:tc>
          <w:tcPr>
            <w:tcW w:w="2013" w:type="dxa"/>
            <w:tcMar>
              <w:top w:w="28" w:type="dxa"/>
              <w:left w:w="28" w:type="dxa"/>
              <w:bottom w:w="28" w:type="dxa"/>
              <w:right w:w="28" w:type="dxa"/>
            </w:tcMar>
          </w:tcPr>
          <w:p w14:paraId="08F2E9E0"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A02E846" w14:textId="77777777" w:rsidR="000234BB" w:rsidRDefault="000234BB" w:rsidP="00725808"/>
        </w:tc>
      </w:tr>
      <w:tr w:rsidR="000234BB" w:rsidRPr="008359F5" w14:paraId="65DA44EC" w14:textId="77777777" w:rsidTr="00725808">
        <w:tc>
          <w:tcPr>
            <w:tcW w:w="2013" w:type="dxa"/>
            <w:tcMar>
              <w:top w:w="28" w:type="dxa"/>
              <w:left w:w="28" w:type="dxa"/>
              <w:bottom w:w="28" w:type="dxa"/>
              <w:right w:w="28" w:type="dxa"/>
            </w:tcMar>
          </w:tcPr>
          <w:p w14:paraId="68A36B5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598899" w14:textId="77777777" w:rsidR="000234BB" w:rsidRPr="000437C1" w:rsidRDefault="000234BB" w:rsidP="00725808">
            <w:pPr>
              <w:pStyle w:val="SmallStandard"/>
            </w:pPr>
            <w:r>
              <w:t>true</w:t>
            </w:r>
          </w:p>
        </w:tc>
      </w:tr>
    </w:tbl>
    <w:p w14:paraId="01930EC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8" w:name="_8389e0c2a9331ad76798f7b30a7c7cac"/>
      <w:r>
        <w:rPr>
          <w:lang w:val="en-GB"/>
        </w:rPr>
        <w:t>GeometryNode</w:t>
      </w:r>
      <w:bookmarkEnd w:id="1648"/>
    </w:p>
    <w:p w14:paraId="01AB3B4C" w14:textId="77777777" w:rsidR="000234BB" w:rsidRDefault="000234BB" w:rsidP="000234BB">
      <w:r>
        <w:rPr>
          <w:sz w:val="18"/>
          <w:szCs w:val="18"/>
        </w:rPr>
        <w:t xml:space="preserve">A GeometryNode is the geometric representation of a TopologyNode. A TopologyNode may be represented by more than one GeometryNodes, but only within different </w:t>
      </w:r>
      <w:r>
        <w:rPr>
          <w:i/>
          <w:iCs/>
          <w:sz w:val="18"/>
          <w:szCs w:val="18"/>
        </w:rPr>
        <w:t>BuildingBlockSpecification2D/3D.</w:t>
      </w:r>
      <w:r>
        <w:rPr>
          <w:sz w:val="18"/>
          <w:szCs w:val="18"/>
        </w:rPr>
        <w:t xml:space="preserve"> That means, in a single BuildingBlockSpecification a </w:t>
      </w:r>
      <w:r>
        <w:rPr>
          <w:i/>
          <w:iCs/>
          <w:sz w:val="18"/>
          <w:szCs w:val="18"/>
        </w:rPr>
        <w:t>TopologyNode</w:t>
      </w:r>
      <w:r>
        <w:rPr>
          <w:sz w:val="18"/>
          <w:szCs w:val="18"/>
        </w:rPr>
        <w:t xml:space="preserve"> shall only be represent once (or not).</w:t>
      </w:r>
    </w:p>
    <w:p w14:paraId="210E72E8" w14:textId="77777777" w:rsidR="000234BB" w:rsidRDefault="000234BB" w:rsidP="000234BB">
      <w:r>
        <w:rPr>
          <w:sz w:val="18"/>
          <w:szCs w:val="18"/>
        </w:rPr>
        <w:t>A GeometryNode is either a GeometryNode2D or a GeometryNode3D.</w:t>
      </w:r>
    </w:p>
    <w:p w14:paraId="425AF84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DDAECF4" w14:textId="77777777" w:rsidTr="00725808">
        <w:tc>
          <w:tcPr>
            <w:tcW w:w="2013" w:type="dxa"/>
            <w:tcMar>
              <w:top w:w="28" w:type="dxa"/>
              <w:left w:w="28" w:type="dxa"/>
              <w:bottom w:w="28" w:type="dxa"/>
              <w:right w:w="28" w:type="dxa"/>
            </w:tcMar>
          </w:tcPr>
          <w:p w14:paraId="36F35349"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FCEDC01" w14:textId="31E89166"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03D39AA6" w14:textId="77777777" w:rsidTr="00725808">
        <w:tc>
          <w:tcPr>
            <w:tcW w:w="2013" w:type="dxa"/>
            <w:tcMar>
              <w:top w:w="28" w:type="dxa"/>
              <w:left w:w="28" w:type="dxa"/>
              <w:bottom w:w="28" w:type="dxa"/>
              <w:right w:w="28" w:type="dxa"/>
            </w:tcMar>
          </w:tcPr>
          <w:p w14:paraId="42C1174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A6889D" w14:textId="77777777" w:rsidR="000234BB" w:rsidRDefault="000234BB" w:rsidP="00725808"/>
        </w:tc>
      </w:tr>
      <w:tr w:rsidR="000234BB" w:rsidRPr="008359F5" w14:paraId="7BF1DADD" w14:textId="77777777" w:rsidTr="00725808">
        <w:tc>
          <w:tcPr>
            <w:tcW w:w="2013" w:type="dxa"/>
            <w:tcMar>
              <w:top w:w="28" w:type="dxa"/>
              <w:left w:w="28" w:type="dxa"/>
              <w:bottom w:w="28" w:type="dxa"/>
              <w:right w:w="28" w:type="dxa"/>
            </w:tcMar>
          </w:tcPr>
          <w:p w14:paraId="67E07AD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D56E36" w14:textId="77777777" w:rsidR="000234BB" w:rsidRPr="000437C1" w:rsidRDefault="000234BB" w:rsidP="00725808">
            <w:pPr>
              <w:pStyle w:val="SmallStandard"/>
            </w:pPr>
            <w:r>
              <w:t>true</w:t>
            </w:r>
          </w:p>
        </w:tc>
      </w:tr>
    </w:tbl>
    <w:p w14:paraId="08665AE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5EE4777" w14:textId="77777777" w:rsidTr="00725808">
        <w:tc>
          <w:tcPr>
            <w:tcW w:w="2013" w:type="dxa"/>
            <w:tcMar>
              <w:top w:w="28" w:type="dxa"/>
              <w:left w:w="28" w:type="dxa"/>
              <w:bottom w:w="28" w:type="dxa"/>
              <w:right w:w="28" w:type="dxa"/>
            </w:tcMar>
          </w:tcPr>
          <w:p w14:paraId="59BA2B41"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61A469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911D60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C4BE07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1184BCE" w14:textId="77777777" w:rsidTr="00725808">
        <w:tc>
          <w:tcPr>
            <w:tcW w:w="2013" w:type="dxa"/>
            <w:tcMar>
              <w:top w:w="28" w:type="dxa"/>
              <w:left w:w="28" w:type="dxa"/>
              <w:bottom w:w="28" w:type="dxa"/>
              <w:right w:w="28" w:type="dxa"/>
            </w:tcMar>
          </w:tcPr>
          <w:p w14:paraId="71384FBB"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857BF4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951FAD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9118B42" w14:textId="77777777" w:rsidR="000234BB" w:rsidRDefault="000234BB" w:rsidP="00725808">
            <w:pPr>
              <w:jc w:val="left"/>
            </w:pPr>
            <w:r>
              <w:rPr>
                <w:sz w:val="16"/>
                <w:szCs w:val="16"/>
              </w:rPr>
              <w:t>Specifies a unique identification of the GeometryNode. The identification is guaranteed to be unique within the corresponding BuildingBlockSpecification. For all VEC-documents a GeometryNode-instance can be trusted to be the same if the BuildingBlockSpecification-instance is the same (see BuildingBlockSpecification) and the identification of the GeometryNode is the same.</w:t>
            </w:r>
          </w:p>
        </w:tc>
      </w:tr>
      <w:tr w:rsidR="000234BB" w:rsidRPr="006675E2" w14:paraId="62AE6DAC" w14:textId="77777777" w:rsidTr="00725808">
        <w:tc>
          <w:tcPr>
            <w:tcW w:w="2013" w:type="dxa"/>
            <w:tcMar>
              <w:top w:w="28" w:type="dxa"/>
              <w:left w:w="28" w:type="dxa"/>
              <w:bottom w:w="28" w:type="dxa"/>
              <w:right w:w="28" w:type="dxa"/>
            </w:tcMar>
          </w:tcPr>
          <w:p w14:paraId="6C20D5BB"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42B4541B"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1B0B5C50"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DE12E00" w14:textId="77777777" w:rsidR="000234BB" w:rsidRDefault="000234BB" w:rsidP="00725808">
            <w:pPr>
              <w:jc w:val="left"/>
            </w:pPr>
            <w:r>
              <w:rPr>
                <w:sz w:val="16"/>
                <w:szCs w:val="16"/>
              </w:rPr>
              <w:t>Specifies additional identifiers for the GeometryNode.</w:t>
            </w:r>
          </w:p>
        </w:tc>
      </w:tr>
    </w:tbl>
    <w:p w14:paraId="58B237C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F93D5B6" w14:textId="77777777" w:rsidTr="00725808">
        <w:tc>
          <w:tcPr>
            <w:tcW w:w="3856" w:type="dxa"/>
            <w:gridSpan w:val="3"/>
          </w:tcPr>
          <w:p w14:paraId="4811998A" w14:textId="77777777" w:rsidR="000234BB" w:rsidRDefault="000234BB" w:rsidP="00725808">
            <w:pPr>
              <w:jc w:val="center"/>
              <w:rPr>
                <w:b/>
                <w:sz w:val="16"/>
                <w:szCs w:val="16"/>
                <w:lang w:val="en-GB"/>
              </w:rPr>
            </w:pPr>
            <w:r>
              <w:rPr>
                <w:b/>
                <w:sz w:val="16"/>
                <w:szCs w:val="16"/>
                <w:lang w:val="en-GB"/>
              </w:rPr>
              <w:t>Other End</w:t>
            </w:r>
          </w:p>
        </w:tc>
        <w:tc>
          <w:tcPr>
            <w:tcW w:w="708" w:type="dxa"/>
          </w:tcPr>
          <w:p w14:paraId="663C2656"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C979DF7" w14:textId="77777777" w:rsidR="000234BB" w:rsidRDefault="000234BB" w:rsidP="00725808">
            <w:pPr>
              <w:jc w:val="center"/>
              <w:rPr>
                <w:b/>
                <w:sz w:val="16"/>
                <w:szCs w:val="16"/>
                <w:lang w:val="en-GB"/>
              </w:rPr>
            </w:pPr>
            <w:r>
              <w:rPr>
                <w:b/>
                <w:sz w:val="16"/>
                <w:szCs w:val="16"/>
                <w:lang w:val="en-GB"/>
              </w:rPr>
              <w:t>General</w:t>
            </w:r>
          </w:p>
        </w:tc>
      </w:tr>
      <w:tr w:rsidR="000234BB" w:rsidRPr="00720F6F" w14:paraId="2904E3C8" w14:textId="77777777" w:rsidTr="00725808">
        <w:tc>
          <w:tcPr>
            <w:tcW w:w="1573" w:type="dxa"/>
          </w:tcPr>
          <w:p w14:paraId="757A7DCE" w14:textId="77777777" w:rsidR="000234BB" w:rsidRDefault="000234BB" w:rsidP="00725808">
            <w:pPr>
              <w:rPr>
                <w:b/>
                <w:sz w:val="16"/>
                <w:szCs w:val="16"/>
                <w:lang w:val="en-GB"/>
              </w:rPr>
            </w:pPr>
            <w:r>
              <w:rPr>
                <w:b/>
                <w:sz w:val="16"/>
                <w:szCs w:val="16"/>
                <w:lang w:val="en-GB"/>
              </w:rPr>
              <w:t>Type</w:t>
            </w:r>
          </w:p>
        </w:tc>
        <w:tc>
          <w:tcPr>
            <w:tcW w:w="1574" w:type="dxa"/>
          </w:tcPr>
          <w:p w14:paraId="77394E1B" w14:textId="77777777" w:rsidR="000234BB" w:rsidRDefault="000234BB" w:rsidP="00725808">
            <w:pPr>
              <w:rPr>
                <w:b/>
                <w:sz w:val="16"/>
                <w:szCs w:val="16"/>
                <w:lang w:val="en-GB"/>
              </w:rPr>
            </w:pPr>
            <w:r>
              <w:rPr>
                <w:b/>
                <w:sz w:val="16"/>
                <w:szCs w:val="16"/>
                <w:lang w:val="en-GB"/>
              </w:rPr>
              <w:t>Role</w:t>
            </w:r>
          </w:p>
        </w:tc>
        <w:tc>
          <w:tcPr>
            <w:tcW w:w="708" w:type="dxa"/>
          </w:tcPr>
          <w:p w14:paraId="6C764ED4" w14:textId="77777777" w:rsidR="000234BB" w:rsidRDefault="000234BB" w:rsidP="00725808">
            <w:pPr>
              <w:rPr>
                <w:b/>
                <w:sz w:val="16"/>
                <w:szCs w:val="16"/>
                <w:lang w:val="en-GB"/>
              </w:rPr>
            </w:pPr>
            <w:r>
              <w:rPr>
                <w:b/>
                <w:sz w:val="16"/>
                <w:szCs w:val="16"/>
                <w:lang w:val="en-GB"/>
              </w:rPr>
              <w:t>Mult</w:t>
            </w:r>
          </w:p>
        </w:tc>
        <w:tc>
          <w:tcPr>
            <w:tcW w:w="709" w:type="dxa"/>
          </w:tcPr>
          <w:p w14:paraId="11BAFFF2" w14:textId="77777777" w:rsidR="000234BB" w:rsidRDefault="000234BB" w:rsidP="00725808">
            <w:pPr>
              <w:rPr>
                <w:b/>
                <w:sz w:val="16"/>
                <w:szCs w:val="16"/>
                <w:lang w:val="en-GB"/>
              </w:rPr>
            </w:pPr>
            <w:r>
              <w:rPr>
                <w:b/>
                <w:sz w:val="16"/>
                <w:szCs w:val="16"/>
                <w:lang w:val="en-GB"/>
              </w:rPr>
              <w:t>Mult</w:t>
            </w:r>
          </w:p>
        </w:tc>
        <w:tc>
          <w:tcPr>
            <w:tcW w:w="567" w:type="dxa"/>
          </w:tcPr>
          <w:p w14:paraId="4DF9B42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F819382" w14:textId="77777777" w:rsidR="000234BB" w:rsidRPr="008359F5" w:rsidRDefault="000234BB" w:rsidP="00725808">
            <w:pPr>
              <w:rPr>
                <w:b/>
                <w:sz w:val="16"/>
                <w:szCs w:val="16"/>
                <w:lang w:val="en-GB"/>
              </w:rPr>
            </w:pPr>
            <w:r>
              <w:rPr>
                <w:b/>
                <w:sz w:val="16"/>
                <w:szCs w:val="16"/>
                <w:lang w:val="en-GB"/>
              </w:rPr>
              <w:t>Comment</w:t>
            </w:r>
          </w:p>
        </w:tc>
      </w:tr>
      <w:tr w:rsidR="000234BB" w:rsidRPr="00CC6307" w14:paraId="53B1EB67" w14:textId="77777777" w:rsidTr="00725808">
        <w:tc>
          <w:tcPr>
            <w:tcW w:w="1573" w:type="dxa"/>
          </w:tcPr>
          <w:p w14:paraId="3BA32561" w14:textId="77777777" w:rsidR="000234BB" w:rsidRPr="00634625" w:rsidRDefault="000234BB" w:rsidP="00725808">
            <w:pPr>
              <w:pStyle w:val="SmallStandard"/>
            </w:pPr>
            <w:r>
              <w:t>TopologyNode</w:t>
            </w:r>
          </w:p>
        </w:tc>
        <w:tc>
          <w:tcPr>
            <w:tcW w:w="1574" w:type="dxa"/>
          </w:tcPr>
          <w:p w14:paraId="7CDDDD24" w14:textId="77777777" w:rsidR="000234BB" w:rsidRPr="00132C43" w:rsidRDefault="000234BB" w:rsidP="00725808">
            <w:pPr>
              <w:pStyle w:val="SmallStandard"/>
            </w:pPr>
            <w:r>
              <w:t>referenceNode</w:t>
            </w:r>
          </w:p>
        </w:tc>
        <w:tc>
          <w:tcPr>
            <w:tcW w:w="708" w:type="dxa"/>
          </w:tcPr>
          <w:p w14:paraId="6679A549" w14:textId="77777777" w:rsidR="000234BB" w:rsidRPr="00D331EF" w:rsidRDefault="000234BB" w:rsidP="00725808">
            <w:pPr>
              <w:pStyle w:val="SmallStandard"/>
            </w:pPr>
            <w:r w:rsidRPr="00574783">
              <w:t>0..1</w:t>
            </w:r>
          </w:p>
        </w:tc>
        <w:tc>
          <w:tcPr>
            <w:tcW w:w="709" w:type="dxa"/>
          </w:tcPr>
          <w:p w14:paraId="63C6E16C" w14:textId="77777777" w:rsidR="000234BB" w:rsidRPr="00D331EF" w:rsidRDefault="000234BB" w:rsidP="00725808">
            <w:pPr>
              <w:pStyle w:val="SmallStandard"/>
            </w:pPr>
            <w:r w:rsidRPr="00207506">
              <w:t>0..*</w:t>
            </w:r>
          </w:p>
        </w:tc>
        <w:tc>
          <w:tcPr>
            <w:tcW w:w="567" w:type="dxa"/>
          </w:tcPr>
          <w:p w14:paraId="5FC2C865" w14:textId="77777777" w:rsidR="000234BB" w:rsidRPr="00D331EF" w:rsidRDefault="000234BB" w:rsidP="00725808">
            <w:pPr>
              <w:pStyle w:val="SmallStandard"/>
            </w:pPr>
            <w:r>
              <w:t>N</w:t>
            </w:r>
          </w:p>
        </w:tc>
        <w:tc>
          <w:tcPr>
            <w:tcW w:w="3969" w:type="dxa"/>
          </w:tcPr>
          <w:p w14:paraId="4E8EB491" w14:textId="77777777" w:rsidR="000234BB" w:rsidRDefault="000234BB" w:rsidP="00725808">
            <w:pPr>
              <w:pStyle w:val="SmallStandard"/>
            </w:pPr>
            <w:r w:rsidRPr="00491287">
              <w:t>References the TopologyNode that is represented by the GeometryNode.</w:t>
            </w:r>
          </w:p>
        </w:tc>
      </w:tr>
    </w:tbl>
    <w:p w14:paraId="6BA0A84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9" w:name="_8785047d63d051816a4bb1448c8ef83f"/>
      <w:r>
        <w:rPr>
          <w:lang w:val="en-GB"/>
        </w:rPr>
        <w:t>GeometrySegment</w:t>
      </w:r>
      <w:bookmarkEnd w:id="1649"/>
    </w:p>
    <w:p w14:paraId="0D63BDA7" w14:textId="77777777" w:rsidR="000234BB" w:rsidRDefault="000234BB" w:rsidP="000234BB">
      <w:r>
        <w:rPr>
          <w:sz w:val="18"/>
          <w:szCs w:val="18"/>
        </w:rPr>
        <w:t xml:space="preserve">A GeometrySegment is the geometric representation of a TopologySegment. A TopologySegment may be represented by more than one GeometrySegments, but only within different </w:t>
      </w:r>
      <w:r>
        <w:rPr>
          <w:i/>
          <w:iCs/>
          <w:sz w:val="18"/>
          <w:szCs w:val="18"/>
        </w:rPr>
        <w:t>BuildingBlockSpecification2D/3D.</w:t>
      </w:r>
      <w:r>
        <w:rPr>
          <w:sz w:val="18"/>
          <w:szCs w:val="18"/>
        </w:rPr>
        <w:t xml:space="preserve"> That means, in a single BuildingBlockSpecification a </w:t>
      </w:r>
      <w:r>
        <w:rPr>
          <w:i/>
          <w:iCs/>
          <w:sz w:val="18"/>
          <w:szCs w:val="18"/>
        </w:rPr>
        <w:t>TopologySegment</w:t>
      </w:r>
      <w:r>
        <w:rPr>
          <w:sz w:val="18"/>
          <w:szCs w:val="18"/>
        </w:rPr>
        <w:t xml:space="preserve"> shall only be represent once (or not).</w:t>
      </w:r>
    </w:p>
    <w:p w14:paraId="466F62D8" w14:textId="77777777" w:rsidR="000234BB" w:rsidRDefault="000234BB" w:rsidP="000234BB">
      <w:r>
        <w:rPr>
          <w:sz w:val="18"/>
          <w:szCs w:val="18"/>
        </w:rPr>
        <w:t xml:space="preserve">Furthermore, the definition of the </w:t>
      </w:r>
      <w:r>
        <w:rPr>
          <w:i/>
          <w:iCs/>
          <w:sz w:val="18"/>
          <w:szCs w:val="18"/>
        </w:rPr>
        <w:t>GeometrySegment</w:t>
      </w:r>
      <w:r>
        <w:rPr>
          <w:sz w:val="18"/>
          <w:szCs w:val="18"/>
        </w:rPr>
        <w:t xml:space="preserve"> shall be consistent to the definition in the </w:t>
      </w:r>
      <w:r>
        <w:rPr>
          <w:i/>
          <w:iCs/>
          <w:sz w:val="18"/>
          <w:szCs w:val="18"/>
        </w:rPr>
        <w:t xml:space="preserve">TopologySpecification. </w:t>
      </w:r>
      <w:r>
        <w:rPr>
          <w:sz w:val="18"/>
          <w:szCs w:val="18"/>
        </w:rPr>
        <w:t xml:space="preserve">That means, that a </w:t>
      </w:r>
      <w:r>
        <w:rPr>
          <w:i/>
          <w:iCs/>
          <w:sz w:val="18"/>
          <w:szCs w:val="18"/>
        </w:rPr>
        <w:t>GeometrySegment</w:t>
      </w:r>
      <w:r>
        <w:rPr>
          <w:sz w:val="18"/>
          <w:szCs w:val="18"/>
        </w:rPr>
        <w:t xml:space="preserve"> shall have those </w:t>
      </w:r>
      <w:r>
        <w:rPr>
          <w:i/>
          <w:iCs/>
          <w:sz w:val="18"/>
          <w:szCs w:val="18"/>
        </w:rPr>
        <w:t xml:space="preserve">GeometryNodes </w:t>
      </w:r>
      <w:r>
        <w:rPr>
          <w:sz w:val="18"/>
          <w:szCs w:val="18"/>
        </w:rPr>
        <w:t xml:space="preserve">as start- &amp; endNode that represent the </w:t>
      </w:r>
      <w:r>
        <w:rPr>
          <w:i/>
          <w:iCs/>
          <w:sz w:val="18"/>
          <w:szCs w:val="18"/>
        </w:rPr>
        <w:t>TopologyNodes</w:t>
      </w:r>
      <w:r>
        <w:rPr>
          <w:sz w:val="18"/>
          <w:szCs w:val="18"/>
        </w:rPr>
        <w:t xml:space="preserve"> referenced from the corresponding </w:t>
      </w:r>
      <w:r>
        <w:rPr>
          <w:i/>
          <w:iCs/>
          <w:sz w:val="18"/>
          <w:szCs w:val="18"/>
        </w:rPr>
        <w:t>TopologySegment</w:t>
      </w:r>
      <w:r>
        <w:rPr>
          <w:sz w:val="18"/>
          <w:szCs w:val="18"/>
        </w:rPr>
        <w:t>.</w:t>
      </w:r>
    </w:p>
    <w:p w14:paraId="3A2FD4A2" w14:textId="77777777" w:rsidR="000234BB" w:rsidRDefault="000234BB" w:rsidP="000234BB">
      <w:r>
        <w:rPr>
          <w:sz w:val="18"/>
          <w:szCs w:val="18"/>
        </w:rPr>
        <w:t>A GeometrySegment is either a GeometrySegment2D or a GeometrySegment3D.</w:t>
      </w:r>
    </w:p>
    <w:p w14:paraId="57FD0E5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5D6DEA3" w14:textId="77777777" w:rsidTr="00725808">
        <w:tc>
          <w:tcPr>
            <w:tcW w:w="2013" w:type="dxa"/>
            <w:tcMar>
              <w:top w:w="28" w:type="dxa"/>
              <w:left w:w="28" w:type="dxa"/>
              <w:bottom w:w="28" w:type="dxa"/>
              <w:right w:w="28" w:type="dxa"/>
            </w:tcMar>
          </w:tcPr>
          <w:p w14:paraId="221CD28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6C4C56E" w14:textId="421EBDFC"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4728BF81" w14:textId="77777777" w:rsidTr="00725808">
        <w:tc>
          <w:tcPr>
            <w:tcW w:w="2013" w:type="dxa"/>
            <w:tcMar>
              <w:top w:w="28" w:type="dxa"/>
              <w:left w:w="28" w:type="dxa"/>
              <w:bottom w:w="28" w:type="dxa"/>
              <w:right w:w="28" w:type="dxa"/>
            </w:tcMar>
          </w:tcPr>
          <w:p w14:paraId="1F27C63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ED06BF" w14:textId="77777777" w:rsidR="000234BB" w:rsidRDefault="000234BB" w:rsidP="00725808"/>
        </w:tc>
      </w:tr>
      <w:tr w:rsidR="000234BB" w:rsidRPr="008359F5" w14:paraId="3601516E" w14:textId="77777777" w:rsidTr="00725808">
        <w:tc>
          <w:tcPr>
            <w:tcW w:w="2013" w:type="dxa"/>
            <w:tcMar>
              <w:top w:w="28" w:type="dxa"/>
              <w:left w:w="28" w:type="dxa"/>
              <w:bottom w:w="28" w:type="dxa"/>
              <w:right w:w="28" w:type="dxa"/>
            </w:tcMar>
          </w:tcPr>
          <w:p w14:paraId="014783D8"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F99AFFD" w14:textId="77777777" w:rsidR="000234BB" w:rsidRPr="000437C1" w:rsidRDefault="000234BB" w:rsidP="00725808">
            <w:pPr>
              <w:pStyle w:val="SmallStandard"/>
            </w:pPr>
            <w:r>
              <w:t>true</w:t>
            </w:r>
          </w:p>
        </w:tc>
      </w:tr>
    </w:tbl>
    <w:p w14:paraId="6B9DCA1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6AA96041" w14:textId="77777777" w:rsidTr="00725808">
        <w:tc>
          <w:tcPr>
            <w:tcW w:w="2013" w:type="dxa"/>
            <w:tcMar>
              <w:top w:w="28" w:type="dxa"/>
              <w:left w:w="28" w:type="dxa"/>
              <w:bottom w:w="28" w:type="dxa"/>
              <w:right w:w="28" w:type="dxa"/>
            </w:tcMar>
          </w:tcPr>
          <w:p w14:paraId="1F5F4793"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499D4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422B21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215D56D"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23BB3A2" w14:textId="77777777" w:rsidTr="00725808">
        <w:tc>
          <w:tcPr>
            <w:tcW w:w="2013" w:type="dxa"/>
            <w:tcMar>
              <w:top w:w="28" w:type="dxa"/>
              <w:left w:w="28" w:type="dxa"/>
              <w:bottom w:w="28" w:type="dxa"/>
              <w:right w:w="28" w:type="dxa"/>
            </w:tcMar>
          </w:tcPr>
          <w:p w14:paraId="7EDE9D83"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D4DAD1E"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7F71B8E"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0DE9179E" w14:textId="77777777" w:rsidR="000234BB" w:rsidRDefault="000234BB" w:rsidP="00725808">
            <w:pPr>
              <w:jc w:val="left"/>
            </w:pPr>
            <w:r>
              <w:rPr>
                <w:sz w:val="16"/>
                <w:szCs w:val="16"/>
              </w:rPr>
              <w:t>Specifies a unique identification of the GeometrySegment. The identification is guaranteed to be unique within the corresponding BuildingBlockSpecification. For all VEC-documents a GeometrySegment-instance can be trusted to be the same if the BuildingBlockSpecification-instance is the same (see BuildingBlockSpecification) and the identification of the GeometrySegment is the same.</w:t>
            </w:r>
          </w:p>
        </w:tc>
      </w:tr>
      <w:tr w:rsidR="000234BB" w:rsidRPr="006675E2" w14:paraId="02F0A3AD" w14:textId="77777777" w:rsidTr="00725808">
        <w:tc>
          <w:tcPr>
            <w:tcW w:w="2013" w:type="dxa"/>
            <w:tcMar>
              <w:top w:w="28" w:type="dxa"/>
              <w:left w:w="28" w:type="dxa"/>
              <w:bottom w:w="28" w:type="dxa"/>
              <w:right w:w="28" w:type="dxa"/>
            </w:tcMar>
          </w:tcPr>
          <w:p w14:paraId="07672047"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1A4DEFC7"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3AF470AC"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E9345FC" w14:textId="77777777" w:rsidR="000234BB" w:rsidRDefault="000234BB" w:rsidP="00725808">
            <w:pPr>
              <w:jc w:val="left"/>
            </w:pPr>
            <w:r>
              <w:rPr>
                <w:sz w:val="16"/>
                <w:szCs w:val="16"/>
              </w:rPr>
              <w:t>Specifies additional identifiers for the GeometrySegment.</w:t>
            </w:r>
          </w:p>
        </w:tc>
      </w:tr>
    </w:tbl>
    <w:p w14:paraId="64C3D0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DD9B78B" w14:textId="77777777" w:rsidTr="00725808">
        <w:tc>
          <w:tcPr>
            <w:tcW w:w="3856" w:type="dxa"/>
            <w:gridSpan w:val="3"/>
          </w:tcPr>
          <w:p w14:paraId="4714693E" w14:textId="77777777" w:rsidR="000234BB" w:rsidRDefault="000234BB" w:rsidP="00725808">
            <w:pPr>
              <w:jc w:val="center"/>
              <w:rPr>
                <w:b/>
                <w:sz w:val="16"/>
                <w:szCs w:val="16"/>
                <w:lang w:val="en-GB"/>
              </w:rPr>
            </w:pPr>
            <w:r>
              <w:rPr>
                <w:b/>
                <w:sz w:val="16"/>
                <w:szCs w:val="16"/>
                <w:lang w:val="en-GB"/>
              </w:rPr>
              <w:t>Other End</w:t>
            </w:r>
          </w:p>
        </w:tc>
        <w:tc>
          <w:tcPr>
            <w:tcW w:w="708" w:type="dxa"/>
          </w:tcPr>
          <w:p w14:paraId="7516458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276AD0D" w14:textId="77777777" w:rsidR="000234BB" w:rsidRDefault="000234BB" w:rsidP="00725808">
            <w:pPr>
              <w:jc w:val="center"/>
              <w:rPr>
                <w:b/>
                <w:sz w:val="16"/>
                <w:szCs w:val="16"/>
                <w:lang w:val="en-GB"/>
              </w:rPr>
            </w:pPr>
            <w:r>
              <w:rPr>
                <w:b/>
                <w:sz w:val="16"/>
                <w:szCs w:val="16"/>
                <w:lang w:val="en-GB"/>
              </w:rPr>
              <w:t>General</w:t>
            </w:r>
          </w:p>
        </w:tc>
      </w:tr>
      <w:tr w:rsidR="000234BB" w:rsidRPr="00720F6F" w14:paraId="18ABEFCA" w14:textId="77777777" w:rsidTr="00725808">
        <w:tc>
          <w:tcPr>
            <w:tcW w:w="1573" w:type="dxa"/>
          </w:tcPr>
          <w:p w14:paraId="34633806" w14:textId="77777777" w:rsidR="000234BB" w:rsidRDefault="000234BB" w:rsidP="00725808">
            <w:pPr>
              <w:rPr>
                <w:b/>
                <w:sz w:val="16"/>
                <w:szCs w:val="16"/>
                <w:lang w:val="en-GB"/>
              </w:rPr>
            </w:pPr>
            <w:r>
              <w:rPr>
                <w:b/>
                <w:sz w:val="16"/>
                <w:szCs w:val="16"/>
                <w:lang w:val="en-GB"/>
              </w:rPr>
              <w:t>Type</w:t>
            </w:r>
          </w:p>
        </w:tc>
        <w:tc>
          <w:tcPr>
            <w:tcW w:w="1574" w:type="dxa"/>
          </w:tcPr>
          <w:p w14:paraId="5D690091" w14:textId="77777777" w:rsidR="000234BB" w:rsidRDefault="000234BB" w:rsidP="00725808">
            <w:pPr>
              <w:rPr>
                <w:b/>
                <w:sz w:val="16"/>
                <w:szCs w:val="16"/>
                <w:lang w:val="en-GB"/>
              </w:rPr>
            </w:pPr>
            <w:r>
              <w:rPr>
                <w:b/>
                <w:sz w:val="16"/>
                <w:szCs w:val="16"/>
                <w:lang w:val="en-GB"/>
              </w:rPr>
              <w:t>Role</w:t>
            </w:r>
          </w:p>
        </w:tc>
        <w:tc>
          <w:tcPr>
            <w:tcW w:w="708" w:type="dxa"/>
          </w:tcPr>
          <w:p w14:paraId="204791F8" w14:textId="77777777" w:rsidR="000234BB" w:rsidRDefault="000234BB" w:rsidP="00725808">
            <w:pPr>
              <w:rPr>
                <w:b/>
                <w:sz w:val="16"/>
                <w:szCs w:val="16"/>
                <w:lang w:val="en-GB"/>
              </w:rPr>
            </w:pPr>
            <w:r>
              <w:rPr>
                <w:b/>
                <w:sz w:val="16"/>
                <w:szCs w:val="16"/>
                <w:lang w:val="en-GB"/>
              </w:rPr>
              <w:t>Mult</w:t>
            </w:r>
          </w:p>
        </w:tc>
        <w:tc>
          <w:tcPr>
            <w:tcW w:w="709" w:type="dxa"/>
          </w:tcPr>
          <w:p w14:paraId="74B7A205" w14:textId="77777777" w:rsidR="000234BB" w:rsidRDefault="000234BB" w:rsidP="00725808">
            <w:pPr>
              <w:rPr>
                <w:b/>
                <w:sz w:val="16"/>
                <w:szCs w:val="16"/>
                <w:lang w:val="en-GB"/>
              </w:rPr>
            </w:pPr>
            <w:r>
              <w:rPr>
                <w:b/>
                <w:sz w:val="16"/>
                <w:szCs w:val="16"/>
                <w:lang w:val="en-GB"/>
              </w:rPr>
              <w:t>Mult</w:t>
            </w:r>
          </w:p>
        </w:tc>
        <w:tc>
          <w:tcPr>
            <w:tcW w:w="567" w:type="dxa"/>
          </w:tcPr>
          <w:p w14:paraId="43CF8C3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C439B5D" w14:textId="77777777" w:rsidR="000234BB" w:rsidRPr="008359F5" w:rsidRDefault="000234BB" w:rsidP="00725808">
            <w:pPr>
              <w:rPr>
                <w:b/>
                <w:sz w:val="16"/>
                <w:szCs w:val="16"/>
                <w:lang w:val="en-GB"/>
              </w:rPr>
            </w:pPr>
            <w:r>
              <w:rPr>
                <w:b/>
                <w:sz w:val="16"/>
                <w:szCs w:val="16"/>
                <w:lang w:val="en-GB"/>
              </w:rPr>
              <w:t>Comment</w:t>
            </w:r>
          </w:p>
        </w:tc>
      </w:tr>
      <w:tr w:rsidR="000234BB" w:rsidRPr="00CC6307" w14:paraId="2294BFA5" w14:textId="77777777" w:rsidTr="00725808">
        <w:tc>
          <w:tcPr>
            <w:tcW w:w="1573" w:type="dxa"/>
          </w:tcPr>
          <w:p w14:paraId="171AEA48" w14:textId="77777777" w:rsidR="000234BB" w:rsidRPr="00634625" w:rsidRDefault="000234BB" w:rsidP="00725808">
            <w:pPr>
              <w:pStyle w:val="SmallStandard"/>
            </w:pPr>
            <w:r>
              <w:t>TopologySegment</w:t>
            </w:r>
          </w:p>
        </w:tc>
        <w:tc>
          <w:tcPr>
            <w:tcW w:w="1574" w:type="dxa"/>
          </w:tcPr>
          <w:p w14:paraId="7E9A9415" w14:textId="77777777" w:rsidR="000234BB" w:rsidRPr="00132C43" w:rsidRDefault="000234BB" w:rsidP="00725808">
            <w:pPr>
              <w:pStyle w:val="SmallStandard"/>
            </w:pPr>
            <w:r>
              <w:t>referenceSegment</w:t>
            </w:r>
          </w:p>
        </w:tc>
        <w:tc>
          <w:tcPr>
            <w:tcW w:w="708" w:type="dxa"/>
          </w:tcPr>
          <w:p w14:paraId="0B2FF839" w14:textId="77777777" w:rsidR="000234BB" w:rsidRPr="00D331EF" w:rsidRDefault="000234BB" w:rsidP="00725808">
            <w:pPr>
              <w:pStyle w:val="SmallStandard"/>
            </w:pPr>
            <w:r w:rsidRPr="00574783">
              <w:t>0..1</w:t>
            </w:r>
          </w:p>
        </w:tc>
        <w:tc>
          <w:tcPr>
            <w:tcW w:w="709" w:type="dxa"/>
          </w:tcPr>
          <w:p w14:paraId="4A52494B" w14:textId="77777777" w:rsidR="000234BB" w:rsidRPr="00D331EF" w:rsidRDefault="000234BB" w:rsidP="00725808">
            <w:pPr>
              <w:pStyle w:val="SmallStandard"/>
            </w:pPr>
            <w:r w:rsidRPr="00207506">
              <w:t>0..*</w:t>
            </w:r>
          </w:p>
        </w:tc>
        <w:tc>
          <w:tcPr>
            <w:tcW w:w="567" w:type="dxa"/>
          </w:tcPr>
          <w:p w14:paraId="51D2B0FD" w14:textId="77777777" w:rsidR="000234BB" w:rsidRPr="00D331EF" w:rsidRDefault="000234BB" w:rsidP="00725808">
            <w:pPr>
              <w:pStyle w:val="SmallStandard"/>
            </w:pPr>
            <w:r>
              <w:t>N</w:t>
            </w:r>
          </w:p>
        </w:tc>
        <w:tc>
          <w:tcPr>
            <w:tcW w:w="3969" w:type="dxa"/>
          </w:tcPr>
          <w:p w14:paraId="1ADCC596" w14:textId="77777777" w:rsidR="000234BB" w:rsidRDefault="000234BB" w:rsidP="00725808">
            <w:pPr>
              <w:pStyle w:val="SmallStandard"/>
            </w:pPr>
            <w:r w:rsidRPr="00491287">
              <w:t xml:space="preserve">References the TopologySegment that is represented by the GeometrySegment. </w:t>
            </w:r>
          </w:p>
        </w:tc>
      </w:tr>
    </w:tbl>
    <w:p w14:paraId="3F88E09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0" w:name="_f7626f2d1f407265d1332e4bd89308df"/>
      <w:r>
        <w:rPr>
          <w:lang w:val="en-GB"/>
        </w:rPr>
        <w:t>Location</w:t>
      </w:r>
      <w:bookmarkEnd w:id="1650"/>
    </w:p>
    <w:p w14:paraId="011D4E9D" w14:textId="77777777" w:rsidR="000234BB" w:rsidRDefault="000234BB" w:rsidP="000234BB">
      <w:r>
        <w:rPr>
          <w:sz w:val="18"/>
          <w:szCs w:val="18"/>
        </w:rPr>
        <w:t>A Location specifies a distinct position on a topology. Locations can be used for the placement of components or for the definition of Dimensions.</w:t>
      </w:r>
    </w:p>
    <w:p w14:paraId="5C5D884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3CDBC12" w14:textId="77777777" w:rsidTr="00725808">
        <w:tc>
          <w:tcPr>
            <w:tcW w:w="2013" w:type="dxa"/>
            <w:tcMar>
              <w:top w:w="28" w:type="dxa"/>
              <w:left w:w="28" w:type="dxa"/>
              <w:bottom w:w="28" w:type="dxa"/>
              <w:right w:w="28" w:type="dxa"/>
            </w:tcMar>
          </w:tcPr>
          <w:p w14:paraId="0B41917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D774638" w14:textId="306B54C6" w:rsidR="000234BB" w:rsidRPr="00620BBE" w:rsidRDefault="004714EB" w:rsidP="00725808">
            <w:pPr>
              <w:pStyle w:val="SmallStandard"/>
            </w:pPr>
            <w:hyperlink w:anchor="_f3d9a5fba47063504833673249443f6c" w:history="1">
              <w:r w:rsidR="000234BB" w:rsidRPr="00620BBE">
                <w:rPr>
                  <w:rStyle w:val="Hyperlink"/>
                  <w:rFonts w:eastAsiaTheme="majorEastAsia"/>
                </w:rPr>
                <w:t>DimensionAnchor</w:t>
              </w:r>
            </w:hyperlink>
          </w:p>
        </w:tc>
      </w:tr>
      <w:tr w:rsidR="000234BB" w:rsidRPr="008359F5" w14:paraId="2FEC2566" w14:textId="77777777" w:rsidTr="00725808">
        <w:tc>
          <w:tcPr>
            <w:tcW w:w="2013" w:type="dxa"/>
            <w:tcMar>
              <w:top w:w="28" w:type="dxa"/>
              <w:left w:w="28" w:type="dxa"/>
              <w:bottom w:w="28" w:type="dxa"/>
              <w:right w:w="28" w:type="dxa"/>
            </w:tcMar>
          </w:tcPr>
          <w:p w14:paraId="56B4BD6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D30177" w14:textId="77777777" w:rsidR="000234BB" w:rsidRDefault="000234BB" w:rsidP="00725808"/>
        </w:tc>
      </w:tr>
      <w:tr w:rsidR="000234BB" w:rsidRPr="008359F5" w14:paraId="4315D661" w14:textId="77777777" w:rsidTr="00725808">
        <w:tc>
          <w:tcPr>
            <w:tcW w:w="2013" w:type="dxa"/>
            <w:tcMar>
              <w:top w:w="28" w:type="dxa"/>
              <w:left w:w="28" w:type="dxa"/>
              <w:bottom w:w="28" w:type="dxa"/>
              <w:right w:w="28" w:type="dxa"/>
            </w:tcMar>
          </w:tcPr>
          <w:p w14:paraId="1163749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F7BFFEC" w14:textId="77777777" w:rsidR="000234BB" w:rsidRPr="000437C1" w:rsidRDefault="000234BB" w:rsidP="00725808">
            <w:pPr>
              <w:pStyle w:val="SmallStandard"/>
            </w:pPr>
            <w:r>
              <w:t>true</w:t>
            </w:r>
          </w:p>
        </w:tc>
      </w:tr>
    </w:tbl>
    <w:p w14:paraId="37CE1251"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061C7F4" w14:textId="77777777" w:rsidTr="00725808">
        <w:tc>
          <w:tcPr>
            <w:tcW w:w="2013" w:type="dxa"/>
            <w:tcMar>
              <w:top w:w="28" w:type="dxa"/>
              <w:left w:w="28" w:type="dxa"/>
              <w:bottom w:w="28" w:type="dxa"/>
              <w:right w:w="28" w:type="dxa"/>
            </w:tcMar>
          </w:tcPr>
          <w:p w14:paraId="77A1876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AD4CD1F"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0CDC90C"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1A6A056"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2637627" w14:textId="77777777" w:rsidTr="00725808">
        <w:tc>
          <w:tcPr>
            <w:tcW w:w="2013" w:type="dxa"/>
            <w:tcMar>
              <w:top w:w="28" w:type="dxa"/>
              <w:left w:w="28" w:type="dxa"/>
              <w:bottom w:w="28" w:type="dxa"/>
              <w:right w:w="28" w:type="dxa"/>
            </w:tcMar>
          </w:tcPr>
          <w:p w14:paraId="0240A4C6"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4FDFE33"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F0D9BD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82018C7" w14:textId="77777777" w:rsidR="000234BB" w:rsidRDefault="000234BB" w:rsidP="00725808">
            <w:pPr>
              <w:jc w:val="left"/>
            </w:pPr>
            <w:r>
              <w:rPr>
                <w:sz w:val="16"/>
                <w:szCs w:val="16"/>
              </w:rPr>
              <w:t>Specifies a unique identification of the Location. The identification is guaranteed to be unique within the PlacementSpecification.</w:t>
            </w:r>
          </w:p>
        </w:tc>
      </w:tr>
      <w:tr w:rsidR="000234BB" w:rsidRPr="006675E2" w14:paraId="32C60FCC" w14:textId="77777777" w:rsidTr="00725808">
        <w:tc>
          <w:tcPr>
            <w:tcW w:w="2013" w:type="dxa"/>
            <w:tcMar>
              <w:top w:w="28" w:type="dxa"/>
              <w:left w:w="28" w:type="dxa"/>
              <w:bottom w:w="28" w:type="dxa"/>
              <w:right w:w="28" w:type="dxa"/>
            </w:tcMar>
          </w:tcPr>
          <w:p w14:paraId="2CB88EE2" w14:textId="77777777" w:rsidR="000234BB" w:rsidRPr="00620BBE" w:rsidRDefault="000234BB" w:rsidP="00725808">
            <w:pPr>
              <w:pStyle w:val="SmallStandard"/>
            </w:pPr>
            <w:r w:rsidRPr="00620BBE">
              <w:t>matchingId</w:t>
            </w:r>
          </w:p>
        </w:tc>
        <w:tc>
          <w:tcPr>
            <w:tcW w:w="1559" w:type="dxa"/>
            <w:tcMar>
              <w:top w:w="28" w:type="dxa"/>
              <w:left w:w="28" w:type="dxa"/>
              <w:bottom w:w="28" w:type="dxa"/>
              <w:right w:w="28" w:type="dxa"/>
            </w:tcMar>
          </w:tcPr>
          <w:p w14:paraId="3F4E5057"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A6CE416"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E76E898" w14:textId="77777777" w:rsidR="000234BB" w:rsidRDefault="000234BB" w:rsidP="00725808">
            <w:pPr>
              <w:jc w:val="left"/>
            </w:pPr>
            <w:r>
              <w:rPr>
                <w:sz w:val="16"/>
                <w:szCs w:val="16"/>
              </w:rPr>
              <w:t>Specifies an identification for matching the location with a reference point of component (e.g. a cable channel).</w:t>
            </w:r>
          </w:p>
        </w:tc>
      </w:tr>
    </w:tbl>
    <w:p w14:paraId="7358D34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FFFAE4D" w14:textId="77777777" w:rsidTr="00725808">
        <w:tc>
          <w:tcPr>
            <w:tcW w:w="3856" w:type="dxa"/>
            <w:gridSpan w:val="3"/>
          </w:tcPr>
          <w:p w14:paraId="31AD7620" w14:textId="77777777" w:rsidR="000234BB" w:rsidRDefault="000234BB" w:rsidP="00725808">
            <w:pPr>
              <w:jc w:val="center"/>
              <w:rPr>
                <w:b/>
                <w:sz w:val="16"/>
                <w:szCs w:val="16"/>
                <w:lang w:val="en-GB"/>
              </w:rPr>
            </w:pPr>
            <w:r>
              <w:rPr>
                <w:b/>
                <w:sz w:val="16"/>
                <w:szCs w:val="16"/>
                <w:lang w:val="en-GB"/>
              </w:rPr>
              <w:t>Other End</w:t>
            </w:r>
          </w:p>
        </w:tc>
        <w:tc>
          <w:tcPr>
            <w:tcW w:w="708" w:type="dxa"/>
          </w:tcPr>
          <w:p w14:paraId="669979D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8E54E75" w14:textId="77777777" w:rsidR="000234BB" w:rsidRDefault="000234BB" w:rsidP="00725808">
            <w:pPr>
              <w:jc w:val="center"/>
              <w:rPr>
                <w:b/>
                <w:sz w:val="16"/>
                <w:szCs w:val="16"/>
                <w:lang w:val="en-GB"/>
              </w:rPr>
            </w:pPr>
            <w:r>
              <w:rPr>
                <w:b/>
                <w:sz w:val="16"/>
                <w:szCs w:val="16"/>
                <w:lang w:val="en-GB"/>
              </w:rPr>
              <w:t>General</w:t>
            </w:r>
          </w:p>
        </w:tc>
      </w:tr>
      <w:tr w:rsidR="000234BB" w:rsidRPr="00720F6F" w14:paraId="2BDF71D3" w14:textId="77777777" w:rsidTr="00725808">
        <w:tc>
          <w:tcPr>
            <w:tcW w:w="1573" w:type="dxa"/>
          </w:tcPr>
          <w:p w14:paraId="0ECEAAF9" w14:textId="77777777" w:rsidR="000234BB" w:rsidRDefault="000234BB" w:rsidP="00725808">
            <w:pPr>
              <w:rPr>
                <w:b/>
                <w:sz w:val="16"/>
                <w:szCs w:val="16"/>
                <w:lang w:val="en-GB"/>
              </w:rPr>
            </w:pPr>
            <w:r>
              <w:rPr>
                <w:b/>
                <w:sz w:val="16"/>
                <w:szCs w:val="16"/>
                <w:lang w:val="en-GB"/>
              </w:rPr>
              <w:t>Type</w:t>
            </w:r>
          </w:p>
        </w:tc>
        <w:tc>
          <w:tcPr>
            <w:tcW w:w="1574" w:type="dxa"/>
          </w:tcPr>
          <w:p w14:paraId="2981D49F" w14:textId="77777777" w:rsidR="000234BB" w:rsidRDefault="000234BB" w:rsidP="00725808">
            <w:pPr>
              <w:rPr>
                <w:b/>
                <w:sz w:val="16"/>
                <w:szCs w:val="16"/>
                <w:lang w:val="en-GB"/>
              </w:rPr>
            </w:pPr>
            <w:r>
              <w:rPr>
                <w:b/>
                <w:sz w:val="16"/>
                <w:szCs w:val="16"/>
                <w:lang w:val="en-GB"/>
              </w:rPr>
              <w:t>Role</w:t>
            </w:r>
          </w:p>
        </w:tc>
        <w:tc>
          <w:tcPr>
            <w:tcW w:w="708" w:type="dxa"/>
          </w:tcPr>
          <w:p w14:paraId="74C69A25" w14:textId="77777777" w:rsidR="000234BB" w:rsidRDefault="000234BB" w:rsidP="00725808">
            <w:pPr>
              <w:rPr>
                <w:b/>
                <w:sz w:val="16"/>
                <w:szCs w:val="16"/>
                <w:lang w:val="en-GB"/>
              </w:rPr>
            </w:pPr>
            <w:r>
              <w:rPr>
                <w:b/>
                <w:sz w:val="16"/>
                <w:szCs w:val="16"/>
                <w:lang w:val="en-GB"/>
              </w:rPr>
              <w:t>Mult</w:t>
            </w:r>
          </w:p>
        </w:tc>
        <w:tc>
          <w:tcPr>
            <w:tcW w:w="709" w:type="dxa"/>
          </w:tcPr>
          <w:p w14:paraId="02147B1A" w14:textId="77777777" w:rsidR="000234BB" w:rsidRDefault="000234BB" w:rsidP="00725808">
            <w:pPr>
              <w:rPr>
                <w:b/>
                <w:sz w:val="16"/>
                <w:szCs w:val="16"/>
                <w:lang w:val="en-GB"/>
              </w:rPr>
            </w:pPr>
            <w:r>
              <w:rPr>
                <w:b/>
                <w:sz w:val="16"/>
                <w:szCs w:val="16"/>
                <w:lang w:val="en-GB"/>
              </w:rPr>
              <w:t>Mult</w:t>
            </w:r>
          </w:p>
        </w:tc>
        <w:tc>
          <w:tcPr>
            <w:tcW w:w="567" w:type="dxa"/>
          </w:tcPr>
          <w:p w14:paraId="66C3391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A71D403" w14:textId="77777777" w:rsidR="000234BB" w:rsidRPr="008359F5" w:rsidRDefault="000234BB" w:rsidP="00725808">
            <w:pPr>
              <w:rPr>
                <w:b/>
                <w:sz w:val="16"/>
                <w:szCs w:val="16"/>
                <w:lang w:val="en-GB"/>
              </w:rPr>
            </w:pPr>
            <w:r>
              <w:rPr>
                <w:b/>
                <w:sz w:val="16"/>
                <w:szCs w:val="16"/>
                <w:lang w:val="en-GB"/>
              </w:rPr>
              <w:t>Comment</w:t>
            </w:r>
          </w:p>
        </w:tc>
      </w:tr>
      <w:tr w:rsidR="000234BB" w:rsidRPr="00CC6307" w14:paraId="2A1CCC2C" w14:textId="77777777" w:rsidTr="00725808">
        <w:tc>
          <w:tcPr>
            <w:tcW w:w="1573" w:type="dxa"/>
          </w:tcPr>
          <w:p w14:paraId="361E735C" w14:textId="77777777" w:rsidR="000234BB" w:rsidRPr="00634625" w:rsidRDefault="000234BB" w:rsidP="00725808">
            <w:pPr>
              <w:pStyle w:val="SmallStandard"/>
            </w:pPr>
            <w:r>
              <w:t>PlacementPointReference</w:t>
            </w:r>
          </w:p>
        </w:tc>
        <w:tc>
          <w:tcPr>
            <w:tcW w:w="1574" w:type="dxa"/>
          </w:tcPr>
          <w:p w14:paraId="493C63BE" w14:textId="77777777" w:rsidR="000234BB" w:rsidRPr="00132C43" w:rsidRDefault="000234BB" w:rsidP="00725808">
            <w:pPr>
              <w:pStyle w:val="SmallStandard"/>
            </w:pPr>
            <w:r>
              <w:t>placedPlacementPoints</w:t>
            </w:r>
          </w:p>
        </w:tc>
        <w:tc>
          <w:tcPr>
            <w:tcW w:w="708" w:type="dxa"/>
          </w:tcPr>
          <w:p w14:paraId="2CCB4944" w14:textId="77777777" w:rsidR="000234BB" w:rsidRPr="00D331EF" w:rsidRDefault="000234BB" w:rsidP="00725808">
            <w:pPr>
              <w:pStyle w:val="SmallStandard"/>
            </w:pPr>
            <w:r w:rsidRPr="00574783">
              <w:t>0..*</w:t>
            </w:r>
          </w:p>
        </w:tc>
        <w:tc>
          <w:tcPr>
            <w:tcW w:w="709" w:type="dxa"/>
          </w:tcPr>
          <w:p w14:paraId="0DC675FF" w14:textId="77777777" w:rsidR="000234BB" w:rsidRPr="00D331EF" w:rsidRDefault="000234BB" w:rsidP="00725808">
            <w:pPr>
              <w:pStyle w:val="SmallStandard"/>
            </w:pPr>
            <w:r w:rsidRPr="00207506">
              <w:t>0..*</w:t>
            </w:r>
          </w:p>
        </w:tc>
        <w:tc>
          <w:tcPr>
            <w:tcW w:w="567" w:type="dxa"/>
          </w:tcPr>
          <w:p w14:paraId="11A96545" w14:textId="77777777" w:rsidR="000234BB" w:rsidRPr="00D331EF" w:rsidRDefault="000234BB" w:rsidP="00725808">
            <w:pPr>
              <w:pStyle w:val="SmallStandard"/>
            </w:pPr>
            <w:r>
              <w:t>N</w:t>
            </w:r>
          </w:p>
        </w:tc>
        <w:tc>
          <w:tcPr>
            <w:tcW w:w="3969" w:type="dxa"/>
          </w:tcPr>
          <w:p w14:paraId="2A9ED34C" w14:textId="77777777" w:rsidR="000234BB" w:rsidRDefault="000234BB" w:rsidP="00725808">
            <w:pPr>
              <w:jc w:val="left"/>
            </w:pPr>
            <w:r>
              <w:rPr>
                <w:sz w:val="16"/>
                <w:szCs w:val="16"/>
              </w:rPr>
              <w:t xml:space="preserve">References the </w:t>
            </w:r>
            <w:r>
              <w:rPr>
                <w:i/>
                <w:iCs/>
                <w:sz w:val="16"/>
                <w:szCs w:val="16"/>
              </w:rPr>
              <w:t xml:space="preserve">PlacementPointReference </w:t>
            </w:r>
            <w:r>
              <w:rPr>
                <w:sz w:val="16"/>
                <w:szCs w:val="16"/>
              </w:rPr>
              <w:t>that is placed by this location.</w:t>
            </w:r>
          </w:p>
        </w:tc>
      </w:tr>
    </w:tbl>
    <w:p w14:paraId="2DD18B5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99D39C8" w14:textId="77777777" w:rsidTr="00725808">
        <w:tc>
          <w:tcPr>
            <w:tcW w:w="2296" w:type="dxa"/>
            <w:gridSpan w:val="2"/>
          </w:tcPr>
          <w:p w14:paraId="5ADBCD9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D6B0827"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E248208" w14:textId="77777777" w:rsidR="000234BB" w:rsidRDefault="000234BB" w:rsidP="00725808">
            <w:pPr>
              <w:jc w:val="center"/>
              <w:rPr>
                <w:b/>
                <w:sz w:val="16"/>
                <w:szCs w:val="16"/>
                <w:lang w:val="en-GB"/>
              </w:rPr>
            </w:pPr>
            <w:r>
              <w:rPr>
                <w:b/>
                <w:sz w:val="16"/>
                <w:szCs w:val="16"/>
                <w:lang w:val="en-GB"/>
              </w:rPr>
              <w:t>General</w:t>
            </w:r>
          </w:p>
        </w:tc>
      </w:tr>
      <w:tr w:rsidR="000234BB" w:rsidRPr="00720F6F" w14:paraId="49941060" w14:textId="77777777" w:rsidTr="00725808">
        <w:tc>
          <w:tcPr>
            <w:tcW w:w="1588" w:type="dxa"/>
          </w:tcPr>
          <w:p w14:paraId="4FBE956E" w14:textId="77777777" w:rsidR="000234BB" w:rsidRDefault="000234BB" w:rsidP="00725808">
            <w:pPr>
              <w:rPr>
                <w:b/>
                <w:sz w:val="16"/>
                <w:szCs w:val="16"/>
                <w:lang w:val="en-GB"/>
              </w:rPr>
            </w:pPr>
            <w:r>
              <w:rPr>
                <w:b/>
                <w:sz w:val="16"/>
                <w:szCs w:val="16"/>
                <w:lang w:val="en-GB"/>
              </w:rPr>
              <w:lastRenderedPageBreak/>
              <w:t>Type</w:t>
            </w:r>
          </w:p>
        </w:tc>
        <w:tc>
          <w:tcPr>
            <w:tcW w:w="708" w:type="dxa"/>
          </w:tcPr>
          <w:p w14:paraId="5D778CC1" w14:textId="77777777" w:rsidR="000234BB" w:rsidRDefault="000234BB" w:rsidP="00725808">
            <w:pPr>
              <w:rPr>
                <w:b/>
                <w:sz w:val="16"/>
                <w:szCs w:val="16"/>
                <w:lang w:val="en-GB"/>
              </w:rPr>
            </w:pPr>
            <w:r>
              <w:rPr>
                <w:b/>
                <w:sz w:val="16"/>
                <w:szCs w:val="16"/>
                <w:lang w:val="en-GB"/>
              </w:rPr>
              <w:t>Mult</w:t>
            </w:r>
          </w:p>
        </w:tc>
        <w:tc>
          <w:tcPr>
            <w:tcW w:w="1560" w:type="dxa"/>
          </w:tcPr>
          <w:p w14:paraId="4E5FA240" w14:textId="77777777" w:rsidR="000234BB" w:rsidRDefault="000234BB" w:rsidP="00725808">
            <w:pPr>
              <w:rPr>
                <w:b/>
                <w:sz w:val="16"/>
                <w:szCs w:val="16"/>
                <w:lang w:val="en-GB"/>
              </w:rPr>
            </w:pPr>
            <w:r>
              <w:rPr>
                <w:b/>
                <w:sz w:val="16"/>
                <w:szCs w:val="16"/>
                <w:lang w:val="en-GB"/>
              </w:rPr>
              <w:t>Role</w:t>
            </w:r>
          </w:p>
        </w:tc>
        <w:tc>
          <w:tcPr>
            <w:tcW w:w="708" w:type="dxa"/>
          </w:tcPr>
          <w:p w14:paraId="45E05ECC" w14:textId="77777777" w:rsidR="000234BB" w:rsidRDefault="000234BB" w:rsidP="00725808">
            <w:pPr>
              <w:rPr>
                <w:b/>
                <w:sz w:val="16"/>
                <w:szCs w:val="16"/>
                <w:lang w:val="en-GB"/>
              </w:rPr>
            </w:pPr>
            <w:r>
              <w:rPr>
                <w:b/>
                <w:sz w:val="16"/>
                <w:szCs w:val="16"/>
                <w:lang w:val="en-GB"/>
              </w:rPr>
              <w:t>Mult</w:t>
            </w:r>
          </w:p>
        </w:tc>
        <w:tc>
          <w:tcPr>
            <w:tcW w:w="567" w:type="dxa"/>
          </w:tcPr>
          <w:p w14:paraId="4BA1810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DDF462E" w14:textId="77777777" w:rsidR="000234BB" w:rsidRPr="008359F5" w:rsidRDefault="000234BB" w:rsidP="00725808">
            <w:pPr>
              <w:rPr>
                <w:b/>
                <w:sz w:val="16"/>
                <w:szCs w:val="16"/>
                <w:lang w:val="en-GB"/>
              </w:rPr>
            </w:pPr>
            <w:r>
              <w:rPr>
                <w:b/>
                <w:sz w:val="16"/>
                <w:szCs w:val="16"/>
                <w:lang w:val="en-GB"/>
              </w:rPr>
              <w:t>Comment</w:t>
            </w:r>
          </w:p>
        </w:tc>
      </w:tr>
      <w:tr w:rsidR="000234BB" w:rsidRPr="00CC6307" w14:paraId="39515CE3" w14:textId="77777777" w:rsidTr="00725808">
        <w:tc>
          <w:tcPr>
            <w:tcW w:w="1588" w:type="dxa"/>
          </w:tcPr>
          <w:p w14:paraId="50451F85" w14:textId="77777777" w:rsidR="000234BB" w:rsidRPr="00634625" w:rsidRDefault="000234BB" w:rsidP="00725808">
            <w:pPr>
              <w:pStyle w:val="SmallStandard"/>
            </w:pPr>
            <w:r>
              <w:t>OnWayPlacement</w:t>
            </w:r>
          </w:p>
        </w:tc>
        <w:tc>
          <w:tcPr>
            <w:tcW w:w="708" w:type="dxa"/>
          </w:tcPr>
          <w:p w14:paraId="06D719B2" w14:textId="77777777" w:rsidR="000234BB" w:rsidRPr="00D331EF" w:rsidRDefault="000234BB" w:rsidP="00725808">
            <w:pPr>
              <w:pStyle w:val="SmallStandard"/>
            </w:pPr>
            <w:r w:rsidRPr="00D01517">
              <w:t>0..1</w:t>
            </w:r>
          </w:p>
        </w:tc>
        <w:tc>
          <w:tcPr>
            <w:tcW w:w="1560" w:type="dxa"/>
          </w:tcPr>
          <w:p w14:paraId="0501761E" w14:textId="77777777" w:rsidR="000234BB" w:rsidRPr="00132C43" w:rsidRDefault="000234BB" w:rsidP="00725808">
            <w:pPr>
              <w:pStyle w:val="SmallStandard"/>
            </w:pPr>
            <w:r>
              <w:t>startLocation</w:t>
            </w:r>
          </w:p>
        </w:tc>
        <w:tc>
          <w:tcPr>
            <w:tcW w:w="708" w:type="dxa"/>
          </w:tcPr>
          <w:p w14:paraId="241D1612" w14:textId="77777777" w:rsidR="000234BB" w:rsidRPr="00D331EF" w:rsidRDefault="000234BB" w:rsidP="00725808">
            <w:pPr>
              <w:pStyle w:val="SmallStandard"/>
            </w:pPr>
            <w:r w:rsidRPr="00D01517">
              <w:t>1</w:t>
            </w:r>
          </w:p>
        </w:tc>
        <w:tc>
          <w:tcPr>
            <w:tcW w:w="567" w:type="dxa"/>
          </w:tcPr>
          <w:p w14:paraId="0AE47AB9" w14:textId="77777777" w:rsidR="000234BB" w:rsidRDefault="000234BB" w:rsidP="00725808">
            <w:pPr>
              <w:pStyle w:val="SmallStandard"/>
            </w:pPr>
            <w:r>
              <w:t>Y</w:t>
            </w:r>
          </w:p>
        </w:tc>
        <w:tc>
          <w:tcPr>
            <w:tcW w:w="3969" w:type="dxa"/>
          </w:tcPr>
          <w:p w14:paraId="7A44B7F0" w14:textId="77777777" w:rsidR="000234BB" w:rsidRDefault="000234BB" w:rsidP="00725808">
            <w:pPr>
              <w:pStyle w:val="SmallStandard"/>
            </w:pPr>
            <w:r w:rsidRPr="00491287">
              <w:t xml:space="preserve">References the Location where OnWayPlacement starts. </w:t>
            </w:r>
          </w:p>
        </w:tc>
      </w:tr>
      <w:tr w:rsidR="000234BB" w:rsidRPr="00CC6307" w14:paraId="427770DC" w14:textId="77777777" w:rsidTr="00725808">
        <w:tc>
          <w:tcPr>
            <w:tcW w:w="1588" w:type="dxa"/>
          </w:tcPr>
          <w:p w14:paraId="01653D1F" w14:textId="77777777" w:rsidR="000234BB" w:rsidRPr="00634625" w:rsidRDefault="000234BB" w:rsidP="00725808">
            <w:pPr>
              <w:pStyle w:val="SmallStandard"/>
            </w:pPr>
            <w:r>
              <w:t>NodeMapping</w:t>
            </w:r>
          </w:p>
        </w:tc>
        <w:tc>
          <w:tcPr>
            <w:tcW w:w="708" w:type="dxa"/>
          </w:tcPr>
          <w:p w14:paraId="23E67AC5" w14:textId="77777777" w:rsidR="000234BB" w:rsidRPr="00D331EF" w:rsidRDefault="000234BB" w:rsidP="00725808">
            <w:pPr>
              <w:pStyle w:val="SmallStandard"/>
            </w:pPr>
            <w:r w:rsidRPr="00D01517">
              <w:t>0..1</w:t>
            </w:r>
          </w:p>
        </w:tc>
        <w:tc>
          <w:tcPr>
            <w:tcW w:w="1560" w:type="dxa"/>
          </w:tcPr>
          <w:p w14:paraId="5C00AD5C" w14:textId="77777777" w:rsidR="000234BB" w:rsidRPr="00132C43" w:rsidRDefault="000234BB" w:rsidP="00725808">
            <w:pPr>
              <w:pStyle w:val="SmallStandard"/>
            </w:pPr>
            <w:r>
              <w:t>mappedPosition</w:t>
            </w:r>
          </w:p>
        </w:tc>
        <w:tc>
          <w:tcPr>
            <w:tcW w:w="708" w:type="dxa"/>
          </w:tcPr>
          <w:p w14:paraId="210786F1" w14:textId="77777777" w:rsidR="000234BB" w:rsidRPr="00D331EF" w:rsidRDefault="000234BB" w:rsidP="00725808">
            <w:pPr>
              <w:pStyle w:val="SmallStandard"/>
            </w:pPr>
            <w:r w:rsidRPr="00D01517">
              <w:t>1</w:t>
            </w:r>
          </w:p>
        </w:tc>
        <w:tc>
          <w:tcPr>
            <w:tcW w:w="567" w:type="dxa"/>
          </w:tcPr>
          <w:p w14:paraId="38D0858C" w14:textId="77777777" w:rsidR="000234BB" w:rsidRDefault="000234BB" w:rsidP="00725808">
            <w:pPr>
              <w:pStyle w:val="SmallStandard"/>
            </w:pPr>
            <w:r>
              <w:t>Y</w:t>
            </w:r>
          </w:p>
        </w:tc>
        <w:tc>
          <w:tcPr>
            <w:tcW w:w="3969" w:type="dxa"/>
          </w:tcPr>
          <w:p w14:paraId="32A015F7" w14:textId="77777777" w:rsidR="000234BB" w:rsidRDefault="000234BB" w:rsidP="00725808"/>
        </w:tc>
      </w:tr>
      <w:tr w:rsidR="000234BB" w:rsidRPr="00CC6307" w14:paraId="3DD9AF31" w14:textId="77777777" w:rsidTr="00725808">
        <w:tc>
          <w:tcPr>
            <w:tcW w:w="1588" w:type="dxa"/>
          </w:tcPr>
          <w:p w14:paraId="7B317060" w14:textId="77777777" w:rsidR="000234BB" w:rsidRPr="00634625" w:rsidRDefault="000234BB" w:rsidP="00725808">
            <w:pPr>
              <w:pStyle w:val="SmallStandard"/>
            </w:pPr>
            <w:r>
              <w:t>OnWayPlacement</w:t>
            </w:r>
          </w:p>
        </w:tc>
        <w:tc>
          <w:tcPr>
            <w:tcW w:w="708" w:type="dxa"/>
          </w:tcPr>
          <w:p w14:paraId="32B10584" w14:textId="77777777" w:rsidR="000234BB" w:rsidRPr="00D331EF" w:rsidRDefault="000234BB" w:rsidP="00725808">
            <w:pPr>
              <w:pStyle w:val="SmallStandard"/>
            </w:pPr>
            <w:r w:rsidRPr="00D01517">
              <w:t>0..1</w:t>
            </w:r>
          </w:p>
        </w:tc>
        <w:tc>
          <w:tcPr>
            <w:tcW w:w="1560" w:type="dxa"/>
          </w:tcPr>
          <w:p w14:paraId="4C2D6F7F" w14:textId="77777777" w:rsidR="000234BB" w:rsidRPr="00132C43" w:rsidRDefault="000234BB" w:rsidP="00725808">
            <w:pPr>
              <w:pStyle w:val="SmallStandard"/>
            </w:pPr>
            <w:r>
              <w:t>endLocation</w:t>
            </w:r>
          </w:p>
        </w:tc>
        <w:tc>
          <w:tcPr>
            <w:tcW w:w="708" w:type="dxa"/>
          </w:tcPr>
          <w:p w14:paraId="061B2D1D" w14:textId="77777777" w:rsidR="000234BB" w:rsidRPr="00D331EF" w:rsidRDefault="000234BB" w:rsidP="00725808">
            <w:pPr>
              <w:pStyle w:val="SmallStandard"/>
            </w:pPr>
            <w:r w:rsidRPr="00D01517">
              <w:t>1</w:t>
            </w:r>
          </w:p>
        </w:tc>
        <w:tc>
          <w:tcPr>
            <w:tcW w:w="567" w:type="dxa"/>
          </w:tcPr>
          <w:p w14:paraId="5B9E5A12" w14:textId="77777777" w:rsidR="000234BB" w:rsidRDefault="000234BB" w:rsidP="00725808">
            <w:pPr>
              <w:pStyle w:val="SmallStandard"/>
            </w:pPr>
            <w:r>
              <w:t>Y</w:t>
            </w:r>
          </w:p>
        </w:tc>
        <w:tc>
          <w:tcPr>
            <w:tcW w:w="3969" w:type="dxa"/>
          </w:tcPr>
          <w:p w14:paraId="64F248A4" w14:textId="77777777" w:rsidR="000234BB" w:rsidRDefault="000234BB" w:rsidP="00725808">
            <w:pPr>
              <w:pStyle w:val="SmallStandard"/>
            </w:pPr>
            <w:r w:rsidRPr="00491287">
              <w:t xml:space="preserve">References the Location where OnWayPlacement ends. </w:t>
            </w:r>
          </w:p>
        </w:tc>
      </w:tr>
      <w:tr w:rsidR="000234BB" w:rsidRPr="00CC6307" w14:paraId="477B918C" w14:textId="77777777" w:rsidTr="00725808">
        <w:tc>
          <w:tcPr>
            <w:tcW w:w="1588" w:type="dxa"/>
          </w:tcPr>
          <w:p w14:paraId="6322CF0E" w14:textId="77777777" w:rsidR="000234BB" w:rsidRPr="00634625" w:rsidRDefault="000234BB" w:rsidP="00725808">
            <w:pPr>
              <w:pStyle w:val="SmallStandard"/>
            </w:pPr>
            <w:r>
              <w:t>Dimension</w:t>
            </w:r>
          </w:p>
        </w:tc>
        <w:tc>
          <w:tcPr>
            <w:tcW w:w="708" w:type="dxa"/>
          </w:tcPr>
          <w:p w14:paraId="496E2746" w14:textId="77777777" w:rsidR="000234BB" w:rsidRPr="00D331EF" w:rsidRDefault="000234BB" w:rsidP="00725808">
            <w:pPr>
              <w:pStyle w:val="SmallStandard"/>
            </w:pPr>
            <w:r w:rsidRPr="00D01517">
              <w:t>1</w:t>
            </w:r>
          </w:p>
        </w:tc>
        <w:tc>
          <w:tcPr>
            <w:tcW w:w="1560" w:type="dxa"/>
          </w:tcPr>
          <w:p w14:paraId="21E58472" w14:textId="77777777" w:rsidR="000234BB" w:rsidRPr="00132C43" w:rsidRDefault="000234BB" w:rsidP="00725808">
            <w:pPr>
              <w:pStyle w:val="SmallStandard"/>
            </w:pPr>
            <w:r>
              <w:t>definedLocations</w:t>
            </w:r>
          </w:p>
        </w:tc>
        <w:tc>
          <w:tcPr>
            <w:tcW w:w="708" w:type="dxa"/>
          </w:tcPr>
          <w:p w14:paraId="7D16BEFC" w14:textId="77777777" w:rsidR="000234BB" w:rsidRPr="00D331EF" w:rsidRDefault="000234BB" w:rsidP="00725808">
            <w:pPr>
              <w:pStyle w:val="SmallStandard"/>
            </w:pPr>
            <w:r w:rsidRPr="00D01517">
              <w:t>0..2</w:t>
            </w:r>
          </w:p>
        </w:tc>
        <w:tc>
          <w:tcPr>
            <w:tcW w:w="567" w:type="dxa"/>
          </w:tcPr>
          <w:p w14:paraId="6CA9C4E0" w14:textId="77777777" w:rsidR="000234BB" w:rsidRDefault="000234BB" w:rsidP="00725808">
            <w:pPr>
              <w:pStyle w:val="SmallStandard"/>
            </w:pPr>
            <w:r>
              <w:t>Y</w:t>
            </w:r>
          </w:p>
        </w:tc>
        <w:tc>
          <w:tcPr>
            <w:tcW w:w="3969" w:type="dxa"/>
          </w:tcPr>
          <w:p w14:paraId="47F2C4FA" w14:textId="77777777" w:rsidR="000234BB" w:rsidRDefault="000234BB" w:rsidP="00725808"/>
        </w:tc>
      </w:tr>
      <w:tr w:rsidR="000234BB" w:rsidRPr="00CC6307" w14:paraId="290A651F" w14:textId="77777777" w:rsidTr="00725808">
        <w:tc>
          <w:tcPr>
            <w:tcW w:w="1588" w:type="dxa"/>
          </w:tcPr>
          <w:p w14:paraId="6A8B82D2" w14:textId="77777777" w:rsidR="000234BB" w:rsidRPr="00634625" w:rsidRDefault="000234BB" w:rsidP="00725808">
            <w:pPr>
              <w:pStyle w:val="SmallStandard"/>
            </w:pPr>
            <w:r>
              <w:t>ZoneCoverage</w:t>
            </w:r>
          </w:p>
        </w:tc>
        <w:tc>
          <w:tcPr>
            <w:tcW w:w="708" w:type="dxa"/>
          </w:tcPr>
          <w:p w14:paraId="05269FC3" w14:textId="77777777" w:rsidR="000234BB" w:rsidRPr="00D331EF" w:rsidRDefault="000234BB" w:rsidP="00725808">
            <w:pPr>
              <w:pStyle w:val="SmallStandard"/>
            </w:pPr>
            <w:r w:rsidRPr="00D01517">
              <w:t>0..1</w:t>
            </w:r>
          </w:p>
        </w:tc>
        <w:tc>
          <w:tcPr>
            <w:tcW w:w="1560" w:type="dxa"/>
          </w:tcPr>
          <w:p w14:paraId="35CBBDC7" w14:textId="77777777" w:rsidR="000234BB" w:rsidRPr="00132C43" w:rsidRDefault="000234BB" w:rsidP="00725808">
            <w:pPr>
              <w:pStyle w:val="SmallStandard"/>
            </w:pPr>
            <w:r>
              <w:t>firstLocation</w:t>
            </w:r>
          </w:p>
        </w:tc>
        <w:tc>
          <w:tcPr>
            <w:tcW w:w="708" w:type="dxa"/>
          </w:tcPr>
          <w:p w14:paraId="643C4F23" w14:textId="77777777" w:rsidR="000234BB" w:rsidRPr="00D331EF" w:rsidRDefault="000234BB" w:rsidP="00725808">
            <w:pPr>
              <w:pStyle w:val="SmallStandard"/>
            </w:pPr>
            <w:r w:rsidRPr="00D01517">
              <w:t>1</w:t>
            </w:r>
          </w:p>
        </w:tc>
        <w:tc>
          <w:tcPr>
            <w:tcW w:w="567" w:type="dxa"/>
          </w:tcPr>
          <w:p w14:paraId="78B4D55E" w14:textId="77777777" w:rsidR="000234BB" w:rsidRDefault="000234BB" w:rsidP="00725808">
            <w:pPr>
              <w:pStyle w:val="SmallStandard"/>
            </w:pPr>
            <w:r>
              <w:t>Y</w:t>
            </w:r>
          </w:p>
        </w:tc>
        <w:tc>
          <w:tcPr>
            <w:tcW w:w="3969" w:type="dxa"/>
          </w:tcPr>
          <w:p w14:paraId="4C6A6751" w14:textId="77777777" w:rsidR="000234BB" w:rsidRDefault="000234BB" w:rsidP="00725808"/>
        </w:tc>
      </w:tr>
      <w:tr w:rsidR="000234BB" w:rsidRPr="00CC6307" w14:paraId="23655837" w14:textId="77777777" w:rsidTr="00725808">
        <w:tc>
          <w:tcPr>
            <w:tcW w:w="1588" w:type="dxa"/>
          </w:tcPr>
          <w:p w14:paraId="0ED60FCF" w14:textId="77777777" w:rsidR="000234BB" w:rsidRPr="00634625" w:rsidRDefault="000234BB" w:rsidP="00725808">
            <w:pPr>
              <w:pStyle w:val="SmallStandard"/>
            </w:pPr>
            <w:r>
              <w:t>ZoneCoverage</w:t>
            </w:r>
          </w:p>
        </w:tc>
        <w:tc>
          <w:tcPr>
            <w:tcW w:w="708" w:type="dxa"/>
          </w:tcPr>
          <w:p w14:paraId="45293EDB" w14:textId="77777777" w:rsidR="000234BB" w:rsidRPr="00D331EF" w:rsidRDefault="000234BB" w:rsidP="00725808">
            <w:pPr>
              <w:pStyle w:val="SmallStandard"/>
            </w:pPr>
            <w:r w:rsidRPr="00D01517">
              <w:t>0..1</w:t>
            </w:r>
          </w:p>
        </w:tc>
        <w:tc>
          <w:tcPr>
            <w:tcW w:w="1560" w:type="dxa"/>
          </w:tcPr>
          <w:p w14:paraId="5A5D3C69" w14:textId="77777777" w:rsidR="000234BB" w:rsidRPr="00132C43" w:rsidRDefault="000234BB" w:rsidP="00725808">
            <w:pPr>
              <w:pStyle w:val="SmallStandard"/>
            </w:pPr>
            <w:r>
              <w:t>secondLocation</w:t>
            </w:r>
          </w:p>
        </w:tc>
        <w:tc>
          <w:tcPr>
            <w:tcW w:w="708" w:type="dxa"/>
          </w:tcPr>
          <w:p w14:paraId="45E374B7" w14:textId="77777777" w:rsidR="000234BB" w:rsidRPr="00D331EF" w:rsidRDefault="000234BB" w:rsidP="00725808">
            <w:pPr>
              <w:pStyle w:val="SmallStandard"/>
            </w:pPr>
            <w:r w:rsidRPr="00D01517">
              <w:t>1</w:t>
            </w:r>
          </w:p>
        </w:tc>
        <w:tc>
          <w:tcPr>
            <w:tcW w:w="567" w:type="dxa"/>
          </w:tcPr>
          <w:p w14:paraId="420171E3" w14:textId="77777777" w:rsidR="000234BB" w:rsidRDefault="000234BB" w:rsidP="00725808">
            <w:pPr>
              <w:pStyle w:val="SmallStandard"/>
            </w:pPr>
            <w:r>
              <w:t>Y</w:t>
            </w:r>
          </w:p>
        </w:tc>
        <w:tc>
          <w:tcPr>
            <w:tcW w:w="3969" w:type="dxa"/>
          </w:tcPr>
          <w:p w14:paraId="4C7AF066" w14:textId="77777777" w:rsidR="000234BB" w:rsidRDefault="000234BB" w:rsidP="00725808"/>
        </w:tc>
      </w:tr>
      <w:tr w:rsidR="000234BB" w:rsidRPr="00CC6307" w14:paraId="6B31C8FA" w14:textId="77777777" w:rsidTr="00725808">
        <w:tc>
          <w:tcPr>
            <w:tcW w:w="1588" w:type="dxa"/>
          </w:tcPr>
          <w:p w14:paraId="01F603AF" w14:textId="77777777" w:rsidR="000234BB" w:rsidRPr="00634625" w:rsidRDefault="000234BB" w:rsidP="00725808">
            <w:pPr>
              <w:pStyle w:val="SmallStandard"/>
            </w:pPr>
            <w:r>
              <w:t>OnPointPlacement</w:t>
            </w:r>
          </w:p>
        </w:tc>
        <w:tc>
          <w:tcPr>
            <w:tcW w:w="708" w:type="dxa"/>
          </w:tcPr>
          <w:p w14:paraId="55F811E9" w14:textId="77777777" w:rsidR="000234BB" w:rsidRPr="00D331EF" w:rsidRDefault="000234BB" w:rsidP="00725808">
            <w:pPr>
              <w:pStyle w:val="SmallStandard"/>
            </w:pPr>
            <w:r w:rsidRPr="00D01517">
              <w:t>0..1</w:t>
            </w:r>
          </w:p>
        </w:tc>
        <w:tc>
          <w:tcPr>
            <w:tcW w:w="1560" w:type="dxa"/>
          </w:tcPr>
          <w:p w14:paraId="28D40079" w14:textId="77777777" w:rsidR="000234BB" w:rsidRPr="00132C43" w:rsidRDefault="000234BB" w:rsidP="00725808">
            <w:pPr>
              <w:pStyle w:val="SmallStandard"/>
            </w:pPr>
            <w:r>
              <w:t>location</w:t>
            </w:r>
          </w:p>
        </w:tc>
        <w:tc>
          <w:tcPr>
            <w:tcW w:w="708" w:type="dxa"/>
          </w:tcPr>
          <w:p w14:paraId="6822F0DB" w14:textId="77777777" w:rsidR="000234BB" w:rsidRPr="00D331EF" w:rsidRDefault="000234BB" w:rsidP="00725808">
            <w:pPr>
              <w:pStyle w:val="SmallStandard"/>
            </w:pPr>
            <w:r w:rsidRPr="00D01517">
              <w:t>1..*</w:t>
            </w:r>
          </w:p>
        </w:tc>
        <w:tc>
          <w:tcPr>
            <w:tcW w:w="567" w:type="dxa"/>
          </w:tcPr>
          <w:p w14:paraId="1F7EE5AA" w14:textId="77777777" w:rsidR="000234BB" w:rsidRDefault="000234BB" w:rsidP="00725808">
            <w:pPr>
              <w:pStyle w:val="SmallStandard"/>
            </w:pPr>
            <w:r>
              <w:t>Y</w:t>
            </w:r>
          </w:p>
        </w:tc>
        <w:tc>
          <w:tcPr>
            <w:tcW w:w="3969" w:type="dxa"/>
          </w:tcPr>
          <w:p w14:paraId="623D7802" w14:textId="77777777" w:rsidR="000234BB" w:rsidRDefault="000234BB" w:rsidP="00725808">
            <w:pPr>
              <w:pStyle w:val="SmallStandard"/>
            </w:pPr>
            <w:r w:rsidRPr="00491287">
              <w:t xml:space="preserve">References the Locations where Placement places the reference points of the placed element. </w:t>
            </w:r>
          </w:p>
        </w:tc>
      </w:tr>
    </w:tbl>
    <w:p w14:paraId="6FF8205E"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1" w:name="_ea06c6f2852d221d7b74ab3d8721ea2c"/>
      <w:r>
        <w:rPr>
          <w:lang w:val="en-GB"/>
        </w:rPr>
        <w:t>NodeLocation</w:t>
      </w:r>
      <w:bookmarkEnd w:id="1651"/>
    </w:p>
    <w:p w14:paraId="1CFEB89A" w14:textId="77777777" w:rsidR="000234BB" w:rsidRDefault="000234BB" w:rsidP="000234BB">
      <w:r>
        <w:rPr>
          <w:sz w:val="18"/>
          <w:szCs w:val="18"/>
        </w:rPr>
        <w:t>Specifies a TopologyNode as a Location.</w:t>
      </w:r>
    </w:p>
    <w:p w14:paraId="72FCA88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A0AF172" w14:textId="77777777" w:rsidTr="00725808">
        <w:tc>
          <w:tcPr>
            <w:tcW w:w="2013" w:type="dxa"/>
            <w:tcMar>
              <w:top w:w="28" w:type="dxa"/>
              <w:left w:w="28" w:type="dxa"/>
              <w:bottom w:w="28" w:type="dxa"/>
              <w:right w:w="28" w:type="dxa"/>
            </w:tcMar>
          </w:tcPr>
          <w:p w14:paraId="61DB742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B02EB55" w14:textId="209FFCCF" w:rsidR="000234BB" w:rsidRPr="00620BBE" w:rsidRDefault="004714EB" w:rsidP="00725808">
            <w:pPr>
              <w:pStyle w:val="SmallStandard"/>
            </w:pPr>
            <w:hyperlink w:anchor="_f7626f2d1f407265d1332e4bd89308df" w:history="1">
              <w:r w:rsidR="000234BB" w:rsidRPr="00620BBE">
                <w:rPr>
                  <w:rStyle w:val="Hyperlink"/>
                  <w:rFonts w:eastAsiaTheme="majorEastAsia"/>
                </w:rPr>
                <w:t>Location</w:t>
              </w:r>
            </w:hyperlink>
          </w:p>
        </w:tc>
      </w:tr>
      <w:tr w:rsidR="000234BB" w:rsidRPr="008359F5" w14:paraId="3308CC82" w14:textId="77777777" w:rsidTr="00725808">
        <w:tc>
          <w:tcPr>
            <w:tcW w:w="2013" w:type="dxa"/>
            <w:tcMar>
              <w:top w:w="28" w:type="dxa"/>
              <w:left w:w="28" w:type="dxa"/>
              <w:bottom w:w="28" w:type="dxa"/>
              <w:right w:w="28" w:type="dxa"/>
            </w:tcMar>
          </w:tcPr>
          <w:p w14:paraId="10DD8CE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E72BEA7" w14:textId="77777777" w:rsidR="000234BB" w:rsidRDefault="000234BB" w:rsidP="00725808"/>
        </w:tc>
      </w:tr>
      <w:tr w:rsidR="000234BB" w:rsidRPr="008359F5" w14:paraId="662495ED" w14:textId="77777777" w:rsidTr="00725808">
        <w:tc>
          <w:tcPr>
            <w:tcW w:w="2013" w:type="dxa"/>
            <w:tcMar>
              <w:top w:w="28" w:type="dxa"/>
              <w:left w:w="28" w:type="dxa"/>
              <w:bottom w:w="28" w:type="dxa"/>
              <w:right w:w="28" w:type="dxa"/>
            </w:tcMar>
          </w:tcPr>
          <w:p w14:paraId="739A67C6"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58BFAE3" w14:textId="77777777" w:rsidR="000234BB" w:rsidRPr="000437C1" w:rsidRDefault="000234BB" w:rsidP="00725808">
            <w:pPr>
              <w:pStyle w:val="SmallStandard"/>
            </w:pPr>
            <w:r>
              <w:t>false</w:t>
            </w:r>
          </w:p>
        </w:tc>
      </w:tr>
    </w:tbl>
    <w:p w14:paraId="24989F8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5347638" w14:textId="77777777" w:rsidTr="00725808">
        <w:tc>
          <w:tcPr>
            <w:tcW w:w="3856" w:type="dxa"/>
            <w:gridSpan w:val="3"/>
          </w:tcPr>
          <w:p w14:paraId="0E2CF69B" w14:textId="77777777" w:rsidR="000234BB" w:rsidRDefault="000234BB" w:rsidP="00725808">
            <w:pPr>
              <w:jc w:val="center"/>
              <w:rPr>
                <w:b/>
                <w:sz w:val="16"/>
                <w:szCs w:val="16"/>
                <w:lang w:val="en-GB"/>
              </w:rPr>
            </w:pPr>
            <w:r>
              <w:rPr>
                <w:b/>
                <w:sz w:val="16"/>
                <w:szCs w:val="16"/>
                <w:lang w:val="en-GB"/>
              </w:rPr>
              <w:t>Other End</w:t>
            </w:r>
          </w:p>
        </w:tc>
        <w:tc>
          <w:tcPr>
            <w:tcW w:w="708" w:type="dxa"/>
          </w:tcPr>
          <w:p w14:paraId="6DFD55B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ACF7E7E" w14:textId="77777777" w:rsidR="000234BB" w:rsidRDefault="000234BB" w:rsidP="00725808">
            <w:pPr>
              <w:jc w:val="center"/>
              <w:rPr>
                <w:b/>
                <w:sz w:val="16"/>
                <w:szCs w:val="16"/>
                <w:lang w:val="en-GB"/>
              </w:rPr>
            </w:pPr>
            <w:r>
              <w:rPr>
                <w:b/>
                <w:sz w:val="16"/>
                <w:szCs w:val="16"/>
                <w:lang w:val="en-GB"/>
              </w:rPr>
              <w:t>General</w:t>
            </w:r>
          </w:p>
        </w:tc>
      </w:tr>
      <w:tr w:rsidR="000234BB" w:rsidRPr="00720F6F" w14:paraId="2829435C" w14:textId="77777777" w:rsidTr="00725808">
        <w:tc>
          <w:tcPr>
            <w:tcW w:w="1573" w:type="dxa"/>
          </w:tcPr>
          <w:p w14:paraId="78A8495D" w14:textId="77777777" w:rsidR="000234BB" w:rsidRDefault="000234BB" w:rsidP="00725808">
            <w:pPr>
              <w:rPr>
                <w:b/>
                <w:sz w:val="16"/>
                <w:szCs w:val="16"/>
                <w:lang w:val="en-GB"/>
              </w:rPr>
            </w:pPr>
            <w:r>
              <w:rPr>
                <w:b/>
                <w:sz w:val="16"/>
                <w:szCs w:val="16"/>
                <w:lang w:val="en-GB"/>
              </w:rPr>
              <w:t>Type</w:t>
            </w:r>
          </w:p>
        </w:tc>
        <w:tc>
          <w:tcPr>
            <w:tcW w:w="1574" w:type="dxa"/>
          </w:tcPr>
          <w:p w14:paraId="6B135AE9" w14:textId="77777777" w:rsidR="000234BB" w:rsidRDefault="000234BB" w:rsidP="00725808">
            <w:pPr>
              <w:rPr>
                <w:b/>
                <w:sz w:val="16"/>
                <w:szCs w:val="16"/>
                <w:lang w:val="en-GB"/>
              </w:rPr>
            </w:pPr>
            <w:r>
              <w:rPr>
                <w:b/>
                <w:sz w:val="16"/>
                <w:szCs w:val="16"/>
                <w:lang w:val="en-GB"/>
              </w:rPr>
              <w:t>Role</w:t>
            </w:r>
          </w:p>
        </w:tc>
        <w:tc>
          <w:tcPr>
            <w:tcW w:w="708" w:type="dxa"/>
          </w:tcPr>
          <w:p w14:paraId="60938CA9" w14:textId="77777777" w:rsidR="000234BB" w:rsidRDefault="000234BB" w:rsidP="00725808">
            <w:pPr>
              <w:rPr>
                <w:b/>
                <w:sz w:val="16"/>
                <w:szCs w:val="16"/>
                <w:lang w:val="en-GB"/>
              </w:rPr>
            </w:pPr>
            <w:r>
              <w:rPr>
                <w:b/>
                <w:sz w:val="16"/>
                <w:szCs w:val="16"/>
                <w:lang w:val="en-GB"/>
              </w:rPr>
              <w:t>Mult</w:t>
            </w:r>
          </w:p>
        </w:tc>
        <w:tc>
          <w:tcPr>
            <w:tcW w:w="709" w:type="dxa"/>
          </w:tcPr>
          <w:p w14:paraId="17881E84" w14:textId="77777777" w:rsidR="000234BB" w:rsidRDefault="000234BB" w:rsidP="00725808">
            <w:pPr>
              <w:rPr>
                <w:b/>
                <w:sz w:val="16"/>
                <w:szCs w:val="16"/>
                <w:lang w:val="en-GB"/>
              </w:rPr>
            </w:pPr>
            <w:r>
              <w:rPr>
                <w:b/>
                <w:sz w:val="16"/>
                <w:szCs w:val="16"/>
                <w:lang w:val="en-GB"/>
              </w:rPr>
              <w:t>Mult</w:t>
            </w:r>
          </w:p>
        </w:tc>
        <w:tc>
          <w:tcPr>
            <w:tcW w:w="567" w:type="dxa"/>
          </w:tcPr>
          <w:p w14:paraId="5C076FB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45691EF" w14:textId="77777777" w:rsidR="000234BB" w:rsidRPr="008359F5" w:rsidRDefault="000234BB" w:rsidP="00725808">
            <w:pPr>
              <w:rPr>
                <w:b/>
                <w:sz w:val="16"/>
                <w:szCs w:val="16"/>
                <w:lang w:val="en-GB"/>
              </w:rPr>
            </w:pPr>
            <w:r>
              <w:rPr>
                <w:b/>
                <w:sz w:val="16"/>
                <w:szCs w:val="16"/>
                <w:lang w:val="en-GB"/>
              </w:rPr>
              <w:t>Comment</w:t>
            </w:r>
          </w:p>
        </w:tc>
      </w:tr>
      <w:tr w:rsidR="000234BB" w:rsidRPr="00CC6307" w14:paraId="00C9C632" w14:textId="77777777" w:rsidTr="00725808">
        <w:tc>
          <w:tcPr>
            <w:tcW w:w="1573" w:type="dxa"/>
          </w:tcPr>
          <w:p w14:paraId="5209E97A" w14:textId="77777777" w:rsidR="000234BB" w:rsidRPr="00634625" w:rsidRDefault="000234BB" w:rsidP="00725808">
            <w:pPr>
              <w:pStyle w:val="SmallStandard"/>
            </w:pPr>
            <w:r>
              <w:t>TopologyNode</w:t>
            </w:r>
          </w:p>
        </w:tc>
        <w:tc>
          <w:tcPr>
            <w:tcW w:w="1574" w:type="dxa"/>
          </w:tcPr>
          <w:p w14:paraId="614ECAFB" w14:textId="77777777" w:rsidR="000234BB" w:rsidRPr="00132C43" w:rsidRDefault="000234BB" w:rsidP="00725808">
            <w:pPr>
              <w:pStyle w:val="SmallStandard"/>
            </w:pPr>
            <w:r>
              <w:t>referencedNode</w:t>
            </w:r>
          </w:p>
        </w:tc>
        <w:tc>
          <w:tcPr>
            <w:tcW w:w="708" w:type="dxa"/>
          </w:tcPr>
          <w:p w14:paraId="26CDDAF9" w14:textId="77777777" w:rsidR="000234BB" w:rsidRPr="00D331EF" w:rsidRDefault="000234BB" w:rsidP="00725808">
            <w:pPr>
              <w:pStyle w:val="SmallStandard"/>
            </w:pPr>
            <w:r w:rsidRPr="00574783">
              <w:t>1</w:t>
            </w:r>
          </w:p>
        </w:tc>
        <w:tc>
          <w:tcPr>
            <w:tcW w:w="709" w:type="dxa"/>
          </w:tcPr>
          <w:p w14:paraId="4256497D" w14:textId="77777777" w:rsidR="000234BB" w:rsidRPr="00D331EF" w:rsidRDefault="000234BB" w:rsidP="00725808">
            <w:pPr>
              <w:pStyle w:val="SmallStandard"/>
            </w:pPr>
            <w:r w:rsidRPr="00207506">
              <w:t>0..*</w:t>
            </w:r>
          </w:p>
        </w:tc>
        <w:tc>
          <w:tcPr>
            <w:tcW w:w="567" w:type="dxa"/>
          </w:tcPr>
          <w:p w14:paraId="034E21BF" w14:textId="77777777" w:rsidR="000234BB" w:rsidRPr="00D331EF" w:rsidRDefault="000234BB" w:rsidP="00725808">
            <w:pPr>
              <w:pStyle w:val="SmallStandard"/>
            </w:pPr>
            <w:r>
              <w:t>N</w:t>
            </w:r>
          </w:p>
        </w:tc>
        <w:tc>
          <w:tcPr>
            <w:tcW w:w="3969" w:type="dxa"/>
          </w:tcPr>
          <w:p w14:paraId="67714DFD" w14:textId="77777777" w:rsidR="000234BB" w:rsidRDefault="000234BB" w:rsidP="00725808">
            <w:pPr>
              <w:jc w:val="left"/>
            </w:pPr>
            <w:r>
              <w:rPr>
                <w:sz w:val="16"/>
                <w:szCs w:val="16"/>
              </w:rPr>
              <w:t>References the TopologyNode on which the Location is located.</w:t>
            </w:r>
          </w:p>
        </w:tc>
      </w:tr>
    </w:tbl>
    <w:p w14:paraId="57C52A2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2" w:name="_4a27dfcdc184bfa937a9cae42f48f482"/>
      <w:r>
        <w:rPr>
          <w:lang w:val="en-GB"/>
        </w:rPr>
        <w:t>NodeMapping</w:t>
      </w:r>
      <w:bookmarkEnd w:id="1652"/>
    </w:p>
    <w:p w14:paraId="41EE1625" w14:textId="77777777" w:rsidR="000234BB" w:rsidRDefault="000234BB" w:rsidP="000234BB">
      <w:r>
        <w:rPr>
          <w:sz w:val="18"/>
          <w:szCs w:val="18"/>
        </w:rPr>
        <w:t xml:space="preserve">Defines the relationship of an inner node to its outer topology. The relationship to the outer topology is expressed with a </w:t>
      </w:r>
      <w:r>
        <w:rPr>
          <w:i/>
          <w:iCs/>
          <w:sz w:val="18"/>
          <w:szCs w:val="18"/>
        </w:rPr>
        <w:t>Location</w:t>
      </w:r>
      <w:r>
        <w:rPr>
          <w:sz w:val="18"/>
          <w:szCs w:val="18"/>
        </w:rPr>
        <w:t>.</w:t>
      </w:r>
    </w:p>
    <w:p w14:paraId="65D46CC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1735C3" w14:textId="77777777" w:rsidTr="00725808">
        <w:tc>
          <w:tcPr>
            <w:tcW w:w="2013" w:type="dxa"/>
            <w:tcMar>
              <w:top w:w="28" w:type="dxa"/>
              <w:left w:w="28" w:type="dxa"/>
              <w:bottom w:w="28" w:type="dxa"/>
              <w:right w:w="28" w:type="dxa"/>
            </w:tcMar>
          </w:tcPr>
          <w:p w14:paraId="215EA26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6893085" w14:textId="77777777" w:rsidR="000234BB" w:rsidRDefault="000234BB" w:rsidP="00725808"/>
        </w:tc>
      </w:tr>
      <w:tr w:rsidR="000234BB" w:rsidRPr="008359F5" w14:paraId="31EE8DE5" w14:textId="77777777" w:rsidTr="00725808">
        <w:tc>
          <w:tcPr>
            <w:tcW w:w="2013" w:type="dxa"/>
            <w:tcMar>
              <w:top w:w="28" w:type="dxa"/>
              <w:left w:w="28" w:type="dxa"/>
              <w:bottom w:w="28" w:type="dxa"/>
              <w:right w:w="28" w:type="dxa"/>
            </w:tcMar>
          </w:tcPr>
          <w:p w14:paraId="4D762C5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8FEFC7" w14:textId="77777777" w:rsidR="000234BB" w:rsidRDefault="000234BB" w:rsidP="00725808"/>
        </w:tc>
      </w:tr>
      <w:tr w:rsidR="000234BB" w:rsidRPr="008359F5" w14:paraId="0DE7FF36" w14:textId="77777777" w:rsidTr="00725808">
        <w:tc>
          <w:tcPr>
            <w:tcW w:w="2013" w:type="dxa"/>
            <w:tcMar>
              <w:top w:w="28" w:type="dxa"/>
              <w:left w:w="28" w:type="dxa"/>
              <w:bottom w:w="28" w:type="dxa"/>
              <w:right w:w="28" w:type="dxa"/>
            </w:tcMar>
          </w:tcPr>
          <w:p w14:paraId="27C6538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7FF507" w14:textId="77777777" w:rsidR="000234BB" w:rsidRPr="000437C1" w:rsidRDefault="000234BB" w:rsidP="00725808">
            <w:pPr>
              <w:pStyle w:val="SmallStandard"/>
            </w:pPr>
            <w:r>
              <w:t>false</w:t>
            </w:r>
          </w:p>
        </w:tc>
      </w:tr>
    </w:tbl>
    <w:p w14:paraId="183683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73FF639" w14:textId="77777777" w:rsidTr="00725808">
        <w:tc>
          <w:tcPr>
            <w:tcW w:w="3856" w:type="dxa"/>
            <w:gridSpan w:val="3"/>
          </w:tcPr>
          <w:p w14:paraId="7E54FBEB" w14:textId="77777777" w:rsidR="000234BB" w:rsidRDefault="000234BB" w:rsidP="00725808">
            <w:pPr>
              <w:jc w:val="center"/>
              <w:rPr>
                <w:b/>
                <w:sz w:val="16"/>
                <w:szCs w:val="16"/>
                <w:lang w:val="en-GB"/>
              </w:rPr>
            </w:pPr>
            <w:r>
              <w:rPr>
                <w:b/>
                <w:sz w:val="16"/>
                <w:szCs w:val="16"/>
                <w:lang w:val="en-GB"/>
              </w:rPr>
              <w:t>Other End</w:t>
            </w:r>
          </w:p>
        </w:tc>
        <w:tc>
          <w:tcPr>
            <w:tcW w:w="708" w:type="dxa"/>
          </w:tcPr>
          <w:p w14:paraId="1D515AE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5187B53" w14:textId="77777777" w:rsidR="000234BB" w:rsidRDefault="000234BB" w:rsidP="00725808">
            <w:pPr>
              <w:jc w:val="center"/>
              <w:rPr>
                <w:b/>
                <w:sz w:val="16"/>
                <w:szCs w:val="16"/>
                <w:lang w:val="en-GB"/>
              </w:rPr>
            </w:pPr>
            <w:r>
              <w:rPr>
                <w:b/>
                <w:sz w:val="16"/>
                <w:szCs w:val="16"/>
                <w:lang w:val="en-GB"/>
              </w:rPr>
              <w:t>General</w:t>
            </w:r>
          </w:p>
        </w:tc>
      </w:tr>
      <w:tr w:rsidR="000234BB" w:rsidRPr="00720F6F" w14:paraId="23C1FE17" w14:textId="77777777" w:rsidTr="00725808">
        <w:tc>
          <w:tcPr>
            <w:tcW w:w="1573" w:type="dxa"/>
          </w:tcPr>
          <w:p w14:paraId="5BD59EBB" w14:textId="77777777" w:rsidR="000234BB" w:rsidRDefault="000234BB" w:rsidP="00725808">
            <w:pPr>
              <w:rPr>
                <w:b/>
                <w:sz w:val="16"/>
                <w:szCs w:val="16"/>
                <w:lang w:val="en-GB"/>
              </w:rPr>
            </w:pPr>
            <w:r>
              <w:rPr>
                <w:b/>
                <w:sz w:val="16"/>
                <w:szCs w:val="16"/>
                <w:lang w:val="en-GB"/>
              </w:rPr>
              <w:t>Type</w:t>
            </w:r>
          </w:p>
        </w:tc>
        <w:tc>
          <w:tcPr>
            <w:tcW w:w="1574" w:type="dxa"/>
          </w:tcPr>
          <w:p w14:paraId="2D37445A" w14:textId="77777777" w:rsidR="000234BB" w:rsidRDefault="000234BB" w:rsidP="00725808">
            <w:pPr>
              <w:rPr>
                <w:b/>
                <w:sz w:val="16"/>
                <w:szCs w:val="16"/>
                <w:lang w:val="en-GB"/>
              </w:rPr>
            </w:pPr>
            <w:r>
              <w:rPr>
                <w:b/>
                <w:sz w:val="16"/>
                <w:szCs w:val="16"/>
                <w:lang w:val="en-GB"/>
              </w:rPr>
              <w:t>Role</w:t>
            </w:r>
          </w:p>
        </w:tc>
        <w:tc>
          <w:tcPr>
            <w:tcW w:w="708" w:type="dxa"/>
          </w:tcPr>
          <w:p w14:paraId="3C45F10F" w14:textId="77777777" w:rsidR="000234BB" w:rsidRDefault="000234BB" w:rsidP="00725808">
            <w:pPr>
              <w:rPr>
                <w:b/>
                <w:sz w:val="16"/>
                <w:szCs w:val="16"/>
                <w:lang w:val="en-GB"/>
              </w:rPr>
            </w:pPr>
            <w:r>
              <w:rPr>
                <w:b/>
                <w:sz w:val="16"/>
                <w:szCs w:val="16"/>
                <w:lang w:val="en-GB"/>
              </w:rPr>
              <w:t>Mult</w:t>
            </w:r>
          </w:p>
        </w:tc>
        <w:tc>
          <w:tcPr>
            <w:tcW w:w="709" w:type="dxa"/>
          </w:tcPr>
          <w:p w14:paraId="623DA769" w14:textId="77777777" w:rsidR="000234BB" w:rsidRDefault="000234BB" w:rsidP="00725808">
            <w:pPr>
              <w:rPr>
                <w:b/>
                <w:sz w:val="16"/>
                <w:szCs w:val="16"/>
                <w:lang w:val="en-GB"/>
              </w:rPr>
            </w:pPr>
            <w:r>
              <w:rPr>
                <w:b/>
                <w:sz w:val="16"/>
                <w:szCs w:val="16"/>
                <w:lang w:val="en-GB"/>
              </w:rPr>
              <w:t>Mult</w:t>
            </w:r>
          </w:p>
        </w:tc>
        <w:tc>
          <w:tcPr>
            <w:tcW w:w="567" w:type="dxa"/>
          </w:tcPr>
          <w:p w14:paraId="724C549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556F355" w14:textId="77777777" w:rsidR="000234BB" w:rsidRPr="008359F5" w:rsidRDefault="000234BB" w:rsidP="00725808">
            <w:pPr>
              <w:rPr>
                <w:b/>
                <w:sz w:val="16"/>
                <w:szCs w:val="16"/>
                <w:lang w:val="en-GB"/>
              </w:rPr>
            </w:pPr>
            <w:r>
              <w:rPr>
                <w:b/>
                <w:sz w:val="16"/>
                <w:szCs w:val="16"/>
                <w:lang w:val="en-GB"/>
              </w:rPr>
              <w:t>Comment</w:t>
            </w:r>
          </w:p>
        </w:tc>
      </w:tr>
      <w:tr w:rsidR="000234BB" w:rsidRPr="00CC6307" w14:paraId="15CBB496" w14:textId="77777777" w:rsidTr="00725808">
        <w:tc>
          <w:tcPr>
            <w:tcW w:w="1573" w:type="dxa"/>
          </w:tcPr>
          <w:p w14:paraId="643D75B8" w14:textId="77777777" w:rsidR="000234BB" w:rsidRPr="00634625" w:rsidRDefault="000234BB" w:rsidP="00725808">
            <w:pPr>
              <w:pStyle w:val="SmallStandard"/>
            </w:pPr>
            <w:r>
              <w:t>Location</w:t>
            </w:r>
          </w:p>
        </w:tc>
        <w:tc>
          <w:tcPr>
            <w:tcW w:w="1574" w:type="dxa"/>
          </w:tcPr>
          <w:p w14:paraId="24DA0AFB" w14:textId="77777777" w:rsidR="000234BB" w:rsidRPr="00132C43" w:rsidRDefault="000234BB" w:rsidP="00725808">
            <w:pPr>
              <w:pStyle w:val="SmallStandard"/>
            </w:pPr>
            <w:r>
              <w:t>mappedPosition</w:t>
            </w:r>
          </w:p>
        </w:tc>
        <w:tc>
          <w:tcPr>
            <w:tcW w:w="708" w:type="dxa"/>
          </w:tcPr>
          <w:p w14:paraId="5BE411AE" w14:textId="77777777" w:rsidR="000234BB" w:rsidRPr="00D331EF" w:rsidRDefault="000234BB" w:rsidP="00725808">
            <w:pPr>
              <w:pStyle w:val="SmallStandard"/>
            </w:pPr>
            <w:r w:rsidRPr="00574783">
              <w:t>1</w:t>
            </w:r>
          </w:p>
        </w:tc>
        <w:tc>
          <w:tcPr>
            <w:tcW w:w="709" w:type="dxa"/>
          </w:tcPr>
          <w:p w14:paraId="57871986" w14:textId="77777777" w:rsidR="000234BB" w:rsidRPr="00D331EF" w:rsidRDefault="000234BB" w:rsidP="00725808">
            <w:pPr>
              <w:pStyle w:val="SmallStandard"/>
            </w:pPr>
            <w:r w:rsidRPr="00207506">
              <w:t>0..1</w:t>
            </w:r>
          </w:p>
        </w:tc>
        <w:tc>
          <w:tcPr>
            <w:tcW w:w="567" w:type="dxa"/>
          </w:tcPr>
          <w:p w14:paraId="74EB174C" w14:textId="77777777" w:rsidR="000234BB" w:rsidRDefault="000234BB" w:rsidP="00725808">
            <w:pPr>
              <w:pStyle w:val="SmallStandard"/>
            </w:pPr>
            <w:r>
              <w:t>Y</w:t>
            </w:r>
          </w:p>
        </w:tc>
        <w:tc>
          <w:tcPr>
            <w:tcW w:w="3969" w:type="dxa"/>
          </w:tcPr>
          <w:p w14:paraId="79E9B4D8" w14:textId="77777777" w:rsidR="000234BB" w:rsidRDefault="000234BB" w:rsidP="00725808"/>
        </w:tc>
      </w:tr>
      <w:tr w:rsidR="000234BB" w:rsidRPr="00CC6307" w14:paraId="771B6721" w14:textId="77777777" w:rsidTr="00725808">
        <w:tc>
          <w:tcPr>
            <w:tcW w:w="1573" w:type="dxa"/>
          </w:tcPr>
          <w:p w14:paraId="42DBAA8B" w14:textId="77777777" w:rsidR="000234BB" w:rsidRPr="00634625" w:rsidRDefault="000234BB" w:rsidP="00725808">
            <w:pPr>
              <w:pStyle w:val="SmallStandard"/>
            </w:pPr>
            <w:r>
              <w:t>TopologyNode</w:t>
            </w:r>
          </w:p>
        </w:tc>
        <w:tc>
          <w:tcPr>
            <w:tcW w:w="1574" w:type="dxa"/>
          </w:tcPr>
          <w:p w14:paraId="002A7E5A" w14:textId="77777777" w:rsidR="000234BB" w:rsidRPr="00132C43" w:rsidRDefault="000234BB" w:rsidP="00725808">
            <w:pPr>
              <w:pStyle w:val="SmallStandard"/>
            </w:pPr>
            <w:r>
              <w:t>innerNode</w:t>
            </w:r>
          </w:p>
        </w:tc>
        <w:tc>
          <w:tcPr>
            <w:tcW w:w="708" w:type="dxa"/>
          </w:tcPr>
          <w:p w14:paraId="793DECBA" w14:textId="77777777" w:rsidR="000234BB" w:rsidRPr="00D331EF" w:rsidRDefault="000234BB" w:rsidP="00725808">
            <w:pPr>
              <w:pStyle w:val="SmallStandard"/>
            </w:pPr>
            <w:r w:rsidRPr="00574783">
              <w:t>1</w:t>
            </w:r>
          </w:p>
        </w:tc>
        <w:tc>
          <w:tcPr>
            <w:tcW w:w="709" w:type="dxa"/>
          </w:tcPr>
          <w:p w14:paraId="57AF97F4" w14:textId="77777777" w:rsidR="000234BB" w:rsidRDefault="000234BB" w:rsidP="00725808"/>
        </w:tc>
        <w:tc>
          <w:tcPr>
            <w:tcW w:w="567" w:type="dxa"/>
          </w:tcPr>
          <w:p w14:paraId="06654196" w14:textId="77777777" w:rsidR="000234BB" w:rsidRPr="00D331EF" w:rsidRDefault="000234BB" w:rsidP="00725808">
            <w:pPr>
              <w:pStyle w:val="SmallStandard"/>
            </w:pPr>
            <w:r>
              <w:t>N</w:t>
            </w:r>
          </w:p>
        </w:tc>
        <w:tc>
          <w:tcPr>
            <w:tcW w:w="3969" w:type="dxa"/>
          </w:tcPr>
          <w:p w14:paraId="7591D814" w14:textId="77777777" w:rsidR="000234BB" w:rsidRDefault="000234BB" w:rsidP="00725808"/>
        </w:tc>
      </w:tr>
    </w:tbl>
    <w:p w14:paraId="7150648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A3446F5" w14:textId="77777777" w:rsidTr="00725808">
        <w:tc>
          <w:tcPr>
            <w:tcW w:w="2296" w:type="dxa"/>
            <w:gridSpan w:val="2"/>
          </w:tcPr>
          <w:p w14:paraId="342DA5E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6414E9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22705331" w14:textId="77777777" w:rsidR="000234BB" w:rsidRDefault="000234BB" w:rsidP="00725808">
            <w:pPr>
              <w:jc w:val="center"/>
              <w:rPr>
                <w:b/>
                <w:sz w:val="16"/>
                <w:szCs w:val="16"/>
                <w:lang w:val="en-GB"/>
              </w:rPr>
            </w:pPr>
            <w:r>
              <w:rPr>
                <w:b/>
                <w:sz w:val="16"/>
                <w:szCs w:val="16"/>
                <w:lang w:val="en-GB"/>
              </w:rPr>
              <w:t>General</w:t>
            </w:r>
          </w:p>
        </w:tc>
      </w:tr>
      <w:tr w:rsidR="000234BB" w:rsidRPr="00720F6F" w14:paraId="7B2864BF" w14:textId="77777777" w:rsidTr="00725808">
        <w:tc>
          <w:tcPr>
            <w:tcW w:w="1588" w:type="dxa"/>
          </w:tcPr>
          <w:p w14:paraId="5292FBC5" w14:textId="77777777" w:rsidR="000234BB" w:rsidRDefault="000234BB" w:rsidP="00725808">
            <w:pPr>
              <w:rPr>
                <w:b/>
                <w:sz w:val="16"/>
                <w:szCs w:val="16"/>
                <w:lang w:val="en-GB"/>
              </w:rPr>
            </w:pPr>
            <w:r>
              <w:rPr>
                <w:b/>
                <w:sz w:val="16"/>
                <w:szCs w:val="16"/>
                <w:lang w:val="en-GB"/>
              </w:rPr>
              <w:lastRenderedPageBreak/>
              <w:t>Type</w:t>
            </w:r>
          </w:p>
        </w:tc>
        <w:tc>
          <w:tcPr>
            <w:tcW w:w="708" w:type="dxa"/>
          </w:tcPr>
          <w:p w14:paraId="6BD19B71" w14:textId="77777777" w:rsidR="000234BB" w:rsidRDefault="000234BB" w:rsidP="00725808">
            <w:pPr>
              <w:rPr>
                <w:b/>
                <w:sz w:val="16"/>
                <w:szCs w:val="16"/>
                <w:lang w:val="en-GB"/>
              </w:rPr>
            </w:pPr>
            <w:r>
              <w:rPr>
                <w:b/>
                <w:sz w:val="16"/>
                <w:szCs w:val="16"/>
                <w:lang w:val="en-GB"/>
              </w:rPr>
              <w:t>Mult</w:t>
            </w:r>
          </w:p>
        </w:tc>
        <w:tc>
          <w:tcPr>
            <w:tcW w:w="1560" w:type="dxa"/>
          </w:tcPr>
          <w:p w14:paraId="634526F3" w14:textId="77777777" w:rsidR="000234BB" w:rsidRDefault="000234BB" w:rsidP="00725808">
            <w:pPr>
              <w:rPr>
                <w:b/>
                <w:sz w:val="16"/>
                <w:szCs w:val="16"/>
                <w:lang w:val="en-GB"/>
              </w:rPr>
            </w:pPr>
            <w:r>
              <w:rPr>
                <w:b/>
                <w:sz w:val="16"/>
                <w:szCs w:val="16"/>
                <w:lang w:val="en-GB"/>
              </w:rPr>
              <w:t>Role</w:t>
            </w:r>
          </w:p>
        </w:tc>
        <w:tc>
          <w:tcPr>
            <w:tcW w:w="708" w:type="dxa"/>
          </w:tcPr>
          <w:p w14:paraId="6EF41D81" w14:textId="77777777" w:rsidR="000234BB" w:rsidRDefault="000234BB" w:rsidP="00725808">
            <w:pPr>
              <w:rPr>
                <w:b/>
                <w:sz w:val="16"/>
                <w:szCs w:val="16"/>
                <w:lang w:val="en-GB"/>
              </w:rPr>
            </w:pPr>
            <w:r>
              <w:rPr>
                <w:b/>
                <w:sz w:val="16"/>
                <w:szCs w:val="16"/>
                <w:lang w:val="en-GB"/>
              </w:rPr>
              <w:t>Mult</w:t>
            </w:r>
          </w:p>
        </w:tc>
        <w:tc>
          <w:tcPr>
            <w:tcW w:w="567" w:type="dxa"/>
          </w:tcPr>
          <w:p w14:paraId="261CC6E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907CBF6" w14:textId="77777777" w:rsidR="000234BB" w:rsidRPr="008359F5" w:rsidRDefault="000234BB" w:rsidP="00725808">
            <w:pPr>
              <w:rPr>
                <w:b/>
                <w:sz w:val="16"/>
                <w:szCs w:val="16"/>
                <w:lang w:val="en-GB"/>
              </w:rPr>
            </w:pPr>
            <w:r>
              <w:rPr>
                <w:b/>
                <w:sz w:val="16"/>
                <w:szCs w:val="16"/>
                <w:lang w:val="en-GB"/>
              </w:rPr>
              <w:t>Comment</w:t>
            </w:r>
          </w:p>
        </w:tc>
      </w:tr>
      <w:tr w:rsidR="000234BB" w:rsidRPr="00CC6307" w14:paraId="7F5E1A93" w14:textId="77777777" w:rsidTr="00725808">
        <w:tc>
          <w:tcPr>
            <w:tcW w:w="1588" w:type="dxa"/>
          </w:tcPr>
          <w:p w14:paraId="57ADDF0F" w14:textId="77777777" w:rsidR="000234BB" w:rsidRPr="00634625" w:rsidRDefault="000234BB" w:rsidP="00725808">
            <w:pPr>
              <w:pStyle w:val="SmallStandard"/>
            </w:pPr>
            <w:r>
              <w:t>TopologyMappingSpecification</w:t>
            </w:r>
          </w:p>
        </w:tc>
        <w:tc>
          <w:tcPr>
            <w:tcW w:w="708" w:type="dxa"/>
          </w:tcPr>
          <w:p w14:paraId="44531D0A" w14:textId="77777777" w:rsidR="000234BB" w:rsidRPr="00D331EF" w:rsidRDefault="000234BB" w:rsidP="00725808">
            <w:pPr>
              <w:pStyle w:val="SmallStandard"/>
            </w:pPr>
            <w:r w:rsidRPr="00D01517">
              <w:t>1</w:t>
            </w:r>
          </w:p>
        </w:tc>
        <w:tc>
          <w:tcPr>
            <w:tcW w:w="1560" w:type="dxa"/>
          </w:tcPr>
          <w:p w14:paraId="438DD343" w14:textId="77777777" w:rsidR="000234BB" w:rsidRDefault="000234BB" w:rsidP="00725808"/>
        </w:tc>
        <w:tc>
          <w:tcPr>
            <w:tcW w:w="708" w:type="dxa"/>
          </w:tcPr>
          <w:p w14:paraId="32EE87E2" w14:textId="77777777" w:rsidR="000234BB" w:rsidRPr="00D331EF" w:rsidRDefault="000234BB" w:rsidP="00725808">
            <w:pPr>
              <w:pStyle w:val="SmallStandard"/>
            </w:pPr>
            <w:r w:rsidRPr="00D01517">
              <w:t>0..*</w:t>
            </w:r>
          </w:p>
        </w:tc>
        <w:tc>
          <w:tcPr>
            <w:tcW w:w="567" w:type="dxa"/>
          </w:tcPr>
          <w:p w14:paraId="03DFBB14" w14:textId="77777777" w:rsidR="000234BB" w:rsidRDefault="000234BB" w:rsidP="00725808">
            <w:pPr>
              <w:pStyle w:val="SmallStandard"/>
            </w:pPr>
            <w:r>
              <w:t>Y</w:t>
            </w:r>
          </w:p>
        </w:tc>
        <w:tc>
          <w:tcPr>
            <w:tcW w:w="3969" w:type="dxa"/>
          </w:tcPr>
          <w:p w14:paraId="391896CD" w14:textId="77777777" w:rsidR="000234BB" w:rsidRDefault="000234BB" w:rsidP="00725808"/>
        </w:tc>
      </w:tr>
    </w:tbl>
    <w:p w14:paraId="582E6D0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3" w:name="_75686ffb325c6435a641ca3740d19406"/>
      <w:r>
        <w:rPr>
          <w:lang w:val="en-GB"/>
        </w:rPr>
        <w:t>Path</w:t>
      </w:r>
      <w:bookmarkEnd w:id="1653"/>
    </w:p>
    <w:p w14:paraId="081916C9" w14:textId="77777777" w:rsidR="000234BB" w:rsidRDefault="000234BB" w:rsidP="000234BB">
      <w:r>
        <w:rPr>
          <w:sz w:val="18"/>
          <w:szCs w:val="18"/>
        </w:rPr>
        <w:t xml:space="preserve">Describes a path in the topology. A </w:t>
      </w:r>
      <w:r>
        <w:rPr>
          <w:i/>
          <w:iCs/>
          <w:sz w:val="18"/>
          <w:szCs w:val="18"/>
        </w:rPr>
        <w:t>Path</w:t>
      </w:r>
      <w:r>
        <w:rPr>
          <w:sz w:val="18"/>
          <w:szCs w:val="18"/>
        </w:rPr>
        <w:t xml:space="preserve"> is a continuous way through a topology without interruptions, defined by an ordered list of </w:t>
      </w:r>
      <w:r>
        <w:rPr>
          <w:i/>
          <w:iCs/>
          <w:sz w:val="18"/>
          <w:szCs w:val="18"/>
        </w:rPr>
        <w:t>TopologySegments</w:t>
      </w:r>
      <w:r>
        <w:rPr>
          <w:sz w:val="18"/>
          <w:szCs w:val="18"/>
        </w:rPr>
        <w:t>.</w:t>
      </w:r>
    </w:p>
    <w:p w14:paraId="458BD8D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78F4C97" w14:textId="77777777" w:rsidTr="00725808">
        <w:tc>
          <w:tcPr>
            <w:tcW w:w="2013" w:type="dxa"/>
            <w:tcMar>
              <w:top w:w="28" w:type="dxa"/>
              <w:left w:w="28" w:type="dxa"/>
              <w:bottom w:w="28" w:type="dxa"/>
              <w:right w:w="28" w:type="dxa"/>
            </w:tcMar>
          </w:tcPr>
          <w:p w14:paraId="21097B7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3D1ED75" w14:textId="34B2529D"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73DBE5CA" w14:textId="77777777" w:rsidTr="00725808">
        <w:tc>
          <w:tcPr>
            <w:tcW w:w="2013" w:type="dxa"/>
            <w:tcMar>
              <w:top w:w="28" w:type="dxa"/>
              <w:left w:w="28" w:type="dxa"/>
              <w:bottom w:w="28" w:type="dxa"/>
              <w:right w:w="28" w:type="dxa"/>
            </w:tcMar>
          </w:tcPr>
          <w:p w14:paraId="3F7A015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924132" w14:textId="77777777" w:rsidR="000234BB" w:rsidRDefault="000234BB" w:rsidP="00725808"/>
        </w:tc>
      </w:tr>
      <w:tr w:rsidR="000234BB" w:rsidRPr="008359F5" w14:paraId="4F341354" w14:textId="77777777" w:rsidTr="00725808">
        <w:tc>
          <w:tcPr>
            <w:tcW w:w="2013" w:type="dxa"/>
            <w:tcMar>
              <w:top w:w="28" w:type="dxa"/>
              <w:left w:w="28" w:type="dxa"/>
              <w:bottom w:w="28" w:type="dxa"/>
              <w:right w:w="28" w:type="dxa"/>
            </w:tcMar>
          </w:tcPr>
          <w:p w14:paraId="560B734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52AFEF" w14:textId="77777777" w:rsidR="000234BB" w:rsidRPr="000437C1" w:rsidRDefault="000234BB" w:rsidP="00725808">
            <w:pPr>
              <w:pStyle w:val="SmallStandard"/>
            </w:pPr>
            <w:r>
              <w:t>false</w:t>
            </w:r>
          </w:p>
        </w:tc>
      </w:tr>
    </w:tbl>
    <w:p w14:paraId="1BD65D8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7DC393F" w14:textId="77777777" w:rsidTr="00725808">
        <w:tc>
          <w:tcPr>
            <w:tcW w:w="3856" w:type="dxa"/>
            <w:gridSpan w:val="3"/>
          </w:tcPr>
          <w:p w14:paraId="09CDC521" w14:textId="77777777" w:rsidR="000234BB" w:rsidRDefault="000234BB" w:rsidP="00725808">
            <w:pPr>
              <w:jc w:val="center"/>
              <w:rPr>
                <w:b/>
                <w:sz w:val="16"/>
                <w:szCs w:val="16"/>
                <w:lang w:val="en-GB"/>
              </w:rPr>
            </w:pPr>
            <w:r>
              <w:rPr>
                <w:b/>
                <w:sz w:val="16"/>
                <w:szCs w:val="16"/>
                <w:lang w:val="en-GB"/>
              </w:rPr>
              <w:t>Other End</w:t>
            </w:r>
          </w:p>
        </w:tc>
        <w:tc>
          <w:tcPr>
            <w:tcW w:w="708" w:type="dxa"/>
          </w:tcPr>
          <w:p w14:paraId="36103D5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80EB902" w14:textId="77777777" w:rsidR="000234BB" w:rsidRDefault="000234BB" w:rsidP="00725808">
            <w:pPr>
              <w:jc w:val="center"/>
              <w:rPr>
                <w:b/>
                <w:sz w:val="16"/>
                <w:szCs w:val="16"/>
                <w:lang w:val="en-GB"/>
              </w:rPr>
            </w:pPr>
            <w:r>
              <w:rPr>
                <w:b/>
                <w:sz w:val="16"/>
                <w:szCs w:val="16"/>
                <w:lang w:val="en-GB"/>
              </w:rPr>
              <w:t>General</w:t>
            </w:r>
          </w:p>
        </w:tc>
      </w:tr>
      <w:tr w:rsidR="000234BB" w:rsidRPr="00720F6F" w14:paraId="46BA1085" w14:textId="77777777" w:rsidTr="00725808">
        <w:tc>
          <w:tcPr>
            <w:tcW w:w="1573" w:type="dxa"/>
          </w:tcPr>
          <w:p w14:paraId="368D1694" w14:textId="77777777" w:rsidR="000234BB" w:rsidRDefault="000234BB" w:rsidP="00725808">
            <w:pPr>
              <w:rPr>
                <w:b/>
                <w:sz w:val="16"/>
                <w:szCs w:val="16"/>
                <w:lang w:val="en-GB"/>
              </w:rPr>
            </w:pPr>
            <w:r>
              <w:rPr>
                <w:b/>
                <w:sz w:val="16"/>
                <w:szCs w:val="16"/>
                <w:lang w:val="en-GB"/>
              </w:rPr>
              <w:t>Type</w:t>
            </w:r>
          </w:p>
        </w:tc>
        <w:tc>
          <w:tcPr>
            <w:tcW w:w="1574" w:type="dxa"/>
          </w:tcPr>
          <w:p w14:paraId="5DA80CCC" w14:textId="77777777" w:rsidR="000234BB" w:rsidRDefault="000234BB" w:rsidP="00725808">
            <w:pPr>
              <w:rPr>
                <w:b/>
                <w:sz w:val="16"/>
                <w:szCs w:val="16"/>
                <w:lang w:val="en-GB"/>
              </w:rPr>
            </w:pPr>
            <w:r>
              <w:rPr>
                <w:b/>
                <w:sz w:val="16"/>
                <w:szCs w:val="16"/>
                <w:lang w:val="en-GB"/>
              </w:rPr>
              <w:t>Role</w:t>
            </w:r>
          </w:p>
        </w:tc>
        <w:tc>
          <w:tcPr>
            <w:tcW w:w="708" w:type="dxa"/>
          </w:tcPr>
          <w:p w14:paraId="12FFD091" w14:textId="77777777" w:rsidR="000234BB" w:rsidRDefault="000234BB" w:rsidP="00725808">
            <w:pPr>
              <w:rPr>
                <w:b/>
                <w:sz w:val="16"/>
                <w:szCs w:val="16"/>
                <w:lang w:val="en-GB"/>
              </w:rPr>
            </w:pPr>
            <w:r>
              <w:rPr>
                <w:b/>
                <w:sz w:val="16"/>
                <w:szCs w:val="16"/>
                <w:lang w:val="en-GB"/>
              </w:rPr>
              <w:t>Mult</w:t>
            </w:r>
          </w:p>
        </w:tc>
        <w:tc>
          <w:tcPr>
            <w:tcW w:w="709" w:type="dxa"/>
          </w:tcPr>
          <w:p w14:paraId="7AF11813" w14:textId="77777777" w:rsidR="000234BB" w:rsidRDefault="000234BB" w:rsidP="00725808">
            <w:pPr>
              <w:rPr>
                <w:b/>
                <w:sz w:val="16"/>
                <w:szCs w:val="16"/>
                <w:lang w:val="en-GB"/>
              </w:rPr>
            </w:pPr>
            <w:r>
              <w:rPr>
                <w:b/>
                <w:sz w:val="16"/>
                <w:szCs w:val="16"/>
                <w:lang w:val="en-GB"/>
              </w:rPr>
              <w:t>Mult</w:t>
            </w:r>
          </w:p>
        </w:tc>
        <w:tc>
          <w:tcPr>
            <w:tcW w:w="567" w:type="dxa"/>
          </w:tcPr>
          <w:p w14:paraId="0E35831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5F302AA" w14:textId="77777777" w:rsidR="000234BB" w:rsidRPr="008359F5" w:rsidRDefault="000234BB" w:rsidP="00725808">
            <w:pPr>
              <w:rPr>
                <w:b/>
                <w:sz w:val="16"/>
                <w:szCs w:val="16"/>
                <w:lang w:val="en-GB"/>
              </w:rPr>
            </w:pPr>
            <w:r>
              <w:rPr>
                <w:b/>
                <w:sz w:val="16"/>
                <w:szCs w:val="16"/>
                <w:lang w:val="en-GB"/>
              </w:rPr>
              <w:t>Comment</w:t>
            </w:r>
          </w:p>
        </w:tc>
      </w:tr>
      <w:tr w:rsidR="000234BB" w:rsidRPr="00CC6307" w14:paraId="2AD5ADBE" w14:textId="77777777" w:rsidTr="00725808">
        <w:tc>
          <w:tcPr>
            <w:tcW w:w="1573" w:type="dxa"/>
          </w:tcPr>
          <w:p w14:paraId="6B189335" w14:textId="77777777" w:rsidR="000234BB" w:rsidRPr="00634625" w:rsidRDefault="000234BB" w:rsidP="00725808">
            <w:pPr>
              <w:pStyle w:val="SmallStandard"/>
            </w:pPr>
            <w:r>
              <w:t>TopologySegment</w:t>
            </w:r>
          </w:p>
        </w:tc>
        <w:tc>
          <w:tcPr>
            <w:tcW w:w="1574" w:type="dxa"/>
          </w:tcPr>
          <w:p w14:paraId="28D450BE" w14:textId="77777777" w:rsidR="000234BB" w:rsidRPr="00132C43" w:rsidRDefault="000234BB" w:rsidP="00725808">
            <w:pPr>
              <w:pStyle w:val="SmallStandard"/>
            </w:pPr>
            <w:r>
              <w:t>segment</w:t>
            </w:r>
          </w:p>
        </w:tc>
        <w:tc>
          <w:tcPr>
            <w:tcW w:w="708" w:type="dxa"/>
          </w:tcPr>
          <w:p w14:paraId="742A3F7E" w14:textId="77777777" w:rsidR="000234BB" w:rsidRPr="00D331EF" w:rsidRDefault="000234BB" w:rsidP="00725808">
            <w:pPr>
              <w:pStyle w:val="SmallStandard"/>
            </w:pPr>
            <w:r w:rsidRPr="00574783">
              <w:t>0..*</w:t>
            </w:r>
          </w:p>
        </w:tc>
        <w:tc>
          <w:tcPr>
            <w:tcW w:w="709" w:type="dxa"/>
          </w:tcPr>
          <w:p w14:paraId="13D2C700" w14:textId="77777777" w:rsidR="000234BB" w:rsidRPr="00D331EF" w:rsidRDefault="000234BB" w:rsidP="00725808">
            <w:pPr>
              <w:pStyle w:val="SmallStandard"/>
            </w:pPr>
            <w:r w:rsidRPr="00207506">
              <w:t>0..*</w:t>
            </w:r>
          </w:p>
        </w:tc>
        <w:tc>
          <w:tcPr>
            <w:tcW w:w="567" w:type="dxa"/>
          </w:tcPr>
          <w:p w14:paraId="18291927" w14:textId="77777777" w:rsidR="000234BB" w:rsidRPr="00D331EF" w:rsidRDefault="000234BB" w:rsidP="00725808">
            <w:pPr>
              <w:pStyle w:val="SmallStandard"/>
            </w:pPr>
            <w:r>
              <w:t>N</w:t>
            </w:r>
          </w:p>
        </w:tc>
        <w:tc>
          <w:tcPr>
            <w:tcW w:w="3969" w:type="dxa"/>
          </w:tcPr>
          <w:p w14:paraId="7BB6B1F3" w14:textId="77777777" w:rsidR="000234BB" w:rsidRDefault="000234BB" w:rsidP="00725808">
            <w:pPr>
              <w:pStyle w:val="SmallStandard"/>
            </w:pPr>
            <w:r w:rsidRPr="00491287">
              <w:t xml:space="preserve">Specifies an ordered list of TopologySegments the routing goes through. </w:t>
            </w:r>
          </w:p>
        </w:tc>
      </w:tr>
    </w:tbl>
    <w:p w14:paraId="62770C3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B420369" w14:textId="77777777" w:rsidTr="00725808">
        <w:tc>
          <w:tcPr>
            <w:tcW w:w="2296" w:type="dxa"/>
            <w:gridSpan w:val="2"/>
          </w:tcPr>
          <w:p w14:paraId="0C1D858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398988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0208959" w14:textId="77777777" w:rsidR="000234BB" w:rsidRDefault="000234BB" w:rsidP="00725808">
            <w:pPr>
              <w:jc w:val="center"/>
              <w:rPr>
                <w:b/>
                <w:sz w:val="16"/>
                <w:szCs w:val="16"/>
                <w:lang w:val="en-GB"/>
              </w:rPr>
            </w:pPr>
            <w:r>
              <w:rPr>
                <w:b/>
                <w:sz w:val="16"/>
                <w:szCs w:val="16"/>
                <w:lang w:val="en-GB"/>
              </w:rPr>
              <w:t>General</w:t>
            </w:r>
          </w:p>
        </w:tc>
      </w:tr>
      <w:tr w:rsidR="000234BB" w:rsidRPr="00720F6F" w14:paraId="13B8F590" w14:textId="77777777" w:rsidTr="00725808">
        <w:tc>
          <w:tcPr>
            <w:tcW w:w="1588" w:type="dxa"/>
          </w:tcPr>
          <w:p w14:paraId="1E899229" w14:textId="77777777" w:rsidR="000234BB" w:rsidRDefault="000234BB" w:rsidP="00725808">
            <w:pPr>
              <w:rPr>
                <w:b/>
                <w:sz w:val="16"/>
                <w:szCs w:val="16"/>
                <w:lang w:val="en-GB"/>
              </w:rPr>
            </w:pPr>
            <w:r>
              <w:rPr>
                <w:b/>
                <w:sz w:val="16"/>
                <w:szCs w:val="16"/>
                <w:lang w:val="en-GB"/>
              </w:rPr>
              <w:t>Type</w:t>
            </w:r>
          </w:p>
        </w:tc>
        <w:tc>
          <w:tcPr>
            <w:tcW w:w="708" w:type="dxa"/>
          </w:tcPr>
          <w:p w14:paraId="1EB8FF85" w14:textId="77777777" w:rsidR="000234BB" w:rsidRDefault="000234BB" w:rsidP="00725808">
            <w:pPr>
              <w:rPr>
                <w:b/>
                <w:sz w:val="16"/>
                <w:szCs w:val="16"/>
                <w:lang w:val="en-GB"/>
              </w:rPr>
            </w:pPr>
            <w:r>
              <w:rPr>
                <w:b/>
                <w:sz w:val="16"/>
                <w:szCs w:val="16"/>
                <w:lang w:val="en-GB"/>
              </w:rPr>
              <w:t>Mult</w:t>
            </w:r>
          </w:p>
        </w:tc>
        <w:tc>
          <w:tcPr>
            <w:tcW w:w="1560" w:type="dxa"/>
          </w:tcPr>
          <w:p w14:paraId="3A2F55E0" w14:textId="77777777" w:rsidR="000234BB" w:rsidRDefault="000234BB" w:rsidP="00725808">
            <w:pPr>
              <w:rPr>
                <w:b/>
                <w:sz w:val="16"/>
                <w:szCs w:val="16"/>
                <w:lang w:val="en-GB"/>
              </w:rPr>
            </w:pPr>
            <w:r>
              <w:rPr>
                <w:b/>
                <w:sz w:val="16"/>
                <w:szCs w:val="16"/>
                <w:lang w:val="en-GB"/>
              </w:rPr>
              <w:t>Role</w:t>
            </w:r>
          </w:p>
        </w:tc>
        <w:tc>
          <w:tcPr>
            <w:tcW w:w="708" w:type="dxa"/>
          </w:tcPr>
          <w:p w14:paraId="44FE53EF" w14:textId="77777777" w:rsidR="000234BB" w:rsidRDefault="000234BB" w:rsidP="00725808">
            <w:pPr>
              <w:rPr>
                <w:b/>
                <w:sz w:val="16"/>
                <w:szCs w:val="16"/>
                <w:lang w:val="en-GB"/>
              </w:rPr>
            </w:pPr>
            <w:r>
              <w:rPr>
                <w:b/>
                <w:sz w:val="16"/>
                <w:szCs w:val="16"/>
                <w:lang w:val="en-GB"/>
              </w:rPr>
              <w:t>Mult</w:t>
            </w:r>
          </w:p>
        </w:tc>
        <w:tc>
          <w:tcPr>
            <w:tcW w:w="567" w:type="dxa"/>
          </w:tcPr>
          <w:p w14:paraId="6BE6BE5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E2099CD" w14:textId="77777777" w:rsidR="000234BB" w:rsidRPr="008359F5" w:rsidRDefault="000234BB" w:rsidP="00725808">
            <w:pPr>
              <w:rPr>
                <w:b/>
                <w:sz w:val="16"/>
                <w:szCs w:val="16"/>
                <w:lang w:val="en-GB"/>
              </w:rPr>
            </w:pPr>
            <w:r>
              <w:rPr>
                <w:b/>
                <w:sz w:val="16"/>
                <w:szCs w:val="16"/>
                <w:lang w:val="en-GB"/>
              </w:rPr>
              <w:t>Comment</w:t>
            </w:r>
          </w:p>
        </w:tc>
      </w:tr>
      <w:tr w:rsidR="000234BB" w:rsidRPr="00CC6307" w14:paraId="50DFFBEB" w14:textId="77777777" w:rsidTr="00725808">
        <w:tc>
          <w:tcPr>
            <w:tcW w:w="1588" w:type="dxa"/>
          </w:tcPr>
          <w:p w14:paraId="39B14F9C" w14:textId="77777777" w:rsidR="000234BB" w:rsidRPr="00634625" w:rsidRDefault="000234BB" w:rsidP="00725808">
            <w:pPr>
              <w:pStyle w:val="SmallStandard"/>
            </w:pPr>
            <w:r>
              <w:t>Routing</w:t>
            </w:r>
          </w:p>
        </w:tc>
        <w:tc>
          <w:tcPr>
            <w:tcW w:w="708" w:type="dxa"/>
          </w:tcPr>
          <w:p w14:paraId="6247D349" w14:textId="77777777" w:rsidR="000234BB" w:rsidRPr="00D331EF" w:rsidRDefault="000234BB" w:rsidP="00725808">
            <w:pPr>
              <w:pStyle w:val="SmallStandard"/>
            </w:pPr>
            <w:r w:rsidRPr="00D01517">
              <w:t>0..1</w:t>
            </w:r>
          </w:p>
        </w:tc>
        <w:tc>
          <w:tcPr>
            <w:tcW w:w="1560" w:type="dxa"/>
          </w:tcPr>
          <w:p w14:paraId="78817986" w14:textId="77777777" w:rsidR="000234BB" w:rsidRPr="00132C43" w:rsidRDefault="000234BB" w:rsidP="00725808">
            <w:pPr>
              <w:pStyle w:val="SmallStandard"/>
            </w:pPr>
            <w:r>
              <w:t>path</w:t>
            </w:r>
          </w:p>
        </w:tc>
        <w:tc>
          <w:tcPr>
            <w:tcW w:w="708" w:type="dxa"/>
          </w:tcPr>
          <w:p w14:paraId="1A1FFA00" w14:textId="77777777" w:rsidR="000234BB" w:rsidRPr="00D331EF" w:rsidRDefault="000234BB" w:rsidP="00725808">
            <w:pPr>
              <w:pStyle w:val="SmallStandard"/>
            </w:pPr>
            <w:r w:rsidRPr="00D01517">
              <w:t>1</w:t>
            </w:r>
          </w:p>
        </w:tc>
        <w:tc>
          <w:tcPr>
            <w:tcW w:w="567" w:type="dxa"/>
          </w:tcPr>
          <w:p w14:paraId="57C69044" w14:textId="77777777" w:rsidR="000234BB" w:rsidRDefault="000234BB" w:rsidP="00725808">
            <w:pPr>
              <w:pStyle w:val="SmallStandard"/>
            </w:pPr>
            <w:r>
              <w:t>Y</w:t>
            </w:r>
          </w:p>
        </w:tc>
        <w:tc>
          <w:tcPr>
            <w:tcW w:w="3969" w:type="dxa"/>
          </w:tcPr>
          <w:p w14:paraId="7799585E" w14:textId="77777777" w:rsidR="000234BB" w:rsidRDefault="000234BB" w:rsidP="00725808">
            <w:pPr>
              <w:pStyle w:val="SmallStandard"/>
            </w:pPr>
            <w:r w:rsidRPr="00491287">
              <w:t xml:space="preserve">Specifies a Path on the topology that is used for the routing. </w:t>
            </w:r>
          </w:p>
        </w:tc>
      </w:tr>
      <w:tr w:rsidR="000234BB" w:rsidRPr="00CC6307" w14:paraId="11C3B5DD" w14:textId="77777777" w:rsidTr="00725808">
        <w:tc>
          <w:tcPr>
            <w:tcW w:w="1588" w:type="dxa"/>
          </w:tcPr>
          <w:p w14:paraId="3BD04442" w14:textId="77777777" w:rsidR="000234BB" w:rsidRPr="00634625" w:rsidRDefault="000234BB" w:rsidP="00725808">
            <w:pPr>
              <w:pStyle w:val="SmallStandard"/>
            </w:pPr>
            <w:r>
              <w:t>OnWayPlacement</w:t>
            </w:r>
          </w:p>
        </w:tc>
        <w:tc>
          <w:tcPr>
            <w:tcW w:w="708" w:type="dxa"/>
          </w:tcPr>
          <w:p w14:paraId="3FD7624E" w14:textId="77777777" w:rsidR="000234BB" w:rsidRPr="00D331EF" w:rsidRDefault="000234BB" w:rsidP="00725808">
            <w:pPr>
              <w:pStyle w:val="SmallStandard"/>
            </w:pPr>
            <w:r w:rsidRPr="00D01517">
              <w:t>0..1</w:t>
            </w:r>
          </w:p>
        </w:tc>
        <w:tc>
          <w:tcPr>
            <w:tcW w:w="1560" w:type="dxa"/>
          </w:tcPr>
          <w:p w14:paraId="44E32B5E" w14:textId="77777777" w:rsidR="000234BB" w:rsidRPr="00132C43" w:rsidRDefault="000234BB" w:rsidP="00725808">
            <w:pPr>
              <w:pStyle w:val="SmallStandard"/>
            </w:pPr>
            <w:r>
              <w:t>path</w:t>
            </w:r>
          </w:p>
        </w:tc>
        <w:tc>
          <w:tcPr>
            <w:tcW w:w="708" w:type="dxa"/>
          </w:tcPr>
          <w:p w14:paraId="5A03979A" w14:textId="77777777" w:rsidR="000234BB" w:rsidRPr="00D331EF" w:rsidRDefault="000234BB" w:rsidP="00725808">
            <w:pPr>
              <w:pStyle w:val="SmallStandard"/>
            </w:pPr>
            <w:r w:rsidRPr="00D01517">
              <w:t>0..1</w:t>
            </w:r>
          </w:p>
        </w:tc>
        <w:tc>
          <w:tcPr>
            <w:tcW w:w="567" w:type="dxa"/>
          </w:tcPr>
          <w:p w14:paraId="56DBE2B5" w14:textId="77777777" w:rsidR="000234BB" w:rsidRDefault="000234BB" w:rsidP="00725808">
            <w:pPr>
              <w:pStyle w:val="SmallStandard"/>
            </w:pPr>
            <w:r>
              <w:t>Y</w:t>
            </w:r>
          </w:p>
        </w:tc>
        <w:tc>
          <w:tcPr>
            <w:tcW w:w="3969" w:type="dxa"/>
          </w:tcPr>
          <w:p w14:paraId="4C952BF2" w14:textId="77777777" w:rsidR="000234BB" w:rsidRDefault="000234BB" w:rsidP="00725808">
            <w:pPr>
              <w:pStyle w:val="SmallStandard"/>
            </w:pPr>
            <w:r w:rsidRPr="00491287">
              <w:t xml:space="preserve">Specifies the topology path defining the way the OnWayPlacement takes in the topology. </w:t>
            </w:r>
          </w:p>
        </w:tc>
      </w:tr>
      <w:tr w:rsidR="000234BB" w:rsidRPr="00CC6307" w14:paraId="061C1351" w14:textId="77777777" w:rsidTr="00725808">
        <w:tc>
          <w:tcPr>
            <w:tcW w:w="1588" w:type="dxa"/>
          </w:tcPr>
          <w:p w14:paraId="1C2495B0" w14:textId="77777777" w:rsidR="000234BB" w:rsidRPr="00634625" w:rsidRDefault="000234BB" w:rsidP="00725808">
            <w:pPr>
              <w:pStyle w:val="SmallStandard"/>
            </w:pPr>
            <w:r>
              <w:t>TopologyBendingRestriction</w:t>
            </w:r>
          </w:p>
        </w:tc>
        <w:tc>
          <w:tcPr>
            <w:tcW w:w="708" w:type="dxa"/>
          </w:tcPr>
          <w:p w14:paraId="428F2F78" w14:textId="77777777" w:rsidR="000234BB" w:rsidRPr="00D331EF" w:rsidRDefault="000234BB" w:rsidP="00725808">
            <w:pPr>
              <w:pStyle w:val="SmallStandard"/>
            </w:pPr>
            <w:r w:rsidRPr="00D01517">
              <w:t>0..1</w:t>
            </w:r>
          </w:p>
        </w:tc>
        <w:tc>
          <w:tcPr>
            <w:tcW w:w="1560" w:type="dxa"/>
          </w:tcPr>
          <w:p w14:paraId="0A1CE0B8" w14:textId="77777777" w:rsidR="000234BB" w:rsidRPr="00132C43" w:rsidRDefault="000234BB" w:rsidP="00725808">
            <w:pPr>
              <w:pStyle w:val="SmallStandard"/>
            </w:pPr>
            <w:r>
              <w:t>restrictedPath</w:t>
            </w:r>
          </w:p>
        </w:tc>
        <w:tc>
          <w:tcPr>
            <w:tcW w:w="708" w:type="dxa"/>
          </w:tcPr>
          <w:p w14:paraId="10E5A952" w14:textId="77777777" w:rsidR="000234BB" w:rsidRPr="00D331EF" w:rsidRDefault="000234BB" w:rsidP="00725808">
            <w:pPr>
              <w:pStyle w:val="SmallStandard"/>
            </w:pPr>
            <w:r w:rsidRPr="00D01517">
              <w:t>1</w:t>
            </w:r>
          </w:p>
        </w:tc>
        <w:tc>
          <w:tcPr>
            <w:tcW w:w="567" w:type="dxa"/>
          </w:tcPr>
          <w:p w14:paraId="559D6449" w14:textId="77777777" w:rsidR="000234BB" w:rsidRDefault="000234BB" w:rsidP="00725808">
            <w:pPr>
              <w:pStyle w:val="SmallStandard"/>
            </w:pPr>
            <w:r>
              <w:t>Y</w:t>
            </w:r>
          </w:p>
        </w:tc>
        <w:tc>
          <w:tcPr>
            <w:tcW w:w="3969" w:type="dxa"/>
          </w:tcPr>
          <w:p w14:paraId="121D38E3" w14:textId="77777777" w:rsidR="000234BB" w:rsidRDefault="000234BB" w:rsidP="00725808">
            <w:pPr>
              <w:jc w:val="left"/>
            </w:pPr>
            <w:r>
              <w:rPr>
                <w:sz w:val="16"/>
                <w:szCs w:val="16"/>
              </w:rPr>
              <w:t>The path that defines the restricted way in the topology.</w:t>
            </w:r>
          </w:p>
        </w:tc>
      </w:tr>
      <w:tr w:rsidR="000234BB" w:rsidRPr="00CC6307" w14:paraId="53ABEF74" w14:textId="77777777" w:rsidTr="00725808">
        <w:tc>
          <w:tcPr>
            <w:tcW w:w="1588" w:type="dxa"/>
          </w:tcPr>
          <w:p w14:paraId="7E1DBC66" w14:textId="77777777" w:rsidR="000234BB" w:rsidRPr="00634625" w:rsidRDefault="000234BB" w:rsidP="00725808">
            <w:pPr>
              <w:pStyle w:val="SmallStandard"/>
            </w:pPr>
            <w:r>
              <w:t>SegmentMapping</w:t>
            </w:r>
          </w:p>
        </w:tc>
        <w:tc>
          <w:tcPr>
            <w:tcW w:w="708" w:type="dxa"/>
          </w:tcPr>
          <w:p w14:paraId="55D19B2D" w14:textId="77777777" w:rsidR="000234BB" w:rsidRPr="00D331EF" w:rsidRDefault="000234BB" w:rsidP="00725808">
            <w:pPr>
              <w:pStyle w:val="SmallStandard"/>
            </w:pPr>
            <w:r w:rsidRPr="00D01517">
              <w:t>0..1</w:t>
            </w:r>
          </w:p>
        </w:tc>
        <w:tc>
          <w:tcPr>
            <w:tcW w:w="1560" w:type="dxa"/>
          </w:tcPr>
          <w:p w14:paraId="653AEC94" w14:textId="77777777" w:rsidR="000234BB" w:rsidRPr="00132C43" w:rsidRDefault="000234BB" w:rsidP="00725808">
            <w:pPr>
              <w:pStyle w:val="SmallStandard"/>
            </w:pPr>
            <w:r>
              <w:t>mappedPosition</w:t>
            </w:r>
          </w:p>
        </w:tc>
        <w:tc>
          <w:tcPr>
            <w:tcW w:w="708" w:type="dxa"/>
          </w:tcPr>
          <w:p w14:paraId="2092E4CD" w14:textId="77777777" w:rsidR="000234BB" w:rsidRPr="00D331EF" w:rsidRDefault="000234BB" w:rsidP="00725808">
            <w:pPr>
              <w:pStyle w:val="SmallStandard"/>
            </w:pPr>
            <w:r w:rsidRPr="00D01517">
              <w:t>1</w:t>
            </w:r>
          </w:p>
        </w:tc>
        <w:tc>
          <w:tcPr>
            <w:tcW w:w="567" w:type="dxa"/>
          </w:tcPr>
          <w:p w14:paraId="3E6049B1" w14:textId="77777777" w:rsidR="000234BB" w:rsidRDefault="000234BB" w:rsidP="00725808">
            <w:pPr>
              <w:pStyle w:val="SmallStandard"/>
            </w:pPr>
            <w:r>
              <w:t>Y</w:t>
            </w:r>
          </w:p>
        </w:tc>
        <w:tc>
          <w:tcPr>
            <w:tcW w:w="3969" w:type="dxa"/>
          </w:tcPr>
          <w:p w14:paraId="0EF7CE24" w14:textId="77777777" w:rsidR="000234BB" w:rsidRDefault="000234BB" w:rsidP="00725808"/>
        </w:tc>
      </w:tr>
      <w:tr w:rsidR="000234BB" w:rsidRPr="00CC6307" w14:paraId="4F64AC22" w14:textId="77777777" w:rsidTr="00725808">
        <w:tc>
          <w:tcPr>
            <w:tcW w:w="1588" w:type="dxa"/>
          </w:tcPr>
          <w:p w14:paraId="060E0DB6" w14:textId="77777777" w:rsidR="000234BB" w:rsidRPr="00634625" w:rsidRDefault="000234BB" w:rsidP="00725808">
            <w:pPr>
              <w:pStyle w:val="SmallStandard"/>
            </w:pPr>
            <w:r>
              <w:t>Dimension</w:t>
            </w:r>
          </w:p>
        </w:tc>
        <w:tc>
          <w:tcPr>
            <w:tcW w:w="708" w:type="dxa"/>
          </w:tcPr>
          <w:p w14:paraId="6430A70D" w14:textId="77777777" w:rsidR="000234BB" w:rsidRPr="00D331EF" w:rsidRDefault="000234BB" w:rsidP="00725808">
            <w:pPr>
              <w:pStyle w:val="SmallStandard"/>
            </w:pPr>
            <w:r w:rsidRPr="00D01517">
              <w:t>0..1</w:t>
            </w:r>
          </w:p>
        </w:tc>
        <w:tc>
          <w:tcPr>
            <w:tcW w:w="1560" w:type="dxa"/>
          </w:tcPr>
          <w:p w14:paraId="398596CF" w14:textId="77777777" w:rsidR="000234BB" w:rsidRPr="00132C43" w:rsidRDefault="000234BB" w:rsidP="00725808">
            <w:pPr>
              <w:pStyle w:val="SmallStandard"/>
            </w:pPr>
            <w:r>
              <w:t>path</w:t>
            </w:r>
          </w:p>
        </w:tc>
        <w:tc>
          <w:tcPr>
            <w:tcW w:w="708" w:type="dxa"/>
          </w:tcPr>
          <w:p w14:paraId="54F74B0E" w14:textId="77777777" w:rsidR="000234BB" w:rsidRPr="00D331EF" w:rsidRDefault="000234BB" w:rsidP="00725808">
            <w:pPr>
              <w:pStyle w:val="SmallStandard"/>
            </w:pPr>
            <w:r w:rsidRPr="00D01517">
              <w:t>0..1</w:t>
            </w:r>
          </w:p>
        </w:tc>
        <w:tc>
          <w:tcPr>
            <w:tcW w:w="567" w:type="dxa"/>
          </w:tcPr>
          <w:p w14:paraId="2E073958" w14:textId="77777777" w:rsidR="000234BB" w:rsidRDefault="000234BB" w:rsidP="00725808">
            <w:pPr>
              <w:pStyle w:val="SmallStandard"/>
            </w:pPr>
            <w:r>
              <w:t>Y</w:t>
            </w:r>
          </w:p>
        </w:tc>
        <w:tc>
          <w:tcPr>
            <w:tcW w:w="3969" w:type="dxa"/>
          </w:tcPr>
          <w:p w14:paraId="662FB5F7" w14:textId="77777777" w:rsidR="000234BB" w:rsidRDefault="000234BB" w:rsidP="00725808">
            <w:pPr>
              <w:pStyle w:val="SmallStandard"/>
            </w:pPr>
            <w:r w:rsidRPr="00491287">
              <w:t xml:space="preserve">Specifies a path in the topology along which the dimension is defined. </w:t>
            </w:r>
          </w:p>
        </w:tc>
      </w:tr>
    </w:tbl>
    <w:p w14:paraId="642C614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4" w:name="_cf4493133e860364b64d3ccea1a21137"/>
      <w:r>
        <w:rPr>
          <w:lang w:val="en-GB"/>
        </w:rPr>
        <w:t>SegmentCrossSectionArea</w:t>
      </w:r>
      <w:bookmarkEnd w:id="1654"/>
    </w:p>
    <w:p w14:paraId="159DB5B8" w14:textId="77777777" w:rsidR="000234BB" w:rsidRDefault="000234BB" w:rsidP="000234BB">
      <w:r>
        <w:rPr>
          <w:sz w:val="18"/>
          <w:szCs w:val="18"/>
        </w:rPr>
        <w:t>Specifies the cross-section area of a segment. For the data exchange the cross-section area is used and not the diameter, because the diameter is only a valid measure for circular segments. For circular segments, the diameter and the cross-section area can be translated into each other without the loss of information. Attributes of the type SegmentCrossSectionArea normally have the multiplicity [0..*]. This means that such an attribute can have SegmentCrossSectionArea entries for different crossSectionAreaTypes and valueDeterminations. It must not have multiple entries with the same crossSectionAreaType and valueDetermination.</w:t>
      </w:r>
    </w:p>
    <w:p w14:paraId="5E51192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D030075" w14:textId="77777777" w:rsidTr="00725808">
        <w:tc>
          <w:tcPr>
            <w:tcW w:w="2013" w:type="dxa"/>
            <w:tcMar>
              <w:top w:w="28" w:type="dxa"/>
              <w:left w:w="28" w:type="dxa"/>
              <w:bottom w:w="28" w:type="dxa"/>
              <w:right w:w="28" w:type="dxa"/>
            </w:tcMar>
          </w:tcPr>
          <w:p w14:paraId="683EC7A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7F483C" w14:textId="38181A77"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4A96E3E2" w14:textId="77777777" w:rsidTr="00725808">
        <w:tc>
          <w:tcPr>
            <w:tcW w:w="2013" w:type="dxa"/>
            <w:tcMar>
              <w:top w:w="28" w:type="dxa"/>
              <w:left w:w="28" w:type="dxa"/>
              <w:bottom w:w="28" w:type="dxa"/>
              <w:right w:w="28" w:type="dxa"/>
            </w:tcMar>
          </w:tcPr>
          <w:p w14:paraId="2735807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A8E27BA" w14:textId="77777777" w:rsidR="000234BB" w:rsidRDefault="000234BB" w:rsidP="00725808"/>
        </w:tc>
      </w:tr>
      <w:tr w:rsidR="000234BB" w:rsidRPr="008359F5" w14:paraId="4506883B" w14:textId="77777777" w:rsidTr="00725808">
        <w:tc>
          <w:tcPr>
            <w:tcW w:w="2013" w:type="dxa"/>
            <w:tcMar>
              <w:top w:w="28" w:type="dxa"/>
              <w:left w:w="28" w:type="dxa"/>
              <w:bottom w:w="28" w:type="dxa"/>
              <w:right w:w="28" w:type="dxa"/>
            </w:tcMar>
          </w:tcPr>
          <w:p w14:paraId="19B142B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598315" w14:textId="77777777" w:rsidR="000234BB" w:rsidRPr="000437C1" w:rsidRDefault="000234BB" w:rsidP="00725808">
            <w:pPr>
              <w:pStyle w:val="SmallStandard"/>
            </w:pPr>
            <w:r>
              <w:t>false</w:t>
            </w:r>
          </w:p>
        </w:tc>
      </w:tr>
    </w:tbl>
    <w:p w14:paraId="26A523D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6AA9C9F" w14:textId="77777777" w:rsidTr="00725808">
        <w:tc>
          <w:tcPr>
            <w:tcW w:w="2013" w:type="dxa"/>
            <w:tcMar>
              <w:top w:w="28" w:type="dxa"/>
              <w:left w:w="28" w:type="dxa"/>
              <w:bottom w:w="28" w:type="dxa"/>
              <w:right w:w="28" w:type="dxa"/>
            </w:tcMar>
          </w:tcPr>
          <w:p w14:paraId="285CB1D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720656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0DF9690"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C9FB9E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7FB1B74" w14:textId="77777777" w:rsidTr="00725808">
        <w:tc>
          <w:tcPr>
            <w:tcW w:w="2013" w:type="dxa"/>
            <w:tcMar>
              <w:top w:w="28" w:type="dxa"/>
              <w:left w:w="28" w:type="dxa"/>
              <w:bottom w:w="28" w:type="dxa"/>
              <w:right w:w="28" w:type="dxa"/>
            </w:tcMar>
          </w:tcPr>
          <w:p w14:paraId="4A47415C" w14:textId="77777777" w:rsidR="000234BB" w:rsidRPr="00620BBE" w:rsidRDefault="000234BB" w:rsidP="00725808">
            <w:pPr>
              <w:pStyle w:val="SmallStandard"/>
            </w:pPr>
            <w:r w:rsidRPr="00620BBE">
              <w:t>area</w:t>
            </w:r>
          </w:p>
        </w:tc>
        <w:tc>
          <w:tcPr>
            <w:tcW w:w="1559" w:type="dxa"/>
            <w:tcMar>
              <w:top w:w="28" w:type="dxa"/>
              <w:left w:w="28" w:type="dxa"/>
              <w:bottom w:w="28" w:type="dxa"/>
              <w:right w:w="28" w:type="dxa"/>
            </w:tcMar>
          </w:tcPr>
          <w:p w14:paraId="2AA3546B"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56EA5939"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76DBD11" w14:textId="77777777" w:rsidR="000234BB" w:rsidRDefault="000234BB" w:rsidP="00725808">
            <w:pPr>
              <w:jc w:val="left"/>
            </w:pPr>
            <w:r>
              <w:rPr>
                <w:sz w:val="16"/>
                <w:szCs w:val="16"/>
              </w:rPr>
              <w:t>Specifies the value of the cross-section area of the segment.</w:t>
            </w:r>
          </w:p>
        </w:tc>
      </w:tr>
      <w:tr w:rsidR="000234BB" w:rsidRPr="006675E2" w14:paraId="117AE56B" w14:textId="77777777" w:rsidTr="00725808">
        <w:tc>
          <w:tcPr>
            <w:tcW w:w="2013" w:type="dxa"/>
            <w:tcMar>
              <w:top w:w="28" w:type="dxa"/>
              <w:left w:w="28" w:type="dxa"/>
              <w:bottom w:w="28" w:type="dxa"/>
              <w:right w:w="28" w:type="dxa"/>
            </w:tcMar>
          </w:tcPr>
          <w:p w14:paraId="075908BC" w14:textId="77777777" w:rsidR="000234BB" w:rsidRPr="00620BBE" w:rsidRDefault="000234BB" w:rsidP="00725808">
            <w:pPr>
              <w:pStyle w:val="SmallStandard"/>
            </w:pPr>
            <w:r w:rsidRPr="00620BBE">
              <w:t>valueDetermination</w:t>
            </w:r>
          </w:p>
        </w:tc>
        <w:tc>
          <w:tcPr>
            <w:tcW w:w="1559" w:type="dxa"/>
            <w:tcMar>
              <w:top w:w="28" w:type="dxa"/>
              <w:left w:w="28" w:type="dxa"/>
              <w:bottom w:w="28" w:type="dxa"/>
              <w:right w:w="28" w:type="dxa"/>
            </w:tcMar>
          </w:tcPr>
          <w:p w14:paraId="7DB0D4BB" w14:textId="77777777" w:rsidR="000234BB" w:rsidRPr="008359F5" w:rsidRDefault="000234BB" w:rsidP="00725808">
            <w:pPr>
              <w:pStyle w:val="SmallStandard"/>
            </w:pPr>
            <w:r w:rsidRPr="00D21799">
              <w:t>ValueDetermination</w:t>
            </w:r>
          </w:p>
        </w:tc>
        <w:tc>
          <w:tcPr>
            <w:tcW w:w="709" w:type="dxa"/>
            <w:tcMar>
              <w:top w:w="28" w:type="dxa"/>
              <w:left w:w="28" w:type="dxa"/>
              <w:bottom w:w="28" w:type="dxa"/>
              <w:right w:w="28" w:type="dxa"/>
            </w:tcMar>
          </w:tcPr>
          <w:p w14:paraId="03DE123B"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96E247E" w14:textId="77777777" w:rsidR="000234BB" w:rsidRDefault="000234BB" w:rsidP="00725808">
            <w:pPr>
              <w:jc w:val="left"/>
            </w:pPr>
            <w:r>
              <w:rPr>
                <w:sz w:val="16"/>
                <w:szCs w:val="16"/>
              </w:rPr>
              <w:t>Specifies the method for determination of the value.</w:t>
            </w:r>
          </w:p>
        </w:tc>
      </w:tr>
      <w:tr w:rsidR="000234BB" w:rsidRPr="006675E2" w14:paraId="1B74D157" w14:textId="77777777" w:rsidTr="00725808">
        <w:tc>
          <w:tcPr>
            <w:tcW w:w="2013" w:type="dxa"/>
            <w:tcMar>
              <w:top w:w="28" w:type="dxa"/>
              <w:left w:w="28" w:type="dxa"/>
              <w:bottom w:w="28" w:type="dxa"/>
              <w:right w:w="28" w:type="dxa"/>
            </w:tcMar>
          </w:tcPr>
          <w:p w14:paraId="32C00639" w14:textId="77777777" w:rsidR="000234BB" w:rsidRPr="00620BBE" w:rsidRDefault="000234BB" w:rsidP="00725808">
            <w:pPr>
              <w:pStyle w:val="SmallStandard"/>
            </w:pPr>
            <w:r w:rsidRPr="00620BBE">
              <w:t>crossSectionAreaType</w:t>
            </w:r>
          </w:p>
        </w:tc>
        <w:tc>
          <w:tcPr>
            <w:tcW w:w="1559" w:type="dxa"/>
            <w:tcMar>
              <w:top w:w="28" w:type="dxa"/>
              <w:left w:w="28" w:type="dxa"/>
              <w:bottom w:w="28" w:type="dxa"/>
              <w:right w:w="28" w:type="dxa"/>
            </w:tcMar>
          </w:tcPr>
          <w:p w14:paraId="0BBB9612" w14:textId="77777777" w:rsidR="000234BB" w:rsidRPr="008359F5" w:rsidRDefault="000234BB" w:rsidP="00725808">
            <w:pPr>
              <w:pStyle w:val="SmallStandard"/>
            </w:pPr>
            <w:r w:rsidRPr="00D21799">
              <w:t>SegmentCrossSectionAreaType</w:t>
            </w:r>
          </w:p>
        </w:tc>
        <w:tc>
          <w:tcPr>
            <w:tcW w:w="709" w:type="dxa"/>
            <w:tcMar>
              <w:top w:w="28" w:type="dxa"/>
              <w:left w:w="28" w:type="dxa"/>
              <w:bottom w:w="28" w:type="dxa"/>
              <w:right w:w="28" w:type="dxa"/>
            </w:tcMar>
          </w:tcPr>
          <w:p w14:paraId="3678F07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8AD69A8" w14:textId="77777777" w:rsidR="000234BB" w:rsidRDefault="000234BB" w:rsidP="00725808">
            <w:pPr>
              <w:jc w:val="left"/>
            </w:pPr>
            <w:r>
              <w:rPr>
                <w:sz w:val="16"/>
                <w:szCs w:val="16"/>
              </w:rPr>
              <w:t>Specifies the type of the cross-section area of the segment. Different types are for example needed to differentiate between the designed space of a segment and the required space (e.g. calculated from the wires going through the segment).</w:t>
            </w:r>
          </w:p>
          <w:p w14:paraId="0FBB31DE" w14:textId="77777777" w:rsidR="000234BB" w:rsidRDefault="000234BB" w:rsidP="00725808">
            <w:pPr>
              <w:jc w:val="left"/>
            </w:pPr>
            <w:r>
              <w:rPr>
                <w:sz w:val="16"/>
                <w:szCs w:val="16"/>
              </w:rPr>
              <w:t xml:space="preserve">Attribute is defined as an </w:t>
            </w:r>
            <w:r>
              <w:rPr>
                <w:i/>
                <w:iCs/>
                <w:sz w:val="16"/>
                <w:szCs w:val="16"/>
              </w:rPr>
              <w:t>OpenEnumeration.</w:t>
            </w:r>
          </w:p>
        </w:tc>
      </w:tr>
    </w:tbl>
    <w:p w14:paraId="6B8FB9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E168D61" w14:textId="77777777" w:rsidTr="00725808">
        <w:tc>
          <w:tcPr>
            <w:tcW w:w="2296" w:type="dxa"/>
            <w:gridSpan w:val="2"/>
          </w:tcPr>
          <w:p w14:paraId="03C15F2E"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2C6D2647"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2623EF7" w14:textId="77777777" w:rsidR="000234BB" w:rsidRDefault="000234BB" w:rsidP="00725808">
            <w:pPr>
              <w:jc w:val="center"/>
              <w:rPr>
                <w:b/>
                <w:sz w:val="16"/>
                <w:szCs w:val="16"/>
                <w:lang w:val="en-GB"/>
              </w:rPr>
            </w:pPr>
            <w:r>
              <w:rPr>
                <w:b/>
                <w:sz w:val="16"/>
                <w:szCs w:val="16"/>
                <w:lang w:val="en-GB"/>
              </w:rPr>
              <w:t>General</w:t>
            </w:r>
          </w:p>
        </w:tc>
      </w:tr>
      <w:tr w:rsidR="000234BB" w:rsidRPr="00720F6F" w14:paraId="11443FE2" w14:textId="77777777" w:rsidTr="00725808">
        <w:tc>
          <w:tcPr>
            <w:tcW w:w="1588" w:type="dxa"/>
          </w:tcPr>
          <w:p w14:paraId="023AA1A0" w14:textId="77777777" w:rsidR="000234BB" w:rsidRDefault="000234BB" w:rsidP="00725808">
            <w:pPr>
              <w:rPr>
                <w:b/>
                <w:sz w:val="16"/>
                <w:szCs w:val="16"/>
                <w:lang w:val="en-GB"/>
              </w:rPr>
            </w:pPr>
            <w:r>
              <w:rPr>
                <w:b/>
                <w:sz w:val="16"/>
                <w:szCs w:val="16"/>
                <w:lang w:val="en-GB"/>
              </w:rPr>
              <w:t>Type</w:t>
            </w:r>
          </w:p>
        </w:tc>
        <w:tc>
          <w:tcPr>
            <w:tcW w:w="708" w:type="dxa"/>
          </w:tcPr>
          <w:p w14:paraId="1E57335F" w14:textId="77777777" w:rsidR="000234BB" w:rsidRDefault="000234BB" w:rsidP="00725808">
            <w:pPr>
              <w:rPr>
                <w:b/>
                <w:sz w:val="16"/>
                <w:szCs w:val="16"/>
                <w:lang w:val="en-GB"/>
              </w:rPr>
            </w:pPr>
            <w:r>
              <w:rPr>
                <w:b/>
                <w:sz w:val="16"/>
                <w:szCs w:val="16"/>
                <w:lang w:val="en-GB"/>
              </w:rPr>
              <w:t>Mult</w:t>
            </w:r>
          </w:p>
        </w:tc>
        <w:tc>
          <w:tcPr>
            <w:tcW w:w="1560" w:type="dxa"/>
          </w:tcPr>
          <w:p w14:paraId="125A787E" w14:textId="77777777" w:rsidR="000234BB" w:rsidRDefault="000234BB" w:rsidP="00725808">
            <w:pPr>
              <w:rPr>
                <w:b/>
                <w:sz w:val="16"/>
                <w:szCs w:val="16"/>
                <w:lang w:val="en-GB"/>
              </w:rPr>
            </w:pPr>
            <w:r>
              <w:rPr>
                <w:b/>
                <w:sz w:val="16"/>
                <w:szCs w:val="16"/>
                <w:lang w:val="en-GB"/>
              </w:rPr>
              <w:t>Role</w:t>
            </w:r>
          </w:p>
        </w:tc>
        <w:tc>
          <w:tcPr>
            <w:tcW w:w="708" w:type="dxa"/>
          </w:tcPr>
          <w:p w14:paraId="33CD2E00" w14:textId="77777777" w:rsidR="000234BB" w:rsidRDefault="000234BB" w:rsidP="00725808">
            <w:pPr>
              <w:rPr>
                <w:b/>
                <w:sz w:val="16"/>
                <w:szCs w:val="16"/>
                <w:lang w:val="en-GB"/>
              </w:rPr>
            </w:pPr>
            <w:r>
              <w:rPr>
                <w:b/>
                <w:sz w:val="16"/>
                <w:szCs w:val="16"/>
                <w:lang w:val="en-GB"/>
              </w:rPr>
              <w:t>Mult</w:t>
            </w:r>
          </w:p>
        </w:tc>
        <w:tc>
          <w:tcPr>
            <w:tcW w:w="567" w:type="dxa"/>
          </w:tcPr>
          <w:p w14:paraId="616A80A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DD57708" w14:textId="77777777" w:rsidR="000234BB" w:rsidRPr="008359F5" w:rsidRDefault="000234BB" w:rsidP="00725808">
            <w:pPr>
              <w:rPr>
                <w:b/>
                <w:sz w:val="16"/>
                <w:szCs w:val="16"/>
                <w:lang w:val="en-GB"/>
              </w:rPr>
            </w:pPr>
            <w:r>
              <w:rPr>
                <w:b/>
                <w:sz w:val="16"/>
                <w:szCs w:val="16"/>
                <w:lang w:val="en-GB"/>
              </w:rPr>
              <w:t>Comment</w:t>
            </w:r>
          </w:p>
        </w:tc>
      </w:tr>
      <w:tr w:rsidR="000234BB" w:rsidRPr="00CC6307" w14:paraId="78444265" w14:textId="77777777" w:rsidTr="00725808">
        <w:tc>
          <w:tcPr>
            <w:tcW w:w="1588" w:type="dxa"/>
          </w:tcPr>
          <w:p w14:paraId="025369A4" w14:textId="77777777" w:rsidR="000234BB" w:rsidRPr="00634625" w:rsidRDefault="000234BB" w:rsidP="00725808">
            <w:pPr>
              <w:pStyle w:val="SmallStandard"/>
            </w:pPr>
            <w:r>
              <w:t>TopologySegment</w:t>
            </w:r>
          </w:p>
        </w:tc>
        <w:tc>
          <w:tcPr>
            <w:tcW w:w="708" w:type="dxa"/>
          </w:tcPr>
          <w:p w14:paraId="55087651" w14:textId="77777777" w:rsidR="000234BB" w:rsidRPr="00D331EF" w:rsidRDefault="000234BB" w:rsidP="00725808">
            <w:pPr>
              <w:pStyle w:val="SmallStandard"/>
            </w:pPr>
            <w:r w:rsidRPr="00D01517">
              <w:t>1</w:t>
            </w:r>
          </w:p>
        </w:tc>
        <w:tc>
          <w:tcPr>
            <w:tcW w:w="1560" w:type="dxa"/>
          </w:tcPr>
          <w:p w14:paraId="40AFF50B" w14:textId="77777777" w:rsidR="000234BB" w:rsidRPr="00132C43" w:rsidRDefault="000234BB" w:rsidP="00725808">
            <w:pPr>
              <w:pStyle w:val="SmallStandard"/>
            </w:pPr>
            <w:r>
              <w:t>crossSectionAreaInformation</w:t>
            </w:r>
          </w:p>
        </w:tc>
        <w:tc>
          <w:tcPr>
            <w:tcW w:w="708" w:type="dxa"/>
          </w:tcPr>
          <w:p w14:paraId="39587BE4" w14:textId="77777777" w:rsidR="000234BB" w:rsidRPr="00D331EF" w:rsidRDefault="000234BB" w:rsidP="00725808">
            <w:pPr>
              <w:pStyle w:val="SmallStandard"/>
            </w:pPr>
            <w:r w:rsidRPr="00D01517">
              <w:t>0..*</w:t>
            </w:r>
          </w:p>
        </w:tc>
        <w:tc>
          <w:tcPr>
            <w:tcW w:w="567" w:type="dxa"/>
          </w:tcPr>
          <w:p w14:paraId="1295ABF4" w14:textId="77777777" w:rsidR="000234BB" w:rsidRDefault="000234BB" w:rsidP="00725808">
            <w:pPr>
              <w:pStyle w:val="SmallStandard"/>
            </w:pPr>
            <w:r>
              <w:t>Y</w:t>
            </w:r>
          </w:p>
        </w:tc>
        <w:tc>
          <w:tcPr>
            <w:tcW w:w="3969" w:type="dxa"/>
          </w:tcPr>
          <w:p w14:paraId="12F2661E" w14:textId="77777777" w:rsidR="000234BB" w:rsidRDefault="000234BB" w:rsidP="00725808">
            <w:pPr>
              <w:pStyle w:val="SmallStandard"/>
            </w:pPr>
            <w:r w:rsidRPr="00491287">
              <w:t xml:space="preserve">Specifies the different SegmentCrossSectionAreas of the TopologySegment. </w:t>
            </w:r>
          </w:p>
        </w:tc>
      </w:tr>
    </w:tbl>
    <w:p w14:paraId="6DB4110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5" w:name="_dcaaff1568725821fc5ce7920689f703"/>
      <w:r>
        <w:rPr>
          <w:lang w:val="en-GB"/>
        </w:rPr>
        <w:t>SegmentLength</w:t>
      </w:r>
      <w:bookmarkEnd w:id="1655"/>
    </w:p>
    <w:p w14:paraId="2FFF235F" w14:textId="77777777" w:rsidR="000234BB" w:rsidRDefault="000234BB" w:rsidP="000234BB">
      <w:r>
        <w:rPr>
          <w:sz w:val="18"/>
          <w:szCs w:val="18"/>
        </w:rPr>
        <w:t xml:space="preserve">Specifies the length of a </w:t>
      </w:r>
      <w:r>
        <w:rPr>
          <w:i/>
          <w:iCs/>
          <w:sz w:val="18"/>
          <w:szCs w:val="18"/>
        </w:rPr>
        <w:t>TopologySegment</w:t>
      </w:r>
      <w:r>
        <w:rPr>
          <w:sz w:val="18"/>
          <w:szCs w:val="18"/>
        </w:rPr>
        <w:t xml:space="preserve">. The length of a </w:t>
      </w:r>
      <w:r>
        <w:rPr>
          <w:i/>
          <w:iCs/>
          <w:sz w:val="18"/>
          <w:szCs w:val="18"/>
        </w:rPr>
        <w:t xml:space="preserve">TopologySegment </w:t>
      </w:r>
      <w:r>
        <w:rPr>
          <w:sz w:val="18"/>
          <w:szCs w:val="18"/>
        </w:rPr>
        <w:t>is defined as the length of the centerline of the segment.</w:t>
      </w:r>
    </w:p>
    <w:p w14:paraId="69FCD2E5" w14:textId="77777777" w:rsidR="000234BB" w:rsidRDefault="000234BB" w:rsidP="000234BB">
      <w:r>
        <w:rPr>
          <w:sz w:val="18"/>
          <w:szCs w:val="18"/>
        </w:rPr>
        <w:t>Attributes of the type SegmentLength normally have the multiplicity [0..*]. This means that such an attribute can have SegmentLength-entries for different classifications. It must not have multiple entries with the same classification.</w:t>
      </w:r>
    </w:p>
    <w:p w14:paraId="23337DC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1156C7C" w14:textId="77777777" w:rsidTr="00725808">
        <w:tc>
          <w:tcPr>
            <w:tcW w:w="2013" w:type="dxa"/>
            <w:tcMar>
              <w:top w:w="28" w:type="dxa"/>
              <w:left w:w="28" w:type="dxa"/>
              <w:bottom w:w="28" w:type="dxa"/>
              <w:right w:w="28" w:type="dxa"/>
            </w:tcMar>
          </w:tcPr>
          <w:p w14:paraId="096DD67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5C8BD5D" w14:textId="0FBC215F"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5893C82C" w14:textId="77777777" w:rsidTr="00725808">
        <w:tc>
          <w:tcPr>
            <w:tcW w:w="2013" w:type="dxa"/>
            <w:tcMar>
              <w:top w:w="28" w:type="dxa"/>
              <w:left w:w="28" w:type="dxa"/>
              <w:bottom w:w="28" w:type="dxa"/>
              <w:right w:w="28" w:type="dxa"/>
            </w:tcMar>
          </w:tcPr>
          <w:p w14:paraId="7DEF806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81DC176" w14:textId="77777777" w:rsidR="000234BB" w:rsidRDefault="000234BB" w:rsidP="00725808"/>
        </w:tc>
      </w:tr>
      <w:tr w:rsidR="000234BB" w:rsidRPr="008359F5" w14:paraId="67D3FD68" w14:textId="77777777" w:rsidTr="00725808">
        <w:tc>
          <w:tcPr>
            <w:tcW w:w="2013" w:type="dxa"/>
            <w:tcMar>
              <w:top w:w="28" w:type="dxa"/>
              <w:left w:w="28" w:type="dxa"/>
              <w:bottom w:w="28" w:type="dxa"/>
              <w:right w:w="28" w:type="dxa"/>
            </w:tcMar>
          </w:tcPr>
          <w:p w14:paraId="387326F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4A98EB1" w14:textId="77777777" w:rsidR="000234BB" w:rsidRPr="000437C1" w:rsidRDefault="000234BB" w:rsidP="00725808">
            <w:pPr>
              <w:pStyle w:val="SmallStandard"/>
            </w:pPr>
            <w:r>
              <w:t>false</w:t>
            </w:r>
          </w:p>
        </w:tc>
      </w:tr>
    </w:tbl>
    <w:p w14:paraId="4AAD6834"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95A8AA3" w14:textId="77777777" w:rsidTr="00725808">
        <w:tc>
          <w:tcPr>
            <w:tcW w:w="2013" w:type="dxa"/>
            <w:tcMar>
              <w:top w:w="28" w:type="dxa"/>
              <w:left w:w="28" w:type="dxa"/>
              <w:bottom w:w="28" w:type="dxa"/>
              <w:right w:w="28" w:type="dxa"/>
            </w:tcMar>
          </w:tcPr>
          <w:p w14:paraId="79838288"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5338DF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5DA58F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4937E2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50B8F40" w14:textId="77777777" w:rsidTr="00725808">
        <w:tc>
          <w:tcPr>
            <w:tcW w:w="2013" w:type="dxa"/>
            <w:tcMar>
              <w:top w:w="28" w:type="dxa"/>
              <w:left w:w="28" w:type="dxa"/>
              <w:bottom w:w="28" w:type="dxa"/>
              <w:right w:w="28" w:type="dxa"/>
            </w:tcMar>
          </w:tcPr>
          <w:p w14:paraId="1185501B" w14:textId="77777777" w:rsidR="000234BB" w:rsidRPr="00620BBE" w:rsidRDefault="000234BB" w:rsidP="00725808">
            <w:pPr>
              <w:pStyle w:val="SmallStandard"/>
            </w:pPr>
            <w:r w:rsidRPr="00620BBE">
              <w:t>length</w:t>
            </w:r>
          </w:p>
        </w:tc>
        <w:tc>
          <w:tcPr>
            <w:tcW w:w="1559" w:type="dxa"/>
            <w:tcMar>
              <w:top w:w="28" w:type="dxa"/>
              <w:left w:w="28" w:type="dxa"/>
              <w:bottom w:w="28" w:type="dxa"/>
              <w:right w:w="28" w:type="dxa"/>
            </w:tcMar>
          </w:tcPr>
          <w:p w14:paraId="425EDAD3"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4BFDA146"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5C20E55A" w14:textId="77777777" w:rsidR="000234BB" w:rsidRDefault="000234BB" w:rsidP="00725808">
            <w:pPr>
              <w:jc w:val="left"/>
            </w:pPr>
            <w:r>
              <w:rPr>
                <w:sz w:val="16"/>
                <w:szCs w:val="16"/>
              </w:rPr>
              <w:t>Specifies the length of the TopologySegment.</w:t>
            </w:r>
          </w:p>
        </w:tc>
      </w:tr>
      <w:tr w:rsidR="000234BB" w:rsidRPr="006675E2" w14:paraId="3D204667" w14:textId="77777777" w:rsidTr="00725808">
        <w:tc>
          <w:tcPr>
            <w:tcW w:w="2013" w:type="dxa"/>
            <w:tcMar>
              <w:top w:w="28" w:type="dxa"/>
              <w:left w:w="28" w:type="dxa"/>
              <w:bottom w:w="28" w:type="dxa"/>
              <w:right w:w="28" w:type="dxa"/>
            </w:tcMar>
          </w:tcPr>
          <w:p w14:paraId="5783771F" w14:textId="77777777" w:rsidR="000234BB" w:rsidRPr="00620BBE" w:rsidRDefault="000234BB" w:rsidP="00725808">
            <w:pPr>
              <w:pStyle w:val="SmallStandard"/>
            </w:pPr>
            <w:r w:rsidRPr="00620BBE">
              <w:t>classification</w:t>
            </w:r>
          </w:p>
        </w:tc>
        <w:tc>
          <w:tcPr>
            <w:tcW w:w="1559" w:type="dxa"/>
            <w:tcMar>
              <w:top w:w="28" w:type="dxa"/>
              <w:left w:w="28" w:type="dxa"/>
              <w:bottom w:w="28" w:type="dxa"/>
              <w:right w:w="28" w:type="dxa"/>
            </w:tcMar>
          </w:tcPr>
          <w:p w14:paraId="697DB740" w14:textId="77777777" w:rsidR="000234BB" w:rsidRPr="008359F5" w:rsidRDefault="000234BB" w:rsidP="00725808">
            <w:pPr>
              <w:pStyle w:val="SmallStandard"/>
            </w:pPr>
            <w:r w:rsidRPr="00D21799">
              <w:t>LengthClassification</w:t>
            </w:r>
          </w:p>
        </w:tc>
        <w:tc>
          <w:tcPr>
            <w:tcW w:w="709" w:type="dxa"/>
            <w:tcMar>
              <w:top w:w="28" w:type="dxa"/>
              <w:left w:w="28" w:type="dxa"/>
              <w:bottom w:w="28" w:type="dxa"/>
              <w:right w:w="28" w:type="dxa"/>
            </w:tcMar>
          </w:tcPr>
          <w:p w14:paraId="16EC0E09"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8E32571" w14:textId="77777777" w:rsidR="000234BB" w:rsidRDefault="000234BB" w:rsidP="00725808">
            <w:pPr>
              <w:jc w:val="left"/>
            </w:pPr>
            <w:r>
              <w:rPr>
                <w:sz w:val="16"/>
                <w:szCs w:val="16"/>
              </w:rPr>
              <w:t>Specifies the classification of the segment length.</w:t>
            </w:r>
          </w:p>
        </w:tc>
      </w:tr>
    </w:tbl>
    <w:p w14:paraId="1A39BC0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3A45133" w14:textId="77777777" w:rsidTr="00725808">
        <w:tc>
          <w:tcPr>
            <w:tcW w:w="2296" w:type="dxa"/>
            <w:gridSpan w:val="2"/>
          </w:tcPr>
          <w:p w14:paraId="33F0285F"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F49A2B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66F36CDD" w14:textId="77777777" w:rsidR="000234BB" w:rsidRDefault="000234BB" w:rsidP="00725808">
            <w:pPr>
              <w:jc w:val="center"/>
              <w:rPr>
                <w:b/>
                <w:sz w:val="16"/>
                <w:szCs w:val="16"/>
                <w:lang w:val="en-GB"/>
              </w:rPr>
            </w:pPr>
            <w:r>
              <w:rPr>
                <w:b/>
                <w:sz w:val="16"/>
                <w:szCs w:val="16"/>
                <w:lang w:val="en-GB"/>
              </w:rPr>
              <w:t>General</w:t>
            </w:r>
          </w:p>
        </w:tc>
      </w:tr>
      <w:tr w:rsidR="000234BB" w:rsidRPr="00720F6F" w14:paraId="6CE14190" w14:textId="77777777" w:rsidTr="00725808">
        <w:tc>
          <w:tcPr>
            <w:tcW w:w="1588" w:type="dxa"/>
          </w:tcPr>
          <w:p w14:paraId="71CBCF1E" w14:textId="77777777" w:rsidR="000234BB" w:rsidRDefault="000234BB" w:rsidP="00725808">
            <w:pPr>
              <w:rPr>
                <w:b/>
                <w:sz w:val="16"/>
                <w:szCs w:val="16"/>
                <w:lang w:val="en-GB"/>
              </w:rPr>
            </w:pPr>
            <w:r>
              <w:rPr>
                <w:b/>
                <w:sz w:val="16"/>
                <w:szCs w:val="16"/>
                <w:lang w:val="en-GB"/>
              </w:rPr>
              <w:t>Type</w:t>
            </w:r>
          </w:p>
        </w:tc>
        <w:tc>
          <w:tcPr>
            <w:tcW w:w="708" w:type="dxa"/>
          </w:tcPr>
          <w:p w14:paraId="32D59794" w14:textId="77777777" w:rsidR="000234BB" w:rsidRDefault="000234BB" w:rsidP="00725808">
            <w:pPr>
              <w:rPr>
                <w:b/>
                <w:sz w:val="16"/>
                <w:szCs w:val="16"/>
                <w:lang w:val="en-GB"/>
              </w:rPr>
            </w:pPr>
            <w:r>
              <w:rPr>
                <w:b/>
                <w:sz w:val="16"/>
                <w:szCs w:val="16"/>
                <w:lang w:val="en-GB"/>
              </w:rPr>
              <w:t>Mult</w:t>
            </w:r>
          </w:p>
        </w:tc>
        <w:tc>
          <w:tcPr>
            <w:tcW w:w="1560" w:type="dxa"/>
          </w:tcPr>
          <w:p w14:paraId="4724CEF9" w14:textId="77777777" w:rsidR="000234BB" w:rsidRDefault="000234BB" w:rsidP="00725808">
            <w:pPr>
              <w:rPr>
                <w:b/>
                <w:sz w:val="16"/>
                <w:szCs w:val="16"/>
                <w:lang w:val="en-GB"/>
              </w:rPr>
            </w:pPr>
            <w:r>
              <w:rPr>
                <w:b/>
                <w:sz w:val="16"/>
                <w:szCs w:val="16"/>
                <w:lang w:val="en-GB"/>
              </w:rPr>
              <w:t>Role</w:t>
            </w:r>
          </w:p>
        </w:tc>
        <w:tc>
          <w:tcPr>
            <w:tcW w:w="708" w:type="dxa"/>
          </w:tcPr>
          <w:p w14:paraId="6A2507DD" w14:textId="77777777" w:rsidR="000234BB" w:rsidRDefault="000234BB" w:rsidP="00725808">
            <w:pPr>
              <w:rPr>
                <w:b/>
                <w:sz w:val="16"/>
                <w:szCs w:val="16"/>
                <w:lang w:val="en-GB"/>
              </w:rPr>
            </w:pPr>
            <w:r>
              <w:rPr>
                <w:b/>
                <w:sz w:val="16"/>
                <w:szCs w:val="16"/>
                <w:lang w:val="en-GB"/>
              </w:rPr>
              <w:t>Mult</w:t>
            </w:r>
          </w:p>
        </w:tc>
        <w:tc>
          <w:tcPr>
            <w:tcW w:w="567" w:type="dxa"/>
          </w:tcPr>
          <w:p w14:paraId="29AB883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495AB81" w14:textId="77777777" w:rsidR="000234BB" w:rsidRPr="008359F5" w:rsidRDefault="000234BB" w:rsidP="00725808">
            <w:pPr>
              <w:rPr>
                <w:b/>
                <w:sz w:val="16"/>
                <w:szCs w:val="16"/>
                <w:lang w:val="en-GB"/>
              </w:rPr>
            </w:pPr>
            <w:r>
              <w:rPr>
                <w:b/>
                <w:sz w:val="16"/>
                <w:szCs w:val="16"/>
                <w:lang w:val="en-GB"/>
              </w:rPr>
              <w:t>Comment</w:t>
            </w:r>
          </w:p>
        </w:tc>
      </w:tr>
      <w:tr w:rsidR="000234BB" w:rsidRPr="00CC6307" w14:paraId="7D7AABA0" w14:textId="77777777" w:rsidTr="00725808">
        <w:tc>
          <w:tcPr>
            <w:tcW w:w="1588" w:type="dxa"/>
          </w:tcPr>
          <w:p w14:paraId="189D1904" w14:textId="77777777" w:rsidR="000234BB" w:rsidRPr="00634625" w:rsidRDefault="000234BB" w:rsidP="00725808">
            <w:pPr>
              <w:pStyle w:val="SmallStandard"/>
            </w:pPr>
            <w:r>
              <w:t>TopologySegment</w:t>
            </w:r>
          </w:p>
        </w:tc>
        <w:tc>
          <w:tcPr>
            <w:tcW w:w="708" w:type="dxa"/>
          </w:tcPr>
          <w:p w14:paraId="5DD570EA" w14:textId="77777777" w:rsidR="000234BB" w:rsidRPr="00D331EF" w:rsidRDefault="000234BB" w:rsidP="00725808">
            <w:pPr>
              <w:pStyle w:val="SmallStandard"/>
            </w:pPr>
            <w:r w:rsidRPr="00D01517">
              <w:t>1</w:t>
            </w:r>
          </w:p>
        </w:tc>
        <w:tc>
          <w:tcPr>
            <w:tcW w:w="1560" w:type="dxa"/>
          </w:tcPr>
          <w:p w14:paraId="60599F44" w14:textId="77777777" w:rsidR="000234BB" w:rsidRPr="00132C43" w:rsidRDefault="000234BB" w:rsidP="00725808">
            <w:pPr>
              <w:pStyle w:val="SmallStandard"/>
            </w:pPr>
            <w:r>
              <w:t>lengthInformation</w:t>
            </w:r>
          </w:p>
        </w:tc>
        <w:tc>
          <w:tcPr>
            <w:tcW w:w="708" w:type="dxa"/>
          </w:tcPr>
          <w:p w14:paraId="693FE0DF" w14:textId="77777777" w:rsidR="000234BB" w:rsidRPr="00D331EF" w:rsidRDefault="000234BB" w:rsidP="00725808">
            <w:pPr>
              <w:pStyle w:val="SmallStandard"/>
            </w:pPr>
            <w:r w:rsidRPr="00D01517">
              <w:t>0..*</w:t>
            </w:r>
          </w:p>
        </w:tc>
        <w:tc>
          <w:tcPr>
            <w:tcW w:w="567" w:type="dxa"/>
          </w:tcPr>
          <w:p w14:paraId="52A2BDCD" w14:textId="77777777" w:rsidR="000234BB" w:rsidRDefault="000234BB" w:rsidP="00725808">
            <w:pPr>
              <w:pStyle w:val="SmallStandard"/>
            </w:pPr>
            <w:r>
              <w:t>Y</w:t>
            </w:r>
          </w:p>
        </w:tc>
        <w:tc>
          <w:tcPr>
            <w:tcW w:w="3969" w:type="dxa"/>
          </w:tcPr>
          <w:p w14:paraId="485845CD" w14:textId="77777777" w:rsidR="000234BB" w:rsidRDefault="000234BB" w:rsidP="00725808">
            <w:pPr>
              <w:pStyle w:val="SmallStandard"/>
            </w:pPr>
            <w:r w:rsidRPr="00491287">
              <w:t xml:space="preserve">Specifies the different SegmentLengths of the TopologySegment. </w:t>
            </w:r>
          </w:p>
        </w:tc>
      </w:tr>
    </w:tbl>
    <w:p w14:paraId="66171761"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6" w:name="_5019a2285ed37b7d603e6fda96c522e2"/>
      <w:r>
        <w:rPr>
          <w:lang w:val="en-GB"/>
        </w:rPr>
        <w:t>SegmentLocation</w:t>
      </w:r>
      <w:bookmarkEnd w:id="1656"/>
    </w:p>
    <w:p w14:paraId="1EE8C0A1" w14:textId="77777777" w:rsidR="000234BB" w:rsidRDefault="000234BB" w:rsidP="000234BB">
      <w:r>
        <w:rPr>
          <w:sz w:val="18"/>
          <w:szCs w:val="18"/>
        </w:rPr>
        <w:t>Specifies a point on a TopologySegment as a Location.</w:t>
      </w:r>
    </w:p>
    <w:p w14:paraId="6232928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AE2393" w14:textId="77777777" w:rsidTr="00725808">
        <w:tc>
          <w:tcPr>
            <w:tcW w:w="2013" w:type="dxa"/>
            <w:tcMar>
              <w:top w:w="28" w:type="dxa"/>
              <w:left w:w="28" w:type="dxa"/>
              <w:bottom w:w="28" w:type="dxa"/>
              <w:right w:w="28" w:type="dxa"/>
            </w:tcMar>
          </w:tcPr>
          <w:p w14:paraId="492C9ED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D738E2" w14:textId="3F5900B2" w:rsidR="000234BB" w:rsidRPr="00620BBE" w:rsidRDefault="004714EB" w:rsidP="00725808">
            <w:pPr>
              <w:pStyle w:val="SmallStandard"/>
            </w:pPr>
            <w:hyperlink w:anchor="_f7626f2d1f407265d1332e4bd89308df" w:history="1">
              <w:r w:rsidR="000234BB" w:rsidRPr="00620BBE">
                <w:rPr>
                  <w:rStyle w:val="Hyperlink"/>
                  <w:rFonts w:eastAsiaTheme="majorEastAsia"/>
                </w:rPr>
                <w:t>Location</w:t>
              </w:r>
            </w:hyperlink>
          </w:p>
        </w:tc>
      </w:tr>
      <w:tr w:rsidR="000234BB" w:rsidRPr="008359F5" w14:paraId="6BC4E86E" w14:textId="77777777" w:rsidTr="00725808">
        <w:tc>
          <w:tcPr>
            <w:tcW w:w="2013" w:type="dxa"/>
            <w:tcMar>
              <w:top w:w="28" w:type="dxa"/>
              <w:left w:w="28" w:type="dxa"/>
              <w:bottom w:w="28" w:type="dxa"/>
              <w:right w:w="28" w:type="dxa"/>
            </w:tcMar>
          </w:tcPr>
          <w:p w14:paraId="49978057" w14:textId="77777777" w:rsidR="000234BB" w:rsidRDefault="000234BB" w:rsidP="00725808">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54235D73" w14:textId="77777777" w:rsidR="000234BB" w:rsidRDefault="000234BB" w:rsidP="00725808"/>
        </w:tc>
      </w:tr>
      <w:tr w:rsidR="000234BB" w:rsidRPr="008359F5" w14:paraId="533AEF31" w14:textId="77777777" w:rsidTr="00725808">
        <w:tc>
          <w:tcPr>
            <w:tcW w:w="2013" w:type="dxa"/>
            <w:tcMar>
              <w:top w:w="28" w:type="dxa"/>
              <w:left w:w="28" w:type="dxa"/>
              <w:bottom w:w="28" w:type="dxa"/>
              <w:right w:w="28" w:type="dxa"/>
            </w:tcMar>
          </w:tcPr>
          <w:p w14:paraId="7C15B42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7AC2CAE" w14:textId="77777777" w:rsidR="000234BB" w:rsidRPr="000437C1" w:rsidRDefault="000234BB" w:rsidP="00725808">
            <w:pPr>
              <w:pStyle w:val="SmallStandard"/>
            </w:pPr>
            <w:r>
              <w:t>false</w:t>
            </w:r>
          </w:p>
        </w:tc>
      </w:tr>
    </w:tbl>
    <w:p w14:paraId="16F71EC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654E72F" w14:textId="77777777" w:rsidTr="00725808">
        <w:tc>
          <w:tcPr>
            <w:tcW w:w="2013" w:type="dxa"/>
            <w:tcMar>
              <w:top w:w="28" w:type="dxa"/>
              <w:left w:w="28" w:type="dxa"/>
              <w:bottom w:w="28" w:type="dxa"/>
              <w:right w:w="28" w:type="dxa"/>
            </w:tcMar>
          </w:tcPr>
          <w:p w14:paraId="21650C1E"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C8EA17B"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6D5C99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2A2B05F"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32EADB2" w14:textId="77777777" w:rsidTr="00725808">
        <w:tc>
          <w:tcPr>
            <w:tcW w:w="2013" w:type="dxa"/>
            <w:tcMar>
              <w:top w:w="28" w:type="dxa"/>
              <w:left w:w="28" w:type="dxa"/>
              <w:bottom w:w="28" w:type="dxa"/>
              <w:right w:w="28" w:type="dxa"/>
            </w:tcMar>
          </w:tcPr>
          <w:p w14:paraId="0235B22C" w14:textId="77777777" w:rsidR="000234BB" w:rsidRPr="00620BBE" w:rsidRDefault="000234BB" w:rsidP="00725808">
            <w:pPr>
              <w:pStyle w:val="SmallStandard"/>
            </w:pPr>
            <w:r w:rsidRPr="00620BBE">
              <w:t>offset</w:t>
            </w:r>
          </w:p>
        </w:tc>
        <w:tc>
          <w:tcPr>
            <w:tcW w:w="1559" w:type="dxa"/>
            <w:tcMar>
              <w:top w:w="28" w:type="dxa"/>
              <w:left w:w="28" w:type="dxa"/>
              <w:bottom w:w="28" w:type="dxa"/>
              <w:right w:w="28" w:type="dxa"/>
            </w:tcMar>
          </w:tcPr>
          <w:p w14:paraId="6100E905"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7AF85702"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42ED1AD" w14:textId="77777777" w:rsidR="000234BB" w:rsidRDefault="000234BB" w:rsidP="00725808">
            <w:pPr>
              <w:jc w:val="left"/>
            </w:pPr>
            <w:r>
              <w:rPr>
                <w:sz w:val="16"/>
                <w:szCs w:val="16"/>
              </w:rPr>
              <w:t>Specifies the offset / distance of the Location to the anchor of the location.</w:t>
            </w:r>
          </w:p>
        </w:tc>
      </w:tr>
      <w:tr w:rsidR="000234BB" w:rsidRPr="006675E2" w14:paraId="3D38A66D" w14:textId="77777777" w:rsidTr="00725808">
        <w:tc>
          <w:tcPr>
            <w:tcW w:w="2013" w:type="dxa"/>
            <w:tcMar>
              <w:top w:w="28" w:type="dxa"/>
              <w:left w:w="28" w:type="dxa"/>
              <w:bottom w:w="28" w:type="dxa"/>
              <w:right w:w="28" w:type="dxa"/>
            </w:tcMar>
          </w:tcPr>
          <w:p w14:paraId="20CA42F5" w14:textId="77777777" w:rsidR="000234BB" w:rsidRPr="00620BBE" w:rsidRDefault="000234BB" w:rsidP="00725808">
            <w:pPr>
              <w:pStyle w:val="SmallStandard"/>
            </w:pPr>
            <w:r w:rsidRPr="00620BBE">
              <w:t>anchor</w:t>
            </w:r>
          </w:p>
        </w:tc>
        <w:tc>
          <w:tcPr>
            <w:tcW w:w="1559" w:type="dxa"/>
            <w:tcMar>
              <w:top w:w="28" w:type="dxa"/>
              <w:left w:w="28" w:type="dxa"/>
              <w:bottom w:w="28" w:type="dxa"/>
              <w:right w:w="28" w:type="dxa"/>
            </w:tcMar>
          </w:tcPr>
          <w:p w14:paraId="0A777AD0" w14:textId="77777777" w:rsidR="000234BB" w:rsidRPr="008359F5" w:rsidRDefault="000234BB" w:rsidP="00725808">
            <w:pPr>
              <w:pStyle w:val="SmallStandard"/>
            </w:pPr>
            <w:r w:rsidRPr="00D21799">
              <w:t>AnchorType</w:t>
            </w:r>
          </w:p>
        </w:tc>
        <w:tc>
          <w:tcPr>
            <w:tcW w:w="709" w:type="dxa"/>
            <w:tcMar>
              <w:top w:w="28" w:type="dxa"/>
              <w:left w:w="28" w:type="dxa"/>
              <w:bottom w:w="28" w:type="dxa"/>
              <w:right w:w="28" w:type="dxa"/>
            </w:tcMar>
          </w:tcPr>
          <w:p w14:paraId="24AF2DD1"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F7D83DD" w14:textId="77777777" w:rsidR="000234BB" w:rsidRDefault="000234BB" w:rsidP="00725808">
            <w:pPr>
              <w:jc w:val="left"/>
            </w:pPr>
            <w:r>
              <w:rPr>
                <w:sz w:val="16"/>
                <w:szCs w:val="16"/>
              </w:rPr>
              <w:t xml:space="preserve">Specifies if the location on the </w:t>
            </w:r>
            <w:r>
              <w:rPr>
                <w:i/>
                <w:iCs/>
                <w:sz w:val="16"/>
                <w:szCs w:val="16"/>
              </w:rPr>
              <w:t>TopologySegment</w:t>
            </w:r>
            <w:r>
              <w:rPr>
                <w:sz w:val="16"/>
                <w:szCs w:val="16"/>
              </w:rPr>
              <w:t xml:space="preserve"> is defined as on offset relative to the startNode of the TopologySegment or the endNode.</w:t>
            </w:r>
          </w:p>
        </w:tc>
      </w:tr>
    </w:tbl>
    <w:p w14:paraId="4155883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D10EC44" w14:textId="77777777" w:rsidTr="00725808">
        <w:tc>
          <w:tcPr>
            <w:tcW w:w="3856" w:type="dxa"/>
            <w:gridSpan w:val="3"/>
          </w:tcPr>
          <w:p w14:paraId="0957F0BD" w14:textId="77777777" w:rsidR="000234BB" w:rsidRDefault="000234BB" w:rsidP="00725808">
            <w:pPr>
              <w:jc w:val="center"/>
              <w:rPr>
                <w:b/>
                <w:sz w:val="16"/>
                <w:szCs w:val="16"/>
                <w:lang w:val="en-GB"/>
              </w:rPr>
            </w:pPr>
            <w:r>
              <w:rPr>
                <w:b/>
                <w:sz w:val="16"/>
                <w:szCs w:val="16"/>
                <w:lang w:val="en-GB"/>
              </w:rPr>
              <w:t>Other End</w:t>
            </w:r>
          </w:p>
        </w:tc>
        <w:tc>
          <w:tcPr>
            <w:tcW w:w="708" w:type="dxa"/>
          </w:tcPr>
          <w:p w14:paraId="0DBB4A1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5154BFC" w14:textId="77777777" w:rsidR="000234BB" w:rsidRDefault="000234BB" w:rsidP="00725808">
            <w:pPr>
              <w:jc w:val="center"/>
              <w:rPr>
                <w:b/>
                <w:sz w:val="16"/>
                <w:szCs w:val="16"/>
                <w:lang w:val="en-GB"/>
              </w:rPr>
            </w:pPr>
            <w:r>
              <w:rPr>
                <w:b/>
                <w:sz w:val="16"/>
                <w:szCs w:val="16"/>
                <w:lang w:val="en-GB"/>
              </w:rPr>
              <w:t>General</w:t>
            </w:r>
          </w:p>
        </w:tc>
      </w:tr>
      <w:tr w:rsidR="000234BB" w:rsidRPr="00720F6F" w14:paraId="04E2F1EF" w14:textId="77777777" w:rsidTr="00725808">
        <w:tc>
          <w:tcPr>
            <w:tcW w:w="1573" w:type="dxa"/>
          </w:tcPr>
          <w:p w14:paraId="0D44F839" w14:textId="77777777" w:rsidR="000234BB" w:rsidRDefault="000234BB" w:rsidP="00725808">
            <w:pPr>
              <w:rPr>
                <w:b/>
                <w:sz w:val="16"/>
                <w:szCs w:val="16"/>
                <w:lang w:val="en-GB"/>
              </w:rPr>
            </w:pPr>
            <w:r>
              <w:rPr>
                <w:b/>
                <w:sz w:val="16"/>
                <w:szCs w:val="16"/>
                <w:lang w:val="en-GB"/>
              </w:rPr>
              <w:t>Type</w:t>
            </w:r>
          </w:p>
        </w:tc>
        <w:tc>
          <w:tcPr>
            <w:tcW w:w="1574" w:type="dxa"/>
          </w:tcPr>
          <w:p w14:paraId="29F35E94" w14:textId="77777777" w:rsidR="000234BB" w:rsidRDefault="000234BB" w:rsidP="00725808">
            <w:pPr>
              <w:rPr>
                <w:b/>
                <w:sz w:val="16"/>
                <w:szCs w:val="16"/>
                <w:lang w:val="en-GB"/>
              </w:rPr>
            </w:pPr>
            <w:r>
              <w:rPr>
                <w:b/>
                <w:sz w:val="16"/>
                <w:szCs w:val="16"/>
                <w:lang w:val="en-GB"/>
              </w:rPr>
              <w:t>Role</w:t>
            </w:r>
          </w:p>
        </w:tc>
        <w:tc>
          <w:tcPr>
            <w:tcW w:w="708" w:type="dxa"/>
          </w:tcPr>
          <w:p w14:paraId="78800C42" w14:textId="77777777" w:rsidR="000234BB" w:rsidRDefault="000234BB" w:rsidP="00725808">
            <w:pPr>
              <w:rPr>
                <w:b/>
                <w:sz w:val="16"/>
                <w:szCs w:val="16"/>
                <w:lang w:val="en-GB"/>
              </w:rPr>
            </w:pPr>
            <w:r>
              <w:rPr>
                <w:b/>
                <w:sz w:val="16"/>
                <w:szCs w:val="16"/>
                <w:lang w:val="en-GB"/>
              </w:rPr>
              <w:t>Mult</w:t>
            </w:r>
          </w:p>
        </w:tc>
        <w:tc>
          <w:tcPr>
            <w:tcW w:w="709" w:type="dxa"/>
          </w:tcPr>
          <w:p w14:paraId="63633E87" w14:textId="77777777" w:rsidR="000234BB" w:rsidRDefault="000234BB" w:rsidP="00725808">
            <w:pPr>
              <w:rPr>
                <w:b/>
                <w:sz w:val="16"/>
                <w:szCs w:val="16"/>
                <w:lang w:val="en-GB"/>
              </w:rPr>
            </w:pPr>
            <w:r>
              <w:rPr>
                <w:b/>
                <w:sz w:val="16"/>
                <w:szCs w:val="16"/>
                <w:lang w:val="en-GB"/>
              </w:rPr>
              <w:t>Mult</w:t>
            </w:r>
          </w:p>
        </w:tc>
        <w:tc>
          <w:tcPr>
            <w:tcW w:w="567" w:type="dxa"/>
          </w:tcPr>
          <w:p w14:paraId="7162B94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36BAD44" w14:textId="77777777" w:rsidR="000234BB" w:rsidRPr="008359F5" w:rsidRDefault="000234BB" w:rsidP="00725808">
            <w:pPr>
              <w:rPr>
                <w:b/>
                <w:sz w:val="16"/>
                <w:szCs w:val="16"/>
                <w:lang w:val="en-GB"/>
              </w:rPr>
            </w:pPr>
            <w:r>
              <w:rPr>
                <w:b/>
                <w:sz w:val="16"/>
                <w:szCs w:val="16"/>
                <w:lang w:val="en-GB"/>
              </w:rPr>
              <w:t>Comment</w:t>
            </w:r>
          </w:p>
        </w:tc>
      </w:tr>
      <w:tr w:rsidR="000234BB" w:rsidRPr="00CC6307" w14:paraId="141B2E34" w14:textId="77777777" w:rsidTr="00725808">
        <w:tc>
          <w:tcPr>
            <w:tcW w:w="1573" w:type="dxa"/>
          </w:tcPr>
          <w:p w14:paraId="1168046A" w14:textId="77777777" w:rsidR="000234BB" w:rsidRPr="00634625" w:rsidRDefault="000234BB" w:rsidP="00725808">
            <w:pPr>
              <w:pStyle w:val="SmallStandard"/>
            </w:pPr>
            <w:r>
              <w:t>TopologySegment</w:t>
            </w:r>
          </w:p>
        </w:tc>
        <w:tc>
          <w:tcPr>
            <w:tcW w:w="1574" w:type="dxa"/>
          </w:tcPr>
          <w:p w14:paraId="5E7E1EE3" w14:textId="77777777" w:rsidR="000234BB" w:rsidRPr="00132C43" w:rsidRDefault="000234BB" w:rsidP="00725808">
            <w:pPr>
              <w:pStyle w:val="SmallStandard"/>
            </w:pPr>
            <w:r>
              <w:t>referencedSegment</w:t>
            </w:r>
          </w:p>
        </w:tc>
        <w:tc>
          <w:tcPr>
            <w:tcW w:w="708" w:type="dxa"/>
          </w:tcPr>
          <w:p w14:paraId="2773D623" w14:textId="77777777" w:rsidR="000234BB" w:rsidRPr="00D331EF" w:rsidRDefault="000234BB" w:rsidP="00725808">
            <w:pPr>
              <w:pStyle w:val="SmallStandard"/>
            </w:pPr>
            <w:r w:rsidRPr="00574783">
              <w:t>1</w:t>
            </w:r>
          </w:p>
        </w:tc>
        <w:tc>
          <w:tcPr>
            <w:tcW w:w="709" w:type="dxa"/>
          </w:tcPr>
          <w:p w14:paraId="21EAD73B" w14:textId="77777777" w:rsidR="000234BB" w:rsidRPr="00D331EF" w:rsidRDefault="000234BB" w:rsidP="00725808">
            <w:pPr>
              <w:pStyle w:val="SmallStandard"/>
            </w:pPr>
            <w:r w:rsidRPr="00207506">
              <w:t>0..*</w:t>
            </w:r>
          </w:p>
        </w:tc>
        <w:tc>
          <w:tcPr>
            <w:tcW w:w="567" w:type="dxa"/>
          </w:tcPr>
          <w:p w14:paraId="494FB618" w14:textId="77777777" w:rsidR="000234BB" w:rsidRPr="00D331EF" w:rsidRDefault="000234BB" w:rsidP="00725808">
            <w:pPr>
              <w:pStyle w:val="SmallStandard"/>
            </w:pPr>
            <w:r>
              <w:t>N</w:t>
            </w:r>
          </w:p>
        </w:tc>
        <w:tc>
          <w:tcPr>
            <w:tcW w:w="3969" w:type="dxa"/>
          </w:tcPr>
          <w:p w14:paraId="12099163" w14:textId="77777777" w:rsidR="000234BB" w:rsidRDefault="000234BB" w:rsidP="00725808">
            <w:pPr>
              <w:jc w:val="left"/>
            </w:pPr>
            <w:r>
              <w:rPr>
                <w:sz w:val="16"/>
                <w:szCs w:val="16"/>
              </w:rPr>
              <w:t xml:space="preserve">References the </w:t>
            </w:r>
            <w:r>
              <w:rPr>
                <w:i/>
                <w:iCs/>
                <w:sz w:val="16"/>
                <w:szCs w:val="16"/>
              </w:rPr>
              <w:t>TopologySegment</w:t>
            </w:r>
            <w:r>
              <w:rPr>
                <w:sz w:val="16"/>
                <w:szCs w:val="16"/>
              </w:rPr>
              <w:t xml:space="preserve"> on which the Location is located.</w:t>
            </w:r>
          </w:p>
        </w:tc>
      </w:tr>
    </w:tbl>
    <w:p w14:paraId="71C82CF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7" w:name="_dfe57c2a9a0da73240694dc6bcea0b87"/>
      <w:r>
        <w:rPr>
          <w:lang w:val="en-GB"/>
        </w:rPr>
        <w:t>SegmentMapping</w:t>
      </w:r>
      <w:bookmarkEnd w:id="1657"/>
    </w:p>
    <w:p w14:paraId="277138A0" w14:textId="77777777" w:rsidR="000234BB" w:rsidRDefault="000234BB" w:rsidP="000234BB">
      <w:r>
        <w:rPr>
          <w:sz w:val="18"/>
          <w:szCs w:val="18"/>
        </w:rPr>
        <w:t xml:space="preserve">Defines the relationship of an inner segment to its outer topology. The relationship to the outer topology is expressed with a </w:t>
      </w:r>
      <w:r>
        <w:rPr>
          <w:i/>
          <w:iCs/>
          <w:sz w:val="18"/>
          <w:szCs w:val="18"/>
        </w:rPr>
        <w:t>Path.</w:t>
      </w:r>
    </w:p>
    <w:p w14:paraId="3D961D94" w14:textId="77777777" w:rsidR="000234BB" w:rsidRDefault="000234BB" w:rsidP="000234BB">
      <w:r>
        <w:rPr>
          <w:i/>
          <w:iCs/>
          <w:sz w:val="18"/>
          <w:szCs w:val="18"/>
        </w:rPr>
        <w:t xml:space="preserve"> </w:t>
      </w:r>
    </w:p>
    <w:p w14:paraId="42F98D3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D5D0D80" w14:textId="77777777" w:rsidTr="00725808">
        <w:tc>
          <w:tcPr>
            <w:tcW w:w="2013" w:type="dxa"/>
            <w:tcMar>
              <w:top w:w="28" w:type="dxa"/>
              <w:left w:w="28" w:type="dxa"/>
              <w:bottom w:w="28" w:type="dxa"/>
              <w:right w:w="28" w:type="dxa"/>
            </w:tcMar>
          </w:tcPr>
          <w:p w14:paraId="7AAC01C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3CDE87F" w14:textId="77777777" w:rsidR="000234BB" w:rsidRDefault="000234BB" w:rsidP="00725808"/>
        </w:tc>
      </w:tr>
      <w:tr w:rsidR="000234BB" w:rsidRPr="008359F5" w14:paraId="7D97103F" w14:textId="77777777" w:rsidTr="00725808">
        <w:tc>
          <w:tcPr>
            <w:tcW w:w="2013" w:type="dxa"/>
            <w:tcMar>
              <w:top w:w="28" w:type="dxa"/>
              <w:left w:w="28" w:type="dxa"/>
              <w:bottom w:w="28" w:type="dxa"/>
              <w:right w:w="28" w:type="dxa"/>
            </w:tcMar>
          </w:tcPr>
          <w:p w14:paraId="75DBDEA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F8E5DD" w14:textId="77777777" w:rsidR="000234BB" w:rsidRDefault="000234BB" w:rsidP="00725808"/>
        </w:tc>
      </w:tr>
      <w:tr w:rsidR="000234BB" w:rsidRPr="008359F5" w14:paraId="00AFC5A7" w14:textId="77777777" w:rsidTr="00725808">
        <w:tc>
          <w:tcPr>
            <w:tcW w:w="2013" w:type="dxa"/>
            <w:tcMar>
              <w:top w:w="28" w:type="dxa"/>
              <w:left w:w="28" w:type="dxa"/>
              <w:bottom w:w="28" w:type="dxa"/>
              <w:right w:w="28" w:type="dxa"/>
            </w:tcMar>
          </w:tcPr>
          <w:p w14:paraId="27572D3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6F2373" w14:textId="77777777" w:rsidR="000234BB" w:rsidRPr="000437C1" w:rsidRDefault="000234BB" w:rsidP="00725808">
            <w:pPr>
              <w:pStyle w:val="SmallStandard"/>
            </w:pPr>
            <w:r>
              <w:t>false</w:t>
            </w:r>
          </w:p>
        </w:tc>
      </w:tr>
    </w:tbl>
    <w:p w14:paraId="723E47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4F9D024" w14:textId="77777777" w:rsidTr="00725808">
        <w:tc>
          <w:tcPr>
            <w:tcW w:w="3856" w:type="dxa"/>
            <w:gridSpan w:val="3"/>
          </w:tcPr>
          <w:p w14:paraId="5A3A6319" w14:textId="77777777" w:rsidR="000234BB" w:rsidRDefault="000234BB" w:rsidP="00725808">
            <w:pPr>
              <w:jc w:val="center"/>
              <w:rPr>
                <w:b/>
                <w:sz w:val="16"/>
                <w:szCs w:val="16"/>
                <w:lang w:val="en-GB"/>
              </w:rPr>
            </w:pPr>
            <w:r>
              <w:rPr>
                <w:b/>
                <w:sz w:val="16"/>
                <w:szCs w:val="16"/>
                <w:lang w:val="en-GB"/>
              </w:rPr>
              <w:t>Other End</w:t>
            </w:r>
          </w:p>
        </w:tc>
        <w:tc>
          <w:tcPr>
            <w:tcW w:w="708" w:type="dxa"/>
          </w:tcPr>
          <w:p w14:paraId="0CF8935F"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73A5C75" w14:textId="77777777" w:rsidR="000234BB" w:rsidRDefault="000234BB" w:rsidP="00725808">
            <w:pPr>
              <w:jc w:val="center"/>
              <w:rPr>
                <w:b/>
                <w:sz w:val="16"/>
                <w:szCs w:val="16"/>
                <w:lang w:val="en-GB"/>
              </w:rPr>
            </w:pPr>
            <w:r>
              <w:rPr>
                <w:b/>
                <w:sz w:val="16"/>
                <w:szCs w:val="16"/>
                <w:lang w:val="en-GB"/>
              </w:rPr>
              <w:t>General</w:t>
            </w:r>
          </w:p>
        </w:tc>
      </w:tr>
      <w:tr w:rsidR="000234BB" w:rsidRPr="00720F6F" w14:paraId="369378C8" w14:textId="77777777" w:rsidTr="00725808">
        <w:tc>
          <w:tcPr>
            <w:tcW w:w="1573" w:type="dxa"/>
          </w:tcPr>
          <w:p w14:paraId="0EB2D48A" w14:textId="77777777" w:rsidR="000234BB" w:rsidRDefault="000234BB" w:rsidP="00725808">
            <w:pPr>
              <w:rPr>
                <w:b/>
                <w:sz w:val="16"/>
                <w:szCs w:val="16"/>
                <w:lang w:val="en-GB"/>
              </w:rPr>
            </w:pPr>
            <w:r>
              <w:rPr>
                <w:b/>
                <w:sz w:val="16"/>
                <w:szCs w:val="16"/>
                <w:lang w:val="en-GB"/>
              </w:rPr>
              <w:t>Type</w:t>
            </w:r>
          </w:p>
        </w:tc>
        <w:tc>
          <w:tcPr>
            <w:tcW w:w="1574" w:type="dxa"/>
          </w:tcPr>
          <w:p w14:paraId="7D907557" w14:textId="77777777" w:rsidR="000234BB" w:rsidRDefault="000234BB" w:rsidP="00725808">
            <w:pPr>
              <w:rPr>
                <w:b/>
                <w:sz w:val="16"/>
                <w:szCs w:val="16"/>
                <w:lang w:val="en-GB"/>
              </w:rPr>
            </w:pPr>
            <w:r>
              <w:rPr>
                <w:b/>
                <w:sz w:val="16"/>
                <w:szCs w:val="16"/>
                <w:lang w:val="en-GB"/>
              </w:rPr>
              <w:t>Role</w:t>
            </w:r>
          </w:p>
        </w:tc>
        <w:tc>
          <w:tcPr>
            <w:tcW w:w="708" w:type="dxa"/>
          </w:tcPr>
          <w:p w14:paraId="29F28830" w14:textId="77777777" w:rsidR="000234BB" w:rsidRDefault="000234BB" w:rsidP="00725808">
            <w:pPr>
              <w:rPr>
                <w:b/>
                <w:sz w:val="16"/>
                <w:szCs w:val="16"/>
                <w:lang w:val="en-GB"/>
              </w:rPr>
            </w:pPr>
            <w:r>
              <w:rPr>
                <w:b/>
                <w:sz w:val="16"/>
                <w:szCs w:val="16"/>
                <w:lang w:val="en-GB"/>
              </w:rPr>
              <w:t>Mult</w:t>
            </w:r>
          </w:p>
        </w:tc>
        <w:tc>
          <w:tcPr>
            <w:tcW w:w="709" w:type="dxa"/>
          </w:tcPr>
          <w:p w14:paraId="585F5D65" w14:textId="77777777" w:rsidR="000234BB" w:rsidRDefault="000234BB" w:rsidP="00725808">
            <w:pPr>
              <w:rPr>
                <w:b/>
                <w:sz w:val="16"/>
                <w:szCs w:val="16"/>
                <w:lang w:val="en-GB"/>
              </w:rPr>
            </w:pPr>
            <w:r>
              <w:rPr>
                <w:b/>
                <w:sz w:val="16"/>
                <w:szCs w:val="16"/>
                <w:lang w:val="en-GB"/>
              </w:rPr>
              <w:t>Mult</w:t>
            </w:r>
          </w:p>
        </w:tc>
        <w:tc>
          <w:tcPr>
            <w:tcW w:w="567" w:type="dxa"/>
          </w:tcPr>
          <w:p w14:paraId="5D8EE23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D89B28C" w14:textId="77777777" w:rsidR="000234BB" w:rsidRPr="008359F5" w:rsidRDefault="000234BB" w:rsidP="00725808">
            <w:pPr>
              <w:rPr>
                <w:b/>
                <w:sz w:val="16"/>
                <w:szCs w:val="16"/>
                <w:lang w:val="en-GB"/>
              </w:rPr>
            </w:pPr>
            <w:r>
              <w:rPr>
                <w:b/>
                <w:sz w:val="16"/>
                <w:szCs w:val="16"/>
                <w:lang w:val="en-GB"/>
              </w:rPr>
              <w:t>Comment</w:t>
            </w:r>
          </w:p>
        </w:tc>
      </w:tr>
      <w:tr w:rsidR="000234BB" w:rsidRPr="00CC6307" w14:paraId="32CF521C" w14:textId="77777777" w:rsidTr="00725808">
        <w:tc>
          <w:tcPr>
            <w:tcW w:w="1573" w:type="dxa"/>
          </w:tcPr>
          <w:p w14:paraId="528D54EA" w14:textId="77777777" w:rsidR="000234BB" w:rsidRPr="00634625" w:rsidRDefault="000234BB" w:rsidP="00725808">
            <w:pPr>
              <w:pStyle w:val="SmallStandard"/>
            </w:pPr>
            <w:r>
              <w:t>Path</w:t>
            </w:r>
          </w:p>
        </w:tc>
        <w:tc>
          <w:tcPr>
            <w:tcW w:w="1574" w:type="dxa"/>
          </w:tcPr>
          <w:p w14:paraId="12FF810F" w14:textId="77777777" w:rsidR="000234BB" w:rsidRPr="00132C43" w:rsidRDefault="000234BB" w:rsidP="00725808">
            <w:pPr>
              <w:pStyle w:val="SmallStandard"/>
            </w:pPr>
            <w:r>
              <w:t>mappedPosition</w:t>
            </w:r>
          </w:p>
        </w:tc>
        <w:tc>
          <w:tcPr>
            <w:tcW w:w="708" w:type="dxa"/>
          </w:tcPr>
          <w:p w14:paraId="6F06CD13" w14:textId="77777777" w:rsidR="000234BB" w:rsidRPr="00D331EF" w:rsidRDefault="000234BB" w:rsidP="00725808">
            <w:pPr>
              <w:pStyle w:val="SmallStandard"/>
            </w:pPr>
            <w:r w:rsidRPr="00574783">
              <w:t>1</w:t>
            </w:r>
          </w:p>
        </w:tc>
        <w:tc>
          <w:tcPr>
            <w:tcW w:w="709" w:type="dxa"/>
          </w:tcPr>
          <w:p w14:paraId="72F64DAE" w14:textId="77777777" w:rsidR="000234BB" w:rsidRPr="00D331EF" w:rsidRDefault="000234BB" w:rsidP="00725808">
            <w:pPr>
              <w:pStyle w:val="SmallStandard"/>
            </w:pPr>
            <w:r w:rsidRPr="00207506">
              <w:t>0..1</w:t>
            </w:r>
          </w:p>
        </w:tc>
        <w:tc>
          <w:tcPr>
            <w:tcW w:w="567" w:type="dxa"/>
          </w:tcPr>
          <w:p w14:paraId="6E0F0F1C" w14:textId="77777777" w:rsidR="000234BB" w:rsidRDefault="000234BB" w:rsidP="00725808">
            <w:pPr>
              <w:pStyle w:val="SmallStandard"/>
            </w:pPr>
            <w:r>
              <w:t>Y</w:t>
            </w:r>
          </w:p>
        </w:tc>
        <w:tc>
          <w:tcPr>
            <w:tcW w:w="3969" w:type="dxa"/>
          </w:tcPr>
          <w:p w14:paraId="52C38B99" w14:textId="77777777" w:rsidR="000234BB" w:rsidRDefault="000234BB" w:rsidP="00725808"/>
        </w:tc>
      </w:tr>
      <w:tr w:rsidR="000234BB" w:rsidRPr="00CC6307" w14:paraId="3B39A845" w14:textId="77777777" w:rsidTr="00725808">
        <w:tc>
          <w:tcPr>
            <w:tcW w:w="1573" w:type="dxa"/>
          </w:tcPr>
          <w:p w14:paraId="568DDABB" w14:textId="77777777" w:rsidR="000234BB" w:rsidRPr="00634625" w:rsidRDefault="000234BB" w:rsidP="00725808">
            <w:pPr>
              <w:pStyle w:val="SmallStandard"/>
            </w:pPr>
            <w:r>
              <w:t>TopologySegment</w:t>
            </w:r>
          </w:p>
        </w:tc>
        <w:tc>
          <w:tcPr>
            <w:tcW w:w="1574" w:type="dxa"/>
          </w:tcPr>
          <w:p w14:paraId="1B0D1A9E" w14:textId="77777777" w:rsidR="000234BB" w:rsidRPr="00132C43" w:rsidRDefault="000234BB" w:rsidP="00725808">
            <w:pPr>
              <w:pStyle w:val="SmallStandard"/>
            </w:pPr>
            <w:r>
              <w:t>innerSegment</w:t>
            </w:r>
          </w:p>
        </w:tc>
        <w:tc>
          <w:tcPr>
            <w:tcW w:w="708" w:type="dxa"/>
          </w:tcPr>
          <w:p w14:paraId="60C2DB57" w14:textId="77777777" w:rsidR="000234BB" w:rsidRPr="00D331EF" w:rsidRDefault="000234BB" w:rsidP="00725808">
            <w:pPr>
              <w:pStyle w:val="SmallStandard"/>
            </w:pPr>
            <w:r w:rsidRPr="00574783">
              <w:t>1</w:t>
            </w:r>
          </w:p>
        </w:tc>
        <w:tc>
          <w:tcPr>
            <w:tcW w:w="709" w:type="dxa"/>
          </w:tcPr>
          <w:p w14:paraId="2E657E6F" w14:textId="77777777" w:rsidR="000234BB" w:rsidRDefault="000234BB" w:rsidP="00725808"/>
        </w:tc>
        <w:tc>
          <w:tcPr>
            <w:tcW w:w="567" w:type="dxa"/>
          </w:tcPr>
          <w:p w14:paraId="06B03C66" w14:textId="77777777" w:rsidR="000234BB" w:rsidRPr="00D331EF" w:rsidRDefault="000234BB" w:rsidP="00725808">
            <w:pPr>
              <w:pStyle w:val="SmallStandard"/>
            </w:pPr>
            <w:r>
              <w:t>N</w:t>
            </w:r>
          </w:p>
        </w:tc>
        <w:tc>
          <w:tcPr>
            <w:tcW w:w="3969" w:type="dxa"/>
          </w:tcPr>
          <w:p w14:paraId="3209C0E4" w14:textId="77777777" w:rsidR="000234BB" w:rsidRDefault="000234BB" w:rsidP="00725808"/>
        </w:tc>
      </w:tr>
    </w:tbl>
    <w:p w14:paraId="2DF936C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6198DC7" w14:textId="77777777" w:rsidTr="00725808">
        <w:tc>
          <w:tcPr>
            <w:tcW w:w="2296" w:type="dxa"/>
            <w:gridSpan w:val="2"/>
          </w:tcPr>
          <w:p w14:paraId="4CB8719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AE9EE17"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B5FD274" w14:textId="77777777" w:rsidR="000234BB" w:rsidRDefault="000234BB" w:rsidP="00725808">
            <w:pPr>
              <w:jc w:val="center"/>
              <w:rPr>
                <w:b/>
                <w:sz w:val="16"/>
                <w:szCs w:val="16"/>
                <w:lang w:val="en-GB"/>
              </w:rPr>
            </w:pPr>
            <w:r>
              <w:rPr>
                <w:b/>
                <w:sz w:val="16"/>
                <w:szCs w:val="16"/>
                <w:lang w:val="en-GB"/>
              </w:rPr>
              <w:t>General</w:t>
            </w:r>
          </w:p>
        </w:tc>
      </w:tr>
      <w:tr w:rsidR="000234BB" w:rsidRPr="00720F6F" w14:paraId="57854A0A" w14:textId="77777777" w:rsidTr="00725808">
        <w:tc>
          <w:tcPr>
            <w:tcW w:w="1588" w:type="dxa"/>
          </w:tcPr>
          <w:p w14:paraId="1D60B268" w14:textId="77777777" w:rsidR="000234BB" w:rsidRDefault="000234BB" w:rsidP="00725808">
            <w:pPr>
              <w:rPr>
                <w:b/>
                <w:sz w:val="16"/>
                <w:szCs w:val="16"/>
                <w:lang w:val="en-GB"/>
              </w:rPr>
            </w:pPr>
            <w:r>
              <w:rPr>
                <w:b/>
                <w:sz w:val="16"/>
                <w:szCs w:val="16"/>
                <w:lang w:val="en-GB"/>
              </w:rPr>
              <w:t>Type</w:t>
            </w:r>
          </w:p>
        </w:tc>
        <w:tc>
          <w:tcPr>
            <w:tcW w:w="708" w:type="dxa"/>
          </w:tcPr>
          <w:p w14:paraId="21A91294" w14:textId="77777777" w:rsidR="000234BB" w:rsidRDefault="000234BB" w:rsidP="00725808">
            <w:pPr>
              <w:rPr>
                <w:b/>
                <w:sz w:val="16"/>
                <w:szCs w:val="16"/>
                <w:lang w:val="en-GB"/>
              </w:rPr>
            </w:pPr>
            <w:r>
              <w:rPr>
                <w:b/>
                <w:sz w:val="16"/>
                <w:szCs w:val="16"/>
                <w:lang w:val="en-GB"/>
              </w:rPr>
              <w:t>Mult</w:t>
            </w:r>
          </w:p>
        </w:tc>
        <w:tc>
          <w:tcPr>
            <w:tcW w:w="1560" w:type="dxa"/>
          </w:tcPr>
          <w:p w14:paraId="6E3A8696" w14:textId="77777777" w:rsidR="000234BB" w:rsidRDefault="000234BB" w:rsidP="00725808">
            <w:pPr>
              <w:rPr>
                <w:b/>
                <w:sz w:val="16"/>
                <w:szCs w:val="16"/>
                <w:lang w:val="en-GB"/>
              </w:rPr>
            </w:pPr>
            <w:r>
              <w:rPr>
                <w:b/>
                <w:sz w:val="16"/>
                <w:szCs w:val="16"/>
                <w:lang w:val="en-GB"/>
              </w:rPr>
              <w:t>Role</w:t>
            </w:r>
          </w:p>
        </w:tc>
        <w:tc>
          <w:tcPr>
            <w:tcW w:w="708" w:type="dxa"/>
          </w:tcPr>
          <w:p w14:paraId="564A2BFE" w14:textId="77777777" w:rsidR="000234BB" w:rsidRDefault="000234BB" w:rsidP="00725808">
            <w:pPr>
              <w:rPr>
                <w:b/>
                <w:sz w:val="16"/>
                <w:szCs w:val="16"/>
                <w:lang w:val="en-GB"/>
              </w:rPr>
            </w:pPr>
            <w:r>
              <w:rPr>
                <w:b/>
                <w:sz w:val="16"/>
                <w:szCs w:val="16"/>
                <w:lang w:val="en-GB"/>
              </w:rPr>
              <w:t>Mult</w:t>
            </w:r>
          </w:p>
        </w:tc>
        <w:tc>
          <w:tcPr>
            <w:tcW w:w="567" w:type="dxa"/>
          </w:tcPr>
          <w:p w14:paraId="768680B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104FDB2" w14:textId="77777777" w:rsidR="000234BB" w:rsidRPr="008359F5" w:rsidRDefault="000234BB" w:rsidP="00725808">
            <w:pPr>
              <w:rPr>
                <w:b/>
                <w:sz w:val="16"/>
                <w:szCs w:val="16"/>
                <w:lang w:val="en-GB"/>
              </w:rPr>
            </w:pPr>
            <w:r>
              <w:rPr>
                <w:b/>
                <w:sz w:val="16"/>
                <w:szCs w:val="16"/>
                <w:lang w:val="en-GB"/>
              </w:rPr>
              <w:t>Comment</w:t>
            </w:r>
          </w:p>
        </w:tc>
      </w:tr>
      <w:tr w:rsidR="000234BB" w:rsidRPr="00CC6307" w14:paraId="042D6471" w14:textId="77777777" w:rsidTr="00725808">
        <w:tc>
          <w:tcPr>
            <w:tcW w:w="1588" w:type="dxa"/>
          </w:tcPr>
          <w:p w14:paraId="2F763A33" w14:textId="77777777" w:rsidR="000234BB" w:rsidRPr="00634625" w:rsidRDefault="000234BB" w:rsidP="00725808">
            <w:pPr>
              <w:pStyle w:val="SmallStandard"/>
            </w:pPr>
            <w:r>
              <w:t>TopologyMappingSpecification</w:t>
            </w:r>
          </w:p>
        </w:tc>
        <w:tc>
          <w:tcPr>
            <w:tcW w:w="708" w:type="dxa"/>
          </w:tcPr>
          <w:p w14:paraId="65A384D3" w14:textId="77777777" w:rsidR="000234BB" w:rsidRDefault="000234BB" w:rsidP="00725808"/>
        </w:tc>
        <w:tc>
          <w:tcPr>
            <w:tcW w:w="1560" w:type="dxa"/>
          </w:tcPr>
          <w:p w14:paraId="4D2B8BBC" w14:textId="77777777" w:rsidR="000234BB" w:rsidRDefault="000234BB" w:rsidP="00725808"/>
        </w:tc>
        <w:tc>
          <w:tcPr>
            <w:tcW w:w="708" w:type="dxa"/>
          </w:tcPr>
          <w:p w14:paraId="1A9C9985" w14:textId="77777777" w:rsidR="000234BB" w:rsidRPr="00D331EF" w:rsidRDefault="000234BB" w:rsidP="00725808">
            <w:pPr>
              <w:pStyle w:val="SmallStandard"/>
            </w:pPr>
            <w:r w:rsidRPr="00D01517">
              <w:t>0..*</w:t>
            </w:r>
          </w:p>
        </w:tc>
        <w:tc>
          <w:tcPr>
            <w:tcW w:w="567" w:type="dxa"/>
          </w:tcPr>
          <w:p w14:paraId="04BA3E37" w14:textId="77777777" w:rsidR="000234BB" w:rsidRDefault="000234BB" w:rsidP="00725808">
            <w:pPr>
              <w:pStyle w:val="SmallStandard"/>
            </w:pPr>
            <w:r>
              <w:t>Y</w:t>
            </w:r>
          </w:p>
        </w:tc>
        <w:tc>
          <w:tcPr>
            <w:tcW w:w="3969" w:type="dxa"/>
          </w:tcPr>
          <w:p w14:paraId="77F16E9D" w14:textId="77777777" w:rsidR="000234BB" w:rsidRDefault="000234BB" w:rsidP="00725808"/>
        </w:tc>
      </w:tr>
    </w:tbl>
    <w:p w14:paraId="5C72E9A3"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8" w:name="_54ba7012f135a58b6dc2a9440c661048"/>
      <w:r>
        <w:rPr>
          <w:lang w:val="en-GB"/>
        </w:rPr>
        <w:t>TopologyBendingRestriction</w:t>
      </w:r>
      <w:bookmarkEnd w:id="1658"/>
    </w:p>
    <w:p w14:paraId="3F7A00F6" w14:textId="77777777" w:rsidR="000234BB" w:rsidRDefault="000234BB" w:rsidP="000234BB">
      <w:r>
        <w:rPr>
          <w:sz w:val="18"/>
          <w:szCs w:val="18"/>
        </w:rPr>
        <w:t xml:space="preserve">As the name implies, a </w:t>
      </w:r>
      <w:r>
        <w:rPr>
          <w:i/>
          <w:iCs/>
          <w:sz w:val="18"/>
          <w:szCs w:val="18"/>
        </w:rPr>
        <w:t>TopologyBendingRestriction</w:t>
      </w:r>
      <w:r>
        <w:rPr>
          <w:sz w:val="18"/>
          <w:szCs w:val="18"/>
        </w:rPr>
        <w:t xml:space="preserve"> defines restrictions on the bendability a path in the </w:t>
      </w:r>
      <w:r>
        <w:rPr>
          <w:i/>
          <w:iCs/>
          <w:sz w:val="18"/>
          <w:szCs w:val="18"/>
        </w:rPr>
        <w:t>Topology.</w:t>
      </w:r>
      <w:r>
        <w:rPr>
          <w:sz w:val="18"/>
          <w:szCs w:val="18"/>
        </w:rPr>
        <w:t xml:space="preserve"> There are multiple reasons, why such restrictions exist, for example:</w:t>
      </w:r>
    </w:p>
    <w:p w14:paraId="4683A2AD" w14:textId="77777777" w:rsidR="000234BB" w:rsidRDefault="000234BB" w:rsidP="003C2502">
      <w:pPr>
        <w:numPr>
          <w:ilvl w:val="0"/>
          <w:numId w:val="50"/>
        </w:numPr>
        <w:autoSpaceDE/>
        <w:autoSpaceDN/>
        <w:adjustRightInd/>
        <w:spacing w:before="0" w:after="120" w:line="240" w:lineRule="auto"/>
      </w:pPr>
      <w:r>
        <w:t>There is a bending restriction for a wire in the segment.</w:t>
      </w:r>
    </w:p>
    <w:p w14:paraId="4304A15C" w14:textId="77777777" w:rsidR="000234BB" w:rsidRDefault="000234BB" w:rsidP="003C2502">
      <w:pPr>
        <w:numPr>
          <w:ilvl w:val="0"/>
          <w:numId w:val="50"/>
        </w:numPr>
        <w:autoSpaceDE/>
        <w:autoSpaceDN/>
        <w:adjustRightInd/>
        <w:spacing w:before="0" w:after="120" w:line="240" w:lineRule="auto"/>
      </w:pPr>
      <w:r>
        <w:t>The number of wires and the segment diameter is such, that excessive bending causes intolerable torsion forces on wires in the segment.</w:t>
      </w:r>
    </w:p>
    <w:p w14:paraId="23AF3073" w14:textId="77777777" w:rsidR="000234BB" w:rsidRDefault="000234BB" w:rsidP="003C2502">
      <w:pPr>
        <w:numPr>
          <w:ilvl w:val="0"/>
          <w:numId w:val="50"/>
        </w:numPr>
        <w:autoSpaceDE/>
        <w:autoSpaceDN/>
        <w:adjustRightInd/>
        <w:spacing w:before="0" w:after="120" w:line="240" w:lineRule="auto"/>
      </w:pPr>
      <w:r>
        <w:lastRenderedPageBreak/>
        <w:t>Other technical reasons</w:t>
      </w:r>
    </w:p>
    <w:p w14:paraId="12E26015" w14:textId="77777777" w:rsidR="000234BB" w:rsidRDefault="000234BB" w:rsidP="000234BB">
      <w:r>
        <w:rPr>
          <w:sz w:val="18"/>
          <w:szCs w:val="18"/>
        </w:rPr>
        <w:t>Since these restrictions can be determined using a variety of methods the VEC provides a concept to store this information for later use. This makes the information available in the downstream processes, without detailed knowledge of the determination procedure (e.g. during form board design, packaging or installation).</w:t>
      </w:r>
    </w:p>
    <w:p w14:paraId="118CB0DE" w14:textId="77777777" w:rsidR="000234BB" w:rsidRDefault="000234BB" w:rsidP="000234BB">
      <w:r>
        <w:rPr>
          <w:sz w:val="18"/>
          <w:szCs w:val="18"/>
        </w:rPr>
        <w:t>The restriction applies to a path of segments as this can cover different case:</w:t>
      </w:r>
    </w:p>
    <w:p w14:paraId="5D69E0B4" w14:textId="77777777" w:rsidR="000234BB" w:rsidRDefault="000234BB" w:rsidP="003C2502">
      <w:pPr>
        <w:numPr>
          <w:ilvl w:val="0"/>
          <w:numId w:val="51"/>
        </w:numPr>
        <w:autoSpaceDE/>
        <w:autoSpaceDN/>
        <w:adjustRightInd/>
        <w:spacing w:before="0" w:after="120" w:line="240" w:lineRule="auto"/>
      </w:pPr>
      <w:r>
        <w:t>a single segment</w:t>
      </w:r>
    </w:p>
    <w:p w14:paraId="41DE521A" w14:textId="77777777" w:rsidR="000234BB" w:rsidRDefault="000234BB" w:rsidP="003C2502">
      <w:pPr>
        <w:numPr>
          <w:ilvl w:val="0"/>
          <w:numId w:val="51"/>
        </w:numPr>
        <w:autoSpaceDE/>
        <w:autoSpaceDN/>
        <w:adjustRightInd/>
        <w:spacing w:before="0" w:after="120" w:line="240" w:lineRule="auto"/>
      </w:pPr>
      <w:r>
        <w:t>two adjacent segments at a node</w:t>
      </w:r>
    </w:p>
    <w:p w14:paraId="09007AD4" w14:textId="77777777" w:rsidR="000234BB" w:rsidRDefault="000234BB" w:rsidP="003C2502">
      <w:pPr>
        <w:numPr>
          <w:ilvl w:val="0"/>
          <w:numId w:val="51"/>
        </w:numPr>
        <w:autoSpaceDE/>
        <w:autoSpaceDN/>
        <w:adjustRightInd/>
        <w:spacing w:before="0" w:after="120" w:line="240" w:lineRule="auto"/>
      </w:pPr>
      <w:r>
        <w:t>the complete path of a wire</w:t>
      </w:r>
    </w:p>
    <w:p w14:paraId="7274C02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75E6414" w14:textId="77777777" w:rsidTr="00725808">
        <w:tc>
          <w:tcPr>
            <w:tcW w:w="2013" w:type="dxa"/>
            <w:tcMar>
              <w:top w:w="28" w:type="dxa"/>
              <w:left w:w="28" w:type="dxa"/>
              <w:bottom w:w="28" w:type="dxa"/>
              <w:right w:w="28" w:type="dxa"/>
            </w:tcMar>
          </w:tcPr>
          <w:p w14:paraId="03FC674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5137AE5" w14:textId="77777777" w:rsidR="000234BB" w:rsidRDefault="000234BB" w:rsidP="00725808"/>
        </w:tc>
      </w:tr>
      <w:tr w:rsidR="000234BB" w:rsidRPr="008359F5" w14:paraId="0007993D" w14:textId="77777777" w:rsidTr="00725808">
        <w:tc>
          <w:tcPr>
            <w:tcW w:w="2013" w:type="dxa"/>
            <w:tcMar>
              <w:top w:w="28" w:type="dxa"/>
              <w:left w:w="28" w:type="dxa"/>
              <w:bottom w:w="28" w:type="dxa"/>
              <w:right w:w="28" w:type="dxa"/>
            </w:tcMar>
          </w:tcPr>
          <w:p w14:paraId="5B3238A4"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B3E291" w14:textId="77777777" w:rsidR="000234BB" w:rsidRDefault="000234BB" w:rsidP="00725808"/>
        </w:tc>
      </w:tr>
      <w:tr w:rsidR="000234BB" w:rsidRPr="008359F5" w14:paraId="34CDD83B" w14:textId="77777777" w:rsidTr="00725808">
        <w:tc>
          <w:tcPr>
            <w:tcW w:w="2013" w:type="dxa"/>
            <w:tcMar>
              <w:top w:w="28" w:type="dxa"/>
              <w:left w:w="28" w:type="dxa"/>
              <w:bottom w:w="28" w:type="dxa"/>
              <w:right w:w="28" w:type="dxa"/>
            </w:tcMar>
          </w:tcPr>
          <w:p w14:paraId="3E8E745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128D90" w14:textId="77777777" w:rsidR="000234BB" w:rsidRPr="000437C1" w:rsidRDefault="000234BB" w:rsidP="00725808">
            <w:pPr>
              <w:pStyle w:val="SmallStandard"/>
            </w:pPr>
            <w:r>
              <w:t>false</w:t>
            </w:r>
          </w:p>
        </w:tc>
      </w:tr>
    </w:tbl>
    <w:p w14:paraId="57ED2048"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51DF3609" w14:textId="77777777" w:rsidTr="00725808">
        <w:tc>
          <w:tcPr>
            <w:tcW w:w="2013" w:type="dxa"/>
            <w:tcMar>
              <w:top w:w="28" w:type="dxa"/>
              <w:left w:w="28" w:type="dxa"/>
              <w:bottom w:w="28" w:type="dxa"/>
              <w:right w:w="28" w:type="dxa"/>
            </w:tcMar>
          </w:tcPr>
          <w:p w14:paraId="3EFC439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BAFFF4"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FA21A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4E93692"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694F1D0" w14:textId="77777777" w:rsidTr="00725808">
        <w:tc>
          <w:tcPr>
            <w:tcW w:w="2013" w:type="dxa"/>
            <w:tcMar>
              <w:top w:w="28" w:type="dxa"/>
              <w:left w:w="28" w:type="dxa"/>
              <w:bottom w:w="28" w:type="dxa"/>
              <w:right w:w="28" w:type="dxa"/>
            </w:tcMar>
          </w:tcPr>
          <w:p w14:paraId="7B28DD8B" w14:textId="77777777" w:rsidR="000234BB" w:rsidRPr="00620BBE" w:rsidRDefault="000234BB" w:rsidP="00725808">
            <w:pPr>
              <w:pStyle w:val="SmallStandard"/>
            </w:pPr>
            <w:r w:rsidRPr="00620BBE">
              <w:t>minBendRadiusDynamic</w:t>
            </w:r>
          </w:p>
        </w:tc>
        <w:tc>
          <w:tcPr>
            <w:tcW w:w="1559" w:type="dxa"/>
            <w:tcMar>
              <w:top w:w="28" w:type="dxa"/>
              <w:left w:w="28" w:type="dxa"/>
              <w:bottom w:w="28" w:type="dxa"/>
              <w:right w:w="28" w:type="dxa"/>
            </w:tcMar>
          </w:tcPr>
          <w:p w14:paraId="69C81B60"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CCF11B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EE732CE" w14:textId="77777777" w:rsidR="000234BB" w:rsidRDefault="000234BB" w:rsidP="00725808">
            <w:pPr>
              <w:jc w:val="left"/>
            </w:pPr>
            <w:r>
              <w:rPr>
                <w:sz w:val="16"/>
                <w:szCs w:val="16"/>
              </w:rPr>
              <w:t>Specifies the minimum bend radius for the restricted path, if it is used in a dynamic environment, where it is bended repeatedly (e.g. in the grommet of the back door).</w:t>
            </w:r>
          </w:p>
        </w:tc>
      </w:tr>
      <w:tr w:rsidR="000234BB" w:rsidRPr="006675E2" w14:paraId="61907DA2" w14:textId="77777777" w:rsidTr="00725808">
        <w:tc>
          <w:tcPr>
            <w:tcW w:w="2013" w:type="dxa"/>
            <w:tcMar>
              <w:top w:w="28" w:type="dxa"/>
              <w:left w:w="28" w:type="dxa"/>
              <w:bottom w:w="28" w:type="dxa"/>
              <w:right w:w="28" w:type="dxa"/>
            </w:tcMar>
          </w:tcPr>
          <w:p w14:paraId="0B0D7E79" w14:textId="77777777" w:rsidR="000234BB" w:rsidRPr="00620BBE" w:rsidRDefault="000234BB" w:rsidP="00725808">
            <w:pPr>
              <w:pStyle w:val="SmallStandard"/>
            </w:pPr>
            <w:r w:rsidRPr="00620BBE">
              <w:t>minBendRadiusStatic</w:t>
            </w:r>
          </w:p>
        </w:tc>
        <w:tc>
          <w:tcPr>
            <w:tcW w:w="1559" w:type="dxa"/>
            <w:tcMar>
              <w:top w:w="28" w:type="dxa"/>
              <w:left w:w="28" w:type="dxa"/>
              <w:bottom w:w="28" w:type="dxa"/>
              <w:right w:w="28" w:type="dxa"/>
            </w:tcMar>
          </w:tcPr>
          <w:p w14:paraId="1FB9AD7E" w14:textId="77777777" w:rsidR="000234BB" w:rsidRPr="008359F5" w:rsidRDefault="000234BB" w:rsidP="00725808">
            <w:pPr>
              <w:pStyle w:val="SmallStandard"/>
            </w:pPr>
            <w:r w:rsidRPr="00D21799">
              <w:t>NumericalValue</w:t>
            </w:r>
          </w:p>
        </w:tc>
        <w:tc>
          <w:tcPr>
            <w:tcW w:w="709" w:type="dxa"/>
            <w:tcMar>
              <w:top w:w="28" w:type="dxa"/>
              <w:left w:w="28" w:type="dxa"/>
              <w:bottom w:w="28" w:type="dxa"/>
              <w:right w:w="28" w:type="dxa"/>
            </w:tcMar>
          </w:tcPr>
          <w:p w14:paraId="314183D4"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396B39AD" w14:textId="77777777" w:rsidR="000234BB" w:rsidRDefault="000234BB" w:rsidP="00725808">
            <w:pPr>
              <w:jc w:val="left"/>
            </w:pPr>
            <w:r>
              <w:rPr>
                <w:sz w:val="16"/>
                <w:szCs w:val="16"/>
              </w:rPr>
              <w:t>Specifies the minimum bend radius for the restricted path, if it is used in a static environment, where it is bended once during installation. After that it remains unchanged in its bended position during usage.</w:t>
            </w:r>
          </w:p>
        </w:tc>
      </w:tr>
    </w:tbl>
    <w:p w14:paraId="7F309D3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53CEC66" w14:textId="77777777" w:rsidTr="00725808">
        <w:tc>
          <w:tcPr>
            <w:tcW w:w="3856" w:type="dxa"/>
            <w:gridSpan w:val="3"/>
          </w:tcPr>
          <w:p w14:paraId="070D5B39" w14:textId="77777777" w:rsidR="000234BB" w:rsidRDefault="000234BB" w:rsidP="00725808">
            <w:pPr>
              <w:jc w:val="center"/>
              <w:rPr>
                <w:b/>
                <w:sz w:val="16"/>
                <w:szCs w:val="16"/>
                <w:lang w:val="en-GB"/>
              </w:rPr>
            </w:pPr>
            <w:r>
              <w:rPr>
                <w:b/>
                <w:sz w:val="16"/>
                <w:szCs w:val="16"/>
                <w:lang w:val="en-GB"/>
              </w:rPr>
              <w:t>Other End</w:t>
            </w:r>
          </w:p>
        </w:tc>
        <w:tc>
          <w:tcPr>
            <w:tcW w:w="708" w:type="dxa"/>
          </w:tcPr>
          <w:p w14:paraId="26714B63"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365D8D9" w14:textId="77777777" w:rsidR="000234BB" w:rsidRDefault="000234BB" w:rsidP="00725808">
            <w:pPr>
              <w:jc w:val="center"/>
              <w:rPr>
                <w:b/>
                <w:sz w:val="16"/>
                <w:szCs w:val="16"/>
                <w:lang w:val="en-GB"/>
              </w:rPr>
            </w:pPr>
            <w:r>
              <w:rPr>
                <w:b/>
                <w:sz w:val="16"/>
                <w:szCs w:val="16"/>
                <w:lang w:val="en-GB"/>
              </w:rPr>
              <w:t>General</w:t>
            </w:r>
          </w:p>
        </w:tc>
      </w:tr>
      <w:tr w:rsidR="000234BB" w:rsidRPr="00720F6F" w14:paraId="07EEC138" w14:textId="77777777" w:rsidTr="00725808">
        <w:tc>
          <w:tcPr>
            <w:tcW w:w="1573" w:type="dxa"/>
          </w:tcPr>
          <w:p w14:paraId="1D45F0A7" w14:textId="77777777" w:rsidR="000234BB" w:rsidRDefault="000234BB" w:rsidP="00725808">
            <w:pPr>
              <w:rPr>
                <w:b/>
                <w:sz w:val="16"/>
                <w:szCs w:val="16"/>
                <w:lang w:val="en-GB"/>
              </w:rPr>
            </w:pPr>
            <w:r>
              <w:rPr>
                <w:b/>
                <w:sz w:val="16"/>
                <w:szCs w:val="16"/>
                <w:lang w:val="en-GB"/>
              </w:rPr>
              <w:t>Type</w:t>
            </w:r>
          </w:p>
        </w:tc>
        <w:tc>
          <w:tcPr>
            <w:tcW w:w="1574" w:type="dxa"/>
          </w:tcPr>
          <w:p w14:paraId="1F2E0A37" w14:textId="77777777" w:rsidR="000234BB" w:rsidRDefault="000234BB" w:rsidP="00725808">
            <w:pPr>
              <w:rPr>
                <w:b/>
                <w:sz w:val="16"/>
                <w:szCs w:val="16"/>
                <w:lang w:val="en-GB"/>
              </w:rPr>
            </w:pPr>
            <w:r>
              <w:rPr>
                <w:b/>
                <w:sz w:val="16"/>
                <w:szCs w:val="16"/>
                <w:lang w:val="en-GB"/>
              </w:rPr>
              <w:t>Role</w:t>
            </w:r>
          </w:p>
        </w:tc>
        <w:tc>
          <w:tcPr>
            <w:tcW w:w="708" w:type="dxa"/>
          </w:tcPr>
          <w:p w14:paraId="444AA7C3" w14:textId="77777777" w:rsidR="000234BB" w:rsidRDefault="000234BB" w:rsidP="00725808">
            <w:pPr>
              <w:rPr>
                <w:b/>
                <w:sz w:val="16"/>
                <w:szCs w:val="16"/>
                <w:lang w:val="en-GB"/>
              </w:rPr>
            </w:pPr>
            <w:r>
              <w:rPr>
                <w:b/>
                <w:sz w:val="16"/>
                <w:szCs w:val="16"/>
                <w:lang w:val="en-GB"/>
              </w:rPr>
              <w:t>Mult</w:t>
            </w:r>
          </w:p>
        </w:tc>
        <w:tc>
          <w:tcPr>
            <w:tcW w:w="709" w:type="dxa"/>
          </w:tcPr>
          <w:p w14:paraId="7F12BE20" w14:textId="77777777" w:rsidR="000234BB" w:rsidRDefault="000234BB" w:rsidP="00725808">
            <w:pPr>
              <w:rPr>
                <w:b/>
                <w:sz w:val="16"/>
                <w:szCs w:val="16"/>
                <w:lang w:val="en-GB"/>
              </w:rPr>
            </w:pPr>
            <w:r>
              <w:rPr>
                <w:b/>
                <w:sz w:val="16"/>
                <w:szCs w:val="16"/>
                <w:lang w:val="en-GB"/>
              </w:rPr>
              <w:t>Mult</w:t>
            </w:r>
          </w:p>
        </w:tc>
        <w:tc>
          <w:tcPr>
            <w:tcW w:w="567" w:type="dxa"/>
          </w:tcPr>
          <w:p w14:paraId="0D14CD1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20D6BD5" w14:textId="77777777" w:rsidR="000234BB" w:rsidRPr="008359F5" w:rsidRDefault="000234BB" w:rsidP="00725808">
            <w:pPr>
              <w:rPr>
                <w:b/>
                <w:sz w:val="16"/>
                <w:szCs w:val="16"/>
                <w:lang w:val="en-GB"/>
              </w:rPr>
            </w:pPr>
            <w:r>
              <w:rPr>
                <w:b/>
                <w:sz w:val="16"/>
                <w:szCs w:val="16"/>
                <w:lang w:val="en-GB"/>
              </w:rPr>
              <w:t>Comment</w:t>
            </w:r>
          </w:p>
        </w:tc>
      </w:tr>
      <w:tr w:rsidR="000234BB" w:rsidRPr="00CC6307" w14:paraId="354E864A" w14:textId="77777777" w:rsidTr="00725808">
        <w:tc>
          <w:tcPr>
            <w:tcW w:w="1573" w:type="dxa"/>
          </w:tcPr>
          <w:p w14:paraId="6D77381D" w14:textId="77777777" w:rsidR="000234BB" w:rsidRPr="00634625" w:rsidRDefault="000234BB" w:rsidP="00725808">
            <w:pPr>
              <w:pStyle w:val="SmallStandard"/>
            </w:pPr>
            <w:r>
              <w:t>Path</w:t>
            </w:r>
          </w:p>
        </w:tc>
        <w:tc>
          <w:tcPr>
            <w:tcW w:w="1574" w:type="dxa"/>
          </w:tcPr>
          <w:p w14:paraId="11B0A846" w14:textId="77777777" w:rsidR="000234BB" w:rsidRPr="00132C43" w:rsidRDefault="000234BB" w:rsidP="00725808">
            <w:pPr>
              <w:pStyle w:val="SmallStandard"/>
            </w:pPr>
            <w:r>
              <w:t>restrictedPath</w:t>
            </w:r>
          </w:p>
        </w:tc>
        <w:tc>
          <w:tcPr>
            <w:tcW w:w="708" w:type="dxa"/>
          </w:tcPr>
          <w:p w14:paraId="41344319" w14:textId="77777777" w:rsidR="000234BB" w:rsidRPr="00D331EF" w:rsidRDefault="000234BB" w:rsidP="00725808">
            <w:pPr>
              <w:pStyle w:val="SmallStandard"/>
            </w:pPr>
            <w:r w:rsidRPr="00574783">
              <w:t>1</w:t>
            </w:r>
          </w:p>
        </w:tc>
        <w:tc>
          <w:tcPr>
            <w:tcW w:w="709" w:type="dxa"/>
          </w:tcPr>
          <w:p w14:paraId="0CFEDC5E" w14:textId="77777777" w:rsidR="000234BB" w:rsidRPr="00D331EF" w:rsidRDefault="000234BB" w:rsidP="00725808">
            <w:pPr>
              <w:pStyle w:val="SmallStandard"/>
            </w:pPr>
            <w:r w:rsidRPr="00207506">
              <w:t>0..1</w:t>
            </w:r>
          </w:p>
        </w:tc>
        <w:tc>
          <w:tcPr>
            <w:tcW w:w="567" w:type="dxa"/>
          </w:tcPr>
          <w:p w14:paraId="2858C429" w14:textId="77777777" w:rsidR="000234BB" w:rsidRDefault="000234BB" w:rsidP="00725808">
            <w:pPr>
              <w:pStyle w:val="SmallStandard"/>
            </w:pPr>
            <w:r>
              <w:t>Y</w:t>
            </w:r>
          </w:p>
        </w:tc>
        <w:tc>
          <w:tcPr>
            <w:tcW w:w="3969" w:type="dxa"/>
          </w:tcPr>
          <w:p w14:paraId="706A33B4" w14:textId="77777777" w:rsidR="000234BB" w:rsidRDefault="000234BB" w:rsidP="00725808">
            <w:pPr>
              <w:jc w:val="left"/>
            </w:pPr>
            <w:r>
              <w:rPr>
                <w:sz w:val="16"/>
                <w:szCs w:val="16"/>
              </w:rPr>
              <w:t>The path that defines the restricted way in the topology.</w:t>
            </w:r>
          </w:p>
        </w:tc>
      </w:tr>
    </w:tbl>
    <w:p w14:paraId="20828F2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1C555FB" w14:textId="77777777" w:rsidTr="00725808">
        <w:tc>
          <w:tcPr>
            <w:tcW w:w="2296" w:type="dxa"/>
            <w:gridSpan w:val="2"/>
          </w:tcPr>
          <w:p w14:paraId="4BBA0BC7"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B62B7D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534B309" w14:textId="77777777" w:rsidR="000234BB" w:rsidRDefault="000234BB" w:rsidP="00725808">
            <w:pPr>
              <w:jc w:val="center"/>
              <w:rPr>
                <w:b/>
                <w:sz w:val="16"/>
                <w:szCs w:val="16"/>
                <w:lang w:val="en-GB"/>
              </w:rPr>
            </w:pPr>
            <w:r>
              <w:rPr>
                <w:b/>
                <w:sz w:val="16"/>
                <w:szCs w:val="16"/>
                <w:lang w:val="en-GB"/>
              </w:rPr>
              <w:t>General</w:t>
            </w:r>
          </w:p>
        </w:tc>
      </w:tr>
      <w:tr w:rsidR="000234BB" w:rsidRPr="00720F6F" w14:paraId="58D3DD19" w14:textId="77777777" w:rsidTr="00725808">
        <w:tc>
          <w:tcPr>
            <w:tcW w:w="1588" w:type="dxa"/>
          </w:tcPr>
          <w:p w14:paraId="6A8065BB" w14:textId="77777777" w:rsidR="000234BB" w:rsidRDefault="000234BB" w:rsidP="00725808">
            <w:pPr>
              <w:rPr>
                <w:b/>
                <w:sz w:val="16"/>
                <w:szCs w:val="16"/>
                <w:lang w:val="en-GB"/>
              </w:rPr>
            </w:pPr>
            <w:r>
              <w:rPr>
                <w:b/>
                <w:sz w:val="16"/>
                <w:szCs w:val="16"/>
                <w:lang w:val="en-GB"/>
              </w:rPr>
              <w:t>Type</w:t>
            </w:r>
          </w:p>
        </w:tc>
        <w:tc>
          <w:tcPr>
            <w:tcW w:w="708" w:type="dxa"/>
          </w:tcPr>
          <w:p w14:paraId="5ACBB82F" w14:textId="77777777" w:rsidR="000234BB" w:rsidRDefault="000234BB" w:rsidP="00725808">
            <w:pPr>
              <w:rPr>
                <w:b/>
                <w:sz w:val="16"/>
                <w:szCs w:val="16"/>
                <w:lang w:val="en-GB"/>
              </w:rPr>
            </w:pPr>
            <w:r>
              <w:rPr>
                <w:b/>
                <w:sz w:val="16"/>
                <w:szCs w:val="16"/>
                <w:lang w:val="en-GB"/>
              </w:rPr>
              <w:t>Mult</w:t>
            </w:r>
          </w:p>
        </w:tc>
        <w:tc>
          <w:tcPr>
            <w:tcW w:w="1560" w:type="dxa"/>
          </w:tcPr>
          <w:p w14:paraId="5465C993" w14:textId="77777777" w:rsidR="000234BB" w:rsidRDefault="000234BB" w:rsidP="00725808">
            <w:pPr>
              <w:rPr>
                <w:b/>
                <w:sz w:val="16"/>
                <w:szCs w:val="16"/>
                <w:lang w:val="en-GB"/>
              </w:rPr>
            </w:pPr>
            <w:r>
              <w:rPr>
                <w:b/>
                <w:sz w:val="16"/>
                <w:szCs w:val="16"/>
                <w:lang w:val="en-GB"/>
              </w:rPr>
              <w:t>Role</w:t>
            </w:r>
          </w:p>
        </w:tc>
        <w:tc>
          <w:tcPr>
            <w:tcW w:w="708" w:type="dxa"/>
          </w:tcPr>
          <w:p w14:paraId="5FF2F8D2" w14:textId="77777777" w:rsidR="000234BB" w:rsidRDefault="000234BB" w:rsidP="00725808">
            <w:pPr>
              <w:rPr>
                <w:b/>
                <w:sz w:val="16"/>
                <w:szCs w:val="16"/>
                <w:lang w:val="en-GB"/>
              </w:rPr>
            </w:pPr>
            <w:r>
              <w:rPr>
                <w:b/>
                <w:sz w:val="16"/>
                <w:szCs w:val="16"/>
                <w:lang w:val="en-GB"/>
              </w:rPr>
              <w:t>Mult</w:t>
            </w:r>
          </w:p>
        </w:tc>
        <w:tc>
          <w:tcPr>
            <w:tcW w:w="567" w:type="dxa"/>
          </w:tcPr>
          <w:p w14:paraId="07408A2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1FFAE70" w14:textId="77777777" w:rsidR="000234BB" w:rsidRPr="008359F5" w:rsidRDefault="000234BB" w:rsidP="00725808">
            <w:pPr>
              <w:rPr>
                <w:b/>
                <w:sz w:val="16"/>
                <w:szCs w:val="16"/>
                <w:lang w:val="en-GB"/>
              </w:rPr>
            </w:pPr>
            <w:r>
              <w:rPr>
                <w:b/>
                <w:sz w:val="16"/>
                <w:szCs w:val="16"/>
                <w:lang w:val="en-GB"/>
              </w:rPr>
              <w:t>Comment</w:t>
            </w:r>
          </w:p>
        </w:tc>
      </w:tr>
      <w:tr w:rsidR="000234BB" w:rsidRPr="00CC6307" w14:paraId="4BAB1DFE" w14:textId="77777777" w:rsidTr="00725808">
        <w:tc>
          <w:tcPr>
            <w:tcW w:w="1588" w:type="dxa"/>
          </w:tcPr>
          <w:p w14:paraId="52D5DCD3" w14:textId="77777777" w:rsidR="000234BB" w:rsidRPr="00634625" w:rsidRDefault="000234BB" w:rsidP="00725808">
            <w:pPr>
              <w:pStyle w:val="SmallStandard"/>
            </w:pPr>
            <w:r>
              <w:t>TopologyBendingRestrictionSpecification</w:t>
            </w:r>
          </w:p>
        </w:tc>
        <w:tc>
          <w:tcPr>
            <w:tcW w:w="708" w:type="dxa"/>
          </w:tcPr>
          <w:p w14:paraId="71857533" w14:textId="77777777" w:rsidR="000234BB" w:rsidRPr="00D331EF" w:rsidRDefault="000234BB" w:rsidP="00725808">
            <w:pPr>
              <w:pStyle w:val="SmallStandard"/>
            </w:pPr>
            <w:r w:rsidRPr="00D01517">
              <w:t>1</w:t>
            </w:r>
          </w:p>
        </w:tc>
        <w:tc>
          <w:tcPr>
            <w:tcW w:w="1560" w:type="dxa"/>
          </w:tcPr>
          <w:p w14:paraId="27EE0A9B" w14:textId="77777777" w:rsidR="000234BB" w:rsidRDefault="000234BB" w:rsidP="00725808"/>
        </w:tc>
        <w:tc>
          <w:tcPr>
            <w:tcW w:w="708" w:type="dxa"/>
          </w:tcPr>
          <w:p w14:paraId="7219B77E" w14:textId="77777777" w:rsidR="000234BB" w:rsidRPr="00D331EF" w:rsidRDefault="000234BB" w:rsidP="00725808">
            <w:pPr>
              <w:pStyle w:val="SmallStandard"/>
            </w:pPr>
            <w:r w:rsidRPr="00D01517">
              <w:t>0..*</w:t>
            </w:r>
          </w:p>
        </w:tc>
        <w:tc>
          <w:tcPr>
            <w:tcW w:w="567" w:type="dxa"/>
          </w:tcPr>
          <w:p w14:paraId="5FA15F26" w14:textId="77777777" w:rsidR="000234BB" w:rsidRDefault="000234BB" w:rsidP="00725808">
            <w:pPr>
              <w:pStyle w:val="SmallStandard"/>
            </w:pPr>
            <w:r>
              <w:t>Y</w:t>
            </w:r>
          </w:p>
        </w:tc>
        <w:tc>
          <w:tcPr>
            <w:tcW w:w="3969" w:type="dxa"/>
          </w:tcPr>
          <w:p w14:paraId="4CCC10BE" w14:textId="77777777" w:rsidR="000234BB" w:rsidRDefault="000234BB" w:rsidP="00725808"/>
        </w:tc>
      </w:tr>
    </w:tbl>
    <w:p w14:paraId="7EAA725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9" w:name="_f8ba6cde8a6a1334b69a3751b0d5d21c"/>
      <w:r>
        <w:rPr>
          <w:lang w:val="en-GB"/>
        </w:rPr>
        <w:t>TopologyBendingRestrictionSpecification</w:t>
      </w:r>
      <w:bookmarkEnd w:id="1659"/>
    </w:p>
    <w:p w14:paraId="6BF2327F" w14:textId="77777777" w:rsidR="000234BB" w:rsidRDefault="000234BB" w:rsidP="000234BB">
      <w:r>
        <w:rPr>
          <w:sz w:val="18"/>
          <w:szCs w:val="18"/>
        </w:rPr>
        <w:t xml:space="preserve">A </w:t>
      </w:r>
      <w:r>
        <w:rPr>
          <w:i/>
          <w:iCs/>
          <w:sz w:val="18"/>
          <w:szCs w:val="18"/>
        </w:rPr>
        <w:t xml:space="preserve">TopologyBendingRestrictionSpecification </w:t>
      </w:r>
      <w:r>
        <w:rPr>
          <w:sz w:val="18"/>
          <w:szCs w:val="18"/>
        </w:rPr>
        <w:t xml:space="preserve">can be used to define </w:t>
      </w:r>
      <w:r>
        <w:rPr>
          <w:i/>
          <w:iCs/>
          <w:sz w:val="18"/>
          <w:szCs w:val="18"/>
        </w:rPr>
        <w:t>TopologyBendingRestrictions.</w:t>
      </w:r>
    </w:p>
    <w:p w14:paraId="458834B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2AF9FAF" w14:textId="77777777" w:rsidTr="00725808">
        <w:tc>
          <w:tcPr>
            <w:tcW w:w="2013" w:type="dxa"/>
            <w:tcMar>
              <w:top w:w="28" w:type="dxa"/>
              <w:left w:w="28" w:type="dxa"/>
              <w:bottom w:w="28" w:type="dxa"/>
              <w:right w:w="28" w:type="dxa"/>
            </w:tcMar>
          </w:tcPr>
          <w:p w14:paraId="155C013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5A76A8F" w14:textId="547C7592"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45380198" w14:textId="77777777" w:rsidTr="00725808">
        <w:tc>
          <w:tcPr>
            <w:tcW w:w="2013" w:type="dxa"/>
            <w:tcMar>
              <w:top w:w="28" w:type="dxa"/>
              <w:left w:w="28" w:type="dxa"/>
              <w:bottom w:w="28" w:type="dxa"/>
              <w:right w:w="28" w:type="dxa"/>
            </w:tcMar>
          </w:tcPr>
          <w:p w14:paraId="268DA4B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F5A7ED" w14:textId="77777777" w:rsidR="000234BB" w:rsidRDefault="000234BB" w:rsidP="00725808"/>
        </w:tc>
      </w:tr>
      <w:tr w:rsidR="000234BB" w:rsidRPr="008359F5" w14:paraId="51DA346A" w14:textId="77777777" w:rsidTr="00725808">
        <w:tc>
          <w:tcPr>
            <w:tcW w:w="2013" w:type="dxa"/>
            <w:tcMar>
              <w:top w:w="28" w:type="dxa"/>
              <w:left w:w="28" w:type="dxa"/>
              <w:bottom w:w="28" w:type="dxa"/>
              <w:right w:w="28" w:type="dxa"/>
            </w:tcMar>
          </w:tcPr>
          <w:p w14:paraId="10A1FD89"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1883807" w14:textId="77777777" w:rsidR="000234BB" w:rsidRPr="000437C1" w:rsidRDefault="000234BB" w:rsidP="00725808">
            <w:pPr>
              <w:pStyle w:val="SmallStandard"/>
            </w:pPr>
            <w:r>
              <w:t>false</w:t>
            </w:r>
          </w:p>
        </w:tc>
      </w:tr>
    </w:tbl>
    <w:p w14:paraId="3B19B87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5B2EB2D" w14:textId="77777777" w:rsidTr="00725808">
        <w:tc>
          <w:tcPr>
            <w:tcW w:w="3856" w:type="dxa"/>
            <w:gridSpan w:val="3"/>
          </w:tcPr>
          <w:p w14:paraId="64C6DE5C" w14:textId="77777777" w:rsidR="000234BB" w:rsidRDefault="000234BB" w:rsidP="00725808">
            <w:pPr>
              <w:jc w:val="center"/>
              <w:rPr>
                <w:b/>
                <w:sz w:val="16"/>
                <w:szCs w:val="16"/>
                <w:lang w:val="en-GB"/>
              </w:rPr>
            </w:pPr>
            <w:r>
              <w:rPr>
                <w:b/>
                <w:sz w:val="16"/>
                <w:szCs w:val="16"/>
                <w:lang w:val="en-GB"/>
              </w:rPr>
              <w:t>Other End</w:t>
            </w:r>
          </w:p>
        </w:tc>
        <w:tc>
          <w:tcPr>
            <w:tcW w:w="708" w:type="dxa"/>
          </w:tcPr>
          <w:p w14:paraId="3C4D588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E4AC6A0" w14:textId="77777777" w:rsidR="000234BB" w:rsidRDefault="000234BB" w:rsidP="00725808">
            <w:pPr>
              <w:jc w:val="center"/>
              <w:rPr>
                <w:b/>
                <w:sz w:val="16"/>
                <w:szCs w:val="16"/>
                <w:lang w:val="en-GB"/>
              </w:rPr>
            </w:pPr>
            <w:r>
              <w:rPr>
                <w:b/>
                <w:sz w:val="16"/>
                <w:szCs w:val="16"/>
                <w:lang w:val="en-GB"/>
              </w:rPr>
              <w:t>General</w:t>
            </w:r>
          </w:p>
        </w:tc>
      </w:tr>
      <w:tr w:rsidR="000234BB" w:rsidRPr="00720F6F" w14:paraId="14B79388" w14:textId="77777777" w:rsidTr="00725808">
        <w:tc>
          <w:tcPr>
            <w:tcW w:w="1573" w:type="dxa"/>
          </w:tcPr>
          <w:p w14:paraId="0BF4EB5A" w14:textId="77777777" w:rsidR="000234BB" w:rsidRDefault="000234BB" w:rsidP="00725808">
            <w:pPr>
              <w:rPr>
                <w:b/>
                <w:sz w:val="16"/>
                <w:szCs w:val="16"/>
                <w:lang w:val="en-GB"/>
              </w:rPr>
            </w:pPr>
            <w:r>
              <w:rPr>
                <w:b/>
                <w:sz w:val="16"/>
                <w:szCs w:val="16"/>
                <w:lang w:val="en-GB"/>
              </w:rPr>
              <w:lastRenderedPageBreak/>
              <w:t>Type</w:t>
            </w:r>
          </w:p>
        </w:tc>
        <w:tc>
          <w:tcPr>
            <w:tcW w:w="1574" w:type="dxa"/>
          </w:tcPr>
          <w:p w14:paraId="4DF5928B" w14:textId="77777777" w:rsidR="000234BB" w:rsidRDefault="000234BB" w:rsidP="00725808">
            <w:pPr>
              <w:rPr>
                <w:b/>
                <w:sz w:val="16"/>
                <w:szCs w:val="16"/>
                <w:lang w:val="en-GB"/>
              </w:rPr>
            </w:pPr>
            <w:r>
              <w:rPr>
                <w:b/>
                <w:sz w:val="16"/>
                <w:szCs w:val="16"/>
                <w:lang w:val="en-GB"/>
              </w:rPr>
              <w:t>Role</w:t>
            </w:r>
          </w:p>
        </w:tc>
        <w:tc>
          <w:tcPr>
            <w:tcW w:w="708" w:type="dxa"/>
          </w:tcPr>
          <w:p w14:paraId="6103B6D6" w14:textId="77777777" w:rsidR="000234BB" w:rsidRDefault="000234BB" w:rsidP="00725808">
            <w:pPr>
              <w:rPr>
                <w:b/>
                <w:sz w:val="16"/>
                <w:szCs w:val="16"/>
                <w:lang w:val="en-GB"/>
              </w:rPr>
            </w:pPr>
            <w:r>
              <w:rPr>
                <w:b/>
                <w:sz w:val="16"/>
                <w:szCs w:val="16"/>
                <w:lang w:val="en-GB"/>
              </w:rPr>
              <w:t>Mult</w:t>
            </w:r>
          </w:p>
        </w:tc>
        <w:tc>
          <w:tcPr>
            <w:tcW w:w="709" w:type="dxa"/>
          </w:tcPr>
          <w:p w14:paraId="668A0F80" w14:textId="77777777" w:rsidR="000234BB" w:rsidRDefault="000234BB" w:rsidP="00725808">
            <w:pPr>
              <w:rPr>
                <w:b/>
                <w:sz w:val="16"/>
                <w:szCs w:val="16"/>
                <w:lang w:val="en-GB"/>
              </w:rPr>
            </w:pPr>
            <w:r>
              <w:rPr>
                <w:b/>
                <w:sz w:val="16"/>
                <w:szCs w:val="16"/>
                <w:lang w:val="en-GB"/>
              </w:rPr>
              <w:t>Mult</w:t>
            </w:r>
          </w:p>
        </w:tc>
        <w:tc>
          <w:tcPr>
            <w:tcW w:w="567" w:type="dxa"/>
          </w:tcPr>
          <w:p w14:paraId="5981809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82EC139" w14:textId="77777777" w:rsidR="000234BB" w:rsidRPr="008359F5" w:rsidRDefault="000234BB" w:rsidP="00725808">
            <w:pPr>
              <w:rPr>
                <w:b/>
                <w:sz w:val="16"/>
                <w:szCs w:val="16"/>
                <w:lang w:val="en-GB"/>
              </w:rPr>
            </w:pPr>
            <w:r>
              <w:rPr>
                <w:b/>
                <w:sz w:val="16"/>
                <w:szCs w:val="16"/>
                <w:lang w:val="en-GB"/>
              </w:rPr>
              <w:t>Comment</w:t>
            </w:r>
          </w:p>
        </w:tc>
      </w:tr>
      <w:tr w:rsidR="000234BB" w:rsidRPr="00CC6307" w14:paraId="3EAA1F6F" w14:textId="77777777" w:rsidTr="00725808">
        <w:tc>
          <w:tcPr>
            <w:tcW w:w="1573" w:type="dxa"/>
          </w:tcPr>
          <w:p w14:paraId="61A38A7E" w14:textId="77777777" w:rsidR="000234BB" w:rsidRPr="00634625" w:rsidRDefault="000234BB" w:rsidP="00725808">
            <w:pPr>
              <w:pStyle w:val="SmallStandard"/>
            </w:pPr>
            <w:r>
              <w:t>TopologyBendingRestriction</w:t>
            </w:r>
          </w:p>
        </w:tc>
        <w:tc>
          <w:tcPr>
            <w:tcW w:w="1574" w:type="dxa"/>
          </w:tcPr>
          <w:p w14:paraId="5A04E58E" w14:textId="77777777" w:rsidR="000234BB" w:rsidRDefault="000234BB" w:rsidP="00725808"/>
        </w:tc>
        <w:tc>
          <w:tcPr>
            <w:tcW w:w="708" w:type="dxa"/>
          </w:tcPr>
          <w:p w14:paraId="08E75401" w14:textId="77777777" w:rsidR="000234BB" w:rsidRPr="00D331EF" w:rsidRDefault="000234BB" w:rsidP="00725808">
            <w:pPr>
              <w:pStyle w:val="SmallStandard"/>
            </w:pPr>
            <w:r w:rsidRPr="00574783">
              <w:t>0..*</w:t>
            </w:r>
          </w:p>
        </w:tc>
        <w:tc>
          <w:tcPr>
            <w:tcW w:w="709" w:type="dxa"/>
          </w:tcPr>
          <w:p w14:paraId="2D8E4E8E" w14:textId="77777777" w:rsidR="000234BB" w:rsidRPr="00D331EF" w:rsidRDefault="000234BB" w:rsidP="00725808">
            <w:pPr>
              <w:pStyle w:val="SmallStandard"/>
            </w:pPr>
            <w:r w:rsidRPr="00207506">
              <w:t>1</w:t>
            </w:r>
          </w:p>
        </w:tc>
        <w:tc>
          <w:tcPr>
            <w:tcW w:w="567" w:type="dxa"/>
          </w:tcPr>
          <w:p w14:paraId="47686D29" w14:textId="77777777" w:rsidR="000234BB" w:rsidRDefault="000234BB" w:rsidP="00725808">
            <w:pPr>
              <w:pStyle w:val="SmallStandard"/>
            </w:pPr>
            <w:r>
              <w:t>Y</w:t>
            </w:r>
          </w:p>
        </w:tc>
        <w:tc>
          <w:tcPr>
            <w:tcW w:w="3969" w:type="dxa"/>
          </w:tcPr>
          <w:p w14:paraId="0C3093FE" w14:textId="77777777" w:rsidR="000234BB" w:rsidRDefault="000234BB" w:rsidP="00725808"/>
        </w:tc>
      </w:tr>
    </w:tbl>
    <w:p w14:paraId="1F84CCF4"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0" w:name="_615bbeb5e5d2a9398678f8063ca05851"/>
      <w:r>
        <w:rPr>
          <w:lang w:val="en-GB"/>
        </w:rPr>
        <w:t>TopologyGroupSpecification</w:t>
      </w:r>
      <w:bookmarkEnd w:id="1660"/>
    </w:p>
    <w:p w14:paraId="44B76822" w14:textId="77777777" w:rsidR="000234BB" w:rsidRDefault="000234BB" w:rsidP="000234BB">
      <w:r>
        <w:rPr>
          <w:sz w:val="18"/>
          <w:szCs w:val="18"/>
        </w:rPr>
        <w:t>A TopologyGroupSpecification defines a new Topology based on the grouped Topologies. (see KBLFRM-240)</w:t>
      </w:r>
    </w:p>
    <w:p w14:paraId="4B22C2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9AFDDAD" w14:textId="77777777" w:rsidTr="00725808">
        <w:tc>
          <w:tcPr>
            <w:tcW w:w="2013" w:type="dxa"/>
            <w:tcMar>
              <w:top w:w="28" w:type="dxa"/>
              <w:left w:w="28" w:type="dxa"/>
              <w:bottom w:w="28" w:type="dxa"/>
              <w:right w:w="28" w:type="dxa"/>
            </w:tcMar>
          </w:tcPr>
          <w:p w14:paraId="0F956CBC"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7911E1" w14:textId="45B731C3" w:rsidR="000234BB" w:rsidRPr="00620BBE" w:rsidRDefault="004714EB" w:rsidP="00725808">
            <w:pPr>
              <w:pStyle w:val="SmallStandard"/>
            </w:pPr>
            <w:hyperlink w:anchor="_73914a667adb23dd1f97efcbdbc53f9d" w:history="1">
              <w:r w:rsidR="000234BB" w:rsidRPr="00620BBE">
                <w:rPr>
                  <w:rStyle w:val="Hyperlink"/>
                  <w:rFonts w:eastAsiaTheme="majorEastAsia"/>
                </w:rPr>
                <w:t>TopologySpecification</w:t>
              </w:r>
            </w:hyperlink>
          </w:p>
        </w:tc>
      </w:tr>
      <w:tr w:rsidR="000234BB" w:rsidRPr="008359F5" w14:paraId="2CBE6C6C" w14:textId="77777777" w:rsidTr="00725808">
        <w:tc>
          <w:tcPr>
            <w:tcW w:w="2013" w:type="dxa"/>
            <w:tcMar>
              <w:top w:w="28" w:type="dxa"/>
              <w:left w:w="28" w:type="dxa"/>
              <w:bottom w:w="28" w:type="dxa"/>
              <w:right w:w="28" w:type="dxa"/>
            </w:tcMar>
          </w:tcPr>
          <w:p w14:paraId="5AD7EFE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1BDB72" w14:textId="77777777" w:rsidR="000234BB" w:rsidRDefault="000234BB" w:rsidP="00725808"/>
        </w:tc>
      </w:tr>
      <w:tr w:rsidR="000234BB" w:rsidRPr="008359F5" w14:paraId="1328EA9D" w14:textId="77777777" w:rsidTr="00725808">
        <w:tc>
          <w:tcPr>
            <w:tcW w:w="2013" w:type="dxa"/>
            <w:tcMar>
              <w:top w:w="28" w:type="dxa"/>
              <w:left w:w="28" w:type="dxa"/>
              <w:bottom w:w="28" w:type="dxa"/>
              <w:right w:w="28" w:type="dxa"/>
            </w:tcMar>
          </w:tcPr>
          <w:p w14:paraId="2052341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CA438EF" w14:textId="77777777" w:rsidR="000234BB" w:rsidRPr="000437C1" w:rsidRDefault="000234BB" w:rsidP="00725808">
            <w:pPr>
              <w:pStyle w:val="SmallStandard"/>
            </w:pPr>
            <w:r>
              <w:t>false</w:t>
            </w:r>
          </w:p>
        </w:tc>
      </w:tr>
    </w:tbl>
    <w:p w14:paraId="23BD4EF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99A5F6B" w14:textId="77777777" w:rsidTr="00725808">
        <w:tc>
          <w:tcPr>
            <w:tcW w:w="3856" w:type="dxa"/>
            <w:gridSpan w:val="3"/>
          </w:tcPr>
          <w:p w14:paraId="308A5F73" w14:textId="77777777" w:rsidR="000234BB" w:rsidRDefault="000234BB" w:rsidP="00725808">
            <w:pPr>
              <w:jc w:val="center"/>
              <w:rPr>
                <w:b/>
                <w:sz w:val="16"/>
                <w:szCs w:val="16"/>
                <w:lang w:val="en-GB"/>
              </w:rPr>
            </w:pPr>
            <w:r>
              <w:rPr>
                <w:b/>
                <w:sz w:val="16"/>
                <w:szCs w:val="16"/>
                <w:lang w:val="en-GB"/>
              </w:rPr>
              <w:t>Other End</w:t>
            </w:r>
          </w:p>
        </w:tc>
        <w:tc>
          <w:tcPr>
            <w:tcW w:w="708" w:type="dxa"/>
          </w:tcPr>
          <w:p w14:paraId="477C87D5"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F73D40B" w14:textId="77777777" w:rsidR="000234BB" w:rsidRDefault="000234BB" w:rsidP="00725808">
            <w:pPr>
              <w:jc w:val="center"/>
              <w:rPr>
                <w:b/>
                <w:sz w:val="16"/>
                <w:szCs w:val="16"/>
                <w:lang w:val="en-GB"/>
              </w:rPr>
            </w:pPr>
            <w:r>
              <w:rPr>
                <w:b/>
                <w:sz w:val="16"/>
                <w:szCs w:val="16"/>
                <w:lang w:val="en-GB"/>
              </w:rPr>
              <w:t>General</w:t>
            </w:r>
          </w:p>
        </w:tc>
      </w:tr>
      <w:tr w:rsidR="000234BB" w:rsidRPr="00720F6F" w14:paraId="6389BF55" w14:textId="77777777" w:rsidTr="00725808">
        <w:tc>
          <w:tcPr>
            <w:tcW w:w="1573" w:type="dxa"/>
          </w:tcPr>
          <w:p w14:paraId="624B7944" w14:textId="77777777" w:rsidR="000234BB" w:rsidRDefault="000234BB" w:rsidP="00725808">
            <w:pPr>
              <w:rPr>
                <w:b/>
                <w:sz w:val="16"/>
                <w:szCs w:val="16"/>
                <w:lang w:val="en-GB"/>
              </w:rPr>
            </w:pPr>
            <w:r>
              <w:rPr>
                <w:b/>
                <w:sz w:val="16"/>
                <w:szCs w:val="16"/>
                <w:lang w:val="en-GB"/>
              </w:rPr>
              <w:t>Type</w:t>
            </w:r>
          </w:p>
        </w:tc>
        <w:tc>
          <w:tcPr>
            <w:tcW w:w="1574" w:type="dxa"/>
          </w:tcPr>
          <w:p w14:paraId="0478070A" w14:textId="77777777" w:rsidR="000234BB" w:rsidRDefault="000234BB" w:rsidP="00725808">
            <w:pPr>
              <w:rPr>
                <w:b/>
                <w:sz w:val="16"/>
                <w:szCs w:val="16"/>
                <w:lang w:val="en-GB"/>
              </w:rPr>
            </w:pPr>
            <w:r>
              <w:rPr>
                <w:b/>
                <w:sz w:val="16"/>
                <w:szCs w:val="16"/>
                <w:lang w:val="en-GB"/>
              </w:rPr>
              <w:t>Role</w:t>
            </w:r>
          </w:p>
        </w:tc>
        <w:tc>
          <w:tcPr>
            <w:tcW w:w="708" w:type="dxa"/>
          </w:tcPr>
          <w:p w14:paraId="0BB2BC3D" w14:textId="77777777" w:rsidR="000234BB" w:rsidRDefault="000234BB" w:rsidP="00725808">
            <w:pPr>
              <w:rPr>
                <w:b/>
                <w:sz w:val="16"/>
                <w:szCs w:val="16"/>
                <w:lang w:val="en-GB"/>
              </w:rPr>
            </w:pPr>
            <w:r>
              <w:rPr>
                <w:b/>
                <w:sz w:val="16"/>
                <w:szCs w:val="16"/>
                <w:lang w:val="en-GB"/>
              </w:rPr>
              <w:t>Mult</w:t>
            </w:r>
          </w:p>
        </w:tc>
        <w:tc>
          <w:tcPr>
            <w:tcW w:w="709" w:type="dxa"/>
          </w:tcPr>
          <w:p w14:paraId="62EC2D13" w14:textId="77777777" w:rsidR="000234BB" w:rsidRDefault="000234BB" w:rsidP="00725808">
            <w:pPr>
              <w:rPr>
                <w:b/>
                <w:sz w:val="16"/>
                <w:szCs w:val="16"/>
                <w:lang w:val="en-GB"/>
              </w:rPr>
            </w:pPr>
            <w:r>
              <w:rPr>
                <w:b/>
                <w:sz w:val="16"/>
                <w:szCs w:val="16"/>
                <w:lang w:val="en-GB"/>
              </w:rPr>
              <w:t>Mult</w:t>
            </w:r>
          </w:p>
        </w:tc>
        <w:tc>
          <w:tcPr>
            <w:tcW w:w="567" w:type="dxa"/>
          </w:tcPr>
          <w:p w14:paraId="198A259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3D0FD13" w14:textId="77777777" w:rsidR="000234BB" w:rsidRPr="008359F5" w:rsidRDefault="000234BB" w:rsidP="00725808">
            <w:pPr>
              <w:rPr>
                <w:b/>
                <w:sz w:val="16"/>
                <w:szCs w:val="16"/>
                <w:lang w:val="en-GB"/>
              </w:rPr>
            </w:pPr>
            <w:r>
              <w:rPr>
                <w:b/>
                <w:sz w:val="16"/>
                <w:szCs w:val="16"/>
                <w:lang w:val="en-GB"/>
              </w:rPr>
              <w:t>Comment</w:t>
            </w:r>
          </w:p>
        </w:tc>
      </w:tr>
      <w:tr w:rsidR="000234BB" w:rsidRPr="00CC6307" w14:paraId="0E5F7078" w14:textId="77777777" w:rsidTr="00725808">
        <w:tc>
          <w:tcPr>
            <w:tcW w:w="1573" w:type="dxa"/>
          </w:tcPr>
          <w:p w14:paraId="367DFC44" w14:textId="77777777" w:rsidR="000234BB" w:rsidRPr="00634625" w:rsidRDefault="000234BB" w:rsidP="00725808">
            <w:pPr>
              <w:pStyle w:val="SmallStandard"/>
            </w:pPr>
            <w:r>
              <w:t>TopologySpecification</w:t>
            </w:r>
          </w:p>
        </w:tc>
        <w:tc>
          <w:tcPr>
            <w:tcW w:w="1574" w:type="dxa"/>
          </w:tcPr>
          <w:p w14:paraId="1A43951F" w14:textId="77777777" w:rsidR="000234BB" w:rsidRPr="00132C43" w:rsidRDefault="000234BB" w:rsidP="00725808">
            <w:pPr>
              <w:pStyle w:val="SmallStandard"/>
            </w:pPr>
            <w:r>
              <w:t>topologySpecification</w:t>
            </w:r>
          </w:p>
        </w:tc>
        <w:tc>
          <w:tcPr>
            <w:tcW w:w="708" w:type="dxa"/>
          </w:tcPr>
          <w:p w14:paraId="2DBC86A0" w14:textId="77777777" w:rsidR="000234BB" w:rsidRPr="00D331EF" w:rsidRDefault="000234BB" w:rsidP="00725808">
            <w:pPr>
              <w:pStyle w:val="SmallStandard"/>
            </w:pPr>
            <w:r w:rsidRPr="00574783">
              <w:t>0..*</w:t>
            </w:r>
          </w:p>
        </w:tc>
        <w:tc>
          <w:tcPr>
            <w:tcW w:w="709" w:type="dxa"/>
          </w:tcPr>
          <w:p w14:paraId="34858317" w14:textId="77777777" w:rsidR="000234BB" w:rsidRPr="00D331EF" w:rsidRDefault="000234BB" w:rsidP="00725808">
            <w:pPr>
              <w:pStyle w:val="SmallStandard"/>
            </w:pPr>
            <w:r w:rsidRPr="00207506">
              <w:t>0..*</w:t>
            </w:r>
          </w:p>
        </w:tc>
        <w:tc>
          <w:tcPr>
            <w:tcW w:w="567" w:type="dxa"/>
          </w:tcPr>
          <w:p w14:paraId="0102D077" w14:textId="77777777" w:rsidR="000234BB" w:rsidRPr="00D331EF" w:rsidRDefault="000234BB" w:rsidP="00725808">
            <w:pPr>
              <w:pStyle w:val="SmallStandard"/>
            </w:pPr>
            <w:r>
              <w:t>N</w:t>
            </w:r>
          </w:p>
        </w:tc>
        <w:tc>
          <w:tcPr>
            <w:tcW w:w="3969" w:type="dxa"/>
          </w:tcPr>
          <w:p w14:paraId="6404272A" w14:textId="77777777" w:rsidR="000234BB" w:rsidRDefault="000234BB" w:rsidP="00725808"/>
        </w:tc>
      </w:tr>
    </w:tbl>
    <w:p w14:paraId="7E6A745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1" w:name="_e61af5b55bf3a5884bc84e70d7fb26ee"/>
      <w:r>
        <w:rPr>
          <w:lang w:val="en-GB"/>
        </w:rPr>
        <w:t>TopologyMappingSpecification</w:t>
      </w:r>
      <w:bookmarkEnd w:id="1661"/>
    </w:p>
    <w:p w14:paraId="54FE627B" w14:textId="77777777" w:rsidR="000234BB" w:rsidRDefault="000234BB" w:rsidP="000234BB">
      <w:r>
        <w:rPr>
          <w:sz w:val="18"/>
          <w:szCs w:val="18"/>
        </w:rPr>
        <w:t xml:space="preserve">A </w:t>
      </w:r>
      <w:r>
        <w:rPr>
          <w:i/>
          <w:iCs/>
          <w:sz w:val="18"/>
          <w:szCs w:val="18"/>
        </w:rPr>
        <w:t>TopologyMappingSpecification</w:t>
      </w:r>
      <w:r>
        <w:rPr>
          <w:sz w:val="18"/>
          <w:szCs w:val="18"/>
        </w:rPr>
        <w:t xml:space="preserve"> allows the definition of hierarchical topologies. It relates an outer topology with an enclosed inner topology.</w:t>
      </w:r>
    </w:p>
    <w:p w14:paraId="3E14F51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BEE0A82" w14:textId="77777777" w:rsidTr="00725808">
        <w:tc>
          <w:tcPr>
            <w:tcW w:w="2013" w:type="dxa"/>
            <w:tcMar>
              <w:top w:w="28" w:type="dxa"/>
              <w:left w:w="28" w:type="dxa"/>
              <w:bottom w:w="28" w:type="dxa"/>
              <w:right w:w="28" w:type="dxa"/>
            </w:tcMar>
          </w:tcPr>
          <w:p w14:paraId="450BE04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3A7EAF7" w14:textId="1FFCE9DF"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67A22DA2" w14:textId="77777777" w:rsidTr="00725808">
        <w:tc>
          <w:tcPr>
            <w:tcW w:w="2013" w:type="dxa"/>
            <w:tcMar>
              <w:top w:w="28" w:type="dxa"/>
              <w:left w:w="28" w:type="dxa"/>
              <w:bottom w:w="28" w:type="dxa"/>
              <w:right w:w="28" w:type="dxa"/>
            </w:tcMar>
          </w:tcPr>
          <w:p w14:paraId="4615CB9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30E3DB" w14:textId="77777777" w:rsidR="000234BB" w:rsidRDefault="000234BB" w:rsidP="00725808"/>
        </w:tc>
      </w:tr>
      <w:tr w:rsidR="000234BB" w:rsidRPr="008359F5" w14:paraId="18009603" w14:textId="77777777" w:rsidTr="00725808">
        <w:tc>
          <w:tcPr>
            <w:tcW w:w="2013" w:type="dxa"/>
            <w:tcMar>
              <w:top w:w="28" w:type="dxa"/>
              <w:left w:w="28" w:type="dxa"/>
              <w:bottom w:w="28" w:type="dxa"/>
              <w:right w:w="28" w:type="dxa"/>
            </w:tcMar>
          </w:tcPr>
          <w:p w14:paraId="53BDA15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CE2E890" w14:textId="77777777" w:rsidR="000234BB" w:rsidRPr="000437C1" w:rsidRDefault="000234BB" w:rsidP="00725808">
            <w:pPr>
              <w:pStyle w:val="SmallStandard"/>
            </w:pPr>
            <w:r>
              <w:t>false</w:t>
            </w:r>
          </w:p>
        </w:tc>
      </w:tr>
    </w:tbl>
    <w:p w14:paraId="69879F5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DED1C3E" w14:textId="77777777" w:rsidTr="00725808">
        <w:tc>
          <w:tcPr>
            <w:tcW w:w="3856" w:type="dxa"/>
            <w:gridSpan w:val="3"/>
          </w:tcPr>
          <w:p w14:paraId="12F7E967" w14:textId="77777777" w:rsidR="000234BB" w:rsidRDefault="000234BB" w:rsidP="00725808">
            <w:pPr>
              <w:jc w:val="center"/>
              <w:rPr>
                <w:b/>
                <w:sz w:val="16"/>
                <w:szCs w:val="16"/>
                <w:lang w:val="en-GB"/>
              </w:rPr>
            </w:pPr>
            <w:r>
              <w:rPr>
                <w:b/>
                <w:sz w:val="16"/>
                <w:szCs w:val="16"/>
                <w:lang w:val="en-GB"/>
              </w:rPr>
              <w:t>Other End</w:t>
            </w:r>
          </w:p>
        </w:tc>
        <w:tc>
          <w:tcPr>
            <w:tcW w:w="708" w:type="dxa"/>
          </w:tcPr>
          <w:p w14:paraId="4BC1DB6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709CC3D" w14:textId="77777777" w:rsidR="000234BB" w:rsidRDefault="000234BB" w:rsidP="00725808">
            <w:pPr>
              <w:jc w:val="center"/>
              <w:rPr>
                <w:b/>
                <w:sz w:val="16"/>
                <w:szCs w:val="16"/>
                <w:lang w:val="en-GB"/>
              </w:rPr>
            </w:pPr>
            <w:r>
              <w:rPr>
                <w:b/>
                <w:sz w:val="16"/>
                <w:szCs w:val="16"/>
                <w:lang w:val="en-GB"/>
              </w:rPr>
              <w:t>General</w:t>
            </w:r>
          </w:p>
        </w:tc>
      </w:tr>
      <w:tr w:rsidR="000234BB" w:rsidRPr="00720F6F" w14:paraId="253F931A" w14:textId="77777777" w:rsidTr="00725808">
        <w:tc>
          <w:tcPr>
            <w:tcW w:w="1573" w:type="dxa"/>
          </w:tcPr>
          <w:p w14:paraId="0C617FCC" w14:textId="77777777" w:rsidR="000234BB" w:rsidRDefault="000234BB" w:rsidP="00725808">
            <w:pPr>
              <w:rPr>
                <w:b/>
                <w:sz w:val="16"/>
                <w:szCs w:val="16"/>
                <w:lang w:val="en-GB"/>
              </w:rPr>
            </w:pPr>
            <w:r>
              <w:rPr>
                <w:b/>
                <w:sz w:val="16"/>
                <w:szCs w:val="16"/>
                <w:lang w:val="en-GB"/>
              </w:rPr>
              <w:t>Type</w:t>
            </w:r>
          </w:p>
        </w:tc>
        <w:tc>
          <w:tcPr>
            <w:tcW w:w="1574" w:type="dxa"/>
          </w:tcPr>
          <w:p w14:paraId="13705F99" w14:textId="77777777" w:rsidR="000234BB" w:rsidRDefault="000234BB" w:rsidP="00725808">
            <w:pPr>
              <w:rPr>
                <w:b/>
                <w:sz w:val="16"/>
                <w:szCs w:val="16"/>
                <w:lang w:val="en-GB"/>
              </w:rPr>
            </w:pPr>
            <w:r>
              <w:rPr>
                <w:b/>
                <w:sz w:val="16"/>
                <w:szCs w:val="16"/>
                <w:lang w:val="en-GB"/>
              </w:rPr>
              <w:t>Role</w:t>
            </w:r>
          </w:p>
        </w:tc>
        <w:tc>
          <w:tcPr>
            <w:tcW w:w="708" w:type="dxa"/>
          </w:tcPr>
          <w:p w14:paraId="591023AF" w14:textId="77777777" w:rsidR="000234BB" w:rsidRDefault="000234BB" w:rsidP="00725808">
            <w:pPr>
              <w:rPr>
                <w:b/>
                <w:sz w:val="16"/>
                <w:szCs w:val="16"/>
                <w:lang w:val="en-GB"/>
              </w:rPr>
            </w:pPr>
            <w:r>
              <w:rPr>
                <w:b/>
                <w:sz w:val="16"/>
                <w:szCs w:val="16"/>
                <w:lang w:val="en-GB"/>
              </w:rPr>
              <w:t>Mult</w:t>
            </w:r>
          </w:p>
        </w:tc>
        <w:tc>
          <w:tcPr>
            <w:tcW w:w="709" w:type="dxa"/>
          </w:tcPr>
          <w:p w14:paraId="5B35C5C4" w14:textId="77777777" w:rsidR="000234BB" w:rsidRDefault="000234BB" w:rsidP="00725808">
            <w:pPr>
              <w:rPr>
                <w:b/>
                <w:sz w:val="16"/>
                <w:szCs w:val="16"/>
                <w:lang w:val="en-GB"/>
              </w:rPr>
            </w:pPr>
            <w:r>
              <w:rPr>
                <w:b/>
                <w:sz w:val="16"/>
                <w:szCs w:val="16"/>
                <w:lang w:val="en-GB"/>
              </w:rPr>
              <w:t>Mult</w:t>
            </w:r>
          </w:p>
        </w:tc>
        <w:tc>
          <w:tcPr>
            <w:tcW w:w="567" w:type="dxa"/>
          </w:tcPr>
          <w:p w14:paraId="38F0DE33"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B8916E2" w14:textId="77777777" w:rsidR="000234BB" w:rsidRPr="008359F5" w:rsidRDefault="000234BB" w:rsidP="00725808">
            <w:pPr>
              <w:rPr>
                <w:b/>
                <w:sz w:val="16"/>
                <w:szCs w:val="16"/>
                <w:lang w:val="en-GB"/>
              </w:rPr>
            </w:pPr>
            <w:r>
              <w:rPr>
                <w:b/>
                <w:sz w:val="16"/>
                <w:szCs w:val="16"/>
                <w:lang w:val="en-GB"/>
              </w:rPr>
              <w:t>Comment</w:t>
            </w:r>
          </w:p>
        </w:tc>
      </w:tr>
      <w:tr w:rsidR="000234BB" w:rsidRPr="00CC6307" w14:paraId="4B593FE1" w14:textId="77777777" w:rsidTr="00725808">
        <w:tc>
          <w:tcPr>
            <w:tcW w:w="1573" w:type="dxa"/>
          </w:tcPr>
          <w:p w14:paraId="12FB0C5D" w14:textId="77777777" w:rsidR="000234BB" w:rsidRPr="00634625" w:rsidRDefault="000234BB" w:rsidP="00725808">
            <w:pPr>
              <w:pStyle w:val="SmallStandard"/>
            </w:pPr>
            <w:r>
              <w:t>SegmentMapping</w:t>
            </w:r>
          </w:p>
        </w:tc>
        <w:tc>
          <w:tcPr>
            <w:tcW w:w="1574" w:type="dxa"/>
          </w:tcPr>
          <w:p w14:paraId="4415FCF0" w14:textId="77777777" w:rsidR="000234BB" w:rsidRDefault="000234BB" w:rsidP="00725808"/>
        </w:tc>
        <w:tc>
          <w:tcPr>
            <w:tcW w:w="708" w:type="dxa"/>
          </w:tcPr>
          <w:p w14:paraId="1A956306" w14:textId="77777777" w:rsidR="000234BB" w:rsidRPr="00D331EF" w:rsidRDefault="000234BB" w:rsidP="00725808">
            <w:pPr>
              <w:pStyle w:val="SmallStandard"/>
            </w:pPr>
            <w:r w:rsidRPr="00574783">
              <w:t>0..*</w:t>
            </w:r>
          </w:p>
        </w:tc>
        <w:tc>
          <w:tcPr>
            <w:tcW w:w="709" w:type="dxa"/>
          </w:tcPr>
          <w:p w14:paraId="70049CDE" w14:textId="77777777" w:rsidR="000234BB" w:rsidRDefault="000234BB" w:rsidP="00725808"/>
        </w:tc>
        <w:tc>
          <w:tcPr>
            <w:tcW w:w="567" w:type="dxa"/>
          </w:tcPr>
          <w:p w14:paraId="7C02D99F" w14:textId="77777777" w:rsidR="000234BB" w:rsidRDefault="000234BB" w:rsidP="00725808">
            <w:pPr>
              <w:pStyle w:val="SmallStandard"/>
            </w:pPr>
            <w:r>
              <w:t>Y</w:t>
            </w:r>
          </w:p>
        </w:tc>
        <w:tc>
          <w:tcPr>
            <w:tcW w:w="3969" w:type="dxa"/>
          </w:tcPr>
          <w:p w14:paraId="14639509" w14:textId="77777777" w:rsidR="000234BB" w:rsidRDefault="000234BB" w:rsidP="00725808"/>
        </w:tc>
      </w:tr>
      <w:tr w:rsidR="000234BB" w:rsidRPr="00CC6307" w14:paraId="7F48F6DE" w14:textId="77777777" w:rsidTr="00725808">
        <w:tc>
          <w:tcPr>
            <w:tcW w:w="1573" w:type="dxa"/>
          </w:tcPr>
          <w:p w14:paraId="39F46AC3" w14:textId="77777777" w:rsidR="000234BB" w:rsidRPr="00634625" w:rsidRDefault="000234BB" w:rsidP="00725808">
            <w:pPr>
              <w:pStyle w:val="SmallStandard"/>
            </w:pPr>
            <w:r>
              <w:t>TopologySpecification</w:t>
            </w:r>
          </w:p>
        </w:tc>
        <w:tc>
          <w:tcPr>
            <w:tcW w:w="1574" w:type="dxa"/>
          </w:tcPr>
          <w:p w14:paraId="70B09460" w14:textId="77777777" w:rsidR="000234BB" w:rsidRPr="00132C43" w:rsidRDefault="000234BB" w:rsidP="00725808">
            <w:pPr>
              <w:pStyle w:val="SmallStandard"/>
            </w:pPr>
            <w:r>
              <w:t>outerTopology</w:t>
            </w:r>
          </w:p>
        </w:tc>
        <w:tc>
          <w:tcPr>
            <w:tcW w:w="708" w:type="dxa"/>
          </w:tcPr>
          <w:p w14:paraId="41392966" w14:textId="77777777" w:rsidR="000234BB" w:rsidRPr="00D331EF" w:rsidRDefault="000234BB" w:rsidP="00725808">
            <w:pPr>
              <w:pStyle w:val="SmallStandard"/>
            </w:pPr>
            <w:r w:rsidRPr="00574783">
              <w:t>1</w:t>
            </w:r>
          </w:p>
        </w:tc>
        <w:tc>
          <w:tcPr>
            <w:tcW w:w="709" w:type="dxa"/>
          </w:tcPr>
          <w:p w14:paraId="48F61814" w14:textId="77777777" w:rsidR="000234BB" w:rsidRDefault="000234BB" w:rsidP="00725808"/>
        </w:tc>
        <w:tc>
          <w:tcPr>
            <w:tcW w:w="567" w:type="dxa"/>
          </w:tcPr>
          <w:p w14:paraId="240691EE" w14:textId="77777777" w:rsidR="000234BB" w:rsidRPr="00D331EF" w:rsidRDefault="000234BB" w:rsidP="00725808">
            <w:pPr>
              <w:pStyle w:val="SmallStandard"/>
            </w:pPr>
            <w:r>
              <w:t>N</w:t>
            </w:r>
          </w:p>
        </w:tc>
        <w:tc>
          <w:tcPr>
            <w:tcW w:w="3969" w:type="dxa"/>
          </w:tcPr>
          <w:p w14:paraId="2B19290F" w14:textId="77777777" w:rsidR="000234BB" w:rsidRDefault="000234BB" w:rsidP="00725808"/>
        </w:tc>
      </w:tr>
      <w:tr w:rsidR="000234BB" w:rsidRPr="00CC6307" w14:paraId="11BC4313" w14:textId="77777777" w:rsidTr="00725808">
        <w:tc>
          <w:tcPr>
            <w:tcW w:w="1573" w:type="dxa"/>
          </w:tcPr>
          <w:p w14:paraId="2D339B5C" w14:textId="77777777" w:rsidR="000234BB" w:rsidRPr="00634625" w:rsidRDefault="000234BB" w:rsidP="00725808">
            <w:pPr>
              <w:pStyle w:val="SmallStandard"/>
            </w:pPr>
            <w:r>
              <w:t>TopologySpecification</w:t>
            </w:r>
          </w:p>
        </w:tc>
        <w:tc>
          <w:tcPr>
            <w:tcW w:w="1574" w:type="dxa"/>
          </w:tcPr>
          <w:p w14:paraId="2FDBE3E0" w14:textId="77777777" w:rsidR="000234BB" w:rsidRPr="00132C43" w:rsidRDefault="000234BB" w:rsidP="00725808">
            <w:pPr>
              <w:pStyle w:val="SmallStandard"/>
            </w:pPr>
            <w:r>
              <w:t>innerTopolgy</w:t>
            </w:r>
          </w:p>
        </w:tc>
        <w:tc>
          <w:tcPr>
            <w:tcW w:w="708" w:type="dxa"/>
          </w:tcPr>
          <w:p w14:paraId="21C1DED8" w14:textId="77777777" w:rsidR="000234BB" w:rsidRPr="00D331EF" w:rsidRDefault="000234BB" w:rsidP="00725808">
            <w:pPr>
              <w:pStyle w:val="SmallStandard"/>
            </w:pPr>
            <w:r w:rsidRPr="00574783">
              <w:t>1</w:t>
            </w:r>
          </w:p>
        </w:tc>
        <w:tc>
          <w:tcPr>
            <w:tcW w:w="709" w:type="dxa"/>
          </w:tcPr>
          <w:p w14:paraId="258ECF79" w14:textId="77777777" w:rsidR="000234BB" w:rsidRDefault="000234BB" w:rsidP="00725808"/>
        </w:tc>
        <w:tc>
          <w:tcPr>
            <w:tcW w:w="567" w:type="dxa"/>
          </w:tcPr>
          <w:p w14:paraId="72BA27FA" w14:textId="77777777" w:rsidR="000234BB" w:rsidRPr="00D331EF" w:rsidRDefault="000234BB" w:rsidP="00725808">
            <w:pPr>
              <w:pStyle w:val="SmallStandard"/>
            </w:pPr>
            <w:r>
              <w:t>N</w:t>
            </w:r>
          </w:p>
        </w:tc>
        <w:tc>
          <w:tcPr>
            <w:tcW w:w="3969" w:type="dxa"/>
          </w:tcPr>
          <w:p w14:paraId="6A9C858C" w14:textId="77777777" w:rsidR="000234BB" w:rsidRDefault="000234BB" w:rsidP="00725808"/>
        </w:tc>
      </w:tr>
      <w:tr w:rsidR="000234BB" w:rsidRPr="00CC6307" w14:paraId="59232350" w14:textId="77777777" w:rsidTr="00725808">
        <w:tc>
          <w:tcPr>
            <w:tcW w:w="1573" w:type="dxa"/>
          </w:tcPr>
          <w:p w14:paraId="7E65E300" w14:textId="77777777" w:rsidR="000234BB" w:rsidRPr="00634625" w:rsidRDefault="000234BB" w:rsidP="00725808">
            <w:pPr>
              <w:pStyle w:val="SmallStandard"/>
            </w:pPr>
            <w:r>
              <w:t>NodeMapping</w:t>
            </w:r>
          </w:p>
        </w:tc>
        <w:tc>
          <w:tcPr>
            <w:tcW w:w="1574" w:type="dxa"/>
          </w:tcPr>
          <w:p w14:paraId="25C2728F" w14:textId="77777777" w:rsidR="000234BB" w:rsidRDefault="000234BB" w:rsidP="00725808"/>
        </w:tc>
        <w:tc>
          <w:tcPr>
            <w:tcW w:w="708" w:type="dxa"/>
          </w:tcPr>
          <w:p w14:paraId="2FB19FA8" w14:textId="77777777" w:rsidR="000234BB" w:rsidRPr="00D331EF" w:rsidRDefault="000234BB" w:rsidP="00725808">
            <w:pPr>
              <w:pStyle w:val="SmallStandard"/>
            </w:pPr>
            <w:r w:rsidRPr="00574783">
              <w:t>0..*</w:t>
            </w:r>
          </w:p>
        </w:tc>
        <w:tc>
          <w:tcPr>
            <w:tcW w:w="709" w:type="dxa"/>
          </w:tcPr>
          <w:p w14:paraId="4C46C35A" w14:textId="77777777" w:rsidR="000234BB" w:rsidRPr="00D331EF" w:rsidRDefault="000234BB" w:rsidP="00725808">
            <w:pPr>
              <w:pStyle w:val="SmallStandard"/>
            </w:pPr>
            <w:r w:rsidRPr="00207506">
              <w:t>1</w:t>
            </w:r>
          </w:p>
        </w:tc>
        <w:tc>
          <w:tcPr>
            <w:tcW w:w="567" w:type="dxa"/>
          </w:tcPr>
          <w:p w14:paraId="51C12CEF" w14:textId="77777777" w:rsidR="000234BB" w:rsidRDefault="000234BB" w:rsidP="00725808">
            <w:pPr>
              <w:pStyle w:val="SmallStandard"/>
            </w:pPr>
            <w:r>
              <w:t>Y</w:t>
            </w:r>
          </w:p>
        </w:tc>
        <w:tc>
          <w:tcPr>
            <w:tcW w:w="3969" w:type="dxa"/>
          </w:tcPr>
          <w:p w14:paraId="7AE5B379" w14:textId="77777777" w:rsidR="000234BB" w:rsidRDefault="000234BB" w:rsidP="00725808"/>
        </w:tc>
      </w:tr>
    </w:tbl>
    <w:p w14:paraId="340EA5BB"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2" w:name="_4335405ae27012083832f32962a2720a"/>
      <w:r>
        <w:rPr>
          <w:lang w:val="en-GB"/>
        </w:rPr>
        <w:t>TopologyNode</w:t>
      </w:r>
      <w:bookmarkEnd w:id="1662"/>
    </w:p>
    <w:p w14:paraId="30F8BF77" w14:textId="77777777" w:rsidR="000234BB" w:rsidRDefault="000234BB" w:rsidP="000234BB">
      <w:r>
        <w:rPr>
          <w:sz w:val="18"/>
          <w:szCs w:val="18"/>
        </w:rPr>
        <w:t>A TopologyNode is a point in the Topology where TopologySegments are starting and ending.</w:t>
      </w:r>
    </w:p>
    <w:p w14:paraId="51D60B7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814141C" w14:textId="77777777" w:rsidTr="00725808">
        <w:tc>
          <w:tcPr>
            <w:tcW w:w="2013" w:type="dxa"/>
            <w:tcMar>
              <w:top w:w="28" w:type="dxa"/>
              <w:left w:w="28" w:type="dxa"/>
              <w:bottom w:w="28" w:type="dxa"/>
              <w:right w:w="28" w:type="dxa"/>
            </w:tcMar>
          </w:tcPr>
          <w:p w14:paraId="1B83199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79A0A2" w14:textId="44A4D64B"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04A15E6A" w14:textId="77777777" w:rsidTr="00725808">
        <w:tc>
          <w:tcPr>
            <w:tcW w:w="2013" w:type="dxa"/>
            <w:tcMar>
              <w:top w:w="28" w:type="dxa"/>
              <w:left w:w="28" w:type="dxa"/>
              <w:bottom w:w="28" w:type="dxa"/>
              <w:right w:w="28" w:type="dxa"/>
            </w:tcMar>
          </w:tcPr>
          <w:p w14:paraId="455444E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E4E7E7" w14:textId="77777777" w:rsidR="000234BB" w:rsidRDefault="000234BB" w:rsidP="00725808"/>
        </w:tc>
      </w:tr>
      <w:tr w:rsidR="000234BB" w:rsidRPr="008359F5" w14:paraId="41178DA1" w14:textId="77777777" w:rsidTr="00725808">
        <w:tc>
          <w:tcPr>
            <w:tcW w:w="2013" w:type="dxa"/>
            <w:tcMar>
              <w:top w:w="28" w:type="dxa"/>
              <w:left w:w="28" w:type="dxa"/>
              <w:bottom w:w="28" w:type="dxa"/>
              <w:right w:w="28" w:type="dxa"/>
            </w:tcMar>
          </w:tcPr>
          <w:p w14:paraId="3DAFC5A6"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1B3E538A" w14:textId="77777777" w:rsidR="000234BB" w:rsidRPr="000437C1" w:rsidRDefault="000234BB" w:rsidP="00725808">
            <w:pPr>
              <w:pStyle w:val="SmallStandard"/>
            </w:pPr>
            <w:r>
              <w:t>false</w:t>
            </w:r>
          </w:p>
        </w:tc>
      </w:tr>
    </w:tbl>
    <w:p w14:paraId="3FA131A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59869E8" w14:textId="77777777" w:rsidTr="00725808">
        <w:tc>
          <w:tcPr>
            <w:tcW w:w="2013" w:type="dxa"/>
            <w:tcMar>
              <w:top w:w="28" w:type="dxa"/>
              <w:left w:w="28" w:type="dxa"/>
              <w:bottom w:w="28" w:type="dxa"/>
              <w:right w:w="28" w:type="dxa"/>
            </w:tcMar>
          </w:tcPr>
          <w:p w14:paraId="25FBB209"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E9C43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A19F7C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1438028"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3DD37DAB" w14:textId="77777777" w:rsidTr="00725808">
        <w:tc>
          <w:tcPr>
            <w:tcW w:w="2013" w:type="dxa"/>
            <w:tcMar>
              <w:top w:w="28" w:type="dxa"/>
              <w:left w:w="28" w:type="dxa"/>
              <w:bottom w:w="28" w:type="dxa"/>
              <w:right w:w="28" w:type="dxa"/>
            </w:tcMar>
          </w:tcPr>
          <w:p w14:paraId="6323A7EB"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69EDDCE0"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653F7CE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FA7899A" w14:textId="77777777" w:rsidR="000234BB" w:rsidRDefault="000234BB" w:rsidP="00725808">
            <w:pPr>
              <w:jc w:val="left"/>
            </w:pPr>
            <w:r>
              <w:rPr>
                <w:sz w:val="16"/>
                <w:szCs w:val="16"/>
              </w:rPr>
              <w:t>Specifies additional identifiers for the TopologyNode.</w:t>
            </w:r>
          </w:p>
          <w:p w14:paraId="6956B10F" w14:textId="77777777" w:rsidR="000234BB" w:rsidRDefault="000234BB" w:rsidP="00725808">
            <w:pPr>
              <w:jc w:val="left"/>
            </w:pPr>
            <w:r>
              <w:rPr>
                <w:sz w:val="16"/>
                <w:szCs w:val="16"/>
              </w:rPr>
              <w:t>Example: TopologyNode Ids may vary from one CAD system export to another. Therefore, the CAD system Id is improper for identification attribute. The identification shall have a value which is unique within the Topology. AliasId may be used for the CAD system Id.</w:t>
            </w:r>
          </w:p>
        </w:tc>
      </w:tr>
      <w:tr w:rsidR="000234BB" w:rsidRPr="006675E2" w14:paraId="5463F436" w14:textId="77777777" w:rsidTr="00725808">
        <w:tc>
          <w:tcPr>
            <w:tcW w:w="2013" w:type="dxa"/>
            <w:tcMar>
              <w:top w:w="28" w:type="dxa"/>
              <w:left w:w="28" w:type="dxa"/>
              <w:bottom w:w="28" w:type="dxa"/>
              <w:right w:w="28" w:type="dxa"/>
            </w:tcMar>
          </w:tcPr>
          <w:p w14:paraId="7588CE34"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C5B8CD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F37CA61"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A5BF21D" w14:textId="77777777" w:rsidR="000234BB" w:rsidRDefault="000234BB" w:rsidP="00725808">
            <w:pPr>
              <w:jc w:val="left"/>
            </w:pPr>
            <w:r>
              <w:rPr>
                <w:sz w:val="16"/>
                <w:szCs w:val="16"/>
              </w:rPr>
              <w:t>Specifies a unique identification of the TopologyNode. The identification is guaranteed to be unique within the TopologySpecification. For all VEC-documents a TopologyNode-instance can be trusted to be the same if the TopologySpecification-instance is the same (see TopologySpecification) and the identification of the TopologyNode is the same.</w:t>
            </w:r>
          </w:p>
        </w:tc>
      </w:tr>
      <w:tr w:rsidR="000234BB" w:rsidRPr="006675E2" w14:paraId="1604A408" w14:textId="77777777" w:rsidTr="00725808">
        <w:tc>
          <w:tcPr>
            <w:tcW w:w="2013" w:type="dxa"/>
            <w:tcMar>
              <w:top w:w="28" w:type="dxa"/>
              <w:left w:w="28" w:type="dxa"/>
              <w:bottom w:w="28" w:type="dxa"/>
              <w:right w:w="28" w:type="dxa"/>
            </w:tcMar>
          </w:tcPr>
          <w:p w14:paraId="199CA5DE" w14:textId="77777777" w:rsidR="000234BB" w:rsidRPr="00620BBE" w:rsidRDefault="000234BB" w:rsidP="00725808">
            <w:pPr>
              <w:pStyle w:val="SmallStandard"/>
            </w:pPr>
            <w:r w:rsidRPr="00620BBE">
              <w:t>matchingPointId</w:t>
            </w:r>
          </w:p>
        </w:tc>
        <w:tc>
          <w:tcPr>
            <w:tcW w:w="1559" w:type="dxa"/>
            <w:tcMar>
              <w:top w:w="28" w:type="dxa"/>
              <w:left w:w="28" w:type="dxa"/>
              <w:bottom w:w="28" w:type="dxa"/>
              <w:right w:w="28" w:type="dxa"/>
            </w:tcMar>
          </w:tcPr>
          <w:p w14:paraId="2993FEDB"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DA4DCC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8B72B4B" w14:textId="77777777" w:rsidR="000234BB" w:rsidRDefault="000234BB" w:rsidP="00725808">
            <w:pPr>
              <w:jc w:val="left"/>
            </w:pPr>
            <w:r>
              <w:rPr>
                <w:sz w:val="16"/>
                <w:szCs w:val="16"/>
              </w:rPr>
              <w:t>Specifies an identification of a TopologyNode which be used for matching nodes that belong to different TopologySpecifications and that are representing the same node. Example: There are two TopologySpecifications, each specifying the topology of a certain zone of the car. If the zones are adjacent, it is possible that there are TopologyNodes where the two topologies are connected. These "connection-nodes" would carry the same matchingPointId.</w:t>
            </w:r>
          </w:p>
        </w:tc>
      </w:tr>
      <w:tr w:rsidR="000234BB" w:rsidRPr="006675E2" w14:paraId="661FB311" w14:textId="77777777" w:rsidTr="00725808">
        <w:tc>
          <w:tcPr>
            <w:tcW w:w="2013" w:type="dxa"/>
            <w:tcMar>
              <w:top w:w="28" w:type="dxa"/>
              <w:left w:w="28" w:type="dxa"/>
              <w:bottom w:w="28" w:type="dxa"/>
              <w:right w:w="28" w:type="dxa"/>
            </w:tcMar>
          </w:tcPr>
          <w:p w14:paraId="4B157AD5" w14:textId="77777777" w:rsidR="000234BB" w:rsidRPr="00620BBE" w:rsidRDefault="000234BB" w:rsidP="00725808">
            <w:pPr>
              <w:pStyle w:val="SmallStandard"/>
            </w:pPr>
            <w:r w:rsidRPr="00620BBE">
              <w:t>processingInstruction</w:t>
            </w:r>
          </w:p>
        </w:tc>
        <w:tc>
          <w:tcPr>
            <w:tcW w:w="1559" w:type="dxa"/>
            <w:tcMar>
              <w:top w:w="28" w:type="dxa"/>
              <w:left w:w="28" w:type="dxa"/>
              <w:bottom w:w="28" w:type="dxa"/>
              <w:right w:w="28" w:type="dxa"/>
            </w:tcMar>
          </w:tcPr>
          <w:p w14:paraId="12161280"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73D07929"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FC510BC" w14:textId="77777777" w:rsidR="000234BB" w:rsidRDefault="000234BB" w:rsidP="00725808">
            <w:pPr>
              <w:jc w:val="left"/>
            </w:pPr>
            <w:r>
              <w:rPr>
                <w:sz w:val="16"/>
                <w:szCs w:val="16"/>
              </w:rPr>
              <w:t>Specifies processing instructions for the TopologyNode.</w:t>
            </w:r>
          </w:p>
        </w:tc>
      </w:tr>
      <w:tr w:rsidR="000234BB" w:rsidRPr="006675E2" w14:paraId="5DEE9731" w14:textId="77777777" w:rsidTr="00725808">
        <w:tc>
          <w:tcPr>
            <w:tcW w:w="2013" w:type="dxa"/>
            <w:tcMar>
              <w:top w:w="28" w:type="dxa"/>
              <w:left w:w="28" w:type="dxa"/>
              <w:bottom w:w="28" w:type="dxa"/>
              <w:right w:w="28" w:type="dxa"/>
            </w:tcMar>
          </w:tcPr>
          <w:p w14:paraId="69258AE9" w14:textId="77777777" w:rsidR="000234BB" w:rsidRPr="00620BBE" w:rsidRDefault="000234BB" w:rsidP="00725808">
            <w:pPr>
              <w:pStyle w:val="SmallStandard"/>
            </w:pPr>
            <w:r w:rsidRPr="00620BBE">
              <w:t>nodeType</w:t>
            </w:r>
          </w:p>
        </w:tc>
        <w:tc>
          <w:tcPr>
            <w:tcW w:w="1559" w:type="dxa"/>
            <w:tcMar>
              <w:top w:w="28" w:type="dxa"/>
              <w:left w:w="28" w:type="dxa"/>
              <w:bottom w:w="28" w:type="dxa"/>
              <w:right w:w="28" w:type="dxa"/>
            </w:tcMar>
          </w:tcPr>
          <w:p w14:paraId="604EF086" w14:textId="77777777" w:rsidR="000234BB" w:rsidRPr="008359F5" w:rsidRDefault="000234BB" w:rsidP="00725808">
            <w:pPr>
              <w:pStyle w:val="SmallStandard"/>
            </w:pPr>
            <w:r w:rsidRPr="00D21799">
              <w:t>NodeType</w:t>
            </w:r>
          </w:p>
        </w:tc>
        <w:tc>
          <w:tcPr>
            <w:tcW w:w="709" w:type="dxa"/>
            <w:tcMar>
              <w:top w:w="28" w:type="dxa"/>
              <w:left w:w="28" w:type="dxa"/>
              <w:bottom w:w="28" w:type="dxa"/>
              <w:right w:w="28" w:type="dxa"/>
            </w:tcMar>
          </w:tcPr>
          <w:p w14:paraId="4F6E236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F507D95" w14:textId="77777777" w:rsidR="000234BB" w:rsidRDefault="000234BB" w:rsidP="00725808">
            <w:pPr>
              <w:jc w:val="left"/>
            </w:pPr>
            <w:r>
              <w:rPr>
                <w:sz w:val="16"/>
                <w:szCs w:val="16"/>
              </w:rPr>
              <w:t>Specifies the type of the TopologyNode. A Node can either be an EndNode, a Junction or an Inliner.</w:t>
            </w:r>
          </w:p>
        </w:tc>
      </w:tr>
    </w:tbl>
    <w:p w14:paraId="252B196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7DEACD1" w14:textId="77777777" w:rsidTr="00725808">
        <w:tc>
          <w:tcPr>
            <w:tcW w:w="3856" w:type="dxa"/>
            <w:gridSpan w:val="3"/>
          </w:tcPr>
          <w:p w14:paraId="01796B45" w14:textId="77777777" w:rsidR="000234BB" w:rsidRDefault="000234BB" w:rsidP="00725808">
            <w:pPr>
              <w:jc w:val="center"/>
              <w:rPr>
                <w:b/>
                <w:sz w:val="16"/>
                <w:szCs w:val="16"/>
                <w:lang w:val="en-GB"/>
              </w:rPr>
            </w:pPr>
            <w:r>
              <w:rPr>
                <w:b/>
                <w:sz w:val="16"/>
                <w:szCs w:val="16"/>
                <w:lang w:val="en-GB"/>
              </w:rPr>
              <w:t>Other End</w:t>
            </w:r>
          </w:p>
        </w:tc>
        <w:tc>
          <w:tcPr>
            <w:tcW w:w="708" w:type="dxa"/>
          </w:tcPr>
          <w:p w14:paraId="2A14DF0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DBDDD45" w14:textId="77777777" w:rsidR="000234BB" w:rsidRDefault="000234BB" w:rsidP="00725808">
            <w:pPr>
              <w:jc w:val="center"/>
              <w:rPr>
                <w:b/>
                <w:sz w:val="16"/>
                <w:szCs w:val="16"/>
                <w:lang w:val="en-GB"/>
              </w:rPr>
            </w:pPr>
            <w:r>
              <w:rPr>
                <w:b/>
                <w:sz w:val="16"/>
                <w:szCs w:val="16"/>
                <w:lang w:val="en-GB"/>
              </w:rPr>
              <w:t>General</w:t>
            </w:r>
          </w:p>
        </w:tc>
      </w:tr>
      <w:tr w:rsidR="000234BB" w:rsidRPr="00720F6F" w14:paraId="5E360FB7" w14:textId="77777777" w:rsidTr="00725808">
        <w:tc>
          <w:tcPr>
            <w:tcW w:w="1573" w:type="dxa"/>
          </w:tcPr>
          <w:p w14:paraId="3498C331" w14:textId="77777777" w:rsidR="000234BB" w:rsidRDefault="000234BB" w:rsidP="00725808">
            <w:pPr>
              <w:rPr>
                <w:b/>
                <w:sz w:val="16"/>
                <w:szCs w:val="16"/>
                <w:lang w:val="en-GB"/>
              </w:rPr>
            </w:pPr>
            <w:r>
              <w:rPr>
                <w:b/>
                <w:sz w:val="16"/>
                <w:szCs w:val="16"/>
                <w:lang w:val="en-GB"/>
              </w:rPr>
              <w:t>Type</w:t>
            </w:r>
          </w:p>
        </w:tc>
        <w:tc>
          <w:tcPr>
            <w:tcW w:w="1574" w:type="dxa"/>
          </w:tcPr>
          <w:p w14:paraId="6384EC9D" w14:textId="77777777" w:rsidR="000234BB" w:rsidRDefault="000234BB" w:rsidP="00725808">
            <w:pPr>
              <w:rPr>
                <w:b/>
                <w:sz w:val="16"/>
                <w:szCs w:val="16"/>
                <w:lang w:val="en-GB"/>
              </w:rPr>
            </w:pPr>
            <w:r>
              <w:rPr>
                <w:b/>
                <w:sz w:val="16"/>
                <w:szCs w:val="16"/>
                <w:lang w:val="en-GB"/>
              </w:rPr>
              <w:t>Role</w:t>
            </w:r>
          </w:p>
        </w:tc>
        <w:tc>
          <w:tcPr>
            <w:tcW w:w="708" w:type="dxa"/>
          </w:tcPr>
          <w:p w14:paraId="7D763D9D" w14:textId="77777777" w:rsidR="000234BB" w:rsidRDefault="000234BB" w:rsidP="00725808">
            <w:pPr>
              <w:rPr>
                <w:b/>
                <w:sz w:val="16"/>
                <w:szCs w:val="16"/>
                <w:lang w:val="en-GB"/>
              </w:rPr>
            </w:pPr>
            <w:r>
              <w:rPr>
                <w:b/>
                <w:sz w:val="16"/>
                <w:szCs w:val="16"/>
                <w:lang w:val="en-GB"/>
              </w:rPr>
              <w:t>Mult</w:t>
            </w:r>
          </w:p>
        </w:tc>
        <w:tc>
          <w:tcPr>
            <w:tcW w:w="709" w:type="dxa"/>
          </w:tcPr>
          <w:p w14:paraId="3C26B688" w14:textId="77777777" w:rsidR="000234BB" w:rsidRDefault="000234BB" w:rsidP="00725808">
            <w:pPr>
              <w:rPr>
                <w:b/>
                <w:sz w:val="16"/>
                <w:szCs w:val="16"/>
                <w:lang w:val="en-GB"/>
              </w:rPr>
            </w:pPr>
            <w:r>
              <w:rPr>
                <w:b/>
                <w:sz w:val="16"/>
                <w:szCs w:val="16"/>
                <w:lang w:val="en-GB"/>
              </w:rPr>
              <w:t>Mult</w:t>
            </w:r>
          </w:p>
        </w:tc>
        <w:tc>
          <w:tcPr>
            <w:tcW w:w="567" w:type="dxa"/>
          </w:tcPr>
          <w:p w14:paraId="34355B0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DF29474" w14:textId="77777777" w:rsidR="000234BB" w:rsidRPr="008359F5" w:rsidRDefault="000234BB" w:rsidP="00725808">
            <w:pPr>
              <w:rPr>
                <w:b/>
                <w:sz w:val="16"/>
                <w:szCs w:val="16"/>
                <w:lang w:val="en-GB"/>
              </w:rPr>
            </w:pPr>
            <w:r>
              <w:rPr>
                <w:b/>
                <w:sz w:val="16"/>
                <w:szCs w:val="16"/>
                <w:lang w:val="en-GB"/>
              </w:rPr>
              <w:t>Comment</w:t>
            </w:r>
          </w:p>
        </w:tc>
      </w:tr>
      <w:tr w:rsidR="000234BB" w:rsidRPr="00CC6307" w14:paraId="7CCD3C00" w14:textId="77777777" w:rsidTr="00725808">
        <w:tc>
          <w:tcPr>
            <w:tcW w:w="1573" w:type="dxa"/>
          </w:tcPr>
          <w:p w14:paraId="5B05B6C5" w14:textId="77777777" w:rsidR="000234BB" w:rsidRPr="00634625" w:rsidRDefault="000234BB" w:rsidP="00725808">
            <w:pPr>
              <w:pStyle w:val="SmallStandard"/>
            </w:pPr>
            <w:r>
              <w:t>UsageNode</w:t>
            </w:r>
          </w:p>
        </w:tc>
        <w:tc>
          <w:tcPr>
            <w:tcW w:w="1574" w:type="dxa"/>
          </w:tcPr>
          <w:p w14:paraId="054194DD" w14:textId="77777777" w:rsidR="000234BB" w:rsidRPr="00132C43" w:rsidRDefault="000234BB" w:rsidP="00725808">
            <w:pPr>
              <w:pStyle w:val="SmallStandard"/>
            </w:pPr>
            <w:r>
              <w:t>realizedUsageNode</w:t>
            </w:r>
          </w:p>
        </w:tc>
        <w:tc>
          <w:tcPr>
            <w:tcW w:w="708" w:type="dxa"/>
          </w:tcPr>
          <w:p w14:paraId="3FF887F9" w14:textId="77777777" w:rsidR="000234BB" w:rsidRPr="00D331EF" w:rsidRDefault="000234BB" w:rsidP="00725808">
            <w:pPr>
              <w:pStyle w:val="SmallStandard"/>
            </w:pPr>
            <w:r w:rsidRPr="00574783">
              <w:t>0..1</w:t>
            </w:r>
          </w:p>
        </w:tc>
        <w:tc>
          <w:tcPr>
            <w:tcW w:w="709" w:type="dxa"/>
          </w:tcPr>
          <w:p w14:paraId="3C85434F" w14:textId="77777777" w:rsidR="000234BB" w:rsidRPr="00D331EF" w:rsidRDefault="000234BB" w:rsidP="00725808">
            <w:pPr>
              <w:pStyle w:val="SmallStandard"/>
            </w:pPr>
            <w:r w:rsidRPr="00207506">
              <w:t>0..*</w:t>
            </w:r>
          </w:p>
        </w:tc>
        <w:tc>
          <w:tcPr>
            <w:tcW w:w="567" w:type="dxa"/>
          </w:tcPr>
          <w:p w14:paraId="5F73FE18" w14:textId="77777777" w:rsidR="000234BB" w:rsidRPr="00D331EF" w:rsidRDefault="000234BB" w:rsidP="00725808">
            <w:pPr>
              <w:pStyle w:val="SmallStandard"/>
            </w:pPr>
            <w:r>
              <w:t>N</w:t>
            </w:r>
          </w:p>
        </w:tc>
        <w:tc>
          <w:tcPr>
            <w:tcW w:w="3969" w:type="dxa"/>
          </w:tcPr>
          <w:p w14:paraId="7FE7DB19" w14:textId="77777777" w:rsidR="000234BB" w:rsidRDefault="000234BB" w:rsidP="00725808">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TopologyNode</w:t>
            </w:r>
            <w:r>
              <w:rPr>
                <w:sz w:val="16"/>
                <w:szCs w:val="16"/>
              </w:rPr>
              <w:t>.</w:t>
            </w:r>
          </w:p>
        </w:tc>
      </w:tr>
    </w:tbl>
    <w:p w14:paraId="6883B7D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3FE6CFC" w14:textId="77777777" w:rsidTr="00725808">
        <w:tc>
          <w:tcPr>
            <w:tcW w:w="2296" w:type="dxa"/>
            <w:gridSpan w:val="2"/>
          </w:tcPr>
          <w:p w14:paraId="202FDBD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6710A34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4560B5C" w14:textId="77777777" w:rsidR="000234BB" w:rsidRDefault="000234BB" w:rsidP="00725808">
            <w:pPr>
              <w:jc w:val="center"/>
              <w:rPr>
                <w:b/>
                <w:sz w:val="16"/>
                <w:szCs w:val="16"/>
                <w:lang w:val="en-GB"/>
              </w:rPr>
            </w:pPr>
            <w:r>
              <w:rPr>
                <w:b/>
                <w:sz w:val="16"/>
                <w:szCs w:val="16"/>
                <w:lang w:val="en-GB"/>
              </w:rPr>
              <w:t>General</w:t>
            </w:r>
          </w:p>
        </w:tc>
      </w:tr>
      <w:tr w:rsidR="000234BB" w:rsidRPr="00720F6F" w14:paraId="1613A703" w14:textId="77777777" w:rsidTr="00725808">
        <w:tc>
          <w:tcPr>
            <w:tcW w:w="1588" w:type="dxa"/>
          </w:tcPr>
          <w:p w14:paraId="02A7F1F7" w14:textId="77777777" w:rsidR="000234BB" w:rsidRDefault="000234BB" w:rsidP="00725808">
            <w:pPr>
              <w:rPr>
                <w:b/>
                <w:sz w:val="16"/>
                <w:szCs w:val="16"/>
                <w:lang w:val="en-GB"/>
              </w:rPr>
            </w:pPr>
            <w:r>
              <w:rPr>
                <w:b/>
                <w:sz w:val="16"/>
                <w:szCs w:val="16"/>
                <w:lang w:val="en-GB"/>
              </w:rPr>
              <w:t>Type</w:t>
            </w:r>
          </w:p>
        </w:tc>
        <w:tc>
          <w:tcPr>
            <w:tcW w:w="708" w:type="dxa"/>
          </w:tcPr>
          <w:p w14:paraId="7FFA524A" w14:textId="77777777" w:rsidR="000234BB" w:rsidRDefault="000234BB" w:rsidP="00725808">
            <w:pPr>
              <w:rPr>
                <w:b/>
                <w:sz w:val="16"/>
                <w:szCs w:val="16"/>
                <w:lang w:val="en-GB"/>
              </w:rPr>
            </w:pPr>
            <w:r>
              <w:rPr>
                <w:b/>
                <w:sz w:val="16"/>
                <w:szCs w:val="16"/>
                <w:lang w:val="en-GB"/>
              </w:rPr>
              <w:t>Mult</w:t>
            </w:r>
          </w:p>
        </w:tc>
        <w:tc>
          <w:tcPr>
            <w:tcW w:w="1560" w:type="dxa"/>
          </w:tcPr>
          <w:p w14:paraId="4133DE9D" w14:textId="77777777" w:rsidR="000234BB" w:rsidRDefault="000234BB" w:rsidP="00725808">
            <w:pPr>
              <w:rPr>
                <w:b/>
                <w:sz w:val="16"/>
                <w:szCs w:val="16"/>
                <w:lang w:val="en-GB"/>
              </w:rPr>
            </w:pPr>
            <w:r>
              <w:rPr>
                <w:b/>
                <w:sz w:val="16"/>
                <w:szCs w:val="16"/>
                <w:lang w:val="en-GB"/>
              </w:rPr>
              <w:t>Role</w:t>
            </w:r>
          </w:p>
        </w:tc>
        <w:tc>
          <w:tcPr>
            <w:tcW w:w="708" w:type="dxa"/>
          </w:tcPr>
          <w:p w14:paraId="7DF01602" w14:textId="77777777" w:rsidR="000234BB" w:rsidRDefault="000234BB" w:rsidP="00725808">
            <w:pPr>
              <w:rPr>
                <w:b/>
                <w:sz w:val="16"/>
                <w:szCs w:val="16"/>
                <w:lang w:val="en-GB"/>
              </w:rPr>
            </w:pPr>
            <w:r>
              <w:rPr>
                <w:b/>
                <w:sz w:val="16"/>
                <w:szCs w:val="16"/>
                <w:lang w:val="en-GB"/>
              </w:rPr>
              <w:t>Mult</w:t>
            </w:r>
          </w:p>
        </w:tc>
        <w:tc>
          <w:tcPr>
            <w:tcW w:w="567" w:type="dxa"/>
          </w:tcPr>
          <w:p w14:paraId="7E8936EB"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10CE0A9" w14:textId="77777777" w:rsidR="000234BB" w:rsidRPr="008359F5" w:rsidRDefault="000234BB" w:rsidP="00725808">
            <w:pPr>
              <w:rPr>
                <w:b/>
                <w:sz w:val="16"/>
                <w:szCs w:val="16"/>
                <w:lang w:val="en-GB"/>
              </w:rPr>
            </w:pPr>
            <w:r>
              <w:rPr>
                <w:b/>
                <w:sz w:val="16"/>
                <w:szCs w:val="16"/>
                <w:lang w:val="en-GB"/>
              </w:rPr>
              <w:t>Comment</w:t>
            </w:r>
          </w:p>
        </w:tc>
      </w:tr>
      <w:tr w:rsidR="000234BB" w:rsidRPr="00CC6307" w14:paraId="44456508" w14:textId="77777777" w:rsidTr="00725808">
        <w:tc>
          <w:tcPr>
            <w:tcW w:w="1588" w:type="dxa"/>
          </w:tcPr>
          <w:p w14:paraId="0AFADC0F" w14:textId="77777777" w:rsidR="000234BB" w:rsidRPr="00634625" w:rsidRDefault="000234BB" w:rsidP="00725808">
            <w:pPr>
              <w:pStyle w:val="SmallStandard"/>
            </w:pPr>
            <w:r>
              <w:t>GeometryNode</w:t>
            </w:r>
          </w:p>
        </w:tc>
        <w:tc>
          <w:tcPr>
            <w:tcW w:w="708" w:type="dxa"/>
          </w:tcPr>
          <w:p w14:paraId="54D8E73E" w14:textId="77777777" w:rsidR="000234BB" w:rsidRPr="00D331EF" w:rsidRDefault="000234BB" w:rsidP="00725808">
            <w:pPr>
              <w:pStyle w:val="SmallStandard"/>
            </w:pPr>
            <w:r w:rsidRPr="00D01517">
              <w:t>0..*</w:t>
            </w:r>
          </w:p>
        </w:tc>
        <w:tc>
          <w:tcPr>
            <w:tcW w:w="1560" w:type="dxa"/>
          </w:tcPr>
          <w:p w14:paraId="202C0D6B" w14:textId="77777777" w:rsidR="000234BB" w:rsidRPr="00132C43" w:rsidRDefault="000234BB" w:rsidP="00725808">
            <w:pPr>
              <w:pStyle w:val="SmallStandard"/>
            </w:pPr>
            <w:r>
              <w:t>referenceNode</w:t>
            </w:r>
          </w:p>
        </w:tc>
        <w:tc>
          <w:tcPr>
            <w:tcW w:w="708" w:type="dxa"/>
          </w:tcPr>
          <w:p w14:paraId="550B77D2" w14:textId="77777777" w:rsidR="000234BB" w:rsidRPr="00D331EF" w:rsidRDefault="000234BB" w:rsidP="00725808">
            <w:pPr>
              <w:pStyle w:val="SmallStandard"/>
            </w:pPr>
            <w:r w:rsidRPr="00D01517">
              <w:t>0..1</w:t>
            </w:r>
          </w:p>
        </w:tc>
        <w:tc>
          <w:tcPr>
            <w:tcW w:w="567" w:type="dxa"/>
          </w:tcPr>
          <w:p w14:paraId="340084BD" w14:textId="77777777" w:rsidR="000234BB" w:rsidRPr="00D331EF" w:rsidRDefault="000234BB" w:rsidP="00725808">
            <w:pPr>
              <w:pStyle w:val="SmallStandard"/>
            </w:pPr>
            <w:r>
              <w:t>N</w:t>
            </w:r>
          </w:p>
        </w:tc>
        <w:tc>
          <w:tcPr>
            <w:tcW w:w="3969" w:type="dxa"/>
          </w:tcPr>
          <w:p w14:paraId="12F10B26" w14:textId="77777777" w:rsidR="000234BB" w:rsidRDefault="000234BB" w:rsidP="00725808">
            <w:pPr>
              <w:pStyle w:val="SmallStandard"/>
            </w:pPr>
            <w:r w:rsidRPr="00491287">
              <w:t>References the TopologyNode that is represented by the GeometryNode.</w:t>
            </w:r>
          </w:p>
        </w:tc>
      </w:tr>
      <w:tr w:rsidR="000234BB" w:rsidRPr="00CC6307" w14:paraId="7830608A" w14:textId="77777777" w:rsidTr="00725808">
        <w:tc>
          <w:tcPr>
            <w:tcW w:w="1588" w:type="dxa"/>
          </w:tcPr>
          <w:p w14:paraId="3541AE89" w14:textId="77777777" w:rsidR="000234BB" w:rsidRPr="00634625" w:rsidRDefault="000234BB" w:rsidP="00725808">
            <w:pPr>
              <w:pStyle w:val="SmallStandard"/>
            </w:pPr>
            <w:r>
              <w:t>TopologySegment</w:t>
            </w:r>
          </w:p>
        </w:tc>
        <w:tc>
          <w:tcPr>
            <w:tcW w:w="708" w:type="dxa"/>
          </w:tcPr>
          <w:p w14:paraId="33D19450" w14:textId="77777777" w:rsidR="000234BB" w:rsidRPr="00D331EF" w:rsidRDefault="000234BB" w:rsidP="00725808">
            <w:pPr>
              <w:pStyle w:val="SmallStandard"/>
            </w:pPr>
            <w:r w:rsidRPr="00D01517">
              <w:t>0..*</w:t>
            </w:r>
          </w:p>
        </w:tc>
        <w:tc>
          <w:tcPr>
            <w:tcW w:w="1560" w:type="dxa"/>
          </w:tcPr>
          <w:p w14:paraId="0A33930A" w14:textId="77777777" w:rsidR="000234BB" w:rsidRPr="00132C43" w:rsidRDefault="000234BB" w:rsidP="00725808">
            <w:pPr>
              <w:pStyle w:val="SmallStandard"/>
            </w:pPr>
            <w:r>
              <w:t>startNode</w:t>
            </w:r>
          </w:p>
        </w:tc>
        <w:tc>
          <w:tcPr>
            <w:tcW w:w="708" w:type="dxa"/>
          </w:tcPr>
          <w:p w14:paraId="779C8F2A" w14:textId="77777777" w:rsidR="000234BB" w:rsidRPr="00D331EF" w:rsidRDefault="000234BB" w:rsidP="00725808">
            <w:pPr>
              <w:pStyle w:val="SmallStandard"/>
            </w:pPr>
            <w:r w:rsidRPr="00D01517">
              <w:t>1</w:t>
            </w:r>
          </w:p>
        </w:tc>
        <w:tc>
          <w:tcPr>
            <w:tcW w:w="567" w:type="dxa"/>
          </w:tcPr>
          <w:p w14:paraId="4C2D48BA" w14:textId="77777777" w:rsidR="000234BB" w:rsidRPr="00D331EF" w:rsidRDefault="000234BB" w:rsidP="00725808">
            <w:pPr>
              <w:pStyle w:val="SmallStandard"/>
            </w:pPr>
            <w:r>
              <w:t>N</w:t>
            </w:r>
          </w:p>
        </w:tc>
        <w:tc>
          <w:tcPr>
            <w:tcW w:w="3969" w:type="dxa"/>
          </w:tcPr>
          <w:p w14:paraId="004BD4D3" w14:textId="77777777" w:rsidR="000234BB" w:rsidRDefault="000234BB" w:rsidP="00725808">
            <w:pPr>
              <w:pStyle w:val="SmallStandard"/>
            </w:pPr>
            <w:r w:rsidRPr="00491287">
              <w:t xml:space="preserve">References the TopologyNode where the TopologySegment starts. </w:t>
            </w:r>
          </w:p>
        </w:tc>
      </w:tr>
      <w:tr w:rsidR="000234BB" w:rsidRPr="00CC6307" w14:paraId="573799BC" w14:textId="77777777" w:rsidTr="00725808">
        <w:tc>
          <w:tcPr>
            <w:tcW w:w="1588" w:type="dxa"/>
          </w:tcPr>
          <w:p w14:paraId="72F48FAF" w14:textId="77777777" w:rsidR="000234BB" w:rsidRPr="00634625" w:rsidRDefault="000234BB" w:rsidP="00725808">
            <w:pPr>
              <w:pStyle w:val="SmallStandard"/>
            </w:pPr>
            <w:r>
              <w:t>NodeLocation</w:t>
            </w:r>
          </w:p>
        </w:tc>
        <w:tc>
          <w:tcPr>
            <w:tcW w:w="708" w:type="dxa"/>
          </w:tcPr>
          <w:p w14:paraId="2B39170D" w14:textId="77777777" w:rsidR="000234BB" w:rsidRPr="00D331EF" w:rsidRDefault="000234BB" w:rsidP="00725808">
            <w:pPr>
              <w:pStyle w:val="SmallStandard"/>
            </w:pPr>
            <w:r w:rsidRPr="00D01517">
              <w:t>0..*</w:t>
            </w:r>
          </w:p>
        </w:tc>
        <w:tc>
          <w:tcPr>
            <w:tcW w:w="1560" w:type="dxa"/>
          </w:tcPr>
          <w:p w14:paraId="4836058B" w14:textId="77777777" w:rsidR="000234BB" w:rsidRPr="00132C43" w:rsidRDefault="000234BB" w:rsidP="00725808">
            <w:pPr>
              <w:pStyle w:val="SmallStandard"/>
            </w:pPr>
            <w:r>
              <w:t>referencedNode</w:t>
            </w:r>
          </w:p>
        </w:tc>
        <w:tc>
          <w:tcPr>
            <w:tcW w:w="708" w:type="dxa"/>
          </w:tcPr>
          <w:p w14:paraId="5B7F8BB2" w14:textId="77777777" w:rsidR="000234BB" w:rsidRPr="00D331EF" w:rsidRDefault="000234BB" w:rsidP="00725808">
            <w:pPr>
              <w:pStyle w:val="SmallStandard"/>
            </w:pPr>
            <w:r w:rsidRPr="00D01517">
              <w:t>1</w:t>
            </w:r>
          </w:p>
        </w:tc>
        <w:tc>
          <w:tcPr>
            <w:tcW w:w="567" w:type="dxa"/>
          </w:tcPr>
          <w:p w14:paraId="471F2293" w14:textId="77777777" w:rsidR="000234BB" w:rsidRPr="00D331EF" w:rsidRDefault="000234BB" w:rsidP="00725808">
            <w:pPr>
              <w:pStyle w:val="SmallStandard"/>
            </w:pPr>
            <w:r>
              <w:t>N</w:t>
            </w:r>
          </w:p>
        </w:tc>
        <w:tc>
          <w:tcPr>
            <w:tcW w:w="3969" w:type="dxa"/>
          </w:tcPr>
          <w:p w14:paraId="107E455C" w14:textId="77777777" w:rsidR="000234BB" w:rsidRDefault="000234BB" w:rsidP="00725808">
            <w:pPr>
              <w:jc w:val="left"/>
            </w:pPr>
            <w:r>
              <w:rPr>
                <w:sz w:val="16"/>
                <w:szCs w:val="16"/>
              </w:rPr>
              <w:t>References the TopologyNode on which the Location is located.</w:t>
            </w:r>
          </w:p>
        </w:tc>
      </w:tr>
      <w:tr w:rsidR="000234BB" w:rsidRPr="00CC6307" w14:paraId="42F58533" w14:textId="77777777" w:rsidTr="00725808">
        <w:tc>
          <w:tcPr>
            <w:tcW w:w="1588" w:type="dxa"/>
          </w:tcPr>
          <w:p w14:paraId="0B11ADCC" w14:textId="77777777" w:rsidR="000234BB" w:rsidRPr="00634625" w:rsidRDefault="000234BB" w:rsidP="00725808">
            <w:pPr>
              <w:pStyle w:val="SmallStandard"/>
            </w:pPr>
            <w:r>
              <w:t>TopologySpecification</w:t>
            </w:r>
          </w:p>
        </w:tc>
        <w:tc>
          <w:tcPr>
            <w:tcW w:w="708" w:type="dxa"/>
          </w:tcPr>
          <w:p w14:paraId="40451F2F" w14:textId="77777777" w:rsidR="000234BB" w:rsidRPr="00D331EF" w:rsidRDefault="000234BB" w:rsidP="00725808">
            <w:pPr>
              <w:pStyle w:val="SmallStandard"/>
            </w:pPr>
            <w:r w:rsidRPr="00D01517">
              <w:t>1</w:t>
            </w:r>
          </w:p>
        </w:tc>
        <w:tc>
          <w:tcPr>
            <w:tcW w:w="1560" w:type="dxa"/>
          </w:tcPr>
          <w:p w14:paraId="36CA3121" w14:textId="77777777" w:rsidR="000234BB" w:rsidRPr="00132C43" w:rsidRDefault="000234BB" w:rsidP="00725808">
            <w:pPr>
              <w:pStyle w:val="SmallStandard"/>
            </w:pPr>
            <w:r>
              <w:t>topologyNode</w:t>
            </w:r>
          </w:p>
        </w:tc>
        <w:tc>
          <w:tcPr>
            <w:tcW w:w="708" w:type="dxa"/>
          </w:tcPr>
          <w:p w14:paraId="05CB9DC7" w14:textId="77777777" w:rsidR="000234BB" w:rsidRPr="00D331EF" w:rsidRDefault="000234BB" w:rsidP="00725808">
            <w:pPr>
              <w:pStyle w:val="SmallStandard"/>
            </w:pPr>
            <w:r w:rsidRPr="00D01517">
              <w:t>0..*</w:t>
            </w:r>
          </w:p>
        </w:tc>
        <w:tc>
          <w:tcPr>
            <w:tcW w:w="567" w:type="dxa"/>
          </w:tcPr>
          <w:p w14:paraId="6F708626" w14:textId="77777777" w:rsidR="000234BB" w:rsidRDefault="000234BB" w:rsidP="00725808">
            <w:pPr>
              <w:pStyle w:val="SmallStandard"/>
            </w:pPr>
            <w:r>
              <w:t>Y</w:t>
            </w:r>
          </w:p>
        </w:tc>
        <w:tc>
          <w:tcPr>
            <w:tcW w:w="3969" w:type="dxa"/>
          </w:tcPr>
          <w:p w14:paraId="4AD75C1C" w14:textId="77777777" w:rsidR="000234BB" w:rsidRDefault="000234BB" w:rsidP="00725808">
            <w:pPr>
              <w:pStyle w:val="SmallStandard"/>
            </w:pPr>
            <w:r w:rsidRPr="00491287">
              <w:t>Specifies the TopologyNodes defined by the TopologySpecification.</w:t>
            </w:r>
          </w:p>
        </w:tc>
      </w:tr>
      <w:tr w:rsidR="000234BB" w:rsidRPr="00CC6307" w14:paraId="2F62D51F" w14:textId="77777777" w:rsidTr="00725808">
        <w:tc>
          <w:tcPr>
            <w:tcW w:w="1588" w:type="dxa"/>
          </w:tcPr>
          <w:p w14:paraId="6003C600" w14:textId="77777777" w:rsidR="000234BB" w:rsidRPr="00634625" w:rsidRDefault="000234BB" w:rsidP="00725808">
            <w:pPr>
              <w:pStyle w:val="SmallStandard"/>
            </w:pPr>
            <w:r>
              <w:t>NodeMapping</w:t>
            </w:r>
          </w:p>
        </w:tc>
        <w:tc>
          <w:tcPr>
            <w:tcW w:w="708" w:type="dxa"/>
          </w:tcPr>
          <w:p w14:paraId="0BCFCAFD" w14:textId="77777777" w:rsidR="000234BB" w:rsidRDefault="000234BB" w:rsidP="00725808"/>
        </w:tc>
        <w:tc>
          <w:tcPr>
            <w:tcW w:w="1560" w:type="dxa"/>
          </w:tcPr>
          <w:p w14:paraId="3DAB0F59" w14:textId="77777777" w:rsidR="000234BB" w:rsidRPr="00132C43" w:rsidRDefault="000234BB" w:rsidP="00725808">
            <w:pPr>
              <w:pStyle w:val="SmallStandard"/>
            </w:pPr>
            <w:r>
              <w:t>innerNode</w:t>
            </w:r>
          </w:p>
        </w:tc>
        <w:tc>
          <w:tcPr>
            <w:tcW w:w="708" w:type="dxa"/>
          </w:tcPr>
          <w:p w14:paraId="66788F17" w14:textId="77777777" w:rsidR="000234BB" w:rsidRPr="00D331EF" w:rsidRDefault="000234BB" w:rsidP="00725808">
            <w:pPr>
              <w:pStyle w:val="SmallStandard"/>
            </w:pPr>
            <w:r w:rsidRPr="00D01517">
              <w:t>1</w:t>
            </w:r>
          </w:p>
        </w:tc>
        <w:tc>
          <w:tcPr>
            <w:tcW w:w="567" w:type="dxa"/>
          </w:tcPr>
          <w:p w14:paraId="3A164351" w14:textId="77777777" w:rsidR="000234BB" w:rsidRPr="00D331EF" w:rsidRDefault="000234BB" w:rsidP="00725808">
            <w:pPr>
              <w:pStyle w:val="SmallStandard"/>
            </w:pPr>
            <w:r>
              <w:t>N</w:t>
            </w:r>
          </w:p>
        </w:tc>
        <w:tc>
          <w:tcPr>
            <w:tcW w:w="3969" w:type="dxa"/>
          </w:tcPr>
          <w:p w14:paraId="03214BBA" w14:textId="77777777" w:rsidR="000234BB" w:rsidRDefault="000234BB" w:rsidP="00725808"/>
        </w:tc>
      </w:tr>
      <w:tr w:rsidR="000234BB" w:rsidRPr="00CC6307" w14:paraId="0CA2E1E3" w14:textId="77777777" w:rsidTr="00725808">
        <w:tc>
          <w:tcPr>
            <w:tcW w:w="1588" w:type="dxa"/>
          </w:tcPr>
          <w:p w14:paraId="7D96C2BA" w14:textId="77777777" w:rsidR="000234BB" w:rsidRPr="00634625" w:rsidRDefault="000234BB" w:rsidP="00725808">
            <w:pPr>
              <w:pStyle w:val="SmallStandard"/>
            </w:pPr>
            <w:r>
              <w:t>TopologyNode</w:t>
            </w:r>
          </w:p>
        </w:tc>
        <w:tc>
          <w:tcPr>
            <w:tcW w:w="708" w:type="dxa"/>
          </w:tcPr>
          <w:p w14:paraId="1BB960D2" w14:textId="77777777" w:rsidR="000234BB" w:rsidRPr="00D331EF" w:rsidRDefault="000234BB" w:rsidP="00725808">
            <w:pPr>
              <w:pStyle w:val="SmallStandard"/>
            </w:pPr>
            <w:r w:rsidRPr="00D01517">
              <w:t>0..*</w:t>
            </w:r>
          </w:p>
        </w:tc>
        <w:tc>
          <w:tcPr>
            <w:tcW w:w="1560" w:type="dxa"/>
          </w:tcPr>
          <w:p w14:paraId="31C40685" w14:textId="77777777" w:rsidR="000234BB" w:rsidRPr="00132C43" w:rsidRDefault="000234BB" w:rsidP="00725808">
            <w:pPr>
              <w:pStyle w:val="SmallStandard"/>
            </w:pPr>
            <w:r>
              <w:t>instantiatedNode</w:t>
            </w:r>
          </w:p>
        </w:tc>
        <w:tc>
          <w:tcPr>
            <w:tcW w:w="708" w:type="dxa"/>
          </w:tcPr>
          <w:p w14:paraId="483AF8ED" w14:textId="77777777" w:rsidR="000234BB" w:rsidRPr="00D331EF" w:rsidRDefault="000234BB" w:rsidP="00725808">
            <w:pPr>
              <w:pStyle w:val="SmallStandard"/>
            </w:pPr>
            <w:r w:rsidRPr="00D01517">
              <w:t>0..1</w:t>
            </w:r>
          </w:p>
        </w:tc>
        <w:tc>
          <w:tcPr>
            <w:tcW w:w="567" w:type="dxa"/>
          </w:tcPr>
          <w:p w14:paraId="196C896C" w14:textId="77777777" w:rsidR="000234BB" w:rsidRPr="00D331EF" w:rsidRDefault="000234BB" w:rsidP="00725808">
            <w:pPr>
              <w:pStyle w:val="SmallStandard"/>
            </w:pPr>
            <w:r>
              <w:t>N</w:t>
            </w:r>
          </w:p>
        </w:tc>
        <w:tc>
          <w:tcPr>
            <w:tcW w:w="3969" w:type="dxa"/>
          </w:tcPr>
          <w:p w14:paraId="73E0A83B" w14:textId="77777777" w:rsidR="000234BB" w:rsidRDefault="000234BB" w:rsidP="00725808">
            <w:pPr>
              <w:jc w:val="left"/>
            </w:pPr>
            <w:r>
              <w:rPr>
                <w:sz w:val="16"/>
                <w:szCs w:val="16"/>
              </w:rPr>
              <w:t xml:space="preserve">If this </w:t>
            </w:r>
            <w:r>
              <w:rPr>
                <w:i/>
                <w:iCs/>
                <w:sz w:val="16"/>
                <w:szCs w:val="16"/>
              </w:rPr>
              <w:t>TopologyNode</w:t>
            </w:r>
            <w:r>
              <w:rPr>
                <w:sz w:val="16"/>
                <w:szCs w:val="16"/>
              </w:rPr>
              <w:t xml:space="preserve"> is an instance of another </w:t>
            </w:r>
            <w:r>
              <w:rPr>
                <w:i/>
                <w:iCs/>
                <w:sz w:val="16"/>
                <w:szCs w:val="16"/>
              </w:rPr>
              <w:t xml:space="preserve">TopologyNode </w:t>
            </w:r>
            <w:r>
              <w:rPr>
                <w:sz w:val="16"/>
                <w:szCs w:val="16"/>
              </w:rPr>
              <w:t>that is defined elsewhere (e.g. the topology of an assembly), then the instantiated may be referenced here.</w:t>
            </w:r>
          </w:p>
        </w:tc>
      </w:tr>
      <w:tr w:rsidR="000234BB" w:rsidRPr="00CC6307" w14:paraId="5D0726D3" w14:textId="77777777" w:rsidTr="00725808">
        <w:tc>
          <w:tcPr>
            <w:tcW w:w="1588" w:type="dxa"/>
          </w:tcPr>
          <w:p w14:paraId="5FC07E15" w14:textId="77777777" w:rsidR="000234BB" w:rsidRPr="00634625" w:rsidRDefault="000234BB" w:rsidP="00725808">
            <w:pPr>
              <w:pStyle w:val="SmallStandard"/>
            </w:pPr>
            <w:r>
              <w:lastRenderedPageBreak/>
              <w:t>TopologySegment</w:t>
            </w:r>
          </w:p>
        </w:tc>
        <w:tc>
          <w:tcPr>
            <w:tcW w:w="708" w:type="dxa"/>
          </w:tcPr>
          <w:p w14:paraId="76B1C371" w14:textId="77777777" w:rsidR="000234BB" w:rsidRPr="00D331EF" w:rsidRDefault="000234BB" w:rsidP="00725808">
            <w:pPr>
              <w:pStyle w:val="SmallStandard"/>
            </w:pPr>
            <w:r w:rsidRPr="00D01517">
              <w:t>0..*</w:t>
            </w:r>
          </w:p>
        </w:tc>
        <w:tc>
          <w:tcPr>
            <w:tcW w:w="1560" w:type="dxa"/>
          </w:tcPr>
          <w:p w14:paraId="1CA3C1C3" w14:textId="77777777" w:rsidR="000234BB" w:rsidRPr="00132C43" w:rsidRDefault="000234BB" w:rsidP="00725808">
            <w:pPr>
              <w:pStyle w:val="SmallStandard"/>
            </w:pPr>
            <w:r>
              <w:t>endNode</w:t>
            </w:r>
          </w:p>
        </w:tc>
        <w:tc>
          <w:tcPr>
            <w:tcW w:w="708" w:type="dxa"/>
          </w:tcPr>
          <w:p w14:paraId="514D051E" w14:textId="77777777" w:rsidR="000234BB" w:rsidRPr="00D331EF" w:rsidRDefault="000234BB" w:rsidP="00725808">
            <w:pPr>
              <w:pStyle w:val="SmallStandard"/>
            </w:pPr>
            <w:r w:rsidRPr="00D01517">
              <w:t>1</w:t>
            </w:r>
          </w:p>
        </w:tc>
        <w:tc>
          <w:tcPr>
            <w:tcW w:w="567" w:type="dxa"/>
          </w:tcPr>
          <w:p w14:paraId="12CA4158" w14:textId="77777777" w:rsidR="000234BB" w:rsidRPr="00D331EF" w:rsidRDefault="000234BB" w:rsidP="00725808">
            <w:pPr>
              <w:pStyle w:val="SmallStandard"/>
            </w:pPr>
            <w:r>
              <w:t>N</w:t>
            </w:r>
          </w:p>
        </w:tc>
        <w:tc>
          <w:tcPr>
            <w:tcW w:w="3969" w:type="dxa"/>
          </w:tcPr>
          <w:p w14:paraId="74398097" w14:textId="77777777" w:rsidR="000234BB" w:rsidRDefault="000234BB" w:rsidP="00725808">
            <w:pPr>
              <w:pStyle w:val="SmallStandard"/>
            </w:pPr>
            <w:r w:rsidRPr="00491287">
              <w:t xml:space="preserve">References the TopologyNode where the TopologySegment ends. </w:t>
            </w:r>
          </w:p>
        </w:tc>
      </w:tr>
    </w:tbl>
    <w:p w14:paraId="7669642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3" w:name="_5efc9ad39a4e17b8f631be39ae893315"/>
      <w:r>
        <w:rPr>
          <w:lang w:val="en-GB"/>
        </w:rPr>
        <w:t>TopologySegment</w:t>
      </w:r>
      <w:bookmarkEnd w:id="1663"/>
    </w:p>
    <w:p w14:paraId="44346E3B" w14:textId="77777777" w:rsidR="000234BB" w:rsidRDefault="000234BB" w:rsidP="000234BB">
      <w:r>
        <w:rPr>
          <w:sz w:val="18"/>
          <w:szCs w:val="18"/>
        </w:rPr>
        <w:t xml:space="preserve">A </w:t>
      </w:r>
      <w:r>
        <w:rPr>
          <w:i/>
          <w:iCs/>
          <w:sz w:val="18"/>
          <w:szCs w:val="18"/>
        </w:rPr>
        <w:t>TopologySegment</w:t>
      </w:r>
      <w:r>
        <w:rPr>
          <w:sz w:val="18"/>
          <w:szCs w:val="18"/>
        </w:rPr>
        <w:t xml:space="preserve"> is a distance in the Topology where no intermediate electrical contacts appear. If a Topology contains routed wires, then the wire at the beginning of a TopologySegment must be the same as in the ending.</w:t>
      </w:r>
    </w:p>
    <w:p w14:paraId="2A75B8A8" w14:textId="77777777" w:rsidR="000234BB" w:rsidRDefault="000234BB" w:rsidP="000234BB">
      <w:r>
        <w:rPr>
          <w:i/>
          <w:iCs/>
          <w:sz w:val="18"/>
          <w:szCs w:val="18"/>
        </w:rPr>
        <w:t>TopologySegments</w:t>
      </w:r>
      <w:r>
        <w:rPr>
          <w:sz w:val="18"/>
          <w:szCs w:val="18"/>
        </w:rPr>
        <w:t xml:space="preserve"> are a logical construct to describe the physical representation of a wiring harness topology. Therefore, a </w:t>
      </w:r>
      <w:r>
        <w:rPr>
          <w:i/>
          <w:iCs/>
          <w:sz w:val="18"/>
          <w:szCs w:val="18"/>
        </w:rPr>
        <w:t>TopologySegment</w:t>
      </w:r>
      <w:r>
        <w:rPr>
          <w:sz w:val="18"/>
          <w:szCs w:val="18"/>
        </w:rPr>
        <w:t xml:space="preserve"> is only valid if it has a physical manifestation. </w:t>
      </w:r>
      <w:r>
        <w:rPr>
          <w:i/>
          <w:iCs/>
          <w:sz w:val="18"/>
          <w:szCs w:val="18"/>
        </w:rPr>
        <w:t>TopologySegments</w:t>
      </w:r>
      <w:r>
        <w:rPr>
          <w:sz w:val="18"/>
          <w:szCs w:val="18"/>
        </w:rPr>
        <w:t xml:space="preserve"> with a length of 0 or less do not have a physical manifestation and are therefore </w:t>
      </w:r>
      <w:r>
        <w:rPr>
          <w:sz w:val="18"/>
          <w:szCs w:val="18"/>
          <w:u w:val="single"/>
        </w:rPr>
        <w:t>not</w:t>
      </w:r>
      <w:r>
        <w:rPr>
          <w:sz w:val="18"/>
          <w:szCs w:val="18"/>
        </w:rPr>
        <w:t xml:space="preserve"> valid.</w:t>
      </w:r>
    </w:p>
    <w:p w14:paraId="0139DC1A" w14:textId="77777777" w:rsidR="000234BB" w:rsidRDefault="000234BB" w:rsidP="000234BB">
      <w:r>
        <w:rPr>
          <w:sz w:val="18"/>
          <w:szCs w:val="18"/>
        </w:rPr>
        <w:t xml:space="preserve">Additionally, the usage of </w:t>
      </w:r>
      <w:r>
        <w:rPr>
          <w:i/>
          <w:iCs/>
          <w:sz w:val="18"/>
          <w:szCs w:val="18"/>
        </w:rPr>
        <w:t>TopologySegments</w:t>
      </w:r>
      <w:r>
        <w:rPr>
          <w:sz w:val="18"/>
          <w:szCs w:val="18"/>
        </w:rPr>
        <w:t xml:space="preserve"> with a length of 0 create problems in the overall process. For example, the synchronization of 3D / 2D systems becomes harder or even impossible and the handling of wire protections on those </w:t>
      </w:r>
      <w:r>
        <w:rPr>
          <w:i/>
          <w:iCs/>
          <w:sz w:val="18"/>
          <w:szCs w:val="18"/>
        </w:rPr>
        <w:t>TopologySegment</w:t>
      </w:r>
      <w:r>
        <w:rPr>
          <w:sz w:val="18"/>
          <w:szCs w:val="18"/>
        </w:rPr>
        <w:t xml:space="preserve"> is also unclear.</w:t>
      </w:r>
    </w:p>
    <w:p w14:paraId="23BD877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919174B" w14:textId="77777777" w:rsidTr="00725808">
        <w:tc>
          <w:tcPr>
            <w:tcW w:w="2013" w:type="dxa"/>
            <w:tcMar>
              <w:top w:w="28" w:type="dxa"/>
              <w:left w:w="28" w:type="dxa"/>
              <w:bottom w:w="28" w:type="dxa"/>
              <w:right w:w="28" w:type="dxa"/>
            </w:tcMar>
          </w:tcPr>
          <w:p w14:paraId="3902DF0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E3241F5" w14:textId="02BDE3A0"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57C993C9" w14:textId="77777777" w:rsidTr="00725808">
        <w:tc>
          <w:tcPr>
            <w:tcW w:w="2013" w:type="dxa"/>
            <w:tcMar>
              <w:top w:w="28" w:type="dxa"/>
              <w:left w:w="28" w:type="dxa"/>
              <w:bottom w:w="28" w:type="dxa"/>
              <w:right w:w="28" w:type="dxa"/>
            </w:tcMar>
          </w:tcPr>
          <w:p w14:paraId="429F5011"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CF8260" w14:textId="77777777" w:rsidR="000234BB" w:rsidRDefault="000234BB" w:rsidP="00725808"/>
        </w:tc>
      </w:tr>
      <w:tr w:rsidR="000234BB" w:rsidRPr="008359F5" w14:paraId="4CA07DE3" w14:textId="77777777" w:rsidTr="00725808">
        <w:tc>
          <w:tcPr>
            <w:tcW w:w="2013" w:type="dxa"/>
            <w:tcMar>
              <w:top w:w="28" w:type="dxa"/>
              <w:left w:w="28" w:type="dxa"/>
              <w:bottom w:w="28" w:type="dxa"/>
              <w:right w:w="28" w:type="dxa"/>
            </w:tcMar>
          </w:tcPr>
          <w:p w14:paraId="6B376A0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7EC3B01" w14:textId="77777777" w:rsidR="000234BB" w:rsidRPr="000437C1" w:rsidRDefault="000234BB" w:rsidP="00725808">
            <w:pPr>
              <w:pStyle w:val="SmallStandard"/>
            </w:pPr>
            <w:r>
              <w:t>false</w:t>
            </w:r>
          </w:p>
        </w:tc>
      </w:tr>
    </w:tbl>
    <w:p w14:paraId="440A563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3BF4298" w14:textId="77777777" w:rsidTr="00725808">
        <w:tc>
          <w:tcPr>
            <w:tcW w:w="2013" w:type="dxa"/>
            <w:tcMar>
              <w:top w:w="28" w:type="dxa"/>
              <w:left w:w="28" w:type="dxa"/>
              <w:bottom w:w="28" w:type="dxa"/>
              <w:right w:w="28" w:type="dxa"/>
            </w:tcMar>
          </w:tcPr>
          <w:p w14:paraId="5B9A5345"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A796F5C"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FB1E87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73051C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7C3C40E" w14:textId="77777777" w:rsidTr="00725808">
        <w:tc>
          <w:tcPr>
            <w:tcW w:w="2013" w:type="dxa"/>
            <w:tcMar>
              <w:top w:w="28" w:type="dxa"/>
              <w:left w:w="28" w:type="dxa"/>
              <w:bottom w:w="28" w:type="dxa"/>
              <w:right w:w="28" w:type="dxa"/>
            </w:tcMar>
          </w:tcPr>
          <w:p w14:paraId="0B6ABD9A"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18F88481"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1000E4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A2F685E" w14:textId="77777777" w:rsidR="000234BB" w:rsidRDefault="000234BB" w:rsidP="00725808">
            <w:pPr>
              <w:jc w:val="left"/>
            </w:pPr>
            <w:r>
              <w:rPr>
                <w:sz w:val="16"/>
                <w:szCs w:val="16"/>
              </w:rPr>
              <w:t>Specifies a unique identification of the TopologySegment. The identification is guaranteed to be unique within the TopologySpecification. For all VEC-documents a TopologySegment-instance can be trusted to be the same if the TopologySpecification-instance is the same (see TopologySpecification) and the identification of the TopologySegment is the same.</w:t>
            </w:r>
          </w:p>
        </w:tc>
      </w:tr>
      <w:tr w:rsidR="000234BB" w:rsidRPr="006675E2" w14:paraId="6BF12A29" w14:textId="77777777" w:rsidTr="00725808">
        <w:tc>
          <w:tcPr>
            <w:tcW w:w="2013" w:type="dxa"/>
            <w:tcMar>
              <w:top w:w="28" w:type="dxa"/>
              <w:left w:w="28" w:type="dxa"/>
              <w:bottom w:w="28" w:type="dxa"/>
              <w:right w:w="28" w:type="dxa"/>
            </w:tcMar>
          </w:tcPr>
          <w:p w14:paraId="4C4501C3" w14:textId="77777777" w:rsidR="000234BB" w:rsidRPr="00620BBE" w:rsidRDefault="000234BB" w:rsidP="00725808">
            <w:pPr>
              <w:pStyle w:val="SmallStandard"/>
            </w:pPr>
            <w:r w:rsidRPr="00620BBE">
              <w:t>form</w:t>
            </w:r>
          </w:p>
        </w:tc>
        <w:tc>
          <w:tcPr>
            <w:tcW w:w="1559" w:type="dxa"/>
            <w:tcMar>
              <w:top w:w="28" w:type="dxa"/>
              <w:left w:w="28" w:type="dxa"/>
              <w:bottom w:w="28" w:type="dxa"/>
              <w:right w:w="28" w:type="dxa"/>
            </w:tcMar>
          </w:tcPr>
          <w:p w14:paraId="0E6163EB" w14:textId="77777777" w:rsidR="000234BB" w:rsidRPr="008359F5" w:rsidRDefault="000234BB" w:rsidP="00725808">
            <w:pPr>
              <w:pStyle w:val="SmallStandard"/>
            </w:pPr>
            <w:r w:rsidRPr="00D21799">
              <w:t>SegmentForm</w:t>
            </w:r>
          </w:p>
        </w:tc>
        <w:tc>
          <w:tcPr>
            <w:tcW w:w="709" w:type="dxa"/>
            <w:tcMar>
              <w:top w:w="28" w:type="dxa"/>
              <w:left w:w="28" w:type="dxa"/>
              <w:bottom w:w="28" w:type="dxa"/>
              <w:right w:w="28" w:type="dxa"/>
            </w:tcMar>
          </w:tcPr>
          <w:p w14:paraId="4942EC3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76BC1A9" w14:textId="77777777" w:rsidR="000234BB" w:rsidRDefault="000234BB" w:rsidP="00725808">
            <w:pPr>
              <w:jc w:val="left"/>
            </w:pPr>
            <w:r>
              <w:rPr>
                <w:sz w:val="16"/>
                <w:szCs w:val="16"/>
              </w:rPr>
              <w:t>Specifies the form of the TopologySegment. A TopologySegment can either be circular or noncircular.</w:t>
            </w:r>
          </w:p>
        </w:tc>
      </w:tr>
      <w:tr w:rsidR="000234BB" w:rsidRPr="006675E2" w14:paraId="47002863" w14:textId="77777777" w:rsidTr="00725808">
        <w:tc>
          <w:tcPr>
            <w:tcW w:w="2013" w:type="dxa"/>
            <w:tcMar>
              <w:top w:w="28" w:type="dxa"/>
              <w:left w:w="28" w:type="dxa"/>
              <w:bottom w:w="28" w:type="dxa"/>
              <w:right w:w="28" w:type="dxa"/>
            </w:tcMar>
          </w:tcPr>
          <w:p w14:paraId="1DEB68D3"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6B2118ED"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6FC637BA"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2254CFAF" w14:textId="77777777" w:rsidR="000234BB" w:rsidRDefault="000234BB" w:rsidP="00725808">
            <w:pPr>
              <w:jc w:val="left"/>
            </w:pPr>
            <w:r>
              <w:rPr>
                <w:sz w:val="16"/>
                <w:szCs w:val="16"/>
              </w:rPr>
              <w:t>Specifies additional identifiers for the TopologySegment.</w:t>
            </w:r>
          </w:p>
          <w:p w14:paraId="2AB042D1" w14:textId="77777777" w:rsidR="000234BB" w:rsidRDefault="000234BB" w:rsidP="00725808">
            <w:pPr>
              <w:jc w:val="left"/>
            </w:pPr>
            <w:r>
              <w:rPr>
                <w:sz w:val="16"/>
                <w:szCs w:val="16"/>
              </w:rPr>
              <w:t>Example: TopologySegment Ids may vary from one CAD system export to another. Therefore, the CAD system Id is improper for identification attribute. The identification shall have a value which is unique within the Topology. AliasId may be used for the CAD system Id.</w:t>
            </w:r>
          </w:p>
        </w:tc>
      </w:tr>
      <w:tr w:rsidR="000234BB" w:rsidRPr="006675E2" w14:paraId="096E0130" w14:textId="77777777" w:rsidTr="00725808">
        <w:tc>
          <w:tcPr>
            <w:tcW w:w="2013" w:type="dxa"/>
            <w:tcMar>
              <w:top w:w="28" w:type="dxa"/>
              <w:left w:w="28" w:type="dxa"/>
              <w:bottom w:w="28" w:type="dxa"/>
              <w:right w:w="28" w:type="dxa"/>
            </w:tcMar>
          </w:tcPr>
          <w:p w14:paraId="6C1A3D59" w14:textId="77777777" w:rsidR="000234BB" w:rsidRPr="00620BBE" w:rsidRDefault="000234BB" w:rsidP="00725808">
            <w:pPr>
              <w:pStyle w:val="SmallStandard"/>
            </w:pPr>
            <w:r w:rsidRPr="00620BBE">
              <w:t>processingInstruction</w:t>
            </w:r>
          </w:p>
        </w:tc>
        <w:tc>
          <w:tcPr>
            <w:tcW w:w="1559" w:type="dxa"/>
            <w:tcMar>
              <w:top w:w="28" w:type="dxa"/>
              <w:left w:w="28" w:type="dxa"/>
              <w:bottom w:w="28" w:type="dxa"/>
              <w:right w:w="28" w:type="dxa"/>
            </w:tcMar>
          </w:tcPr>
          <w:p w14:paraId="45B061F0"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1AAA0F8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92271A2" w14:textId="77777777" w:rsidR="000234BB" w:rsidRDefault="000234BB" w:rsidP="00725808">
            <w:pPr>
              <w:jc w:val="left"/>
            </w:pPr>
            <w:r>
              <w:rPr>
                <w:sz w:val="16"/>
                <w:szCs w:val="16"/>
              </w:rPr>
              <w:t>Specifies processing instructions for the TopologySegment.</w:t>
            </w:r>
          </w:p>
        </w:tc>
      </w:tr>
    </w:tbl>
    <w:p w14:paraId="5C303DC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03F0FF72" w14:textId="77777777" w:rsidTr="00725808">
        <w:tc>
          <w:tcPr>
            <w:tcW w:w="3856" w:type="dxa"/>
            <w:gridSpan w:val="3"/>
          </w:tcPr>
          <w:p w14:paraId="41BF66CB" w14:textId="77777777" w:rsidR="000234BB" w:rsidRDefault="000234BB" w:rsidP="00725808">
            <w:pPr>
              <w:jc w:val="center"/>
              <w:rPr>
                <w:b/>
                <w:sz w:val="16"/>
                <w:szCs w:val="16"/>
                <w:lang w:val="en-GB"/>
              </w:rPr>
            </w:pPr>
            <w:r>
              <w:rPr>
                <w:b/>
                <w:sz w:val="16"/>
                <w:szCs w:val="16"/>
                <w:lang w:val="en-GB"/>
              </w:rPr>
              <w:t>Other End</w:t>
            </w:r>
          </w:p>
        </w:tc>
        <w:tc>
          <w:tcPr>
            <w:tcW w:w="708" w:type="dxa"/>
          </w:tcPr>
          <w:p w14:paraId="66D74F9D"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D161A04" w14:textId="77777777" w:rsidR="000234BB" w:rsidRDefault="000234BB" w:rsidP="00725808">
            <w:pPr>
              <w:jc w:val="center"/>
              <w:rPr>
                <w:b/>
                <w:sz w:val="16"/>
                <w:szCs w:val="16"/>
                <w:lang w:val="en-GB"/>
              </w:rPr>
            </w:pPr>
            <w:r>
              <w:rPr>
                <w:b/>
                <w:sz w:val="16"/>
                <w:szCs w:val="16"/>
                <w:lang w:val="en-GB"/>
              </w:rPr>
              <w:t>General</w:t>
            </w:r>
          </w:p>
        </w:tc>
      </w:tr>
      <w:tr w:rsidR="000234BB" w:rsidRPr="00720F6F" w14:paraId="0053DFBA" w14:textId="77777777" w:rsidTr="00725808">
        <w:tc>
          <w:tcPr>
            <w:tcW w:w="1573" w:type="dxa"/>
          </w:tcPr>
          <w:p w14:paraId="4F8472C8" w14:textId="77777777" w:rsidR="000234BB" w:rsidRDefault="000234BB" w:rsidP="00725808">
            <w:pPr>
              <w:rPr>
                <w:b/>
                <w:sz w:val="16"/>
                <w:szCs w:val="16"/>
                <w:lang w:val="en-GB"/>
              </w:rPr>
            </w:pPr>
            <w:r>
              <w:rPr>
                <w:b/>
                <w:sz w:val="16"/>
                <w:szCs w:val="16"/>
                <w:lang w:val="en-GB"/>
              </w:rPr>
              <w:t>Type</w:t>
            </w:r>
          </w:p>
        </w:tc>
        <w:tc>
          <w:tcPr>
            <w:tcW w:w="1574" w:type="dxa"/>
          </w:tcPr>
          <w:p w14:paraId="27344F9B" w14:textId="77777777" w:rsidR="000234BB" w:rsidRDefault="000234BB" w:rsidP="00725808">
            <w:pPr>
              <w:rPr>
                <w:b/>
                <w:sz w:val="16"/>
                <w:szCs w:val="16"/>
                <w:lang w:val="en-GB"/>
              </w:rPr>
            </w:pPr>
            <w:r>
              <w:rPr>
                <w:b/>
                <w:sz w:val="16"/>
                <w:szCs w:val="16"/>
                <w:lang w:val="en-GB"/>
              </w:rPr>
              <w:t>Role</w:t>
            </w:r>
          </w:p>
        </w:tc>
        <w:tc>
          <w:tcPr>
            <w:tcW w:w="708" w:type="dxa"/>
          </w:tcPr>
          <w:p w14:paraId="1CDEA4D5" w14:textId="77777777" w:rsidR="000234BB" w:rsidRDefault="000234BB" w:rsidP="00725808">
            <w:pPr>
              <w:rPr>
                <w:b/>
                <w:sz w:val="16"/>
                <w:szCs w:val="16"/>
                <w:lang w:val="en-GB"/>
              </w:rPr>
            </w:pPr>
            <w:r>
              <w:rPr>
                <w:b/>
                <w:sz w:val="16"/>
                <w:szCs w:val="16"/>
                <w:lang w:val="en-GB"/>
              </w:rPr>
              <w:t>Mult</w:t>
            </w:r>
          </w:p>
        </w:tc>
        <w:tc>
          <w:tcPr>
            <w:tcW w:w="709" w:type="dxa"/>
          </w:tcPr>
          <w:p w14:paraId="246649B6" w14:textId="77777777" w:rsidR="000234BB" w:rsidRDefault="000234BB" w:rsidP="00725808">
            <w:pPr>
              <w:rPr>
                <w:b/>
                <w:sz w:val="16"/>
                <w:szCs w:val="16"/>
                <w:lang w:val="en-GB"/>
              </w:rPr>
            </w:pPr>
            <w:r>
              <w:rPr>
                <w:b/>
                <w:sz w:val="16"/>
                <w:szCs w:val="16"/>
                <w:lang w:val="en-GB"/>
              </w:rPr>
              <w:t>Mult</w:t>
            </w:r>
          </w:p>
        </w:tc>
        <w:tc>
          <w:tcPr>
            <w:tcW w:w="567" w:type="dxa"/>
          </w:tcPr>
          <w:p w14:paraId="032685C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7E75279" w14:textId="77777777" w:rsidR="000234BB" w:rsidRPr="008359F5" w:rsidRDefault="000234BB" w:rsidP="00725808">
            <w:pPr>
              <w:rPr>
                <w:b/>
                <w:sz w:val="16"/>
                <w:szCs w:val="16"/>
                <w:lang w:val="en-GB"/>
              </w:rPr>
            </w:pPr>
            <w:r>
              <w:rPr>
                <w:b/>
                <w:sz w:val="16"/>
                <w:szCs w:val="16"/>
                <w:lang w:val="en-GB"/>
              </w:rPr>
              <w:t>Comment</w:t>
            </w:r>
          </w:p>
        </w:tc>
      </w:tr>
      <w:tr w:rsidR="000234BB" w:rsidRPr="00CC6307" w14:paraId="528D08F3" w14:textId="77777777" w:rsidTr="00725808">
        <w:tc>
          <w:tcPr>
            <w:tcW w:w="1573" w:type="dxa"/>
          </w:tcPr>
          <w:p w14:paraId="2CBA9F0A" w14:textId="77777777" w:rsidR="000234BB" w:rsidRPr="00634625" w:rsidRDefault="000234BB" w:rsidP="00725808">
            <w:pPr>
              <w:pStyle w:val="SmallStandard"/>
            </w:pPr>
            <w:r>
              <w:t>SegmentCrossSectionArea</w:t>
            </w:r>
          </w:p>
        </w:tc>
        <w:tc>
          <w:tcPr>
            <w:tcW w:w="1574" w:type="dxa"/>
          </w:tcPr>
          <w:p w14:paraId="0E740C84" w14:textId="77777777" w:rsidR="000234BB" w:rsidRPr="00132C43" w:rsidRDefault="000234BB" w:rsidP="00725808">
            <w:pPr>
              <w:pStyle w:val="SmallStandard"/>
            </w:pPr>
            <w:r>
              <w:t>crossSectionAreaInformation</w:t>
            </w:r>
          </w:p>
        </w:tc>
        <w:tc>
          <w:tcPr>
            <w:tcW w:w="708" w:type="dxa"/>
          </w:tcPr>
          <w:p w14:paraId="1510E991" w14:textId="77777777" w:rsidR="000234BB" w:rsidRPr="00D331EF" w:rsidRDefault="000234BB" w:rsidP="00725808">
            <w:pPr>
              <w:pStyle w:val="SmallStandard"/>
            </w:pPr>
            <w:r w:rsidRPr="00574783">
              <w:t>0..*</w:t>
            </w:r>
          </w:p>
        </w:tc>
        <w:tc>
          <w:tcPr>
            <w:tcW w:w="709" w:type="dxa"/>
          </w:tcPr>
          <w:p w14:paraId="44DD0956" w14:textId="77777777" w:rsidR="000234BB" w:rsidRPr="00D331EF" w:rsidRDefault="000234BB" w:rsidP="00725808">
            <w:pPr>
              <w:pStyle w:val="SmallStandard"/>
            </w:pPr>
            <w:r w:rsidRPr="00207506">
              <w:t>1</w:t>
            </w:r>
          </w:p>
        </w:tc>
        <w:tc>
          <w:tcPr>
            <w:tcW w:w="567" w:type="dxa"/>
          </w:tcPr>
          <w:p w14:paraId="6EBC01C7" w14:textId="77777777" w:rsidR="000234BB" w:rsidRDefault="000234BB" w:rsidP="00725808">
            <w:pPr>
              <w:pStyle w:val="SmallStandard"/>
            </w:pPr>
            <w:r>
              <w:t>Y</w:t>
            </w:r>
          </w:p>
        </w:tc>
        <w:tc>
          <w:tcPr>
            <w:tcW w:w="3969" w:type="dxa"/>
          </w:tcPr>
          <w:p w14:paraId="3D9D31D2" w14:textId="77777777" w:rsidR="000234BB" w:rsidRDefault="000234BB" w:rsidP="00725808">
            <w:pPr>
              <w:pStyle w:val="SmallStandard"/>
            </w:pPr>
            <w:r w:rsidRPr="00491287">
              <w:t xml:space="preserve">Specifies the different SegmentCrossSectionAreas of the TopologySegment. </w:t>
            </w:r>
          </w:p>
        </w:tc>
      </w:tr>
      <w:tr w:rsidR="000234BB" w:rsidRPr="00CC6307" w14:paraId="3B7EF8E0" w14:textId="77777777" w:rsidTr="00725808">
        <w:tc>
          <w:tcPr>
            <w:tcW w:w="1573" w:type="dxa"/>
          </w:tcPr>
          <w:p w14:paraId="079D2CF2" w14:textId="77777777" w:rsidR="000234BB" w:rsidRPr="00634625" w:rsidRDefault="000234BB" w:rsidP="00725808">
            <w:pPr>
              <w:pStyle w:val="SmallStandard"/>
            </w:pPr>
            <w:r>
              <w:t>SegmentLength</w:t>
            </w:r>
          </w:p>
        </w:tc>
        <w:tc>
          <w:tcPr>
            <w:tcW w:w="1574" w:type="dxa"/>
          </w:tcPr>
          <w:p w14:paraId="33D1EB26" w14:textId="77777777" w:rsidR="000234BB" w:rsidRPr="00132C43" w:rsidRDefault="000234BB" w:rsidP="00725808">
            <w:pPr>
              <w:pStyle w:val="SmallStandard"/>
            </w:pPr>
            <w:r>
              <w:t>lengthInformation</w:t>
            </w:r>
          </w:p>
        </w:tc>
        <w:tc>
          <w:tcPr>
            <w:tcW w:w="708" w:type="dxa"/>
          </w:tcPr>
          <w:p w14:paraId="1736E33B" w14:textId="77777777" w:rsidR="000234BB" w:rsidRPr="00D331EF" w:rsidRDefault="000234BB" w:rsidP="00725808">
            <w:pPr>
              <w:pStyle w:val="SmallStandard"/>
            </w:pPr>
            <w:r w:rsidRPr="00574783">
              <w:t>0..*</w:t>
            </w:r>
          </w:p>
        </w:tc>
        <w:tc>
          <w:tcPr>
            <w:tcW w:w="709" w:type="dxa"/>
          </w:tcPr>
          <w:p w14:paraId="2FB7FA6B" w14:textId="77777777" w:rsidR="000234BB" w:rsidRPr="00D331EF" w:rsidRDefault="000234BB" w:rsidP="00725808">
            <w:pPr>
              <w:pStyle w:val="SmallStandard"/>
            </w:pPr>
            <w:r w:rsidRPr="00207506">
              <w:t>1</w:t>
            </w:r>
          </w:p>
        </w:tc>
        <w:tc>
          <w:tcPr>
            <w:tcW w:w="567" w:type="dxa"/>
          </w:tcPr>
          <w:p w14:paraId="400EA640" w14:textId="77777777" w:rsidR="000234BB" w:rsidRDefault="000234BB" w:rsidP="00725808">
            <w:pPr>
              <w:pStyle w:val="SmallStandard"/>
            </w:pPr>
            <w:r>
              <w:t>Y</w:t>
            </w:r>
          </w:p>
        </w:tc>
        <w:tc>
          <w:tcPr>
            <w:tcW w:w="3969" w:type="dxa"/>
          </w:tcPr>
          <w:p w14:paraId="0D0CB4C1" w14:textId="77777777" w:rsidR="000234BB" w:rsidRDefault="000234BB" w:rsidP="00725808">
            <w:pPr>
              <w:pStyle w:val="SmallStandard"/>
            </w:pPr>
            <w:r w:rsidRPr="00491287">
              <w:t xml:space="preserve">Specifies the different SegmentLengths of the TopologySegment. </w:t>
            </w:r>
          </w:p>
        </w:tc>
      </w:tr>
      <w:tr w:rsidR="000234BB" w:rsidRPr="00CC6307" w14:paraId="7A3859A8" w14:textId="77777777" w:rsidTr="00725808">
        <w:tc>
          <w:tcPr>
            <w:tcW w:w="1573" w:type="dxa"/>
          </w:tcPr>
          <w:p w14:paraId="111E7C06" w14:textId="77777777" w:rsidR="000234BB" w:rsidRPr="00634625" w:rsidRDefault="000234BB" w:rsidP="00725808">
            <w:pPr>
              <w:pStyle w:val="SmallStandard"/>
            </w:pPr>
            <w:r>
              <w:t>TopologyNode</w:t>
            </w:r>
          </w:p>
        </w:tc>
        <w:tc>
          <w:tcPr>
            <w:tcW w:w="1574" w:type="dxa"/>
          </w:tcPr>
          <w:p w14:paraId="5988B311" w14:textId="77777777" w:rsidR="000234BB" w:rsidRPr="00132C43" w:rsidRDefault="000234BB" w:rsidP="00725808">
            <w:pPr>
              <w:pStyle w:val="SmallStandard"/>
            </w:pPr>
            <w:r>
              <w:t>startNode</w:t>
            </w:r>
          </w:p>
        </w:tc>
        <w:tc>
          <w:tcPr>
            <w:tcW w:w="708" w:type="dxa"/>
          </w:tcPr>
          <w:p w14:paraId="6C4A788D" w14:textId="77777777" w:rsidR="000234BB" w:rsidRPr="00D331EF" w:rsidRDefault="000234BB" w:rsidP="00725808">
            <w:pPr>
              <w:pStyle w:val="SmallStandard"/>
            </w:pPr>
            <w:r w:rsidRPr="00574783">
              <w:t>1</w:t>
            </w:r>
          </w:p>
        </w:tc>
        <w:tc>
          <w:tcPr>
            <w:tcW w:w="709" w:type="dxa"/>
          </w:tcPr>
          <w:p w14:paraId="7FFFB035" w14:textId="77777777" w:rsidR="000234BB" w:rsidRPr="00D331EF" w:rsidRDefault="000234BB" w:rsidP="00725808">
            <w:pPr>
              <w:pStyle w:val="SmallStandard"/>
            </w:pPr>
            <w:r w:rsidRPr="00207506">
              <w:t>0..*</w:t>
            </w:r>
          </w:p>
        </w:tc>
        <w:tc>
          <w:tcPr>
            <w:tcW w:w="567" w:type="dxa"/>
          </w:tcPr>
          <w:p w14:paraId="0F17CC2E" w14:textId="77777777" w:rsidR="000234BB" w:rsidRPr="00D331EF" w:rsidRDefault="000234BB" w:rsidP="00725808">
            <w:pPr>
              <w:pStyle w:val="SmallStandard"/>
            </w:pPr>
            <w:r>
              <w:t>N</w:t>
            </w:r>
          </w:p>
        </w:tc>
        <w:tc>
          <w:tcPr>
            <w:tcW w:w="3969" w:type="dxa"/>
          </w:tcPr>
          <w:p w14:paraId="1F00BBFB" w14:textId="77777777" w:rsidR="000234BB" w:rsidRDefault="000234BB" w:rsidP="00725808">
            <w:pPr>
              <w:pStyle w:val="SmallStandard"/>
            </w:pPr>
            <w:r w:rsidRPr="00491287">
              <w:t xml:space="preserve">References the TopologyNode where the TopologySegment starts. </w:t>
            </w:r>
          </w:p>
        </w:tc>
      </w:tr>
      <w:tr w:rsidR="000234BB" w:rsidRPr="00CC6307" w14:paraId="2858347F" w14:textId="77777777" w:rsidTr="00725808">
        <w:tc>
          <w:tcPr>
            <w:tcW w:w="1573" w:type="dxa"/>
          </w:tcPr>
          <w:p w14:paraId="5ED47B30" w14:textId="77777777" w:rsidR="000234BB" w:rsidRPr="00634625" w:rsidRDefault="000234BB" w:rsidP="00725808">
            <w:pPr>
              <w:pStyle w:val="SmallStandard"/>
            </w:pPr>
            <w:r>
              <w:t>TopologyNode</w:t>
            </w:r>
          </w:p>
        </w:tc>
        <w:tc>
          <w:tcPr>
            <w:tcW w:w="1574" w:type="dxa"/>
          </w:tcPr>
          <w:p w14:paraId="1886D5B4" w14:textId="77777777" w:rsidR="000234BB" w:rsidRPr="00132C43" w:rsidRDefault="000234BB" w:rsidP="00725808">
            <w:pPr>
              <w:pStyle w:val="SmallStandard"/>
            </w:pPr>
            <w:r>
              <w:t>endNode</w:t>
            </w:r>
          </w:p>
        </w:tc>
        <w:tc>
          <w:tcPr>
            <w:tcW w:w="708" w:type="dxa"/>
          </w:tcPr>
          <w:p w14:paraId="07C11823" w14:textId="77777777" w:rsidR="000234BB" w:rsidRPr="00D331EF" w:rsidRDefault="000234BB" w:rsidP="00725808">
            <w:pPr>
              <w:pStyle w:val="SmallStandard"/>
            </w:pPr>
            <w:r w:rsidRPr="00574783">
              <w:t>1</w:t>
            </w:r>
          </w:p>
        </w:tc>
        <w:tc>
          <w:tcPr>
            <w:tcW w:w="709" w:type="dxa"/>
          </w:tcPr>
          <w:p w14:paraId="15C79D9B" w14:textId="77777777" w:rsidR="000234BB" w:rsidRPr="00D331EF" w:rsidRDefault="000234BB" w:rsidP="00725808">
            <w:pPr>
              <w:pStyle w:val="SmallStandard"/>
            </w:pPr>
            <w:r w:rsidRPr="00207506">
              <w:t>0..*</w:t>
            </w:r>
          </w:p>
        </w:tc>
        <w:tc>
          <w:tcPr>
            <w:tcW w:w="567" w:type="dxa"/>
          </w:tcPr>
          <w:p w14:paraId="25F60134" w14:textId="77777777" w:rsidR="000234BB" w:rsidRPr="00D331EF" w:rsidRDefault="000234BB" w:rsidP="00725808">
            <w:pPr>
              <w:pStyle w:val="SmallStandard"/>
            </w:pPr>
            <w:r>
              <w:t>N</w:t>
            </w:r>
          </w:p>
        </w:tc>
        <w:tc>
          <w:tcPr>
            <w:tcW w:w="3969" w:type="dxa"/>
          </w:tcPr>
          <w:p w14:paraId="6998DCB6" w14:textId="77777777" w:rsidR="000234BB" w:rsidRDefault="000234BB" w:rsidP="00725808">
            <w:pPr>
              <w:pStyle w:val="SmallStandard"/>
            </w:pPr>
            <w:r w:rsidRPr="00491287">
              <w:t xml:space="preserve">References the TopologyNode where the TopologySegment ends. </w:t>
            </w:r>
          </w:p>
        </w:tc>
      </w:tr>
    </w:tbl>
    <w:p w14:paraId="5AE2A1B6"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5485735" w14:textId="77777777" w:rsidTr="00725808">
        <w:tc>
          <w:tcPr>
            <w:tcW w:w="2296" w:type="dxa"/>
            <w:gridSpan w:val="2"/>
          </w:tcPr>
          <w:p w14:paraId="43629816"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8715D15"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00CC757" w14:textId="77777777" w:rsidR="000234BB" w:rsidRDefault="000234BB" w:rsidP="00725808">
            <w:pPr>
              <w:jc w:val="center"/>
              <w:rPr>
                <w:b/>
                <w:sz w:val="16"/>
                <w:szCs w:val="16"/>
                <w:lang w:val="en-GB"/>
              </w:rPr>
            </w:pPr>
            <w:r>
              <w:rPr>
                <w:b/>
                <w:sz w:val="16"/>
                <w:szCs w:val="16"/>
                <w:lang w:val="en-GB"/>
              </w:rPr>
              <w:t>General</w:t>
            </w:r>
          </w:p>
        </w:tc>
      </w:tr>
      <w:tr w:rsidR="000234BB" w:rsidRPr="00720F6F" w14:paraId="769840F3" w14:textId="77777777" w:rsidTr="00725808">
        <w:tc>
          <w:tcPr>
            <w:tcW w:w="1588" w:type="dxa"/>
          </w:tcPr>
          <w:p w14:paraId="334656CF" w14:textId="77777777" w:rsidR="000234BB" w:rsidRDefault="000234BB" w:rsidP="00725808">
            <w:pPr>
              <w:rPr>
                <w:b/>
                <w:sz w:val="16"/>
                <w:szCs w:val="16"/>
                <w:lang w:val="en-GB"/>
              </w:rPr>
            </w:pPr>
            <w:r>
              <w:rPr>
                <w:b/>
                <w:sz w:val="16"/>
                <w:szCs w:val="16"/>
                <w:lang w:val="en-GB"/>
              </w:rPr>
              <w:t>Type</w:t>
            </w:r>
          </w:p>
        </w:tc>
        <w:tc>
          <w:tcPr>
            <w:tcW w:w="708" w:type="dxa"/>
          </w:tcPr>
          <w:p w14:paraId="2C7D12C6" w14:textId="77777777" w:rsidR="000234BB" w:rsidRDefault="000234BB" w:rsidP="00725808">
            <w:pPr>
              <w:rPr>
                <w:b/>
                <w:sz w:val="16"/>
                <w:szCs w:val="16"/>
                <w:lang w:val="en-GB"/>
              </w:rPr>
            </w:pPr>
            <w:r>
              <w:rPr>
                <w:b/>
                <w:sz w:val="16"/>
                <w:szCs w:val="16"/>
                <w:lang w:val="en-GB"/>
              </w:rPr>
              <w:t>Mult</w:t>
            </w:r>
          </w:p>
        </w:tc>
        <w:tc>
          <w:tcPr>
            <w:tcW w:w="1560" w:type="dxa"/>
          </w:tcPr>
          <w:p w14:paraId="55460C05" w14:textId="77777777" w:rsidR="000234BB" w:rsidRDefault="000234BB" w:rsidP="00725808">
            <w:pPr>
              <w:rPr>
                <w:b/>
                <w:sz w:val="16"/>
                <w:szCs w:val="16"/>
                <w:lang w:val="en-GB"/>
              </w:rPr>
            </w:pPr>
            <w:r>
              <w:rPr>
                <w:b/>
                <w:sz w:val="16"/>
                <w:szCs w:val="16"/>
                <w:lang w:val="en-GB"/>
              </w:rPr>
              <w:t>Role</w:t>
            </w:r>
          </w:p>
        </w:tc>
        <w:tc>
          <w:tcPr>
            <w:tcW w:w="708" w:type="dxa"/>
          </w:tcPr>
          <w:p w14:paraId="7B4810B4" w14:textId="77777777" w:rsidR="000234BB" w:rsidRDefault="000234BB" w:rsidP="00725808">
            <w:pPr>
              <w:rPr>
                <w:b/>
                <w:sz w:val="16"/>
                <w:szCs w:val="16"/>
                <w:lang w:val="en-GB"/>
              </w:rPr>
            </w:pPr>
            <w:r>
              <w:rPr>
                <w:b/>
                <w:sz w:val="16"/>
                <w:szCs w:val="16"/>
                <w:lang w:val="en-GB"/>
              </w:rPr>
              <w:t>Mult</w:t>
            </w:r>
          </w:p>
        </w:tc>
        <w:tc>
          <w:tcPr>
            <w:tcW w:w="567" w:type="dxa"/>
          </w:tcPr>
          <w:p w14:paraId="16B5B10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5354C862" w14:textId="77777777" w:rsidR="000234BB" w:rsidRPr="008359F5" w:rsidRDefault="000234BB" w:rsidP="00725808">
            <w:pPr>
              <w:rPr>
                <w:b/>
                <w:sz w:val="16"/>
                <w:szCs w:val="16"/>
                <w:lang w:val="en-GB"/>
              </w:rPr>
            </w:pPr>
            <w:r>
              <w:rPr>
                <w:b/>
                <w:sz w:val="16"/>
                <w:szCs w:val="16"/>
                <w:lang w:val="en-GB"/>
              </w:rPr>
              <w:t>Comment</w:t>
            </w:r>
          </w:p>
        </w:tc>
      </w:tr>
      <w:tr w:rsidR="000234BB" w:rsidRPr="00CC6307" w14:paraId="5746F068" w14:textId="77777777" w:rsidTr="00725808">
        <w:tc>
          <w:tcPr>
            <w:tcW w:w="1588" w:type="dxa"/>
          </w:tcPr>
          <w:p w14:paraId="4A0092F4" w14:textId="77777777" w:rsidR="000234BB" w:rsidRPr="00634625" w:rsidRDefault="000234BB" w:rsidP="00725808">
            <w:pPr>
              <w:pStyle w:val="SmallStandard"/>
            </w:pPr>
            <w:r>
              <w:t>Routing</w:t>
            </w:r>
          </w:p>
        </w:tc>
        <w:tc>
          <w:tcPr>
            <w:tcW w:w="708" w:type="dxa"/>
          </w:tcPr>
          <w:p w14:paraId="13126B0B" w14:textId="77777777" w:rsidR="000234BB" w:rsidRPr="00D331EF" w:rsidRDefault="000234BB" w:rsidP="00725808">
            <w:pPr>
              <w:pStyle w:val="SmallStandard"/>
            </w:pPr>
            <w:r w:rsidRPr="00D01517">
              <w:t>0..*</w:t>
            </w:r>
          </w:p>
        </w:tc>
        <w:tc>
          <w:tcPr>
            <w:tcW w:w="1560" w:type="dxa"/>
          </w:tcPr>
          <w:p w14:paraId="44A134A7" w14:textId="77777777" w:rsidR="000234BB" w:rsidRPr="00132C43" w:rsidRDefault="000234BB" w:rsidP="00725808">
            <w:pPr>
              <w:pStyle w:val="SmallStandard"/>
            </w:pPr>
            <w:r>
              <w:t>mandatorySegment</w:t>
            </w:r>
          </w:p>
        </w:tc>
        <w:tc>
          <w:tcPr>
            <w:tcW w:w="708" w:type="dxa"/>
          </w:tcPr>
          <w:p w14:paraId="776DB239" w14:textId="77777777" w:rsidR="000234BB" w:rsidRPr="00D331EF" w:rsidRDefault="000234BB" w:rsidP="00725808">
            <w:pPr>
              <w:pStyle w:val="SmallStandard"/>
            </w:pPr>
            <w:r w:rsidRPr="00D01517">
              <w:t>0..*</w:t>
            </w:r>
          </w:p>
        </w:tc>
        <w:tc>
          <w:tcPr>
            <w:tcW w:w="567" w:type="dxa"/>
          </w:tcPr>
          <w:p w14:paraId="465B2074" w14:textId="77777777" w:rsidR="000234BB" w:rsidRPr="00D331EF" w:rsidRDefault="000234BB" w:rsidP="00725808">
            <w:pPr>
              <w:pStyle w:val="SmallStandard"/>
            </w:pPr>
            <w:r>
              <w:t>N</w:t>
            </w:r>
          </w:p>
        </w:tc>
        <w:tc>
          <w:tcPr>
            <w:tcW w:w="3969" w:type="dxa"/>
          </w:tcPr>
          <w:p w14:paraId="30F8E3C6" w14:textId="77777777" w:rsidR="000234BB" w:rsidRDefault="000234BB" w:rsidP="00725808">
            <w:pPr>
              <w:pStyle w:val="SmallStandard"/>
            </w:pPr>
            <w:r w:rsidRPr="00491287">
              <w:t xml:space="preserve">Specifies some constraints for the routing. If the path of the routing is recalculated the referenced segments must be visited. </w:t>
            </w:r>
          </w:p>
        </w:tc>
      </w:tr>
      <w:tr w:rsidR="000234BB" w:rsidRPr="00CC6307" w14:paraId="55B6142F" w14:textId="77777777" w:rsidTr="00725808">
        <w:tc>
          <w:tcPr>
            <w:tcW w:w="1588" w:type="dxa"/>
          </w:tcPr>
          <w:p w14:paraId="57819893" w14:textId="77777777" w:rsidR="000234BB" w:rsidRPr="00634625" w:rsidRDefault="000234BB" w:rsidP="00725808">
            <w:pPr>
              <w:pStyle w:val="SmallStandard"/>
            </w:pPr>
            <w:r>
              <w:t>TopologySpecification</w:t>
            </w:r>
          </w:p>
        </w:tc>
        <w:tc>
          <w:tcPr>
            <w:tcW w:w="708" w:type="dxa"/>
          </w:tcPr>
          <w:p w14:paraId="21C73498" w14:textId="77777777" w:rsidR="000234BB" w:rsidRPr="00D331EF" w:rsidRDefault="000234BB" w:rsidP="00725808">
            <w:pPr>
              <w:pStyle w:val="SmallStandard"/>
            </w:pPr>
            <w:r w:rsidRPr="00D01517">
              <w:t>1</w:t>
            </w:r>
          </w:p>
        </w:tc>
        <w:tc>
          <w:tcPr>
            <w:tcW w:w="1560" w:type="dxa"/>
          </w:tcPr>
          <w:p w14:paraId="723961FD" w14:textId="77777777" w:rsidR="000234BB" w:rsidRPr="00132C43" w:rsidRDefault="000234BB" w:rsidP="00725808">
            <w:pPr>
              <w:pStyle w:val="SmallStandard"/>
            </w:pPr>
            <w:r>
              <w:t>topologySegment</w:t>
            </w:r>
          </w:p>
        </w:tc>
        <w:tc>
          <w:tcPr>
            <w:tcW w:w="708" w:type="dxa"/>
          </w:tcPr>
          <w:p w14:paraId="1E711EA6" w14:textId="77777777" w:rsidR="000234BB" w:rsidRPr="00D331EF" w:rsidRDefault="000234BB" w:rsidP="00725808">
            <w:pPr>
              <w:pStyle w:val="SmallStandard"/>
            </w:pPr>
            <w:r w:rsidRPr="00D01517">
              <w:t>0..*</w:t>
            </w:r>
          </w:p>
        </w:tc>
        <w:tc>
          <w:tcPr>
            <w:tcW w:w="567" w:type="dxa"/>
          </w:tcPr>
          <w:p w14:paraId="74B183F8" w14:textId="77777777" w:rsidR="000234BB" w:rsidRDefault="000234BB" w:rsidP="00725808">
            <w:pPr>
              <w:pStyle w:val="SmallStandard"/>
            </w:pPr>
            <w:r>
              <w:t>Y</w:t>
            </w:r>
          </w:p>
        </w:tc>
        <w:tc>
          <w:tcPr>
            <w:tcW w:w="3969" w:type="dxa"/>
          </w:tcPr>
          <w:p w14:paraId="5920ADBD" w14:textId="77777777" w:rsidR="000234BB" w:rsidRDefault="000234BB" w:rsidP="00725808">
            <w:pPr>
              <w:pStyle w:val="SmallStandard"/>
            </w:pPr>
            <w:r w:rsidRPr="00491287">
              <w:t>Specifies the TopologySegments defined by the TopologySpecification.</w:t>
            </w:r>
          </w:p>
        </w:tc>
      </w:tr>
      <w:tr w:rsidR="000234BB" w:rsidRPr="00CC6307" w14:paraId="459185D6" w14:textId="77777777" w:rsidTr="00725808">
        <w:tc>
          <w:tcPr>
            <w:tcW w:w="1588" w:type="dxa"/>
          </w:tcPr>
          <w:p w14:paraId="453137D3" w14:textId="77777777" w:rsidR="000234BB" w:rsidRPr="00634625" w:rsidRDefault="000234BB" w:rsidP="00725808">
            <w:pPr>
              <w:pStyle w:val="SmallStandard"/>
            </w:pPr>
            <w:r>
              <w:t>SegmentMapping</w:t>
            </w:r>
          </w:p>
        </w:tc>
        <w:tc>
          <w:tcPr>
            <w:tcW w:w="708" w:type="dxa"/>
          </w:tcPr>
          <w:p w14:paraId="0C3770F3" w14:textId="77777777" w:rsidR="000234BB" w:rsidRDefault="000234BB" w:rsidP="00725808"/>
        </w:tc>
        <w:tc>
          <w:tcPr>
            <w:tcW w:w="1560" w:type="dxa"/>
          </w:tcPr>
          <w:p w14:paraId="45F4BED8" w14:textId="77777777" w:rsidR="000234BB" w:rsidRPr="00132C43" w:rsidRDefault="000234BB" w:rsidP="00725808">
            <w:pPr>
              <w:pStyle w:val="SmallStandard"/>
            </w:pPr>
            <w:r>
              <w:t>innerSegment</w:t>
            </w:r>
          </w:p>
        </w:tc>
        <w:tc>
          <w:tcPr>
            <w:tcW w:w="708" w:type="dxa"/>
          </w:tcPr>
          <w:p w14:paraId="594A3085" w14:textId="77777777" w:rsidR="000234BB" w:rsidRPr="00D331EF" w:rsidRDefault="000234BB" w:rsidP="00725808">
            <w:pPr>
              <w:pStyle w:val="SmallStandard"/>
            </w:pPr>
            <w:r w:rsidRPr="00D01517">
              <w:t>1</w:t>
            </w:r>
          </w:p>
        </w:tc>
        <w:tc>
          <w:tcPr>
            <w:tcW w:w="567" w:type="dxa"/>
          </w:tcPr>
          <w:p w14:paraId="0E34462C" w14:textId="77777777" w:rsidR="000234BB" w:rsidRPr="00D331EF" w:rsidRDefault="000234BB" w:rsidP="00725808">
            <w:pPr>
              <w:pStyle w:val="SmallStandard"/>
            </w:pPr>
            <w:r>
              <w:t>N</w:t>
            </w:r>
          </w:p>
        </w:tc>
        <w:tc>
          <w:tcPr>
            <w:tcW w:w="3969" w:type="dxa"/>
          </w:tcPr>
          <w:p w14:paraId="0674B006" w14:textId="77777777" w:rsidR="000234BB" w:rsidRDefault="000234BB" w:rsidP="00725808"/>
        </w:tc>
      </w:tr>
      <w:tr w:rsidR="000234BB" w:rsidRPr="00CC6307" w14:paraId="50CF9BCA" w14:textId="77777777" w:rsidTr="00725808">
        <w:tc>
          <w:tcPr>
            <w:tcW w:w="1588" w:type="dxa"/>
          </w:tcPr>
          <w:p w14:paraId="7AC82A4C" w14:textId="77777777" w:rsidR="000234BB" w:rsidRPr="00634625" w:rsidRDefault="000234BB" w:rsidP="00725808">
            <w:pPr>
              <w:pStyle w:val="SmallStandard"/>
            </w:pPr>
            <w:r>
              <w:t>TopologySegment</w:t>
            </w:r>
          </w:p>
        </w:tc>
        <w:tc>
          <w:tcPr>
            <w:tcW w:w="708" w:type="dxa"/>
          </w:tcPr>
          <w:p w14:paraId="6C0B915B" w14:textId="77777777" w:rsidR="000234BB" w:rsidRPr="00D331EF" w:rsidRDefault="000234BB" w:rsidP="00725808">
            <w:pPr>
              <w:pStyle w:val="SmallStandard"/>
            </w:pPr>
            <w:r w:rsidRPr="00D01517">
              <w:t>0..*</w:t>
            </w:r>
          </w:p>
        </w:tc>
        <w:tc>
          <w:tcPr>
            <w:tcW w:w="1560" w:type="dxa"/>
          </w:tcPr>
          <w:p w14:paraId="12D431B1" w14:textId="77777777" w:rsidR="000234BB" w:rsidRPr="00132C43" w:rsidRDefault="000234BB" w:rsidP="00725808">
            <w:pPr>
              <w:pStyle w:val="SmallStandard"/>
            </w:pPr>
            <w:r>
              <w:t>instantiatedSegment</w:t>
            </w:r>
          </w:p>
        </w:tc>
        <w:tc>
          <w:tcPr>
            <w:tcW w:w="708" w:type="dxa"/>
          </w:tcPr>
          <w:p w14:paraId="718320D9" w14:textId="77777777" w:rsidR="000234BB" w:rsidRPr="00D331EF" w:rsidRDefault="000234BB" w:rsidP="00725808">
            <w:pPr>
              <w:pStyle w:val="SmallStandard"/>
            </w:pPr>
            <w:r w:rsidRPr="00D01517">
              <w:t>0..1</w:t>
            </w:r>
          </w:p>
        </w:tc>
        <w:tc>
          <w:tcPr>
            <w:tcW w:w="567" w:type="dxa"/>
          </w:tcPr>
          <w:p w14:paraId="4E9024F5" w14:textId="77777777" w:rsidR="000234BB" w:rsidRPr="00D331EF" w:rsidRDefault="000234BB" w:rsidP="00725808">
            <w:pPr>
              <w:pStyle w:val="SmallStandard"/>
            </w:pPr>
            <w:r>
              <w:t>N</w:t>
            </w:r>
          </w:p>
        </w:tc>
        <w:tc>
          <w:tcPr>
            <w:tcW w:w="3969" w:type="dxa"/>
          </w:tcPr>
          <w:p w14:paraId="0AE6BC39" w14:textId="77777777" w:rsidR="000234BB" w:rsidRDefault="000234BB" w:rsidP="00725808">
            <w:pPr>
              <w:jc w:val="left"/>
            </w:pPr>
            <w:r>
              <w:rPr>
                <w:sz w:val="16"/>
                <w:szCs w:val="16"/>
              </w:rPr>
              <w:t xml:space="preserve">If this </w:t>
            </w:r>
            <w:r>
              <w:rPr>
                <w:i/>
                <w:iCs/>
                <w:sz w:val="16"/>
                <w:szCs w:val="16"/>
              </w:rPr>
              <w:t>TopologySegment</w:t>
            </w:r>
            <w:r>
              <w:rPr>
                <w:sz w:val="16"/>
                <w:szCs w:val="16"/>
              </w:rPr>
              <w:t xml:space="preserve"> is an instance of another </w:t>
            </w:r>
            <w:r>
              <w:rPr>
                <w:i/>
                <w:iCs/>
                <w:sz w:val="16"/>
                <w:szCs w:val="16"/>
              </w:rPr>
              <w:t xml:space="preserve">TopologySegment </w:t>
            </w:r>
            <w:r>
              <w:rPr>
                <w:sz w:val="16"/>
                <w:szCs w:val="16"/>
              </w:rPr>
              <w:t>that is defined elsewhere (e.g. the topology of an assembly), then the instantiated may be referenced here.</w:t>
            </w:r>
          </w:p>
        </w:tc>
      </w:tr>
      <w:tr w:rsidR="000234BB" w:rsidRPr="00CC6307" w14:paraId="0C81A111" w14:textId="77777777" w:rsidTr="00725808">
        <w:tc>
          <w:tcPr>
            <w:tcW w:w="1588" w:type="dxa"/>
          </w:tcPr>
          <w:p w14:paraId="4798805B" w14:textId="77777777" w:rsidR="000234BB" w:rsidRPr="00634625" w:rsidRDefault="000234BB" w:rsidP="00725808">
            <w:pPr>
              <w:pStyle w:val="SmallStandard"/>
            </w:pPr>
            <w:r>
              <w:t>ZoneAssignment</w:t>
            </w:r>
          </w:p>
        </w:tc>
        <w:tc>
          <w:tcPr>
            <w:tcW w:w="708" w:type="dxa"/>
          </w:tcPr>
          <w:p w14:paraId="4080F315" w14:textId="77777777" w:rsidR="000234BB" w:rsidRPr="00D331EF" w:rsidRDefault="000234BB" w:rsidP="00725808">
            <w:pPr>
              <w:pStyle w:val="SmallStandard"/>
            </w:pPr>
            <w:r w:rsidRPr="00D01517">
              <w:t>0..*</w:t>
            </w:r>
          </w:p>
        </w:tc>
        <w:tc>
          <w:tcPr>
            <w:tcW w:w="1560" w:type="dxa"/>
          </w:tcPr>
          <w:p w14:paraId="2DFA462B" w14:textId="77777777" w:rsidR="000234BB" w:rsidRPr="00132C43" w:rsidRDefault="000234BB" w:rsidP="00725808">
            <w:pPr>
              <w:pStyle w:val="SmallStandard"/>
            </w:pPr>
            <w:r>
              <w:t>assignedSegment</w:t>
            </w:r>
          </w:p>
        </w:tc>
        <w:tc>
          <w:tcPr>
            <w:tcW w:w="708" w:type="dxa"/>
          </w:tcPr>
          <w:p w14:paraId="7562BBC8" w14:textId="77777777" w:rsidR="000234BB" w:rsidRPr="00D331EF" w:rsidRDefault="000234BB" w:rsidP="00725808">
            <w:pPr>
              <w:pStyle w:val="SmallStandard"/>
            </w:pPr>
            <w:r w:rsidRPr="00D01517">
              <w:t>1</w:t>
            </w:r>
          </w:p>
        </w:tc>
        <w:tc>
          <w:tcPr>
            <w:tcW w:w="567" w:type="dxa"/>
          </w:tcPr>
          <w:p w14:paraId="67CAD187" w14:textId="77777777" w:rsidR="000234BB" w:rsidRPr="00D331EF" w:rsidRDefault="000234BB" w:rsidP="00725808">
            <w:pPr>
              <w:pStyle w:val="SmallStandard"/>
            </w:pPr>
            <w:r>
              <w:t>N</w:t>
            </w:r>
          </w:p>
        </w:tc>
        <w:tc>
          <w:tcPr>
            <w:tcW w:w="3969" w:type="dxa"/>
          </w:tcPr>
          <w:p w14:paraId="6AD51B35" w14:textId="77777777" w:rsidR="000234BB" w:rsidRDefault="000234BB" w:rsidP="00725808">
            <w:pPr>
              <w:jc w:val="left"/>
            </w:pPr>
            <w:r>
              <w:rPr>
                <w:sz w:val="16"/>
                <w:szCs w:val="16"/>
              </w:rPr>
              <w:t xml:space="preserve">The </w:t>
            </w:r>
            <w:r>
              <w:rPr>
                <w:i/>
                <w:iCs/>
                <w:sz w:val="16"/>
                <w:szCs w:val="16"/>
              </w:rPr>
              <w:t>TopologySegment</w:t>
            </w:r>
            <w:r>
              <w:rPr>
                <w:sz w:val="16"/>
                <w:szCs w:val="16"/>
              </w:rPr>
              <w:t xml:space="preserve"> that is assigned to </w:t>
            </w:r>
            <w:r>
              <w:rPr>
                <w:i/>
                <w:iCs/>
                <w:sz w:val="16"/>
                <w:szCs w:val="16"/>
              </w:rPr>
              <w:t>TopologyZone</w:t>
            </w:r>
            <w:r>
              <w:rPr>
                <w:sz w:val="16"/>
                <w:szCs w:val="16"/>
              </w:rPr>
              <w:t xml:space="preserve"> with this </w:t>
            </w:r>
            <w:r>
              <w:rPr>
                <w:i/>
                <w:iCs/>
                <w:sz w:val="16"/>
                <w:szCs w:val="16"/>
              </w:rPr>
              <w:t>ZoneAssignment.</w:t>
            </w:r>
          </w:p>
        </w:tc>
      </w:tr>
      <w:tr w:rsidR="000234BB" w:rsidRPr="00CC6307" w14:paraId="07D3EB19" w14:textId="77777777" w:rsidTr="00725808">
        <w:tc>
          <w:tcPr>
            <w:tcW w:w="1588" w:type="dxa"/>
          </w:tcPr>
          <w:p w14:paraId="640CB05D" w14:textId="77777777" w:rsidR="000234BB" w:rsidRPr="00634625" w:rsidRDefault="000234BB" w:rsidP="00725808">
            <w:pPr>
              <w:pStyle w:val="SmallStandard"/>
            </w:pPr>
            <w:r>
              <w:t>Path</w:t>
            </w:r>
          </w:p>
        </w:tc>
        <w:tc>
          <w:tcPr>
            <w:tcW w:w="708" w:type="dxa"/>
          </w:tcPr>
          <w:p w14:paraId="55D6B98C" w14:textId="77777777" w:rsidR="000234BB" w:rsidRPr="00D331EF" w:rsidRDefault="000234BB" w:rsidP="00725808">
            <w:pPr>
              <w:pStyle w:val="SmallStandard"/>
            </w:pPr>
            <w:r w:rsidRPr="00D01517">
              <w:t>0..*</w:t>
            </w:r>
          </w:p>
        </w:tc>
        <w:tc>
          <w:tcPr>
            <w:tcW w:w="1560" w:type="dxa"/>
          </w:tcPr>
          <w:p w14:paraId="299920EE" w14:textId="77777777" w:rsidR="000234BB" w:rsidRPr="00132C43" w:rsidRDefault="000234BB" w:rsidP="00725808">
            <w:pPr>
              <w:pStyle w:val="SmallStandard"/>
            </w:pPr>
            <w:r>
              <w:t>segment</w:t>
            </w:r>
          </w:p>
        </w:tc>
        <w:tc>
          <w:tcPr>
            <w:tcW w:w="708" w:type="dxa"/>
          </w:tcPr>
          <w:p w14:paraId="7291019B" w14:textId="77777777" w:rsidR="000234BB" w:rsidRPr="00D331EF" w:rsidRDefault="000234BB" w:rsidP="00725808">
            <w:pPr>
              <w:pStyle w:val="SmallStandard"/>
            </w:pPr>
            <w:r w:rsidRPr="00D01517">
              <w:t>0..*</w:t>
            </w:r>
          </w:p>
        </w:tc>
        <w:tc>
          <w:tcPr>
            <w:tcW w:w="567" w:type="dxa"/>
          </w:tcPr>
          <w:p w14:paraId="3FF78B86" w14:textId="77777777" w:rsidR="000234BB" w:rsidRPr="00D331EF" w:rsidRDefault="000234BB" w:rsidP="00725808">
            <w:pPr>
              <w:pStyle w:val="SmallStandard"/>
            </w:pPr>
            <w:r>
              <w:t>N</w:t>
            </w:r>
          </w:p>
        </w:tc>
        <w:tc>
          <w:tcPr>
            <w:tcW w:w="3969" w:type="dxa"/>
          </w:tcPr>
          <w:p w14:paraId="16B06308" w14:textId="77777777" w:rsidR="000234BB" w:rsidRDefault="000234BB" w:rsidP="00725808">
            <w:pPr>
              <w:pStyle w:val="SmallStandard"/>
            </w:pPr>
            <w:r w:rsidRPr="00491287">
              <w:t xml:space="preserve">Specifies an ordered list of TopologySegments the routing goes through. </w:t>
            </w:r>
          </w:p>
        </w:tc>
      </w:tr>
      <w:tr w:rsidR="000234BB" w:rsidRPr="00CC6307" w14:paraId="47640527" w14:textId="77777777" w:rsidTr="00725808">
        <w:tc>
          <w:tcPr>
            <w:tcW w:w="1588" w:type="dxa"/>
          </w:tcPr>
          <w:p w14:paraId="67EED29B" w14:textId="77777777" w:rsidR="000234BB" w:rsidRPr="00634625" w:rsidRDefault="000234BB" w:rsidP="00725808">
            <w:pPr>
              <w:pStyle w:val="SmallStandard"/>
            </w:pPr>
            <w:r>
              <w:t>SegmentLocation</w:t>
            </w:r>
          </w:p>
        </w:tc>
        <w:tc>
          <w:tcPr>
            <w:tcW w:w="708" w:type="dxa"/>
          </w:tcPr>
          <w:p w14:paraId="50126ACF" w14:textId="77777777" w:rsidR="000234BB" w:rsidRPr="00D331EF" w:rsidRDefault="000234BB" w:rsidP="00725808">
            <w:pPr>
              <w:pStyle w:val="SmallStandard"/>
            </w:pPr>
            <w:r w:rsidRPr="00D01517">
              <w:t>0..*</w:t>
            </w:r>
          </w:p>
        </w:tc>
        <w:tc>
          <w:tcPr>
            <w:tcW w:w="1560" w:type="dxa"/>
          </w:tcPr>
          <w:p w14:paraId="6D98739E" w14:textId="77777777" w:rsidR="000234BB" w:rsidRPr="00132C43" w:rsidRDefault="000234BB" w:rsidP="00725808">
            <w:pPr>
              <w:pStyle w:val="SmallStandard"/>
            </w:pPr>
            <w:r>
              <w:t>referencedSegment</w:t>
            </w:r>
          </w:p>
        </w:tc>
        <w:tc>
          <w:tcPr>
            <w:tcW w:w="708" w:type="dxa"/>
          </w:tcPr>
          <w:p w14:paraId="0C986E3C" w14:textId="77777777" w:rsidR="000234BB" w:rsidRPr="00D331EF" w:rsidRDefault="000234BB" w:rsidP="00725808">
            <w:pPr>
              <w:pStyle w:val="SmallStandard"/>
            </w:pPr>
            <w:r w:rsidRPr="00D01517">
              <w:t>1</w:t>
            </w:r>
          </w:p>
        </w:tc>
        <w:tc>
          <w:tcPr>
            <w:tcW w:w="567" w:type="dxa"/>
          </w:tcPr>
          <w:p w14:paraId="4EC9B4C2" w14:textId="77777777" w:rsidR="000234BB" w:rsidRPr="00D331EF" w:rsidRDefault="000234BB" w:rsidP="00725808">
            <w:pPr>
              <w:pStyle w:val="SmallStandard"/>
            </w:pPr>
            <w:r>
              <w:t>N</w:t>
            </w:r>
          </w:p>
        </w:tc>
        <w:tc>
          <w:tcPr>
            <w:tcW w:w="3969" w:type="dxa"/>
          </w:tcPr>
          <w:p w14:paraId="2B2862D3" w14:textId="77777777" w:rsidR="000234BB" w:rsidRDefault="000234BB" w:rsidP="00725808">
            <w:pPr>
              <w:jc w:val="left"/>
            </w:pPr>
            <w:r>
              <w:rPr>
                <w:sz w:val="16"/>
                <w:szCs w:val="16"/>
              </w:rPr>
              <w:t xml:space="preserve">References the </w:t>
            </w:r>
            <w:r>
              <w:rPr>
                <w:i/>
                <w:iCs/>
                <w:sz w:val="16"/>
                <w:szCs w:val="16"/>
              </w:rPr>
              <w:t>TopologySegment</w:t>
            </w:r>
            <w:r>
              <w:rPr>
                <w:sz w:val="16"/>
                <w:szCs w:val="16"/>
              </w:rPr>
              <w:t xml:space="preserve"> on which the Location is located.</w:t>
            </w:r>
          </w:p>
        </w:tc>
      </w:tr>
      <w:tr w:rsidR="000234BB" w:rsidRPr="00CC6307" w14:paraId="52F4576E" w14:textId="77777777" w:rsidTr="00725808">
        <w:tc>
          <w:tcPr>
            <w:tcW w:w="1588" w:type="dxa"/>
          </w:tcPr>
          <w:p w14:paraId="63269477" w14:textId="77777777" w:rsidR="000234BB" w:rsidRPr="00634625" w:rsidRDefault="000234BB" w:rsidP="00725808">
            <w:pPr>
              <w:pStyle w:val="SmallStandard"/>
            </w:pPr>
            <w:r>
              <w:t>GeometrySegment</w:t>
            </w:r>
          </w:p>
        </w:tc>
        <w:tc>
          <w:tcPr>
            <w:tcW w:w="708" w:type="dxa"/>
          </w:tcPr>
          <w:p w14:paraId="5A1A7744" w14:textId="77777777" w:rsidR="000234BB" w:rsidRPr="00D331EF" w:rsidRDefault="000234BB" w:rsidP="00725808">
            <w:pPr>
              <w:pStyle w:val="SmallStandard"/>
            </w:pPr>
            <w:r w:rsidRPr="00D01517">
              <w:t>0..*</w:t>
            </w:r>
          </w:p>
        </w:tc>
        <w:tc>
          <w:tcPr>
            <w:tcW w:w="1560" w:type="dxa"/>
          </w:tcPr>
          <w:p w14:paraId="445E43F8" w14:textId="77777777" w:rsidR="000234BB" w:rsidRPr="00132C43" w:rsidRDefault="000234BB" w:rsidP="00725808">
            <w:pPr>
              <w:pStyle w:val="SmallStandard"/>
            </w:pPr>
            <w:r>
              <w:t>referenceSegment</w:t>
            </w:r>
          </w:p>
        </w:tc>
        <w:tc>
          <w:tcPr>
            <w:tcW w:w="708" w:type="dxa"/>
          </w:tcPr>
          <w:p w14:paraId="6F6259E2" w14:textId="77777777" w:rsidR="000234BB" w:rsidRPr="00D331EF" w:rsidRDefault="000234BB" w:rsidP="00725808">
            <w:pPr>
              <w:pStyle w:val="SmallStandard"/>
            </w:pPr>
            <w:r w:rsidRPr="00D01517">
              <w:t>0..1</w:t>
            </w:r>
          </w:p>
        </w:tc>
        <w:tc>
          <w:tcPr>
            <w:tcW w:w="567" w:type="dxa"/>
          </w:tcPr>
          <w:p w14:paraId="2B1F164F" w14:textId="77777777" w:rsidR="000234BB" w:rsidRPr="00D331EF" w:rsidRDefault="000234BB" w:rsidP="00725808">
            <w:pPr>
              <w:pStyle w:val="SmallStandard"/>
            </w:pPr>
            <w:r>
              <w:t>N</w:t>
            </w:r>
          </w:p>
        </w:tc>
        <w:tc>
          <w:tcPr>
            <w:tcW w:w="3969" w:type="dxa"/>
          </w:tcPr>
          <w:p w14:paraId="62A79B0E" w14:textId="77777777" w:rsidR="000234BB" w:rsidRDefault="000234BB" w:rsidP="00725808">
            <w:pPr>
              <w:pStyle w:val="SmallStandard"/>
            </w:pPr>
            <w:r w:rsidRPr="00491287">
              <w:t xml:space="preserve">References the TopologySegment that is represented by the GeometrySegment. </w:t>
            </w:r>
          </w:p>
        </w:tc>
      </w:tr>
    </w:tbl>
    <w:p w14:paraId="02CAEDA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4" w:name="_73914a667adb23dd1f97efcbdbc53f9d"/>
      <w:r>
        <w:rPr>
          <w:lang w:val="en-GB"/>
        </w:rPr>
        <w:t>TopologySpecification</w:t>
      </w:r>
      <w:bookmarkEnd w:id="1664"/>
    </w:p>
    <w:p w14:paraId="3E0BFF94" w14:textId="77777777" w:rsidR="000234BB" w:rsidRDefault="000234BB" w:rsidP="000234BB">
      <w:r>
        <w:rPr>
          <w:sz w:val="18"/>
          <w:szCs w:val="18"/>
        </w:rPr>
        <w:t>Specification for the definition of a topology. A topology consists of TopologyNodes, TopologySegments.</w:t>
      </w:r>
    </w:p>
    <w:p w14:paraId="6D58976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216511A" w14:textId="77777777" w:rsidTr="00725808">
        <w:tc>
          <w:tcPr>
            <w:tcW w:w="2013" w:type="dxa"/>
            <w:tcMar>
              <w:top w:w="28" w:type="dxa"/>
              <w:left w:w="28" w:type="dxa"/>
              <w:bottom w:w="28" w:type="dxa"/>
              <w:right w:w="28" w:type="dxa"/>
            </w:tcMar>
          </w:tcPr>
          <w:p w14:paraId="7AB60616"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41483F0" w14:textId="49D22593"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526FDDC4" w14:textId="77777777" w:rsidTr="00725808">
        <w:tc>
          <w:tcPr>
            <w:tcW w:w="2013" w:type="dxa"/>
            <w:tcMar>
              <w:top w:w="28" w:type="dxa"/>
              <w:left w:w="28" w:type="dxa"/>
              <w:bottom w:w="28" w:type="dxa"/>
              <w:right w:w="28" w:type="dxa"/>
            </w:tcMar>
          </w:tcPr>
          <w:p w14:paraId="7D320DC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47D2D5" w14:textId="77777777" w:rsidR="000234BB" w:rsidRDefault="000234BB" w:rsidP="00725808"/>
        </w:tc>
      </w:tr>
      <w:tr w:rsidR="000234BB" w:rsidRPr="008359F5" w14:paraId="28AA81DF" w14:textId="77777777" w:rsidTr="00725808">
        <w:tc>
          <w:tcPr>
            <w:tcW w:w="2013" w:type="dxa"/>
            <w:tcMar>
              <w:top w:w="28" w:type="dxa"/>
              <w:left w:w="28" w:type="dxa"/>
              <w:bottom w:w="28" w:type="dxa"/>
              <w:right w:w="28" w:type="dxa"/>
            </w:tcMar>
          </w:tcPr>
          <w:p w14:paraId="289B7E5F"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4BD801" w14:textId="77777777" w:rsidR="000234BB" w:rsidRPr="000437C1" w:rsidRDefault="000234BB" w:rsidP="00725808">
            <w:pPr>
              <w:pStyle w:val="SmallStandard"/>
            </w:pPr>
            <w:r>
              <w:t>false</w:t>
            </w:r>
          </w:p>
        </w:tc>
      </w:tr>
    </w:tbl>
    <w:p w14:paraId="304503E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6532414" w14:textId="77777777" w:rsidTr="00725808">
        <w:tc>
          <w:tcPr>
            <w:tcW w:w="3856" w:type="dxa"/>
            <w:gridSpan w:val="3"/>
          </w:tcPr>
          <w:p w14:paraId="62B2AD99" w14:textId="77777777" w:rsidR="000234BB" w:rsidRDefault="000234BB" w:rsidP="00725808">
            <w:pPr>
              <w:jc w:val="center"/>
              <w:rPr>
                <w:b/>
                <w:sz w:val="16"/>
                <w:szCs w:val="16"/>
                <w:lang w:val="en-GB"/>
              </w:rPr>
            </w:pPr>
            <w:r>
              <w:rPr>
                <w:b/>
                <w:sz w:val="16"/>
                <w:szCs w:val="16"/>
                <w:lang w:val="en-GB"/>
              </w:rPr>
              <w:t>Other End</w:t>
            </w:r>
          </w:p>
        </w:tc>
        <w:tc>
          <w:tcPr>
            <w:tcW w:w="708" w:type="dxa"/>
          </w:tcPr>
          <w:p w14:paraId="7BBA9EC5"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4169E3C0" w14:textId="77777777" w:rsidR="000234BB" w:rsidRDefault="000234BB" w:rsidP="00725808">
            <w:pPr>
              <w:jc w:val="center"/>
              <w:rPr>
                <w:b/>
                <w:sz w:val="16"/>
                <w:szCs w:val="16"/>
                <w:lang w:val="en-GB"/>
              </w:rPr>
            </w:pPr>
            <w:r>
              <w:rPr>
                <w:b/>
                <w:sz w:val="16"/>
                <w:szCs w:val="16"/>
                <w:lang w:val="en-GB"/>
              </w:rPr>
              <w:t>General</w:t>
            </w:r>
          </w:p>
        </w:tc>
      </w:tr>
      <w:tr w:rsidR="000234BB" w:rsidRPr="00720F6F" w14:paraId="143F36F4" w14:textId="77777777" w:rsidTr="00725808">
        <w:tc>
          <w:tcPr>
            <w:tcW w:w="1573" w:type="dxa"/>
          </w:tcPr>
          <w:p w14:paraId="0E9BD941" w14:textId="77777777" w:rsidR="000234BB" w:rsidRDefault="000234BB" w:rsidP="00725808">
            <w:pPr>
              <w:rPr>
                <w:b/>
                <w:sz w:val="16"/>
                <w:szCs w:val="16"/>
                <w:lang w:val="en-GB"/>
              </w:rPr>
            </w:pPr>
            <w:r>
              <w:rPr>
                <w:b/>
                <w:sz w:val="16"/>
                <w:szCs w:val="16"/>
                <w:lang w:val="en-GB"/>
              </w:rPr>
              <w:t>Type</w:t>
            </w:r>
          </w:p>
        </w:tc>
        <w:tc>
          <w:tcPr>
            <w:tcW w:w="1574" w:type="dxa"/>
          </w:tcPr>
          <w:p w14:paraId="0BEA38C1" w14:textId="77777777" w:rsidR="000234BB" w:rsidRDefault="000234BB" w:rsidP="00725808">
            <w:pPr>
              <w:rPr>
                <w:b/>
                <w:sz w:val="16"/>
                <w:szCs w:val="16"/>
                <w:lang w:val="en-GB"/>
              </w:rPr>
            </w:pPr>
            <w:r>
              <w:rPr>
                <w:b/>
                <w:sz w:val="16"/>
                <w:szCs w:val="16"/>
                <w:lang w:val="en-GB"/>
              </w:rPr>
              <w:t>Role</w:t>
            </w:r>
          </w:p>
        </w:tc>
        <w:tc>
          <w:tcPr>
            <w:tcW w:w="708" w:type="dxa"/>
          </w:tcPr>
          <w:p w14:paraId="3390090C" w14:textId="77777777" w:rsidR="000234BB" w:rsidRDefault="000234BB" w:rsidP="00725808">
            <w:pPr>
              <w:rPr>
                <w:b/>
                <w:sz w:val="16"/>
                <w:szCs w:val="16"/>
                <w:lang w:val="en-GB"/>
              </w:rPr>
            </w:pPr>
            <w:r>
              <w:rPr>
                <w:b/>
                <w:sz w:val="16"/>
                <w:szCs w:val="16"/>
                <w:lang w:val="en-GB"/>
              </w:rPr>
              <w:t>Mult</w:t>
            </w:r>
          </w:p>
        </w:tc>
        <w:tc>
          <w:tcPr>
            <w:tcW w:w="709" w:type="dxa"/>
          </w:tcPr>
          <w:p w14:paraId="37B7EF65" w14:textId="77777777" w:rsidR="000234BB" w:rsidRDefault="000234BB" w:rsidP="00725808">
            <w:pPr>
              <w:rPr>
                <w:b/>
                <w:sz w:val="16"/>
                <w:szCs w:val="16"/>
                <w:lang w:val="en-GB"/>
              </w:rPr>
            </w:pPr>
            <w:r>
              <w:rPr>
                <w:b/>
                <w:sz w:val="16"/>
                <w:szCs w:val="16"/>
                <w:lang w:val="en-GB"/>
              </w:rPr>
              <w:t>Mult</w:t>
            </w:r>
          </w:p>
        </w:tc>
        <w:tc>
          <w:tcPr>
            <w:tcW w:w="567" w:type="dxa"/>
          </w:tcPr>
          <w:p w14:paraId="2667CDF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75508CA" w14:textId="77777777" w:rsidR="000234BB" w:rsidRPr="008359F5" w:rsidRDefault="000234BB" w:rsidP="00725808">
            <w:pPr>
              <w:rPr>
                <w:b/>
                <w:sz w:val="16"/>
                <w:szCs w:val="16"/>
                <w:lang w:val="en-GB"/>
              </w:rPr>
            </w:pPr>
            <w:r>
              <w:rPr>
                <w:b/>
                <w:sz w:val="16"/>
                <w:szCs w:val="16"/>
                <w:lang w:val="en-GB"/>
              </w:rPr>
              <w:t>Comment</w:t>
            </w:r>
          </w:p>
        </w:tc>
      </w:tr>
      <w:tr w:rsidR="000234BB" w:rsidRPr="00CC6307" w14:paraId="79D7A43F" w14:textId="77777777" w:rsidTr="00725808">
        <w:tc>
          <w:tcPr>
            <w:tcW w:w="1573" w:type="dxa"/>
          </w:tcPr>
          <w:p w14:paraId="582BF4FF" w14:textId="77777777" w:rsidR="000234BB" w:rsidRPr="00634625" w:rsidRDefault="000234BB" w:rsidP="00725808">
            <w:pPr>
              <w:pStyle w:val="SmallStandard"/>
            </w:pPr>
            <w:r>
              <w:t>TopologySegment</w:t>
            </w:r>
          </w:p>
        </w:tc>
        <w:tc>
          <w:tcPr>
            <w:tcW w:w="1574" w:type="dxa"/>
          </w:tcPr>
          <w:p w14:paraId="2962C9FB" w14:textId="77777777" w:rsidR="000234BB" w:rsidRPr="00132C43" w:rsidRDefault="000234BB" w:rsidP="00725808">
            <w:pPr>
              <w:pStyle w:val="SmallStandard"/>
            </w:pPr>
            <w:r>
              <w:t>topologySegment</w:t>
            </w:r>
          </w:p>
        </w:tc>
        <w:tc>
          <w:tcPr>
            <w:tcW w:w="708" w:type="dxa"/>
          </w:tcPr>
          <w:p w14:paraId="4DEB78E0" w14:textId="77777777" w:rsidR="000234BB" w:rsidRPr="00D331EF" w:rsidRDefault="000234BB" w:rsidP="00725808">
            <w:pPr>
              <w:pStyle w:val="SmallStandard"/>
            </w:pPr>
            <w:r w:rsidRPr="00574783">
              <w:t>0..*</w:t>
            </w:r>
          </w:p>
        </w:tc>
        <w:tc>
          <w:tcPr>
            <w:tcW w:w="709" w:type="dxa"/>
          </w:tcPr>
          <w:p w14:paraId="5D890948" w14:textId="77777777" w:rsidR="000234BB" w:rsidRPr="00D331EF" w:rsidRDefault="000234BB" w:rsidP="00725808">
            <w:pPr>
              <w:pStyle w:val="SmallStandard"/>
            </w:pPr>
            <w:r w:rsidRPr="00207506">
              <w:t>1</w:t>
            </w:r>
          </w:p>
        </w:tc>
        <w:tc>
          <w:tcPr>
            <w:tcW w:w="567" w:type="dxa"/>
          </w:tcPr>
          <w:p w14:paraId="6D35FC2D" w14:textId="77777777" w:rsidR="000234BB" w:rsidRDefault="000234BB" w:rsidP="00725808">
            <w:pPr>
              <w:pStyle w:val="SmallStandard"/>
            </w:pPr>
            <w:r>
              <w:t>Y</w:t>
            </w:r>
          </w:p>
        </w:tc>
        <w:tc>
          <w:tcPr>
            <w:tcW w:w="3969" w:type="dxa"/>
          </w:tcPr>
          <w:p w14:paraId="4B182F33" w14:textId="77777777" w:rsidR="000234BB" w:rsidRDefault="000234BB" w:rsidP="00725808">
            <w:pPr>
              <w:pStyle w:val="SmallStandard"/>
            </w:pPr>
            <w:r w:rsidRPr="00491287">
              <w:t>Specifies the TopologySegments defined by the TopologySpecification.</w:t>
            </w:r>
          </w:p>
        </w:tc>
      </w:tr>
      <w:tr w:rsidR="000234BB" w:rsidRPr="00CC6307" w14:paraId="164E7B09" w14:textId="77777777" w:rsidTr="00725808">
        <w:tc>
          <w:tcPr>
            <w:tcW w:w="1573" w:type="dxa"/>
          </w:tcPr>
          <w:p w14:paraId="60C4F43A" w14:textId="77777777" w:rsidR="000234BB" w:rsidRPr="00634625" w:rsidRDefault="000234BB" w:rsidP="00725808">
            <w:pPr>
              <w:pStyle w:val="SmallStandard"/>
            </w:pPr>
            <w:r>
              <w:t>TopologyNode</w:t>
            </w:r>
          </w:p>
        </w:tc>
        <w:tc>
          <w:tcPr>
            <w:tcW w:w="1574" w:type="dxa"/>
          </w:tcPr>
          <w:p w14:paraId="7EDA5246" w14:textId="77777777" w:rsidR="000234BB" w:rsidRPr="00132C43" w:rsidRDefault="000234BB" w:rsidP="00725808">
            <w:pPr>
              <w:pStyle w:val="SmallStandard"/>
            </w:pPr>
            <w:r>
              <w:t>topologyNode</w:t>
            </w:r>
          </w:p>
        </w:tc>
        <w:tc>
          <w:tcPr>
            <w:tcW w:w="708" w:type="dxa"/>
          </w:tcPr>
          <w:p w14:paraId="18933547" w14:textId="77777777" w:rsidR="000234BB" w:rsidRPr="00D331EF" w:rsidRDefault="000234BB" w:rsidP="00725808">
            <w:pPr>
              <w:pStyle w:val="SmallStandard"/>
            </w:pPr>
            <w:r w:rsidRPr="00574783">
              <w:t>0..*</w:t>
            </w:r>
          </w:p>
        </w:tc>
        <w:tc>
          <w:tcPr>
            <w:tcW w:w="709" w:type="dxa"/>
          </w:tcPr>
          <w:p w14:paraId="626FA35B" w14:textId="77777777" w:rsidR="000234BB" w:rsidRPr="00D331EF" w:rsidRDefault="000234BB" w:rsidP="00725808">
            <w:pPr>
              <w:pStyle w:val="SmallStandard"/>
            </w:pPr>
            <w:r w:rsidRPr="00207506">
              <w:t>1</w:t>
            </w:r>
          </w:p>
        </w:tc>
        <w:tc>
          <w:tcPr>
            <w:tcW w:w="567" w:type="dxa"/>
          </w:tcPr>
          <w:p w14:paraId="6FDACD98" w14:textId="77777777" w:rsidR="000234BB" w:rsidRDefault="000234BB" w:rsidP="00725808">
            <w:pPr>
              <w:pStyle w:val="SmallStandard"/>
            </w:pPr>
            <w:r>
              <w:t>Y</w:t>
            </w:r>
          </w:p>
        </w:tc>
        <w:tc>
          <w:tcPr>
            <w:tcW w:w="3969" w:type="dxa"/>
          </w:tcPr>
          <w:p w14:paraId="380E43DE" w14:textId="77777777" w:rsidR="000234BB" w:rsidRDefault="000234BB" w:rsidP="00725808">
            <w:pPr>
              <w:pStyle w:val="SmallStandard"/>
            </w:pPr>
            <w:r w:rsidRPr="00491287">
              <w:t>Specifies the TopologyNodes defined by the TopologySpecification.</w:t>
            </w:r>
          </w:p>
        </w:tc>
      </w:tr>
    </w:tbl>
    <w:p w14:paraId="5BD2C48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7CBDCCE" w14:textId="77777777" w:rsidTr="00725808">
        <w:tc>
          <w:tcPr>
            <w:tcW w:w="2296" w:type="dxa"/>
            <w:gridSpan w:val="2"/>
          </w:tcPr>
          <w:p w14:paraId="3FC9B0EE"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7955E0C"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845C60D" w14:textId="77777777" w:rsidR="000234BB" w:rsidRDefault="000234BB" w:rsidP="00725808">
            <w:pPr>
              <w:jc w:val="center"/>
              <w:rPr>
                <w:b/>
                <w:sz w:val="16"/>
                <w:szCs w:val="16"/>
                <w:lang w:val="en-GB"/>
              </w:rPr>
            </w:pPr>
            <w:r>
              <w:rPr>
                <w:b/>
                <w:sz w:val="16"/>
                <w:szCs w:val="16"/>
                <w:lang w:val="en-GB"/>
              </w:rPr>
              <w:t>General</w:t>
            </w:r>
          </w:p>
        </w:tc>
      </w:tr>
      <w:tr w:rsidR="000234BB" w:rsidRPr="00720F6F" w14:paraId="53349D3A" w14:textId="77777777" w:rsidTr="00725808">
        <w:tc>
          <w:tcPr>
            <w:tcW w:w="1588" w:type="dxa"/>
          </w:tcPr>
          <w:p w14:paraId="52E29CE2" w14:textId="77777777" w:rsidR="000234BB" w:rsidRDefault="000234BB" w:rsidP="00725808">
            <w:pPr>
              <w:rPr>
                <w:b/>
                <w:sz w:val="16"/>
                <w:szCs w:val="16"/>
                <w:lang w:val="en-GB"/>
              </w:rPr>
            </w:pPr>
            <w:r>
              <w:rPr>
                <w:b/>
                <w:sz w:val="16"/>
                <w:szCs w:val="16"/>
                <w:lang w:val="en-GB"/>
              </w:rPr>
              <w:t>Type</w:t>
            </w:r>
          </w:p>
        </w:tc>
        <w:tc>
          <w:tcPr>
            <w:tcW w:w="708" w:type="dxa"/>
          </w:tcPr>
          <w:p w14:paraId="5AA95FF8" w14:textId="77777777" w:rsidR="000234BB" w:rsidRDefault="000234BB" w:rsidP="00725808">
            <w:pPr>
              <w:rPr>
                <w:b/>
                <w:sz w:val="16"/>
                <w:szCs w:val="16"/>
                <w:lang w:val="en-GB"/>
              </w:rPr>
            </w:pPr>
            <w:r>
              <w:rPr>
                <w:b/>
                <w:sz w:val="16"/>
                <w:szCs w:val="16"/>
                <w:lang w:val="en-GB"/>
              </w:rPr>
              <w:t>Mult</w:t>
            </w:r>
          </w:p>
        </w:tc>
        <w:tc>
          <w:tcPr>
            <w:tcW w:w="1560" w:type="dxa"/>
          </w:tcPr>
          <w:p w14:paraId="2ED38D14" w14:textId="77777777" w:rsidR="000234BB" w:rsidRDefault="000234BB" w:rsidP="00725808">
            <w:pPr>
              <w:rPr>
                <w:b/>
                <w:sz w:val="16"/>
                <w:szCs w:val="16"/>
                <w:lang w:val="en-GB"/>
              </w:rPr>
            </w:pPr>
            <w:r>
              <w:rPr>
                <w:b/>
                <w:sz w:val="16"/>
                <w:szCs w:val="16"/>
                <w:lang w:val="en-GB"/>
              </w:rPr>
              <w:t>Role</w:t>
            </w:r>
          </w:p>
        </w:tc>
        <w:tc>
          <w:tcPr>
            <w:tcW w:w="708" w:type="dxa"/>
          </w:tcPr>
          <w:p w14:paraId="04D805E5" w14:textId="77777777" w:rsidR="000234BB" w:rsidRDefault="000234BB" w:rsidP="00725808">
            <w:pPr>
              <w:rPr>
                <w:b/>
                <w:sz w:val="16"/>
                <w:szCs w:val="16"/>
                <w:lang w:val="en-GB"/>
              </w:rPr>
            </w:pPr>
            <w:r>
              <w:rPr>
                <w:b/>
                <w:sz w:val="16"/>
                <w:szCs w:val="16"/>
                <w:lang w:val="en-GB"/>
              </w:rPr>
              <w:t>Mult</w:t>
            </w:r>
          </w:p>
        </w:tc>
        <w:tc>
          <w:tcPr>
            <w:tcW w:w="567" w:type="dxa"/>
          </w:tcPr>
          <w:p w14:paraId="6E66DC8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B2846E4" w14:textId="77777777" w:rsidR="000234BB" w:rsidRPr="008359F5" w:rsidRDefault="000234BB" w:rsidP="00725808">
            <w:pPr>
              <w:rPr>
                <w:b/>
                <w:sz w:val="16"/>
                <w:szCs w:val="16"/>
                <w:lang w:val="en-GB"/>
              </w:rPr>
            </w:pPr>
            <w:r>
              <w:rPr>
                <w:b/>
                <w:sz w:val="16"/>
                <w:szCs w:val="16"/>
                <w:lang w:val="en-GB"/>
              </w:rPr>
              <w:t>Comment</w:t>
            </w:r>
          </w:p>
        </w:tc>
      </w:tr>
      <w:tr w:rsidR="000234BB" w:rsidRPr="00CC6307" w14:paraId="1E491731" w14:textId="77777777" w:rsidTr="00725808">
        <w:tc>
          <w:tcPr>
            <w:tcW w:w="1588" w:type="dxa"/>
          </w:tcPr>
          <w:p w14:paraId="2480926A" w14:textId="77777777" w:rsidR="000234BB" w:rsidRPr="00634625" w:rsidRDefault="000234BB" w:rsidP="00725808">
            <w:pPr>
              <w:pStyle w:val="SmallStandard"/>
            </w:pPr>
            <w:r>
              <w:t>TopologyGroupSpecification</w:t>
            </w:r>
          </w:p>
        </w:tc>
        <w:tc>
          <w:tcPr>
            <w:tcW w:w="708" w:type="dxa"/>
          </w:tcPr>
          <w:p w14:paraId="737DA5E6" w14:textId="77777777" w:rsidR="000234BB" w:rsidRPr="00D331EF" w:rsidRDefault="000234BB" w:rsidP="00725808">
            <w:pPr>
              <w:pStyle w:val="SmallStandard"/>
            </w:pPr>
            <w:r w:rsidRPr="00D01517">
              <w:t>0..*</w:t>
            </w:r>
          </w:p>
        </w:tc>
        <w:tc>
          <w:tcPr>
            <w:tcW w:w="1560" w:type="dxa"/>
          </w:tcPr>
          <w:p w14:paraId="36526E01" w14:textId="77777777" w:rsidR="000234BB" w:rsidRPr="00132C43" w:rsidRDefault="000234BB" w:rsidP="00725808">
            <w:pPr>
              <w:pStyle w:val="SmallStandard"/>
            </w:pPr>
            <w:r>
              <w:t>topologySpecification</w:t>
            </w:r>
          </w:p>
        </w:tc>
        <w:tc>
          <w:tcPr>
            <w:tcW w:w="708" w:type="dxa"/>
          </w:tcPr>
          <w:p w14:paraId="1352E32C" w14:textId="77777777" w:rsidR="000234BB" w:rsidRPr="00D331EF" w:rsidRDefault="000234BB" w:rsidP="00725808">
            <w:pPr>
              <w:pStyle w:val="SmallStandard"/>
            </w:pPr>
            <w:r w:rsidRPr="00D01517">
              <w:t>0..*</w:t>
            </w:r>
          </w:p>
        </w:tc>
        <w:tc>
          <w:tcPr>
            <w:tcW w:w="567" w:type="dxa"/>
          </w:tcPr>
          <w:p w14:paraId="6DE1DB69" w14:textId="77777777" w:rsidR="000234BB" w:rsidRPr="00D331EF" w:rsidRDefault="000234BB" w:rsidP="00725808">
            <w:pPr>
              <w:pStyle w:val="SmallStandard"/>
            </w:pPr>
            <w:r>
              <w:t>N</w:t>
            </w:r>
          </w:p>
        </w:tc>
        <w:tc>
          <w:tcPr>
            <w:tcW w:w="3969" w:type="dxa"/>
          </w:tcPr>
          <w:p w14:paraId="0CAB2F7A" w14:textId="77777777" w:rsidR="000234BB" w:rsidRDefault="000234BB" w:rsidP="00725808"/>
        </w:tc>
      </w:tr>
      <w:tr w:rsidR="000234BB" w:rsidRPr="00CC6307" w14:paraId="50FBD6E5" w14:textId="77777777" w:rsidTr="00725808">
        <w:tc>
          <w:tcPr>
            <w:tcW w:w="1588" w:type="dxa"/>
          </w:tcPr>
          <w:p w14:paraId="750B6B4B" w14:textId="77777777" w:rsidR="000234BB" w:rsidRPr="00634625" w:rsidRDefault="000234BB" w:rsidP="00725808">
            <w:pPr>
              <w:pStyle w:val="SmallStandard"/>
            </w:pPr>
            <w:r>
              <w:t>TopologyMappingSpecification</w:t>
            </w:r>
          </w:p>
        </w:tc>
        <w:tc>
          <w:tcPr>
            <w:tcW w:w="708" w:type="dxa"/>
          </w:tcPr>
          <w:p w14:paraId="52201ACD" w14:textId="77777777" w:rsidR="000234BB" w:rsidRDefault="000234BB" w:rsidP="00725808"/>
        </w:tc>
        <w:tc>
          <w:tcPr>
            <w:tcW w:w="1560" w:type="dxa"/>
          </w:tcPr>
          <w:p w14:paraId="34B0FC5F" w14:textId="77777777" w:rsidR="000234BB" w:rsidRPr="00132C43" w:rsidRDefault="000234BB" w:rsidP="00725808">
            <w:pPr>
              <w:pStyle w:val="SmallStandard"/>
            </w:pPr>
            <w:r>
              <w:t>outerTopology</w:t>
            </w:r>
          </w:p>
        </w:tc>
        <w:tc>
          <w:tcPr>
            <w:tcW w:w="708" w:type="dxa"/>
          </w:tcPr>
          <w:p w14:paraId="04CE9072" w14:textId="77777777" w:rsidR="000234BB" w:rsidRPr="00D331EF" w:rsidRDefault="000234BB" w:rsidP="00725808">
            <w:pPr>
              <w:pStyle w:val="SmallStandard"/>
            </w:pPr>
            <w:r w:rsidRPr="00D01517">
              <w:t>1</w:t>
            </w:r>
          </w:p>
        </w:tc>
        <w:tc>
          <w:tcPr>
            <w:tcW w:w="567" w:type="dxa"/>
          </w:tcPr>
          <w:p w14:paraId="03882748" w14:textId="77777777" w:rsidR="000234BB" w:rsidRPr="00D331EF" w:rsidRDefault="000234BB" w:rsidP="00725808">
            <w:pPr>
              <w:pStyle w:val="SmallStandard"/>
            </w:pPr>
            <w:r>
              <w:t>N</w:t>
            </w:r>
          </w:p>
        </w:tc>
        <w:tc>
          <w:tcPr>
            <w:tcW w:w="3969" w:type="dxa"/>
          </w:tcPr>
          <w:p w14:paraId="19579BAC" w14:textId="77777777" w:rsidR="000234BB" w:rsidRDefault="000234BB" w:rsidP="00725808"/>
        </w:tc>
      </w:tr>
      <w:tr w:rsidR="000234BB" w:rsidRPr="00CC6307" w14:paraId="1BFF3749" w14:textId="77777777" w:rsidTr="00725808">
        <w:tc>
          <w:tcPr>
            <w:tcW w:w="1588" w:type="dxa"/>
          </w:tcPr>
          <w:p w14:paraId="686FFEFB" w14:textId="77777777" w:rsidR="000234BB" w:rsidRPr="00634625" w:rsidRDefault="000234BB" w:rsidP="00725808">
            <w:pPr>
              <w:pStyle w:val="SmallStandard"/>
            </w:pPr>
            <w:r>
              <w:lastRenderedPageBreak/>
              <w:t>TopologyMappingSpecification</w:t>
            </w:r>
          </w:p>
        </w:tc>
        <w:tc>
          <w:tcPr>
            <w:tcW w:w="708" w:type="dxa"/>
          </w:tcPr>
          <w:p w14:paraId="2B95E3B0" w14:textId="77777777" w:rsidR="000234BB" w:rsidRDefault="000234BB" w:rsidP="00725808"/>
        </w:tc>
        <w:tc>
          <w:tcPr>
            <w:tcW w:w="1560" w:type="dxa"/>
          </w:tcPr>
          <w:p w14:paraId="304C9E1F" w14:textId="77777777" w:rsidR="000234BB" w:rsidRPr="00132C43" w:rsidRDefault="000234BB" w:rsidP="00725808">
            <w:pPr>
              <w:pStyle w:val="SmallStandard"/>
            </w:pPr>
            <w:r>
              <w:t>innerTopolgy</w:t>
            </w:r>
          </w:p>
        </w:tc>
        <w:tc>
          <w:tcPr>
            <w:tcW w:w="708" w:type="dxa"/>
          </w:tcPr>
          <w:p w14:paraId="065AD42C" w14:textId="77777777" w:rsidR="000234BB" w:rsidRPr="00D331EF" w:rsidRDefault="000234BB" w:rsidP="00725808">
            <w:pPr>
              <w:pStyle w:val="SmallStandard"/>
            </w:pPr>
            <w:r w:rsidRPr="00D01517">
              <w:t>1</w:t>
            </w:r>
          </w:p>
        </w:tc>
        <w:tc>
          <w:tcPr>
            <w:tcW w:w="567" w:type="dxa"/>
          </w:tcPr>
          <w:p w14:paraId="658A4558" w14:textId="77777777" w:rsidR="000234BB" w:rsidRPr="00D331EF" w:rsidRDefault="000234BB" w:rsidP="00725808">
            <w:pPr>
              <w:pStyle w:val="SmallStandard"/>
            </w:pPr>
            <w:r>
              <w:t>N</w:t>
            </w:r>
          </w:p>
        </w:tc>
        <w:tc>
          <w:tcPr>
            <w:tcW w:w="3969" w:type="dxa"/>
          </w:tcPr>
          <w:p w14:paraId="04932501" w14:textId="77777777" w:rsidR="000234BB" w:rsidRDefault="000234BB" w:rsidP="00725808"/>
        </w:tc>
      </w:tr>
    </w:tbl>
    <w:p w14:paraId="28F8AD8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5" w:name="_8c386c2d0a58c0372ab97deae5c9c731"/>
      <w:r>
        <w:rPr>
          <w:lang w:val="en-GB"/>
        </w:rPr>
        <w:t>TopologyZone</w:t>
      </w:r>
      <w:bookmarkEnd w:id="1665"/>
    </w:p>
    <w:p w14:paraId="67261538" w14:textId="77777777" w:rsidR="000234BB" w:rsidRDefault="000234BB" w:rsidP="000234BB">
      <w:r>
        <w:rPr>
          <w:sz w:val="18"/>
          <w:szCs w:val="18"/>
        </w:rPr>
        <w:t xml:space="preserve">A </w:t>
      </w:r>
      <w:r>
        <w:rPr>
          <w:i/>
          <w:iCs/>
          <w:sz w:val="18"/>
          <w:szCs w:val="18"/>
        </w:rPr>
        <w:t>TopologyZone</w:t>
      </w:r>
      <w:r>
        <w:rPr>
          <w:sz w:val="18"/>
          <w:szCs w:val="18"/>
        </w:rPr>
        <w:t xml:space="preserve"> divides a topology in different sections / design spaces. A </w:t>
      </w:r>
      <w:r>
        <w:rPr>
          <w:i/>
          <w:iCs/>
          <w:sz w:val="18"/>
          <w:szCs w:val="18"/>
        </w:rPr>
        <w:t>TopologyZone</w:t>
      </w:r>
      <w:r>
        <w:rPr>
          <w:sz w:val="18"/>
          <w:szCs w:val="18"/>
        </w:rPr>
        <w:t xml:space="preserve"> may be subdivided in further </w:t>
      </w:r>
      <w:r>
        <w:rPr>
          <w:i/>
          <w:iCs/>
          <w:sz w:val="18"/>
          <w:szCs w:val="18"/>
        </w:rPr>
        <w:t>TopologyZone</w:t>
      </w:r>
      <w:r>
        <w:rPr>
          <w:sz w:val="18"/>
          <w:szCs w:val="18"/>
        </w:rPr>
        <w:t xml:space="preserve">. There can be multiple reasons for creating an orthogonal sectioning on a </w:t>
      </w:r>
      <w:r>
        <w:rPr>
          <w:i/>
          <w:iCs/>
          <w:sz w:val="18"/>
          <w:szCs w:val="18"/>
        </w:rPr>
        <w:t>Topology</w:t>
      </w:r>
      <w:r>
        <w:rPr>
          <w:sz w:val="18"/>
          <w:szCs w:val="18"/>
        </w:rPr>
        <w:t xml:space="preserve">. Therefore, </w:t>
      </w:r>
      <w:r>
        <w:rPr>
          <w:i/>
          <w:iCs/>
          <w:sz w:val="18"/>
          <w:szCs w:val="18"/>
        </w:rPr>
        <w:t>TopologyZones</w:t>
      </w:r>
      <w:r>
        <w:rPr>
          <w:sz w:val="18"/>
          <w:szCs w:val="18"/>
        </w:rPr>
        <w:t xml:space="preserve"> can be overlapping.</w:t>
      </w:r>
    </w:p>
    <w:p w14:paraId="3B08E4E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E1B1EEF" w14:textId="77777777" w:rsidTr="00725808">
        <w:tc>
          <w:tcPr>
            <w:tcW w:w="2013" w:type="dxa"/>
            <w:tcMar>
              <w:top w:w="28" w:type="dxa"/>
              <w:left w:w="28" w:type="dxa"/>
              <w:bottom w:w="28" w:type="dxa"/>
              <w:right w:w="28" w:type="dxa"/>
            </w:tcMar>
          </w:tcPr>
          <w:p w14:paraId="5F4155E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89EB77" w14:textId="1DF857F1"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169B0F94" w14:textId="77777777" w:rsidTr="00725808">
        <w:tc>
          <w:tcPr>
            <w:tcW w:w="2013" w:type="dxa"/>
            <w:tcMar>
              <w:top w:w="28" w:type="dxa"/>
              <w:left w:w="28" w:type="dxa"/>
              <w:bottom w:w="28" w:type="dxa"/>
              <w:right w:w="28" w:type="dxa"/>
            </w:tcMar>
          </w:tcPr>
          <w:p w14:paraId="417E5D1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C6F468" w14:textId="77777777" w:rsidR="000234BB" w:rsidRDefault="000234BB" w:rsidP="00725808"/>
        </w:tc>
      </w:tr>
      <w:tr w:rsidR="000234BB" w:rsidRPr="008359F5" w14:paraId="5C7CEAC1" w14:textId="77777777" w:rsidTr="00725808">
        <w:tc>
          <w:tcPr>
            <w:tcW w:w="2013" w:type="dxa"/>
            <w:tcMar>
              <w:top w:w="28" w:type="dxa"/>
              <w:left w:w="28" w:type="dxa"/>
              <w:bottom w:w="28" w:type="dxa"/>
              <w:right w:w="28" w:type="dxa"/>
            </w:tcMar>
          </w:tcPr>
          <w:p w14:paraId="55B1536B"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EDA019F" w14:textId="77777777" w:rsidR="000234BB" w:rsidRPr="000437C1" w:rsidRDefault="000234BB" w:rsidP="00725808">
            <w:pPr>
              <w:pStyle w:val="SmallStandard"/>
            </w:pPr>
            <w:r>
              <w:t>false</w:t>
            </w:r>
          </w:p>
        </w:tc>
      </w:tr>
    </w:tbl>
    <w:p w14:paraId="3F46DE95"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31352FA5" w14:textId="77777777" w:rsidTr="00725808">
        <w:tc>
          <w:tcPr>
            <w:tcW w:w="2013" w:type="dxa"/>
            <w:tcMar>
              <w:top w:w="28" w:type="dxa"/>
              <w:left w:w="28" w:type="dxa"/>
              <w:bottom w:w="28" w:type="dxa"/>
              <w:right w:w="28" w:type="dxa"/>
            </w:tcMar>
          </w:tcPr>
          <w:p w14:paraId="1CD5C64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239A6E"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0E8609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CECA56"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60AF5877" w14:textId="77777777" w:rsidTr="00725808">
        <w:tc>
          <w:tcPr>
            <w:tcW w:w="2013" w:type="dxa"/>
            <w:tcMar>
              <w:top w:w="28" w:type="dxa"/>
              <w:left w:w="28" w:type="dxa"/>
              <w:bottom w:w="28" w:type="dxa"/>
              <w:right w:w="28" w:type="dxa"/>
            </w:tcMar>
          </w:tcPr>
          <w:p w14:paraId="60718942"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7EAB8B47"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60B2EF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6164DB1" w14:textId="77777777" w:rsidR="000234BB" w:rsidRDefault="000234BB" w:rsidP="00725808">
            <w:pPr>
              <w:jc w:val="left"/>
            </w:pPr>
            <w:r>
              <w:rPr>
                <w:sz w:val="16"/>
                <w:szCs w:val="16"/>
              </w:rPr>
              <w:t>Specifies a unique identification of the Zone (normally the name). The identification is guaranteed to be unique within the TopologySpecification. For all VEC-documents a Zone-instance can be trusted to be the same if the TopologySpecification-instance is the same (see TopologySpecification) and the identification of the Zone is the same.</w:t>
            </w:r>
          </w:p>
        </w:tc>
      </w:tr>
      <w:tr w:rsidR="000234BB" w:rsidRPr="006675E2" w14:paraId="5407912D" w14:textId="77777777" w:rsidTr="00725808">
        <w:tc>
          <w:tcPr>
            <w:tcW w:w="2013" w:type="dxa"/>
            <w:tcMar>
              <w:top w:w="28" w:type="dxa"/>
              <w:left w:w="28" w:type="dxa"/>
              <w:bottom w:w="28" w:type="dxa"/>
              <w:right w:w="28" w:type="dxa"/>
            </w:tcMar>
          </w:tcPr>
          <w:p w14:paraId="41E1ACEA"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09B36521" w14:textId="77777777" w:rsidR="000234BB" w:rsidRPr="008359F5" w:rsidRDefault="000234BB" w:rsidP="00725808">
            <w:pPr>
              <w:pStyle w:val="SmallStandard"/>
            </w:pPr>
            <w:r w:rsidRPr="00D21799">
              <w:t>TopologyZoneType</w:t>
            </w:r>
          </w:p>
        </w:tc>
        <w:tc>
          <w:tcPr>
            <w:tcW w:w="709" w:type="dxa"/>
            <w:tcMar>
              <w:top w:w="28" w:type="dxa"/>
              <w:left w:w="28" w:type="dxa"/>
              <w:bottom w:w="28" w:type="dxa"/>
              <w:right w:w="28" w:type="dxa"/>
            </w:tcMar>
          </w:tcPr>
          <w:p w14:paraId="423B477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731FEC4" w14:textId="77777777" w:rsidR="000234BB" w:rsidRDefault="000234BB" w:rsidP="00725808">
            <w:pPr>
              <w:jc w:val="left"/>
            </w:pPr>
            <w:r>
              <w:rPr>
                <w:sz w:val="16"/>
                <w:szCs w:val="16"/>
              </w:rPr>
              <w:t>The type of the TopologyZone. Valid values are defined in an OpenEnumeration.</w:t>
            </w:r>
          </w:p>
        </w:tc>
      </w:tr>
      <w:tr w:rsidR="000234BB" w:rsidRPr="006675E2" w14:paraId="455EBCEA" w14:textId="77777777" w:rsidTr="00725808">
        <w:tc>
          <w:tcPr>
            <w:tcW w:w="2013" w:type="dxa"/>
            <w:tcMar>
              <w:top w:w="28" w:type="dxa"/>
              <w:left w:w="28" w:type="dxa"/>
              <w:bottom w:w="28" w:type="dxa"/>
              <w:right w:w="28" w:type="dxa"/>
            </w:tcMar>
          </w:tcPr>
          <w:p w14:paraId="41593B72"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174A64ED"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1C0E89C7"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74C85B2D" w14:textId="77777777" w:rsidR="000234BB" w:rsidRDefault="000234BB" w:rsidP="00725808">
            <w:pPr>
              <w:jc w:val="left"/>
            </w:pPr>
            <w:r>
              <w:rPr>
                <w:sz w:val="16"/>
                <w:szCs w:val="16"/>
              </w:rPr>
              <w:t>Specifies additional, human readable information about the zone.</w:t>
            </w:r>
          </w:p>
        </w:tc>
      </w:tr>
      <w:tr w:rsidR="000234BB" w:rsidRPr="006675E2" w14:paraId="75DC9EAD" w14:textId="77777777" w:rsidTr="00725808">
        <w:tc>
          <w:tcPr>
            <w:tcW w:w="2013" w:type="dxa"/>
            <w:tcMar>
              <w:top w:w="28" w:type="dxa"/>
              <w:left w:w="28" w:type="dxa"/>
              <w:bottom w:w="28" w:type="dxa"/>
              <w:right w:w="28" w:type="dxa"/>
            </w:tcMar>
          </w:tcPr>
          <w:p w14:paraId="5E8248AE" w14:textId="77777777" w:rsidR="000234BB" w:rsidRPr="00620BBE" w:rsidRDefault="000234BB" w:rsidP="00725808">
            <w:pPr>
              <w:pStyle w:val="SmallStandard"/>
            </w:pPr>
            <w:r w:rsidRPr="00620BBE">
              <w:t>ambientTemperature</w:t>
            </w:r>
          </w:p>
        </w:tc>
        <w:tc>
          <w:tcPr>
            <w:tcW w:w="1559" w:type="dxa"/>
            <w:tcMar>
              <w:top w:w="28" w:type="dxa"/>
              <w:left w:w="28" w:type="dxa"/>
              <w:bottom w:w="28" w:type="dxa"/>
              <w:right w:w="28" w:type="dxa"/>
            </w:tcMar>
          </w:tcPr>
          <w:p w14:paraId="472B15B9" w14:textId="77777777" w:rsidR="000234BB" w:rsidRPr="008359F5" w:rsidRDefault="000234BB" w:rsidP="00725808">
            <w:pPr>
              <w:pStyle w:val="SmallStandard"/>
            </w:pPr>
            <w:r w:rsidRPr="00D21799">
              <w:t>TemperatureInformation</w:t>
            </w:r>
          </w:p>
        </w:tc>
        <w:tc>
          <w:tcPr>
            <w:tcW w:w="709" w:type="dxa"/>
            <w:tcMar>
              <w:top w:w="28" w:type="dxa"/>
              <w:left w:w="28" w:type="dxa"/>
              <w:bottom w:w="28" w:type="dxa"/>
              <w:right w:w="28" w:type="dxa"/>
            </w:tcMar>
          </w:tcPr>
          <w:p w14:paraId="5AED443B"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B5F6618" w14:textId="77777777" w:rsidR="000234BB" w:rsidRDefault="000234BB" w:rsidP="00725808">
            <w:pPr>
              <w:jc w:val="left"/>
            </w:pPr>
            <w:r>
              <w:rPr>
                <w:sz w:val="16"/>
                <w:szCs w:val="16"/>
              </w:rPr>
              <w:t>Defines the ambient temperature that can occur in this zone. This can result in specific requirements for the used components.</w:t>
            </w:r>
          </w:p>
        </w:tc>
      </w:tr>
      <w:tr w:rsidR="000234BB" w:rsidRPr="006675E2" w14:paraId="49AF0DC8" w14:textId="77777777" w:rsidTr="00725808">
        <w:tc>
          <w:tcPr>
            <w:tcW w:w="2013" w:type="dxa"/>
            <w:tcMar>
              <w:top w:w="28" w:type="dxa"/>
              <w:left w:w="28" w:type="dxa"/>
              <w:bottom w:w="28" w:type="dxa"/>
              <w:right w:w="28" w:type="dxa"/>
            </w:tcMar>
          </w:tcPr>
          <w:p w14:paraId="2BC04BA2" w14:textId="77777777" w:rsidR="000234BB" w:rsidRPr="00620BBE" w:rsidRDefault="000234BB" w:rsidP="00725808">
            <w:pPr>
              <w:pStyle w:val="SmallStandard"/>
            </w:pPr>
            <w:r w:rsidRPr="00620BBE">
              <w:t>requiredRobustnessProperties</w:t>
            </w:r>
          </w:p>
        </w:tc>
        <w:tc>
          <w:tcPr>
            <w:tcW w:w="1559" w:type="dxa"/>
            <w:tcMar>
              <w:top w:w="28" w:type="dxa"/>
              <w:left w:w="28" w:type="dxa"/>
              <w:bottom w:w="28" w:type="dxa"/>
              <w:right w:w="28" w:type="dxa"/>
            </w:tcMar>
          </w:tcPr>
          <w:p w14:paraId="0B225834" w14:textId="77777777" w:rsidR="000234BB" w:rsidRPr="008359F5" w:rsidRDefault="000234BB" w:rsidP="00725808">
            <w:pPr>
              <w:pStyle w:val="SmallStandard"/>
            </w:pPr>
            <w:r w:rsidRPr="00D21799">
              <w:t>RobustnessProperties</w:t>
            </w:r>
          </w:p>
        </w:tc>
        <w:tc>
          <w:tcPr>
            <w:tcW w:w="709" w:type="dxa"/>
            <w:tcMar>
              <w:top w:w="28" w:type="dxa"/>
              <w:left w:w="28" w:type="dxa"/>
              <w:bottom w:w="28" w:type="dxa"/>
              <w:right w:w="28" w:type="dxa"/>
            </w:tcMar>
          </w:tcPr>
          <w:p w14:paraId="3F9E67E8"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3B04FEC8" w14:textId="77777777" w:rsidR="000234BB" w:rsidRDefault="000234BB" w:rsidP="00725808">
            <w:pPr>
              <w:jc w:val="left"/>
            </w:pPr>
            <w:r>
              <w:rPr>
                <w:sz w:val="16"/>
                <w:szCs w:val="16"/>
              </w:rPr>
              <w:t>Defines the robustness properties that are required in this zone. This can result in specific requirements for the used components (e.g. the ability for sealing).</w:t>
            </w:r>
          </w:p>
        </w:tc>
      </w:tr>
    </w:tbl>
    <w:p w14:paraId="5BB0844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EA586F6" w14:textId="77777777" w:rsidTr="00725808">
        <w:tc>
          <w:tcPr>
            <w:tcW w:w="3856" w:type="dxa"/>
            <w:gridSpan w:val="3"/>
          </w:tcPr>
          <w:p w14:paraId="1DD0653A" w14:textId="77777777" w:rsidR="000234BB" w:rsidRDefault="000234BB" w:rsidP="00725808">
            <w:pPr>
              <w:jc w:val="center"/>
              <w:rPr>
                <w:b/>
                <w:sz w:val="16"/>
                <w:szCs w:val="16"/>
                <w:lang w:val="en-GB"/>
              </w:rPr>
            </w:pPr>
            <w:r>
              <w:rPr>
                <w:b/>
                <w:sz w:val="16"/>
                <w:szCs w:val="16"/>
                <w:lang w:val="en-GB"/>
              </w:rPr>
              <w:t>Other End</w:t>
            </w:r>
          </w:p>
        </w:tc>
        <w:tc>
          <w:tcPr>
            <w:tcW w:w="708" w:type="dxa"/>
          </w:tcPr>
          <w:p w14:paraId="5EC82115"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EAA199E" w14:textId="77777777" w:rsidR="000234BB" w:rsidRDefault="000234BB" w:rsidP="00725808">
            <w:pPr>
              <w:jc w:val="center"/>
              <w:rPr>
                <w:b/>
                <w:sz w:val="16"/>
                <w:szCs w:val="16"/>
                <w:lang w:val="en-GB"/>
              </w:rPr>
            </w:pPr>
            <w:r>
              <w:rPr>
                <w:b/>
                <w:sz w:val="16"/>
                <w:szCs w:val="16"/>
                <w:lang w:val="en-GB"/>
              </w:rPr>
              <w:t>General</w:t>
            </w:r>
          </w:p>
        </w:tc>
      </w:tr>
      <w:tr w:rsidR="000234BB" w:rsidRPr="00720F6F" w14:paraId="16D8FB40" w14:textId="77777777" w:rsidTr="00725808">
        <w:tc>
          <w:tcPr>
            <w:tcW w:w="1573" w:type="dxa"/>
          </w:tcPr>
          <w:p w14:paraId="4F37468F" w14:textId="77777777" w:rsidR="000234BB" w:rsidRDefault="000234BB" w:rsidP="00725808">
            <w:pPr>
              <w:rPr>
                <w:b/>
                <w:sz w:val="16"/>
                <w:szCs w:val="16"/>
                <w:lang w:val="en-GB"/>
              </w:rPr>
            </w:pPr>
            <w:r>
              <w:rPr>
                <w:b/>
                <w:sz w:val="16"/>
                <w:szCs w:val="16"/>
                <w:lang w:val="en-GB"/>
              </w:rPr>
              <w:t>Type</w:t>
            </w:r>
          </w:p>
        </w:tc>
        <w:tc>
          <w:tcPr>
            <w:tcW w:w="1574" w:type="dxa"/>
          </w:tcPr>
          <w:p w14:paraId="169AC8D3" w14:textId="77777777" w:rsidR="000234BB" w:rsidRDefault="000234BB" w:rsidP="00725808">
            <w:pPr>
              <w:rPr>
                <w:b/>
                <w:sz w:val="16"/>
                <w:szCs w:val="16"/>
                <w:lang w:val="en-GB"/>
              </w:rPr>
            </w:pPr>
            <w:r>
              <w:rPr>
                <w:b/>
                <w:sz w:val="16"/>
                <w:szCs w:val="16"/>
                <w:lang w:val="en-GB"/>
              </w:rPr>
              <w:t>Role</w:t>
            </w:r>
          </w:p>
        </w:tc>
        <w:tc>
          <w:tcPr>
            <w:tcW w:w="708" w:type="dxa"/>
          </w:tcPr>
          <w:p w14:paraId="4B16F735" w14:textId="77777777" w:rsidR="000234BB" w:rsidRDefault="000234BB" w:rsidP="00725808">
            <w:pPr>
              <w:rPr>
                <w:b/>
                <w:sz w:val="16"/>
                <w:szCs w:val="16"/>
                <w:lang w:val="en-GB"/>
              </w:rPr>
            </w:pPr>
            <w:r>
              <w:rPr>
                <w:b/>
                <w:sz w:val="16"/>
                <w:szCs w:val="16"/>
                <w:lang w:val="en-GB"/>
              </w:rPr>
              <w:t>Mult</w:t>
            </w:r>
          </w:p>
        </w:tc>
        <w:tc>
          <w:tcPr>
            <w:tcW w:w="709" w:type="dxa"/>
          </w:tcPr>
          <w:p w14:paraId="4B167AB4" w14:textId="77777777" w:rsidR="000234BB" w:rsidRDefault="000234BB" w:rsidP="00725808">
            <w:pPr>
              <w:rPr>
                <w:b/>
                <w:sz w:val="16"/>
                <w:szCs w:val="16"/>
                <w:lang w:val="en-GB"/>
              </w:rPr>
            </w:pPr>
            <w:r>
              <w:rPr>
                <w:b/>
                <w:sz w:val="16"/>
                <w:szCs w:val="16"/>
                <w:lang w:val="en-GB"/>
              </w:rPr>
              <w:t>Mult</w:t>
            </w:r>
          </w:p>
        </w:tc>
        <w:tc>
          <w:tcPr>
            <w:tcW w:w="567" w:type="dxa"/>
          </w:tcPr>
          <w:p w14:paraId="386E2C0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59CAE55" w14:textId="77777777" w:rsidR="000234BB" w:rsidRPr="008359F5" w:rsidRDefault="000234BB" w:rsidP="00725808">
            <w:pPr>
              <w:rPr>
                <w:b/>
                <w:sz w:val="16"/>
                <w:szCs w:val="16"/>
                <w:lang w:val="en-GB"/>
              </w:rPr>
            </w:pPr>
            <w:r>
              <w:rPr>
                <w:b/>
                <w:sz w:val="16"/>
                <w:szCs w:val="16"/>
                <w:lang w:val="en-GB"/>
              </w:rPr>
              <w:t>Comment</w:t>
            </w:r>
          </w:p>
        </w:tc>
      </w:tr>
      <w:tr w:rsidR="000234BB" w:rsidRPr="00CC6307" w14:paraId="09EC39C0" w14:textId="77777777" w:rsidTr="00725808">
        <w:tc>
          <w:tcPr>
            <w:tcW w:w="1573" w:type="dxa"/>
          </w:tcPr>
          <w:p w14:paraId="1D2B9035" w14:textId="77777777" w:rsidR="000234BB" w:rsidRPr="00634625" w:rsidRDefault="000234BB" w:rsidP="00725808">
            <w:pPr>
              <w:pStyle w:val="SmallStandard"/>
            </w:pPr>
            <w:r>
              <w:t>ZoneAssignment</w:t>
            </w:r>
          </w:p>
        </w:tc>
        <w:tc>
          <w:tcPr>
            <w:tcW w:w="1574" w:type="dxa"/>
          </w:tcPr>
          <w:p w14:paraId="2B47FF72" w14:textId="77777777" w:rsidR="000234BB" w:rsidRPr="00132C43" w:rsidRDefault="000234BB" w:rsidP="00725808">
            <w:pPr>
              <w:pStyle w:val="SmallStandard"/>
            </w:pPr>
            <w:r>
              <w:t>assignment</w:t>
            </w:r>
          </w:p>
        </w:tc>
        <w:tc>
          <w:tcPr>
            <w:tcW w:w="708" w:type="dxa"/>
          </w:tcPr>
          <w:p w14:paraId="041F891E" w14:textId="77777777" w:rsidR="000234BB" w:rsidRPr="00D331EF" w:rsidRDefault="000234BB" w:rsidP="00725808">
            <w:pPr>
              <w:pStyle w:val="SmallStandard"/>
            </w:pPr>
            <w:r w:rsidRPr="00574783">
              <w:t>0..*</w:t>
            </w:r>
          </w:p>
        </w:tc>
        <w:tc>
          <w:tcPr>
            <w:tcW w:w="709" w:type="dxa"/>
          </w:tcPr>
          <w:p w14:paraId="48DBE910" w14:textId="77777777" w:rsidR="000234BB" w:rsidRDefault="000234BB" w:rsidP="00725808"/>
        </w:tc>
        <w:tc>
          <w:tcPr>
            <w:tcW w:w="567" w:type="dxa"/>
          </w:tcPr>
          <w:p w14:paraId="3788E840" w14:textId="77777777" w:rsidR="000234BB" w:rsidRDefault="000234BB" w:rsidP="00725808">
            <w:pPr>
              <w:pStyle w:val="SmallStandard"/>
            </w:pPr>
            <w:r>
              <w:t>Y</w:t>
            </w:r>
          </w:p>
        </w:tc>
        <w:tc>
          <w:tcPr>
            <w:tcW w:w="3969" w:type="dxa"/>
          </w:tcPr>
          <w:p w14:paraId="1A42A623" w14:textId="77777777" w:rsidR="000234BB" w:rsidRDefault="000234BB" w:rsidP="00725808">
            <w:r>
              <w:t>The assignments of specific topology elements to this zone.</w:t>
            </w:r>
          </w:p>
        </w:tc>
      </w:tr>
    </w:tbl>
    <w:p w14:paraId="4670349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4C2AE46A" w14:textId="77777777" w:rsidTr="00725808">
        <w:tc>
          <w:tcPr>
            <w:tcW w:w="2296" w:type="dxa"/>
            <w:gridSpan w:val="2"/>
          </w:tcPr>
          <w:p w14:paraId="599E8DC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32B0D31F"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44A013F8" w14:textId="77777777" w:rsidR="000234BB" w:rsidRDefault="000234BB" w:rsidP="00725808">
            <w:pPr>
              <w:jc w:val="center"/>
              <w:rPr>
                <w:b/>
                <w:sz w:val="16"/>
                <w:szCs w:val="16"/>
                <w:lang w:val="en-GB"/>
              </w:rPr>
            </w:pPr>
            <w:r>
              <w:rPr>
                <w:b/>
                <w:sz w:val="16"/>
                <w:szCs w:val="16"/>
                <w:lang w:val="en-GB"/>
              </w:rPr>
              <w:t>General</w:t>
            </w:r>
          </w:p>
        </w:tc>
      </w:tr>
      <w:tr w:rsidR="000234BB" w:rsidRPr="00720F6F" w14:paraId="14216FB4" w14:textId="77777777" w:rsidTr="00725808">
        <w:tc>
          <w:tcPr>
            <w:tcW w:w="1588" w:type="dxa"/>
          </w:tcPr>
          <w:p w14:paraId="24898FC0" w14:textId="77777777" w:rsidR="000234BB" w:rsidRDefault="000234BB" w:rsidP="00725808">
            <w:pPr>
              <w:rPr>
                <w:b/>
                <w:sz w:val="16"/>
                <w:szCs w:val="16"/>
                <w:lang w:val="en-GB"/>
              </w:rPr>
            </w:pPr>
            <w:r>
              <w:rPr>
                <w:b/>
                <w:sz w:val="16"/>
                <w:szCs w:val="16"/>
                <w:lang w:val="en-GB"/>
              </w:rPr>
              <w:t>Type</w:t>
            </w:r>
          </w:p>
        </w:tc>
        <w:tc>
          <w:tcPr>
            <w:tcW w:w="708" w:type="dxa"/>
          </w:tcPr>
          <w:p w14:paraId="4C5C790A" w14:textId="77777777" w:rsidR="000234BB" w:rsidRDefault="000234BB" w:rsidP="00725808">
            <w:pPr>
              <w:rPr>
                <w:b/>
                <w:sz w:val="16"/>
                <w:szCs w:val="16"/>
                <w:lang w:val="en-GB"/>
              </w:rPr>
            </w:pPr>
            <w:r>
              <w:rPr>
                <w:b/>
                <w:sz w:val="16"/>
                <w:szCs w:val="16"/>
                <w:lang w:val="en-GB"/>
              </w:rPr>
              <w:t>Mult</w:t>
            </w:r>
          </w:p>
        </w:tc>
        <w:tc>
          <w:tcPr>
            <w:tcW w:w="1560" w:type="dxa"/>
          </w:tcPr>
          <w:p w14:paraId="129C48A1" w14:textId="77777777" w:rsidR="000234BB" w:rsidRDefault="000234BB" w:rsidP="00725808">
            <w:pPr>
              <w:rPr>
                <w:b/>
                <w:sz w:val="16"/>
                <w:szCs w:val="16"/>
                <w:lang w:val="en-GB"/>
              </w:rPr>
            </w:pPr>
            <w:r>
              <w:rPr>
                <w:b/>
                <w:sz w:val="16"/>
                <w:szCs w:val="16"/>
                <w:lang w:val="en-GB"/>
              </w:rPr>
              <w:t>Role</w:t>
            </w:r>
          </w:p>
        </w:tc>
        <w:tc>
          <w:tcPr>
            <w:tcW w:w="708" w:type="dxa"/>
          </w:tcPr>
          <w:p w14:paraId="109B13B8" w14:textId="77777777" w:rsidR="000234BB" w:rsidRDefault="000234BB" w:rsidP="00725808">
            <w:pPr>
              <w:rPr>
                <w:b/>
                <w:sz w:val="16"/>
                <w:szCs w:val="16"/>
                <w:lang w:val="en-GB"/>
              </w:rPr>
            </w:pPr>
            <w:r>
              <w:rPr>
                <w:b/>
                <w:sz w:val="16"/>
                <w:szCs w:val="16"/>
                <w:lang w:val="en-GB"/>
              </w:rPr>
              <w:t>Mult</w:t>
            </w:r>
          </w:p>
        </w:tc>
        <w:tc>
          <w:tcPr>
            <w:tcW w:w="567" w:type="dxa"/>
          </w:tcPr>
          <w:p w14:paraId="28503B68"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903DC26" w14:textId="77777777" w:rsidR="000234BB" w:rsidRPr="008359F5" w:rsidRDefault="000234BB" w:rsidP="00725808">
            <w:pPr>
              <w:rPr>
                <w:b/>
                <w:sz w:val="16"/>
                <w:szCs w:val="16"/>
                <w:lang w:val="en-GB"/>
              </w:rPr>
            </w:pPr>
            <w:r>
              <w:rPr>
                <w:b/>
                <w:sz w:val="16"/>
                <w:szCs w:val="16"/>
                <w:lang w:val="en-GB"/>
              </w:rPr>
              <w:t>Comment</w:t>
            </w:r>
          </w:p>
        </w:tc>
      </w:tr>
      <w:tr w:rsidR="000234BB" w:rsidRPr="00CC6307" w14:paraId="7F9D4F17" w14:textId="77777777" w:rsidTr="00725808">
        <w:tc>
          <w:tcPr>
            <w:tcW w:w="1588" w:type="dxa"/>
          </w:tcPr>
          <w:p w14:paraId="61C71452" w14:textId="77777777" w:rsidR="000234BB" w:rsidRPr="00634625" w:rsidRDefault="000234BB" w:rsidP="00725808">
            <w:pPr>
              <w:pStyle w:val="SmallStandard"/>
            </w:pPr>
            <w:r>
              <w:t>TopologyZoneSpecification</w:t>
            </w:r>
          </w:p>
        </w:tc>
        <w:tc>
          <w:tcPr>
            <w:tcW w:w="708" w:type="dxa"/>
          </w:tcPr>
          <w:p w14:paraId="2D637604" w14:textId="77777777" w:rsidR="000234BB" w:rsidRPr="00D331EF" w:rsidRDefault="000234BB" w:rsidP="00725808">
            <w:pPr>
              <w:pStyle w:val="SmallStandard"/>
            </w:pPr>
            <w:r w:rsidRPr="00D01517">
              <w:t>0..1</w:t>
            </w:r>
          </w:p>
        </w:tc>
        <w:tc>
          <w:tcPr>
            <w:tcW w:w="1560" w:type="dxa"/>
          </w:tcPr>
          <w:p w14:paraId="5BB34454" w14:textId="77777777" w:rsidR="000234BB" w:rsidRPr="00132C43" w:rsidRDefault="000234BB" w:rsidP="00725808">
            <w:pPr>
              <w:pStyle w:val="SmallStandard"/>
            </w:pPr>
            <w:r>
              <w:t>zone</w:t>
            </w:r>
          </w:p>
        </w:tc>
        <w:tc>
          <w:tcPr>
            <w:tcW w:w="708" w:type="dxa"/>
          </w:tcPr>
          <w:p w14:paraId="0751324C" w14:textId="77777777" w:rsidR="000234BB" w:rsidRPr="00D331EF" w:rsidRDefault="000234BB" w:rsidP="00725808">
            <w:pPr>
              <w:pStyle w:val="SmallStandard"/>
            </w:pPr>
            <w:r w:rsidRPr="00D01517">
              <w:t>0..*</w:t>
            </w:r>
          </w:p>
        </w:tc>
        <w:tc>
          <w:tcPr>
            <w:tcW w:w="567" w:type="dxa"/>
          </w:tcPr>
          <w:p w14:paraId="510330AD" w14:textId="77777777" w:rsidR="000234BB" w:rsidRDefault="000234BB" w:rsidP="00725808">
            <w:pPr>
              <w:pStyle w:val="SmallStandard"/>
            </w:pPr>
            <w:r>
              <w:t>Y</w:t>
            </w:r>
          </w:p>
        </w:tc>
        <w:tc>
          <w:tcPr>
            <w:tcW w:w="3969" w:type="dxa"/>
          </w:tcPr>
          <w:p w14:paraId="026F36FE" w14:textId="77777777" w:rsidR="000234BB" w:rsidRDefault="000234BB" w:rsidP="00725808">
            <w:pPr>
              <w:jc w:val="left"/>
            </w:pPr>
            <w:r>
              <w:rPr>
                <w:sz w:val="16"/>
                <w:szCs w:val="16"/>
              </w:rPr>
              <w:t xml:space="preserve">Specifies the </w:t>
            </w:r>
            <w:r>
              <w:rPr>
                <w:i/>
                <w:iCs/>
                <w:sz w:val="16"/>
                <w:szCs w:val="16"/>
              </w:rPr>
              <w:t>TopologyZones</w:t>
            </w:r>
            <w:r>
              <w:rPr>
                <w:sz w:val="16"/>
                <w:szCs w:val="16"/>
              </w:rPr>
              <w:t xml:space="preserve"> that are part of the </w:t>
            </w:r>
            <w:r>
              <w:rPr>
                <w:i/>
                <w:iCs/>
                <w:sz w:val="16"/>
                <w:szCs w:val="16"/>
              </w:rPr>
              <w:t>TopologyZoneSpecification</w:t>
            </w:r>
            <w:r>
              <w:rPr>
                <w:sz w:val="16"/>
                <w:szCs w:val="16"/>
              </w:rPr>
              <w:t>.</w:t>
            </w:r>
          </w:p>
        </w:tc>
      </w:tr>
      <w:tr w:rsidR="000234BB" w:rsidRPr="00CC6307" w14:paraId="53667C94" w14:textId="77777777" w:rsidTr="00725808">
        <w:tc>
          <w:tcPr>
            <w:tcW w:w="1588" w:type="dxa"/>
          </w:tcPr>
          <w:p w14:paraId="50F014A0" w14:textId="77777777" w:rsidR="000234BB" w:rsidRPr="00634625" w:rsidRDefault="000234BB" w:rsidP="00725808">
            <w:pPr>
              <w:pStyle w:val="SmallStandard"/>
            </w:pPr>
            <w:r>
              <w:t>TopologyZone</w:t>
            </w:r>
          </w:p>
        </w:tc>
        <w:tc>
          <w:tcPr>
            <w:tcW w:w="708" w:type="dxa"/>
          </w:tcPr>
          <w:p w14:paraId="255424DB" w14:textId="77777777" w:rsidR="000234BB" w:rsidRPr="00D331EF" w:rsidRDefault="000234BB" w:rsidP="00725808">
            <w:pPr>
              <w:pStyle w:val="SmallStandard"/>
            </w:pPr>
            <w:r w:rsidRPr="00D01517">
              <w:t>0..1</w:t>
            </w:r>
          </w:p>
        </w:tc>
        <w:tc>
          <w:tcPr>
            <w:tcW w:w="1560" w:type="dxa"/>
          </w:tcPr>
          <w:p w14:paraId="28169A29" w14:textId="77777777" w:rsidR="000234BB" w:rsidRPr="00132C43" w:rsidRDefault="000234BB" w:rsidP="00725808">
            <w:pPr>
              <w:pStyle w:val="SmallStandard"/>
            </w:pPr>
            <w:r>
              <w:t>subZone</w:t>
            </w:r>
          </w:p>
        </w:tc>
        <w:tc>
          <w:tcPr>
            <w:tcW w:w="708" w:type="dxa"/>
          </w:tcPr>
          <w:p w14:paraId="0624DE01" w14:textId="77777777" w:rsidR="000234BB" w:rsidRPr="00D331EF" w:rsidRDefault="000234BB" w:rsidP="00725808">
            <w:pPr>
              <w:pStyle w:val="SmallStandard"/>
            </w:pPr>
            <w:r w:rsidRPr="00D01517">
              <w:t>0..*</w:t>
            </w:r>
          </w:p>
        </w:tc>
        <w:tc>
          <w:tcPr>
            <w:tcW w:w="567" w:type="dxa"/>
          </w:tcPr>
          <w:p w14:paraId="4F658E4D" w14:textId="77777777" w:rsidR="000234BB" w:rsidRDefault="000234BB" w:rsidP="00725808">
            <w:pPr>
              <w:pStyle w:val="SmallStandard"/>
            </w:pPr>
            <w:r>
              <w:t>Y</w:t>
            </w:r>
          </w:p>
        </w:tc>
        <w:tc>
          <w:tcPr>
            <w:tcW w:w="3969" w:type="dxa"/>
          </w:tcPr>
          <w:p w14:paraId="0610F3D2" w14:textId="77777777" w:rsidR="000234BB" w:rsidRDefault="000234BB" w:rsidP="00725808">
            <w:pPr>
              <w:jc w:val="left"/>
            </w:pPr>
            <w:r>
              <w:rPr>
                <w:sz w:val="16"/>
                <w:szCs w:val="16"/>
              </w:rPr>
              <w:t xml:space="preserve">Specifies the sub </w:t>
            </w:r>
            <w:r>
              <w:rPr>
                <w:i/>
                <w:iCs/>
                <w:sz w:val="16"/>
                <w:szCs w:val="16"/>
              </w:rPr>
              <w:t>TopologyZones</w:t>
            </w:r>
            <w:r>
              <w:rPr>
                <w:sz w:val="16"/>
                <w:szCs w:val="16"/>
              </w:rPr>
              <w:t xml:space="preserve"> that are part the </w:t>
            </w:r>
            <w:r>
              <w:rPr>
                <w:i/>
                <w:iCs/>
                <w:sz w:val="16"/>
                <w:szCs w:val="16"/>
              </w:rPr>
              <w:t>TopologyZone</w:t>
            </w:r>
            <w:r>
              <w:rPr>
                <w:sz w:val="16"/>
                <w:szCs w:val="16"/>
              </w:rPr>
              <w:t xml:space="preserve">. All </w:t>
            </w:r>
            <w:r>
              <w:rPr>
                <w:i/>
                <w:iCs/>
                <w:sz w:val="16"/>
                <w:szCs w:val="16"/>
              </w:rPr>
              <w:t xml:space="preserve">ZoneAssignments </w:t>
            </w:r>
            <w:r>
              <w:rPr>
                <w:sz w:val="16"/>
                <w:szCs w:val="16"/>
              </w:rPr>
              <w:t>defined for subZones are automatically inherited by the parent zone.</w:t>
            </w:r>
          </w:p>
        </w:tc>
      </w:tr>
      <w:tr w:rsidR="000234BB" w:rsidRPr="00CC6307" w14:paraId="5A574410" w14:textId="77777777" w:rsidTr="00725808">
        <w:tc>
          <w:tcPr>
            <w:tcW w:w="1588" w:type="dxa"/>
          </w:tcPr>
          <w:p w14:paraId="1DC629F0" w14:textId="77777777" w:rsidR="000234BB" w:rsidRPr="00634625" w:rsidRDefault="000234BB" w:rsidP="00725808">
            <w:pPr>
              <w:pStyle w:val="SmallStandard"/>
            </w:pPr>
            <w:r>
              <w:lastRenderedPageBreak/>
              <w:t>BuildingBlockSpecification3D</w:t>
            </w:r>
          </w:p>
        </w:tc>
        <w:tc>
          <w:tcPr>
            <w:tcW w:w="708" w:type="dxa"/>
          </w:tcPr>
          <w:p w14:paraId="56438C71" w14:textId="77777777" w:rsidR="000234BB" w:rsidRPr="00D331EF" w:rsidRDefault="000234BB" w:rsidP="00725808">
            <w:pPr>
              <w:pStyle w:val="SmallStandard"/>
            </w:pPr>
            <w:r w:rsidRPr="00D01517">
              <w:t>0..*</w:t>
            </w:r>
          </w:p>
        </w:tc>
        <w:tc>
          <w:tcPr>
            <w:tcW w:w="1560" w:type="dxa"/>
          </w:tcPr>
          <w:p w14:paraId="786FA3FD" w14:textId="77777777" w:rsidR="000234BB" w:rsidRDefault="000234BB" w:rsidP="00725808"/>
        </w:tc>
        <w:tc>
          <w:tcPr>
            <w:tcW w:w="708" w:type="dxa"/>
          </w:tcPr>
          <w:p w14:paraId="6DF3120D" w14:textId="77777777" w:rsidR="000234BB" w:rsidRPr="00D331EF" w:rsidRDefault="000234BB" w:rsidP="00725808">
            <w:pPr>
              <w:pStyle w:val="SmallStandard"/>
            </w:pPr>
            <w:r w:rsidRPr="00D01517">
              <w:t>0..1</w:t>
            </w:r>
          </w:p>
        </w:tc>
        <w:tc>
          <w:tcPr>
            <w:tcW w:w="567" w:type="dxa"/>
          </w:tcPr>
          <w:p w14:paraId="2108615B" w14:textId="77777777" w:rsidR="000234BB" w:rsidRPr="00D331EF" w:rsidRDefault="000234BB" w:rsidP="00725808">
            <w:pPr>
              <w:pStyle w:val="SmallStandard"/>
            </w:pPr>
            <w:r>
              <w:t>N</w:t>
            </w:r>
          </w:p>
        </w:tc>
        <w:tc>
          <w:tcPr>
            <w:tcW w:w="3969" w:type="dxa"/>
          </w:tcPr>
          <w:p w14:paraId="598B916F" w14:textId="77777777" w:rsidR="000234BB" w:rsidRDefault="000234BB" w:rsidP="00725808">
            <w:pPr>
              <w:jc w:val="left"/>
            </w:pPr>
            <w:r>
              <w:rPr>
                <w:sz w:val="16"/>
                <w:szCs w:val="16"/>
              </w:rPr>
              <w:t>References the Zone that is building block represents. This shall be a TopologyZone with the type "DmuZone".</w:t>
            </w:r>
          </w:p>
        </w:tc>
      </w:tr>
    </w:tbl>
    <w:p w14:paraId="60DAF38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6" w:name="_953ad52284b7181b3474eb8bfadbeb1b"/>
      <w:r>
        <w:rPr>
          <w:lang w:val="en-GB"/>
        </w:rPr>
        <w:t>TopologyZoneSpecification</w:t>
      </w:r>
      <w:bookmarkEnd w:id="1666"/>
    </w:p>
    <w:p w14:paraId="4ABC5F99" w14:textId="77777777" w:rsidR="000234BB" w:rsidRDefault="000234BB" w:rsidP="000234BB">
      <w:r>
        <w:rPr>
          <w:sz w:val="18"/>
          <w:szCs w:val="18"/>
        </w:rPr>
        <w:t>Specification for the definition of TopologyZones.</w:t>
      </w:r>
    </w:p>
    <w:p w14:paraId="37AC523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4B3A4CC" w14:textId="77777777" w:rsidTr="00725808">
        <w:tc>
          <w:tcPr>
            <w:tcW w:w="2013" w:type="dxa"/>
            <w:tcMar>
              <w:top w:w="28" w:type="dxa"/>
              <w:left w:w="28" w:type="dxa"/>
              <w:bottom w:w="28" w:type="dxa"/>
              <w:right w:w="28" w:type="dxa"/>
            </w:tcMar>
          </w:tcPr>
          <w:p w14:paraId="68DAD57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3BBC4D" w14:textId="77777777" w:rsidR="000234BB" w:rsidRDefault="000234BB" w:rsidP="00725808"/>
        </w:tc>
      </w:tr>
      <w:tr w:rsidR="000234BB" w:rsidRPr="008359F5" w14:paraId="52A81CDB" w14:textId="77777777" w:rsidTr="00725808">
        <w:tc>
          <w:tcPr>
            <w:tcW w:w="2013" w:type="dxa"/>
            <w:tcMar>
              <w:top w:w="28" w:type="dxa"/>
              <w:left w:w="28" w:type="dxa"/>
              <w:bottom w:w="28" w:type="dxa"/>
              <w:right w:w="28" w:type="dxa"/>
            </w:tcMar>
          </w:tcPr>
          <w:p w14:paraId="3AC6033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9775942" w14:textId="77777777" w:rsidR="000234BB" w:rsidRDefault="000234BB" w:rsidP="00725808"/>
        </w:tc>
      </w:tr>
      <w:tr w:rsidR="000234BB" w:rsidRPr="008359F5" w14:paraId="4A5DDCDA" w14:textId="77777777" w:rsidTr="00725808">
        <w:tc>
          <w:tcPr>
            <w:tcW w:w="2013" w:type="dxa"/>
            <w:tcMar>
              <w:top w:w="28" w:type="dxa"/>
              <w:left w:w="28" w:type="dxa"/>
              <w:bottom w:w="28" w:type="dxa"/>
              <w:right w:w="28" w:type="dxa"/>
            </w:tcMar>
          </w:tcPr>
          <w:p w14:paraId="1667DC4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7A0D52" w14:textId="77777777" w:rsidR="000234BB" w:rsidRPr="000437C1" w:rsidRDefault="000234BB" w:rsidP="00725808">
            <w:pPr>
              <w:pStyle w:val="SmallStandard"/>
            </w:pPr>
            <w:r>
              <w:t>false</w:t>
            </w:r>
          </w:p>
        </w:tc>
      </w:tr>
    </w:tbl>
    <w:p w14:paraId="0DEE7DC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3E83AC6" w14:textId="77777777" w:rsidTr="00725808">
        <w:tc>
          <w:tcPr>
            <w:tcW w:w="3856" w:type="dxa"/>
            <w:gridSpan w:val="3"/>
          </w:tcPr>
          <w:p w14:paraId="115BE1F6" w14:textId="77777777" w:rsidR="000234BB" w:rsidRDefault="000234BB" w:rsidP="00725808">
            <w:pPr>
              <w:jc w:val="center"/>
              <w:rPr>
                <w:b/>
                <w:sz w:val="16"/>
                <w:szCs w:val="16"/>
                <w:lang w:val="en-GB"/>
              </w:rPr>
            </w:pPr>
            <w:r>
              <w:rPr>
                <w:b/>
                <w:sz w:val="16"/>
                <w:szCs w:val="16"/>
                <w:lang w:val="en-GB"/>
              </w:rPr>
              <w:t>Other End</w:t>
            </w:r>
          </w:p>
        </w:tc>
        <w:tc>
          <w:tcPr>
            <w:tcW w:w="708" w:type="dxa"/>
          </w:tcPr>
          <w:p w14:paraId="0CF8435B"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B3CBB3F" w14:textId="77777777" w:rsidR="000234BB" w:rsidRDefault="000234BB" w:rsidP="00725808">
            <w:pPr>
              <w:jc w:val="center"/>
              <w:rPr>
                <w:b/>
                <w:sz w:val="16"/>
                <w:szCs w:val="16"/>
                <w:lang w:val="en-GB"/>
              </w:rPr>
            </w:pPr>
            <w:r>
              <w:rPr>
                <w:b/>
                <w:sz w:val="16"/>
                <w:szCs w:val="16"/>
                <w:lang w:val="en-GB"/>
              </w:rPr>
              <w:t>General</w:t>
            </w:r>
          </w:p>
        </w:tc>
      </w:tr>
      <w:tr w:rsidR="000234BB" w:rsidRPr="00720F6F" w14:paraId="27A8C497" w14:textId="77777777" w:rsidTr="00725808">
        <w:tc>
          <w:tcPr>
            <w:tcW w:w="1573" w:type="dxa"/>
          </w:tcPr>
          <w:p w14:paraId="0F23A46F" w14:textId="77777777" w:rsidR="000234BB" w:rsidRDefault="000234BB" w:rsidP="00725808">
            <w:pPr>
              <w:rPr>
                <w:b/>
                <w:sz w:val="16"/>
                <w:szCs w:val="16"/>
                <w:lang w:val="en-GB"/>
              </w:rPr>
            </w:pPr>
            <w:r>
              <w:rPr>
                <w:b/>
                <w:sz w:val="16"/>
                <w:szCs w:val="16"/>
                <w:lang w:val="en-GB"/>
              </w:rPr>
              <w:t>Type</w:t>
            </w:r>
          </w:p>
        </w:tc>
        <w:tc>
          <w:tcPr>
            <w:tcW w:w="1574" w:type="dxa"/>
          </w:tcPr>
          <w:p w14:paraId="6567FC61" w14:textId="77777777" w:rsidR="000234BB" w:rsidRDefault="000234BB" w:rsidP="00725808">
            <w:pPr>
              <w:rPr>
                <w:b/>
                <w:sz w:val="16"/>
                <w:szCs w:val="16"/>
                <w:lang w:val="en-GB"/>
              </w:rPr>
            </w:pPr>
            <w:r>
              <w:rPr>
                <w:b/>
                <w:sz w:val="16"/>
                <w:szCs w:val="16"/>
                <w:lang w:val="en-GB"/>
              </w:rPr>
              <w:t>Role</w:t>
            </w:r>
          </w:p>
        </w:tc>
        <w:tc>
          <w:tcPr>
            <w:tcW w:w="708" w:type="dxa"/>
          </w:tcPr>
          <w:p w14:paraId="614A0F12" w14:textId="77777777" w:rsidR="000234BB" w:rsidRDefault="000234BB" w:rsidP="00725808">
            <w:pPr>
              <w:rPr>
                <w:b/>
                <w:sz w:val="16"/>
                <w:szCs w:val="16"/>
                <w:lang w:val="en-GB"/>
              </w:rPr>
            </w:pPr>
            <w:r>
              <w:rPr>
                <w:b/>
                <w:sz w:val="16"/>
                <w:szCs w:val="16"/>
                <w:lang w:val="en-GB"/>
              </w:rPr>
              <w:t>Mult</w:t>
            </w:r>
          </w:p>
        </w:tc>
        <w:tc>
          <w:tcPr>
            <w:tcW w:w="709" w:type="dxa"/>
          </w:tcPr>
          <w:p w14:paraId="71310CB6" w14:textId="77777777" w:rsidR="000234BB" w:rsidRDefault="000234BB" w:rsidP="00725808">
            <w:pPr>
              <w:rPr>
                <w:b/>
                <w:sz w:val="16"/>
                <w:szCs w:val="16"/>
                <w:lang w:val="en-GB"/>
              </w:rPr>
            </w:pPr>
            <w:r>
              <w:rPr>
                <w:b/>
                <w:sz w:val="16"/>
                <w:szCs w:val="16"/>
                <w:lang w:val="en-GB"/>
              </w:rPr>
              <w:t>Mult</w:t>
            </w:r>
          </w:p>
        </w:tc>
        <w:tc>
          <w:tcPr>
            <w:tcW w:w="567" w:type="dxa"/>
          </w:tcPr>
          <w:p w14:paraId="01C1A6E5"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D2C4D92" w14:textId="77777777" w:rsidR="000234BB" w:rsidRPr="008359F5" w:rsidRDefault="000234BB" w:rsidP="00725808">
            <w:pPr>
              <w:rPr>
                <w:b/>
                <w:sz w:val="16"/>
                <w:szCs w:val="16"/>
                <w:lang w:val="en-GB"/>
              </w:rPr>
            </w:pPr>
            <w:r>
              <w:rPr>
                <w:b/>
                <w:sz w:val="16"/>
                <w:szCs w:val="16"/>
                <w:lang w:val="en-GB"/>
              </w:rPr>
              <w:t>Comment</w:t>
            </w:r>
          </w:p>
        </w:tc>
      </w:tr>
      <w:tr w:rsidR="000234BB" w:rsidRPr="00CC6307" w14:paraId="1B682F4A" w14:textId="77777777" w:rsidTr="00725808">
        <w:tc>
          <w:tcPr>
            <w:tcW w:w="1573" w:type="dxa"/>
          </w:tcPr>
          <w:p w14:paraId="108AAAA7" w14:textId="77777777" w:rsidR="000234BB" w:rsidRPr="00634625" w:rsidRDefault="000234BB" w:rsidP="00725808">
            <w:pPr>
              <w:pStyle w:val="SmallStandard"/>
            </w:pPr>
            <w:r>
              <w:t>TopologyZone</w:t>
            </w:r>
          </w:p>
        </w:tc>
        <w:tc>
          <w:tcPr>
            <w:tcW w:w="1574" w:type="dxa"/>
          </w:tcPr>
          <w:p w14:paraId="32C17B52" w14:textId="77777777" w:rsidR="000234BB" w:rsidRPr="00132C43" w:rsidRDefault="000234BB" w:rsidP="00725808">
            <w:pPr>
              <w:pStyle w:val="SmallStandard"/>
            </w:pPr>
            <w:r>
              <w:t>zone</w:t>
            </w:r>
          </w:p>
        </w:tc>
        <w:tc>
          <w:tcPr>
            <w:tcW w:w="708" w:type="dxa"/>
          </w:tcPr>
          <w:p w14:paraId="43A4CA89" w14:textId="77777777" w:rsidR="000234BB" w:rsidRPr="00D331EF" w:rsidRDefault="000234BB" w:rsidP="00725808">
            <w:pPr>
              <w:pStyle w:val="SmallStandard"/>
            </w:pPr>
            <w:r w:rsidRPr="00574783">
              <w:t>0..*</w:t>
            </w:r>
          </w:p>
        </w:tc>
        <w:tc>
          <w:tcPr>
            <w:tcW w:w="709" w:type="dxa"/>
          </w:tcPr>
          <w:p w14:paraId="23FACA21" w14:textId="77777777" w:rsidR="000234BB" w:rsidRPr="00D331EF" w:rsidRDefault="000234BB" w:rsidP="00725808">
            <w:pPr>
              <w:pStyle w:val="SmallStandard"/>
            </w:pPr>
            <w:r w:rsidRPr="00207506">
              <w:t>0..1</w:t>
            </w:r>
          </w:p>
        </w:tc>
        <w:tc>
          <w:tcPr>
            <w:tcW w:w="567" w:type="dxa"/>
          </w:tcPr>
          <w:p w14:paraId="67291E17" w14:textId="77777777" w:rsidR="000234BB" w:rsidRDefault="000234BB" w:rsidP="00725808">
            <w:pPr>
              <w:pStyle w:val="SmallStandard"/>
            </w:pPr>
            <w:r>
              <w:t>Y</w:t>
            </w:r>
          </w:p>
        </w:tc>
        <w:tc>
          <w:tcPr>
            <w:tcW w:w="3969" w:type="dxa"/>
          </w:tcPr>
          <w:p w14:paraId="2F744AD9" w14:textId="77777777" w:rsidR="000234BB" w:rsidRDefault="000234BB" w:rsidP="00725808">
            <w:pPr>
              <w:jc w:val="left"/>
            </w:pPr>
            <w:r>
              <w:rPr>
                <w:sz w:val="16"/>
                <w:szCs w:val="16"/>
              </w:rPr>
              <w:t xml:space="preserve">Specifies the </w:t>
            </w:r>
            <w:r>
              <w:rPr>
                <w:i/>
                <w:iCs/>
                <w:sz w:val="16"/>
                <w:szCs w:val="16"/>
              </w:rPr>
              <w:t>TopologyZones</w:t>
            </w:r>
            <w:r>
              <w:rPr>
                <w:sz w:val="16"/>
                <w:szCs w:val="16"/>
              </w:rPr>
              <w:t xml:space="preserve"> that are part of the </w:t>
            </w:r>
            <w:r>
              <w:rPr>
                <w:i/>
                <w:iCs/>
                <w:sz w:val="16"/>
                <w:szCs w:val="16"/>
              </w:rPr>
              <w:t>TopologyZoneSpecification</w:t>
            </w:r>
            <w:r>
              <w:rPr>
                <w:sz w:val="16"/>
                <w:szCs w:val="16"/>
              </w:rPr>
              <w:t>.</w:t>
            </w:r>
          </w:p>
        </w:tc>
      </w:tr>
    </w:tbl>
    <w:p w14:paraId="06EAF62A"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7" w:name="_c2f14f1280ebc12b9f5d7d6739356de5"/>
      <w:r>
        <w:rPr>
          <w:lang w:val="en-GB"/>
        </w:rPr>
        <w:t>ZoneAssignment</w:t>
      </w:r>
      <w:bookmarkEnd w:id="1667"/>
    </w:p>
    <w:p w14:paraId="7EF25949" w14:textId="77777777" w:rsidR="000234BB" w:rsidRDefault="000234BB" w:rsidP="000234BB">
      <w:r>
        <w:rPr>
          <w:sz w:val="18"/>
          <w:szCs w:val="18"/>
        </w:rPr>
        <w:t xml:space="preserve">A </w:t>
      </w:r>
      <w:r>
        <w:rPr>
          <w:i/>
          <w:iCs/>
          <w:sz w:val="18"/>
          <w:szCs w:val="18"/>
        </w:rPr>
        <w:t xml:space="preserve">ZoneAssignment </w:t>
      </w:r>
      <w:r>
        <w:rPr>
          <w:sz w:val="18"/>
          <w:szCs w:val="18"/>
        </w:rPr>
        <w:t xml:space="preserve">defines that a specific TopologySegment is affected by the </w:t>
      </w:r>
      <w:r>
        <w:rPr>
          <w:i/>
          <w:iCs/>
          <w:sz w:val="18"/>
          <w:szCs w:val="18"/>
        </w:rPr>
        <w:t>TopologyZone.</w:t>
      </w:r>
      <w:r>
        <w:rPr>
          <w:sz w:val="18"/>
          <w:szCs w:val="18"/>
        </w:rPr>
        <w:t xml:space="preserve"> If a coverage is defined, only the parts of the Segment that have a coverage are affected. If no coverage is defined, the whole segment is affected.</w:t>
      </w:r>
    </w:p>
    <w:p w14:paraId="32582FE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C1AF55C" w14:textId="77777777" w:rsidTr="00725808">
        <w:tc>
          <w:tcPr>
            <w:tcW w:w="2013" w:type="dxa"/>
            <w:tcMar>
              <w:top w:w="28" w:type="dxa"/>
              <w:left w:w="28" w:type="dxa"/>
              <w:bottom w:w="28" w:type="dxa"/>
              <w:right w:w="28" w:type="dxa"/>
            </w:tcMar>
          </w:tcPr>
          <w:p w14:paraId="7C332182"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09981F2" w14:textId="77777777" w:rsidR="000234BB" w:rsidRDefault="000234BB" w:rsidP="00725808"/>
        </w:tc>
      </w:tr>
      <w:tr w:rsidR="000234BB" w:rsidRPr="008359F5" w14:paraId="12375AC6" w14:textId="77777777" w:rsidTr="00725808">
        <w:tc>
          <w:tcPr>
            <w:tcW w:w="2013" w:type="dxa"/>
            <w:tcMar>
              <w:top w:w="28" w:type="dxa"/>
              <w:left w:w="28" w:type="dxa"/>
              <w:bottom w:w="28" w:type="dxa"/>
              <w:right w:w="28" w:type="dxa"/>
            </w:tcMar>
          </w:tcPr>
          <w:p w14:paraId="21439919"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552348" w14:textId="77777777" w:rsidR="000234BB" w:rsidRDefault="000234BB" w:rsidP="00725808"/>
        </w:tc>
      </w:tr>
      <w:tr w:rsidR="000234BB" w:rsidRPr="008359F5" w14:paraId="5AA14A1F" w14:textId="77777777" w:rsidTr="00725808">
        <w:tc>
          <w:tcPr>
            <w:tcW w:w="2013" w:type="dxa"/>
            <w:tcMar>
              <w:top w:w="28" w:type="dxa"/>
              <w:left w:w="28" w:type="dxa"/>
              <w:bottom w:w="28" w:type="dxa"/>
              <w:right w:w="28" w:type="dxa"/>
            </w:tcMar>
          </w:tcPr>
          <w:p w14:paraId="70A21AB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E7046B" w14:textId="77777777" w:rsidR="000234BB" w:rsidRPr="000437C1" w:rsidRDefault="000234BB" w:rsidP="00725808">
            <w:pPr>
              <w:pStyle w:val="SmallStandard"/>
            </w:pPr>
            <w:r>
              <w:t>false</w:t>
            </w:r>
          </w:p>
        </w:tc>
      </w:tr>
    </w:tbl>
    <w:p w14:paraId="78A56B8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5148450D" w14:textId="77777777" w:rsidTr="00725808">
        <w:tc>
          <w:tcPr>
            <w:tcW w:w="3856" w:type="dxa"/>
            <w:gridSpan w:val="3"/>
          </w:tcPr>
          <w:p w14:paraId="7D1A8223" w14:textId="77777777" w:rsidR="000234BB" w:rsidRDefault="000234BB" w:rsidP="00725808">
            <w:pPr>
              <w:jc w:val="center"/>
              <w:rPr>
                <w:b/>
                <w:sz w:val="16"/>
                <w:szCs w:val="16"/>
                <w:lang w:val="en-GB"/>
              </w:rPr>
            </w:pPr>
            <w:r>
              <w:rPr>
                <w:b/>
                <w:sz w:val="16"/>
                <w:szCs w:val="16"/>
                <w:lang w:val="en-GB"/>
              </w:rPr>
              <w:t>Other End</w:t>
            </w:r>
          </w:p>
        </w:tc>
        <w:tc>
          <w:tcPr>
            <w:tcW w:w="708" w:type="dxa"/>
          </w:tcPr>
          <w:p w14:paraId="7CFF7B29"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024DD3C" w14:textId="77777777" w:rsidR="000234BB" w:rsidRDefault="000234BB" w:rsidP="00725808">
            <w:pPr>
              <w:jc w:val="center"/>
              <w:rPr>
                <w:b/>
                <w:sz w:val="16"/>
                <w:szCs w:val="16"/>
                <w:lang w:val="en-GB"/>
              </w:rPr>
            </w:pPr>
            <w:r>
              <w:rPr>
                <w:b/>
                <w:sz w:val="16"/>
                <w:szCs w:val="16"/>
                <w:lang w:val="en-GB"/>
              </w:rPr>
              <w:t>General</w:t>
            </w:r>
          </w:p>
        </w:tc>
      </w:tr>
      <w:tr w:rsidR="000234BB" w:rsidRPr="00720F6F" w14:paraId="2FFBFCC6" w14:textId="77777777" w:rsidTr="00725808">
        <w:tc>
          <w:tcPr>
            <w:tcW w:w="1573" w:type="dxa"/>
          </w:tcPr>
          <w:p w14:paraId="5C8DE01C" w14:textId="77777777" w:rsidR="000234BB" w:rsidRDefault="000234BB" w:rsidP="00725808">
            <w:pPr>
              <w:rPr>
                <w:b/>
                <w:sz w:val="16"/>
                <w:szCs w:val="16"/>
                <w:lang w:val="en-GB"/>
              </w:rPr>
            </w:pPr>
            <w:r>
              <w:rPr>
                <w:b/>
                <w:sz w:val="16"/>
                <w:szCs w:val="16"/>
                <w:lang w:val="en-GB"/>
              </w:rPr>
              <w:t>Type</w:t>
            </w:r>
          </w:p>
        </w:tc>
        <w:tc>
          <w:tcPr>
            <w:tcW w:w="1574" w:type="dxa"/>
          </w:tcPr>
          <w:p w14:paraId="49DB6A96" w14:textId="77777777" w:rsidR="000234BB" w:rsidRDefault="000234BB" w:rsidP="00725808">
            <w:pPr>
              <w:rPr>
                <w:b/>
                <w:sz w:val="16"/>
                <w:szCs w:val="16"/>
                <w:lang w:val="en-GB"/>
              </w:rPr>
            </w:pPr>
            <w:r>
              <w:rPr>
                <w:b/>
                <w:sz w:val="16"/>
                <w:szCs w:val="16"/>
                <w:lang w:val="en-GB"/>
              </w:rPr>
              <w:t>Role</w:t>
            </w:r>
          </w:p>
        </w:tc>
        <w:tc>
          <w:tcPr>
            <w:tcW w:w="708" w:type="dxa"/>
          </w:tcPr>
          <w:p w14:paraId="0194E339" w14:textId="77777777" w:rsidR="000234BB" w:rsidRDefault="000234BB" w:rsidP="00725808">
            <w:pPr>
              <w:rPr>
                <w:b/>
                <w:sz w:val="16"/>
                <w:szCs w:val="16"/>
                <w:lang w:val="en-GB"/>
              </w:rPr>
            </w:pPr>
            <w:r>
              <w:rPr>
                <w:b/>
                <w:sz w:val="16"/>
                <w:szCs w:val="16"/>
                <w:lang w:val="en-GB"/>
              </w:rPr>
              <w:t>Mult</w:t>
            </w:r>
          </w:p>
        </w:tc>
        <w:tc>
          <w:tcPr>
            <w:tcW w:w="709" w:type="dxa"/>
          </w:tcPr>
          <w:p w14:paraId="47DDB64E" w14:textId="77777777" w:rsidR="000234BB" w:rsidRDefault="000234BB" w:rsidP="00725808">
            <w:pPr>
              <w:rPr>
                <w:b/>
                <w:sz w:val="16"/>
                <w:szCs w:val="16"/>
                <w:lang w:val="en-GB"/>
              </w:rPr>
            </w:pPr>
            <w:r>
              <w:rPr>
                <w:b/>
                <w:sz w:val="16"/>
                <w:szCs w:val="16"/>
                <w:lang w:val="en-GB"/>
              </w:rPr>
              <w:t>Mult</w:t>
            </w:r>
          </w:p>
        </w:tc>
        <w:tc>
          <w:tcPr>
            <w:tcW w:w="567" w:type="dxa"/>
          </w:tcPr>
          <w:p w14:paraId="1FA7BBC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0DCC19B" w14:textId="77777777" w:rsidR="000234BB" w:rsidRPr="008359F5" w:rsidRDefault="000234BB" w:rsidP="00725808">
            <w:pPr>
              <w:rPr>
                <w:b/>
                <w:sz w:val="16"/>
                <w:szCs w:val="16"/>
                <w:lang w:val="en-GB"/>
              </w:rPr>
            </w:pPr>
            <w:r>
              <w:rPr>
                <w:b/>
                <w:sz w:val="16"/>
                <w:szCs w:val="16"/>
                <w:lang w:val="en-GB"/>
              </w:rPr>
              <w:t>Comment</w:t>
            </w:r>
          </w:p>
        </w:tc>
      </w:tr>
      <w:tr w:rsidR="000234BB" w:rsidRPr="00CC6307" w14:paraId="7D104C87" w14:textId="77777777" w:rsidTr="00725808">
        <w:tc>
          <w:tcPr>
            <w:tcW w:w="1573" w:type="dxa"/>
          </w:tcPr>
          <w:p w14:paraId="711D0AE0" w14:textId="77777777" w:rsidR="000234BB" w:rsidRPr="00634625" w:rsidRDefault="000234BB" w:rsidP="00725808">
            <w:pPr>
              <w:pStyle w:val="SmallStandard"/>
            </w:pPr>
            <w:r>
              <w:t>ZoneCoverage</w:t>
            </w:r>
          </w:p>
        </w:tc>
        <w:tc>
          <w:tcPr>
            <w:tcW w:w="1574" w:type="dxa"/>
          </w:tcPr>
          <w:p w14:paraId="02371BA4" w14:textId="77777777" w:rsidR="000234BB" w:rsidRPr="00132C43" w:rsidRDefault="000234BB" w:rsidP="00725808">
            <w:pPr>
              <w:pStyle w:val="SmallStandard"/>
            </w:pPr>
            <w:r>
              <w:t>coverage</w:t>
            </w:r>
          </w:p>
        </w:tc>
        <w:tc>
          <w:tcPr>
            <w:tcW w:w="708" w:type="dxa"/>
          </w:tcPr>
          <w:p w14:paraId="172C1FCC" w14:textId="77777777" w:rsidR="000234BB" w:rsidRPr="00D331EF" w:rsidRDefault="000234BB" w:rsidP="00725808">
            <w:pPr>
              <w:pStyle w:val="SmallStandard"/>
            </w:pPr>
            <w:r w:rsidRPr="00574783">
              <w:t>0..*</w:t>
            </w:r>
          </w:p>
        </w:tc>
        <w:tc>
          <w:tcPr>
            <w:tcW w:w="709" w:type="dxa"/>
          </w:tcPr>
          <w:p w14:paraId="12CC97F3" w14:textId="77777777" w:rsidR="000234BB" w:rsidRPr="00D331EF" w:rsidRDefault="000234BB" w:rsidP="00725808">
            <w:pPr>
              <w:pStyle w:val="SmallStandard"/>
            </w:pPr>
            <w:r w:rsidRPr="00207506">
              <w:t>1</w:t>
            </w:r>
          </w:p>
        </w:tc>
        <w:tc>
          <w:tcPr>
            <w:tcW w:w="567" w:type="dxa"/>
          </w:tcPr>
          <w:p w14:paraId="4DEE10A8" w14:textId="77777777" w:rsidR="000234BB" w:rsidRDefault="000234BB" w:rsidP="00725808">
            <w:pPr>
              <w:pStyle w:val="SmallStandard"/>
            </w:pPr>
            <w:r>
              <w:t>Y</w:t>
            </w:r>
          </w:p>
        </w:tc>
        <w:tc>
          <w:tcPr>
            <w:tcW w:w="3969" w:type="dxa"/>
          </w:tcPr>
          <w:p w14:paraId="4101CC88" w14:textId="77777777" w:rsidR="000234BB" w:rsidRDefault="000234BB" w:rsidP="00725808">
            <w:pPr>
              <w:jc w:val="left"/>
            </w:pPr>
            <w:r>
              <w:rPr>
                <w:sz w:val="16"/>
                <w:szCs w:val="16"/>
              </w:rPr>
              <w:t xml:space="preserve">Contains a set of </w:t>
            </w:r>
            <w:r>
              <w:rPr>
                <w:i/>
                <w:iCs/>
                <w:sz w:val="16"/>
                <w:szCs w:val="16"/>
              </w:rPr>
              <w:t>ZoneCoverages</w:t>
            </w:r>
            <w:r>
              <w:rPr>
                <w:sz w:val="16"/>
                <w:szCs w:val="16"/>
              </w:rPr>
              <w:t xml:space="preserve"> that define the areas of a </w:t>
            </w:r>
            <w:r>
              <w:rPr>
                <w:i/>
                <w:iCs/>
                <w:sz w:val="16"/>
                <w:szCs w:val="16"/>
              </w:rPr>
              <w:t>TopologySegment</w:t>
            </w:r>
            <w:r>
              <w:rPr>
                <w:sz w:val="16"/>
                <w:szCs w:val="16"/>
              </w:rPr>
              <w:t xml:space="preserve"> that is affected by the TopologyZone. If no coverage is defined, the complete segment is affected. Multiple coverages can be necessary if the </w:t>
            </w:r>
            <w:r>
              <w:rPr>
                <w:i/>
                <w:iCs/>
                <w:sz w:val="16"/>
                <w:szCs w:val="16"/>
              </w:rPr>
              <w:t>TopologySegment</w:t>
            </w:r>
            <w:r>
              <w:rPr>
                <w:sz w:val="16"/>
                <w:szCs w:val="16"/>
              </w:rPr>
              <w:t xml:space="preserve"> zigzags in and out of the </w:t>
            </w:r>
            <w:r>
              <w:rPr>
                <w:i/>
                <w:iCs/>
                <w:sz w:val="16"/>
                <w:szCs w:val="16"/>
              </w:rPr>
              <w:t>TopologyZone.</w:t>
            </w:r>
          </w:p>
        </w:tc>
      </w:tr>
      <w:tr w:rsidR="000234BB" w:rsidRPr="00CC6307" w14:paraId="3EFC28CB" w14:textId="77777777" w:rsidTr="00725808">
        <w:tc>
          <w:tcPr>
            <w:tcW w:w="1573" w:type="dxa"/>
          </w:tcPr>
          <w:p w14:paraId="7554D00D" w14:textId="77777777" w:rsidR="000234BB" w:rsidRPr="00634625" w:rsidRDefault="000234BB" w:rsidP="00725808">
            <w:pPr>
              <w:pStyle w:val="SmallStandard"/>
            </w:pPr>
            <w:r>
              <w:t>TopologySegment</w:t>
            </w:r>
          </w:p>
        </w:tc>
        <w:tc>
          <w:tcPr>
            <w:tcW w:w="1574" w:type="dxa"/>
          </w:tcPr>
          <w:p w14:paraId="51BE6A0C" w14:textId="77777777" w:rsidR="000234BB" w:rsidRPr="00132C43" w:rsidRDefault="000234BB" w:rsidP="00725808">
            <w:pPr>
              <w:pStyle w:val="SmallStandard"/>
            </w:pPr>
            <w:r>
              <w:t>assignedSegment</w:t>
            </w:r>
          </w:p>
        </w:tc>
        <w:tc>
          <w:tcPr>
            <w:tcW w:w="708" w:type="dxa"/>
          </w:tcPr>
          <w:p w14:paraId="10F73AC9" w14:textId="77777777" w:rsidR="000234BB" w:rsidRPr="00D331EF" w:rsidRDefault="000234BB" w:rsidP="00725808">
            <w:pPr>
              <w:pStyle w:val="SmallStandard"/>
            </w:pPr>
            <w:r w:rsidRPr="00574783">
              <w:t>1</w:t>
            </w:r>
          </w:p>
        </w:tc>
        <w:tc>
          <w:tcPr>
            <w:tcW w:w="709" w:type="dxa"/>
          </w:tcPr>
          <w:p w14:paraId="7796DE20" w14:textId="77777777" w:rsidR="000234BB" w:rsidRPr="00D331EF" w:rsidRDefault="000234BB" w:rsidP="00725808">
            <w:pPr>
              <w:pStyle w:val="SmallStandard"/>
            </w:pPr>
            <w:r w:rsidRPr="00207506">
              <w:t>0..*</w:t>
            </w:r>
          </w:p>
        </w:tc>
        <w:tc>
          <w:tcPr>
            <w:tcW w:w="567" w:type="dxa"/>
          </w:tcPr>
          <w:p w14:paraId="71D458CC" w14:textId="77777777" w:rsidR="000234BB" w:rsidRPr="00D331EF" w:rsidRDefault="000234BB" w:rsidP="00725808">
            <w:pPr>
              <w:pStyle w:val="SmallStandard"/>
            </w:pPr>
            <w:r>
              <w:t>N</w:t>
            </w:r>
          </w:p>
        </w:tc>
        <w:tc>
          <w:tcPr>
            <w:tcW w:w="3969" w:type="dxa"/>
          </w:tcPr>
          <w:p w14:paraId="7A5F8EF4" w14:textId="77777777" w:rsidR="000234BB" w:rsidRDefault="000234BB" w:rsidP="00725808">
            <w:pPr>
              <w:jc w:val="left"/>
            </w:pPr>
            <w:r>
              <w:rPr>
                <w:sz w:val="16"/>
                <w:szCs w:val="16"/>
              </w:rPr>
              <w:t xml:space="preserve">The </w:t>
            </w:r>
            <w:r>
              <w:rPr>
                <w:i/>
                <w:iCs/>
                <w:sz w:val="16"/>
                <w:szCs w:val="16"/>
              </w:rPr>
              <w:t>TopologySegment</w:t>
            </w:r>
            <w:r>
              <w:rPr>
                <w:sz w:val="16"/>
                <w:szCs w:val="16"/>
              </w:rPr>
              <w:t xml:space="preserve"> that is assigned to </w:t>
            </w:r>
            <w:r>
              <w:rPr>
                <w:i/>
                <w:iCs/>
                <w:sz w:val="16"/>
                <w:szCs w:val="16"/>
              </w:rPr>
              <w:t>TopologyZone</w:t>
            </w:r>
            <w:r>
              <w:rPr>
                <w:sz w:val="16"/>
                <w:szCs w:val="16"/>
              </w:rPr>
              <w:t xml:space="preserve"> with this </w:t>
            </w:r>
            <w:r>
              <w:rPr>
                <w:i/>
                <w:iCs/>
                <w:sz w:val="16"/>
                <w:szCs w:val="16"/>
              </w:rPr>
              <w:t>ZoneAssignment.</w:t>
            </w:r>
          </w:p>
        </w:tc>
      </w:tr>
    </w:tbl>
    <w:p w14:paraId="6AB5BAD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9262E0E" w14:textId="77777777" w:rsidTr="00725808">
        <w:tc>
          <w:tcPr>
            <w:tcW w:w="2296" w:type="dxa"/>
            <w:gridSpan w:val="2"/>
          </w:tcPr>
          <w:p w14:paraId="58CE257F"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7814CF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6731CD7" w14:textId="77777777" w:rsidR="000234BB" w:rsidRDefault="000234BB" w:rsidP="00725808">
            <w:pPr>
              <w:jc w:val="center"/>
              <w:rPr>
                <w:b/>
                <w:sz w:val="16"/>
                <w:szCs w:val="16"/>
                <w:lang w:val="en-GB"/>
              </w:rPr>
            </w:pPr>
            <w:r>
              <w:rPr>
                <w:b/>
                <w:sz w:val="16"/>
                <w:szCs w:val="16"/>
                <w:lang w:val="en-GB"/>
              </w:rPr>
              <w:t>General</w:t>
            </w:r>
          </w:p>
        </w:tc>
      </w:tr>
      <w:tr w:rsidR="000234BB" w:rsidRPr="00720F6F" w14:paraId="3A024260" w14:textId="77777777" w:rsidTr="00725808">
        <w:tc>
          <w:tcPr>
            <w:tcW w:w="1588" w:type="dxa"/>
          </w:tcPr>
          <w:p w14:paraId="48C1DA01" w14:textId="77777777" w:rsidR="000234BB" w:rsidRDefault="000234BB" w:rsidP="00725808">
            <w:pPr>
              <w:rPr>
                <w:b/>
                <w:sz w:val="16"/>
                <w:szCs w:val="16"/>
                <w:lang w:val="en-GB"/>
              </w:rPr>
            </w:pPr>
            <w:r>
              <w:rPr>
                <w:b/>
                <w:sz w:val="16"/>
                <w:szCs w:val="16"/>
                <w:lang w:val="en-GB"/>
              </w:rPr>
              <w:t>Type</w:t>
            </w:r>
          </w:p>
        </w:tc>
        <w:tc>
          <w:tcPr>
            <w:tcW w:w="708" w:type="dxa"/>
          </w:tcPr>
          <w:p w14:paraId="4FD52936" w14:textId="77777777" w:rsidR="000234BB" w:rsidRDefault="000234BB" w:rsidP="00725808">
            <w:pPr>
              <w:rPr>
                <w:b/>
                <w:sz w:val="16"/>
                <w:szCs w:val="16"/>
                <w:lang w:val="en-GB"/>
              </w:rPr>
            </w:pPr>
            <w:r>
              <w:rPr>
                <w:b/>
                <w:sz w:val="16"/>
                <w:szCs w:val="16"/>
                <w:lang w:val="en-GB"/>
              </w:rPr>
              <w:t>Mult</w:t>
            </w:r>
          </w:p>
        </w:tc>
        <w:tc>
          <w:tcPr>
            <w:tcW w:w="1560" w:type="dxa"/>
          </w:tcPr>
          <w:p w14:paraId="3F9AD615" w14:textId="77777777" w:rsidR="000234BB" w:rsidRDefault="000234BB" w:rsidP="00725808">
            <w:pPr>
              <w:rPr>
                <w:b/>
                <w:sz w:val="16"/>
                <w:szCs w:val="16"/>
                <w:lang w:val="en-GB"/>
              </w:rPr>
            </w:pPr>
            <w:r>
              <w:rPr>
                <w:b/>
                <w:sz w:val="16"/>
                <w:szCs w:val="16"/>
                <w:lang w:val="en-GB"/>
              </w:rPr>
              <w:t>Role</w:t>
            </w:r>
          </w:p>
        </w:tc>
        <w:tc>
          <w:tcPr>
            <w:tcW w:w="708" w:type="dxa"/>
          </w:tcPr>
          <w:p w14:paraId="3213B8D3" w14:textId="77777777" w:rsidR="000234BB" w:rsidRDefault="000234BB" w:rsidP="00725808">
            <w:pPr>
              <w:rPr>
                <w:b/>
                <w:sz w:val="16"/>
                <w:szCs w:val="16"/>
                <w:lang w:val="en-GB"/>
              </w:rPr>
            </w:pPr>
            <w:r>
              <w:rPr>
                <w:b/>
                <w:sz w:val="16"/>
                <w:szCs w:val="16"/>
                <w:lang w:val="en-GB"/>
              </w:rPr>
              <w:t>Mult</w:t>
            </w:r>
          </w:p>
        </w:tc>
        <w:tc>
          <w:tcPr>
            <w:tcW w:w="567" w:type="dxa"/>
          </w:tcPr>
          <w:p w14:paraId="39A63E4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9B042DF" w14:textId="77777777" w:rsidR="000234BB" w:rsidRPr="008359F5" w:rsidRDefault="000234BB" w:rsidP="00725808">
            <w:pPr>
              <w:rPr>
                <w:b/>
                <w:sz w:val="16"/>
                <w:szCs w:val="16"/>
                <w:lang w:val="en-GB"/>
              </w:rPr>
            </w:pPr>
            <w:r>
              <w:rPr>
                <w:b/>
                <w:sz w:val="16"/>
                <w:szCs w:val="16"/>
                <w:lang w:val="en-GB"/>
              </w:rPr>
              <w:t>Comment</w:t>
            </w:r>
          </w:p>
        </w:tc>
      </w:tr>
      <w:tr w:rsidR="000234BB" w:rsidRPr="00CC6307" w14:paraId="6FB1AAE0" w14:textId="77777777" w:rsidTr="00725808">
        <w:tc>
          <w:tcPr>
            <w:tcW w:w="1588" w:type="dxa"/>
          </w:tcPr>
          <w:p w14:paraId="03B91CCB" w14:textId="77777777" w:rsidR="000234BB" w:rsidRPr="00634625" w:rsidRDefault="000234BB" w:rsidP="00725808">
            <w:pPr>
              <w:pStyle w:val="SmallStandard"/>
            </w:pPr>
            <w:r>
              <w:t>ZoneAssignment</w:t>
            </w:r>
          </w:p>
        </w:tc>
        <w:tc>
          <w:tcPr>
            <w:tcW w:w="708" w:type="dxa"/>
          </w:tcPr>
          <w:p w14:paraId="6F9248E5" w14:textId="77777777" w:rsidR="000234BB" w:rsidRDefault="000234BB" w:rsidP="00725808"/>
        </w:tc>
        <w:tc>
          <w:tcPr>
            <w:tcW w:w="1560" w:type="dxa"/>
          </w:tcPr>
          <w:p w14:paraId="5A037F63" w14:textId="77777777" w:rsidR="000234BB" w:rsidRDefault="000234BB" w:rsidP="00725808"/>
        </w:tc>
        <w:tc>
          <w:tcPr>
            <w:tcW w:w="708" w:type="dxa"/>
          </w:tcPr>
          <w:p w14:paraId="533ADF17" w14:textId="77777777" w:rsidR="000234BB" w:rsidRDefault="000234BB" w:rsidP="00725808"/>
        </w:tc>
        <w:tc>
          <w:tcPr>
            <w:tcW w:w="567" w:type="dxa"/>
          </w:tcPr>
          <w:p w14:paraId="148D654D" w14:textId="77777777" w:rsidR="000234BB" w:rsidRDefault="000234BB" w:rsidP="00725808">
            <w:pPr>
              <w:pStyle w:val="SmallStandard"/>
            </w:pPr>
            <w:r>
              <w:t>Y</w:t>
            </w:r>
          </w:p>
        </w:tc>
        <w:tc>
          <w:tcPr>
            <w:tcW w:w="3969" w:type="dxa"/>
          </w:tcPr>
          <w:p w14:paraId="0F73FCB0" w14:textId="77777777" w:rsidR="000234BB" w:rsidRDefault="000234BB" w:rsidP="00725808"/>
        </w:tc>
      </w:tr>
      <w:tr w:rsidR="000234BB" w:rsidRPr="00CC6307" w14:paraId="2778933F" w14:textId="77777777" w:rsidTr="00725808">
        <w:tc>
          <w:tcPr>
            <w:tcW w:w="1588" w:type="dxa"/>
          </w:tcPr>
          <w:p w14:paraId="0DF54365" w14:textId="77777777" w:rsidR="000234BB" w:rsidRPr="00634625" w:rsidRDefault="000234BB" w:rsidP="00725808">
            <w:pPr>
              <w:pStyle w:val="SmallStandard"/>
            </w:pPr>
            <w:r>
              <w:t>TopologyZone</w:t>
            </w:r>
          </w:p>
        </w:tc>
        <w:tc>
          <w:tcPr>
            <w:tcW w:w="708" w:type="dxa"/>
          </w:tcPr>
          <w:p w14:paraId="15274273" w14:textId="77777777" w:rsidR="000234BB" w:rsidRDefault="000234BB" w:rsidP="00725808"/>
        </w:tc>
        <w:tc>
          <w:tcPr>
            <w:tcW w:w="1560" w:type="dxa"/>
          </w:tcPr>
          <w:p w14:paraId="1E2CF791" w14:textId="77777777" w:rsidR="000234BB" w:rsidRPr="00132C43" w:rsidRDefault="000234BB" w:rsidP="00725808">
            <w:pPr>
              <w:pStyle w:val="SmallStandard"/>
            </w:pPr>
            <w:r>
              <w:t>assignment</w:t>
            </w:r>
          </w:p>
        </w:tc>
        <w:tc>
          <w:tcPr>
            <w:tcW w:w="708" w:type="dxa"/>
          </w:tcPr>
          <w:p w14:paraId="3E223B96" w14:textId="77777777" w:rsidR="000234BB" w:rsidRPr="00D331EF" w:rsidRDefault="000234BB" w:rsidP="00725808">
            <w:pPr>
              <w:pStyle w:val="SmallStandard"/>
            </w:pPr>
            <w:r w:rsidRPr="00D01517">
              <w:t>0..*</w:t>
            </w:r>
          </w:p>
        </w:tc>
        <w:tc>
          <w:tcPr>
            <w:tcW w:w="567" w:type="dxa"/>
          </w:tcPr>
          <w:p w14:paraId="4254AF07" w14:textId="77777777" w:rsidR="000234BB" w:rsidRDefault="000234BB" w:rsidP="00725808">
            <w:pPr>
              <w:pStyle w:val="SmallStandard"/>
            </w:pPr>
            <w:r>
              <w:t>Y</w:t>
            </w:r>
          </w:p>
        </w:tc>
        <w:tc>
          <w:tcPr>
            <w:tcW w:w="3969" w:type="dxa"/>
          </w:tcPr>
          <w:p w14:paraId="45CB6899" w14:textId="77777777" w:rsidR="000234BB" w:rsidRDefault="000234BB" w:rsidP="00725808">
            <w:r>
              <w:t>The assignments of specific topology elements to this zone.</w:t>
            </w:r>
          </w:p>
        </w:tc>
      </w:tr>
    </w:tbl>
    <w:p w14:paraId="57B58D4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668" w:name="_82083a5dcef2ff02bce2a2456d62f6a1"/>
      <w:r>
        <w:rPr>
          <w:lang w:val="en-GB"/>
        </w:rPr>
        <w:t>ZoneCoverage</w:t>
      </w:r>
      <w:bookmarkEnd w:id="1668"/>
    </w:p>
    <w:p w14:paraId="6AFAFD18" w14:textId="77777777" w:rsidR="000234BB" w:rsidRDefault="000234BB" w:rsidP="000234BB">
      <w:r>
        <w:rPr>
          <w:sz w:val="18"/>
          <w:szCs w:val="18"/>
        </w:rPr>
        <w:t xml:space="preserve">A </w:t>
      </w:r>
      <w:r>
        <w:rPr>
          <w:i/>
          <w:iCs/>
          <w:sz w:val="18"/>
          <w:szCs w:val="18"/>
        </w:rPr>
        <w:t xml:space="preserve">ZoneCoverage </w:t>
      </w:r>
      <w:r>
        <w:rPr>
          <w:sz w:val="18"/>
          <w:szCs w:val="18"/>
        </w:rPr>
        <w:t xml:space="preserve">defines an area on a </w:t>
      </w:r>
      <w:r>
        <w:rPr>
          <w:i/>
          <w:iCs/>
          <w:sz w:val="18"/>
          <w:szCs w:val="18"/>
        </w:rPr>
        <w:t>TopologySegment</w:t>
      </w:r>
      <w:r>
        <w:rPr>
          <w:sz w:val="18"/>
          <w:szCs w:val="18"/>
        </w:rPr>
        <w:t xml:space="preserve"> that lies within a </w:t>
      </w:r>
      <w:r>
        <w:rPr>
          <w:i/>
          <w:iCs/>
          <w:sz w:val="18"/>
          <w:szCs w:val="18"/>
        </w:rPr>
        <w:t>TopologyZone.</w:t>
      </w:r>
      <w:r>
        <w:rPr>
          <w:sz w:val="18"/>
          <w:szCs w:val="18"/>
        </w:rPr>
        <w:t xml:space="preserve"> The area is defined with two </w:t>
      </w:r>
      <w:r>
        <w:rPr>
          <w:i/>
          <w:iCs/>
          <w:sz w:val="18"/>
          <w:szCs w:val="18"/>
        </w:rPr>
        <w:t>Locations</w:t>
      </w:r>
      <w:r>
        <w:rPr>
          <w:sz w:val="18"/>
          <w:szCs w:val="18"/>
        </w:rPr>
        <w:t xml:space="preserve">. </w:t>
      </w:r>
      <w:r>
        <w:rPr>
          <w:i/>
          <w:iCs/>
          <w:sz w:val="18"/>
          <w:szCs w:val="18"/>
        </w:rPr>
        <w:t xml:space="preserve">Locations </w:t>
      </w:r>
      <w:r>
        <w:rPr>
          <w:sz w:val="18"/>
          <w:szCs w:val="18"/>
        </w:rPr>
        <w:t xml:space="preserve">are the same mechanism that is used to define placements for components. The area that is in the </w:t>
      </w:r>
      <w:r>
        <w:rPr>
          <w:i/>
          <w:iCs/>
          <w:sz w:val="18"/>
          <w:szCs w:val="18"/>
        </w:rPr>
        <w:t xml:space="preserve">TopologyZone </w:t>
      </w:r>
      <w:r>
        <w:rPr>
          <w:sz w:val="18"/>
          <w:szCs w:val="18"/>
        </w:rPr>
        <w:t>is the area between the two locations. There is no semantic in the direction of the definition, so the assignment of first &amp; second Location is completely arbitrary.</w:t>
      </w:r>
    </w:p>
    <w:p w14:paraId="39CC630D" w14:textId="77777777" w:rsidR="000234BB" w:rsidRDefault="000234BB" w:rsidP="000234BB">
      <w:r>
        <w:rPr>
          <w:sz w:val="18"/>
          <w:szCs w:val="18"/>
        </w:rPr>
        <w:t xml:space="preserve">However, there are some restrictions for the definition of the locations. All locations have to be in relation to the </w:t>
      </w:r>
      <w:r>
        <w:rPr>
          <w:i/>
          <w:iCs/>
          <w:sz w:val="18"/>
          <w:szCs w:val="18"/>
        </w:rPr>
        <w:t xml:space="preserve">TopologySegment </w:t>
      </w:r>
      <w:r>
        <w:rPr>
          <w:sz w:val="18"/>
          <w:szCs w:val="18"/>
        </w:rPr>
        <w:t xml:space="preserve">that is referenced by the containing </w:t>
      </w:r>
      <w:r>
        <w:rPr>
          <w:i/>
          <w:iCs/>
          <w:sz w:val="18"/>
          <w:szCs w:val="18"/>
        </w:rPr>
        <w:t>ZoneAssignment</w:t>
      </w:r>
      <w:r>
        <w:rPr>
          <w:sz w:val="18"/>
          <w:szCs w:val="18"/>
        </w:rPr>
        <w:t xml:space="preserve">. This means the </w:t>
      </w:r>
      <w:r>
        <w:rPr>
          <w:i/>
          <w:iCs/>
          <w:sz w:val="18"/>
          <w:szCs w:val="18"/>
        </w:rPr>
        <w:t>Locations</w:t>
      </w:r>
      <w:r>
        <w:rPr>
          <w:sz w:val="18"/>
          <w:szCs w:val="18"/>
        </w:rPr>
        <w:t xml:space="preserve"> have to be either a </w:t>
      </w:r>
      <w:r>
        <w:rPr>
          <w:i/>
          <w:iCs/>
          <w:sz w:val="18"/>
          <w:szCs w:val="18"/>
        </w:rPr>
        <w:t xml:space="preserve">SegmentLocation on the </w:t>
      </w:r>
      <w:r>
        <w:rPr>
          <w:sz w:val="18"/>
          <w:szCs w:val="18"/>
        </w:rPr>
        <w:t>respective</w:t>
      </w:r>
      <w:r>
        <w:rPr>
          <w:i/>
          <w:iCs/>
          <w:sz w:val="18"/>
          <w:szCs w:val="18"/>
        </w:rPr>
        <w:t xml:space="preserve"> TopologySegment</w:t>
      </w:r>
      <w:r>
        <w:rPr>
          <w:sz w:val="18"/>
          <w:szCs w:val="18"/>
        </w:rPr>
        <w:t xml:space="preserve"> or a </w:t>
      </w:r>
      <w:r>
        <w:rPr>
          <w:i/>
          <w:iCs/>
          <w:sz w:val="18"/>
          <w:szCs w:val="18"/>
        </w:rPr>
        <w:t>NodeLocation</w:t>
      </w:r>
      <w:r>
        <w:rPr>
          <w:sz w:val="18"/>
          <w:szCs w:val="18"/>
        </w:rPr>
        <w:t xml:space="preserve"> on the start or end node of this particular </w:t>
      </w:r>
      <w:r>
        <w:rPr>
          <w:i/>
          <w:iCs/>
          <w:sz w:val="18"/>
          <w:szCs w:val="18"/>
        </w:rPr>
        <w:t>TopologySegment.</w:t>
      </w:r>
      <w:r>
        <w:rPr>
          <w:sz w:val="18"/>
          <w:szCs w:val="18"/>
        </w:rPr>
        <w:t xml:space="preserve"> A </w:t>
      </w:r>
      <w:r>
        <w:rPr>
          <w:i/>
          <w:iCs/>
          <w:sz w:val="18"/>
          <w:szCs w:val="18"/>
        </w:rPr>
        <w:t>ZoneCoverage</w:t>
      </w:r>
      <w:r>
        <w:rPr>
          <w:sz w:val="18"/>
          <w:szCs w:val="18"/>
        </w:rPr>
        <w:t xml:space="preserve"> from start to end node of a </w:t>
      </w:r>
      <w:r>
        <w:rPr>
          <w:i/>
          <w:iCs/>
          <w:sz w:val="18"/>
          <w:szCs w:val="18"/>
        </w:rPr>
        <w:t>TopologySegment</w:t>
      </w:r>
      <w:r>
        <w:rPr>
          <w:sz w:val="18"/>
          <w:szCs w:val="18"/>
        </w:rPr>
        <w:t xml:space="preserve"> is equivalent to the complete omission of </w:t>
      </w:r>
      <w:r>
        <w:rPr>
          <w:i/>
          <w:iCs/>
          <w:sz w:val="18"/>
          <w:szCs w:val="18"/>
        </w:rPr>
        <w:t>ZoneCoverages</w:t>
      </w:r>
      <w:r>
        <w:rPr>
          <w:sz w:val="18"/>
          <w:szCs w:val="18"/>
        </w:rPr>
        <w:t xml:space="preserve"> for a particular </w:t>
      </w:r>
      <w:r>
        <w:rPr>
          <w:i/>
          <w:iCs/>
          <w:sz w:val="18"/>
          <w:szCs w:val="18"/>
        </w:rPr>
        <w:t>ZoneAssignment</w:t>
      </w:r>
      <w:r>
        <w:rPr>
          <w:sz w:val="18"/>
          <w:szCs w:val="18"/>
        </w:rPr>
        <w:t>.</w:t>
      </w:r>
    </w:p>
    <w:p w14:paraId="7100C1C3" w14:textId="77777777" w:rsidR="000234BB" w:rsidRDefault="000234BB" w:rsidP="000234BB">
      <w:r>
        <w:rPr>
          <w:sz w:val="18"/>
          <w:szCs w:val="18"/>
        </w:rPr>
        <w:t xml:space="preserve"> </w:t>
      </w:r>
    </w:p>
    <w:p w14:paraId="4516401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81B8A30" w14:textId="77777777" w:rsidTr="00725808">
        <w:tc>
          <w:tcPr>
            <w:tcW w:w="2013" w:type="dxa"/>
            <w:tcMar>
              <w:top w:w="28" w:type="dxa"/>
              <w:left w:w="28" w:type="dxa"/>
              <w:bottom w:w="28" w:type="dxa"/>
              <w:right w:w="28" w:type="dxa"/>
            </w:tcMar>
          </w:tcPr>
          <w:p w14:paraId="01A57BB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87C84A" w14:textId="77777777" w:rsidR="000234BB" w:rsidRDefault="000234BB" w:rsidP="00725808"/>
        </w:tc>
      </w:tr>
      <w:tr w:rsidR="000234BB" w:rsidRPr="008359F5" w14:paraId="22C34126" w14:textId="77777777" w:rsidTr="00725808">
        <w:tc>
          <w:tcPr>
            <w:tcW w:w="2013" w:type="dxa"/>
            <w:tcMar>
              <w:top w:w="28" w:type="dxa"/>
              <w:left w:w="28" w:type="dxa"/>
              <w:bottom w:w="28" w:type="dxa"/>
              <w:right w:w="28" w:type="dxa"/>
            </w:tcMar>
          </w:tcPr>
          <w:p w14:paraId="4391276F"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A2988E" w14:textId="77777777" w:rsidR="000234BB" w:rsidRDefault="000234BB" w:rsidP="00725808"/>
        </w:tc>
      </w:tr>
      <w:tr w:rsidR="000234BB" w:rsidRPr="008359F5" w14:paraId="461CA108" w14:textId="77777777" w:rsidTr="00725808">
        <w:tc>
          <w:tcPr>
            <w:tcW w:w="2013" w:type="dxa"/>
            <w:tcMar>
              <w:top w:w="28" w:type="dxa"/>
              <w:left w:w="28" w:type="dxa"/>
              <w:bottom w:w="28" w:type="dxa"/>
              <w:right w:w="28" w:type="dxa"/>
            </w:tcMar>
          </w:tcPr>
          <w:p w14:paraId="37A7262C"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7037E2" w14:textId="77777777" w:rsidR="000234BB" w:rsidRPr="000437C1" w:rsidRDefault="000234BB" w:rsidP="00725808">
            <w:pPr>
              <w:pStyle w:val="SmallStandard"/>
            </w:pPr>
            <w:r>
              <w:t>false</w:t>
            </w:r>
          </w:p>
        </w:tc>
      </w:tr>
    </w:tbl>
    <w:p w14:paraId="535A9821"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2AC237B" w14:textId="77777777" w:rsidTr="00725808">
        <w:tc>
          <w:tcPr>
            <w:tcW w:w="3856" w:type="dxa"/>
            <w:gridSpan w:val="3"/>
          </w:tcPr>
          <w:p w14:paraId="558B1D3A" w14:textId="77777777" w:rsidR="000234BB" w:rsidRDefault="000234BB" w:rsidP="00725808">
            <w:pPr>
              <w:jc w:val="center"/>
              <w:rPr>
                <w:b/>
                <w:sz w:val="16"/>
                <w:szCs w:val="16"/>
                <w:lang w:val="en-GB"/>
              </w:rPr>
            </w:pPr>
            <w:r>
              <w:rPr>
                <w:b/>
                <w:sz w:val="16"/>
                <w:szCs w:val="16"/>
                <w:lang w:val="en-GB"/>
              </w:rPr>
              <w:t>Other End</w:t>
            </w:r>
          </w:p>
        </w:tc>
        <w:tc>
          <w:tcPr>
            <w:tcW w:w="708" w:type="dxa"/>
          </w:tcPr>
          <w:p w14:paraId="54ED21D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8384B43" w14:textId="77777777" w:rsidR="000234BB" w:rsidRDefault="000234BB" w:rsidP="00725808">
            <w:pPr>
              <w:jc w:val="center"/>
              <w:rPr>
                <w:b/>
                <w:sz w:val="16"/>
                <w:szCs w:val="16"/>
                <w:lang w:val="en-GB"/>
              </w:rPr>
            </w:pPr>
            <w:r>
              <w:rPr>
                <w:b/>
                <w:sz w:val="16"/>
                <w:szCs w:val="16"/>
                <w:lang w:val="en-GB"/>
              </w:rPr>
              <w:t>General</w:t>
            </w:r>
          </w:p>
        </w:tc>
      </w:tr>
      <w:tr w:rsidR="000234BB" w:rsidRPr="00720F6F" w14:paraId="2C161D72" w14:textId="77777777" w:rsidTr="00725808">
        <w:tc>
          <w:tcPr>
            <w:tcW w:w="1573" w:type="dxa"/>
          </w:tcPr>
          <w:p w14:paraId="70D9ECDD" w14:textId="77777777" w:rsidR="000234BB" w:rsidRDefault="000234BB" w:rsidP="00725808">
            <w:pPr>
              <w:rPr>
                <w:b/>
                <w:sz w:val="16"/>
                <w:szCs w:val="16"/>
                <w:lang w:val="en-GB"/>
              </w:rPr>
            </w:pPr>
            <w:r>
              <w:rPr>
                <w:b/>
                <w:sz w:val="16"/>
                <w:szCs w:val="16"/>
                <w:lang w:val="en-GB"/>
              </w:rPr>
              <w:t>Type</w:t>
            </w:r>
          </w:p>
        </w:tc>
        <w:tc>
          <w:tcPr>
            <w:tcW w:w="1574" w:type="dxa"/>
          </w:tcPr>
          <w:p w14:paraId="7360C98D" w14:textId="77777777" w:rsidR="000234BB" w:rsidRDefault="000234BB" w:rsidP="00725808">
            <w:pPr>
              <w:rPr>
                <w:b/>
                <w:sz w:val="16"/>
                <w:szCs w:val="16"/>
                <w:lang w:val="en-GB"/>
              </w:rPr>
            </w:pPr>
            <w:r>
              <w:rPr>
                <w:b/>
                <w:sz w:val="16"/>
                <w:szCs w:val="16"/>
                <w:lang w:val="en-GB"/>
              </w:rPr>
              <w:t>Role</w:t>
            </w:r>
          </w:p>
        </w:tc>
        <w:tc>
          <w:tcPr>
            <w:tcW w:w="708" w:type="dxa"/>
          </w:tcPr>
          <w:p w14:paraId="63211C62" w14:textId="77777777" w:rsidR="000234BB" w:rsidRDefault="000234BB" w:rsidP="00725808">
            <w:pPr>
              <w:rPr>
                <w:b/>
                <w:sz w:val="16"/>
                <w:szCs w:val="16"/>
                <w:lang w:val="en-GB"/>
              </w:rPr>
            </w:pPr>
            <w:r>
              <w:rPr>
                <w:b/>
                <w:sz w:val="16"/>
                <w:szCs w:val="16"/>
                <w:lang w:val="en-GB"/>
              </w:rPr>
              <w:t>Mult</w:t>
            </w:r>
          </w:p>
        </w:tc>
        <w:tc>
          <w:tcPr>
            <w:tcW w:w="709" w:type="dxa"/>
          </w:tcPr>
          <w:p w14:paraId="084AC6AE" w14:textId="77777777" w:rsidR="000234BB" w:rsidRDefault="000234BB" w:rsidP="00725808">
            <w:pPr>
              <w:rPr>
                <w:b/>
                <w:sz w:val="16"/>
                <w:szCs w:val="16"/>
                <w:lang w:val="en-GB"/>
              </w:rPr>
            </w:pPr>
            <w:r>
              <w:rPr>
                <w:b/>
                <w:sz w:val="16"/>
                <w:szCs w:val="16"/>
                <w:lang w:val="en-GB"/>
              </w:rPr>
              <w:t>Mult</w:t>
            </w:r>
          </w:p>
        </w:tc>
        <w:tc>
          <w:tcPr>
            <w:tcW w:w="567" w:type="dxa"/>
          </w:tcPr>
          <w:p w14:paraId="37B4A3FA"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8039273" w14:textId="77777777" w:rsidR="000234BB" w:rsidRPr="008359F5" w:rsidRDefault="000234BB" w:rsidP="00725808">
            <w:pPr>
              <w:rPr>
                <w:b/>
                <w:sz w:val="16"/>
                <w:szCs w:val="16"/>
                <w:lang w:val="en-GB"/>
              </w:rPr>
            </w:pPr>
            <w:r>
              <w:rPr>
                <w:b/>
                <w:sz w:val="16"/>
                <w:szCs w:val="16"/>
                <w:lang w:val="en-GB"/>
              </w:rPr>
              <w:t>Comment</w:t>
            </w:r>
          </w:p>
        </w:tc>
      </w:tr>
      <w:tr w:rsidR="000234BB" w:rsidRPr="00CC6307" w14:paraId="6B0840CC" w14:textId="77777777" w:rsidTr="00725808">
        <w:tc>
          <w:tcPr>
            <w:tcW w:w="1573" w:type="dxa"/>
          </w:tcPr>
          <w:p w14:paraId="677465D2" w14:textId="77777777" w:rsidR="000234BB" w:rsidRPr="00634625" w:rsidRDefault="000234BB" w:rsidP="00725808">
            <w:pPr>
              <w:pStyle w:val="SmallStandard"/>
            </w:pPr>
            <w:r>
              <w:t>Location</w:t>
            </w:r>
          </w:p>
        </w:tc>
        <w:tc>
          <w:tcPr>
            <w:tcW w:w="1574" w:type="dxa"/>
          </w:tcPr>
          <w:p w14:paraId="77730719" w14:textId="77777777" w:rsidR="000234BB" w:rsidRPr="00132C43" w:rsidRDefault="000234BB" w:rsidP="00725808">
            <w:pPr>
              <w:pStyle w:val="SmallStandard"/>
            </w:pPr>
            <w:r>
              <w:t>firstLocation</w:t>
            </w:r>
          </w:p>
        </w:tc>
        <w:tc>
          <w:tcPr>
            <w:tcW w:w="708" w:type="dxa"/>
          </w:tcPr>
          <w:p w14:paraId="12E433CF" w14:textId="77777777" w:rsidR="000234BB" w:rsidRPr="00D331EF" w:rsidRDefault="000234BB" w:rsidP="00725808">
            <w:pPr>
              <w:pStyle w:val="SmallStandard"/>
            </w:pPr>
            <w:r w:rsidRPr="00574783">
              <w:t>1</w:t>
            </w:r>
          </w:p>
        </w:tc>
        <w:tc>
          <w:tcPr>
            <w:tcW w:w="709" w:type="dxa"/>
          </w:tcPr>
          <w:p w14:paraId="57A44B10" w14:textId="77777777" w:rsidR="000234BB" w:rsidRPr="00D331EF" w:rsidRDefault="000234BB" w:rsidP="00725808">
            <w:pPr>
              <w:pStyle w:val="SmallStandard"/>
            </w:pPr>
            <w:r w:rsidRPr="00207506">
              <w:t>0..1</w:t>
            </w:r>
          </w:p>
        </w:tc>
        <w:tc>
          <w:tcPr>
            <w:tcW w:w="567" w:type="dxa"/>
          </w:tcPr>
          <w:p w14:paraId="54E08DDC" w14:textId="77777777" w:rsidR="000234BB" w:rsidRDefault="000234BB" w:rsidP="00725808">
            <w:pPr>
              <w:pStyle w:val="SmallStandard"/>
            </w:pPr>
            <w:r>
              <w:t>Y</w:t>
            </w:r>
          </w:p>
        </w:tc>
        <w:tc>
          <w:tcPr>
            <w:tcW w:w="3969" w:type="dxa"/>
          </w:tcPr>
          <w:p w14:paraId="45AF2416" w14:textId="77777777" w:rsidR="000234BB" w:rsidRDefault="000234BB" w:rsidP="00725808"/>
        </w:tc>
      </w:tr>
      <w:tr w:rsidR="000234BB" w:rsidRPr="00CC6307" w14:paraId="400DBBA2" w14:textId="77777777" w:rsidTr="00725808">
        <w:tc>
          <w:tcPr>
            <w:tcW w:w="1573" w:type="dxa"/>
          </w:tcPr>
          <w:p w14:paraId="36AAC606" w14:textId="77777777" w:rsidR="000234BB" w:rsidRPr="00634625" w:rsidRDefault="000234BB" w:rsidP="00725808">
            <w:pPr>
              <w:pStyle w:val="SmallStandard"/>
            </w:pPr>
            <w:r>
              <w:t>Location</w:t>
            </w:r>
          </w:p>
        </w:tc>
        <w:tc>
          <w:tcPr>
            <w:tcW w:w="1574" w:type="dxa"/>
          </w:tcPr>
          <w:p w14:paraId="507BAE05" w14:textId="77777777" w:rsidR="000234BB" w:rsidRPr="00132C43" w:rsidRDefault="000234BB" w:rsidP="00725808">
            <w:pPr>
              <w:pStyle w:val="SmallStandard"/>
            </w:pPr>
            <w:r>
              <w:t>secondLocation</w:t>
            </w:r>
          </w:p>
        </w:tc>
        <w:tc>
          <w:tcPr>
            <w:tcW w:w="708" w:type="dxa"/>
          </w:tcPr>
          <w:p w14:paraId="33CFC77D" w14:textId="77777777" w:rsidR="000234BB" w:rsidRPr="00D331EF" w:rsidRDefault="000234BB" w:rsidP="00725808">
            <w:pPr>
              <w:pStyle w:val="SmallStandard"/>
            </w:pPr>
            <w:r w:rsidRPr="00574783">
              <w:t>1</w:t>
            </w:r>
          </w:p>
        </w:tc>
        <w:tc>
          <w:tcPr>
            <w:tcW w:w="709" w:type="dxa"/>
          </w:tcPr>
          <w:p w14:paraId="4524DFCD" w14:textId="77777777" w:rsidR="000234BB" w:rsidRPr="00D331EF" w:rsidRDefault="000234BB" w:rsidP="00725808">
            <w:pPr>
              <w:pStyle w:val="SmallStandard"/>
            </w:pPr>
            <w:r w:rsidRPr="00207506">
              <w:t>0..1</w:t>
            </w:r>
          </w:p>
        </w:tc>
        <w:tc>
          <w:tcPr>
            <w:tcW w:w="567" w:type="dxa"/>
          </w:tcPr>
          <w:p w14:paraId="32AA89B3" w14:textId="77777777" w:rsidR="000234BB" w:rsidRDefault="000234BB" w:rsidP="00725808">
            <w:pPr>
              <w:pStyle w:val="SmallStandard"/>
            </w:pPr>
            <w:r>
              <w:t>Y</w:t>
            </w:r>
          </w:p>
        </w:tc>
        <w:tc>
          <w:tcPr>
            <w:tcW w:w="3969" w:type="dxa"/>
          </w:tcPr>
          <w:p w14:paraId="537163C7" w14:textId="77777777" w:rsidR="000234BB" w:rsidRDefault="000234BB" w:rsidP="00725808"/>
        </w:tc>
      </w:tr>
    </w:tbl>
    <w:p w14:paraId="69E416BB"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B8749C3" w14:textId="77777777" w:rsidTr="00725808">
        <w:tc>
          <w:tcPr>
            <w:tcW w:w="2296" w:type="dxa"/>
            <w:gridSpan w:val="2"/>
          </w:tcPr>
          <w:p w14:paraId="6E48FED0"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01646D93"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4CC4532" w14:textId="77777777" w:rsidR="000234BB" w:rsidRDefault="000234BB" w:rsidP="00725808">
            <w:pPr>
              <w:jc w:val="center"/>
              <w:rPr>
                <w:b/>
                <w:sz w:val="16"/>
                <w:szCs w:val="16"/>
                <w:lang w:val="en-GB"/>
              </w:rPr>
            </w:pPr>
            <w:r>
              <w:rPr>
                <w:b/>
                <w:sz w:val="16"/>
                <w:szCs w:val="16"/>
                <w:lang w:val="en-GB"/>
              </w:rPr>
              <w:t>General</w:t>
            </w:r>
          </w:p>
        </w:tc>
      </w:tr>
      <w:tr w:rsidR="000234BB" w:rsidRPr="00720F6F" w14:paraId="79AD2A89" w14:textId="77777777" w:rsidTr="00725808">
        <w:tc>
          <w:tcPr>
            <w:tcW w:w="1588" w:type="dxa"/>
          </w:tcPr>
          <w:p w14:paraId="00257E77" w14:textId="77777777" w:rsidR="000234BB" w:rsidRDefault="000234BB" w:rsidP="00725808">
            <w:pPr>
              <w:rPr>
                <w:b/>
                <w:sz w:val="16"/>
                <w:szCs w:val="16"/>
                <w:lang w:val="en-GB"/>
              </w:rPr>
            </w:pPr>
            <w:r>
              <w:rPr>
                <w:b/>
                <w:sz w:val="16"/>
                <w:szCs w:val="16"/>
                <w:lang w:val="en-GB"/>
              </w:rPr>
              <w:t>Type</w:t>
            </w:r>
          </w:p>
        </w:tc>
        <w:tc>
          <w:tcPr>
            <w:tcW w:w="708" w:type="dxa"/>
          </w:tcPr>
          <w:p w14:paraId="39714D65" w14:textId="77777777" w:rsidR="000234BB" w:rsidRDefault="000234BB" w:rsidP="00725808">
            <w:pPr>
              <w:rPr>
                <w:b/>
                <w:sz w:val="16"/>
                <w:szCs w:val="16"/>
                <w:lang w:val="en-GB"/>
              </w:rPr>
            </w:pPr>
            <w:r>
              <w:rPr>
                <w:b/>
                <w:sz w:val="16"/>
                <w:szCs w:val="16"/>
                <w:lang w:val="en-GB"/>
              </w:rPr>
              <w:t>Mult</w:t>
            </w:r>
          </w:p>
        </w:tc>
        <w:tc>
          <w:tcPr>
            <w:tcW w:w="1560" w:type="dxa"/>
          </w:tcPr>
          <w:p w14:paraId="4AB2F9B1" w14:textId="77777777" w:rsidR="000234BB" w:rsidRDefault="000234BB" w:rsidP="00725808">
            <w:pPr>
              <w:rPr>
                <w:b/>
                <w:sz w:val="16"/>
                <w:szCs w:val="16"/>
                <w:lang w:val="en-GB"/>
              </w:rPr>
            </w:pPr>
            <w:r>
              <w:rPr>
                <w:b/>
                <w:sz w:val="16"/>
                <w:szCs w:val="16"/>
                <w:lang w:val="en-GB"/>
              </w:rPr>
              <w:t>Role</w:t>
            </w:r>
          </w:p>
        </w:tc>
        <w:tc>
          <w:tcPr>
            <w:tcW w:w="708" w:type="dxa"/>
          </w:tcPr>
          <w:p w14:paraId="4F21CB40" w14:textId="77777777" w:rsidR="000234BB" w:rsidRDefault="000234BB" w:rsidP="00725808">
            <w:pPr>
              <w:rPr>
                <w:b/>
                <w:sz w:val="16"/>
                <w:szCs w:val="16"/>
                <w:lang w:val="en-GB"/>
              </w:rPr>
            </w:pPr>
            <w:r>
              <w:rPr>
                <w:b/>
                <w:sz w:val="16"/>
                <w:szCs w:val="16"/>
                <w:lang w:val="en-GB"/>
              </w:rPr>
              <w:t>Mult</w:t>
            </w:r>
          </w:p>
        </w:tc>
        <w:tc>
          <w:tcPr>
            <w:tcW w:w="567" w:type="dxa"/>
          </w:tcPr>
          <w:p w14:paraId="5E7F28D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F4DE092" w14:textId="77777777" w:rsidR="000234BB" w:rsidRPr="008359F5" w:rsidRDefault="000234BB" w:rsidP="00725808">
            <w:pPr>
              <w:rPr>
                <w:b/>
                <w:sz w:val="16"/>
                <w:szCs w:val="16"/>
                <w:lang w:val="en-GB"/>
              </w:rPr>
            </w:pPr>
            <w:r>
              <w:rPr>
                <w:b/>
                <w:sz w:val="16"/>
                <w:szCs w:val="16"/>
                <w:lang w:val="en-GB"/>
              </w:rPr>
              <w:t>Comment</w:t>
            </w:r>
          </w:p>
        </w:tc>
      </w:tr>
      <w:tr w:rsidR="000234BB" w:rsidRPr="00CC6307" w14:paraId="3EA56EF3" w14:textId="77777777" w:rsidTr="00725808">
        <w:tc>
          <w:tcPr>
            <w:tcW w:w="1588" w:type="dxa"/>
          </w:tcPr>
          <w:p w14:paraId="0345C063" w14:textId="77777777" w:rsidR="000234BB" w:rsidRPr="00634625" w:rsidRDefault="000234BB" w:rsidP="00725808">
            <w:pPr>
              <w:pStyle w:val="SmallStandard"/>
            </w:pPr>
            <w:r>
              <w:t>ZoneAssignment</w:t>
            </w:r>
          </w:p>
        </w:tc>
        <w:tc>
          <w:tcPr>
            <w:tcW w:w="708" w:type="dxa"/>
          </w:tcPr>
          <w:p w14:paraId="25F237C2" w14:textId="77777777" w:rsidR="000234BB" w:rsidRPr="00D331EF" w:rsidRDefault="000234BB" w:rsidP="00725808">
            <w:pPr>
              <w:pStyle w:val="SmallStandard"/>
            </w:pPr>
            <w:r w:rsidRPr="00D01517">
              <w:t>1</w:t>
            </w:r>
          </w:p>
        </w:tc>
        <w:tc>
          <w:tcPr>
            <w:tcW w:w="1560" w:type="dxa"/>
          </w:tcPr>
          <w:p w14:paraId="5851E43F" w14:textId="77777777" w:rsidR="000234BB" w:rsidRPr="00132C43" w:rsidRDefault="000234BB" w:rsidP="00725808">
            <w:pPr>
              <w:pStyle w:val="SmallStandard"/>
            </w:pPr>
            <w:r>
              <w:t>coverage</w:t>
            </w:r>
          </w:p>
        </w:tc>
        <w:tc>
          <w:tcPr>
            <w:tcW w:w="708" w:type="dxa"/>
          </w:tcPr>
          <w:p w14:paraId="58AE1C67" w14:textId="77777777" w:rsidR="000234BB" w:rsidRPr="00D331EF" w:rsidRDefault="000234BB" w:rsidP="00725808">
            <w:pPr>
              <w:pStyle w:val="SmallStandard"/>
            </w:pPr>
            <w:r w:rsidRPr="00D01517">
              <w:t>0..*</w:t>
            </w:r>
          </w:p>
        </w:tc>
        <w:tc>
          <w:tcPr>
            <w:tcW w:w="567" w:type="dxa"/>
          </w:tcPr>
          <w:p w14:paraId="2A847B41" w14:textId="77777777" w:rsidR="000234BB" w:rsidRDefault="000234BB" w:rsidP="00725808">
            <w:pPr>
              <w:pStyle w:val="SmallStandard"/>
            </w:pPr>
            <w:r>
              <w:t>Y</w:t>
            </w:r>
          </w:p>
        </w:tc>
        <w:tc>
          <w:tcPr>
            <w:tcW w:w="3969" w:type="dxa"/>
          </w:tcPr>
          <w:p w14:paraId="37792C4E" w14:textId="77777777" w:rsidR="000234BB" w:rsidRDefault="000234BB" w:rsidP="00725808">
            <w:pPr>
              <w:jc w:val="left"/>
            </w:pPr>
            <w:r>
              <w:rPr>
                <w:sz w:val="16"/>
                <w:szCs w:val="16"/>
              </w:rPr>
              <w:t xml:space="preserve">Contains a set of </w:t>
            </w:r>
            <w:r>
              <w:rPr>
                <w:i/>
                <w:iCs/>
                <w:sz w:val="16"/>
                <w:szCs w:val="16"/>
              </w:rPr>
              <w:t>ZoneCoverages</w:t>
            </w:r>
            <w:r>
              <w:rPr>
                <w:sz w:val="16"/>
                <w:szCs w:val="16"/>
              </w:rPr>
              <w:t xml:space="preserve"> that define the areas of a </w:t>
            </w:r>
            <w:r>
              <w:rPr>
                <w:i/>
                <w:iCs/>
                <w:sz w:val="16"/>
                <w:szCs w:val="16"/>
              </w:rPr>
              <w:t>TopologySegment</w:t>
            </w:r>
            <w:r>
              <w:rPr>
                <w:sz w:val="16"/>
                <w:szCs w:val="16"/>
              </w:rPr>
              <w:t xml:space="preserve"> that is affected by the TopologyZone. If no coverage is defined, the complete segment is affected. Multiple coverages can be necessary if the </w:t>
            </w:r>
            <w:r>
              <w:rPr>
                <w:i/>
                <w:iCs/>
                <w:sz w:val="16"/>
                <w:szCs w:val="16"/>
              </w:rPr>
              <w:t>TopologySegment</w:t>
            </w:r>
            <w:r>
              <w:rPr>
                <w:sz w:val="16"/>
                <w:szCs w:val="16"/>
              </w:rPr>
              <w:t xml:space="preserve"> zigzags in and out of the </w:t>
            </w:r>
            <w:r>
              <w:rPr>
                <w:i/>
                <w:iCs/>
                <w:sz w:val="16"/>
                <w:szCs w:val="16"/>
              </w:rPr>
              <w:t>TopologyZone.</w:t>
            </w:r>
          </w:p>
        </w:tc>
      </w:tr>
    </w:tbl>
    <w:p w14:paraId="6B9E261C"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69" w:name="_66812a82db173da9b00c43b2cec3d2b0"/>
      <w:r w:rsidRPr="005254F8">
        <w:rPr>
          <w:lang w:val="en-GB"/>
        </w:rPr>
        <w:t>AnchorType</w:t>
      </w:r>
      <w:bookmarkEnd w:id="1669"/>
    </w:p>
    <w:p w14:paraId="2D28E51A" w14:textId="77777777" w:rsidR="000234BB" w:rsidRDefault="000234BB" w:rsidP="000234BB">
      <w:r>
        <w:rPr>
          <w:sz w:val="18"/>
          <w:szCs w:val="18"/>
        </w:rPr>
        <w:t>Enumeration for the definition of AnchorType of the SegmentLocation.</w:t>
      </w:r>
    </w:p>
    <w:p w14:paraId="14E9E3B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08E5309" w14:textId="77777777" w:rsidTr="00725808">
        <w:tc>
          <w:tcPr>
            <w:tcW w:w="2013" w:type="dxa"/>
            <w:tcMar>
              <w:top w:w="28" w:type="dxa"/>
              <w:left w:w="28" w:type="dxa"/>
              <w:bottom w:w="28" w:type="dxa"/>
              <w:right w:w="28" w:type="dxa"/>
            </w:tcMar>
          </w:tcPr>
          <w:p w14:paraId="6BD107E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299D8F" w14:textId="5B52735E"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7F14632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1FF5919" w14:textId="77777777" w:rsidTr="00725808">
        <w:tc>
          <w:tcPr>
            <w:tcW w:w="2013" w:type="dxa"/>
            <w:tcMar>
              <w:top w:w="28" w:type="dxa"/>
              <w:left w:w="28" w:type="dxa"/>
              <w:bottom w:w="28" w:type="dxa"/>
              <w:right w:w="28" w:type="dxa"/>
            </w:tcMar>
          </w:tcPr>
          <w:p w14:paraId="4C2D8632"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098205B5"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5C21A68D"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3C986DE0" w14:textId="77777777" w:rsidTr="00725808">
        <w:tc>
          <w:tcPr>
            <w:tcW w:w="2013" w:type="dxa"/>
            <w:tcMar>
              <w:top w:w="28" w:type="dxa"/>
              <w:left w:w="28" w:type="dxa"/>
              <w:bottom w:w="28" w:type="dxa"/>
              <w:right w:w="28" w:type="dxa"/>
            </w:tcMar>
          </w:tcPr>
          <w:p w14:paraId="0C09E0D0" w14:textId="77777777" w:rsidR="000234BB" w:rsidRPr="009F5D54" w:rsidRDefault="000234BB" w:rsidP="00725808">
            <w:pPr>
              <w:pStyle w:val="SmallStandard"/>
            </w:pPr>
            <w:r w:rsidRPr="009F5D54">
              <w:t>FromStartNode</w:t>
            </w:r>
          </w:p>
        </w:tc>
        <w:tc>
          <w:tcPr>
            <w:tcW w:w="283" w:type="dxa"/>
          </w:tcPr>
          <w:p w14:paraId="72023F09"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B39344E" w14:textId="77777777" w:rsidR="000234BB" w:rsidRDefault="000234BB" w:rsidP="00725808">
            <w:pPr>
              <w:jc w:val="left"/>
            </w:pPr>
            <w:r>
              <w:rPr>
                <w:sz w:val="16"/>
                <w:szCs w:val="16"/>
              </w:rPr>
              <w:t>The offset of the location is measured from the startNode of the TopologySegment.</w:t>
            </w:r>
          </w:p>
        </w:tc>
      </w:tr>
      <w:tr w:rsidR="000234BB" w:rsidRPr="00CC6307" w14:paraId="66B6FEF5" w14:textId="77777777" w:rsidTr="00725808">
        <w:tc>
          <w:tcPr>
            <w:tcW w:w="2013" w:type="dxa"/>
            <w:tcMar>
              <w:top w:w="28" w:type="dxa"/>
              <w:left w:w="28" w:type="dxa"/>
              <w:bottom w:w="28" w:type="dxa"/>
              <w:right w:w="28" w:type="dxa"/>
            </w:tcMar>
          </w:tcPr>
          <w:p w14:paraId="3EBC068A" w14:textId="77777777" w:rsidR="000234BB" w:rsidRPr="009F5D54" w:rsidRDefault="000234BB" w:rsidP="00725808">
            <w:pPr>
              <w:pStyle w:val="SmallStandard"/>
            </w:pPr>
            <w:r w:rsidRPr="009F5D54">
              <w:t>FromEndNode</w:t>
            </w:r>
          </w:p>
        </w:tc>
        <w:tc>
          <w:tcPr>
            <w:tcW w:w="283" w:type="dxa"/>
          </w:tcPr>
          <w:p w14:paraId="4E539FA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92049AA" w14:textId="77777777" w:rsidR="000234BB" w:rsidRDefault="000234BB" w:rsidP="00725808">
            <w:pPr>
              <w:jc w:val="left"/>
            </w:pPr>
            <w:r>
              <w:rPr>
                <w:sz w:val="16"/>
                <w:szCs w:val="16"/>
              </w:rPr>
              <w:t>The offset of the location is measured from the endNode of the TopologySegment.</w:t>
            </w:r>
          </w:p>
        </w:tc>
      </w:tr>
    </w:tbl>
    <w:p w14:paraId="155FF51E" w14:textId="77777777" w:rsidR="000234BB" w:rsidRDefault="000234BB" w:rsidP="000234BB">
      <w:pPr>
        <w:pStyle w:val="SmallStandard"/>
      </w:pPr>
    </w:p>
    <w:p w14:paraId="1D4B39E5"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670" w:name="_aa8560db976ce324ada452ac68329466"/>
      <w:r w:rsidRPr="005254F8">
        <w:rPr>
          <w:lang w:val="en-GB"/>
        </w:rPr>
        <w:t>LengthClassification</w:t>
      </w:r>
      <w:bookmarkEnd w:id="1670"/>
    </w:p>
    <w:p w14:paraId="69F8D04B" w14:textId="77777777" w:rsidR="000234BB" w:rsidRDefault="000234BB" w:rsidP="000234BB">
      <w:r>
        <w:rPr>
          <w:sz w:val="18"/>
          <w:szCs w:val="18"/>
        </w:rPr>
        <w:t>Enumeration for the definition of a LengthClassification.</w:t>
      </w:r>
    </w:p>
    <w:p w14:paraId="095BBFB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BB5C1BE" w14:textId="77777777" w:rsidTr="00725808">
        <w:tc>
          <w:tcPr>
            <w:tcW w:w="2013" w:type="dxa"/>
            <w:tcMar>
              <w:top w:w="28" w:type="dxa"/>
              <w:left w:w="28" w:type="dxa"/>
              <w:bottom w:w="28" w:type="dxa"/>
              <w:right w:w="28" w:type="dxa"/>
            </w:tcMar>
          </w:tcPr>
          <w:p w14:paraId="1FD77E1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0E112D" w14:textId="0520CD8B"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26D65A0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35B2BCBF" w14:textId="77777777" w:rsidTr="00725808">
        <w:tc>
          <w:tcPr>
            <w:tcW w:w="2013" w:type="dxa"/>
            <w:tcMar>
              <w:top w:w="28" w:type="dxa"/>
              <w:left w:w="28" w:type="dxa"/>
              <w:bottom w:w="28" w:type="dxa"/>
              <w:right w:w="28" w:type="dxa"/>
            </w:tcMar>
          </w:tcPr>
          <w:p w14:paraId="0849C898"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11A12C37"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F29E7E9"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3E855F3F" w14:textId="77777777" w:rsidTr="00725808">
        <w:tc>
          <w:tcPr>
            <w:tcW w:w="2013" w:type="dxa"/>
            <w:tcMar>
              <w:top w:w="28" w:type="dxa"/>
              <w:left w:w="28" w:type="dxa"/>
              <w:bottom w:w="28" w:type="dxa"/>
              <w:right w:w="28" w:type="dxa"/>
            </w:tcMar>
          </w:tcPr>
          <w:p w14:paraId="24FFC2D4" w14:textId="77777777" w:rsidR="000234BB" w:rsidRPr="009F5D54" w:rsidRDefault="000234BB" w:rsidP="00725808">
            <w:pPr>
              <w:pStyle w:val="SmallStandard"/>
            </w:pPr>
            <w:r w:rsidRPr="009F5D54">
              <w:t>Designed</w:t>
            </w:r>
          </w:p>
        </w:tc>
        <w:tc>
          <w:tcPr>
            <w:tcW w:w="283" w:type="dxa"/>
          </w:tcPr>
          <w:p w14:paraId="02E217E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6BAFCEA" w14:textId="77777777" w:rsidR="000234BB" w:rsidRDefault="000234BB" w:rsidP="00725808">
            <w:pPr>
              <w:jc w:val="left"/>
            </w:pPr>
            <w:r>
              <w:rPr>
                <w:sz w:val="16"/>
                <w:szCs w:val="16"/>
              </w:rPr>
              <w:t>A designed length means that the value is derived automatically in a CAD Tool (e.g. from a 3D Geometry).</w:t>
            </w:r>
          </w:p>
        </w:tc>
      </w:tr>
      <w:tr w:rsidR="000234BB" w:rsidRPr="00CC6307" w14:paraId="4A56D1E0" w14:textId="77777777" w:rsidTr="00725808">
        <w:tc>
          <w:tcPr>
            <w:tcW w:w="2013" w:type="dxa"/>
            <w:tcMar>
              <w:top w:w="28" w:type="dxa"/>
              <w:left w:w="28" w:type="dxa"/>
              <w:bottom w:w="28" w:type="dxa"/>
              <w:right w:w="28" w:type="dxa"/>
            </w:tcMar>
          </w:tcPr>
          <w:p w14:paraId="1DA3D43F" w14:textId="77777777" w:rsidR="000234BB" w:rsidRPr="009F5D54" w:rsidRDefault="000234BB" w:rsidP="00725808">
            <w:pPr>
              <w:pStyle w:val="SmallStandard"/>
            </w:pPr>
            <w:r w:rsidRPr="009F5D54">
              <w:t>Adapted</w:t>
            </w:r>
          </w:p>
        </w:tc>
        <w:tc>
          <w:tcPr>
            <w:tcW w:w="283" w:type="dxa"/>
          </w:tcPr>
          <w:p w14:paraId="31123EFE"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4076267" w14:textId="77777777" w:rsidR="000234BB" w:rsidRDefault="000234BB" w:rsidP="00725808">
            <w:pPr>
              <w:jc w:val="left"/>
            </w:pPr>
            <w:r>
              <w:rPr>
                <w:sz w:val="16"/>
                <w:szCs w:val="16"/>
              </w:rPr>
              <w:t>An adapted length means that the value is not the exact value taken from the CAD tool but is adapted in some way. Adapted values are supposed for further use in the process, especially as basis for the product specification. Adapted values are normally created for example by rounding the designed values.</w:t>
            </w:r>
          </w:p>
        </w:tc>
      </w:tr>
    </w:tbl>
    <w:p w14:paraId="7FBE4AA6" w14:textId="77777777" w:rsidR="000234BB" w:rsidRDefault="000234BB" w:rsidP="000234BB">
      <w:pPr>
        <w:pStyle w:val="SmallStandard"/>
      </w:pPr>
    </w:p>
    <w:p w14:paraId="4242BF0F"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71" w:name="_9b34302f53ed294256e1c52d2c174b15"/>
      <w:r w:rsidRPr="005254F8">
        <w:rPr>
          <w:lang w:val="en-GB"/>
        </w:rPr>
        <w:t>NodeType</w:t>
      </w:r>
      <w:bookmarkEnd w:id="1671"/>
    </w:p>
    <w:p w14:paraId="15A88CED" w14:textId="77777777" w:rsidR="000234BB" w:rsidRDefault="000234BB" w:rsidP="000234BB">
      <w:r>
        <w:rPr>
          <w:sz w:val="18"/>
          <w:szCs w:val="18"/>
        </w:rPr>
        <w:t>Enumeration for the definition of the type of a TopologyNode.</w:t>
      </w:r>
    </w:p>
    <w:p w14:paraId="7E3317D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6A130E6" w14:textId="77777777" w:rsidTr="00725808">
        <w:tc>
          <w:tcPr>
            <w:tcW w:w="2013" w:type="dxa"/>
            <w:tcMar>
              <w:top w:w="28" w:type="dxa"/>
              <w:left w:w="28" w:type="dxa"/>
              <w:bottom w:w="28" w:type="dxa"/>
              <w:right w:w="28" w:type="dxa"/>
            </w:tcMar>
          </w:tcPr>
          <w:p w14:paraId="092698B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BD0623" w14:textId="567A12A7"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20DDCCA3"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AD956B4" w14:textId="77777777" w:rsidTr="00725808">
        <w:tc>
          <w:tcPr>
            <w:tcW w:w="2013" w:type="dxa"/>
            <w:tcMar>
              <w:top w:w="28" w:type="dxa"/>
              <w:left w:w="28" w:type="dxa"/>
              <w:bottom w:w="28" w:type="dxa"/>
              <w:right w:w="28" w:type="dxa"/>
            </w:tcMar>
          </w:tcPr>
          <w:p w14:paraId="78003E09"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3C58E1A5"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8D552E1"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2B90596F" w14:textId="77777777" w:rsidTr="00725808">
        <w:tc>
          <w:tcPr>
            <w:tcW w:w="2013" w:type="dxa"/>
            <w:tcMar>
              <w:top w:w="28" w:type="dxa"/>
              <w:left w:w="28" w:type="dxa"/>
              <w:bottom w:w="28" w:type="dxa"/>
              <w:right w:w="28" w:type="dxa"/>
            </w:tcMar>
          </w:tcPr>
          <w:p w14:paraId="2EE036D8" w14:textId="77777777" w:rsidR="000234BB" w:rsidRPr="009F5D54" w:rsidRDefault="000234BB" w:rsidP="00725808">
            <w:pPr>
              <w:pStyle w:val="SmallStandard"/>
            </w:pPr>
            <w:r w:rsidRPr="009F5D54">
              <w:t>EndNode</w:t>
            </w:r>
          </w:p>
        </w:tc>
        <w:tc>
          <w:tcPr>
            <w:tcW w:w="283" w:type="dxa"/>
          </w:tcPr>
          <w:p w14:paraId="6AA4D54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096282E" w14:textId="77777777" w:rsidR="000234BB" w:rsidRDefault="000234BB" w:rsidP="00725808">
            <w:pPr>
              <w:jc w:val="left"/>
            </w:pPr>
            <w:r>
              <w:rPr>
                <w:sz w:val="16"/>
                <w:szCs w:val="16"/>
              </w:rPr>
              <w:t>Electrical components are normally placed on an EndNode.</w:t>
            </w:r>
          </w:p>
        </w:tc>
      </w:tr>
      <w:tr w:rsidR="000234BB" w:rsidRPr="00CC6307" w14:paraId="13F4A3CD" w14:textId="77777777" w:rsidTr="00725808">
        <w:tc>
          <w:tcPr>
            <w:tcW w:w="2013" w:type="dxa"/>
            <w:tcMar>
              <w:top w:w="28" w:type="dxa"/>
              <w:left w:w="28" w:type="dxa"/>
              <w:bottom w:w="28" w:type="dxa"/>
              <w:right w:w="28" w:type="dxa"/>
            </w:tcMar>
          </w:tcPr>
          <w:p w14:paraId="5BC3C04E" w14:textId="77777777" w:rsidR="000234BB" w:rsidRPr="009F5D54" w:rsidRDefault="000234BB" w:rsidP="00725808">
            <w:pPr>
              <w:pStyle w:val="SmallStandard"/>
            </w:pPr>
            <w:r w:rsidRPr="009F5D54">
              <w:t>Junction</w:t>
            </w:r>
          </w:p>
        </w:tc>
        <w:tc>
          <w:tcPr>
            <w:tcW w:w="283" w:type="dxa"/>
          </w:tcPr>
          <w:p w14:paraId="7FB5470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872B773" w14:textId="77777777" w:rsidR="000234BB" w:rsidRDefault="000234BB" w:rsidP="00725808">
            <w:pPr>
              <w:jc w:val="left"/>
            </w:pPr>
            <w:r>
              <w:rPr>
                <w:sz w:val="16"/>
                <w:szCs w:val="16"/>
              </w:rPr>
              <w:t>A Junction is a TopologyNode where no electrical component is placed.</w:t>
            </w:r>
          </w:p>
        </w:tc>
      </w:tr>
      <w:tr w:rsidR="000234BB" w:rsidRPr="00CC6307" w14:paraId="24C55028" w14:textId="77777777" w:rsidTr="00725808">
        <w:tc>
          <w:tcPr>
            <w:tcW w:w="2013" w:type="dxa"/>
            <w:tcMar>
              <w:top w:w="28" w:type="dxa"/>
              <w:left w:w="28" w:type="dxa"/>
              <w:bottom w:w="28" w:type="dxa"/>
              <w:right w:w="28" w:type="dxa"/>
            </w:tcMar>
          </w:tcPr>
          <w:p w14:paraId="2B3CADF7" w14:textId="77777777" w:rsidR="000234BB" w:rsidRPr="009F5D54" w:rsidRDefault="000234BB" w:rsidP="00725808">
            <w:pPr>
              <w:pStyle w:val="SmallStandard"/>
            </w:pPr>
            <w:r w:rsidRPr="009F5D54">
              <w:t>Inliner</w:t>
            </w:r>
          </w:p>
        </w:tc>
        <w:tc>
          <w:tcPr>
            <w:tcW w:w="283" w:type="dxa"/>
          </w:tcPr>
          <w:p w14:paraId="51EAA2F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179B298" w14:textId="77777777" w:rsidR="000234BB" w:rsidRDefault="000234BB" w:rsidP="00725808">
            <w:pPr>
              <w:jc w:val="left"/>
            </w:pPr>
            <w:r>
              <w:rPr>
                <w:sz w:val="16"/>
                <w:szCs w:val="16"/>
              </w:rPr>
              <w:t>An Inliner is a TopologyNode where one section of the electrical system is connected to another section.</w:t>
            </w:r>
          </w:p>
        </w:tc>
      </w:tr>
    </w:tbl>
    <w:p w14:paraId="40A0C754" w14:textId="77777777" w:rsidR="000234BB" w:rsidRDefault="000234BB" w:rsidP="000234BB">
      <w:pPr>
        <w:pStyle w:val="SmallStandard"/>
      </w:pPr>
    </w:p>
    <w:p w14:paraId="730BAF3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72" w:name="_28d6f77e88c82987dbdd29c1810d9925"/>
      <w:r w:rsidRPr="005254F8">
        <w:rPr>
          <w:lang w:val="en-GB"/>
        </w:rPr>
        <w:t>SegmentCrossSectionAreaType</w:t>
      </w:r>
      <w:bookmarkEnd w:id="1672"/>
    </w:p>
    <w:p w14:paraId="224DB8AF" w14:textId="77777777" w:rsidR="000234BB" w:rsidRDefault="000234BB" w:rsidP="000234BB">
      <w:r>
        <w:rPr>
          <w:sz w:val="18"/>
          <w:szCs w:val="18"/>
        </w:rPr>
        <w:t xml:space="preserve">Defines valid values the type of the cross-section area of a </w:t>
      </w:r>
      <w:r>
        <w:rPr>
          <w:i/>
          <w:iCs/>
          <w:sz w:val="18"/>
          <w:szCs w:val="18"/>
        </w:rPr>
        <w:t>TopologySegment</w:t>
      </w:r>
      <w:r>
        <w:rPr>
          <w:sz w:val="18"/>
          <w:szCs w:val="18"/>
        </w:rPr>
        <w:t xml:space="preserve">, since a </w:t>
      </w:r>
      <w:r>
        <w:rPr>
          <w:i/>
          <w:iCs/>
          <w:sz w:val="18"/>
          <w:szCs w:val="18"/>
        </w:rPr>
        <w:t>TopologySegment</w:t>
      </w:r>
      <w:r>
        <w:rPr>
          <w:sz w:val="18"/>
          <w:szCs w:val="18"/>
        </w:rPr>
        <w:t xml:space="preserve"> can have different cross section areas with different meanings in the process.</w:t>
      </w:r>
    </w:p>
    <w:p w14:paraId="1AB2D40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EF2E569" w14:textId="77777777" w:rsidTr="00725808">
        <w:tc>
          <w:tcPr>
            <w:tcW w:w="2013" w:type="dxa"/>
            <w:tcMar>
              <w:top w:w="28" w:type="dxa"/>
              <w:left w:w="28" w:type="dxa"/>
              <w:bottom w:w="28" w:type="dxa"/>
              <w:right w:w="28" w:type="dxa"/>
            </w:tcMar>
          </w:tcPr>
          <w:p w14:paraId="597D3B8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4619737" w14:textId="242A839C"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6757AB1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2BD4312B" w14:textId="77777777" w:rsidTr="00725808">
        <w:tc>
          <w:tcPr>
            <w:tcW w:w="2013" w:type="dxa"/>
            <w:tcMar>
              <w:top w:w="28" w:type="dxa"/>
              <w:left w:w="28" w:type="dxa"/>
              <w:bottom w:w="28" w:type="dxa"/>
              <w:right w:w="28" w:type="dxa"/>
            </w:tcMar>
          </w:tcPr>
          <w:p w14:paraId="294C3354"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B59F567"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75287317"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A0DEC65" w14:textId="77777777" w:rsidTr="00725808">
        <w:tc>
          <w:tcPr>
            <w:tcW w:w="2013" w:type="dxa"/>
            <w:tcMar>
              <w:top w:w="28" w:type="dxa"/>
              <w:left w:w="28" w:type="dxa"/>
              <w:bottom w:w="28" w:type="dxa"/>
              <w:right w:w="28" w:type="dxa"/>
            </w:tcMar>
          </w:tcPr>
          <w:p w14:paraId="066F032F" w14:textId="77777777" w:rsidR="000234BB" w:rsidRPr="009F5D54" w:rsidRDefault="000234BB" w:rsidP="00725808">
            <w:pPr>
              <w:pStyle w:val="SmallStandard"/>
            </w:pPr>
            <w:r w:rsidRPr="009F5D54">
              <w:t>Reserved</w:t>
            </w:r>
          </w:p>
        </w:tc>
        <w:tc>
          <w:tcPr>
            <w:tcW w:w="283" w:type="dxa"/>
          </w:tcPr>
          <w:p w14:paraId="6BD9DD4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00A6694" w14:textId="77777777" w:rsidR="000234BB" w:rsidRDefault="000234BB" w:rsidP="00725808">
            <w:pPr>
              <w:jc w:val="left"/>
            </w:pPr>
            <w:r>
              <w:rPr>
                <w:i/>
                <w:iCs/>
                <w:sz w:val="16"/>
                <w:szCs w:val="16"/>
              </w:rPr>
              <w:t xml:space="preserve">Reserved </w:t>
            </w:r>
            <w:r>
              <w:rPr>
                <w:sz w:val="16"/>
                <w:szCs w:val="16"/>
              </w:rPr>
              <w:t xml:space="preserve">is the type for cross section areas that define a reserved space in the DMU for the </w:t>
            </w:r>
            <w:r>
              <w:rPr>
                <w:i/>
                <w:iCs/>
                <w:sz w:val="16"/>
                <w:szCs w:val="16"/>
              </w:rPr>
              <w:t>TopologySegment.</w:t>
            </w:r>
          </w:p>
        </w:tc>
      </w:tr>
      <w:tr w:rsidR="000234BB" w:rsidRPr="00CC6307" w14:paraId="0BD69A4C" w14:textId="77777777" w:rsidTr="00725808">
        <w:tc>
          <w:tcPr>
            <w:tcW w:w="2013" w:type="dxa"/>
            <w:tcMar>
              <w:top w:w="28" w:type="dxa"/>
              <w:left w:w="28" w:type="dxa"/>
              <w:bottom w:w="28" w:type="dxa"/>
              <w:right w:w="28" w:type="dxa"/>
            </w:tcMar>
          </w:tcPr>
          <w:p w14:paraId="1332B41D" w14:textId="77777777" w:rsidR="000234BB" w:rsidRPr="009F5D54" w:rsidRDefault="000234BB" w:rsidP="00725808">
            <w:pPr>
              <w:pStyle w:val="SmallStandard"/>
            </w:pPr>
            <w:r w:rsidRPr="009F5D54">
              <w:t>Real</w:t>
            </w:r>
          </w:p>
        </w:tc>
        <w:tc>
          <w:tcPr>
            <w:tcW w:w="283" w:type="dxa"/>
          </w:tcPr>
          <w:p w14:paraId="1B3472B6"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621701B" w14:textId="77777777" w:rsidR="000234BB" w:rsidRDefault="000234BB" w:rsidP="00725808">
            <w:pPr>
              <w:jc w:val="left"/>
            </w:pPr>
            <w:r>
              <w:rPr>
                <w:i/>
                <w:iCs/>
                <w:sz w:val="16"/>
                <w:szCs w:val="16"/>
              </w:rPr>
              <w:t>Real</w:t>
            </w:r>
            <w:r>
              <w:rPr>
                <w:sz w:val="16"/>
                <w:szCs w:val="16"/>
              </w:rPr>
              <w:t xml:space="preserve"> is the type for cross section areas that can be observed for </w:t>
            </w:r>
            <w:r>
              <w:rPr>
                <w:i/>
                <w:iCs/>
                <w:sz w:val="16"/>
                <w:szCs w:val="16"/>
              </w:rPr>
              <w:t>TopologySegments</w:t>
            </w:r>
            <w:r>
              <w:rPr>
                <w:sz w:val="16"/>
                <w:szCs w:val="16"/>
              </w:rPr>
              <w:t xml:space="preserve"> with variants of a Harness that are producible.</w:t>
            </w:r>
          </w:p>
        </w:tc>
      </w:tr>
    </w:tbl>
    <w:p w14:paraId="42EA0AF5" w14:textId="77777777" w:rsidR="000234BB" w:rsidRDefault="000234BB" w:rsidP="000234BB">
      <w:pPr>
        <w:pStyle w:val="SmallStandard"/>
      </w:pPr>
    </w:p>
    <w:p w14:paraId="27B33F6F"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73" w:name="_c995d111249a6a09f1d1e20b259cfd26"/>
      <w:r w:rsidRPr="005254F8">
        <w:rPr>
          <w:lang w:val="en-GB"/>
        </w:rPr>
        <w:t>SegmentForm</w:t>
      </w:r>
      <w:bookmarkEnd w:id="1673"/>
    </w:p>
    <w:p w14:paraId="2295446A" w14:textId="77777777" w:rsidR="000234BB" w:rsidRDefault="000234BB" w:rsidP="000234BB">
      <w:r>
        <w:rPr>
          <w:sz w:val="18"/>
          <w:szCs w:val="18"/>
        </w:rPr>
        <w:t>Enumeration for the definition of the SegmentForm.</w:t>
      </w:r>
    </w:p>
    <w:p w14:paraId="536E6E1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1848F42" w14:textId="77777777" w:rsidTr="00725808">
        <w:tc>
          <w:tcPr>
            <w:tcW w:w="2013" w:type="dxa"/>
            <w:tcMar>
              <w:top w:w="28" w:type="dxa"/>
              <w:left w:w="28" w:type="dxa"/>
              <w:bottom w:w="28" w:type="dxa"/>
              <w:right w:w="28" w:type="dxa"/>
            </w:tcMar>
          </w:tcPr>
          <w:p w14:paraId="4E829BE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3A30F09" w14:textId="0E07C394"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7578994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10589677" w14:textId="77777777" w:rsidTr="00725808">
        <w:tc>
          <w:tcPr>
            <w:tcW w:w="2013" w:type="dxa"/>
            <w:tcMar>
              <w:top w:w="28" w:type="dxa"/>
              <w:left w:w="28" w:type="dxa"/>
              <w:bottom w:w="28" w:type="dxa"/>
              <w:right w:w="28" w:type="dxa"/>
            </w:tcMar>
          </w:tcPr>
          <w:p w14:paraId="2E9D7C35"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AB2CC4D"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68549803"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09D9735A" w14:textId="77777777" w:rsidTr="00725808">
        <w:tc>
          <w:tcPr>
            <w:tcW w:w="2013" w:type="dxa"/>
            <w:tcMar>
              <w:top w:w="28" w:type="dxa"/>
              <w:left w:w="28" w:type="dxa"/>
              <w:bottom w:w="28" w:type="dxa"/>
              <w:right w:w="28" w:type="dxa"/>
            </w:tcMar>
          </w:tcPr>
          <w:p w14:paraId="319111DF" w14:textId="77777777" w:rsidR="000234BB" w:rsidRPr="009F5D54" w:rsidRDefault="000234BB" w:rsidP="00725808">
            <w:pPr>
              <w:pStyle w:val="SmallStandard"/>
            </w:pPr>
            <w:r w:rsidRPr="009F5D54">
              <w:t>Circular</w:t>
            </w:r>
          </w:p>
        </w:tc>
        <w:tc>
          <w:tcPr>
            <w:tcW w:w="283" w:type="dxa"/>
          </w:tcPr>
          <w:p w14:paraId="25676C2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BAD13B3" w14:textId="77777777" w:rsidR="000234BB" w:rsidRDefault="000234BB" w:rsidP="00725808"/>
        </w:tc>
      </w:tr>
      <w:tr w:rsidR="000234BB" w:rsidRPr="00CC6307" w14:paraId="338A1AAB" w14:textId="77777777" w:rsidTr="00725808">
        <w:tc>
          <w:tcPr>
            <w:tcW w:w="2013" w:type="dxa"/>
            <w:tcMar>
              <w:top w:w="28" w:type="dxa"/>
              <w:left w:w="28" w:type="dxa"/>
              <w:bottom w:w="28" w:type="dxa"/>
              <w:right w:w="28" w:type="dxa"/>
            </w:tcMar>
          </w:tcPr>
          <w:p w14:paraId="762AF572" w14:textId="77777777" w:rsidR="000234BB" w:rsidRPr="009F5D54" w:rsidRDefault="000234BB" w:rsidP="00725808">
            <w:pPr>
              <w:pStyle w:val="SmallStandard"/>
            </w:pPr>
            <w:r w:rsidRPr="009F5D54">
              <w:t>NonCircular</w:t>
            </w:r>
          </w:p>
        </w:tc>
        <w:tc>
          <w:tcPr>
            <w:tcW w:w="283" w:type="dxa"/>
          </w:tcPr>
          <w:p w14:paraId="691707A1"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38C9703" w14:textId="77777777" w:rsidR="000234BB" w:rsidRDefault="000234BB" w:rsidP="00725808"/>
        </w:tc>
      </w:tr>
    </w:tbl>
    <w:p w14:paraId="542DDE06" w14:textId="77777777" w:rsidR="000234BB" w:rsidRDefault="000234BB" w:rsidP="000234BB">
      <w:pPr>
        <w:pStyle w:val="SmallStandard"/>
      </w:pPr>
    </w:p>
    <w:p w14:paraId="7EAB661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74" w:name="_b7ec01ac6eb6147c3a4f4bdf73a50386"/>
      <w:r w:rsidRPr="005254F8">
        <w:rPr>
          <w:lang w:val="en-GB"/>
        </w:rPr>
        <w:t>TopologyZoneType</w:t>
      </w:r>
      <w:bookmarkEnd w:id="1674"/>
    </w:p>
    <w:p w14:paraId="10787F5D" w14:textId="77777777" w:rsidR="000234BB" w:rsidRDefault="000234BB" w:rsidP="000234BB">
      <w:r>
        <w:rPr>
          <w:sz w:val="18"/>
          <w:szCs w:val="18"/>
        </w:rPr>
        <w:t>There can be various reasons to define TopologyZones. These can be differentiated with these type literals.</w:t>
      </w:r>
    </w:p>
    <w:p w14:paraId="79BAC1C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913667B" w14:textId="77777777" w:rsidTr="00725808">
        <w:tc>
          <w:tcPr>
            <w:tcW w:w="2013" w:type="dxa"/>
            <w:tcMar>
              <w:top w:w="28" w:type="dxa"/>
              <w:left w:w="28" w:type="dxa"/>
              <w:bottom w:w="28" w:type="dxa"/>
              <w:right w:w="28" w:type="dxa"/>
            </w:tcMar>
          </w:tcPr>
          <w:p w14:paraId="0CA851C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55DD31" w14:textId="5AE6B851"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284F7A0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E78A100" w14:textId="77777777" w:rsidTr="00725808">
        <w:tc>
          <w:tcPr>
            <w:tcW w:w="2013" w:type="dxa"/>
            <w:tcMar>
              <w:top w:w="28" w:type="dxa"/>
              <w:left w:w="28" w:type="dxa"/>
              <w:bottom w:w="28" w:type="dxa"/>
              <w:right w:w="28" w:type="dxa"/>
            </w:tcMar>
          </w:tcPr>
          <w:p w14:paraId="0C09A70E"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695A7A42"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F111C54"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2388BADF" w14:textId="77777777" w:rsidTr="00725808">
        <w:tc>
          <w:tcPr>
            <w:tcW w:w="2013" w:type="dxa"/>
            <w:tcMar>
              <w:top w:w="28" w:type="dxa"/>
              <w:left w:w="28" w:type="dxa"/>
              <w:bottom w:w="28" w:type="dxa"/>
              <w:right w:w="28" w:type="dxa"/>
            </w:tcMar>
          </w:tcPr>
          <w:p w14:paraId="54C558B6" w14:textId="77777777" w:rsidR="000234BB" w:rsidRPr="009F5D54" w:rsidRDefault="000234BB" w:rsidP="00725808">
            <w:pPr>
              <w:pStyle w:val="SmallStandard"/>
            </w:pPr>
            <w:r w:rsidRPr="009F5D54">
              <w:t>DmuZone</w:t>
            </w:r>
          </w:p>
        </w:tc>
        <w:tc>
          <w:tcPr>
            <w:tcW w:w="283" w:type="dxa"/>
          </w:tcPr>
          <w:p w14:paraId="31E9248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82BCDF3" w14:textId="77777777" w:rsidR="000234BB" w:rsidRDefault="000234BB" w:rsidP="00725808"/>
        </w:tc>
      </w:tr>
      <w:tr w:rsidR="000234BB" w:rsidRPr="00CC6307" w14:paraId="62F48945" w14:textId="77777777" w:rsidTr="00725808">
        <w:tc>
          <w:tcPr>
            <w:tcW w:w="2013" w:type="dxa"/>
            <w:tcMar>
              <w:top w:w="28" w:type="dxa"/>
              <w:left w:w="28" w:type="dxa"/>
              <w:bottom w:w="28" w:type="dxa"/>
              <w:right w:w="28" w:type="dxa"/>
            </w:tcMar>
          </w:tcPr>
          <w:p w14:paraId="4F75BD73" w14:textId="77777777" w:rsidR="000234BB" w:rsidRPr="009F5D54" w:rsidRDefault="000234BB" w:rsidP="00725808">
            <w:pPr>
              <w:pStyle w:val="SmallStandard"/>
            </w:pPr>
            <w:r w:rsidRPr="009F5D54">
              <w:t>EnvironmentZone</w:t>
            </w:r>
          </w:p>
        </w:tc>
        <w:tc>
          <w:tcPr>
            <w:tcW w:w="283" w:type="dxa"/>
          </w:tcPr>
          <w:p w14:paraId="72F1C6B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060F71A" w14:textId="77777777" w:rsidR="000234BB" w:rsidRDefault="000234BB" w:rsidP="00725808"/>
        </w:tc>
      </w:tr>
    </w:tbl>
    <w:p w14:paraId="5A42FA53" w14:textId="77777777" w:rsidR="000234BB" w:rsidRDefault="000234BB" w:rsidP="000234BB">
      <w:pPr>
        <w:pStyle w:val="SmallStandard"/>
      </w:pPr>
    </w:p>
    <w:p w14:paraId="568A2F52"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675" w:name="_Toc33620347"/>
      <w:r>
        <w:rPr>
          <w:lang w:val="en-GB"/>
        </w:rPr>
        <w:t xml:space="preserve">Module </w:t>
      </w:r>
      <w:bookmarkStart w:id="1676" w:name="_e2d27185f5384dc033da80ea70ad5967"/>
      <w:r>
        <w:rPr>
          <w:lang w:val="en-GB"/>
        </w:rPr>
        <w:t>usage_constraint</w:t>
      </w:r>
      <w:bookmarkEnd w:id="1676"/>
      <w:bookmarkEnd w:id="1675"/>
    </w:p>
    <w:p w14:paraId="0E464F95"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7" w:name="_d965badc68a7352b873347bd466e7f0d"/>
      <w:r>
        <w:rPr>
          <w:lang w:val="en-GB"/>
        </w:rPr>
        <w:t>UsageConstraint</w:t>
      </w:r>
      <w:bookmarkEnd w:id="1677"/>
    </w:p>
    <w:p w14:paraId="3A67C518" w14:textId="77777777" w:rsidR="000234BB" w:rsidRDefault="000234BB" w:rsidP="000234BB">
      <w:r>
        <w:rPr>
          <w:sz w:val="18"/>
          <w:szCs w:val="18"/>
        </w:rPr>
        <w:t>Specifies a constraint of the possible usages for PartVersion or PartUsages. UsageConstraints are of part master data information. UsageConstraints specify general restrictions for the application of a PartVersion or PartUsage (e.g. a certain period of time in which the part is allowed to be used). (see KBLFRM-229)</w:t>
      </w:r>
    </w:p>
    <w:p w14:paraId="3A010BE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3EDCBE6" w14:textId="77777777" w:rsidTr="00725808">
        <w:tc>
          <w:tcPr>
            <w:tcW w:w="2013" w:type="dxa"/>
            <w:tcMar>
              <w:top w:w="28" w:type="dxa"/>
              <w:left w:w="28" w:type="dxa"/>
              <w:bottom w:w="28" w:type="dxa"/>
              <w:right w:w="28" w:type="dxa"/>
            </w:tcMar>
          </w:tcPr>
          <w:p w14:paraId="5531684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79D503" w14:textId="6039D410"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541AE25B" w14:textId="77777777" w:rsidTr="00725808">
        <w:tc>
          <w:tcPr>
            <w:tcW w:w="2013" w:type="dxa"/>
            <w:tcMar>
              <w:top w:w="28" w:type="dxa"/>
              <w:left w:w="28" w:type="dxa"/>
              <w:bottom w:w="28" w:type="dxa"/>
              <w:right w:w="28" w:type="dxa"/>
            </w:tcMar>
          </w:tcPr>
          <w:p w14:paraId="64B4216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724701" w14:textId="77777777" w:rsidR="000234BB" w:rsidRDefault="000234BB" w:rsidP="00725808"/>
        </w:tc>
      </w:tr>
      <w:tr w:rsidR="000234BB" w:rsidRPr="008359F5" w14:paraId="506CA245" w14:textId="77777777" w:rsidTr="00725808">
        <w:tc>
          <w:tcPr>
            <w:tcW w:w="2013" w:type="dxa"/>
            <w:tcMar>
              <w:top w:w="28" w:type="dxa"/>
              <w:left w:w="28" w:type="dxa"/>
              <w:bottom w:w="28" w:type="dxa"/>
              <w:right w:w="28" w:type="dxa"/>
            </w:tcMar>
          </w:tcPr>
          <w:p w14:paraId="266A939A"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AD4CEA" w14:textId="77777777" w:rsidR="000234BB" w:rsidRPr="000437C1" w:rsidRDefault="000234BB" w:rsidP="00725808">
            <w:pPr>
              <w:pStyle w:val="SmallStandard"/>
            </w:pPr>
            <w:r>
              <w:t>false</w:t>
            </w:r>
          </w:p>
        </w:tc>
      </w:tr>
    </w:tbl>
    <w:p w14:paraId="729A152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9B08C2C" w14:textId="77777777" w:rsidTr="00725808">
        <w:tc>
          <w:tcPr>
            <w:tcW w:w="2013" w:type="dxa"/>
            <w:tcMar>
              <w:top w:w="28" w:type="dxa"/>
              <w:left w:w="28" w:type="dxa"/>
              <w:bottom w:w="28" w:type="dxa"/>
              <w:right w:w="28" w:type="dxa"/>
            </w:tcMar>
          </w:tcPr>
          <w:p w14:paraId="1C2B063D"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99B1020"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C67DC9"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D4398C"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5750576A" w14:textId="77777777" w:rsidTr="00725808">
        <w:tc>
          <w:tcPr>
            <w:tcW w:w="2013" w:type="dxa"/>
            <w:tcMar>
              <w:top w:w="28" w:type="dxa"/>
              <w:left w:w="28" w:type="dxa"/>
              <w:bottom w:w="28" w:type="dxa"/>
              <w:right w:w="28" w:type="dxa"/>
            </w:tcMar>
          </w:tcPr>
          <w:p w14:paraId="74FE456E"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59BA77CF" w14:textId="77777777" w:rsidR="000234BB" w:rsidRPr="008359F5" w:rsidRDefault="000234BB" w:rsidP="00725808">
            <w:pPr>
              <w:pStyle w:val="SmallStandard"/>
            </w:pPr>
            <w:r w:rsidRPr="00D21799">
              <w:t>UsageConstraintType</w:t>
            </w:r>
          </w:p>
        </w:tc>
        <w:tc>
          <w:tcPr>
            <w:tcW w:w="709" w:type="dxa"/>
            <w:tcMar>
              <w:top w:w="28" w:type="dxa"/>
              <w:left w:w="28" w:type="dxa"/>
              <w:bottom w:w="28" w:type="dxa"/>
              <w:right w:w="28" w:type="dxa"/>
            </w:tcMar>
          </w:tcPr>
          <w:p w14:paraId="61931AF0"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637D41C0" w14:textId="77777777" w:rsidR="000234BB" w:rsidRDefault="000234BB" w:rsidP="00725808">
            <w:pPr>
              <w:jc w:val="left"/>
            </w:pPr>
            <w:r>
              <w:rPr>
                <w:sz w:val="16"/>
                <w:szCs w:val="16"/>
              </w:rPr>
              <w:t>Defines if the usage constraint is positive (allowance) or negative (denial).</w:t>
            </w:r>
          </w:p>
        </w:tc>
      </w:tr>
      <w:tr w:rsidR="000234BB" w:rsidRPr="006675E2" w14:paraId="63CC410B" w14:textId="77777777" w:rsidTr="00725808">
        <w:tc>
          <w:tcPr>
            <w:tcW w:w="2013" w:type="dxa"/>
            <w:tcMar>
              <w:top w:w="28" w:type="dxa"/>
              <w:left w:w="28" w:type="dxa"/>
              <w:bottom w:w="28" w:type="dxa"/>
              <w:right w:w="28" w:type="dxa"/>
            </w:tcMar>
          </w:tcPr>
          <w:p w14:paraId="4036503B" w14:textId="77777777" w:rsidR="000234BB" w:rsidRPr="00620BBE" w:rsidRDefault="000234BB" w:rsidP="00725808">
            <w:pPr>
              <w:pStyle w:val="SmallStandard"/>
            </w:pPr>
            <w:r w:rsidRPr="00620BBE">
              <w:t>fromDate</w:t>
            </w:r>
          </w:p>
        </w:tc>
        <w:tc>
          <w:tcPr>
            <w:tcW w:w="1559" w:type="dxa"/>
            <w:tcMar>
              <w:top w:w="28" w:type="dxa"/>
              <w:left w:w="28" w:type="dxa"/>
              <w:bottom w:w="28" w:type="dxa"/>
              <w:right w:w="28" w:type="dxa"/>
            </w:tcMar>
          </w:tcPr>
          <w:p w14:paraId="7EB0AF49" w14:textId="77777777" w:rsidR="000234BB" w:rsidRPr="008359F5" w:rsidRDefault="000234BB" w:rsidP="00725808">
            <w:pPr>
              <w:pStyle w:val="SmallStandard"/>
            </w:pPr>
            <w:r w:rsidRPr="00D21799">
              <w:t>Date</w:t>
            </w:r>
          </w:p>
        </w:tc>
        <w:tc>
          <w:tcPr>
            <w:tcW w:w="709" w:type="dxa"/>
            <w:tcMar>
              <w:top w:w="28" w:type="dxa"/>
              <w:left w:w="28" w:type="dxa"/>
              <w:bottom w:w="28" w:type="dxa"/>
              <w:right w:w="28" w:type="dxa"/>
            </w:tcMar>
          </w:tcPr>
          <w:p w14:paraId="5B418B23"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C83B539" w14:textId="77777777" w:rsidR="000234BB" w:rsidRDefault="000234BB" w:rsidP="00725808">
            <w:pPr>
              <w:jc w:val="left"/>
            </w:pPr>
            <w:r>
              <w:rPr>
                <w:sz w:val="16"/>
                <w:szCs w:val="16"/>
              </w:rPr>
              <w:t>Specifies the lower bound of the time period to which the usage constraint applies.</w:t>
            </w:r>
          </w:p>
        </w:tc>
      </w:tr>
      <w:tr w:rsidR="000234BB" w:rsidRPr="006675E2" w14:paraId="15F12105" w14:textId="77777777" w:rsidTr="00725808">
        <w:tc>
          <w:tcPr>
            <w:tcW w:w="2013" w:type="dxa"/>
            <w:tcMar>
              <w:top w:w="28" w:type="dxa"/>
              <w:left w:w="28" w:type="dxa"/>
              <w:bottom w:w="28" w:type="dxa"/>
              <w:right w:w="28" w:type="dxa"/>
            </w:tcMar>
          </w:tcPr>
          <w:p w14:paraId="2DE82E38" w14:textId="77777777" w:rsidR="000234BB" w:rsidRPr="00620BBE" w:rsidRDefault="000234BB" w:rsidP="00725808">
            <w:pPr>
              <w:pStyle w:val="SmallStandard"/>
            </w:pPr>
            <w:r w:rsidRPr="00620BBE">
              <w:t>toDate</w:t>
            </w:r>
          </w:p>
        </w:tc>
        <w:tc>
          <w:tcPr>
            <w:tcW w:w="1559" w:type="dxa"/>
            <w:tcMar>
              <w:top w:w="28" w:type="dxa"/>
              <w:left w:w="28" w:type="dxa"/>
              <w:bottom w:w="28" w:type="dxa"/>
              <w:right w:w="28" w:type="dxa"/>
            </w:tcMar>
          </w:tcPr>
          <w:p w14:paraId="3F41F169" w14:textId="77777777" w:rsidR="000234BB" w:rsidRPr="008359F5" w:rsidRDefault="000234BB" w:rsidP="00725808">
            <w:pPr>
              <w:pStyle w:val="SmallStandard"/>
            </w:pPr>
            <w:r w:rsidRPr="00D21799">
              <w:t>Date</w:t>
            </w:r>
          </w:p>
        </w:tc>
        <w:tc>
          <w:tcPr>
            <w:tcW w:w="709" w:type="dxa"/>
            <w:tcMar>
              <w:top w:w="28" w:type="dxa"/>
              <w:left w:w="28" w:type="dxa"/>
              <w:bottom w:w="28" w:type="dxa"/>
              <w:right w:w="28" w:type="dxa"/>
            </w:tcMar>
          </w:tcPr>
          <w:p w14:paraId="5FD72588"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BC7AAD2" w14:textId="77777777" w:rsidR="000234BB" w:rsidRDefault="000234BB" w:rsidP="00725808">
            <w:pPr>
              <w:jc w:val="left"/>
            </w:pPr>
            <w:r>
              <w:rPr>
                <w:sz w:val="16"/>
                <w:szCs w:val="16"/>
              </w:rPr>
              <w:t>Specifies the upper bound of the time period to which the usage constraint applies.</w:t>
            </w:r>
          </w:p>
        </w:tc>
      </w:tr>
      <w:tr w:rsidR="000234BB" w:rsidRPr="006675E2" w14:paraId="6C76C789" w14:textId="77777777" w:rsidTr="00725808">
        <w:tc>
          <w:tcPr>
            <w:tcW w:w="2013" w:type="dxa"/>
            <w:tcMar>
              <w:top w:w="28" w:type="dxa"/>
              <w:left w:w="28" w:type="dxa"/>
              <w:bottom w:w="28" w:type="dxa"/>
              <w:right w:w="28" w:type="dxa"/>
            </w:tcMar>
          </w:tcPr>
          <w:p w14:paraId="5E8C716A" w14:textId="77777777" w:rsidR="000234BB" w:rsidRPr="00620BBE" w:rsidRDefault="000234BB" w:rsidP="00725808">
            <w:pPr>
              <w:pStyle w:val="SmallStandard"/>
            </w:pPr>
            <w:r w:rsidRPr="00620BBE">
              <w:t>fromSerialNumber</w:t>
            </w:r>
          </w:p>
        </w:tc>
        <w:tc>
          <w:tcPr>
            <w:tcW w:w="1559" w:type="dxa"/>
            <w:tcMar>
              <w:top w:w="28" w:type="dxa"/>
              <w:left w:w="28" w:type="dxa"/>
              <w:bottom w:w="28" w:type="dxa"/>
              <w:right w:w="28" w:type="dxa"/>
            </w:tcMar>
          </w:tcPr>
          <w:p w14:paraId="4CE7DCF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76154B1E"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29EFB81C" w14:textId="77777777" w:rsidR="000234BB" w:rsidRDefault="000234BB" w:rsidP="00725808">
            <w:pPr>
              <w:jc w:val="left"/>
            </w:pPr>
            <w:r>
              <w:rPr>
                <w:sz w:val="16"/>
                <w:szCs w:val="16"/>
              </w:rPr>
              <w:t>Specifies the lower bound of a serial number range to which the usage constraint applies.</w:t>
            </w:r>
          </w:p>
        </w:tc>
      </w:tr>
      <w:tr w:rsidR="000234BB" w:rsidRPr="006675E2" w14:paraId="62B68FBD" w14:textId="77777777" w:rsidTr="00725808">
        <w:tc>
          <w:tcPr>
            <w:tcW w:w="2013" w:type="dxa"/>
            <w:tcMar>
              <w:top w:w="28" w:type="dxa"/>
              <w:left w:w="28" w:type="dxa"/>
              <w:bottom w:w="28" w:type="dxa"/>
              <w:right w:w="28" w:type="dxa"/>
            </w:tcMar>
          </w:tcPr>
          <w:p w14:paraId="23D1C9E8" w14:textId="77777777" w:rsidR="000234BB" w:rsidRPr="00620BBE" w:rsidRDefault="000234BB" w:rsidP="00725808">
            <w:pPr>
              <w:pStyle w:val="SmallStandard"/>
            </w:pPr>
            <w:r w:rsidRPr="00620BBE">
              <w:lastRenderedPageBreak/>
              <w:t>toSerialNumber</w:t>
            </w:r>
          </w:p>
        </w:tc>
        <w:tc>
          <w:tcPr>
            <w:tcW w:w="1559" w:type="dxa"/>
            <w:tcMar>
              <w:top w:w="28" w:type="dxa"/>
              <w:left w:w="28" w:type="dxa"/>
              <w:bottom w:w="28" w:type="dxa"/>
              <w:right w:w="28" w:type="dxa"/>
            </w:tcMar>
          </w:tcPr>
          <w:p w14:paraId="423B9BE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3D9BA5A"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2CECDB6" w14:textId="77777777" w:rsidR="000234BB" w:rsidRDefault="000234BB" w:rsidP="00725808">
            <w:pPr>
              <w:jc w:val="left"/>
            </w:pPr>
            <w:r>
              <w:rPr>
                <w:sz w:val="16"/>
                <w:szCs w:val="16"/>
              </w:rPr>
              <w:t>Specifies the upper bound of a serial number range to which the usage constraint applies.</w:t>
            </w:r>
          </w:p>
        </w:tc>
      </w:tr>
      <w:tr w:rsidR="000234BB" w:rsidRPr="006675E2" w14:paraId="3B1F5654" w14:textId="77777777" w:rsidTr="00725808">
        <w:tc>
          <w:tcPr>
            <w:tcW w:w="2013" w:type="dxa"/>
            <w:tcMar>
              <w:top w:w="28" w:type="dxa"/>
              <w:left w:w="28" w:type="dxa"/>
              <w:bottom w:w="28" w:type="dxa"/>
              <w:right w:w="28" w:type="dxa"/>
            </w:tcMar>
          </w:tcPr>
          <w:p w14:paraId="10B53096" w14:textId="77777777" w:rsidR="000234BB" w:rsidRPr="00620BBE" w:rsidRDefault="000234BB" w:rsidP="00725808">
            <w:pPr>
              <w:pStyle w:val="SmallStandard"/>
            </w:pPr>
            <w:r w:rsidRPr="00620BBE">
              <w:t>projectPhase</w:t>
            </w:r>
          </w:p>
        </w:tc>
        <w:tc>
          <w:tcPr>
            <w:tcW w:w="1559" w:type="dxa"/>
            <w:tcMar>
              <w:top w:w="28" w:type="dxa"/>
              <w:left w:w="28" w:type="dxa"/>
              <w:bottom w:w="28" w:type="dxa"/>
              <w:right w:w="28" w:type="dxa"/>
            </w:tcMar>
          </w:tcPr>
          <w:p w14:paraId="1215A5B0"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3821771"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0CA4756" w14:textId="77777777" w:rsidR="000234BB" w:rsidRDefault="000234BB" w:rsidP="00725808">
            <w:pPr>
              <w:jc w:val="left"/>
            </w:pPr>
            <w:r>
              <w:rPr>
                <w:sz w:val="16"/>
                <w:szCs w:val="16"/>
              </w:rPr>
              <w:t>Specifies the project phases to which the usage constraint applies.</w:t>
            </w:r>
          </w:p>
        </w:tc>
      </w:tr>
    </w:tbl>
    <w:p w14:paraId="3C3FB52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B84D292" w14:textId="77777777" w:rsidTr="00725808">
        <w:tc>
          <w:tcPr>
            <w:tcW w:w="3856" w:type="dxa"/>
            <w:gridSpan w:val="3"/>
          </w:tcPr>
          <w:p w14:paraId="73163EF6" w14:textId="77777777" w:rsidR="000234BB" w:rsidRDefault="000234BB" w:rsidP="00725808">
            <w:pPr>
              <w:jc w:val="center"/>
              <w:rPr>
                <w:b/>
                <w:sz w:val="16"/>
                <w:szCs w:val="16"/>
                <w:lang w:val="en-GB"/>
              </w:rPr>
            </w:pPr>
            <w:r>
              <w:rPr>
                <w:b/>
                <w:sz w:val="16"/>
                <w:szCs w:val="16"/>
                <w:lang w:val="en-GB"/>
              </w:rPr>
              <w:t>Other End</w:t>
            </w:r>
          </w:p>
        </w:tc>
        <w:tc>
          <w:tcPr>
            <w:tcW w:w="708" w:type="dxa"/>
          </w:tcPr>
          <w:p w14:paraId="377A4560"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8C43DD4" w14:textId="77777777" w:rsidR="000234BB" w:rsidRDefault="000234BB" w:rsidP="00725808">
            <w:pPr>
              <w:jc w:val="center"/>
              <w:rPr>
                <w:b/>
                <w:sz w:val="16"/>
                <w:szCs w:val="16"/>
                <w:lang w:val="en-GB"/>
              </w:rPr>
            </w:pPr>
            <w:r>
              <w:rPr>
                <w:b/>
                <w:sz w:val="16"/>
                <w:szCs w:val="16"/>
                <w:lang w:val="en-GB"/>
              </w:rPr>
              <w:t>General</w:t>
            </w:r>
          </w:p>
        </w:tc>
      </w:tr>
      <w:tr w:rsidR="000234BB" w:rsidRPr="00720F6F" w14:paraId="73C2BF5F" w14:textId="77777777" w:rsidTr="00725808">
        <w:tc>
          <w:tcPr>
            <w:tcW w:w="1573" w:type="dxa"/>
          </w:tcPr>
          <w:p w14:paraId="418EFBBD" w14:textId="77777777" w:rsidR="000234BB" w:rsidRDefault="000234BB" w:rsidP="00725808">
            <w:pPr>
              <w:rPr>
                <w:b/>
                <w:sz w:val="16"/>
                <w:szCs w:val="16"/>
                <w:lang w:val="en-GB"/>
              </w:rPr>
            </w:pPr>
            <w:r>
              <w:rPr>
                <w:b/>
                <w:sz w:val="16"/>
                <w:szCs w:val="16"/>
                <w:lang w:val="en-GB"/>
              </w:rPr>
              <w:t>Type</w:t>
            </w:r>
          </w:p>
        </w:tc>
        <w:tc>
          <w:tcPr>
            <w:tcW w:w="1574" w:type="dxa"/>
          </w:tcPr>
          <w:p w14:paraId="255C4D31" w14:textId="77777777" w:rsidR="000234BB" w:rsidRDefault="000234BB" w:rsidP="00725808">
            <w:pPr>
              <w:rPr>
                <w:b/>
                <w:sz w:val="16"/>
                <w:szCs w:val="16"/>
                <w:lang w:val="en-GB"/>
              </w:rPr>
            </w:pPr>
            <w:r>
              <w:rPr>
                <w:b/>
                <w:sz w:val="16"/>
                <w:szCs w:val="16"/>
                <w:lang w:val="en-GB"/>
              </w:rPr>
              <w:t>Role</w:t>
            </w:r>
          </w:p>
        </w:tc>
        <w:tc>
          <w:tcPr>
            <w:tcW w:w="708" w:type="dxa"/>
          </w:tcPr>
          <w:p w14:paraId="610A07DF" w14:textId="77777777" w:rsidR="000234BB" w:rsidRDefault="000234BB" w:rsidP="00725808">
            <w:pPr>
              <w:rPr>
                <w:b/>
                <w:sz w:val="16"/>
                <w:szCs w:val="16"/>
                <w:lang w:val="en-GB"/>
              </w:rPr>
            </w:pPr>
            <w:r>
              <w:rPr>
                <w:b/>
                <w:sz w:val="16"/>
                <w:szCs w:val="16"/>
                <w:lang w:val="en-GB"/>
              </w:rPr>
              <w:t>Mult</w:t>
            </w:r>
          </w:p>
        </w:tc>
        <w:tc>
          <w:tcPr>
            <w:tcW w:w="709" w:type="dxa"/>
          </w:tcPr>
          <w:p w14:paraId="58DCE342" w14:textId="77777777" w:rsidR="000234BB" w:rsidRDefault="000234BB" w:rsidP="00725808">
            <w:pPr>
              <w:rPr>
                <w:b/>
                <w:sz w:val="16"/>
                <w:szCs w:val="16"/>
                <w:lang w:val="en-GB"/>
              </w:rPr>
            </w:pPr>
            <w:r>
              <w:rPr>
                <w:b/>
                <w:sz w:val="16"/>
                <w:szCs w:val="16"/>
                <w:lang w:val="en-GB"/>
              </w:rPr>
              <w:t>Mult</w:t>
            </w:r>
          </w:p>
        </w:tc>
        <w:tc>
          <w:tcPr>
            <w:tcW w:w="567" w:type="dxa"/>
          </w:tcPr>
          <w:p w14:paraId="2D072E60"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78AD2B9" w14:textId="77777777" w:rsidR="000234BB" w:rsidRPr="008359F5" w:rsidRDefault="000234BB" w:rsidP="00725808">
            <w:pPr>
              <w:rPr>
                <w:b/>
                <w:sz w:val="16"/>
                <w:szCs w:val="16"/>
                <w:lang w:val="en-GB"/>
              </w:rPr>
            </w:pPr>
            <w:r>
              <w:rPr>
                <w:b/>
                <w:sz w:val="16"/>
                <w:szCs w:val="16"/>
                <w:lang w:val="en-GB"/>
              </w:rPr>
              <w:t>Comment</w:t>
            </w:r>
          </w:p>
        </w:tc>
      </w:tr>
      <w:tr w:rsidR="000234BB" w:rsidRPr="00CC6307" w14:paraId="4FF9557D" w14:textId="77777777" w:rsidTr="00725808">
        <w:tc>
          <w:tcPr>
            <w:tcW w:w="1573" w:type="dxa"/>
          </w:tcPr>
          <w:p w14:paraId="11349A3F" w14:textId="77777777" w:rsidR="000234BB" w:rsidRPr="00634625" w:rsidRDefault="000234BB" w:rsidP="00725808">
            <w:pPr>
              <w:pStyle w:val="SmallStandard"/>
            </w:pPr>
            <w:r>
              <w:t>Project</w:t>
            </w:r>
          </w:p>
        </w:tc>
        <w:tc>
          <w:tcPr>
            <w:tcW w:w="1574" w:type="dxa"/>
          </w:tcPr>
          <w:p w14:paraId="2A0E2ABF" w14:textId="77777777" w:rsidR="000234BB" w:rsidRPr="00132C43" w:rsidRDefault="000234BB" w:rsidP="00725808">
            <w:pPr>
              <w:pStyle w:val="SmallStandard"/>
            </w:pPr>
            <w:r>
              <w:t>project</w:t>
            </w:r>
          </w:p>
        </w:tc>
        <w:tc>
          <w:tcPr>
            <w:tcW w:w="708" w:type="dxa"/>
          </w:tcPr>
          <w:p w14:paraId="7C8A9C47" w14:textId="77777777" w:rsidR="000234BB" w:rsidRPr="00D331EF" w:rsidRDefault="000234BB" w:rsidP="00725808">
            <w:pPr>
              <w:pStyle w:val="SmallStandard"/>
            </w:pPr>
            <w:r w:rsidRPr="00574783">
              <w:t>0..*</w:t>
            </w:r>
          </w:p>
        </w:tc>
        <w:tc>
          <w:tcPr>
            <w:tcW w:w="709" w:type="dxa"/>
          </w:tcPr>
          <w:p w14:paraId="6C9A4727" w14:textId="77777777" w:rsidR="000234BB" w:rsidRPr="00D331EF" w:rsidRDefault="000234BB" w:rsidP="00725808">
            <w:pPr>
              <w:pStyle w:val="SmallStandard"/>
            </w:pPr>
            <w:r w:rsidRPr="00207506">
              <w:t>0..*</w:t>
            </w:r>
          </w:p>
        </w:tc>
        <w:tc>
          <w:tcPr>
            <w:tcW w:w="567" w:type="dxa"/>
          </w:tcPr>
          <w:p w14:paraId="75A88AA4" w14:textId="77777777" w:rsidR="000234BB" w:rsidRPr="00D331EF" w:rsidRDefault="000234BB" w:rsidP="00725808">
            <w:pPr>
              <w:pStyle w:val="SmallStandard"/>
            </w:pPr>
            <w:r>
              <w:t>N</w:t>
            </w:r>
          </w:p>
        </w:tc>
        <w:tc>
          <w:tcPr>
            <w:tcW w:w="3969" w:type="dxa"/>
          </w:tcPr>
          <w:p w14:paraId="5DDBAFEF" w14:textId="77777777" w:rsidR="000234BB" w:rsidRDefault="000234BB" w:rsidP="00725808">
            <w:pPr>
              <w:jc w:val="left"/>
            </w:pPr>
            <w:r>
              <w:rPr>
                <w:sz w:val="16"/>
                <w:szCs w:val="16"/>
              </w:rPr>
              <w:t xml:space="preserve">References the </w:t>
            </w:r>
            <w:r>
              <w:rPr>
                <w:i/>
                <w:iCs/>
                <w:sz w:val="16"/>
                <w:szCs w:val="16"/>
              </w:rPr>
              <w:t>Projects</w:t>
            </w:r>
            <w:r>
              <w:rPr>
                <w:sz w:val="16"/>
                <w:szCs w:val="16"/>
              </w:rPr>
              <w:t xml:space="preserve"> to which the </w:t>
            </w:r>
            <w:r>
              <w:rPr>
                <w:i/>
                <w:iCs/>
                <w:sz w:val="16"/>
                <w:szCs w:val="16"/>
              </w:rPr>
              <w:t>UsageConstraint</w:t>
            </w:r>
            <w:r>
              <w:rPr>
                <w:sz w:val="16"/>
                <w:szCs w:val="16"/>
              </w:rPr>
              <w:t xml:space="preserve"> applies. This means the described PartVersion is allowed / denied in the referenced UsageConstraint.</w:t>
            </w:r>
          </w:p>
        </w:tc>
      </w:tr>
      <w:tr w:rsidR="000234BB" w:rsidRPr="00CC6307" w14:paraId="29ED989A" w14:textId="77777777" w:rsidTr="00725808">
        <w:tc>
          <w:tcPr>
            <w:tcW w:w="1573" w:type="dxa"/>
          </w:tcPr>
          <w:p w14:paraId="2B518B4E" w14:textId="77777777" w:rsidR="000234BB" w:rsidRPr="00634625" w:rsidRDefault="000234BB" w:rsidP="00725808">
            <w:pPr>
              <w:pStyle w:val="SmallStandard"/>
            </w:pPr>
            <w:r>
              <w:t>UsageNode</w:t>
            </w:r>
          </w:p>
        </w:tc>
        <w:tc>
          <w:tcPr>
            <w:tcW w:w="1574" w:type="dxa"/>
          </w:tcPr>
          <w:p w14:paraId="725A0294" w14:textId="77777777" w:rsidR="000234BB" w:rsidRPr="00132C43" w:rsidRDefault="000234BB" w:rsidP="00725808">
            <w:pPr>
              <w:pStyle w:val="SmallStandard"/>
            </w:pPr>
            <w:r>
              <w:t>usageNode</w:t>
            </w:r>
          </w:p>
        </w:tc>
        <w:tc>
          <w:tcPr>
            <w:tcW w:w="708" w:type="dxa"/>
          </w:tcPr>
          <w:p w14:paraId="0221E067" w14:textId="77777777" w:rsidR="000234BB" w:rsidRPr="00D331EF" w:rsidRDefault="000234BB" w:rsidP="00725808">
            <w:pPr>
              <w:pStyle w:val="SmallStandard"/>
            </w:pPr>
            <w:r w:rsidRPr="00574783">
              <w:t>0..*</w:t>
            </w:r>
          </w:p>
        </w:tc>
        <w:tc>
          <w:tcPr>
            <w:tcW w:w="709" w:type="dxa"/>
          </w:tcPr>
          <w:p w14:paraId="68AA93FA" w14:textId="77777777" w:rsidR="000234BB" w:rsidRPr="00D331EF" w:rsidRDefault="000234BB" w:rsidP="00725808">
            <w:pPr>
              <w:pStyle w:val="SmallStandard"/>
            </w:pPr>
            <w:r w:rsidRPr="00207506">
              <w:t>0..*</w:t>
            </w:r>
          </w:p>
        </w:tc>
        <w:tc>
          <w:tcPr>
            <w:tcW w:w="567" w:type="dxa"/>
          </w:tcPr>
          <w:p w14:paraId="72FBBF60" w14:textId="77777777" w:rsidR="000234BB" w:rsidRPr="00D331EF" w:rsidRDefault="000234BB" w:rsidP="00725808">
            <w:pPr>
              <w:pStyle w:val="SmallStandard"/>
            </w:pPr>
            <w:r>
              <w:t>N</w:t>
            </w:r>
          </w:p>
        </w:tc>
        <w:tc>
          <w:tcPr>
            <w:tcW w:w="3969" w:type="dxa"/>
          </w:tcPr>
          <w:p w14:paraId="3EE9C9C0" w14:textId="77777777" w:rsidR="000234BB" w:rsidRDefault="000234BB" w:rsidP="00725808">
            <w:pPr>
              <w:jc w:val="left"/>
            </w:pPr>
            <w:r>
              <w:rPr>
                <w:sz w:val="16"/>
                <w:szCs w:val="16"/>
              </w:rPr>
              <w:t xml:space="preserve">References the </w:t>
            </w:r>
            <w:r>
              <w:rPr>
                <w:i/>
                <w:iCs/>
                <w:sz w:val="16"/>
                <w:szCs w:val="16"/>
              </w:rPr>
              <w:t>UsageNode</w:t>
            </w:r>
            <w:r>
              <w:rPr>
                <w:sz w:val="16"/>
                <w:szCs w:val="16"/>
              </w:rPr>
              <w:t xml:space="preserve"> to which the </w:t>
            </w:r>
            <w:r>
              <w:rPr>
                <w:i/>
                <w:iCs/>
                <w:sz w:val="16"/>
                <w:szCs w:val="16"/>
              </w:rPr>
              <w:t>UsageConstraint</w:t>
            </w:r>
            <w:r>
              <w:rPr>
                <w:sz w:val="16"/>
                <w:szCs w:val="16"/>
              </w:rPr>
              <w:t xml:space="preserve"> applies. This means the described </w:t>
            </w:r>
            <w:r>
              <w:rPr>
                <w:i/>
                <w:iCs/>
                <w:sz w:val="16"/>
                <w:szCs w:val="16"/>
              </w:rPr>
              <w:t>PartVersion</w:t>
            </w:r>
            <w:r>
              <w:rPr>
                <w:sz w:val="16"/>
                <w:szCs w:val="16"/>
              </w:rPr>
              <w:t xml:space="preserve"> is allowed / denied in the referenced UsageNode.</w:t>
            </w:r>
          </w:p>
        </w:tc>
      </w:tr>
    </w:tbl>
    <w:p w14:paraId="1B041B3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8F467D8" w14:textId="77777777" w:rsidTr="00725808">
        <w:tc>
          <w:tcPr>
            <w:tcW w:w="2296" w:type="dxa"/>
            <w:gridSpan w:val="2"/>
          </w:tcPr>
          <w:p w14:paraId="079513EE"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D2A4A1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A69D3EF" w14:textId="77777777" w:rsidR="000234BB" w:rsidRDefault="000234BB" w:rsidP="00725808">
            <w:pPr>
              <w:jc w:val="center"/>
              <w:rPr>
                <w:b/>
                <w:sz w:val="16"/>
                <w:szCs w:val="16"/>
                <w:lang w:val="en-GB"/>
              </w:rPr>
            </w:pPr>
            <w:r>
              <w:rPr>
                <w:b/>
                <w:sz w:val="16"/>
                <w:szCs w:val="16"/>
                <w:lang w:val="en-GB"/>
              </w:rPr>
              <w:t>General</w:t>
            </w:r>
          </w:p>
        </w:tc>
      </w:tr>
      <w:tr w:rsidR="000234BB" w:rsidRPr="00720F6F" w14:paraId="744E5317" w14:textId="77777777" w:rsidTr="00725808">
        <w:tc>
          <w:tcPr>
            <w:tcW w:w="1588" w:type="dxa"/>
          </w:tcPr>
          <w:p w14:paraId="43409226" w14:textId="77777777" w:rsidR="000234BB" w:rsidRDefault="000234BB" w:rsidP="00725808">
            <w:pPr>
              <w:rPr>
                <w:b/>
                <w:sz w:val="16"/>
                <w:szCs w:val="16"/>
                <w:lang w:val="en-GB"/>
              </w:rPr>
            </w:pPr>
            <w:r>
              <w:rPr>
                <w:b/>
                <w:sz w:val="16"/>
                <w:szCs w:val="16"/>
                <w:lang w:val="en-GB"/>
              </w:rPr>
              <w:t>Type</w:t>
            </w:r>
          </w:p>
        </w:tc>
        <w:tc>
          <w:tcPr>
            <w:tcW w:w="708" w:type="dxa"/>
          </w:tcPr>
          <w:p w14:paraId="1F339CFD" w14:textId="77777777" w:rsidR="000234BB" w:rsidRDefault="000234BB" w:rsidP="00725808">
            <w:pPr>
              <w:rPr>
                <w:b/>
                <w:sz w:val="16"/>
                <w:szCs w:val="16"/>
                <w:lang w:val="en-GB"/>
              </w:rPr>
            </w:pPr>
            <w:r>
              <w:rPr>
                <w:b/>
                <w:sz w:val="16"/>
                <w:szCs w:val="16"/>
                <w:lang w:val="en-GB"/>
              </w:rPr>
              <w:t>Mult</w:t>
            </w:r>
          </w:p>
        </w:tc>
        <w:tc>
          <w:tcPr>
            <w:tcW w:w="1560" w:type="dxa"/>
          </w:tcPr>
          <w:p w14:paraId="1A1A5FF1" w14:textId="77777777" w:rsidR="000234BB" w:rsidRDefault="000234BB" w:rsidP="00725808">
            <w:pPr>
              <w:rPr>
                <w:b/>
                <w:sz w:val="16"/>
                <w:szCs w:val="16"/>
                <w:lang w:val="en-GB"/>
              </w:rPr>
            </w:pPr>
            <w:r>
              <w:rPr>
                <w:b/>
                <w:sz w:val="16"/>
                <w:szCs w:val="16"/>
                <w:lang w:val="en-GB"/>
              </w:rPr>
              <w:t>Role</w:t>
            </w:r>
          </w:p>
        </w:tc>
        <w:tc>
          <w:tcPr>
            <w:tcW w:w="708" w:type="dxa"/>
          </w:tcPr>
          <w:p w14:paraId="00DF65B7" w14:textId="77777777" w:rsidR="000234BB" w:rsidRDefault="000234BB" w:rsidP="00725808">
            <w:pPr>
              <w:rPr>
                <w:b/>
                <w:sz w:val="16"/>
                <w:szCs w:val="16"/>
                <w:lang w:val="en-GB"/>
              </w:rPr>
            </w:pPr>
            <w:r>
              <w:rPr>
                <w:b/>
                <w:sz w:val="16"/>
                <w:szCs w:val="16"/>
                <w:lang w:val="en-GB"/>
              </w:rPr>
              <w:t>Mult</w:t>
            </w:r>
          </w:p>
        </w:tc>
        <w:tc>
          <w:tcPr>
            <w:tcW w:w="567" w:type="dxa"/>
          </w:tcPr>
          <w:p w14:paraId="154DC3B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3594F91" w14:textId="77777777" w:rsidR="000234BB" w:rsidRPr="008359F5" w:rsidRDefault="000234BB" w:rsidP="00725808">
            <w:pPr>
              <w:rPr>
                <w:b/>
                <w:sz w:val="16"/>
                <w:szCs w:val="16"/>
                <w:lang w:val="en-GB"/>
              </w:rPr>
            </w:pPr>
            <w:r>
              <w:rPr>
                <w:b/>
                <w:sz w:val="16"/>
                <w:szCs w:val="16"/>
                <w:lang w:val="en-GB"/>
              </w:rPr>
              <w:t>Comment</w:t>
            </w:r>
          </w:p>
        </w:tc>
      </w:tr>
      <w:tr w:rsidR="000234BB" w:rsidRPr="00CC6307" w14:paraId="4AD95B0D" w14:textId="77777777" w:rsidTr="00725808">
        <w:tc>
          <w:tcPr>
            <w:tcW w:w="1588" w:type="dxa"/>
          </w:tcPr>
          <w:p w14:paraId="7BD6809A" w14:textId="77777777" w:rsidR="000234BB" w:rsidRPr="00634625" w:rsidRDefault="000234BB" w:rsidP="00725808">
            <w:pPr>
              <w:pStyle w:val="SmallStandard"/>
            </w:pPr>
            <w:r>
              <w:t>UsageConstraintSpecification</w:t>
            </w:r>
          </w:p>
        </w:tc>
        <w:tc>
          <w:tcPr>
            <w:tcW w:w="708" w:type="dxa"/>
          </w:tcPr>
          <w:p w14:paraId="6F109FD5" w14:textId="77777777" w:rsidR="000234BB" w:rsidRPr="00D331EF" w:rsidRDefault="000234BB" w:rsidP="00725808">
            <w:pPr>
              <w:pStyle w:val="SmallStandard"/>
            </w:pPr>
            <w:r w:rsidRPr="00D01517">
              <w:t>1</w:t>
            </w:r>
          </w:p>
        </w:tc>
        <w:tc>
          <w:tcPr>
            <w:tcW w:w="1560" w:type="dxa"/>
          </w:tcPr>
          <w:p w14:paraId="6BD0B360" w14:textId="77777777" w:rsidR="000234BB" w:rsidRPr="00132C43" w:rsidRDefault="000234BB" w:rsidP="00725808">
            <w:pPr>
              <w:pStyle w:val="SmallStandard"/>
            </w:pPr>
            <w:r>
              <w:t>partUsageConstraint</w:t>
            </w:r>
          </w:p>
        </w:tc>
        <w:tc>
          <w:tcPr>
            <w:tcW w:w="708" w:type="dxa"/>
          </w:tcPr>
          <w:p w14:paraId="407E5399" w14:textId="77777777" w:rsidR="000234BB" w:rsidRPr="00D331EF" w:rsidRDefault="000234BB" w:rsidP="00725808">
            <w:pPr>
              <w:pStyle w:val="SmallStandard"/>
            </w:pPr>
            <w:r w:rsidRPr="00D01517">
              <w:t>1..*</w:t>
            </w:r>
          </w:p>
        </w:tc>
        <w:tc>
          <w:tcPr>
            <w:tcW w:w="567" w:type="dxa"/>
          </w:tcPr>
          <w:p w14:paraId="4959F9CF" w14:textId="77777777" w:rsidR="000234BB" w:rsidRDefault="000234BB" w:rsidP="00725808">
            <w:pPr>
              <w:pStyle w:val="SmallStandard"/>
            </w:pPr>
            <w:r>
              <w:t>Y</w:t>
            </w:r>
          </w:p>
        </w:tc>
        <w:tc>
          <w:tcPr>
            <w:tcW w:w="3969" w:type="dxa"/>
          </w:tcPr>
          <w:p w14:paraId="1BD16340" w14:textId="77777777" w:rsidR="000234BB" w:rsidRDefault="000234BB" w:rsidP="00725808">
            <w:pPr>
              <w:jc w:val="left"/>
            </w:pPr>
            <w:r>
              <w:rPr>
                <w:sz w:val="16"/>
                <w:szCs w:val="16"/>
              </w:rPr>
              <w:t>Specifies the UsageConstraints that apply to the PartVersion or PartUsages described by the UsageConstraintSpecification. The ordering of this association is relevant. The elements shall arranged in the order of ascending priority. That means, elements further back in the collection have a higher priority.</w:t>
            </w:r>
          </w:p>
        </w:tc>
      </w:tr>
    </w:tbl>
    <w:p w14:paraId="0F86E28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8" w:name="_dd49fbbd7a351560ed5834ab6e77e8d3"/>
      <w:r>
        <w:rPr>
          <w:lang w:val="en-GB"/>
        </w:rPr>
        <w:t>UsageConstraintSpecification</w:t>
      </w:r>
      <w:bookmarkEnd w:id="1678"/>
    </w:p>
    <w:p w14:paraId="44AD48F5" w14:textId="77777777" w:rsidR="000234BB" w:rsidRDefault="000234BB" w:rsidP="000234BB">
      <w:r>
        <w:rPr>
          <w:sz w:val="18"/>
          <w:szCs w:val="18"/>
        </w:rPr>
        <w:t>Specification for the definition of usage constraints. The associated UsageConstraints are restricting the possible usages of the associated PartVersions and PartUsages.</w:t>
      </w:r>
    </w:p>
    <w:p w14:paraId="46D4B8C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F79479D" w14:textId="77777777" w:rsidTr="00725808">
        <w:tc>
          <w:tcPr>
            <w:tcW w:w="2013" w:type="dxa"/>
            <w:tcMar>
              <w:top w:w="28" w:type="dxa"/>
              <w:left w:w="28" w:type="dxa"/>
              <w:bottom w:w="28" w:type="dxa"/>
              <w:right w:w="28" w:type="dxa"/>
            </w:tcMar>
          </w:tcPr>
          <w:p w14:paraId="69C1284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232BC94" w14:textId="25896572"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19EBD530" w14:textId="77777777" w:rsidTr="00725808">
        <w:tc>
          <w:tcPr>
            <w:tcW w:w="2013" w:type="dxa"/>
            <w:tcMar>
              <w:top w:w="28" w:type="dxa"/>
              <w:left w:w="28" w:type="dxa"/>
              <w:bottom w:w="28" w:type="dxa"/>
              <w:right w:w="28" w:type="dxa"/>
            </w:tcMar>
          </w:tcPr>
          <w:p w14:paraId="4ABD47AC"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737211" w14:textId="77777777" w:rsidR="000234BB" w:rsidRDefault="000234BB" w:rsidP="00725808"/>
        </w:tc>
      </w:tr>
      <w:tr w:rsidR="000234BB" w:rsidRPr="008359F5" w14:paraId="192909AC" w14:textId="77777777" w:rsidTr="00725808">
        <w:tc>
          <w:tcPr>
            <w:tcW w:w="2013" w:type="dxa"/>
            <w:tcMar>
              <w:top w:w="28" w:type="dxa"/>
              <w:left w:w="28" w:type="dxa"/>
              <w:bottom w:w="28" w:type="dxa"/>
              <w:right w:w="28" w:type="dxa"/>
            </w:tcMar>
          </w:tcPr>
          <w:p w14:paraId="075E5235"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8845E78" w14:textId="77777777" w:rsidR="000234BB" w:rsidRPr="000437C1" w:rsidRDefault="000234BB" w:rsidP="00725808">
            <w:pPr>
              <w:pStyle w:val="SmallStandard"/>
            </w:pPr>
            <w:r>
              <w:t>false</w:t>
            </w:r>
          </w:p>
        </w:tc>
      </w:tr>
    </w:tbl>
    <w:p w14:paraId="5664CA6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14FA6BC" w14:textId="77777777" w:rsidTr="00725808">
        <w:tc>
          <w:tcPr>
            <w:tcW w:w="3856" w:type="dxa"/>
            <w:gridSpan w:val="3"/>
          </w:tcPr>
          <w:p w14:paraId="73B68140" w14:textId="77777777" w:rsidR="000234BB" w:rsidRDefault="000234BB" w:rsidP="00725808">
            <w:pPr>
              <w:jc w:val="center"/>
              <w:rPr>
                <w:b/>
                <w:sz w:val="16"/>
                <w:szCs w:val="16"/>
                <w:lang w:val="en-GB"/>
              </w:rPr>
            </w:pPr>
            <w:r>
              <w:rPr>
                <w:b/>
                <w:sz w:val="16"/>
                <w:szCs w:val="16"/>
                <w:lang w:val="en-GB"/>
              </w:rPr>
              <w:t>Other End</w:t>
            </w:r>
          </w:p>
        </w:tc>
        <w:tc>
          <w:tcPr>
            <w:tcW w:w="708" w:type="dxa"/>
          </w:tcPr>
          <w:p w14:paraId="3B89634B"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0B31595" w14:textId="77777777" w:rsidR="000234BB" w:rsidRDefault="000234BB" w:rsidP="00725808">
            <w:pPr>
              <w:jc w:val="center"/>
              <w:rPr>
                <w:b/>
                <w:sz w:val="16"/>
                <w:szCs w:val="16"/>
                <w:lang w:val="en-GB"/>
              </w:rPr>
            </w:pPr>
            <w:r>
              <w:rPr>
                <w:b/>
                <w:sz w:val="16"/>
                <w:szCs w:val="16"/>
                <w:lang w:val="en-GB"/>
              </w:rPr>
              <w:t>General</w:t>
            </w:r>
          </w:p>
        </w:tc>
      </w:tr>
      <w:tr w:rsidR="000234BB" w:rsidRPr="00720F6F" w14:paraId="2678F40C" w14:textId="77777777" w:rsidTr="00725808">
        <w:tc>
          <w:tcPr>
            <w:tcW w:w="1573" w:type="dxa"/>
          </w:tcPr>
          <w:p w14:paraId="37BC3737" w14:textId="77777777" w:rsidR="000234BB" w:rsidRDefault="000234BB" w:rsidP="00725808">
            <w:pPr>
              <w:rPr>
                <w:b/>
                <w:sz w:val="16"/>
                <w:szCs w:val="16"/>
                <w:lang w:val="en-GB"/>
              </w:rPr>
            </w:pPr>
            <w:r>
              <w:rPr>
                <w:b/>
                <w:sz w:val="16"/>
                <w:szCs w:val="16"/>
                <w:lang w:val="en-GB"/>
              </w:rPr>
              <w:t>Type</w:t>
            </w:r>
          </w:p>
        </w:tc>
        <w:tc>
          <w:tcPr>
            <w:tcW w:w="1574" w:type="dxa"/>
          </w:tcPr>
          <w:p w14:paraId="4A9F064E" w14:textId="77777777" w:rsidR="000234BB" w:rsidRDefault="000234BB" w:rsidP="00725808">
            <w:pPr>
              <w:rPr>
                <w:b/>
                <w:sz w:val="16"/>
                <w:szCs w:val="16"/>
                <w:lang w:val="en-GB"/>
              </w:rPr>
            </w:pPr>
            <w:r>
              <w:rPr>
                <w:b/>
                <w:sz w:val="16"/>
                <w:szCs w:val="16"/>
                <w:lang w:val="en-GB"/>
              </w:rPr>
              <w:t>Role</w:t>
            </w:r>
          </w:p>
        </w:tc>
        <w:tc>
          <w:tcPr>
            <w:tcW w:w="708" w:type="dxa"/>
          </w:tcPr>
          <w:p w14:paraId="51C1C98F" w14:textId="77777777" w:rsidR="000234BB" w:rsidRDefault="000234BB" w:rsidP="00725808">
            <w:pPr>
              <w:rPr>
                <w:b/>
                <w:sz w:val="16"/>
                <w:szCs w:val="16"/>
                <w:lang w:val="en-GB"/>
              </w:rPr>
            </w:pPr>
            <w:r>
              <w:rPr>
                <w:b/>
                <w:sz w:val="16"/>
                <w:szCs w:val="16"/>
                <w:lang w:val="en-GB"/>
              </w:rPr>
              <w:t>Mult</w:t>
            </w:r>
          </w:p>
        </w:tc>
        <w:tc>
          <w:tcPr>
            <w:tcW w:w="709" w:type="dxa"/>
          </w:tcPr>
          <w:p w14:paraId="125E4A05" w14:textId="77777777" w:rsidR="000234BB" w:rsidRDefault="000234BB" w:rsidP="00725808">
            <w:pPr>
              <w:rPr>
                <w:b/>
                <w:sz w:val="16"/>
                <w:szCs w:val="16"/>
                <w:lang w:val="en-GB"/>
              </w:rPr>
            </w:pPr>
            <w:r>
              <w:rPr>
                <w:b/>
                <w:sz w:val="16"/>
                <w:szCs w:val="16"/>
                <w:lang w:val="en-GB"/>
              </w:rPr>
              <w:t>Mult</w:t>
            </w:r>
          </w:p>
        </w:tc>
        <w:tc>
          <w:tcPr>
            <w:tcW w:w="567" w:type="dxa"/>
          </w:tcPr>
          <w:p w14:paraId="464A57D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2D18AB86" w14:textId="77777777" w:rsidR="000234BB" w:rsidRPr="008359F5" w:rsidRDefault="000234BB" w:rsidP="00725808">
            <w:pPr>
              <w:rPr>
                <w:b/>
                <w:sz w:val="16"/>
                <w:szCs w:val="16"/>
                <w:lang w:val="en-GB"/>
              </w:rPr>
            </w:pPr>
            <w:r>
              <w:rPr>
                <w:b/>
                <w:sz w:val="16"/>
                <w:szCs w:val="16"/>
                <w:lang w:val="en-GB"/>
              </w:rPr>
              <w:t>Comment</w:t>
            </w:r>
          </w:p>
        </w:tc>
      </w:tr>
      <w:tr w:rsidR="000234BB" w:rsidRPr="00CC6307" w14:paraId="3BB8AA76" w14:textId="77777777" w:rsidTr="00725808">
        <w:tc>
          <w:tcPr>
            <w:tcW w:w="1573" w:type="dxa"/>
          </w:tcPr>
          <w:p w14:paraId="093724F6" w14:textId="77777777" w:rsidR="000234BB" w:rsidRPr="00634625" w:rsidRDefault="000234BB" w:rsidP="00725808">
            <w:pPr>
              <w:pStyle w:val="SmallStandard"/>
            </w:pPr>
            <w:r>
              <w:t>PartVersion</w:t>
            </w:r>
          </w:p>
        </w:tc>
        <w:tc>
          <w:tcPr>
            <w:tcW w:w="1574" w:type="dxa"/>
          </w:tcPr>
          <w:p w14:paraId="2391B87A" w14:textId="77777777" w:rsidR="000234BB" w:rsidRPr="00132C43" w:rsidRDefault="000234BB" w:rsidP="00725808">
            <w:pPr>
              <w:pStyle w:val="SmallStandard"/>
            </w:pPr>
            <w:r>
              <w:t>constrainedParts</w:t>
            </w:r>
          </w:p>
        </w:tc>
        <w:tc>
          <w:tcPr>
            <w:tcW w:w="708" w:type="dxa"/>
          </w:tcPr>
          <w:p w14:paraId="285EE242" w14:textId="77777777" w:rsidR="000234BB" w:rsidRPr="00D331EF" w:rsidRDefault="000234BB" w:rsidP="00725808">
            <w:pPr>
              <w:pStyle w:val="SmallStandard"/>
            </w:pPr>
            <w:r w:rsidRPr="00574783">
              <w:t>0..*</w:t>
            </w:r>
          </w:p>
        </w:tc>
        <w:tc>
          <w:tcPr>
            <w:tcW w:w="709" w:type="dxa"/>
          </w:tcPr>
          <w:p w14:paraId="5B1AD1D2" w14:textId="77777777" w:rsidR="000234BB" w:rsidRPr="00D331EF" w:rsidRDefault="000234BB" w:rsidP="00725808">
            <w:pPr>
              <w:pStyle w:val="SmallStandard"/>
            </w:pPr>
            <w:r w:rsidRPr="00207506">
              <w:t>0..*</w:t>
            </w:r>
          </w:p>
        </w:tc>
        <w:tc>
          <w:tcPr>
            <w:tcW w:w="567" w:type="dxa"/>
          </w:tcPr>
          <w:p w14:paraId="2EF048F2" w14:textId="77777777" w:rsidR="000234BB" w:rsidRPr="00D331EF" w:rsidRDefault="000234BB" w:rsidP="00725808">
            <w:pPr>
              <w:pStyle w:val="SmallStandard"/>
            </w:pPr>
            <w:r>
              <w:t>N</w:t>
            </w:r>
          </w:p>
        </w:tc>
        <w:tc>
          <w:tcPr>
            <w:tcW w:w="3969" w:type="dxa"/>
          </w:tcPr>
          <w:p w14:paraId="532B35B8" w14:textId="77777777" w:rsidR="000234BB" w:rsidRDefault="000234BB" w:rsidP="00725808">
            <w:pPr>
              <w:jc w:val="left"/>
            </w:pPr>
            <w:r>
              <w:rPr>
                <w:sz w:val="16"/>
                <w:szCs w:val="16"/>
              </w:rPr>
              <w:t xml:space="preserve">References the </w:t>
            </w:r>
            <w:r>
              <w:rPr>
                <w:i/>
                <w:iCs/>
                <w:sz w:val="16"/>
                <w:szCs w:val="16"/>
              </w:rPr>
              <w:t>PartVersions</w:t>
            </w:r>
            <w:r>
              <w:rPr>
                <w:sz w:val="16"/>
                <w:szCs w:val="16"/>
              </w:rPr>
              <w:t xml:space="preserve"> to which this </w:t>
            </w:r>
            <w:r>
              <w:rPr>
                <w:i/>
                <w:iCs/>
                <w:sz w:val="16"/>
                <w:szCs w:val="16"/>
              </w:rPr>
              <w:t>UsageConstraintSpecification</w:t>
            </w:r>
            <w:r>
              <w:rPr>
                <w:sz w:val="16"/>
                <w:szCs w:val="16"/>
              </w:rPr>
              <w:t xml:space="preserve"> applies.</w:t>
            </w:r>
          </w:p>
        </w:tc>
      </w:tr>
      <w:tr w:rsidR="000234BB" w:rsidRPr="00CC6307" w14:paraId="008D6212" w14:textId="77777777" w:rsidTr="00725808">
        <w:tc>
          <w:tcPr>
            <w:tcW w:w="1573" w:type="dxa"/>
          </w:tcPr>
          <w:p w14:paraId="367049CF" w14:textId="77777777" w:rsidR="000234BB" w:rsidRPr="00634625" w:rsidRDefault="000234BB" w:rsidP="00725808">
            <w:pPr>
              <w:pStyle w:val="SmallStandard"/>
            </w:pPr>
            <w:r>
              <w:t>UsageConstraint</w:t>
            </w:r>
          </w:p>
        </w:tc>
        <w:tc>
          <w:tcPr>
            <w:tcW w:w="1574" w:type="dxa"/>
          </w:tcPr>
          <w:p w14:paraId="0CCC54FB" w14:textId="77777777" w:rsidR="000234BB" w:rsidRPr="00132C43" w:rsidRDefault="000234BB" w:rsidP="00725808">
            <w:pPr>
              <w:pStyle w:val="SmallStandard"/>
            </w:pPr>
            <w:r>
              <w:t>partUsageConstraint</w:t>
            </w:r>
          </w:p>
        </w:tc>
        <w:tc>
          <w:tcPr>
            <w:tcW w:w="708" w:type="dxa"/>
          </w:tcPr>
          <w:p w14:paraId="15E4DF4D" w14:textId="77777777" w:rsidR="000234BB" w:rsidRPr="00D331EF" w:rsidRDefault="000234BB" w:rsidP="00725808">
            <w:pPr>
              <w:pStyle w:val="SmallStandard"/>
            </w:pPr>
            <w:r w:rsidRPr="00574783">
              <w:t>1..*</w:t>
            </w:r>
          </w:p>
        </w:tc>
        <w:tc>
          <w:tcPr>
            <w:tcW w:w="709" w:type="dxa"/>
          </w:tcPr>
          <w:p w14:paraId="085756B5" w14:textId="77777777" w:rsidR="000234BB" w:rsidRPr="00D331EF" w:rsidRDefault="000234BB" w:rsidP="00725808">
            <w:pPr>
              <w:pStyle w:val="SmallStandard"/>
            </w:pPr>
            <w:r w:rsidRPr="00207506">
              <w:t>1</w:t>
            </w:r>
          </w:p>
        </w:tc>
        <w:tc>
          <w:tcPr>
            <w:tcW w:w="567" w:type="dxa"/>
          </w:tcPr>
          <w:p w14:paraId="19A6070B" w14:textId="77777777" w:rsidR="000234BB" w:rsidRDefault="000234BB" w:rsidP="00725808">
            <w:pPr>
              <w:pStyle w:val="SmallStandard"/>
            </w:pPr>
            <w:r>
              <w:t>Y</w:t>
            </w:r>
          </w:p>
        </w:tc>
        <w:tc>
          <w:tcPr>
            <w:tcW w:w="3969" w:type="dxa"/>
          </w:tcPr>
          <w:p w14:paraId="1168E7B2" w14:textId="77777777" w:rsidR="000234BB" w:rsidRDefault="000234BB" w:rsidP="00725808">
            <w:pPr>
              <w:jc w:val="left"/>
            </w:pPr>
            <w:r>
              <w:rPr>
                <w:sz w:val="16"/>
                <w:szCs w:val="16"/>
              </w:rPr>
              <w:t>Specifies the UsageConstraints that apply to the PartVersion or PartUsages described by the UsageConstraintSpecification. The ordering of this association is relevant. The elements shall arranged in the order of ascending priority. That means, elements further back in the collection have a higher priority.</w:t>
            </w:r>
          </w:p>
        </w:tc>
      </w:tr>
    </w:tbl>
    <w:p w14:paraId="4AF80E2D"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79" w:name="_ca350a1587a04518c39a22356f0c7836"/>
      <w:r w:rsidRPr="005254F8">
        <w:rPr>
          <w:lang w:val="en-GB"/>
        </w:rPr>
        <w:t>UsageConstraintType</w:t>
      </w:r>
      <w:bookmarkEnd w:id="1679"/>
    </w:p>
    <w:p w14:paraId="2944B2AF" w14:textId="77777777" w:rsidR="000234BB" w:rsidRDefault="000234BB" w:rsidP="000234BB">
      <w:r>
        <w:rPr>
          <w:sz w:val="18"/>
          <w:szCs w:val="18"/>
        </w:rPr>
        <w:t>Enumeration for the definition of the type of a UsageConstraint. Valid values are allow and deny.</w:t>
      </w:r>
    </w:p>
    <w:p w14:paraId="4B87BCD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7CA3D0C" w14:textId="77777777" w:rsidTr="00725808">
        <w:tc>
          <w:tcPr>
            <w:tcW w:w="2013" w:type="dxa"/>
            <w:tcMar>
              <w:top w:w="28" w:type="dxa"/>
              <w:left w:w="28" w:type="dxa"/>
              <w:bottom w:w="28" w:type="dxa"/>
              <w:right w:w="28" w:type="dxa"/>
            </w:tcMar>
          </w:tcPr>
          <w:p w14:paraId="31635E3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2237FA" w14:textId="23059504"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0494DD4A"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632D25B4" w14:textId="77777777" w:rsidTr="00725808">
        <w:tc>
          <w:tcPr>
            <w:tcW w:w="2013" w:type="dxa"/>
            <w:tcMar>
              <w:top w:w="28" w:type="dxa"/>
              <w:left w:w="28" w:type="dxa"/>
              <w:bottom w:w="28" w:type="dxa"/>
              <w:right w:w="28" w:type="dxa"/>
            </w:tcMar>
          </w:tcPr>
          <w:p w14:paraId="5DFA10E2"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5D66A65C"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460905B7"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867DD7D" w14:textId="77777777" w:rsidTr="00725808">
        <w:tc>
          <w:tcPr>
            <w:tcW w:w="2013" w:type="dxa"/>
            <w:tcMar>
              <w:top w:w="28" w:type="dxa"/>
              <w:left w:w="28" w:type="dxa"/>
              <w:bottom w:w="28" w:type="dxa"/>
              <w:right w:w="28" w:type="dxa"/>
            </w:tcMar>
          </w:tcPr>
          <w:p w14:paraId="560C5DA1" w14:textId="77777777" w:rsidR="000234BB" w:rsidRPr="009F5D54" w:rsidRDefault="000234BB" w:rsidP="00725808">
            <w:pPr>
              <w:pStyle w:val="SmallStandard"/>
            </w:pPr>
            <w:r w:rsidRPr="009F5D54">
              <w:t>Allow</w:t>
            </w:r>
          </w:p>
        </w:tc>
        <w:tc>
          <w:tcPr>
            <w:tcW w:w="283" w:type="dxa"/>
          </w:tcPr>
          <w:p w14:paraId="3370D14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A18E723" w14:textId="77777777" w:rsidR="000234BB" w:rsidRDefault="000234BB" w:rsidP="00725808"/>
        </w:tc>
      </w:tr>
      <w:tr w:rsidR="000234BB" w:rsidRPr="00CC6307" w14:paraId="04CECBF7" w14:textId="77777777" w:rsidTr="00725808">
        <w:tc>
          <w:tcPr>
            <w:tcW w:w="2013" w:type="dxa"/>
            <w:tcMar>
              <w:top w:w="28" w:type="dxa"/>
              <w:left w:w="28" w:type="dxa"/>
              <w:bottom w:w="28" w:type="dxa"/>
              <w:right w:w="28" w:type="dxa"/>
            </w:tcMar>
          </w:tcPr>
          <w:p w14:paraId="43A8F1F5" w14:textId="77777777" w:rsidR="000234BB" w:rsidRPr="009F5D54" w:rsidRDefault="000234BB" w:rsidP="00725808">
            <w:pPr>
              <w:pStyle w:val="SmallStandard"/>
            </w:pPr>
            <w:r w:rsidRPr="009F5D54">
              <w:t>Deny</w:t>
            </w:r>
          </w:p>
        </w:tc>
        <w:tc>
          <w:tcPr>
            <w:tcW w:w="283" w:type="dxa"/>
          </w:tcPr>
          <w:p w14:paraId="43570D0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D9CD61B" w14:textId="77777777" w:rsidR="000234BB" w:rsidRDefault="000234BB" w:rsidP="00725808"/>
        </w:tc>
      </w:tr>
    </w:tbl>
    <w:p w14:paraId="0C73637A" w14:textId="77777777" w:rsidR="000234BB" w:rsidRDefault="000234BB" w:rsidP="000234BB">
      <w:pPr>
        <w:pStyle w:val="SmallStandard"/>
      </w:pPr>
    </w:p>
    <w:p w14:paraId="41BC0142"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680" w:name="_Toc33620348"/>
      <w:r>
        <w:rPr>
          <w:lang w:val="en-GB"/>
        </w:rPr>
        <w:t xml:space="preserve">Module </w:t>
      </w:r>
      <w:bookmarkStart w:id="1681" w:name="_68748963fec39063ade05055fbf9c8e4"/>
      <w:r>
        <w:rPr>
          <w:lang w:val="en-GB"/>
        </w:rPr>
        <w:t>usage_node</w:t>
      </w:r>
      <w:bookmarkEnd w:id="1681"/>
      <w:bookmarkEnd w:id="1680"/>
    </w:p>
    <w:p w14:paraId="648914D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2" w:name="_2e56de7d8bb98a814cbbca288cb7dbca"/>
      <w:r>
        <w:rPr>
          <w:lang w:val="en-GB"/>
        </w:rPr>
        <w:t>UsageNode</w:t>
      </w:r>
      <w:bookmarkEnd w:id="1682"/>
    </w:p>
    <w:p w14:paraId="79F09FF1" w14:textId="77777777" w:rsidR="000234BB" w:rsidRDefault="000234BB" w:rsidP="000234BB">
      <w:r>
        <w:rPr>
          <w:sz w:val="18"/>
          <w:szCs w:val="18"/>
        </w:rPr>
        <w:t xml:space="preserve">A </w:t>
      </w:r>
      <w:r>
        <w:rPr>
          <w:i/>
          <w:iCs/>
          <w:sz w:val="18"/>
          <w:szCs w:val="18"/>
        </w:rPr>
        <w:t>UsageNode</w:t>
      </w:r>
      <w:r>
        <w:rPr>
          <w:sz w:val="18"/>
          <w:szCs w:val="18"/>
        </w:rPr>
        <w:t xml:space="preserve"> represents a position in an abstract vehicle. For example, the "Head Light Left". </w:t>
      </w:r>
      <w:r>
        <w:rPr>
          <w:i/>
          <w:iCs/>
          <w:sz w:val="18"/>
          <w:szCs w:val="18"/>
        </w:rPr>
        <w:t>UsageNodes</w:t>
      </w:r>
      <w:r>
        <w:rPr>
          <w:sz w:val="18"/>
          <w:szCs w:val="18"/>
        </w:rPr>
        <w:t xml:space="preserve"> belong to the master data and they are defined on some companywide level. They can be used to enforce consistent naming over different projects and different development streams (e.g. between Geometry and Electrologic).</w:t>
      </w:r>
    </w:p>
    <w:p w14:paraId="1F34D0B9" w14:textId="77777777" w:rsidR="000234BB" w:rsidRDefault="000234BB" w:rsidP="000234BB">
      <w:r>
        <w:rPr>
          <w:sz w:val="18"/>
          <w:szCs w:val="18"/>
        </w:rPr>
        <w:t xml:space="preserve">A </w:t>
      </w:r>
      <w:r>
        <w:rPr>
          <w:i/>
          <w:iCs/>
          <w:sz w:val="18"/>
          <w:szCs w:val="18"/>
        </w:rPr>
        <w:t>UsageNode</w:t>
      </w:r>
      <w:r>
        <w:rPr>
          <w:sz w:val="18"/>
          <w:szCs w:val="18"/>
        </w:rPr>
        <w:t xml:space="preserve"> can be realized by different elements in the VEC (e.g. </w:t>
      </w:r>
      <w:r>
        <w:rPr>
          <w:i/>
          <w:iCs/>
          <w:sz w:val="18"/>
          <w:szCs w:val="18"/>
        </w:rPr>
        <w:t>NetworkNode, OccurrenceOrUsage, TopologyNode, ComponentNode</w:t>
      </w:r>
      <w:r>
        <w:rPr>
          <w:sz w:val="18"/>
          <w:szCs w:val="18"/>
        </w:rPr>
        <w:t>).</w:t>
      </w:r>
    </w:p>
    <w:p w14:paraId="4837F98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A65BA80" w14:textId="77777777" w:rsidTr="00725808">
        <w:tc>
          <w:tcPr>
            <w:tcW w:w="2013" w:type="dxa"/>
            <w:tcMar>
              <w:top w:w="28" w:type="dxa"/>
              <w:left w:w="28" w:type="dxa"/>
              <w:bottom w:w="28" w:type="dxa"/>
              <w:right w:w="28" w:type="dxa"/>
            </w:tcMar>
          </w:tcPr>
          <w:p w14:paraId="266CDCAE"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95AC5DE" w14:textId="283282B0" w:rsidR="000234BB" w:rsidRPr="00620BBE" w:rsidRDefault="004714EB" w:rsidP="00725808">
            <w:pPr>
              <w:pStyle w:val="SmallStandard"/>
            </w:pPr>
            <w:hyperlink w:anchor="_e52861d25155a71e061593fa266f88ae" w:history="1">
              <w:r w:rsidR="000234BB" w:rsidRPr="00620BBE">
                <w:rPr>
                  <w:rStyle w:val="Hyperlink"/>
                  <w:rFonts w:eastAsiaTheme="majorEastAsia"/>
                </w:rPr>
                <w:t>ConfigurableElement</w:t>
              </w:r>
            </w:hyperlink>
          </w:p>
        </w:tc>
      </w:tr>
      <w:tr w:rsidR="000234BB" w:rsidRPr="008359F5" w14:paraId="401C5ED9" w14:textId="77777777" w:rsidTr="00725808">
        <w:tc>
          <w:tcPr>
            <w:tcW w:w="2013" w:type="dxa"/>
            <w:tcMar>
              <w:top w:w="28" w:type="dxa"/>
              <w:left w:w="28" w:type="dxa"/>
              <w:bottom w:w="28" w:type="dxa"/>
              <w:right w:w="28" w:type="dxa"/>
            </w:tcMar>
          </w:tcPr>
          <w:p w14:paraId="5BB0AD1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3EC6CF3" w14:textId="77777777" w:rsidR="000234BB" w:rsidRDefault="000234BB" w:rsidP="00725808"/>
        </w:tc>
      </w:tr>
      <w:tr w:rsidR="000234BB" w:rsidRPr="008359F5" w14:paraId="23321229" w14:textId="77777777" w:rsidTr="00725808">
        <w:tc>
          <w:tcPr>
            <w:tcW w:w="2013" w:type="dxa"/>
            <w:tcMar>
              <w:top w:w="28" w:type="dxa"/>
              <w:left w:w="28" w:type="dxa"/>
              <w:bottom w:w="28" w:type="dxa"/>
              <w:right w:w="28" w:type="dxa"/>
            </w:tcMar>
          </w:tcPr>
          <w:p w14:paraId="1B6F89F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0DA2FA" w14:textId="77777777" w:rsidR="000234BB" w:rsidRPr="000437C1" w:rsidRDefault="000234BB" w:rsidP="00725808">
            <w:pPr>
              <w:pStyle w:val="SmallStandard"/>
            </w:pPr>
            <w:r>
              <w:t>false</w:t>
            </w:r>
          </w:p>
        </w:tc>
      </w:tr>
    </w:tbl>
    <w:p w14:paraId="52EF715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7CAE103D" w14:textId="77777777" w:rsidTr="00725808">
        <w:tc>
          <w:tcPr>
            <w:tcW w:w="2013" w:type="dxa"/>
            <w:tcMar>
              <w:top w:w="28" w:type="dxa"/>
              <w:left w:w="28" w:type="dxa"/>
              <w:bottom w:w="28" w:type="dxa"/>
              <w:right w:w="28" w:type="dxa"/>
            </w:tcMar>
          </w:tcPr>
          <w:p w14:paraId="46DC8E51"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4CA699"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A00803"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760190E"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004AA3C" w14:textId="77777777" w:rsidTr="00725808">
        <w:tc>
          <w:tcPr>
            <w:tcW w:w="2013" w:type="dxa"/>
            <w:tcMar>
              <w:top w:w="28" w:type="dxa"/>
              <w:left w:w="28" w:type="dxa"/>
              <w:bottom w:w="28" w:type="dxa"/>
              <w:right w:w="28" w:type="dxa"/>
            </w:tcMar>
          </w:tcPr>
          <w:p w14:paraId="3CB1F26A" w14:textId="77777777" w:rsidR="000234BB" w:rsidRPr="00620BBE" w:rsidRDefault="000234BB" w:rsidP="00725808">
            <w:pPr>
              <w:pStyle w:val="SmallStandard"/>
            </w:pPr>
            <w:r w:rsidRPr="00620BBE">
              <w:t>abbreviation</w:t>
            </w:r>
          </w:p>
        </w:tc>
        <w:tc>
          <w:tcPr>
            <w:tcW w:w="1559" w:type="dxa"/>
            <w:tcMar>
              <w:top w:w="28" w:type="dxa"/>
              <w:left w:w="28" w:type="dxa"/>
              <w:bottom w:w="28" w:type="dxa"/>
              <w:right w:w="28" w:type="dxa"/>
            </w:tcMar>
          </w:tcPr>
          <w:p w14:paraId="11ADA8E6"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4E35319B"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69BCEE08" w14:textId="77777777" w:rsidR="000234BB" w:rsidRDefault="000234BB" w:rsidP="00725808">
            <w:pPr>
              <w:jc w:val="left"/>
            </w:pPr>
            <w:r>
              <w:rPr>
                <w:sz w:val="16"/>
                <w:szCs w:val="16"/>
              </w:rPr>
              <w:t xml:space="preserve">Specifies an abbreviation of the </w:t>
            </w:r>
            <w:r>
              <w:rPr>
                <w:i/>
                <w:iCs/>
                <w:sz w:val="16"/>
                <w:szCs w:val="16"/>
              </w:rPr>
              <w:t>UsageNode</w:t>
            </w:r>
            <w:r>
              <w:rPr>
                <w:sz w:val="16"/>
                <w:szCs w:val="16"/>
              </w:rPr>
              <w:t>. Normally this a human readable short name.</w:t>
            </w:r>
          </w:p>
        </w:tc>
      </w:tr>
      <w:tr w:rsidR="000234BB" w:rsidRPr="006675E2" w14:paraId="68E2FF85" w14:textId="77777777" w:rsidTr="00725808">
        <w:tc>
          <w:tcPr>
            <w:tcW w:w="2013" w:type="dxa"/>
            <w:tcMar>
              <w:top w:w="28" w:type="dxa"/>
              <w:left w:w="28" w:type="dxa"/>
              <w:bottom w:w="28" w:type="dxa"/>
              <w:right w:w="28" w:type="dxa"/>
            </w:tcMar>
          </w:tcPr>
          <w:p w14:paraId="1E0386E8"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085B3439"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DEF1C31"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49194118" w14:textId="77777777" w:rsidR="000234BB" w:rsidRDefault="000234BB" w:rsidP="00725808">
            <w:pPr>
              <w:jc w:val="left"/>
            </w:pPr>
            <w:r>
              <w:rPr>
                <w:sz w:val="16"/>
                <w:szCs w:val="16"/>
              </w:rPr>
              <w:t xml:space="preserve">Specifies a unique </w:t>
            </w:r>
            <w:r>
              <w:rPr>
                <w:i/>
                <w:iCs/>
                <w:sz w:val="16"/>
                <w:szCs w:val="16"/>
              </w:rPr>
              <w:t>identification</w:t>
            </w:r>
            <w:r>
              <w:rPr>
                <w:sz w:val="16"/>
                <w:szCs w:val="16"/>
              </w:rPr>
              <w:t xml:space="preserve"> of the </w:t>
            </w:r>
            <w:r>
              <w:rPr>
                <w:i/>
                <w:iCs/>
                <w:sz w:val="16"/>
                <w:szCs w:val="16"/>
              </w:rPr>
              <w:t>UsageNode</w:t>
            </w:r>
            <w:r>
              <w:rPr>
                <w:sz w:val="16"/>
                <w:szCs w:val="16"/>
              </w:rPr>
              <w:t xml:space="preserve">. The </w:t>
            </w:r>
            <w:r>
              <w:rPr>
                <w:i/>
                <w:iCs/>
                <w:sz w:val="16"/>
                <w:szCs w:val="16"/>
              </w:rPr>
              <w:t>identification</w:t>
            </w:r>
            <w:r>
              <w:rPr>
                <w:sz w:val="16"/>
                <w:szCs w:val="16"/>
              </w:rPr>
              <w:t xml:space="preserve"> is guaranteed to be unique within the context. For all VEC-documents a </w:t>
            </w:r>
            <w:r>
              <w:rPr>
                <w:i/>
                <w:iCs/>
                <w:sz w:val="16"/>
                <w:szCs w:val="16"/>
              </w:rPr>
              <w:t>UsageNode-instance</w:t>
            </w:r>
            <w:r>
              <w:rPr>
                <w:sz w:val="16"/>
                <w:szCs w:val="16"/>
              </w:rPr>
              <w:t xml:space="preserve"> can be trusted to be the same if the context-instance is the same and the </w:t>
            </w:r>
            <w:r>
              <w:rPr>
                <w:i/>
                <w:iCs/>
                <w:sz w:val="16"/>
                <w:szCs w:val="16"/>
              </w:rPr>
              <w:t>identification</w:t>
            </w:r>
            <w:r>
              <w:rPr>
                <w:sz w:val="16"/>
                <w:szCs w:val="16"/>
              </w:rPr>
              <w:t xml:space="preserve"> of the </w:t>
            </w:r>
            <w:r>
              <w:rPr>
                <w:i/>
                <w:iCs/>
                <w:sz w:val="16"/>
                <w:szCs w:val="16"/>
              </w:rPr>
              <w:t>UsageNode</w:t>
            </w:r>
            <w:r>
              <w:rPr>
                <w:sz w:val="16"/>
                <w:szCs w:val="16"/>
              </w:rPr>
              <w:t xml:space="preserve"> is the same.</w:t>
            </w:r>
          </w:p>
        </w:tc>
      </w:tr>
      <w:tr w:rsidR="000234BB" w:rsidRPr="006675E2" w14:paraId="13B4726B" w14:textId="77777777" w:rsidTr="00725808">
        <w:tc>
          <w:tcPr>
            <w:tcW w:w="2013" w:type="dxa"/>
            <w:tcMar>
              <w:top w:w="28" w:type="dxa"/>
              <w:left w:w="28" w:type="dxa"/>
              <w:bottom w:w="28" w:type="dxa"/>
              <w:right w:w="28" w:type="dxa"/>
            </w:tcMar>
          </w:tcPr>
          <w:p w14:paraId="67718E4B"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0A6CD28E"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0BD63601"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33E2827B" w14:textId="77777777" w:rsidR="000234BB" w:rsidRDefault="000234BB" w:rsidP="00725808">
            <w:pPr>
              <w:jc w:val="left"/>
            </w:pPr>
            <w:r>
              <w:rPr>
                <w:sz w:val="16"/>
                <w:szCs w:val="16"/>
              </w:rPr>
              <w:t xml:space="preserve">Specifies additional, human readable information about the </w:t>
            </w:r>
            <w:r>
              <w:rPr>
                <w:i/>
                <w:iCs/>
                <w:sz w:val="16"/>
                <w:szCs w:val="16"/>
              </w:rPr>
              <w:t>UsageNode</w:t>
            </w:r>
            <w:r>
              <w:rPr>
                <w:sz w:val="16"/>
                <w:szCs w:val="16"/>
              </w:rPr>
              <w:t>.</w:t>
            </w:r>
          </w:p>
        </w:tc>
      </w:tr>
      <w:tr w:rsidR="000234BB" w:rsidRPr="006675E2" w14:paraId="1A87E20C" w14:textId="77777777" w:rsidTr="00725808">
        <w:tc>
          <w:tcPr>
            <w:tcW w:w="2013" w:type="dxa"/>
            <w:tcMar>
              <w:top w:w="28" w:type="dxa"/>
              <w:left w:w="28" w:type="dxa"/>
              <w:bottom w:w="28" w:type="dxa"/>
              <w:right w:w="28" w:type="dxa"/>
            </w:tcMar>
          </w:tcPr>
          <w:p w14:paraId="0C961C29" w14:textId="77777777" w:rsidR="000234BB" w:rsidRPr="00620BBE" w:rsidRDefault="000234BB" w:rsidP="00725808">
            <w:pPr>
              <w:pStyle w:val="SmallStandard"/>
            </w:pPr>
            <w:r w:rsidRPr="00620BBE">
              <w:t>usageNodeType</w:t>
            </w:r>
          </w:p>
        </w:tc>
        <w:tc>
          <w:tcPr>
            <w:tcW w:w="1559" w:type="dxa"/>
            <w:tcMar>
              <w:top w:w="28" w:type="dxa"/>
              <w:left w:w="28" w:type="dxa"/>
              <w:bottom w:w="28" w:type="dxa"/>
              <w:right w:w="28" w:type="dxa"/>
            </w:tcMar>
          </w:tcPr>
          <w:p w14:paraId="75C30797" w14:textId="77777777" w:rsidR="000234BB" w:rsidRPr="008359F5" w:rsidRDefault="000234BB" w:rsidP="00725808">
            <w:pPr>
              <w:pStyle w:val="SmallStandard"/>
            </w:pPr>
            <w:r w:rsidRPr="00D21799">
              <w:t>UsageNodeType</w:t>
            </w:r>
          </w:p>
        </w:tc>
        <w:tc>
          <w:tcPr>
            <w:tcW w:w="709" w:type="dxa"/>
            <w:tcMar>
              <w:top w:w="28" w:type="dxa"/>
              <w:left w:w="28" w:type="dxa"/>
              <w:bottom w:w="28" w:type="dxa"/>
              <w:right w:w="28" w:type="dxa"/>
            </w:tcMar>
          </w:tcPr>
          <w:p w14:paraId="56071C9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9E1E7D6" w14:textId="77777777" w:rsidR="000234BB" w:rsidRDefault="000234BB" w:rsidP="00725808">
            <w:pPr>
              <w:jc w:val="left"/>
            </w:pPr>
            <w:r>
              <w:rPr>
                <w:sz w:val="16"/>
                <w:szCs w:val="16"/>
              </w:rPr>
              <w:t>Defines the type of the UsageNode. The type determines how the UsageNode is handled in the latter processes.</w:t>
            </w:r>
          </w:p>
        </w:tc>
      </w:tr>
    </w:tbl>
    <w:p w14:paraId="69F7B00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21705A2" w14:textId="77777777" w:rsidTr="00725808">
        <w:tc>
          <w:tcPr>
            <w:tcW w:w="3856" w:type="dxa"/>
            <w:gridSpan w:val="3"/>
          </w:tcPr>
          <w:p w14:paraId="5E285222" w14:textId="77777777" w:rsidR="000234BB" w:rsidRDefault="000234BB" w:rsidP="00725808">
            <w:pPr>
              <w:jc w:val="center"/>
              <w:rPr>
                <w:b/>
                <w:sz w:val="16"/>
                <w:szCs w:val="16"/>
                <w:lang w:val="en-GB"/>
              </w:rPr>
            </w:pPr>
            <w:r>
              <w:rPr>
                <w:b/>
                <w:sz w:val="16"/>
                <w:szCs w:val="16"/>
                <w:lang w:val="en-GB"/>
              </w:rPr>
              <w:t>Other End</w:t>
            </w:r>
          </w:p>
        </w:tc>
        <w:tc>
          <w:tcPr>
            <w:tcW w:w="708" w:type="dxa"/>
          </w:tcPr>
          <w:p w14:paraId="4BE3C388"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7BD128CC" w14:textId="77777777" w:rsidR="000234BB" w:rsidRDefault="000234BB" w:rsidP="00725808">
            <w:pPr>
              <w:jc w:val="center"/>
              <w:rPr>
                <w:b/>
                <w:sz w:val="16"/>
                <w:szCs w:val="16"/>
                <w:lang w:val="en-GB"/>
              </w:rPr>
            </w:pPr>
            <w:r>
              <w:rPr>
                <w:b/>
                <w:sz w:val="16"/>
                <w:szCs w:val="16"/>
                <w:lang w:val="en-GB"/>
              </w:rPr>
              <w:t>General</w:t>
            </w:r>
          </w:p>
        </w:tc>
      </w:tr>
      <w:tr w:rsidR="000234BB" w:rsidRPr="00720F6F" w14:paraId="506EA78C" w14:textId="77777777" w:rsidTr="00725808">
        <w:tc>
          <w:tcPr>
            <w:tcW w:w="1573" w:type="dxa"/>
          </w:tcPr>
          <w:p w14:paraId="683FE480" w14:textId="77777777" w:rsidR="000234BB" w:rsidRDefault="000234BB" w:rsidP="00725808">
            <w:pPr>
              <w:rPr>
                <w:b/>
                <w:sz w:val="16"/>
                <w:szCs w:val="16"/>
                <w:lang w:val="en-GB"/>
              </w:rPr>
            </w:pPr>
            <w:r>
              <w:rPr>
                <w:b/>
                <w:sz w:val="16"/>
                <w:szCs w:val="16"/>
                <w:lang w:val="en-GB"/>
              </w:rPr>
              <w:t>Type</w:t>
            </w:r>
          </w:p>
        </w:tc>
        <w:tc>
          <w:tcPr>
            <w:tcW w:w="1574" w:type="dxa"/>
          </w:tcPr>
          <w:p w14:paraId="762DFBBB" w14:textId="77777777" w:rsidR="000234BB" w:rsidRDefault="000234BB" w:rsidP="00725808">
            <w:pPr>
              <w:rPr>
                <w:b/>
                <w:sz w:val="16"/>
                <w:szCs w:val="16"/>
                <w:lang w:val="en-GB"/>
              </w:rPr>
            </w:pPr>
            <w:r>
              <w:rPr>
                <w:b/>
                <w:sz w:val="16"/>
                <w:szCs w:val="16"/>
                <w:lang w:val="en-GB"/>
              </w:rPr>
              <w:t>Role</w:t>
            </w:r>
          </w:p>
        </w:tc>
        <w:tc>
          <w:tcPr>
            <w:tcW w:w="708" w:type="dxa"/>
          </w:tcPr>
          <w:p w14:paraId="5D1F3117" w14:textId="77777777" w:rsidR="000234BB" w:rsidRDefault="000234BB" w:rsidP="00725808">
            <w:pPr>
              <w:rPr>
                <w:b/>
                <w:sz w:val="16"/>
                <w:szCs w:val="16"/>
                <w:lang w:val="en-GB"/>
              </w:rPr>
            </w:pPr>
            <w:r>
              <w:rPr>
                <w:b/>
                <w:sz w:val="16"/>
                <w:szCs w:val="16"/>
                <w:lang w:val="en-GB"/>
              </w:rPr>
              <w:t>Mult</w:t>
            </w:r>
          </w:p>
        </w:tc>
        <w:tc>
          <w:tcPr>
            <w:tcW w:w="709" w:type="dxa"/>
          </w:tcPr>
          <w:p w14:paraId="10AB1873" w14:textId="77777777" w:rsidR="000234BB" w:rsidRDefault="000234BB" w:rsidP="00725808">
            <w:pPr>
              <w:rPr>
                <w:b/>
                <w:sz w:val="16"/>
                <w:szCs w:val="16"/>
                <w:lang w:val="en-GB"/>
              </w:rPr>
            </w:pPr>
            <w:r>
              <w:rPr>
                <w:b/>
                <w:sz w:val="16"/>
                <w:szCs w:val="16"/>
                <w:lang w:val="en-GB"/>
              </w:rPr>
              <w:t>Mult</w:t>
            </w:r>
          </w:p>
        </w:tc>
        <w:tc>
          <w:tcPr>
            <w:tcW w:w="567" w:type="dxa"/>
          </w:tcPr>
          <w:p w14:paraId="0ED5A62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5531C3A" w14:textId="77777777" w:rsidR="000234BB" w:rsidRPr="008359F5" w:rsidRDefault="000234BB" w:rsidP="00725808">
            <w:pPr>
              <w:rPr>
                <w:b/>
                <w:sz w:val="16"/>
                <w:szCs w:val="16"/>
                <w:lang w:val="en-GB"/>
              </w:rPr>
            </w:pPr>
            <w:r>
              <w:rPr>
                <w:b/>
                <w:sz w:val="16"/>
                <w:szCs w:val="16"/>
                <w:lang w:val="en-GB"/>
              </w:rPr>
              <w:t>Comment</w:t>
            </w:r>
          </w:p>
        </w:tc>
      </w:tr>
      <w:tr w:rsidR="000234BB" w:rsidRPr="00CC6307" w14:paraId="38FC5661" w14:textId="77777777" w:rsidTr="00725808">
        <w:tc>
          <w:tcPr>
            <w:tcW w:w="1573" w:type="dxa"/>
          </w:tcPr>
          <w:p w14:paraId="401E94D4" w14:textId="77777777" w:rsidR="000234BB" w:rsidRPr="00634625" w:rsidRDefault="000234BB" w:rsidP="00725808">
            <w:pPr>
              <w:pStyle w:val="SmallStandard"/>
            </w:pPr>
            <w:r>
              <w:t>Project</w:t>
            </w:r>
          </w:p>
        </w:tc>
        <w:tc>
          <w:tcPr>
            <w:tcW w:w="1574" w:type="dxa"/>
          </w:tcPr>
          <w:p w14:paraId="7040633A" w14:textId="77777777" w:rsidR="000234BB" w:rsidRPr="00132C43" w:rsidRDefault="000234BB" w:rsidP="00725808">
            <w:pPr>
              <w:pStyle w:val="SmallStandard"/>
            </w:pPr>
            <w:r>
              <w:t>usedInProject</w:t>
            </w:r>
          </w:p>
        </w:tc>
        <w:tc>
          <w:tcPr>
            <w:tcW w:w="708" w:type="dxa"/>
          </w:tcPr>
          <w:p w14:paraId="712B9C95" w14:textId="77777777" w:rsidR="000234BB" w:rsidRPr="00D331EF" w:rsidRDefault="000234BB" w:rsidP="00725808">
            <w:pPr>
              <w:pStyle w:val="SmallStandard"/>
            </w:pPr>
            <w:r w:rsidRPr="00574783">
              <w:t>0..*</w:t>
            </w:r>
          </w:p>
        </w:tc>
        <w:tc>
          <w:tcPr>
            <w:tcW w:w="709" w:type="dxa"/>
          </w:tcPr>
          <w:p w14:paraId="3122EB5A" w14:textId="77777777" w:rsidR="000234BB" w:rsidRPr="00D331EF" w:rsidRDefault="000234BB" w:rsidP="00725808">
            <w:pPr>
              <w:pStyle w:val="SmallStandard"/>
            </w:pPr>
            <w:r w:rsidRPr="00207506">
              <w:t>0..*</w:t>
            </w:r>
          </w:p>
        </w:tc>
        <w:tc>
          <w:tcPr>
            <w:tcW w:w="567" w:type="dxa"/>
          </w:tcPr>
          <w:p w14:paraId="23ABB2D7" w14:textId="77777777" w:rsidR="000234BB" w:rsidRPr="00D331EF" w:rsidRDefault="000234BB" w:rsidP="00725808">
            <w:pPr>
              <w:pStyle w:val="SmallStandard"/>
            </w:pPr>
            <w:r>
              <w:t>N</w:t>
            </w:r>
          </w:p>
        </w:tc>
        <w:tc>
          <w:tcPr>
            <w:tcW w:w="3969" w:type="dxa"/>
          </w:tcPr>
          <w:p w14:paraId="0CF89F1A" w14:textId="77777777" w:rsidR="000234BB" w:rsidRDefault="000234BB" w:rsidP="00725808">
            <w:pPr>
              <w:jc w:val="left"/>
            </w:pPr>
            <w:r>
              <w:rPr>
                <w:sz w:val="16"/>
                <w:szCs w:val="16"/>
              </w:rPr>
              <w:t xml:space="preserve">Specifies the </w:t>
            </w:r>
            <w:r>
              <w:rPr>
                <w:i/>
                <w:iCs/>
                <w:sz w:val="16"/>
                <w:szCs w:val="16"/>
              </w:rPr>
              <w:t>Projects</w:t>
            </w:r>
            <w:r>
              <w:rPr>
                <w:sz w:val="16"/>
                <w:szCs w:val="16"/>
              </w:rPr>
              <w:t xml:space="preserve"> in which the </w:t>
            </w:r>
            <w:r>
              <w:rPr>
                <w:i/>
                <w:iCs/>
                <w:sz w:val="16"/>
                <w:szCs w:val="16"/>
              </w:rPr>
              <w:t>UsageNode</w:t>
            </w:r>
            <w:r>
              <w:rPr>
                <w:sz w:val="16"/>
                <w:szCs w:val="16"/>
              </w:rPr>
              <w:t xml:space="preserve"> can be used.</w:t>
            </w:r>
          </w:p>
        </w:tc>
      </w:tr>
    </w:tbl>
    <w:p w14:paraId="438A87F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6B57077C" w14:textId="77777777" w:rsidTr="00725808">
        <w:tc>
          <w:tcPr>
            <w:tcW w:w="2296" w:type="dxa"/>
            <w:gridSpan w:val="2"/>
          </w:tcPr>
          <w:p w14:paraId="348F5943"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7A603834"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58590D10" w14:textId="77777777" w:rsidR="000234BB" w:rsidRDefault="000234BB" w:rsidP="00725808">
            <w:pPr>
              <w:jc w:val="center"/>
              <w:rPr>
                <w:b/>
                <w:sz w:val="16"/>
                <w:szCs w:val="16"/>
                <w:lang w:val="en-GB"/>
              </w:rPr>
            </w:pPr>
            <w:r>
              <w:rPr>
                <w:b/>
                <w:sz w:val="16"/>
                <w:szCs w:val="16"/>
                <w:lang w:val="en-GB"/>
              </w:rPr>
              <w:t>General</w:t>
            </w:r>
          </w:p>
        </w:tc>
      </w:tr>
      <w:tr w:rsidR="000234BB" w:rsidRPr="00720F6F" w14:paraId="1F6DDAE2" w14:textId="77777777" w:rsidTr="00725808">
        <w:tc>
          <w:tcPr>
            <w:tcW w:w="1588" w:type="dxa"/>
          </w:tcPr>
          <w:p w14:paraId="04C716BD" w14:textId="77777777" w:rsidR="000234BB" w:rsidRDefault="000234BB" w:rsidP="00725808">
            <w:pPr>
              <w:rPr>
                <w:b/>
                <w:sz w:val="16"/>
                <w:szCs w:val="16"/>
                <w:lang w:val="en-GB"/>
              </w:rPr>
            </w:pPr>
            <w:r>
              <w:rPr>
                <w:b/>
                <w:sz w:val="16"/>
                <w:szCs w:val="16"/>
                <w:lang w:val="en-GB"/>
              </w:rPr>
              <w:t>Type</w:t>
            </w:r>
          </w:p>
        </w:tc>
        <w:tc>
          <w:tcPr>
            <w:tcW w:w="708" w:type="dxa"/>
          </w:tcPr>
          <w:p w14:paraId="64BFF958" w14:textId="77777777" w:rsidR="000234BB" w:rsidRDefault="000234BB" w:rsidP="00725808">
            <w:pPr>
              <w:rPr>
                <w:b/>
                <w:sz w:val="16"/>
                <w:szCs w:val="16"/>
                <w:lang w:val="en-GB"/>
              </w:rPr>
            </w:pPr>
            <w:r>
              <w:rPr>
                <w:b/>
                <w:sz w:val="16"/>
                <w:szCs w:val="16"/>
                <w:lang w:val="en-GB"/>
              </w:rPr>
              <w:t>Mult</w:t>
            </w:r>
          </w:p>
        </w:tc>
        <w:tc>
          <w:tcPr>
            <w:tcW w:w="1560" w:type="dxa"/>
          </w:tcPr>
          <w:p w14:paraId="33CD9703" w14:textId="77777777" w:rsidR="000234BB" w:rsidRDefault="000234BB" w:rsidP="00725808">
            <w:pPr>
              <w:rPr>
                <w:b/>
                <w:sz w:val="16"/>
                <w:szCs w:val="16"/>
                <w:lang w:val="en-GB"/>
              </w:rPr>
            </w:pPr>
            <w:r>
              <w:rPr>
                <w:b/>
                <w:sz w:val="16"/>
                <w:szCs w:val="16"/>
                <w:lang w:val="en-GB"/>
              </w:rPr>
              <w:t>Role</w:t>
            </w:r>
          </w:p>
        </w:tc>
        <w:tc>
          <w:tcPr>
            <w:tcW w:w="708" w:type="dxa"/>
          </w:tcPr>
          <w:p w14:paraId="71271319" w14:textId="77777777" w:rsidR="000234BB" w:rsidRDefault="000234BB" w:rsidP="00725808">
            <w:pPr>
              <w:rPr>
                <w:b/>
                <w:sz w:val="16"/>
                <w:szCs w:val="16"/>
                <w:lang w:val="en-GB"/>
              </w:rPr>
            </w:pPr>
            <w:r>
              <w:rPr>
                <w:b/>
                <w:sz w:val="16"/>
                <w:szCs w:val="16"/>
                <w:lang w:val="en-GB"/>
              </w:rPr>
              <w:t>Mult</w:t>
            </w:r>
          </w:p>
        </w:tc>
        <w:tc>
          <w:tcPr>
            <w:tcW w:w="567" w:type="dxa"/>
          </w:tcPr>
          <w:p w14:paraId="03148B1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6289F23" w14:textId="77777777" w:rsidR="000234BB" w:rsidRPr="008359F5" w:rsidRDefault="000234BB" w:rsidP="00725808">
            <w:pPr>
              <w:rPr>
                <w:b/>
                <w:sz w:val="16"/>
                <w:szCs w:val="16"/>
                <w:lang w:val="en-GB"/>
              </w:rPr>
            </w:pPr>
            <w:r>
              <w:rPr>
                <w:b/>
                <w:sz w:val="16"/>
                <w:szCs w:val="16"/>
                <w:lang w:val="en-GB"/>
              </w:rPr>
              <w:t>Comment</w:t>
            </w:r>
          </w:p>
        </w:tc>
      </w:tr>
      <w:tr w:rsidR="000234BB" w:rsidRPr="00CC6307" w14:paraId="50095D2A" w14:textId="77777777" w:rsidTr="00725808">
        <w:tc>
          <w:tcPr>
            <w:tcW w:w="1588" w:type="dxa"/>
          </w:tcPr>
          <w:p w14:paraId="5472E06C" w14:textId="77777777" w:rsidR="000234BB" w:rsidRPr="00634625" w:rsidRDefault="000234BB" w:rsidP="00725808">
            <w:pPr>
              <w:pStyle w:val="SmallStandard"/>
            </w:pPr>
            <w:r>
              <w:lastRenderedPageBreak/>
              <w:t>OccurrenceOrUsage</w:t>
            </w:r>
          </w:p>
        </w:tc>
        <w:tc>
          <w:tcPr>
            <w:tcW w:w="708" w:type="dxa"/>
          </w:tcPr>
          <w:p w14:paraId="561884A5" w14:textId="77777777" w:rsidR="000234BB" w:rsidRPr="00D331EF" w:rsidRDefault="000234BB" w:rsidP="00725808">
            <w:pPr>
              <w:pStyle w:val="SmallStandard"/>
            </w:pPr>
            <w:r w:rsidRPr="00D01517">
              <w:t>0..*</w:t>
            </w:r>
          </w:p>
        </w:tc>
        <w:tc>
          <w:tcPr>
            <w:tcW w:w="1560" w:type="dxa"/>
          </w:tcPr>
          <w:p w14:paraId="05A59FFC" w14:textId="77777777" w:rsidR="000234BB" w:rsidRPr="00132C43" w:rsidRDefault="000234BB" w:rsidP="00725808">
            <w:pPr>
              <w:pStyle w:val="SmallStandard"/>
            </w:pPr>
            <w:r>
              <w:t>realizedUsageNode</w:t>
            </w:r>
          </w:p>
        </w:tc>
        <w:tc>
          <w:tcPr>
            <w:tcW w:w="708" w:type="dxa"/>
          </w:tcPr>
          <w:p w14:paraId="3DF74B8E" w14:textId="77777777" w:rsidR="000234BB" w:rsidRPr="00D331EF" w:rsidRDefault="000234BB" w:rsidP="00725808">
            <w:pPr>
              <w:pStyle w:val="SmallStandard"/>
            </w:pPr>
            <w:r w:rsidRPr="00D01517">
              <w:t>0..1</w:t>
            </w:r>
          </w:p>
        </w:tc>
        <w:tc>
          <w:tcPr>
            <w:tcW w:w="567" w:type="dxa"/>
          </w:tcPr>
          <w:p w14:paraId="531A6B97" w14:textId="77777777" w:rsidR="000234BB" w:rsidRPr="00D331EF" w:rsidRDefault="000234BB" w:rsidP="00725808">
            <w:pPr>
              <w:pStyle w:val="SmallStandard"/>
            </w:pPr>
            <w:r>
              <w:t>N</w:t>
            </w:r>
          </w:p>
        </w:tc>
        <w:tc>
          <w:tcPr>
            <w:tcW w:w="3969" w:type="dxa"/>
          </w:tcPr>
          <w:p w14:paraId="379E5400" w14:textId="77777777" w:rsidR="000234BB" w:rsidRDefault="000234BB" w:rsidP="00725808">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OccurrenceOrUsage</w:t>
            </w:r>
            <w:r>
              <w:rPr>
                <w:sz w:val="16"/>
                <w:szCs w:val="16"/>
              </w:rPr>
              <w:t>.</w:t>
            </w:r>
          </w:p>
        </w:tc>
      </w:tr>
      <w:tr w:rsidR="000234BB" w:rsidRPr="00CC6307" w14:paraId="08E974F1" w14:textId="77777777" w:rsidTr="00725808">
        <w:tc>
          <w:tcPr>
            <w:tcW w:w="1588" w:type="dxa"/>
          </w:tcPr>
          <w:p w14:paraId="1247F3F2" w14:textId="77777777" w:rsidR="000234BB" w:rsidRPr="00634625" w:rsidRDefault="000234BB" w:rsidP="00725808">
            <w:pPr>
              <w:pStyle w:val="SmallStandard"/>
            </w:pPr>
            <w:r>
              <w:t>ComponentNode</w:t>
            </w:r>
          </w:p>
        </w:tc>
        <w:tc>
          <w:tcPr>
            <w:tcW w:w="708" w:type="dxa"/>
          </w:tcPr>
          <w:p w14:paraId="6D663CAA" w14:textId="77777777" w:rsidR="000234BB" w:rsidRPr="00D331EF" w:rsidRDefault="000234BB" w:rsidP="00725808">
            <w:pPr>
              <w:pStyle w:val="SmallStandard"/>
            </w:pPr>
            <w:r w:rsidRPr="00D01517">
              <w:t>0..*</w:t>
            </w:r>
          </w:p>
        </w:tc>
        <w:tc>
          <w:tcPr>
            <w:tcW w:w="1560" w:type="dxa"/>
          </w:tcPr>
          <w:p w14:paraId="063236FA" w14:textId="77777777" w:rsidR="000234BB" w:rsidRPr="00132C43" w:rsidRDefault="000234BB" w:rsidP="00725808">
            <w:pPr>
              <w:pStyle w:val="SmallStandard"/>
            </w:pPr>
            <w:r>
              <w:t>realizedUsageNode</w:t>
            </w:r>
          </w:p>
        </w:tc>
        <w:tc>
          <w:tcPr>
            <w:tcW w:w="708" w:type="dxa"/>
          </w:tcPr>
          <w:p w14:paraId="4F73D9FA" w14:textId="77777777" w:rsidR="000234BB" w:rsidRPr="00D331EF" w:rsidRDefault="000234BB" w:rsidP="00725808">
            <w:pPr>
              <w:pStyle w:val="SmallStandard"/>
            </w:pPr>
            <w:r w:rsidRPr="00D01517">
              <w:t>0..1</w:t>
            </w:r>
          </w:p>
        </w:tc>
        <w:tc>
          <w:tcPr>
            <w:tcW w:w="567" w:type="dxa"/>
          </w:tcPr>
          <w:p w14:paraId="2A7E3EC3" w14:textId="77777777" w:rsidR="000234BB" w:rsidRPr="00D331EF" w:rsidRDefault="000234BB" w:rsidP="00725808">
            <w:pPr>
              <w:pStyle w:val="SmallStandard"/>
            </w:pPr>
            <w:r>
              <w:t>N</w:t>
            </w:r>
          </w:p>
        </w:tc>
        <w:tc>
          <w:tcPr>
            <w:tcW w:w="3969" w:type="dxa"/>
          </w:tcPr>
          <w:p w14:paraId="483A8ABE" w14:textId="77777777" w:rsidR="000234BB" w:rsidRDefault="000234BB" w:rsidP="00725808">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ComponentNode</w:t>
            </w:r>
            <w:r>
              <w:rPr>
                <w:sz w:val="16"/>
                <w:szCs w:val="16"/>
              </w:rPr>
              <w:t>.</w:t>
            </w:r>
          </w:p>
        </w:tc>
      </w:tr>
      <w:tr w:rsidR="000234BB" w:rsidRPr="00CC6307" w14:paraId="4BF85232" w14:textId="77777777" w:rsidTr="00725808">
        <w:tc>
          <w:tcPr>
            <w:tcW w:w="1588" w:type="dxa"/>
          </w:tcPr>
          <w:p w14:paraId="7F37F3D3" w14:textId="77777777" w:rsidR="000234BB" w:rsidRPr="00634625" w:rsidRDefault="000234BB" w:rsidP="00725808">
            <w:pPr>
              <w:pStyle w:val="SmallStandard"/>
            </w:pPr>
            <w:r>
              <w:t>UsageNode</w:t>
            </w:r>
          </w:p>
        </w:tc>
        <w:tc>
          <w:tcPr>
            <w:tcW w:w="708" w:type="dxa"/>
          </w:tcPr>
          <w:p w14:paraId="2091E149" w14:textId="77777777" w:rsidR="000234BB" w:rsidRPr="00D331EF" w:rsidRDefault="000234BB" w:rsidP="00725808">
            <w:pPr>
              <w:pStyle w:val="SmallStandard"/>
            </w:pPr>
            <w:r w:rsidRPr="00D01517">
              <w:t>0..1</w:t>
            </w:r>
          </w:p>
        </w:tc>
        <w:tc>
          <w:tcPr>
            <w:tcW w:w="1560" w:type="dxa"/>
          </w:tcPr>
          <w:p w14:paraId="177C7C46" w14:textId="77777777" w:rsidR="000234BB" w:rsidRPr="00132C43" w:rsidRDefault="000234BB" w:rsidP="00725808">
            <w:pPr>
              <w:pStyle w:val="SmallStandard"/>
            </w:pPr>
            <w:r>
              <w:t>subUsageNodes</w:t>
            </w:r>
          </w:p>
        </w:tc>
        <w:tc>
          <w:tcPr>
            <w:tcW w:w="708" w:type="dxa"/>
          </w:tcPr>
          <w:p w14:paraId="1DB8393D" w14:textId="77777777" w:rsidR="000234BB" w:rsidRPr="00D331EF" w:rsidRDefault="000234BB" w:rsidP="00725808">
            <w:pPr>
              <w:pStyle w:val="SmallStandard"/>
            </w:pPr>
            <w:r w:rsidRPr="00D01517">
              <w:t>0..*</w:t>
            </w:r>
          </w:p>
        </w:tc>
        <w:tc>
          <w:tcPr>
            <w:tcW w:w="567" w:type="dxa"/>
          </w:tcPr>
          <w:p w14:paraId="3F78884A" w14:textId="77777777" w:rsidR="000234BB" w:rsidRDefault="000234BB" w:rsidP="00725808">
            <w:pPr>
              <w:pStyle w:val="SmallStandard"/>
            </w:pPr>
            <w:r>
              <w:t>Y</w:t>
            </w:r>
          </w:p>
        </w:tc>
        <w:tc>
          <w:tcPr>
            <w:tcW w:w="3969" w:type="dxa"/>
          </w:tcPr>
          <w:p w14:paraId="0E116264" w14:textId="77777777" w:rsidR="000234BB" w:rsidRDefault="000234BB" w:rsidP="00725808"/>
        </w:tc>
      </w:tr>
      <w:tr w:rsidR="000234BB" w:rsidRPr="00CC6307" w14:paraId="6FF074B0" w14:textId="77777777" w:rsidTr="00725808">
        <w:tc>
          <w:tcPr>
            <w:tcW w:w="1588" w:type="dxa"/>
          </w:tcPr>
          <w:p w14:paraId="10762707" w14:textId="77777777" w:rsidR="000234BB" w:rsidRPr="00634625" w:rsidRDefault="000234BB" w:rsidP="00725808">
            <w:pPr>
              <w:pStyle w:val="SmallStandard"/>
            </w:pPr>
            <w:r>
              <w:t>UsageNodeSpecification</w:t>
            </w:r>
          </w:p>
        </w:tc>
        <w:tc>
          <w:tcPr>
            <w:tcW w:w="708" w:type="dxa"/>
          </w:tcPr>
          <w:p w14:paraId="1FC3E95F" w14:textId="77777777" w:rsidR="000234BB" w:rsidRPr="00D331EF" w:rsidRDefault="000234BB" w:rsidP="00725808">
            <w:pPr>
              <w:pStyle w:val="SmallStandard"/>
            </w:pPr>
            <w:r w:rsidRPr="00D01517">
              <w:t>0..1</w:t>
            </w:r>
          </w:p>
        </w:tc>
        <w:tc>
          <w:tcPr>
            <w:tcW w:w="1560" w:type="dxa"/>
          </w:tcPr>
          <w:p w14:paraId="39DCB356" w14:textId="77777777" w:rsidR="000234BB" w:rsidRPr="00132C43" w:rsidRDefault="000234BB" w:rsidP="00725808">
            <w:pPr>
              <w:pStyle w:val="SmallStandard"/>
            </w:pPr>
            <w:r>
              <w:t>usageNodes</w:t>
            </w:r>
          </w:p>
        </w:tc>
        <w:tc>
          <w:tcPr>
            <w:tcW w:w="708" w:type="dxa"/>
          </w:tcPr>
          <w:p w14:paraId="62D8AB34" w14:textId="77777777" w:rsidR="000234BB" w:rsidRPr="00D331EF" w:rsidRDefault="000234BB" w:rsidP="00725808">
            <w:pPr>
              <w:pStyle w:val="SmallStandard"/>
            </w:pPr>
            <w:r w:rsidRPr="00D01517">
              <w:t>0..*</w:t>
            </w:r>
          </w:p>
        </w:tc>
        <w:tc>
          <w:tcPr>
            <w:tcW w:w="567" w:type="dxa"/>
          </w:tcPr>
          <w:p w14:paraId="2D2CD63D" w14:textId="77777777" w:rsidR="000234BB" w:rsidRDefault="000234BB" w:rsidP="00725808">
            <w:pPr>
              <w:pStyle w:val="SmallStandard"/>
            </w:pPr>
            <w:r>
              <w:t>Y</w:t>
            </w:r>
          </w:p>
        </w:tc>
        <w:tc>
          <w:tcPr>
            <w:tcW w:w="3969" w:type="dxa"/>
          </w:tcPr>
          <w:p w14:paraId="2C23AEAA" w14:textId="77777777" w:rsidR="000234BB" w:rsidRDefault="000234BB" w:rsidP="00725808">
            <w:pPr>
              <w:jc w:val="left"/>
            </w:pPr>
            <w:r>
              <w:rPr>
                <w:sz w:val="16"/>
                <w:szCs w:val="16"/>
              </w:rPr>
              <w:t xml:space="preserve">Specifies the </w:t>
            </w:r>
            <w:r>
              <w:rPr>
                <w:i/>
                <w:iCs/>
                <w:sz w:val="16"/>
                <w:szCs w:val="16"/>
              </w:rPr>
              <w:t>UsageNodes</w:t>
            </w:r>
            <w:r>
              <w:rPr>
                <w:sz w:val="16"/>
                <w:szCs w:val="16"/>
              </w:rPr>
              <w:t xml:space="preserve"> defined by this </w:t>
            </w:r>
            <w:r>
              <w:rPr>
                <w:i/>
                <w:iCs/>
                <w:sz w:val="16"/>
                <w:szCs w:val="16"/>
              </w:rPr>
              <w:t>UsageNodeSpecification.</w:t>
            </w:r>
          </w:p>
        </w:tc>
      </w:tr>
      <w:tr w:rsidR="000234BB" w:rsidRPr="00CC6307" w14:paraId="6E202677" w14:textId="77777777" w:rsidTr="00725808">
        <w:tc>
          <w:tcPr>
            <w:tcW w:w="1588" w:type="dxa"/>
          </w:tcPr>
          <w:p w14:paraId="76B98855" w14:textId="77777777" w:rsidR="000234BB" w:rsidRPr="00634625" w:rsidRDefault="000234BB" w:rsidP="00725808">
            <w:pPr>
              <w:pStyle w:val="SmallStandard"/>
            </w:pPr>
            <w:r>
              <w:t>UsageConstraint</w:t>
            </w:r>
          </w:p>
        </w:tc>
        <w:tc>
          <w:tcPr>
            <w:tcW w:w="708" w:type="dxa"/>
          </w:tcPr>
          <w:p w14:paraId="46B02395" w14:textId="77777777" w:rsidR="000234BB" w:rsidRPr="00D331EF" w:rsidRDefault="000234BB" w:rsidP="00725808">
            <w:pPr>
              <w:pStyle w:val="SmallStandard"/>
            </w:pPr>
            <w:r w:rsidRPr="00D01517">
              <w:t>0..*</w:t>
            </w:r>
          </w:p>
        </w:tc>
        <w:tc>
          <w:tcPr>
            <w:tcW w:w="1560" w:type="dxa"/>
          </w:tcPr>
          <w:p w14:paraId="6E51EAF6" w14:textId="77777777" w:rsidR="000234BB" w:rsidRPr="00132C43" w:rsidRDefault="000234BB" w:rsidP="00725808">
            <w:pPr>
              <w:pStyle w:val="SmallStandard"/>
            </w:pPr>
            <w:r>
              <w:t>usageNode</w:t>
            </w:r>
          </w:p>
        </w:tc>
        <w:tc>
          <w:tcPr>
            <w:tcW w:w="708" w:type="dxa"/>
          </w:tcPr>
          <w:p w14:paraId="57AFC56B" w14:textId="77777777" w:rsidR="000234BB" w:rsidRPr="00D331EF" w:rsidRDefault="000234BB" w:rsidP="00725808">
            <w:pPr>
              <w:pStyle w:val="SmallStandard"/>
            </w:pPr>
            <w:r w:rsidRPr="00D01517">
              <w:t>0..*</w:t>
            </w:r>
          </w:p>
        </w:tc>
        <w:tc>
          <w:tcPr>
            <w:tcW w:w="567" w:type="dxa"/>
          </w:tcPr>
          <w:p w14:paraId="0D358300" w14:textId="77777777" w:rsidR="000234BB" w:rsidRPr="00D331EF" w:rsidRDefault="000234BB" w:rsidP="00725808">
            <w:pPr>
              <w:pStyle w:val="SmallStandard"/>
            </w:pPr>
            <w:r>
              <w:t>N</w:t>
            </w:r>
          </w:p>
        </w:tc>
        <w:tc>
          <w:tcPr>
            <w:tcW w:w="3969" w:type="dxa"/>
          </w:tcPr>
          <w:p w14:paraId="58EF4468" w14:textId="77777777" w:rsidR="000234BB" w:rsidRDefault="000234BB" w:rsidP="00725808">
            <w:pPr>
              <w:jc w:val="left"/>
            </w:pPr>
            <w:r>
              <w:rPr>
                <w:sz w:val="16"/>
                <w:szCs w:val="16"/>
              </w:rPr>
              <w:t xml:space="preserve">References the </w:t>
            </w:r>
            <w:r>
              <w:rPr>
                <w:i/>
                <w:iCs/>
                <w:sz w:val="16"/>
                <w:szCs w:val="16"/>
              </w:rPr>
              <w:t>UsageNode</w:t>
            </w:r>
            <w:r>
              <w:rPr>
                <w:sz w:val="16"/>
                <w:szCs w:val="16"/>
              </w:rPr>
              <w:t xml:space="preserve"> to which the </w:t>
            </w:r>
            <w:r>
              <w:rPr>
                <w:i/>
                <w:iCs/>
                <w:sz w:val="16"/>
                <w:szCs w:val="16"/>
              </w:rPr>
              <w:t>UsageConstraint</w:t>
            </w:r>
            <w:r>
              <w:rPr>
                <w:sz w:val="16"/>
                <w:szCs w:val="16"/>
              </w:rPr>
              <w:t xml:space="preserve"> applies. This means the described </w:t>
            </w:r>
            <w:r>
              <w:rPr>
                <w:i/>
                <w:iCs/>
                <w:sz w:val="16"/>
                <w:szCs w:val="16"/>
              </w:rPr>
              <w:t>PartVersion</w:t>
            </w:r>
            <w:r>
              <w:rPr>
                <w:sz w:val="16"/>
                <w:szCs w:val="16"/>
              </w:rPr>
              <w:t xml:space="preserve"> is allowed / denied in the referenced UsageNode.</w:t>
            </w:r>
          </w:p>
        </w:tc>
      </w:tr>
      <w:tr w:rsidR="000234BB" w:rsidRPr="00CC6307" w14:paraId="3864D587" w14:textId="77777777" w:rsidTr="00725808">
        <w:tc>
          <w:tcPr>
            <w:tcW w:w="1588" w:type="dxa"/>
          </w:tcPr>
          <w:p w14:paraId="62709784" w14:textId="77777777" w:rsidR="000234BB" w:rsidRPr="00634625" w:rsidRDefault="000234BB" w:rsidP="00725808">
            <w:pPr>
              <w:pStyle w:val="SmallStandard"/>
            </w:pPr>
            <w:r>
              <w:t>NetworkNode</w:t>
            </w:r>
          </w:p>
        </w:tc>
        <w:tc>
          <w:tcPr>
            <w:tcW w:w="708" w:type="dxa"/>
          </w:tcPr>
          <w:p w14:paraId="14719F90" w14:textId="77777777" w:rsidR="000234BB" w:rsidRPr="00D331EF" w:rsidRDefault="000234BB" w:rsidP="00725808">
            <w:pPr>
              <w:pStyle w:val="SmallStandard"/>
            </w:pPr>
            <w:r w:rsidRPr="00D01517">
              <w:t>0..*</w:t>
            </w:r>
          </w:p>
        </w:tc>
        <w:tc>
          <w:tcPr>
            <w:tcW w:w="1560" w:type="dxa"/>
          </w:tcPr>
          <w:p w14:paraId="66030D69" w14:textId="77777777" w:rsidR="000234BB" w:rsidRPr="00132C43" w:rsidRDefault="000234BB" w:rsidP="00725808">
            <w:pPr>
              <w:pStyle w:val="SmallStandard"/>
            </w:pPr>
            <w:r>
              <w:t>realizedUsageNode</w:t>
            </w:r>
          </w:p>
        </w:tc>
        <w:tc>
          <w:tcPr>
            <w:tcW w:w="708" w:type="dxa"/>
          </w:tcPr>
          <w:p w14:paraId="1E265488" w14:textId="77777777" w:rsidR="000234BB" w:rsidRPr="00D331EF" w:rsidRDefault="000234BB" w:rsidP="00725808">
            <w:pPr>
              <w:pStyle w:val="SmallStandard"/>
            </w:pPr>
            <w:r w:rsidRPr="00D01517">
              <w:t>0..1</w:t>
            </w:r>
          </w:p>
        </w:tc>
        <w:tc>
          <w:tcPr>
            <w:tcW w:w="567" w:type="dxa"/>
          </w:tcPr>
          <w:p w14:paraId="3F85A1A6" w14:textId="77777777" w:rsidR="000234BB" w:rsidRPr="00D331EF" w:rsidRDefault="000234BB" w:rsidP="00725808">
            <w:pPr>
              <w:pStyle w:val="SmallStandard"/>
            </w:pPr>
            <w:r>
              <w:t>N</w:t>
            </w:r>
          </w:p>
        </w:tc>
        <w:tc>
          <w:tcPr>
            <w:tcW w:w="3969" w:type="dxa"/>
          </w:tcPr>
          <w:p w14:paraId="049738A5" w14:textId="77777777" w:rsidR="000234BB" w:rsidRDefault="000234BB" w:rsidP="00725808">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NetworkNode</w:t>
            </w:r>
            <w:r>
              <w:rPr>
                <w:sz w:val="16"/>
                <w:szCs w:val="16"/>
              </w:rPr>
              <w:t>.</w:t>
            </w:r>
          </w:p>
        </w:tc>
      </w:tr>
      <w:tr w:rsidR="000234BB" w:rsidRPr="00CC6307" w14:paraId="343B9B16" w14:textId="77777777" w:rsidTr="00725808">
        <w:tc>
          <w:tcPr>
            <w:tcW w:w="1588" w:type="dxa"/>
          </w:tcPr>
          <w:p w14:paraId="0F606FBE" w14:textId="77777777" w:rsidR="000234BB" w:rsidRPr="00634625" w:rsidRDefault="000234BB" w:rsidP="00725808">
            <w:pPr>
              <w:pStyle w:val="SmallStandard"/>
            </w:pPr>
            <w:r>
              <w:t>TopologyNode</w:t>
            </w:r>
          </w:p>
        </w:tc>
        <w:tc>
          <w:tcPr>
            <w:tcW w:w="708" w:type="dxa"/>
          </w:tcPr>
          <w:p w14:paraId="01AB7B62" w14:textId="77777777" w:rsidR="000234BB" w:rsidRPr="00D331EF" w:rsidRDefault="000234BB" w:rsidP="00725808">
            <w:pPr>
              <w:pStyle w:val="SmallStandard"/>
            </w:pPr>
            <w:r w:rsidRPr="00D01517">
              <w:t>0..*</w:t>
            </w:r>
          </w:p>
        </w:tc>
        <w:tc>
          <w:tcPr>
            <w:tcW w:w="1560" w:type="dxa"/>
          </w:tcPr>
          <w:p w14:paraId="2AA90A49" w14:textId="77777777" w:rsidR="000234BB" w:rsidRPr="00132C43" w:rsidRDefault="000234BB" w:rsidP="00725808">
            <w:pPr>
              <w:pStyle w:val="SmallStandard"/>
            </w:pPr>
            <w:r>
              <w:t>realizedUsageNode</w:t>
            </w:r>
          </w:p>
        </w:tc>
        <w:tc>
          <w:tcPr>
            <w:tcW w:w="708" w:type="dxa"/>
          </w:tcPr>
          <w:p w14:paraId="31FC6864" w14:textId="77777777" w:rsidR="000234BB" w:rsidRPr="00D331EF" w:rsidRDefault="000234BB" w:rsidP="00725808">
            <w:pPr>
              <w:pStyle w:val="SmallStandard"/>
            </w:pPr>
            <w:r w:rsidRPr="00D01517">
              <w:t>0..1</w:t>
            </w:r>
          </w:p>
        </w:tc>
        <w:tc>
          <w:tcPr>
            <w:tcW w:w="567" w:type="dxa"/>
          </w:tcPr>
          <w:p w14:paraId="3B3D94F4" w14:textId="77777777" w:rsidR="000234BB" w:rsidRPr="00D331EF" w:rsidRDefault="000234BB" w:rsidP="00725808">
            <w:pPr>
              <w:pStyle w:val="SmallStandard"/>
            </w:pPr>
            <w:r>
              <w:t>N</w:t>
            </w:r>
          </w:p>
        </w:tc>
        <w:tc>
          <w:tcPr>
            <w:tcW w:w="3969" w:type="dxa"/>
          </w:tcPr>
          <w:p w14:paraId="44881933" w14:textId="77777777" w:rsidR="000234BB" w:rsidRDefault="000234BB" w:rsidP="00725808">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TopologyNode</w:t>
            </w:r>
            <w:r>
              <w:rPr>
                <w:sz w:val="16"/>
                <w:szCs w:val="16"/>
              </w:rPr>
              <w:t>.</w:t>
            </w:r>
          </w:p>
        </w:tc>
      </w:tr>
    </w:tbl>
    <w:p w14:paraId="6DB9617F"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3" w:name="_11407b19a57df7a9ab4d72ecca4ca6e1"/>
      <w:r>
        <w:rPr>
          <w:lang w:val="en-GB"/>
        </w:rPr>
        <w:t>UsageNodeSpecification</w:t>
      </w:r>
      <w:bookmarkEnd w:id="1683"/>
    </w:p>
    <w:p w14:paraId="7BDE426A" w14:textId="77777777" w:rsidR="000234BB" w:rsidRDefault="000234BB" w:rsidP="000234BB">
      <w:r>
        <w:rPr>
          <w:sz w:val="18"/>
          <w:szCs w:val="18"/>
        </w:rPr>
        <w:t xml:space="preserve">A </w:t>
      </w:r>
      <w:r>
        <w:rPr>
          <w:i/>
          <w:iCs/>
          <w:sz w:val="18"/>
          <w:szCs w:val="18"/>
        </w:rPr>
        <w:t xml:space="preserve">UsageNodeSpecification </w:t>
      </w:r>
      <w:r>
        <w:rPr>
          <w:sz w:val="18"/>
          <w:szCs w:val="18"/>
        </w:rPr>
        <w:t xml:space="preserve">is a container for the specification of </w:t>
      </w:r>
      <w:r>
        <w:rPr>
          <w:i/>
          <w:iCs/>
          <w:sz w:val="18"/>
          <w:szCs w:val="18"/>
        </w:rPr>
        <w:t>UsageNodes.</w:t>
      </w:r>
    </w:p>
    <w:p w14:paraId="18A6D15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8D6863A" w14:textId="77777777" w:rsidTr="00725808">
        <w:tc>
          <w:tcPr>
            <w:tcW w:w="2013" w:type="dxa"/>
            <w:tcMar>
              <w:top w:w="28" w:type="dxa"/>
              <w:left w:w="28" w:type="dxa"/>
              <w:bottom w:w="28" w:type="dxa"/>
              <w:right w:w="28" w:type="dxa"/>
            </w:tcMar>
          </w:tcPr>
          <w:p w14:paraId="52B9178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C83644" w14:textId="34CC514F"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0E14A187" w14:textId="77777777" w:rsidTr="00725808">
        <w:tc>
          <w:tcPr>
            <w:tcW w:w="2013" w:type="dxa"/>
            <w:tcMar>
              <w:top w:w="28" w:type="dxa"/>
              <w:left w:w="28" w:type="dxa"/>
              <w:bottom w:w="28" w:type="dxa"/>
              <w:right w:w="28" w:type="dxa"/>
            </w:tcMar>
          </w:tcPr>
          <w:p w14:paraId="78E82965"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890F15" w14:textId="77777777" w:rsidR="000234BB" w:rsidRDefault="000234BB" w:rsidP="00725808"/>
        </w:tc>
      </w:tr>
      <w:tr w:rsidR="000234BB" w:rsidRPr="008359F5" w14:paraId="1464612D" w14:textId="77777777" w:rsidTr="00725808">
        <w:tc>
          <w:tcPr>
            <w:tcW w:w="2013" w:type="dxa"/>
            <w:tcMar>
              <w:top w:w="28" w:type="dxa"/>
              <w:left w:w="28" w:type="dxa"/>
              <w:bottom w:w="28" w:type="dxa"/>
              <w:right w:w="28" w:type="dxa"/>
            </w:tcMar>
          </w:tcPr>
          <w:p w14:paraId="4885662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ABA84D" w14:textId="77777777" w:rsidR="000234BB" w:rsidRPr="000437C1" w:rsidRDefault="000234BB" w:rsidP="00725808">
            <w:pPr>
              <w:pStyle w:val="SmallStandard"/>
            </w:pPr>
            <w:r>
              <w:t>false</w:t>
            </w:r>
          </w:p>
        </w:tc>
      </w:tr>
    </w:tbl>
    <w:p w14:paraId="69F0AE9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C2767ED" w14:textId="77777777" w:rsidTr="00725808">
        <w:tc>
          <w:tcPr>
            <w:tcW w:w="3856" w:type="dxa"/>
            <w:gridSpan w:val="3"/>
          </w:tcPr>
          <w:p w14:paraId="516706B6" w14:textId="77777777" w:rsidR="000234BB" w:rsidRDefault="000234BB" w:rsidP="00725808">
            <w:pPr>
              <w:jc w:val="center"/>
              <w:rPr>
                <w:b/>
                <w:sz w:val="16"/>
                <w:szCs w:val="16"/>
                <w:lang w:val="en-GB"/>
              </w:rPr>
            </w:pPr>
            <w:r>
              <w:rPr>
                <w:b/>
                <w:sz w:val="16"/>
                <w:szCs w:val="16"/>
                <w:lang w:val="en-GB"/>
              </w:rPr>
              <w:t>Other End</w:t>
            </w:r>
          </w:p>
        </w:tc>
        <w:tc>
          <w:tcPr>
            <w:tcW w:w="708" w:type="dxa"/>
          </w:tcPr>
          <w:p w14:paraId="787959DE"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62798D1C" w14:textId="77777777" w:rsidR="000234BB" w:rsidRDefault="000234BB" w:rsidP="00725808">
            <w:pPr>
              <w:jc w:val="center"/>
              <w:rPr>
                <w:b/>
                <w:sz w:val="16"/>
                <w:szCs w:val="16"/>
                <w:lang w:val="en-GB"/>
              </w:rPr>
            </w:pPr>
            <w:r>
              <w:rPr>
                <w:b/>
                <w:sz w:val="16"/>
                <w:szCs w:val="16"/>
                <w:lang w:val="en-GB"/>
              </w:rPr>
              <w:t>General</w:t>
            </w:r>
          </w:p>
        </w:tc>
      </w:tr>
      <w:tr w:rsidR="000234BB" w:rsidRPr="00720F6F" w14:paraId="767D89D1" w14:textId="77777777" w:rsidTr="00725808">
        <w:tc>
          <w:tcPr>
            <w:tcW w:w="1573" w:type="dxa"/>
          </w:tcPr>
          <w:p w14:paraId="3ECAD97F" w14:textId="77777777" w:rsidR="000234BB" w:rsidRDefault="000234BB" w:rsidP="00725808">
            <w:pPr>
              <w:rPr>
                <w:b/>
                <w:sz w:val="16"/>
                <w:szCs w:val="16"/>
                <w:lang w:val="en-GB"/>
              </w:rPr>
            </w:pPr>
            <w:r>
              <w:rPr>
                <w:b/>
                <w:sz w:val="16"/>
                <w:szCs w:val="16"/>
                <w:lang w:val="en-GB"/>
              </w:rPr>
              <w:t>Type</w:t>
            </w:r>
          </w:p>
        </w:tc>
        <w:tc>
          <w:tcPr>
            <w:tcW w:w="1574" w:type="dxa"/>
          </w:tcPr>
          <w:p w14:paraId="0706B448" w14:textId="77777777" w:rsidR="000234BB" w:rsidRDefault="000234BB" w:rsidP="00725808">
            <w:pPr>
              <w:rPr>
                <w:b/>
                <w:sz w:val="16"/>
                <w:szCs w:val="16"/>
                <w:lang w:val="en-GB"/>
              </w:rPr>
            </w:pPr>
            <w:r>
              <w:rPr>
                <w:b/>
                <w:sz w:val="16"/>
                <w:szCs w:val="16"/>
                <w:lang w:val="en-GB"/>
              </w:rPr>
              <w:t>Role</w:t>
            </w:r>
          </w:p>
        </w:tc>
        <w:tc>
          <w:tcPr>
            <w:tcW w:w="708" w:type="dxa"/>
          </w:tcPr>
          <w:p w14:paraId="273EEB26" w14:textId="77777777" w:rsidR="000234BB" w:rsidRDefault="000234BB" w:rsidP="00725808">
            <w:pPr>
              <w:rPr>
                <w:b/>
                <w:sz w:val="16"/>
                <w:szCs w:val="16"/>
                <w:lang w:val="en-GB"/>
              </w:rPr>
            </w:pPr>
            <w:r>
              <w:rPr>
                <w:b/>
                <w:sz w:val="16"/>
                <w:szCs w:val="16"/>
                <w:lang w:val="en-GB"/>
              </w:rPr>
              <w:t>Mult</w:t>
            </w:r>
          </w:p>
        </w:tc>
        <w:tc>
          <w:tcPr>
            <w:tcW w:w="709" w:type="dxa"/>
          </w:tcPr>
          <w:p w14:paraId="33CFE51A" w14:textId="77777777" w:rsidR="000234BB" w:rsidRDefault="000234BB" w:rsidP="00725808">
            <w:pPr>
              <w:rPr>
                <w:b/>
                <w:sz w:val="16"/>
                <w:szCs w:val="16"/>
                <w:lang w:val="en-GB"/>
              </w:rPr>
            </w:pPr>
            <w:r>
              <w:rPr>
                <w:b/>
                <w:sz w:val="16"/>
                <w:szCs w:val="16"/>
                <w:lang w:val="en-GB"/>
              </w:rPr>
              <w:t>Mult</w:t>
            </w:r>
          </w:p>
        </w:tc>
        <w:tc>
          <w:tcPr>
            <w:tcW w:w="567" w:type="dxa"/>
          </w:tcPr>
          <w:p w14:paraId="4994D72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E0FFD83" w14:textId="77777777" w:rsidR="000234BB" w:rsidRPr="008359F5" w:rsidRDefault="000234BB" w:rsidP="00725808">
            <w:pPr>
              <w:rPr>
                <w:b/>
                <w:sz w:val="16"/>
                <w:szCs w:val="16"/>
                <w:lang w:val="en-GB"/>
              </w:rPr>
            </w:pPr>
            <w:r>
              <w:rPr>
                <w:b/>
                <w:sz w:val="16"/>
                <w:szCs w:val="16"/>
                <w:lang w:val="en-GB"/>
              </w:rPr>
              <w:t>Comment</w:t>
            </w:r>
          </w:p>
        </w:tc>
      </w:tr>
      <w:tr w:rsidR="000234BB" w:rsidRPr="00CC6307" w14:paraId="2DEDD0AE" w14:textId="77777777" w:rsidTr="00725808">
        <w:tc>
          <w:tcPr>
            <w:tcW w:w="1573" w:type="dxa"/>
          </w:tcPr>
          <w:p w14:paraId="491D0140" w14:textId="77777777" w:rsidR="000234BB" w:rsidRPr="00634625" w:rsidRDefault="000234BB" w:rsidP="00725808">
            <w:pPr>
              <w:pStyle w:val="SmallStandard"/>
            </w:pPr>
            <w:r>
              <w:t>UsageNode</w:t>
            </w:r>
          </w:p>
        </w:tc>
        <w:tc>
          <w:tcPr>
            <w:tcW w:w="1574" w:type="dxa"/>
          </w:tcPr>
          <w:p w14:paraId="78C5C47F" w14:textId="77777777" w:rsidR="000234BB" w:rsidRPr="00132C43" w:rsidRDefault="000234BB" w:rsidP="00725808">
            <w:pPr>
              <w:pStyle w:val="SmallStandard"/>
            </w:pPr>
            <w:r>
              <w:t>usageNodes</w:t>
            </w:r>
          </w:p>
        </w:tc>
        <w:tc>
          <w:tcPr>
            <w:tcW w:w="708" w:type="dxa"/>
          </w:tcPr>
          <w:p w14:paraId="56102A94" w14:textId="77777777" w:rsidR="000234BB" w:rsidRPr="00D331EF" w:rsidRDefault="000234BB" w:rsidP="00725808">
            <w:pPr>
              <w:pStyle w:val="SmallStandard"/>
            </w:pPr>
            <w:r w:rsidRPr="00574783">
              <w:t>0..*</w:t>
            </w:r>
          </w:p>
        </w:tc>
        <w:tc>
          <w:tcPr>
            <w:tcW w:w="709" w:type="dxa"/>
          </w:tcPr>
          <w:p w14:paraId="453E6614" w14:textId="77777777" w:rsidR="000234BB" w:rsidRPr="00D331EF" w:rsidRDefault="000234BB" w:rsidP="00725808">
            <w:pPr>
              <w:pStyle w:val="SmallStandard"/>
            </w:pPr>
            <w:r w:rsidRPr="00207506">
              <w:t>0..1</w:t>
            </w:r>
          </w:p>
        </w:tc>
        <w:tc>
          <w:tcPr>
            <w:tcW w:w="567" w:type="dxa"/>
          </w:tcPr>
          <w:p w14:paraId="05DEDFD7" w14:textId="77777777" w:rsidR="000234BB" w:rsidRDefault="000234BB" w:rsidP="00725808">
            <w:pPr>
              <w:pStyle w:val="SmallStandard"/>
            </w:pPr>
            <w:r>
              <w:t>Y</w:t>
            </w:r>
          </w:p>
        </w:tc>
        <w:tc>
          <w:tcPr>
            <w:tcW w:w="3969" w:type="dxa"/>
          </w:tcPr>
          <w:p w14:paraId="523DF506" w14:textId="77777777" w:rsidR="000234BB" w:rsidRDefault="000234BB" w:rsidP="00725808">
            <w:pPr>
              <w:jc w:val="left"/>
            </w:pPr>
            <w:r>
              <w:rPr>
                <w:sz w:val="16"/>
                <w:szCs w:val="16"/>
              </w:rPr>
              <w:t xml:space="preserve">Specifies the </w:t>
            </w:r>
            <w:r>
              <w:rPr>
                <w:i/>
                <w:iCs/>
                <w:sz w:val="16"/>
                <w:szCs w:val="16"/>
              </w:rPr>
              <w:t>UsageNodes</w:t>
            </w:r>
            <w:r>
              <w:rPr>
                <w:sz w:val="16"/>
                <w:szCs w:val="16"/>
              </w:rPr>
              <w:t xml:space="preserve"> defined by this </w:t>
            </w:r>
            <w:r>
              <w:rPr>
                <w:i/>
                <w:iCs/>
                <w:sz w:val="16"/>
                <w:szCs w:val="16"/>
              </w:rPr>
              <w:t>UsageNodeSpecification.</w:t>
            </w:r>
          </w:p>
        </w:tc>
      </w:tr>
    </w:tbl>
    <w:p w14:paraId="176B7376"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84" w:name="_b90a1aad0a03b28eace802dd66e205d2"/>
      <w:r w:rsidRPr="005254F8">
        <w:rPr>
          <w:lang w:val="en-GB"/>
        </w:rPr>
        <w:t>UsageNodeType</w:t>
      </w:r>
      <w:bookmarkEnd w:id="1684"/>
    </w:p>
    <w:p w14:paraId="10393DF4" w14:textId="77777777" w:rsidR="000234BB" w:rsidRDefault="000234BB" w:rsidP="000234BB">
      <w:r>
        <w:rPr>
          <w:sz w:val="18"/>
          <w:szCs w:val="18"/>
        </w:rPr>
        <w:t xml:space="preserve">Enumeration for the different types of </w:t>
      </w:r>
      <w:r>
        <w:rPr>
          <w:i/>
          <w:iCs/>
          <w:sz w:val="18"/>
          <w:szCs w:val="18"/>
        </w:rPr>
        <w:t>UsageNodes.</w:t>
      </w:r>
    </w:p>
    <w:p w14:paraId="7F0A631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1468D205" w14:textId="77777777" w:rsidTr="00725808">
        <w:tc>
          <w:tcPr>
            <w:tcW w:w="2013" w:type="dxa"/>
            <w:tcMar>
              <w:top w:w="28" w:type="dxa"/>
              <w:left w:w="28" w:type="dxa"/>
              <w:bottom w:w="28" w:type="dxa"/>
              <w:right w:w="28" w:type="dxa"/>
            </w:tcMar>
          </w:tcPr>
          <w:p w14:paraId="4C87BAE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19F215" w14:textId="1D582675"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144DBABF"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70786B61" w14:textId="77777777" w:rsidTr="00725808">
        <w:tc>
          <w:tcPr>
            <w:tcW w:w="2013" w:type="dxa"/>
            <w:tcMar>
              <w:top w:w="28" w:type="dxa"/>
              <w:left w:w="28" w:type="dxa"/>
              <w:bottom w:w="28" w:type="dxa"/>
              <w:right w:w="28" w:type="dxa"/>
            </w:tcMar>
          </w:tcPr>
          <w:p w14:paraId="0501FC52"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38397B7B"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1042DF2D"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72629377" w14:textId="77777777" w:rsidTr="00725808">
        <w:tc>
          <w:tcPr>
            <w:tcW w:w="2013" w:type="dxa"/>
            <w:tcMar>
              <w:top w:w="28" w:type="dxa"/>
              <w:left w:w="28" w:type="dxa"/>
              <w:bottom w:w="28" w:type="dxa"/>
              <w:right w:w="28" w:type="dxa"/>
            </w:tcMar>
          </w:tcPr>
          <w:p w14:paraId="56BC649E" w14:textId="77777777" w:rsidR="000234BB" w:rsidRPr="009F5D54" w:rsidRDefault="000234BB" w:rsidP="00725808">
            <w:pPr>
              <w:pStyle w:val="SmallStandard"/>
            </w:pPr>
            <w:r w:rsidRPr="009F5D54">
              <w:t>ECU</w:t>
            </w:r>
          </w:p>
        </w:tc>
        <w:tc>
          <w:tcPr>
            <w:tcW w:w="283" w:type="dxa"/>
          </w:tcPr>
          <w:p w14:paraId="146CEF5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225E22D" w14:textId="77777777" w:rsidR="000234BB" w:rsidRDefault="000234BB" w:rsidP="00725808"/>
        </w:tc>
      </w:tr>
      <w:tr w:rsidR="000234BB" w:rsidRPr="00CC6307" w14:paraId="79002A98" w14:textId="77777777" w:rsidTr="00725808">
        <w:tc>
          <w:tcPr>
            <w:tcW w:w="2013" w:type="dxa"/>
            <w:tcMar>
              <w:top w:w="28" w:type="dxa"/>
              <w:left w:w="28" w:type="dxa"/>
              <w:bottom w:w="28" w:type="dxa"/>
              <w:right w:w="28" w:type="dxa"/>
            </w:tcMar>
          </w:tcPr>
          <w:p w14:paraId="4AC02222" w14:textId="77777777" w:rsidR="000234BB" w:rsidRPr="009F5D54" w:rsidRDefault="000234BB" w:rsidP="00725808">
            <w:pPr>
              <w:pStyle w:val="SmallStandard"/>
            </w:pPr>
            <w:r w:rsidRPr="009F5D54">
              <w:t>Sensor</w:t>
            </w:r>
          </w:p>
        </w:tc>
        <w:tc>
          <w:tcPr>
            <w:tcW w:w="283" w:type="dxa"/>
          </w:tcPr>
          <w:p w14:paraId="47EA4D6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2A7C368" w14:textId="77777777" w:rsidR="000234BB" w:rsidRDefault="000234BB" w:rsidP="00725808"/>
        </w:tc>
      </w:tr>
      <w:tr w:rsidR="000234BB" w:rsidRPr="00CC6307" w14:paraId="0F14B1D4" w14:textId="77777777" w:rsidTr="00725808">
        <w:tc>
          <w:tcPr>
            <w:tcW w:w="2013" w:type="dxa"/>
            <w:tcMar>
              <w:top w:w="28" w:type="dxa"/>
              <w:left w:w="28" w:type="dxa"/>
              <w:bottom w:w="28" w:type="dxa"/>
              <w:right w:w="28" w:type="dxa"/>
            </w:tcMar>
          </w:tcPr>
          <w:p w14:paraId="166F03CF" w14:textId="77777777" w:rsidR="000234BB" w:rsidRPr="009F5D54" w:rsidRDefault="000234BB" w:rsidP="00725808">
            <w:pPr>
              <w:pStyle w:val="SmallStandard"/>
            </w:pPr>
            <w:r w:rsidRPr="009F5D54">
              <w:t>Actuator</w:t>
            </w:r>
          </w:p>
        </w:tc>
        <w:tc>
          <w:tcPr>
            <w:tcW w:w="283" w:type="dxa"/>
          </w:tcPr>
          <w:p w14:paraId="3BF1C6A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560010A" w14:textId="77777777" w:rsidR="000234BB" w:rsidRDefault="000234BB" w:rsidP="00725808"/>
        </w:tc>
      </w:tr>
      <w:tr w:rsidR="000234BB" w:rsidRPr="00CC6307" w14:paraId="0E53CD9C" w14:textId="77777777" w:rsidTr="00725808">
        <w:tc>
          <w:tcPr>
            <w:tcW w:w="2013" w:type="dxa"/>
            <w:tcMar>
              <w:top w:w="28" w:type="dxa"/>
              <w:left w:w="28" w:type="dxa"/>
              <w:bottom w:w="28" w:type="dxa"/>
              <w:right w:w="28" w:type="dxa"/>
            </w:tcMar>
          </w:tcPr>
          <w:p w14:paraId="27F6D9A6" w14:textId="77777777" w:rsidR="000234BB" w:rsidRPr="009F5D54" w:rsidRDefault="000234BB" w:rsidP="00725808">
            <w:pPr>
              <w:pStyle w:val="SmallStandard"/>
            </w:pPr>
            <w:r w:rsidRPr="009F5D54">
              <w:t>CouplingDevice</w:t>
            </w:r>
          </w:p>
        </w:tc>
        <w:tc>
          <w:tcPr>
            <w:tcW w:w="283" w:type="dxa"/>
          </w:tcPr>
          <w:p w14:paraId="440881A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562E765" w14:textId="77777777" w:rsidR="000234BB" w:rsidRDefault="000234BB" w:rsidP="00725808"/>
        </w:tc>
      </w:tr>
      <w:tr w:rsidR="000234BB" w:rsidRPr="00CC6307" w14:paraId="1498F70F" w14:textId="77777777" w:rsidTr="00725808">
        <w:tc>
          <w:tcPr>
            <w:tcW w:w="2013" w:type="dxa"/>
            <w:tcMar>
              <w:top w:w="28" w:type="dxa"/>
              <w:left w:w="28" w:type="dxa"/>
              <w:bottom w:w="28" w:type="dxa"/>
              <w:right w:w="28" w:type="dxa"/>
            </w:tcMar>
          </w:tcPr>
          <w:p w14:paraId="40038AD3" w14:textId="77777777" w:rsidR="000234BB" w:rsidRPr="009F5D54" w:rsidRDefault="000234BB" w:rsidP="00725808">
            <w:pPr>
              <w:pStyle w:val="SmallStandard"/>
            </w:pPr>
            <w:r w:rsidRPr="009F5D54">
              <w:t>EnergyStorage</w:t>
            </w:r>
          </w:p>
        </w:tc>
        <w:tc>
          <w:tcPr>
            <w:tcW w:w="283" w:type="dxa"/>
          </w:tcPr>
          <w:p w14:paraId="62F1A07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AA69B19" w14:textId="77777777" w:rsidR="000234BB" w:rsidRDefault="000234BB" w:rsidP="00725808"/>
        </w:tc>
      </w:tr>
      <w:tr w:rsidR="000234BB" w:rsidRPr="00CC6307" w14:paraId="44E38AE8" w14:textId="77777777" w:rsidTr="00725808">
        <w:tc>
          <w:tcPr>
            <w:tcW w:w="2013" w:type="dxa"/>
            <w:tcMar>
              <w:top w:w="28" w:type="dxa"/>
              <w:left w:w="28" w:type="dxa"/>
              <w:bottom w:w="28" w:type="dxa"/>
              <w:right w:w="28" w:type="dxa"/>
            </w:tcMar>
          </w:tcPr>
          <w:p w14:paraId="4B4AC048" w14:textId="77777777" w:rsidR="000234BB" w:rsidRPr="009F5D54" w:rsidRDefault="000234BB" w:rsidP="00725808">
            <w:pPr>
              <w:pStyle w:val="SmallStandard"/>
            </w:pPr>
            <w:r w:rsidRPr="009F5D54">
              <w:lastRenderedPageBreak/>
              <w:t>Generator</w:t>
            </w:r>
          </w:p>
        </w:tc>
        <w:tc>
          <w:tcPr>
            <w:tcW w:w="283" w:type="dxa"/>
          </w:tcPr>
          <w:p w14:paraId="0DBF6F17"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4156C2C" w14:textId="77777777" w:rsidR="000234BB" w:rsidRDefault="000234BB" w:rsidP="00725808"/>
        </w:tc>
      </w:tr>
      <w:tr w:rsidR="000234BB" w:rsidRPr="00CC6307" w14:paraId="543D1302" w14:textId="77777777" w:rsidTr="00725808">
        <w:tc>
          <w:tcPr>
            <w:tcW w:w="2013" w:type="dxa"/>
            <w:tcMar>
              <w:top w:w="28" w:type="dxa"/>
              <w:left w:w="28" w:type="dxa"/>
              <w:bottom w:w="28" w:type="dxa"/>
              <w:right w:w="28" w:type="dxa"/>
            </w:tcMar>
          </w:tcPr>
          <w:p w14:paraId="6854C597" w14:textId="77777777" w:rsidR="000234BB" w:rsidRPr="009F5D54" w:rsidRDefault="000234BB" w:rsidP="00725808">
            <w:pPr>
              <w:pStyle w:val="SmallStandard"/>
            </w:pPr>
            <w:r w:rsidRPr="009F5D54">
              <w:t>PowerDistribution</w:t>
            </w:r>
          </w:p>
        </w:tc>
        <w:tc>
          <w:tcPr>
            <w:tcW w:w="283" w:type="dxa"/>
          </w:tcPr>
          <w:p w14:paraId="172D0D7F"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366B7A3C" w14:textId="77777777" w:rsidR="000234BB" w:rsidRDefault="000234BB" w:rsidP="00725808"/>
        </w:tc>
      </w:tr>
      <w:tr w:rsidR="000234BB" w:rsidRPr="00CC6307" w14:paraId="7E25D055" w14:textId="77777777" w:rsidTr="00725808">
        <w:tc>
          <w:tcPr>
            <w:tcW w:w="2013" w:type="dxa"/>
            <w:tcMar>
              <w:top w:w="28" w:type="dxa"/>
              <w:left w:w="28" w:type="dxa"/>
              <w:bottom w:w="28" w:type="dxa"/>
              <w:right w:w="28" w:type="dxa"/>
            </w:tcMar>
          </w:tcPr>
          <w:p w14:paraId="460F0AF1" w14:textId="77777777" w:rsidR="000234BB" w:rsidRPr="009F5D54" w:rsidRDefault="000234BB" w:rsidP="00725808">
            <w:pPr>
              <w:pStyle w:val="SmallStandard"/>
            </w:pPr>
            <w:r w:rsidRPr="009F5D54">
              <w:t>Switch</w:t>
            </w:r>
          </w:p>
        </w:tc>
        <w:tc>
          <w:tcPr>
            <w:tcW w:w="283" w:type="dxa"/>
          </w:tcPr>
          <w:p w14:paraId="4A23A9E0"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538C68C" w14:textId="77777777" w:rsidR="000234BB" w:rsidRDefault="000234BB" w:rsidP="00725808"/>
        </w:tc>
      </w:tr>
      <w:tr w:rsidR="000234BB" w:rsidRPr="00CC6307" w14:paraId="7CB76523" w14:textId="77777777" w:rsidTr="00725808">
        <w:tc>
          <w:tcPr>
            <w:tcW w:w="2013" w:type="dxa"/>
            <w:tcMar>
              <w:top w:w="28" w:type="dxa"/>
              <w:left w:w="28" w:type="dxa"/>
              <w:bottom w:w="28" w:type="dxa"/>
              <w:right w:w="28" w:type="dxa"/>
            </w:tcMar>
          </w:tcPr>
          <w:p w14:paraId="0BB6472A" w14:textId="77777777" w:rsidR="000234BB" w:rsidRPr="009F5D54" w:rsidRDefault="000234BB" w:rsidP="00725808">
            <w:pPr>
              <w:pStyle w:val="SmallStandard"/>
            </w:pPr>
            <w:r w:rsidRPr="009F5D54">
              <w:t>Lamp</w:t>
            </w:r>
          </w:p>
        </w:tc>
        <w:tc>
          <w:tcPr>
            <w:tcW w:w="283" w:type="dxa"/>
          </w:tcPr>
          <w:p w14:paraId="6AD4DA84"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02CFE601" w14:textId="77777777" w:rsidR="000234BB" w:rsidRDefault="000234BB" w:rsidP="00725808"/>
        </w:tc>
      </w:tr>
      <w:tr w:rsidR="000234BB" w:rsidRPr="00CC6307" w14:paraId="0950B345" w14:textId="77777777" w:rsidTr="00725808">
        <w:tc>
          <w:tcPr>
            <w:tcW w:w="2013" w:type="dxa"/>
            <w:tcMar>
              <w:top w:w="28" w:type="dxa"/>
              <w:left w:w="28" w:type="dxa"/>
              <w:bottom w:w="28" w:type="dxa"/>
              <w:right w:w="28" w:type="dxa"/>
            </w:tcMar>
          </w:tcPr>
          <w:p w14:paraId="22AFF970" w14:textId="77777777" w:rsidR="000234BB" w:rsidRPr="009F5D54" w:rsidRDefault="000234BB" w:rsidP="00725808">
            <w:pPr>
              <w:pStyle w:val="SmallStandard"/>
            </w:pPr>
            <w:r w:rsidRPr="009F5D54">
              <w:t>Relay</w:t>
            </w:r>
          </w:p>
        </w:tc>
        <w:tc>
          <w:tcPr>
            <w:tcW w:w="283" w:type="dxa"/>
          </w:tcPr>
          <w:p w14:paraId="540102B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5D14BAB" w14:textId="77777777" w:rsidR="000234BB" w:rsidRDefault="000234BB" w:rsidP="00725808"/>
        </w:tc>
      </w:tr>
      <w:tr w:rsidR="000234BB" w:rsidRPr="00CC6307" w14:paraId="67A9395C" w14:textId="77777777" w:rsidTr="00725808">
        <w:tc>
          <w:tcPr>
            <w:tcW w:w="2013" w:type="dxa"/>
            <w:tcMar>
              <w:top w:w="28" w:type="dxa"/>
              <w:left w:w="28" w:type="dxa"/>
              <w:bottom w:w="28" w:type="dxa"/>
              <w:right w:w="28" w:type="dxa"/>
            </w:tcMar>
          </w:tcPr>
          <w:p w14:paraId="77FA10DD" w14:textId="77777777" w:rsidR="000234BB" w:rsidRPr="009F5D54" w:rsidRDefault="000234BB" w:rsidP="00725808">
            <w:pPr>
              <w:pStyle w:val="SmallStandard"/>
            </w:pPr>
            <w:r w:rsidRPr="009F5D54">
              <w:t>Fuse</w:t>
            </w:r>
          </w:p>
        </w:tc>
        <w:tc>
          <w:tcPr>
            <w:tcW w:w="283" w:type="dxa"/>
          </w:tcPr>
          <w:p w14:paraId="4F65F45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55B3913" w14:textId="77777777" w:rsidR="000234BB" w:rsidRDefault="000234BB" w:rsidP="00725808"/>
        </w:tc>
      </w:tr>
      <w:tr w:rsidR="000234BB" w:rsidRPr="00266E64" w14:paraId="0A36B169" w14:textId="77777777" w:rsidTr="00725808">
        <w:tc>
          <w:tcPr>
            <w:tcW w:w="2013" w:type="dxa"/>
            <w:tcMar>
              <w:top w:w="28" w:type="dxa"/>
              <w:left w:w="28" w:type="dxa"/>
              <w:bottom w:w="28" w:type="dxa"/>
              <w:right w:w="28" w:type="dxa"/>
            </w:tcMar>
          </w:tcPr>
          <w:p w14:paraId="620A65BF" w14:textId="77777777" w:rsidR="000234BB" w:rsidRPr="009F5D54" w:rsidRDefault="000234BB" w:rsidP="00725808">
            <w:pPr>
              <w:pStyle w:val="SmallStandard"/>
            </w:pPr>
            <w:r w:rsidRPr="009F5D54">
              <w:t>Ground</w:t>
            </w:r>
          </w:p>
        </w:tc>
        <w:tc>
          <w:tcPr>
            <w:tcW w:w="283" w:type="dxa"/>
          </w:tcPr>
          <w:p w14:paraId="43EE3CB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59CC4CD" w14:textId="77777777" w:rsidR="000234BB" w:rsidRPr="00266E64" w:rsidRDefault="000234BB" w:rsidP="00725808">
            <w:pPr>
              <w:jc w:val="left"/>
              <w:rPr>
                <w:lang w:val="en-GB"/>
              </w:rPr>
            </w:pPr>
            <w:r w:rsidRPr="00266E64">
              <w:rPr>
                <w:sz w:val="16"/>
                <w:szCs w:val="16"/>
                <w:lang w:val="en-GB"/>
              </w:rPr>
              <w:t>Defines that this ComponentNode is a grounding point.</w:t>
            </w:r>
          </w:p>
        </w:tc>
      </w:tr>
      <w:tr w:rsidR="000234BB" w:rsidRPr="00CC6307" w14:paraId="39916DCD" w14:textId="77777777" w:rsidTr="00725808">
        <w:tc>
          <w:tcPr>
            <w:tcW w:w="2013" w:type="dxa"/>
            <w:tcMar>
              <w:top w:w="28" w:type="dxa"/>
              <w:left w:w="28" w:type="dxa"/>
              <w:bottom w:w="28" w:type="dxa"/>
              <w:right w:w="28" w:type="dxa"/>
            </w:tcMar>
          </w:tcPr>
          <w:p w14:paraId="6F40C0D0" w14:textId="77777777" w:rsidR="000234BB" w:rsidRPr="009F5D54" w:rsidRDefault="000234BB" w:rsidP="00725808">
            <w:pPr>
              <w:pStyle w:val="SmallStandard"/>
            </w:pPr>
            <w:r w:rsidRPr="009F5D54">
              <w:t>Splice</w:t>
            </w:r>
          </w:p>
        </w:tc>
        <w:tc>
          <w:tcPr>
            <w:tcW w:w="283" w:type="dxa"/>
          </w:tcPr>
          <w:p w14:paraId="2231EA32"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FF232BD" w14:textId="77777777" w:rsidR="000234BB" w:rsidRDefault="000234BB" w:rsidP="00725808"/>
        </w:tc>
      </w:tr>
      <w:tr w:rsidR="000234BB" w:rsidRPr="00CC6307" w14:paraId="3DC7B15D" w14:textId="77777777" w:rsidTr="00725808">
        <w:tc>
          <w:tcPr>
            <w:tcW w:w="2013" w:type="dxa"/>
            <w:tcMar>
              <w:top w:w="28" w:type="dxa"/>
              <w:left w:w="28" w:type="dxa"/>
              <w:bottom w:w="28" w:type="dxa"/>
              <w:right w:w="28" w:type="dxa"/>
            </w:tcMar>
          </w:tcPr>
          <w:p w14:paraId="1B2E361B" w14:textId="77777777" w:rsidR="000234BB" w:rsidRPr="009F5D54" w:rsidRDefault="000234BB" w:rsidP="00725808">
            <w:pPr>
              <w:pStyle w:val="SmallStandard"/>
            </w:pPr>
            <w:r w:rsidRPr="009F5D54">
              <w:t>Protection</w:t>
            </w:r>
          </w:p>
        </w:tc>
        <w:tc>
          <w:tcPr>
            <w:tcW w:w="283" w:type="dxa"/>
          </w:tcPr>
          <w:p w14:paraId="56DE5B1C"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2B5A2EF2" w14:textId="77777777" w:rsidR="000234BB" w:rsidRDefault="000234BB" w:rsidP="00725808"/>
        </w:tc>
      </w:tr>
      <w:tr w:rsidR="000234BB" w:rsidRPr="00CC6307" w14:paraId="04E8AFE6" w14:textId="77777777" w:rsidTr="00725808">
        <w:tc>
          <w:tcPr>
            <w:tcW w:w="2013" w:type="dxa"/>
            <w:tcMar>
              <w:top w:w="28" w:type="dxa"/>
              <w:left w:w="28" w:type="dxa"/>
              <w:bottom w:w="28" w:type="dxa"/>
              <w:right w:w="28" w:type="dxa"/>
            </w:tcMar>
          </w:tcPr>
          <w:p w14:paraId="30EC0026" w14:textId="77777777" w:rsidR="000234BB" w:rsidRPr="009F5D54" w:rsidRDefault="000234BB" w:rsidP="00725808">
            <w:pPr>
              <w:pStyle w:val="SmallStandard"/>
            </w:pPr>
            <w:r w:rsidRPr="009F5D54">
              <w:t>Fixing</w:t>
            </w:r>
          </w:p>
        </w:tc>
        <w:tc>
          <w:tcPr>
            <w:tcW w:w="283" w:type="dxa"/>
          </w:tcPr>
          <w:p w14:paraId="68CE7098"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2C2594D" w14:textId="77777777" w:rsidR="000234BB" w:rsidRDefault="000234BB" w:rsidP="00725808"/>
        </w:tc>
      </w:tr>
      <w:tr w:rsidR="000234BB" w:rsidRPr="00CC6307" w14:paraId="31F08358" w14:textId="77777777" w:rsidTr="00725808">
        <w:tc>
          <w:tcPr>
            <w:tcW w:w="2013" w:type="dxa"/>
            <w:tcMar>
              <w:top w:w="28" w:type="dxa"/>
              <w:left w:w="28" w:type="dxa"/>
              <w:bottom w:w="28" w:type="dxa"/>
              <w:right w:w="28" w:type="dxa"/>
            </w:tcMar>
          </w:tcPr>
          <w:p w14:paraId="6DB0C49F" w14:textId="77777777" w:rsidR="000234BB" w:rsidRPr="009F5D54" w:rsidRDefault="000234BB" w:rsidP="00725808">
            <w:pPr>
              <w:pStyle w:val="SmallStandard"/>
            </w:pPr>
            <w:r w:rsidRPr="009F5D54">
              <w:t>Grommet</w:t>
            </w:r>
          </w:p>
        </w:tc>
        <w:tc>
          <w:tcPr>
            <w:tcW w:w="283" w:type="dxa"/>
          </w:tcPr>
          <w:p w14:paraId="3173FF3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4A120FAF" w14:textId="77777777" w:rsidR="000234BB" w:rsidRDefault="000234BB" w:rsidP="00725808"/>
        </w:tc>
      </w:tr>
      <w:tr w:rsidR="000234BB" w:rsidRPr="00CC6307" w14:paraId="0E44331D" w14:textId="77777777" w:rsidTr="00725808">
        <w:tc>
          <w:tcPr>
            <w:tcW w:w="2013" w:type="dxa"/>
            <w:tcMar>
              <w:top w:w="28" w:type="dxa"/>
              <w:left w:w="28" w:type="dxa"/>
              <w:bottom w:w="28" w:type="dxa"/>
              <w:right w:w="28" w:type="dxa"/>
            </w:tcMar>
          </w:tcPr>
          <w:p w14:paraId="72EB877B" w14:textId="77777777" w:rsidR="000234BB" w:rsidRPr="009F5D54" w:rsidRDefault="000234BB" w:rsidP="00725808">
            <w:pPr>
              <w:pStyle w:val="SmallStandard"/>
            </w:pPr>
            <w:r w:rsidRPr="009F5D54">
              <w:t>CableDuct</w:t>
            </w:r>
          </w:p>
        </w:tc>
        <w:tc>
          <w:tcPr>
            <w:tcW w:w="283" w:type="dxa"/>
          </w:tcPr>
          <w:p w14:paraId="50B9629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7307D35B" w14:textId="77777777" w:rsidR="000234BB" w:rsidRDefault="000234BB" w:rsidP="00725808"/>
        </w:tc>
      </w:tr>
    </w:tbl>
    <w:p w14:paraId="6969861F" w14:textId="77777777" w:rsidR="000234BB" w:rsidRDefault="000234BB" w:rsidP="000234BB">
      <w:pPr>
        <w:pStyle w:val="SmallStandard"/>
      </w:pPr>
    </w:p>
    <w:p w14:paraId="104B4202" w14:textId="77777777" w:rsidR="000234BB" w:rsidRPr="005254F8" w:rsidRDefault="000234BB" w:rsidP="000234BB">
      <w:pPr>
        <w:pStyle w:val="berschrift2"/>
        <w:keepLines w:val="0"/>
        <w:numPr>
          <w:ilvl w:val="1"/>
          <w:numId w:val="2"/>
        </w:numPr>
        <w:autoSpaceDE/>
        <w:autoSpaceDN/>
        <w:adjustRightInd/>
        <w:spacing w:before="240" w:after="60" w:line="240" w:lineRule="auto"/>
        <w:rPr>
          <w:lang w:val="en-GB"/>
        </w:rPr>
      </w:pPr>
      <w:bookmarkStart w:id="1685" w:name="_Toc33620349"/>
      <w:r>
        <w:rPr>
          <w:lang w:val="en-GB"/>
        </w:rPr>
        <w:t xml:space="preserve">Module </w:t>
      </w:r>
      <w:bookmarkStart w:id="1686" w:name="_7cf64aa5c458381798c80af5f1351231"/>
      <w:r>
        <w:rPr>
          <w:lang w:val="en-GB"/>
        </w:rPr>
        <w:t>variants</w:t>
      </w:r>
      <w:bookmarkEnd w:id="1686"/>
      <w:bookmarkEnd w:id="1685"/>
    </w:p>
    <w:p w14:paraId="32300C09"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7" w:name="_8a1d8cae8b728314aebb54e5275c58b1"/>
      <w:r>
        <w:rPr>
          <w:lang w:val="en-GB"/>
        </w:rPr>
        <w:t>ApplicationConstraint</w:t>
      </w:r>
      <w:bookmarkEnd w:id="1687"/>
    </w:p>
    <w:p w14:paraId="784A8FC8" w14:textId="77777777" w:rsidR="000234BB" w:rsidRPr="00266E64" w:rsidRDefault="000234BB" w:rsidP="000234BB">
      <w:pPr>
        <w:rPr>
          <w:lang w:val="en-GB"/>
        </w:rPr>
      </w:pPr>
      <w:r w:rsidRPr="00266E64">
        <w:rPr>
          <w:sz w:val="18"/>
          <w:szCs w:val="18"/>
          <w:lang w:val="en-GB"/>
        </w:rPr>
        <w:t xml:space="preserve">An </w:t>
      </w:r>
      <w:r w:rsidRPr="00266E64">
        <w:rPr>
          <w:i/>
          <w:iCs/>
          <w:sz w:val="18"/>
          <w:szCs w:val="18"/>
          <w:lang w:val="en-GB"/>
        </w:rPr>
        <w:t>ApplicationConstraint</w:t>
      </w:r>
      <w:r w:rsidRPr="00266E64">
        <w:rPr>
          <w:sz w:val="18"/>
          <w:szCs w:val="18"/>
          <w:lang w:val="en-GB"/>
        </w:rPr>
        <w:t xml:space="preserve"> defines a condition with which it is possible to express the inclusion or exclusion of ConfigurableElements in different variants of a product. The </w:t>
      </w:r>
      <w:r w:rsidRPr="00266E64">
        <w:rPr>
          <w:i/>
          <w:iCs/>
          <w:sz w:val="18"/>
          <w:szCs w:val="18"/>
          <w:lang w:val="en-GB"/>
        </w:rPr>
        <w:t xml:space="preserve">ApplicationConstraint </w:t>
      </w:r>
      <w:r w:rsidRPr="00266E64">
        <w:rPr>
          <w:sz w:val="18"/>
          <w:szCs w:val="18"/>
          <w:lang w:val="en-GB"/>
        </w:rPr>
        <w:t xml:space="preserve">is focused to express validity rules based on time periods or elements of the product hierarchy in a concise way (attributes and relationships). It is complementary to the </w:t>
      </w:r>
      <w:r w:rsidRPr="00266E64">
        <w:rPr>
          <w:i/>
          <w:iCs/>
          <w:sz w:val="18"/>
          <w:szCs w:val="18"/>
          <w:lang w:val="en-GB"/>
        </w:rPr>
        <w:t>VariantConfiguration</w:t>
      </w:r>
      <w:r w:rsidRPr="00266E64">
        <w:rPr>
          <w:sz w:val="18"/>
          <w:szCs w:val="18"/>
          <w:lang w:val="en-GB"/>
        </w:rPr>
        <w:t xml:space="preserve"> which expresses validity rules based on control strings.</w:t>
      </w:r>
    </w:p>
    <w:p w14:paraId="5F7AD5AE" w14:textId="77777777" w:rsidR="000234BB" w:rsidRDefault="000234BB" w:rsidP="000234BB">
      <w:r>
        <w:rPr>
          <w:sz w:val="18"/>
          <w:szCs w:val="18"/>
        </w:rPr>
        <w:t xml:space="preserve">An </w:t>
      </w:r>
      <w:r>
        <w:rPr>
          <w:i/>
          <w:iCs/>
          <w:sz w:val="18"/>
          <w:szCs w:val="18"/>
        </w:rPr>
        <w:t xml:space="preserve">ApplicationConstraint </w:t>
      </w:r>
      <w:r>
        <w:rPr>
          <w:sz w:val="18"/>
          <w:szCs w:val="18"/>
        </w:rPr>
        <w:t xml:space="preserve">can reference another </w:t>
      </w:r>
      <w:r>
        <w:rPr>
          <w:i/>
          <w:iCs/>
          <w:sz w:val="18"/>
          <w:szCs w:val="18"/>
        </w:rPr>
        <w:t>ApplicationConstraint</w:t>
      </w:r>
      <w:r>
        <w:rPr>
          <w:sz w:val="18"/>
          <w:szCs w:val="18"/>
        </w:rPr>
        <w:t xml:space="preserve"> as </w:t>
      </w:r>
      <w:r>
        <w:rPr>
          <w:i/>
          <w:iCs/>
          <w:sz w:val="18"/>
          <w:szCs w:val="18"/>
        </w:rPr>
        <w:t>baseInclusion</w:t>
      </w:r>
      <w:r>
        <w:rPr>
          <w:sz w:val="18"/>
          <w:szCs w:val="18"/>
        </w:rPr>
        <w:t xml:space="preserve">. In this case, an </w:t>
      </w:r>
      <w:r>
        <w:rPr>
          <w:i/>
          <w:iCs/>
          <w:sz w:val="18"/>
          <w:szCs w:val="18"/>
        </w:rPr>
        <w:t>ApplicationConstraint</w:t>
      </w:r>
      <w:r>
        <w:rPr>
          <w:sz w:val="18"/>
          <w:szCs w:val="18"/>
        </w:rPr>
        <w:t xml:space="preserve"> can only be satisfied if its </w:t>
      </w:r>
      <w:r>
        <w:rPr>
          <w:i/>
          <w:iCs/>
          <w:sz w:val="18"/>
          <w:szCs w:val="18"/>
        </w:rPr>
        <w:t xml:space="preserve">baseInclusion </w:t>
      </w:r>
      <w:r>
        <w:rPr>
          <w:sz w:val="18"/>
          <w:szCs w:val="18"/>
        </w:rPr>
        <w:t>is also satisfied.</w:t>
      </w:r>
    </w:p>
    <w:p w14:paraId="06644EF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B67AC49" w14:textId="77777777" w:rsidTr="00725808">
        <w:tc>
          <w:tcPr>
            <w:tcW w:w="2013" w:type="dxa"/>
            <w:tcMar>
              <w:top w:w="28" w:type="dxa"/>
              <w:left w:w="28" w:type="dxa"/>
              <w:bottom w:w="28" w:type="dxa"/>
              <w:right w:w="28" w:type="dxa"/>
            </w:tcMar>
          </w:tcPr>
          <w:p w14:paraId="513598D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3564C6" w14:textId="39DDE1C8"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78C6193D" w14:textId="77777777" w:rsidTr="00725808">
        <w:tc>
          <w:tcPr>
            <w:tcW w:w="2013" w:type="dxa"/>
            <w:tcMar>
              <w:top w:w="28" w:type="dxa"/>
              <w:left w:w="28" w:type="dxa"/>
              <w:bottom w:w="28" w:type="dxa"/>
              <w:right w:w="28" w:type="dxa"/>
            </w:tcMar>
          </w:tcPr>
          <w:p w14:paraId="03495AB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2AE5FE" w14:textId="77777777" w:rsidR="000234BB" w:rsidRDefault="000234BB" w:rsidP="00725808"/>
        </w:tc>
      </w:tr>
      <w:tr w:rsidR="000234BB" w:rsidRPr="008359F5" w14:paraId="181E9289" w14:textId="77777777" w:rsidTr="00725808">
        <w:tc>
          <w:tcPr>
            <w:tcW w:w="2013" w:type="dxa"/>
            <w:tcMar>
              <w:top w:w="28" w:type="dxa"/>
              <w:left w:w="28" w:type="dxa"/>
              <w:bottom w:w="28" w:type="dxa"/>
              <w:right w:w="28" w:type="dxa"/>
            </w:tcMar>
          </w:tcPr>
          <w:p w14:paraId="62C3337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9960AC" w14:textId="77777777" w:rsidR="000234BB" w:rsidRPr="000437C1" w:rsidRDefault="000234BB" w:rsidP="00725808">
            <w:pPr>
              <w:pStyle w:val="SmallStandard"/>
            </w:pPr>
            <w:r>
              <w:t>false</w:t>
            </w:r>
          </w:p>
        </w:tc>
      </w:tr>
    </w:tbl>
    <w:p w14:paraId="67E8428C"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3AEEBB3" w14:textId="77777777" w:rsidTr="00725808">
        <w:tc>
          <w:tcPr>
            <w:tcW w:w="2013" w:type="dxa"/>
            <w:tcMar>
              <w:top w:w="28" w:type="dxa"/>
              <w:left w:w="28" w:type="dxa"/>
              <w:bottom w:w="28" w:type="dxa"/>
              <w:right w:w="28" w:type="dxa"/>
            </w:tcMar>
          </w:tcPr>
          <w:p w14:paraId="544DD837"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96C8A46"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018687"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992E6D9"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7D1FA75" w14:textId="77777777" w:rsidTr="00725808">
        <w:tc>
          <w:tcPr>
            <w:tcW w:w="2013" w:type="dxa"/>
            <w:tcMar>
              <w:top w:w="28" w:type="dxa"/>
              <w:left w:w="28" w:type="dxa"/>
              <w:bottom w:w="28" w:type="dxa"/>
              <w:right w:w="28" w:type="dxa"/>
            </w:tcMar>
          </w:tcPr>
          <w:p w14:paraId="6894F5D6" w14:textId="77777777" w:rsidR="000234BB" w:rsidRPr="00620BBE" w:rsidRDefault="000234BB" w:rsidP="00725808">
            <w:pPr>
              <w:pStyle w:val="SmallStandard"/>
            </w:pPr>
            <w:r w:rsidRPr="00620BBE">
              <w:t>type</w:t>
            </w:r>
          </w:p>
        </w:tc>
        <w:tc>
          <w:tcPr>
            <w:tcW w:w="1559" w:type="dxa"/>
            <w:tcMar>
              <w:top w:w="28" w:type="dxa"/>
              <w:left w:w="28" w:type="dxa"/>
              <w:bottom w:w="28" w:type="dxa"/>
              <w:right w:w="28" w:type="dxa"/>
            </w:tcMar>
          </w:tcPr>
          <w:p w14:paraId="35A7FB58" w14:textId="77777777" w:rsidR="000234BB" w:rsidRPr="008359F5" w:rsidRDefault="000234BB" w:rsidP="00725808">
            <w:pPr>
              <w:pStyle w:val="SmallStandard"/>
            </w:pPr>
            <w:r w:rsidRPr="00D21799">
              <w:t>ApplicationConstraintType</w:t>
            </w:r>
          </w:p>
        </w:tc>
        <w:tc>
          <w:tcPr>
            <w:tcW w:w="709" w:type="dxa"/>
            <w:tcMar>
              <w:top w:w="28" w:type="dxa"/>
              <w:left w:w="28" w:type="dxa"/>
              <w:bottom w:w="28" w:type="dxa"/>
              <w:right w:w="28" w:type="dxa"/>
            </w:tcMar>
          </w:tcPr>
          <w:p w14:paraId="08622854"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38B1CB53" w14:textId="77777777" w:rsidR="000234BB" w:rsidRDefault="000234BB" w:rsidP="00725808">
            <w:pPr>
              <w:jc w:val="left"/>
            </w:pPr>
            <w:r>
              <w:rPr>
                <w:sz w:val="16"/>
                <w:szCs w:val="16"/>
              </w:rPr>
              <w:t xml:space="preserve">Defines if the application constraint is positive (allowance) or negative (denial). If the </w:t>
            </w:r>
            <w:r>
              <w:rPr>
                <w:i/>
                <w:iCs/>
                <w:sz w:val="16"/>
                <w:szCs w:val="16"/>
              </w:rPr>
              <w:t xml:space="preserve">ApplicationConstraint </w:t>
            </w:r>
            <w:r>
              <w:rPr>
                <w:sz w:val="16"/>
                <w:szCs w:val="16"/>
              </w:rPr>
              <w:t xml:space="preserve">has a </w:t>
            </w:r>
            <w:r>
              <w:rPr>
                <w:i/>
                <w:iCs/>
                <w:sz w:val="16"/>
                <w:szCs w:val="16"/>
              </w:rPr>
              <w:t>baseInclusion</w:t>
            </w:r>
            <w:r>
              <w:rPr>
                <w:sz w:val="16"/>
                <w:szCs w:val="16"/>
              </w:rPr>
              <w:t xml:space="preserve"> that </w:t>
            </w:r>
            <w:r>
              <w:rPr>
                <w:i/>
                <w:iCs/>
                <w:sz w:val="16"/>
                <w:szCs w:val="16"/>
              </w:rPr>
              <w:t>baseInclusion</w:t>
            </w:r>
            <w:r>
              <w:rPr>
                <w:sz w:val="16"/>
                <w:szCs w:val="16"/>
              </w:rPr>
              <w:t xml:space="preserve"> shall define the same type.</w:t>
            </w:r>
          </w:p>
        </w:tc>
      </w:tr>
      <w:tr w:rsidR="000234BB" w:rsidRPr="006675E2" w14:paraId="54D48631" w14:textId="77777777" w:rsidTr="00725808">
        <w:tc>
          <w:tcPr>
            <w:tcW w:w="2013" w:type="dxa"/>
            <w:tcMar>
              <w:top w:w="28" w:type="dxa"/>
              <w:left w:w="28" w:type="dxa"/>
              <w:bottom w:w="28" w:type="dxa"/>
              <w:right w:w="28" w:type="dxa"/>
            </w:tcMar>
          </w:tcPr>
          <w:p w14:paraId="6D822308" w14:textId="77777777" w:rsidR="000234BB" w:rsidRPr="00620BBE" w:rsidRDefault="000234BB" w:rsidP="00725808">
            <w:pPr>
              <w:pStyle w:val="SmallStandard"/>
            </w:pPr>
            <w:r w:rsidRPr="00620BBE">
              <w:t>fromDate</w:t>
            </w:r>
          </w:p>
        </w:tc>
        <w:tc>
          <w:tcPr>
            <w:tcW w:w="1559" w:type="dxa"/>
            <w:tcMar>
              <w:top w:w="28" w:type="dxa"/>
              <w:left w:w="28" w:type="dxa"/>
              <w:bottom w:w="28" w:type="dxa"/>
              <w:right w:w="28" w:type="dxa"/>
            </w:tcMar>
          </w:tcPr>
          <w:p w14:paraId="3486E384" w14:textId="77777777" w:rsidR="000234BB" w:rsidRPr="008359F5" w:rsidRDefault="000234BB" w:rsidP="00725808">
            <w:pPr>
              <w:pStyle w:val="SmallStandard"/>
            </w:pPr>
            <w:r w:rsidRPr="00D21799">
              <w:t>Date</w:t>
            </w:r>
          </w:p>
        </w:tc>
        <w:tc>
          <w:tcPr>
            <w:tcW w:w="709" w:type="dxa"/>
            <w:tcMar>
              <w:top w:w="28" w:type="dxa"/>
              <w:left w:w="28" w:type="dxa"/>
              <w:bottom w:w="28" w:type="dxa"/>
              <w:right w:w="28" w:type="dxa"/>
            </w:tcMar>
          </w:tcPr>
          <w:p w14:paraId="35D3114D"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D4B8259" w14:textId="77777777" w:rsidR="000234BB" w:rsidRDefault="000234BB" w:rsidP="00725808">
            <w:pPr>
              <w:jc w:val="left"/>
            </w:pPr>
            <w:r>
              <w:rPr>
                <w:sz w:val="16"/>
                <w:szCs w:val="16"/>
              </w:rPr>
              <w:t>Specifies the lower bound of the time period to which the application constraint applies.</w:t>
            </w:r>
          </w:p>
        </w:tc>
      </w:tr>
      <w:tr w:rsidR="000234BB" w:rsidRPr="006675E2" w14:paraId="05EC05FE" w14:textId="77777777" w:rsidTr="00725808">
        <w:tc>
          <w:tcPr>
            <w:tcW w:w="2013" w:type="dxa"/>
            <w:tcMar>
              <w:top w:w="28" w:type="dxa"/>
              <w:left w:w="28" w:type="dxa"/>
              <w:bottom w:w="28" w:type="dxa"/>
              <w:right w:w="28" w:type="dxa"/>
            </w:tcMar>
          </w:tcPr>
          <w:p w14:paraId="782CFB5C" w14:textId="77777777" w:rsidR="000234BB" w:rsidRPr="00620BBE" w:rsidRDefault="000234BB" w:rsidP="00725808">
            <w:pPr>
              <w:pStyle w:val="SmallStandard"/>
            </w:pPr>
            <w:r w:rsidRPr="00620BBE">
              <w:t>toDate</w:t>
            </w:r>
          </w:p>
        </w:tc>
        <w:tc>
          <w:tcPr>
            <w:tcW w:w="1559" w:type="dxa"/>
            <w:tcMar>
              <w:top w:w="28" w:type="dxa"/>
              <w:left w:w="28" w:type="dxa"/>
              <w:bottom w:w="28" w:type="dxa"/>
              <w:right w:w="28" w:type="dxa"/>
            </w:tcMar>
          </w:tcPr>
          <w:p w14:paraId="70B3F866" w14:textId="77777777" w:rsidR="000234BB" w:rsidRPr="008359F5" w:rsidRDefault="000234BB" w:rsidP="00725808">
            <w:pPr>
              <w:pStyle w:val="SmallStandard"/>
            </w:pPr>
            <w:r w:rsidRPr="00D21799">
              <w:t>Date</w:t>
            </w:r>
          </w:p>
        </w:tc>
        <w:tc>
          <w:tcPr>
            <w:tcW w:w="709" w:type="dxa"/>
            <w:tcMar>
              <w:top w:w="28" w:type="dxa"/>
              <w:left w:w="28" w:type="dxa"/>
              <w:bottom w:w="28" w:type="dxa"/>
              <w:right w:w="28" w:type="dxa"/>
            </w:tcMar>
          </w:tcPr>
          <w:p w14:paraId="434D442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63DA4E8" w14:textId="77777777" w:rsidR="000234BB" w:rsidRDefault="000234BB" w:rsidP="00725808">
            <w:pPr>
              <w:jc w:val="left"/>
            </w:pPr>
            <w:r>
              <w:rPr>
                <w:sz w:val="16"/>
                <w:szCs w:val="16"/>
              </w:rPr>
              <w:t>Specifies the upper bound of the time period to which the application constraint applies.</w:t>
            </w:r>
          </w:p>
        </w:tc>
      </w:tr>
      <w:tr w:rsidR="000234BB" w:rsidRPr="006675E2" w14:paraId="2A9F2FD0" w14:textId="77777777" w:rsidTr="00725808">
        <w:tc>
          <w:tcPr>
            <w:tcW w:w="2013" w:type="dxa"/>
            <w:tcMar>
              <w:top w:w="28" w:type="dxa"/>
              <w:left w:w="28" w:type="dxa"/>
              <w:bottom w:w="28" w:type="dxa"/>
              <w:right w:w="28" w:type="dxa"/>
            </w:tcMar>
          </w:tcPr>
          <w:p w14:paraId="4AAE8D1B" w14:textId="77777777" w:rsidR="000234BB" w:rsidRPr="00620BBE" w:rsidRDefault="000234BB" w:rsidP="00725808">
            <w:pPr>
              <w:pStyle w:val="SmallStandard"/>
            </w:pPr>
            <w:r w:rsidRPr="00620BBE">
              <w:lastRenderedPageBreak/>
              <w:t>fromSerialNumber</w:t>
            </w:r>
          </w:p>
        </w:tc>
        <w:tc>
          <w:tcPr>
            <w:tcW w:w="1559" w:type="dxa"/>
            <w:tcMar>
              <w:top w:w="28" w:type="dxa"/>
              <w:left w:w="28" w:type="dxa"/>
              <w:bottom w:w="28" w:type="dxa"/>
              <w:right w:w="28" w:type="dxa"/>
            </w:tcMar>
          </w:tcPr>
          <w:p w14:paraId="2568289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7EAE6C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9A42EAA" w14:textId="77777777" w:rsidR="000234BB" w:rsidRDefault="000234BB" w:rsidP="00725808">
            <w:pPr>
              <w:jc w:val="left"/>
            </w:pPr>
            <w:r>
              <w:rPr>
                <w:sz w:val="16"/>
                <w:szCs w:val="16"/>
              </w:rPr>
              <w:t>Specifies the lower bound of a serial number range to which the application constraint applies.</w:t>
            </w:r>
          </w:p>
        </w:tc>
      </w:tr>
      <w:tr w:rsidR="000234BB" w:rsidRPr="006675E2" w14:paraId="3EFC554E" w14:textId="77777777" w:rsidTr="00725808">
        <w:tc>
          <w:tcPr>
            <w:tcW w:w="2013" w:type="dxa"/>
            <w:tcMar>
              <w:top w:w="28" w:type="dxa"/>
              <w:left w:w="28" w:type="dxa"/>
              <w:bottom w:w="28" w:type="dxa"/>
              <w:right w:w="28" w:type="dxa"/>
            </w:tcMar>
          </w:tcPr>
          <w:p w14:paraId="37FA0260" w14:textId="77777777" w:rsidR="000234BB" w:rsidRPr="00620BBE" w:rsidRDefault="000234BB" w:rsidP="00725808">
            <w:pPr>
              <w:pStyle w:val="SmallStandard"/>
            </w:pPr>
            <w:r w:rsidRPr="00620BBE">
              <w:t>toSerialNumber</w:t>
            </w:r>
          </w:p>
        </w:tc>
        <w:tc>
          <w:tcPr>
            <w:tcW w:w="1559" w:type="dxa"/>
            <w:tcMar>
              <w:top w:w="28" w:type="dxa"/>
              <w:left w:w="28" w:type="dxa"/>
              <w:bottom w:w="28" w:type="dxa"/>
              <w:right w:w="28" w:type="dxa"/>
            </w:tcMar>
          </w:tcPr>
          <w:p w14:paraId="0D39DF1D"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03124E5"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86111FF" w14:textId="77777777" w:rsidR="000234BB" w:rsidRDefault="000234BB" w:rsidP="00725808">
            <w:pPr>
              <w:jc w:val="left"/>
            </w:pPr>
            <w:r>
              <w:rPr>
                <w:sz w:val="16"/>
                <w:szCs w:val="16"/>
              </w:rPr>
              <w:t>Specifies the upper bound of a serial number range to which the application constraint applies.</w:t>
            </w:r>
          </w:p>
        </w:tc>
      </w:tr>
      <w:tr w:rsidR="000234BB" w:rsidRPr="006675E2" w14:paraId="1B3BF16B" w14:textId="77777777" w:rsidTr="00725808">
        <w:tc>
          <w:tcPr>
            <w:tcW w:w="2013" w:type="dxa"/>
            <w:tcMar>
              <w:top w:w="28" w:type="dxa"/>
              <w:left w:w="28" w:type="dxa"/>
              <w:bottom w:w="28" w:type="dxa"/>
              <w:right w:w="28" w:type="dxa"/>
            </w:tcMar>
          </w:tcPr>
          <w:p w14:paraId="71616853" w14:textId="77777777" w:rsidR="000234BB" w:rsidRPr="00620BBE" w:rsidRDefault="000234BB" w:rsidP="00725808">
            <w:pPr>
              <w:pStyle w:val="SmallStandard"/>
            </w:pPr>
            <w:r w:rsidRPr="00620BBE">
              <w:t>projectPhase</w:t>
            </w:r>
          </w:p>
        </w:tc>
        <w:tc>
          <w:tcPr>
            <w:tcW w:w="1559" w:type="dxa"/>
            <w:tcMar>
              <w:top w:w="28" w:type="dxa"/>
              <w:left w:w="28" w:type="dxa"/>
              <w:bottom w:w="28" w:type="dxa"/>
              <w:right w:w="28" w:type="dxa"/>
            </w:tcMar>
          </w:tcPr>
          <w:p w14:paraId="40EC33EF"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4091345C"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D9293C7" w14:textId="77777777" w:rsidR="000234BB" w:rsidRDefault="000234BB" w:rsidP="00725808">
            <w:pPr>
              <w:jc w:val="left"/>
            </w:pPr>
            <w:r>
              <w:rPr>
                <w:sz w:val="16"/>
                <w:szCs w:val="16"/>
              </w:rPr>
              <w:t>Specifies the project phases to which the application constraint applies.</w:t>
            </w:r>
          </w:p>
        </w:tc>
      </w:tr>
    </w:tbl>
    <w:p w14:paraId="65A94B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1610796" w14:textId="77777777" w:rsidTr="00725808">
        <w:tc>
          <w:tcPr>
            <w:tcW w:w="3856" w:type="dxa"/>
            <w:gridSpan w:val="3"/>
          </w:tcPr>
          <w:p w14:paraId="2AB789C6" w14:textId="77777777" w:rsidR="000234BB" w:rsidRDefault="000234BB" w:rsidP="00725808">
            <w:pPr>
              <w:jc w:val="center"/>
              <w:rPr>
                <w:b/>
                <w:sz w:val="16"/>
                <w:szCs w:val="16"/>
                <w:lang w:val="en-GB"/>
              </w:rPr>
            </w:pPr>
            <w:r>
              <w:rPr>
                <w:b/>
                <w:sz w:val="16"/>
                <w:szCs w:val="16"/>
                <w:lang w:val="en-GB"/>
              </w:rPr>
              <w:t>Other End</w:t>
            </w:r>
          </w:p>
        </w:tc>
        <w:tc>
          <w:tcPr>
            <w:tcW w:w="708" w:type="dxa"/>
          </w:tcPr>
          <w:p w14:paraId="5E2D3005"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6980769" w14:textId="77777777" w:rsidR="000234BB" w:rsidRDefault="000234BB" w:rsidP="00725808">
            <w:pPr>
              <w:jc w:val="center"/>
              <w:rPr>
                <w:b/>
                <w:sz w:val="16"/>
                <w:szCs w:val="16"/>
                <w:lang w:val="en-GB"/>
              </w:rPr>
            </w:pPr>
            <w:r>
              <w:rPr>
                <w:b/>
                <w:sz w:val="16"/>
                <w:szCs w:val="16"/>
                <w:lang w:val="en-GB"/>
              </w:rPr>
              <w:t>General</w:t>
            </w:r>
          </w:p>
        </w:tc>
      </w:tr>
      <w:tr w:rsidR="000234BB" w:rsidRPr="00720F6F" w14:paraId="3453A926" w14:textId="77777777" w:rsidTr="00725808">
        <w:tc>
          <w:tcPr>
            <w:tcW w:w="1573" w:type="dxa"/>
          </w:tcPr>
          <w:p w14:paraId="526CC10F" w14:textId="77777777" w:rsidR="000234BB" w:rsidRDefault="000234BB" w:rsidP="00725808">
            <w:pPr>
              <w:rPr>
                <w:b/>
                <w:sz w:val="16"/>
                <w:szCs w:val="16"/>
                <w:lang w:val="en-GB"/>
              </w:rPr>
            </w:pPr>
            <w:r>
              <w:rPr>
                <w:b/>
                <w:sz w:val="16"/>
                <w:szCs w:val="16"/>
                <w:lang w:val="en-GB"/>
              </w:rPr>
              <w:t>Type</w:t>
            </w:r>
          </w:p>
        </w:tc>
        <w:tc>
          <w:tcPr>
            <w:tcW w:w="1574" w:type="dxa"/>
          </w:tcPr>
          <w:p w14:paraId="313745CD" w14:textId="77777777" w:rsidR="000234BB" w:rsidRDefault="000234BB" w:rsidP="00725808">
            <w:pPr>
              <w:rPr>
                <w:b/>
                <w:sz w:val="16"/>
                <w:szCs w:val="16"/>
                <w:lang w:val="en-GB"/>
              </w:rPr>
            </w:pPr>
            <w:r>
              <w:rPr>
                <w:b/>
                <w:sz w:val="16"/>
                <w:szCs w:val="16"/>
                <w:lang w:val="en-GB"/>
              </w:rPr>
              <w:t>Role</w:t>
            </w:r>
          </w:p>
        </w:tc>
        <w:tc>
          <w:tcPr>
            <w:tcW w:w="708" w:type="dxa"/>
          </w:tcPr>
          <w:p w14:paraId="307D8BC9" w14:textId="77777777" w:rsidR="000234BB" w:rsidRDefault="000234BB" w:rsidP="00725808">
            <w:pPr>
              <w:rPr>
                <w:b/>
                <w:sz w:val="16"/>
                <w:szCs w:val="16"/>
                <w:lang w:val="en-GB"/>
              </w:rPr>
            </w:pPr>
            <w:r>
              <w:rPr>
                <w:b/>
                <w:sz w:val="16"/>
                <w:szCs w:val="16"/>
                <w:lang w:val="en-GB"/>
              </w:rPr>
              <w:t>Mult</w:t>
            </w:r>
          </w:p>
        </w:tc>
        <w:tc>
          <w:tcPr>
            <w:tcW w:w="709" w:type="dxa"/>
          </w:tcPr>
          <w:p w14:paraId="5B686E57" w14:textId="77777777" w:rsidR="000234BB" w:rsidRDefault="000234BB" w:rsidP="00725808">
            <w:pPr>
              <w:rPr>
                <w:b/>
                <w:sz w:val="16"/>
                <w:szCs w:val="16"/>
                <w:lang w:val="en-GB"/>
              </w:rPr>
            </w:pPr>
            <w:r>
              <w:rPr>
                <w:b/>
                <w:sz w:val="16"/>
                <w:szCs w:val="16"/>
                <w:lang w:val="en-GB"/>
              </w:rPr>
              <w:t>Mult</w:t>
            </w:r>
          </w:p>
        </w:tc>
        <w:tc>
          <w:tcPr>
            <w:tcW w:w="567" w:type="dxa"/>
          </w:tcPr>
          <w:p w14:paraId="505DF504"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F8D8C7F" w14:textId="77777777" w:rsidR="000234BB" w:rsidRPr="008359F5" w:rsidRDefault="000234BB" w:rsidP="00725808">
            <w:pPr>
              <w:rPr>
                <w:b/>
                <w:sz w:val="16"/>
                <w:szCs w:val="16"/>
                <w:lang w:val="en-GB"/>
              </w:rPr>
            </w:pPr>
            <w:r>
              <w:rPr>
                <w:b/>
                <w:sz w:val="16"/>
                <w:szCs w:val="16"/>
                <w:lang w:val="en-GB"/>
              </w:rPr>
              <w:t>Comment</w:t>
            </w:r>
          </w:p>
        </w:tc>
      </w:tr>
      <w:tr w:rsidR="000234BB" w:rsidRPr="00CC6307" w14:paraId="02222E7A" w14:textId="77777777" w:rsidTr="00725808">
        <w:tc>
          <w:tcPr>
            <w:tcW w:w="1573" w:type="dxa"/>
          </w:tcPr>
          <w:p w14:paraId="088CD573" w14:textId="77777777" w:rsidR="000234BB" w:rsidRPr="00634625" w:rsidRDefault="000234BB" w:rsidP="00725808">
            <w:pPr>
              <w:pStyle w:val="SmallStandard"/>
            </w:pPr>
            <w:r>
              <w:t>Project</w:t>
            </w:r>
          </w:p>
        </w:tc>
        <w:tc>
          <w:tcPr>
            <w:tcW w:w="1574" w:type="dxa"/>
          </w:tcPr>
          <w:p w14:paraId="1DE54A90" w14:textId="77777777" w:rsidR="000234BB" w:rsidRPr="00132C43" w:rsidRDefault="000234BB" w:rsidP="00725808">
            <w:pPr>
              <w:pStyle w:val="SmallStandard"/>
            </w:pPr>
            <w:r>
              <w:t>project</w:t>
            </w:r>
          </w:p>
        </w:tc>
        <w:tc>
          <w:tcPr>
            <w:tcW w:w="708" w:type="dxa"/>
          </w:tcPr>
          <w:p w14:paraId="006A291E" w14:textId="77777777" w:rsidR="000234BB" w:rsidRPr="00D331EF" w:rsidRDefault="000234BB" w:rsidP="00725808">
            <w:pPr>
              <w:pStyle w:val="SmallStandard"/>
            </w:pPr>
            <w:r w:rsidRPr="00574783">
              <w:t>0..*</w:t>
            </w:r>
          </w:p>
        </w:tc>
        <w:tc>
          <w:tcPr>
            <w:tcW w:w="709" w:type="dxa"/>
          </w:tcPr>
          <w:p w14:paraId="03B81D39" w14:textId="77777777" w:rsidR="000234BB" w:rsidRDefault="000234BB" w:rsidP="00725808"/>
        </w:tc>
        <w:tc>
          <w:tcPr>
            <w:tcW w:w="567" w:type="dxa"/>
          </w:tcPr>
          <w:p w14:paraId="4945C576" w14:textId="77777777" w:rsidR="000234BB" w:rsidRPr="00D331EF" w:rsidRDefault="000234BB" w:rsidP="00725808">
            <w:pPr>
              <w:pStyle w:val="SmallStandard"/>
            </w:pPr>
            <w:r>
              <w:t>N</w:t>
            </w:r>
          </w:p>
        </w:tc>
        <w:tc>
          <w:tcPr>
            <w:tcW w:w="3969" w:type="dxa"/>
          </w:tcPr>
          <w:p w14:paraId="14B51638" w14:textId="77777777" w:rsidR="000234BB" w:rsidRDefault="000234BB" w:rsidP="00725808">
            <w:pPr>
              <w:jc w:val="left"/>
            </w:pPr>
            <w:r>
              <w:rPr>
                <w:sz w:val="16"/>
                <w:szCs w:val="16"/>
              </w:rPr>
              <w:t xml:space="preserve"> Defines the projects for which the application constraint applies.</w:t>
            </w:r>
          </w:p>
        </w:tc>
      </w:tr>
    </w:tbl>
    <w:p w14:paraId="745DA069"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3DCFC2F6" w14:textId="77777777" w:rsidTr="00725808">
        <w:tc>
          <w:tcPr>
            <w:tcW w:w="2296" w:type="dxa"/>
            <w:gridSpan w:val="2"/>
          </w:tcPr>
          <w:p w14:paraId="46DFCEC9"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30CE27E"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059BDB5" w14:textId="77777777" w:rsidR="000234BB" w:rsidRDefault="000234BB" w:rsidP="00725808">
            <w:pPr>
              <w:jc w:val="center"/>
              <w:rPr>
                <w:b/>
                <w:sz w:val="16"/>
                <w:szCs w:val="16"/>
                <w:lang w:val="en-GB"/>
              </w:rPr>
            </w:pPr>
            <w:r>
              <w:rPr>
                <w:b/>
                <w:sz w:val="16"/>
                <w:szCs w:val="16"/>
                <w:lang w:val="en-GB"/>
              </w:rPr>
              <w:t>General</w:t>
            </w:r>
          </w:p>
        </w:tc>
      </w:tr>
      <w:tr w:rsidR="000234BB" w:rsidRPr="00720F6F" w14:paraId="48ADFACF" w14:textId="77777777" w:rsidTr="00725808">
        <w:tc>
          <w:tcPr>
            <w:tcW w:w="1588" w:type="dxa"/>
          </w:tcPr>
          <w:p w14:paraId="66773B18" w14:textId="77777777" w:rsidR="000234BB" w:rsidRDefault="000234BB" w:rsidP="00725808">
            <w:pPr>
              <w:rPr>
                <w:b/>
                <w:sz w:val="16"/>
                <w:szCs w:val="16"/>
                <w:lang w:val="en-GB"/>
              </w:rPr>
            </w:pPr>
            <w:r>
              <w:rPr>
                <w:b/>
                <w:sz w:val="16"/>
                <w:szCs w:val="16"/>
                <w:lang w:val="en-GB"/>
              </w:rPr>
              <w:t>Type</w:t>
            </w:r>
          </w:p>
        </w:tc>
        <w:tc>
          <w:tcPr>
            <w:tcW w:w="708" w:type="dxa"/>
          </w:tcPr>
          <w:p w14:paraId="0722FEDC" w14:textId="77777777" w:rsidR="000234BB" w:rsidRDefault="000234BB" w:rsidP="00725808">
            <w:pPr>
              <w:rPr>
                <w:b/>
                <w:sz w:val="16"/>
                <w:szCs w:val="16"/>
                <w:lang w:val="en-GB"/>
              </w:rPr>
            </w:pPr>
            <w:r>
              <w:rPr>
                <w:b/>
                <w:sz w:val="16"/>
                <w:szCs w:val="16"/>
                <w:lang w:val="en-GB"/>
              </w:rPr>
              <w:t>Mult</w:t>
            </w:r>
          </w:p>
        </w:tc>
        <w:tc>
          <w:tcPr>
            <w:tcW w:w="1560" w:type="dxa"/>
          </w:tcPr>
          <w:p w14:paraId="6497EA0E" w14:textId="77777777" w:rsidR="000234BB" w:rsidRDefault="000234BB" w:rsidP="00725808">
            <w:pPr>
              <w:rPr>
                <w:b/>
                <w:sz w:val="16"/>
                <w:szCs w:val="16"/>
                <w:lang w:val="en-GB"/>
              </w:rPr>
            </w:pPr>
            <w:r>
              <w:rPr>
                <w:b/>
                <w:sz w:val="16"/>
                <w:szCs w:val="16"/>
                <w:lang w:val="en-GB"/>
              </w:rPr>
              <w:t>Role</w:t>
            </w:r>
          </w:p>
        </w:tc>
        <w:tc>
          <w:tcPr>
            <w:tcW w:w="708" w:type="dxa"/>
          </w:tcPr>
          <w:p w14:paraId="32FAF467" w14:textId="77777777" w:rsidR="000234BB" w:rsidRDefault="000234BB" w:rsidP="00725808">
            <w:pPr>
              <w:rPr>
                <w:b/>
                <w:sz w:val="16"/>
                <w:szCs w:val="16"/>
                <w:lang w:val="en-GB"/>
              </w:rPr>
            </w:pPr>
            <w:r>
              <w:rPr>
                <w:b/>
                <w:sz w:val="16"/>
                <w:szCs w:val="16"/>
                <w:lang w:val="en-GB"/>
              </w:rPr>
              <w:t>Mult</w:t>
            </w:r>
          </w:p>
        </w:tc>
        <w:tc>
          <w:tcPr>
            <w:tcW w:w="567" w:type="dxa"/>
          </w:tcPr>
          <w:p w14:paraId="607EDAAC"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D97EEB8" w14:textId="77777777" w:rsidR="000234BB" w:rsidRPr="008359F5" w:rsidRDefault="000234BB" w:rsidP="00725808">
            <w:pPr>
              <w:rPr>
                <w:b/>
                <w:sz w:val="16"/>
                <w:szCs w:val="16"/>
                <w:lang w:val="en-GB"/>
              </w:rPr>
            </w:pPr>
            <w:r>
              <w:rPr>
                <w:b/>
                <w:sz w:val="16"/>
                <w:szCs w:val="16"/>
                <w:lang w:val="en-GB"/>
              </w:rPr>
              <w:t>Comment</w:t>
            </w:r>
          </w:p>
        </w:tc>
      </w:tr>
      <w:tr w:rsidR="000234BB" w:rsidRPr="00CC6307" w14:paraId="3C740828" w14:textId="77777777" w:rsidTr="00725808">
        <w:tc>
          <w:tcPr>
            <w:tcW w:w="1588" w:type="dxa"/>
          </w:tcPr>
          <w:p w14:paraId="557BBBAD" w14:textId="77777777" w:rsidR="000234BB" w:rsidRPr="00634625" w:rsidRDefault="000234BB" w:rsidP="00725808">
            <w:pPr>
              <w:pStyle w:val="SmallStandard"/>
            </w:pPr>
            <w:r>
              <w:t>ApplicationConstraint</w:t>
            </w:r>
          </w:p>
        </w:tc>
        <w:tc>
          <w:tcPr>
            <w:tcW w:w="708" w:type="dxa"/>
          </w:tcPr>
          <w:p w14:paraId="06DBCBF2" w14:textId="77777777" w:rsidR="000234BB" w:rsidRPr="00D331EF" w:rsidRDefault="000234BB" w:rsidP="00725808">
            <w:pPr>
              <w:pStyle w:val="SmallStandard"/>
            </w:pPr>
            <w:r w:rsidRPr="00D01517">
              <w:t>0..*</w:t>
            </w:r>
          </w:p>
        </w:tc>
        <w:tc>
          <w:tcPr>
            <w:tcW w:w="1560" w:type="dxa"/>
          </w:tcPr>
          <w:p w14:paraId="392BAC33" w14:textId="77777777" w:rsidR="000234BB" w:rsidRPr="00132C43" w:rsidRDefault="000234BB" w:rsidP="00725808">
            <w:pPr>
              <w:pStyle w:val="SmallStandard"/>
            </w:pPr>
            <w:r>
              <w:t>baseInclusion</w:t>
            </w:r>
          </w:p>
        </w:tc>
        <w:tc>
          <w:tcPr>
            <w:tcW w:w="708" w:type="dxa"/>
          </w:tcPr>
          <w:p w14:paraId="5B79FD96" w14:textId="77777777" w:rsidR="000234BB" w:rsidRPr="00D331EF" w:rsidRDefault="000234BB" w:rsidP="00725808">
            <w:pPr>
              <w:pStyle w:val="SmallStandard"/>
            </w:pPr>
            <w:r w:rsidRPr="00D01517">
              <w:t>0..1</w:t>
            </w:r>
          </w:p>
        </w:tc>
        <w:tc>
          <w:tcPr>
            <w:tcW w:w="567" w:type="dxa"/>
          </w:tcPr>
          <w:p w14:paraId="72025442" w14:textId="77777777" w:rsidR="000234BB" w:rsidRPr="00D331EF" w:rsidRDefault="000234BB" w:rsidP="00725808">
            <w:pPr>
              <w:pStyle w:val="SmallStandard"/>
            </w:pPr>
            <w:r>
              <w:t>N</w:t>
            </w:r>
          </w:p>
        </w:tc>
        <w:tc>
          <w:tcPr>
            <w:tcW w:w="3969" w:type="dxa"/>
          </w:tcPr>
          <w:p w14:paraId="5E674FFA" w14:textId="77777777" w:rsidR="000234BB" w:rsidRDefault="000234BB" w:rsidP="00725808">
            <w:pPr>
              <w:jc w:val="left"/>
            </w:pPr>
            <w:r>
              <w:rPr>
                <w:sz w:val="16"/>
                <w:szCs w:val="16"/>
              </w:rPr>
              <w:t xml:space="preserve">An </w:t>
            </w:r>
            <w:r>
              <w:rPr>
                <w:i/>
                <w:iCs/>
                <w:sz w:val="16"/>
                <w:szCs w:val="16"/>
              </w:rPr>
              <w:t xml:space="preserve">ApplicationConstraint </w:t>
            </w:r>
            <w:r>
              <w:rPr>
                <w:sz w:val="16"/>
                <w:szCs w:val="16"/>
              </w:rPr>
              <w:t xml:space="preserve">can only be satisfied if its </w:t>
            </w:r>
            <w:r>
              <w:rPr>
                <w:i/>
                <w:iCs/>
                <w:sz w:val="16"/>
                <w:szCs w:val="16"/>
              </w:rPr>
              <w:t xml:space="preserve">baseInclusion </w:t>
            </w:r>
            <w:r>
              <w:rPr>
                <w:sz w:val="16"/>
                <w:szCs w:val="16"/>
              </w:rPr>
              <w:t xml:space="preserve">is satisfied as well. </w:t>
            </w:r>
          </w:p>
        </w:tc>
      </w:tr>
      <w:tr w:rsidR="000234BB" w:rsidRPr="00CC6307" w14:paraId="19C228A8" w14:textId="77777777" w:rsidTr="00725808">
        <w:tc>
          <w:tcPr>
            <w:tcW w:w="1588" w:type="dxa"/>
          </w:tcPr>
          <w:p w14:paraId="4A69B44E" w14:textId="77777777" w:rsidR="000234BB" w:rsidRPr="00634625" w:rsidRDefault="000234BB" w:rsidP="00725808">
            <w:pPr>
              <w:pStyle w:val="SmallStandard"/>
            </w:pPr>
            <w:r>
              <w:t>ConfigurableElement</w:t>
            </w:r>
          </w:p>
        </w:tc>
        <w:tc>
          <w:tcPr>
            <w:tcW w:w="708" w:type="dxa"/>
          </w:tcPr>
          <w:p w14:paraId="54370301" w14:textId="77777777" w:rsidR="000234BB" w:rsidRDefault="000234BB" w:rsidP="00725808"/>
        </w:tc>
        <w:tc>
          <w:tcPr>
            <w:tcW w:w="1560" w:type="dxa"/>
          </w:tcPr>
          <w:p w14:paraId="5D7B2211" w14:textId="77777777" w:rsidR="000234BB" w:rsidRPr="00132C43" w:rsidRDefault="000234BB" w:rsidP="00725808">
            <w:pPr>
              <w:pStyle w:val="SmallStandard"/>
            </w:pPr>
            <w:r>
              <w:t>applicationConstraint</w:t>
            </w:r>
          </w:p>
        </w:tc>
        <w:tc>
          <w:tcPr>
            <w:tcW w:w="708" w:type="dxa"/>
          </w:tcPr>
          <w:p w14:paraId="57D6C4CF" w14:textId="77777777" w:rsidR="000234BB" w:rsidRPr="00D331EF" w:rsidRDefault="000234BB" w:rsidP="00725808">
            <w:pPr>
              <w:pStyle w:val="SmallStandard"/>
            </w:pPr>
            <w:r w:rsidRPr="00D01517">
              <w:t>0..*</w:t>
            </w:r>
          </w:p>
        </w:tc>
        <w:tc>
          <w:tcPr>
            <w:tcW w:w="567" w:type="dxa"/>
          </w:tcPr>
          <w:p w14:paraId="654922D9" w14:textId="77777777" w:rsidR="000234BB" w:rsidRPr="00D331EF" w:rsidRDefault="000234BB" w:rsidP="00725808">
            <w:pPr>
              <w:pStyle w:val="SmallStandard"/>
            </w:pPr>
            <w:r>
              <w:t>N</w:t>
            </w:r>
          </w:p>
        </w:tc>
        <w:tc>
          <w:tcPr>
            <w:tcW w:w="3969" w:type="dxa"/>
          </w:tcPr>
          <w:p w14:paraId="41CABD04" w14:textId="77777777" w:rsidR="000234BB" w:rsidRDefault="000234BB" w:rsidP="00725808">
            <w:pPr>
              <w:jc w:val="left"/>
            </w:pPr>
            <w:r>
              <w:rPr>
                <w:sz w:val="16"/>
                <w:szCs w:val="16"/>
              </w:rPr>
              <w:t>References the application constraints that apply to the ConfigurableElement.</w:t>
            </w:r>
          </w:p>
        </w:tc>
      </w:tr>
      <w:tr w:rsidR="000234BB" w:rsidRPr="00CC6307" w14:paraId="673218DE" w14:textId="77777777" w:rsidTr="00725808">
        <w:tc>
          <w:tcPr>
            <w:tcW w:w="1588" w:type="dxa"/>
          </w:tcPr>
          <w:p w14:paraId="489E8594" w14:textId="77777777" w:rsidR="000234BB" w:rsidRPr="00634625" w:rsidRDefault="000234BB" w:rsidP="00725808">
            <w:pPr>
              <w:pStyle w:val="SmallStandard"/>
            </w:pPr>
            <w:r>
              <w:t>ApplicationConstraintSpecification</w:t>
            </w:r>
          </w:p>
        </w:tc>
        <w:tc>
          <w:tcPr>
            <w:tcW w:w="708" w:type="dxa"/>
          </w:tcPr>
          <w:p w14:paraId="047762B9" w14:textId="77777777" w:rsidR="000234BB" w:rsidRPr="00D331EF" w:rsidRDefault="000234BB" w:rsidP="00725808">
            <w:pPr>
              <w:pStyle w:val="SmallStandard"/>
            </w:pPr>
            <w:r w:rsidRPr="00D01517">
              <w:t>1</w:t>
            </w:r>
          </w:p>
        </w:tc>
        <w:tc>
          <w:tcPr>
            <w:tcW w:w="1560" w:type="dxa"/>
          </w:tcPr>
          <w:p w14:paraId="73131285" w14:textId="77777777" w:rsidR="000234BB" w:rsidRPr="00132C43" w:rsidRDefault="000234BB" w:rsidP="00725808">
            <w:pPr>
              <w:pStyle w:val="SmallStandard"/>
            </w:pPr>
            <w:r>
              <w:t>applicationConstraint</w:t>
            </w:r>
          </w:p>
        </w:tc>
        <w:tc>
          <w:tcPr>
            <w:tcW w:w="708" w:type="dxa"/>
          </w:tcPr>
          <w:p w14:paraId="3DBA64D0" w14:textId="77777777" w:rsidR="000234BB" w:rsidRPr="00D331EF" w:rsidRDefault="000234BB" w:rsidP="00725808">
            <w:pPr>
              <w:pStyle w:val="SmallStandard"/>
            </w:pPr>
            <w:r w:rsidRPr="00D01517">
              <w:t>1..*</w:t>
            </w:r>
          </w:p>
        </w:tc>
        <w:tc>
          <w:tcPr>
            <w:tcW w:w="567" w:type="dxa"/>
          </w:tcPr>
          <w:p w14:paraId="32BA5A01" w14:textId="77777777" w:rsidR="000234BB" w:rsidRDefault="000234BB" w:rsidP="00725808">
            <w:pPr>
              <w:pStyle w:val="SmallStandard"/>
            </w:pPr>
            <w:r>
              <w:t>Y</w:t>
            </w:r>
          </w:p>
        </w:tc>
        <w:tc>
          <w:tcPr>
            <w:tcW w:w="3969" w:type="dxa"/>
          </w:tcPr>
          <w:p w14:paraId="321B950E" w14:textId="77777777" w:rsidR="000234BB" w:rsidRDefault="000234BB" w:rsidP="00725808">
            <w:pPr>
              <w:pStyle w:val="SmallStandard"/>
            </w:pPr>
            <w:r w:rsidRPr="00491287">
              <w:t xml:space="preserve">Specifies the UsageConstraints that apply to the PartVersion or PartUsages described by the UsageConstraintSpecification. </w:t>
            </w:r>
          </w:p>
        </w:tc>
      </w:tr>
    </w:tbl>
    <w:p w14:paraId="07F0F43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8" w:name="_53031722229cfc856f5b8f161e2ff019"/>
      <w:r>
        <w:rPr>
          <w:lang w:val="en-GB"/>
        </w:rPr>
        <w:t>ApplicationConstraintSpecification</w:t>
      </w:r>
      <w:bookmarkEnd w:id="1688"/>
    </w:p>
    <w:p w14:paraId="41D677BD" w14:textId="77777777" w:rsidR="000234BB" w:rsidRDefault="000234BB" w:rsidP="000234BB">
      <w:r>
        <w:rPr>
          <w:sz w:val="18"/>
          <w:szCs w:val="18"/>
        </w:rPr>
        <w:t xml:space="preserve">Specification for the definition of application constraints. The associated ApplicationConstraints are restricting the possible usages of the associated </w:t>
      </w:r>
      <w:r>
        <w:rPr>
          <w:i/>
          <w:iCs/>
          <w:sz w:val="18"/>
          <w:szCs w:val="18"/>
        </w:rPr>
        <w:t>ConfigurableElements</w:t>
      </w:r>
      <w:r>
        <w:rPr>
          <w:sz w:val="18"/>
          <w:szCs w:val="18"/>
        </w:rPr>
        <w:t>.</w:t>
      </w:r>
    </w:p>
    <w:p w14:paraId="5BBC749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1621495" w14:textId="77777777" w:rsidTr="00725808">
        <w:tc>
          <w:tcPr>
            <w:tcW w:w="2013" w:type="dxa"/>
            <w:tcMar>
              <w:top w:w="28" w:type="dxa"/>
              <w:left w:w="28" w:type="dxa"/>
              <w:bottom w:w="28" w:type="dxa"/>
              <w:right w:w="28" w:type="dxa"/>
            </w:tcMar>
          </w:tcPr>
          <w:p w14:paraId="67D2748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CDB33E" w14:textId="102B8888"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1E007EC7" w14:textId="77777777" w:rsidTr="00725808">
        <w:tc>
          <w:tcPr>
            <w:tcW w:w="2013" w:type="dxa"/>
            <w:tcMar>
              <w:top w:w="28" w:type="dxa"/>
              <w:left w:w="28" w:type="dxa"/>
              <w:bottom w:w="28" w:type="dxa"/>
              <w:right w:w="28" w:type="dxa"/>
            </w:tcMar>
          </w:tcPr>
          <w:p w14:paraId="0ABC87C7"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B18321" w14:textId="77777777" w:rsidR="000234BB" w:rsidRDefault="000234BB" w:rsidP="00725808"/>
        </w:tc>
      </w:tr>
      <w:tr w:rsidR="000234BB" w:rsidRPr="008359F5" w14:paraId="6C51A55F" w14:textId="77777777" w:rsidTr="00725808">
        <w:tc>
          <w:tcPr>
            <w:tcW w:w="2013" w:type="dxa"/>
            <w:tcMar>
              <w:top w:w="28" w:type="dxa"/>
              <w:left w:w="28" w:type="dxa"/>
              <w:bottom w:w="28" w:type="dxa"/>
              <w:right w:w="28" w:type="dxa"/>
            </w:tcMar>
          </w:tcPr>
          <w:p w14:paraId="140C607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DCF28C" w14:textId="77777777" w:rsidR="000234BB" w:rsidRPr="000437C1" w:rsidRDefault="000234BB" w:rsidP="00725808">
            <w:pPr>
              <w:pStyle w:val="SmallStandard"/>
            </w:pPr>
            <w:r>
              <w:t>false</w:t>
            </w:r>
          </w:p>
        </w:tc>
      </w:tr>
    </w:tbl>
    <w:p w14:paraId="1342166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6BA9E58" w14:textId="77777777" w:rsidTr="00725808">
        <w:tc>
          <w:tcPr>
            <w:tcW w:w="3856" w:type="dxa"/>
            <w:gridSpan w:val="3"/>
          </w:tcPr>
          <w:p w14:paraId="69629F5F" w14:textId="77777777" w:rsidR="000234BB" w:rsidRDefault="000234BB" w:rsidP="00725808">
            <w:pPr>
              <w:jc w:val="center"/>
              <w:rPr>
                <w:b/>
                <w:sz w:val="16"/>
                <w:szCs w:val="16"/>
                <w:lang w:val="en-GB"/>
              </w:rPr>
            </w:pPr>
            <w:r>
              <w:rPr>
                <w:b/>
                <w:sz w:val="16"/>
                <w:szCs w:val="16"/>
                <w:lang w:val="en-GB"/>
              </w:rPr>
              <w:t>Other End</w:t>
            </w:r>
          </w:p>
        </w:tc>
        <w:tc>
          <w:tcPr>
            <w:tcW w:w="708" w:type="dxa"/>
          </w:tcPr>
          <w:p w14:paraId="0788E891"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A4EA91E" w14:textId="77777777" w:rsidR="000234BB" w:rsidRDefault="000234BB" w:rsidP="00725808">
            <w:pPr>
              <w:jc w:val="center"/>
              <w:rPr>
                <w:b/>
                <w:sz w:val="16"/>
                <w:szCs w:val="16"/>
                <w:lang w:val="en-GB"/>
              </w:rPr>
            </w:pPr>
            <w:r>
              <w:rPr>
                <w:b/>
                <w:sz w:val="16"/>
                <w:szCs w:val="16"/>
                <w:lang w:val="en-GB"/>
              </w:rPr>
              <w:t>General</w:t>
            </w:r>
          </w:p>
        </w:tc>
      </w:tr>
      <w:tr w:rsidR="000234BB" w:rsidRPr="00720F6F" w14:paraId="70A70A20" w14:textId="77777777" w:rsidTr="00725808">
        <w:tc>
          <w:tcPr>
            <w:tcW w:w="1573" w:type="dxa"/>
          </w:tcPr>
          <w:p w14:paraId="60596385" w14:textId="77777777" w:rsidR="000234BB" w:rsidRDefault="000234BB" w:rsidP="00725808">
            <w:pPr>
              <w:rPr>
                <w:b/>
                <w:sz w:val="16"/>
                <w:szCs w:val="16"/>
                <w:lang w:val="en-GB"/>
              </w:rPr>
            </w:pPr>
            <w:r>
              <w:rPr>
                <w:b/>
                <w:sz w:val="16"/>
                <w:szCs w:val="16"/>
                <w:lang w:val="en-GB"/>
              </w:rPr>
              <w:t>Type</w:t>
            </w:r>
          </w:p>
        </w:tc>
        <w:tc>
          <w:tcPr>
            <w:tcW w:w="1574" w:type="dxa"/>
          </w:tcPr>
          <w:p w14:paraId="604BBF14" w14:textId="77777777" w:rsidR="000234BB" w:rsidRDefault="000234BB" w:rsidP="00725808">
            <w:pPr>
              <w:rPr>
                <w:b/>
                <w:sz w:val="16"/>
                <w:szCs w:val="16"/>
                <w:lang w:val="en-GB"/>
              </w:rPr>
            </w:pPr>
            <w:r>
              <w:rPr>
                <w:b/>
                <w:sz w:val="16"/>
                <w:szCs w:val="16"/>
                <w:lang w:val="en-GB"/>
              </w:rPr>
              <w:t>Role</w:t>
            </w:r>
          </w:p>
        </w:tc>
        <w:tc>
          <w:tcPr>
            <w:tcW w:w="708" w:type="dxa"/>
          </w:tcPr>
          <w:p w14:paraId="54EE5355" w14:textId="77777777" w:rsidR="000234BB" w:rsidRDefault="000234BB" w:rsidP="00725808">
            <w:pPr>
              <w:rPr>
                <w:b/>
                <w:sz w:val="16"/>
                <w:szCs w:val="16"/>
                <w:lang w:val="en-GB"/>
              </w:rPr>
            </w:pPr>
            <w:r>
              <w:rPr>
                <w:b/>
                <w:sz w:val="16"/>
                <w:szCs w:val="16"/>
                <w:lang w:val="en-GB"/>
              </w:rPr>
              <w:t>Mult</w:t>
            </w:r>
          </w:p>
        </w:tc>
        <w:tc>
          <w:tcPr>
            <w:tcW w:w="709" w:type="dxa"/>
          </w:tcPr>
          <w:p w14:paraId="55FFC163" w14:textId="77777777" w:rsidR="000234BB" w:rsidRDefault="000234BB" w:rsidP="00725808">
            <w:pPr>
              <w:rPr>
                <w:b/>
                <w:sz w:val="16"/>
                <w:szCs w:val="16"/>
                <w:lang w:val="en-GB"/>
              </w:rPr>
            </w:pPr>
            <w:r>
              <w:rPr>
                <w:b/>
                <w:sz w:val="16"/>
                <w:szCs w:val="16"/>
                <w:lang w:val="en-GB"/>
              </w:rPr>
              <w:t>Mult</w:t>
            </w:r>
          </w:p>
        </w:tc>
        <w:tc>
          <w:tcPr>
            <w:tcW w:w="567" w:type="dxa"/>
          </w:tcPr>
          <w:p w14:paraId="4FAAE72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6A739EFC" w14:textId="77777777" w:rsidR="000234BB" w:rsidRPr="008359F5" w:rsidRDefault="000234BB" w:rsidP="00725808">
            <w:pPr>
              <w:rPr>
                <w:b/>
                <w:sz w:val="16"/>
                <w:szCs w:val="16"/>
                <w:lang w:val="en-GB"/>
              </w:rPr>
            </w:pPr>
            <w:r>
              <w:rPr>
                <w:b/>
                <w:sz w:val="16"/>
                <w:szCs w:val="16"/>
                <w:lang w:val="en-GB"/>
              </w:rPr>
              <w:t>Comment</w:t>
            </w:r>
          </w:p>
        </w:tc>
      </w:tr>
      <w:tr w:rsidR="000234BB" w:rsidRPr="00CC6307" w14:paraId="11B1CC9C" w14:textId="77777777" w:rsidTr="00725808">
        <w:tc>
          <w:tcPr>
            <w:tcW w:w="1573" w:type="dxa"/>
          </w:tcPr>
          <w:p w14:paraId="533C72FF" w14:textId="77777777" w:rsidR="000234BB" w:rsidRPr="00634625" w:rsidRDefault="000234BB" w:rsidP="00725808">
            <w:pPr>
              <w:pStyle w:val="SmallStandard"/>
            </w:pPr>
            <w:r>
              <w:t>ApplicationConstraint</w:t>
            </w:r>
          </w:p>
        </w:tc>
        <w:tc>
          <w:tcPr>
            <w:tcW w:w="1574" w:type="dxa"/>
          </w:tcPr>
          <w:p w14:paraId="511486C3" w14:textId="77777777" w:rsidR="000234BB" w:rsidRPr="00132C43" w:rsidRDefault="000234BB" w:rsidP="00725808">
            <w:pPr>
              <w:pStyle w:val="SmallStandard"/>
            </w:pPr>
            <w:r>
              <w:t>applicationConstraint</w:t>
            </w:r>
          </w:p>
        </w:tc>
        <w:tc>
          <w:tcPr>
            <w:tcW w:w="708" w:type="dxa"/>
          </w:tcPr>
          <w:p w14:paraId="1B82D6C9" w14:textId="77777777" w:rsidR="000234BB" w:rsidRPr="00D331EF" w:rsidRDefault="000234BB" w:rsidP="00725808">
            <w:pPr>
              <w:pStyle w:val="SmallStandard"/>
            </w:pPr>
            <w:r w:rsidRPr="00574783">
              <w:t>1..*</w:t>
            </w:r>
          </w:p>
        </w:tc>
        <w:tc>
          <w:tcPr>
            <w:tcW w:w="709" w:type="dxa"/>
          </w:tcPr>
          <w:p w14:paraId="05769EBC" w14:textId="77777777" w:rsidR="000234BB" w:rsidRPr="00D331EF" w:rsidRDefault="000234BB" w:rsidP="00725808">
            <w:pPr>
              <w:pStyle w:val="SmallStandard"/>
            </w:pPr>
            <w:r w:rsidRPr="00207506">
              <w:t>1</w:t>
            </w:r>
          </w:p>
        </w:tc>
        <w:tc>
          <w:tcPr>
            <w:tcW w:w="567" w:type="dxa"/>
          </w:tcPr>
          <w:p w14:paraId="32B4513D" w14:textId="77777777" w:rsidR="000234BB" w:rsidRDefault="000234BB" w:rsidP="00725808">
            <w:pPr>
              <w:pStyle w:val="SmallStandard"/>
            </w:pPr>
            <w:r>
              <w:t>Y</w:t>
            </w:r>
          </w:p>
        </w:tc>
        <w:tc>
          <w:tcPr>
            <w:tcW w:w="3969" w:type="dxa"/>
          </w:tcPr>
          <w:p w14:paraId="4A9D5AD0" w14:textId="77777777" w:rsidR="000234BB" w:rsidRDefault="000234BB" w:rsidP="00725808">
            <w:pPr>
              <w:pStyle w:val="SmallStandard"/>
            </w:pPr>
            <w:r w:rsidRPr="00491287">
              <w:t xml:space="preserve">Specifies the UsageConstraints that apply to the PartVersion or PartUsages described by the UsageConstraintSpecification. </w:t>
            </w:r>
          </w:p>
        </w:tc>
      </w:tr>
    </w:tbl>
    <w:p w14:paraId="6D03377D"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9" w:name="_3b4b813fb4834d5a8c1b8c7cfd2da678"/>
      <w:r>
        <w:rPr>
          <w:lang w:val="en-GB"/>
        </w:rPr>
        <w:t>VariantCode</w:t>
      </w:r>
      <w:bookmarkEnd w:id="1689"/>
    </w:p>
    <w:p w14:paraId="2F74A6CE" w14:textId="77777777" w:rsidR="000234BB" w:rsidRDefault="000234BB" w:rsidP="000234BB">
      <w:r>
        <w:rPr>
          <w:sz w:val="18"/>
          <w:szCs w:val="18"/>
        </w:rPr>
        <w:t>VariantCodes are defining the literals on which VariantConfiguration are stated. Possible VariantCodes might be different for steering types, optional equipment, engine-power class.</w:t>
      </w:r>
    </w:p>
    <w:p w14:paraId="292FF1FF"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37A50D04" w14:textId="77777777" w:rsidTr="00725808">
        <w:tc>
          <w:tcPr>
            <w:tcW w:w="2013" w:type="dxa"/>
            <w:tcMar>
              <w:top w:w="28" w:type="dxa"/>
              <w:left w:w="28" w:type="dxa"/>
              <w:bottom w:w="28" w:type="dxa"/>
              <w:right w:w="28" w:type="dxa"/>
            </w:tcMar>
          </w:tcPr>
          <w:p w14:paraId="2F63903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9A059E3" w14:textId="712178D5"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58721482" w14:textId="77777777" w:rsidTr="00725808">
        <w:tc>
          <w:tcPr>
            <w:tcW w:w="2013" w:type="dxa"/>
            <w:tcMar>
              <w:top w:w="28" w:type="dxa"/>
              <w:left w:w="28" w:type="dxa"/>
              <w:bottom w:w="28" w:type="dxa"/>
              <w:right w:w="28" w:type="dxa"/>
            </w:tcMar>
          </w:tcPr>
          <w:p w14:paraId="51F12B18"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C0F0CFD" w14:textId="77777777" w:rsidR="000234BB" w:rsidRDefault="000234BB" w:rsidP="00725808"/>
        </w:tc>
      </w:tr>
      <w:tr w:rsidR="000234BB" w:rsidRPr="008359F5" w14:paraId="75BEDBEF" w14:textId="77777777" w:rsidTr="00725808">
        <w:tc>
          <w:tcPr>
            <w:tcW w:w="2013" w:type="dxa"/>
            <w:tcMar>
              <w:top w:w="28" w:type="dxa"/>
              <w:left w:w="28" w:type="dxa"/>
              <w:bottom w:w="28" w:type="dxa"/>
              <w:right w:w="28" w:type="dxa"/>
            </w:tcMar>
          </w:tcPr>
          <w:p w14:paraId="2B89ADD3" w14:textId="77777777" w:rsidR="000234BB" w:rsidRPr="000437C1" w:rsidRDefault="000234BB" w:rsidP="00725808">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5BDE2F06" w14:textId="77777777" w:rsidR="000234BB" w:rsidRPr="000437C1" w:rsidRDefault="000234BB" w:rsidP="00725808">
            <w:pPr>
              <w:pStyle w:val="SmallStandard"/>
            </w:pPr>
            <w:r>
              <w:t>false</w:t>
            </w:r>
          </w:p>
        </w:tc>
      </w:tr>
    </w:tbl>
    <w:p w14:paraId="36084919"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11C8DD7D" w14:textId="77777777" w:rsidTr="00725808">
        <w:tc>
          <w:tcPr>
            <w:tcW w:w="2013" w:type="dxa"/>
            <w:tcMar>
              <w:top w:w="28" w:type="dxa"/>
              <w:left w:w="28" w:type="dxa"/>
              <w:bottom w:w="28" w:type="dxa"/>
              <w:right w:w="28" w:type="dxa"/>
            </w:tcMar>
          </w:tcPr>
          <w:p w14:paraId="76E925DC"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95E6AB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6301F94"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F3866B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6DCBB4E" w14:textId="77777777" w:rsidTr="00725808">
        <w:tc>
          <w:tcPr>
            <w:tcW w:w="2013" w:type="dxa"/>
            <w:tcMar>
              <w:top w:w="28" w:type="dxa"/>
              <w:left w:w="28" w:type="dxa"/>
              <w:bottom w:w="28" w:type="dxa"/>
              <w:right w:w="28" w:type="dxa"/>
            </w:tcMar>
          </w:tcPr>
          <w:p w14:paraId="61E5AC92"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431A44A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61C90F9D"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7968DC6A" w14:textId="77777777" w:rsidR="000234BB" w:rsidRDefault="000234BB" w:rsidP="00725808">
            <w:pPr>
              <w:jc w:val="left"/>
            </w:pPr>
            <w:r>
              <w:rPr>
                <w:sz w:val="16"/>
                <w:szCs w:val="16"/>
              </w:rPr>
              <w:t>Specifies a unique identification of the variant code. This is also the literal value for the VariantCode, which shall be used in the logisticControlExpressions of VariantConfigurations.</w:t>
            </w:r>
          </w:p>
        </w:tc>
      </w:tr>
      <w:tr w:rsidR="000234BB" w:rsidRPr="006675E2" w14:paraId="15D34ABB" w14:textId="77777777" w:rsidTr="00725808">
        <w:tc>
          <w:tcPr>
            <w:tcW w:w="2013" w:type="dxa"/>
            <w:tcMar>
              <w:top w:w="28" w:type="dxa"/>
              <w:left w:w="28" w:type="dxa"/>
              <w:bottom w:w="28" w:type="dxa"/>
              <w:right w:w="28" w:type="dxa"/>
            </w:tcMar>
          </w:tcPr>
          <w:p w14:paraId="1D0A6F49"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345C1617"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4BC850A3"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5ECA66B6" w14:textId="77777777" w:rsidR="000234BB" w:rsidRDefault="000234BB" w:rsidP="00725808">
            <w:pPr>
              <w:jc w:val="left"/>
            </w:pPr>
            <w:r>
              <w:rPr>
                <w:sz w:val="16"/>
                <w:szCs w:val="16"/>
              </w:rPr>
              <w:t>Room to specify additional identifiers for the VariantCode.</w:t>
            </w:r>
          </w:p>
        </w:tc>
      </w:tr>
      <w:tr w:rsidR="000234BB" w:rsidRPr="006675E2" w14:paraId="3287C8E5" w14:textId="77777777" w:rsidTr="00725808">
        <w:tc>
          <w:tcPr>
            <w:tcW w:w="2013" w:type="dxa"/>
            <w:tcMar>
              <w:top w:w="28" w:type="dxa"/>
              <w:left w:w="28" w:type="dxa"/>
              <w:bottom w:w="28" w:type="dxa"/>
              <w:right w:w="28" w:type="dxa"/>
            </w:tcMar>
          </w:tcPr>
          <w:p w14:paraId="65E6B003" w14:textId="77777777" w:rsidR="000234BB" w:rsidRPr="00620BBE" w:rsidRDefault="000234BB" w:rsidP="00725808">
            <w:pPr>
              <w:pStyle w:val="SmallStandard"/>
            </w:pPr>
            <w:r w:rsidRPr="00620BBE">
              <w:t>abbreviation</w:t>
            </w:r>
          </w:p>
        </w:tc>
        <w:tc>
          <w:tcPr>
            <w:tcW w:w="1559" w:type="dxa"/>
            <w:tcMar>
              <w:top w:w="28" w:type="dxa"/>
              <w:left w:w="28" w:type="dxa"/>
              <w:bottom w:w="28" w:type="dxa"/>
              <w:right w:w="28" w:type="dxa"/>
            </w:tcMar>
          </w:tcPr>
          <w:p w14:paraId="5DFB5940"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0E9BD74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B9D746A" w14:textId="77777777" w:rsidR="000234BB" w:rsidRDefault="000234BB" w:rsidP="00725808">
            <w:pPr>
              <w:jc w:val="left"/>
            </w:pPr>
            <w:r>
              <w:rPr>
                <w:sz w:val="16"/>
                <w:szCs w:val="16"/>
              </w:rPr>
              <w:t>Room for a human readable short name, title etc. of the VariantConfiguration.</w:t>
            </w:r>
          </w:p>
        </w:tc>
      </w:tr>
      <w:tr w:rsidR="000234BB" w:rsidRPr="006675E2" w14:paraId="7E5E35AE" w14:textId="77777777" w:rsidTr="00725808">
        <w:tc>
          <w:tcPr>
            <w:tcW w:w="2013" w:type="dxa"/>
            <w:tcMar>
              <w:top w:w="28" w:type="dxa"/>
              <w:left w:w="28" w:type="dxa"/>
              <w:bottom w:w="28" w:type="dxa"/>
              <w:right w:w="28" w:type="dxa"/>
            </w:tcMar>
          </w:tcPr>
          <w:p w14:paraId="1E32D07C" w14:textId="77777777" w:rsidR="000234BB" w:rsidRPr="00620BBE" w:rsidRDefault="000234BB" w:rsidP="00725808">
            <w:pPr>
              <w:pStyle w:val="SmallStandard"/>
            </w:pPr>
            <w:r w:rsidRPr="00620BBE">
              <w:t>codeType</w:t>
            </w:r>
          </w:p>
        </w:tc>
        <w:tc>
          <w:tcPr>
            <w:tcW w:w="1559" w:type="dxa"/>
            <w:tcMar>
              <w:top w:w="28" w:type="dxa"/>
              <w:left w:w="28" w:type="dxa"/>
              <w:bottom w:w="28" w:type="dxa"/>
              <w:right w:w="28" w:type="dxa"/>
            </w:tcMar>
          </w:tcPr>
          <w:p w14:paraId="1E74EFFA"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72715E0"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17EF3DE" w14:textId="77777777" w:rsidR="000234BB" w:rsidRDefault="000234BB" w:rsidP="00725808">
            <w:pPr>
              <w:jc w:val="left"/>
            </w:pPr>
            <w:r>
              <w:rPr>
                <w:sz w:val="16"/>
                <w:szCs w:val="16"/>
              </w:rPr>
              <w:t>Allows the classification of a VariantCodes (e.g. Base-Option, Extra-Option, ...).</w:t>
            </w:r>
          </w:p>
        </w:tc>
      </w:tr>
      <w:tr w:rsidR="000234BB" w:rsidRPr="006675E2" w14:paraId="6091A088" w14:textId="77777777" w:rsidTr="00725808">
        <w:tc>
          <w:tcPr>
            <w:tcW w:w="2013" w:type="dxa"/>
            <w:tcMar>
              <w:top w:w="28" w:type="dxa"/>
              <w:left w:w="28" w:type="dxa"/>
              <w:bottom w:w="28" w:type="dxa"/>
              <w:right w:w="28" w:type="dxa"/>
            </w:tcMar>
          </w:tcPr>
          <w:p w14:paraId="7F3E5097"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14A6AA51"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58E0A9D6"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3DE04A5D" w14:textId="77777777" w:rsidR="000234BB" w:rsidRDefault="000234BB" w:rsidP="00725808">
            <w:pPr>
              <w:jc w:val="left"/>
            </w:pPr>
            <w:r>
              <w:rPr>
                <w:sz w:val="16"/>
                <w:szCs w:val="16"/>
              </w:rPr>
              <w:t>On optional human readable description of the variant code.</w:t>
            </w:r>
          </w:p>
        </w:tc>
      </w:tr>
    </w:tbl>
    <w:p w14:paraId="4DC87DF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29E2A9FA" w14:textId="77777777" w:rsidTr="00725808">
        <w:tc>
          <w:tcPr>
            <w:tcW w:w="2296" w:type="dxa"/>
            <w:gridSpan w:val="2"/>
          </w:tcPr>
          <w:p w14:paraId="1F9435AF"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13DC37B8"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25249B7" w14:textId="77777777" w:rsidR="000234BB" w:rsidRDefault="000234BB" w:rsidP="00725808">
            <w:pPr>
              <w:jc w:val="center"/>
              <w:rPr>
                <w:b/>
                <w:sz w:val="16"/>
                <w:szCs w:val="16"/>
                <w:lang w:val="en-GB"/>
              </w:rPr>
            </w:pPr>
            <w:r>
              <w:rPr>
                <w:b/>
                <w:sz w:val="16"/>
                <w:szCs w:val="16"/>
                <w:lang w:val="en-GB"/>
              </w:rPr>
              <w:t>General</w:t>
            </w:r>
          </w:p>
        </w:tc>
      </w:tr>
      <w:tr w:rsidR="000234BB" w:rsidRPr="00720F6F" w14:paraId="704CA5FF" w14:textId="77777777" w:rsidTr="00725808">
        <w:tc>
          <w:tcPr>
            <w:tcW w:w="1588" w:type="dxa"/>
          </w:tcPr>
          <w:p w14:paraId="779FB403" w14:textId="77777777" w:rsidR="000234BB" w:rsidRDefault="000234BB" w:rsidP="00725808">
            <w:pPr>
              <w:rPr>
                <w:b/>
                <w:sz w:val="16"/>
                <w:szCs w:val="16"/>
                <w:lang w:val="en-GB"/>
              </w:rPr>
            </w:pPr>
            <w:r>
              <w:rPr>
                <w:b/>
                <w:sz w:val="16"/>
                <w:szCs w:val="16"/>
                <w:lang w:val="en-GB"/>
              </w:rPr>
              <w:t>Type</w:t>
            </w:r>
          </w:p>
        </w:tc>
        <w:tc>
          <w:tcPr>
            <w:tcW w:w="708" w:type="dxa"/>
          </w:tcPr>
          <w:p w14:paraId="44C9BFEA" w14:textId="77777777" w:rsidR="000234BB" w:rsidRDefault="000234BB" w:rsidP="00725808">
            <w:pPr>
              <w:rPr>
                <w:b/>
                <w:sz w:val="16"/>
                <w:szCs w:val="16"/>
                <w:lang w:val="en-GB"/>
              </w:rPr>
            </w:pPr>
            <w:r>
              <w:rPr>
                <w:b/>
                <w:sz w:val="16"/>
                <w:szCs w:val="16"/>
                <w:lang w:val="en-GB"/>
              </w:rPr>
              <w:t>Mult</w:t>
            </w:r>
          </w:p>
        </w:tc>
        <w:tc>
          <w:tcPr>
            <w:tcW w:w="1560" w:type="dxa"/>
          </w:tcPr>
          <w:p w14:paraId="0AD45259" w14:textId="77777777" w:rsidR="000234BB" w:rsidRDefault="000234BB" w:rsidP="00725808">
            <w:pPr>
              <w:rPr>
                <w:b/>
                <w:sz w:val="16"/>
                <w:szCs w:val="16"/>
                <w:lang w:val="en-GB"/>
              </w:rPr>
            </w:pPr>
            <w:r>
              <w:rPr>
                <w:b/>
                <w:sz w:val="16"/>
                <w:szCs w:val="16"/>
                <w:lang w:val="en-GB"/>
              </w:rPr>
              <w:t>Role</w:t>
            </w:r>
          </w:p>
        </w:tc>
        <w:tc>
          <w:tcPr>
            <w:tcW w:w="708" w:type="dxa"/>
          </w:tcPr>
          <w:p w14:paraId="0E67C7BF" w14:textId="77777777" w:rsidR="000234BB" w:rsidRDefault="000234BB" w:rsidP="00725808">
            <w:pPr>
              <w:rPr>
                <w:b/>
                <w:sz w:val="16"/>
                <w:szCs w:val="16"/>
                <w:lang w:val="en-GB"/>
              </w:rPr>
            </w:pPr>
            <w:r>
              <w:rPr>
                <w:b/>
                <w:sz w:val="16"/>
                <w:szCs w:val="16"/>
                <w:lang w:val="en-GB"/>
              </w:rPr>
              <w:t>Mult</w:t>
            </w:r>
          </w:p>
        </w:tc>
        <w:tc>
          <w:tcPr>
            <w:tcW w:w="567" w:type="dxa"/>
          </w:tcPr>
          <w:p w14:paraId="3E66B2B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4E21502" w14:textId="77777777" w:rsidR="000234BB" w:rsidRPr="008359F5" w:rsidRDefault="000234BB" w:rsidP="00725808">
            <w:pPr>
              <w:rPr>
                <w:b/>
                <w:sz w:val="16"/>
                <w:szCs w:val="16"/>
                <w:lang w:val="en-GB"/>
              </w:rPr>
            </w:pPr>
            <w:r>
              <w:rPr>
                <w:b/>
                <w:sz w:val="16"/>
                <w:szCs w:val="16"/>
                <w:lang w:val="en-GB"/>
              </w:rPr>
              <w:t>Comment</w:t>
            </w:r>
          </w:p>
        </w:tc>
      </w:tr>
      <w:tr w:rsidR="000234BB" w:rsidRPr="00CC6307" w14:paraId="7F48D3F7" w14:textId="77777777" w:rsidTr="00725808">
        <w:tc>
          <w:tcPr>
            <w:tcW w:w="1588" w:type="dxa"/>
          </w:tcPr>
          <w:p w14:paraId="47891149" w14:textId="77777777" w:rsidR="000234BB" w:rsidRPr="00634625" w:rsidRDefault="000234BB" w:rsidP="00725808">
            <w:pPr>
              <w:pStyle w:val="SmallStandard"/>
            </w:pPr>
            <w:r>
              <w:t>VariantGroup</w:t>
            </w:r>
          </w:p>
        </w:tc>
        <w:tc>
          <w:tcPr>
            <w:tcW w:w="708" w:type="dxa"/>
          </w:tcPr>
          <w:p w14:paraId="7068FBDA" w14:textId="77777777" w:rsidR="000234BB" w:rsidRPr="00D331EF" w:rsidRDefault="000234BB" w:rsidP="00725808">
            <w:pPr>
              <w:pStyle w:val="SmallStandard"/>
            </w:pPr>
            <w:r w:rsidRPr="00D01517">
              <w:t>0..*</w:t>
            </w:r>
          </w:p>
        </w:tc>
        <w:tc>
          <w:tcPr>
            <w:tcW w:w="1560" w:type="dxa"/>
          </w:tcPr>
          <w:p w14:paraId="0692CE57" w14:textId="77777777" w:rsidR="000234BB" w:rsidRPr="00132C43" w:rsidRDefault="000234BB" w:rsidP="00725808">
            <w:pPr>
              <w:pStyle w:val="SmallStandard"/>
            </w:pPr>
            <w:r>
              <w:t>variantCode</w:t>
            </w:r>
          </w:p>
        </w:tc>
        <w:tc>
          <w:tcPr>
            <w:tcW w:w="708" w:type="dxa"/>
          </w:tcPr>
          <w:p w14:paraId="490281B3" w14:textId="77777777" w:rsidR="000234BB" w:rsidRPr="00D331EF" w:rsidRDefault="000234BB" w:rsidP="00725808">
            <w:pPr>
              <w:pStyle w:val="SmallStandard"/>
            </w:pPr>
            <w:r w:rsidRPr="00D01517">
              <w:t>0..*</w:t>
            </w:r>
          </w:p>
        </w:tc>
        <w:tc>
          <w:tcPr>
            <w:tcW w:w="567" w:type="dxa"/>
          </w:tcPr>
          <w:p w14:paraId="00367C4F" w14:textId="77777777" w:rsidR="000234BB" w:rsidRPr="00D331EF" w:rsidRDefault="000234BB" w:rsidP="00725808">
            <w:pPr>
              <w:pStyle w:val="SmallStandard"/>
            </w:pPr>
            <w:r>
              <w:t>N</w:t>
            </w:r>
          </w:p>
        </w:tc>
        <w:tc>
          <w:tcPr>
            <w:tcW w:w="3969" w:type="dxa"/>
          </w:tcPr>
          <w:p w14:paraId="454B92BA" w14:textId="77777777" w:rsidR="000234BB" w:rsidRDefault="000234BB" w:rsidP="00725808">
            <w:pPr>
              <w:pStyle w:val="SmallStandard"/>
            </w:pPr>
            <w:r w:rsidRPr="00491287">
              <w:t xml:space="preserve">References the VariantCodes that are member of the VariantGroup. </w:t>
            </w:r>
          </w:p>
        </w:tc>
      </w:tr>
      <w:tr w:rsidR="000234BB" w:rsidRPr="00CC6307" w14:paraId="29344497" w14:textId="77777777" w:rsidTr="00725808">
        <w:tc>
          <w:tcPr>
            <w:tcW w:w="1588" w:type="dxa"/>
          </w:tcPr>
          <w:p w14:paraId="27F8B6A0" w14:textId="77777777" w:rsidR="000234BB" w:rsidRPr="00634625" w:rsidRDefault="000234BB" w:rsidP="00725808">
            <w:pPr>
              <w:pStyle w:val="SmallStandard"/>
            </w:pPr>
            <w:r>
              <w:t>VariantCodeSpecification</w:t>
            </w:r>
          </w:p>
        </w:tc>
        <w:tc>
          <w:tcPr>
            <w:tcW w:w="708" w:type="dxa"/>
          </w:tcPr>
          <w:p w14:paraId="0B82D066" w14:textId="77777777" w:rsidR="000234BB" w:rsidRPr="00D331EF" w:rsidRDefault="000234BB" w:rsidP="00725808">
            <w:pPr>
              <w:pStyle w:val="SmallStandard"/>
            </w:pPr>
            <w:r w:rsidRPr="00D01517">
              <w:t>1</w:t>
            </w:r>
          </w:p>
        </w:tc>
        <w:tc>
          <w:tcPr>
            <w:tcW w:w="1560" w:type="dxa"/>
          </w:tcPr>
          <w:p w14:paraId="34819C57" w14:textId="77777777" w:rsidR="000234BB" w:rsidRPr="00132C43" w:rsidRDefault="000234BB" w:rsidP="00725808">
            <w:pPr>
              <w:pStyle w:val="SmallStandard"/>
            </w:pPr>
            <w:r>
              <w:t>variantCode</w:t>
            </w:r>
          </w:p>
        </w:tc>
        <w:tc>
          <w:tcPr>
            <w:tcW w:w="708" w:type="dxa"/>
          </w:tcPr>
          <w:p w14:paraId="6B5793CA" w14:textId="77777777" w:rsidR="000234BB" w:rsidRPr="00D331EF" w:rsidRDefault="000234BB" w:rsidP="00725808">
            <w:pPr>
              <w:pStyle w:val="SmallStandard"/>
            </w:pPr>
            <w:r w:rsidRPr="00D01517">
              <w:t>0..*</w:t>
            </w:r>
          </w:p>
        </w:tc>
        <w:tc>
          <w:tcPr>
            <w:tcW w:w="567" w:type="dxa"/>
          </w:tcPr>
          <w:p w14:paraId="19CD9296" w14:textId="77777777" w:rsidR="000234BB" w:rsidRDefault="000234BB" w:rsidP="00725808">
            <w:pPr>
              <w:pStyle w:val="SmallStandard"/>
            </w:pPr>
            <w:r>
              <w:t>Y</w:t>
            </w:r>
          </w:p>
        </w:tc>
        <w:tc>
          <w:tcPr>
            <w:tcW w:w="3969" w:type="dxa"/>
          </w:tcPr>
          <w:p w14:paraId="7E7D5509" w14:textId="77777777" w:rsidR="000234BB" w:rsidRDefault="000234BB" w:rsidP="00725808">
            <w:pPr>
              <w:pStyle w:val="SmallStandard"/>
            </w:pPr>
            <w:r w:rsidRPr="00491287">
              <w:t>Specifies the individual VariantCodes defined in the VariantCodeSpecification.</w:t>
            </w:r>
          </w:p>
        </w:tc>
      </w:tr>
    </w:tbl>
    <w:p w14:paraId="55381452"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0" w:name="_684ca696582e2a9a0deb44a58359eea1"/>
      <w:r>
        <w:rPr>
          <w:lang w:val="en-GB"/>
        </w:rPr>
        <w:t>VariantCodeSpecification</w:t>
      </w:r>
      <w:bookmarkEnd w:id="1690"/>
    </w:p>
    <w:p w14:paraId="637061DB" w14:textId="77777777" w:rsidR="000234BB" w:rsidRDefault="000234BB" w:rsidP="000234BB">
      <w:r>
        <w:rPr>
          <w:sz w:val="18"/>
          <w:szCs w:val="18"/>
        </w:rPr>
        <w:t>Specification for the definition of variant codes.</w:t>
      </w:r>
    </w:p>
    <w:p w14:paraId="6967071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6709E8B9" w14:textId="77777777" w:rsidTr="00725808">
        <w:tc>
          <w:tcPr>
            <w:tcW w:w="2013" w:type="dxa"/>
            <w:tcMar>
              <w:top w:w="28" w:type="dxa"/>
              <w:left w:w="28" w:type="dxa"/>
              <w:bottom w:w="28" w:type="dxa"/>
              <w:right w:w="28" w:type="dxa"/>
            </w:tcMar>
          </w:tcPr>
          <w:p w14:paraId="3088EDB4"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13EA23" w14:textId="2C2582C2"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37EC5989" w14:textId="77777777" w:rsidTr="00725808">
        <w:tc>
          <w:tcPr>
            <w:tcW w:w="2013" w:type="dxa"/>
            <w:tcMar>
              <w:top w:w="28" w:type="dxa"/>
              <w:left w:w="28" w:type="dxa"/>
              <w:bottom w:w="28" w:type="dxa"/>
              <w:right w:w="28" w:type="dxa"/>
            </w:tcMar>
          </w:tcPr>
          <w:p w14:paraId="02320143"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672B13" w14:textId="77777777" w:rsidR="000234BB" w:rsidRDefault="000234BB" w:rsidP="00725808"/>
        </w:tc>
      </w:tr>
      <w:tr w:rsidR="000234BB" w:rsidRPr="008359F5" w14:paraId="6AB2D5D5" w14:textId="77777777" w:rsidTr="00725808">
        <w:tc>
          <w:tcPr>
            <w:tcW w:w="2013" w:type="dxa"/>
            <w:tcMar>
              <w:top w:w="28" w:type="dxa"/>
              <w:left w:w="28" w:type="dxa"/>
              <w:bottom w:w="28" w:type="dxa"/>
              <w:right w:w="28" w:type="dxa"/>
            </w:tcMar>
          </w:tcPr>
          <w:p w14:paraId="0133C141"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897DFB" w14:textId="77777777" w:rsidR="000234BB" w:rsidRPr="000437C1" w:rsidRDefault="000234BB" w:rsidP="00725808">
            <w:pPr>
              <w:pStyle w:val="SmallStandard"/>
            </w:pPr>
            <w:r>
              <w:t>false</w:t>
            </w:r>
          </w:p>
        </w:tc>
      </w:tr>
    </w:tbl>
    <w:p w14:paraId="69C234E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B5AEEBD" w14:textId="77777777" w:rsidTr="00725808">
        <w:tc>
          <w:tcPr>
            <w:tcW w:w="3856" w:type="dxa"/>
            <w:gridSpan w:val="3"/>
          </w:tcPr>
          <w:p w14:paraId="5A746AAB" w14:textId="77777777" w:rsidR="000234BB" w:rsidRDefault="000234BB" w:rsidP="00725808">
            <w:pPr>
              <w:jc w:val="center"/>
              <w:rPr>
                <w:b/>
                <w:sz w:val="16"/>
                <w:szCs w:val="16"/>
                <w:lang w:val="en-GB"/>
              </w:rPr>
            </w:pPr>
            <w:r>
              <w:rPr>
                <w:b/>
                <w:sz w:val="16"/>
                <w:szCs w:val="16"/>
                <w:lang w:val="en-GB"/>
              </w:rPr>
              <w:t>Other End</w:t>
            </w:r>
          </w:p>
        </w:tc>
        <w:tc>
          <w:tcPr>
            <w:tcW w:w="708" w:type="dxa"/>
          </w:tcPr>
          <w:p w14:paraId="3F2CF96A"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3B692270" w14:textId="77777777" w:rsidR="000234BB" w:rsidRDefault="000234BB" w:rsidP="00725808">
            <w:pPr>
              <w:jc w:val="center"/>
              <w:rPr>
                <w:b/>
                <w:sz w:val="16"/>
                <w:szCs w:val="16"/>
                <w:lang w:val="en-GB"/>
              </w:rPr>
            </w:pPr>
            <w:r>
              <w:rPr>
                <w:b/>
                <w:sz w:val="16"/>
                <w:szCs w:val="16"/>
                <w:lang w:val="en-GB"/>
              </w:rPr>
              <w:t>General</w:t>
            </w:r>
          </w:p>
        </w:tc>
      </w:tr>
      <w:tr w:rsidR="000234BB" w:rsidRPr="00720F6F" w14:paraId="03C6B4F7" w14:textId="77777777" w:rsidTr="00725808">
        <w:tc>
          <w:tcPr>
            <w:tcW w:w="1573" w:type="dxa"/>
          </w:tcPr>
          <w:p w14:paraId="7A85B082" w14:textId="77777777" w:rsidR="000234BB" w:rsidRDefault="000234BB" w:rsidP="00725808">
            <w:pPr>
              <w:rPr>
                <w:b/>
                <w:sz w:val="16"/>
                <w:szCs w:val="16"/>
                <w:lang w:val="en-GB"/>
              </w:rPr>
            </w:pPr>
            <w:r>
              <w:rPr>
                <w:b/>
                <w:sz w:val="16"/>
                <w:szCs w:val="16"/>
                <w:lang w:val="en-GB"/>
              </w:rPr>
              <w:t>Type</w:t>
            </w:r>
          </w:p>
        </w:tc>
        <w:tc>
          <w:tcPr>
            <w:tcW w:w="1574" w:type="dxa"/>
          </w:tcPr>
          <w:p w14:paraId="75D161FC" w14:textId="77777777" w:rsidR="000234BB" w:rsidRDefault="000234BB" w:rsidP="00725808">
            <w:pPr>
              <w:rPr>
                <w:b/>
                <w:sz w:val="16"/>
                <w:szCs w:val="16"/>
                <w:lang w:val="en-GB"/>
              </w:rPr>
            </w:pPr>
            <w:r>
              <w:rPr>
                <w:b/>
                <w:sz w:val="16"/>
                <w:szCs w:val="16"/>
                <w:lang w:val="en-GB"/>
              </w:rPr>
              <w:t>Role</w:t>
            </w:r>
          </w:p>
        </w:tc>
        <w:tc>
          <w:tcPr>
            <w:tcW w:w="708" w:type="dxa"/>
          </w:tcPr>
          <w:p w14:paraId="7CA8FD00" w14:textId="77777777" w:rsidR="000234BB" w:rsidRDefault="000234BB" w:rsidP="00725808">
            <w:pPr>
              <w:rPr>
                <w:b/>
                <w:sz w:val="16"/>
                <w:szCs w:val="16"/>
                <w:lang w:val="en-GB"/>
              </w:rPr>
            </w:pPr>
            <w:r>
              <w:rPr>
                <w:b/>
                <w:sz w:val="16"/>
                <w:szCs w:val="16"/>
                <w:lang w:val="en-GB"/>
              </w:rPr>
              <w:t>Mult</w:t>
            </w:r>
          </w:p>
        </w:tc>
        <w:tc>
          <w:tcPr>
            <w:tcW w:w="709" w:type="dxa"/>
          </w:tcPr>
          <w:p w14:paraId="79FEDDF6" w14:textId="77777777" w:rsidR="000234BB" w:rsidRDefault="000234BB" w:rsidP="00725808">
            <w:pPr>
              <w:rPr>
                <w:b/>
                <w:sz w:val="16"/>
                <w:szCs w:val="16"/>
                <w:lang w:val="en-GB"/>
              </w:rPr>
            </w:pPr>
            <w:r>
              <w:rPr>
                <w:b/>
                <w:sz w:val="16"/>
                <w:szCs w:val="16"/>
                <w:lang w:val="en-GB"/>
              </w:rPr>
              <w:t>Mult</w:t>
            </w:r>
          </w:p>
        </w:tc>
        <w:tc>
          <w:tcPr>
            <w:tcW w:w="567" w:type="dxa"/>
          </w:tcPr>
          <w:p w14:paraId="41961509"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5B1DF0D" w14:textId="77777777" w:rsidR="000234BB" w:rsidRPr="008359F5" w:rsidRDefault="000234BB" w:rsidP="00725808">
            <w:pPr>
              <w:rPr>
                <w:b/>
                <w:sz w:val="16"/>
                <w:szCs w:val="16"/>
                <w:lang w:val="en-GB"/>
              </w:rPr>
            </w:pPr>
            <w:r>
              <w:rPr>
                <w:b/>
                <w:sz w:val="16"/>
                <w:szCs w:val="16"/>
                <w:lang w:val="en-GB"/>
              </w:rPr>
              <w:t>Comment</w:t>
            </w:r>
          </w:p>
        </w:tc>
      </w:tr>
      <w:tr w:rsidR="000234BB" w:rsidRPr="00CC6307" w14:paraId="2E5E5B30" w14:textId="77777777" w:rsidTr="00725808">
        <w:tc>
          <w:tcPr>
            <w:tcW w:w="1573" w:type="dxa"/>
          </w:tcPr>
          <w:p w14:paraId="791926E4" w14:textId="77777777" w:rsidR="000234BB" w:rsidRPr="00634625" w:rsidRDefault="000234BB" w:rsidP="00725808">
            <w:pPr>
              <w:pStyle w:val="SmallStandard"/>
            </w:pPr>
            <w:r>
              <w:t>VariantCode</w:t>
            </w:r>
          </w:p>
        </w:tc>
        <w:tc>
          <w:tcPr>
            <w:tcW w:w="1574" w:type="dxa"/>
          </w:tcPr>
          <w:p w14:paraId="54F5FDC0" w14:textId="77777777" w:rsidR="000234BB" w:rsidRPr="00132C43" w:rsidRDefault="000234BB" w:rsidP="00725808">
            <w:pPr>
              <w:pStyle w:val="SmallStandard"/>
            </w:pPr>
            <w:r>
              <w:t>variantCode</w:t>
            </w:r>
          </w:p>
        </w:tc>
        <w:tc>
          <w:tcPr>
            <w:tcW w:w="708" w:type="dxa"/>
          </w:tcPr>
          <w:p w14:paraId="7C149194" w14:textId="77777777" w:rsidR="000234BB" w:rsidRPr="00D331EF" w:rsidRDefault="000234BB" w:rsidP="00725808">
            <w:pPr>
              <w:pStyle w:val="SmallStandard"/>
            </w:pPr>
            <w:r w:rsidRPr="00574783">
              <w:t>0..*</w:t>
            </w:r>
          </w:p>
        </w:tc>
        <w:tc>
          <w:tcPr>
            <w:tcW w:w="709" w:type="dxa"/>
          </w:tcPr>
          <w:p w14:paraId="3C21CB02" w14:textId="77777777" w:rsidR="000234BB" w:rsidRPr="00D331EF" w:rsidRDefault="000234BB" w:rsidP="00725808">
            <w:pPr>
              <w:pStyle w:val="SmallStandard"/>
            </w:pPr>
            <w:r w:rsidRPr="00207506">
              <w:t>1</w:t>
            </w:r>
          </w:p>
        </w:tc>
        <w:tc>
          <w:tcPr>
            <w:tcW w:w="567" w:type="dxa"/>
          </w:tcPr>
          <w:p w14:paraId="7775E975" w14:textId="77777777" w:rsidR="000234BB" w:rsidRDefault="000234BB" w:rsidP="00725808">
            <w:pPr>
              <w:pStyle w:val="SmallStandard"/>
            </w:pPr>
            <w:r>
              <w:t>Y</w:t>
            </w:r>
          </w:p>
        </w:tc>
        <w:tc>
          <w:tcPr>
            <w:tcW w:w="3969" w:type="dxa"/>
          </w:tcPr>
          <w:p w14:paraId="018A36A0" w14:textId="77777777" w:rsidR="000234BB" w:rsidRDefault="000234BB" w:rsidP="00725808">
            <w:pPr>
              <w:pStyle w:val="SmallStandard"/>
            </w:pPr>
            <w:r w:rsidRPr="00491287">
              <w:t>Specifies the individual VariantCodes defined in the VariantCodeSpecification.</w:t>
            </w:r>
          </w:p>
        </w:tc>
      </w:tr>
    </w:tbl>
    <w:p w14:paraId="74DD09B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1" w:name="_bbcc2db1cf039bb7b97f11184e29eb9b"/>
      <w:r>
        <w:rPr>
          <w:lang w:val="en-GB"/>
        </w:rPr>
        <w:t>VariantConfiguration</w:t>
      </w:r>
      <w:bookmarkEnd w:id="1691"/>
    </w:p>
    <w:p w14:paraId="5ECAAF8C" w14:textId="77777777" w:rsidR="000234BB" w:rsidRDefault="000234BB" w:rsidP="000234BB">
      <w:r>
        <w:rPr>
          <w:sz w:val="18"/>
          <w:szCs w:val="18"/>
        </w:rPr>
        <w:t>A variant configuration defines a condition with which it is possible to express the inclusion or exclusion of ConfigurableElements in different variants of a product.</w:t>
      </w:r>
    </w:p>
    <w:p w14:paraId="20BD6C0C" w14:textId="77777777" w:rsidR="000234BB" w:rsidRDefault="000234BB" w:rsidP="000234BB">
      <w:r>
        <w:rPr>
          <w:sz w:val="18"/>
          <w:szCs w:val="18"/>
        </w:rPr>
        <w:t xml:space="preserve">A </w:t>
      </w:r>
      <w:r>
        <w:rPr>
          <w:i/>
          <w:iCs/>
          <w:sz w:val="18"/>
          <w:szCs w:val="18"/>
        </w:rPr>
        <w:t xml:space="preserve">VariantConfiguration </w:t>
      </w:r>
      <w:r>
        <w:rPr>
          <w:sz w:val="18"/>
          <w:szCs w:val="18"/>
        </w:rPr>
        <w:t xml:space="preserve">can reference another </w:t>
      </w:r>
      <w:r>
        <w:rPr>
          <w:i/>
          <w:iCs/>
          <w:sz w:val="18"/>
          <w:szCs w:val="18"/>
        </w:rPr>
        <w:t>VariantConfiguration</w:t>
      </w:r>
      <w:r>
        <w:rPr>
          <w:sz w:val="18"/>
          <w:szCs w:val="18"/>
        </w:rPr>
        <w:t xml:space="preserve"> as </w:t>
      </w:r>
      <w:r>
        <w:rPr>
          <w:i/>
          <w:iCs/>
          <w:sz w:val="18"/>
          <w:szCs w:val="18"/>
        </w:rPr>
        <w:t>baseInclusion</w:t>
      </w:r>
      <w:r>
        <w:rPr>
          <w:sz w:val="18"/>
          <w:szCs w:val="18"/>
        </w:rPr>
        <w:t xml:space="preserve">. In this case, a </w:t>
      </w:r>
      <w:r>
        <w:rPr>
          <w:i/>
          <w:iCs/>
          <w:sz w:val="18"/>
          <w:szCs w:val="18"/>
        </w:rPr>
        <w:t>VariantConfiguration</w:t>
      </w:r>
      <w:r>
        <w:rPr>
          <w:sz w:val="18"/>
          <w:szCs w:val="18"/>
        </w:rPr>
        <w:t xml:space="preserve"> can only be satisfied if its </w:t>
      </w:r>
      <w:r>
        <w:rPr>
          <w:i/>
          <w:iCs/>
          <w:sz w:val="18"/>
          <w:szCs w:val="18"/>
        </w:rPr>
        <w:t xml:space="preserve">baseInclusion </w:t>
      </w:r>
      <w:r>
        <w:rPr>
          <w:sz w:val="18"/>
          <w:szCs w:val="18"/>
        </w:rPr>
        <w:t>is also satisfied.</w:t>
      </w:r>
    </w:p>
    <w:p w14:paraId="1DE6C83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7FFC83D" w14:textId="77777777" w:rsidTr="00725808">
        <w:tc>
          <w:tcPr>
            <w:tcW w:w="2013" w:type="dxa"/>
            <w:tcMar>
              <w:top w:w="28" w:type="dxa"/>
              <w:left w:w="28" w:type="dxa"/>
              <w:bottom w:w="28" w:type="dxa"/>
              <w:right w:w="28" w:type="dxa"/>
            </w:tcMar>
          </w:tcPr>
          <w:p w14:paraId="399B1D13"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B745DC" w14:textId="36161E39"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028719A2" w14:textId="77777777" w:rsidTr="00725808">
        <w:tc>
          <w:tcPr>
            <w:tcW w:w="2013" w:type="dxa"/>
            <w:tcMar>
              <w:top w:w="28" w:type="dxa"/>
              <w:left w:w="28" w:type="dxa"/>
              <w:bottom w:w="28" w:type="dxa"/>
              <w:right w:w="28" w:type="dxa"/>
            </w:tcMar>
          </w:tcPr>
          <w:p w14:paraId="1AB1924C" w14:textId="77777777" w:rsidR="000234BB" w:rsidRDefault="000234BB" w:rsidP="00725808">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294621B0" w14:textId="77777777" w:rsidR="000234BB" w:rsidRDefault="000234BB" w:rsidP="00725808"/>
        </w:tc>
      </w:tr>
      <w:tr w:rsidR="000234BB" w:rsidRPr="008359F5" w14:paraId="7CABFD9C" w14:textId="77777777" w:rsidTr="00725808">
        <w:tc>
          <w:tcPr>
            <w:tcW w:w="2013" w:type="dxa"/>
            <w:tcMar>
              <w:top w:w="28" w:type="dxa"/>
              <w:left w:w="28" w:type="dxa"/>
              <w:bottom w:w="28" w:type="dxa"/>
              <w:right w:w="28" w:type="dxa"/>
            </w:tcMar>
          </w:tcPr>
          <w:p w14:paraId="13EF144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5E992A7" w14:textId="77777777" w:rsidR="000234BB" w:rsidRPr="000437C1" w:rsidRDefault="000234BB" w:rsidP="00725808">
            <w:pPr>
              <w:pStyle w:val="SmallStandard"/>
            </w:pPr>
            <w:r>
              <w:t>false</w:t>
            </w:r>
          </w:p>
        </w:tc>
      </w:tr>
    </w:tbl>
    <w:p w14:paraId="6D2D4DEB"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068F87CB" w14:textId="77777777" w:rsidTr="00725808">
        <w:tc>
          <w:tcPr>
            <w:tcW w:w="2013" w:type="dxa"/>
            <w:tcMar>
              <w:top w:w="28" w:type="dxa"/>
              <w:left w:w="28" w:type="dxa"/>
              <w:bottom w:w="28" w:type="dxa"/>
              <w:right w:w="28" w:type="dxa"/>
            </w:tcMar>
          </w:tcPr>
          <w:p w14:paraId="7E132122"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EEB23CA"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DC8E1C2"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E89C676"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7114349B" w14:textId="77777777" w:rsidTr="00725808">
        <w:tc>
          <w:tcPr>
            <w:tcW w:w="2013" w:type="dxa"/>
            <w:tcMar>
              <w:top w:w="28" w:type="dxa"/>
              <w:left w:w="28" w:type="dxa"/>
              <w:bottom w:w="28" w:type="dxa"/>
              <w:right w:w="28" w:type="dxa"/>
            </w:tcMar>
          </w:tcPr>
          <w:p w14:paraId="4B593204"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7E090EE"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3D24CD42"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47E32BCD" w14:textId="77777777" w:rsidR="000234BB" w:rsidRDefault="000234BB" w:rsidP="00725808">
            <w:pPr>
              <w:jc w:val="left"/>
            </w:pPr>
            <w:r>
              <w:rPr>
                <w:sz w:val="16"/>
                <w:szCs w:val="16"/>
              </w:rPr>
              <w:t>Specifies a unique identification of the variant configuration. The identification is guaranteed to be unique within the specification and does not change over the time.</w:t>
            </w:r>
          </w:p>
        </w:tc>
      </w:tr>
      <w:tr w:rsidR="000234BB" w:rsidRPr="006675E2" w14:paraId="2DD07C5C" w14:textId="77777777" w:rsidTr="00725808">
        <w:tc>
          <w:tcPr>
            <w:tcW w:w="2013" w:type="dxa"/>
            <w:tcMar>
              <w:top w:w="28" w:type="dxa"/>
              <w:left w:w="28" w:type="dxa"/>
              <w:bottom w:w="28" w:type="dxa"/>
              <w:right w:w="28" w:type="dxa"/>
            </w:tcMar>
          </w:tcPr>
          <w:p w14:paraId="2F33160C"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55E18806"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482C3AD3"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63D99907" w14:textId="77777777" w:rsidR="000234BB" w:rsidRDefault="000234BB" w:rsidP="00725808">
            <w:pPr>
              <w:jc w:val="left"/>
            </w:pPr>
            <w:r>
              <w:rPr>
                <w:sz w:val="16"/>
                <w:szCs w:val="16"/>
              </w:rPr>
              <w:t>On optional human readable description of the variant configuration.</w:t>
            </w:r>
          </w:p>
        </w:tc>
      </w:tr>
      <w:tr w:rsidR="000234BB" w:rsidRPr="006675E2" w14:paraId="4DC78C84" w14:textId="77777777" w:rsidTr="00725808">
        <w:tc>
          <w:tcPr>
            <w:tcW w:w="2013" w:type="dxa"/>
            <w:tcMar>
              <w:top w:w="28" w:type="dxa"/>
              <w:left w:w="28" w:type="dxa"/>
              <w:bottom w:w="28" w:type="dxa"/>
              <w:right w:w="28" w:type="dxa"/>
            </w:tcMar>
          </w:tcPr>
          <w:p w14:paraId="323F8E98" w14:textId="77777777" w:rsidR="000234BB" w:rsidRPr="00620BBE" w:rsidRDefault="000234BB" w:rsidP="00725808">
            <w:pPr>
              <w:pStyle w:val="SmallStandard"/>
            </w:pPr>
            <w:r w:rsidRPr="00620BBE">
              <w:t>logisticControlString</w:t>
            </w:r>
          </w:p>
        </w:tc>
        <w:tc>
          <w:tcPr>
            <w:tcW w:w="1559" w:type="dxa"/>
            <w:tcMar>
              <w:top w:w="28" w:type="dxa"/>
              <w:left w:w="28" w:type="dxa"/>
              <w:bottom w:w="28" w:type="dxa"/>
              <w:right w:w="28" w:type="dxa"/>
            </w:tcMar>
          </w:tcPr>
          <w:p w14:paraId="4B4E2766"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104A4727"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0C986782" w14:textId="77777777" w:rsidR="000234BB" w:rsidRDefault="000234BB" w:rsidP="00725808">
            <w:pPr>
              <w:jc w:val="left"/>
            </w:pPr>
            <w:r>
              <w:rPr>
                <w:sz w:val="16"/>
                <w:szCs w:val="16"/>
              </w:rPr>
              <w:t>Specifies a logisticControlString which can be used if the variant management is not done by boolean logic.</w:t>
            </w:r>
          </w:p>
        </w:tc>
      </w:tr>
      <w:tr w:rsidR="000234BB" w:rsidRPr="006675E2" w14:paraId="4855DB01" w14:textId="77777777" w:rsidTr="00725808">
        <w:tc>
          <w:tcPr>
            <w:tcW w:w="2013" w:type="dxa"/>
            <w:tcMar>
              <w:top w:w="28" w:type="dxa"/>
              <w:left w:w="28" w:type="dxa"/>
              <w:bottom w:w="28" w:type="dxa"/>
              <w:right w:w="28" w:type="dxa"/>
            </w:tcMar>
          </w:tcPr>
          <w:p w14:paraId="7B6676D2" w14:textId="77777777" w:rsidR="000234BB" w:rsidRPr="00620BBE" w:rsidRDefault="000234BB" w:rsidP="00725808">
            <w:pPr>
              <w:pStyle w:val="SmallStandard"/>
            </w:pPr>
            <w:r w:rsidRPr="00620BBE">
              <w:t>logisticControlExpression</w:t>
            </w:r>
          </w:p>
        </w:tc>
        <w:tc>
          <w:tcPr>
            <w:tcW w:w="1559" w:type="dxa"/>
            <w:tcMar>
              <w:top w:w="28" w:type="dxa"/>
              <w:left w:w="28" w:type="dxa"/>
              <w:bottom w:w="28" w:type="dxa"/>
              <w:right w:w="28" w:type="dxa"/>
            </w:tcMar>
          </w:tcPr>
          <w:p w14:paraId="24E9527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260CB88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10F0594" w14:textId="77777777" w:rsidR="000234BB" w:rsidRDefault="000234BB" w:rsidP="00725808">
            <w:pPr>
              <w:jc w:val="left"/>
            </w:pPr>
            <w:r>
              <w:rPr>
                <w:sz w:val="16"/>
                <w:szCs w:val="16"/>
              </w:rPr>
              <w:t>Specifies a logisticControlExpression expressed as boolean term.</w:t>
            </w:r>
          </w:p>
        </w:tc>
      </w:tr>
      <w:tr w:rsidR="000234BB" w:rsidRPr="006675E2" w14:paraId="6B522479" w14:textId="77777777" w:rsidTr="00725808">
        <w:tc>
          <w:tcPr>
            <w:tcW w:w="2013" w:type="dxa"/>
            <w:tcMar>
              <w:top w:w="28" w:type="dxa"/>
              <w:left w:w="28" w:type="dxa"/>
              <w:bottom w:w="28" w:type="dxa"/>
              <w:right w:w="28" w:type="dxa"/>
            </w:tcMar>
          </w:tcPr>
          <w:p w14:paraId="20BF7FD8" w14:textId="77777777" w:rsidR="000234BB" w:rsidRPr="00620BBE" w:rsidRDefault="000234BB" w:rsidP="00725808">
            <w:pPr>
              <w:pStyle w:val="SmallStandard"/>
            </w:pPr>
            <w:r w:rsidRPr="00620BBE">
              <w:t>configurationType</w:t>
            </w:r>
          </w:p>
        </w:tc>
        <w:tc>
          <w:tcPr>
            <w:tcW w:w="1559" w:type="dxa"/>
            <w:tcMar>
              <w:top w:w="28" w:type="dxa"/>
              <w:left w:w="28" w:type="dxa"/>
              <w:bottom w:w="28" w:type="dxa"/>
              <w:right w:w="28" w:type="dxa"/>
            </w:tcMar>
          </w:tcPr>
          <w:p w14:paraId="6D984A12"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65E951F"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758B6E0C" w14:textId="77777777" w:rsidR="000234BB" w:rsidRDefault="000234BB" w:rsidP="00725808">
            <w:pPr>
              <w:jc w:val="left"/>
            </w:pPr>
            <w:r>
              <w:rPr>
                <w:sz w:val="16"/>
                <w:szCs w:val="16"/>
              </w:rPr>
              <w:t>Allows the classification of a VariantConfiguration.</w:t>
            </w:r>
          </w:p>
          <w:p w14:paraId="0109AD83" w14:textId="77777777" w:rsidR="000234BB" w:rsidRDefault="000234BB" w:rsidP="00725808">
            <w:pPr>
              <w:jc w:val="left"/>
            </w:pPr>
            <w:r>
              <w:rPr>
                <w:sz w:val="16"/>
                <w:szCs w:val="16"/>
              </w:rPr>
              <w:t>(see KBLFRM-250, KBLFRM-314, KBLFRM-290)</w:t>
            </w:r>
          </w:p>
        </w:tc>
      </w:tr>
    </w:tbl>
    <w:p w14:paraId="494E2467"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7B99E1F1" w14:textId="77777777" w:rsidTr="00725808">
        <w:tc>
          <w:tcPr>
            <w:tcW w:w="2296" w:type="dxa"/>
            <w:gridSpan w:val="2"/>
          </w:tcPr>
          <w:p w14:paraId="55D75EC1"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425AFC10"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3784C582" w14:textId="77777777" w:rsidR="000234BB" w:rsidRDefault="000234BB" w:rsidP="00725808">
            <w:pPr>
              <w:jc w:val="center"/>
              <w:rPr>
                <w:b/>
                <w:sz w:val="16"/>
                <w:szCs w:val="16"/>
                <w:lang w:val="en-GB"/>
              </w:rPr>
            </w:pPr>
            <w:r>
              <w:rPr>
                <w:b/>
                <w:sz w:val="16"/>
                <w:szCs w:val="16"/>
                <w:lang w:val="en-GB"/>
              </w:rPr>
              <w:t>General</w:t>
            </w:r>
          </w:p>
        </w:tc>
      </w:tr>
      <w:tr w:rsidR="000234BB" w:rsidRPr="00720F6F" w14:paraId="65176802" w14:textId="77777777" w:rsidTr="00725808">
        <w:tc>
          <w:tcPr>
            <w:tcW w:w="1588" w:type="dxa"/>
          </w:tcPr>
          <w:p w14:paraId="597DD2F6" w14:textId="77777777" w:rsidR="000234BB" w:rsidRDefault="000234BB" w:rsidP="00725808">
            <w:pPr>
              <w:rPr>
                <w:b/>
                <w:sz w:val="16"/>
                <w:szCs w:val="16"/>
                <w:lang w:val="en-GB"/>
              </w:rPr>
            </w:pPr>
            <w:r>
              <w:rPr>
                <w:b/>
                <w:sz w:val="16"/>
                <w:szCs w:val="16"/>
                <w:lang w:val="en-GB"/>
              </w:rPr>
              <w:t>Type</w:t>
            </w:r>
          </w:p>
        </w:tc>
        <w:tc>
          <w:tcPr>
            <w:tcW w:w="708" w:type="dxa"/>
          </w:tcPr>
          <w:p w14:paraId="4B12FD4F" w14:textId="77777777" w:rsidR="000234BB" w:rsidRDefault="000234BB" w:rsidP="00725808">
            <w:pPr>
              <w:rPr>
                <w:b/>
                <w:sz w:val="16"/>
                <w:szCs w:val="16"/>
                <w:lang w:val="en-GB"/>
              </w:rPr>
            </w:pPr>
            <w:r>
              <w:rPr>
                <w:b/>
                <w:sz w:val="16"/>
                <w:szCs w:val="16"/>
                <w:lang w:val="en-GB"/>
              </w:rPr>
              <w:t>Mult</w:t>
            </w:r>
          </w:p>
        </w:tc>
        <w:tc>
          <w:tcPr>
            <w:tcW w:w="1560" w:type="dxa"/>
          </w:tcPr>
          <w:p w14:paraId="328CA6A7" w14:textId="77777777" w:rsidR="000234BB" w:rsidRDefault="000234BB" w:rsidP="00725808">
            <w:pPr>
              <w:rPr>
                <w:b/>
                <w:sz w:val="16"/>
                <w:szCs w:val="16"/>
                <w:lang w:val="en-GB"/>
              </w:rPr>
            </w:pPr>
            <w:r>
              <w:rPr>
                <w:b/>
                <w:sz w:val="16"/>
                <w:szCs w:val="16"/>
                <w:lang w:val="en-GB"/>
              </w:rPr>
              <w:t>Role</w:t>
            </w:r>
          </w:p>
        </w:tc>
        <w:tc>
          <w:tcPr>
            <w:tcW w:w="708" w:type="dxa"/>
          </w:tcPr>
          <w:p w14:paraId="58E21E2C" w14:textId="77777777" w:rsidR="000234BB" w:rsidRDefault="000234BB" w:rsidP="00725808">
            <w:pPr>
              <w:rPr>
                <w:b/>
                <w:sz w:val="16"/>
                <w:szCs w:val="16"/>
                <w:lang w:val="en-GB"/>
              </w:rPr>
            </w:pPr>
            <w:r>
              <w:rPr>
                <w:b/>
                <w:sz w:val="16"/>
                <w:szCs w:val="16"/>
                <w:lang w:val="en-GB"/>
              </w:rPr>
              <w:t>Mult</w:t>
            </w:r>
          </w:p>
        </w:tc>
        <w:tc>
          <w:tcPr>
            <w:tcW w:w="567" w:type="dxa"/>
          </w:tcPr>
          <w:p w14:paraId="75AC5F1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0C8DEC7" w14:textId="77777777" w:rsidR="000234BB" w:rsidRPr="008359F5" w:rsidRDefault="000234BB" w:rsidP="00725808">
            <w:pPr>
              <w:rPr>
                <w:b/>
                <w:sz w:val="16"/>
                <w:szCs w:val="16"/>
                <w:lang w:val="en-GB"/>
              </w:rPr>
            </w:pPr>
            <w:r>
              <w:rPr>
                <w:b/>
                <w:sz w:val="16"/>
                <w:szCs w:val="16"/>
                <w:lang w:val="en-GB"/>
              </w:rPr>
              <w:t>Comment</w:t>
            </w:r>
          </w:p>
        </w:tc>
      </w:tr>
      <w:tr w:rsidR="000234BB" w:rsidRPr="00CC6307" w14:paraId="769ADE31" w14:textId="77777777" w:rsidTr="00725808">
        <w:tc>
          <w:tcPr>
            <w:tcW w:w="1588" w:type="dxa"/>
          </w:tcPr>
          <w:p w14:paraId="4DFE0E56" w14:textId="77777777" w:rsidR="000234BB" w:rsidRPr="00634625" w:rsidRDefault="000234BB" w:rsidP="00725808">
            <w:pPr>
              <w:pStyle w:val="SmallStandard"/>
            </w:pPr>
            <w:r>
              <w:t>ConfigurableElement</w:t>
            </w:r>
          </w:p>
        </w:tc>
        <w:tc>
          <w:tcPr>
            <w:tcW w:w="708" w:type="dxa"/>
          </w:tcPr>
          <w:p w14:paraId="2678CB84" w14:textId="77777777" w:rsidR="000234BB" w:rsidRPr="00D331EF" w:rsidRDefault="000234BB" w:rsidP="00725808">
            <w:pPr>
              <w:pStyle w:val="SmallStandard"/>
            </w:pPr>
            <w:r w:rsidRPr="00D01517">
              <w:t>0..*</w:t>
            </w:r>
          </w:p>
        </w:tc>
        <w:tc>
          <w:tcPr>
            <w:tcW w:w="1560" w:type="dxa"/>
          </w:tcPr>
          <w:p w14:paraId="03244B5E" w14:textId="77777777" w:rsidR="000234BB" w:rsidRPr="00132C43" w:rsidRDefault="000234BB" w:rsidP="00725808">
            <w:pPr>
              <w:pStyle w:val="SmallStandard"/>
            </w:pPr>
            <w:r>
              <w:t>configInfo</w:t>
            </w:r>
          </w:p>
        </w:tc>
        <w:tc>
          <w:tcPr>
            <w:tcW w:w="708" w:type="dxa"/>
          </w:tcPr>
          <w:p w14:paraId="226C0268" w14:textId="77777777" w:rsidR="000234BB" w:rsidRPr="00D331EF" w:rsidRDefault="000234BB" w:rsidP="00725808">
            <w:pPr>
              <w:pStyle w:val="SmallStandard"/>
            </w:pPr>
            <w:r w:rsidRPr="00D01517">
              <w:t>0..1</w:t>
            </w:r>
          </w:p>
        </w:tc>
        <w:tc>
          <w:tcPr>
            <w:tcW w:w="567" w:type="dxa"/>
          </w:tcPr>
          <w:p w14:paraId="24A51E89" w14:textId="77777777" w:rsidR="000234BB" w:rsidRPr="00D331EF" w:rsidRDefault="000234BB" w:rsidP="00725808">
            <w:pPr>
              <w:pStyle w:val="SmallStandard"/>
            </w:pPr>
            <w:r>
              <w:t>N</w:t>
            </w:r>
          </w:p>
        </w:tc>
        <w:tc>
          <w:tcPr>
            <w:tcW w:w="3969" w:type="dxa"/>
          </w:tcPr>
          <w:p w14:paraId="6D913493" w14:textId="77777777" w:rsidR="000234BB" w:rsidRDefault="000234BB" w:rsidP="00725808">
            <w:pPr>
              <w:pStyle w:val="SmallStandard"/>
            </w:pPr>
            <w:r w:rsidRPr="00491287">
              <w:t>References the configuration information that applies to the ConfigurableElement.</w:t>
            </w:r>
          </w:p>
        </w:tc>
      </w:tr>
      <w:tr w:rsidR="000234BB" w:rsidRPr="00CC6307" w14:paraId="504AAFCA" w14:textId="77777777" w:rsidTr="00725808">
        <w:tc>
          <w:tcPr>
            <w:tcW w:w="1588" w:type="dxa"/>
          </w:tcPr>
          <w:p w14:paraId="2E4AE222" w14:textId="77777777" w:rsidR="000234BB" w:rsidRPr="00634625" w:rsidRDefault="000234BB" w:rsidP="00725808">
            <w:pPr>
              <w:pStyle w:val="SmallStandard"/>
            </w:pPr>
            <w:r>
              <w:t>VariantConfiguration</w:t>
            </w:r>
          </w:p>
        </w:tc>
        <w:tc>
          <w:tcPr>
            <w:tcW w:w="708" w:type="dxa"/>
          </w:tcPr>
          <w:p w14:paraId="09D1EE39" w14:textId="77777777" w:rsidR="000234BB" w:rsidRDefault="000234BB" w:rsidP="00725808"/>
        </w:tc>
        <w:tc>
          <w:tcPr>
            <w:tcW w:w="1560" w:type="dxa"/>
          </w:tcPr>
          <w:p w14:paraId="55ACB934" w14:textId="77777777" w:rsidR="000234BB" w:rsidRPr="00132C43" w:rsidRDefault="000234BB" w:rsidP="00725808">
            <w:pPr>
              <w:pStyle w:val="SmallStandard"/>
            </w:pPr>
            <w:r>
              <w:t>baseInclusion</w:t>
            </w:r>
          </w:p>
        </w:tc>
        <w:tc>
          <w:tcPr>
            <w:tcW w:w="708" w:type="dxa"/>
          </w:tcPr>
          <w:p w14:paraId="5E49D814" w14:textId="77777777" w:rsidR="000234BB" w:rsidRPr="00D331EF" w:rsidRDefault="000234BB" w:rsidP="00725808">
            <w:pPr>
              <w:pStyle w:val="SmallStandard"/>
            </w:pPr>
            <w:r w:rsidRPr="00D01517">
              <w:t>0..1</w:t>
            </w:r>
          </w:p>
        </w:tc>
        <w:tc>
          <w:tcPr>
            <w:tcW w:w="567" w:type="dxa"/>
          </w:tcPr>
          <w:p w14:paraId="51F36F73" w14:textId="77777777" w:rsidR="000234BB" w:rsidRPr="00D331EF" w:rsidRDefault="000234BB" w:rsidP="00725808">
            <w:pPr>
              <w:pStyle w:val="SmallStandard"/>
            </w:pPr>
            <w:r>
              <w:t>N</w:t>
            </w:r>
          </w:p>
        </w:tc>
        <w:tc>
          <w:tcPr>
            <w:tcW w:w="3969" w:type="dxa"/>
          </w:tcPr>
          <w:p w14:paraId="0307761C" w14:textId="77777777" w:rsidR="000234BB" w:rsidRDefault="000234BB" w:rsidP="00725808">
            <w:pPr>
              <w:jc w:val="left"/>
            </w:pPr>
            <w:r>
              <w:rPr>
                <w:sz w:val="16"/>
                <w:szCs w:val="16"/>
              </w:rPr>
              <w:t xml:space="preserve">A </w:t>
            </w:r>
            <w:r>
              <w:rPr>
                <w:i/>
                <w:iCs/>
                <w:sz w:val="16"/>
                <w:szCs w:val="16"/>
              </w:rPr>
              <w:t xml:space="preserve">VariantConfiguration </w:t>
            </w:r>
            <w:r>
              <w:rPr>
                <w:sz w:val="16"/>
                <w:szCs w:val="16"/>
              </w:rPr>
              <w:t xml:space="preserve">can only be satisfied if its </w:t>
            </w:r>
            <w:r>
              <w:rPr>
                <w:i/>
                <w:iCs/>
                <w:sz w:val="16"/>
                <w:szCs w:val="16"/>
              </w:rPr>
              <w:t xml:space="preserve">baseInclusion </w:t>
            </w:r>
            <w:r>
              <w:rPr>
                <w:sz w:val="16"/>
                <w:szCs w:val="16"/>
              </w:rPr>
              <w:t>is satisfied as well.</w:t>
            </w:r>
          </w:p>
        </w:tc>
      </w:tr>
      <w:tr w:rsidR="000234BB" w:rsidRPr="00CC6307" w14:paraId="7923F970" w14:textId="77777777" w:rsidTr="00725808">
        <w:tc>
          <w:tcPr>
            <w:tcW w:w="1588" w:type="dxa"/>
          </w:tcPr>
          <w:p w14:paraId="5C46CB40" w14:textId="77777777" w:rsidR="000234BB" w:rsidRPr="00634625" w:rsidRDefault="000234BB" w:rsidP="00725808">
            <w:pPr>
              <w:pStyle w:val="SmallStandard"/>
            </w:pPr>
            <w:r>
              <w:t>VariantConfigurationSpecification</w:t>
            </w:r>
          </w:p>
        </w:tc>
        <w:tc>
          <w:tcPr>
            <w:tcW w:w="708" w:type="dxa"/>
          </w:tcPr>
          <w:p w14:paraId="22F03230" w14:textId="77777777" w:rsidR="000234BB" w:rsidRPr="00D331EF" w:rsidRDefault="000234BB" w:rsidP="00725808">
            <w:pPr>
              <w:pStyle w:val="SmallStandard"/>
            </w:pPr>
            <w:r w:rsidRPr="00D01517">
              <w:t>1</w:t>
            </w:r>
          </w:p>
        </w:tc>
        <w:tc>
          <w:tcPr>
            <w:tcW w:w="1560" w:type="dxa"/>
          </w:tcPr>
          <w:p w14:paraId="73C23067" w14:textId="77777777" w:rsidR="000234BB" w:rsidRPr="00132C43" w:rsidRDefault="000234BB" w:rsidP="00725808">
            <w:pPr>
              <w:pStyle w:val="SmallStandard"/>
            </w:pPr>
            <w:r>
              <w:t>variantConfiguration</w:t>
            </w:r>
          </w:p>
        </w:tc>
        <w:tc>
          <w:tcPr>
            <w:tcW w:w="708" w:type="dxa"/>
          </w:tcPr>
          <w:p w14:paraId="7BC7DEDE" w14:textId="77777777" w:rsidR="000234BB" w:rsidRPr="00D331EF" w:rsidRDefault="000234BB" w:rsidP="00725808">
            <w:pPr>
              <w:pStyle w:val="SmallStandard"/>
            </w:pPr>
            <w:r w:rsidRPr="00D01517">
              <w:t>0..*</w:t>
            </w:r>
          </w:p>
        </w:tc>
        <w:tc>
          <w:tcPr>
            <w:tcW w:w="567" w:type="dxa"/>
          </w:tcPr>
          <w:p w14:paraId="3DBDE9CD" w14:textId="77777777" w:rsidR="000234BB" w:rsidRDefault="000234BB" w:rsidP="00725808">
            <w:pPr>
              <w:pStyle w:val="SmallStandard"/>
            </w:pPr>
            <w:r>
              <w:t>Y</w:t>
            </w:r>
          </w:p>
        </w:tc>
        <w:tc>
          <w:tcPr>
            <w:tcW w:w="3969" w:type="dxa"/>
          </w:tcPr>
          <w:p w14:paraId="39BF40C1" w14:textId="77777777" w:rsidR="000234BB" w:rsidRDefault="000234BB" w:rsidP="00725808">
            <w:pPr>
              <w:pStyle w:val="SmallStandard"/>
            </w:pPr>
            <w:r w:rsidRPr="00491287">
              <w:t>Specifies the individual VariantConfigurations defined in the VariantConfigurationSpecification.</w:t>
            </w:r>
          </w:p>
        </w:tc>
      </w:tr>
    </w:tbl>
    <w:p w14:paraId="742528E8"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2" w:name="_913186184520c103df175fcf91a35f13"/>
      <w:r>
        <w:rPr>
          <w:lang w:val="en-GB"/>
        </w:rPr>
        <w:t>VariantConfigurationSpecification</w:t>
      </w:r>
      <w:bookmarkEnd w:id="1692"/>
    </w:p>
    <w:p w14:paraId="509F49C9" w14:textId="77777777" w:rsidR="000234BB" w:rsidRDefault="000234BB" w:rsidP="000234BB">
      <w:r>
        <w:rPr>
          <w:sz w:val="18"/>
          <w:szCs w:val="18"/>
        </w:rPr>
        <w:t>Specification for the definition of variant configurations.</w:t>
      </w:r>
    </w:p>
    <w:p w14:paraId="09DE877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0C55AADB" w14:textId="77777777" w:rsidTr="00725808">
        <w:tc>
          <w:tcPr>
            <w:tcW w:w="2013" w:type="dxa"/>
            <w:tcMar>
              <w:top w:w="28" w:type="dxa"/>
              <w:left w:w="28" w:type="dxa"/>
              <w:bottom w:w="28" w:type="dxa"/>
              <w:right w:w="28" w:type="dxa"/>
            </w:tcMar>
          </w:tcPr>
          <w:p w14:paraId="38FF220A"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C9BC9D" w14:textId="09925112"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267C2681" w14:textId="77777777" w:rsidTr="00725808">
        <w:tc>
          <w:tcPr>
            <w:tcW w:w="2013" w:type="dxa"/>
            <w:tcMar>
              <w:top w:w="28" w:type="dxa"/>
              <w:left w:w="28" w:type="dxa"/>
              <w:bottom w:w="28" w:type="dxa"/>
              <w:right w:w="28" w:type="dxa"/>
            </w:tcMar>
          </w:tcPr>
          <w:p w14:paraId="4D88428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F6D7DB3" w14:textId="77777777" w:rsidR="000234BB" w:rsidRDefault="000234BB" w:rsidP="00725808"/>
        </w:tc>
      </w:tr>
      <w:tr w:rsidR="000234BB" w:rsidRPr="008359F5" w14:paraId="401D0FD7" w14:textId="77777777" w:rsidTr="00725808">
        <w:tc>
          <w:tcPr>
            <w:tcW w:w="2013" w:type="dxa"/>
            <w:tcMar>
              <w:top w:w="28" w:type="dxa"/>
              <w:left w:w="28" w:type="dxa"/>
              <w:bottom w:w="28" w:type="dxa"/>
              <w:right w:w="28" w:type="dxa"/>
            </w:tcMar>
          </w:tcPr>
          <w:p w14:paraId="03DDDAB0"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11B51C6" w14:textId="77777777" w:rsidR="000234BB" w:rsidRPr="000437C1" w:rsidRDefault="000234BB" w:rsidP="00725808">
            <w:pPr>
              <w:pStyle w:val="SmallStandard"/>
            </w:pPr>
            <w:r>
              <w:t>false</w:t>
            </w:r>
          </w:p>
        </w:tc>
      </w:tr>
    </w:tbl>
    <w:p w14:paraId="35F58F23"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42F5A074" w14:textId="77777777" w:rsidTr="00725808">
        <w:tc>
          <w:tcPr>
            <w:tcW w:w="3856" w:type="dxa"/>
            <w:gridSpan w:val="3"/>
          </w:tcPr>
          <w:p w14:paraId="2880F800" w14:textId="77777777" w:rsidR="000234BB" w:rsidRDefault="000234BB" w:rsidP="00725808">
            <w:pPr>
              <w:jc w:val="center"/>
              <w:rPr>
                <w:b/>
                <w:sz w:val="16"/>
                <w:szCs w:val="16"/>
                <w:lang w:val="en-GB"/>
              </w:rPr>
            </w:pPr>
            <w:r>
              <w:rPr>
                <w:b/>
                <w:sz w:val="16"/>
                <w:szCs w:val="16"/>
                <w:lang w:val="en-GB"/>
              </w:rPr>
              <w:t>Other End</w:t>
            </w:r>
          </w:p>
        </w:tc>
        <w:tc>
          <w:tcPr>
            <w:tcW w:w="708" w:type="dxa"/>
          </w:tcPr>
          <w:p w14:paraId="76B6DA02"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FD67FE7" w14:textId="77777777" w:rsidR="000234BB" w:rsidRDefault="000234BB" w:rsidP="00725808">
            <w:pPr>
              <w:jc w:val="center"/>
              <w:rPr>
                <w:b/>
                <w:sz w:val="16"/>
                <w:szCs w:val="16"/>
                <w:lang w:val="en-GB"/>
              </w:rPr>
            </w:pPr>
            <w:r>
              <w:rPr>
                <w:b/>
                <w:sz w:val="16"/>
                <w:szCs w:val="16"/>
                <w:lang w:val="en-GB"/>
              </w:rPr>
              <w:t>General</w:t>
            </w:r>
          </w:p>
        </w:tc>
      </w:tr>
      <w:tr w:rsidR="000234BB" w:rsidRPr="00720F6F" w14:paraId="5E84D337" w14:textId="77777777" w:rsidTr="00725808">
        <w:tc>
          <w:tcPr>
            <w:tcW w:w="1573" w:type="dxa"/>
          </w:tcPr>
          <w:p w14:paraId="64194C51" w14:textId="77777777" w:rsidR="000234BB" w:rsidRDefault="000234BB" w:rsidP="00725808">
            <w:pPr>
              <w:rPr>
                <w:b/>
                <w:sz w:val="16"/>
                <w:szCs w:val="16"/>
                <w:lang w:val="en-GB"/>
              </w:rPr>
            </w:pPr>
            <w:r>
              <w:rPr>
                <w:b/>
                <w:sz w:val="16"/>
                <w:szCs w:val="16"/>
                <w:lang w:val="en-GB"/>
              </w:rPr>
              <w:t>Type</w:t>
            </w:r>
          </w:p>
        </w:tc>
        <w:tc>
          <w:tcPr>
            <w:tcW w:w="1574" w:type="dxa"/>
          </w:tcPr>
          <w:p w14:paraId="3991B8E3" w14:textId="77777777" w:rsidR="000234BB" w:rsidRDefault="000234BB" w:rsidP="00725808">
            <w:pPr>
              <w:rPr>
                <w:b/>
                <w:sz w:val="16"/>
                <w:szCs w:val="16"/>
                <w:lang w:val="en-GB"/>
              </w:rPr>
            </w:pPr>
            <w:r>
              <w:rPr>
                <w:b/>
                <w:sz w:val="16"/>
                <w:szCs w:val="16"/>
                <w:lang w:val="en-GB"/>
              </w:rPr>
              <w:t>Role</w:t>
            </w:r>
          </w:p>
        </w:tc>
        <w:tc>
          <w:tcPr>
            <w:tcW w:w="708" w:type="dxa"/>
          </w:tcPr>
          <w:p w14:paraId="266EA0CD" w14:textId="77777777" w:rsidR="000234BB" w:rsidRDefault="000234BB" w:rsidP="00725808">
            <w:pPr>
              <w:rPr>
                <w:b/>
                <w:sz w:val="16"/>
                <w:szCs w:val="16"/>
                <w:lang w:val="en-GB"/>
              </w:rPr>
            </w:pPr>
            <w:r>
              <w:rPr>
                <w:b/>
                <w:sz w:val="16"/>
                <w:szCs w:val="16"/>
                <w:lang w:val="en-GB"/>
              </w:rPr>
              <w:t>Mult</w:t>
            </w:r>
          </w:p>
        </w:tc>
        <w:tc>
          <w:tcPr>
            <w:tcW w:w="709" w:type="dxa"/>
          </w:tcPr>
          <w:p w14:paraId="7D1BA51F" w14:textId="77777777" w:rsidR="000234BB" w:rsidRDefault="000234BB" w:rsidP="00725808">
            <w:pPr>
              <w:rPr>
                <w:b/>
                <w:sz w:val="16"/>
                <w:szCs w:val="16"/>
                <w:lang w:val="en-GB"/>
              </w:rPr>
            </w:pPr>
            <w:r>
              <w:rPr>
                <w:b/>
                <w:sz w:val="16"/>
                <w:szCs w:val="16"/>
                <w:lang w:val="en-GB"/>
              </w:rPr>
              <w:t>Mult</w:t>
            </w:r>
          </w:p>
        </w:tc>
        <w:tc>
          <w:tcPr>
            <w:tcW w:w="567" w:type="dxa"/>
          </w:tcPr>
          <w:p w14:paraId="289A8F7F"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4C7FD114" w14:textId="77777777" w:rsidR="000234BB" w:rsidRPr="008359F5" w:rsidRDefault="000234BB" w:rsidP="00725808">
            <w:pPr>
              <w:rPr>
                <w:b/>
                <w:sz w:val="16"/>
                <w:szCs w:val="16"/>
                <w:lang w:val="en-GB"/>
              </w:rPr>
            </w:pPr>
            <w:r>
              <w:rPr>
                <w:b/>
                <w:sz w:val="16"/>
                <w:szCs w:val="16"/>
                <w:lang w:val="en-GB"/>
              </w:rPr>
              <w:t>Comment</w:t>
            </w:r>
          </w:p>
        </w:tc>
      </w:tr>
      <w:tr w:rsidR="000234BB" w:rsidRPr="00CC6307" w14:paraId="442DF82A" w14:textId="77777777" w:rsidTr="00725808">
        <w:tc>
          <w:tcPr>
            <w:tcW w:w="1573" w:type="dxa"/>
          </w:tcPr>
          <w:p w14:paraId="28A7D4DA" w14:textId="77777777" w:rsidR="000234BB" w:rsidRPr="00634625" w:rsidRDefault="000234BB" w:rsidP="00725808">
            <w:pPr>
              <w:pStyle w:val="SmallStandard"/>
            </w:pPr>
            <w:r>
              <w:t>VariantConfiguration</w:t>
            </w:r>
          </w:p>
        </w:tc>
        <w:tc>
          <w:tcPr>
            <w:tcW w:w="1574" w:type="dxa"/>
          </w:tcPr>
          <w:p w14:paraId="499D69F0" w14:textId="77777777" w:rsidR="000234BB" w:rsidRPr="00132C43" w:rsidRDefault="000234BB" w:rsidP="00725808">
            <w:pPr>
              <w:pStyle w:val="SmallStandard"/>
            </w:pPr>
            <w:r>
              <w:t>variantConfiguration</w:t>
            </w:r>
          </w:p>
        </w:tc>
        <w:tc>
          <w:tcPr>
            <w:tcW w:w="708" w:type="dxa"/>
          </w:tcPr>
          <w:p w14:paraId="36F6059D" w14:textId="77777777" w:rsidR="000234BB" w:rsidRPr="00D331EF" w:rsidRDefault="000234BB" w:rsidP="00725808">
            <w:pPr>
              <w:pStyle w:val="SmallStandard"/>
            </w:pPr>
            <w:r w:rsidRPr="00574783">
              <w:t>0..*</w:t>
            </w:r>
          </w:p>
        </w:tc>
        <w:tc>
          <w:tcPr>
            <w:tcW w:w="709" w:type="dxa"/>
          </w:tcPr>
          <w:p w14:paraId="17422151" w14:textId="77777777" w:rsidR="000234BB" w:rsidRPr="00D331EF" w:rsidRDefault="000234BB" w:rsidP="00725808">
            <w:pPr>
              <w:pStyle w:val="SmallStandard"/>
            </w:pPr>
            <w:r w:rsidRPr="00207506">
              <w:t>1</w:t>
            </w:r>
          </w:p>
        </w:tc>
        <w:tc>
          <w:tcPr>
            <w:tcW w:w="567" w:type="dxa"/>
          </w:tcPr>
          <w:p w14:paraId="5F04ECA0" w14:textId="77777777" w:rsidR="000234BB" w:rsidRDefault="000234BB" w:rsidP="00725808">
            <w:pPr>
              <w:pStyle w:val="SmallStandard"/>
            </w:pPr>
            <w:r>
              <w:t>Y</w:t>
            </w:r>
          </w:p>
        </w:tc>
        <w:tc>
          <w:tcPr>
            <w:tcW w:w="3969" w:type="dxa"/>
          </w:tcPr>
          <w:p w14:paraId="5AF6ABE9" w14:textId="77777777" w:rsidR="000234BB" w:rsidRDefault="000234BB" w:rsidP="00725808">
            <w:pPr>
              <w:pStyle w:val="SmallStandard"/>
            </w:pPr>
            <w:r w:rsidRPr="00491287">
              <w:t>Specifies the individual VariantConfigurations defined in the VariantConfigurationSpecification.</w:t>
            </w:r>
          </w:p>
        </w:tc>
      </w:tr>
    </w:tbl>
    <w:p w14:paraId="32963A0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3" w:name="_e0229aca88076242bf29dad79009268d"/>
      <w:r>
        <w:rPr>
          <w:lang w:val="en-GB"/>
        </w:rPr>
        <w:t>VariantGroup</w:t>
      </w:r>
      <w:bookmarkEnd w:id="1693"/>
    </w:p>
    <w:p w14:paraId="483CDF0E" w14:textId="77777777" w:rsidR="000234BB" w:rsidRDefault="000234BB" w:rsidP="000234BB">
      <w:r>
        <w:rPr>
          <w:sz w:val="18"/>
          <w:szCs w:val="18"/>
        </w:rPr>
        <w:t>With a VariantGroup it is possible to group VariantCodes. The semantic of this grouping should be defined with the groupType (e.g. composition, choice, etc.).</w:t>
      </w:r>
    </w:p>
    <w:p w14:paraId="624604F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4EEE29FC" w14:textId="77777777" w:rsidTr="00725808">
        <w:tc>
          <w:tcPr>
            <w:tcW w:w="2013" w:type="dxa"/>
            <w:tcMar>
              <w:top w:w="28" w:type="dxa"/>
              <w:left w:w="28" w:type="dxa"/>
              <w:bottom w:w="28" w:type="dxa"/>
              <w:right w:w="28" w:type="dxa"/>
            </w:tcMar>
          </w:tcPr>
          <w:p w14:paraId="333A1CC7"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6EC0FA" w14:textId="4D3CC348"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5FE47B6F" w14:textId="77777777" w:rsidTr="00725808">
        <w:tc>
          <w:tcPr>
            <w:tcW w:w="2013" w:type="dxa"/>
            <w:tcMar>
              <w:top w:w="28" w:type="dxa"/>
              <w:left w:w="28" w:type="dxa"/>
              <w:bottom w:w="28" w:type="dxa"/>
              <w:right w:w="28" w:type="dxa"/>
            </w:tcMar>
          </w:tcPr>
          <w:p w14:paraId="21CD895B"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51B359C" w14:textId="77777777" w:rsidR="000234BB" w:rsidRDefault="000234BB" w:rsidP="00725808"/>
        </w:tc>
      </w:tr>
      <w:tr w:rsidR="000234BB" w:rsidRPr="008359F5" w14:paraId="23CEACF5" w14:textId="77777777" w:rsidTr="00725808">
        <w:tc>
          <w:tcPr>
            <w:tcW w:w="2013" w:type="dxa"/>
            <w:tcMar>
              <w:top w:w="28" w:type="dxa"/>
              <w:left w:w="28" w:type="dxa"/>
              <w:bottom w:w="28" w:type="dxa"/>
              <w:right w:w="28" w:type="dxa"/>
            </w:tcMar>
          </w:tcPr>
          <w:p w14:paraId="5B604264"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6DFD3D7" w14:textId="77777777" w:rsidR="000234BB" w:rsidRPr="000437C1" w:rsidRDefault="000234BB" w:rsidP="00725808">
            <w:pPr>
              <w:pStyle w:val="SmallStandard"/>
            </w:pPr>
            <w:r>
              <w:t>false</w:t>
            </w:r>
          </w:p>
        </w:tc>
      </w:tr>
    </w:tbl>
    <w:p w14:paraId="4ACE0247"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22099F2B" w14:textId="77777777" w:rsidTr="00725808">
        <w:tc>
          <w:tcPr>
            <w:tcW w:w="2013" w:type="dxa"/>
            <w:tcMar>
              <w:top w:w="28" w:type="dxa"/>
              <w:left w:w="28" w:type="dxa"/>
              <w:bottom w:w="28" w:type="dxa"/>
              <w:right w:w="28" w:type="dxa"/>
            </w:tcMar>
          </w:tcPr>
          <w:p w14:paraId="5C3A3E60"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177C7E2"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B3C0F3B"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A211404"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124F9191" w14:textId="77777777" w:rsidTr="00725808">
        <w:tc>
          <w:tcPr>
            <w:tcW w:w="2013" w:type="dxa"/>
            <w:tcMar>
              <w:top w:w="28" w:type="dxa"/>
              <w:left w:w="28" w:type="dxa"/>
              <w:bottom w:w="28" w:type="dxa"/>
              <w:right w:w="28" w:type="dxa"/>
            </w:tcMar>
          </w:tcPr>
          <w:p w14:paraId="662BF38F"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3F2BA4F8"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086486C7"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13933B1D" w14:textId="77777777" w:rsidR="000234BB" w:rsidRDefault="000234BB" w:rsidP="00725808">
            <w:pPr>
              <w:jc w:val="left"/>
            </w:pPr>
            <w:r>
              <w:rPr>
                <w:sz w:val="16"/>
                <w:szCs w:val="16"/>
              </w:rPr>
              <w:t>Specifies a unique identification of the variant code.</w:t>
            </w:r>
          </w:p>
        </w:tc>
      </w:tr>
      <w:tr w:rsidR="000234BB" w:rsidRPr="006675E2" w14:paraId="2E8DB59F" w14:textId="77777777" w:rsidTr="00725808">
        <w:tc>
          <w:tcPr>
            <w:tcW w:w="2013" w:type="dxa"/>
            <w:tcMar>
              <w:top w:w="28" w:type="dxa"/>
              <w:left w:w="28" w:type="dxa"/>
              <w:bottom w:w="28" w:type="dxa"/>
              <w:right w:w="28" w:type="dxa"/>
            </w:tcMar>
          </w:tcPr>
          <w:p w14:paraId="11902CD6"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6314DA51"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320847B1"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02B32B38" w14:textId="77777777" w:rsidR="000234BB" w:rsidRDefault="000234BB" w:rsidP="00725808">
            <w:pPr>
              <w:jc w:val="left"/>
            </w:pPr>
            <w:r>
              <w:rPr>
                <w:sz w:val="16"/>
                <w:szCs w:val="16"/>
              </w:rPr>
              <w:t>Room to specify additional identifiers for the VariantGroup.</w:t>
            </w:r>
          </w:p>
        </w:tc>
      </w:tr>
      <w:tr w:rsidR="000234BB" w:rsidRPr="006675E2" w14:paraId="0BAC6D2B" w14:textId="77777777" w:rsidTr="00725808">
        <w:tc>
          <w:tcPr>
            <w:tcW w:w="2013" w:type="dxa"/>
            <w:tcMar>
              <w:top w:w="28" w:type="dxa"/>
              <w:left w:w="28" w:type="dxa"/>
              <w:bottom w:w="28" w:type="dxa"/>
              <w:right w:w="28" w:type="dxa"/>
            </w:tcMar>
          </w:tcPr>
          <w:p w14:paraId="0D7D6A09" w14:textId="77777777" w:rsidR="000234BB" w:rsidRPr="00620BBE" w:rsidRDefault="000234BB" w:rsidP="00725808">
            <w:pPr>
              <w:pStyle w:val="SmallStandard"/>
            </w:pPr>
            <w:r w:rsidRPr="00620BBE">
              <w:t>abbreviation</w:t>
            </w:r>
          </w:p>
        </w:tc>
        <w:tc>
          <w:tcPr>
            <w:tcW w:w="1559" w:type="dxa"/>
            <w:tcMar>
              <w:top w:w="28" w:type="dxa"/>
              <w:left w:w="28" w:type="dxa"/>
              <w:bottom w:w="28" w:type="dxa"/>
              <w:right w:w="28" w:type="dxa"/>
            </w:tcMar>
          </w:tcPr>
          <w:p w14:paraId="1F599A83"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4B8952C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E3894AC" w14:textId="77777777" w:rsidR="000234BB" w:rsidRDefault="000234BB" w:rsidP="00725808">
            <w:pPr>
              <w:jc w:val="left"/>
            </w:pPr>
            <w:r>
              <w:rPr>
                <w:sz w:val="16"/>
                <w:szCs w:val="16"/>
              </w:rPr>
              <w:t>Room for a human readable short name, title etc. of the VariantGroup.</w:t>
            </w:r>
          </w:p>
        </w:tc>
      </w:tr>
      <w:tr w:rsidR="000234BB" w:rsidRPr="006675E2" w14:paraId="6ECF782C" w14:textId="77777777" w:rsidTr="00725808">
        <w:tc>
          <w:tcPr>
            <w:tcW w:w="2013" w:type="dxa"/>
            <w:tcMar>
              <w:top w:w="28" w:type="dxa"/>
              <w:left w:w="28" w:type="dxa"/>
              <w:bottom w:w="28" w:type="dxa"/>
              <w:right w:w="28" w:type="dxa"/>
            </w:tcMar>
          </w:tcPr>
          <w:p w14:paraId="70E4C6A3"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13A54804"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46C86B0A"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11BF3135" w14:textId="77777777" w:rsidR="000234BB" w:rsidRDefault="000234BB" w:rsidP="00725808">
            <w:pPr>
              <w:jc w:val="left"/>
            </w:pPr>
            <w:r>
              <w:rPr>
                <w:sz w:val="16"/>
                <w:szCs w:val="16"/>
              </w:rPr>
              <w:t>On optional human readable description of the variant group.</w:t>
            </w:r>
          </w:p>
        </w:tc>
      </w:tr>
      <w:tr w:rsidR="000234BB" w:rsidRPr="006675E2" w14:paraId="65620D14" w14:textId="77777777" w:rsidTr="00725808">
        <w:tc>
          <w:tcPr>
            <w:tcW w:w="2013" w:type="dxa"/>
            <w:tcMar>
              <w:top w:w="28" w:type="dxa"/>
              <w:left w:w="28" w:type="dxa"/>
              <w:bottom w:w="28" w:type="dxa"/>
              <w:right w:w="28" w:type="dxa"/>
            </w:tcMar>
          </w:tcPr>
          <w:p w14:paraId="2842197C" w14:textId="77777777" w:rsidR="000234BB" w:rsidRPr="00620BBE" w:rsidRDefault="000234BB" w:rsidP="00725808">
            <w:pPr>
              <w:pStyle w:val="SmallStandard"/>
            </w:pPr>
            <w:r w:rsidRPr="00620BBE">
              <w:t>groupType</w:t>
            </w:r>
          </w:p>
        </w:tc>
        <w:tc>
          <w:tcPr>
            <w:tcW w:w="1559" w:type="dxa"/>
            <w:tcMar>
              <w:top w:w="28" w:type="dxa"/>
              <w:left w:w="28" w:type="dxa"/>
              <w:bottom w:w="28" w:type="dxa"/>
              <w:right w:w="28" w:type="dxa"/>
            </w:tcMar>
          </w:tcPr>
          <w:p w14:paraId="0AD87A4C" w14:textId="77777777" w:rsidR="000234BB" w:rsidRPr="008359F5" w:rsidRDefault="000234BB" w:rsidP="00725808">
            <w:pPr>
              <w:pStyle w:val="SmallStandard"/>
            </w:pPr>
            <w:r w:rsidRPr="00D21799">
              <w:t>VariantGroupType</w:t>
            </w:r>
          </w:p>
        </w:tc>
        <w:tc>
          <w:tcPr>
            <w:tcW w:w="709" w:type="dxa"/>
            <w:tcMar>
              <w:top w:w="28" w:type="dxa"/>
              <w:left w:w="28" w:type="dxa"/>
              <w:bottom w:w="28" w:type="dxa"/>
              <w:right w:w="28" w:type="dxa"/>
            </w:tcMar>
          </w:tcPr>
          <w:p w14:paraId="2DD87DB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655ABF19" w14:textId="77777777" w:rsidR="000234BB" w:rsidRDefault="000234BB" w:rsidP="00725808">
            <w:pPr>
              <w:jc w:val="left"/>
            </w:pPr>
            <w:r>
              <w:rPr>
                <w:sz w:val="16"/>
                <w:szCs w:val="16"/>
              </w:rPr>
              <w:t xml:space="preserve">Allows the classification of a VariantGroups into different types. For example: - composition (e.g. winter package) - choice (e.g. right hand / left hand driving). Agreed literals for this attribute are defined in the OpenEnumeration </w:t>
            </w:r>
            <w:r>
              <w:rPr>
                <w:i/>
                <w:iCs/>
                <w:sz w:val="16"/>
                <w:szCs w:val="16"/>
              </w:rPr>
              <w:t>VariantGroupType.</w:t>
            </w:r>
          </w:p>
        </w:tc>
      </w:tr>
    </w:tbl>
    <w:p w14:paraId="7D9CA0CA"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74850BB7" w14:textId="77777777" w:rsidTr="00725808">
        <w:tc>
          <w:tcPr>
            <w:tcW w:w="3856" w:type="dxa"/>
            <w:gridSpan w:val="3"/>
          </w:tcPr>
          <w:p w14:paraId="7CD14E21" w14:textId="77777777" w:rsidR="000234BB" w:rsidRDefault="000234BB" w:rsidP="00725808">
            <w:pPr>
              <w:jc w:val="center"/>
              <w:rPr>
                <w:b/>
                <w:sz w:val="16"/>
                <w:szCs w:val="16"/>
                <w:lang w:val="en-GB"/>
              </w:rPr>
            </w:pPr>
            <w:r>
              <w:rPr>
                <w:b/>
                <w:sz w:val="16"/>
                <w:szCs w:val="16"/>
                <w:lang w:val="en-GB"/>
              </w:rPr>
              <w:t>Other End</w:t>
            </w:r>
          </w:p>
        </w:tc>
        <w:tc>
          <w:tcPr>
            <w:tcW w:w="708" w:type="dxa"/>
          </w:tcPr>
          <w:p w14:paraId="04AF45CC"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531555AF" w14:textId="77777777" w:rsidR="000234BB" w:rsidRDefault="000234BB" w:rsidP="00725808">
            <w:pPr>
              <w:jc w:val="center"/>
              <w:rPr>
                <w:b/>
                <w:sz w:val="16"/>
                <w:szCs w:val="16"/>
                <w:lang w:val="en-GB"/>
              </w:rPr>
            </w:pPr>
            <w:r>
              <w:rPr>
                <w:b/>
                <w:sz w:val="16"/>
                <w:szCs w:val="16"/>
                <w:lang w:val="en-GB"/>
              </w:rPr>
              <w:t>General</w:t>
            </w:r>
          </w:p>
        </w:tc>
      </w:tr>
      <w:tr w:rsidR="000234BB" w:rsidRPr="00720F6F" w14:paraId="17BC05D6" w14:textId="77777777" w:rsidTr="00725808">
        <w:tc>
          <w:tcPr>
            <w:tcW w:w="1573" w:type="dxa"/>
          </w:tcPr>
          <w:p w14:paraId="2F1F4FF6" w14:textId="77777777" w:rsidR="000234BB" w:rsidRDefault="000234BB" w:rsidP="00725808">
            <w:pPr>
              <w:rPr>
                <w:b/>
                <w:sz w:val="16"/>
                <w:szCs w:val="16"/>
                <w:lang w:val="en-GB"/>
              </w:rPr>
            </w:pPr>
            <w:r>
              <w:rPr>
                <w:b/>
                <w:sz w:val="16"/>
                <w:szCs w:val="16"/>
                <w:lang w:val="en-GB"/>
              </w:rPr>
              <w:t>Type</w:t>
            </w:r>
          </w:p>
        </w:tc>
        <w:tc>
          <w:tcPr>
            <w:tcW w:w="1574" w:type="dxa"/>
          </w:tcPr>
          <w:p w14:paraId="5F4B5A2C" w14:textId="77777777" w:rsidR="000234BB" w:rsidRDefault="000234BB" w:rsidP="00725808">
            <w:pPr>
              <w:rPr>
                <w:b/>
                <w:sz w:val="16"/>
                <w:szCs w:val="16"/>
                <w:lang w:val="en-GB"/>
              </w:rPr>
            </w:pPr>
            <w:r>
              <w:rPr>
                <w:b/>
                <w:sz w:val="16"/>
                <w:szCs w:val="16"/>
                <w:lang w:val="en-GB"/>
              </w:rPr>
              <w:t>Role</w:t>
            </w:r>
          </w:p>
        </w:tc>
        <w:tc>
          <w:tcPr>
            <w:tcW w:w="708" w:type="dxa"/>
          </w:tcPr>
          <w:p w14:paraId="68CF2099" w14:textId="77777777" w:rsidR="000234BB" w:rsidRDefault="000234BB" w:rsidP="00725808">
            <w:pPr>
              <w:rPr>
                <w:b/>
                <w:sz w:val="16"/>
                <w:szCs w:val="16"/>
                <w:lang w:val="en-GB"/>
              </w:rPr>
            </w:pPr>
            <w:r>
              <w:rPr>
                <w:b/>
                <w:sz w:val="16"/>
                <w:szCs w:val="16"/>
                <w:lang w:val="en-GB"/>
              </w:rPr>
              <w:t>Mult</w:t>
            </w:r>
          </w:p>
        </w:tc>
        <w:tc>
          <w:tcPr>
            <w:tcW w:w="709" w:type="dxa"/>
          </w:tcPr>
          <w:p w14:paraId="6D228CE2" w14:textId="77777777" w:rsidR="000234BB" w:rsidRDefault="000234BB" w:rsidP="00725808">
            <w:pPr>
              <w:rPr>
                <w:b/>
                <w:sz w:val="16"/>
                <w:szCs w:val="16"/>
                <w:lang w:val="en-GB"/>
              </w:rPr>
            </w:pPr>
            <w:r>
              <w:rPr>
                <w:b/>
                <w:sz w:val="16"/>
                <w:szCs w:val="16"/>
                <w:lang w:val="en-GB"/>
              </w:rPr>
              <w:t>Mult</w:t>
            </w:r>
          </w:p>
        </w:tc>
        <w:tc>
          <w:tcPr>
            <w:tcW w:w="567" w:type="dxa"/>
          </w:tcPr>
          <w:p w14:paraId="6183AB3E"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34D4E28" w14:textId="77777777" w:rsidR="000234BB" w:rsidRPr="008359F5" w:rsidRDefault="000234BB" w:rsidP="00725808">
            <w:pPr>
              <w:rPr>
                <w:b/>
                <w:sz w:val="16"/>
                <w:szCs w:val="16"/>
                <w:lang w:val="en-GB"/>
              </w:rPr>
            </w:pPr>
            <w:r>
              <w:rPr>
                <w:b/>
                <w:sz w:val="16"/>
                <w:szCs w:val="16"/>
                <w:lang w:val="en-GB"/>
              </w:rPr>
              <w:t>Comment</w:t>
            </w:r>
          </w:p>
        </w:tc>
      </w:tr>
      <w:tr w:rsidR="000234BB" w:rsidRPr="00CC6307" w14:paraId="250EDCCD" w14:textId="77777777" w:rsidTr="00725808">
        <w:tc>
          <w:tcPr>
            <w:tcW w:w="1573" w:type="dxa"/>
          </w:tcPr>
          <w:p w14:paraId="2338AA27" w14:textId="77777777" w:rsidR="000234BB" w:rsidRPr="00634625" w:rsidRDefault="000234BB" w:rsidP="00725808">
            <w:pPr>
              <w:pStyle w:val="SmallStandard"/>
            </w:pPr>
            <w:r>
              <w:t>VariantCode</w:t>
            </w:r>
          </w:p>
        </w:tc>
        <w:tc>
          <w:tcPr>
            <w:tcW w:w="1574" w:type="dxa"/>
          </w:tcPr>
          <w:p w14:paraId="4FE4519D" w14:textId="77777777" w:rsidR="000234BB" w:rsidRPr="00132C43" w:rsidRDefault="000234BB" w:rsidP="00725808">
            <w:pPr>
              <w:pStyle w:val="SmallStandard"/>
            </w:pPr>
            <w:r>
              <w:t>variantCode</w:t>
            </w:r>
          </w:p>
        </w:tc>
        <w:tc>
          <w:tcPr>
            <w:tcW w:w="708" w:type="dxa"/>
          </w:tcPr>
          <w:p w14:paraId="051BDDC3" w14:textId="77777777" w:rsidR="000234BB" w:rsidRPr="00D331EF" w:rsidRDefault="000234BB" w:rsidP="00725808">
            <w:pPr>
              <w:pStyle w:val="SmallStandard"/>
            </w:pPr>
            <w:r w:rsidRPr="00574783">
              <w:t>0..*</w:t>
            </w:r>
          </w:p>
        </w:tc>
        <w:tc>
          <w:tcPr>
            <w:tcW w:w="709" w:type="dxa"/>
          </w:tcPr>
          <w:p w14:paraId="191740A2" w14:textId="77777777" w:rsidR="000234BB" w:rsidRPr="00D331EF" w:rsidRDefault="000234BB" w:rsidP="00725808">
            <w:pPr>
              <w:pStyle w:val="SmallStandard"/>
            </w:pPr>
            <w:r w:rsidRPr="00207506">
              <w:t>0..*</w:t>
            </w:r>
          </w:p>
        </w:tc>
        <w:tc>
          <w:tcPr>
            <w:tcW w:w="567" w:type="dxa"/>
          </w:tcPr>
          <w:p w14:paraId="2C174292" w14:textId="77777777" w:rsidR="000234BB" w:rsidRPr="00D331EF" w:rsidRDefault="000234BB" w:rsidP="00725808">
            <w:pPr>
              <w:pStyle w:val="SmallStandard"/>
            </w:pPr>
            <w:r>
              <w:t>N</w:t>
            </w:r>
          </w:p>
        </w:tc>
        <w:tc>
          <w:tcPr>
            <w:tcW w:w="3969" w:type="dxa"/>
          </w:tcPr>
          <w:p w14:paraId="1361ABF7" w14:textId="77777777" w:rsidR="000234BB" w:rsidRDefault="000234BB" w:rsidP="00725808">
            <w:pPr>
              <w:pStyle w:val="SmallStandard"/>
            </w:pPr>
            <w:r w:rsidRPr="00491287">
              <w:t xml:space="preserve">References the VariantCodes that are member of the VariantGroup. </w:t>
            </w:r>
          </w:p>
        </w:tc>
      </w:tr>
    </w:tbl>
    <w:p w14:paraId="4639758C"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1942FD8" w14:textId="77777777" w:rsidTr="00725808">
        <w:tc>
          <w:tcPr>
            <w:tcW w:w="2296" w:type="dxa"/>
            <w:gridSpan w:val="2"/>
          </w:tcPr>
          <w:p w14:paraId="255F43DE"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2BB647A"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7A0A8B70" w14:textId="77777777" w:rsidR="000234BB" w:rsidRDefault="000234BB" w:rsidP="00725808">
            <w:pPr>
              <w:jc w:val="center"/>
              <w:rPr>
                <w:b/>
                <w:sz w:val="16"/>
                <w:szCs w:val="16"/>
                <w:lang w:val="en-GB"/>
              </w:rPr>
            </w:pPr>
            <w:r>
              <w:rPr>
                <w:b/>
                <w:sz w:val="16"/>
                <w:szCs w:val="16"/>
                <w:lang w:val="en-GB"/>
              </w:rPr>
              <w:t>General</w:t>
            </w:r>
          </w:p>
        </w:tc>
      </w:tr>
      <w:tr w:rsidR="000234BB" w:rsidRPr="00720F6F" w14:paraId="45E26658" w14:textId="77777777" w:rsidTr="00725808">
        <w:tc>
          <w:tcPr>
            <w:tcW w:w="1588" w:type="dxa"/>
          </w:tcPr>
          <w:p w14:paraId="2CFC112A" w14:textId="77777777" w:rsidR="000234BB" w:rsidRDefault="000234BB" w:rsidP="00725808">
            <w:pPr>
              <w:rPr>
                <w:b/>
                <w:sz w:val="16"/>
                <w:szCs w:val="16"/>
                <w:lang w:val="en-GB"/>
              </w:rPr>
            </w:pPr>
            <w:r>
              <w:rPr>
                <w:b/>
                <w:sz w:val="16"/>
                <w:szCs w:val="16"/>
                <w:lang w:val="en-GB"/>
              </w:rPr>
              <w:t>Type</w:t>
            </w:r>
          </w:p>
        </w:tc>
        <w:tc>
          <w:tcPr>
            <w:tcW w:w="708" w:type="dxa"/>
          </w:tcPr>
          <w:p w14:paraId="5D2B4BBA" w14:textId="77777777" w:rsidR="000234BB" w:rsidRDefault="000234BB" w:rsidP="00725808">
            <w:pPr>
              <w:rPr>
                <w:b/>
                <w:sz w:val="16"/>
                <w:szCs w:val="16"/>
                <w:lang w:val="en-GB"/>
              </w:rPr>
            </w:pPr>
            <w:r>
              <w:rPr>
                <w:b/>
                <w:sz w:val="16"/>
                <w:szCs w:val="16"/>
                <w:lang w:val="en-GB"/>
              </w:rPr>
              <w:t>Mult</w:t>
            </w:r>
          </w:p>
        </w:tc>
        <w:tc>
          <w:tcPr>
            <w:tcW w:w="1560" w:type="dxa"/>
          </w:tcPr>
          <w:p w14:paraId="6105113F" w14:textId="77777777" w:rsidR="000234BB" w:rsidRDefault="000234BB" w:rsidP="00725808">
            <w:pPr>
              <w:rPr>
                <w:b/>
                <w:sz w:val="16"/>
                <w:szCs w:val="16"/>
                <w:lang w:val="en-GB"/>
              </w:rPr>
            </w:pPr>
            <w:r>
              <w:rPr>
                <w:b/>
                <w:sz w:val="16"/>
                <w:szCs w:val="16"/>
                <w:lang w:val="en-GB"/>
              </w:rPr>
              <w:t>Role</w:t>
            </w:r>
          </w:p>
        </w:tc>
        <w:tc>
          <w:tcPr>
            <w:tcW w:w="708" w:type="dxa"/>
          </w:tcPr>
          <w:p w14:paraId="1A738AFC" w14:textId="77777777" w:rsidR="000234BB" w:rsidRDefault="000234BB" w:rsidP="00725808">
            <w:pPr>
              <w:rPr>
                <w:b/>
                <w:sz w:val="16"/>
                <w:szCs w:val="16"/>
                <w:lang w:val="en-GB"/>
              </w:rPr>
            </w:pPr>
            <w:r>
              <w:rPr>
                <w:b/>
                <w:sz w:val="16"/>
                <w:szCs w:val="16"/>
                <w:lang w:val="en-GB"/>
              </w:rPr>
              <w:t>Mult</w:t>
            </w:r>
          </w:p>
        </w:tc>
        <w:tc>
          <w:tcPr>
            <w:tcW w:w="567" w:type="dxa"/>
          </w:tcPr>
          <w:p w14:paraId="5DA7AB01"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4582DD1" w14:textId="77777777" w:rsidR="000234BB" w:rsidRPr="008359F5" w:rsidRDefault="000234BB" w:rsidP="00725808">
            <w:pPr>
              <w:rPr>
                <w:b/>
                <w:sz w:val="16"/>
                <w:szCs w:val="16"/>
                <w:lang w:val="en-GB"/>
              </w:rPr>
            </w:pPr>
            <w:r>
              <w:rPr>
                <w:b/>
                <w:sz w:val="16"/>
                <w:szCs w:val="16"/>
                <w:lang w:val="en-GB"/>
              </w:rPr>
              <w:t>Comment</w:t>
            </w:r>
          </w:p>
        </w:tc>
      </w:tr>
      <w:tr w:rsidR="000234BB" w:rsidRPr="00CC6307" w14:paraId="3E39EF1C" w14:textId="77777777" w:rsidTr="00725808">
        <w:tc>
          <w:tcPr>
            <w:tcW w:w="1588" w:type="dxa"/>
          </w:tcPr>
          <w:p w14:paraId="197D1962" w14:textId="77777777" w:rsidR="000234BB" w:rsidRPr="00634625" w:rsidRDefault="000234BB" w:rsidP="00725808">
            <w:pPr>
              <w:pStyle w:val="SmallStandard"/>
            </w:pPr>
            <w:r>
              <w:t>VariantStructureNode</w:t>
            </w:r>
          </w:p>
        </w:tc>
        <w:tc>
          <w:tcPr>
            <w:tcW w:w="708" w:type="dxa"/>
          </w:tcPr>
          <w:p w14:paraId="6F438F27" w14:textId="77777777" w:rsidR="000234BB" w:rsidRPr="00D331EF" w:rsidRDefault="000234BB" w:rsidP="00725808">
            <w:pPr>
              <w:pStyle w:val="SmallStandard"/>
            </w:pPr>
            <w:r w:rsidRPr="00D01517">
              <w:t>0..*</w:t>
            </w:r>
          </w:p>
        </w:tc>
        <w:tc>
          <w:tcPr>
            <w:tcW w:w="1560" w:type="dxa"/>
          </w:tcPr>
          <w:p w14:paraId="0DD7C11C" w14:textId="77777777" w:rsidR="000234BB" w:rsidRPr="00132C43" w:rsidRDefault="000234BB" w:rsidP="00725808">
            <w:pPr>
              <w:pStyle w:val="SmallStandard"/>
            </w:pPr>
            <w:r>
              <w:t>containedGroups</w:t>
            </w:r>
          </w:p>
        </w:tc>
        <w:tc>
          <w:tcPr>
            <w:tcW w:w="708" w:type="dxa"/>
          </w:tcPr>
          <w:p w14:paraId="2917FF0E" w14:textId="77777777" w:rsidR="000234BB" w:rsidRPr="00D331EF" w:rsidRDefault="000234BB" w:rsidP="00725808">
            <w:pPr>
              <w:pStyle w:val="SmallStandard"/>
            </w:pPr>
            <w:r w:rsidRPr="00D01517">
              <w:t>0..*</w:t>
            </w:r>
          </w:p>
        </w:tc>
        <w:tc>
          <w:tcPr>
            <w:tcW w:w="567" w:type="dxa"/>
          </w:tcPr>
          <w:p w14:paraId="18A07230" w14:textId="77777777" w:rsidR="000234BB" w:rsidRPr="00D331EF" w:rsidRDefault="000234BB" w:rsidP="00725808">
            <w:pPr>
              <w:pStyle w:val="SmallStandard"/>
            </w:pPr>
            <w:r>
              <w:t>N</w:t>
            </w:r>
          </w:p>
        </w:tc>
        <w:tc>
          <w:tcPr>
            <w:tcW w:w="3969" w:type="dxa"/>
          </w:tcPr>
          <w:p w14:paraId="5E495475" w14:textId="77777777" w:rsidR="000234BB" w:rsidRDefault="000234BB" w:rsidP="00725808"/>
        </w:tc>
      </w:tr>
      <w:tr w:rsidR="000234BB" w:rsidRPr="00CC6307" w14:paraId="64F22292" w14:textId="77777777" w:rsidTr="00725808">
        <w:tc>
          <w:tcPr>
            <w:tcW w:w="1588" w:type="dxa"/>
          </w:tcPr>
          <w:p w14:paraId="4F96E082" w14:textId="77777777" w:rsidR="000234BB" w:rsidRPr="00634625" w:rsidRDefault="000234BB" w:rsidP="00725808">
            <w:pPr>
              <w:pStyle w:val="SmallStandard"/>
            </w:pPr>
            <w:r>
              <w:t>VariantGroupSpecification</w:t>
            </w:r>
          </w:p>
        </w:tc>
        <w:tc>
          <w:tcPr>
            <w:tcW w:w="708" w:type="dxa"/>
          </w:tcPr>
          <w:p w14:paraId="6A2FC52C" w14:textId="77777777" w:rsidR="000234BB" w:rsidRPr="00D331EF" w:rsidRDefault="000234BB" w:rsidP="00725808">
            <w:pPr>
              <w:pStyle w:val="SmallStandard"/>
            </w:pPr>
            <w:r w:rsidRPr="00D01517">
              <w:t>1</w:t>
            </w:r>
          </w:p>
        </w:tc>
        <w:tc>
          <w:tcPr>
            <w:tcW w:w="1560" w:type="dxa"/>
          </w:tcPr>
          <w:p w14:paraId="45AC230B" w14:textId="77777777" w:rsidR="000234BB" w:rsidRPr="00132C43" w:rsidRDefault="000234BB" w:rsidP="00725808">
            <w:pPr>
              <w:pStyle w:val="SmallStandard"/>
            </w:pPr>
            <w:r>
              <w:t>variantGroup</w:t>
            </w:r>
          </w:p>
        </w:tc>
        <w:tc>
          <w:tcPr>
            <w:tcW w:w="708" w:type="dxa"/>
          </w:tcPr>
          <w:p w14:paraId="77C932B6" w14:textId="77777777" w:rsidR="000234BB" w:rsidRPr="00D331EF" w:rsidRDefault="000234BB" w:rsidP="00725808">
            <w:pPr>
              <w:pStyle w:val="SmallStandard"/>
            </w:pPr>
            <w:r w:rsidRPr="00D01517">
              <w:t>0..*</w:t>
            </w:r>
          </w:p>
        </w:tc>
        <w:tc>
          <w:tcPr>
            <w:tcW w:w="567" w:type="dxa"/>
          </w:tcPr>
          <w:p w14:paraId="7CAB6886" w14:textId="77777777" w:rsidR="000234BB" w:rsidRDefault="000234BB" w:rsidP="00725808">
            <w:pPr>
              <w:pStyle w:val="SmallStandard"/>
            </w:pPr>
            <w:r>
              <w:t>Y</w:t>
            </w:r>
          </w:p>
        </w:tc>
        <w:tc>
          <w:tcPr>
            <w:tcW w:w="3969" w:type="dxa"/>
          </w:tcPr>
          <w:p w14:paraId="56D5D8FC" w14:textId="77777777" w:rsidR="000234BB" w:rsidRDefault="000234BB" w:rsidP="00725808">
            <w:pPr>
              <w:pStyle w:val="SmallStandard"/>
            </w:pPr>
            <w:r w:rsidRPr="00491287">
              <w:t>Specifies the individual VariantGroups defined in the VariantGroupSpecification.</w:t>
            </w:r>
          </w:p>
        </w:tc>
      </w:tr>
    </w:tbl>
    <w:p w14:paraId="382531E0"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4" w:name="_2d1f7ef603dfcf40e5d3e947f6df3333"/>
      <w:r>
        <w:rPr>
          <w:lang w:val="en-GB"/>
        </w:rPr>
        <w:t>VariantGroupSpecification</w:t>
      </w:r>
      <w:bookmarkEnd w:id="1694"/>
    </w:p>
    <w:p w14:paraId="05F73B5D" w14:textId="77777777" w:rsidR="000234BB" w:rsidRDefault="000234BB" w:rsidP="000234BB">
      <w:r>
        <w:rPr>
          <w:sz w:val="18"/>
          <w:szCs w:val="18"/>
        </w:rPr>
        <w:t>Specification for the definition of variant groups.</w:t>
      </w:r>
    </w:p>
    <w:p w14:paraId="78AD223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578D89F8" w14:textId="77777777" w:rsidTr="00725808">
        <w:tc>
          <w:tcPr>
            <w:tcW w:w="2013" w:type="dxa"/>
            <w:tcMar>
              <w:top w:w="28" w:type="dxa"/>
              <w:left w:w="28" w:type="dxa"/>
              <w:bottom w:w="28" w:type="dxa"/>
              <w:right w:w="28" w:type="dxa"/>
            </w:tcMar>
          </w:tcPr>
          <w:p w14:paraId="2506AA78"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BC67545" w14:textId="2F1C6D49"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6343F90E" w14:textId="77777777" w:rsidTr="00725808">
        <w:tc>
          <w:tcPr>
            <w:tcW w:w="2013" w:type="dxa"/>
            <w:tcMar>
              <w:top w:w="28" w:type="dxa"/>
              <w:left w:w="28" w:type="dxa"/>
              <w:bottom w:w="28" w:type="dxa"/>
              <w:right w:w="28" w:type="dxa"/>
            </w:tcMar>
          </w:tcPr>
          <w:p w14:paraId="6BF2C7E2"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EB0C4E" w14:textId="77777777" w:rsidR="000234BB" w:rsidRDefault="000234BB" w:rsidP="00725808"/>
        </w:tc>
      </w:tr>
      <w:tr w:rsidR="000234BB" w:rsidRPr="008359F5" w14:paraId="6489D593" w14:textId="77777777" w:rsidTr="00725808">
        <w:tc>
          <w:tcPr>
            <w:tcW w:w="2013" w:type="dxa"/>
            <w:tcMar>
              <w:top w:w="28" w:type="dxa"/>
              <w:left w:w="28" w:type="dxa"/>
              <w:bottom w:w="28" w:type="dxa"/>
              <w:right w:w="28" w:type="dxa"/>
            </w:tcMar>
          </w:tcPr>
          <w:p w14:paraId="41B67D6E"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F6BBA8" w14:textId="77777777" w:rsidR="000234BB" w:rsidRPr="000437C1" w:rsidRDefault="000234BB" w:rsidP="00725808">
            <w:pPr>
              <w:pStyle w:val="SmallStandard"/>
            </w:pPr>
            <w:r>
              <w:t>false</w:t>
            </w:r>
          </w:p>
        </w:tc>
      </w:tr>
    </w:tbl>
    <w:p w14:paraId="16D3556D"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1A0BB3C8" w14:textId="77777777" w:rsidTr="00725808">
        <w:tc>
          <w:tcPr>
            <w:tcW w:w="3856" w:type="dxa"/>
            <w:gridSpan w:val="3"/>
          </w:tcPr>
          <w:p w14:paraId="4480F517" w14:textId="77777777" w:rsidR="000234BB" w:rsidRDefault="000234BB" w:rsidP="00725808">
            <w:pPr>
              <w:jc w:val="center"/>
              <w:rPr>
                <w:b/>
                <w:sz w:val="16"/>
                <w:szCs w:val="16"/>
                <w:lang w:val="en-GB"/>
              </w:rPr>
            </w:pPr>
            <w:r>
              <w:rPr>
                <w:b/>
                <w:sz w:val="16"/>
                <w:szCs w:val="16"/>
                <w:lang w:val="en-GB"/>
              </w:rPr>
              <w:t>Other End</w:t>
            </w:r>
          </w:p>
        </w:tc>
        <w:tc>
          <w:tcPr>
            <w:tcW w:w="708" w:type="dxa"/>
          </w:tcPr>
          <w:p w14:paraId="22473991"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21782AB9" w14:textId="77777777" w:rsidR="000234BB" w:rsidRDefault="000234BB" w:rsidP="00725808">
            <w:pPr>
              <w:jc w:val="center"/>
              <w:rPr>
                <w:b/>
                <w:sz w:val="16"/>
                <w:szCs w:val="16"/>
                <w:lang w:val="en-GB"/>
              </w:rPr>
            </w:pPr>
            <w:r>
              <w:rPr>
                <w:b/>
                <w:sz w:val="16"/>
                <w:szCs w:val="16"/>
                <w:lang w:val="en-GB"/>
              </w:rPr>
              <w:t>General</w:t>
            </w:r>
          </w:p>
        </w:tc>
      </w:tr>
      <w:tr w:rsidR="000234BB" w:rsidRPr="00720F6F" w14:paraId="667D3159" w14:textId="77777777" w:rsidTr="00725808">
        <w:tc>
          <w:tcPr>
            <w:tcW w:w="1573" w:type="dxa"/>
          </w:tcPr>
          <w:p w14:paraId="4DFCB874" w14:textId="77777777" w:rsidR="000234BB" w:rsidRDefault="000234BB" w:rsidP="00725808">
            <w:pPr>
              <w:rPr>
                <w:b/>
                <w:sz w:val="16"/>
                <w:szCs w:val="16"/>
                <w:lang w:val="en-GB"/>
              </w:rPr>
            </w:pPr>
            <w:r>
              <w:rPr>
                <w:b/>
                <w:sz w:val="16"/>
                <w:szCs w:val="16"/>
                <w:lang w:val="en-GB"/>
              </w:rPr>
              <w:t>Type</w:t>
            </w:r>
          </w:p>
        </w:tc>
        <w:tc>
          <w:tcPr>
            <w:tcW w:w="1574" w:type="dxa"/>
          </w:tcPr>
          <w:p w14:paraId="733D07D7" w14:textId="77777777" w:rsidR="000234BB" w:rsidRDefault="000234BB" w:rsidP="00725808">
            <w:pPr>
              <w:rPr>
                <w:b/>
                <w:sz w:val="16"/>
                <w:szCs w:val="16"/>
                <w:lang w:val="en-GB"/>
              </w:rPr>
            </w:pPr>
            <w:r>
              <w:rPr>
                <w:b/>
                <w:sz w:val="16"/>
                <w:szCs w:val="16"/>
                <w:lang w:val="en-GB"/>
              </w:rPr>
              <w:t>Role</w:t>
            </w:r>
          </w:p>
        </w:tc>
        <w:tc>
          <w:tcPr>
            <w:tcW w:w="708" w:type="dxa"/>
          </w:tcPr>
          <w:p w14:paraId="0762AACF" w14:textId="77777777" w:rsidR="000234BB" w:rsidRDefault="000234BB" w:rsidP="00725808">
            <w:pPr>
              <w:rPr>
                <w:b/>
                <w:sz w:val="16"/>
                <w:szCs w:val="16"/>
                <w:lang w:val="en-GB"/>
              </w:rPr>
            </w:pPr>
            <w:r>
              <w:rPr>
                <w:b/>
                <w:sz w:val="16"/>
                <w:szCs w:val="16"/>
                <w:lang w:val="en-GB"/>
              </w:rPr>
              <w:t>Mult</w:t>
            </w:r>
          </w:p>
        </w:tc>
        <w:tc>
          <w:tcPr>
            <w:tcW w:w="709" w:type="dxa"/>
          </w:tcPr>
          <w:p w14:paraId="6F3F89A8" w14:textId="77777777" w:rsidR="000234BB" w:rsidRDefault="000234BB" w:rsidP="00725808">
            <w:pPr>
              <w:rPr>
                <w:b/>
                <w:sz w:val="16"/>
                <w:szCs w:val="16"/>
                <w:lang w:val="en-GB"/>
              </w:rPr>
            </w:pPr>
            <w:r>
              <w:rPr>
                <w:b/>
                <w:sz w:val="16"/>
                <w:szCs w:val="16"/>
                <w:lang w:val="en-GB"/>
              </w:rPr>
              <w:t>Mult</w:t>
            </w:r>
          </w:p>
        </w:tc>
        <w:tc>
          <w:tcPr>
            <w:tcW w:w="567" w:type="dxa"/>
          </w:tcPr>
          <w:p w14:paraId="7390F6A7"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1B5351FE" w14:textId="77777777" w:rsidR="000234BB" w:rsidRPr="008359F5" w:rsidRDefault="000234BB" w:rsidP="00725808">
            <w:pPr>
              <w:rPr>
                <w:b/>
                <w:sz w:val="16"/>
                <w:szCs w:val="16"/>
                <w:lang w:val="en-GB"/>
              </w:rPr>
            </w:pPr>
            <w:r>
              <w:rPr>
                <w:b/>
                <w:sz w:val="16"/>
                <w:szCs w:val="16"/>
                <w:lang w:val="en-GB"/>
              </w:rPr>
              <w:t>Comment</w:t>
            </w:r>
          </w:p>
        </w:tc>
      </w:tr>
      <w:tr w:rsidR="000234BB" w:rsidRPr="00CC6307" w14:paraId="635EABE8" w14:textId="77777777" w:rsidTr="00725808">
        <w:tc>
          <w:tcPr>
            <w:tcW w:w="1573" w:type="dxa"/>
          </w:tcPr>
          <w:p w14:paraId="6BDB0663" w14:textId="77777777" w:rsidR="000234BB" w:rsidRPr="00634625" w:rsidRDefault="000234BB" w:rsidP="00725808">
            <w:pPr>
              <w:pStyle w:val="SmallStandard"/>
            </w:pPr>
            <w:r>
              <w:lastRenderedPageBreak/>
              <w:t>VariantGroup</w:t>
            </w:r>
          </w:p>
        </w:tc>
        <w:tc>
          <w:tcPr>
            <w:tcW w:w="1574" w:type="dxa"/>
          </w:tcPr>
          <w:p w14:paraId="4C90E2C0" w14:textId="77777777" w:rsidR="000234BB" w:rsidRPr="00132C43" w:rsidRDefault="000234BB" w:rsidP="00725808">
            <w:pPr>
              <w:pStyle w:val="SmallStandard"/>
            </w:pPr>
            <w:r>
              <w:t>variantGroup</w:t>
            </w:r>
          </w:p>
        </w:tc>
        <w:tc>
          <w:tcPr>
            <w:tcW w:w="708" w:type="dxa"/>
          </w:tcPr>
          <w:p w14:paraId="6D57B10B" w14:textId="77777777" w:rsidR="000234BB" w:rsidRPr="00D331EF" w:rsidRDefault="000234BB" w:rsidP="00725808">
            <w:pPr>
              <w:pStyle w:val="SmallStandard"/>
            </w:pPr>
            <w:r w:rsidRPr="00574783">
              <w:t>0..*</w:t>
            </w:r>
          </w:p>
        </w:tc>
        <w:tc>
          <w:tcPr>
            <w:tcW w:w="709" w:type="dxa"/>
          </w:tcPr>
          <w:p w14:paraId="582FF645" w14:textId="77777777" w:rsidR="000234BB" w:rsidRPr="00D331EF" w:rsidRDefault="000234BB" w:rsidP="00725808">
            <w:pPr>
              <w:pStyle w:val="SmallStandard"/>
            </w:pPr>
            <w:r w:rsidRPr="00207506">
              <w:t>1</w:t>
            </w:r>
          </w:p>
        </w:tc>
        <w:tc>
          <w:tcPr>
            <w:tcW w:w="567" w:type="dxa"/>
          </w:tcPr>
          <w:p w14:paraId="430797E6" w14:textId="77777777" w:rsidR="000234BB" w:rsidRDefault="000234BB" w:rsidP="00725808">
            <w:pPr>
              <w:pStyle w:val="SmallStandard"/>
            </w:pPr>
            <w:r>
              <w:t>Y</w:t>
            </w:r>
          </w:p>
        </w:tc>
        <w:tc>
          <w:tcPr>
            <w:tcW w:w="3969" w:type="dxa"/>
          </w:tcPr>
          <w:p w14:paraId="155B1C70" w14:textId="77777777" w:rsidR="000234BB" w:rsidRDefault="000234BB" w:rsidP="00725808">
            <w:pPr>
              <w:pStyle w:val="SmallStandard"/>
            </w:pPr>
            <w:r w:rsidRPr="00491287">
              <w:t>Specifies the individual VariantGroups defined in the VariantGroupSpecification.</w:t>
            </w:r>
          </w:p>
        </w:tc>
      </w:tr>
    </w:tbl>
    <w:p w14:paraId="41F5DE77"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5" w:name="_c645791237366dbfd7abd873b42b1ad1"/>
      <w:r>
        <w:rPr>
          <w:lang w:val="en-GB"/>
        </w:rPr>
        <w:t>VariantStructureNode</w:t>
      </w:r>
      <w:bookmarkEnd w:id="1695"/>
    </w:p>
    <w:p w14:paraId="10644663" w14:textId="77777777" w:rsidR="000234BB" w:rsidRDefault="000234BB" w:rsidP="000234BB">
      <w:r>
        <w:rPr>
          <w:i/>
          <w:iCs/>
          <w:sz w:val="18"/>
          <w:szCs w:val="18"/>
        </w:rPr>
        <w:t>VariantStructureNodes</w:t>
      </w:r>
      <w:r>
        <w:rPr>
          <w:sz w:val="18"/>
          <w:szCs w:val="18"/>
        </w:rPr>
        <w:t xml:space="preserve"> can be used to define a hierarchical structure on </w:t>
      </w:r>
      <w:r>
        <w:rPr>
          <w:i/>
          <w:iCs/>
          <w:sz w:val="18"/>
          <w:szCs w:val="18"/>
        </w:rPr>
        <w:t>VariantGroups</w:t>
      </w:r>
      <w:r>
        <w:rPr>
          <w:sz w:val="18"/>
          <w:szCs w:val="18"/>
        </w:rPr>
        <w:t xml:space="preserve">. Every </w:t>
      </w:r>
      <w:r>
        <w:rPr>
          <w:i/>
          <w:iCs/>
          <w:sz w:val="18"/>
          <w:szCs w:val="18"/>
        </w:rPr>
        <w:t>VariantStructureNodes</w:t>
      </w:r>
      <w:r>
        <w:rPr>
          <w:sz w:val="18"/>
          <w:szCs w:val="18"/>
        </w:rPr>
        <w:t xml:space="preserve"> can reference </w:t>
      </w:r>
      <w:r>
        <w:rPr>
          <w:i/>
          <w:iCs/>
          <w:sz w:val="18"/>
          <w:szCs w:val="18"/>
        </w:rPr>
        <w:t>VariantGroups</w:t>
      </w:r>
      <w:r>
        <w:rPr>
          <w:sz w:val="18"/>
          <w:szCs w:val="18"/>
        </w:rPr>
        <w:t xml:space="preserve"> and </w:t>
      </w:r>
      <w:r>
        <w:rPr>
          <w:i/>
          <w:iCs/>
          <w:sz w:val="18"/>
          <w:szCs w:val="18"/>
        </w:rPr>
        <w:t>VariantStructureNodes</w:t>
      </w:r>
      <w:r>
        <w:rPr>
          <w:sz w:val="18"/>
          <w:szCs w:val="18"/>
        </w:rPr>
        <w:t xml:space="preserve"> as children.</w:t>
      </w:r>
    </w:p>
    <w:p w14:paraId="71ECFE8E"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895FBF1" w14:textId="77777777" w:rsidTr="00725808">
        <w:tc>
          <w:tcPr>
            <w:tcW w:w="2013" w:type="dxa"/>
            <w:tcMar>
              <w:top w:w="28" w:type="dxa"/>
              <w:left w:w="28" w:type="dxa"/>
              <w:bottom w:w="28" w:type="dxa"/>
              <w:right w:w="28" w:type="dxa"/>
            </w:tcMar>
          </w:tcPr>
          <w:p w14:paraId="2BEE8F70"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018D48" w14:textId="709951F9" w:rsidR="000234BB" w:rsidRPr="00620BBE" w:rsidRDefault="004714EB" w:rsidP="00725808">
            <w:pPr>
              <w:pStyle w:val="SmallStandard"/>
            </w:pPr>
            <w:hyperlink w:anchor="_12ace44fae67df570efb09fb1167449a" w:history="1">
              <w:r w:rsidR="000234BB" w:rsidRPr="00620BBE">
                <w:rPr>
                  <w:rStyle w:val="Hyperlink"/>
                  <w:rFonts w:eastAsiaTheme="majorEastAsia"/>
                </w:rPr>
                <w:t>ExtendableElement</w:t>
              </w:r>
            </w:hyperlink>
          </w:p>
        </w:tc>
      </w:tr>
      <w:tr w:rsidR="000234BB" w:rsidRPr="008359F5" w14:paraId="220C2853" w14:textId="77777777" w:rsidTr="00725808">
        <w:tc>
          <w:tcPr>
            <w:tcW w:w="2013" w:type="dxa"/>
            <w:tcMar>
              <w:top w:w="28" w:type="dxa"/>
              <w:left w:w="28" w:type="dxa"/>
              <w:bottom w:w="28" w:type="dxa"/>
              <w:right w:w="28" w:type="dxa"/>
            </w:tcMar>
          </w:tcPr>
          <w:p w14:paraId="1CEF1EE6"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8128EF" w14:textId="77777777" w:rsidR="000234BB" w:rsidRDefault="000234BB" w:rsidP="00725808"/>
        </w:tc>
      </w:tr>
      <w:tr w:rsidR="000234BB" w:rsidRPr="008359F5" w14:paraId="7AF9CCEF" w14:textId="77777777" w:rsidTr="00725808">
        <w:tc>
          <w:tcPr>
            <w:tcW w:w="2013" w:type="dxa"/>
            <w:tcMar>
              <w:top w:w="28" w:type="dxa"/>
              <w:left w:w="28" w:type="dxa"/>
              <w:bottom w:w="28" w:type="dxa"/>
              <w:right w:w="28" w:type="dxa"/>
            </w:tcMar>
          </w:tcPr>
          <w:p w14:paraId="4773C747"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B0C170" w14:textId="77777777" w:rsidR="000234BB" w:rsidRPr="000437C1" w:rsidRDefault="000234BB" w:rsidP="00725808">
            <w:pPr>
              <w:pStyle w:val="SmallStandard"/>
            </w:pPr>
            <w:r>
              <w:t>false</w:t>
            </w:r>
          </w:p>
        </w:tc>
      </w:tr>
    </w:tbl>
    <w:p w14:paraId="5C37F890"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0234BB" w:rsidRPr="00D21799" w14:paraId="451A9F99" w14:textId="77777777" w:rsidTr="00725808">
        <w:tc>
          <w:tcPr>
            <w:tcW w:w="2013" w:type="dxa"/>
            <w:tcMar>
              <w:top w:w="28" w:type="dxa"/>
              <w:left w:w="28" w:type="dxa"/>
              <w:bottom w:w="28" w:type="dxa"/>
              <w:right w:w="28" w:type="dxa"/>
            </w:tcMar>
          </w:tcPr>
          <w:p w14:paraId="6A47A35F" w14:textId="77777777" w:rsidR="000234BB" w:rsidRPr="00D21799" w:rsidRDefault="000234BB" w:rsidP="00725808">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9536567" w14:textId="77777777" w:rsidR="000234BB" w:rsidRPr="00D21799" w:rsidRDefault="000234BB" w:rsidP="00725808">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F65FDDA" w14:textId="77777777" w:rsidR="000234BB" w:rsidRPr="00D21799" w:rsidRDefault="000234BB" w:rsidP="00725808">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6C88171" w14:textId="77777777" w:rsidR="000234BB" w:rsidRPr="00D21799" w:rsidRDefault="000234BB" w:rsidP="00725808">
            <w:pPr>
              <w:rPr>
                <w:b/>
                <w:sz w:val="16"/>
                <w:szCs w:val="16"/>
                <w:lang w:val="fr-FR"/>
              </w:rPr>
            </w:pPr>
            <w:r w:rsidRPr="00D21799">
              <w:rPr>
                <w:b/>
                <w:sz w:val="16"/>
                <w:szCs w:val="16"/>
                <w:lang w:val="fr-FR"/>
              </w:rPr>
              <w:t>Comment</w:t>
            </w:r>
          </w:p>
        </w:tc>
      </w:tr>
      <w:tr w:rsidR="000234BB" w:rsidRPr="006675E2" w14:paraId="4C4504F1" w14:textId="77777777" w:rsidTr="00725808">
        <w:tc>
          <w:tcPr>
            <w:tcW w:w="2013" w:type="dxa"/>
            <w:tcMar>
              <w:top w:w="28" w:type="dxa"/>
              <w:left w:w="28" w:type="dxa"/>
              <w:bottom w:w="28" w:type="dxa"/>
              <w:right w:w="28" w:type="dxa"/>
            </w:tcMar>
          </w:tcPr>
          <w:p w14:paraId="2969785D" w14:textId="77777777" w:rsidR="000234BB" w:rsidRPr="00620BBE" w:rsidRDefault="000234BB" w:rsidP="00725808">
            <w:pPr>
              <w:pStyle w:val="SmallStandard"/>
            </w:pPr>
            <w:r w:rsidRPr="00620BBE">
              <w:t>identification</w:t>
            </w:r>
          </w:p>
        </w:tc>
        <w:tc>
          <w:tcPr>
            <w:tcW w:w="1559" w:type="dxa"/>
            <w:tcMar>
              <w:top w:w="28" w:type="dxa"/>
              <w:left w:w="28" w:type="dxa"/>
              <w:bottom w:w="28" w:type="dxa"/>
              <w:right w:w="28" w:type="dxa"/>
            </w:tcMar>
          </w:tcPr>
          <w:p w14:paraId="4E3B6213" w14:textId="77777777" w:rsidR="000234BB" w:rsidRPr="008359F5" w:rsidRDefault="000234BB" w:rsidP="00725808">
            <w:pPr>
              <w:pStyle w:val="SmallStandard"/>
            </w:pPr>
            <w:r w:rsidRPr="00D21799">
              <w:t>String</w:t>
            </w:r>
          </w:p>
        </w:tc>
        <w:tc>
          <w:tcPr>
            <w:tcW w:w="709" w:type="dxa"/>
            <w:tcMar>
              <w:top w:w="28" w:type="dxa"/>
              <w:left w:w="28" w:type="dxa"/>
              <w:bottom w:w="28" w:type="dxa"/>
              <w:right w:w="28" w:type="dxa"/>
            </w:tcMar>
          </w:tcPr>
          <w:p w14:paraId="572E4805" w14:textId="77777777" w:rsidR="000234BB" w:rsidRPr="008359F5" w:rsidRDefault="000234BB" w:rsidP="00725808">
            <w:pPr>
              <w:pStyle w:val="SmallStandard"/>
            </w:pPr>
            <w:r w:rsidRPr="008359F5">
              <w:t>1</w:t>
            </w:r>
          </w:p>
        </w:tc>
        <w:tc>
          <w:tcPr>
            <w:tcW w:w="4819" w:type="dxa"/>
            <w:tcMar>
              <w:top w:w="28" w:type="dxa"/>
              <w:left w:w="28" w:type="dxa"/>
              <w:bottom w:w="28" w:type="dxa"/>
              <w:right w:w="28" w:type="dxa"/>
            </w:tcMar>
          </w:tcPr>
          <w:p w14:paraId="258DCED8" w14:textId="77777777" w:rsidR="000234BB" w:rsidRDefault="000234BB" w:rsidP="00725808">
            <w:pPr>
              <w:jc w:val="left"/>
            </w:pPr>
            <w:r>
              <w:rPr>
                <w:sz w:val="16"/>
                <w:szCs w:val="16"/>
              </w:rPr>
              <w:t>Specifies a unique identification of the variant code.</w:t>
            </w:r>
          </w:p>
        </w:tc>
      </w:tr>
      <w:tr w:rsidR="000234BB" w:rsidRPr="006675E2" w14:paraId="1E8F8CD7" w14:textId="77777777" w:rsidTr="00725808">
        <w:tc>
          <w:tcPr>
            <w:tcW w:w="2013" w:type="dxa"/>
            <w:tcMar>
              <w:top w:w="28" w:type="dxa"/>
              <w:left w:w="28" w:type="dxa"/>
              <w:bottom w:w="28" w:type="dxa"/>
              <w:right w:w="28" w:type="dxa"/>
            </w:tcMar>
          </w:tcPr>
          <w:p w14:paraId="0EDB6E8A" w14:textId="77777777" w:rsidR="000234BB" w:rsidRPr="00620BBE" w:rsidRDefault="000234BB" w:rsidP="00725808">
            <w:pPr>
              <w:pStyle w:val="SmallStandard"/>
            </w:pPr>
            <w:r w:rsidRPr="00620BBE">
              <w:t>aliasId</w:t>
            </w:r>
          </w:p>
        </w:tc>
        <w:tc>
          <w:tcPr>
            <w:tcW w:w="1559" w:type="dxa"/>
            <w:tcMar>
              <w:top w:w="28" w:type="dxa"/>
              <w:left w:w="28" w:type="dxa"/>
              <w:bottom w:w="28" w:type="dxa"/>
              <w:right w:w="28" w:type="dxa"/>
            </w:tcMar>
          </w:tcPr>
          <w:p w14:paraId="132C6792" w14:textId="77777777" w:rsidR="000234BB" w:rsidRPr="008359F5" w:rsidRDefault="000234BB" w:rsidP="00725808">
            <w:pPr>
              <w:pStyle w:val="SmallStandard"/>
            </w:pPr>
            <w:r w:rsidRPr="00D21799">
              <w:t>AliasIdentification</w:t>
            </w:r>
          </w:p>
        </w:tc>
        <w:tc>
          <w:tcPr>
            <w:tcW w:w="709" w:type="dxa"/>
            <w:tcMar>
              <w:top w:w="28" w:type="dxa"/>
              <w:left w:w="28" w:type="dxa"/>
              <w:bottom w:w="28" w:type="dxa"/>
              <w:right w:w="28" w:type="dxa"/>
            </w:tcMar>
          </w:tcPr>
          <w:p w14:paraId="298E11CD"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4A4D9D12" w14:textId="77777777" w:rsidR="000234BB" w:rsidRDefault="000234BB" w:rsidP="00725808">
            <w:pPr>
              <w:jc w:val="left"/>
            </w:pPr>
            <w:r>
              <w:rPr>
                <w:sz w:val="16"/>
                <w:szCs w:val="16"/>
              </w:rPr>
              <w:t>Room to specify additional identifiers for the VariantStructureNode.</w:t>
            </w:r>
          </w:p>
        </w:tc>
      </w:tr>
      <w:tr w:rsidR="000234BB" w:rsidRPr="006675E2" w14:paraId="0560B07A" w14:textId="77777777" w:rsidTr="00725808">
        <w:tc>
          <w:tcPr>
            <w:tcW w:w="2013" w:type="dxa"/>
            <w:tcMar>
              <w:top w:w="28" w:type="dxa"/>
              <w:left w:w="28" w:type="dxa"/>
              <w:bottom w:w="28" w:type="dxa"/>
              <w:right w:w="28" w:type="dxa"/>
            </w:tcMar>
          </w:tcPr>
          <w:p w14:paraId="041ACAA8" w14:textId="77777777" w:rsidR="000234BB" w:rsidRPr="00620BBE" w:rsidRDefault="000234BB" w:rsidP="00725808">
            <w:pPr>
              <w:pStyle w:val="SmallStandard"/>
            </w:pPr>
            <w:r w:rsidRPr="00620BBE">
              <w:t>abbreviation</w:t>
            </w:r>
          </w:p>
        </w:tc>
        <w:tc>
          <w:tcPr>
            <w:tcW w:w="1559" w:type="dxa"/>
            <w:tcMar>
              <w:top w:w="28" w:type="dxa"/>
              <w:left w:w="28" w:type="dxa"/>
              <w:bottom w:w="28" w:type="dxa"/>
              <w:right w:w="28" w:type="dxa"/>
            </w:tcMar>
          </w:tcPr>
          <w:p w14:paraId="12DD4B80" w14:textId="77777777" w:rsidR="000234BB" w:rsidRPr="008359F5" w:rsidRDefault="000234BB" w:rsidP="00725808">
            <w:pPr>
              <w:pStyle w:val="SmallStandard"/>
            </w:pPr>
            <w:r w:rsidRPr="00D21799">
              <w:t>LocalizedString</w:t>
            </w:r>
          </w:p>
        </w:tc>
        <w:tc>
          <w:tcPr>
            <w:tcW w:w="709" w:type="dxa"/>
            <w:tcMar>
              <w:top w:w="28" w:type="dxa"/>
              <w:left w:w="28" w:type="dxa"/>
              <w:bottom w:w="28" w:type="dxa"/>
              <w:right w:w="28" w:type="dxa"/>
            </w:tcMar>
          </w:tcPr>
          <w:p w14:paraId="4EA63761" w14:textId="77777777" w:rsidR="000234BB" w:rsidRPr="008359F5" w:rsidRDefault="000234BB" w:rsidP="00725808">
            <w:pPr>
              <w:pStyle w:val="SmallStandard"/>
            </w:pPr>
            <w:r w:rsidRPr="008359F5">
              <w:t>0..1</w:t>
            </w:r>
          </w:p>
        </w:tc>
        <w:tc>
          <w:tcPr>
            <w:tcW w:w="4819" w:type="dxa"/>
            <w:tcMar>
              <w:top w:w="28" w:type="dxa"/>
              <w:left w:w="28" w:type="dxa"/>
              <w:bottom w:w="28" w:type="dxa"/>
              <w:right w:w="28" w:type="dxa"/>
            </w:tcMar>
          </w:tcPr>
          <w:p w14:paraId="59A761D3" w14:textId="77777777" w:rsidR="000234BB" w:rsidRDefault="000234BB" w:rsidP="00725808">
            <w:pPr>
              <w:jc w:val="left"/>
            </w:pPr>
            <w:r>
              <w:rPr>
                <w:sz w:val="16"/>
                <w:szCs w:val="16"/>
              </w:rPr>
              <w:t>Room for a human readable short name, title etc. of the VariantGroup.</w:t>
            </w:r>
          </w:p>
        </w:tc>
      </w:tr>
      <w:tr w:rsidR="000234BB" w:rsidRPr="006675E2" w14:paraId="440FDFCB" w14:textId="77777777" w:rsidTr="00725808">
        <w:tc>
          <w:tcPr>
            <w:tcW w:w="2013" w:type="dxa"/>
            <w:tcMar>
              <w:top w:w="28" w:type="dxa"/>
              <w:left w:w="28" w:type="dxa"/>
              <w:bottom w:w="28" w:type="dxa"/>
              <w:right w:w="28" w:type="dxa"/>
            </w:tcMar>
          </w:tcPr>
          <w:p w14:paraId="695EDD1C" w14:textId="77777777" w:rsidR="000234BB" w:rsidRPr="00620BBE" w:rsidRDefault="000234BB" w:rsidP="00725808">
            <w:pPr>
              <w:pStyle w:val="SmallStandard"/>
            </w:pPr>
            <w:r w:rsidRPr="00620BBE">
              <w:t>description</w:t>
            </w:r>
          </w:p>
        </w:tc>
        <w:tc>
          <w:tcPr>
            <w:tcW w:w="1559" w:type="dxa"/>
            <w:tcMar>
              <w:top w:w="28" w:type="dxa"/>
              <w:left w:w="28" w:type="dxa"/>
              <w:bottom w:w="28" w:type="dxa"/>
              <w:right w:w="28" w:type="dxa"/>
            </w:tcMar>
          </w:tcPr>
          <w:p w14:paraId="77555C20" w14:textId="77777777" w:rsidR="000234BB" w:rsidRPr="008359F5" w:rsidRDefault="000234BB" w:rsidP="00725808">
            <w:pPr>
              <w:pStyle w:val="SmallStandard"/>
            </w:pPr>
            <w:r w:rsidRPr="00D21799">
              <w:t>AbstractLocalizedString</w:t>
            </w:r>
          </w:p>
        </w:tc>
        <w:tc>
          <w:tcPr>
            <w:tcW w:w="709" w:type="dxa"/>
            <w:tcMar>
              <w:top w:w="28" w:type="dxa"/>
              <w:left w:w="28" w:type="dxa"/>
              <w:bottom w:w="28" w:type="dxa"/>
              <w:right w:w="28" w:type="dxa"/>
            </w:tcMar>
          </w:tcPr>
          <w:p w14:paraId="20BC397A" w14:textId="77777777" w:rsidR="000234BB" w:rsidRPr="008359F5" w:rsidRDefault="000234BB" w:rsidP="00725808">
            <w:pPr>
              <w:pStyle w:val="SmallStandard"/>
            </w:pPr>
            <w:r w:rsidRPr="008359F5">
              <w:t>0..*</w:t>
            </w:r>
          </w:p>
        </w:tc>
        <w:tc>
          <w:tcPr>
            <w:tcW w:w="4819" w:type="dxa"/>
            <w:tcMar>
              <w:top w:w="28" w:type="dxa"/>
              <w:left w:w="28" w:type="dxa"/>
              <w:bottom w:w="28" w:type="dxa"/>
              <w:right w:w="28" w:type="dxa"/>
            </w:tcMar>
          </w:tcPr>
          <w:p w14:paraId="6FF5CEEA" w14:textId="77777777" w:rsidR="000234BB" w:rsidRDefault="000234BB" w:rsidP="00725808">
            <w:pPr>
              <w:jc w:val="left"/>
            </w:pPr>
            <w:r>
              <w:rPr>
                <w:sz w:val="16"/>
                <w:szCs w:val="16"/>
              </w:rPr>
              <w:t>On optional human readable description of the variant group.</w:t>
            </w:r>
          </w:p>
        </w:tc>
      </w:tr>
    </w:tbl>
    <w:p w14:paraId="3009411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6B0BAA21" w14:textId="77777777" w:rsidTr="00725808">
        <w:tc>
          <w:tcPr>
            <w:tcW w:w="3856" w:type="dxa"/>
            <w:gridSpan w:val="3"/>
          </w:tcPr>
          <w:p w14:paraId="6E130118" w14:textId="77777777" w:rsidR="000234BB" w:rsidRDefault="000234BB" w:rsidP="00725808">
            <w:pPr>
              <w:jc w:val="center"/>
              <w:rPr>
                <w:b/>
                <w:sz w:val="16"/>
                <w:szCs w:val="16"/>
                <w:lang w:val="en-GB"/>
              </w:rPr>
            </w:pPr>
            <w:r>
              <w:rPr>
                <w:b/>
                <w:sz w:val="16"/>
                <w:szCs w:val="16"/>
                <w:lang w:val="en-GB"/>
              </w:rPr>
              <w:t>Other End</w:t>
            </w:r>
          </w:p>
        </w:tc>
        <w:tc>
          <w:tcPr>
            <w:tcW w:w="708" w:type="dxa"/>
          </w:tcPr>
          <w:p w14:paraId="6A1DEB94"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18E38255" w14:textId="77777777" w:rsidR="000234BB" w:rsidRDefault="000234BB" w:rsidP="00725808">
            <w:pPr>
              <w:jc w:val="center"/>
              <w:rPr>
                <w:b/>
                <w:sz w:val="16"/>
                <w:szCs w:val="16"/>
                <w:lang w:val="en-GB"/>
              </w:rPr>
            </w:pPr>
            <w:r>
              <w:rPr>
                <w:b/>
                <w:sz w:val="16"/>
                <w:szCs w:val="16"/>
                <w:lang w:val="en-GB"/>
              </w:rPr>
              <w:t>General</w:t>
            </w:r>
          </w:p>
        </w:tc>
      </w:tr>
      <w:tr w:rsidR="000234BB" w:rsidRPr="00720F6F" w14:paraId="632E7802" w14:textId="77777777" w:rsidTr="00725808">
        <w:tc>
          <w:tcPr>
            <w:tcW w:w="1573" w:type="dxa"/>
          </w:tcPr>
          <w:p w14:paraId="398A971E" w14:textId="77777777" w:rsidR="000234BB" w:rsidRDefault="000234BB" w:rsidP="00725808">
            <w:pPr>
              <w:rPr>
                <w:b/>
                <w:sz w:val="16"/>
                <w:szCs w:val="16"/>
                <w:lang w:val="en-GB"/>
              </w:rPr>
            </w:pPr>
            <w:r>
              <w:rPr>
                <w:b/>
                <w:sz w:val="16"/>
                <w:szCs w:val="16"/>
                <w:lang w:val="en-GB"/>
              </w:rPr>
              <w:t>Type</w:t>
            </w:r>
          </w:p>
        </w:tc>
        <w:tc>
          <w:tcPr>
            <w:tcW w:w="1574" w:type="dxa"/>
          </w:tcPr>
          <w:p w14:paraId="14D43FBB" w14:textId="77777777" w:rsidR="000234BB" w:rsidRDefault="000234BB" w:rsidP="00725808">
            <w:pPr>
              <w:rPr>
                <w:b/>
                <w:sz w:val="16"/>
                <w:szCs w:val="16"/>
                <w:lang w:val="en-GB"/>
              </w:rPr>
            </w:pPr>
            <w:r>
              <w:rPr>
                <w:b/>
                <w:sz w:val="16"/>
                <w:szCs w:val="16"/>
                <w:lang w:val="en-GB"/>
              </w:rPr>
              <w:t>Role</w:t>
            </w:r>
          </w:p>
        </w:tc>
        <w:tc>
          <w:tcPr>
            <w:tcW w:w="708" w:type="dxa"/>
          </w:tcPr>
          <w:p w14:paraId="2D9D96A4" w14:textId="77777777" w:rsidR="000234BB" w:rsidRDefault="000234BB" w:rsidP="00725808">
            <w:pPr>
              <w:rPr>
                <w:b/>
                <w:sz w:val="16"/>
                <w:szCs w:val="16"/>
                <w:lang w:val="en-GB"/>
              </w:rPr>
            </w:pPr>
            <w:r>
              <w:rPr>
                <w:b/>
                <w:sz w:val="16"/>
                <w:szCs w:val="16"/>
                <w:lang w:val="en-GB"/>
              </w:rPr>
              <w:t>Mult</w:t>
            </w:r>
          </w:p>
        </w:tc>
        <w:tc>
          <w:tcPr>
            <w:tcW w:w="709" w:type="dxa"/>
          </w:tcPr>
          <w:p w14:paraId="11A8E3C7" w14:textId="77777777" w:rsidR="000234BB" w:rsidRDefault="000234BB" w:rsidP="00725808">
            <w:pPr>
              <w:rPr>
                <w:b/>
                <w:sz w:val="16"/>
                <w:szCs w:val="16"/>
                <w:lang w:val="en-GB"/>
              </w:rPr>
            </w:pPr>
            <w:r>
              <w:rPr>
                <w:b/>
                <w:sz w:val="16"/>
                <w:szCs w:val="16"/>
                <w:lang w:val="en-GB"/>
              </w:rPr>
              <w:t>Mult</w:t>
            </w:r>
          </w:p>
        </w:tc>
        <w:tc>
          <w:tcPr>
            <w:tcW w:w="567" w:type="dxa"/>
          </w:tcPr>
          <w:p w14:paraId="173706BD"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350A320A" w14:textId="77777777" w:rsidR="000234BB" w:rsidRPr="008359F5" w:rsidRDefault="000234BB" w:rsidP="00725808">
            <w:pPr>
              <w:rPr>
                <w:b/>
                <w:sz w:val="16"/>
                <w:szCs w:val="16"/>
                <w:lang w:val="en-GB"/>
              </w:rPr>
            </w:pPr>
            <w:r>
              <w:rPr>
                <w:b/>
                <w:sz w:val="16"/>
                <w:szCs w:val="16"/>
                <w:lang w:val="en-GB"/>
              </w:rPr>
              <w:t>Comment</w:t>
            </w:r>
          </w:p>
        </w:tc>
      </w:tr>
      <w:tr w:rsidR="000234BB" w:rsidRPr="00CC6307" w14:paraId="1874F419" w14:textId="77777777" w:rsidTr="00725808">
        <w:tc>
          <w:tcPr>
            <w:tcW w:w="1573" w:type="dxa"/>
          </w:tcPr>
          <w:p w14:paraId="08BEBE6B" w14:textId="77777777" w:rsidR="000234BB" w:rsidRPr="00634625" w:rsidRDefault="000234BB" w:rsidP="00725808">
            <w:pPr>
              <w:pStyle w:val="SmallStandard"/>
            </w:pPr>
            <w:r>
              <w:t>VariantGroup</w:t>
            </w:r>
          </w:p>
        </w:tc>
        <w:tc>
          <w:tcPr>
            <w:tcW w:w="1574" w:type="dxa"/>
          </w:tcPr>
          <w:p w14:paraId="189BD29C" w14:textId="77777777" w:rsidR="000234BB" w:rsidRPr="00132C43" w:rsidRDefault="000234BB" w:rsidP="00725808">
            <w:pPr>
              <w:pStyle w:val="SmallStandard"/>
            </w:pPr>
            <w:r>
              <w:t>containedGroups</w:t>
            </w:r>
          </w:p>
        </w:tc>
        <w:tc>
          <w:tcPr>
            <w:tcW w:w="708" w:type="dxa"/>
          </w:tcPr>
          <w:p w14:paraId="2CEB65F1" w14:textId="77777777" w:rsidR="000234BB" w:rsidRPr="00D331EF" w:rsidRDefault="000234BB" w:rsidP="00725808">
            <w:pPr>
              <w:pStyle w:val="SmallStandard"/>
            </w:pPr>
            <w:r w:rsidRPr="00574783">
              <w:t>0..*</w:t>
            </w:r>
          </w:p>
        </w:tc>
        <w:tc>
          <w:tcPr>
            <w:tcW w:w="709" w:type="dxa"/>
          </w:tcPr>
          <w:p w14:paraId="5DB29C06" w14:textId="77777777" w:rsidR="000234BB" w:rsidRPr="00D331EF" w:rsidRDefault="000234BB" w:rsidP="00725808">
            <w:pPr>
              <w:pStyle w:val="SmallStandard"/>
            </w:pPr>
            <w:r w:rsidRPr="00207506">
              <w:t>0..*</w:t>
            </w:r>
          </w:p>
        </w:tc>
        <w:tc>
          <w:tcPr>
            <w:tcW w:w="567" w:type="dxa"/>
          </w:tcPr>
          <w:p w14:paraId="28188B57" w14:textId="77777777" w:rsidR="000234BB" w:rsidRPr="00D331EF" w:rsidRDefault="000234BB" w:rsidP="00725808">
            <w:pPr>
              <w:pStyle w:val="SmallStandard"/>
            </w:pPr>
            <w:r>
              <w:t>N</w:t>
            </w:r>
          </w:p>
        </w:tc>
        <w:tc>
          <w:tcPr>
            <w:tcW w:w="3969" w:type="dxa"/>
          </w:tcPr>
          <w:p w14:paraId="50A6576E" w14:textId="77777777" w:rsidR="000234BB" w:rsidRDefault="000234BB" w:rsidP="00725808"/>
        </w:tc>
      </w:tr>
    </w:tbl>
    <w:p w14:paraId="59C53474"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0234BB" w:rsidRPr="00720F6F" w14:paraId="0C5EEEAD" w14:textId="77777777" w:rsidTr="00725808">
        <w:tc>
          <w:tcPr>
            <w:tcW w:w="2296" w:type="dxa"/>
            <w:gridSpan w:val="2"/>
          </w:tcPr>
          <w:p w14:paraId="7D7A2A04" w14:textId="77777777" w:rsidR="000234BB" w:rsidRDefault="000234BB" w:rsidP="00725808">
            <w:pPr>
              <w:jc w:val="center"/>
              <w:rPr>
                <w:b/>
                <w:sz w:val="16"/>
                <w:szCs w:val="16"/>
                <w:lang w:val="en-GB"/>
              </w:rPr>
            </w:pPr>
            <w:r>
              <w:rPr>
                <w:b/>
                <w:sz w:val="16"/>
                <w:szCs w:val="16"/>
                <w:lang w:val="en-GB"/>
              </w:rPr>
              <w:t>Other End</w:t>
            </w:r>
          </w:p>
        </w:tc>
        <w:tc>
          <w:tcPr>
            <w:tcW w:w="2268" w:type="dxa"/>
            <w:gridSpan w:val="2"/>
          </w:tcPr>
          <w:p w14:paraId="52AAE086" w14:textId="77777777" w:rsidR="000234BB" w:rsidRDefault="000234BB" w:rsidP="00725808">
            <w:pPr>
              <w:jc w:val="center"/>
              <w:rPr>
                <w:b/>
                <w:sz w:val="16"/>
                <w:szCs w:val="16"/>
                <w:lang w:val="en-GB"/>
              </w:rPr>
            </w:pPr>
            <w:r>
              <w:rPr>
                <w:b/>
                <w:sz w:val="16"/>
                <w:szCs w:val="16"/>
                <w:lang w:val="en-GB"/>
              </w:rPr>
              <w:t>This End</w:t>
            </w:r>
          </w:p>
        </w:tc>
        <w:tc>
          <w:tcPr>
            <w:tcW w:w="4536" w:type="dxa"/>
            <w:gridSpan w:val="2"/>
          </w:tcPr>
          <w:p w14:paraId="0074654D" w14:textId="77777777" w:rsidR="000234BB" w:rsidRDefault="000234BB" w:rsidP="00725808">
            <w:pPr>
              <w:jc w:val="center"/>
              <w:rPr>
                <w:b/>
                <w:sz w:val="16"/>
                <w:szCs w:val="16"/>
                <w:lang w:val="en-GB"/>
              </w:rPr>
            </w:pPr>
            <w:r>
              <w:rPr>
                <w:b/>
                <w:sz w:val="16"/>
                <w:szCs w:val="16"/>
                <w:lang w:val="en-GB"/>
              </w:rPr>
              <w:t>General</w:t>
            </w:r>
          </w:p>
        </w:tc>
      </w:tr>
      <w:tr w:rsidR="000234BB" w:rsidRPr="00720F6F" w14:paraId="612C29CD" w14:textId="77777777" w:rsidTr="00725808">
        <w:tc>
          <w:tcPr>
            <w:tcW w:w="1588" w:type="dxa"/>
          </w:tcPr>
          <w:p w14:paraId="30F72310" w14:textId="77777777" w:rsidR="000234BB" w:rsidRDefault="000234BB" w:rsidP="00725808">
            <w:pPr>
              <w:rPr>
                <w:b/>
                <w:sz w:val="16"/>
                <w:szCs w:val="16"/>
                <w:lang w:val="en-GB"/>
              </w:rPr>
            </w:pPr>
            <w:r>
              <w:rPr>
                <w:b/>
                <w:sz w:val="16"/>
                <w:szCs w:val="16"/>
                <w:lang w:val="en-GB"/>
              </w:rPr>
              <w:t>Type</w:t>
            </w:r>
          </w:p>
        </w:tc>
        <w:tc>
          <w:tcPr>
            <w:tcW w:w="708" w:type="dxa"/>
          </w:tcPr>
          <w:p w14:paraId="1408F558" w14:textId="77777777" w:rsidR="000234BB" w:rsidRDefault="000234BB" w:rsidP="00725808">
            <w:pPr>
              <w:rPr>
                <w:b/>
                <w:sz w:val="16"/>
                <w:szCs w:val="16"/>
                <w:lang w:val="en-GB"/>
              </w:rPr>
            </w:pPr>
            <w:r>
              <w:rPr>
                <w:b/>
                <w:sz w:val="16"/>
                <w:szCs w:val="16"/>
                <w:lang w:val="en-GB"/>
              </w:rPr>
              <w:t>Mult</w:t>
            </w:r>
          </w:p>
        </w:tc>
        <w:tc>
          <w:tcPr>
            <w:tcW w:w="1560" w:type="dxa"/>
          </w:tcPr>
          <w:p w14:paraId="36B8E89B" w14:textId="77777777" w:rsidR="000234BB" w:rsidRDefault="000234BB" w:rsidP="00725808">
            <w:pPr>
              <w:rPr>
                <w:b/>
                <w:sz w:val="16"/>
                <w:szCs w:val="16"/>
                <w:lang w:val="en-GB"/>
              </w:rPr>
            </w:pPr>
            <w:r>
              <w:rPr>
                <w:b/>
                <w:sz w:val="16"/>
                <w:szCs w:val="16"/>
                <w:lang w:val="en-GB"/>
              </w:rPr>
              <w:t>Role</w:t>
            </w:r>
          </w:p>
        </w:tc>
        <w:tc>
          <w:tcPr>
            <w:tcW w:w="708" w:type="dxa"/>
          </w:tcPr>
          <w:p w14:paraId="6EC043E8" w14:textId="77777777" w:rsidR="000234BB" w:rsidRDefault="000234BB" w:rsidP="00725808">
            <w:pPr>
              <w:rPr>
                <w:b/>
                <w:sz w:val="16"/>
                <w:szCs w:val="16"/>
                <w:lang w:val="en-GB"/>
              </w:rPr>
            </w:pPr>
            <w:r>
              <w:rPr>
                <w:b/>
                <w:sz w:val="16"/>
                <w:szCs w:val="16"/>
                <w:lang w:val="en-GB"/>
              </w:rPr>
              <w:t>Mult</w:t>
            </w:r>
          </w:p>
        </w:tc>
        <w:tc>
          <w:tcPr>
            <w:tcW w:w="567" w:type="dxa"/>
          </w:tcPr>
          <w:p w14:paraId="60FA0946"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7342B524" w14:textId="77777777" w:rsidR="000234BB" w:rsidRPr="008359F5" w:rsidRDefault="000234BB" w:rsidP="00725808">
            <w:pPr>
              <w:rPr>
                <w:b/>
                <w:sz w:val="16"/>
                <w:szCs w:val="16"/>
                <w:lang w:val="en-GB"/>
              </w:rPr>
            </w:pPr>
            <w:r>
              <w:rPr>
                <w:b/>
                <w:sz w:val="16"/>
                <w:szCs w:val="16"/>
                <w:lang w:val="en-GB"/>
              </w:rPr>
              <w:t>Comment</w:t>
            </w:r>
          </w:p>
        </w:tc>
      </w:tr>
      <w:tr w:rsidR="000234BB" w:rsidRPr="00CC6307" w14:paraId="6CF7C7F2" w14:textId="77777777" w:rsidTr="00725808">
        <w:tc>
          <w:tcPr>
            <w:tcW w:w="1588" w:type="dxa"/>
          </w:tcPr>
          <w:p w14:paraId="764C83E6" w14:textId="77777777" w:rsidR="000234BB" w:rsidRPr="00634625" w:rsidRDefault="000234BB" w:rsidP="00725808">
            <w:pPr>
              <w:pStyle w:val="SmallStandard"/>
            </w:pPr>
            <w:r>
              <w:t>VariantStructureNode</w:t>
            </w:r>
          </w:p>
        </w:tc>
        <w:tc>
          <w:tcPr>
            <w:tcW w:w="708" w:type="dxa"/>
          </w:tcPr>
          <w:p w14:paraId="706CF401" w14:textId="77777777" w:rsidR="000234BB" w:rsidRDefault="000234BB" w:rsidP="00725808"/>
        </w:tc>
        <w:tc>
          <w:tcPr>
            <w:tcW w:w="1560" w:type="dxa"/>
          </w:tcPr>
          <w:p w14:paraId="1ED9C878" w14:textId="77777777" w:rsidR="000234BB" w:rsidRPr="00132C43" w:rsidRDefault="000234BB" w:rsidP="00725808">
            <w:pPr>
              <w:pStyle w:val="SmallStandard"/>
            </w:pPr>
            <w:r>
              <w:t>childNodes</w:t>
            </w:r>
          </w:p>
        </w:tc>
        <w:tc>
          <w:tcPr>
            <w:tcW w:w="708" w:type="dxa"/>
          </w:tcPr>
          <w:p w14:paraId="23EC720C" w14:textId="77777777" w:rsidR="000234BB" w:rsidRPr="00D331EF" w:rsidRDefault="000234BB" w:rsidP="00725808">
            <w:pPr>
              <w:pStyle w:val="SmallStandard"/>
            </w:pPr>
            <w:r w:rsidRPr="00D01517">
              <w:t>0..*</w:t>
            </w:r>
          </w:p>
        </w:tc>
        <w:tc>
          <w:tcPr>
            <w:tcW w:w="567" w:type="dxa"/>
          </w:tcPr>
          <w:p w14:paraId="40DFF0A7" w14:textId="77777777" w:rsidR="000234BB" w:rsidRDefault="000234BB" w:rsidP="00725808">
            <w:pPr>
              <w:pStyle w:val="SmallStandard"/>
            </w:pPr>
            <w:r>
              <w:t>Y</w:t>
            </w:r>
          </w:p>
        </w:tc>
        <w:tc>
          <w:tcPr>
            <w:tcW w:w="3969" w:type="dxa"/>
          </w:tcPr>
          <w:p w14:paraId="6A201CA5" w14:textId="77777777" w:rsidR="000234BB" w:rsidRDefault="000234BB" w:rsidP="00725808"/>
        </w:tc>
      </w:tr>
      <w:tr w:rsidR="000234BB" w:rsidRPr="00CC6307" w14:paraId="6F255BB4" w14:textId="77777777" w:rsidTr="00725808">
        <w:tc>
          <w:tcPr>
            <w:tcW w:w="1588" w:type="dxa"/>
          </w:tcPr>
          <w:p w14:paraId="78BE7F3A" w14:textId="77777777" w:rsidR="000234BB" w:rsidRPr="00634625" w:rsidRDefault="000234BB" w:rsidP="00725808">
            <w:pPr>
              <w:pStyle w:val="SmallStandard"/>
            </w:pPr>
            <w:r>
              <w:t>VariantStructureSpecification</w:t>
            </w:r>
          </w:p>
        </w:tc>
        <w:tc>
          <w:tcPr>
            <w:tcW w:w="708" w:type="dxa"/>
          </w:tcPr>
          <w:p w14:paraId="3F23DF10" w14:textId="77777777" w:rsidR="000234BB" w:rsidRPr="00D331EF" w:rsidRDefault="000234BB" w:rsidP="00725808">
            <w:pPr>
              <w:pStyle w:val="SmallStandard"/>
            </w:pPr>
            <w:r w:rsidRPr="00D01517">
              <w:t>0..1</w:t>
            </w:r>
          </w:p>
        </w:tc>
        <w:tc>
          <w:tcPr>
            <w:tcW w:w="1560" w:type="dxa"/>
          </w:tcPr>
          <w:p w14:paraId="5E31408D" w14:textId="77777777" w:rsidR="000234BB" w:rsidRPr="00132C43" w:rsidRDefault="000234BB" w:rsidP="00725808">
            <w:pPr>
              <w:pStyle w:val="SmallStandard"/>
            </w:pPr>
            <w:r>
              <w:t>rootNode</w:t>
            </w:r>
          </w:p>
        </w:tc>
        <w:tc>
          <w:tcPr>
            <w:tcW w:w="708" w:type="dxa"/>
          </w:tcPr>
          <w:p w14:paraId="228655F7" w14:textId="77777777" w:rsidR="000234BB" w:rsidRPr="00D331EF" w:rsidRDefault="000234BB" w:rsidP="00725808">
            <w:pPr>
              <w:pStyle w:val="SmallStandard"/>
            </w:pPr>
            <w:r w:rsidRPr="00D01517">
              <w:t>1</w:t>
            </w:r>
          </w:p>
        </w:tc>
        <w:tc>
          <w:tcPr>
            <w:tcW w:w="567" w:type="dxa"/>
          </w:tcPr>
          <w:p w14:paraId="169C980F" w14:textId="77777777" w:rsidR="000234BB" w:rsidRPr="00D331EF" w:rsidRDefault="000234BB" w:rsidP="00725808">
            <w:pPr>
              <w:pStyle w:val="SmallStandard"/>
            </w:pPr>
            <w:r>
              <w:t>N</w:t>
            </w:r>
          </w:p>
        </w:tc>
        <w:tc>
          <w:tcPr>
            <w:tcW w:w="3969" w:type="dxa"/>
          </w:tcPr>
          <w:p w14:paraId="10823B30" w14:textId="77777777" w:rsidR="000234BB" w:rsidRDefault="000234BB" w:rsidP="00725808"/>
        </w:tc>
      </w:tr>
    </w:tbl>
    <w:p w14:paraId="073BFC3C" w14:textId="77777777" w:rsidR="000234BB" w:rsidRPr="00F23971" w:rsidRDefault="000234BB" w:rsidP="000234BB">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6" w:name="_c8ea7bdba4981b80a617de6676ebd0bf"/>
      <w:r>
        <w:rPr>
          <w:lang w:val="en-GB"/>
        </w:rPr>
        <w:t>VariantStructureSpecification</w:t>
      </w:r>
      <w:bookmarkEnd w:id="1696"/>
    </w:p>
    <w:p w14:paraId="23483662" w14:textId="77777777" w:rsidR="000234BB" w:rsidRDefault="000234BB" w:rsidP="000234BB">
      <w:r>
        <w:rPr>
          <w:sz w:val="18"/>
          <w:szCs w:val="18"/>
        </w:rPr>
        <w:t>Specification to define any hierarchical structure on variant groups (e.g. by the means of a functional organization). The hierarchy starts with a single root node.</w:t>
      </w:r>
    </w:p>
    <w:p w14:paraId="245B0400"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8E818E5" w14:textId="77777777" w:rsidTr="00725808">
        <w:tc>
          <w:tcPr>
            <w:tcW w:w="2013" w:type="dxa"/>
            <w:tcMar>
              <w:top w:w="28" w:type="dxa"/>
              <w:left w:w="28" w:type="dxa"/>
              <w:bottom w:w="28" w:type="dxa"/>
              <w:right w:w="28" w:type="dxa"/>
            </w:tcMar>
          </w:tcPr>
          <w:p w14:paraId="52B548E5" w14:textId="77777777" w:rsidR="000234BB" w:rsidRPr="000437C1" w:rsidRDefault="000234BB" w:rsidP="00725808">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BA4B51" w14:textId="44EAB019" w:rsidR="000234BB" w:rsidRPr="00620BBE" w:rsidRDefault="004714EB" w:rsidP="00725808">
            <w:pPr>
              <w:pStyle w:val="SmallStandard"/>
            </w:pPr>
            <w:hyperlink w:anchor="_9ba34530d5ce6e20dd4eb45b2a1a74c1" w:history="1">
              <w:r w:rsidR="000234BB" w:rsidRPr="00620BBE">
                <w:rPr>
                  <w:rStyle w:val="Hyperlink"/>
                  <w:rFonts w:eastAsiaTheme="majorEastAsia"/>
                </w:rPr>
                <w:t>Specification</w:t>
              </w:r>
            </w:hyperlink>
          </w:p>
        </w:tc>
      </w:tr>
      <w:tr w:rsidR="000234BB" w:rsidRPr="008359F5" w14:paraId="69296909" w14:textId="77777777" w:rsidTr="00725808">
        <w:tc>
          <w:tcPr>
            <w:tcW w:w="2013" w:type="dxa"/>
            <w:tcMar>
              <w:top w:w="28" w:type="dxa"/>
              <w:left w:w="28" w:type="dxa"/>
              <w:bottom w:w="28" w:type="dxa"/>
              <w:right w:w="28" w:type="dxa"/>
            </w:tcMar>
          </w:tcPr>
          <w:p w14:paraId="7B100B6A"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192D606" w14:textId="77777777" w:rsidR="000234BB" w:rsidRDefault="000234BB" w:rsidP="00725808"/>
        </w:tc>
      </w:tr>
      <w:tr w:rsidR="000234BB" w:rsidRPr="008359F5" w14:paraId="4D17E0FF" w14:textId="77777777" w:rsidTr="00725808">
        <w:tc>
          <w:tcPr>
            <w:tcW w:w="2013" w:type="dxa"/>
            <w:tcMar>
              <w:top w:w="28" w:type="dxa"/>
              <w:left w:w="28" w:type="dxa"/>
              <w:bottom w:w="28" w:type="dxa"/>
              <w:right w:w="28" w:type="dxa"/>
            </w:tcMar>
          </w:tcPr>
          <w:p w14:paraId="74AF7BB2" w14:textId="77777777" w:rsidR="000234BB" w:rsidRPr="000437C1" w:rsidRDefault="000234BB" w:rsidP="00725808">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B295E6B" w14:textId="77777777" w:rsidR="000234BB" w:rsidRPr="000437C1" w:rsidRDefault="000234BB" w:rsidP="00725808">
            <w:pPr>
              <w:pStyle w:val="SmallStandard"/>
            </w:pPr>
            <w:r>
              <w:t>false</w:t>
            </w:r>
          </w:p>
        </w:tc>
      </w:tr>
    </w:tbl>
    <w:p w14:paraId="281F8455"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0234BB" w:rsidRPr="00720F6F" w14:paraId="20FF2916" w14:textId="77777777" w:rsidTr="00725808">
        <w:tc>
          <w:tcPr>
            <w:tcW w:w="3856" w:type="dxa"/>
            <w:gridSpan w:val="3"/>
          </w:tcPr>
          <w:p w14:paraId="5C2487B8" w14:textId="77777777" w:rsidR="000234BB" w:rsidRDefault="000234BB" w:rsidP="00725808">
            <w:pPr>
              <w:jc w:val="center"/>
              <w:rPr>
                <w:b/>
                <w:sz w:val="16"/>
                <w:szCs w:val="16"/>
                <w:lang w:val="en-GB"/>
              </w:rPr>
            </w:pPr>
            <w:r>
              <w:rPr>
                <w:b/>
                <w:sz w:val="16"/>
                <w:szCs w:val="16"/>
                <w:lang w:val="en-GB"/>
              </w:rPr>
              <w:t>Other End</w:t>
            </w:r>
          </w:p>
        </w:tc>
        <w:tc>
          <w:tcPr>
            <w:tcW w:w="708" w:type="dxa"/>
          </w:tcPr>
          <w:p w14:paraId="00778BB1" w14:textId="77777777" w:rsidR="000234BB" w:rsidRDefault="000234BB" w:rsidP="00725808">
            <w:pPr>
              <w:jc w:val="center"/>
              <w:rPr>
                <w:b/>
                <w:sz w:val="16"/>
                <w:szCs w:val="16"/>
                <w:lang w:val="en-GB"/>
              </w:rPr>
            </w:pPr>
            <w:r>
              <w:rPr>
                <w:b/>
                <w:sz w:val="16"/>
                <w:szCs w:val="16"/>
                <w:lang w:val="en-GB"/>
              </w:rPr>
              <w:t>This</w:t>
            </w:r>
          </w:p>
        </w:tc>
        <w:tc>
          <w:tcPr>
            <w:tcW w:w="4536" w:type="dxa"/>
            <w:gridSpan w:val="2"/>
          </w:tcPr>
          <w:p w14:paraId="0536C3B8" w14:textId="77777777" w:rsidR="000234BB" w:rsidRDefault="000234BB" w:rsidP="00725808">
            <w:pPr>
              <w:jc w:val="center"/>
              <w:rPr>
                <w:b/>
                <w:sz w:val="16"/>
                <w:szCs w:val="16"/>
                <w:lang w:val="en-GB"/>
              </w:rPr>
            </w:pPr>
            <w:r>
              <w:rPr>
                <w:b/>
                <w:sz w:val="16"/>
                <w:szCs w:val="16"/>
                <w:lang w:val="en-GB"/>
              </w:rPr>
              <w:t>General</w:t>
            </w:r>
          </w:p>
        </w:tc>
      </w:tr>
      <w:tr w:rsidR="000234BB" w:rsidRPr="00720F6F" w14:paraId="47841AE6" w14:textId="77777777" w:rsidTr="00725808">
        <w:tc>
          <w:tcPr>
            <w:tcW w:w="1573" w:type="dxa"/>
          </w:tcPr>
          <w:p w14:paraId="77D7FBA7" w14:textId="77777777" w:rsidR="000234BB" w:rsidRDefault="000234BB" w:rsidP="00725808">
            <w:pPr>
              <w:rPr>
                <w:b/>
                <w:sz w:val="16"/>
                <w:szCs w:val="16"/>
                <w:lang w:val="en-GB"/>
              </w:rPr>
            </w:pPr>
            <w:r>
              <w:rPr>
                <w:b/>
                <w:sz w:val="16"/>
                <w:szCs w:val="16"/>
                <w:lang w:val="en-GB"/>
              </w:rPr>
              <w:t>Type</w:t>
            </w:r>
          </w:p>
        </w:tc>
        <w:tc>
          <w:tcPr>
            <w:tcW w:w="1574" w:type="dxa"/>
          </w:tcPr>
          <w:p w14:paraId="33DE1B3C" w14:textId="77777777" w:rsidR="000234BB" w:rsidRDefault="000234BB" w:rsidP="00725808">
            <w:pPr>
              <w:rPr>
                <w:b/>
                <w:sz w:val="16"/>
                <w:szCs w:val="16"/>
                <w:lang w:val="en-GB"/>
              </w:rPr>
            </w:pPr>
            <w:r>
              <w:rPr>
                <w:b/>
                <w:sz w:val="16"/>
                <w:szCs w:val="16"/>
                <w:lang w:val="en-GB"/>
              </w:rPr>
              <w:t>Role</w:t>
            </w:r>
          </w:p>
        </w:tc>
        <w:tc>
          <w:tcPr>
            <w:tcW w:w="708" w:type="dxa"/>
          </w:tcPr>
          <w:p w14:paraId="6AC79BB2" w14:textId="77777777" w:rsidR="000234BB" w:rsidRDefault="000234BB" w:rsidP="00725808">
            <w:pPr>
              <w:rPr>
                <w:b/>
                <w:sz w:val="16"/>
                <w:szCs w:val="16"/>
                <w:lang w:val="en-GB"/>
              </w:rPr>
            </w:pPr>
            <w:r>
              <w:rPr>
                <w:b/>
                <w:sz w:val="16"/>
                <w:szCs w:val="16"/>
                <w:lang w:val="en-GB"/>
              </w:rPr>
              <w:t>Mult</w:t>
            </w:r>
          </w:p>
        </w:tc>
        <w:tc>
          <w:tcPr>
            <w:tcW w:w="709" w:type="dxa"/>
          </w:tcPr>
          <w:p w14:paraId="06ACDFC6" w14:textId="77777777" w:rsidR="000234BB" w:rsidRDefault="000234BB" w:rsidP="00725808">
            <w:pPr>
              <w:rPr>
                <w:b/>
                <w:sz w:val="16"/>
                <w:szCs w:val="16"/>
                <w:lang w:val="en-GB"/>
              </w:rPr>
            </w:pPr>
            <w:r>
              <w:rPr>
                <w:b/>
                <w:sz w:val="16"/>
                <w:szCs w:val="16"/>
                <w:lang w:val="en-GB"/>
              </w:rPr>
              <w:t>Mult</w:t>
            </w:r>
          </w:p>
        </w:tc>
        <w:tc>
          <w:tcPr>
            <w:tcW w:w="567" w:type="dxa"/>
          </w:tcPr>
          <w:p w14:paraId="311155D2" w14:textId="77777777" w:rsidR="000234BB" w:rsidRPr="008359F5" w:rsidRDefault="000234BB" w:rsidP="00725808">
            <w:pPr>
              <w:jc w:val="center"/>
              <w:rPr>
                <w:b/>
                <w:sz w:val="16"/>
                <w:szCs w:val="16"/>
                <w:lang w:val="en-GB"/>
              </w:rPr>
            </w:pPr>
            <w:r>
              <w:rPr>
                <w:b/>
                <w:sz w:val="16"/>
                <w:szCs w:val="16"/>
                <w:lang w:val="en-GB"/>
              </w:rPr>
              <w:t>Agg</w:t>
            </w:r>
          </w:p>
        </w:tc>
        <w:tc>
          <w:tcPr>
            <w:tcW w:w="3969" w:type="dxa"/>
          </w:tcPr>
          <w:p w14:paraId="0116172F" w14:textId="77777777" w:rsidR="000234BB" w:rsidRPr="008359F5" w:rsidRDefault="000234BB" w:rsidP="00725808">
            <w:pPr>
              <w:rPr>
                <w:b/>
                <w:sz w:val="16"/>
                <w:szCs w:val="16"/>
                <w:lang w:val="en-GB"/>
              </w:rPr>
            </w:pPr>
            <w:r>
              <w:rPr>
                <w:b/>
                <w:sz w:val="16"/>
                <w:szCs w:val="16"/>
                <w:lang w:val="en-GB"/>
              </w:rPr>
              <w:t>Comment</w:t>
            </w:r>
          </w:p>
        </w:tc>
      </w:tr>
      <w:tr w:rsidR="000234BB" w:rsidRPr="00CC6307" w14:paraId="6360EE46" w14:textId="77777777" w:rsidTr="00725808">
        <w:tc>
          <w:tcPr>
            <w:tcW w:w="1573" w:type="dxa"/>
          </w:tcPr>
          <w:p w14:paraId="3208C592" w14:textId="77777777" w:rsidR="000234BB" w:rsidRPr="00634625" w:rsidRDefault="000234BB" w:rsidP="00725808">
            <w:pPr>
              <w:pStyle w:val="SmallStandard"/>
            </w:pPr>
            <w:r>
              <w:t>VariantStructureNode</w:t>
            </w:r>
          </w:p>
        </w:tc>
        <w:tc>
          <w:tcPr>
            <w:tcW w:w="1574" w:type="dxa"/>
          </w:tcPr>
          <w:p w14:paraId="15903314" w14:textId="77777777" w:rsidR="000234BB" w:rsidRPr="00132C43" w:rsidRDefault="000234BB" w:rsidP="00725808">
            <w:pPr>
              <w:pStyle w:val="SmallStandard"/>
            </w:pPr>
            <w:r>
              <w:t>rootNode</w:t>
            </w:r>
          </w:p>
        </w:tc>
        <w:tc>
          <w:tcPr>
            <w:tcW w:w="708" w:type="dxa"/>
          </w:tcPr>
          <w:p w14:paraId="58045337" w14:textId="77777777" w:rsidR="000234BB" w:rsidRPr="00D331EF" w:rsidRDefault="000234BB" w:rsidP="00725808">
            <w:pPr>
              <w:pStyle w:val="SmallStandard"/>
            </w:pPr>
            <w:r w:rsidRPr="00574783">
              <w:t>1</w:t>
            </w:r>
          </w:p>
        </w:tc>
        <w:tc>
          <w:tcPr>
            <w:tcW w:w="709" w:type="dxa"/>
          </w:tcPr>
          <w:p w14:paraId="38F953BA" w14:textId="77777777" w:rsidR="000234BB" w:rsidRPr="00D331EF" w:rsidRDefault="000234BB" w:rsidP="00725808">
            <w:pPr>
              <w:pStyle w:val="SmallStandard"/>
            </w:pPr>
            <w:r w:rsidRPr="00207506">
              <w:t>0..1</w:t>
            </w:r>
          </w:p>
        </w:tc>
        <w:tc>
          <w:tcPr>
            <w:tcW w:w="567" w:type="dxa"/>
          </w:tcPr>
          <w:p w14:paraId="500DCBE1" w14:textId="77777777" w:rsidR="000234BB" w:rsidRPr="00D331EF" w:rsidRDefault="000234BB" w:rsidP="00725808">
            <w:pPr>
              <w:pStyle w:val="SmallStandard"/>
            </w:pPr>
            <w:r>
              <w:t>N</w:t>
            </w:r>
          </w:p>
        </w:tc>
        <w:tc>
          <w:tcPr>
            <w:tcW w:w="3969" w:type="dxa"/>
          </w:tcPr>
          <w:p w14:paraId="3C535141" w14:textId="77777777" w:rsidR="000234BB" w:rsidRDefault="000234BB" w:rsidP="00725808"/>
        </w:tc>
      </w:tr>
    </w:tbl>
    <w:p w14:paraId="18A1CE18"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97" w:name="_5256b0bb1bdcd73d069334b095f4c828"/>
      <w:r w:rsidRPr="005254F8">
        <w:rPr>
          <w:lang w:val="en-GB"/>
        </w:rPr>
        <w:t>ApplicationConstraintType</w:t>
      </w:r>
      <w:bookmarkEnd w:id="1697"/>
    </w:p>
    <w:p w14:paraId="126C4052" w14:textId="77777777" w:rsidR="000234BB" w:rsidRDefault="000234BB" w:rsidP="000234BB">
      <w:r>
        <w:rPr>
          <w:sz w:val="18"/>
          <w:szCs w:val="18"/>
        </w:rPr>
        <w:t>Enumeration for the definition of the type of an ApplicationConstraints. Valid values are allow and deny.</w:t>
      </w:r>
    </w:p>
    <w:p w14:paraId="5DEC35D8"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243089DB" w14:textId="77777777" w:rsidTr="00725808">
        <w:tc>
          <w:tcPr>
            <w:tcW w:w="2013" w:type="dxa"/>
            <w:tcMar>
              <w:top w:w="28" w:type="dxa"/>
              <w:left w:w="28" w:type="dxa"/>
              <w:bottom w:w="28" w:type="dxa"/>
              <w:right w:w="28" w:type="dxa"/>
            </w:tcMar>
          </w:tcPr>
          <w:p w14:paraId="49DA982E"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20CE816" w14:textId="7A72859F" w:rsidR="000234BB" w:rsidRPr="00620BBE" w:rsidRDefault="004714EB" w:rsidP="00725808">
            <w:pPr>
              <w:pStyle w:val="SmallStandard"/>
            </w:pPr>
            <w:hyperlink w:anchor="_fe7f4886d095293d939244b45d22afbd" w:history="1">
              <w:r w:rsidR="000234BB" w:rsidRPr="00620BBE">
                <w:rPr>
                  <w:rStyle w:val="Hyperlink"/>
                  <w:rFonts w:eastAsiaTheme="majorEastAsia"/>
                </w:rPr>
                <w:t>ClosedEnumeration</w:t>
              </w:r>
            </w:hyperlink>
          </w:p>
        </w:tc>
      </w:tr>
    </w:tbl>
    <w:p w14:paraId="752565AE"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5E4C3818" w14:textId="77777777" w:rsidTr="00725808">
        <w:tc>
          <w:tcPr>
            <w:tcW w:w="2013" w:type="dxa"/>
            <w:tcMar>
              <w:top w:w="28" w:type="dxa"/>
              <w:left w:w="28" w:type="dxa"/>
              <w:bottom w:w="28" w:type="dxa"/>
              <w:right w:w="28" w:type="dxa"/>
            </w:tcMar>
          </w:tcPr>
          <w:p w14:paraId="36BABD39"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34F9F4AC"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742C3077"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015F37EB" w14:textId="77777777" w:rsidTr="00725808">
        <w:tc>
          <w:tcPr>
            <w:tcW w:w="2013" w:type="dxa"/>
            <w:tcMar>
              <w:top w:w="28" w:type="dxa"/>
              <w:left w:w="28" w:type="dxa"/>
              <w:bottom w:w="28" w:type="dxa"/>
              <w:right w:w="28" w:type="dxa"/>
            </w:tcMar>
          </w:tcPr>
          <w:p w14:paraId="2D10DC18" w14:textId="77777777" w:rsidR="000234BB" w:rsidRPr="009F5D54" w:rsidRDefault="000234BB" w:rsidP="00725808">
            <w:pPr>
              <w:pStyle w:val="SmallStandard"/>
            </w:pPr>
            <w:r w:rsidRPr="009F5D54">
              <w:t>Allow</w:t>
            </w:r>
          </w:p>
        </w:tc>
        <w:tc>
          <w:tcPr>
            <w:tcW w:w="283" w:type="dxa"/>
          </w:tcPr>
          <w:p w14:paraId="7AD8435B"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559CF491" w14:textId="77777777" w:rsidR="000234BB" w:rsidRDefault="000234BB" w:rsidP="00725808"/>
        </w:tc>
      </w:tr>
      <w:tr w:rsidR="000234BB" w:rsidRPr="00CC6307" w14:paraId="0DFF9FBB" w14:textId="77777777" w:rsidTr="00725808">
        <w:tc>
          <w:tcPr>
            <w:tcW w:w="2013" w:type="dxa"/>
            <w:tcMar>
              <w:top w:w="28" w:type="dxa"/>
              <w:left w:w="28" w:type="dxa"/>
              <w:bottom w:w="28" w:type="dxa"/>
              <w:right w:w="28" w:type="dxa"/>
            </w:tcMar>
          </w:tcPr>
          <w:p w14:paraId="3CF0F2A9" w14:textId="77777777" w:rsidR="000234BB" w:rsidRPr="009F5D54" w:rsidRDefault="000234BB" w:rsidP="00725808">
            <w:pPr>
              <w:pStyle w:val="SmallStandard"/>
            </w:pPr>
            <w:r w:rsidRPr="009F5D54">
              <w:t>Deny</w:t>
            </w:r>
          </w:p>
        </w:tc>
        <w:tc>
          <w:tcPr>
            <w:tcW w:w="283" w:type="dxa"/>
          </w:tcPr>
          <w:p w14:paraId="029A1165"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6B9A0005" w14:textId="77777777" w:rsidR="000234BB" w:rsidRDefault="000234BB" w:rsidP="00725808"/>
        </w:tc>
      </w:tr>
    </w:tbl>
    <w:p w14:paraId="229F804F" w14:textId="77777777" w:rsidR="000234BB" w:rsidRDefault="000234BB" w:rsidP="000234BB">
      <w:pPr>
        <w:pStyle w:val="SmallStandard"/>
      </w:pPr>
    </w:p>
    <w:p w14:paraId="5C0A1317" w14:textId="77777777" w:rsidR="000234BB" w:rsidRPr="00F23971" w:rsidRDefault="000234BB" w:rsidP="000234BB">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98" w:name="_0089476776f4c7c958fecc05e7e6d69a"/>
      <w:r w:rsidRPr="005254F8">
        <w:rPr>
          <w:lang w:val="en-GB"/>
        </w:rPr>
        <w:t>VariantGroupType</w:t>
      </w:r>
      <w:bookmarkEnd w:id="1698"/>
    </w:p>
    <w:p w14:paraId="098B42A2" w14:textId="77777777" w:rsidR="000234BB" w:rsidRPr="000234BB" w:rsidRDefault="000234BB" w:rsidP="000234BB">
      <w:pPr>
        <w:rPr>
          <w:sz w:val="18"/>
          <w:szCs w:val="18"/>
        </w:rPr>
      </w:pPr>
      <w:r w:rsidRPr="000234BB">
        <w:rPr>
          <w:sz w:val="18"/>
          <w:szCs w:val="18"/>
        </w:rPr>
        <w:t>Defines valid values for the type of VariantGroups.</w:t>
      </w:r>
    </w:p>
    <w:p w14:paraId="3E87FC32" w14:textId="77777777" w:rsidR="000234BB" w:rsidRDefault="000234BB" w:rsidP="000234BB">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0234BB" w:rsidRPr="008359F5" w14:paraId="713F8688" w14:textId="77777777" w:rsidTr="00725808">
        <w:tc>
          <w:tcPr>
            <w:tcW w:w="2013" w:type="dxa"/>
            <w:tcMar>
              <w:top w:w="28" w:type="dxa"/>
              <w:left w:w="28" w:type="dxa"/>
              <w:bottom w:w="28" w:type="dxa"/>
              <w:right w:w="28" w:type="dxa"/>
            </w:tcMar>
          </w:tcPr>
          <w:p w14:paraId="01E2DE9D" w14:textId="77777777" w:rsidR="000234BB" w:rsidRDefault="000234BB" w:rsidP="00725808">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782D558" w14:textId="167D1D19" w:rsidR="000234BB" w:rsidRPr="00620BBE" w:rsidRDefault="004714EB" w:rsidP="00725808">
            <w:pPr>
              <w:pStyle w:val="SmallStandard"/>
            </w:pPr>
            <w:hyperlink w:anchor="_6e15adf7d53e662759b6a01c22ee250e" w:history="1">
              <w:r w:rsidR="000234BB" w:rsidRPr="00620BBE">
                <w:rPr>
                  <w:rStyle w:val="Hyperlink"/>
                  <w:rFonts w:eastAsiaTheme="majorEastAsia"/>
                </w:rPr>
                <w:t>OpenEnumeration</w:t>
              </w:r>
            </w:hyperlink>
          </w:p>
        </w:tc>
      </w:tr>
    </w:tbl>
    <w:p w14:paraId="2D190006" w14:textId="77777777" w:rsidR="000234BB" w:rsidRPr="0098316D" w:rsidRDefault="000234BB" w:rsidP="000234BB">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0234BB" w:rsidRPr="00D21799" w14:paraId="092F2483" w14:textId="77777777" w:rsidTr="00725808">
        <w:tc>
          <w:tcPr>
            <w:tcW w:w="2013" w:type="dxa"/>
            <w:tcMar>
              <w:top w:w="28" w:type="dxa"/>
              <w:left w:w="28" w:type="dxa"/>
              <w:bottom w:w="28" w:type="dxa"/>
              <w:right w:w="28" w:type="dxa"/>
            </w:tcMar>
          </w:tcPr>
          <w:p w14:paraId="3322C052" w14:textId="77777777" w:rsidR="000234BB" w:rsidRPr="00D21799" w:rsidRDefault="000234BB" w:rsidP="00725808">
            <w:pPr>
              <w:rPr>
                <w:b/>
                <w:sz w:val="16"/>
                <w:szCs w:val="16"/>
                <w:lang w:val="fr-FR"/>
              </w:rPr>
            </w:pPr>
            <w:r w:rsidRPr="00D21799">
              <w:rPr>
                <w:b/>
                <w:sz w:val="16"/>
                <w:szCs w:val="16"/>
                <w:lang w:val="fr-FR"/>
              </w:rPr>
              <w:t>Name</w:t>
            </w:r>
          </w:p>
        </w:tc>
        <w:tc>
          <w:tcPr>
            <w:tcW w:w="283" w:type="dxa"/>
          </w:tcPr>
          <w:p w14:paraId="5738D0F8" w14:textId="77777777" w:rsidR="000234BB" w:rsidRPr="00D21799" w:rsidRDefault="000234BB" w:rsidP="00725808">
            <w:pPr>
              <w:rPr>
                <w:b/>
                <w:sz w:val="16"/>
                <w:szCs w:val="16"/>
                <w:lang w:val="fr-FR"/>
              </w:rPr>
            </w:pPr>
          </w:p>
        </w:tc>
        <w:tc>
          <w:tcPr>
            <w:tcW w:w="6804" w:type="dxa"/>
            <w:tcMar>
              <w:top w:w="28" w:type="dxa"/>
              <w:left w:w="28" w:type="dxa"/>
              <w:bottom w:w="28" w:type="dxa"/>
              <w:right w:w="28" w:type="dxa"/>
            </w:tcMar>
          </w:tcPr>
          <w:p w14:paraId="39B5A95D" w14:textId="77777777" w:rsidR="000234BB" w:rsidRPr="00D21799" w:rsidRDefault="000234BB" w:rsidP="00725808">
            <w:pPr>
              <w:rPr>
                <w:b/>
                <w:sz w:val="16"/>
                <w:szCs w:val="16"/>
                <w:lang w:val="fr-FR"/>
              </w:rPr>
            </w:pPr>
            <w:r w:rsidRPr="00D21799">
              <w:rPr>
                <w:b/>
                <w:sz w:val="16"/>
                <w:szCs w:val="16"/>
                <w:lang w:val="fr-FR"/>
              </w:rPr>
              <w:t>Comment</w:t>
            </w:r>
          </w:p>
        </w:tc>
      </w:tr>
      <w:tr w:rsidR="000234BB" w:rsidRPr="00CC6307" w14:paraId="40CFEC40" w14:textId="77777777" w:rsidTr="00725808">
        <w:tc>
          <w:tcPr>
            <w:tcW w:w="2013" w:type="dxa"/>
            <w:tcMar>
              <w:top w:w="28" w:type="dxa"/>
              <w:left w:w="28" w:type="dxa"/>
              <w:bottom w:w="28" w:type="dxa"/>
              <w:right w:w="28" w:type="dxa"/>
            </w:tcMar>
          </w:tcPr>
          <w:p w14:paraId="70987341" w14:textId="77777777" w:rsidR="000234BB" w:rsidRPr="009F5D54" w:rsidRDefault="000234BB" w:rsidP="00725808">
            <w:pPr>
              <w:pStyle w:val="SmallStandard"/>
            </w:pPr>
            <w:r w:rsidRPr="009F5D54">
              <w:t>Family</w:t>
            </w:r>
          </w:p>
        </w:tc>
        <w:tc>
          <w:tcPr>
            <w:tcW w:w="283" w:type="dxa"/>
          </w:tcPr>
          <w:p w14:paraId="238A7143" w14:textId="77777777" w:rsidR="000234BB" w:rsidRPr="000B78BD" w:rsidRDefault="000234BB" w:rsidP="00725808">
            <w:pPr>
              <w:rPr>
                <w:sz w:val="16"/>
                <w:szCs w:val="16"/>
                <w:lang w:val="en-GB"/>
              </w:rPr>
            </w:pPr>
          </w:p>
        </w:tc>
        <w:tc>
          <w:tcPr>
            <w:tcW w:w="6804" w:type="dxa"/>
            <w:tcMar>
              <w:top w:w="28" w:type="dxa"/>
              <w:left w:w="28" w:type="dxa"/>
              <w:bottom w:w="28" w:type="dxa"/>
              <w:right w:w="28" w:type="dxa"/>
            </w:tcMar>
          </w:tcPr>
          <w:p w14:paraId="1127D981" w14:textId="77777777" w:rsidR="000234BB" w:rsidRDefault="000234BB" w:rsidP="00725808">
            <w:pPr>
              <w:jc w:val="left"/>
            </w:pPr>
            <w:r>
              <w:rPr>
                <w:sz w:val="16"/>
                <w:szCs w:val="16"/>
              </w:rPr>
              <w:t>A group with the type "Family" defines a set of variant codes that are mutually exclusive, and a valid configuration has to choose one variant code from the group.</w:t>
            </w:r>
          </w:p>
        </w:tc>
      </w:tr>
    </w:tbl>
    <w:p w14:paraId="122FDEA7" w14:textId="77777777" w:rsidR="000234BB" w:rsidRDefault="000234BB" w:rsidP="000234BB">
      <w:pPr>
        <w:pStyle w:val="SmallStandard"/>
      </w:pPr>
    </w:p>
    <w:p w14:paraId="7F639E1D" w14:textId="77777777" w:rsidR="000234BB" w:rsidRPr="000234BB" w:rsidRDefault="000234BB" w:rsidP="000234BB"/>
    <w:sectPr w:rsidR="000234BB" w:rsidRPr="000234BB" w:rsidSect="00ED432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09A63F" w14:textId="77777777" w:rsidR="000C7E16" w:rsidRDefault="000C7E16" w:rsidP="009F2ADF">
      <w:r>
        <w:separator/>
      </w:r>
    </w:p>
  </w:endnote>
  <w:endnote w:type="continuationSeparator" w:id="0">
    <w:p w14:paraId="16321BE3" w14:textId="77777777" w:rsidR="000C7E16" w:rsidRDefault="000C7E16" w:rsidP="009F2ADF">
      <w:r>
        <w:continuationSeparator/>
      </w:r>
    </w:p>
  </w:endnote>
  <w:endnote w:type="continuationNotice" w:id="1">
    <w:p w14:paraId="7BECCDF5" w14:textId="77777777" w:rsidR="000C7E16" w:rsidRDefault="000C7E1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BMWTypeLight">
    <w:altName w:val="Arial"/>
    <w:panose1 w:val="00000000000000000000"/>
    <w:charset w:val="00"/>
    <w:family w:val="swiss"/>
    <w:notTrueType/>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mago-Light">
    <w:altName w:val="Calibri"/>
    <w:panose1 w:val="00000000000000000000"/>
    <w:charset w:val="00"/>
    <w:family w:val="swiss"/>
    <w:notTrueType/>
    <w:pitch w:val="default"/>
    <w:sig w:usb0="00000003" w:usb1="00000000" w:usb2="00000000" w:usb3="00000000" w:csb0="00000001" w:csb1="00000000"/>
  </w:font>
  <w:font w:name="BMWTypeRegular">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8DC96" w14:textId="47FB3B45" w:rsidR="000C7E16" w:rsidRPr="0042025B" w:rsidRDefault="000C7E16" w:rsidP="0003606D">
    <w:pPr>
      <w:pStyle w:val="Fuzeile"/>
      <w:jc w:val="righ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BE77E" w14:textId="60DE1F4B" w:rsidR="000C7E16" w:rsidRPr="0042025B" w:rsidRDefault="000C7E16" w:rsidP="0003606D">
    <w:pPr>
      <w:pStyle w:val="Fuzeile"/>
      <w:jc w:val="lef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 2020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EFE61" w14:textId="77777777" w:rsidR="0080248A" w:rsidRDefault="0080248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5347B" w14:textId="77777777" w:rsidR="000C7E16" w:rsidRDefault="000C7E16" w:rsidP="009F2ADF">
      <w:r>
        <w:separator/>
      </w:r>
    </w:p>
  </w:footnote>
  <w:footnote w:type="continuationSeparator" w:id="0">
    <w:p w14:paraId="55D56E74" w14:textId="77777777" w:rsidR="000C7E16" w:rsidRDefault="000C7E16" w:rsidP="009F2ADF">
      <w:r>
        <w:continuationSeparator/>
      </w:r>
    </w:p>
  </w:footnote>
  <w:footnote w:type="continuationNotice" w:id="1">
    <w:p w14:paraId="7EC12D6D" w14:textId="77777777" w:rsidR="000C7E16" w:rsidRDefault="000C7E1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624C7" w14:textId="337F9BDC" w:rsidR="000C7E16" w:rsidRPr="0042025B" w:rsidRDefault="000C7E16" w:rsidP="0003606D">
    <w:pPr>
      <w:pStyle w:val="Kopfzeile"/>
      <w:jc w:val="right"/>
      <w:rPr>
        <w:sz w:val="22"/>
      </w:rPr>
    </w:pP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118</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8" w:author="Ungerer, Max" w:date="2020-01-24T17:05:00Z">
      <w:r>
        <w:rPr>
          <w:noProof/>
          <w:lang w:val="en-GB"/>
        </w:rPr>
        <w:delText>134</w:delText>
      </w:r>
    </w:del>
    <w:ins w:id="9" w:author="Ungerer, Max" w:date="2020-01-24T17:05:00Z">
      <w:r>
        <w:rPr>
          <w:noProof/>
          <w:lang w:val="en-GB"/>
        </w:rPr>
        <w:t>346</w:t>
      </w:r>
    </w:ins>
    <w:r w:rsidRPr="00703506">
      <w:rPr>
        <w:noProof/>
        <w:lang w:val="en-GB"/>
      </w:rPr>
      <w:fldChar w:fldCharType="end"/>
    </w:r>
    <w:r>
      <w:rPr>
        <w:sz w:val="22"/>
      </w:rPr>
      <w:tab/>
    </w:r>
    <w:r>
      <w:rPr>
        <w:sz w:val="22"/>
      </w:rPr>
      <w:tab/>
    </w:r>
    <w:r w:rsidRPr="0042025B">
      <w:rPr>
        <w:sz w:val="22"/>
      </w:rPr>
      <w:t>prostep ivip / VDA Recommendation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8FD18" w14:textId="418B142D" w:rsidR="000C7E16" w:rsidRPr="0042025B" w:rsidRDefault="000C7E16" w:rsidP="0003606D">
    <w:pPr>
      <w:pStyle w:val="Kopfzeile"/>
      <w:jc w:val="left"/>
      <w:rPr>
        <w:sz w:val="22"/>
      </w:rPr>
    </w:pPr>
    <w:r w:rsidRPr="0042025B">
      <w:rPr>
        <w:sz w:val="22"/>
      </w:rPr>
      <w:t>prostep ivip / VDA Recommendation</w:t>
    </w:r>
    <w:r>
      <w:rPr>
        <w:noProof/>
        <w:lang w:val="en-GB"/>
      </w:rPr>
      <w:tab/>
    </w:r>
    <w:r>
      <w:rPr>
        <w:noProof/>
        <w:lang w:val="en-GB"/>
      </w:rPr>
      <w:tab/>
    </w: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117</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10" w:author="Ungerer, Max" w:date="2020-01-24T17:05:00Z">
      <w:r>
        <w:rPr>
          <w:noProof/>
          <w:lang w:val="en-GB"/>
        </w:rPr>
        <w:delText>134</w:delText>
      </w:r>
    </w:del>
    <w:ins w:id="11" w:author="Ungerer, Max" w:date="2020-01-24T17:05:00Z">
      <w:r>
        <w:rPr>
          <w:noProof/>
          <w:lang w:val="en-GB"/>
        </w:rPr>
        <w:t>346</w:t>
      </w:r>
    </w:ins>
    <w:r w:rsidRPr="00703506">
      <w:rPr>
        <w:noProof/>
        <w:lang w:val="en-GB"/>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2A6C" w14:textId="77777777" w:rsidR="0080248A" w:rsidRDefault="0080248A">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F0472EE"/>
    <w:multiLevelType w:val="multilevel"/>
    <w:tmpl w:val="306C1A1A"/>
    <w:name w:val="List-1090227474"/>
    <w:lvl w:ilvl="0">
      <w:numFmt w:val="bullet"/>
      <w:lvlText w:val="•"/>
      <w:lvlJc w:val="left"/>
      <w:pPr>
        <w:ind w:left="0" w:firstLine="0"/>
      </w:pPr>
      <w:rPr>
        <w:rFonts w:ascii="Arial" w:eastAsiaTheme="minorEastAsia" w:hAnsi="Arial" w:cs="Arial" w:hint="default"/>
      </w:rPr>
    </w:lvl>
    <w:lvl w:ilvl="1">
      <w:start w:val="1"/>
      <w:numFmt w:val="bullet"/>
      <w:lvlText w:val="o"/>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o"/>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o"/>
      <w:lvlJc w:val="left"/>
      <w:pPr>
        <w:ind w:left="0" w:firstLine="0"/>
      </w:pPr>
    </w:lvl>
    <w:lvl w:ilvl="8">
      <w:start w:val="1"/>
      <w:numFmt w:val="bullet"/>
      <w:lvlText w:val=""/>
      <w:lvlJc w:val="left"/>
      <w:pPr>
        <w:ind w:left="0" w:firstLine="0"/>
      </w:pPr>
    </w:lvl>
  </w:abstractNum>
  <w:abstractNum w:abstractNumId="1" w15:restartNumberingAfterBreak="0">
    <w:nsid w:val="FFFFFF89"/>
    <w:multiLevelType w:val="singleLevel"/>
    <w:tmpl w:val="EA4CE516"/>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D94A65CA"/>
    <w:name w:val="Heading"/>
    <w:lvl w:ilvl="0">
      <w:start w:val="1"/>
      <w:numFmt w:val="decimal"/>
      <w:pStyle w:val="berschrift1"/>
      <w:lvlText w:val="%1"/>
      <w:lvlJc w:val="left"/>
      <w:pPr>
        <w:ind w:left="0" w:firstLine="0"/>
      </w:pPr>
    </w:lvl>
    <w:lvl w:ilvl="1">
      <w:start w:val="1"/>
      <w:numFmt w:val="decimal"/>
      <w:pStyle w:val="berschrift2"/>
      <w:lvlText w:val="%1.%2"/>
      <w:lvlJc w:val="left"/>
      <w:pPr>
        <w:ind w:left="0" w:firstLine="0"/>
      </w:pPr>
    </w:lvl>
    <w:lvl w:ilvl="2">
      <w:start w:val="1"/>
      <w:numFmt w:val="decimal"/>
      <w:pStyle w:val="berschrift3"/>
      <w:lvlText w:val="%1.%2.%3"/>
      <w:lvlJc w:val="left"/>
      <w:pPr>
        <w:ind w:left="0" w:firstLine="0"/>
      </w:pPr>
    </w:lvl>
    <w:lvl w:ilvl="3">
      <w:start w:val="1"/>
      <w:numFmt w:val="decimal"/>
      <w:pStyle w:val="berschrift4"/>
      <w:lvlText w:val="%1.%2.%3.%4"/>
      <w:lvlJc w:val="left"/>
      <w:pPr>
        <w:ind w:left="0" w:firstLine="0"/>
      </w:pPr>
    </w:lvl>
    <w:lvl w:ilvl="4">
      <w:start w:val="1"/>
      <w:numFmt w:val="decimal"/>
      <w:pStyle w:val="berschrift5"/>
      <w:lvlText w:val="%1.%2.%3.%4.%5"/>
      <w:lvlJc w:val="left"/>
      <w:pPr>
        <w:ind w:left="0" w:firstLine="0"/>
      </w:pPr>
    </w:lvl>
    <w:lvl w:ilvl="5">
      <w:start w:val="1"/>
      <w:numFmt w:val="decimal"/>
      <w:pStyle w:val="berschrift6"/>
      <w:lvlText w:val="%1.%2.%3.%4.%5.%6"/>
      <w:lvlJc w:val="left"/>
      <w:pPr>
        <w:ind w:left="0" w:firstLine="0"/>
      </w:pPr>
    </w:lvl>
    <w:lvl w:ilvl="6">
      <w:start w:val="1"/>
      <w:numFmt w:val="decimal"/>
      <w:pStyle w:val="berschrift7"/>
      <w:lvlText w:val="%1.%2.%3.%4.%5.%6.%7"/>
      <w:lvlJc w:val="left"/>
      <w:pPr>
        <w:ind w:left="0" w:firstLine="0"/>
      </w:pPr>
    </w:lvl>
    <w:lvl w:ilvl="7">
      <w:start w:val="1"/>
      <w:numFmt w:val="decimal"/>
      <w:pStyle w:val="berschrift8"/>
      <w:lvlText w:val="%1.%2.%3.%4.%5.%6.%7.%8"/>
      <w:lvlJc w:val="left"/>
      <w:pPr>
        <w:ind w:left="0" w:firstLine="0"/>
      </w:pPr>
    </w:lvl>
    <w:lvl w:ilvl="8">
      <w:start w:val="1"/>
      <w:numFmt w:val="decimal"/>
      <w:pStyle w:val="berschrift9"/>
      <w:lvlText w:val="%1.%2.%3.%4.%5.%6.%7.%8.%9"/>
      <w:lvlJc w:val="left"/>
      <w:pPr>
        <w:ind w:left="0" w:firstLine="0"/>
      </w:pPr>
    </w:lvl>
  </w:abstractNum>
  <w:abstractNum w:abstractNumId="3" w15:restartNumberingAfterBreak="0">
    <w:nsid w:val="00000002"/>
    <w:multiLevelType w:val="singleLevel"/>
    <w:tmpl w:val="7B340CB8"/>
    <w:name w:val="Diagram"/>
    <w:lvl w:ilvl="0">
      <w:start w:val="1"/>
      <w:numFmt w:val="decimal"/>
      <w:lvlText w:val="Figure %1: "/>
      <w:lvlJc w:val="left"/>
      <w:pPr>
        <w:ind w:left="0" w:firstLine="0"/>
      </w:pPr>
    </w:lvl>
  </w:abstractNum>
  <w:abstractNum w:abstractNumId="4" w15:restartNumberingAfterBreak="0">
    <w:nsid w:val="00000042"/>
    <w:multiLevelType w:val="hybridMultilevel"/>
    <w:tmpl w:val="0000004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5" w15:restartNumberingAfterBreak="0">
    <w:nsid w:val="00000043"/>
    <w:multiLevelType w:val="hybridMultilevel"/>
    <w:tmpl w:val="0000004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44"/>
    <w:multiLevelType w:val="hybridMultilevel"/>
    <w:tmpl w:val="0000004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15:restartNumberingAfterBreak="0">
    <w:nsid w:val="00000045"/>
    <w:multiLevelType w:val="hybridMultilevel"/>
    <w:tmpl w:val="0000004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8" w15:restartNumberingAfterBreak="0">
    <w:nsid w:val="00000046"/>
    <w:multiLevelType w:val="hybridMultilevel"/>
    <w:tmpl w:val="0000004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0000047"/>
    <w:multiLevelType w:val="hybridMultilevel"/>
    <w:tmpl w:val="0000004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15:restartNumberingAfterBreak="0">
    <w:nsid w:val="00000048"/>
    <w:multiLevelType w:val="hybridMultilevel"/>
    <w:tmpl w:val="0000004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15:restartNumberingAfterBreak="0">
    <w:nsid w:val="00000049"/>
    <w:multiLevelType w:val="hybridMultilevel"/>
    <w:tmpl w:val="0000004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2" w15:restartNumberingAfterBreak="0">
    <w:nsid w:val="00000050"/>
    <w:multiLevelType w:val="hybridMultilevel"/>
    <w:tmpl w:val="0000005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3" w15:restartNumberingAfterBreak="0">
    <w:nsid w:val="00000051"/>
    <w:multiLevelType w:val="hybridMultilevel"/>
    <w:tmpl w:val="0000005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4" w15:restartNumberingAfterBreak="0">
    <w:nsid w:val="00000052"/>
    <w:multiLevelType w:val="hybridMultilevel"/>
    <w:tmpl w:val="0000005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5" w15:restartNumberingAfterBreak="0">
    <w:nsid w:val="00000053"/>
    <w:multiLevelType w:val="hybridMultilevel"/>
    <w:tmpl w:val="0000005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6" w15:restartNumberingAfterBreak="0">
    <w:nsid w:val="00000054"/>
    <w:multiLevelType w:val="hybridMultilevel"/>
    <w:tmpl w:val="0000005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7" w15:restartNumberingAfterBreak="0">
    <w:nsid w:val="00000055"/>
    <w:multiLevelType w:val="hybridMultilevel"/>
    <w:tmpl w:val="0000005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18" w15:restartNumberingAfterBreak="0">
    <w:nsid w:val="00000056"/>
    <w:multiLevelType w:val="hybridMultilevel"/>
    <w:tmpl w:val="0000005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19" w15:restartNumberingAfterBreak="0">
    <w:nsid w:val="00C3C832"/>
    <w:multiLevelType w:val="multilevel"/>
    <w:tmpl w:val="4DC01034"/>
    <w:name w:val="HTML-List1"/>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00C65C17"/>
    <w:multiLevelType w:val="multilevel"/>
    <w:tmpl w:val="5B46EDF2"/>
    <w:name w:val="HTML-List2"/>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01BF2E5F"/>
    <w:multiLevelType w:val="multilevel"/>
    <w:tmpl w:val="01601D7C"/>
    <w:numStyleLink w:val="FormatvorlageAufgezhlt"/>
  </w:abstractNum>
  <w:abstractNum w:abstractNumId="22" w15:restartNumberingAfterBreak="0">
    <w:nsid w:val="07AC707B"/>
    <w:multiLevelType w:val="multilevel"/>
    <w:tmpl w:val="01601D7C"/>
    <w:numStyleLink w:val="FormatvorlageAufgezhlt"/>
  </w:abstractNum>
  <w:abstractNum w:abstractNumId="23" w15:restartNumberingAfterBreak="0">
    <w:nsid w:val="090A7E81"/>
    <w:multiLevelType w:val="multilevel"/>
    <w:tmpl w:val="01601D7C"/>
    <w:numStyleLink w:val="FormatvorlageAufgezhlt"/>
  </w:abstractNum>
  <w:abstractNum w:abstractNumId="24" w15:restartNumberingAfterBreak="0">
    <w:nsid w:val="0B3B1714"/>
    <w:multiLevelType w:val="multilevel"/>
    <w:tmpl w:val="01601D7C"/>
    <w:styleLink w:val="FormatvorlageAufgezhlt"/>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31E23F2"/>
    <w:multiLevelType w:val="multilevel"/>
    <w:tmpl w:val="01601D7C"/>
    <w:numStyleLink w:val="FormatvorlageAufgezhlt"/>
  </w:abstractNum>
  <w:abstractNum w:abstractNumId="26" w15:restartNumberingAfterBreak="0">
    <w:nsid w:val="177C1874"/>
    <w:multiLevelType w:val="multilevel"/>
    <w:tmpl w:val="291EDC9A"/>
    <w:lvl w:ilvl="0">
      <w:start w:val="1"/>
      <w:numFmt w:val="decimal"/>
      <w:pStyle w:val="Nummerierung"/>
      <w:lvlText w:val="%1."/>
      <w:lvlJc w:val="left"/>
      <w:pPr>
        <w:tabs>
          <w:tab w:val="num" w:pos="644"/>
        </w:tabs>
        <w:ind w:left="644" w:hanging="360"/>
      </w:pPr>
      <w:rPr>
        <w:rFonts w:hint="default"/>
        <w:sz w:val="24"/>
      </w:rPr>
    </w:lvl>
    <w:lvl w:ilvl="1">
      <w:start w:val="1"/>
      <w:numFmt w:val="decimal"/>
      <w:lvlText w:val="%1.%2."/>
      <w:lvlJc w:val="left"/>
      <w:pPr>
        <w:tabs>
          <w:tab w:val="num" w:pos="1076"/>
        </w:tabs>
        <w:ind w:left="1076" w:hanging="432"/>
      </w:pPr>
      <w:rPr>
        <w:rFonts w:hint="default"/>
      </w:rPr>
    </w:lvl>
    <w:lvl w:ilvl="2">
      <w:start w:val="1"/>
      <w:numFmt w:val="decimal"/>
      <w:lvlText w:val="%1.%2.%3."/>
      <w:lvlJc w:val="left"/>
      <w:pPr>
        <w:tabs>
          <w:tab w:val="num" w:pos="1508"/>
        </w:tabs>
        <w:ind w:left="1508" w:hanging="504"/>
      </w:pPr>
      <w:rPr>
        <w:rFonts w:hint="default"/>
      </w:rPr>
    </w:lvl>
    <w:lvl w:ilvl="3">
      <w:start w:val="1"/>
      <w:numFmt w:val="decimal"/>
      <w:lvlText w:val="%1.%2.%3.%4."/>
      <w:lvlJc w:val="left"/>
      <w:pPr>
        <w:tabs>
          <w:tab w:val="num" w:pos="2084"/>
        </w:tabs>
        <w:ind w:left="2012" w:hanging="648"/>
      </w:pPr>
      <w:rPr>
        <w:rFonts w:hint="default"/>
      </w:rPr>
    </w:lvl>
    <w:lvl w:ilvl="4">
      <w:start w:val="1"/>
      <w:numFmt w:val="decimal"/>
      <w:lvlText w:val="%1.%2.%3.%4.%5."/>
      <w:lvlJc w:val="left"/>
      <w:pPr>
        <w:tabs>
          <w:tab w:val="num" w:pos="2804"/>
        </w:tabs>
        <w:ind w:left="2516" w:hanging="792"/>
      </w:pPr>
      <w:rPr>
        <w:rFonts w:hint="default"/>
      </w:rPr>
    </w:lvl>
    <w:lvl w:ilvl="5">
      <w:start w:val="1"/>
      <w:numFmt w:val="decimal"/>
      <w:lvlText w:val="%1.%2.%3.%4.%5.%6."/>
      <w:lvlJc w:val="left"/>
      <w:pPr>
        <w:tabs>
          <w:tab w:val="num" w:pos="3164"/>
        </w:tabs>
        <w:ind w:left="3020" w:hanging="936"/>
      </w:pPr>
      <w:rPr>
        <w:rFonts w:hint="default"/>
      </w:rPr>
    </w:lvl>
    <w:lvl w:ilvl="6">
      <w:start w:val="1"/>
      <w:numFmt w:val="decimal"/>
      <w:lvlText w:val="%1.%2.%3.%4.%5.%6.%7."/>
      <w:lvlJc w:val="left"/>
      <w:pPr>
        <w:tabs>
          <w:tab w:val="num" w:pos="3884"/>
        </w:tabs>
        <w:ind w:left="3524" w:hanging="1080"/>
      </w:pPr>
      <w:rPr>
        <w:rFonts w:hint="default"/>
      </w:rPr>
    </w:lvl>
    <w:lvl w:ilvl="7">
      <w:start w:val="1"/>
      <w:numFmt w:val="decimal"/>
      <w:lvlText w:val="%1.%2.%3.%4.%5.%6.%7.%8."/>
      <w:lvlJc w:val="left"/>
      <w:pPr>
        <w:tabs>
          <w:tab w:val="num" w:pos="4244"/>
        </w:tabs>
        <w:ind w:left="4028" w:hanging="1224"/>
      </w:pPr>
      <w:rPr>
        <w:rFonts w:hint="default"/>
      </w:rPr>
    </w:lvl>
    <w:lvl w:ilvl="8">
      <w:start w:val="1"/>
      <w:numFmt w:val="decimal"/>
      <w:lvlText w:val="%1.%2.%3.%4.%5.%6.%7.%8.%9."/>
      <w:lvlJc w:val="left"/>
      <w:pPr>
        <w:tabs>
          <w:tab w:val="num" w:pos="4964"/>
        </w:tabs>
        <w:ind w:left="4604" w:hanging="1440"/>
      </w:pPr>
      <w:rPr>
        <w:rFonts w:hint="default"/>
      </w:rPr>
    </w:lvl>
  </w:abstractNum>
  <w:abstractNum w:abstractNumId="27" w15:restartNumberingAfterBreak="0">
    <w:nsid w:val="1EDA47E2"/>
    <w:multiLevelType w:val="multilevel"/>
    <w:tmpl w:val="01601D7C"/>
    <w:numStyleLink w:val="FormatvorlageAufgezhlt"/>
  </w:abstractNum>
  <w:abstractNum w:abstractNumId="28" w15:restartNumberingAfterBreak="0">
    <w:nsid w:val="1F983EA2"/>
    <w:multiLevelType w:val="multilevel"/>
    <w:tmpl w:val="01601D7C"/>
    <w:numStyleLink w:val="FormatvorlageAufgezhlt"/>
  </w:abstractNum>
  <w:abstractNum w:abstractNumId="29" w15:restartNumberingAfterBreak="0">
    <w:nsid w:val="1FFF2E2B"/>
    <w:multiLevelType w:val="multilevel"/>
    <w:tmpl w:val="01601D7C"/>
    <w:numStyleLink w:val="FormatvorlageAufgezhlt"/>
  </w:abstractNum>
  <w:abstractNum w:abstractNumId="30" w15:restartNumberingAfterBreak="0">
    <w:nsid w:val="25C93C7B"/>
    <w:multiLevelType w:val="hybridMultilevel"/>
    <w:tmpl w:val="53CAF440"/>
    <w:lvl w:ilvl="0" w:tplc="CE3691A8">
      <w:numFmt w:val="bullet"/>
      <w:pStyle w:val="Aufzhlung1"/>
      <w:lvlText w:val=""/>
      <w:lvlJc w:val="left"/>
      <w:pPr>
        <w:ind w:left="720" w:hanging="360"/>
      </w:pPr>
      <w:rPr>
        <w:rFonts w:ascii="Symbol" w:eastAsia="Calibri" w:hAnsi="Symbol" w:cs="Times New Roman" w:hint="default"/>
      </w:rPr>
    </w:lvl>
    <w:lvl w:ilvl="1" w:tplc="CB40CB86">
      <w:start w:val="1"/>
      <w:numFmt w:val="bullet"/>
      <w:pStyle w:val="Aufzhlung2"/>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25D81513"/>
    <w:multiLevelType w:val="multilevel"/>
    <w:tmpl w:val="01601D7C"/>
    <w:numStyleLink w:val="FormatvorlageAufgezhlt"/>
  </w:abstractNum>
  <w:abstractNum w:abstractNumId="32" w15:restartNumberingAfterBreak="0">
    <w:nsid w:val="27360EB9"/>
    <w:multiLevelType w:val="hybridMultilevel"/>
    <w:tmpl w:val="CF048008"/>
    <w:lvl w:ilvl="0" w:tplc="04090001">
      <w:start w:val="1"/>
      <w:numFmt w:val="bullet"/>
      <w:lvlText w:val="○"/>
      <w:lvlJc w:val="left"/>
      <w:pPr>
        <w:ind w:left="720" w:hanging="360"/>
      </w:pPr>
      <w:rPr>
        <w:rFonts w:ascii="Courier New" w:hAnsi="Arial"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28476FF9"/>
    <w:multiLevelType w:val="hybridMultilevel"/>
    <w:tmpl w:val="09623088"/>
    <w:lvl w:ilvl="0" w:tplc="3544D70E">
      <w:start w:val="1"/>
      <w:numFmt w:val="decimal"/>
      <w:pStyle w:val="Aufzhlungnumerisch"/>
      <w:lvlText w:val="%1."/>
      <w:lvlJc w:val="left"/>
      <w:pPr>
        <w:ind w:left="720" w:hanging="360"/>
      </w:pPr>
      <w:rPr>
        <w:rFonts w:hint="default"/>
      </w:rPr>
    </w:lvl>
    <w:lvl w:ilvl="1" w:tplc="CB40CB86">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31B93796"/>
    <w:multiLevelType w:val="multilevel"/>
    <w:tmpl w:val="01601D7C"/>
    <w:numStyleLink w:val="FormatvorlageAufgezhlt"/>
  </w:abstractNum>
  <w:abstractNum w:abstractNumId="35" w15:restartNumberingAfterBreak="0">
    <w:nsid w:val="363D6DF1"/>
    <w:multiLevelType w:val="multilevel"/>
    <w:tmpl w:val="01601D7C"/>
    <w:numStyleLink w:val="FormatvorlageAufgezhlt"/>
  </w:abstractNum>
  <w:abstractNum w:abstractNumId="36" w15:restartNumberingAfterBreak="0">
    <w:nsid w:val="37771691"/>
    <w:multiLevelType w:val="multilevel"/>
    <w:tmpl w:val="01601D7C"/>
    <w:numStyleLink w:val="FormatvorlageAufgezhlt"/>
  </w:abstractNum>
  <w:abstractNum w:abstractNumId="37" w15:restartNumberingAfterBreak="0">
    <w:nsid w:val="37C95F6F"/>
    <w:multiLevelType w:val="multilevel"/>
    <w:tmpl w:val="01601D7C"/>
    <w:numStyleLink w:val="FormatvorlageAufgezhlt"/>
  </w:abstractNum>
  <w:abstractNum w:abstractNumId="38" w15:restartNumberingAfterBreak="0">
    <w:nsid w:val="388454E5"/>
    <w:multiLevelType w:val="hybridMultilevel"/>
    <w:tmpl w:val="344221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pStyle w:val="Formatvorlage1"/>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91F1498"/>
    <w:multiLevelType w:val="hybridMultilevel"/>
    <w:tmpl w:val="603442CC"/>
    <w:lvl w:ilvl="0" w:tplc="04090001">
      <w:start w:val="1"/>
      <w:numFmt w:val="bullet"/>
      <w:lvlText w:val="○"/>
      <w:lvlJc w:val="left"/>
      <w:pPr>
        <w:ind w:left="720" w:hanging="360"/>
      </w:pPr>
      <w:rPr>
        <w:rFonts w:ascii="Courier New" w:hAnsi="Arial"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39CF0BF4"/>
    <w:multiLevelType w:val="multilevel"/>
    <w:tmpl w:val="01601D7C"/>
    <w:numStyleLink w:val="FormatvorlageAufgezhlt"/>
  </w:abstractNum>
  <w:abstractNum w:abstractNumId="41" w15:restartNumberingAfterBreak="0">
    <w:nsid w:val="3E5463A5"/>
    <w:multiLevelType w:val="multilevel"/>
    <w:tmpl w:val="01601D7C"/>
    <w:numStyleLink w:val="FormatvorlageAufgezhlt"/>
  </w:abstractNum>
  <w:abstractNum w:abstractNumId="42" w15:restartNumberingAfterBreak="0">
    <w:nsid w:val="405C4AF2"/>
    <w:multiLevelType w:val="hybridMultilevel"/>
    <w:tmpl w:val="EB8ABE1C"/>
    <w:lvl w:ilvl="0" w:tplc="E9226814">
      <w:start w:val="1"/>
      <w:numFmt w:val="decimal"/>
      <w:pStyle w:val="Figure"/>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15:restartNumberingAfterBreak="0">
    <w:nsid w:val="40C92B9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0EE2D79"/>
    <w:multiLevelType w:val="multilevel"/>
    <w:tmpl w:val="01601D7C"/>
    <w:numStyleLink w:val="FormatvorlageAufgezhlt"/>
  </w:abstractNum>
  <w:abstractNum w:abstractNumId="45" w15:restartNumberingAfterBreak="0">
    <w:nsid w:val="423A7AA6"/>
    <w:multiLevelType w:val="multilevel"/>
    <w:tmpl w:val="01601D7C"/>
    <w:numStyleLink w:val="FormatvorlageAufgezhlt"/>
  </w:abstractNum>
  <w:abstractNum w:abstractNumId="46" w15:restartNumberingAfterBreak="0">
    <w:nsid w:val="465038F2"/>
    <w:multiLevelType w:val="hybridMultilevel"/>
    <w:tmpl w:val="CF244E98"/>
    <w:lvl w:ilvl="0" w:tplc="04090001">
      <w:start w:val="1"/>
      <w:numFmt w:val="bullet"/>
      <w:lvlText w:val="○"/>
      <w:lvlJc w:val="left"/>
      <w:pPr>
        <w:ind w:left="720" w:hanging="360"/>
      </w:pPr>
      <w:rPr>
        <w:rFonts w:ascii="Courier New" w:hAnsi="Arial"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4BF253DA"/>
    <w:multiLevelType w:val="hybridMultilevel"/>
    <w:tmpl w:val="E4F8A716"/>
    <w:lvl w:ilvl="0" w:tplc="02D05DC8">
      <w:start w:val="1"/>
      <w:numFmt w:val="bullet"/>
      <w:pStyle w:val="Aufgezhlt"/>
      <w:lvlText w:val=""/>
      <w:lvlJc w:val="left"/>
      <w:pPr>
        <w:tabs>
          <w:tab w:val="num" w:pos="720"/>
        </w:tabs>
        <w:ind w:left="720" w:hanging="360"/>
      </w:pPr>
      <w:rPr>
        <w:rFonts w:ascii="Symbol" w:hAnsi="Symbol" w:hint="default"/>
      </w:rPr>
    </w:lvl>
    <w:lvl w:ilvl="1" w:tplc="3F64345A" w:tentative="1">
      <w:start w:val="1"/>
      <w:numFmt w:val="bullet"/>
      <w:lvlText w:val="o"/>
      <w:lvlJc w:val="left"/>
      <w:pPr>
        <w:tabs>
          <w:tab w:val="num" w:pos="1440"/>
        </w:tabs>
        <w:ind w:left="1440" w:hanging="360"/>
      </w:pPr>
      <w:rPr>
        <w:rFonts w:ascii="Courier New" w:hAnsi="Courier New" w:cs="Courier New" w:hint="default"/>
      </w:rPr>
    </w:lvl>
    <w:lvl w:ilvl="2" w:tplc="B840ECF2" w:tentative="1">
      <w:start w:val="1"/>
      <w:numFmt w:val="bullet"/>
      <w:lvlText w:val=""/>
      <w:lvlJc w:val="left"/>
      <w:pPr>
        <w:tabs>
          <w:tab w:val="num" w:pos="2160"/>
        </w:tabs>
        <w:ind w:left="2160" w:hanging="360"/>
      </w:pPr>
      <w:rPr>
        <w:rFonts w:ascii="Wingdings" w:hAnsi="Wingdings" w:hint="default"/>
      </w:rPr>
    </w:lvl>
    <w:lvl w:ilvl="3" w:tplc="9434279E" w:tentative="1">
      <w:start w:val="1"/>
      <w:numFmt w:val="bullet"/>
      <w:lvlText w:val=""/>
      <w:lvlJc w:val="left"/>
      <w:pPr>
        <w:tabs>
          <w:tab w:val="num" w:pos="2880"/>
        </w:tabs>
        <w:ind w:left="2880" w:hanging="360"/>
      </w:pPr>
      <w:rPr>
        <w:rFonts w:ascii="Symbol" w:hAnsi="Symbol" w:hint="default"/>
      </w:rPr>
    </w:lvl>
    <w:lvl w:ilvl="4" w:tplc="2EBE858C" w:tentative="1">
      <w:start w:val="1"/>
      <w:numFmt w:val="bullet"/>
      <w:lvlText w:val="o"/>
      <w:lvlJc w:val="left"/>
      <w:pPr>
        <w:tabs>
          <w:tab w:val="num" w:pos="3600"/>
        </w:tabs>
        <w:ind w:left="3600" w:hanging="360"/>
      </w:pPr>
      <w:rPr>
        <w:rFonts w:ascii="Courier New" w:hAnsi="Courier New" w:cs="Courier New" w:hint="default"/>
      </w:rPr>
    </w:lvl>
    <w:lvl w:ilvl="5" w:tplc="C14E7AE6" w:tentative="1">
      <w:start w:val="1"/>
      <w:numFmt w:val="bullet"/>
      <w:lvlText w:val=""/>
      <w:lvlJc w:val="left"/>
      <w:pPr>
        <w:tabs>
          <w:tab w:val="num" w:pos="4320"/>
        </w:tabs>
        <w:ind w:left="4320" w:hanging="360"/>
      </w:pPr>
      <w:rPr>
        <w:rFonts w:ascii="Wingdings" w:hAnsi="Wingdings" w:hint="default"/>
      </w:rPr>
    </w:lvl>
    <w:lvl w:ilvl="6" w:tplc="6D64144E" w:tentative="1">
      <w:start w:val="1"/>
      <w:numFmt w:val="bullet"/>
      <w:lvlText w:val=""/>
      <w:lvlJc w:val="left"/>
      <w:pPr>
        <w:tabs>
          <w:tab w:val="num" w:pos="5040"/>
        </w:tabs>
        <w:ind w:left="5040" w:hanging="360"/>
      </w:pPr>
      <w:rPr>
        <w:rFonts w:ascii="Symbol" w:hAnsi="Symbol" w:hint="default"/>
      </w:rPr>
    </w:lvl>
    <w:lvl w:ilvl="7" w:tplc="3F04F11E" w:tentative="1">
      <w:start w:val="1"/>
      <w:numFmt w:val="bullet"/>
      <w:lvlText w:val="o"/>
      <w:lvlJc w:val="left"/>
      <w:pPr>
        <w:tabs>
          <w:tab w:val="num" w:pos="5760"/>
        </w:tabs>
        <w:ind w:left="5760" w:hanging="360"/>
      </w:pPr>
      <w:rPr>
        <w:rFonts w:ascii="Courier New" w:hAnsi="Courier New" w:cs="Courier New" w:hint="default"/>
      </w:rPr>
    </w:lvl>
    <w:lvl w:ilvl="8" w:tplc="A666204C"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86C7EBC"/>
    <w:multiLevelType w:val="multilevel"/>
    <w:tmpl w:val="1C82E6E4"/>
    <w:lvl w:ilvl="0">
      <w:start w:val="1"/>
      <w:numFmt w:val="decimal"/>
      <w:pStyle w:val="VDAberschrift1"/>
      <w:lvlText w:val="%1"/>
      <w:lvlJc w:val="left"/>
      <w:pPr>
        <w:tabs>
          <w:tab w:val="num" w:pos="360"/>
        </w:tabs>
        <w:ind w:left="0" w:firstLine="0"/>
      </w:pPr>
      <w:rPr>
        <w:rFonts w:ascii="Arial" w:hAnsi="Arial" w:hint="default"/>
        <w:b/>
        <w:i w:val="0"/>
        <w:sz w:val="32"/>
      </w:rPr>
    </w:lvl>
    <w:lvl w:ilvl="1">
      <w:start w:val="1"/>
      <w:numFmt w:val="decimal"/>
      <w:pStyle w:val="VDAberschrift2"/>
      <w:lvlText w:val="%1.%2"/>
      <w:lvlJc w:val="left"/>
      <w:pPr>
        <w:tabs>
          <w:tab w:val="num" w:pos="720"/>
        </w:tabs>
        <w:ind w:left="0" w:firstLine="0"/>
      </w:pPr>
      <w:rPr>
        <w:rFonts w:ascii="Arial" w:hAnsi="Arial" w:hint="default"/>
        <w:b/>
        <w:i w:val="0"/>
        <w:color w:val="auto"/>
        <w:sz w:val="28"/>
        <w:u w:val="none"/>
      </w:rPr>
    </w:lvl>
    <w:lvl w:ilvl="2">
      <w:start w:val="1"/>
      <w:numFmt w:val="decimal"/>
      <w:pStyle w:val="VDAberschrift3"/>
      <w:lvlText w:val="%1.%2.%3"/>
      <w:lvlJc w:val="left"/>
      <w:pPr>
        <w:tabs>
          <w:tab w:val="num" w:pos="720"/>
        </w:tabs>
        <w:ind w:left="0" w:firstLine="0"/>
      </w:pPr>
      <w:rPr>
        <w:rFonts w:ascii="Arial" w:hAnsi="Arial" w:hint="default"/>
        <w:b/>
        <w:i w:val="0"/>
        <w:color w:val="auto"/>
        <w:sz w:val="24"/>
        <w:u w:val="none"/>
        <w:lang w:val="en-GB"/>
      </w:rPr>
    </w:lvl>
    <w:lvl w:ilvl="3">
      <w:start w:val="1"/>
      <w:numFmt w:val="decimal"/>
      <w:pStyle w:val="VDAberschrift4"/>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ttachment %9"/>
      <w:lvlJc w:val="left"/>
      <w:pPr>
        <w:tabs>
          <w:tab w:val="num" w:pos="1800"/>
        </w:tabs>
        <w:ind w:left="0" w:firstLine="0"/>
      </w:pPr>
      <w:rPr>
        <w:rFonts w:hint="default"/>
        <w:b/>
        <w:i w:val="0"/>
      </w:rPr>
    </w:lvl>
  </w:abstractNum>
  <w:abstractNum w:abstractNumId="49" w15:restartNumberingAfterBreak="0">
    <w:nsid w:val="5AEE3359"/>
    <w:multiLevelType w:val="multilevel"/>
    <w:tmpl w:val="01601D7C"/>
    <w:numStyleLink w:val="FormatvorlageAufgezhlt"/>
  </w:abstractNum>
  <w:abstractNum w:abstractNumId="50" w15:restartNumberingAfterBreak="0">
    <w:nsid w:val="5C38219A"/>
    <w:multiLevelType w:val="hybridMultilevel"/>
    <w:tmpl w:val="0360D6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1" w15:restartNumberingAfterBreak="0">
    <w:nsid w:val="5E691C7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ED90134"/>
    <w:multiLevelType w:val="multilevel"/>
    <w:tmpl w:val="01601D7C"/>
    <w:numStyleLink w:val="FormatvorlageAufgezhlt"/>
  </w:abstractNum>
  <w:abstractNum w:abstractNumId="53" w15:restartNumberingAfterBreak="0">
    <w:nsid w:val="63FA4571"/>
    <w:multiLevelType w:val="hybridMultilevel"/>
    <w:tmpl w:val="A1829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664E7B92"/>
    <w:multiLevelType w:val="multilevel"/>
    <w:tmpl w:val="01601D7C"/>
    <w:numStyleLink w:val="FormatvorlageAufgezhlt"/>
  </w:abstractNum>
  <w:abstractNum w:abstractNumId="55" w15:restartNumberingAfterBreak="0">
    <w:nsid w:val="668C5D80"/>
    <w:multiLevelType w:val="multilevel"/>
    <w:tmpl w:val="4D064D5C"/>
    <w:lvl w:ilvl="0">
      <w:start w:val="1"/>
      <w:numFmt w:val="decimal"/>
      <w:lvlText w:val="%1"/>
      <w:lvlJc w:val="left"/>
      <w:pPr>
        <w:tabs>
          <w:tab w:val="num" w:pos="360"/>
        </w:tabs>
        <w:ind w:left="0" w:firstLine="0"/>
      </w:pPr>
      <w:rPr>
        <w:rFonts w:ascii="Arial" w:hAnsi="Arial" w:hint="default"/>
        <w:b/>
        <w:i w:val="0"/>
        <w:sz w:val="32"/>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ppendix %9:"/>
      <w:lvlJc w:val="left"/>
      <w:pPr>
        <w:tabs>
          <w:tab w:val="num" w:pos="1800"/>
        </w:tabs>
        <w:ind w:left="0" w:firstLine="0"/>
      </w:pPr>
      <w:rPr>
        <w:rFonts w:hint="default"/>
        <w:b/>
        <w:i w:val="0"/>
      </w:rPr>
    </w:lvl>
  </w:abstractNum>
  <w:abstractNum w:abstractNumId="56" w15:restartNumberingAfterBreak="0">
    <w:nsid w:val="68775868"/>
    <w:multiLevelType w:val="hybridMultilevel"/>
    <w:tmpl w:val="977E58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7" w15:restartNumberingAfterBreak="0">
    <w:nsid w:val="6BB83034"/>
    <w:multiLevelType w:val="multilevel"/>
    <w:tmpl w:val="01601D7C"/>
    <w:numStyleLink w:val="FormatvorlageAufgezhlt"/>
  </w:abstractNum>
  <w:abstractNum w:abstractNumId="58" w15:restartNumberingAfterBreak="0">
    <w:nsid w:val="71051F6B"/>
    <w:multiLevelType w:val="hybridMultilevel"/>
    <w:tmpl w:val="7B8E7CCA"/>
    <w:lvl w:ilvl="0" w:tplc="B17A20E8">
      <w:start w:val="1"/>
      <w:numFmt w:val="bullet"/>
      <w:pStyle w:val="StyleBulletedComplex12pt"/>
      <w:lvlText w:val=""/>
      <w:lvlJc w:val="left"/>
      <w:pPr>
        <w:tabs>
          <w:tab w:val="num" w:pos="720"/>
        </w:tabs>
        <w:ind w:left="720" w:hanging="360"/>
      </w:pPr>
      <w:rPr>
        <w:rFonts w:ascii="Symbol" w:hAnsi="Symbol" w:hint="default"/>
      </w:rPr>
    </w:lvl>
    <w:lvl w:ilvl="1" w:tplc="D9842796">
      <w:start w:val="1"/>
      <w:numFmt w:val="bullet"/>
      <w:lvlText w:val=""/>
      <w:lvlJc w:val="left"/>
      <w:pPr>
        <w:tabs>
          <w:tab w:val="num" w:pos="1440"/>
        </w:tabs>
        <w:ind w:left="1440" w:hanging="360"/>
      </w:pPr>
      <w:rPr>
        <w:rFonts w:ascii="Symbol" w:hAnsi="Symbol" w:hint="default"/>
      </w:rPr>
    </w:lvl>
    <w:lvl w:ilvl="2" w:tplc="F3FEF0B6" w:tentative="1">
      <w:start w:val="1"/>
      <w:numFmt w:val="bullet"/>
      <w:lvlText w:val=""/>
      <w:lvlJc w:val="left"/>
      <w:pPr>
        <w:tabs>
          <w:tab w:val="num" w:pos="2160"/>
        </w:tabs>
        <w:ind w:left="2160" w:hanging="360"/>
      </w:pPr>
      <w:rPr>
        <w:rFonts w:ascii="Wingdings" w:hAnsi="Wingdings" w:hint="default"/>
      </w:rPr>
    </w:lvl>
    <w:lvl w:ilvl="3" w:tplc="00366626" w:tentative="1">
      <w:start w:val="1"/>
      <w:numFmt w:val="bullet"/>
      <w:lvlText w:val=""/>
      <w:lvlJc w:val="left"/>
      <w:pPr>
        <w:tabs>
          <w:tab w:val="num" w:pos="2880"/>
        </w:tabs>
        <w:ind w:left="2880" w:hanging="360"/>
      </w:pPr>
      <w:rPr>
        <w:rFonts w:ascii="Symbol" w:hAnsi="Symbol" w:hint="default"/>
      </w:rPr>
    </w:lvl>
    <w:lvl w:ilvl="4" w:tplc="6060C804" w:tentative="1">
      <w:start w:val="1"/>
      <w:numFmt w:val="bullet"/>
      <w:lvlText w:val="o"/>
      <w:lvlJc w:val="left"/>
      <w:pPr>
        <w:tabs>
          <w:tab w:val="num" w:pos="3600"/>
        </w:tabs>
        <w:ind w:left="3600" w:hanging="360"/>
      </w:pPr>
      <w:rPr>
        <w:rFonts w:ascii="Courier New" w:hAnsi="Courier New" w:hint="default"/>
      </w:rPr>
    </w:lvl>
    <w:lvl w:ilvl="5" w:tplc="F64440EA" w:tentative="1">
      <w:start w:val="1"/>
      <w:numFmt w:val="bullet"/>
      <w:lvlText w:val=""/>
      <w:lvlJc w:val="left"/>
      <w:pPr>
        <w:tabs>
          <w:tab w:val="num" w:pos="4320"/>
        </w:tabs>
        <w:ind w:left="4320" w:hanging="360"/>
      </w:pPr>
      <w:rPr>
        <w:rFonts w:ascii="Wingdings" w:hAnsi="Wingdings" w:hint="default"/>
      </w:rPr>
    </w:lvl>
    <w:lvl w:ilvl="6" w:tplc="9C6C8244" w:tentative="1">
      <w:start w:val="1"/>
      <w:numFmt w:val="bullet"/>
      <w:lvlText w:val=""/>
      <w:lvlJc w:val="left"/>
      <w:pPr>
        <w:tabs>
          <w:tab w:val="num" w:pos="5040"/>
        </w:tabs>
        <w:ind w:left="5040" w:hanging="360"/>
      </w:pPr>
      <w:rPr>
        <w:rFonts w:ascii="Symbol" w:hAnsi="Symbol" w:hint="default"/>
      </w:rPr>
    </w:lvl>
    <w:lvl w:ilvl="7" w:tplc="CB8C3DC0" w:tentative="1">
      <w:start w:val="1"/>
      <w:numFmt w:val="bullet"/>
      <w:lvlText w:val="o"/>
      <w:lvlJc w:val="left"/>
      <w:pPr>
        <w:tabs>
          <w:tab w:val="num" w:pos="5760"/>
        </w:tabs>
        <w:ind w:left="5760" w:hanging="360"/>
      </w:pPr>
      <w:rPr>
        <w:rFonts w:ascii="Courier New" w:hAnsi="Courier New" w:hint="default"/>
      </w:rPr>
    </w:lvl>
    <w:lvl w:ilvl="8" w:tplc="59FA530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72600F1C"/>
    <w:multiLevelType w:val="hybridMultilevel"/>
    <w:tmpl w:val="B0EE52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735D7C97"/>
    <w:multiLevelType w:val="multilevel"/>
    <w:tmpl w:val="01601D7C"/>
    <w:numStyleLink w:val="FormatvorlageAufgezhlt"/>
  </w:abstractNum>
  <w:abstractNum w:abstractNumId="61" w15:restartNumberingAfterBreak="0">
    <w:nsid w:val="75076AB6"/>
    <w:multiLevelType w:val="multilevel"/>
    <w:tmpl w:val="01601D7C"/>
    <w:numStyleLink w:val="FormatvorlageAufgezhlt"/>
  </w:abstractNum>
  <w:abstractNum w:abstractNumId="62" w15:restartNumberingAfterBreak="0">
    <w:nsid w:val="77193E12"/>
    <w:multiLevelType w:val="hybridMultilevel"/>
    <w:tmpl w:val="143A59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7E7823EF"/>
    <w:multiLevelType w:val="multilevel"/>
    <w:tmpl w:val="01601D7C"/>
    <w:numStyleLink w:val="FormatvorlageAufgezhlt"/>
  </w:abstractNum>
  <w:num w:numId="1">
    <w:abstractNumId w:val="2"/>
    <w:lvlOverride w:ilvl="0">
      <w:lvl w:ilvl="0">
        <w:start w:val="1"/>
        <w:numFmt w:val="decimal"/>
        <w:pStyle w:val="berschrift1"/>
        <w:lvlText w:val="%1"/>
        <w:lvlJc w:val="left"/>
        <w:pPr>
          <w:ind w:left="432" w:hanging="432"/>
        </w:pPr>
      </w:lvl>
    </w:lvlOverride>
    <w:lvlOverride w:ilvl="1">
      <w:lvl w:ilvl="1">
        <w:start w:val="1"/>
        <w:numFmt w:val="decimal"/>
        <w:pStyle w:val="berschrift2"/>
        <w:lvlText w:val="%1.%2"/>
        <w:lvlJc w:val="left"/>
        <w:pPr>
          <w:ind w:left="576" w:hanging="576"/>
        </w:pPr>
      </w:lvl>
    </w:lvlOverride>
    <w:lvlOverride w:ilvl="2">
      <w:lvl w:ilvl="2">
        <w:start w:val="1"/>
        <w:numFmt w:val="decimal"/>
        <w:pStyle w:val="berschrift3"/>
        <w:lvlText w:val="%1.%2.%3"/>
        <w:lvlJc w:val="left"/>
        <w:pPr>
          <w:ind w:left="720" w:hanging="720"/>
        </w:pPr>
      </w:lvl>
    </w:lvlOverride>
    <w:lvlOverride w:ilvl="3">
      <w:lvl w:ilvl="3">
        <w:start w:val="1"/>
        <w:numFmt w:val="decimal"/>
        <w:pStyle w:val="berschrift4"/>
        <w:lvlText w:val="%1.%2.%3.%4"/>
        <w:lvlJc w:val="left"/>
        <w:pPr>
          <w:ind w:left="864" w:hanging="864"/>
        </w:pPr>
      </w:lvl>
    </w:lvlOverride>
    <w:lvlOverride w:ilvl="4">
      <w:lvl w:ilvl="4">
        <w:start w:val="1"/>
        <w:numFmt w:val="decimal"/>
        <w:pStyle w:val="berschrift5"/>
        <w:lvlText w:val="%1.%2.%3.%4.%5"/>
        <w:lvlJc w:val="left"/>
        <w:pPr>
          <w:ind w:left="1008" w:hanging="1008"/>
        </w:pPr>
      </w:lvl>
    </w:lvlOverride>
    <w:lvlOverride w:ilvl="5">
      <w:lvl w:ilvl="5">
        <w:start w:val="1"/>
        <w:numFmt w:val="decimal"/>
        <w:pStyle w:val="berschrift6"/>
        <w:lvlText w:val="%1.%2.%3.%4.%5.%6"/>
        <w:lvlJc w:val="left"/>
        <w:pPr>
          <w:ind w:left="1152" w:hanging="1152"/>
        </w:pPr>
      </w:lvl>
    </w:lvlOverride>
    <w:lvlOverride w:ilvl="6">
      <w:lvl w:ilvl="6">
        <w:start w:val="1"/>
        <w:numFmt w:val="decimal"/>
        <w:pStyle w:val="berschrift7"/>
        <w:lvlText w:val="%1.%2.%3.%4.%5.%6.%7"/>
        <w:lvlJc w:val="left"/>
        <w:pPr>
          <w:ind w:left="1296" w:hanging="1296"/>
        </w:pPr>
      </w:lvl>
    </w:lvlOverride>
    <w:lvlOverride w:ilvl="7">
      <w:lvl w:ilvl="7">
        <w:start w:val="1"/>
        <w:numFmt w:val="decimal"/>
        <w:pStyle w:val="berschrift8"/>
        <w:lvlText w:val="%1.%2.%3.%4.%5.%6.%7.%8"/>
        <w:lvlJc w:val="left"/>
        <w:pPr>
          <w:ind w:left="1440" w:hanging="1440"/>
        </w:pPr>
      </w:lvl>
    </w:lvlOverride>
    <w:lvlOverride w:ilvl="8">
      <w:lvl w:ilvl="8">
        <w:start w:val="1"/>
        <w:numFmt w:val="decimal"/>
        <w:pStyle w:val="berschrift9"/>
        <w:lvlText w:val="%1.%2.%3.%4.%5.%6.%7.%8.%9"/>
        <w:lvlJc w:val="left"/>
        <w:pPr>
          <w:ind w:left="1584" w:hanging="1584"/>
        </w:pPr>
      </w:lvl>
    </w:lvlOverride>
  </w:num>
  <w:num w:numId="2">
    <w:abstractNumId w:val="55"/>
  </w:num>
  <w:num w:numId="3">
    <w:abstractNumId w:val="48"/>
  </w:num>
  <w:num w:numId="4">
    <w:abstractNumId w:val="24"/>
  </w:num>
  <w:num w:numId="5">
    <w:abstractNumId w:val="26"/>
  </w:num>
  <w:num w:numId="6">
    <w:abstractNumId w:val="22"/>
  </w:num>
  <w:num w:numId="7">
    <w:abstractNumId w:val="47"/>
  </w:num>
  <w:num w:numId="8">
    <w:abstractNumId w:val="1"/>
  </w:num>
  <w:num w:numId="9">
    <w:abstractNumId w:val="58"/>
  </w:num>
  <w:num w:numId="10">
    <w:abstractNumId w:val="43"/>
  </w:num>
  <w:num w:numId="11">
    <w:abstractNumId w:val="38"/>
  </w:num>
  <w:num w:numId="12">
    <w:abstractNumId w:val="30"/>
  </w:num>
  <w:num w:numId="13">
    <w:abstractNumId w:val="33"/>
  </w:num>
  <w:num w:numId="14">
    <w:abstractNumId w:val="42"/>
  </w:num>
  <w:num w:numId="15">
    <w:abstractNumId w:val="50"/>
  </w:num>
  <w:num w:numId="16">
    <w:abstractNumId w:val="56"/>
  </w:num>
  <w:num w:numId="17">
    <w:abstractNumId w:val="5"/>
  </w:num>
  <w:num w:numId="18">
    <w:abstractNumId w:val="6"/>
  </w:num>
  <w:num w:numId="19">
    <w:abstractNumId w:val="4"/>
  </w:num>
  <w:num w:numId="20">
    <w:abstractNumId w:val="7"/>
  </w:num>
  <w:num w:numId="21">
    <w:abstractNumId w:val="35"/>
  </w:num>
  <w:num w:numId="22">
    <w:abstractNumId w:val="28"/>
  </w:num>
  <w:num w:numId="23">
    <w:abstractNumId w:val="37"/>
  </w:num>
  <w:num w:numId="24">
    <w:abstractNumId w:val="45"/>
  </w:num>
  <w:num w:numId="25">
    <w:abstractNumId w:val="29"/>
  </w:num>
  <w:num w:numId="26">
    <w:abstractNumId w:val="34"/>
  </w:num>
  <w:num w:numId="27">
    <w:abstractNumId w:val="63"/>
  </w:num>
  <w:num w:numId="28">
    <w:abstractNumId w:val="49"/>
  </w:num>
  <w:num w:numId="29">
    <w:abstractNumId w:val="23"/>
  </w:num>
  <w:num w:numId="30">
    <w:abstractNumId w:val="21"/>
  </w:num>
  <w:num w:numId="31">
    <w:abstractNumId w:val="36"/>
  </w:num>
  <w:num w:numId="32">
    <w:abstractNumId w:val="57"/>
  </w:num>
  <w:num w:numId="33">
    <w:abstractNumId w:val="25"/>
  </w:num>
  <w:num w:numId="34">
    <w:abstractNumId w:val="31"/>
  </w:num>
  <w:num w:numId="35">
    <w:abstractNumId w:val="54"/>
  </w:num>
  <w:num w:numId="36">
    <w:abstractNumId w:val="40"/>
  </w:num>
  <w:num w:numId="37">
    <w:abstractNumId w:val="44"/>
  </w:num>
  <w:num w:numId="38">
    <w:abstractNumId w:val="61"/>
  </w:num>
  <w:num w:numId="39">
    <w:abstractNumId w:val="60"/>
  </w:num>
  <w:num w:numId="40">
    <w:abstractNumId w:val="41"/>
  </w:num>
  <w:num w:numId="41">
    <w:abstractNumId w:val="51"/>
  </w:num>
  <w:num w:numId="42">
    <w:abstractNumId w:val="27"/>
  </w:num>
  <w:num w:numId="43">
    <w:abstractNumId w:val="52"/>
  </w:num>
  <w:num w:numId="44">
    <w:abstractNumId w:val="33"/>
    <w:lvlOverride w:ilvl="0">
      <w:startOverride w:val="1"/>
    </w:lvlOverride>
  </w:num>
  <w:num w:numId="45">
    <w:abstractNumId w:val="8"/>
  </w:num>
  <w:num w:numId="46">
    <w:abstractNumId w:val="62"/>
  </w:num>
  <w:num w:numId="47">
    <w:abstractNumId w:val="59"/>
  </w:num>
  <w:num w:numId="48">
    <w:abstractNumId w:val="9"/>
  </w:num>
  <w:num w:numId="49">
    <w:abstractNumId w:val="10"/>
  </w:num>
  <w:num w:numId="50">
    <w:abstractNumId w:val="11"/>
  </w:num>
  <w:num w:numId="51">
    <w:abstractNumId w:val="12"/>
  </w:num>
  <w:num w:numId="52">
    <w:abstractNumId w:val="13"/>
  </w:num>
  <w:num w:numId="53">
    <w:abstractNumId w:val="14"/>
  </w:num>
  <w:num w:numId="54">
    <w:abstractNumId w:val="15"/>
  </w:num>
  <w:num w:numId="55">
    <w:abstractNumId w:val="16"/>
  </w:num>
  <w:num w:numId="56">
    <w:abstractNumId w:val="17"/>
  </w:num>
  <w:num w:numId="57">
    <w:abstractNumId w:val="53"/>
  </w:num>
  <w:num w:numId="58">
    <w:abstractNumId w:val="32"/>
  </w:num>
  <w:num w:numId="59">
    <w:abstractNumId w:val="46"/>
  </w:num>
  <w:num w:numId="60">
    <w:abstractNumId w:val="39"/>
  </w:num>
  <w:num w:numId="61">
    <w:abstractNumId w:val="18"/>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ngerer, Max">
    <w15:presenceInfo w15:providerId="AD" w15:userId="S::max.ungerer@prostep.com::7d0bf2cf-acd9-489d-83f0-52f935cd2baa"/>
  </w15:person>
  <w15:person w15:author="Johannes Becker">
    <w15:presenceInfo w15:providerId="AD" w15:userId="S::becker@4soft.de::d570152e-d81d-4543-ae5f-d4cd0f9af785"/>
  </w15:person>
  <w15:person w15:author="Motzer Martin IA17">
    <w15:presenceInfo w15:providerId="AD" w15:userId="S::Martin.Motzer@draexlmaier.com::bdec6ff0-4716-4a02-9da5-f7761ec4ddb7"/>
  </w15:person>
  <w15:person w15:author="Stoeckl Franz IA17">
    <w15:presenceInfo w15:providerId="AD" w15:userId="S::Franz.Stoeckl@draexlmaier.com::b2276048-c4ef-4ee7-98ce-66dc93c47c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NotTrackFormatting/>
  <w:defaultTabStop w:val="708"/>
  <w:autoHyphenation/>
  <w:hyphenationZone w:val="425"/>
  <w:evenAndOddHeaders/>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A0D"/>
    <w:rsid w:val="00002625"/>
    <w:rsid w:val="000074DC"/>
    <w:rsid w:val="00010FA2"/>
    <w:rsid w:val="0001322A"/>
    <w:rsid w:val="0002252C"/>
    <w:rsid w:val="000234BB"/>
    <w:rsid w:val="000263B8"/>
    <w:rsid w:val="00027CC5"/>
    <w:rsid w:val="00031556"/>
    <w:rsid w:val="000346DE"/>
    <w:rsid w:val="0003606D"/>
    <w:rsid w:val="00036B48"/>
    <w:rsid w:val="000456BE"/>
    <w:rsid w:val="00047075"/>
    <w:rsid w:val="0005372D"/>
    <w:rsid w:val="000569A0"/>
    <w:rsid w:val="00056C2B"/>
    <w:rsid w:val="0006264E"/>
    <w:rsid w:val="0006677D"/>
    <w:rsid w:val="0007175D"/>
    <w:rsid w:val="00072BC8"/>
    <w:rsid w:val="000739D4"/>
    <w:rsid w:val="000743D2"/>
    <w:rsid w:val="00075BA7"/>
    <w:rsid w:val="00075F3A"/>
    <w:rsid w:val="0008192F"/>
    <w:rsid w:val="00082D99"/>
    <w:rsid w:val="000831D0"/>
    <w:rsid w:val="00084114"/>
    <w:rsid w:val="00085065"/>
    <w:rsid w:val="00085DED"/>
    <w:rsid w:val="00086BEF"/>
    <w:rsid w:val="000905DB"/>
    <w:rsid w:val="00091601"/>
    <w:rsid w:val="00092565"/>
    <w:rsid w:val="00092F07"/>
    <w:rsid w:val="00093EC9"/>
    <w:rsid w:val="0009404F"/>
    <w:rsid w:val="000A2135"/>
    <w:rsid w:val="000B2C68"/>
    <w:rsid w:val="000B3AA7"/>
    <w:rsid w:val="000C29C0"/>
    <w:rsid w:val="000C4C24"/>
    <w:rsid w:val="000C7E16"/>
    <w:rsid w:val="000D19FB"/>
    <w:rsid w:val="000D4086"/>
    <w:rsid w:val="000D744B"/>
    <w:rsid w:val="000E1DD9"/>
    <w:rsid w:val="000E3534"/>
    <w:rsid w:val="000F030A"/>
    <w:rsid w:val="000F5D57"/>
    <w:rsid w:val="00100965"/>
    <w:rsid w:val="001010CE"/>
    <w:rsid w:val="00101A0B"/>
    <w:rsid w:val="00112F4E"/>
    <w:rsid w:val="00114602"/>
    <w:rsid w:val="0011475D"/>
    <w:rsid w:val="001162AD"/>
    <w:rsid w:val="00121228"/>
    <w:rsid w:val="00123505"/>
    <w:rsid w:val="00125FB2"/>
    <w:rsid w:val="00130694"/>
    <w:rsid w:val="00131339"/>
    <w:rsid w:val="0013196E"/>
    <w:rsid w:val="00134151"/>
    <w:rsid w:val="001341F7"/>
    <w:rsid w:val="0014266D"/>
    <w:rsid w:val="00143E88"/>
    <w:rsid w:val="00146720"/>
    <w:rsid w:val="0014674A"/>
    <w:rsid w:val="00150802"/>
    <w:rsid w:val="00150945"/>
    <w:rsid w:val="001511CF"/>
    <w:rsid w:val="001517EE"/>
    <w:rsid w:val="001562E7"/>
    <w:rsid w:val="00156534"/>
    <w:rsid w:val="00157854"/>
    <w:rsid w:val="00165D04"/>
    <w:rsid w:val="00165F3D"/>
    <w:rsid w:val="001675ED"/>
    <w:rsid w:val="001720B7"/>
    <w:rsid w:val="001758E0"/>
    <w:rsid w:val="00176126"/>
    <w:rsid w:val="00176243"/>
    <w:rsid w:val="00184326"/>
    <w:rsid w:val="00185744"/>
    <w:rsid w:val="001857FD"/>
    <w:rsid w:val="001926E4"/>
    <w:rsid w:val="00192800"/>
    <w:rsid w:val="0019510A"/>
    <w:rsid w:val="001A28CC"/>
    <w:rsid w:val="001A5318"/>
    <w:rsid w:val="001A7682"/>
    <w:rsid w:val="001B1500"/>
    <w:rsid w:val="001B5B71"/>
    <w:rsid w:val="001B68BE"/>
    <w:rsid w:val="001B7F96"/>
    <w:rsid w:val="001C15F0"/>
    <w:rsid w:val="001C43DD"/>
    <w:rsid w:val="001C46D5"/>
    <w:rsid w:val="001D0A84"/>
    <w:rsid w:val="001D1786"/>
    <w:rsid w:val="001D235A"/>
    <w:rsid w:val="001D265B"/>
    <w:rsid w:val="001E2C7A"/>
    <w:rsid w:val="001F0851"/>
    <w:rsid w:val="001F3CAF"/>
    <w:rsid w:val="001F6DC8"/>
    <w:rsid w:val="00205013"/>
    <w:rsid w:val="0020724C"/>
    <w:rsid w:val="00216633"/>
    <w:rsid w:val="002206C0"/>
    <w:rsid w:val="002229FB"/>
    <w:rsid w:val="00225013"/>
    <w:rsid w:val="002252D0"/>
    <w:rsid w:val="00225EDB"/>
    <w:rsid w:val="002378D8"/>
    <w:rsid w:val="00237C1B"/>
    <w:rsid w:val="00240E5A"/>
    <w:rsid w:val="00244DC3"/>
    <w:rsid w:val="00245789"/>
    <w:rsid w:val="0025770F"/>
    <w:rsid w:val="00261D76"/>
    <w:rsid w:val="00263DC4"/>
    <w:rsid w:val="00266C74"/>
    <w:rsid w:val="00273C84"/>
    <w:rsid w:val="002756EB"/>
    <w:rsid w:val="0027595A"/>
    <w:rsid w:val="00275DAD"/>
    <w:rsid w:val="00276847"/>
    <w:rsid w:val="0028103C"/>
    <w:rsid w:val="002816F4"/>
    <w:rsid w:val="00282F63"/>
    <w:rsid w:val="00283C07"/>
    <w:rsid w:val="00283CFB"/>
    <w:rsid w:val="00285F3A"/>
    <w:rsid w:val="00295C02"/>
    <w:rsid w:val="00297C99"/>
    <w:rsid w:val="002A62AA"/>
    <w:rsid w:val="002B0A53"/>
    <w:rsid w:val="002B2B9F"/>
    <w:rsid w:val="002B2C19"/>
    <w:rsid w:val="002B7910"/>
    <w:rsid w:val="002B7B58"/>
    <w:rsid w:val="002C2898"/>
    <w:rsid w:val="002C65AC"/>
    <w:rsid w:val="002D0400"/>
    <w:rsid w:val="002D0696"/>
    <w:rsid w:val="002D0E46"/>
    <w:rsid w:val="002D1095"/>
    <w:rsid w:val="002D22E3"/>
    <w:rsid w:val="002D7510"/>
    <w:rsid w:val="002E3961"/>
    <w:rsid w:val="002E3EB6"/>
    <w:rsid w:val="002E6517"/>
    <w:rsid w:val="002F4016"/>
    <w:rsid w:val="002F5494"/>
    <w:rsid w:val="002F6AB6"/>
    <w:rsid w:val="003020EA"/>
    <w:rsid w:val="00303EF7"/>
    <w:rsid w:val="00304820"/>
    <w:rsid w:val="0030772E"/>
    <w:rsid w:val="003077EC"/>
    <w:rsid w:val="003079BF"/>
    <w:rsid w:val="00310D73"/>
    <w:rsid w:val="00311CF0"/>
    <w:rsid w:val="003127DF"/>
    <w:rsid w:val="0031334E"/>
    <w:rsid w:val="00313538"/>
    <w:rsid w:val="003141DF"/>
    <w:rsid w:val="0032338C"/>
    <w:rsid w:val="00324477"/>
    <w:rsid w:val="003309BA"/>
    <w:rsid w:val="00331425"/>
    <w:rsid w:val="003326B0"/>
    <w:rsid w:val="003337F9"/>
    <w:rsid w:val="003426FF"/>
    <w:rsid w:val="00343F6F"/>
    <w:rsid w:val="00346B56"/>
    <w:rsid w:val="00352B1C"/>
    <w:rsid w:val="00352B63"/>
    <w:rsid w:val="00352F5E"/>
    <w:rsid w:val="0035304A"/>
    <w:rsid w:val="0035514F"/>
    <w:rsid w:val="003552F9"/>
    <w:rsid w:val="00360033"/>
    <w:rsid w:val="0036131C"/>
    <w:rsid w:val="0036497E"/>
    <w:rsid w:val="0037457B"/>
    <w:rsid w:val="00377651"/>
    <w:rsid w:val="0038143C"/>
    <w:rsid w:val="00386164"/>
    <w:rsid w:val="0038743D"/>
    <w:rsid w:val="003903D8"/>
    <w:rsid w:val="0039291E"/>
    <w:rsid w:val="00393F13"/>
    <w:rsid w:val="00394AF8"/>
    <w:rsid w:val="003962BA"/>
    <w:rsid w:val="003A005C"/>
    <w:rsid w:val="003A4883"/>
    <w:rsid w:val="003A5655"/>
    <w:rsid w:val="003A6BDD"/>
    <w:rsid w:val="003B1A38"/>
    <w:rsid w:val="003B5845"/>
    <w:rsid w:val="003C2502"/>
    <w:rsid w:val="003C4E26"/>
    <w:rsid w:val="003D4F94"/>
    <w:rsid w:val="003D5849"/>
    <w:rsid w:val="003E17CF"/>
    <w:rsid w:val="003E589C"/>
    <w:rsid w:val="003F5371"/>
    <w:rsid w:val="003F6564"/>
    <w:rsid w:val="003F6C2F"/>
    <w:rsid w:val="00400FB9"/>
    <w:rsid w:val="00401F35"/>
    <w:rsid w:val="00407C35"/>
    <w:rsid w:val="00407EB6"/>
    <w:rsid w:val="00417A3D"/>
    <w:rsid w:val="0042025B"/>
    <w:rsid w:val="00421F22"/>
    <w:rsid w:val="00423910"/>
    <w:rsid w:val="004257CA"/>
    <w:rsid w:val="0042768D"/>
    <w:rsid w:val="0043101E"/>
    <w:rsid w:val="0043283A"/>
    <w:rsid w:val="00432F5A"/>
    <w:rsid w:val="004409AA"/>
    <w:rsid w:val="004474CD"/>
    <w:rsid w:val="004566AB"/>
    <w:rsid w:val="00457F86"/>
    <w:rsid w:val="00460728"/>
    <w:rsid w:val="00460E01"/>
    <w:rsid w:val="00461DD5"/>
    <w:rsid w:val="004645E7"/>
    <w:rsid w:val="0046606C"/>
    <w:rsid w:val="00470E16"/>
    <w:rsid w:val="004714EB"/>
    <w:rsid w:val="004755E2"/>
    <w:rsid w:val="00475CA4"/>
    <w:rsid w:val="00481348"/>
    <w:rsid w:val="0048172A"/>
    <w:rsid w:val="00482FF1"/>
    <w:rsid w:val="0048348E"/>
    <w:rsid w:val="004874B9"/>
    <w:rsid w:val="004910A4"/>
    <w:rsid w:val="00493528"/>
    <w:rsid w:val="00493FFB"/>
    <w:rsid w:val="00495FED"/>
    <w:rsid w:val="004A3E91"/>
    <w:rsid w:val="004A678C"/>
    <w:rsid w:val="004B4BF7"/>
    <w:rsid w:val="004C2AF8"/>
    <w:rsid w:val="004C7513"/>
    <w:rsid w:val="004D0002"/>
    <w:rsid w:val="004D12BB"/>
    <w:rsid w:val="004D3887"/>
    <w:rsid w:val="004E0AF2"/>
    <w:rsid w:val="004E0C60"/>
    <w:rsid w:val="004E1424"/>
    <w:rsid w:val="004E1B00"/>
    <w:rsid w:val="004E519D"/>
    <w:rsid w:val="004E59DC"/>
    <w:rsid w:val="004F01D8"/>
    <w:rsid w:val="004F022B"/>
    <w:rsid w:val="00506042"/>
    <w:rsid w:val="00506BF5"/>
    <w:rsid w:val="0050727C"/>
    <w:rsid w:val="005102BD"/>
    <w:rsid w:val="00510EC3"/>
    <w:rsid w:val="00521E5C"/>
    <w:rsid w:val="00521FF1"/>
    <w:rsid w:val="00522E25"/>
    <w:rsid w:val="00525FE4"/>
    <w:rsid w:val="0052740F"/>
    <w:rsid w:val="0053247A"/>
    <w:rsid w:val="00534C2B"/>
    <w:rsid w:val="005350C1"/>
    <w:rsid w:val="00540176"/>
    <w:rsid w:val="005437F1"/>
    <w:rsid w:val="005500F8"/>
    <w:rsid w:val="005523D6"/>
    <w:rsid w:val="005574A3"/>
    <w:rsid w:val="00557F23"/>
    <w:rsid w:val="00572EBC"/>
    <w:rsid w:val="00575A2D"/>
    <w:rsid w:val="00576FF7"/>
    <w:rsid w:val="00577B10"/>
    <w:rsid w:val="00582377"/>
    <w:rsid w:val="005911D1"/>
    <w:rsid w:val="0059259E"/>
    <w:rsid w:val="005A2065"/>
    <w:rsid w:val="005A4825"/>
    <w:rsid w:val="005A4F1F"/>
    <w:rsid w:val="005A617A"/>
    <w:rsid w:val="005B0969"/>
    <w:rsid w:val="005B285E"/>
    <w:rsid w:val="005B3432"/>
    <w:rsid w:val="005B43DA"/>
    <w:rsid w:val="005B48FA"/>
    <w:rsid w:val="005B4951"/>
    <w:rsid w:val="005B4FF1"/>
    <w:rsid w:val="005C20E9"/>
    <w:rsid w:val="005C28AC"/>
    <w:rsid w:val="005C3BF1"/>
    <w:rsid w:val="005C461E"/>
    <w:rsid w:val="005D02EA"/>
    <w:rsid w:val="005D1B79"/>
    <w:rsid w:val="005D6273"/>
    <w:rsid w:val="005D6525"/>
    <w:rsid w:val="005E233A"/>
    <w:rsid w:val="005E249F"/>
    <w:rsid w:val="005E2631"/>
    <w:rsid w:val="005E33F9"/>
    <w:rsid w:val="005E5636"/>
    <w:rsid w:val="005F04A8"/>
    <w:rsid w:val="005F4849"/>
    <w:rsid w:val="005F4DA5"/>
    <w:rsid w:val="005F600F"/>
    <w:rsid w:val="005F7856"/>
    <w:rsid w:val="005F7D47"/>
    <w:rsid w:val="006014C5"/>
    <w:rsid w:val="00606089"/>
    <w:rsid w:val="00613505"/>
    <w:rsid w:val="00617335"/>
    <w:rsid w:val="006178D4"/>
    <w:rsid w:val="00617B3E"/>
    <w:rsid w:val="00622253"/>
    <w:rsid w:val="0062324E"/>
    <w:rsid w:val="00625E23"/>
    <w:rsid w:val="0063606F"/>
    <w:rsid w:val="00637A80"/>
    <w:rsid w:val="0064008C"/>
    <w:rsid w:val="006402C2"/>
    <w:rsid w:val="006462AB"/>
    <w:rsid w:val="006476DB"/>
    <w:rsid w:val="0065503E"/>
    <w:rsid w:val="006556CA"/>
    <w:rsid w:val="00656FF0"/>
    <w:rsid w:val="006677C5"/>
    <w:rsid w:val="006678FA"/>
    <w:rsid w:val="00670BCB"/>
    <w:rsid w:val="00675A23"/>
    <w:rsid w:val="00677C90"/>
    <w:rsid w:val="00677DB2"/>
    <w:rsid w:val="00682B7F"/>
    <w:rsid w:val="00682D36"/>
    <w:rsid w:val="006914A8"/>
    <w:rsid w:val="00695E0B"/>
    <w:rsid w:val="006969AA"/>
    <w:rsid w:val="006A2923"/>
    <w:rsid w:val="006A5135"/>
    <w:rsid w:val="006A5B4A"/>
    <w:rsid w:val="006B0DAA"/>
    <w:rsid w:val="006B1E74"/>
    <w:rsid w:val="006B598F"/>
    <w:rsid w:val="006B74B5"/>
    <w:rsid w:val="006C2F4E"/>
    <w:rsid w:val="006C437C"/>
    <w:rsid w:val="006C570E"/>
    <w:rsid w:val="006C5C01"/>
    <w:rsid w:val="006D14D8"/>
    <w:rsid w:val="006E0A3F"/>
    <w:rsid w:val="006E5013"/>
    <w:rsid w:val="006F5380"/>
    <w:rsid w:val="006F57DB"/>
    <w:rsid w:val="00703506"/>
    <w:rsid w:val="00707BAE"/>
    <w:rsid w:val="007118F1"/>
    <w:rsid w:val="00711DBC"/>
    <w:rsid w:val="007137B4"/>
    <w:rsid w:val="0071604A"/>
    <w:rsid w:val="007176D4"/>
    <w:rsid w:val="0072058E"/>
    <w:rsid w:val="00720D2F"/>
    <w:rsid w:val="00725808"/>
    <w:rsid w:val="00727C66"/>
    <w:rsid w:val="00732D1D"/>
    <w:rsid w:val="00737D92"/>
    <w:rsid w:val="00742420"/>
    <w:rsid w:val="00742591"/>
    <w:rsid w:val="007428E7"/>
    <w:rsid w:val="00743B8D"/>
    <w:rsid w:val="00753A6A"/>
    <w:rsid w:val="0075469C"/>
    <w:rsid w:val="00761983"/>
    <w:rsid w:val="0076516D"/>
    <w:rsid w:val="00765304"/>
    <w:rsid w:val="00765A1F"/>
    <w:rsid w:val="007671EF"/>
    <w:rsid w:val="0077034F"/>
    <w:rsid w:val="007710B5"/>
    <w:rsid w:val="007712B4"/>
    <w:rsid w:val="00771C3B"/>
    <w:rsid w:val="00774928"/>
    <w:rsid w:val="007805DB"/>
    <w:rsid w:val="00787E05"/>
    <w:rsid w:val="0079029F"/>
    <w:rsid w:val="00793B33"/>
    <w:rsid w:val="00795654"/>
    <w:rsid w:val="00795883"/>
    <w:rsid w:val="007A221F"/>
    <w:rsid w:val="007A4ACE"/>
    <w:rsid w:val="007A68EB"/>
    <w:rsid w:val="007A7F64"/>
    <w:rsid w:val="007B4174"/>
    <w:rsid w:val="007B5709"/>
    <w:rsid w:val="007C39F9"/>
    <w:rsid w:val="007C3C2B"/>
    <w:rsid w:val="007C446B"/>
    <w:rsid w:val="007D4BA3"/>
    <w:rsid w:val="007D7726"/>
    <w:rsid w:val="007E4867"/>
    <w:rsid w:val="007E5676"/>
    <w:rsid w:val="007F0A71"/>
    <w:rsid w:val="007F6543"/>
    <w:rsid w:val="00800A2B"/>
    <w:rsid w:val="0080248A"/>
    <w:rsid w:val="00813164"/>
    <w:rsid w:val="00813BF8"/>
    <w:rsid w:val="0082308E"/>
    <w:rsid w:val="0083036A"/>
    <w:rsid w:val="00830A6A"/>
    <w:rsid w:val="00834B95"/>
    <w:rsid w:val="0084126D"/>
    <w:rsid w:val="0084175B"/>
    <w:rsid w:val="008438F7"/>
    <w:rsid w:val="008439A2"/>
    <w:rsid w:val="00854937"/>
    <w:rsid w:val="00854EC7"/>
    <w:rsid w:val="00857E78"/>
    <w:rsid w:val="00870869"/>
    <w:rsid w:val="00872933"/>
    <w:rsid w:val="00876ED1"/>
    <w:rsid w:val="0088097F"/>
    <w:rsid w:val="00894A05"/>
    <w:rsid w:val="008A6C87"/>
    <w:rsid w:val="008B05E6"/>
    <w:rsid w:val="008B1DD4"/>
    <w:rsid w:val="008B50AB"/>
    <w:rsid w:val="008C1258"/>
    <w:rsid w:val="008C1DDE"/>
    <w:rsid w:val="008C37B1"/>
    <w:rsid w:val="008C4BE6"/>
    <w:rsid w:val="008C7015"/>
    <w:rsid w:val="008C7208"/>
    <w:rsid w:val="008C7DFC"/>
    <w:rsid w:val="008D170A"/>
    <w:rsid w:val="008D237B"/>
    <w:rsid w:val="008D374D"/>
    <w:rsid w:val="008D508B"/>
    <w:rsid w:val="008D5B4E"/>
    <w:rsid w:val="008D6EA7"/>
    <w:rsid w:val="008E4023"/>
    <w:rsid w:val="008E5945"/>
    <w:rsid w:val="008E5BEA"/>
    <w:rsid w:val="008F0B60"/>
    <w:rsid w:val="008F1314"/>
    <w:rsid w:val="008F3F72"/>
    <w:rsid w:val="00912E5C"/>
    <w:rsid w:val="00914455"/>
    <w:rsid w:val="009170BB"/>
    <w:rsid w:val="0092643A"/>
    <w:rsid w:val="00933DB8"/>
    <w:rsid w:val="00941ACA"/>
    <w:rsid w:val="009431D6"/>
    <w:rsid w:val="0094369E"/>
    <w:rsid w:val="00944185"/>
    <w:rsid w:val="00951122"/>
    <w:rsid w:val="0095147F"/>
    <w:rsid w:val="009515B3"/>
    <w:rsid w:val="009537B3"/>
    <w:rsid w:val="00953F8E"/>
    <w:rsid w:val="00957DFA"/>
    <w:rsid w:val="00960729"/>
    <w:rsid w:val="00975C71"/>
    <w:rsid w:val="00977856"/>
    <w:rsid w:val="00986B4A"/>
    <w:rsid w:val="009927C8"/>
    <w:rsid w:val="00994F3D"/>
    <w:rsid w:val="009973AF"/>
    <w:rsid w:val="009A0416"/>
    <w:rsid w:val="009A42AF"/>
    <w:rsid w:val="009A5C99"/>
    <w:rsid w:val="009B38E9"/>
    <w:rsid w:val="009C0DDA"/>
    <w:rsid w:val="009C7DB5"/>
    <w:rsid w:val="009D0A97"/>
    <w:rsid w:val="009D25F6"/>
    <w:rsid w:val="009D52AF"/>
    <w:rsid w:val="009D7FE4"/>
    <w:rsid w:val="009E1206"/>
    <w:rsid w:val="009E2FCB"/>
    <w:rsid w:val="009F29CB"/>
    <w:rsid w:val="009F2ADF"/>
    <w:rsid w:val="009F2C2D"/>
    <w:rsid w:val="009F4766"/>
    <w:rsid w:val="009F4E9A"/>
    <w:rsid w:val="009F5301"/>
    <w:rsid w:val="009F5D17"/>
    <w:rsid w:val="00A0364D"/>
    <w:rsid w:val="00A12F85"/>
    <w:rsid w:val="00A14378"/>
    <w:rsid w:val="00A245EE"/>
    <w:rsid w:val="00A251E2"/>
    <w:rsid w:val="00A26DD9"/>
    <w:rsid w:val="00A32938"/>
    <w:rsid w:val="00A334BD"/>
    <w:rsid w:val="00A354C0"/>
    <w:rsid w:val="00A406E9"/>
    <w:rsid w:val="00A42205"/>
    <w:rsid w:val="00A4305B"/>
    <w:rsid w:val="00A4539F"/>
    <w:rsid w:val="00A4787D"/>
    <w:rsid w:val="00A50B61"/>
    <w:rsid w:val="00A533D2"/>
    <w:rsid w:val="00A61C9C"/>
    <w:rsid w:val="00A63D85"/>
    <w:rsid w:val="00A64619"/>
    <w:rsid w:val="00A66651"/>
    <w:rsid w:val="00A7216C"/>
    <w:rsid w:val="00A76555"/>
    <w:rsid w:val="00A770D6"/>
    <w:rsid w:val="00A804A5"/>
    <w:rsid w:val="00A810C4"/>
    <w:rsid w:val="00A83D67"/>
    <w:rsid w:val="00A86506"/>
    <w:rsid w:val="00A86867"/>
    <w:rsid w:val="00A86B51"/>
    <w:rsid w:val="00A86FDB"/>
    <w:rsid w:val="00A8795D"/>
    <w:rsid w:val="00A905FB"/>
    <w:rsid w:val="00A907D6"/>
    <w:rsid w:val="00A953CA"/>
    <w:rsid w:val="00A9549E"/>
    <w:rsid w:val="00AA02B3"/>
    <w:rsid w:val="00AA1957"/>
    <w:rsid w:val="00AA3F53"/>
    <w:rsid w:val="00AA6F61"/>
    <w:rsid w:val="00AB1A12"/>
    <w:rsid w:val="00AB40E7"/>
    <w:rsid w:val="00AB7734"/>
    <w:rsid w:val="00AC6D04"/>
    <w:rsid w:val="00AC6E4C"/>
    <w:rsid w:val="00AD0C10"/>
    <w:rsid w:val="00AD203F"/>
    <w:rsid w:val="00AD635B"/>
    <w:rsid w:val="00AE1481"/>
    <w:rsid w:val="00AE1594"/>
    <w:rsid w:val="00AE7AF4"/>
    <w:rsid w:val="00AF24BC"/>
    <w:rsid w:val="00AF34C6"/>
    <w:rsid w:val="00AF7152"/>
    <w:rsid w:val="00B06064"/>
    <w:rsid w:val="00B0644E"/>
    <w:rsid w:val="00B11964"/>
    <w:rsid w:val="00B120C6"/>
    <w:rsid w:val="00B124B8"/>
    <w:rsid w:val="00B144E9"/>
    <w:rsid w:val="00B153C0"/>
    <w:rsid w:val="00B222CF"/>
    <w:rsid w:val="00B22E97"/>
    <w:rsid w:val="00B24DBC"/>
    <w:rsid w:val="00B26C1B"/>
    <w:rsid w:val="00B350AF"/>
    <w:rsid w:val="00B35261"/>
    <w:rsid w:val="00B36DFA"/>
    <w:rsid w:val="00B37CA7"/>
    <w:rsid w:val="00B45388"/>
    <w:rsid w:val="00B45483"/>
    <w:rsid w:val="00B465F4"/>
    <w:rsid w:val="00B5391A"/>
    <w:rsid w:val="00B545DF"/>
    <w:rsid w:val="00B57D30"/>
    <w:rsid w:val="00B70C6D"/>
    <w:rsid w:val="00B747C6"/>
    <w:rsid w:val="00B8083B"/>
    <w:rsid w:val="00B90A8C"/>
    <w:rsid w:val="00B90FA9"/>
    <w:rsid w:val="00B93C8A"/>
    <w:rsid w:val="00B957B4"/>
    <w:rsid w:val="00B96583"/>
    <w:rsid w:val="00BA3AC9"/>
    <w:rsid w:val="00BB1108"/>
    <w:rsid w:val="00BB20F7"/>
    <w:rsid w:val="00BB3DD1"/>
    <w:rsid w:val="00BB74B5"/>
    <w:rsid w:val="00BD0D8C"/>
    <w:rsid w:val="00BD0F14"/>
    <w:rsid w:val="00BD6A7C"/>
    <w:rsid w:val="00BD6E34"/>
    <w:rsid w:val="00BE030D"/>
    <w:rsid w:val="00BE077B"/>
    <w:rsid w:val="00C005D6"/>
    <w:rsid w:val="00C05520"/>
    <w:rsid w:val="00C178C9"/>
    <w:rsid w:val="00C22E40"/>
    <w:rsid w:val="00C248B9"/>
    <w:rsid w:val="00C248CC"/>
    <w:rsid w:val="00C35DAF"/>
    <w:rsid w:val="00C41892"/>
    <w:rsid w:val="00C4241E"/>
    <w:rsid w:val="00C447C5"/>
    <w:rsid w:val="00C46006"/>
    <w:rsid w:val="00C50AB2"/>
    <w:rsid w:val="00C51734"/>
    <w:rsid w:val="00C531EB"/>
    <w:rsid w:val="00C53935"/>
    <w:rsid w:val="00C54306"/>
    <w:rsid w:val="00C57AEC"/>
    <w:rsid w:val="00C60F5E"/>
    <w:rsid w:val="00C67099"/>
    <w:rsid w:val="00C73EC2"/>
    <w:rsid w:val="00C7421A"/>
    <w:rsid w:val="00C769A4"/>
    <w:rsid w:val="00C8366A"/>
    <w:rsid w:val="00C92EEB"/>
    <w:rsid w:val="00C93101"/>
    <w:rsid w:val="00C94812"/>
    <w:rsid w:val="00C95225"/>
    <w:rsid w:val="00CA0AD1"/>
    <w:rsid w:val="00CA1874"/>
    <w:rsid w:val="00CB0BB9"/>
    <w:rsid w:val="00CB0E51"/>
    <w:rsid w:val="00CB51D8"/>
    <w:rsid w:val="00CC2815"/>
    <w:rsid w:val="00CC6A50"/>
    <w:rsid w:val="00CD5A44"/>
    <w:rsid w:val="00CD70D0"/>
    <w:rsid w:val="00CE12A1"/>
    <w:rsid w:val="00CE3D4E"/>
    <w:rsid w:val="00CE72D2"/>
    <w:rsid w:val="00CF3653"/>
    <w:rsid w:val="00CF7B58"/>
    <w:rsid w:val="00D00501"/>
    <w:rsid w:val="00D01A0D"/>
    <w:rsid w:val="00D0306E"/>
    <w:rsid w:val="00D06BDE"/>
    <w:rsid w:val="00D11F6B"/>
    <w:rsid w:val="00D15AEB"/>
    <w:rsid w:val="00D15C73"/>
    <w:rsid w:val="00D1708D"/>
    <w:rsid w:val="00D23CBC"/>
    <w:rsid w:val="00D347F2"/>
    <w:rsid w:val="00D34B6F"/>
    <w:rsid w:val="00D34E5F"/>
    <w:rsid w:val="00D50625"/>
    <w:rsid w:val="00D56BCA"/>
    <w:rsid w:val="00D6084B"/>
    <w:rsid w:val="00D60E73"/>
    <w:rsid w:val="00D62424"/>
    <w:rsid w:val="00D70EDC"/>
    <w:rsid w:val="00D82B95"/>
    <w:rsid w:val="00D84877"/>
    <w:rsid w:val="00D913CF"/>
    <w:rsid w:val="00D94868"/>
    <w:rsid w:val="00D94979"/>
    <w:rsid w:val="00DA48CD"/>
    <w:rsid w:val="00DB02F1"/>
    <w:rsid w:val="00DB31B4"/>
    <w:rsid w:val="00DB4CB7"/>
    <w:rsid w:val="00DB4FDE"/>
    <w:rsid w:val="00DC0674"/>
    <w:rsid w:val="00DC4C84"/>
    <w:rsid w:val="00DD016D"/>
    <w:rsid w:val="00DD1D20"/>
    <w:rsid w:val="00DD2229"/>
    <w:rsid w:val="00DD2A8B"/>
    <w:rsid w:val="00DD3469"/>
    <w:rsid w:val="00DD416D"/>
    <w:rsid w:val="00DD7293"/>
    <w:rsid w:val="00DE1F9E"/>
    <w:rsid w:val="00DE2639"/>
    <w:rsid w:val="00DE5B5C"/>
    <w:rsid w:val="00DF7C00"/>
    <w:rsid w:val="00DF7C7C"/>
    <w:rsid w:val="00E1633C"/>
    <w:rsid w:val="00E22506"/>
    <w:rsid w:val="00E30B51"/>
    <w:rsid w:val="00E32783"/>
    <w:rsid w:val="00E37C55"/>
    <w:rsid w:val="00E40F24"/>
    <w:rsid w:val="00E419F0"/>
    <w:rsid w:val="00E42546"/>
    <w:rsid w:val="00E45FAA"/>
    <w:rsid w:val="00E510F7"/>
    <w:rsid w:val="00E52E18"/>
    <w:rsid w:val="00E53CAC"/>
    <w:rsid w:val="00E60DE8"/>
    <w:rsid w:val="00E6132A"/>
    <w:rsid w:val="00E65097"/>
    <w:rsid w:val="00E74140"/>
    <w:rsid w:val="00E74C6D"/>
    <w:rsid w:val="00E8650C"/>
    <w:rsid w:val="00E91EF8"/>
    <w:rsid w:val="00E9211F"/>
    <w:rsid w:val="00E923E7"/>
    <w:rsid w:val="00E93D0B"/>
    <w:rsid w:val="00EA40FE"/>
    <w:rsid w:val="00EA5D06"/>
    <w:rsid w:val="00EB01AC"/>
    <w:rsid w:val="00EB0D12"/>
    <w:rsid w:val="00EB1A9A"/>
    <w:rsid w:val="00EB292E"/>
    <w:rsid w:val="00EB2C44"/>
    <w:rsid w:val="00EB6F4E"/>
    <w:rsid w:val="00EC35A9"/>
    <w:rsid w:val="00EC6486"/>
    <w:rsid w:val="00EC790B"/>
    <w:rsid w:val="00EC7D7C"/>
    <w:rsid w:val="00ED18C0"/>
    <w:rsid w:val="00ED1DD7"/>
    <w:rsid w:val="00ED412D"/>
    <w:rsid w:val="00ED432A"/>
    <w:rsid w:val="00ED6202"/>
    <w:rsid w:val="00EE16B5"/>
    <w:rsid w:val="00EE16E5"/>
    <w:rsid w:val="00EE1FE6"/>
    <w:rsid w:val="00EE2DD9"/>
    <w:rsid w:val="00EE499A"/>
    <w:rsid w:val="00EE5145"/>
    <w:rsid w:val="00EE67C2"/>
    <w:rsid w:val="00EE6D93"/>
    <w:rsid w:val="00EF46C3"/>
    <w:rsid w:val="00F023DD"/>
    <w:rsid w:val="00F06958"/>
    <w:rsid w:val="00F06C06"/>
    <w:rsid w:val="00F07DB7"/>
    <w:rsid w:val="00F1227C"/>
    <w:rsid w:val="00F1476C"/>
    <w:rsid w:val="00F15F06"/>
    <w:rsid w:val="00F16DB4"/>
    <w:rsid w:val="00F21480"/>
    <w:rsid w:val="00F31C5B"/>
    <w:rsid w:val="00F35548"/>
    <w:rsid w:val="00F35E4F"/>
    <w:rsid w:val="00F36266"/>
    <w:rsid w:val="00F3785B"/>
    <w:rsid w:val="00F4236D"/>
    <w:rsid w:val="00F54853"/>
    <w:rsid w:val="00F61442"/>
    <w:rsid w:val="00F61E3E"/>
    <w:rsid w:val="00F6367D"/>
    <w:rsid w:val="00F64AF7"/>
    <w:rsid w:val="00F67D9B"/>
    <w:rsid w:val="00F7266E"/>
    <w:rsid w:val="00F73464"/>
    <w:rsid w:val="00F73DC7"/>
    <w:rsid w:val="00F833D1"/>
    <w:rsid w:val="00F84BA1"/>
    <w:rsid w:val="00F9232E"/>
    <w:rsid w:val="00F967AA"/>
    <w:rsid w:val="00F970CE"/>
    <w:rsid w:val="00FA19BE"/>
    <w:rsid w:val="00FA6136"/>
    <w:rsid w:val="00FB21FE"/>
    <w:rsid w:val="00FB2F4A"/>
    <w:rsid w:val="00FB53FF"/>
    <w:rsid w:val="00FC3040"/>
    <w:rsid w:val="00FC54EE"/>
    <w:rsid w:val="00FC78F2"/>
    <w:rsid w:val="00FD0816"/>
    <w:rsid w:val="00FD096A"/>
    <w:rsid w:val="00FE06F9"/>
    <w:rsid w:val="00FE41CF"/>
    <w:rsid w:val="00FE4716"/>
    <w:rsid w:val="00FE6291"/>
    <w:rsid w:val="00FF0FCC"/>
    <w:rsid w:val="0487D4A8"/>
    <w:rsid w:val="2818A670"/>
    <w:rsid w:val="39E4993C"/>
    <w:rsid w:val="3E15072D"/>
    <w:rsid w:val="62E8DF4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1EFE2DE9"/>
  <w15:docId w15:val="{9271FC05-5565-45AF-B994-67419548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2065"/>
    <w:pPr>
      <w:autoSpaceDE w:val="0"/>
      <w:autoSpaceDN w:val="0"/>
      <w:adjustRightInd w:val="0"/>
      <w:spacing w:before="120" w:after="0" w:line="288" w:lineRule="auto"/>
      <w:jc w:val="both"/>
    </w:pPr>
    <w:rPr>
      <w:rFonts w:ascii="Arial" w:eastAsia="Times New Roman" w:hAnsi="Arial" w:cs="Arial"/>
      <w:color w:val="000000"/>
      <w:sz w:val="24"/>
      <w:szCs w:val="23"/>
      <w:lang w:eastAsia="de-DE"/>
    </w:rPr>
  </w:style>
  <w:style w:type="paragraph" w:styleId="berschrift1">
    <w:name w:val="heading 1"/>
    <w:basedOn w:val="Standard"/>
    <w:next w:val="Standard"/>
    <w:link w:val="berschrift1Zchn"/>
    <w:qFormat/>
    <w:rsid w:val="005A2065"/>
    <w:pPr>
      <w:keepNext/>
      <w:keepLines/>
      <w:numPr>
        <w:numId w:val="1"/>
      </w:numPr>
      <w:spacing w:before="480" w:after="240"/>
      <w:contextualSpacing/>
      <w:outlineLvl w:val="0"/>
    </w:pPr>
    <w:rPr>
      <w:rFonts w:eastAsiaTheme="majorEastAsia"/>
      <w:b/>
      <w:bCs/>
      <w:sz w:val="28"/>
      <w:szCs w:val="28"/>
    </w:rPr>
  </w:style>
  <w:style w:type="paragraph" w:styleId="berschrift2">
    <w:name w:val="heading 2"/>
    <w:basedOn w:val="Standard"/>
    <w:next w:val="Standard"/>
    <w:link w:val="berschrift2Zchn"/>
    <w:unhideWhenUsed/>
    <w:qFormat/>
    <w:rsid w:val="00D01A0D"/>
    <w:pPr>
      <w:keepNext/>
      <w:keepLines/>
      <w:numPr>
        <w:ilvl w:val="1"/>
        <w:numId w:val="1"/>
      </w:numPr>
      <w:spacing w:before="200"/>
      <w:outlineLvl w:val="1"/>
    </w:pPr>
    <w:rPr>
      <w:rFonts w:eastAsiaTheme="majorEastAsia"/>
      <w:b/>
      <w:bCs/>
      <w:sz w:val="26"/>
      <w:szCs w:val="26"/>
    </w:rPr>
  </w:style>
  <w:style w:type="paragraph" w:styleId="berschrift3">
    <w:name w:val="heading 3"/>
    <w:basedOn w:val="Standard"/>
    <w:next w:val="Standard"/>
    <w:link w:val="berschrift3Zchn"/>
    <w:unhideWhenUsed/>
    <w:qFormat/>
    <w:rsid w:val="00D01A0D"/>
    <w:pPr>
      <w:keepNext/>
      <w:keepLines/>
      <w:numPr>
        <w:ilvl w:val="2"/>
        <w:numId w:val="1"/>
      </w:numPr>
      <w:spacing w:before="200" w:line="271" w:lineRule="auto"/>
      <w:outlineLvl w:val="2"/>
    </w:pPr>
    <w:rPr>
      <w:rFonts w:eastAsiaTheme="majorEastAsia"/>
      <w:b/>
      <w:bCs/>
    </w:rPr>
  </w:style>
  <w:style w:type="paragraph" w:styleId="berschrift4">
    <w:name w:val="heading 4"/>
    <w:basedOn w:val="Standard"/>
    <w:next w:val="Standard"/>
    <w:link w:val="berschrift4Zchn"/>
    <w:unhideWhenUsed/>
    <w:qFormat/>
    <w:rsid w:val="00D01A0D"/>
    <w:pPr>
      <w:keepNext/>
      <w:keepLines/>
      <w:numPr>
        <w:ilvl w:val="3"/>
        <w:numId w:val="1"/>
      </w:numPr>
      <w:spacing w:before="200"/>
      <w:ind w:left="1077" w:hanging="1077"/>
      <w:outlineLvl w:val="3"/>
    </w:pPr>
    <w:rPr>
      <w:rFonts w:eastAsiaTheme="majorEastAsia"/>
      <w:b/>
      <w:bCs/>
      <w:iCs/>
    </w:rPr>
  </w:style>
  <w:style w:type="paragraph" w:styleId="berschrift5">
    <w:name w:val="heading 5"/>
    <w:basedOn w:val="Standard"/>
    <w:next w:val="Standard"/>
    <w:link w:val="berschrift5Zchn"/>
    <w:unhideWhenUsed/>
    <w:qFormat/>
    <w:rsid w:val="00D01A0D"/>
    <w:pPr>
      <w:keepNext/>
      <w:keepLines/>
      <w:numPr>
        <w:ilvl w:val="4"/>
        <w:numId w:val="1"/>
      </w:numPr>
      <w:spacing w:before="200"/>
      <w:ind w:left="1009" w:hanging="1009"/>
      <w:outlineLvl w:val="4"/>
    </w:pPr>
    <w:rPr>
      <w:rFonts w:eastAsiaTheme="majorEastAsia"/>
      <w:b/>
      <w:bCs/>
      <w:color w:val="auto"/>
    </w:rPr>
  </w:style>
  <w:style w:type="paragraph" w:styleId="berschrift6">
    <w:name w:val="heading 6"/>
    <w:basedOn w:val="Standard"/>
    <w:next w:val="Standard"/>
    <w:link w:val="berschrift6Zchn"/>
    <w:unhideWhenUsed/>
    <w:qFormat/>
    <w:rsid w:val="00D01A0D"/>
    <w:pPr>
      <w:numPr>
        <w:ilvl w:val="5"/>
        <w:numId w:val="1"/>
      </w:numPr>
      <w:spacing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nhideWhenUsed/>
    <w:qFormat/>
    <w:rsid w:val="00D01A0D"/>
    <w:pPr>
      <w:numPr>
        <w:ilvl w:val="6"/>
        <w:numId w:val="1"/>
      </w:numPr>
      <w:outlineLvl w:val="6"/>
    </w:pPr>
    <w:rPr>
      <w:rFonts w:asciiTheme="majorHAnsi" w:eastAsiaTheme="majorEastAsia" w:hAnsiTheme="majorHAnsi" w:cstheme="majorBidi"/>
      <w:i/>
      <w:iCs/>
    </w:rPr>
  </w:style>
  <w:style w:type="paragraph" w:styleId="berschrift8">
    <w:name w:val="heading 8"/>
    <w:basedOn w:val="Standard"/>
    <w:next w:val="Standard"/>
    <w:link w:val="berschrift8Zchn"/>
    <w:unhideWhenUsed/>
    <w:qFormat/>
    <w:rsid w:val="00D01A0D"/>
    <w:pPr>
      <w:numPr>
        <w:ilvl w:val="7"/>
        <w:numId w:val="1"/>
      </w:numPr>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nhideWhenUsed/>
    <w:qFormat/>
    <w:rsid w:val="00D01A0D"/>
    <w:pPr>
      <w:numPr>
        <w:ilvl w:val="8"/>
        <w:numId w:val="1"/>
      </w:numPr>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A2065"/>
    <w:rPr>
      <w:rFonts w:ascii="Arial" w:eastAsiaTheme="majorEastAsia" w:hAnsi="Arial" w:cs="Arial"/>
      <w:b/>
      <w:bCs/>
      <w:color w:val="000000"/>
      <w:sz w:val="28"/>
      <w:szCs w:val="28"/>
      <w:lang w:eastAsia="de-DE"/>
    </w:rPr>
  </w:style>
  <w:style w:type="character" w:customStyle="1" w:styleId="berschrift2Zchn">
    <w:name w:val="Überschrift 2 Zchn"/>
    <w:basedOn w:val="Absatz-Standardschriftart"/>
    <w:link w:val="berschrift2"/>
    <w:rsid w:val="00D01A0D"/>
    <w:rPr>
      <w:rFonts w:ascii="Arial" w:eastAsiaTheme="majorEastAsia" w:hAnsi="Arial" w:cs="Arial"/>
      <w:b/>
      <w:bCs/>
      <w:color w:val="000000"/>
      <w:sz w:val="26"/>
      <w:szCs w:val="26"/>
      <w:lang w:eastAsia="de-DE"/>
    </w:rPr>
  </w:style>
  <w:style w:type="character" w:customStyle="1" w:styleId="berschrift3Zchn">
    <w:name w:val="Überschrift 3 Zchn"/>
    <w:basedOn w:val="Absatz-Standardschriftart"/>
    <w:link w:val="berschrift3"/>
    <w:rsid w:val="00D01A0D"/>
    <w:rPr>
      <w:rFonts w:ascii="Arial" w:eastAsiaTheme="majorEastAsia" w:hAnsi="Arial" w:cs="Arial"/>
      <w:b/>
      <w:bCs/>
      <w:color w:val="000000"/>
      <w:sz w:val="24"/>
      <w:szCs w:val="23"/>
      <w:lang w:eastAsia="de-DE"/>
    </w:rPr>
  </w:style>
  <w:style w:type="character" w:customStyle="1" w:styleId="berschrift4Zchn">
    <w:name w:val="Überschrift 4 Zchn"/>
    <w:basedOn w:val="Absatz-Standardschriftart"/>
    <w:link w:val="berschrift4"/>
    <w:rsid w:val="00D01A0D"/>
    <w:rPr>
      <w:rFonts w:ascii="Arial" w:eastAsiaTheme="majorEastAsia" w:hAnsi="Arial" w:cs="Arial"/>
      <w:b/>
      <w:bCs/>
      <w:iCs/>
      <w:color w:val="000000"/>
      <w:sz w:val="24"/>
      <w:szCs w:val="23"/>
      <w:lang w:eastAsia="de-DE"/>
    </w:rPr>
  </w:style>
  <w:style w:type="character" w:customStyle="1" w:styleId="berschrift5Zchn">
    <w:name w:val="Überschrift 5 Zchn"/>
    <w:basedOn w:val="Absatz-Standardschriftart"/>
    <w:link w:val="berschrift5"/>
    <w:rsid w:val="00D01A0D"/>
    <w:rPr>
      <w:rFonts w:ascii="Arial" w:eastAsiaTheme="majorEastAsia" w:hAnsi="Arial" w:cs="Arial"/>
      <w:b/>
      <w:bCs/>
      <w:sz w:val="24"/>
      <w:szCs w:val="23"/>
      <w:lang w:eastAsia="de-DE"/>
    </w:rPr>
  </w:style>
  <w:style w:type="character" w:customStyle="1" w:styleId="berschrift6Zchn">
    <w:name w:val="Überschrift 6 Zchn"/>
    <w:basedOn w:val="Absatz-Standardschriftart"/>
    <w:link w:val="berschrift6"/>
    <w:rsid w:val="00D01A0D"/>
    <w:rPr>
      <w:rFonts w:asciiTheme="majorHAnsi" w:eastAsiaTheme="majorEastAsia" w:hAnsiTheme="majorHAnsi" w:cstheme="majorBidi"/>
      <w:b/>
      <w:bCs/>
      <w:i/>
      <w:iCs/>
      <w:color w:val="7F7F7F" w:themeColor="text1" w:themeTint="80"/>
      <w:sz w:val="24"/>
      <w:szCs w:val="23"/>
      <w:lang w:eastAsia="de-DE"/>
    </w:rPr>
  </w:style>
  <w:style w:type="character" w:customStyle="1" w:styleId="berschrift7Zchn">
    <w:name w:val="Überschrift 7 Zchn"/>
    <w:basedOn w:val="Absatz-Standardschriftart"/>
    <w:link w:val="berschrift7"/>
    <w:rsid w:val="00D01A0D"/>
    <w:rPr>
      <w:rFonts w:asciiTheme="majorHAnsi" w:eastAsiaTheme="majorEastAsia" w:hAnsiTheme="majorHAnsi" w:cstheme="majorBidi"/>
      <w:i/>
      <w:iCs/>
      <w:color w:val="000000"/>
      <w:sz w:val="24"/>
      <w:szCs w:val="23"/>
      <w:lang w:eastAsia="de-DE"/>
    </w:rPr>
  </w:style>
  <w:style w:type="character" w:customStyle="1" w:styleId="berschrift8Zchn">
    <w:name w:val="Überschrift 8 Zchn"/>
    <w:basedOn w:val="Absatz-Standardschriftart"/>
    <w:link w:val="berschrift8"/>
    <w:rsid w:val="00D01A0D"/>
    <w:rPr>
      <w:rFonts w:asciiTheme="majorHAnsi" w:eastAsiaTheme="majorEastAsia" w:hAnsiTheme="majorHAnsi" w:cstheme="majorBidi"/>
      <w:color w:val="000000"/>
      <w:sz w:val="20"/>
      <w:szCs w:val="20"/>
      <w:lang w:eastAsia="de-DE"/>
    </w:rPr>
  </w:style>
  <w:style w:type="character" w:customStyle="1" w:styleId="berschrift9Zchn">
    <w:name w:val="Überschrift 9 Zchn"/>
    <w:basedOn w:val="Absatz-Standardschriftart"/>
    <w:link w:val="berschrift9"/>
    <w:rsid w:val="00D01A0D"/>
    <w:rPr>
      <w:rFonts w:asciiTheme="majorHAnsi" w:eastAsiaTheme="majorEastAsia" w:hAnsiTheme="majorHAnsi" w:cstheme="majorBidi"/>
      <w:i/>
      <w:iCs/>
      <w:color w:val="000000"/>
      <w:spacing w:val="5"/>
      <w:sz w:val="20"/>
      <w:szCs w:val="20"/>
      <w:lang w:eastAsia="de-DE"/>
    </w:rPr>
  </w:style>
  <w:style w:type="paragraph" w:styleId="Titel">
    <w:name w:val="Title"/>
    <w:basedOn w:val="Standard"/>
    <w:next w:val="Standard"/>
    <w:link w:val="TitelZchn"/>
    <w:qFormat/>
    <w:rsid w:val="00D01A0D"/>
    <w:pPr>
      <w:autoSpaceDE/>
      <w:autoSpaceDN/>
      <w:adjustRightInd/>
      <w:spacing w:before="0" w:after="60"/>
      <w:jc w:val="center"/>
      <w:outlineLvl w:val="0"/>
    </w:pPr>
    <w:rPr>
      <w:rFonts w:cs="Times New Roman"/>
      <w:b/>
      <w:color w:val="auto"/>
      <w:kern w:val="28"/>
      <w:sz w:val="40"/>
      <w:szCs w:val="20"/>
      <w:lang w:eastAsia="en-US"/>
    </w:rPr>
  </w:style>
  <w:style w:type="character" w:customStyle="1" w:styleId="TitelZchn">
    <w:name w:val="Titel Zchn"/>
    <w:basedOn w:val="Absatz-Standardschriftart"/>
    <w:link w:val="Titel"/>
    <w:rsid w:val="00D01A0D"/>
    <w:rPr>
      <w:rFonts w:ascii="Arial" w:eastAsia="Times New Roman" w:hAnsi="Arial" w:cs="Times New Roman"/>
      <w:b/>
      <w:kern w:val="28"/>
      <w:sz w:val="40"/>
      <w:szCs w:val="20"/>
    </w:rPr>
  </w:style>
  <w:style w:type="paragraph" w:styleId="Untertitel">
    <w:name w:val="Subtitle"/>
    <w:basedOn w:val="Standard"/>
    <w:next w:val="Standard"/>
    <w:link w:val="UntertitelZchn"/>
    <w:uiPriority w:val="11"/>
    <w:qFormat/>
    <w:rsid w:val="00D01A0D"/>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D01A0D"/>
    <w:rPr>
      <w:rFonts w:asciiTheme="majorHAnsi" w:eastAsiaTheme="majorEastAsia" w:hAnsiTheme="majorHAnsi" w:cstheme="majorBidi"/>
      <w:i/>
      <w:iCs/>
      <w:color w:val="000000"/>
      <w:spacing w:val="13"/>
      <w:sz w:val="24"/>
      <w:szCs w:val="24"/>
      <w:lang w:eastAsia="de-DE"/>
    </w:rPr>
  </w:style>
  <w:style w:type="paragraph" w:styleId="Sprechblasentext">
    <w:name w:val="Balloon Text"/>
    <w:basedOn w:val="Standard"/>
    <w:link w:val="SprechblasentextZchn"/>
    <w:semiHidden/>
    <w:unhideWhenUsed/>
    <w:rsid w:val="00D01A0D"/>
    <w:rPr>
      <w:rFonts w:ascii="Tahoma" w:hAnsi="Tahoma" w:cs="Tahoma"/>
      <w:sz w:val="16"/>
      <w:szCs w:val="16"/>
    </w:rPr>
  </w:style>
  <w:style w:type="character" w:customStyle="1" w:styleId="SprechblasentextZchn">
    <w:name w:val="Sprechblasentext Zchn"/>
    <w:basedOn w:val="Absatz-Standardschriftart"/>
    <w:link w:val="Sprechblasentext"/>
    <w:semiHidden/>
    <w:rsid w:val="00D01A0D"/>
    <w:rPr>
      <w:rFonts w:ascii="Tahoma" w:eastAsia="Times New Roman" w:hAnsi="Tahoma" w:cs="Tahoma"/>
      <w:color w:val="000000"/>
      <w:sz w:val="16"/>
      <w:szCs w:val="16"/>
      <w:lang w:eastAsia="de-DE"/>
    </w:rPr>
  </w:style>
  <w:style w:type="paragraph" w:styleId="Kopfzeile">
    <w:name w:val="header"/>
    <w:basedOn w:val="Standard"/>
    <w:link w:val="KopfzeileZchn"/>
    <w:unhideWhenUsed/>
    <w:rsid w:val="00D01A0D"/>
    <w:pPr>
      <w:tabs>
        <w:tab w:val="center" w:pos="4536"/>
        <w:tab w:val="right" w:pos="9072"/>
      </w:tabs>
    </w:pPr>
  </w:style>
  <w:style w:type="character" w:customStyle="1" w:styleId="KopfzeileZchn">
    <w:name w:val="Kopfzeile Zchn"/>
    <w:basedOn w:val="Absatz-Standardschriftart"/>
    <w:link w:val="Kopfzeile"/>
    <w:rsid w:val="00D01A0D"/>
    <w:rPr>
      <w:rFonts w:ascii="Arial" w:eastAsia="Times New Roman" w:hAnsi="Arial" w:cs="Arial"/>
      <w:color w:val="000000"/>
      <w:sz w:val="24"/>
      <w:szCs w:val="23"/>
      <w:lang w:eastAsia="de-DE"/>
    </w:rPr>
  </w:style>
  <w:style w:type="paragraph" w:styleId="Fuzeile">
    <w:name w:val="footer"/>
    <w:basedOn w:val="Standard"/>
    <w:link w:val="FuzeileZchn"/>
    <w:unhideWhenUsed/>
    <w:rsid w:val="00D01A0D"/>
    <w:pPr>
      <w:tabs>
        <w:tab w:val="center" w:pos="4536"/>
        <w:tab w:val="right" w:pos="9072"/>
      </w:tabs>
    </w:pPr>
  </w:style>
  <w:style w:type="character" w:customStyle="1" w:styleId="FuzeileZchn">
    <w:name w:val="Fußzeile Zchn"/>
    <w:basedOn w:val="Absatz-Standardschriftart"/>
    <w:link w:val="Fuzeile"/>
    <w:rsid w:val="00D01A0D"/>
    <w:rPr>
      <w:rFonts w:ascii="Arial" w:eastAsia="Times New Roman" w:hAnsi="Arial" w:cs="Arial"/>
      <w:color w:val="000000"/>
      <w:sz w:val="24"/>
      <w:szCs w:val="23"/>
      <w:lang w:eastAsia="de-DE"/>
    </w:rPr>
  </w:style>
  <w:style w:type="table" w:styleId="Tabellenraster">
    <w:name w:val="Table Grid"/>
    <w:basedOn w:val="NormaleTabelle"/>
    <w:rsid w:val="00D01A0D"/>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D01A0D"/>
    <w:rPr>
      <w:b/>
      <w:bCs/>
    </w:rPr>
  </w:style>
  <w:style w:type="character" w:styleId="Hervorhebung">
    <w:name w:val="Emphasis"/>
    <w:qFormat/>
    <w:rsid w:val="00D01A0D"/>
    <w:rPr>
      <w:b/>
      <w:bCs/>
      <w:i/>
      <w:iCs/>
      <w:spacing w:val="10"/>
      <w:bdr w:val="none" w:sz="0" w:space="0" w:color="auto"/>
      <w:shd w:val="clear" w:color="auto" w:fill="auto"/>
    </w:rPr>
  </w:style>
  <w:style w:type="paragraph" w:styleId="KeinLeerraum">
    <w:name w:val="No Spacing"/>
    <w:basedOn w:val="Standard"/>
    <w:uiPriority w:val="1"/>
    <w:qFormat/>
    <w:rsid w:val="00D01A0D"/>
  </w:style>
  <w:style w:type="paragraph" w:styleId="Listenabsatz">
    <w:name w:val="List Paragraph"/>
    <w:basedOn w:val="Standard"/>
    <w:qFormat/>
    <w:rsid w:val="00D01A0D"/>
    <w:pPr>
      <w:ind w:left="720"/>
      <w:contextualSpacing/>
    </w:pPr>
  </w:style>
  <w:style w:type="paragraph" w:styleId="Zitat">
    <w:name w:val="Quote"/>
    <w:basedOn w:val="Standard"/>
    <w:next w:val="Standard"/>
    <w:link w:val="ZitatZchn"/>
    <w:uiPriority w:val="29"/>
    <w:qFormat/>
    <w:rsid w:val="00D01A0D"/>
    <w:pPr>
      <w:spacing w:before="200"/>
      <w:ind w:left="360" w:right="360"/>
    </w:pPr>
    <w:rPr>
      <w:i/>
      <w:iCs/>
    </w:rPr>
  </w:style>
  <w:style w:type="character" w:customStyle="1" w:styleId="ZitatZchn">
    <w:name w:val="Zitat Zchn"/>
    <w:basedOn w:val="Absatz-Standardschriftart"/>
    <w:link w:val="Zitat"/>
    <w:uiPriority w:val="29"/>
    <w:rsid w:val="00D01A0D"/>
    <w:rPr>
      <w:rFonts w:ascii="Arial" w:eastAsia="Times New Roman" w:hAnsi="Arial" w:cs="Arial"/>
      <w:i/>
      <w:iCs/>
      <w:color w:val="000000"/>
      <w:sz w:val="24"/>
      <w:szCs w:val="23"/>
      <w:lang w:eastAsia="de-DE"/>
    </w:rPr>
  </w:style>
  <w:style w:type="paragraph" w:styleId="IntensivesZitat">
    <w:name w:val="Intense Quote"/>
    <w:basedOn w:val="Standard"/>
    <w:next w:val="Standard"/>
    <w:link w:val="IntensivesZitatZchn"/>
    <w:uiPriority w:val="30"/>
    <w:qFormat/>
    <w:rsid w:val="00D01A0D"/>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D01A0D"/>
    <w:rPr>
      <w:rFonts w:ascii="Arial" w:eastAsia="Times New Roman" w:hAnsi="Arial" w:cs="Arial"/>
      <w:b/>
      <w:bCs/>
      <w:i/>
      <w:iCs/>
      <w:color w:val="000000"/>
      <w:sz w:val="24"/>
      <w:szCs w:val="23"/>
      <w:lang w:eastAsia="de-DE"/>
    </w:rPr>
  </w:style>
  <w:style w:type="character" w:styleId="SchwacheHervorhebung">
    <w:name w:val="Subtle Emphasis"/>
    <w:uiPriority w:val="19"/>
    <w:qFormat/>
    <w:rsid w:val="00D01A0D"/>
    <w:rPr>
      <w:i/>
      <w:iCs/>
    </w:rPr>
  </w:style>
  <w:style w:type="character" w:styleId="IntensiveHervorhebung">
    <w:name w:val="Intense Emphasis"/>
    <w:uiPriority w:val="21"/>
    <w:qFormat/>
    <w:rsid w:val="00D01A0D"/>
    <w:rPr>
      <w:b/>
      <w:bCs/>
    </w:rPr>
  </w:style>
  <w:style w:type="character" w:styleId="SchwacherVerweis">
    <w:name w:val="Subtle Reference"/>
    <w:uiPriority w:val="31"/>
    <w:qFormat/>
    <w:rsid w:val="00D01A0D"/>
    <w:rPr>
      <w:smallCaps/>
    </w:rPr>
  </w:style>
  <w:style w:type="character" w:styleId="IntensiverVerweis">
    <w:name w:val="Intense Reference"/>
    <w:uiPriority w:val="32"/>
    <w:qFormat/>
    <w:rsid w:val="00D01A0D"/>
    <w:rPr>
      <w:smallCaps/>
      <w:spacing w:val="5"/>
      <w:u w:val="single"/>
    </w:rPr>
  </w:style>
  <w:style w:type="character" w:styleId="Buchtitel">
    <w:name w:val="Book Title"/>
    <w:uiPriority w:val="33"/>
    <w:qFormat/>
    <w:rsid w:val="00D01A0D"/>
    <w:rPr>
      <w:i/>
      <w:iCs/>
      <w:smallCaps/>
      <w:spacing w:val="5"/>
    </w:rPr>
  </w:style>
  <w:style w:type="paragraph" w:styleId="Verzeichnis1">
    <w:name w:val="toc 1"/>
    <w:basedOn w:val="Standard"/>
    <w:next w:val="Standard"/>
    <w:autoRedefine/>
    <w:uiPriority w:val="39"/>
    <w:unhideWhenUsed/>
    <w:rsid w:val="00D01A0D"/>
    <w:pPr>
      <w:spacing w:after="100"/>
      <w:jc w:val="left"/>
    </w:pPr>
  </w:style>
  <w:style w:type="paragraph" w:styleId="Verzeichnis2">
    <w:name w:val="toc 2"/>
    <w:basedOn w:val="Standard"/>
    <w:next w:val="Standard"/>
    <w:autoRedefine/>
    <w:uiPriority w:val="39"/>
    <w:unhideWhenUsed/>
    <w:rsid w:val="00D01A0D"/>
    <w:pPr>
      <w:spacing w:after="100"/>
      <w:ind w:left="230"/>
      <w:jc w:val="left"/>
    </w:pPr>
  </w:style>
  <w:style w:type="paragraph" w:styleId="Verzeichnis3">
    <w:name w:val="toc 3"/>
    <w:basedOn w:val="Standard"/>
    <w:next w:val="Standard"/>
    <w:autoRedefine/>
    <w:uiPriority w:val="39"/>
    <w:unhideWhenUsed/>
    <w:rsid w:val="00D01A0D"/>
    <w:pPr>
      <w:spacing w:after="100"/>
      <w:ind w:left="460"/>
      <w:jc w:val="left"/>
    </w:pPr>
  </w:style>
  <w:style w:type="character" w:styleId="Hyperlink">
    <w:name w:val="Hyperlink"/>
    <w:basedOn w:val="Absatz-Standardschriftart"/>
    <w:uiPriority w:val="99"/>
    <w:unhideWhenUsed/>
    <w:rsid w:val="00D01A0D"/>
    <w:rPr>
      <w:color w:val="0563C1" w:themeColor="hyperlink"/>
      <w:u w:val="single"/>
    </w:rPr>
  </w:style>
  <w:style w:type="paragraph" w:customStyle="1" w:styleId="berschrift1ohneNummer">
    <w:name w:val="Überschrift 1 ohne Nummer"/>
    <w:basedOn w:val="berschrift1"/>
    <w:qFormat/>
    <w:rsid w:val="005A2065"/>
    <w:pPr>
      <w:numPr>
        <w:numId w:val="0"/>
      </w:numPr>
      <w:ind w:left="432" w:hanging="432"/>
    </w:pPr>
  </w:style>
  <w:style w:type="paragraph" w:styleId="Beschriftung">
    <w:name w:val="caption"/>
    <w:basedOn w:val="Standard"/>
    <w:next w:val="Standard"/>
    <w:unhideWhenUsed/>
    <w:qFormat/>
    <w:rsid w:val="00D01A0D"/>
    <w:pPr>
      <w:autoSpaceDE/>
      <w:autoSpaceDN/>
      <w:adjustRightInd/>
      <w:spacing w:before="0" w:after="200"/>
      <w:jc w:val="center"/>
    </w:pPr>
    <w:rPr>
      <w:rFonts w:asciiTheme="minorHAnsi" w:eastAsiaTheme="minorHAnsi" w:hAnsiTheme="minorHAnsi" w:cstheme="minorBidi"/>
      <w:b/>
      <w:bCs/>
      <w:noProof/>
      <w:color w:val="auto"/>
      <w:sz w:val="18"/>
      <w:szCs w:val="18"/>
      <w:lang w:eastAsia="en-US"/>
    </w:rPr>
  </w:style>
  <w:style w:type="character" w:customStyle="1" w:styleId="TextkrperZchn">
    <w:name w:val="Textkörper Zchn"/>
    <w:aliases w:val="Body Text Char Zchn"/>
    <w:basedOn w:val="Absatz-Standardschriftart"/>
    <w:link w:val="Textkrper"/>
    <w:semiHidden/>
    <w:rsid w:val="00D01A0D"/>
    <w:rPr>
      <w:rFonts w:ascii="Times New Roman" w:eastAsia="Times New Roman" w:hAnsi="Times New Roman" w:cs="Times New Roman"/>
      <w:color w:val="000000"/>
      <w:sz w:val="20"/>
      <w:szCs w:val="20"/>
      <w:lang w:eastAsia="de-DE"/>
    </w:rPr>
  </w:style>
  <w:style w:type="paragraph" w:styleId="Textkrper">
    <w:name w:val="Body Text"/>
    <w:aliases w:val="Body Text Char"/>
    <w:basedOn w:val="Standard"/>
    <w:next w:val="Standard"/>
    <w:link w:val="TextkrperZchn"/>
    <w:unhideWhenUsed/>
    <w:rsid w:val="00D01A0D"/>
    <w:pPr>
      <w:autoSpaceDE/>
      <w:autoSpaceDN/>
      <w:adjustRightInd/>
      <w:spacing w:before="0" w:after="120"/>
      <w:jc w:val="left"/>
    </w:pPr>
    <w:rPr>
      <w:rFonts w:ascii="Times New Roman" w:hAnsi="Times New Roman" w:cs="Times New Roman"/>
      <w:sz w:val="20"/>
      <w:szCs w:val="20"/>
    </w:rPr>
  </w:style>
  <w:style w:type="character" w:customStyle="1" w:styleId="Fu-EndnotenberschriftZchn">
    <w:name w:val="Fuß/-Endnotenüberschrift Zchn"/>
    <w:basedOn w:val="Absatz-Standardschriftart"/>
    <w:link w:val="Fu-Endnotenberschrift"/>
    <w:semiHidden/>
    <w:rsid w:val="00D01A0D"/>
    <w:rPr>
      <w:rFonts w:ascii="Times New Roman" w:eastAsia="Times New Roman" w:hAnsi="Times New Roman" w:cs="Times New Roman"/>
      <w:color w:val="000000"/>
      <w:sz w:val="20"/>
      <w:szCs w:val="20"/>
      <w:lang w:eastAsia="de-DE"/>
    </w:rPr>
  </w:style>
  <w:style w:type="paragraph" w:styleId="Fu-Endnotenberschrift">
    <w:name w:val="Note Heading"/>
    <w:basedOn w:val="Standard"/>
    <w:next w:val="Standard"/>
    <w:link w:val="Fu-EndnotenberschriftZchn"/>
    <w:semiHidden/>
    <w:unhideWhenUsed/>
    <w:rsid w:val="00D01A0D"/>
    <w:pPr>
      <w:autoSpaceDE/>
      <w:autoSpaceDN/>
      <w:adjustRightInd/>
      <w:spacing w:before="0"/>
      <w:jc w:val="left"/>
    </w:pPr>
    <w:rPr>
      <w:rFonts w:ascii="Times New Roman" w:hAnsi="Times New Roman" w:cs="Times New Roman"/>
      <w:sz w:val="20"/>
      <w:szCs w:val="20"/>
    </w:rPr>
  </w:style>
  <w:style w:type="character" w:customStyle="1" w:styleId="Textkrper2Zchn">
    <w:name w:val="Textkörper 2 Zchn"/>
    <w:basedOn w:val="Absatz-Standardschriftart"/>
    <w:link w:val="Textkrper2"/>
    <w:rsid w:val="00D01A0D"/>
    <w:rPr>
      <w:rFonts w:ascii="Times New Roman" w:eastAsia="Times New Roman" w:hAnsi="Times New Roman" w:cs="Times New Roman"/>
      <w:color w:val="000000"/>
      <w:sz w:val="18"/>
      <w:szCs w:val="18"/>
      <w:lang w:eastAsia="de-DE"/>
    </w:rPr>
  </w:style>
  <w:style w:type="paragraph" w:styleId="Textkrper2">
    <w:name w:val="Body Text 2"/>
    <w:basedOn w:val="Standard"/>
    <w:next w:val="Standard"/>
    <w:link w:val="Textkrper2Zchn"/>
    <w:unhideWhenUsed/>
    <w:rsid w:val="00D01A0D"/>
    <w:pPr>
      <w:autoSpaceDE/>
      <w:autoSpaceDN/>
      <w:adjustRightInd/>
      <w:spacing w:before="0" w:after="120" w:line="480" w:lineRule="auto"/>
      <w:jc w:val="left"/>
    </w:pPr>
    <w:rPr>
      <w:rFonts w:ascii="Times New Roman" w:hAnsi="Times New Roman" w:cs="Times New Roman"/>
      <w:sz w:val="18"/>
      <w:szCs w:val="18"/>
    </w:rPr>
  </w:style>
  <w:style w:type="character" w:customStyle="1" w:styleId="Textkrper3Zchn">
    <w:name w:val="Textkörper 3 Zchn"/>
    <w:basedOn w:val="Absatz-Standardschriftart"/>
    <w:link w:val="Textkrper3"/>
    <w:semiHidden/>
    <w:rsid w:val="00D01A0D"/>
    <w:rPr>
      <w:rFonts w:ascii="Times New Roman" w:eastAsia="Times New Roman" w:hAnsi="Times New Roman" w:cs="Times New Roman"/>
      <w:color w:val="000000"/>
      <w:sz w:val="16"/>
      <w:szCs w:val="16"/>
      <w:lang w:eastAsia="de-DE"/>
    </w:rPr>
  </w:style>
  <w:style w:type="paragraph" w:styleId="Textkrper3">
    <w:name w:val="Body Text 3"/>
    <w:basedOn w:val="Standard"/>
    <w:next w:val="Standard"/>
    <w:link w:val="Textkrper3Zchn"/>
    <w:semiHidden/>
    <w:unhideWhenUsed/>
    <w:rsid w:val="00D01A0D"/>
    <w:pPr>
      <w:autoSpaceDE/>
      <w:autoSpaceDN/>
      <w:adjustRightInd/>
      <w:spacing w:before="0" w:after="120"/>
      <w:jc w:val="left"/>
    </w:pPr>
    <w:rPr>
      <w:rFonts w:ascii="Times New Roman" w:hAnsi="Times New Roman" w:cs="Times New Roman"/>
      <w:sz w:val="16"/>
      <w:szCs w:val="16"/>
    </w:rPr>
  </w:style>
  <w:style w:type="character" w:customStyle="1" w:styleId="NurTextZchn">
    <w:name w:val="Nur Text Zchn"/>
    <w:basedOn w:val="Absatz-Standardschriftart"/>
    <w:link w:val="NurText"/>
    <w:semiHidden/>
    <w:rsid w:val="00D01A0D"/>
    <w:rPr>
      <w:rFonts w:ascii="Arial" w:eastAsia="Arial" w:hAnsi="Arial" w:cs="Arial"/>
      <w:color w:val="000000"/>
      <w:sz w:val="20"/>
      <w:szCs w:val="20"/>
      <w:lang w:eastAsia="de-DE"/>
    </w:rPr>
  </w:style>
  <w:style w:type="paragraph" w:styleId="NurText">
    <w:name w:val="Plain Text"/>
    <w:basedOn w:val="Standard"/>
    <w:link w:val="NurTextZchn"/>
    <w:semiHidden/>
    <w:unhideWhenUsed/>
    <w:rsid w:val="00D01A0D"/>
    <w:pPr>
      <w:autoSpaceDE/>
      <w:autoSpaceDN/>
      <w:adjustRightInd/>
      <w:spacing w:before="0"/>
      <w:jc w:val="left"/>
    </w:pPr>
    <w:rPr>
      <w:rFonts w:eastAsia="Arial"/>
      <w:sz w:val="20"/>
      <w:szCs w:val="20"/>
    </w:rPr>
  </w:style>
  <w:style w:type="paragraph" w:customStyle="1" w:styleId="3-EADoku">
    <w:name w:val="Ü3-EADoku"/>
    <w:basedOn w:val="berschrift3"/>
    <w:rsid w:val="00D01A0D"/>
    <w:rPr>
      <w:noProof/>
    </w:rPr>
  </w:style>
  <w:style w:type="paragraph" w:customStyle="1" w:styleId="2-EADoku">
    <w:name w:val="Ü2-EADoku"/>
    <w:basedOn w:val="berschrift2"/>
    <w:rsid w:val="00D01A0D"/>
  </w:style>
  <w:style w:type="paragraph" w:customStyle="1" w:styleId="4-EADoku">
    <w:name w:val="Ü4-EADoku"/>
    <w:basedOn w:val="berschrift4"/>
    <w:rsid w:val="00D01A0D"/>
    <w:pPr>
      <w:ind w:left="864" w:hanging="864"/>
    </w:pPr>
    <w:rPr>
      <w:noProof/>
    </w:rPr>
  </w:style>
  <w:style w:type="table" w:customStyle="1" w:styleId="Gitternetztabelle4Akzent11">
    <w:name w:val="Gitternetztabelle 4 – Akzent 11"/>
    <w:basedOn w:val="NormaleTabelle"/>
    <w:uiPriority w:val="49"/>
    <w:rsid w:val="00D01A0D"/>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bbildungsverzeichnis">
    <w:name w:val="table of figures"/>
    <w:basedOn w:val="Standard"/>
    <w:next w:val="Standard"/>
    <w:uiPriority w:val="99"/>
    <w:unhideWhenUsed/>
    <w:rsid w:val="00D01A0D"/>
  </w:style>
  <w:style w:type="character" w:styleId="Kommentarzeichen">
    <w:name w:val="annotation reference"/>
    <w:basedOn w:val="Absatz-Standardschriftart"/>
    <w:semiHidden/>
    <w:unhideWhenUsed/>
    <w:rsid w:val="00D01A0D"/>
    <w:rPr>
      <w:sz w:val="16"/>
      <w:szCs w:val="16"/>
    </w:rPr>
  </w:style>
  <w:style w:type="paragraph" w:styleId="Kommentartext">
    <w:name w:val="annotation text"/>
    <w:basedOn w:val="Standard"/>
    <w:link w:val="KommentartextZchn"/>
    <w:unhideWhenUsed/>
    <w:rsid w:val="00D01A0D"/>
    <w:pPr>
      <w:spacing w:line="240" w:lineRule="auto"/>
    </w:pPr>
    <w:rPr>
      <w:sz w:val="20"/>
      <w:szCs w:val="20"/>
    </w:rPr>
  </w:style>
  <w:style w:type="character" w:customStyle="1" w:styleId="KommentartextZchn">
    <w:name w:val="Kommentartext Zchn"/>
    <w:basedOn w:val="Absatz-Standardschriftart"/>
    <w:link w:val="Kommentartext"/>
    <w:rsid w:val="00D01A0D"/>
    <w:rPr>
      <w:rFonts w:ascii="Arial" w:eastAsia="Times New Roman" w:hAnsi="Arial" w:cs="Arial"/>
      <w:color w:val="000000"/>
      <w:sz w:val="20"/>
      <w:szCs w:val="20"/>
      <w:lang w:eastAsia="de-DE"/>
    </w:rPr>
  </w:style>
  <w:style w:type="character" w:customStyle="1" w:styleId="KommentarthemaZchn">
    <w:name w:val="Kommentarthema Zchn"/>
    <w:basedOn w:val="KommentartextZchn"/>
    <w:link w:val="Kommentarthema"/>
    <w:semiHidden/>
    <w:rsid w:val="00D01A0D"/>
    <w:rPr>
      <w:rFonts w:ascii="Arial" w:eastAsia="Times New Roman" w:hAnsi="Arial" w:cs="Arial"/>
      <w:b/>
      <w:bCs/>
      <w:color w:val="000000"/>
      <w:sz w:val="20"/>
      <w:szCs w:val="20"/>
      <w:lang w:eastAsia="de-DE"/>
    </w:rPr>
  </w:style>
  <w:style w:type="paragraph" w:styleId="Kommentarthema">
    <w:name w:val="annotation subject"/>
    <w:basedOn w:val="Kommentartext"/>
    <w:next w:val="Kommentartext"/>
    <w:link w:val="KommentarthemaZchn"/>
    <w:semiHidden/>
    <w:unhideWhenUsed/>
    <w:rsid w:val="00D01A0D"/>
    <w:rPr>
      <w:b/>
      <w:bCs/>
    </w:rPr>
  </w:style>
  <w:style w:type="table" w:customStyle="1" w:styleId="Listentabelle3Akzent11">
    <w:name w:val="Listentabelle 3 – Akzent 11"/>
    <w:basedOn w:val="NormaleTabelle"/>
    <w:uiPriority w:val="48"/>
    <w:rsid w:val="00854EC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entabelle3Akzent31">
    <w:name w:val="Listentabelle 3 – Akzent 31"/>
    <w:basedOn w:val="NormaleTabelle"/>
    <w:uiPriority w:val="48"/>
    <w:rsid w:val="00854EC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Erwhnung1">
    <w:name w:val="Erwähnung1"/>
    <w:basedOn w:val="Absatz-Standardschriftart"/>
    <w:uiPriority w:val="99"/>
    <w:semiHidden/>
    <w:unhideWhenUsed/>
    <w:rsid w:val="00B747C6"/>
    <w:rPr>
      <w:color w:val="2B579A"/>
      <w:shd w:val="clear" w:color="auto" w:fill="E6E6E6"/>
    </w:rPr>
  </w:style>
  <w:style w:type="paragraph" w:styleId="Literaturverzeichnis">
    <w:name w:val="Bibliography"/>
    <w:basedOn w:val="Standard"/>
    <w:next w:val="Standard"/>
    <w:uiPriority w:val="37"/>
    <w:unhideWhenUsed/>
    <w:rsid w:val="00EF46C3"/>
  </w:style>
  <w:style w:type="character" w:styleId="Seitenzahl">
    <w:name w:val="page number"/>
    <w:basedOn w:val="Absatz-Standardschriftart"/>
    <w:rsid w:val="00ED432A"/>
  </w:style>
  <w:style w:type="paragraph" w:styleId="Blocktext">
    <w:name w:val="Block Text"/>
    <w:basedOn w:val="Standard"/>
    <w:rsid w:val="00ED432A"/>
    <w:pPr>
      <w:autoSpaceDE/>
      <w:autoSpaceDN/>
      <w:adjustRightInd/>
      <w:spacing w:after="120" w:line="240" w:lineRule="auto"/>
      <w:ind w:left="355" w:right="284"/>
    </w:pPr>
    <w:rPr>
      <w:rFonts w:cs="Times New Roman"/>
      <w:color w:val="auto"/>
      <w:sz w:val="20"/>
      <w:szCs w:val="20"/>
      <w:lang w:val="en-GB"/>
    </w:rPr>
  </w:style>
  <w:style w:type="character" w:customStyle="1" w:styleId="BesuchterHyperlink">
    <w:name w:val="BesuchterHyperlink"/>
    <w:rsid w:val="00ED432A"/>
    <w:rPr>
      <w:color w:val="800080"/>
      <w:u w:val="single"/>
    </w:rPr>
  </w:style>
  <w:style w:type="paragraph" w:customStyle="1" w:styleId="VDADeck1">
    <w:name w:val="VDA_Deck1"/>
    <w:basedOn w:val="Standard"/>
    <w:rsid w:val="00ED432A"/>
    <w:pPr>
      <w:autoSpaceDE/>
      <w:autoSpaceDN/>
      <w:adjustRightInd/>
      <w:spacing w:before="60" w:after="60" w:line="240" w:lineRule="auto"/>
      <w:jc w:val="center"/>
    </w:pPr>
    <w:rPr>
      <w:rFonts w:cs="Times New Roman"/>
      <w:b/>
      <w:color w:val="auto"/>
      <w:sz w:val="44"/>
      <w:szCs w:val="24"/>
      <w:lang w:val="en-GB"/>
    </w:rPr>
  </w:style>
  <w:style w:type="paragraph" w:customStyle="1" w:styleId="VDADeck2">
    <w:name w:val="VDA_Deck2"/>
    <w:basedOn w:val="VDADeck1"/>
    <w:rsid w:val="00ED432A"/>
    <w:rPr>
      <w:b w:val="0"/>
      <w:sz w:val="28"/>
    </w:rPr>
  </w:style>
  <w:style w:type="paragraph" w:customStyle="1" w:styleId="VDABlocktext">
    <w:name w:val="VDA_Blocktext"/>
    <w:basedOn w:val="Standard"/>
    <w:rsid w:val="00ED432A"/>
    <w:pPr>
      <w:autoSpaceDE/>
      <w:autoSpaceDN/>
      <w:adjustRightInd/>
      <w:spacing w:line="240" w:lineRule="auto"/>
    </w:pPr>
    <w:rPr>
      <w:rFonts w:cs="Times New Roman"/>
      <w:color w:val="auto"/>
      <w:szCs w:val="24"/>
      <w:lang w:val="en-GB"/>
    </w:rPr>
  </w:style>
  <w:style w:type="paragraph" w:customStyle="1" w:styleId="TextBlock">
    <w:name w:val="Text Block"/>
    <w:basedOn w:val="Standard"/>
    <w:rsid w:val="00ED432A"/>
    <w:pPr>
      <w:tabs>
        <w:tab w:val="left" w:pos="2268"/>
        <w:tab w:val="left" w:pos="3119"/>
        <w:tab w:val="left" w:pos="6379"/>
        <w:tab w:val="left" w:pos="6663"/>
      </w:tabs>
      <w:autoSpaceDE/>
      <w:autoSpaceDN/>
      <w:adjustRightInd/>
      <w:spacing w:before="40" w:after="120" w:line="216" w:lineRule="auto"/>
      <w:ind w:left="907" w:right="567"/>
    </w:pPr>
    <w:rPr>
      <w:rFonts w:cs="Times New Roman"/>
      <w:color w:val="auto"/>
      <w:szCs w:val="20"/>
      <w:lang w:val="en-GB"/>
    </w:rPr>
  </w:style>
  <w:style w:type="paragraph" w:customStyle="1" w:styleId="VDAberschrift1">
    <w:name w:val="VDA_Überschrift_1"/>
    <w:next w:val="VDABlocktext"/>
    <w:rsid w:val="00ED432A"/>
    <w:pPr>
      <w:numPr>
        <w:numId w:val="3"/>
      </w:numPr>
      <w:tabs>
        <w:tab w:val="left" w:pos="567"/>
      </w:tabs>
      <w:spacing w:before="120" w:after="120" w:line="240" w:lineRule="auto"/>
    </w:pPr>
    <w:rPr>
      <w:rFonts w:ascii="Arial" w:eastAsia="Times New Roman" w:hAnsi="Arial" w:cs="Times New Roman"/>
      <w:b/>
      <w:sz w:val="32"/>
      <w:szCs w:val="20"/>
      <w:lang w:val="de-DE" w:eastAsia="de-DE"/>
    </w:rPr>
  </w:style>
  <w:style w:type="paragraph" w:customStyle="1" w:styleId="VDAberschrift2">
    <w:name w:val="VDA_Überschrift_2"/>
    <w:basedOn w:val="VDAberschrift1"/>
    <w:next w:val="VDABlocktext"/>
    <w:rsid w:val="00ED432A"/>
    <w:pPr>
      <w:numPr>
        <w:ilvl w:val="1"/>
      </w:numPr>
    </w:pPr>
    <w:rPr>
      <w:sz w:val="28"/>
    </w:rPr>
  </w:style>
  <w:style w:type="paragraph" w:styleId="Verzeichnis4">
    <w:name w:val="toc 4"/>
    <w:basedOn w:val="Standard"/>
    <w:next w:val="Standard"/>
    <w:autoRedefine/>
    <w:uiPriority w:val="39"/>
    <w:rsid w:val="00ED432A"/>
    <w:pPr>
      <w:autoSpaceDE/>
      <w:autoSpaceDN/>
      <w:adjustRightInd/>
      <w:spacing w:line="240" w:lineRule="auto"/>
      <w:ind w:left="720"/>
    </w:pPr>
    <w:rPr>
      <w:rFonts w:cs="Times New Roman"/>
      <w:color w:val="auto"/>
      <w:szCs w:val="24"/>
      <w:lang w:val="en-GB"/>
    </w:rPr>
  </w:style>
  <w:style w:type="paragraph" w:styleId="Verzeichnis5">
    <w:name w:val="toc 5"/>
    <w:basedOn w:val="Standard"/>
    <w:next w:val="Standard"/>
    <w:autoRedefine/>
    <w:uiPriority w:val="39"/>
    <w:rsid w:val="00ED432A"/>
    <w:pPr>
      <w:autoSpaceDE/>
      <w:autoSpaceDN/>
      <w:adjustRightInd/>
      <w:spacing w:line="240" w:lineRule="auto"/>
      <w:ind w:left="960"/>
    </w:pPr>
    <w:rPr>
      <w:rFonts w:cs="Times New Roman"/>
      <w:color w:val="auto"/>
      <w:szCs w:val="24"/>
      <w:lang w:val="en-GB"/>
    </w:rPr>
  </w:style>
  <w:style w:type="paragraph" w:styleId="Verzeichnis6">
    <w:name w:val="toc 6"/>
    <w:basedOn w:val="Standard"/>
    <w:next w:val="Standard"/>
    <w:autoRedefine/>
    <w:uiPriority w:val="39"/>
    <w:rsid w:val="00ED432A"/>
    <w:pPr>
      <w:autoSpaceDE/>
      <w:autoSpaceDN/>
      <w:adjustRightInd/>
      <w:spacing w:line="240" w:lineRule="auto"/>
      <w:ind w:left="1200"/>
    </w:pPr>
    <w:rPr>
      <w:rFonts w:cs="Times New Roman"/>
      <w:color w:val="auto"/>
      <w:szCs w:val="24"/>
      <w:lang w:val="en-GB"/>
    </w:rPr>
  </w:style>
  <w:style w:type="paragraph" w:styleId="Verzeichnis7">
    <w:name w:val="toc 7"/>
    <w:basedOn w:val="Standard"/>
    <w:next w:val="Standard"/>
    <w:autoRedefine/>
    <w:uiPriority w:val="39"/>
    <w:rsid w:val="00ED432A"/>
    <w:pPr>
      <w:autoSpaceDE/>
      <w:autoSpaceDN/>
      <w:adjustRightInd/>
      <w:spacing w:line="240" w:lineRule="auto"/>
      <w:ind w:left="1440"/>
    </w:pPr>
    <w:rPr>
      <w:rFonts w:cs="Times New Roman"/>
      <w:color w:val="auto"/>
      <w:szCs w:val="24"/>
      <w:lang w:val="en-GB"/>
    </w:rPr>
  </w:style>
  <w:style w:type="paragraph" w:styleId="Verzeichnis8">
    <w:name w:val="toc 8"/>
    <w:basedOn w:val="Standard"/>
    <w:next w:val="Standard"/>
    <w:autoRedefine/>
    <w:uiPriority w:val="39"/>
    <w:rsid w:val="00ED432A"/>
    <w:pPr>
      <w:autoSpaceDE/>
      <w:autoSpaceDN/>
      <w:adjustRightInd/>
      <w:spacing w:line="240" w:lineRule="auto"/>
      <w:ind w:left="1680"/>
    </w:pPr>
    <w:rPr>
      <w:rFonts w:cs="Times New Roman"/>
      <w:color w:val="auto"/>
      <w:szCs w:val="24"/>
      <w:lang w:val="en-GB"/>
    </w:rPr>
  </w:style>
  <w:style w:type="paragraph" w:styleId="Verzeichnis9">
    <w:name w:val="toc 9"/>
    <w:basedOn w:val="Standard"/>
    <w:next w:val="Standard"/>
    <w:autoRedefine/>
    <w:uiPriority w:val="39"/>
    <w:rsid w:val="00ED432A"/>
    <w:pPr>
      <w:autoSpaceDE/>
      <w:autoSpaceDN/>
      <w:adjustRightInd/>
      <w:spacing w:line="240" w:lineRule="auto"/>
      <w:ind w:left="1920"/>
    </w:pPr>
    <w:rPr>
      <w:rFonts w:cs="Times New Roman"/>
      <w:color w:val="auto"/>
      <w:szCs w:val="24"/>
      <w:lang w:val="en-GB"/>
    </w:rPr>
  </w:style>
  <w:style w:type="paragraph" w:customStyle="1" w:styleId="VDAberschrift3">
    <w:name w:val="VDA_Überschrift_3"/>
    <w:basedOn w:val="VDAberschrift2"/>
    <w:next w:val="VDABlocktext"/>
    <w:rsid w:val="00ED432A"/>
    <w:pPr>
      <w:numPr>
        <w:ilvl w:val="2"/>
      </w:numPr>
    </w:pPr>
    <w:rPr>
      <w:sz w:val="24"/>
    </w:rPr>
  </w:style>
  <w:style w:type="paragraph" w:customStyle="1" w:styleId="VDAberschrift4">
    <w:name w:val="VDA_Überschrift_4"/>
    <w:basedOn w:val="VDAberschrift3"/>
    <w:next w:val="VDABlocktext"/>
    <w:rsid w:val="00ED432A"/>
    <w:pPr>
      <w:numPr>
        <w:ilvl w:val="3"/>
      </w:numPr>
    </w:pPr>
  </w:style>
  <w:style w:type="paragraph" w:customStyle="1" w:styleId="Formatvorlage10ptVor28ptNach565pt">
    <w:name w:val="Formatvorlage 10 pt Vor:  28 pt Nach:  565 pt"/>
    <w:basedOn w:val="Standard"/>
    <w:rsid w:val="00ED432A"/>
    <w:pPr>
      <w:autoSpaceDE/>
      <w:autoSpaceDN/>
      <w:adjustRightInd/>
      <w:spacing w:before="56" w:after="113" w:line="240" w:lineRule="auto"/>
    </w:pPr>
    <w:rPr>
      <w:rFonts w:cs="Times New Roman"/>
      <w:b/>
      <w:color w:val="FF0000"/>
      <w:sz w:val="40"/>
      <w:szCs w:val="20"/>
      <w:lang w:val="en-GB" w:eastAsia="ja-JP"/>
    </w:rPr>
  </w:style>
  <w:style w:type="paragraph" w:customStyle="1" w:styleId="Formatvorlage22ptFettZentriertVor28ptNach565pt">
    <w:name w:val="Formatvorlage 22 pt Fett Zentriert Vor:  28 pt Nach:  565 pt"/>
    <w:basedOn w:val="Standard"/>
    <w:rsid w:val="00ED432A"/>
    <w:pPr>
      <w:autoSpaceDE/>
      <w:autoSpaceDN/>
      <w:adjustRightInd/>
      <w:spacing w:after="120" w:line="240" w:lineRule="auto"/>
      <w:jc w:val="center"/>
    </w:pPr>
    <w:rPr>
      <w:rFonts w:cs="Times New Roman"/>
      <w:b/>
      <w:bCs/>
      <w:color w:val="auto"/>
      <w:sz w:val="44"/>
      <w:szCs w:val="20"/>
      <w:lang w:val="en-GB" w:eastAsia="ja-JP"/>
    </w:rPr>
  </w:style>
  <w:style w:type="paragraph" w:customStyle="1" w:styleId="Bild">
    <w:name w:val="Bild"/>
    <w:basedOn w:val="Standard"/>
    <w:next w:val="Beschriftung"/>
    <w:rsid w:val="00ED432A"/>
    <w:pPr>
      <w:autoSpaceDE/>
      <w:autoSpaceDN/>
      <w:adjustRightInd/>
      <w:spacing w:before="360" w:after="240" w:line="240" w:lineRule="auto"/>
      <w:jc w:val="center"/>
    </w:pPr>
    <w:rPr>
      <w:rFonts w:eastAsia="MS Mincho" w:cs="Times New Roman"/>
      <w:color w:val="auto"/>
      <w:szCs w:val="24"/>
      <w:lang w:val="en-GB" w:eastAsia="ja-JP"/>
    </w:rPr>
  </w:style>
  <w:style w:type="character" w:customStyle="1" w:styleId="berschrift5Zchn1">
    <w:name w:val="Überschrift 5 Zchn1"/>
    <w:rsid w:val="00ED432A"/>
    <w:rPr>
      <w:rFonts w:ascii="Arial" w:hAnsi="Arial"/>
      <w:b/>
      <w:bCs/>
      <w:i/>
      <w:iCs/>
      <w:sz w:val="26"/>
      <w:szCs w:val="26"/>
      <w:lang w:val="de-DE" w:eastAsia="de-DE" w:bidi="ar-SA"/>
    </w:rPr>
  </w:style>
  <w:style w:type="paragraph" w:customStyle="1" w:styleId="Example">
    <w:name w:val="Example"/>
    <w:basedOn w:val="Standard"/>
    <w:rsid w:val="00ED432A"/>
    <w:pPr>
      <w:autoSpaceDE/>
      <w:autoSpaceDN/>
      <w:adjustRightInd/>
      <w:spacing w:before="56" w:after="113" w:line="240" w:lineRule="auto"/>
      <w:ind w:left="633"/>
    </w:pPr>
    <w:rPr>
      <w:rFonts w:cs="Times New Roman"/>
      <w:i/>
      <w:color w:val="auto"/>
      <w:szCs w:val="20"/>
      <w:lang w:val="en-GB" w:eastAsia="ja-JP"/>
    </w:rPr>
  </w:style>
  <w:style w:type="numbering" w:customStyle="1" w:styleId="FormatvorlageAufgezhlt">
    <w:name w:val="Formatvorlage Aufgezählt"/>
    <w:basedOn w:val="KeineListe"/>
    <w:rsid w:val="00ED432A"/>
    <w:pPr>
      <w:numPr>
        <w:numId w:val="4"/>
      </w:numPr>
    </w:pPr>
  </w:style>
  <w:style w:type="paragraph" w:customStyle="1" w:styleId="Nummerierung">
    <w:name w:val="Nummerierung"/>
    <w:basedOn w:val="Standard"/>
    <w:rsid w:val="00ED432A"/>
    <w:pPr>
      <w:numPr>
        <w:numId w:val="5"/>
      </w:numPr>
      <w:autoSpaceDE/>
      <w:autoSpaceDN/>
      <w:adjustRightInd/>
      <w:spacing w:after="120" w:line="240" w:lineRule="auto"/>
      <w:ind w:left="641" w:hanging="357"/>
    </w:pPr>
    <w:rPr>
      <w:rFonts w:eastAsia="MS Mincho" w:cs="Times New Roman"/>
      <w:color w:val="auto"/>
      <w:szCs w:val="24"/>
      <w:lang w:val="en-GB" w:eastAsia="ja-JP"/>
    </w:rPr>
  </w:style>
  <w:style w:type="paragraph" w:customStyle="1" w:styleId="Dokumentnummer">
    <w:name w:val="Dokumentnummer"/>
    <w:basedOn w:val="Standard"/>
    <w:rsid w:val="00ED432A"/>
    <w:pPr>
      <w:autoSpaceDE/>
      <w:autoSpaceDN/>
      <w:adjustRightInd/>
      <w:spacing w:before="56" w:after="113" w:line="240" w:lineRule="auto"/>
      <w:jc w:val="center"/>
    </w:pPr>
    <w:rPr>
      <w:rFonts w:cs="Times New Roman"/>
      <w:b/>
      <w:color w:val="auto"/>
      <w:sz w:val="44"/>
      <w:szCs w:val="20"/>
      <w:lang w:val="en-GB" w:eastAsia="ja-JP"/>
    </w:rPr>
  </w:style>
  <w:style w:type="paragraph" w:customStyle="1" w:styleId="FormatvorlageBeschriftungZentriert">
    <w:name w:val="Formatvorlage Beschriftung + Zentriert"/>
    <w:basedOn w:val="Beschriftung"/>
    <w:rsid w:val="00ED432A"/>
    <w:pPr>
      <w:spacing w:before="120" w:after="360" w:line="240" w:lineRule="auto"/>
    </w:pPr>
    <w:rPr>
      <w:rFonts w:ascii="Arial" w:eastAsia="Times New Roman" w:hAnsi="Arial" w:cs="Times New Roman"/>
      <w:noProof w:val="0"/>
      <w:sz w:val="20"/>
      <w:szCs w:val="20"/>
      <w:lang w:val="en-GB" w:eastAsia="ja-JP"/>
    </w:rPr>
  </w:style>
  <w:style w:type="paragraph" w:customStyle="1" w:styleId="Dokumenttitel">
    <w:name w:val="Dokumenttitel"/>
    <w:basedOn w:val="Standard"/>
    <w:rsid w:val="00ED432A"/>
    <w:pPr>
      <w:autoSpaceDE/>
      <w:autoSpaceDN/>
      <w:adjustRightInd/>
      <w:spacing w:before="56" w:after="113" w:line="240" w:lineRule="auto"/>
      <w:jc w:val="center"/>
    </w:pPr>
    <w:rPr>
      <w:rFonts w:cs="Times New Roman"/>
      <w:color w:val="auto"/>
      <w:sz w:val="28"/>
      <w:szCs w:val="20"/>
      <w:lang w:val="en-GB" w:eastAsia="ja-JP"/>
    </w:rPr>
  </w:style>
  <w:style w:type="paragraph" w:styleId="Dokumentstruktur">
    <w:name w:val="Document Map"/>
    <w:basedOn w:val="Standard"/>
    <w:link w:val="DokumentstrukturZchn"/>
    <w:semiHidden/>
    <w:rsid w:val="00ED432A"/>
    <w:pPr>
      <w:shd w:val="clear" w:color="auto" w:fill="000080"/>
      <w:autoSpaceDE/>
      <w:autoSpaceDN/>
      <w:adjustRightInd/>
      <w:spacing w:line="240" w:lineRule="auto"/>
    </w:pPr>
    <w:rPr>
      <w:rFonts w:ascii="Tahoma" w:hAnsi="Tahoma" w:cs="Tahoma"/>
      <w:color w:val="auto"/>
      <w:sz w:val="20"/>
      <w:szCs w:val="20"/>
      <w:lang w:val="en-GB"/>
    </w:rPr>
  </w:style>
  <w:style w:type="character" w:customStyle="1" w:styleId="DokumentstrukturZchn">
    <w:name w:val="Dokumentstruktur Zchn"/>
    <w:basedOn w:val="Absatz-Standardschriftart"/>
    <w:link w:val="Dokumentstruktur"/>
    <w:semiHidden/>
    <w:rsid w:val="00ED432A"/>
    <w:rPr>
      <w:rFonts w:ascii="Tahoma" w:eastAsia="Times New Roman" w:hAnsi="Tahoma" w:cs="Tahoma"/>
      <w:sz w:val="20"/>
      <w:szCs w:val="20"/>
      <w:shd w:val="clear" w:color="auto" w:fill="000080"/>
      <w:lang w:val="en-GB" w:eastAsia="de-DE"/>
    </w:rPr>
  </w:style>
  <w:style w:type="paragraph" w:styleId="Index1">
    <w:name w:val="index 1"/>
    <w:basedOn w:val="Standard"/>
    <w:next w:val="Standard"/>
    <w:autoRedefine/>
    <w:semiHidden/>
    <w:rsid w:val="00ED432A"/>
    <w:pPr>
      <w:autoSpaceDE/>
      <w:autoSpaceDN/>
      <w:adjustRightInd/>
      <w:spacing w:line="240" w:lineRule="auto"/>
      <w:ind w:left="240" w:hanging="240"/>
    </w:pPr>
    <w:rPr>
      <w:rFonts w:cs="Times New Roman"/>
      <w:color w:val="auto"/>
      <w:szCs w:val="24"/>
      <w:lang w:val="en-GB"/>
    </w:rPr>
  </w:style>
  <w:style w:type="paragraph" w:customStyle="1" w:styleId="TableClassName">
    <w:name w:val="Table_ClassName"/>
    <w:basedOn w:val="Standard"/>
    <w:next w:val="TableAttribut"/>
    <w:rsid w:val="00ED432A"/>
    <w:pPr>
      <w:autoSpaceDE/>
      <w:autoSpaceDN/>
      <w:adjustRightInd/>
      <w:spacing w:before="240" w:after="120" w:line="240" w:lineRule="auto"/>
      <w:ind w:left="425" w:hanging="425"/>
    </w:pPr>
    <w:rPr>
      <w:b/>
      <w:bCs/>
      <w:color w:val="auto"/>
      <w:sz w:val="22"/>
      <w:szCs w:val="24"/>
      <w:lang w:val="en-GB"/>
    </w:rPr>
  </w:style>
  <w:style w:type="paragraph" w:customStyle="1" w:styleId="TableAttribut">
    <w:name w:val="Table_Attribut"/>
    <w:basedOn w:val="Standard"/>
    <w:next w:val="TableClassName"/>
    <w:rsid w:val="00ED432A"/>
    <w:pPr>
      <w:autoSpaceDE/>
      <w:autoSpaceDN/>
      <w:adjustRightInd/>
      <w:spacing w:line="240" w:lineRule="auto"/>
      <w:ind w:left="426" w:hanging="426"/>
      <w:jc w:val="right"/>
    </w:pPr>
    <w:rPr>
      <w:rFonts w:cs="Times New Roman"/>
      <w:iCs/>
      <w:color w:val="auto"/>
      <w:sz w:val="22"/>
      <w:szCs w:val="24"/>
      <w:lang w:val="en-GB"/>
    </w:rPr>
  </w:style>
  <w:style w:type="paragraph" w:customStyle="1" w:styleId="1Aufzhlung">
    <w:name w:val="1. Aufzählung"/>
    <w:basedOn w:val="Standard"/>
    <w:rsid w:val="00ED432A"/>
    <w:pPr>
      <w:tabs>
        <w:tab w:val="num" w:pos="454"/>
        <w:tab w:val="num" w:pos="720"/>
      </w:tabs>
      <w:autoSpaceDE/>
      <w:autoSpaceDN/>
      <w:adjustRightInd/>
      <w:spacing w:before="60" w:after="60" w:line="240" w:lineRule="atLeast"/>
      <w:ind w:left="454" w:right="-137" w:hanging="454"/>
    </w:pPr>
    <w:rPr>
      <w:color w:val="auto"/>
      <w:sz w:val="20"/>
      <w:szCs w:val="20"/>
      <w:lang w:val="en-GB"/>
    </w:rPr>
  </w:style>
  <w:style w:type="character" w:styleId="HTMLAkronym">
    <w:name w:val="HTML Acronym"/>
    <w:basedOn w:val="Absatz-Standardschriftart"/>
    <w:rsid w:val="00ED432A"/>
  </w:style>
  <w:style w:type="paragraph" w:customStyle="1" w:styleId="documentation">
    <w:name w:val="documentation"/>
    <w:basedOn w:val="Standard"/>
    <w:rsid w:val="00ED432A"/>
    <w:pPr>
      <w:autoSpaceDE/>
      <w:autoSpaceDN/>
      <w:adjustRightInd/>
      <w:spacing w:before="60" w:line="240" w:lineRule="auto"/>
    </w:pPr>
    <w:rPr>
      <w:rFonts w:ascii="Times New Roman" w:hAnsi="Times New Roman" w:cs="Times New Roman"/>
      <w:color w:val="auto"/>
      <w:szCs w:val="24"/>
      <w:lang w:val="en-GB"/>
    </w:rPr>
  </w:style>
  <w:style w:type="character" w:customStyle="1" w:styleId="berschrift4Zchn1">
    <w:name w:val="Überschrift 4 Zchn1"/>
    <w:rsid w:val="00ED432A"/>
    <w:rPr>
      <w:b/>
      <w:bCs/>
      <w:sz w:val="28"/>
      <w:szCs w:val="28"/>
      <w:lang w:val="en-GB"/>
    </w:rPr>
  </w:style>
  <w:style w:type="character" w:customStyle="1" w:styleId="berschrift3Zchn1">
    <w:name w:val="Überschrift 3 Zchn1"/>
    <w:rsid w:val="00ED432A"/>
    <w:rPr>
      <w:rFonts w:ascii="Arial" w:hAnsi="Arial" w:cs="Arial"/>
      <w:b/>
      <w:bCs/>
      <w:sz w:val="26"/>
      <w:szCs w:val="26"/>
      <w:lang w:val="en-GB"/>
    </w:rPr>
  </w:style>
  <w:style w:type="paragraph" w:customStyle="1" w:styleId="Titel1">
    <w:name w:val="Titel1"/>
    <w:basedOn w:val="Standard"/>
    <w:next w:val="Standard"/>
    <w:rsid w:val="00ED432A"/>
    <w:pPr>
      <w:autoSpaceDE/>
      <w:autoSpaceDN/>
      <w:adjustRightInd/>
      <w:spacing w:before="240" w:after="120" w:line="240" w:lineRule="auto"/>
    </w:pPr>
    <w:rPr>
      <w:rFonts w:cs="Times New Roman"/>
      <w:b/>
      <w:color w:val="auto"/>
      <w:sz w:val="32"/>
      <w:szCs w:val="24"/>
    </w:rPr>
  </w:style>
  <w:style w:type="paragraph" w:customStyle="1" w:styleId="Sub-Title">
    <w:name w:val="Sub-Title"/>
    <w:basedOn w:val="Standard"/>
    <w:next w:val="Standard"/>
    <w:rsid w:val="00ED432A"/>
    <w:pPr>
      <w:autoSpaceDE/>
      <w:autoSpaceDN/>
      <w:adjustRightInd/>
      <w:spacing w:before="240" w:after="120" w:line="240" w:lineRule="auto"/>
    </w:pPr>
    <w:rPr>
      <w:rFonts w:cs="Times New Roman"/>
      <w:color w:val="auto"/>
      <w:sz w:val="28"/>
      <w:szCs w:val="24"/>
    </w:rPr>
  </w:style>
  <w:style w:type="character" w:customStyle="1" w:styleId="ZchnZchn1">
    <w:name w:val="Zchn Zchn1"/>
    <w:rsid w:val="00ED432A"/>
    <w:rPr>
      <w:rFonts w:ascii="Arial" w:hAnsi="Arial" w:cs="Arial"/>
      <w:b/>
      <w:bCs/>
      <w:sz w:val="26"/>
      <w:szCs w:val="26"/>
      <w:lang w:val="en-US" w:eastAsia="en-US" w:bidi="ar-SA"/>
    </w:rPr>
  </w:style>
  <w:style w:type="paragraph" w:customStyle="1" w:styleId="NormalerText">
    <w:name w:val="NormalerText"/>
    <w:basedOn w:val="Standard"/>
    <w:rsid w:val="00ED432A"/>
    <w:pPr>
      <w:autoSpaceDE/>
      <w:autoSpaceDN/>
      <w:adjustRightInd/>
      <w:spacing w:after="120" w:line="240" w:lineRule="auto"/>
    </w:pPr>
    <w:rPr>
      <w:rFonts w:cs="Times New Roman"/>
      <w:color w:val="auto"/>
      <w:sz w:val="22"/>
      <w:szCs w:val="22"/>
    </w:rPr>
  </w:style>
  <w:style w:type="paragraph" w:customStyle="1" w:styleId="Aufgezhlt">
    <w:name w:val="Aufgezählt"/>
    <w:basedOn w:val="Standard"/>
    <w:rsid w:val="00ED432A"/>
    <w:pPr>
      <w:numPr>
        <w:numId w:val="7"/>
      </w:numPr>
      <w:autoSpaceDE/>
      <w:autoSpaceDN/>
      <w:adjustRightInd/>
      <w:spacing w:after="120" w:line="240" w:lineRule="auto"/>
    </w:pPr>
    <w:rPr>
      <w:rFonts w:cs="Times New Roman"/>
      <w:color w:val="auto"/>
      <w:sz w:val="22"/>
      <w:szCs w:val="22"/>
    </w:rPr>
  </w:style>
  <w:style w:type="paragraph" w:customStyle="1" w:styleId="NormaleBeschriftung">
    <w:name w:val="NormaleBeschriftung"/>
    <w:basedOn w:val="Beschriftung"/>
    <w:rsid w:val="00ED432A"/>
    <w:pPr>
      <w:spacing w:before="120" w:after="0" w:line="240" w:lineRule="auto"/>
      <w:outlineLvl w:val="2"/>
    </w:pPr>
    <w:rPr>
      <w:rFonts w:ascii="Arial" w:eastAsia="Times New Roman" w:hAnsi="Arial" w:cs="Times New Roman"/>
      <w:noProof w:val="0"/>
      <w:sz w:val="20"/>
      <w:szCs w:val="20"/>
      <w:lang w:val="en-GB" w:eastAsia="de-DE"/>
    </w:rPr>
  </w:style>
  <w:style w:type="character" w:customStyle="1" w:styleId="ZchnZchn2">
    <w:name w:val="Zchn Zchn2"/>
    <w:rsid w:val="00ED432A"/>
    <w:rPr>
      <w:rFonts w:ascii="Arial" w:hAnsi="Arial" w:cs="Arial"/>
      <w:b/>
      <w:bCs/>
      <w:sz w:val="26"/>
      <w:szCs w:val="26"/>
      <w:lang w:val="en-US" w:eastAsia="en-US" w:bidi="ar-SA"/>
    </w:rPr>
  </w:style>
  <w:style w:type="paragraph" w:styleId="Aufzhlungszeichen">
    <w:name w:val="List Bullet"/>
    <w:basedOn w:val="Standard"/>
    <w:link w:val="AufzhlungszeichenZchn"/>
    <w:rsid w:val="00ED432A"/>
    <w:pPr>
      <w:numPr>
        <w:numId w:val="8"/>
      </w:numPr>
      <w:autoSpaceDE/>
      <w:autoSpaceDN/>
      <w:adjustRightInd/>
      <w:spacing w:line="240" w:lineRule="auto"/>
    </w:pPr>
    <w:rPr>
      <w:rFonts w:cs="Times New Roman"/>
      <w:color w:val="auto"/>
      <w:szCs w:val="24"/>
      <w:lang w:val="en-GB"/>
    </w:rPr>
  </w:style>
  <w:style w:type="character" w:customStyle="1" w:styleId="AufzhlungszeichenZchn">
    <w:name w:val="Aufzählungszeichen Zchn"/>
    <w:link w:val="Aufzhlungszeichen"/>
    <w:rsid w:val="00ED432A"/>
    <w:rPr>
      <w:rFonts w:ascii="Arial" w:eastAsia="Times New Roman" w:hAnsi="Arial" w:cs="Times New Roman"/>
      <w:sz w:val="24"/>
      <w:szCs w:val="24"/>
      <w:lang w:val="en-GB" w:eastAsia="de-DE"/>
    </w:rPr>
  </w:style>
  <w:style w:type="paragraph" w:customStyle="1" w:styleId="Paragraph">
    <w:name w:val="&lt;  Paragraph &gt;"/>
    <w:basedOn w:val="-Style10Links"/>
    <w:rsid w:val="00ED432A"/>
    <w:pPr>
      <w:spacing w:before="80" w:line="240" w:lineRule="atLeast"/>
    </w:pPr>
  </w:style>
  <w:style w:type="paragraph" w:customStyle="1" w:styleId="-Style10Links">
    <w:name w:val="-Style (10 Links)"/>
    <w:basedOn w:val="-Style10Block"/>
    <w:rsid w:val="00ED432A"/>
    <w:pPr>
      <w:jc w:val="left"/>
    </w:pPr>
  </w:style>
  <w:style w:type="paragraph" w:customStyle="1" w:styleId="-Style10Block">
    <w:name w:val="-Style (10 Block)"/>
    <w:basedOn w:val="Standard"/>
    <w:rsid w:val="00ED432A"/>
    <w:pPr>
      <w:overflowPunct w:val="0"/>
      <w:spacing w:before="60" w:after="80" w:line="260" w:lineRule="exact"/>
      <w:textAlignment w:val="baseline"/>
    </w:pPr>
    <w:rPr>
      <w:rFonts w:ascii="Verdana" w:hAnsi="Verdana" w:cs="Times New Roman"/>
      <w:color w:val="auto"/>
      <w:sz w:val="20"/>
      <w:szCs w:val="20"/>
      <w:lang w:val="en-GB" w:eastAsia="en-US"/>
    </w:rPr>
  </w:style>
  <w:style w:type="character" w:customStyle="1" w:styleId="Code">
    <w:name w:val="&lt; Code &gt;"/>
    <w:rsid w:val="00ED432A"/>
    <w:rPr>
      <w:rFonts w:ascii="Courier New" w:hAnsi="Courier New" w:cs="Times New Roman"/>
      <w:sz w:val="20"/>
    </w:rPr>
  </w:style>
  <w:style w:type="paragraph" w:customStyle="1" w:styleId="ChapterforToC">
    <w:name w:val="&lt; Chapter for ToC &gt;"/>
    <w:basedOn w:val="Standard"/>
    <w:next w:val="Paragraph"/>
    <w:rsid w:val="00ED432A"/>
    <w:pPr>
      <w:pageBreakBefore/>
      <w:overflowPunct w:val="0"/>
      <w:spacing w:after="360" w:line="240" w:lineRule="auto"/>
      <w:textAlignment w:val="baseline"/>
    </w:pPr>
    <w:rPr>
      <w:rFonts w:ascii="Verdana" w:hAnsi="Verdana" w:cs="Times New Roman"/>
      <w:b/>
      <w:color w:val="auto"/>
      <w:sz w:val="28"/>
      <w:szCs w:val="20"/>
      <w:lang w:val="en-GB" w:eastAsia="en-US"/>
    </w:rPr>
  </w:style>
  <w:style w:type="paragraph" w:customStyle="1" w:styleId="Break">
    <w:name w:val="&lt; Break &gt;"/>
    <w:basedOn w:val="Paragraph"/>
    <w:rsid w:val="00ED432A"/>
    <w:pPr>
      <w:spacing w:before="40" w:after="40" w:line="240" w:lineRule="auto"/>
    </w:pPr>
  </w:style>
  <w:style w:type="paragraph" w:customStyle="1" w:styleId="Version">
    <w:name w:val="Version"/>
    <w:basedOn w:val="Standard"/>
    <w:rsid w:val="00ED432A"/>
    <w:pPr>
      <w:tabs>
        <w:tab w:val="left" w:pos="1701"/>
      </w:tabs>
      <w:overflowPunct w:val="0"/>
      <w:spacing w:line="240" w:lineRule="auto"/>
      <w:textAlignment w:val="baseline"/>
    </w:pPr>
    <w:rPr>
      <w:rFonts w:ascii="Helvetica" w:hAnsi="Helvetica" w:cs="Times New Roman"/>
      <w:i/>
      <w:color w:val="auto"/>
      <w:sz w:val="22"/>
      <w:szCs w:val="20"/>
      <w:lang w:val="en-GB" w:eastAsia="en-US"/>
    </w:rPr>
  </w:style>
  <w:style w:type="paragraph" w:customStyle="1" w:styleId="TabellenEintrag">
    <w:name w:val="TabellenEintrag"/>
    <w:basedOn w:val="Standard"/>
    <w:rsid w:val="00ED432A"/>
    <w:pPr>
      <w:overflowPunct w:val="0"/>
      <w:spacing w:line="240" w:lineRule="auto"/>
      <w:textAlignment w:val="baseline"/>
    </w:pPr>
    <w:rPr>
      <w:rFonts w:ascii="Helvetica" w:hAnsi="Helvetica" w:cs="Times New Roman"/>
      <w:color w:val="auto"/>
      <w:sz w:val="22"/>
      <w:szCs w:val="20"/>
      <w:lang w:val="en-GB" w:eastAsia="en-US"/>
    </w:rPr>
  </w:style>
  <w:style w:type="paragraph" w:customStyle="1" w:styleId="SubDot">
    <w:name w:val="SubDot"/>
    <w:basedOn w:val="Standard"/>
    <w:rsid w:val="00ED432A"/>
    <w:pPr>
      <w:overflowPunct w:val="0"/>
      <w:spacing w:before="40" w:line="240" w:lineRule="auto"/>
      <w:ind w:left="113" w:hanging="113"/>
      <w:textAlignment w:val="baseline"/>
    </w:pPr>
    <w:rPr>
      <w:rFonts w:ascii="BMWTypeLight" w:hAnsi="BMWTypeLight" w:cs="Times New Roman"/>
      <w:color w:val="auto"/>
      <w:sz w:val="12"/>
      <w:szCs w:val="20"/>
      <w:lang w:val="en-GB" w:eastAsia="en-US"/>
    </w:rPr>
  </w:style>
  <w:style w:type="paragraph" w:customStyle="1" w:styleId="Paragraph0">
    <w:name w:val="&lt;  Paragraph&gt;"/>
    <w:basedOn w:val="Standard"/>
    <w:rsid w:val="00ED432A"/>
    <w:pPr>
      <w:overflowPunct w:val="0"/>
      <w:spacing w:before="80" w:after="80" w:line="240" w:lineRule="atLeast"/>
      <w:textAlignment w:val="baseline"/>
    </w:pPr>
    <w:rPr>
      <w:rFonts w:ascii="Verdana" w:hAnsi="Verdana" w:cs="Times New Roman"/>
      <w:color w:val="auto"/>
      <w:sz w:val="20"/>
      <w:szCs w:val="20"/>
      <w:lang w:val="en-GB" w:eastAsia="en-US"/>
    </w:rPr>
  </w:style>
  <w:style w:type="paragraph" w:customStyle="1" w:styleId="VelocityCode">
    <w:name w:val="VelocityCode"/>
    <w:basedOn w:val="Standard"/>
    <w:rsid w:val="00ED432A"/>
    <w:pPr>
      <w:overflowPunct w:val="0"/>
      <w:spacing w:line="240" w:lineRule="auto"/>
      <w:textAlignment w:val="baseline"/>
    </w:pPr>
    <w:rPr>
      <w:rFonts w:ascii="Verdana" w:hAnsi="Verdana" w:cs="Times New Roman"/>
      <w:color w:val="800080"/>
      <w:sz w:val="16"/>
      <w:szCs w:val="16"/>
      <w:lang w:val="en-GB" w:eastAsia="en-US"/>
    </w:rPr>
  </w:style>
  <w:style w:type="paragraph" w:customStyle="1" w:styleId="StyleBulletedComplex12pt">
    <w:name w:val="Style Bulleted (Complex) 12 pt"/>
    <w:basedOn w:val="Liste"/>
    <w:rsid w:val="00ED432A"/>
    <w:pPr>
      <w:numPr>
        <w:numId w:val="9"/>
      </w:numPr>
      <w:overflowPunct/>
      <w:autoSpaceDE/>
      <w:autoSpaceDN/>
      <w:adjustRightInd/>
      <w:textAlignment w:val="auto"/>
    </w:pPr>
    <w:rPr>
      <w:rFonts w:ascii="Times New Roman" w:hAnsi="Times New Roman" w:cs="Angsana New"/>
      <w:sz w:val="24"/>
      <w:szCs w:val="28"/>
      <w:lang w:val="en-US" w:bidi="th-TH"/>
    </w:rPr>
  </w:style>
  <w:style w:type="paragraph" w:styleId="Liste">
    <w:name w:val="List"/>
    <w:basedOn w:val="Standard"/>
    <w:rsid w:val="00ED432A"/>
    <w:pPr>
      <w:overflowPunct w:val="0"/>
      <w:spacing w:line="240" w:lineRule="auto"/>
      <w:ind w:left="283" w:hanging="283"/>
      <w:textAlignment w:val="baseline"/>
    </w:pPr>
    <w:rPr>
      <w:rFonts w:ascii="Verdana" w:hAnsi="Verdana" w:cs="Times New Roman"/>
      <w:color w:val="auto"/>
      <w:sz w:val="20"/>
      <w:szCs w:val="20"/>
      <w:lang w:val="en-GB" w:eastAsia="en-US"/>
    </w:rPr>
  </w:style>
  <w:style w:type="table" w:styleId="TabelleRaster6">
    <w:name w:val="Table Grid 6"/>
    <w:basedOn w:val="NormaleTabelle"/>
    <w:rsid w:val="00ED432A"/>
    <w:pPr>
      <w:overflowPunct w:val="0"/>
      <w:autoSpaceDE w:val="0"/>
      <w:autoSpaceDN w:val="0"/>
      <w:adjustRightInd w:val="0"/>
      <w:spacing w:after="0" w:line="240" w:lineRule="auto"/>
      <w:textAlignment w:val="baseline"/>
    </w:pPr>
    <w:rPr>
      <w:rFonts w:ascii="Times" w:eastAsia="Times New Roman" w:hAnsi="Times"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styleId="HTMLVorformatiert">
    <w:name w:val="HTML Preformatted"/>
    <w:basedOn w:val="Standard"/>
    <w:link w:val="HTMLVorformatiertZchn"/>
    <w:rsid w:val="00ED4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Courier New" w:hAnsi="Courier New" w:cs="Courier New"/>
      <w:color w:val="auto"/>
      <w:sz w:val="20"/>
      <w:szCs w:val="20"/>
      <w:lang w:val="en-GB"/>
    </w:rPr>
  </w:style>
  <w:style w:type="character" w:customStyle="1" w:styleId="HTMLVorformatiertZchn">
    <w:name w:val="HTML Vorformatiert Zchn"/>
    <w:basedOn w:val="Absatz-Standardschriftart"/>
    <w:link w:val="HTMLVorformatiert"/>
    <w:rsid w:val="00ED432A"/>
    <w:rPr>
      <w:rFonts w:ascii="Courier New" w:eastAsia="Times New Roman" w:hAnsi="Courier New" w:cs="Courier New"/>
      <w:sz w:val="20"/>
      <w:szCs w:val="20"/>
      <w:lang w:val="en-GB" w:eastAsia="de-DE"/>
    </w:rPr>
  </w:style>
  <w:style w:type="character" w:customStyle="1" w:styleId="ZchnZchn12">
    <w:name w:val="Zchn Zchn12"/>
    <w:rsid w:val="00ED432A"/>
    <w:rPr>
      <w:rFonts w:ascii="Arial" w:hAnsi="Arial"/>
      <w:b/>
      <w:bCs/>
      <w:i/>
      <w:iCs/>
      <w:sz w:val="26"/>
      <w:szCs w:val="26"/>
      <w:lang w:val="de-DE" w:eastAsia="de-DE" w:bidi="ar-SA"/>
    </w:rPr>
  </w:style>
  <w:style w:type="character" w:customStyle="1" w:styleId="ZchnZchn11">
    <w:name w:val="Zchn Zchn11"/>
    <w:rsid w:val="00ED432A"/>
    <w:rPr>
      <w:b/>
      <w:bCs/>
      <w:sz w:val="22"/>
      <w:szCs w:val="22"/>
      <w:lang w:val="de-DE" w:eastAsia="de-DE" w:bidi="ar-SA"/>
    </w:rPr>
  </w:style>
  <w:style w:type="character" w:customStyle="1" w:styleId="ZchnZchn13">
    <w:name w:val="Zchn Zchn13"/>
    <w:rsid w:val="00ED432A"/>
    <w:rPr>
      <w:b/>
      <w:bCs/>
      <w:sz w:val="28"/>
      <w:szCs w:val="28"/>
      <w:lang w:val="de-DE" w:eastAsia="de-DE" w:bidi="ar-SA"/>
    </w:rPr>
  </w:style>
  <w:style w:type="character" w:customStyle="1" w:styleId="ZchnZchn14">
    <w:name w:val="Zchn Zchn14"/>
    <w:rsid w:val="00ED432A"/>
    <w:rPr>
      <w:rFonts w:ascii="Arial" w:hAnsi="Arial" w:cs="Arial"/>
      <w:b/>
      <w:bCs/>
      <w:sz w:val="26"/>
      <w:szCs w:val="26"/>
      <w:lang w:val="de-DE" w:eastAsia="de-DE" w:bidi="ar-SA"/>
    </w:rPr>
  </w:style>
  <w:style w:type="character" w:customStyle="1" w:styleId="ZchnZchn16">
    <w:name w:val="Zchn Zchn16"/>
    <w:locked/>
    <w:rsid w:val="00ED432A"/>
    <w:rPr>
      <w:rFonts w:ascii="Arial" w:hAnsi="Arial" w:cs="Arial"/>
      <w:b/>
      <w:bCs/>
      <w:kern w:val="32"/>
      <w:sz w:val="32"/>
      <w:szCs w:val="32"/>
      <w:lang w:val="de-DE" w:eastAsia="de-DE" w:bidi="ar-SA"/>
    </w:rPr>
  </w:style>
  <w:style w:type="character" w:customStyle="1" w:styleId="ZchnZchn15">
    <w:name w:val="Zchn Zchn15"/>
    <w:semiHidden/>
    <w:locked/>
    <w:rsid w:val="00ED432A"/>
    <w:rPr>
      <w:rFonts w:ascii="Arial" w:hAnsi="Arial" w:cs="Arial"/>
      <w:b/>
      <w:bCs/>
      <w:i/>
      <w:iCs/>
      <w:sz w:val="28"/>
      <w:szCs w:val="28"/>
      <w:lang w:val="de-DE" w:eastAsia="de-DE" w:bidi="ar-SA"/>
    </w:rPr>
  </w:style>
  <w:style w:type="character" w:customStyle="1" w:styleId="ZchnZchn10">
    <w:name w:val="Zchn Zchn10"/>
    <w:semiHidden/>
    <w:locked/>
    <w:rsid w:val="00ED432A"/>
    <w:rPr>
      <w:sz w:val="24"/>
      <w:szCs w:val="24"/>
      <w:lang w:val="de-DE" w:eastAsia="de-DE" w:bidi="ar-SA"/>
    </w:rPr>
  </w:style>
  <w:style w:type="character" w:customStyle="1" w:styleId="ZchnZchn9">
    <w:name w:val="Zchn Zchn9"/>
    <w:semiHidden/>
    <w:locked/>
    <w:rsid w:val="00ED432A"/>
    <w:rPr>
      <w:i/>
      <w:iCs/>
      <w:sz w:val="24"/>
      <w:szCs w:val="24"/>
      <w:lang w:val="de-DE" w:eastAsia="de-DE" w:bidi="ar-SA"/>
    </w:rPr>
  </w:style>
  <w:style w:type="character" w:customStyle="1" w:styleId="ZchnZchn8">
    <w:name w:val="Zchn Zchn8"/>
    <w:semiHidden/>
    <w:locked/>
    <w:rsid w:val="00ED432A"/>
    <w:rPr>
      <w:rFonts w:ascii="Arial" w:hAnsi="Arial" w:cs="Arial"/>
      <w:sz w:val="22"/>
      <w:szCs w:val="22"/>
      <w:lang w:val="de-DE" w:eastAsia="de-DE" w:bidi="ar-SA"/>
    </w:rPr>
  </w:style>
  <w:style w:type="character" w:customStyle="1" w:styleId="ZchnZchn7">
    <w:name w:val="Zchn Zchn7"/>
    <w:semiHidden/>
    <w:locked/>
    <w:rsid w:val="00ED432A"/>
    <w:rPr>
      <w:rFonts w:ascii="Arial" w:hAnsi="Arial"/>
      <w:szCs w:val="24"/>
      <w:lang w:val="de-DE" w:eastAsia="de-DE" w:bidi="ar-SA"/>
    </w:rPr>
  </w:style>
  <w:style w:type="character" w:customStyle="1" w:styleId="ZchnZchn6">
    <w:name w:val="Zchn Zchn6"/>
    <w:semiHidden/>
    <w:locked/>
    <w:rsid w:val="00ED432A"/>
    <w:rPr>
      <w:rFonts w:ascii="Arial" w:hAnsi="Arial"/>
      <w:szCs w:val="24"/>
      <w:lang w:val="de-DE" w:eastAsia="de-DE" w:bidi="ar-SA"/>
    </w:rPr>
  </w:style>
  <w:style w:type="character" w:customStyle="1" w:styleId="ZchnZchn4">
    <w:name w:val="Zchn Zchn4"/>
    <w:semiHidden/>
    <w:locked/>
    <w:rsid w:val="00ED432A"/>
    <w:rPr>
      <w:rFonts w:ascii="Tahoma" w:hAnsi="Tahoma" w:cs="Tahoma"/>
      <w:lang w:val="de-DE" w:eastAsia="de-DE" w:bidi="ar-SA"/>
    </w:rPr>
  </w:style>
  <w:style w:type="character" w:customStyle="1" w:styleId="ZchnZchn5">
    <w:name w:val="Zchn Zchn5"/>
    <w:semiHidden/>
    <w:locked/>
    <w:rsid w:val="00ED432A"/>
    <w:rPr>
      <w:rFonts w:ascii="Tahoma" w:eastAsia="MS Mincho" w:hAnsi="Tahoma"/>
      <w:sz w:val="16"/>
      <w:szCs w:val="16"/>
      <w:lang w:val="de-DE" w:eastAsia="ja-JP" w:bidi="ar-SA"/>
    </w:rPr>
  </w:style>
  <w:style w:type="character" w:customStyle="1" w:styleId="BodyTextCharZchnZchn">
    <w:name w:val="Body Text Char Zchn Zchn"/>
    <w:semiHidden/>
    <w:locked/>
    <w:rsid w:val="00ED432A"/>
    <w:rPr>
      <w:rFonts w:ascii="Arial" w:hAnsi="Arial" w:cs="Arial"/>
      <w:b/>
      <w:bCs/>
      <w:sz w:val="24"/>
      <w:szCs w:val="24"/>
      <w:lang w:val="en-US" w:eastAsia="de-DE" w:bidi="ar-SA"/>
    </w:rPr>
  </w:style>
  <w:style w:type="paragraph" w:customStyle="1" w:styleId="Formatvorlage1">
    <w:name w:val="Formatvorlage1"/>
    <w:basedOn w:val="berschrift2"/>
    <w:link w:val="Formatvorlage1Zchn"/>
    <w:qFormat/>
    <w:rsid w:val="00ED432A"/>
    <w:pPr>
      <w:keepLines w:val="0"/>
      <w:numPr>
        <w:numId w:val="11"/>
      </w:numPr>
      <w:autoSpaceDE/>
      <w:autoSpaceDN/>
      <w:adjustRightInd/>
      <w:spacing w:before="240" w:line="240" w:lineRule="auto"/>
      <w:ind w:left="578" w:hanging="578"/>
    </w:pPr>
    <w:rPr>
      <w:rFonts w:eastAsia="Times New Roman"/>
      <w:i/>
      <w:iCs/>
      <w:color w:val="auto"/>
      <w:sz w:val="28"/>
      <w:szCs w:val="28"/>
      <w:lang w:val="en-GB"/>
    </w:rPr>
  </w:style>
  <w:style w:type="paragraph" w:customStyle="1" w:styleId="Formatvorlage2">
    <w:name w:val="Formatvorlage2"/>
    <w:basedOn w:val="berschrift2"/>
    <w:link w:val="Formatvorlage2Zchn"/>
    <w:qFormat/>
    <w:rsid w:val="00ED432A"/>
    <w:pPr>
      <w:keepLines w:val="0"/>
      <w:numPr>
        <w:ilvl w:val="0"/>
        <w:numId w:val="0"/>
      </w:numPr>
      <w:tabs>
        <w:tab w:val="num" w:pos="576"/>
      </w:tabs>
      <w:autoSpaceDE/>
      <w:autoSpaceDN/>
      <w:adjustRightInd/>
      <w:spacing w:before="240" w:line="240" w:lineRule="auto"/>
      <w:ind w:left="578" w:hanging="578"/>
    </w:pPr>
    <w:rPr>
      <w:rFonts w:eastAsia="Times New Roman"/>
      <w:i/>
      <w:iCs/>
      <w:color w:val="auto"/>
      <w:sz w:val="28"/>
      <w:szCs w:val="28"/>
      <w:lang w:val="en-GB"/>
    </w:rPr>
  </w:style>
  <w:style w:type="character" w:customStyle="1" w:styleId="Formatvorlage1Zchn">
    <w:name w:val="Formatvorlage1 Zchn"/>
    <w:link w:val="Formatvorlage1"/>
    <w:rsid w:val="00ED432A"/>
    <w:rPr>
      <w:rFonts w:ascii="Arial" w:eastAsia="Times New Roman" w:hAnsi="Arial" w:cs="Arial"/>
      <w:b/>
      <w:bCs/>
      <w:i/>
      <w:iCs/>
      <w:sz w:val="28"/>
      <w:szCs w:val="28"/>
      <w:lang w:val="en-GB" w:eastAsia="de-DE"/>
    </w:rPr>
  </w:style>
  <w:style w:type="character" w:customStyle="1" w:styleId="Formatvorlage2Zchn">
    <w:name w:val="Formatvorlage2 Zchn"/>
    <w:link w:val="Formatvorlage2"/>
    <w:rsid w:val="00ED432A"/>
    <w:rPr>
      <w:rFonts w:ascii="Arial" w:eastAsia="Times New Roman" w:hAnsi="Arial" w:cs="Arial"/>
      <w:b/>
      <w:bCs/>
      <w:i/>
      <w:iCs/>
      <w:sz w:val="28"/>
      <w:szCs w:val="28"/>
      <w:lang w:val="en-GB" w:eastAsia="de-DE"/>
    </w:rPr>
  </w:style>
  <w:style w:type="paragraph" w:customStyle="1" w:styleId="Aufzhlung1">
    <w:name w:val="Aufzählung 1"/>
    <w:basedOn w:val="VDABlocktext"/>
    <w:link w:val="Aufzhlung1Zchn"/>
    <w:qFormat/>
    <w:rsid w:val="00ED432A"/>
    <w:pPr>
      <w:numPr>
        <w:numId w:val="12"/>
      </w:numPr>
    </w:pPr>
  </w:style>
  <w:style w:type="paragraph" w:customStyle="1" w:styleId="Aufzhlung2">
    <w:name w:val="Aufzählung 2"/>
    <w:basedOn w:val="Aufzhlung1"/>
    <w:link w:val="Aufzhlung2Zchn"/>
    <w:qFormat/>
    <w:rsid w:val="00ED432A"/>
    <w:pPr>
      <w:numPr>
        <w:ilvl w:val="1"/>
      </w:numPr>
    </w:pPr>
  </w:style>
  <w:style w:type="character" w:customStyle="1" w:styleId="Aufzhlung1Zchn">
    <w:name w:val="Aufzählung 1 Zchn"/>
    <w:link w:val="Aufzhlung1"/>
    <w:rsid w:val="00ED432A"/>
    <w:rPr>
      <w:rFonts w:ascii="Arial" w:eastAsia="Times New Roman" w:hAnsi="Arial" w:cs="Times New Roman"/>
      <w:sz w:val="24"/>
      <w:szCs w:val="24"/>
      <w:lang w:val="en-GB" w:eastAsia="de-DE"/>
    </w:rPr>
  </w:style>
  <w:style w:type="paragraph" w:customStyle="1" w:styleId="Aufzhlungnumerisch">
    <w:name w:val="Aufzählung numerisch"/>
    <w:basedOn w:val="Aufzhlung1"/>
    <w:link w:val="AufzhlungnumerischZchn"/>
    <w:qFormat/>
    <w:rsid w:val="00ED432A"/>
    <w:pPr>
      <w:numPr>
        <w:numId w:val="13"/>
      </w:numPr>
    </w:pPr>
  </w:style>
  <w:style w:type="character" w:customStyle="1" w:styleId="Aufzhlung2Zchn">
    <w:name w:val="Aufzählung 2 Zchn"/>
    <w:link w:val="Aufzhlung2"/>
    <w:rsid w:val="00ED432A"/>
    <w:rPr>
      <w:rFonts w:ascii="Arial" w:eastAsia="Times New Roman" w:hAnsi="Arial" w:cs="Times New Roman"/>
      <w:sz w:val="24"/>
      <w:szCs w:val="24"/>
      <w:lang w:val="en-GB" w:eastAsia="de-DE"/>
    </w:rPr>
  </w:style>
  <w:style w:type="character" w:customStyle="1" w:styleId="AufzhlungnumerischZchn">
    <w:name w:val="Aufzählung numerisch Zchn"/>
    <w:link w:val="Aufzhlungnumerisch"/>
    <w:rsid w:val="00ED432A"/>
    <w:rPr>
      <w:rFonts w:ascii="Arial" w:eastAsia="Times New Roman" w:hAnsi="Arial" w:cs="Times New Roman"/>
      <w:sz w:val="24"/>
      <w:szCs w:val="24"/>
      <w:lang w:val="en-GB" w:eastAsia="de-DE"/>
    </w:rPr>
  </w:style>
  <w:style w:type="paragraph" w:styleId="berarbeitung">
    <w:name w:val="Revision"/>
    <w:hidden/>
    <w:uiPriority w:val="99"/>
    <w:semiHidden/>
    <w:rsid w:val="00ED432A"/>
    <w:pPr>
      <w:spacing w:after="0" w:line="240" w:lineRule="auto"/>
    </w:pPr>
    <w:rPr>
      <w:rFonts w:ascii="Arial" w:eastAsia="Times New Roman" w:hAnsi="Arial" w:cs="Times New Roman"/>
      <w:sz w:val="24"/>
      <w:szCs w:val="24"/>
      <w:lang w:val="de-DE" w:eastAsia="de-DE"/>
    </w:rPr>
  </w:style>
  <w:style w:type="paragraph" w:customStyle="1" w:styleId="TableofContent">
    <w:name w:val="Table of Content"/>
    <w:basedOn w:val="Standard"/>
    <w:next w:val="Standard"/>
    <w:uiPriority w:val="99"/>
    <w:rsid w:val="00ED432A"/>
    <w:pPr>
      <w:autoSpaceDE/>
      <w:autoSpaceDN/>
      <w:adjustRightInd/>
      <w:spacing w:after="120" w:line="240" w:lineRule="auto"/>
    </w:pPr>
    <w:rPr>
      <w:rFonts w:cs="Times New Roman"/>
      <w:color w:val="auto"/>
      <w:sz w:val="20"/>
      <w:szCs w:val="20"/>
      <w:lang w:val="en-GB" w:eastAsia="en-US"/>
    </w:rPr>
  </w:style>
  <w:style w:type="paragraph" w:customStyle="1" w:styleId="Figure">
    <w:name w:val="Figure"/>
    <w:basedOn w:val="Standard"/>
    <w:next w:val="Standard"/>
    <w:uiPriority w:val="99"/>
    <w:rsid w:val="00ED432A"/>
    <w:pPr>
      <w:numPr>
        <w:numId w:val="14"/>
      </w:numPr>
      <w:autoSpaceDE/>
      <w:autoSpaceDN/>
      <w:adjustRightInd/>
      <w:spacing w:after="120" w:line="240" w:lineRule="auto"/>
      <w:ind w:hanging="181"/>
      <w:jc w:val="center"/>
    </w:pPr>
    <w:rPr>
      <w:rFonts w:cs="Times New Roman"/>
      <w:color w:val="auto"/>
      <w:sz w:val="20"/>
      <w:szCs w:val="20"/>
      <w:lang w:eastAsia="en-US"/>
    </w:rPr>
  </w:style>
  <w:style w:type="paragraph" w:styleId="Inhaltsverzeichnisberschrift">
    <w:name w:val="TOC Heading"/>
    <w:basedOn w:val="berschrift1"/>
    <w:next w:val="Standard"/>
    <w:uiPriority w:val="39"/>
    <w:unhideWhenUsed/>
    <w:qFormat/>
    <w:rsid w:val="00ED432A"/>
    <w:pPr>
      <w:keepLines w:val="0"/>
      <w:numPr>
        <w:numId w:val="0"/>
      </w:numPr>
      <w:autoSpaceDE/>
      <w:autoSpaceDN/>
      <w:adjustRightInd/>
      <w:spacing w:before="240" w:after="60" w:line="240" w:lineRule="auto"/>
      <w:contextualSpacing w:val="0"/>
      <w:outlineLvl w:val="9"/>
    </w:pPr>
    <w:rPr>
      <w:rFonts w:ascii="Cambria" w:eastAsia="Times New Roman" w:hAnsi="Cambria" w:cs="Times New Roman"/>
      <w:color w:val="auto"/>
      <w:kern w:val="32"/>
      <w:sz w:val="32"/>
      <w:szCs w:val="32"/>
      <w:lang w:val="en-GB"/>
    </w:rPr>
  </w:style>
  <w:style w:type="paragraph" w:customStyle="1" w:styleId="SmallStandard">
    <w:name w:val="Small Standard"/>
    <w:basedOn w:val="Standard"/>
    <w:link w:val="SmallStandardZchn"/>
    <w:qFormat/>
    <w:rsid w:val="00ED432A"/>
    <w:pPr>
      <w:autoSpaceDE/>
      <w:autoSpaceDN/>
      <w:adjustRightInd/>
      <w:spacing w:after="120" w:line="240" w:lineRule="auto"/>
    </w:pPr>
    <w:rPr>
      <w:rFonts w:cs="Times New Roman"/>
      <w:color w:val="auto"/>
      <w:sz w:val="16"/>
      <w:szCs w:val="16"/>
      <w:lang w:val="en-GB"/>
    </w:rPr>
  </w:style>
  <w:style w:type="character" w:customStyle="1" w:styleId="SmallStandardZchn">
    <w:name w:val="Small Standard Zchn"/>
    <w:link w:val="SmallStandard"/>
    <w:rsid w:val="00ED432A"/>
    <w:rPr>
      <w:rFonts w:ascii="Arial" w:eastAsia="Times New Roman" w:hAnsi="Arial" w:cs="Times New Roman"/>
      <w:sz w:val="16"/>
      <w:szCs w:val="16"/>
      <w:lang w:val="en-GB" w:eastAsia="de-DE"/>
    </w:rPr>
  </w:style>
  <w:style w:type="paragraph" w:customStyle="1" w:styleId="Aufzhlung">
    <w:name w:val="Aufzählung"/>
    <w:basedOn w:val="Standard"/>
    <w:rsid w:val="00ED432A"/>
    <w:pPr>
      <w:tabs>
        <w:tab w:val="num" w:pos="360"/>
        <w:tab w:val="num" w:pos="1097"/>
      </w:tabs>
      <w:autoSpaceDE/>
      <w:autoSpaceDN/>
      <w:adjustRightInd/>
      <w:spacing w:after="120" w:line="240" w:lineRule="auto"/>
      <w:ind w:left="1094" w:hanging="357"/>
    </w:pPr>
    <w:rPr>
      <w:rFonts w:cs="Times New Roman"/>
      <w:sz w:val="22"/>
      <w:szCs w:val="20"/>
      <w:lang w:eastAsia="en-US"/>
    </w:rPr>
  </w:style>
  <w:style w:type="paragraph" w:customStyle="1" w:styleId="Bildunterschrift">
    <w:name w:val="Bildunterschrift"/>
    <w:basedOn w:val="Standard"/>
    <w:rsid w:val="00ED432A"/>
    <w:pPr>
      <w:autoSpaceDE/>
      <w:autoSpaceDN/>
      <w:adjustRightInd/>
      <w:spacing w:after="120" w:line="240" w:lineRule="auto"/>
    </w:pPr>
    <w:rPr>
      <w:rFonts w:ascii="Times New Roman" w:hAnsi="Times New Roman" w:cs="Times New Roman"/>
      <w:i/>
      <w:color w:val="auto"/>
      <w:szCs w:val="20"/>
      <w:lang w:eastAsia="en-US"/>
    </w:rPr>
  </w:style>
  <w:style w:type="character" w:customStyle="1" w:styleId="TextkrperZchn1">
    <w:name w:val="Textkörper Zchn1"/>
    <w:aliases w:val="Body Text Char Zchn1"/>
    <w:semiHidden/>
    <w:rsid w:val="00ED432A"/>
    <w:rPr>
      <w:rFonts w:ascii="Arial" w:hAnsi="Arial"/>
      <w:sz w:val="24"/>
      <w:szCs w:val="24"/>
    </w:rPr>
  </w:style>
  <w:style w:type="paragraph" w:customStyle="1" w:styleId="Reference">
    <w:name w:val="Reference"/>
    <w:basedOn w:val="Standard"/>
    <w:rsid w:val="00ED432A"/>
    <w:pPr>
      <w:autoSpaceDE/>
      <w:autoSpaceDN/>
      <w:adjustRightInd/>
      <w:spacing w:before="0" w:after="120" w:line="360" w:lineRule="auto"/>
      <w:ind w:left="1484" w:hanging="1484"/>
    </w:pPr>
    <w:rPr>
      <w:rFonts w:cs="Times New Roman"/>
      <w:color w:val="auto"/>
      <w:sz w:val="22"/>
      <w:szCs w:val="20"/>
      <w:lang w:val="en-GB"/>
    </w:rPr>
  </w:style>
  <w:style w:type="character" w:customStyle="1" w:styleId="hps">
    <w:name w:val="hps"/>
    <w:rsid w:val="00ED432A"/>
  </w:style>
  <w:style w:type="character" w:customStyle="1" w:styleId="shorttext">
    <w:name w:val="short_text"/>
    <w:rsid w:val="00ED432A"/>
  </w:style>
  <w:style w:type="character" w:styleId="BesuchterLink">
    <w:name w:val="FollowedHyperlink"/>
    <w:rsid w:val="00ED432A"/>
    <w:rPr>
      <w:color w:val="800080"/>
      <w:u w:val="single"/>
    </w:rPr>
  </w:style>
  <w:style w:type="character" w:customStyle="1" w:styleId="NichtaufgelsteErwhnung1">
    <w:name w:val="Nicht aufgelöste Erwähnung1"/>
    <w:uiPriority w:val="99"/>
    <w:semiHidden/>
    <w:unhideWhenUsed/>
    <w:rsid w:val="00ED432A"/>
    <w:rPr>
      <w:color w:val="808080"/>
      <w:shd w:val="clear" w:color="auto" w:fill="E6E6E6"/>
    </w:rPr>
  </w:style>
  <w:style w:type="character" w:customStyle="1" w:styleId="NichtaufgelsteErwhnung2">
    <w:name w:val="Nicht aufgelöste Erwähnung2"/>
    <w:basedOn w:val="Absatz-Standardschriftart"/>
    <w:uiPriority w:val="99"/>
    <w:semiHidden/>
    <w:unhideWhenUsed/>
    <w:rsid w:val="00157854"/>
    <w:rPr>
      <w:color w:val="605E5C"/>
      <w:shd w:val="clear" w:color="auto" w:fill="E1DFDD"/>
    </w:rPr>
  </w:style>
  <w:style w:type="paragraph" w:customStyle="1" w:styleId="Titel2">
    <w:name w:val="Titel2"/>
    <w:basedOn w:val="Standard"/>
    <w:next w:val="Standard"/>
    <w:rsid w:val="002C65AC"/>
    <w:pPr>
      <w:autoSpaceDE/>
      <w:autoSpaceDN/>
      <w:adjustRightInd/>
      <w:spacing w:before="240" w:after="120" w:line="240" w:lineRule="auto"/>
    </w:pPr>
    <w:rPr>
      <w:rFonts w:cs="Times New Roman"/>
      <w:b/>
      <w:color w:val="auto"/>
      <w:sz w:val="32"/>
      <w:szCs w:val="24"/>
    </w:rPr>
  </w:style>
  <w:style w:type="character" w:customStyle="1" w:styleId="ZchnZchn17">
    <w:name w:val="Zchn Zchn1"/>
    <w:rsid w:val="002C65AC"/>
    <w:rPr>
      <w:rFonts w:ascii="Arial" w:hAnsi="Arial" w:cs="Arial"/>
      <w:b/>
      <w:bCs/>
      <w:sz w:val="26"/>
      <w:szCs w:val="26"/>
      <w:lang w:val="en-US" w:eastAsia="en-US" w:bidi="ar-SA"/>
    </w:rPr>
  </w:style>
  <w:style w:type="character" w:customStyle="1" w:styleId="ZchnZchn20">
    <w:name w:val="Zchn Zchn2"/>
    <w:rsid w:val="002C65AC"/>
    <w:rPr>
      <w:rFonts w:ascii="Arial" w:hAnsi="Arial" w:cs="Arial"/>
      <w:b/>
      <w:bCs/>
      <w:sz w:val="26"/>
      <w:szCs w:val="26"/>
      <w:lang w:val="en-US" w:eastAsia="en-US" w:bidi="ar-SA"/>
    </w:rPr>
  </w:style>
  <w:style w:type="character" w:customStyle="1" w:styleId="ZchnZchn120">
    <w:name w:val="Zchn Zchn12"/>
    <w:rsid w:val="002C65AC"/>
    <w:rPr>
      <w:rFonts w:ascii="Arial" w:hAnsi="Arial"/>
      <w:b/>
      <w:bCs/>
      <w:i/>
      <w:iCs/>
      <w:sz w:val="26"/>
      <w:szCs w:val="26"/>
      <w:lang w:val="de-DE" w:eastAsia="de-DE" w:bidi="ar-SA"/>
    </w:rPr>
  </w:style>
  <w:style w:type="character" w:customStyle="1" w:styleId="ZchnZchn110">
    <w:name w:val="Zchn Zchn11"/>
    <w:rsid w:val="002C65AC"/>
    <w:rPr>
      <w:b/>
      <w:bCs/>
      <w:sz w:val="22"/>
      <w:szCs w:val="22"/>
      <w:lang w:val="de-DE" w:eastAsia="de-DE" w:bidi="ar-SA"/>
    </w:rPr>
  </w:style>
  <w:style w:type="character" w:customStyle="1" w:styleId="ZchnZchn130">
    <w:name w:val="Zchn Zchn13"/>
    <w:rsid w:val="002C65AC"/>
    <w:rPr>
      <w:b/>
      <w:bCs/>
      <w:sz w:val="28"/>
      <w:szCs w:val="28"/>
      <w:lang w:val="de-DE" w:eastAsia="de-DE" w:bidi="ar-SA"/>
    </w:rPr>
  </w:style>
  <w:style w:type="character" w:customStyle="1" w:styleId="ZchnZchn140">
    <w:name w:val="Zchn Zchn14"/>
    <w:rsid w:val="002C65AC"/>
    <w:rPr>
      <w:rFonts w:ascii="Arial" w:hAnsi="Arial" w:cs="Arial"/>
      <w:b/>
      <w:bCs/>
      <w:sz w:val="26"/>
      <w:szCs w:val="26"/>
      <w:lang w:val="de-DE" w:eastAsia="de-DE" w:bidi="ar-SA"/>
    </w:rPr>
  </w:style>
  <w:style w:type="character" w:customStyle="1" w:styleId="ZchnZchn160">
    <w:name w:val="Zchn Zchn16"/>
    <w:locked/>
    <w:rsid w:val="002C65AC"/>
    <w:rPr>
      <w:rFonts w:ascii="Arial" w:hAnsi="Arial" w:cs="Arial"/>
      <w:b/>
      <w:bCs/>
      <w:kern w:val="32"/>
      <w:sz w:val="32"/>
      <w:szCs w:val="32"/>
      <w:lang w:val="de-DE" w:eastAsia="de-DE" w:bidi="ar-SA"/>
    </w:rPr>
  </w:style>
  <w:style w:type="character" w:customStyle="1" w:styleId="ZchnZchn150">
    <w:name w:val="Zchn Zchn15"/>
    <w:semiHidden/>
    <w:locked/>
    <w:rsid w:val="002C65AC"/>
    <w:rPr>
      <w:rFonts w:ascii="Arial" w:hAnsi="Arial" w:cs="Arial"/>
      <w:b/>
      <w:bCs/>
      <w:i/>
      <w:iCs/>
      <w:sz w:val="28"/>
      <w:szCs w:val="28"/>
      <w:lang w:val="de-DE" w:eastAsia="de-DE" w:bidi="ar-SA"/>
    </w:rPr>
  </w:style>
  <w:style w:type="character" w:customStyle="1" w:styleId="ZchnZchn100">
    <w:name w:val="Zchn Zchn10"/>
    <w:semiHidden/>
    <w:locked/>
    <w:rsid w:val="002C65AC"/>
    <w:rPr>
      <w:sz w:val="24"/>
      <w:szCs w:val="24"/>
      <w:lang w:val="de-DE" w:eastAsia="de-DE" w:bidi="ar-SA"/>
    </w:rPr>
  </w:style>
  <w:style w:type="character" w:customStyle="1" w:styleId="ZchnZchn90">
    <w:name w:val="Zchn Zchn9"/>
    <w:semiHidden/>
    <w:locked/>
    <w:rsid w:val="002C65AC"/>
    <w:rPr>
      <w:i/>
      <w:iCs/>
      <w:sz w:val="24"/>
      <w:szCs w:val="24"/>
      <w:lang w:val="de-DE" w:eastAsia="de-DE" w:bidi="ar-SA"/>
    </w:rPr>
  </w:style>
  <w:style w:type="character" w:customStyle="1" w:styleId="ZchnZchn80">
    <w:name w:val="Zchn Zchn8"/>
    <w:semiHidden/>
    <w:locked/>
    <w:rsid w:val="002C65AC"/>
    <w:rPr>
      <w:rFonts w:ascii="Arial" w:hAnsi="Arial" w:cs="Arial"/>
      <w:sz w:val="22"/>
      <w:szCs w:val="22"/>
      <w:lang w:val="de-DE" w:eastAsia="de-DE" w:bidi="ar-SA"/>
    </w:rPr>
  </w:style>
  <w:style w:type="character" w:customStyle="1" w:styleId="ZchnZchn70">
    <w:name w:val="Zchn Zchn7"/>
    <w:semiHidden/>
    <w:locked/>
    <w:rsid w:val="002C65AC"/>
    <w:rPr>
      <w:rFonts w:ascii="Arial" w:hAnsi="Arial"/>
      <w:szCs w:val="24"/>
      <w:lang w:val="de-DE" w:eastAsia="de-DE" w:bidi="ar-SA"/>
    </w:rPr>
  </w:style>
  <w:style w:type="character" w:customStyle="1" w:styleId="ZchnZchn60">
    <w:name w:val="Zchn Zchn6"/>
    <w:semiHidden/>
    <w:locked/>
    <w:rsid w:val="002C65AC"/>
    <w:rPr>
      <w:rFonts w:ascii="Arial" w:hAnsi="Arial"/>
      <w:szCs w:val="24"/>
      <w:lang w:val="de-DE" w:eastAsia="de-DE" w:bidi="ar-SA"/>
    </w:rPr>
  </w:style>
  <w:style w:type="character" w:customStyle="1" w:styleId="ZchnZchn40">
    <w:name w:val="Zchn Zchn4"/>
    <w:semiHidden/>
    <w:locked/>
    <w:rsid w:val="002C65AC"/>
    <w:rPr>
      <w:rFonts w:ascii="Tahoma" w:hAnsi="Tahoma" w:cs="Tahoma"/>
      <w:lang w:val="de-DE" w:eastAsia="de-DE" w:bidi="ar-SA"/>
    </w:rPr>
  </w:style>
  <w:style w:type="character" w:customStyle="1" w:styleId="ZchnZchn50">
    <w:name w:val="Zchn Zchn5"/>
    <w:semiHidden/>
    <w:locked/>
    <w:rsid w:val="002C65AC"/>
    <w:rPr>
      <w:rFonts w:ascii="Tahoma" w:eastAsia="MS Mincho" w:hAnsi="Tahoma"/>
      <w:sz w:val="16"/>
      <w:szCs w:val="16"/>
      <w:lang w:val="de-DE" w:eastAsia="ja-JP" w:bidi="ar-SA"/>
    </w:rPr>
  </w:style>
  <w:style w:type="character" w:styleId="NichtaufgelsteErwhnung">
    <w:name w:val="Unresolved Mention"/>
    <w:basedOn w:val="Absatz-Standardschriftart"/>
    <w:uiPriority w:val="99"/>
    <w:semiHidden/>
    <w:unhideWhenUsed/>
    <w:rsid w:val="00AB7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889">
      <w:bodyDiv w:val="1"/>
      <w:marLeft w:val="0"/>
      <w:marRight w:val="0"/>
      <w:marTop w:val="0"/>
      <w:marBottom w:val="0"/>
      <w:divBdr>
        <w:top w:val="none" w:sz="0" w:space="0" w:color="auto"/>
        <w:left w:val="none" w:sz="0" w:space="0" w:color="auto"/>
        <w:bottom w:val="none" w:sz="0" w:space="0" w:color="auto"/>
        <w:right w:val="none" w:sz="0" w:space="0" w:color="auto"/>
      </w:divBdr>
    </w:div>
    <w:div w:id="114838264">
      <w:bodyDiv w:val="1"/>
      <w:marLeft w:val="0"/>
      <w:marRight w:val="0"/>
      <w:marTop w:val="0"/>
      <w:marBottom w:val="0"/>
      <w:divBdr>
        <w:top w:val="none" w:sz="0" w:space="0" w:color="auto"/>
        <w:left w:val="none" w:sz="0" w:space="0" w:color="auto"/>
        <w:bottom w:val="none" w:sz="0" w:space="0" w:color="auto"/>
        <w:right w:val="none" w:sz="0" w:space="0" w:color="auto"/>
      </w:divBdr>
    </w:div>
    <w:div w:id="169029417">
      <w:bodyDiv w:val="1"/>
      <w:marLeft w:val="0"/>
      <w:marRight w:val="0"/>
      <w:marTop w:val="0"/>
      <w:marBottom w:val="0"/>
      <w:divBdr>
        <w:top w:val="none" w:sz="0" w:space="0" w:color="auto"/>
        <w:left w:val="none" w:sz="0" w:space="0" w:color="auto"/>
        <w:bottom w:val="none" w:sz="0" w:space="0" w:color="auto"/>
        <w:right w:val="none" w:sz="0" w:space="0" w:color="auto"/>
      </w:divBdr>
    </w:div>
    <w:div w:id="435053932">
      <w:bodyDiv w:val="1"/>
      <w:marLeft w:val="0"/>
      <w:marRight w:val="0"/>
      <w:marTop w:val="0"/>
      <w:marBottom w:val="0"/>
      <w:divBdr>
        <w:top w:val="none" w:sz="0" w:space="0" w:color="auto"/>
        <w:left w:val="none" w:sz="0" w:space="0" w:color="auto"/>
        <w:bottom w:val="none" w:sz="0" w:space="0" w:color="auto"/>
        <w:right w:val="none" w:sz="0" w:space="0" w:color="auto"/>
      </w:divBdr>
    </w:div>
    <w:div w:id="781850548">
      <w:bodyDiv w:val="1"/>
      <w:marLeft w:val="0"/>
      <w:marRight w:val="0"/>
      <w:marTop w:val="0"/>
      <w:marBottom w:val="0"/>
      <w:divBdr>
        <w:top w:val="none" w:sz="0" w:space="0" w:color="auto"/>
        <w:left w:val="none" w:sz="0" w:space="0" w:color="auto"/>
        <w:bottom w:val="none" w:sz="0" w:space="0" w:color="auto"/>
        <w:right w:val="none" w:sz="0" w:space="0" w:color="auto"/>
      </w:divBdr>
    </w:div>
    <w:div w:id="784348592">
      <w:bodyDiv w:val="1"/>
      <w:marLeft w:val="0"/>
      <w:marRight w:val="0"/>
      <w:marTop w:val="0"/>
      <w:marBottom w:val="0"/>
      <w:divBdr>
        <w:top w:val="none" w:sz="0" w:space="0" w:color="auto"/>
        <w:left w:val="none" w:sz="0" w:space="0" w:color="auto"/>
        <w:bottom w:val="none" w:sz="0" w:space="0" w:color="auto"/>
        <w:right w:val="none" w:sz="0" w:space="0" w:color="auto"/>
      </w:divBdr>
    </w:div>
    <w:div w:id="1125078829">
      <w:bodyDiv w:val="1"/>
      <w:marLeft w:val="0"/>
      <w:marRight w:val="0"/>
      <w:marTop w:val="0"/>
      <w:marBottom w:val="0"/>
      <w:divBdr>
        <w:top w:val="none" w:sz="0" w:space="0" w:color="auto"/>
        <w:left w:val="none" w:sz="0" w:space="0" w:color="auto"/>
        <w:bottom w:val="none" w:sz="0" w:space="0" w:color="auto"/>
        <w:right w:val="none" w:sz="0" w:space="0" w:color="auto"/>
      </w:divBdr>
    </w:div>
    <w:div w:id="1221021480">
      <w:bodyDiv w:val="1"/>
      <w:marLeft w:val="0"/>
      <w:marRight w:val="0"/>
      <w:marTop w:val="0"/>
      <w:marBottom w:val="0"/>
      <w:divBdr>
        <w:top w:val="none" w:sz="0" w:space="0" w:color="auto"/>
        <w:left w:val="none" w:sz="0" w:space="0" w:color="auto"/>
        <w:bottom w:val="none" w:sz="0" w:space="0" w:color="auto"/>
        <w:right w:val="none" w:sz="0" w:space="0" w:color="auto"/>
      </w:divBdr>
    </w:div>
    <w:div w:id="1336764627">
      <w:bodyDiv w:val="1"/>
      <w:marLeft w:val="0"/>
      <w:marRight w:val="0"/>
      <w:marTop w:val="0"/>
      <w:marBottom w:val="0"/>
      <w:divBdr>
        <w:top w:val="none" w:sz="0" w:space="0" w:color="auto"/>
        <w:left w:val="none" w:sz="0" w:space="0" w:color="auto"/>
        <w:bottom w:val="none" w:sz="0" w:space="0" w:color="auto"/>
        <w:right w:val="none" w:sz="0" w:space="0" w:color="auto"/>
      </w:divBdr>
    </w:div>
    <w:div w:id="1932926916">
      <w:bodyDiv w:val="1"/>
      <w:marLeft w:val="0"/>
      <w:marRight w:val="0"/>
      <w:marTop w:val="0"/>
      <w:marBottom w:val="0"/>
      <w:divBdr>
        <w:top w:val="none" w:sz="0" w:space="0" w:color="auto"/>
        <w:left w:val="none" w:sz="0" w:space="0" w:color="auto"/>
        <w:bottom w:val="none" w:sz="0" w:space="0" w:color="auto"/>
        <w:right w:val="none" w:sz="0" w:space="0" w:color="auto"/>
      </w:divBdr>
    </w:div>
    <w:div w:id="203418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hyperlink" Target="https://www.prostep.org/en/medialibrary/publications" TargetMode="Externa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hyperlink" Target="http://www.mdsystem.com" TargetMode="Externa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en.wikipedia.org/wiki/Failure_rate"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ecad-wiki.prostep.or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en.wikipedia.org/wiki/Non-uniform_rational_B-splin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IPP09</b:Tag>
    <b:SourceType>ElectronicSource</b:SourceType>
    <b:Guid>{F57732C6-C9E2-4996-9DD7-E94C2FC5FA1E}</b:Guid>
    <b:Author>
      <b:Author>
        <b:NameList>
          <b:Person>
            <b:Last>Disch</b:Last>
            <b:First>Adreas</b:First>
          </b:Person>
          <b:Person>
            <b:Last>Stoll</b:Last>
            <b:First>Johann</b:First>
          </b:Person>
          <b:Person>
            <b:Last>Zimmermann</b:Last>
            <b:First>Dr.</b:First>
            <b:Middle>Johann U.</b:Middle>
          </b:Person>
        </b:NameList>
      </b:Author>
    </b:Author>
    <b:Title>I++ DMS - Data Management Services Version 1.1</b:Title>
    <b:Year>2009</b:Year>
    <b:RefOrder>1</b:RefOrder>
  </b:Source>
  <b:Source>
    <b:Tag>Ipp2014</b:Tag>
    <b:SourceType>ElectronicSource</b:SourceType>
    <b:Guid>{931DD522-FF5D-46D0-B055-D5E8019258C2}</b:Guid>
    <b:Author>
      <b:Author>
        <b:NameList>
          <b:Person>
            <b:Last>Tiringer</b:Last>
            <b:First>Helmut</b:First>
          </b:Person>
          <b:Person>
            <b:Last>Niemann</b:Last>
            <b:First>Klaus-Peter</b:First>
          </b:Person>
          <b:Person>
            <b:Last>Heinrichs</b:Last>
            <b:First>Nadine</b:First>
          </b:Person>
          <b:Person>
            <b:Last>Disch</b:Last>
            <b:First>Andreas</b:First>
          </b:Person>
          <b:Person>
            <b:Last>Heinz</b:Last>
            <b:First>Siegfried</b:First>
          </b:Person>
          <b:Person>
            <b:Last>Köhn</b:Last>
            <b:First>Sascha</b:First>
          </b:Person>
          <b:Person>
            <b:Last>Langhojer</b:Last>
            <b:First>Florian</b:First>
          </b:Person>
        </b:NameList>
      </b:Author>
    </b:Author>
    <b:Title>I++ DMS - Data Management Services Version 2.0</b:Title>
    <b:Year>2014</b:Year>
    <b:RefOrder>2</b:RefOrder>
  </b:Source>
  <b:Source>
    <b:Tag>Ipp08</b:Tag>
    <b:SourceType>ElectronicSource</b:SourceType>
    <b:Guid>{78E49E24-FA9E-4ED7-B29A-CED12CB53B36}</b:Guid>
    <b:Title>I++ DMS - Data Management Services Version 1.0</b:Title>
    <b:Author>
      <b:Author>
        <b:NameList>
          <b:Person>
            <b:Last>Biedenbach</b:Last>
            <b:First>Hans-Martin</b:First>
          </b:Person>
          <b:Person>
            <b:Last>Stoll</b:Last>
            <b:First>Johann</b:First>
          </b:Person>
          <b:Person>
            <b:Last>Tiringer</b:Last>
            <b:First>Helmut</b:First>
          </b:Person>
          <b:Person>
            <b:Last>Umlauft</b:Last>
            <b:First>Wolfhart</b:First>
          </b:Person>
          <b:Person>
            <b:Last>Gläsner</b:Last>
            <b:First>Kai</b:First>
          </b:Person>
        </b:NameList>
      </b:Author>
    </b:Author>
    <b:Year>2008</b:Year>
    <b:RefOrder>3</b:RefOrder>
  </b:Source>
</b:Sources>
</file>

<file path=customXml/itemProps1.xml><?xml version="1.0" encoding="utf-8"?>
<ds:datastoreItem xmlns:ds="http://schemas.openxmlformats.org/officeDocument/2006/customXml" ds:itemID="{7EDE0D9F-0071-439C-BDD5-B210F1B04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352</Pages>
  <Words>80019</Words>
  <Characters>504124</Characters>
  <Application>Microsoft Office Word</Application>
  <DocSecurity>0</DocSecurity>
  <Lines>4201</Lines>
  <Paragraphs>1165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PROSTEP AG</Company>
  <LinksUpToDate>false</LinksUpToDate>
  <CharactersWithSpaces>582978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Max Ungerer</dc:creator>
  <cp:lastModifiedBy>Ungerer, Max</cp:lastModifiedBy>
  <cp:revision>4</cp:revision>
  <cp:lastPrinted>2017-07-14T09:08:00Z</cp:lastPrinted>
  <dcterms:created xsi:type="dcterms:W3CDTF">2020-02-26T13:07:00Z</dcterms:created>
  <dcterms:modified xsi:type="dcterms:W3CDTF">2020-02-26T13:39:00Z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DocHome">
    <vt:i4>512107746</vt:i4>
  </property>
  <property fmtid="{D5CDD505-2E9C-101B-9397-08002B2CF9AE}" pid="4" name="Classification">
    <vt:lpwstr>Internal</vt:lpwstr>
  </property>
</Properties>
</file>